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47F49E" w14:textId="49AB357E" w:rsidR="00DE3B59" w:rsidRPr="00DF26A5" w:rsidRDefault="00DE3B59">
      <w:pPr>
        <w:jc w:val="both"/>
        <w:rPr>
          <w:rFonts w:ascii="Times New Roman" w:hAnsi="Times New Roman" w:cs="Times New Roman"/>
          <w:b/>
          <w:bCs/>
          <w:color w:val="2A2A2A"/>
          <w:sz w:val="28"/>
          <w:szCs w:val="28"/>
          <w:shd w:val="clear" w:color="auto" w:fill="FFFFFF"/>
          <w:rPrChange w:id="0" w:author="Chen Liao" w:date="2021-03-09T15:09:00Z">
            <w:rPr>
              <w:rFonts w:ascii="Times New Roman" w:hAnsi="Times New Roman" w:cs="Times New Roman"/>
              <w:b/>
              <w:bCs/>
              <w:color w:val="2A2A2A"/>
              <w:szCs w:val="21"/>
              <w:shd w:val="clear" w:color="auto" w:fill="FFFFFF"/>
            </w:rPr>
          </w:rPrChange>
        </w:rPr>
        <w:pPrChange w:id="1" w:author="Chen Liao" w:date="2021-03-09T15:09:00Z">
          <w:pPr>
            <w:jc w:val="center"/>
          </w:pPr>
        </w:pPrChange>
      </w:pPr>
      <w:r w:rsidRPr="00DF26A5">
        <w:rPr>
          <w:rFonts w:ascii="Times New Roman" w:hAnsi="Times New Roman" w:cs="Times New Roman"/>
          <w:b/>
          <w:bCs/>
          <w:color w:val="2A2A2A"/>
          <w:sz w:val="28"/>
          <w:szCs w:val="28"/>
          <w:shd w:val="clear" w:color="auto" w:fill="FFFFFF"/>
          <w:rPrChange w:id="2" w:author="Chen Liao" w:date="2021-03-09T15:09:00Z">
            <w:rPr>
              <w:rFonts w:ascii="Times New Roman" w:hAnsi="Times New Roman" w:cs="Times New Roman"/>
              <w:b/>
              <w:bCs/>
              <w:color w:val="2A2A2A"/>
              <w:szCs w:val="21"/>
              <w:shd w:val="clear" w:color="auto" w:fill="FFFFFF"/>
            </w:rPr>
          </w:rPrChange>
        </w:rPr>
        <w:t>Dietary fibers induce</w:t>
      </w:r>
      <w:r w:rsidR="00F30CC6" w:rsidRPr="00DF26A5">
        <w:rPr>
          <w:rFonts w:ascii="Times New Roman" w:hAnsi="Times New Roman" w:cs="Times New Roman"/>
          <w:b/>
          <w:bCs/>
          <w:color w:val="2A2A2A"/>
          <w:sz w:val="28"/>
          <w:szCs w:val="28"/>
          <w:shd w:val="clear" w:color="auto" w:fill="FFFFFF"/>
          <w:rPrChange w:id="3" w:author="Chen Liao" w:date="2021-03-09T15:09:00Z">
            <w:rPr>
              <w:rFonts w:ascii="Times New Roman" w:hAnsi="Times New Roman" w:cs="Times New Roman"/>
              <w:b/>
              <w:bCs/>
              <w:color w:val="2A2A2A"/>
              <w:szCs w:val="21"/>
              <w:shd w:val="clear" w:color="auto" w:fill="FFFFFF"/>
            </w:rPr>
          </w:rPrChange>
        </w:rPr>
        <w:t xml:space="preserve"> baseline-dependent, ecology-driven dynamics of</w:t>
      </w:r>
      <w:r w:rsidRPr="00DF26A5">
        <w:rPr>
          <w:rFonts w:ascii="Times New Roman" w:hAnsi="Times New Roman" w:cs="Times New Roman"/>
          <w:b/>
          <w:bCs/>
          <w:color w:val="2A2A2A"/>
          <w:sz w:val="28"/>
          <w:szCs w:val="28"/>
          <w:shd w:val="clear" w:color="auto" w:fill="FFFFFF"/>
          <w:rPrChange w:id="4" w:author="Chen Liao" w:date="2021-03-09T15:09:00Z">
            <w:rPr>
              <w:rFonts w:ascii="Times New Roman" w:hAnsi="Times New Roman" w:cs="Times New Roman"/>
              <w:b/>
              <w:bCs/>
              <w:color w:val="2A2A2A"/>
              <w:szCs w:val="21"/>
              <w:shd w:val="clear" w:color="auto" w:fill="FFFFFF"/>
            </w:rPr>
          </w:rPrChange>
        </w:rPr>
        <w:t xml:space="preserve"> murine gut microbiota and short-chain fatty acids</w:t>
      </w:r>
    </w:p>
    <w:p w14:paraId="68F599DC" w14:textId="227BE5CA" w:rsidR="001204D8" w:rsidRPr="00DF26A5" w:rsidRDefault="001204D8">
      <w:pPr>
        <w:jc w:val="both"/>
        <w:rPr>
          <w:rFonts w:ascii="Times New Roman" w:hAnsi="Times New Roman" w:cs="Times New Roman"/>
          <w:b/>
          <w:bCs/>
          <w:color w:val="2A2A2A"/>
          <w:shd w:val="clear" w:color="auto" w:fill="FFFFFF"/>
          <w:rPrChange w:id="5" w:author="Chen Liao" w:date="2021-03-09T15:09:00Z">
            <w:rPr>
              <w:rFonts w:ascii="Times New Roman" w:hAnsi="Times New Roman" w:cs="Times New Roman"/>
              <w:b/>
              <w:bCs/>
              <w:color w:val="2A2A2A"/>
              <w:sz w:val="22"/>
              <w:shd w:val="clear" w:color="auto" w:fill="FFFFFF"/>
            </w:rPr>
          </w:rPrChange>
        </w:rPr>
        <w:pPrChange w:id="6" w:author="Chen Liao" w:date="2021-03-09T15:09:00Z">
          <w:pPr/>
        </w:pPrChange>
      </w:pPr>
    </w:p>
    <w:p w14:paraId="5196F758" w14:textId="0413B270" w:rsidR="00DE3B59" w:rsidRPr="00DF26A5" w:rsidRDefault="00DE3B59">
      <w:pPr>
        <w:pStyle w:val="paragraph"/>
        <w:jc w:val="both"/>
        <w:rPr>
          <w:rFonts w:ascii="Times New Roman" w:hAnsi="Times New Roman" w:cs="Times New Roman"/>
          <w:b/>
          <w:bCs/>
          <w:color w:val="2A2A2A"/>
          <w:shd w:val="clear" w:color="auto" w:fill="FFFFFF"/>
          <w:rPrChange w:id="7" w:author="Chen Liao" w:date="2021-03-09T15:09:00Z">
            <w:rPr>
              <w:rFonts w:ascii="Times New Roman" w:hAnsi="Times New Roman" w:cs="Times New Roman"/>
              <w:b/>
              <w:bCs/>
              <w:color w:val="2A2A2A"/>
              <w:sz w:val="22"/>
              <w:szCs w:val="22"/>
              <w:shd w:val="clear" w:color="auto" w:fill="FFFFFF"/>
            </w:rPr>
          </w:rPrChange>
        </w:rPr>
        <w:pPrChange w:id="8" w:author="Chen Liao" w:date="2021-03-09T15:09:00Z">
          <w:pPr>
            <w:pStyle w:val="paragraph"/>
          </w:pPr>
        </w:pPrChange>
      </w:pPr>
      <w:bookmarkStart w:id="9" w:name="OLE_LINK26"/>
      <w:r w:rsidRPr="00DF26A5">
        <w:rPr>
          <w:rFonts w:ascii="Times New Roman" w:hAnsi="Times New Roman" w:cs="Times New Roman"/>
          <w:b/>
          <w:bCs/>
          <w:color w:val="2A2A2A"/>
          <w:shd w:val="clear" w:color="auto" w:fill="FFFFFF"/>
          <w:rPrChange w:id="10" w:author="Chen Liao" w:date="2021-03-09T15:09:00Z">
            <w:rPr>
              <w:rFonts w:ascii="Times New Roman" w:hAnsi="Times New Roman" w:cs="Times New Roman"/>
              <w:b/>
              <w:bCs/>
              <w:color w:val="2A2A2A"/>
              <w:sz w:val="22"/>
              <w:szCs w:val="22"/>
              <w:shd w:val="clear" w:color="auto" w:fill="FFFFFF"/>
            </w:rPr>
          </w:rPrChange>
        </w:rPr>
        <w:t>Abstract</w:t>
      </w:r>
    </w:p>
    <w:p w14:paraId="6206A81A" w14:textId="59680B05" w:rsidR="00DE3B59" w:rsidRPr="00DF26A5" w:rsidRDefault="00DE3B59" w:rsidP="00203483">
      <w:pPr>
        <w:pStyle w:val="CommentText"/>
        <w:jc w:val="both"/>
        <w:rPr>
          <w:rFonts w:ascii="Times New Roman" w:hAnsi="Times New Roman" w:cs="Times New Roman"/>
          <w:sz w:val="24"/>
          <w:szCs w:val="24"/>
          <w:shd w:val="clear" w:color="auto" w:fill="FFFFFF"/>
          <w:rPrChange w:id="11" w:author="Chen Liao" w:date="2021-03-09T15:09:00Z">
            <w:rPr>
              <w:rFonts w:ascii="Times New Roman" w:hAnsi="Times New Roman" w:cs="Times New Roman"/>
              <w:sz w:val="22"/>
              <w:shd w:val="clear" w:color="auto" w:fill="FFFFFF"/>
            </w:rPr>
          </w:rPrChange>
        </w:rPr>
      </w:pPr>
      <w:r w:rsidRPr="00DF26A5">
        <w:rPr>
          <w:rFonts w:ascii="Times New Roman" w:hAnsi="Times New Roman" w:cs="Times New Roman"/>
          <w:sz w:val="24"/>
          <w:szCs w:val="24"/>
          <w:shd w:val="clear" w:color="auto" w:fill="FFFFFF"/>
          <w:rPrChange w:id="12" w:author="Chen Liao" w:date="2021-03-09T15:09:00Z">
            <w:rPr>
              <w:rFonts w:ascii="Times New Roman" w:hAnsi="Times New Roman" w:cs="Times New Roman"/>
              <w:sz w:val="22"/>
              <w:shd w:val="clear" w:color="auto" w:fill="FFFFFF"/>
            </w:rPr>
          </w:rPrChange>
        </w:rPr>
        <w:t>Dietary fibers are commonly used as an intervention of gut microbiota to promote the production of short-chain fatty acids (SCFA</w:t>
      </w:r>
      <w:r w:rsidR="00AB498E" w:rsidRPr="00DF26A5">
        <w:rPr>
          <w:rFonts w:ascii="Times New Roman" w:hAnsi="Times New Roman" w:cs="Times New Roman"/>
          <w:sz w:val="24"/>
          <w:szCs w:val="24"/>
          <w:shd w:val="clear" w:color="auto" w:fill="FFFFFF"/>
          <w:rPrChange w:id="13" w:author="Chen Liao" w:date="2021-03-09T15:09:00Z">
            <w:rPr>
              <w:rFonts w:ascii="Times New Roman" w:hAnsi="Times New Roman" w:cs="Times New Roman"/>
              <w:sz w:val="22"/>
              <w:shd w:val="clear" w:color="auto" w:fill="FFFFFF"/>
            </w:rPr>
          </w:rPrChange>
        </w:rPr>
        <w:t>s</w:t>
      </w:r>
      <w:r w:rsidRPr="00DF26A5">
        <w:rPr>
          <w:rFonts w:ascii="Times New Roman" w:hAnsi="Times New Roman" w:cs="Times New Roman"/>
          <w:sz w:val="24"/>
          <w:szCs w:val="24"/>
          <w:shd w:val="clear" w:color="auto" w:fill="FFFFFF"/>
          <w:rPrChange w:id="14" w:author="Chen Liao" w:date="2021-03-09T15:09:00Z">
            <w:rPr>
              <w:rFonts w:ascii="Times New Roman" w:hAnsi="Times New Roman" w:cs="Times New Roman"/>
              <w:sz w:val="22"/>
              <w:shd w:val="clear" w:color="auto" w:fill="FFFFFF"/>
            </w:rPr>
          </w:rPrChange>
        </w:rPr>
        <w:t>), which</w:t>
      </w:r>
      <w:r w:rsidR="00731D1D" w:rsidRPr="00DF26A5">
        <w:rPr>
          <w:rFonts w:ascii="Times New Roman" w:hAnsi="Times New Roman" w:cs="Times New Roman"/>
          <w:sz w:val="24"/>
          <w:szCs w:val="24"/>
          <w:shd w:val="clear" w:color="auto" w:fill="FFFFFF"/>
          <w:rPrChange w:id="15" w:author="Chen Liao" w:date="2021-03-09T15:09:00Z">
            <w:rPr>
              <w:rFonts w:ascii="Times New Roman" w:hAnsi="Times New Roman" w:cs="Times New Roman"/>
              <w:sz w:val="22"/>
              <w:shd w:val="clear" w:color="auto" w:fill="FFFFFF"/>
            </w:rPr>
          </w:rPrChange>
        </w:rPr>
        <w:t xml:space="preserve"> regulate the host immune system and intestinal homeostasis.</w:t>
      </w:r>
      <w:r w:rsidRPr="00DF26A5">
        <w:rPr>
          <w:rFonts w:ascii="Times New Roman" w:hAnsi="Times New Roman" w:cs="Times New Roman"/>
          <w:sz w:val="24"/>
          <w:szCs w:val="24"/>
          <w:shd w:val="clear" w:color="auto" w:fill="FFFFFF"/>
          <w:rPrChange w:id="16" w:author="Chen Liao" w:date="2021-03-09T15:09:00Z">
            <w:rPr>
              <w:rFonts w:ascii="Times New Roman" w:hAnsi="Times New Roman" w:cs="Times New Roman"/>
              <w:sz w:val="22"/>
              <w:shd w:val="clear" w:color="auto" w:fill="FFFFFF"/>
            </w:rPr>
          </w:rPrChange>
        </w:rPr>
        <w:t xml:space="preserve"> </w:t>
      </w:r>
      <w:r w:rsidR="0092326F" w:rsidRPr="00DF26A5">
        <w:rPr>
          <w:rFonts w:ascii="Times New Roman" w:hAnsi="Times New Roman" w:cs="Times New Roman"/>
          <w:sz w:val="24"/>
          <w:szCs w:val="24"/>
          <w:shd w:val="clear" w:color="auto" w:fill="FFFFFF"/>
          <w:rPrChange w:id="17" w:author="Chen Liao" w:date="2021-03-09T15:09:00Z">
            <w:rPr>
              <w:rFonts w:ascii="Times New Roman" w:hAnsi="Times New Roman" w:cs="Times New Roman"/>
              <w:sz w:val="22"/>
              <w:shd w:val="clear" w:color="auto" w:fill="FFFFFF"/>
            </w:rPr>
          </w:rPrChange>
        </w:rPr>
        <w:t xml:space="preserve">Despite </w:t>
      </w:r>
      <w:r w:rsidR="00EA32F4" w:rsidRPr="00DF26A5">
        <w:rPr>
          <w:rFonts w:ascii="Times New Roman" w:hAnsi="Times New Roman" w:cs="Times New Roman"/>
          <w:sz w:val="24"/>
          <w:szCs w:val="24"/>
          <w:shd w:val="clear" w:color="auto" w:fill="FFFFFF"/>
          <w:rPrChange w:id="18" w:author="Chen Liao" w:date="2021-03-09T15:09:00Z">
            <w:rPr>
              <w:rFonts w:ascii="Times New Roman" w:hAnsi="Times New Roman" w:cs="Times New Roman"/>
              <w:sz w:val="22"/>
              <w:shd w:val="clear" w:color="auto" w:fill="FFFFFF"/>
            </w:rPr>
          </w:rPrChange>
        </w:rPr>
        <w:t>c</w:t>
      </w:r>
      <w:r w:rsidR="00800171" w:rsidRPr="00DF26A5">
        <w:rPr>
          <w:rFonts w:ascii="Times New Roman" w:hAnsi="Times New Roman" w:cs="Times New Roman"/>
          <w:sz w:val="24"/>
          <w:szCs w:val="24"/>
          <w:shd w:val="clear" w:color="auto" w:fill="FFFFFF"/>
          <w:rPrChange w:id="19" w:author="Chen Liao" w:date="2021-03-09T15:09:00Z">
            <w:rPr>
              <w:rFonts w:ascii="Times New Roman" w:hAnsi="Times New Roman" w:cs="Times New Roman"/>
              <w:sz w:val="22"/>
              <w:shd w:val="clear" w:color="auto" w:fill="FFFFFF"/>
            </w:rPr>
          </w:rPrChange>
        </w:rPr>
        <w:t xml:space="preserve">ross-sectional studies have revealed compositional changes of gut microbiota to </w:t>
      </w:r>
      <w:r w:rsidR="00163031" w:rsidRPr="00DF26A5">
        <w:rPr>
          <w:rFonts w:ascii="Times New Roman" w:hAnsi="Times New Roman" w:cs="Times New Roman"/>
          <w:sz w:val="24"/>
          <w:szCs w:val="24"/>
          <w:shd w:val="clear" w:color="auto" w:fill="FFFFFF"/>
          <w:rPrChange w:id="20" w:author="Chen Liao" w:date="2021-03-09T15:09:00Z">
            <w:rPr>
              <w:rFonts w:ascii="Times New Roman" w:hAnsi="Times New Roman" w:cs="Times New Roman"/>
              <w:sz w:val="22"/>
              <w:shd w:val="clear" w:color="auto" w:fill="FFFFFF"/>
            </w:rPr>
          </w:rPrChange>
        </w:rPr>
        <w:t xml:space="preserve">dietary fiber </w:t>
      </w:r>
      <w:r w:rsidR="00800171" w:rsidRPr="00DF26A5">
        <w:rPr>
          <w:rFonts w:ascii="Times New Roman" w:hAnsi="Times New Roman" w:cs="Times New Roman"/>
          <w:sz w:val="24"/>
          <w:szCs w:val="24"/>
          <w:shd w:val="clear" w:color="auto" w:fill="FFFFFF"/>
          <w:rPrChange w:id="21" w:author="Chen Liao" w:date="2021-03-09T15:09:00Z">
            <w:rPr>
              <w:rFonts w:ascii="Times New Roman" w:hAnsi="Times New Roman" w:cs="Times New Roman"/>
              <w:sz w:val="22"/>
              <w:shd w:val="clear" w:color="auto" w:fill="FFFFFF"/>
            </w:rPr>
          </w:rPrChange>
        </w:rPr>
        <w:t>treatment</w:t>
      </w:r>
      <w:r w:rsidR="00EA32F4" w:rsidRPr="00DF26A5">
        <w:rPr>
          <w:rFonts w:ascii="Times New Roman" w:hAnsi="Times New Roman" w:cs="Times New Roman"/>
          <w:sz w:val="24"/>
          <w:szCs w:val="24"/>
          <w:shd w:val="clear" w:color="auto" w:fill="FFFFFF"/>
          <w:rPrChange w:id="22" w:author="Chen Liao" w:date="2021-03-09T15:09:00Z">
            <w:rPr>
              <w:rFonts w:ascii="Times New Roman" w:hAnsi="Times New Roman" w:cs="Times New Roman"/>
              <w:sz w:val="22"/>
              <w:shd w:val="clear" w:color="auto" w:fill="FFFFFF"/>
            </w:rPr>
          </w:rPrChange>
        </w:rPr>
        <w:t xml:space="preserve"> at empirically selected single time points, </w:t>
      </w:r>
      <w:r w:rsidR="0092326F" w:rsidRPr="00DF26A5">
        <w:rPr>
          <w:rFonts w:ascii="Times New Roman" w:hAnsi="Times New Roman" w:cs="Times New Roman"/>
          <w:sz w:val="24"/>
          <w:szCs w:val="24"/>
          <w:shd w:val="clear" w:color="auto" w:fill="FFFFFF"/>
          <w:rPrChange w:id="23" w:author="Chen Liao" w:date="2021-03-09T15:09:00Z">
            <w:rPr>
              <w:rFonts w:ascii="Times New Roman" w:hAnsi="Times New Roman" w:cs="Times New Roman"/>
              <w:sz w:val="22"/>
              <w:shd w:val="clear" w:color="auto" w:fill="FFFFFF"/>
            </w:rPr>
          </w:rPrChange>
        </w:rPr>
        <w:t>present</w:t>
      </w:r>
      <w:r w:rsidR="00DC1F3C" w:rsidRPr="00DF26A5">
        <w:rPr>
          <w:rFonts w:ascii="Times New Roman" w:hAnsi="Times New Roman" w:cs="Times New Roman"/>
          <w:sz w:val="24"/>
          <w:szCs w:val="24"/>
          <w:shd w:val="clear" w:color="auto" w:fill="FFFFFF"/>
          <w:rPrChange w:id="24" w:author="Chen Liao" w:date="2021-03-09T15:09:00Z">
            <w:rPr>
              <w:rFonts w:ascii="Times New Roman" w:hAnsi="Times New Roman" w:cs="Times New Roman"/>
              <w:sz w:val="22"/>
              <w:shd w:val="clear" w:color="auto" w:fill="FFFFFF"/>
            </w:rPr>
          </w:rPrChange>
        </w:rPr>
        <w:t xml:space="preserve"> understanding of </w:t>
      </w:r>
      <w:r w:rsidR="00347E77" w:rsidRPr="00DF26A5">
        <w:rPr>
          <w:rFonts w:ascii="Times New Roman" w:hAnsi="Times New Roman" w:cs="Times New Roman"/>
          <w:sz w:val="24"/>
          <w:szCs w:val="24"/>
          <w:shd w:val="clear" w:color="auto" w:fill="FFFFFF"/>
          <w:rPrChange w:id="25" w:author="Chen Liao" w:date="2021-03-09T15:09:00Z">
            <w:rPr>
              <w:rFonts w:ascii="Times New Roman" w:hAnsi="Times New Roman" w:cs="Times New Roman"/>
              <w:sz w:val="22"/>
              <w:shd w:val="clear" w:color="auto" w:fill="FFFFFF"/>
            </w:rPr>
          </w:rPrChange>
        </w:rPr>
        <w:t xml:space="preserve">the response dynamics </w:t>
      </w:r>
      <w:r w:rsidR="00DC1F3C" w:rsidRPr="00DF26A5">
        <w:rPr>
          <w:rFonts w:ascii="Times New Roman" w:hAnsi="Times New Roman" w:cs="Times New Roman"/>
          <w:color w:val="2A2A2A"/>
          <w:sz w:val="24"/>
          <w:szCs w:val="24"/>
          <w:shd w:val="clear" w:color="auto" w:fill="FFFFFF"/>
          <w:rPrChange w:id="26" w:author="Chen Liao" w:date="2021-03-09T15:09:00Z">
            <w:rPr>
              <w:rFonts w:ascii="Times New Roman" w:hAnsi="Times New Roman" w:cs="Times New Roman"/>
              <w:color w:val="2A2A2A"/>
              <w:sz w:val="22"/>
              <w:szCs w:val="22"/>
              <w:shd w:val="clear" w:color="auto" w:fill="FFFFFF"/>
            </w:rPr>
          </w:rPrChange>
        </w:rPr>
        <w:t>remain</w:t>
      </w:r>
      <w:r w:rsidR="00EA32F4" w:rsidRPr="00DF26A5">
        <w:rPr>
          <w:rFonts w:ascii="Times New Roman" w:hAnsi="Times New Roman" w:cs="Times New Roman"/>
          <w:color w:val="2A2A2A"/>
          <w:sz w:val="24"/>
          <w:szCs w:val="24"/>
          <w:shd w:val="clear" w:color="auto" w:fill="FFFFFF"/>
          <w:rPrChange w:id="27" w:author="Chen Liao" w:date="2021-03-09T15:09:00Z">
            <w:rPr>
              <w:rFonts w:ascii="Times New Roman" w:hAnsi="Times New Roman" w:cs="Times New Roman"/>
              <w:color w:val="2A2A2A"/>
              <w:sz w:val="22"/>
              <w:szCs w:val="22"/>
              <w:shd w:val="clear" w:color="auto" w:fill="FFFFFF"/>
            </w:rPr>
          </w:rPrChange>
        </w:rPr>
        <w:t>s</w:t>
      </w:r>
      <w:r w:rsidR="00DC1F3C" w:rsidRPr="00DF26A5">
        <w:rPr>
          <w:rFonts w:ascii="Times New Roman" w:hAnsi="Times New Roman" w:cs="Times New Roman"/>
          <w:color w:val="2A2A2A"/>
          <w:sz w:val="24"/>
          <w:szCs w:val="24"/>
          <w:shd w:val="clear" w:color="auto" w:fill="FFFFFF"/>
          <w:rPrChange w:id="28" w:author="Chen Liao" w:date="2021-03-09T15:09:00Z">
            <w:rPr>
              <w:rFonts w:ascii="Times New Roman" w:hAnsi="Times New Roman" w:cs="Times New Roman"/>
              <w:color w:val="2A2A2A"/>
              <w:sz w:val="22"/>
              <w:szCs w:val="22"/>
              <w:shd w:val="clear" w:color="auto" w:fill="FFFFFF"/>
            </w:rPr>
          </w:rPrChange>
        </w:rPr>
        <w:t xml:space="preserve"> limited</w:t>
      </w:r>
      <w:r w:rsidRPr="00DF26A5">
        <w:rPr>
          <w:rFonts w:ascii="Times New Roman" w:hAnsi="Times New Roman" w:cs="Times New Roman"/>
          <w:color w:val="2A2A2A"/>
          <w:sz w:val="24"/>
          <w:szCs w:val="24"/>
          <w:shd w:val="clear" w:color="auto" w:fill="FFFFFF"/>
          <w:rPrChange w:id="29" w:author="Chen Liao" w:date="2021-03-09T15:09:00Z">
            <w:rPr>
              <w:rFonts w:ascii="Times New Roman" w:hAnsi="Times New Roman" w:cs="Times New Roman"/>
              <w:color w:val="2A2A2A"/>
              <w:sz w:val="22"/>
              <w:szCs w:val="22"/>
              <w:shd w:val="clear" w:color="auto" w:fill="FFFFFF"/>
            </w:rPr>
          </w:rPrChange>
        </w:rPr>
        <w:t xml:space="preserve"> due to the </w:t>
      </w:r>
      <w:r w:rsidR="00D00773" w:rsidRPr="00DF26A5">
        <w:rPr>
          <w:rFonts w:ascii="Times New Roman" w:hAnsi="Times New Roman" w:cs="Times New Roman"/>
          <w:color w:val="2A2A2A"/>
          <w:sz w:val="24"/>
          <w:szCs w:val="24"/>
          <w:shd w:val="clear" w:color="auto" w:fill="FFFFFF"/>
          <w:rPrChange w:id="30" w:author="Chen Liao" w:date="2021-03-09T15:09:00Z">
            <w:rPr>
              <w:rFonts w:ascii="Times New Roman" w:hAnsi="Times New Roman" w:cs="Times New Roman"/>
              <w:color w:val="2A2A2A"/>
              <w:sz w:val="22"/>
              <w:szCs w:val="22"/>
              <w:shd w:val="clear" w:color="auto" w:fill="FFFFFF"/>
            </w:rPr>
          </w:rPrChange>
        </w:rPr>
        <w:t xml:space="preserve">lack of time series data and </w:t>
      </w:r>
      <w:r w:rsidR="00236B65" w:rsidRPr="00DF26A5">
        <w:rPr>
          <w:rFonts w:ascii="Times New Roman" w:hAnsi="Times New Roman" w:cs="Times New Roman"/>
          <w:color w:val="2A2A2A"/>
          <w:sz w:val="24"/>
          <w:szCs w:val="24"/>
          <w:shd w:val="clear" w:color="auto" w:fill="FFFFFF"/>
          <w:rPrChange w:id="31" w:author="Chen Liao" w:date="2021-03-09T15:09:00Z">
            <w:rPr>
              <w:rFonts w:ascii="Times New Roman" w:hAnsi="Times New Roman" w:cs="Times New Roman"/>
              <w:color w:val="2A2A2A"/>
              <w:sz w:val="22"/>
              <w:szCs w:val="22"/>
              <w:shd w:val="clear" w:color="auto" w:fill="FFFFFF"/>
            </w:rPr>
          </w:rPrChange>
        </w:rPr>
        <w:t>system</w:t>
      </w:r>
      <w:r w:rsidR="00530913" w:rsidRPr="00DF26A5">
        <w:rPr>
          <w:rFonts w:ascii="Times New Roman" w:hAnsi="Times New Roman" w:cs="Times New Roman"/>
          <w:color w:val="2A2A2A"/>
          <w:sz w:val="24"/>
          <w:szCs w:val="24"/>
          <w:shd w:val="clear" w:color="auto" w:fill="FFFFFF"/>
          <w:rPrChange w:id="32" w:author="Chen Liao" w:date="2021-03-09T15:09:00Z">
            <w:rPr>
              <w:rFonts w:ascii="Times New Roman" w:hAnsi="Times New Roman" w:cs="Times New Roman"/>
              <w:color w:val="2A2A2A"/>
              <w:sz w:val="22"/>
              <w:szCs w:val="22"/>
              <w:shd w:val="clear" w:color="auto" w:fill="FFFFFF"/>
            </w:rPr>
          </w:rPrChange>
        </w:rPr>
        <w:t>s</w:t>
      </w:r>
      <w:r w:rsidR="00236B65" w:rsidRPr="00DF26A5">
        <w:rPr>
          <w:rFonts w:ascii="Times New Roman" w:hAnsi="Times New Roman" w:cs="Times New Roman"/>
          <w:color w:val="2A2A2A"/>
          <w:sz w:val="24"/>
          <w:szCs w:val="24"/>
          <w:shd w:val="clear" w:color="auto" w:fill="FFFFFF"/>
          <w:rPrChange w:id="33" w:author="Chen Liao" w:date="2021-03-09T15:09:00Z">
            <w:rPr>
              <w:rFonts w:ascii="Times New Roman" w:hAnsi="Times New Roman" w:cs="Times New Roman"/>
              <w:color w:val="2A2A2A"/>
              <w:sz w:val="22"/>
              <w:szCs w:val="22"/>
              <w:shd w:val="clear" w:color="auto" w:fill="FFFFFF"/>
            </w:rPr>
          </w:rPrChange>
        </w:rPr>
        <w:t xml:space="preserve"> approaches for longitudinal data </w:t>
      </w:r>
      <w:r w:rsidR="00292CEE" w:rsidRPr="00DF26A5">
        <w:rPr>
          <w:rFonts w:ascii="Times New Roman" w:hAnsi="Times New Roman" w:cs="Times New Roman"/>
          <w:color w:val="2A2A2A"/>
          <w:sz w:val="24"/>
          <w:szCs w:val="24"/>
          <w:shd w:val="clear" w:color="auto" w:fill="FFFFFF"/>
          <w:rPrChange w:id="34" w:author="Chen Liao" w:date="2021-03-09T15:09:00Z">
            <w:rPr>
              <w:rFonts w:ascii="Times New Roman" w:hAnsi="Times New Roman" w:cs="Times New Roman"/>
              <w:color w:val="2A2A2A"/>
              <w:sz w:val="22"/>
              <w:szCs w:val="22"/>
              <w:shd w:val="clear" w:color="auto" w:fill="FFFFFF"/>
            </w:rPr>
          </w:rPrChange>
        </w:rPr>
        <w:t>a</w:t>
      </w:r>
      <w:r w:rsidR="00D00773" w:rsidRPr="00DF26A5">
        <w:rPr>
          <w:rFonts w:ascii="Times New Roman" w:hAnsi="Times New Roman" w:cs="Times New Roman"/>
          <w:color w:val="2A2A2A"/>
          <w:sz w:val="24"/>
          <w:szCs w:val="24"/>
          <w:shd w:val="clear" w:color="auto" w:fill="FFFFFF"/>
          <w:rPrChange w:id="35" w:author="Chen Liao" w:date="2021-03-09T15:09:00Z">
            <w:rPr>
              <w:rFonts w:ascii="Times New Roman" w:hAnsi="Times New Roman" w:cs="Times New Roman"/>
              <w:color w:val="2A2A2A"/>
              <w:sz w:val="22"/>
              <w:szCs w:val="22"/>
              <w:shd w:val="clear" w:color="auto" w:fill="FFFFFF"/>
            </w:rPr>
          </w:rPrChange>
        </w:rPr>
        <w:t>nalysi</w:t>
      </w:r>
      <w:r w:rsidR="00DC1F3C" w:rsidRPr="00DF26A5">
        <w:rPr>
          <w:rFonts w:ascii="Times New Roman" w:hAnsi="Times New Roman" w:cs="Times New Roman"/>
          <w:color w:val="2A2A2A"/>
          <w:sz w:val="24"/>
          <w:szCs w:val="24"/>
          <w:shd w:val="clear" w:color="auto" w:fill="FFFFFF"/>
          <w:rPrChange w:id="36" w:author="Chen Liao" w:date="2021-03-09T15:09:00Z">
            <w:rPr>
              <w:rFonts w:ascii="Times New Roman" w:hAnsi="Times New Roman" w:cs="Times New Roman"/>
              <w:color w:val="2A2A2A"/>
              <w:sz w:val="22"/>
              <w:szCs w:val="22"/>
              <w:shd w:val="clear" w:color="auto" w:fill="FFFFFF"/>
            </w:rPr>
          </w:rPrChange>
        </w:rPr>
        <w:t>s</w:t>
      </w:r>
      <w:r w:rsidRPr="00DF26A5">
        <w:rPr>
          <w:rFonts w:ascii="Times New Roman" w:hAnsi="Times New Roman" w:cs="Times New Roman"/>
          <w:color w:val="2A2A2A"/>
          <w:sz w:val="24"/>
          <w:szCs w:val="24"/>
          <w:shd w:val="clear" w:color="auto" w:fill="FFFFFF"/>
          <w:rPrChange w:id="37" w:author="Chen Liao" w:date="2021-03-09T15:09:00Z">
            <w:rPr>
              <w:rFonts w:ascii="Times New Roman" w:hAnsi="Times New Roman" w:cs="Times New Roman"/>
              <w:color w:val="2A2A2A"/>
              <w:sz w:val="22"/>
              <w:szCs w:val="22"/>
              <w:shd w:val="clear" w:color="auto" w:fill="FFFFFF"/>
            </w:rPr>
          </w:rPrChange>
        </w:rPr>
        <w:t xml:space="preserve">. </w:t>
      </w:r>
      <w:r w:rsidR="00EA32F4" w:rsidRPr="00DF26A5">
        <w:rPr>
          <w:rFonts w:ascii="Times New Roman" w:hAnsi="Times New Roman" w:cs="Times New Roman"/>
          <w:color w:val="2A2A2A"/>
          <w:sz w:val="24"/>
          <w:szCs w:val="24"/>
          <w:shd w:val="clear" w:color="auto" w:fill="FFFFFF"/>
          <w:rPrChange w:id="38" w:author="Chen Liao" w:date="2021-03-09T15:09:00Z">
            <w:rPr>
              <w:rFonts w:ascii="Times New Roman" w:hAnsi="Times New Roman" w:cs="Times New Roman"/>
              <w:color w:val="2A2A2A"/>
              <w:sz w:val="22"/>
              <w:szCs w:val="22"/>
              <w:shd w:val="clear" w:color="auto" w:fill="FFFFFF"/>
            </w:rPr>
          </w:rPrChange>
        </w:rPr>
        <w:t>Here</w:t>
      </w:r>
      <w:r w:rsidR="00A83078" w:rsidRPr="00DF26A5">
        <w:rPr>
          <w:rFonts w:ascii="Times New Roman" w:hAnsi="Times New Roman" w:cs="Times New Roman"/>
          <w:color w:val="2A2A2A"/>
          <w:sz w:val="24"/>
          <w:szCs w:val="24"/>
          <w:shd w:val="clear" w:color="auto" w:fill="FFFFFF"/>
          <w:rPrChange w:id="39" w:author="Chen Liao" w:date="2021-03-09T15:09:00Z">
            <w:rPr>
              <w:rFonts w:ascii="Times New Roman" w:hAnsi="Times New Roman" w:cs="Times New Roman"/>
              <w:color w:val="2A2A2A"/>
              <w:sz w:val="22"/>
              <w:szCs w:val="22"/>
              <w:shd w:val="clear" w:color="auto" w:fill="FFFFFF"/>
            </w:rPr>
          </w:rPrChange>
        </w:rPr>
        <w:t>,</w:t>
      </w:r>
      <w:r w:rsidR="00EA32F4" w:rsidRPr="00DF26A5">
        <w:rPr>
          <w:rFonts w:ascii="Times New Roman" w:hAnsi="Times New Roman" w:cs="Times New Roman"/>
          <w:color w:val="2A2A2A"/>
          <w:sz w:val="24"/>
          <w:szCs w:val="24"/>
          <w:shd w:val="clear" w:color="auto" w:fill="FFFFFF"/>
          <w:rPrChange w:id="40" w:author="Chen Liao" w:date="2021-03-09T15:09:00Z">
            <w:rPr>
              <w:rFonts w:ascii="Times New Roman" w:hAnsi="Times New Roman" w:cs="Times New Roman"/>
              <w:color w:val="2A2A2A"/>
              <w:sz w:val="22"/>
              <w:szCs w:val="22"/>
              <w:shd w:val="clear" w:color="auto" w:fill="FFFFFF"/>
            </w:rPr>
          </w:rPrChange>
        </w:rPr>
        <w:t xml:space="preserve"> we dissect the long-term </w:t>
      </w:r>
      <w:r w:rsidRPr="00DF26A5">
        <w:rPr>
          <w:rFonts w:ascii="Times New Roman" w:hAnsi="Times New Roman" w:cs="Times New Roman"/>
          <w:color w:val="2A2A2A"/>
          <w:sz w:val="24"/>
          <w:szCs w:val="24"/>
          <w:shd w:val="clear" w:color="auto" w:fill="FFFFFF"/>
          <w:rPrChange w:id="41" w:author="Chen Liao" w:date="2021-03-09T15:09:00Z">
            <w:rPr>
              <w:rFonts w:ascii="Times New Roman" w:hAnsi="Times New Roman" w:cs="Times New Roman"/>
              <w:color w:val="2A2A2A"/>
              <w:sz w:val="22"/>
              <w:szCs w:val="22"/>
              <w:shd w:val="clear" w:color="auto" w:fill="FFFFFF"/>
            </w:rPr>
          </w:rPrChange>
        </w:rPr>
        <w:t xml:space="preserve">microbiome </w:t>
      </w:r>
      <w:r w:rsidRPr="00DF26A5">
        <w:rPr>
          <w:rFonts w:ascii="Times New Roman" w:hAnsi="Times New Roman" w:cs="Times New Roman"/>
          <w:sz w:val="24"/>
          <w:szCs w:val="24"/>
          <w:shd w:val="clear" w:color="auto" w:fill="FFFFFF"/>
          <w:rPrChange w:id="42" w:author="Chen Liao" w:date="2021-03-09T15:09:00Z">
            <w:rPr>
              <w:rFonts w:ascii="Times New Roman" w:hAnsi="Times New Roman" w:cs="Times New Roman"/>
              <w:sz w:val="22"/>
              <w:shd w:val="clear" w:color="auto" w:fill="FFFFFF"/>
            </w:rPr>
          </w:rPrChange>
        </w:rPr>
        <w:t xml:space="preserve">profiles </w:t>
      </w:r>
      <w:r w:rsidR="00F110AD" w:rsidRPr="00DF26A5">
        <w:rPr>
          <w:rFonts w:ascii="Times New Roman" w:hAnsi="Times New Roman" w:cs="Times New Roman"/>
          <w:sz w:val="24"/>
          <w:szCs w:val="24"/>
          <w:shd w:val="clear" w:color="auto" w:fill="FFFFFF"/>
          <w:rPrChange w:id="43" w:author="Chen Liao" w:date="2021-03-09T15:09:00Z">
            <w:rPr>
              <w:rFonts w:ascii="Times New Roman" w:hAnsi="Times New Roman" w:cs="Times New Roman"/>
              <w:sz w:val="22"/>
              <w:shd w:val="clear" w:color="auto" w:fill="FFFFFF"/>
            </w:rPr>
          </w:rPrChange>
        </w:rPr>
        <w:t xml:space="preserve">(absolute abundance) </w:t>
      </w:r>
      <w:r w:rsidRPr="00DF26A5">
        <w:rPr>
          <w:rFonts w:ascii="Times New Roman" w:hAnsi="Times New Roman" w:cs="Times New Roman"/>
          <w:sz w:val="24"/>
          <w:szCs w:val="24"/>
          <w:shd w:val="clear" w:color="auto" w:fill="FFFFFF"/>
          <w:rPrChange w:id="44" w:author="Chen Liao" w:date="2021-03-09T15:09:00Z">
            <w:rPr>
              <w:rFonts w:ascii="Times New Roman" w:hAnsi="Times New Roman" w:cs="Times New Roman"/>
              <w:sz w:val="22"/>
              <w:shd w:val="clear" w:color="auto" w:fill="FFFFFF"/>
            </w:rPr>
          </w:rPrChange>
        </w:rPr>
        <w:t>and targeted metabolomics of adult mice with distinct baseline microbiota undergoing intervention of inulin and resistant starch</w:t>
      </w:r>
      <w:ins w:id="45" w:author="Chen Liao" w:date="2021-03-18T22:42:00Z">
        <w:r w:rsidR="00770575">
          <w:rPr>
            <w:rFonts w:ascii="Times New Roman" w:hAnsi="Times New Roman" w:cs="Times New Roman"/>
            <w:sz w:val="24"/>
            <w:szCs w:val="24"/>
            <w:shd w:val="clear" w:color="auto" w:fill="FFFFFF"/>
          </w:rPr>
          <w:t xml:space="preserve"> </w:t>
        </w:r>
        <w:r w:rsidR="00770575">
          <w:rPr>
            <w:rFonts w:ascii="Times New Roman" w:hAnsi="Times New Roman" w:cs="Times New Roman" w:hint="eastAsia"/>
            <w:sz w:val="24"/>
            <w:szCs w:val="24"/>
            <w:shd w:val="clear" w:color="auto" w:fill="FFFFFF"/>
          </w:rPr>
          <w:t>fro</w:t>
        </w:r>
        <w:r w:rsidR="00770575">
          <w:rPr>
            <w:rFonts w:ascii="Times New Roman" w:hAnsi="Times New Roman" w:cs="Times New Roman"/>
            <w:sz w:val="24"/>
            <w:szCs w:val="24"/>
            <w:shd w:val="clear" w:color="auto" w:fill="FFFFFF"/>
          </w:rPr>
          <w:t>m maiz</w:t>
        </w:r>
      </w:ins>
      <w:ins w:id="46" w:author="Chen Liao" w:date="2021-03-18T22:43:00Z">
        <w:r w:rsidR="00EA5C08">
          <w:rPr>
            <w:rFonts w:ascii="Times New Roman" w:hAnsi="Times New Roman" w:cs="Times New Roman"/>
            <w:sz w:val="24"/>
            <w:szCs w:val="24"/>
            <w:shd w:val="clear" w:color="auto" w:fill="FFFFFF"/>
          </w:rPr>
          <w:t>e</w:t>
        </w:r>
      </w:ins>
      <w:r w:rsidRPr="00DF26A5">
        <w:rPr>
          <w:rFonts w:ascii="Times New Roman" w:hAnsi="Times New Roman" w:cs="Times New Roman"/>
          <w:sz w:val="24"/>
          <w:szCs w:val="24"/>
          <w:shd w:val="clear" w:color="auto" w:fill="FFFFFF"/>
          <w:rPrChange w:id="47" w:author="Chen Liao" w:date="2021-03-09T15:09:00Z">
            <w:rPr>
              <w:rFonts w:ascii="Times New Roman" w:hAnsi="Times New Roman" w:cs="Times New Roman"/>
              <w:sz w:val="22"/>
              <w:shd w:val="clear" w:color="auto" w:fill="FFFFFF"/>
            </w:rPr>
          </w:rPrChange>
        </w:rPr>
        <w:t>.</w:t>
      </w:r>
      <w:r w:rsidR="00EA32F4" w:rsidRPr="00DF26A5">
        <w:rPr>
          <w:rFonts w:ascii="Times New Roman" w:hAnsi="Times New Roman" w:cs="Times New Roman"/>
          <w:sz w:val="24"/>
          <w:szCs w:val="24"/>
          <w:shd w:val="clear" w:color="auto" w:fill="FFFFFF"/>
          <w:rPrChange w:id="48" w:author="Chen Liao" w:date="2021-03-09T15:09:00Z">
            <w:rPr>
              <w:rFonts w:ascii="Times New Roman" w:hAnsi="Times New Roman" w:cs="Times New Roman"/>
              <w:sz w:val="22"/>
              <w:shd w:val="clear" w:color="auto" w:fill="FFFFFF"/>
            </w:rPr>
          </w:rPrChange>
        </w:rPr>
        <w:t xml:space="preserve"> </w:t>
      </w:r>
      <w:r w:rsidR="00AB498E" w:rsidRPr="00DF26A5">
        <w:rPr>
          <w:rFonts w:ascii="Times New Roman" w:hAnsi="Times New Roman" w:cs="Times New Roman"/>
          <w:sz w:val="24"/>
          <w:szCs w:val="24"/>
          <w:shd w:val="clear" w:color="auto" w:fill="FFFFFF"/>
          <w:rPrChange w:id="49" w:author="Chen Liao" w:date="2021-03-09T15:09:00Z">
            <w:rPr>
              <w:rFonts w:ascii="Times New Roman" w:hAnsi="Times New Roman" w:cs="Times New Roman"/>
              <w:sz w:val="22"/>
              <w:shd w:val="clear" w:color="auto" w:fill="FFFFFF"/>
            </w:rPr>
          </w:rPrChange>
        </w:rPr>
        <w:t xml:space="preserve">Inulin is more capable of stimulating production of </w:t>
      </w:r>
      <w:r w:rsidR="006D17ED" w:rsidRPr="00DF26A5">
        <w:rPr>
          <w:rFonts w:ascii="Times New Roman" w:hAnsi="Times New Roman" w:cs="Times New Roman"/>
          <w:sz w:val="24"/>
          <w:szCs w:val="24"/>
          <w:shd w:val="clear" w:color="auto" w:fill="FFFFFF"/>
          <w:rPrChange w:id="50" w:author="Chen Liao" w:date="2021-03-09T15:09:00Z">
            <w:rPr>
              <w:rFonts w:ascii="Times New Roman" w:hAnsi="Times New Roman" w:cs="Times New Roman"/>
              <w:sz w:val="22"/>
              <w:shd w:val="clear" w:color="auto" w:fill="FFFFFF"/>
            </w:rPr>
          </w:rPrChange>
        </w:rPr>
        <w:t>SCFA</w:t>
      </w:r>
      <w:r w:rsidR="00AB498E" w:rsidRPr="00DF26A5">
        <w:rPr>
          <w:rFonts w:ascii="Times New Roman" w:hAnsi="Times New Roman" w:cs="Times New Roman"/>
          <w:sz w:val="24"/>
          <w:szCs w:val="24"/>
          <w:shd w:val="clear" w:color="auto" w:fill="FFFFFF"/>
          <w:rPrChange w:id="51" w:author="Chen Liao" w:date="2021-03-09T15:09:00Z">
            <w:rPr>
              <w:rFonts w:ascii="Times New Roman" w:hAnsi="Times New Roman" w:cs="Times New Roman"/>
              <w:sz w:val="22"/>
              <w:shd w:val="clear" w:color="auto" w:fill="FFFFFF"/>
            </w:rPr>
          </w:rPrChange>
        </w:rPr>
        <w:t xml:space="preserve">s, whose concentration </w:t>
      </w:r>
      <w:r w:rsidR="00255FCF" w:rsidRPr="00DF26A5">
        <w:rPr>
          <w:rFonts w:ascii="Times New Roman" w:hAnsi="Times New Roman" w:cs="Times New Roman"/>
          <w:sz w:val="24"/>
          <w:szCs w:val="24"/>
          <w:shd w:val="clear" w:color="auto" w:fill="FFFFFF"/>
          <w:rPrChange w:id="52" w:author="Chen Liao" w:date="2021-03-09T15:09:00Z">
            <w:rPr>
              <w:rFonts w:ascii="Times New Roman" w:hAnsi="Times New Roman" w:cs="Times New Roman"/>
              <w:sz w:val="22"/>
              <w:shd w:val="clear" w:color="auto" w:fill="FFFFFF"/>
            </w:rPr>
          </w:rPrChange>
        </w:rPr>
        <w:t>increase</w:t>
      </w:r>
      <w:r w:rsidR="0092326F" w:rsidRPr="00DF26A5">
        <w:rPr>
          <w:rFonts w:ascii="Times New Roman" w:hAnsi="Times New Roman" w:cs="Times New Roman"/>
          <w:sz w:val="24"/>
          <w:szCs w:val="24"/>
          <w:shd w:val="clear" w:color="auto" w:fill="FFFFFF"/>
          <w:rPrChange w:id="53" w:author="Chen Liao" w:date="2021-03-09T15:09:00Z">
            <w:rPr>
              <w:rFonts w:ascii="Times New Roman" w:hAnsi="Times New Roman" w:cs="Times New Roman"/>
              <w:sz w:val="22"/>
              <w:shd w:val="clear" w:color="auto" w:fill="FFFFFF"/>
            </w:rPr>
          </w:rPrChange>
        </w:rPr>
        <w:t>s</w:t>
      </w:r>
      <w:r w:rsidR="00255FCF" w:rsidRPr="00DF26A5">
        <w:rPr>
          <w:rFonts w:ascii="Times New Roman" w:hAnsi="Times New Roman" w:cs="Times New Roman"/>
          <w:sz w:val="24"/>
          <w:szCs w:val="24"/>
          <w:shd w:val="clear" w:color="auto" w:fill="FFFFFF"/>
          <w:rPrChange w:id="54" w:author="Chen Liao" w:date="2021-03-09T15:09:00Z">
            <w:rPr>
              <w:rFonts w:ascii="Times New Roman" w:hAnsi="Times New Roman" w:cs="Times New Roman"/>
              <w:sz w:val="22"/>
              <w:shd w:val="clear" w:color="auto" w:fill="FFFFFF"/>
            </w:rPr>
          </w:rPrChange>
        </w:rPr>
        <w:t xml:space="preserve"> </w:t>
      </w:r>
      <w:r w:rsidR="00046002" w:rsidRPr="00DF26A5">
        <w:rPr>
          <w:rFonts w:ascii="Times New Roman" w:hAnsi="Times New Roman" w:cs="Times New Roman"/>
          <w:sz w:val="24"/>
          <w:szCs w:val="24"/>
          <w:shd w:val="clear" w:color="auto" w:fill="FFFFFF"/>
          <w:rPrChange w:id="55" w:author="Chen Liao" w:date="2021-03-09T15:09:00Z">
            <w:rPr>
              <w:rFonts w:ascii="Times New Roman" w:hAnsi="Times New Roman" w:cs="Times New Roman"/>
              <w:sz w:val="22"/>
              <w:shd w:val="clear" w:color="auto" w:fill="FFFFFF"/>
            </w:rPr>
          </w:rPrChange>
        </w:rPr>
        <w:t>sharply</w:t>
      </w:r>
      <w:r w:rsidR="00255FCF" w:rsidRPr="00DF26A5">
        <w:rPr>
          <w:rFonts w:ascii="Times New Roman" w:hAnsi="Times New Roman" w:cs="Times New Roman"/>
          <w:sz w:val="24"/>
          <w:szCs w:val="24"/>
          <w:shd w:val="clear" w:color="auto" w:fill="FFFFFF"/>
          <w:rPrChange w:id="56" w:author="Chen Liao" w:date="2021-03-09T15:09:00Z">
            <w:rPr>
              <w:rFonts w:ascii="Times New Roman" w:hAnsi="Times New Roman" w:cs="Times New Roman"/>
              <w:sz w:val="22"/>
              <w:shd w:val="clear" w:color="auto" w:fill="FFFFFF"/>
            </w:rPr>
          </w:rPrChange>
        </w:rPr>
        <w:t xml:space="preserve"> within a few days </w:t>
      </w:r>
      <w:r w:rsidR="00D410FA" w:rsidRPr="00DF26A5">
        <w:rPr>
          <w:rFonts w:ascii="Times New Roman" w:hAnsi="Times New Roman" w:cs="Times New Roman"/>
          <w:sz w:val="24"/>
          <w:szCs w:val="24"/>
          <w:shd w:val="clear" w:color="auto" w:fill="FFFFFF"/>
          <w:rPrChange w:id="57" w:author="Chen Liao" w:date="2021-03-09T15:09:00Z">
            <w:rPr>
              <w:rFonts w:ascii="Times New Roman" w:hAnsi="Times New Roman" w:cs="Times New Roman"/>
              <w:sz w:val="22"/>
              <w:shd w:val="clear" w:color="auto" w:fill="FFFFFF"/>
            </w:rPr>
          </w:rPrChange>
        </w:rPr>
        <w:t xml:space="preserve">but </w:t>
      </w:r>
      <w:r w:rsidR="00343B9B" w:rsidRPr="00DF26A5">
        <w:rPr>
          <w:rFonts w:ascii="Times New Roman" w:hAnsi="Times New Roman" w:cs="Times New Roman"/>
          <w:sz w:val="24"/>
          <w:szCs w:val="24"/>
          <w:shd w:val="clear" w:color="auto" w:fill="FFFFFF"/>
          <w:rPrChange w:id="58" w:author="Chen Liao" w:date="2021-03-09T15:09:00Z">
            <w:rPr>
              <w:rFonts w:ascii="Times New Roman" w:hAnsi="Times New Roman" w:cs="Times New Roman"/>
              <w:sz w:val="22"/>
              <w:shd w:val="clear" w:color="auto" w:fill="FFFFFF"/>
            </w:rPr>
          </w:rPrChange>
        </w:rPr>
        <w:t>then</w:t>
      </w:r>
      <w:r w:rsidR="00EE274E" w:rsidRPr="00DF26A5">
        <w:rPr>
          <w:rFonts w:ascii="Times New Roman" w:hAnsi="Times New Roman" w:cs="Times New Roman"/>
          <w:sz w:val="24"/>
          <w:szCs w:val="24"/>
          <w:shd w:val="clear" w:color="auto" w:fill="FFFFFF"/>
          <w:rPrChange w:id="59" w:author="Chen Liao" w:date="2021-03-09T15:09:00Z">
            <w:rPr>
              <w:rFonts w:ascii="Times New Roman" w:hAnsi="Times New Roman" w:cs="Times New Roman"/>
              <w:sz w:val="22"/>
              <w:shd w:val="clear" w:color="auto" w:fill="FFFFFF"/>
            </w:rPr>
          </w:rPrChange>
        </w:rPr>
        <w:t xml:space="preserve"> decline </w:t>
      </w:r>
      <w:r w:rsidR="00343B9B" w:rsidRPr="00DF26A5">
        <w:rPr>
          <w:rFonts w:ascii="Times New Roman" w:hAnsi="Times New Roman" w:cs="Times New Roman"/>
          <w:sz w:val="24"/>
          <w:szCs w:val="24"/>
          <w:shd w:val="clear" w:color="auto" w:fill="FFFFFF"/>
          <w:rPrChange w:id="60" w:author="Chen Liao" w:date="2021-03-09T15:09:00Z">
            <w:rPr>
              <w:rFonts w:ascii="Times New Roman" w:hAnsi="Times New Roman" w:cs="Times New Roman"/>
              <w:sz w:val="22"/>
              <w:shd w:val="clear" w:color="auto" w:fill="FFFFFF"/>
            </w:rPr>
          </w:rPrChange>
        </w:rPr>
        <w:t>to new steady</w:t>
      </w:r>
      <w:r w:rsidR="00046002" w:rsidRPr="00DF26A5">
        <w:rPr>
          <w:rFonts w:ascii="Times New Roman" w:hAnsi="Times New Roman" w:cs="Times New Roman"/>
          <w:sz w:val="24"/>
          <w:szCs w:val="24"/>
          <w:shd w:val="clear" w:color="auto" w:fill="FFFFFF"/>
          <w:rPrChange w:id="61" w:author="Chen Liao" w:date="2021-03-09T15:09:00Z">
            <w:rPr>
              <w:rFonts w:ascii="Times New Roman" w:hAnsi="Times New Roman" w:cs="Times New Roman"/>
              <w:sz w:val="22"/>
              <w:shd w:val="clear" w:color="auto" w:fill="FFFFFF"/>
            </w:rPr>
          </w:rPrChange>
        </w:rPr>
        <w:t>-</w:t>
      </w:r>
      <w:r w:rsidR="00343B9B" w:rsidRPr="00DF26A5">
        <w:rPr>
          <w:rFonts w:ascii="Times New Roman" w:hAnsi="Times New Roman" w:cs="Times New Roman"/>
          <w:sz w:val="24"/>
          <w:szCs w:val="24"/>
          <w:shd w:val="clear" w:color="auto" w:fill="FFFFFF"/>
          <w:rPrChange w:id="62" w:author="Chen Liao" w:date="2021-03-09T15:09:00Z">
            <w:rPr>
              <w:rFonts w:ascii="Times New Roman" w:hAnsi="Times New Roman" w:cs="Times New Roman"/>
              <w:sz w:val="22"/>
              <w:shd w:val="clear" w:color="auto" w:fill="FFFFFF"/>
            </w:rPr>
          </w:rPrChange>
        </w:rPr>
        <w:t>state</w:t>
      </w:r>
      <w:r w:rsidR="00046002" w:rsidRPr="00DF26A5">
        <w:rPr>
          <w:rFonts w:ascii="Times New Roman" w:hAnsi="Times New Roman" w:cs="Times New Roman"/>
          <w:sz w:val="24"/>
          <w:szCs w:val="24"/>
          <w:shd w:val="clear" w:color="auto" w:fill="FFFFFF"/>
          <w:rPrChange w:id="63" w:author="Chen Liao" w:date="2021-03-09T15:09:00Z">
            <w:rPr>
              <w:rFonts w:ascii="Times New Roman" w:hAnsi="Times New Roman" w:cs="Times New Roman"/>
              <w:sz w:val="22"/>
              <w:shd w:val="clear" w:color="auto" w:fill="FFFFFF"/>
            </w:rPr>
          </w:rPrChange>
        </w:rPr>
        <w:t xml:space="preserve"> level</w:t>
      </w:r>
      <w:r w:rsidR="00343B9B" w:rsidRPr="00DF26A5">
        <w:rPr>
          <w:rFonts w:ascii="Times New Roman" w:hAnsi="Times New Roman" w:cs="Times New Roman"/>
          <w:sz w:val="24"/>
          <w:szCs w:val="24"/>
          <w:shd w:val="clear" w:color="auto" w:fill="FFFFFF"/>
          <w:rPrChange w:id="64" w:author="Chen Liao" w:date="2021-03-09T15:09:00Z">
            <w:rPr>
              <w:rFonts w:ascii="Times New Roman" w:hAnsi="Times New Roman" w:cs="Times New Roman"/>
              <w:sz w:val="22"/>
              <w:shd w:val="clear" w:color="auto" w:fill="FFFFFF"/>
            </w:rPr>
          </w:rPrChange>
        </w:rPr>
        <w:t>s</w:t>
      </w:r>
      <w:r w:rsidR="00D410FA" w:rsidRPr="00DF26A5">
        <w:rPr>
          <w:rFonts w:ascii="Times New Roman" w:hAnsi="Times New Roman" w:cs="Times New Roman"/>
          <w:sz w:val="24"/>
          <w:szCs w:val="24"/>
          <w:shd w:val="clear" w:color="auto" w:fill="FFFFFF"/>
          <w:rPrChange w:id="65" w:author="Chen Liao" w:date="2021-03-09T15:09:00Z">
            <w:rPr>
              <w:rFonts w:ascii="Times New Roman" w:hAnsi="Times New Roman" w:cs="Times New Roman"/>
              <w:sz w:val="22"/>
              <w:shd w:val="clear" w:color="auto" w:fill="FFFFFF"/>
            </w:rPr>
          </w:rPrChange>
        </w:rPr>
        <w:t xml:space="preserve"> even under sustainable inulin </w:t>
      </w:r>
      <w:r w:rsidR="00D74A49" w:rsidRPr="00DF26A5">
        <w:rPr>
          <w:rFonts w:ascii="Times New Roman" w:hAnsi="Times New Roman" w:cs="Times New Roman"/>
          <w:sz w:val="24"/>
          <w:szCs w:val="24"/>
          <w:shd w:val="clear" w:color="auto" w:fill="FFFFFF"/>
          <w:rPrChange w:id="66" w:author="Chen Liao" w:date="2021-03-09T15:09:00Z">
            <w:rPr>
              <w:rFonts w:ascii="Times New Roman" w:hAnsi="Times New Roman" w:cs="Times New Roman"/>
              <w:sz w:val="22"/>
              <w:shd w:val="clear" w:color="auto" w:fill="FFFFFF"/>
            </w:rPr>
          </w:rPrChange>
        </w:rPr>
        <w:t>supply</w:t>
      </w:r>
      <w:r w:rsidR="00343B9B" w:rsidRPr="00DF26A5">
        <w:rPr>
          <w:rFonts w:ascii="Times New Roman" w:hAnsi="Times New Roman" w:cs="Times New Roman"/>
          <w:sz w:val="24"/>
          <w:szCs w:val="24"/>
          <w:shd w:val="clear" w:color="auto" w:fill="FFFFFF"/>
          <w:rPrChange w:id="67" w:author="Chen Liao" w:date="2021-03-09T15:09:00Z">
            <w:rPr>
              <w:rFonts w:ascii="Times New Roman" w:hAnsi="Times New Roman" w:cs="Times New Roman"/>
              <w:sz w:val="22"/>
              <w:shd w:val="clear" w:color="auto" w:fill="FFFFFF"/>
            </w:rPr>
          </w:rPrChange>
        </w:rPr>
        <w:t xml:space="preserve">. Similar </w:t>
      </w:r>
      <w:del w:id="68" w:author="Chen Liao" w:date="2021-03-18T20:52:00Z">
        <w:r w:rsidR="00343B9B" w:rsidRPr="00DF26A5" w:rsidDel="00E5193E">
          <w:rPr>
            <w:rFonts w:ascii="Times New Roman" w:hAnsi="Times New Roman" w:cs="Times New Roman"/>
            <w:sz w:val="24"/>
            <w:szCs w:val="24"/>
            <w:shd w:val="clear" w:color="auto" w:fill="FFFFFF"/>
            <w:rPrChange w:id="69" w:author="Chen Liao" w:date="2021-03-09T15:09:00Z">
              <w:rPr>
                <w:rFonts w:ascii="Times New Roman" w:hAnsi="Times New Roman" w:cs="Times New Roman"/>
                <w:sz w:val="22"/>
                <w:shd w:val="clear" w:color="auto" w:fill="FFFFFF"/>
              </w:rPr>
            </w:rPrChange>
          </w:rPr>
          <w:delText>transient</w:delText>
        </w:r>
        <w:r w:rsidR="00046002" w:rsidRPr="00DF26A5" w:rsidDel="00E5193E">
          <w:rPr>
            <w:rFonts w:ascii="Times New Roman" w:hAnsi="Times New Roman" w:cs="Times New Roman"/>
            <w:sz w:val="24"/>
            <w:szCs w:val="24"/>
            <w:shd w:val="clear" w:color="auto" w:fill="FFFFFF"/>
            <w:rPrChange w:id="70" w:author="Chen Liao" w:date="2021-03-09T15:09:00Z">
              <w:rPr>
                <w:rFonts w:ascii="Times New Roman" w:hAnsi="Times New Roman" w:cs="Times New Roman"/>
                <w:sz w:val="22"/>
                <w:shd w:val="clear" w:color="auto" w:fill="FFFFFF"/>
              </w:rPr>
            </w:rPrChange>
          </w:rPr>
          <w:delText xml:space="preserve"> overshoot</w:delText>
        </w:r>
      </w:del>
      <w:ins w:id="71" w:author="Chen Liao" w:date="2021-03-18T20:52:00Z">
        <w:r w:rsidR="00E5193E">
          <w:rPr>
            <w:rFonts w:ascii="Times New Roman" w:hAnsi="Times New Roman" w:cs="Times New Roman"/>
            <w:sz w:val="24"/>
            <w:szCs w:val="24"/>
            <w:shd w:val="clear" w:color="auto" w:fill="FFFFFF"/>
          </w:rPr>
          <w:t>biphasic</w:t>
        </w:r>
      </w:ins>
      <w:r w:rsidR="00046002" w:rsidRPr="00DF26A5">
        <w:rPr>
          <w:rFonts w:ascii="Times New Roman" w:hAnsi="Times New Roman" w:cs="Times New Roman"/>
          <w:sz w:val="24"/>
          <w:szCs w:val="24"/>
          <w:shd w:val="clear" w:color="auto" w:fill="FFFFFF"/>
          <w:rPrChange w:id="72" w:author="Chen Liao" w:date="2021-03-09T15:09:00Z">
            <w:rPr>
              <w:rFonts w:ascii="Times New Roman" w:hAnsi="Times New Roman" w:cs="Times New Roman"/>
              <w:sz w:val="22"/>
              <w:shd w:val="clear" w:color="auto" w:fill="FFFFFF"/>
            </w:rPr>
          </w:rPrChange>
        </w:rPr>
        <w:t xml:space="preserve"> dynamics was </w:t>
      </w:r>
      <w:r w:rsidR="001828ED" w:rsidRPr="00DF26A5">
        <w:rPr>
          <w:rFonts w:ascii="Times New Roman" w:hAnsi="Times New Roman" w:cs="Times New Roman"/>
          <w:sz w:val="24"/>
          <w:szCs w:val="24"/>
          <w:shd w:val="clear" w:color="auto" w:fill="FFFFFF"/>
          <w:rPrChange w:id="73" w:author="Chen Liao" w:date="2021-03-09T15:09:00Z">
            <w:rPr>
              <w:rFonts w:ascii="Times New Roman" w:hAnsi="Times New Roman" w:cs="Times New Roman"/>
              <w:sz w:val="22"/>
              <w:shd w:val="clear" w:color="auto" w:fill="FFFFFF"/>
            </w:rPr>
          </w:rPrChange>
        </w:rPr>
        <w:t xml:space="preserve">also </w:t>
      </w:r>
      <w:r w:rsidR="00046002" w:rsidRPr="00DF26A5">
        <w:rPr>
          <w:rFonts w:ascii="Times New Roman" w:hAnsi="Times New Roman" w:cs="Times New Roman"/>
          <w:sz w:val="24"/>
          <w:szCs w:val="24"/>
          <w:shd w:val="clear" w:color="auto" w:fill="FFFFFF"/>
          <w:rPrChange w:id="74" w:author="Chen Liao" w:date="2021-03-09T15:09:00Z">
            <w:rPr>
              <w:rFonts w:ascii="Times New Roman" w:hAnsi="Times New Roman" w:cs="Times New Roman"/>
              <w:sz w:val="22"/>
              <w:shd w:val="clear" w:color="auto" w:fill="FFFFFF"/>
            </w:rPr>
          </w:rPrChange>
        </w:rPr>
        <w:t xml:space="preserve">observed for microbiota diversity, which can be explained by initial rapid growth of several inulin responders (e.g., Bacteroides </w:t>
      </w:r>
      <w:proofErr w:type="spellStart"/>
      <w:r w:rsidR="00046002" w:rsidRPr="00DF26A5">
        <w:rPr>
          <w:rFonts w:ascii="Times New Roman" w:hAnsi="Times New Roman" w:cs="Times New Roman"/>
          <w:sz w:val="24"/>
          <w:szCs w:val="24"/>
          <w:shd w:val="clear" w:color="auto" w:fill="FFFFFF"/>
          <w:rPrChange w:id="75" w:author="Chen Liao" w:date="2021-03-09T15:09:00Z">
            <w:rPr>
              <w:rFonts w:ascii="Times New Roman" w:hAnsi="Times New Roman" w:cs="Times New Roman"/>
              <w:sz w:val="22"/>
              <w:shd w:val="clear" w:color="auto" w:fill="FFFFFF"/>
            </w:rPr>
          </w:rPrChange>
        </w:rPr>
        <w:t>acidifaciens</w:t>
      </w:r>
      <w:proofErr w:type="spellEnd"/>
      <w:r w:rsidR="0036441E" w:rsidRPr="00DF26A5">
        <w:rPr>
          <w:rFonts w:ascii="Times New Roman" w:hAnsi="Times New Roman" w:cs="Times New Roman"/>
          <w:sz w:val="24"/>
          <w:szCs w:val="24"/>
          <w:shd w:val="clear" w:color="auto" w:fill="FFFFFF"/>
          <w:rPrChange w:id="76" w:author="Chen Liao" w:date="2021-03-09T15:09:00Z">
            <w:rPr>
              <w:rFonts w:ascii="Times New Roman" w:hAnsi="Times New Roman" w:cs="Times New Roman"/>
              <w:sz w:val="22"/>
              <w:shd w:val="clear" w:color="auto" w:fill="FFFFFF"/>
            </w:rPr>
          </w:rPrChange>
        </w:rPr>
        <w:t>,</w:t>
      </w:r>
      <w:r w:rsidR="00046002" w:rsidRPr="00DF26A5">
        <w:rPr>
          <w:rFonts w:ascii="Times New Roman" w:hAnsi="Times New Roman" w:cs="Times New Roman"/>
          <w:sz w:val="24"/>
          <w:szCs w:val="24"/>
          <w:shd w:val="clear" w:color="auto" w:fill="FFFFFF"/>
          <w:rPrChange w:id="77" w:author="Chen Liao" w:date="2021-03-09T15:09:00Z">
            <w:rPr>
              <w:rFonts w:ascii="Times New Roman" w:hAnsi="Times New Roman" w:cs="Times New Roman"/>
              <w:sz w:val="22"/>
              <w:shd w:val="clear" w:color="auto" w:fill="FFFFFF"/>
            </w:rPr>
          </w:rPrChange>
        </w:rPr>
        <w:t xml:space="preserve"> </w:t>
      </w:r>
      <w:proofErr w:type="spellStart"/>
      <w:r w:rsidR="00046002" w:rsidRPr="00DF26A5">
        <w:rPr>
          <w:rFonts w:ascii="Times New Roman" w:hAnsi="Times New Roman" w:cs="Times New Roman"/>
          <w:sz w:val="24"/>
          <w:szCs w:val="24"/>
          <w:shd w:val="clear" w:color="auto" w:fill="FFFFFF"/>
          <w:rPrChange w:id="78" w:author="Chen Liao" w:date="2021-03-09T15:09:00Z">
            <w:rPr>
              <w:rFonts w:ascii="Times New Roman" w:hAnsi="Times New Roman" w:cs="Times New Roman"/>
              <w:sz w:val="22"/>
              <w:shd w:val="clear" w:color="auto" w:fill="FFFFFF"/>
            </w:rPr>
          </w:rPrChange>
        </w:rPr>
        <w:t>Muribaculaceae</w:t>
      </w:r>
      <w:proofErr w:type="spellEnd"/>
      <w:r w:rsidR="0003720C" w:rsidRPr="00DF26A5">
        <w:rPr>
          <w:rFonts w:ascii="Times New Roman" w:hAnsi="Times New Roman" w:cs="Times New Roman"/>
          <w:sz w:val="24"/>
          <w:szCs w:val="24"/>
          <w:shd w:val="clear" w:color="auto" w:fill="FFFFFF"/>
          <w:rPrChange w:id="79" w:author="Chen Liao" w:date="2021-03-09T15:09:00Z">
            <w:rPr>
              <w:rFonts w:ascii="Times New Roman" w:hAnsi="Times New Roman" w:cs="Times New Roman"/>
              <w:sz w:val="22"/>
              <w:shd w:val="clear" w:color="auto" w:fill="FFFFFF"/>
            </w:rPr>
          </w:rPrChange>
        </w:rPr>
        <w:t xml:space="preserve">, </w:t>
      </w:r>
      <w:proofErr w:type="spellStart"/>
      <w:r w:rsidR="0003720C" w:rsidRPr="00DF26A5">
        <w:rPr>
          <w:rFonts w:ascii="Times New Roman" w:hAnsi="Times New Roman" w:cs="Times New Roman"/>
          <w:sz w:val="24"/>
          <w:szCs w:val="24"/>
          <w:shd w:val="clear" w:color="auto" w:fill="FFFFFF"/>
          <w:rPrChange w:id="80" w:author="Chen Liao" w:date="2021-03-09T15:09:00Z">
            <w:rPr>
              <w:rFonts w:ascii="Times New Roman" w:hAnsi="Times New Roman" w:cs="Times New Roman"/>
              <w:sz w:val="22"/>
              <w:shd w:val="clear" w:color="auto" w:fill="FFFFFF"/>
            </w:rPr>
          </w:rPrChange>
        </w:rPr>
        <w:t>Faecalibaculum</w:t>
      </w:r>
      <w:proofErr w:type="spellEnd"/>
      <w:r w:rsidR="00046002" w:rsidRPr="00DF26A5">
        <w:rPr>
          <w:rFonts w:ascii="Times New Roman" w:hAnsi="Times New Roman" w:cs="Times New Roman"/>
          <w:sz w:val="24"/>
          <w:szCs w:val="24"/>
          <w:shd w:val="clear" w:color="auto" w:fill="FFFFFF"/>
          <w:rPrChange w:id="81" w:author="Chen Liao" w:date="2021-03-09T15:09:00Z">
            <w:rPr>
              <w:rFonts w:ascii="Times New Roman" w:hAnsi="Times New Roman" w:cs="Times New Roman"/>
              <w:sz w:val="22"/>
              <w:shd w:val="clear" w:color="auto" w:fill="FFFFFF"/>
            </w:rPr>
          </w:rPrChange>
        </w:rPr>
        <w:t xml:space="preserve">) and their </w:t>
      </w:r>
      <w:r w:rsidR="00A83078" w:rsidRPr="00DF26A5">
        <w:rPr>
          <w:rFonts w:ascii="Times New Roman" w:hAnsi="Times New Roman" w:cs="Times New Roman"/>
          <w:sz w:val="24"/>
          <w:szCs w:val="24"/>
          <w:shd w:val="clear" w:color="auto" w:fill="FFFFFF"/>
          <w:rPrChange w:id="82" w:author="Chen Liao" w:date="2021-03-09T15:09:00Z">
            <w:rPr>
              <w:rFonts w:ascii="Times New Roman" w:hAnsi="Times New Roman" w:cs="Times New Roman"/>
              <w:sz w:val="22"/>
              <w:shd w:val="clear" w:color="auto" w:fill="FFFFFF"/>
            </w:rPr>
          </w:rPrChange>
        </w:rPr>
        <w:t xml:space="preserve">interspecific </w:t>
      </w:r>
      <w:r w:rsidR="00046002" w:rsidRPr="00DF26A5">
        <w:rPr>
          <w:rFonts w:ascii="Times New Roman" w:hAnsi="Times New Roman" w:cs="Times New Roman"/>
          <w:sz w:val="24"/>
          <w:szCs w:val="24"/>
          <w:shd w:val="clear" w:color="auto" w:fill="FFFFFF"/>
          <w:rPrChange w:id="83" w:author="Chen Liao" w:date="2021-03-09T15:09:00Z">
            <w:rPr>
              <w:rFonts w:ascii="Times New Roman" w:hAnsi="Times New Roman" w:cs="Times New Roman"/>
              <w:sz w:val="22"/>
              <w:shd w:val="clear" w:color="auto" w:fill="FFFFFF"/>
            </w:rPr>
          </w:rPrChange>
        </w:rPr>
        <w:t>competitions near carrying capacity.</w:t>
      </w:r>
      <w:r w:rsidR="00DA3685" w:rsidRPr="00DF26A5">
        <w:rPr>
          <w:rFonts w:ascii="Times New Roman" w:hAnsi="Times New Roman" w:cs="Times New Roman"/>
          <w:sz w:val="24"/>
          <w:szCs w:val="24"/>
          <w:shd w:val="clear" w:color="auto" w:fill="FFFFFF"/>
          <w:rPrChange w:id="84" w:author="Chen Liao" w:date="2021-03-09T15:09:00Z">
            <w:rPr>
              <w:rFonts w:ascii="Times New Roman" w:hAnsi="Times New Roman" w:cs="Times New Roman"/>
              <w:sz w:val="22"/>
              <w:shd w:val="clear" w:color="auto" w:fill="FFFFFF"/>
            </w:rPr>
          </w:rPrChange>
        </w:rPr>
        <w:t xml:space="preserve"> </w:t>
      </w:r>
      <w:r w:rsidR="00F86C21" w:rsidRPr="00DF26A5">
        <w:rPr>
          <w:rFonts w:ascii="Times New Roman" w:hAnsi="Times New Roman" w:cs="Times New Roman"/>
          <w:sz w:val="24"/>
          <w:szCs w:val="24"/>
          <w:shd w:val="clear" w:color="auto" w:fill="FFFFFF"/>
          <w:rPrChange w:id="85" w:author="Chen Liao" w:date="2021-03-09T15:09:00Z">
            <w:rPr>
              <w:rFonts w:ascii="Times New Roman" w:hAnsi="Times New Roman" w:cs="Times New Roman"/>
              <w:sz w:val="22"/>
              <w:shd w:val="clear" w:color="auto" w:fill="FFFFFF"/>
            </w:rPr>
          </w:rPrChange>
        </w:rPr>
        <w:t xml:space="preserve">Whereas </w:t>
      </w:r>
      <w:r w:rsidR="0092326F" w:rsidRPr="00DF26A5">
        <w:rPr>
          <w:rFonts w:ascii="Times New Roman" w:hAnsi="Times New Roman" w:cs="Times New Roman"/>
          <w:sz w:val="24"/>
          <w:szCs w:val="24"/>
          <w:shd w:val="clear" w:color="auto" w:fill="FFFFFF"/>
          <w:rPrChange w:id="86" w:author="Chen Liao" w:date="2021-03-09T15:09:00Z">
            <w:rPr>
              <w:rFonts w:ascii="Times New Roman" w:hAnsi="Times New Roman" w:cs="Times New Roman"/>
              <w:sz w:val="22"/>
              <w:shd w:val="clear" w:color="auto" w:fill="FFFFFF"/>
            </w:rPr>
          </w:rPrChange>
        </w:rPr>
        <w:t xml:space="preserve">most microbiomes </w:t>
      </w:r>
      <w:r w:rsidR="005B28D0" w:rsidRPr="00DF26A5">
        <w:rPr>
          <w:rFonts w:ascii="Times New Roman" w:hAnsi="Times New Roman" w:cs="Times New Roman"/>
          <w:sz w:val="24"/>
          <w:szCs w:val="24"/>
          <w:shd w:val="clear" w:color="auto" w:fill="FFFFFF"/>
          <w:rPrChange w:id="87" w:author="Chen Liao" w:date="2021-03-09T15:09:00Z">
            <w:rPr>
              <w:rFonts w:ascii="Times New Roman" w:hAnsi="Times New Roman" w:cs="Times New Roman"/>
              <w:sz w:val="22"/>
              <w:shd w:val="clear" w:color="auto" w:fill="FFFFFF"/>
            </w:rPr>
          </w:rPrChange>
        </w:rPr>
        <w:t>are responsive</w:t>
      </w:r>
      <w:r w:rsidR="0092326F" w:rsidRPr="00DF26A5">
        <w:rPr>
          <w:rFonts w:ascii="Times New Roman" w:hAnsi="Times New Roman" w:cs="Times New Roman"/>
          <w:sz w:val="24"/>
          <w:szCs w:val="24"/>
          <w:shd w:val="clear" w:color="auto" w:fill="FFFFFF"/>
          <w:rPrChange w:id="88" w:author="Chen Liao" w:date="2021-03-09T15:09:00Z">
            <w:rPr>
              <w:rFonts w:ascii="Times New Roman" w:hAnsi="Times New Roman" w:cs="Times New Roman"/>
              <w:sz w:val="22"/>
              <w:shd w:val="clear" w:color="auto" w:fill="FFFFFF"/>
            </w:rPr>
          </w:rPrChange>
        </w:rPr>
        <w:t xml:space="preserve"> to both fibers, </w:t>
      </w:r>
      <w:bookmarkStart w:id="89" w:name="OLE_LINK27"/>
      <w:r w:rsidR="0092326F" w:rsidRPr="00DF26A5">
        <w:rPr>
          <w:rFonts w:ascii="Times New Roman" w:hAnsi="Times New Roman" w:cs="Times New Roman"/>
          <w:sz w:val="24"/>
          <w:szCs w:val="24"/>
          <w:shd w:val="clear" w:color="auto" w:fill="FFFFFF"/>
          <w:rPrChange w:id="90" w:author="Chen Liao" w:date="2021-03-09T15:09:00Z">
            <w:rPr>
              <w:rFonts w:ascii="Times New Roman" w:hAnsi="Times New Roman" w:cs="Times New Roman"/>
              <w:sz w:val="22"/>
              <w:shd w:val="clear" w:color="auto" w:fill="FFFFFF"/>
            </w:rPr>
          </w:rPrChange>
        </w:rPr>
        <w:t xml:space="preserve">the responses are </w:t>
      </w:r>
      <w:del w:id="91" w:author="Chen Liao" w:date="2021-03-09T15:20:00Z">
        <w:r w:rsidR="0092326F" w:rsidRPr="00DF26A5" w:rsidDel="007C3CD2">
          <w:rPr>
            <w:rFonts w:ascii="Times New Roman" w:hAnsi="Times New Roman" w:cs="Times New Roman"/>
            <w:sz w:val="24"/>
            <w:szCs w:val="24"/>
            <w:shd w:val="clear" w:color="auto" w:fill="FFFFFF"/>
            <w:rPrChange w:id="92" w:author="Chen Liao" w:date="2021-03-09T15:09:00Z">
              <w:rPr>
                <w:rFonts w:ascii="Times New Roman" w:hAnsi="Times New Roman" w:cs="Times New Roman"/>
                <w:sz w:val="22"/>
                <w:shd w:val="clear" w:color="auto" w:fill="FFFFFF"/>
              </w:rPr>
            </w:rPrChange>
          </w:rPr>
          <w:delText xml:space="preserve">inherently </w:delText>
        </w:r>
      </w:del>
      <w:r w:rsidR="0092326F" w:rsidRPr="00DF26A5">
        <w:rPr>
          <w:rFonts w:ascii="Times New Roman" w:hAnsi="Times New Roman" w:cs="Times New Roman"/>
          <w:sz w:val="24"/>
          <w:szCs w:val="24"/>
          <w:shd w:val="clear" w:color="auto" w:fill="FFFFFF"/>
          <w:rPrChange w:id="93" w:author="Chen Liao" w:date="2021-03-09T15:09:00Z">
            <w:rPr>
              <w:rFonts w:ascii="Times New Roman" w:hAnsi="Times New Roman" w:cs="Times New Roman"/>
              <w:sz w:val="22"/>
              <w:shd w:val="clear" w:color="auto" w:fill="FFFFFF"/>
            </w:rPr>
          </w:rPrChange>
        </w:rPr>
        <w:t xml:space="preserve">heterogeneous with </w:t>
      </w:r>
      <w:r w:rsidR="007E2988" w:rsidRPr="00DF26A5">
        <w:rPr>
          <w:rFonts w:ascii="Times New Roman" w:hAnsi="Times New Roman" w:cs="Times New Roman"/>
          <w:sz w:val="24"/>
          <w:szCs w:val="24"/>
          <w:shd w:val="clear" w:color="auto" w:fill="FFFFFF"/>
          <w:rPrChange w:id="94" w:author="Chen Liao" w:date="2021-03-09T15:09:00Z">
            <w:rPr>
              <w:rFonts w:ascii="Times New Roman" w:hAnsi="Times New Roman" w:cs="Times New Roman"/>
              <w:sz w:val="22"/>
              <w:shd w:val="clear" w:color="auto" w:fill="FFFFFF"/>
            </w:rPr>
          </w:rPrChange>
        </w:rPr>
        <w:t>~</w:t>
      </w:r>
      <w:r w:rsidR="00997406" w:rsidRPr="00DF26A5">
        <w:rPr>
          <w:rFonts w:ascii="Times New Roman" w:hAnsi="Times New Roman" w:cs="Times New Roman"/>
          <w:sz w:val="24"/>
          <w:szCs w:val="24"/>
          <w:shd w:val="clear" w:color="auto" w:fill="FFFFFF"/>
          <w:rPrChange w:id="95" w:author="Chen Liao" w:date="2021-03-09T15:09:00Z">
            <w:rPr>
              <w:rFonts w:ascii="Times New Roman" w:hAnsi="Times New Roman" w:cs="Times New Roman"/>
              <w:sz w:val="22"/>
              <w:shd w:val="clear" w:color="auto" w:fill="FFFFFF"/>
            </w:rPr>
          </w:rPrChange>
        </w:rPr>
        <w:t xml:space="preserve">10% bacterial species </w:t>
      </w:r>
      <w:r w:rsidR="007E2988" w:rsidRPr="00DF26A5">
        <w:rPr>
          <w:rFonts w:ascii="Times New Roman" w:hAnsi="Times New Roman" w:cs="Times New Roman"/>
          <w:sz w:val="24"/>
          <w:szCs w:val="24"/>
          <w:shd w:val="clear" w:color="auto" w:fill="FFFFFF"/>
          <w:rPrChange w:id="96" w:author="Chen Liao" w:date="2021-03-09T15:09:00Z">
            <w:rPr>
              <w:rFonts w:ascii="Times New Roman" w:hAnsi="Times New Roman" w:cs="Times New Roman"/>
              <w:sz w:val="22"/>
              <w:shd w:val="clear" w:color="auto" w:fill="FFFFFF"/>
            </w:rPr>
          </w:rPrChange>
        </w:rPr>
        <w:t xml:space="preserve">and the majority of </w:t>
      </w:r>
      <w:r w:rsidR="006B4CA5" w:rsidRPr="00DF26A5">
        <w:rPr>
          <w:rFonts w:ascii="Times New Roman" w:hAnsi="Times New Roman" w:cs="Times New Roman"/>
          <w:sz w:val="24"/>
          <w:szCs w:val="24"/>
          <w:shd w:val="clear" w:color="auto" w:fill="FFFFFF"/>
          <w:rPrChange w:id="97" w:author="Chen Liao" w:date="2021-03-09T15:09:00Z">
            <w:rPr>
              <w:rFonts w:ascii="Times New Roman" w:hAnsi="Times New Roman" w:cs="Times New Roman"/>
              <w:sz w:val="22"/>
              <w:shd w:val="clear" w:color="auto" w:fill="FFFFFF"/>
            </w:rPr>
          </w:rPrChange>
        </w:rPr>
        <w:t>SCFA</w:t>
      </w:r>
      <w:r w:rsidR="00997406" w:rsidRPr="00DF26A5">
        <w:rPr>
          <w:rFonts w:ascii="Times New Roman" w:hAnsi="Times New Roman" w:cs="Times New Roman"/>
          <w:sz w:val="24"/>
          <w:szCs w:val="24"/>
          <w:shd w:val="clear" w:color="auto" w:fill="FFFFFF"/>
          <w:rPrChange w:id="98" w:author="Chen Liao" w:date="2021-03-09T15:09:00Z">
            <w:rPr>
              <w:rFonts w:ascii="Times New Roman" w:hAnsi="Times New Roman" w:cs="Times New Roman"/>
              <w:sz w:val="22"/>
              <w:shd w:val="clear" w:color="auto" w:fill="FFFFFF"/>
            </w:rPr>
          </w:rPrChange>
        </w:rPr>
        <w:t xml:space="preserve">s </w:t>
      </w:r>
      <w:r w:rsidR="00EA3A08" w:rsidRPr="00DF26A5">
        <w:rPr>
          <w:rFonts w:ascii="Times New Roman" w:hAnsi="Times New Roman" w:cs="Times New Roman"/>
          <w:sz w:val="24"/>
          <w:szCs w:val="24"/>
          <w:shd w:val="clear" w:color="auto" w:fill="FFFFFF"/>
          <w:rPrChange w:id="99" w:author="Chen Liao" w:date="2021-03-09T15:09:00Z">
            <w:rPr>
              <w:rFonts w:ascii="Times New Roman" w:hAnsi="Times New Roman" w:cs="Times New Roman"/>
              <w:sz w:val="22"/>
              <w:shd w:val="clear" w:color="auto" w:fill="FFFFFF"/>
            </w:rPr>
          </w:rPrChange>
        </w:rPr>
        <w:t>exhibit</w:t>
      </w:r>
      <w:r w:rsidR="005B28D0" w:rsidRPr="00DF26A5">
        <w:rPr>
          <w:rFonts w:ascii="Times New Roman" w:hAnsi="Times New Roman" w:cs="Times New Roman"/>
          <w:sz w:val="24"/>
          <w:szCs w:val="24"/>
          <w:shd w:val="clear" w:color="auto" w:fill="FFFFFF"/>
          <w:rPrChange w:id="100" w:author="Chen Liao" w:date="2021-03-09T15:09:00Z">
            <w:rPr>
              <w:rFonts w:ascii="Times New Roman" w:hAnsi="Times New Roman" w:cs="Times New Roman"/>
              <w:sz w:val="22"/>
              <w:shd w:val="clear" w:color="auto" w:fill="FFFFFF"/>
            </w:rPr>
          </w:rPrChange>
        </w:rPr>
        <w:t>ing</w:t>
      </w:r>
      <w:r w:rsidR="00EA3A08" w:rsidRPr="00DF26A5">
        <w:rPr>
          <w:rFonts w:ascii="Times New Roman" w:hAnsi="Times New Roman" w:cs="Times New Roman"/>
          <w:sz w:val="24"/>
          <w:szCs w:val="24"/>
          <w:shd w:val="clear" w:color="auto" w:fill="FFFFFF"/>
          <w:rPrChange w:id="101" w:author="Chen Liao" w:date="2021-03-09T15:09:00Z">
            <w:rPr>
              <w:rFonts w:ascii="Times New Roman" w:hAnsi="Times New Roman" w:cs="Times New Roman"/>
              <w:sz w:val="22"/>
              <w:shd w:val="clear" w:color="auto" w:fill="FFFFFF"/>
            </w:rPr>
          </w:rPrChange>
        </w:rPr>
        <w:t xml:space="preserve"> </w:t>
      </w:r>
      <w:r w:rsidR="0092326F" w:rsidRPr="00DF26A5">
        <w:rPr>
          <w:rFonts w:ascii="Times New Roman" w:hAnsi="Times New Roman" w:cs="Times New Roman"/>
          <w:sz w:val="24"/>
          <w:szCs w:val="24"/>
          <w:shd w:val="clear" w:color="auto" w:fill="FFFFFF"/>
          <w:rPrChange w:id="102" w:author="Chen Liao" w:date="2021-03-09T15:09:00Z">
            <w:rPr>
              <w:rFonts w:ascii="Times New Roman" w:hAnsi="Times New Roman" w:cs="Times New Roman"/>
              <w:sz w:val="22"/>
              <w:shd w:val="clear" w:color="auto" w:fill="FFFFFF"/>
            </w:rPr>
          </w:rPrChange>
        </w:rPr>
        <w:t>quantitative</w:t>
      </w:r>
      <w:del w:id="103" w:author="Chen Liao" w:date="2021-03-18T17:20:00Z">
        <w:r w:rsidR="0092326F" w:rsidRPr="00DF26A5" w:rsidDel="005014D6">
          <w:rPr>
            <w:rFonts w:ascii="Times New Roman" w:hAnsi="Times New Roman" w:cs="Times New Roman"/>
            <w:sz w:val="24"/>
            <w:szCs w:val="24"/>
            <w:shd w:val="clear" w:color="auto" w:fill="FFFFFF"/>
            <w:rPrChange w:id="104" w:author="Chen Liao" w:date="2021-03-09T15:09:00Z">
              <w:rPr>
                <w:rFonts w:ascii="Times New Roman" w:hAnsi="Times New Roman" w:cs="Times New Roman"/>
                <w:sz w:val="22"/>
                <w:shd w:val="clear" w:color="auto" w:fill="FFFFFF"/>
              </w:rPr>
            </w:rPrChange>
          </w:rPr>
          <w:delText>ly</w:delText>
        </w:r>
      </w:del>
      <w:r w:rsidR="0092326F" w:rsidRPr="00DF26A5">
        <w:rPr>
          <w:rFonts w:ascii="Times New Roman" w:hAnsi="Times New Roman" w:cs="Times New Roman"/>
          <w:sz w:val="24"/>
          <w:szCs w:val="24"/>
          <w:shd w:val="clear" w:color="auto" w:fill="FFFFFF"/>
          <w:rPrChange w:id="105" w:author="Chen Liao" w:date="2021-03-09T15:09:00Z">
            <w:rPr>
              <w:rFonts w:ascii="Times New Roman" w:hAnsi="Times New Roman" w:cs="Times New Roman"/>
              <w:sz w:val="22"/>
              <w:shd w:val="clear" w:color="auto" w:fill="FFFFFF"/>
            </w:rPr>
          </w:rPrChange>
        </w:rPr>
        <w:t xml:space="preserve"> or even qualitative</w:t>
      </w:r>
      <w:del w:id="106" w:author="Chen Liao" w:date="2021-03-18T17:20:00Z">
        <w:r w:rsidR="0092326F" w:rsidRPr="00DF26A5" w:rsidDel="005014D6">
          <w:rPr>
            <w:rFonts w:ascii="Times New Roman" w:hAnsi="Times New Roman" w:cs="Times New Roman"/>
            <w:sz w:val="24"/>
            <w:szCs w:val="24"/>
            <w:shd w:val="clear" w:color="auto" w:fill="FFFFFF"/>
            <w:rPrChange w:id="107" w:author="Chen Liao" w:date="2021-03-09T15:09:00Z">
              <w:rPr>
                <w:rFonts w:ascii="Times New Roman" w:hAnsi="Times New Roman" w:cs="Times New Roman"/>
                <w:sz w:val="22"/>
                <w:shd w:val="clear" w:color="auto" w:fill="FFFFFF"/>
              </w:rPr>
            </w:rPrChange>
          </w:rPr>
          <w:delText>ly</w:delText>
        </w:r>
      </w:del>
      <w:r w:rsidR="0092326F" w:rsidRPr="00DF26A5">
        <w:rPr>
          <w:rFonts w:ascii="Times New Roman" w:hAnsi="Times New Roman" w:cs="Times New Roman"/>
          <w:sz w:val="24"/>
          <w:szCs w:val="24"/>
          <w:shd w:val="clear" w:color="auto" w:fill="FFFFFF"/>
          <w:rPrChange w:id="108" w:author="Chen Liao" w:date="2021-03-09T15:09:00Z">
            <w:rPr>
              <w:rFonts w:ascii="Times New Roman" w:hAnsi="Times New Roman" w:cs="Times New Roman"/>
              <w:sz w:val="22"/>
              <w:shd w:val="clear" w:color="auto" w:fill="FFFFFF"/>
            </w:rPr>
          </w:rPrChange>
        </w:rPr>
        <w:t xml:space="preserve"> </w:t>
      </w:r>
      <w:r w:rsidR="00EA3A08" w:rsidRPr="00DF26A5">
        <w:rPr>
          <w:rFonts w:ascii="Times New Roman" w:hAnsi="Times New Roman" w:cs="Times New Roman"/>
          <w:sz w:val="24"/>
          <w:szCs w:val="24"/>
          <w:shd w:val="clear" w:color="auto" w:fill="FFFFFF"/>
          <w:rPrChange w:id="109" w:author="Chen Liao" w:date="2021-03-09T15:09:00Z">
            <w:rPr>
              <w:rFonts w:ascii="Times New Roman" w:hAnsi="Times New Roman" w:cs="Times New Roman"/>
              <w:sz w:val="22"/>
              <w:shd w:val="clear" w:color="auto" w:fill="FFFFFF"/>
            </w:rPr>
          </w:rPrChange>
        </w:rPr>
        <w:t>baseline-dependency</w:t>
      </w:r>
      <w:bookmarkEnd w:id="89"/>
      <w:r w:rsidR="004F3CF2" w:rsidRPr="00DF26A5">
        <w:rPr>
          <w:rFonts w:ascii="Times New Roman" w:hAnsi="Times New Roman" w:cs="Times New Roman"/>
          <w:sz w:val="24"/>
          <w:szCs w:val="24"/>
          <w:shd w:val="clear" w:color="auto" w:fill="FFFFFF"/>
          <w:rPrChange w:id="110" w:author="Chen Liao" w:date="2021-03-09T15:09:00Z">
            <w:rPr>
              <w:rFonts w:ascii="Times New Roman" w:hAnsi="Times New Roman" w:cs="Times New Roman"/>
              <w:sz w:val="22"/>
              <w:shd w:val="clear" w:color="auto" w:fill="FFFFFF"/>
            </w:rPr>
          </w:rPrChange>
        </w:rPr>
        <w:t>.</w:t>
      </w:r>
      <w:r w:rsidR="00997406" w:rsidRPr="00DF26A5">
        <w:rPr>
          <w:rFonts w:ascii="Times New Roman" w:hAnsi="Times New Roman" w:cs="Times New Roman"/>
          <w:sz w:val="24"/>
          <w:szCs w:val="24"/>
          <w:shd w:val="clear" w:color="auto" w:fill="FFFFFF"/>
          <w:rPrChange w:id="111" w:author="Chen Liao" w:date="2021-03-09T15:09:00Z">
            <w:rPr>
              <w:rFonts w:ascii="Times New Roman" w:hAnsi="Times New Roman" w:cs="Times New Roman"/>
              <w:sz w:val="22"/>
              <w:shd w:val="clear" w:color="auto" w:fill="FFFFFF"/>
            </w:rPr>
          </w:rPrChange>
        </w:rPr>
        <w:t xml:space="preserve"> </w:t>
      </w:r>
      <w:r w:rsidR="00A721CB" w:rsidRPr="00DF26A5">
        <w:rPr>
          <w:rFonts w:ascii="Times New Roman" w:hAnsi="Times New Roman" w:cs="Times New Roman"/>
          <w:sz w:val="24"/>
          <w:szCs w:val="24"/>
          <w:shd w:val="clear" w:color="auto" w:fill="FFFFFF"/>
          <w:rPrChange w:id="112" w:author="Chen Liao" w:date="2021-03-09T15:09:00Z">
            <w:rPr>
              <w:rFonts w:ascii="Times New Roman" w:hAnsi="Times New Roman" w:cs="Times New Roman"/>
              <w:sz w:val="22"/>
              <w:shd w:val="clear" w:color="auto" w:fill="FFFFFF"/>
            </w:rPr>
          </w:rPrChange>
        </w:rPr>
        <w:t>In accordance with previous studies in humans, t</w:t>
      </w:r>
      <w:r w:rsidR="00537D81" w:rsidRPr="00DF26A5">
        <w:rPr>
          <w:rFonts w:ascii="Times New Roman" w:hAnsi="Times New Roman" w:cs="Times New Roman"/>
          <w:sz w:val="24"/>
          <w:szCs w:val="24"/>
          <w:shd w:val="clear" w:color="auto" w:fill="FFFFFF"/>
          <w:rPrChange w:id="113" w:author="Chen Liao" w:date="2021-03-09T15:09:00Z">
            <w:rPr>
              <w:rFonts w:ascii="Times New Roman" w:hAnsi="Times New Roman" w:cs="Times New Roman"/>
              <w:sz w:val="22"/>
              <w:shd w:val="clear" w:color="auto" w:fill="FFFFFF"/>
            </w:rPr>
          </w:rPrChange>
        </w:rPr>
        <w:t xml:space="preserve">he strong baseline-dependency poses a great challenge when extrapolating prediction of </w:t>
      </w:r>
      <w:r w:rsidR="00213C10" w:rsidRPr="00DF26A5">
        <w:rPr>
          <w:rFonts w:ascii="Times New Roman" w:hAnsi="Times New Roman" w:cs="Times New Roman"/>
          <w:sz w:val="24"/>
          <w:szCs w:val="24"/>
          <w:shd w:val="clear" w:color="auto" w:fill="FFFFFF"/>
          <w:rPrChange w:id="114" w:author="Chen Liao" w:date="2021-03-09T15:09:00Z">
            <w:rPr>
              <w:rFonts w:ascii="Times New Roman" w:hAnsi="Times New Roman" w:cs="Times New Roman"/>
              <w:sz w:val="22"/>
              <w:shd w:val="clear" w:color="auto" w:fill="FFFFFF"/>
            </w:rPr>
          </w:rPrChange>
        </w:rPr>
        <w:t xml:space="preserve">SCFA </w:t>
      </w:r>
      <w:r w:rsidR="007E2988" w:rsidRPr="00DF26A5">
        <w:rPr>
          <w:rFonts w:ascii="Times New Roman" w:hAnsi="Times New Roman" w:cs="Times New Roman"/>
          <w:sz w:val="24"/>
          <w:szCs w:val="24"/>
          <w:shd w:val="clear" w:color="auto" w:fill="FFFFFF"/>
          <w:rPrChange w:id="115" w:author="Chen Liao" w:date="2021-03-09T15:09:00Z">
            <w:rPr>
              <w:rFonts w:ascii="Times New Roman" w:hAnsi="Times New Roman" w:cs="Times New Roman"/>
              <w:sz w:val="22"/>
              <w:shd w:val="clear" w:color="auto" w:fill="FFFFFF"/>
            </w:rPr>
          </w:rPrChange>
        </w:rPr>
        <w:t>concentration</w:t>
      </w:r>
      <w:r w:rsidR="00213C10" w:rsidRPr="00DF26A5">
        <w:rPr>
          <w:rFonts w:ascii="Times New Roman" w:hAnsi="Times New Roman" w:cs="Times New Roman"/>
          <w:sz w:val="24"/>
          <w:szCs w:val="24"/>
          <w:shd w:val="clear" w:color="auto" w:fill="FFFFFF"/>
          <w:rPrChange w:id="116" w:author="Chen Liao" w:date="2021-03-09T15:09:00Z">
            <w:rPr>
              <w:rFonts w:ascii="Times New Roman" w:hAnsi="Times New Roman" w:cs="Times New Roman"/>
              <w:sz w:val="22"/>
              <w:shd w:val="clear" w:color="auto" w:fill="FFFFFF"/>
            </w:rPr>
          </w:rPrChange>
        </w:rPr>
        <w:t xml:space="preserve"> from gut microbiota to unobserved baseline composition. </w:t>
      </w:r>
      <w:r w:rsidRPr="00DF26A5">
        <w:rPr>
          <w:rFonts w:ascii="Times New Roman" w:hAnsi="Times New Roman" w:cs="Times New Roman"/>
          <w:sz w:val="24"/>
          <w:szCs w:val="24"/>
          <w:shd w:val="clear" w:color="auto" w:fill="FFFFFF"/>
          <w:rPrChange w:id="117" w:author="Chen Liao" w:date="2021-03-09T15:09:00Z">
            <w:rPr>
              <w:rFonts w:ascii="Times New Roman" w:hAnsi="Times New Roman" w:cs="Times New Roman"/>
              <w:sz w:val="22"/>
              <w:shd w:val="clear" w:color="auto" w:fill="FFFFFF"/>
            </w:rPr>
          </w:rPrChange>
        </w:rPr>
        <w:t xml:space="preserve">This work </w:t>
      </w:r>
      <w:r w:rsidR="00B75D99" w:rsidRPr="00DF26A5">
        <w:rPr>
          <w:rFonts w:ascii="Times New Roman" w:hAnsi="Times New Roman" w:cs="Times New Roman"/>
          <w:sz w:val="24"/>
          <w:szCs w:val="24"/>
          <w:shd w:val="clear" w:color="auto" w:fill="FFFFFF"/>
          <w:rPrChange w:id="118" w:author="Chen Liao" w:date="2021-03-09T15:09:00Z">
            <w:rPr>
              <w:rFonts w:ascii="Times New Roman" w:hAnsi="Times New Roman" w:cs="Times New Roman"/>
              <w:sz w:val="22"/>
              <w:shd w:val="clear" w:color="auto" w:fill="FFFFFF"/>
            </w:rPr>
          </w:rPrChange>
        </w:rPr>
        <w:t>reveals</w:t>
      </w:r>
      <w:r w:rsidR="00023E1D" w:rsidRPr="00DF26A5">
        <w:rPr>
          <w:rFonts w:ascii="Times New Roman" w:hAnsi="Times New Roman" w:cs="Times New Roman"/>
          <w:sz w:val="24"/>
          <w:szCs w:val="24"/>
          <w:shd w:val="clear" w:color="auto" w:fill="FFFFFF"/>
          <w:rPrChange w:id="119" w:author="Chen Liao" w:date="2021-03-09T15:09:00Z">
            <w:rPr>
              <w:rFonts w:ascii="Times New Roman" w:hAnsi="Times New Roman" w:cs="Times New Roman"/>
              <w:sz w:val="22"/>
              <w:shd w:val="clear" w:color="auto" w:fill="FFFFFF"/>
            </w:rPr>
          </w:rPrChange>
        </w:rPr>
        <w:t xml:space="preserve"> </w:t>
      </w:r>
      <w:r w:rsidR="00D02994" w:rsidRPr="00DF26A5">
        <w:rPr>
          <w:rFonts w:ascii="Times New Roman" w:hAnsi="Times New Roman" w:cs="Times New Roman"/>
          <w:sz w:val="24"/>
          <w:szCs w:val="24"/>
          <w:shd w:val="clear" w:color="auto" w:fill="FFFFFF"/>
          <w:rPrChange w:id="120" w:author="Chen Liao" w:date="2021-03-09T15:09:00Z">
            <w:rPr>
              <w:rFonts w:ascii="Times New Roman" w:hAnsi="Times New Roman" w:cs="Times New Roman"/>
              <w:sz w:val="22"/>
              <w:shd w:val="clear" w:color="auto" w:fill="FFFFFF"/>
            </w:rPr>
          </w:rPrChange>
        </w:rPr>
        <w:t>time- and baseline-</w:t>
      </w:r>
      <w:r w:rsidR="00B75D99" w:rsidRPr="00DF26A5">
        <w:rPr>
          <w:rFonts w:ascii="Times New Roman" w:hAnsi="Times New Roman" w:cs="Times New Roman"/>
          <w:sz w:val="24"/>
          <w:szCs w:val="24"/>
          <w:shd w:val="clear" w:color="auto" w:fill="FFFFFF"/>
          <w:rPrChange w:id="121" w:author="Chen Liao" w:date="2021-03-09T15:09:00Z">
            <w:rPr>
              <w:rFonts w:ascii="Times New Roman" w:hAnsi="Times New Roman" w:cs="Times New Roman"/>
              <w:sz w:val="22"/>
              <w:shd w:val="clear" w:color="auto" w:fill="FFFFFF"/>
            </w:rPr>
          </w:rPrChange>
        </w:rPr>
        <w:t>dependency</w:t>
      </w:r>
      <w:r w:rsidR="00D02994" w:rsidRPr="00DF26A5">
        <w:rPr>
          <w:rFonts w:ascii="Times New Roman" w:hAnsi="Times New Roman" w:cs="Times New Roman"/>
          <w:sz w:val="24"/>
          <w:szCs w:val="24"/>
          <w:shd w:val="clear" w:color="auto" w:fill="FFFFFF"/>
          <w:rPrChange w:id="122" w:author="Chen Liao" w:date="2021-03-09T15:09:00Z">
            <w:rPr>
              <w:rFonts w:ascii="Times New Roman" w:hAnsi="Times New Roman" w:cs="Times New Roman"/>
              <w:sz w:val="22"/>
              <w:shd w:val="clear" w:color="auto" w:fill="FFFFFF"/>
            </w:rPr>
          </w:rPrChange>
        </w:rPr>
        <w:t xml:space="preserve"> of dietary fiber responses</w:t>
      </w:r>
      <w:r w:rsidRPr="00DF26A5">
        <w:rPr>
          <w:rFonts w:ascii="Times New Roman" w:hAnsi="Times New Roman" w:cs="Times New Roman"/>
          <w:sz w:val="24"/>
          <w:szCs w:val="24"/>
          <w:shd w:val="clear" w:color="auto" w:fill="FFFFFF"/>
          <w:rPrChange w:id="123" w:author="Chen Liao" w:date="2021-03-09T15:09:00Z">
            <w:rPr>
              <w:rFonts w:ascii="Times New Roman" w:hAnsi="Times New Roman" w:cs="Times New Roman"/>
              <w:sz w:val="22"/>
              <w:shd w:val="clear" w:color="auto" w:fill="FFFFFF"/>
            </w:rPr>
          </w:rPrChange>
        </w:rPr>
        <w:t xml:space="preserve"> as major </w:t>
      </w:r>
      <w:r w:rsidR="00023E1D" w:rsidRPr="00DF26A5">
        <w:rPr>
          <w:rFonts w:ascii="Times New Roman" w:hAnsi="Times New Roman" w:cs="Times New Roman"/>
          <w:sz w:val="24"/>
          <w:szCs w:val="24"/>
          <w:shd w:val="clear" w:color="auto" w:fill="FFFFFF"/>
          <w:rPrChange w:id="124" w:author="Chen Liao" w:date="2021-03-09T15:09:00Z">
            <w:rPr>
              <w:rFonts w:ascii="Times New Roman" w:hAnsi="Times New Roman" w:cs="Times New Roman"/>
              <w:sz w:val="22"/>
              <w:shd w:val="clear" w:color="auto" w:fill="FFFFFF"/>
            </w:rPr>
          </w:rPrChange>
        </w:rPr>
        <w:t>challenges</w:t>
      </w:r>
      <w:r w:rsidRPr="00DF26A5">
        <w:rPr>
          <w:rFonts w:ascii="Times New Roman" w:hAnsi="Times New Roman" w:cs="Times New Roman"/>
          <w:sz w:val="24"/>
          <w:szCs w:val="24"/>
          <w:shd w:val="clear" w:color="auto" w:fill="FFFFFF"/>
          <w:rPrChange w:id="125" w:author="Chen Liao" w:date="2021-03-09T15:09:00Z">
            <w:rPr>
              <w:rFonts w:ascii="Times New Roman" w:hAnsi="Times New Roman" w:cs="Times New Roman"/>
              <w:sz w:val="22"/>
              <w:shd w:val="clear" w:color="auto" w:fill="FFFFFF"/>
            </w:rPr>
          </w:rPrChange>
        </w:rPr>
        <w:t xml:space="preserve"> for personalized nutritional therapies.</w:t>
      </w:r>
      <w:bookmarkEnd w:id="9"/>
    </w:p>
    <w:p w14:paraId="1A5989DE" w14:textId="7E21DD6B" w:rsidR="00C93D78" w:rsidRPr="00DF26A5" w:rsidRDefault="00C93D78">
      <w:pPr>
        <w:jc w:val="both"/>
        <w:rPr>
          <w:rFonts w:ascii="Times New Roman" w:hAnsi="Times New Roman" w:cs="Times New Roman"/>
          <w:shd w:val="clear" w:color="auto" w:fill="FFFFFF"/>
          <w:rPrChange w:id="126" w:author="Chen Liao" w:date="2021-03-09T15:09:00Z">
            <w:rPr>
              <w:rFonts w:ascii="Times New Roman" w:hAnsi="Times New Roman" w:cs="Times New Roman"/>
              <w:sz w:val="22"/>
              <w:szCs w:val="20"/>
              <w:shd w:val="clear" w:color="auto" w:fill="FFFFFF"/>
            </w:rPr>
          </w:rPrChange>
        </w:rPr>
        <w:pPrChange w:id="127" w:author="Chen Liao" w:date="2021-03-09T15:09:00Z">
          <w:pPr/>
        </w:pPrChange>
      </w:pPr>
      <w:r w:rsidRPr="00DF26A5">
        <w:rPr>
          <w:rFonts w:ascii="Times New Roman" w:hAnsi="Times New Roman" w:cs="Times New Roman"/>
          <w:shd w:val="clear" w:color="auto" w:fill="FFFFFF"/>
          <w:rPrChange w:id="128" w:author="Chen Liao" w:date="2021-03-09T15:09:00Z">
            <w:rPr>
              <w:rFonts w:ascii="Times New Roman" w:hAnsi="Times New Roman" w:cs="Times New Roman"/>
              <w:sz w:val="22"/>
              <w:szCs w:val="20"/>
              <w:shd w:val="clear" w:color="auto" w:fill="FFFFFF"/>
            </w:rPr>
          </w:rPrChange>
        </w:rPr>
        <w:br w:type="page"/>
      </w:r>
    </w:p>
    <w:p w14:paraId="6F5CF456" w14:textId="7C68576F" w:rsidR="00C93D78" w:rsidRPr="00203483" w:rsidRDefault="00C93D78">
      <w:pPr>
        <w:jc w:val="both"/>
        <w:rPr>
          <w:ins w:id="129" w:author="Chen Liao" w:date="2021-03-09T15:05:00Z"/>
          <w:rFonts w:ascii="Times New Roman" w:hAnsi="Times New Roman" w:cs="Times New Roman"/>
          <w:b/>
          <w:bCs/>
          <w:color w:val="2A2A2A"/>
          <w:shd w:val="clear" w:color="auto" w:fill="FFFFFF"/>
        </w:rPr>
        <w:pPrChange w:id="130" w:author="Chen Liao" w:date="2021-03-09T15:09:00Z">
          <w:pPr/>
        </w:pPrChange>
      </w:pPr>
      <w:r w:rsidRPr="00203483">
        <w:rPr>
          <w:rFonts w:ascii="Times New Roman" w:hAnsi="Times New Roman" w:cs="Times New Roman"/>
          <w:b/>
          <w:bCs/>
          <w:color w:val="2A2A2A"/>
          <w:shd w:val="clear" w:color="auto" w:fill="FFFFFF"/>
        </w:rPr>
        <w:lastRenderedPageBreak/>
        <w:t>Introduction</w:t>
      </w:r>
    </w:p>
    <w:p w14:paraId="49EF3941" w14:textId="77777777" w:rsidR="00142331" w:rsidRPr="004D26A3" w:rsidRDefault="00142331">
      <w:pPr>
        <w:jc w:val="both"/>
        <w:rPr>
          <w:ins w:id="131" w:author="Chen Liao" w:date="2021-03-09T15:05:00Z"/>
          <w:rFonts w:ascii="Times New Roman" w:hAnsi="Times New Roman" w:cs="Times New Roman"/>
          <w:b/>
          <w:bCs/>
          <w:color w:val="2A2A2A"/>
          <w:shd w:val="clear" w:color="auto" w:fill="FFFFFF"/>
        </w:rPr>
        <w:pPrChange w:id="132" w:author="Chen Liao" w:date="2021-03-09T15:09:00Z">
          <w:pPr/>
        </w:pPrChange>
      </w:pPr>
    </w:p>
    <w:p w14:paraId="515B6A3E" w14:textId="46A6303F" w:rsidR="00142331" w:rsidRPr="00627BB2" w:rsidDel="00DF26A5" w:rsidRDefault="00142331">
      <w:pPr>
        <w:jc w:val="both"/>
        <w:rPr>
          <w:del w:id="133" w:author="Chen Liao" w:date="2021-03-09T15:09:00Z"/>
          <w:rFonts w:ascii="Times New Roman" w:hAnsi="Times New Roman" w:cs="Times New Roman"/>
          <w:color w:val="2A2A2A"/>
          <w:u w:val="single"/>
          <w:shd w:val="clear" w:color="auto" w:fill="FFFFFF"/>
          <w:rPrChange w:id="134" w:author="Chen Liao" w:date="2021-03-09T15:10:00Z">
            <w:rPr>
              <w:del w:id="135" w:author="Chen Liao" w:date="2021-03-09T15:09:00Z"/>
              <w:rFonts w:ascii="Times New Roman" w:hAnsi="Times New Roman" w:cs="Times New Roman"/>
              <w:color w:val="2A2A2A"/>
              <w:szCs w:val="21"/>
              <w:shd w:val="clear" w:color="auto" w:fill="FFFFFF"/>
            </w:rPr>
          </w:rPrChange>
        </w:rPr>
        <w:pPrChange w:id="136" w:author="Chen Liao" w:date="2021-03-09T15:09:00Z">
          <w:pPr/>
        </w:pPrChange>
      </w:pPr>
      <w:ins w:id="137" w:author="Chen Liao" w:date="2021-03-09T15:05:00Z">
        <w:r w:rsidRPr="00627BB2">
          <w:rPr>
            <w:rFonts w:ascii="Times New Roman" w:hAnsi="Times New Roman" w:cs="Times New Roman"/>
            <w:color w:val="2A2A2A"/>
            <w:u w:val="single"/>
            <w:shd w:val="clear" w:color="auto" w:fill="FFFFFF"/>
            <w:rPrChange w:id="138" w:author="Chen Liao" w:date="2021-03-09T15:10:00Z">
              <w:rPr>
                <w:rFonts w:ascii="Times New Roman" w:hAnsi="Times New Roman" w:cs="Times New Roman"/>
                <w:b/>
                <w:bCs/>
                <w:color w:val="2A2A2A"/>
                <w:szCs w:val="21"/>
                <w:shd w:val="clear" w:color="auto" w:fill="FFFFFF"/>
              </w:rPr>
            </w:rPrChange>
          </w:rPr>
          <w:t xml:space="preserve"># </w:t>
        </w:r>
      </w:ins>
      <w:ins w:id="139" w:author="Chen Liao" w:date="2021-03-09T15:51:00Z">
        <w:r w:rsidR="00774FEA">
          <w:rPr>
            <w:rFonts w:ascii="Times New Roman" w:hAnsi="Times New Roman" w:cs="Times New Roman"/>
            <w:color w:val="2A2A2A"/>
            <w:u w:val="single"/>
            <w:shd w:val="clear" w:color="auto" w:fill="FFFFFF"/>
          </w:rPr>
          <w:t xml:space="preserve">Dietary intervention is </w:t>
        </w:r>
      </w:ins>
      <w:ins w:id="140" w:author="Chen Liao" w:date="2021-03-09T17:46:00Z">
        <w:r w:rsidR="0059730F">
          <w:rPr>
            <w:rFonts w:ascii="Times New Roman" w:hAnsi="Times New Roman" w:cs="Times New Roman"/>
            <w:color w:val="2A2A2A"/>
            <w:u w:val="single"/>
            <w:shd w:val="clear" w:color="auto" w:fill="FFFFFF"/>
          </w:rPr>
          <w:t>a s</w:t>
        </w:r>
      </w:ins>
      <w:ins w:id="141" w:author="Chen Liao" w:date="2021-03-09T17:47:00Z">
        <w:r w:rsidR="0059730F">
          <w:rPr>
            <w:rFonts w:ascii="Times New Roman" w:hAnsi="Times New Roman" w:cs="Times New Roman"/>
            <w:color w:val="2A2A2A"/>
            <w:u w:val="single"/>
            <w:shd w:val="clear" w:color="auto" w:fill="FFFFFF"/>
          </w:rPr>
          <w:t>afer</w:t>
        </w:r>
      </w:ins>
      <w:ins w:id="142" w:author="Chen Liao" w:date="2021-03-09T15:51:00Z">
        <w:r w:rsidR="00774FEA">
          <w:rPr>
            <w:rFonts w:ascii="Times New Roman" w:hAnsi="Times New Roman" w:cs="Times New Roman"/>
            <w:color w:val="2A2A2A"/>
            <w:u w:val="single"/>
            <w:shd w:val="clear" w:color="auto" w:fill="FFFFFF"/>
          </w:rPr>
          <w:t xml:space="preserve"> way of restoring normal gut microbio</w:t>
        </w:r>
      </w:ins>
      <w:ins w:id="143" w:author="Chen Liao" w:date="2021-03-09T17:58:00Z">
        <w:r w:rsidR="0000314D">
          <w:rPr>
            <w:rFonts w:ascii="Times New Roman" w:hAnsi="Times New Roman" w:cs="Times New Roman"/>
            <w:color w:val="2A2A2A"/>
            <w:u w:val="single"/>
            <w:shd w:val="clear" w:color="auto" w:fill="FFFFFF"/>
          </w:rPr>
          <w:t>ta</w:t>
        </w:r>
      </w:ins>
      <w:ins w:id="144" w:author="Chen Liao" w:date="2021-03-09T15:51:00Z">
        <w:r w:rsidR="00774FEA">
          <w:rPr>
            <w:rFonts w:ascii="Times New Roman" w:hAnsi="Times New Roman" w:cs="Times New Roman"/>
            <w:color w:val="2A2A2A"/>
            <w:u w:val="single"/>
            <w:shd w:val="clear" w:color="auto" w:fill="FFFFFF"/>
          </w:rPr>
          <w:t xml:space="preserve"> func</w:t>
        </w:r>
        <w:r w:rsidR="00D56726">
          <w:rPr>
            <w:rFonts w:ascii="Times New Roman" w:hAnsi="Times New Roman" w:cs="Times New Roman"/>
            <w:color w:val="2A2A2A"/>
            <w:u w:val="single"/>
            <w:shd w:val="clear" w:color="auto" w:fill="FFFFFF"/>
          </w:rPr>
          <w:t>tion</w:t>
        </w:r>
      </w:ins>
    </w:p>
    <w:p w14:paraId="0BD8C0C0" w14:textId="15672B97" w:rsidR="00DF26A5" w:rsidRPr="00627BB2" w:rsidRDefault="00DF26A5">
      <w:pPr>
        <w:jc w:val="both"/>
        <w:rPr>
          <w:ins w:id="145" w:author="Chen Liao" w:date="2021-03-09T15:09:00Z"/>
          <w:rFonts w:ascii="Times New Roman" w:hAnsi="Times New Roman" w:cs="Times New Roman"/>
          <w:color w:val="2A2A2A"/>
          <w:u w:val="single"/>
          <w:shd w:val="clear" w:color="auto" w:fill="FFFFFF"/>
          <w:rPrChange w:id="146" w:author="Chen Liao" w:date="2021-03-09T15:10:00Z">
            <w:rPr>
              <w:ins w:id="147" w:author="Chen Liao" w:date="2021-03-09T15:09:00Z"/>
              <w:rFonts w:ascii="Times New Roman" w:hAnsi="Times New Roman" w:cs="Times New Roman"/>
              <w:color w:val="2A2A2A"/>
              <w:szCs w:val="21"/>
              <w:shd w:val="clear" w:color="auto" w:fill="FFFFFF"/>
            </w:rPr>
          </w:rPrChange>
        </w:rPr>
        <w:pPrChange w:id="148" w:author="Chen Liao" w:date="2021-03-09T15:09:00Z">
          <w:pPr/>
        </w:pPrChange>
      </w:pPr>
    </w:p>
    <w:p w14:paraId="32000F48" w14:textId="77777777" w:rsidR="00DF26A5" w:rsidRPr="00627BB2" w:rsidRDefault="00DF26A5">
      <w:pPr>
        <w:jc w:val="both"/>
        <w:rPr>
          <w:ins w:id="149" w:author="Chen Liao" w:date="2021-03-09T15:09:00Z"/>
          <w:rFonts w:ascii="Times New Roman" w:hAnsi="Times New Roman" w:cs="Times New Roman"/>
          <w:color w:val="2A2A2A"/>
          <w:u w:val="single"/>
          <w:shd w:val="clear" w:color="auto" w:fill="FFFFFF"/>
          <w:rPrChange w:id="150" w:author="Chen Liao" w:date="2021-03-09T15:10:00Z">
            <w:rPr>
              <w:ins w:id="151" w:author="Chen Liao" w:date="2021-03-09T15:09:00Z"/>
              <w:rFonts w:ascii="Times New Roman" w:hAnsi="Times New Roman" w:cs="Times New Roman"/>
              <w:b/>
              <w:bCs/>
              <w:color w:val="2A2A2A"/>
              <w:szCs w:val="21"/>
              <w:shd w:val="clear" w:color="auto" w:fill="FFFFFF"/>
            </w:rPr>
          </w:rPrChange>
        </w:rPr>
        <w:pPrChange w:id="152" w:author="Chen Liao" w:date="2021-03-09T15:09:00Z">
          <w:pPr/>
        </w:pPrChange>
      </w:pPr>
    </w:p>
    <w:p w14:paraId="327B8EE4" w14:textId="00680C4C" w:rsidR="00844A79" w:rsidRDefault="00A34C3D" w:rsidP="00844A79">
      <w:pPr>
        <w:jc w:val="both"/>
        <w:rPr>
          <w:ins w:id="153" w:author="Chen Liao" w:date="2021-03-09T17:23:00Z"/>
          <w:rFonts w:ascii="Times New Roman" w:hAnsi="Times New Roman" w:cs="Times New Roman"/>
          <w:shd w:val="clear" w:color="auto" w:fill="FFFFFF"/>
        </w:rPr>
      </w:pPr>
      <w:ins w:id="154" w:author="Chen Liao" w:date="2021-03-09T15:24:00Z">
        <w:r>
          <w:rPr>
            <w:rFonts w:ascii="Times New Roman" w:hAnsi="Times New Roman" w:cs="Times New Roman"/>
            <w:shd w:val="clear" w:color="auto" w:fill="FFFFFF"/>
          </w:rPr>
          <w:t>The human gut m</w:t>
        </w:r>
      </w:ins>
      <w:ins w:id="155" w:author="Chen Liao" w:date="2021-03-09T15:22:00Z">
        <w:r w:rsidR="00203483">
          <w:rPr>
            <w:rFonts w:ascii="Times New Roman" w:hAnsi="Times New Roman" w:cs="Times New Roman"/>
            <w:shd w:val="clear" w:color="auto" w:fill="FFFFFF"/>
          </w:rPr>
          <w:t xml:space="preserve">icrobiome is a </w:t>
        </w:r>
      </w:ins>
      <w:ins w:id="156" w:author="Chen Liao" w:date="2021-03-09T16:50:00Z">
        <w:r w:rsidR="00B52691">
          <w:rPr>
            <w:rFonts w:ascii="Times New Roman" w:hAnsi="Times New Roman" w:cs="Times New Roman"/>
            <w:shd w:val="clear" w:color="auto" w:fill="FFFFFF"/>
          </w:rPr>
          <w:t>complex</w:t>
        </w:r>
      </w:ins>
      <w:ins w:id="157" w:author="Chen Liao" w:date="2021-03-09T15:23:00Z">
        <w:r w:rsidR="00F91E0B">
          <w:rPr>
            <w:rFonts w:ascii="Times New Roman" w:hAnsi="Times New Roman" w:cs="Times New Roman"/>
            <w:shd w:val="clear" w:color="auto" w:fill="FFFFFF"/>
          </w:rPr>
          <w:t xml:space="preserve"> ecosystem of</w:t>
        </w:r>
      </w:ins>
      <w:ins w:id="158" w:author="Chen Liao" w:date="2021-03-09T15:22:00Z">
        <w:r w:rsidR="00203483">
          <w:rPr>
            <w:rFonts w:ascii="Times New Roman" w:hAnsi="Times New Roman" w:cs="Times New Roman"/>
            <w:shd w:val="clear" w:color="auto" w:fill="FFFFFF"/>
          </w:rPr>
          <w:t xml:space="preserve"> </w:t>
        </w:r>
      </w:ins>
      <w:ins w:id="159" w:author="Chen Liao" w:date="2021-03-09T15:23:00Z">
        <w:r w:rsidR="00F91E0B">
          <w:rPr>
            <w:rFonts w:ascii="Times New Roman" w:hAnsi="Times New Roman" w:cs="Times New Roman"/>
            <w:shd w:val="clear" w:color="auto" w:fill="FFFFFF"/>
          </w:rPr>
          <w:t>h</w:t>
        </w:r>
      </w:ins>
      <w:del w:id="160" w:author="Chen Liao" w:date="2021-03-09T15:23:00Z">
        <w:r w:rsidR="00C93D78" w:rsidRPr="00DF26A5" w:rsidDel="00F91E0B">
          <w:rPr>
            <w:rFonts w:ascii="Times New Roman" w:hAnsi="Times New Roman" w:cs="Times New Roman"/>
            <w:shd w:val="clear" w:color="auto" w:fill="FFFFFF"/>
            <w:rPrChange w:id="161" w:author="Chen Liao" w:date="2021-03-09T15:09:00Z">
              <w:rPr>
                <w:shd w:val="clear" w:color="auto" w:fill="FFFFFF"/>
              </w:rPr>
            </w:rPrChange>
          </w:rPr>
          <w:delText>H</w:delText>
        </w:r>
      </w:del>
      <w:r w:rsidR="00C93D78" w:rsidRPr="00DF26A5">
        <w:rPr>
          <w:rFonts w:ascii="Times New Roman" w:hAnsi="Times New Roman" w:cs="Times New Roman"/>
          <w:shd w:val="clear" w:color="auto" w:fill="FFFFFF"/>
          <w:rPrChange w:id="162" w:author="Chen Liao" w:date="2021-03-09T15:09:00Z">
            <w:rPr>
              <w:shd w:val="clear" w:color="auto" w:fill="FFFFFF"/>
            </w:rPr>
          </w:rPrChange>
        </w:rPr>
        <w:t xml:space="preserve">undreds of trillions of </w:t>
      </w:r>
      <w:ins w:id="163" w:author="Chen Liao" w:date="2021-03-09T15:23:00Z">
        <w:r w:rsidR="00F91E0B">
          <w:rPr>
            <w:rFonts w:ascii="Times New Roman" w:hAnsi="Times New Roman" w:cs="Times New Roman"/>
            <w:shd w:val="clear" w:color="auto" w:fill="FFFFFF"/>
          </w:rPr>
          <w:t xml:space="preserve">tiny </w:t>
        </w:r>
      </w:ins>
      <w:r w:rsidR="00C93D78" w:rsidRPr="00DF26A5">
        <w:rPr>
          <w:rFonts w:ascii="Times New Roman" w:hAnsi="Times New Roman" w:cs="Times New Roman"/>
          <w:shd w:val="clear" w:color="auto" w:fill="FFFFFF"/>
          <w:rPrChange w:id="164" w:author="Chen Liao" w:date="2021-03-09T15:09:00Z">
            <w:rPr>
              <w:shd w:val="clear" w:color="auto" w:fill="FFFFFF"/>
            </w:rPr>
          </w:rPrChange>
        </w:rPr>
        <w:t xml:space="preserve">microbes </w:t>
      </w:r>
      <w:ins w:id="165" w:author="Chen Liao" w:date="2021-03-09T15:25:00Z">
        <w:r>
          <w:rPr>
            <w:rFonts w:ascii="Times New Roman" w:hAnsi="Times New Roman" w:cs="Times New Roman"/>
            <w:shd w:val="clear" w:color="auto" w:fill="FFFFFF"/>
          </w:rPr>
          <w:t xml:space="preserve">(bacteria, fungi, virus, etc.) </w:t>
        </w:r>
      </w:ins>
      <w:del w:id="166" w:author="Chen Liao" w:date="2021-03-09T15:25:00Z">
        <w:r w:rsidR="00C93D78" w:rsidRPr="00DF26A5" w:rsidDel="00A34C3D">
          <w:rPr>
            <w:rFonts w:ascii="Times New Roman" w:hAnsi="Times New Roman" w:cs="Times New Roman"/>
            <w:shd w:val="clear" w:color="auto" w:fill="FFFFFF"/>
            <w:rPrChange w:id="167" w:author="Chen Liao" w:date="2021-03-09T15:09:00Z">
              <w:rPr>
                <w:shd w:val="clear" w:color="auto" w:fill="FFFFFF"/>
              </w:rPr>
            </w:rPrChange>
          </w:rPr>
          <w:delText xml:space="preserve">residing </w:delText>
        </w:r>
      </w:del>
      <w:ins w:id="168" w:author="Chen Liao" w:date="2021-03-09T15:25:00Z">
        <w:r>
          <w:rPr>
            <w:rFonts w:ascii="Times New Roman" w:hAnsi="Times New Roman" w:cs="Times New Roman"/>
            <w:shd w:val="clear" w:color="auto" w:fill="FFFFFF"/>
          </w:rPr>
          <w:t xml:space="preserve">coexisting </w:t>
        </w:r>
      </w:ins>
      <w:r w:rsidR="00C93D78" w:rsidRPr="00DF26A5">
        <w:rPr>
          <w:rFonts w:ascii="Times New Roman" w:hAnsi="Times New Roman" w:cs="Times New Roman"/>
          <w:shd w:val="clear" w:color="auto" w:fill="FFFFFF"/>
          <w:rPrChange w:id="169" w:author="Chen Liao" w:date="2021-03-09T15:09:00Z">
            <w:rPr>
              <w:shd w:val="clear" w:color="auto" w:fill="FFFFFF"/>
            </w:rPr>
          </w:rPrChange>
        </w:rPr>
        <w:t xml:space="preserve">in the </w:t>
      </w:r>
      <w:del w:id="170" w:author="Chen Liao" w:date="2021-03-09T15:25:00Z">
        <w:r w:rsidR="00C93D78" w:rsidRPr="00DF26A5" w:rsidDel="00A34C3D">
          <w:rPr>
            <w:rFonts w:ascii="Times New Roman" w:hAnsi="Times New Roman" w:cs="Times New Roman"/>
            <w:shd w:val="clear" w:color="auto" w:fill="FFFFFF"/>
            <w:rPrChange w:id="171" w:author="Chen Liao" w:date="2021-03-09T15:09:00Z">
              <w:rPr>
                <w:shd w:val="clear" w:color="auto" w:fill="FFFFFF"/>
              </w:rPr>
            </w:rPrChange>
          </w:rPr>
          <w:delText xml:space="preserve">human </w:delText>
        </w:r>
      </w:del>
      <w:r w:rsidR="00C93D78" w:rsidRPr="00DF26A5">
        <w:rPr>
          <w:rFonts w:ascii="Times New Roman" w:hAnsi="Times New Roman" w:cs="Times New Roman"/>
          <w:shd w:val="clear" w:color="auto" w:fill="FFFFFF"/>
          <w:rPrChange w:id="172" w:author="Chen Liao" w:date="2021-03-09T15:09:00Z">
            <w:rPr>
              <w:shd w:val="clear" w:color="auto" w:fill="FFFFFF"/>
            </w:rPr>
          </w:rPrChange>
        </w:rPr>
        <w:t>gastrointestinal</w:t>
      </w:r>
      <w:ins w:id="173" w:author="Chen Liao" w:date="2021-03-09T15:39:00Z">
        <w:r w:rsidR="004D26A3">
          <w:rPr>
            <w:rFonts w:ascii="Times New Roman" w:hAnsi="Times New Roman" w:cs="Times New Roman"/>
            <w:shd w:val="clear" w:color="auto" w:fill="FFFFFF"/>
          </w:rPr>
          <w:t xml:space="preserve"> (GI)</w:t>
        </w:r>
      </w:ins>
      <w:r w:rsidR="00C93D78" w:rsidRPr="00DF26A5">
        <w:rPr>
          <w:rFonts w:ascii="Times New Roman" w:hAnsi="Times New Roman" w:cs="Times New Roman"/>
          <w:shd w:val="clear" w:color="auto" w:fill="FFFFFF"/>
          <w:rPrChange w:id="174" w:author="Chen Liao" w:date="2021-03-09T15:09:00Z">
            <w:rPr>
              <w:shd w:val="clear" w:color="auto" w:fill="FFFFFF"/>
            </w:rPr>
          </w:rPrChange>
        </w:rPr>
        <w:t xml:space="preserve"> tract</w:t>
      </w:r>
      <w:ins w:id="175" w:author="Chen Liao" w:date="2021-03-09T15:25:00Z">
        <w:r>
          <w:rPr>
            <w:rFonts w:ascii="Times New Roman" w:hAnsi="Times New Roman" w:cs="Times New Roman"/>
            <w:shd w:val="clear" w:color="auto" w:fill="FFFFFF"/>
          </w:rPr>
          <w:t>.</w:t>
        </w:r>
      </w:ins>
      <w:ins w:id="176" w:author="Chen Liao" w:date="2021-03-09T15:26:00Z">
        <w:r w:rsidR="000910D4">
          <w:rPr>
            <w:rFonts w:ascii="Times New Roman" w:hAnsi="Times New Roman" w:cs="Times New Roman"/>
            <w:shd w:val="clear" w:color="auto" w:fill="FFFFFF"/>
          </w:rPr>
          <w:t xml:space="preserve"> </w:t>
        </w:r>
      </w:ins>
      <w:ins w:id="177" w:author="Chen Liao" w:date="2021-03-09T15:27:00Z">
        <w:r w:rsidR="000910D4">
          <w:rPr>
            <w:rFonts w:ascii="Times New Roman" w:hAnsi="Times New Roman" w:cs="Times New Roman"/>
            <w:shd w:val="clear" w:color="auto" w:fill="FFFFFF"/>
          </w:rPr>
          <w:t xml:space="preserve">By interacting with </w:t>
        </w:r>
      </w:ins>
      <w:ins w:id="178" w:author="Chen Liao" w:date="2021-03-09T15:30:00Z">
        <w:r w:rsidR="000910D4">
          <w:rPr>
            <w:rFonts w:ascii="Times New Roman" w:hAnsi="Times New Roman" w:cs="Times New Roman"/>
            <w:shd w:val="clear" w:color="auto" w:fill="FFFFFF"/>
          </w:rPr>
          <w:t>host cells,</w:t>
        </w:r>
      </w:ins>
      <w:ins w:id="179" w:author="Chen Liao" w:date="2021-03-09T15:31:00Z">
        <w:r w:rsidR="000910D4">
          <w:rPr>
            <w:rFonts w:ascii="Times New Roman" w:hAnsi="Times New Roman" w:cs="Times New Roman"/>
            <w:shd w:val="clear" w:color="auto" w:fill="FFFFFF"/>
          </w:rPr>
          <w:t xml:space="preserve"> near or far</w:t>
        </w:r>
      </w:ins>
      <w:ins w:id="180" w:author="Chen Liao" w:date="2021-03-09T15:39:00Z">
        <w:r w:rsidR="004D26A3">
          <w:rPr>
            <w:rFonts w:ascii="Times New Roman" w:hAnsi="Times New Roman" w:cs="Times New Roman"/>
            <w:shd w:val="clear" w:color="auto" w:fill="FFFFFF"/>
          </w:rPr>
          <w:t xml:space="preserve"> from the GI tract</w:t>
        </w:r>
      </w:ins>
      <w:ins w:id="181" w:author="Chen Liao" w:date="2021-03-09T15:31:00Z">
        <w:r w:rsidR="000910D4">
          <w:rPr>
            <w:rFonts w:ascii="Times New Roman" w:hAnsi="Times New Roman" w:cs="Times New Roman"/>
            <w:shd w:val="clear" w:color="auto" w:fill="FFFFFF"/>
          </w:rPr>
          <w:t xml:space="preserve">, </w:t>
        </w:r>
      </w:ins>
      <w:ins w:id="182" w:author="Chen Liao" w:date="2021-03-09T15:45:00Z">
        <w:r w:rsidR="002D658F">
          <w:rPr>
            <w:rFonts w:ascii="Times New Roman" w:hAnsi="Times New Roman" w:cs="Times New Roman"/>
            <w:shd w:val="clear" w:color="auto" w:fill="FFFFFF"/>
          </w:rPr>
          <w:t>the normal gut microbiota</w:t>
        </w:r>
      </w:ins>
      <w:ins w:id="183" w:author="Chen Liao" w:date="2021-03-09T15:27:00Z">
        <w:r w:rsidR="000910D4">
          <w:rPr>
            <w:rFonts w:ascii="Times New Roman" w:hAnsi="Times New Roman" w:cs="Times New Roman"/>
            <w:shd w:val="clear" w:color="auto" w:fill="FFFFFF"/>
          </w:rPr>
          <w:t xml:space="preserve"> </w:t>
        </w:r>
      </w:ins>
      <w:ins w:id="184" w:author="Chen Liao" w:date="2021-03-09T15:32:00Z">
        <w:r w:rsidR="000910D4">
          <w:rPr>
            <w:rFonts w:ascii="Times New Roman" w:hAnsi="Times New Roman" w:cs="Times New Roman"/>
            <w:shd w:val="clear" w:color="auto" w:fill="FFFFFF"/>
          </w:rPr>
          <w:t xml:space="preserve">has </w:t>
        </w:r>
      </w:ins>
      <w:ins w:id="185" w:author="Chen Liao" w:date="2021-03-09T15:58:00Z">
        <w:r w:rsidR="0009785B">
          <w:rPr>
            <w:rFonts w:ascii="Times New Roman" w:hAnsi="Times New Roman" w:cs="Times New Roman"/>
            <w:shd w:val="clear" w:color="auto" w:fill="FFFFFF"/>
          </w:rPr>
          <w:t xml:space="preserve">profoundly </w:t>
        </w:r>
      </w:ins>
      <w:ins w:id="186" w:author="Chen Liao" w:date="2021-03-09T15:59:00Z">
        <w:r w:rsidR="0009785B">
          <w:rPr>
            <w:rFonts w:ascii="Times New Roman" w:hAnsi="Times New Roman" w:cs="Times New Roman"/>
            <w:shd w:val="clear" w:color="auto" w:fill="FFFFFF"/>
          </w:rPr>
          <w:t xml:space="preserve">influenced </w:t>
        </w:r>
      </w:ins>
      <w:ins w:id="187" w:author="Chen Liao" w:date="2021-03-09T16:00:00Z">
        <w:r w:rsidR="00907CCF">
          <w:rPr>
            <w:rFonts w:ascii="Times New Roman" w:hAnsi="Times New Roman" w:cs="Times New Roman"/>
            <w:shd w:val="clear" w:color="auto" w:fill="FFFFFF"/>
          </w:rPr>
          <w:t xml:space="preserve">various </w:t>
        </w:r>
      </w:ins>
      <w:ins w:id="188" w:author="Chen Liao" w:date="2021-03-09T15:59:00Z">
        <w:r w:rsidR="0009785B">
          <w:rPr>
            <w:rFonts w:ascii="Times New Roman" w:hAnsi="Times New Roman" w:cs="Times New Roman"/>
            <w:shd w:val="clear" w:color="auto" w:fill="FFFFFF"/>
          </w:rPr>
          <w:t xml:space="preserve">human physiological processes </w:t>
        </w:r>
      </w:ins>
      <w:ins w:id="189" w:author="Chen Liao" w:date="2021-03-09T16:00:00Z">
        <w:r w:rsidR="00907CCF">
          <w:rPr>
            <w:rFonts w:ascii="Times New Roman" w:hAnsi="Times New Roman" w:cs="Times New Roman"/>
            <w:shd w:val="clear" w:color="auto" w:fill="FFFFFF"/>
          </w:rPr>
          <w:t>by</w:t>
        </w:r>
      </w:ins>
      <w:ins w:id="190" w:author="Chen Liao" w:date="2021-03-09T15:58:00Z">
        <w:r w:rsidR="0009785B">
          <w:rPr>
            <w:rFonts w:ascii="Times New Roman" w:hAnsi="Times New Roman" w:cs="Times New Roman"/>
            <w:shd w:val="clear" w:color="auto" w:fill="FFFFFF"/>
          </w:rPr>
          <w:t xml:space="preserve"> </w:t>
        </w:r>
      </w:ins>
      <w:ins w:id="191" w:author="Chen Liao" w:date="2021-03-09T15:41:00Z">
        <w:r w:rsidR="00822A9F">
          <w:rPr>
            <w:rFonts w:ascii="Times New Roman" w:hAnsi="Times New Roman" w:cs="Times New Roman"/>
            <w:shd w:val="clear" w:color="auto" w:fill="FFFFFF"/>
          </w:rPr>
          <w:t>assist</w:t>
        </w:r>
      </w:ins>
      <w:ins w:id="192" w:author="Chen Liao" w:date="2021-03-09T15:59:00Z">
        <w:r w:rsidR="0009785B">
          <w:rPr>
            <w:rFonts w:ascii="Times New Roman" w:hAnsi="Times New Roman" w:cs="Times New Roman"/>
            <w:shd w:val="clear" w:color="auto" w:fill="FFFFFF"/>
          </w:rPr>
          <w:t>ing</w:t>
        </w:r>
      </w:ins>
      <w:ins w:id="193" w:author="Chen Liao" w:date="2021-03-09T15:41:00Z">
        <w:r w:rsidR="00822A9F">
          <w:rPr>
            <w:rFonts w:ascii="Times New Roman" w:hAnsi="Times New Roman" w:cs="Times New Roman"/>
            <w:shd w:val="clear" w:color="auto" w:fill="FFFFFF"/>
          </w:rPr>
          <w:t xml:space="preserve"> human</w:t>
        </w:r>
      </w:ins>
      <w:ins w:id="194" w:author="Chen Liao" w:date="2021-03-09T15:42:00Z">
        <w:r w:rsidR="00053F0B">
          <w:rPr>
            <w:rFonts w:ascii="Times New Roman" w:hAnsi="Times New Roman" w:cs="Times New Roman"/>
            <w:shd w:val="clear" w:color="auto" w:fill="FFFFFF"/>
          </w:rPr>
          <w:t xml:space="preserve"> nutrient and drug metabolism, </w:t>
        </w:r>
      </w:ins>
      <w:del w:id="195" w:author="Chen Liao" w:date="2021-03-09T15:32:00Z">
        <w:r w:rsidR="00C93D78" w:rsidRPr="00DF26A5" w:rsidDel="000910D4">
          <w:rPr>
            <w:rFonts w:ascii="Times New Roman" w:hAnsi="Times New Roman" w:cs="Times New Roman"/>
            <w:shd w:val="clear" w:color="auto" w:fill="FFFFFF"/>
            <w:rPrChange w:id="196" w:author="Chen Liao" w:date="2021-03-09T15:09:00Z">
              <w:rPr>
                <w:shd w:val="clear" w:color="auto" w:fill="FFFFFF"/>
              </w:rPr>
            </w:rPrChange>
          </w:rPr>
          <w:delText xml:space="preserve"> have a profound impact on </w:delText>
        </w:r>
      </w:del>
      <w:r w:rsidR="00C93D78" w:rsidRPr="00DF26A5">
        <w:rPr>
          <w:rFonts w:ascii="Times New Roman" w:hAnsi="Times New Roman" w:cs="Times New Roman"/>
          <w:shd w:val="clear" w:color="auto" w:fill="FFFFFF"/>
          <w:rPrChange w:id="197" w:author="Chen Liao" w:date="2021-03-09T15:09:00Z">
            <w:rPr>
              <w:shd w:val="clear" w:color="auto" w:fill="FFFFFF"/>
            </w:rPr>
          </w:rPrChange>
        </w:rPr>
        <w:t>modulat</w:t>
      </w:r>
      <w:ins w:id="198" w:author="Chen Liao" w:date="2021-03-09T15:59:00Z">
        <w:r w:rsidR="0009785B">
          <w:rPr>
            <w:rFonts w:ascii="Times New Roman" w:hAnsi="Times New Roman" w:cs="Times New Roman"/>
            <w:shd w:val="clear" w:color="auto" w:fill="FFFFFF"/>
          </w:rPr>
          <w:t>ing</w:t>
        </w:r>
      </w:ins>
      <w:del w:id="199" w:author="Chen Liao" w:date="2021-03-09T15:32:00Z">
        <w:r w:rsidR="00C93D78" w:rsidRPr="00DF26A5" w:rsidDel="000910D4">
          <w:rPr>
            <w:rFonts w:ascii="Times New Roman" w:hAnsi="Times New Roman" w:cs="Times New Roman"/>
            <w:shd w:val="clear" w:color="auto" w:fill="FFFFFF"/>
            <w:rPrChange w:id="200" w:author="Chen Liao" w:date="2021-03-09T15:09:00Z">
              <w:rPr>
                <w:shd w:val="clear" w:color="auto" w:fill="FFFFFF"/>
              </w:rPr>
            </w:rPrChange>
          </w:rPr>
          <w:delText>ing</w:delText>
        </w:r>
      </w:del>
      <w:r w:rsidR="00C93D78" w:rsidRPr="00DF26A5">
        <w:rPr>
          <w:rFonts w:ascii="Times New Roman" w:hAnsi="Times New Roman" w:cs="Times New Roman"/>
          <w:shd w:val="clear" w:color="auto" w:fill="FFFFFF"/>
          <w:rPrChange w:id="201" w:author="Chen Liao" w:date="2021-03-09T15:09:00Z">
            <w:rPr>
              <w:shd w:val="clear" w:color="auto" w:fill="FFFFFF"/>
            </w:rPr>
          </w:rPrChange>
        </w:rPr>
        <w:t xml:space="preserve"> </w:t>
      </w:r>
      <w:del w:id="202" w:author="Chen Liao" w:date="2021-03-09T15:35:00Z">
        <w:r w:rsidR="00C93D78" w:rsidRPr="00DF26A5" w:rsidDel="004D26A3">
          <w:rPr>
            <w:rFonts w:ascii="Times New Roman" w:hAnsi="Times New Roman" w:cs="Times New Roman"/>
            <w:shd w:val="clear" w:color="auto" w:fill="FFFFFF"/>
            <w:rPrChange w:id="203" w:author="Chen Liao" w:date="2021-03-09T15:09:00Z">
              <w:rPr>
                <w:shd w:val="clear" w:color="auto" w:fill="FFFFFF"/>
              </w:rPr>
            </w:rPrChange>
          </w:rPr>
          <w:delText xml:space="preserve">host </w:delText>
        </w:r>
      </w:del>
      <w:del w:id="204" w:author="Chen Liao" w:date="2021-03-09T15:42:00Z">
        <w:r w:rsidR="00C93D78" w:rsidRPr="00DF26A5" w:rsidDel="00053F0B">
          <w:rPr>
            <w:rFonts w:ascii="Times New Roman" w:hAnsi="Times New Roman" w:cs="Times New Roman"/>
            <w:shd w:val="clear" w:color="auto" w:fill="FFFFFF"/>
            <w:rPrChange w:id="205" w:author="Chen Liao" w:date="2021-03-09T15:09:00Z">
              <w:rPr>
                <w:shd w:val="clear" w:color="auto" w:fill="FFFFFF"/>
              </w:rPr>
            </w:rPrChange>
          </w:rPr>
          <w:delText>health</w:delText>
        </w:r>
      </w:del>
      <w:ins w:id="206" w:author="Chen Liao" w:date="2021-03-09T15:35:00Z">
        <w:r w:rsidR="000910D4">
          <w:rPr>
            <w:rFonts w:ascii="Times New Roman" w:hAnsi="Times New Roman" w:cs="Times New Roman"/>
            <w:shd w:val="clear" w:color="auto" w:fill="FFFFFF"/>
          </w:rPr>
          <w:t xml:space="preserve"> immune responses</w:t>
        </w:r>
      </w:ins>
      <w:ins w:id="207" w:author="Chen Liao" w:date="2021-03-09T15:57:00Z">
        <w:r w:rsidR="007C1090">
          <w:rPr>
            <w:rFonts w:ascii="Times New Roman" w:hAnsi="Times New Roman" w:cs="Times New Roman"/>
            <w:shd w:val="clear" w:color="auto" w:fill="FFFFFF"/>
          </w:rPr>
          <w:t>,</w:t>
        </w:r>
      </w:ins>
      <w:ins w:id="208" w:author="Chen Liao" w:date="2021-03-09T15:35:00Z">
        <w:r w:rsidR="000910D4">
          <w:rPr>
            <w:rFonts w:ascii="Times New Roman" w:hAnsi="Times New Roman" w:cs="Times New Roman"/>
            <w:shd w:val="clear" w:color="auto" w:fill="FFFFFF"/>
          </w:rPr>
          <w:t xml:space="preserve"> and </w:t>
        </w:r>
      </w:ins>
      <w:ins w:id="209" w:author="Chen Liao" w:date="2021-03-09T15:46:00Z">
        <w:r w:rsidR="002D658F">
          <w:rPr>
            <w:rFonts w:ascii="Times New Roman" w:hAnsi="Times New Roman" w:cs="Times New Roman"/>
            <w:shd w:val="clear" w:color="auto" w:fill="FFFFFF"/>
          </w:rPr>
          <w:t>protect</w:t>
        </w:r>
      </w:ins>
      <w:ins w:id="210" w:author="Chen Liao" w:date="2021-03-09T15:59:00Z">
        <w:r w:rsidR="0009785B">
          <w:rPr>
            <w:rFonts w:ascii="Times New Roman" w:hAnsi="Times New Roman" w:cs="Times New Roman"/>
            <w:shd w:val="clear" w:color="auto" w:fill="FFFFFF"/>
          </w:rPr>
          <w:t>ing</w:t>
        </w:r>
      </w:ins>
      <w:ins w:id="211" w:author="Chen Liao" w:date="2021-03-09T15:46:00Z">
        <w:r w:rsidR="002D658F">
          <w:rPr>
            <w:rFonts w:ascii="Times New Roman" w:hAnsi="Times New Roman" w:cs="Times New Roman"/>
            <w:shd w:val="clear" w:color="auto" w:fill="FFFFFF"/>
          </w:rPr>
          <w:t xml:space="preserve"> against </w:t>
        </w:r>
      </w:ins>
      <w:ins w:id="212" w:author="Chen Liao" w:date="2021-03-09T15:47:00Z">
        <w:r w:rsidR="002D658F">
          <w:rPr>
            <w:rFonts w:ascii="Times New Roman" w:hAnsi="Times New Roman" w:cs="Times New Roman"/>
            <w:shd w:val="clear" w:color="auto" w:fill="FFFFFF"/>
          </w:rPr>
          <w:t xml:space="preserve">pathogen invasion and infections </w:t>
        </w:r>
      </w:ins>
      <w:del w:id="213" w:author="Chen Liao" w:date="2021-03-09T15:35:00Z">
        <w:r w:rsidR="00C93D78" w:rsidRPr="00DF26A5" w:rsidDel="000910D4">
          <w:rPr>
            <w:rFonts w:ascii="Times New Roman" w:hAnsi="Times New Roman" w:cs="Times New Roman"/>
            <w:shd w:val="clear" w:color="auto" w:fill="FFFFFF"/>
            <w:rPrChange w:id="214" w:author="Chen Liao" w:date="2021-03-09T15:09:00Z">
              <w:rPr>
                <w:shd w:val="clear" w:color="auto" w:fill="FFFFFF"/>
              </w:rPr>
            </w:rPrChange>
          </w:rPr>
          <w:delText xml:space="preserve"> </w:delText>
        </w:r>
      </w:del>
      <w:del w:id="215" w:author="Chen Liao" w:date="2021-03-09T15:34:00Z">
        <w:r w:rsidR="00C93D78" w:rsidRPr="00DF26A5" w:rsidDel="000910D4">
          <w:rPr>
            <w:rFonts w:ascii="Times New Roman" w:hAnsi="Times New Roman" w:cs="Times New Roman"/>
            <w:shd w:val="clear" w:color="auto" w:fill="FFFFFF"/>
            <w:rPrChange w:id="216" w:author="Chen Liao" w:date="2021-03-09T15:09:00Z">
              <w:rPr>
                <w:shd w:val="clear" w:color="auto" w:fill="FFFFFF"/>
              </w:rPr>
            </w:rPrChange>
          </w:rPr>
          <w:delText xml:space="preserve">and </w:delText>
        </w:r>
      </w:del>
      <w:del w:id="217" w:author="Chen Liao" w:date="2021-03-09T15:47:00Z">
        <w:r w:rsidR="00C93D78" w:rsidRPr="00DF26A5" w:rsidDel="002D658F">
          <w:rPr>
            <w:rFonts w:ascii="Times New Roman" w:hAnsi="Times New Roman" w:cs="Times New Roman"/>
            <w:shd w:val="clear" w:color="auto" w:fill="FFFFFF"/>
            <w:rPrChange w:id="218" w:author="Chen Liao" w:date="2021-03-09T15:09:00Z">
              <w:rPr>
                <w:shd w:val="clear" w:color="auto" w:fill="FFFFFF"/>
              </w:rPr>
            </w:rPrChange>
          </w:rPr>
          <w:delText xml:space="preserve">physiology </w:delText>
        </w:r>
      </w:del>
      <w:r w:rsidR="00C93D78" w:rsidRPr="00DF26A5">
        <w:rPr>
          <w:rFonts w:ascii="Times New Roman" w:hAnsi="Times New Roman" w:cs="Times New Roman"/>
          <w:shd w:val="clear" w:color="auto" w:fill="FFFFFF"/>
          <w:rPrChange w:id="219" w:author="Chen Liao" w:date="2021-03-09T15:09:00Z">
            <w:rPr>
              <w:shd w:val="clear" w:color="auto" w:fill="FFFFFF"/>
            </w:rPr>
          </w:rPrChange>
        </w:rPr>
        <w:fldChar w:fldCharType="begin"/>
      </w:r>
      <w:r w:rsidR="00434C87" w:rsidRPr="00DF26A5">
        <w:rPr>
          <w:rFonts w:ascii="Times New Roman" w:hAnsi="Times New Roman" w:cs="Times New Roman"/>
          <w:shd w:val="clear" w:color="auto" w:fill="FFFFFF"/>
          <w:rPrChange w:id="220" w:author="Chen Liao" w:date="2021-03-09T15:09:00Z">
            <w:rPr>
              <w:shd w:val="clear" w:color="auto" w:fill="FFFFFF"/>
            </w:rPr>
          </w:rPrChange>
        </w:rPr>
        <w:instrText xml:space="preserve"> ADDIN NE.Ref.{572CA596-38DC-4746-B10A-A1E96C2D0C46}</w:instrText>
      </w:r>
      <w:r w:rsidR="00C93D78" w:rsidRPr="00DF26A5">
        <w:rPr>
          <w:rFonts w:ascii="Times New Roman" w:hAnsi="Times New Roman" w:cs="Times New Roman"/>
          <w:shd w:val="clear" w:color="auto" w:fill="FFFFFF"/>
          <w:rPrChange w:id="221" w:author="Chen Liao" w:date="2021-03-09T15:09:00Z">
            <w:rPr>
              <w:shd w:val="clear" w:color="auto" w:fill="FFFFFF"/>
            </w:rPr>
          </w:rPrChange>
        </w:rPr>
        <w:fldChar w:fldCharType="separate"/>
      </w:r>
      <w:r w:rsidR="00ED3422" w:rsidRPr="00DF26A5">
        <w:rPr>
          <w:rFonts w:ascii="Times New Roman" w:hAnsi="Times New Roman" w:cs="Times New Roman"/>
          <w:color w:val="080000"/>
          <w:rPrChange w:id="222" w:author="Chen Liao" w:date="2021-03-09T15:09:00Z">
            <w:rPr>
              <w:color w:val="080000"/>
            </w:rPr>
          </w:rPrChange>
        </w:rPr>
        <w:t>[1]</w:t>
      </w:r>
      <w:r w:rsidR="00C93D78" w:rsidRPr="00DF26A5">
        <w:rPr>
          <w:rFonts w:ascii="Times New Roman" w:hAnsi="Times New Roman" w:cs="Times New Roman"/>
          <w:shd w:val="clear" w:color="auto" w:fill="FFFFFF"/>
          <w:rPrChange w:id="223" w:author="Chen Liao" w:date="2021-03-09T15:09:00Z">
            <w:rPr>
              <w:shd w:val="clear" w:color="auto" w:fill="FFFFFF"/>
            </w:rPr>
          </w:rPrChange>
        </w:rPr>
        <w:fldChar w:fldCharType="end"/>
      </w:r>
      <w:r w:rsidR="00C93D78" w:rsidRPr="00DF26A5">
        <w:rPr>
          <w:rFonts w:ascii="Times New Roman" w:hAnsi="Times New Roman" w:cs="Times New Roman"/>
          <w:shd w:val="clear" w:color="auto" w:fill="FFFFFF"/>
          <w:rPrChange w:id="224" w:author="Chen Liao" w:date="2021-03-09T15:09:00Z">
            <w:rPr>
              <w:shd w:val="clear" w:color="auto" w:fill="FFFFFF"/>
            </w:rPr>
          </w:rPrChange>
        </w:rPr>
        <w:t xml:space="preserve">. </w:t>
      </w:r>
      <w:ins w:id="225" w:author="Chen Liao" w:date="2021-03-09T16:03:00Z">
        <w:r w:rsidR="00A24720">
          <w:rPr>
            <w:rFonts w:ascii="Times New Roman" w:hAnsi="Times New Roman" w:cs="Times New Roman"/>
            <w:shd w:val="clear" w:color="auto" w:fill="FFFFFF"/>
          </w:rPr>
          <w:t>Although the gut microbiota remains stable in its composition and function</w:t>
        </w:r>
      </w:ins>
      <w:ins w:id="226" w:author="Chen Liao" w:date="2021-03-09T16:04:00Z">
        <w:r w:rsidR="00A24720">
          <w:rPr>
            <w:rFonts w:ascii="Times New Roman" w:hAnsi="Times New Roman" w:cs="Times New Roman"/>
            <w:shd w:val="clear" w:color="auto" w:fill="FFFFFF"/>
          </w:rPr>
          <w:t xml:space="preserve"> over months and </w:t>
        </w:r>
        <w:proofErr w:type="spellStart"/>
        <w:r w:rsidR="00A24720">
          <w:rPr>
            <w:rFonts w:ascii="Times New Roman" w:hAnsi="Times New Roman" w:cs="Times New Roman"/>
            <w:shd w:val="clear" w:color="auto" w:fill="FFFFFF"/>
          </w:rPr>
          <w:t>possinbly</w:t>
        </w:r>
        <w:proofErr w:type="spellEnd"/>
        <w:r w:rsidR="00A24720">
          <w:rPr>
            <w:rFonts w:ascii="Times New Roman" w:hAnsi="Times New Roman" w:cs="Times New Roman"/>
            <w:shd w:val="clear" w:color="auto" w:fill="FFFFFF"/>
          </w:rPr>
          <w:t xml:space="preserve"> years</w:t>
        </w:r>
      </w:ins>
      <w:ins w:id="227" w:author="Chen Liao" w:date="2021-03-09T16:03:00Z">
        <w:r w:rsidR="00A24720">
          <w:rPr>
            <w:rFonts w:ascii="Times New Roman" w:hAnsi="Times New Roman" w:cs="Times New Roman"/>
            <w:shd w:val="clear" w:color="auto" w:fill="FFFFFF"/>
          </w:rPr>
          <w:t xml:space="preserve">, </w:t>
        </w:r>
      </w:ins>
      <w:ins w:id="228" w:author="Chen Liao" w:date="2021-03-09T16:04:00Z">
        <w:r w:rsidR="00A24720">
          <w:rPr>
            <w:rFonts w:ascii="Times New Roman" w:hAnsi="Times New Roman" w:cs="Times New Roman"/>
            <w:shd w:val="clear" w:color="auto" w:fill="FFFFFF"/>
          </w:rPr>
          <w:t>d</w:t>
        </w:r>
      </w:ins>
      <w:del w:id="229" w:author="Chen Liao" w:date="2021-03-09T16:04:00Z">
        <w:r w:rsidR="00C93D78" w:rsidRPr="00DF26A5" w:rsidDel="00A24720">
          <w:rPr>
            <w:rFonts w:ascii="Times New Roman" w:hAnsi="Times New Roman" w:cs="Times New Roman"/>
            <w:shd w:val="clear" w:color="auto" w:fill="FFFFFF"/>
            <w:rPrChange w:id="230" w:author="Chen Liao" w:date="2021-03-09T15:09:00Z">
              <w:rPr>
                <w:shd w:val="clear" w:color="auto" w:fill="FFFFFF"/>
              </w:rPr>
            </w:rPrChange>
          </w:rPr>
          <w:delText>D</w:delText>
        </w:r>
      </w:del>
      <w:r w:rsidR="00C93D78" w:rsidRPr="00DF26A5">
        <w:rPr>
          <w:rFonts w:ascii="Times New Roman" w:hAnsi="Times New Roman" w:cs="Times New Roman"/>
          <w:shd w:val="clear" w:color="auto" w:fill="FFFFFF"/>
          <w:rPrChange w:id="231" w:author="Chen Liao" w:date="2021-03-09T15:09:00Z">
            <w:rPr>
              <w:shd w:val="clear" w:color="auto" w:fill="FFFFFF"/>
            </w:rPr>
          </w:rPrChange>
        </w:rPr>
        <w:t>isruption</w:t>
      </w:r>
      <w:del w:id="232" w:author="Chen Liao" w:date="2021-03-09T17:48:00Z">
        <w:r w:rsidR="00C93D78" w:rsidRPr="00DF26A5" w:rsidDel="00C91EC9">
          <w:rPr>
            <w:rFonts w:ascii="Times New Roman" w:hAnsi="Times New Roman" w:cs="Times New Roman"/>
            <w:shd w:val="clear" w:color="auto" w:fill="FFFFFF"/>
            <w:rPrChange w:id="233" w:author="Chen Liao" w:date="2021-03-09T15:09:00Z">
              <w:rPr>
                <w:shd w:val="clear" w:color="auto" w:fill="FFFFFF"/>
              </w:rPr>
            </w:rPrChange>
          </w:rPr>
          <w:delText>s</w:delText>
        </w:r>
      </w:del>
      <w:r w:rsidR="00C93D78" w:rsidRPr="00DF26A5">
        <w:rPr>
          <w:rFonts w:ascii="Times New Roman" w:hAnsi="Times New Roman" w:cs="Times New Roman"/>
          <w:shd w:val="clear" w:color="auto" w:fill="FFFFFF"/>
          <w:rPrChange w:id="234" w:author="Chen Liao" w:date="2021-03-09T15:09:00Z">
            <w:rPr>
              <w:shd w:val="clear" w:color="auto" w:fill="FFFFFF"/>
            </w:rPr>
          </w:rPrChange>
        </w:rPr>
        <w:t xml:space="preserve"> </w:t>
      </w:r>
      <w:del w:id="235" w:author="Chen Liao" w:date="2021-03-09T16:04:00Z">
        <w:r w:rsidR="00C93D78" w:rsidRPr="00DF26A5" w:rsidDel="00A24720">
          <w:rPr>
            <w:rFonts w:ascii="Times New Roman" w:hAnsi="Times New Roman" w:cs="Times New Roman"/>
            <w:shd w:val="clear" w:color="auto" w:fill="FFFFFF"/>
            <w:rPrChange w:id="236" w:author="Chen Liao" w:date="2021-03-09T15:09:00Z">
              <w:rPr>
                <w:shd w:val="clear" w:color="auto" w:fill="FFFFFF"/>
              </w:rPr>
            </w:rPrChange>
          </w:rPr>
          <w:delText xml:space="preserve">in the </w:delText>
        </w:r>
      </w:del>
      <w:ins w:id="237" w:author="Chen Liao" w:date="2021-03-09T16:04:00Z">
        <w:r w:rsidR="00A24720">
          <w:rPr>
            <w:rFonts w:ascii="Times New Roman" w:hAnsi="Times New Roman" w:cs="Times New Roman"/>
            <w:shd w:val="clear" w:color="auto" w:fill="FFFFFF"/>
          </w:rPr>
          <w:t xml:space="preserve">of its </w:t>
        </w:r>
      </w:ins>
      <w:del w:id="238" w:author="Chen Liao" w:date="2021-03-09T16:04:00Z">
        <w:r w:rsidR="00C93D78" w:rsidRPr="00DF26A5" w:rsidDel="00A24720">
          <w:rPr>
            <w:rFonts w:ascii="Times New Roman" w:hAnsi="Times New Roman" w:cs="Times New Roman"/>
            <w:shd w:val="clear" w:color="auto" w:fill="FFFFFF"/>
            <w:rPrChange w:id="239" w:author="Chen Liao" w:date="2021-03-09T15:09:00Z">
              <w:rPr>
                <w:shd w:val="clear" w:color="auto" w:fill="FFFFFF"/>
              </w:rPr>
            </w:rPrChange>
          </w:rPr>
          <w:delText>delicate dynamic</w:delText>
        </w:r>
      </w:del>
      <w:ins w:id="240" w:author="Chen Liao" w:date="2021-03-09T16:04:00Z">
        <w:r w:rsidR="00A24720">
          <w:rPr>
            <w:rFonts w:ascii="Times New Roman" w:hAnsi="Times New Roman" w:cs="Times New Roman"/>
            <w:shd w:val="clear" w:color="auto" w:fill="FFFFFF"/>
          </w:rPr>
          <w:t>ecological</w:t>
        </w:r>
      </w:ins>
      <w:r w:rsidR="00C93D78" w:rsidRPr="00DF26A5">
        <w:rPr>
          <w:rFonts w:ascii="Times New Roman" w:hAnsi="Times New Roman" w:cs="Times New Roman"/>
          <w:shd w:val="clear" w:color="auto" w:fill="FFFFFF"/>
          <w:rPrChange w:id="241" w:author="Chen Liao" w:date="2021-03-09T15:09:00Z">
            <w:rPr>
              <w:shd w:val="clear" w:color="auto" w:fill="FFFFFF"/>
            </w:rPr>
          </w:rPrChange>
        </w:rPr>
        <w:t xml:space="preserve"> balance </w:t>
      </w:r>
      <w:ins w:id="242" w:author="Chen Liao" w:date="2021-03-09T16:05:00Z">
        <w:r w:rsidR="00A24720">
          <w:rPr>
            <w:rFonts w:ascii="Times New Roman" w:hAnsi="Times New Roman" w:cs="Times New Roman"/>
            <w:shd w:val="clear" w:color="auto" w:fill="FFFFFF"/>
          </w:rPr>
          <w:t xml:space="preserve">(dysbiosis) has been linked to </w:t>
        </w:r>
      </w:ins>
      <w:del w:id="243" w:author="Chen Liao" w:date="2021-03-09T16:04:00Z">
        <w:r w:rsidR="00C93D78" w:rsidRPr="00DF26A5" w:rsidDel="00A24720">
          <w:rPr>
            <w:rFonts w:ascii="Times New Roman" w:hAnsi="Times New Roman" w:cs="Times New Roman"/>
            <w:shd w:val="clear" w:color="auto" w:fill="FFFFFF"/>
            <w:rPrChange w:id="244" w:author="Chen Liao" w:date="2021-03-09T15:09:00Z">
              <w:rPr>
                <w:shd w:val="clear" w:color="auto" w:fill="FFFFFF"/>
              </w:rPr>
            </w:rPrChange>
          </w:rPr>
          <w:delText xml:space="preserve">of gut microbiome </w:delText>
        </w:r>
      </w:del>
      <w:del w:id="245" w:author="Chen Liao" w:date="2021-03-09T16:05:00Z">
        <w:r w:rsidR="00C93D78" w:rsidRPr="00DF26A5" w:rsidDel="00A24720">
          <w:rPr>
            <w:rFonts w:ascii="Times New Roman" w:hAnsi="Times New Roman" w:cs="Times New Roman"/>
            <w:shd w:val="clear" w:color="auto" w:fill="FFFFFF"/>
            <w:rPrChange w:id="246" w:author="Chen Liao" w:date="2021-03-09T15:09:00Z">
              <w:rPr>
                <w:shd w:val="clear" w:color="auto" w:fill="FFFFFF"/>
              </w:rPr>
            </w:rPrChange>
          </w:rPr>
          <w:delText>are associated with numerous</w:delText>
        </w:r>
      </w:del>
      <w:ins w:id="247" w:author="Chen Liao" w:date="2021-03-09T16:05:00Z">
        <w:r w:rsidR="00A24720">
          <w:rPr>
            <w:rFonts w:ascii="Times New Roman" w:hAnsi="Times New Roman" w:cs="Times New Roman"/>
            <w:shd w:val="clear" w:color="auto" w:fill="FFFFFF"/>
          </w:rPr>
          <w:t>many human illnesses.</w:t>
        </w:r>
      </w:ins>
      <w:del w:id="248" w:author="Chen Liao" w:date="2021-03-09T16:05:00Z">
        <w:r w:rsidR="00C93D78" w:rsidRPr="00DF26A5" w:rsidDel="00A24720">
          <w:rPr>
            <w:rFonts w:ascii="Times New Roman" w:hAnsi="Times New Roman" w:cs="Times New Roman"/>
            <w:shd w:val="clear" w:color="auto" w:fill="FFFFFF"/>
            <w:rPrChange w:id="249" w:author="Chen Liao" w:date="2021-03-09T15:09:00Z">
              <w:rPr>
                <w:shd w:val="clear" w:color="auto" w:fill="FFFFFF"/>
              </w:rPr>
            </w:rPrChange>
          </w:rPr>
          <w:delText xml:space="preserve"> disease states.</w:delText>
        </w:r>
      </w:del>
      <w:r w:rsidR="00C93D78" w:rsidRPr="00DF26A5">
        <w:rPr>
          <w:rFonts w:ascii="Times New Roman" w:hAnsi="Times New Roman" w:cs="Times New Roman"/>
          <w:shd w:val="clear" w:color="auto" w:fill="FFFFFF"/>
          <w:rPrChange w:id="250" w:author="Chen Liao" w:date="2021-03-09T15:09:00Z">
            <w:rPr>
              <w:shd w:val="clear" w:color="auto" w:fill="FFFFFF"/>
            </w:rPr>
          </w:rPrChange>
        </w:rPr>
        <w:t xml:space="preserve"> </w:t>
      </w:r>
      <w:r w:rsidR="00C93D78" w:rsidRPr="00DF26A5">
        <w:rPr>
          <w:rFonts w:ascii="Times New Roman" w:hAnsi="Times New Roman" w:cs="Times New Roman"/>
          <w:color w:val="242021"/>
          <w:rPrChange w:id="251" w:author="Chen Liao" w:date="2021-03-09T15:09:00Z">
            <w:rPr>
              <w:color w:val="242021"/>
            </w:rPr>
          </w:rPrChange>
        </w:rPr>
        <w:t xml:space="preserve">For instance, </w:t>
      </w:r>
      <w:del w:id="252" w:author="Chen Liao" w:date="2021-03-09T16:12:00Z">
        <w:r w:rsidR="00C93D78" w:rsidRPr="00DF26A5" w:rsidDel="003B3D31">
          <w:rPr>
            <w:rFonts w:ascii="Times New Roman" w:hAnsi="Times New Roman" w:cs="Times New Roman"/>
            <w:shd w:val="clear" w:color="auto" w:fill="FFFFFF"/>
            <w:rPrChange w:id="253" w:author="Chen Liao" w:date="2021-03-09T15:09:00Z">
              <w:rPr>
                <w:shd w:val="clear" w:color="auto" w:fill="FFFFFF"/>
              </w:rPr>
            </w:rPrChange>
          </w:rPr>
          <w:delText>deficiency in the production of</w:delText>
        </w:r>
      </w:del>
      <w:ins w:id="254" w:author="Chen Liao" w:date="2021-03-09T17:48:00Z">
        <w:r w:rsidR="00C91EC9">
          <w:rPr>
            <w:rFonts w:ascii="Times New Roman" w:hAnsi="Times New Roman" w:cs="Times New Roman"/>
            <w:shd w:val="clear" w:color="auto" w:fill="FFFFFF"/>
          </w:rPr>
          <w:t>compromised</w:t>
        </w:r>
      </w:ins>
      <w:ins w:id="255" w:author="Chen Liao" w:date="2021-03-09T16:18:00Z">
        <w:r w:rsidR="00331C2E">
          <w:rPr>
            <w:rFonts w:ascii="Times New Roman" w:hAnsi="Times New Roman" w:cs="Times New Roman"/>
            <w:shd w:val="clear" w:color="auto" w:fill="FFFFFF"/>
          </w:rPr>
          <w:t xml:space="preserve"> metabolic capability such as</w:t>
        </w:r>
      </w:ins>
      <w:r w:rsidR="00C93D78" w:rsidRPr="00DF26A5">
        <w:rPr>
          <w:rFonts w:ascii="Times New Roman" w:hAnsi="Times New Roman" w:cs="Times New Roman"/>
          <w:shd w:val="clear" w:color="auto" w:fill="FFFFFF"/>
          <w:rPrChange w:id="256" w:author="Chen Liao" w:date="2021-03-09T15:09:00Z">
            <w:rPr>
              <w:shd w:val="clear" w:color="auto" w:fill="FFFFFF"/>
            </w:rPr>
          </w:rPrChange>
        </w:rPr>
        <w:t xml:space="preserve"> short-chain fatty acid (SCFA) </w:t>
      </w:r>
      <w:ins w:id="257" w:author="Chen Liao" w:date="2021-03-09T16:13:00Z">
        <w:r w:rsidR="003B3D31">
          <w:rPr>
            <w:rFonts w:ascii="Times New Roman" w:hAnsi="Times New Roman" w:cs="Times New Roman"/>
            <w:shd w:val="clear" w:color="auto" w:fill="FFFFFF"/>
          </w:rPr>
          <w:t>produc</w:t>
        </w:r>
      </w:ins>
      <w:ins w:id="258" w:author="Chen Liao" w:date="2021-03-09T16:19:00Z">
        <w:r w:rsidR="00331C2E">
          <w:rPr>
            <w:rFonts w:ascii="Times New Roman" w:hAnsi="Times New Roman" w:cs="Times New Roman"/>
            <w:shd w:val="clear" w:color="auto" w:fill="FFFFFF"/>
          </w:rPr>
          <w:t xml:space="preserve">tion </w:t>
        </w:r>
      </w:ins>
      <w:ins w:id="259" w:author="Chen Liao" w:date="2021-03-09T16:25:00Z">
        <w:r w:rsidR="00331C2E">
          <w:rPr>
            <w:rFonts w:ascii="Times New Roman" w:hAnsi="Times New Roman" w:cs="Times New Roman"/>
            <w:shd w:val="clear" w:color="auto" w:fill="FFFFFF"/>
          </w:rPr>
          <w:t xml:space="preserve">of gut microbiota </w:t>
        </w:r>
      </w:ins>
      <w:ins w:id="260" w:author="Chen Liao" w:date="2021-03-09T16:14:00Z">
        <w:r w:rsidR="003B3D31">
          <w:rPr>
            <w:rFonts w:ascii="Times New Roman" w:hAnsi="Times New Roman" w:cs="Times New Roman"/>
            <w:shd w:val="clear" w:color="auto" w:fill="FFFFFF"/>
          </w:rPr>
          <w:t xml:space="preserve">was </w:t>
        </w:r>
      </w:ins>
      <w:ins w:id="261" w:author="Chen Liao" w:date="2021-03-09T16:25:00Z">
        <w:r w:rsidR="00331C2E">
          <w:rPr>
            <w:rFonts w:ascii="Times New Roman" w:hAnsi="Times New Roman" w:cs="Times New Roman"/>
            <w:shd w:val="clear" w:color="auto" w:fill="FFFFFF"/>
          </w:rPr>
          <w:t xml:space="preserve">significantly associated with </w:t>
        </w:r>
      </w:ins>
      <w:ins w:id="262" w:author="Chen Liao" w:date="2021-03-09T16:31:00Z">
        <w:r w:rsidR="00F83067">
          <w:rPr>
            <w:rFonts w:ascii="Times New Roman" w:hAnsi="Times New Roman" w:cs="Times New Roman"/>
            <w:shd w:val="clear" w:color="auto" w:fill="FFFFFF"/>
          </w:rPr>
          <w:t xml:space="preserve">several </w:t>
        </w:r>
      </w:ins>
      <w:ins w:id="263" w:author="Chen Liao" w:date="2021-03-09T16:26:00Z">
        <w:r w:rsidR="00331C2E">
          <w:rPr>
            <w:rFonts w:ascii="Times New Roman" w:hAnsi="Times New Roman" w:cs="Times New Roman"/>
            <w:shd w:val="clear" w:color="auto" w:fill="FFFFFF"/>
          </w:rPr>
          <w:t>metabolic disease</w:t>
        </w:r>
      </w:ins>
      <w:ins w:id="264" w:author="Chen Liao" w:date="2021-03-09T16:31:00Z">
        <w:r w:rsidR="00F83067">
          <w:rPr>
            <w:rFonts w:ascii="Times New Roman" w:hAnsi="Times New Roman" w:cs="Times New Roman"/>
            <w:shd w:val="clear" w:color="auto" w:fill="FFFFFF"/>
          </w:rPr>
          <w:t>s</w:t>
        </w:r>
      </w:ins>
      <w:ins w:id="265" w:author="Chen Liao" w:date="2021-03-09T16:26:00Z">
        <w:r w:rsidR="00331C2E">
          <w:rPr>
            <w:rFonts w:ascii="Times New Roman" w:hAnsi="Times New Roman" w:cs="Times New Roman"/>
            <w:shd w:val="clear" w:color="auto" w:fill="FFFFFF"/>
          </w:rPr>
          <w:t xml:space="preserve"> </w:t>
        </w:r>
      </w:ins>
      <w:ins w:id="266" w:author="Chen Liao" w:date="2021-03-09T16:27:00Z">
        <w:r w:rsidR="00331C2E">
          <w:rPr>
            <w:rFonts w:ascii="Times New Roman" w:hAnsi="Times New Roman" w:cs="Times New Roman"/>
            <w:shd w:val="clear" w:color="auto" w:fill="FFFFFF"/>
          </w:rPr>
          <w:t xml:space="preserve">(e.g., </w:t>
        </w:r>
      </w:ins>
      <w:del w:id="267" w:author="Chen Liao" w:date="2021-03-09T16:27:00Z">
        <w:r w:rsidR="00C93D78" w:rsidRPr="00DF26A5" w:rsidDel="00331C2E">
          <w:rPr>
            <w:rFonts w:ascii="Times New Roman" w:hAnsi="Times New Roman" w:cs="Times New Roman"/>
            <w:shd w:val="clear" w:color="auto" w:fill="FFFFFF"/>
            <w:rPrChange w:id="268" w:author="Chen Liao" w:date="2021-03-09T15:09:00Z">
              <w:rPr>
                <w:shd w:val="clear" w:color="auto" w:fill="FFFFFF"/>
              </w:rPr>
            </w:rPrChange>
          </w:rPr>
          <w:delText xml:space="preserve">has been not only associated with the occurrence of </w:delText>
        </w:r>
      </w:del>
      <w:r w:rsidR="00C93D78" w:rsidRPr="00DF26A5">
        <w:rPr>
          <w:rFonts w:ascii="Times New Roman" w:hAnsi="Times New Roman" w:cs="Times New Roman"/>
          <w:shd w:val="clear" w:color="auto" w:fill="FFFFFF"/>
          <w:rPrChange w:id="269" w:author="Chen Liao" w:date="2021-03-09T15:09:00Z">
            <w:rPr>
              <w:shd w:val="clear" w:color="auto" w:fill="FFFFFF"/>
            </w:rPr>
          </w:rPrChange>
        </w:rPr>
        <w:t>type 2 diabetes mellitus,</w:t>
      </w:r>
      <w:r w:rsidR="00C93D78" w:rsidRPr="00DF26A5">
        <w:rPr>
          <w:rFonts w:ascii="Times New Roman" w:hAnsi="Times New Roman" w:cs="Times New Roman"/>
          <w:rPrChange w:id="270" w:author="Chen Liao" w:date="2021-03-09T15:09:00Z">
            <w:rPr/>
          </w:rPrChange>
        </w:rPr>
        <w:t xml:space="preserve"> </w:t>
      </w:r>
      <w:r w:rsidR="00C93D78" w:rsidRPr="00DF26A5">
        <w:rPr>
          <w:rFonts w:ascii="Times New Roman" w:hAnsi="Times New Roman" w:cs="Times New Roman"/>
          <w:shd w:val="clear" w:color="auto" w:fill="FFFFFF"/>
          <w:rPrChange w:id="271" w:author="Chen Liao" w:date="2021-03-09T15:09:00Z">
            <w:rPr>
              <w:shd w:val="clear" w:color="auto" w:fill="FFFFFF"/>
            </w:rPr>
          </w:rPrChange>
        </w:rPr>
        <w:t>obesity and inflammatory bowel disorders</w:t>
      </w:r>
      <w:ins w:id="272" w:author="Chen Liao" w:date="2021-03-09T16:27:00Z">
        <w:r w:rsidR="00331C2E">
          <w:rPr>
            <w:rFonts w:ascii="Times New Roman" w:hAnsi="Times New Roman" w:cs="Times New Roman"/>
            <w:shd w:val="clear" w:color="auto" w:fill="FFFFFF"/>
          </w:rPr>
          <w:t>)</w:t>
        </w:r>
      </w:ins>
      <w:r w:rsidR="00C93D78" w:rsidRPr="00DF26A5">
        <w:rPr>
          <w:rFonts w:ascii="Times New Roman" w:hAnsi="Times New Roman" w:cs="Times New Roman"/>
          <w:shd w:val="clear" w:color="auto" w:fill="FFFFFF"/>
          <w:rPrChange w:id="273" w:author="Chen Liao" w:date="2021-03-09T15:09:00Z">
            <w:rPr>
              <w:shd w:val="clear" w:color="auto" w:fill="FFFFFF"/>
            </w:rPr>
          </w:rPrChange>
        </w:rPr>
        <w:t xml:space="preserve"> </w:t>
      </w:r>
      <w:r w:rsidR="00C93D78" w:rsidRPr="00DF26A5">
        <w:rPr>
          <w:rFonts w:ascii="Times New Roman" w:hAnsi="Times New Roman" w:cs="Times New Roman"/>
          <w:shd w:val="clear" w:color="auto" w:fill="FFFFFF"/>
          <w:rPrChange w:id="274" w:author="Chen Liao" w:date="2021-03-09T15:09:00Z">
            <w:rPr>
              <w:shd w:val="clear" w:color="auto" w:fill="FFFFFF"/>
            </w:rPr>
          </w:rPrChange>
        </w:rPr>
        <w:fldChar w:fldCharType="begin"/>
      </w:r>
      <w:r w:rsidR="00434C87" w:rsidRPr="00DF26A5">
        <w:rPr>
          <w:rFonts w:ascii="Times New Roman" w:hAnsi="Times New Roman" w:cs="Times New Roman"/>
          <w:shd w:val="clear" w:color="auto" w:fill="FFFFFF"/>
          <w:rPrChange w:id="275" w:author="Chen Liao" w:date="2021-03-09T15:09:00Z">
            <w:rPr>
              <w:shd w:val="clear" w:color="auto" w:fill="FFFFFF"/>
            </w:rPr>
          </w:rPrChange>
        </w:rPr>
        <w:instrText xml:space="preserve"> ADDIN NE.Ref.{F87C529A-2FCA-46BF-BDE1-9E84833B5F7C}</w:instrText>
      </w:r>
      <w:r w:rsidR="00C93D78" w:rsidRPr="00DF26A5">
        <w:rPr>
          <w:rFonts w:ascii="Times New Roman" w:hAnsi="Times New Roman" w:cs="Times New Roman"/>
          <w:shd w:val="clear" w:color="auto" w:fill="FFFFFF"/>
          <w:rPrChange w:id="276" w:author="Chen Liao" w:date="2021-03-09T15:09:00Z">
            <w:rPr>
              <w:shd w:val="clear" w:color="auto" w:fill="FFFFFF"/>
            </w:rPr>
          </w:rPrChange>
        </w:rPr>
        <w:fldChar w:fldCharType="separate"/>
      </w:r>
      <w:r w:rsidR="00ED3422" w:rsidRPr="00DF26A5">
        <w:rPr>
          <w:rFonts w:ascii="Times New Roman" w:hAnsi="Times New Roman" w:cs="Times New Roman"/>
          <w:color w:val="080000"/>
          <w:rPrChange w:id="277" w:author="Chen Liao" w:date="2021-03-09T15:09:00Z">
            <w:rPr>
              <w:color w:val="080000"/>
            </w:rPr>
          </w:rPrChange>
        </w:rPr>
        <w:t>[2]</w:t>
      </w:r>
      <w:r w:rsidR="00C93D78" w:rsidRPr="00DF26A5">
        <w:rPr>
          <w:rFonts w:ascii="Times New Roman" w:hAnsi="Times New Roman" w:cs="Times New Roman"/>
          <w:shd w:val="clear" w:color="auto" w:fill="FFFFFF"/>
          <w:rPrChange w:id="278" w:author="Chen Liao" w:date="2021-03-09T15:09:00Z">
            <w:rPr>
              <w:shd w:val="clear" w:color="auto" w:fill="FFFFFF"/>
            </w:rPr>
          </w:rPrChange>
        </w:rPr>
        <w:fldChar w:fldCharType="end"/>
      </w:r>
      <w:ins w:id="279" w:author="Chen Liao" w:date="2021-03-09T16:32:00Z">
        <w:r w:rsidR="00F83067">
          <w:rPr>
            <w:rFonts w:ascii="Times New Roman" w:hAnsi="Times New Roman" w:cs="Times New Roman"/>
            <w:shd w:val="clear" w:color="auto" w:fill="FFFFFF"/>
          </w:rPr>
          <w:t xml:space="preserve">, </w:t>
        </w:r>
        <w:commentRangeStart w:id="280"/>
        <w:r w:rsidR="00F83067">
          <w:rPr>
            <w:rFonts w:ascii="Times New Roman" w:hAnsi="Times New Roman" w:cs="Times New Roman"/>
            <w:shd w:val="clear" w:color="auto" w:fill="FFFFFF"/>
          </w:rPr>
          <w:t>respiratory viral infections</w:t>
        </w:r>
        <w:commentRangeEnd w:id="280"/>
        <w:r w:rsidR="00596CB1">
          <w:rPr>
            <w:rStyle w:val="CommentReference"/>
          </w:rPr>
          <w:commentReference w:id="280"/>
        </w:r>
        <w:r w:rsidR="00F83067">
          <w:rPr>
            <w:rFonts w:ascii="Times New Roman" w:hAnsi="Times New Roman" w:cs="Times New Roman"/>
            <w:shd w:val="clear" w:color="auto" w:fill="FFFFFF"/>
          </w:rPr>
          <w:t xml:space="preserve">, </w:t>
        </w:r>
      </w:ins>
      <w:ins w:id="281" w:author="Chen Liao" w:date="2021-03-09T16:28:00Z">
        <w:r w:rsidR="00331C2E">
          <w:rPr>
            <w:rFonts w:ascii="Times New Roman" w:hAnsi="Times New Roman" w:cs="Times New Roman"/>
            <w:shd w:val="clear" w:color="auto" w:fill="FFFFFF"/>
          </w:rPr>
          <w:t>and efficacy of immunotherapy</w:t>
        </w:r>
      </w:ins>
      <w:del w:id="282" w:author="Chen Liao" w:date="2021-03-09T16:27:00Z">
        <w:r w:rsidR="00C93D78" w:rsidRPr="00DF26A5" w:rsidDel="00331C2E">
          <w:rPr>
            <w:rFonts w:ascii="Times New Roman" w:hAnsi="Times New Roman" w:cs="Times New Roman"/>
            <w:shd w:val="clear" w:color="auto" w:fill="FFFFFF"/>
            <w:rPrChange w:id="283" w:author="Chen Liao" w:date="2021-03-09T15:09:00Z">
              <w:rPr>
                <w:shd w:val="clear" w:color="auto" w:fill="FFFFFF"/>
              </w:rPr>
            </w:rPrChange>
          </w:rPr>
          <w:delText xml:space="preserve">, but also affect the treatment of these </w:delText>
        </w:r>
      </w:del>
      <w:ins w:id="284" w:author="Chen Liao" w:date="2021-03-09T16:28:00Z">
        <w:r w:rsidR="00331C2E">
          <w:rPr>
            <w:rFonts w:ascii="Times New Roman" w:hAnsi="Times New Roman" w:cs="Times New Roman"/>
            <w:shd w:val="clear" w:color="auto" w:fill="FFFFFF"/>
          </w:rPr>
          <w:t xml:space="preserve"> for solid</w:t>
        </w:r>
      </w:ins>
      <w:ins w:id="285" w:author="Chen Liao" w:date="2021-03-09T16:29:00Z">
        <w:r w:rsidR="00331C2E">
          <w:rPr>
            <w:rFonts w:ascii="Times New Roman" w:hAnsi="Times New Roman" w:cs="Times New Roman"/>
            <w:shd w:val="clear" w:color="auto" w:fill="FFFFFF"/>
          </w:rPr>
          <w:t xml:space="preserve"> tumors </w:t>
        </w:r>
      </w:ins>
      <w:del w:id="286" w:author="Chen Liao" w:date="2021-03-09T16:28:00Z">
        <w:r w:rsidR="00C93D78" w:rsidRPr="00DF26A5" w:rsidDel="00331C2E">
          <w:rPr>
            <w:rFonts w:ascii="Times New Roman" w:hAnsi="Times New Roman" w:cs="Times New Roman"/>
            <w:shd w:val="clear" w:color="auto" w:fill="FFFFFF"/>
            <w:rPrChange w:id="287" w:author="Chen Liao" w:date="2021-03-09T15:09:00Z">
              <w:rPr>
                <w:shd w:val="clear" w:color="auto" w:fill="FFFFFF"/>
              </w:rPr>
            </w:rPrChange>
          </w:rPr>
          <w:delText xml:space="preserve">diseases </w:delText>
        </w:r>
      </w:del>
      <w:r w:rsidR="00C93D78" w:rsidRPr="00DF26A5">
        <w:rPr>
          <w:rFonts w:ascii="Times New Roman" w:hAnsi="Times New Roman" w:cs="Times New Roman"/>
          <w:shd w:val="clear" w:color="auto" w:fill="FFFFFF"/>
          <w:rPrChange w:id="288" w:author="Chen Liao" w:date="2021-03-09T15:09:00Z">
            <w:rPr>
              <w:shd w:val="clear" w:color="auto" w:fill="FFFFFF"/>
            </w:rPr>
          </w:rPrChange>
        </w:rPr>
        <w:fldChar w:fldCharType="begin"/>
      </w:r>
      <w:r w:rsidR="00434C87" w:rsidRPr="00DF26A5">
        <w:rPr>
          <w:rFonts w:ascii="Times New Roman" w:hAnsi="Times New Roman" w:cs="Times New Roman"/>
          <w:shd w:val="clear" w:color="auto" w:fill="FFFFFF"/>
          <w:rPrChange w:id="289" w:author="Chen Liao" w:date="2021-03-09T15:09:00Z">
            <w:rPr>
              <w:shd w:val="clear" w:color="auto" w:fill="FFFFFF"/>
            </w:rPr>
          </w:rPrChange>
        </w:rPr>
        <w:instrText xml:space="preserve"> ADDIN NE.Ref.{3F5454DD-9219-4084-B4CB-FFECC114532A}</w:instrText>
      </w:r>
      <w:r w:rsidR="00C93D78" w:rsidRPr="00DF26A5">
        <w:rPr>
          <w:rFonts w:ascii="Times New Roman" w:hAnsi="Times New Roman" w:cs="Times New Roman"/>
          <w:shd w:val="clear" w:color="auto" w:fill="FFFFFF"/>
          <w:rPrChange w:id="290" w:author="Chen Liao" w:date="2021-03-09T15:09:00Z">
            <w:rPr>
              <w:shd w:val="clear" w:color="auto" w:fill="FFFFFF"/>
            </w:rPr>
          </w:rPrChange>
        </w:rPr>
        <w:fldChar w:fldCharType="separate"/>
      </w:r>
      <w:r w:rsidR="00ED3422" w:rsidRPr="00DF26A5">
        <w:rPr>
          <w:rFonts w:ascii="Times New Roman" w:hAnsi="Times New Roman" w:cs="Times New Roman"/>
          <w:color w:val="080000"/>
          <w:rPrChange w:id="291" w:author="Chen Liao" w:date="2021-03-09T15:09:00Z">
            <w:rPr>
              <w:color w:val="080000"/>
            </w:rPr>
          </w:rPrChange>
        </w:rPr>
        <w:t>[3]</w:t>
      </w:r>
      <w:r w:rsidR="00C93D78" w:rsidRPr="00DF26A5">
        <w:rPr>
          <w:rFonts w:ascii="Times New Roman" w:hAnsi="Times New Roman" w:cs="Times New Roman"/>
          <w:shd w:val="clear" w:color="auto" w:fill="FFFFFF"/>
          <w:rPrChange w:id="292" w:author="Chen Liao" w:date="2021-03-09T15:09:00Z">
            <w:rPr>
              <w:shd w:val="clear" w:color="auto" w:fill="FFFFFF"/>
            </w:rPr>
          </w:rPrChange>
        </w:rPr>
        <w:fldChar w:fldCharType="end"/>
      </w:r>
      <w:r w:rsidR="00C93D78" w:rsidRPr="00DF26A5">
        <w:rPr>
          <w:rFonts w:ascii="Times New Roman" w:hAnsi="Times New Roman" w:cs="Times New Roman"/>
          <w:shd w:val="clear" w:color="auto" w:fill="FFFFFF"/>
          <w:rPrChange w:id="293" w:author="Chen Liao" w:date="2021-03-09T15:09:00Z">
            <w:rPr>
              <w:shd w:val="clear" w:color="auto" w:fill="FFFFFF"/>
            </w:rPr>
          </w:rPrChange>
        </w:rPr>
        <w:t xml:space="preserve">. </w:t>
      </w:r>
      <w:ins w:id="294" w:author="Chen Liao" w:date="2021-03-09T17:16:00Z">
        <w:r w:rsidR="00844A79">
          <w:rPr>
            <w:rFonts w:ascii="Times New Roman" w:hAnsi="Times New Roman" w:cs="Times New Roman"/>
            <w:shd w:val="clear" w:color="auto" w:fill="FFFFFF"/>
          </w:rPr>
          <w:t xml:space="preserve">Encouraged by </w:t>
        </w:r>
      </w:ins>
      <w:ins w:id="295" w:author="Chen Liao" w:date="2021-03-09T17:17:00Z">
        <w:r w:rsidR="00844A79">
          <w:rPr>
            <w:rFonts w:ascii="Times New Roman" w:hAnsi="Times New Roman" w:cs="Times New Roman"/>
            <w:shd w:val="clear" w:color="auto" w:fill="FFFFFF"/>
          </w:rPr>
          <w:t>the success of using fecal microbiota transplant (FMT) as a therapy to treat rec</w:t>
        </w:r>
      </w:ins>
      <w:ins w:id="296" w:author="Chen Liao" w:date="2021-03-09T17:18:00Z">
        <w:r w:rsidR="00844A79">
          <w:rPr>
            <w:rFonts w:ascii="Times New Roman" w:hAnsi="Times New Roman" w:cs="Times New Roman"/>
            <w:shd w:val="clear" w:color="auto" w:fill="FFFFFF"/>
          </w:rPr>
          <w:t>urrent Clostridium diffic</w:t>
        </w:r>
      </w:ins>
      <w:ins w:id="297" w:author="Chen Liao" w:date="2021-03-09T17:19:00Z">
        <w:r w:rsidR="00844A79">
          <w:rPr>
            <w:rFonts w:ascii="Times New Roman" w:hAnsi="Times New Roman" w:cs="Times New Roman"/>
            <w:shd w:val="clear" w:color="auto" w:fill="FFFFFF"/>
          </w:rPr>
          <w:t>ile</w:t>
        </w:r>
      </w:ins>
      <w:ins w:id="298" w:author="Chen Liao" w:date="2021-03-09T17:18:00Z">
        <w:r w:rsidR="00844A79">
          <w:rPr>
            <w:rFonts w:ascii="Times New Roman" w:hAnsi="Times New Roman" w:cs="Times New Roman"/>
            <w:shd w:val="clear" w:color="auto" w:fill="FFFFFF"/>
          </w:rPr>
          <w:t xml:space="preserve"> infection,</w:t>
        </w:r>
      </w:ins>
      <w:ins w:id="299" w:author="Chen Liao" w:date="2021-03-09T17:17:00Z">
        <w:r w:rsidR="00844A79">
          <w:rPr>
            <w:rFonts w:ascii="Times New Roman" w:hAnsi="Times New Roman" w:cs="Times New Roman"/>
            <w:shd w:val="clear" w:color="auto" w:fill="FFFFFF"/>
          </w:rPr>
          <w:t xml:space="preserve"> </w:t>
        </w:r>
      </w:ins>
      <w:ins w:id="300" w:author="Chen Liao" w:date="2021-03-09T17:15:00Z">
        <w:r w:rsidR="00844A79">
          <w:rPr>
            <w:rFonts w:ascii="Times New Roman" w:hAnsi="Times New Roman" w:cs="Times New Roman"/>
            <w:shd w:val="clear" w:color="auto" w:fill="FFFFFF"/>
          </w:rPr>
          <w:t xml:space="preserve">new microbiome therapies aiming to alter compositions of gut microbiota </w:t>
        </w:r>
      </w:ins>
      <w:ins w:id="301" w:author="Chen Liao" w:date="2021-03-09T17:45:00Z">
        <w:r w:rsidR="00127209">
          <w:rPr>
            <w:rFonts w:ascii="Times New Roman" w:hAnsi="Times New Roman" w:cs="Times New Roman"/>
            <w:shd w:val="clear" w:color="auto" w:fill="FFFFFF"/>
          </w:rPr>
          <w:t>[</w:t>
        </w:r>
        <w:commentRangeStart w:id="302"/>
        <w:r w:rsidR="00127209">
          <w:rPr>
            <w:rFonts w:ascii="Times New Roman" w:hAnsi="Times New Roman" w:cs="Times New Roman"/>
            <w:shd w:val="clear" w:color="auto" w:fill="FFFFFF"/>
          </w:rPr>
          <w:t>4,5</w:t>
        </w:r>
        <w:r w:rsidR="00CA756F">
          <w:rPr>
            <w:rFonts w:ascii="Times New Roman" w:hAnsi="Times New Roman" w:cs="Times New Roman"/>
            <w:shd w:val="clear" w:color="auto" w:fill="FFFFFF"/>
          </w:rPr>
          <w:t>,6</w:t>
        </w:r>
        <w:commentRangeEnd w:id="302"/>
        <w:r w:rsidR="00CA756F">
          <w:rPr>
            <w:rStyle w:val="CommentReference"/>
          </w:rPr>
          <w:commentReference w:id="302"/>
        </w:r>
        <w:r w:rsidR="00127209">
          <w:rPr>
            <w:rFonts w:ascii="Times New Roman" w:hAnsi="Times New Roman" w:cs="Times New Roman"/>
            <w:shd w:val="clear" w:color="auto" w:fill="FFFFFF"/>
          </w:rPr>
          <w:t xml:space="preserve">] </w:t>
        </w:r>
      </w:ins>
      <w:ins w:id="303" w:author="Chen Liao" w:date="2021-03-09T17:15:00Z">
        <w:r w:rsidR="00844A79">
          <w:rPr>
            <w:rFonts w:ascii="Times New Roman" w:hAnsi="Times New Roman" w:cs="Times New Roman"/>
            <w:shd w:val="clear" w:color="auto" w:fill="FFFFFF"/>
          </w:rPr>
          <w:t xml:space="preserve">have been increasingly developed </w:t>
        </w:r>
      </w:ins>
      <w:ins w:id="304" w:author="Chen Liao" w:date="2021-03-09T17:41:00Z">
        <w:r w:rsidR="0007600A">
          <w:rPr>
            <w:rFonts w:ascii="Times New Roman" w:hAnsi="Times New Roman" w:cs="Times New Roman"/>
            <w:shd w:val="clear" w:color="auto" w:fill="FFFFFF"/>
          </w:rPr>
          <w:t xml:space="preserve">and tested </w:t>
        </w:r>
      </w:ins>
      <w:ins w:id="305" w:author="Chen Liao" w:date="2021-03-09T17:18:00Z">
        <w:r w:rsidR="00844A79">
          <w:rPr>
            <w:rFonts w:ascii="Times New Roman" w:hAnsi="Times New Roman" w:cs="Times New Roman"/>
            <w:shd w:val="clear" w:color="auto" w:fill="FFFFFF"/>
          </w:rPr>
          <w:t>to restore dysbiosis</w:t>
        </w:r>
      </w:ins>
      <w:ins w:id="306" w:author="Chen Liao" w:date="2021-03-09T17:19:00Z">
        <w:r w:rsidR="00844A79">
          <w:rPr>
            <w:rFonts w:ascii="Times New Roman" w:hAnsi="Times New Roman" w:cs="Times New Roman"/>
            <w:shd w:val="clear" w:color="auto" w:fill="FFFFFF"/>
          </w:rPr>
          <w:t xml:space="preserve">. </w:t>
        </w:r>
      </w:ins>
      <w:ins w:id="307" w:author="Chen Liao" w:date="2021-03-09T17:35:00Z">
        <w:r w:rsidR="00F354D9">
          <w:rPr>
            <w:rFonts w:ascii="Times New Roman" w:hAnsi="Times New Roman" w:cs="Times New Roman"/>
            <w:shd w:val="clear" w:color="auto" w:fill="FFFFFF"/>
          </w:rPr>
          <w:t xml:space="preserve">The two major </w:t>
        </w:r>
      </w:ins>
      <w:ins w:id="308" w:author="Chen Liao" w:date="2021-03-09T17:42:00Z">
        <w:r w:rsidR="0005592E">
          <w:rPr>
            <w:rFonts w:ascii="Times New Roman" w:hAnsi="Times New Roman" w:cs="Times New Roman"/>
            <w:shd w:val="clear" w:color="auto" w:fill="FFFFFF"/>
          </w:rPr>
          <w:t xml:space="preserve">non-invasive strategies </w:t>
        </w:r>
      </w:ins>
      <w:ins w:id="309" w:author="Chen Liao" w:date="2021-03-09T17:35:00Z">
        <w:r w:rsidR="00F354D9">
          <w:rPr>
            <w:rFonts w:ascii="Times New Roman" w:hAnsi="Times New Roman" w:cs="Times New Roman"/>
            <w:shd w:val="clear" w:color="auto" w:fill="FFFFFF"/>
          </w:rPr>
          <w:t xml:space="preserve">are dietary </w:t>
        </w:r>
      </w:ins>
      <w:ins w:id="310" w:author="Chen Liao" w:date="2021-03-09T17:46:00Z">
        <w:r w:rsidR="00CA756F">
          <w:rPr>
            <w:rFonts w:ascii="Times New Roman" w:hAnsi="Times New Roman" w:cs="Times New Roman"/>
            <w:shd w:val="clear" w:color="auto" w:fill="FFFFFF"/>
          </w:rPr>
          <w:t xml:space="preserve">[7] </w:t>
        </w:r>
      </w:ins>
      <w:ins w:id="311" w:author="Chen Liao" w:date="2021-03-09T17:35:00Z">
        <w:r w:rsidR="00F354D9">
          <w:rPr>
            <w:rFonts w:ascii="Times New Roman" w:hAnsi="Times New Roman" w:cs="Times New Roman"/>
            <w:shd w:val="clear" w:color="auto" w:fill="FFFFFF"/>
          </w:rPr>
          <w:t>and pharmacological</w:t>
        </w:r>
      </w:ins>
      <w:ins w:id="312" w:author="Chen Liao" w:date="2021-03-09T17:43:00Z">
        <w:r w:rsidR="00422799">
          <w:rPr>
            <w:rFonts w:ascii="Times New Roman" w:hAnsi="Times New Roman" w:cs="Times New Roman"/>
            <w:shd w:val="clear" w:color="auto" w:fill="FFFFFF"/>
          </w:rPr>
          <w:t xml:space="preserve"> modulations</w:t>
        </w:r>
      </w:ins>
      <w:ins w:id="313" w:author="Chen Liao" w:date="2021-03-09T17:44:00Z">
        <w:r w:rsidR="00364A46">
          <w:rPr>
            <w:rFonts w:ascii="Times New Roman" w:hAnsi="Times New Roman" w:cs="Times New Roman"/>
            <w:shd w:val="clear" w:color="auto" w:fill="FFFFFF"/>
          </w:rPr>
          <w:t>,</w:t>
        </w:r>
      </w:ins>
      <w:ins w:id="314" w:author="Chen Liao" w:date="2021-03-09T17:43:00Z">
        <w:r w:rsidR="00422799">
          <w:rPr>
            <w:rFonts w:ascii="Times New Roman" w:hAnsi="Times New Roman" w:cs="Times New Roman"/>
            <w:shd w:val="clear" w:color="auto" w:fill="FFFFFF"/>
          </w:rPr>
          <w:t xml:space="preserve"> </w:t>
        </w:r>
      </w:ins>
      <w:ins w:id="315" w:author="Chen Liao" w:date="2021-03-09T17:35:00Z">
        <w:r w:rsidR="00F354D9">
          <w:rPr>
            <w:rFonts w:ascii="Times New Roman" w:hAnsi="Times New Roman" w:cs="Times New Roman"/>
            <w:shd w:val="clear" w:color="auto" w:fill="FFFFFF"/>
          </w:rPr>
          <w:t xml:space="preserve">with the former </w:t>
        </w:r>
      </w:ins>
      <w:ins w:id="316" w:author="Chen Liao" w:date="2021-03-09T17:43:00Z">
        <w:r w:rsidR="00422799">
          <w:rPr>
            <w:rFonts w:ascii="Times New Roman" w:hAnsi="Times New Roman" w:cs="Times New Roman"/>
            <w:shd w:val="clear" w:color="auto" w:fill="FFFFFF"/>
          </w:rPr>
          <w:t xml:space="preserve">much </w:t>
        </w:r>
      </w:ins>
      <w:ins w:id="317" w:author="Chen Liao" w:date="2021-03-09T17:39:00Z">
        <w:r w:rsidR="00F354D9">
          <w:rPr>
            <w:rFonts w:ascii="Times New Roman" w:hAnsi="Times New Roman" w:cs="Times New Roman"/>
            <w:shd w:val="clear" w:color="auto" w:fill="FFFFFF"/>
          </w:rPr>
          <w:t xml:space="preserve">safer </w:t>
        </w:r>
      </w:ins>
      <w:ins w:id="318" w:author="Chen Liao" w:date="2021-03-09T17:43:00Z">
        <w:r w:rsidR="00422799">
          <w:rPr>
            <w:rFonts w:ascii="Times New Roman" w:hAnsi="Times New Roman" w:cs="Times New Roman"/>
            <w:shd w:val="clear" w:color="auto" w:fill="FFFFFF"/>
          </w:rPr>
          <w:t>intervention</w:t>
        </w:r>
      </w:ins>
      <w:ins w:id="319" w:author="Chen Liao" w:date="2021-03-09T17:39:00Z">
        <w:r w:rsidR="00F354D9">
          <w:rPr>
            <w:rFonts w:ascii="Times New Roman" w:hAnsi="Times New Roman" w:cs="Times New Roman"/>
            <w:shd w:val="clear" w:color="auto" w:fill="FFFFFF"/>
          </w:rPr>
          <w:t xml:space="preserve"> that lower</w:t>
        </w:r>
      </w:ins>
      <w:ins w:id="320" w:author="Chen Liao" w:date="2021-03-09T17:44:00Z">
        <w:r w:rsidR="0067083E">
          <w:rPr>
            <w:rFonts w:ascii="Times New Roman" w:hAnsi="Times New Roman" w:cs="Times New Roman"/>
            <w:shd w:val="clear" w:color="auto" w:fill="FFFFFF"/>
          </w:rPr>
          <w:t>s</w:t>
        </w:r>
      </w:ins>
      <w:ins w:id="321" w:author="Chen Liao" w:date="2021-03-09T17:39:00Z">
        <w:r w:rsidR="00F354D9">
          <w:rPr>
            <w:rFonts w:ascii="Times New Roman" w:hAnsi="Times New Roman" w:cs="Times New Roman"/>
            <w:shd w:val="clear" w:color="auto" w:fill="FFFFFF"/>
          </w:rPr>
          <w:t xml:space="preserve"> the risk of bacte</w:t>
        </w:r>
      </w:ins>
      <w:ins w:id="322" w:author="Chen Liao" w:date="2021-03-09T17:40:00Z">
        <w:r w:rsidR="00F354D9">
          <w:rPr>
            <w:rFonts w:ascii="Times New Roman" w:hAnsi="Times New Roman" w:cs="Times New Roman"/>
            <w:shd w:val="clear" w:color="auto" w:fill="FFFFFF"/>
          </w:rPr>
          <w:t>rial resistance and prevent</w:t>
        </w:r>
      </w:ins>
      <w:ins w:id="323" w:author="Chen Liao" w:date="2021-03-09T17:44:00Z">
        <w:r w:rsidR="0067083E">
          <w:rPr>
            <w:rFonts w:ascii="Times New Roman" w:hAnsi="Times New Roman" w:cs="Times New Roman"/>
            <w:shd w:val="clear" w:color="auto" w:fill="FFFFFF"/>
          </w:rPr>
          <w:t>s</w:t>
        </w:r>
      </w:ins>
      <w:ins w:id="324" w:author="Chen Liao" w:date="2021-03-09T17:40:00Z">
        <w:r w:rsidR="00F354D9">
          <w:rPr>
            <w:rFonts w:ascii="Times New Roman" w:hAnsi="Times New Roman" w:cs="Times New Roman"/>
            <w:shd w:val="clear" w:color="auto" w:fill="FFFFFF"/>
          </w:rPr>
          <w:t xml:space="preserve"> antibiotic overuse.</w:t>
        </w:r>
      </w:ins>
    </w:p>
    <w:p w14:paraId="52BB6709" w14:textId="7E40E176" w:rsidR="00627BB2" w:rsidRPr="00DF26A5" w:rsidRDefault="00C93D78">
      <w:pPr>
        <w:jc w:val="both"/>
        <w:rPr>
          <w:ins w:id="325" w:author="Chen Liao" w:date="2021-03-09T15:05:00Z"/>
          <w:rFonts w:ascii="Times New Roman" w:hAnsi="Times New Roman" w:cs="Times New Roman"/>
          <w:rPrChange w:id="326" w:author="Chen Liao" w:date="2021-03-09T15:09:00Z">
            <w:rPr>
              <w:ins w:id="327" w:author="Chen Liao" w:date="2021-03-09T15:05:00Z"/>
            </w:rPr>
          </w:rPrChange>
        </w:rPr>
        <w:pPrChange w:id="328" w:author="Chen Liao" w:date="2021-03-09T15:09:00Z">
          <w:pPr>
            <w:pStyle w:val="ListParagraph"/>
            <w:spacing w:after="240"/>
            <w:ind w:left="0" w:firstLineChars="177" w:firstLine="425"/>
            <w:jc w:val="both"/>
          </w:pPr>
        </w:pPrChange>
      </w:pPr>
      <w:del w:id="329" w:author="Chen Liao" w:date="2021-03-09T17:46:00Z">
        <w:r w:rsidRPr="00DF26A5" w:rsidDel="00CA756F">
          <w:rPr>
            <w:rFonts w:ascii="Times New Roman" w:hAnsi="Times New Roman" w:cs="Times New Roman"/>
            <w:shd w:val="clear" w:color="auto" w:fill="FFFFFF"/>
            <w:rPrChange w:id="330" w:author="Chen Liao" w:date="2021-03-09T15:09:00Z">
              <w:rPr>
                <w:shd w:val="clear" w:color="auto" w:fill="FFFFFF"/>
              </w:rPr>
            </w:rPrChange>
          </w:rPr>
          <w:delText xml:space="preserve">Although the mature microbiota is fairly resilient, it can be altered within individuals by both internal and external stimuli </w:delText>
        </w:r>
        <w:r w:rsidRPr="00DF26A5" w:rsidDel="00CA756F">
          <w:rPr>
            <w:rFonts w:ascii="Times New Roman" w:hAnsi="Times New Roman" w:cs="Times New Roman"/>
            <w:shd w:val="clear" w:color="auto" w:fill="FFFFFF"/>
            <w:rPrChange w:id="331" w:author="Chen Liao" w:date="2021-03-09T15:09:00Z">
              <w:rPr>
                <w:shd w:val="clear" w:color="auto" w:fill="FFFFFF"/>
              </w:rPr>
            </w:rPrChange>
          </w:rPr>
          <w:fldChar w:fldCharType="begin"/>
        </w:r>
        <w:r w:rsidR="00434C87" w:rsidRPr="00DF26A5" w:rsidDel="00CA756F">
          <w:rPr>
            <w:rFonts w:ascii="Times New Roman" w:hAnsi="Times New Roman" w:cs="Times New Roman"/>
            <w:shd w:val="clear" w:color="auto" w:fill="FFFFFF"/>
            <w:rPrChange w:id="332" w:author="Chen Liao" w:date="2021-03-09T15:09:00Z">
              <w:rPr>
                <w:shd w:val="clear" w:color="auto" w:fill="FFFFFF"/>
              </w:rPr>
            </w:rPrChange>
          </w:rPr>
          <w:delInstrText xml:space="preserve"> ADDIN NE.Ref.{9D8A64FB-C207-48A1-8309-61EB8EF3F728}</w:delInstrText>
        </w:r>
        <w:r w:rsidRPr="00DF26A5" w:rsidDel="00CA756F">
          <w:rPr>
            <w:rFonts w:ascii="Times New Roman" w:hAnsi="Times New Roman" w:cs="Times New Roman"/>
            <w:shd w:val="clear" w:color="auto" w:fill="FFFFFF"/>
            <w:rPrChange w:id="333" w:author="Chen Liao" w:date="2021-03-09T15:09:00Z">
              <w:rPr>
                <w:shd w:val="clear" w:color="auto" w:fill="FFFFFF"/>
              </w:rPr>
            </w:rPrChange>
          </w:rPr>
          <w:fldChar w:fldCharType="separate"/>
        </w:r>
        <w:r w:rsidR="004506EE" w:rsidRPr="00DF26A5" w:rsidDel="00CA756F">
          <w:rPr>
            <w:rFonts w:ascii="Times New Roman" w:hAnsi="Times New Roman" w:cs="Times New Roman"/>
            <w:color w:val="080000"/>
            <w:rPrChange w:id="334" w:author="Chen Liao" w:date="2021-03-09T15:09:00Z">
              <w:rPr>
                <w:color w:val="080000"/>
              </w:rPr>
            </w:rPrChange>
          </w:rPr>
          <w:delText>[4]</w:delText>
        </w:r>
        <w:r w:rsidRPr="00DF26A5" w:rsidDel="00CA756F">
          <w:rPr>
            <w:rFonts w:ascii="Times New Roman" w:hAnsi="Times New Roman" w:cs="Times New Roman"/>
            <w:shd w:val="clear" w:color="auto" w:fill="FFFFFF"/>
            <w:rPrChange w:id="335" w:author="Chen Liao" w:date="2021-03-09T15:09:00Z">
              <w:rPr>
                <w:shd w:val="clear" w:color="auto" w:fill="FFFFFF"/>
              </w:rPr>
            </w:rPrChange>
          </w:rPr>
          <w:fldChar w:fldCharType="end"/>
        </w:r>
        <w:r w:rsidRPr="00DF26A5" w:rsidDel="00CA756F">
          <w:rPr>
            <w:rFonts w:ascii="Times New Roman" w:hAnsi="Times New Roman" w:cs="Times New Roman"/>
            <w:shd w:val="clear" w:color="auto" w:fill="FFFFFF"/>
            <w:rPrChange w:id="336" w:author="Chen Liao" w:date="2021-03-09T15:09:00Z">
              <w:rPr>
                <w:shd w:val="clear" w:color="auto" w:fill="FFFFFF"/>
              </w:rPr>
            </w:rPrChange>
          </w:rPr>
          <w:delText xml:space="preserve">. This plasticity of gut microbiome creates a distinct opportunity; by manipulating various external factors, the potential exists to reshape the architecture and biological outputs of gut microbes for improved human health </w:delText>
        </w:r>
        <w:r w:rsidRPr="00DF26A5" w:rsidDel="00CA756F">
          <w:rPr>
            <w:rFonts w:ascii="Times New Roman" w:hAnsi="Times New Roman" w:cs="Times New Roman"/>
            <w:shd w:val="clear" w:color="auto" w:fill="FFFFFF"/>
            <w:rPrChange w:id="337" w:author="Chen Liao" w:date="2021-03-09T15:09:00Z">
              <w:rPr>
                <w:shd w:val="clear" w:color="auto" w:fill="FFFFFF"/>
              </w:rPr>
            </w:rPrChange>
          </w:rPr>
          <w:fldChar w:fldCharType="begin"/>
        </w:r>
        <w:r w:rsidR="00434C87" w:rsidRPr="00DF26A5" w:rsidDel="00CA756F">
          <w:rPr>
            <w:rFonts w:ascii="Times New Roman" w:hAnsi="Times New Roman" w:cs="Times New Roman"/>
            <w:shd w:val="clear" w:color="auto" w:fill="FFFFFF"/>
            <w:rPrChange w:id="338" w:author="Chen Liao" w:date="2021-03-09T15:09:00Z">
              <w:rPr>
                <w:shd w:val="clear" w:color="auto" w:fill="FFFFFF"/>
              </w:rPr>
            </w:rPrChange>
          </w:rPr>
          <w:delInstrText xml:space="preserve"> ADDIN NE.Ref.{C96A9BA6-76E2-4485-9783-8DA7668EC33F}</w:delInstrText>
        </w:r>
        <w:r w:rsidRPr="00DF26A5" w:rsidDel="00CA756F">
          <w:rPr>
            <w:rFonts w:ascii="Times New Roman" w:hAnsi="Times New Roman" w:cs="Times New Roman"/>
            <w:shd w:val="clear" w:color="auto" w:fill="FFFFFF"/>
            <w:rPrChange w:id="339" w:author="Chen Liao" w:date="2021-03-09T15:09:00Z">
              <w:rPr>
                <w:shd w:val="clear" w:color="auto" w:fill="FFFFFF"/>
              </w:rPr>
            </w:rPrChange>
          </w:rPr>
          <w:fldChar w:fldCharType="separate"/>
        </w:r>
        <w:r w:rsidR="00ED3422" w:rsidRPr="00DF26A5" w:rsidDel="00CA756F">
          <w:rPr>
            <w:rFonts w:ascii="Times New Roman" w:hAnsi="Times New Roman" w:cs="Times New Roman"/>
            <w:color w:val="080000"/>
            <w:rPrChange w:id="340" w:author="Chen Liao" w:date="2021-03-09T15:09:00Z">
              <w:rPr>
                <w:color w:val="080000"/>
              </w:rPr>
            </w:rPrChange>
          </w:rPr>
          <w:delText>[5]</w:delText>
        </w:r>
        <w:r w:rsidRPr="00DF26A5" w:rsidDel="00CA756F">
          <w:rPr>
            <w:rFonts w:ascii="Times New Roman" w:hAnsi="Times New Roman" w:cs="Times New Roman"/>
            <w:shd w:val="clear" w:color="auto" w:fill="FFFFFF"/>
            <w:rPrChange w:id="341" w:author="Chen Liao" w:date="2021-03-09T15:09:00Z">
              <w:rPr>
                <w:shd w:val="clear" w:color="auto" w:fill="FFFFFF"/>
              </w:rPr>
            </w:rPrChange>
          </w:rPr>
          <w:fldChar w:fldCharType="end"/>
        </w:r>
        <w:r w:rsidRPr="00DF26A5" w:rsidDel="00CA756F">
          <w:rPr>
            <w:rFonts w:ascii="Times New Roman" w:hAnsi="Times New Roman" w:cs="Times New Roman"/>
            <w:shd w:val="clear" w:color="auto" w:fill="FFFFFF"/>
            <w:rPrChange w:id="342" w:author="Chen Liao" w:date="2021-03-09T15:09:00Z">
              <w:rPr>
                <w:shd w:val="clear" w:color="auto" w:fill="FFFFFF"/>
              </w:rPr>
            </w:rPrChange>
          </w:rPr>
          <w:delText xml:space="preserve">. Accordingly, there is intense interest in targeting the structure and metabolism of gut microbiome to promote overall health and to abrogate disease </w:delText>
        </w:r>
        <w:r w:rsidRPr="00DF26A5" w:rsidDel="00CA756F">
          <w:rPr>
            <w:rFonts w:ascii="Times New Roman" w:hAnsi="Times New Roman" w:cs="Times New Roman"/>
            <w:shd w:val="clear" w:color="auto" w:fill="FFFFFF"/>
            <w:rPrChange w:id="343" w:author="Chen Liao" w:date="2021-03-09T15:09:00Z">
              <w:rPr>
                <w:shd w:val="clear" w:color="auto" w:fill="FFFFFF"/>
              </w:rPr>
            </w:rPrChange>
          </w:rPr>
          <w:fldChar w:fldCharType="begin"/>
        </w:r>
        <w:r w:rsidR="00434C87" w:rsidRPr="00DF26A5" w:rsidDel="00CA756F">
          <w:rPr>
            <w:rFonts w:ascii="Times New Roman" w:hAnsi="Times New Roman" w:cs="Times New Roman"/>
            <w:shd w:val="clear" w:color="auto" w:fill="FFFFFF"/>
            <w:rPrChange w:id="344" w:author="Chen Liao" w:date="2021-03-09T15:09:00Z">
              <w:rPr>
                <w:shd w:val="clear" w:color="auto" w:fill="FFFFFF"/>
              </w:rPr>
            </w:rPrChange>
          </w:rPr>
          <w:delInstrText xml:space="preserve"> ADDIN NE.Ref.{909AA867-82AC-4FBB-8B2B-82AF1AD720AB}</w:delInstrText>
        </w:r>
        <w:r w:rsidRPr="00DF26A5" w:rsidDel="00CA756F">
          <w:rPr>
            <w:rFonts w:ascii="Times New Roman" w:hAnsi="Times New Roman" w:cs="Times New Roman"/>
            <w:shd w:val="clear" w:color="auto" w:fill="FFFFFF"/>
            <w:rPrChange w:id="345" w:author="Chen Liao" w:date="2021-03-09T15:09:00Z">
              <w:rPr>
                <w:shd w:val="clear" w:color="auto" w:fill="FFFFFF"/>
              </w:rPr>
            </w:rPrChange>
          </w:rPr>
          <w:fldChar w:fldCharType="separate"/>
        </w:r>
        <w:r w:rsidR="00ED3422" w:rsidRPr="00DF26A5" w:rsidDel="00CA756F">
          <w:rPr>
            <w:rFonts w:ascii="Times New Roman" w:hAnsi="Times New Roman" w:cs="Times New Roman"/>
            <w:color w:val="080000"/>
            <w:rPrChange w:id="346" w:author="Chen Liao" w:date="2021-03-09T15:09:00Z">
              <w:rPr>
                <w:color w:val="080000"/>
              </w:rPr>
            </w:rPrChange>
          </w:rPr>
          <w:delText>[6]</w:delText>
        </w:r>
        <w:r w:rsidRPr="00DF26A5" w:rsidDel="00CA756F">
          <w:rPr>
            <w:rFonts w:ascii="Times New Roman" w:hAnsi="Times New Roman" w:cs="Times New Roman"/>
            <w:shd w:val="clear" w:color="auto" w:fill="FFFFFF"/>
            <w:rPrChange w:id="347" w:author="Chen Liao" w:date="2021-03-09T15:09:00Z">
              <w:rPr>
                <w:shd w:val="clear" w:color="auto" w:fill="FFFFFF"/>
              </w:rPr>
            </w:rPrChange>
          </w:rPr>
          <w:fldChar w:fldCharType="end"/>
        </w:r>
        <w:r w:rsidRPr="00DF26A5" w:rsidDel="00CA756F">
          <w:rPr>
            <w:rFonts w:ascii="Times New Roman" w:hAnsi="Times New Roman" w:cs="Times New Roman"/>
            <w:shd w:val="clear" w:color="auto" w:fill="FFFFFF"/>
            <w:rPrChange w:id="348" w:author="Chen Liao" w:date="2021-03-09T15:09:00Z">
              <w:rPr>
                <w:shd w:val="clear" w:color="auto" w:fill="FFFFFF"/>
              </w:rPr>
            </w:rPrChange>
          </w:rPr>
          <w:delText xml:space="preserve">. Of these, diet is the key determinant of the microbiota configuration, through modulation of the abundance of specific species and their individual or collective functions </w:delText>
        </w:r>
        <w:r w:rsidRPr="00DF26A5" w:rsidDel="00CA756F">
          <w:rPr>
            <w:rFonts w:ascii="Times New Roman" w:hAnsi="Times New Roman" w:cs="Times New Roman"/>
            <w:shd w:val="clear" w:color="auto" w:fill="FFFFFF"/>
            <w:rPrChange w:id="349" w:author="Chen Liao" w:date="2021-03-09T15:09:00Z">
              <w:rPr>
                <w:shd w:val="clear" w:color="auto" w:fill="FFFFFF"/>
              </w:rPr>
            </w:rPrChange>
          </w:rPr>
          <w:fldChar w:fldCharType="begin"/>
        </w:r>
        <w:r w:rsidR="00434C87" w:rsidRPr="00DF26A5" w:rsidDel="00CA756F">
          <w:rPr>
            <w:rFonts w:ascii="Times New Roman" w:hAnsi="Times New Roman" w:cs="Times New Roman"/>
            <w:shd w:val="clear" w:color="auto" w:fill="FFFFFF"/>
            <w:rPrChange w:id="350" w:author="Chen Liao" w:date="2021-03-09T15:09:00Z">
              <w:rPr>
                <w:shd w:val="clear" w:color="auto" w:fill="FFFFFF"/>
              </w:rPr>
            </w:rPrChange>
          </w:rPr>
          <w:delInstrText xml:space="preserve"> ADDIN NE.Ref.{D51A0376-805C-4545-A401-49C21FA60033}</w:delInstrText>
        </w:r>
        <w:r w:rsidRPr="00DF26A5" w:rsidDel="00CA756F">
          <w:rPr>
            <w:rFonts w:ascii="Times New Roman" w:hAnsi="Times New Roman" w:cs="Times New Roman"/>
            <w:shd w:val="clear" w:color="auto" w:fill="FFFFFF"/>
            <w:rPrChange w:id="351" w:author="Chen Liao" w:date="2021-03-09T15:09:00Z">
              <w:rPr>
                <w:shd w:val="clear" w:color="auto" w:fill="FFFFFF"/>
              </w:rPr>
            </w:rPrChange>
          </w:rPr>
          <w:fldChar w:fldCharType="separate"/>
        </w:r>
        <w:r w:rsidR="00ED3422" w:rsidRPr="00DF26A5" w:rsidDel="00CA756F">
          <w:rPr>
            <w:rFonts w:ascii="Times New Roman" w:hAnsi="Times New Roman" w:cs="Times New Roman"/>
            <w:color w:val="080000"/>
            <w:rPrChange w:id="352" w:author="Chen Liao" w:date="2021-03-09T15:09:00Z">
              <w:rPr>
                <w:color w:val="080000"/>
              </w:rPr>
            </w:rPrChange>
          </w:rPr>
          <w:delText>[7]</w:delText>
        </w:r>
        <w:r w:rsidRPr="00DF26A5" w:rsidDel="00CA756F">
          <w:rPr>
            <w:rFonts w:ascii="Times New Roman" w:hAnsi="Times New Roman" w:cs="Times New Roman"/>
            <w:shd w:val="clear" w:color="auto" w:fill="FFFFFF"/>
            <w:rPrChange w:id="353" w:author="Chen Liao" w:date="2021-03-09T15:09:00Z">
              <w:rPr>
                <w:shd w:val="clear" w:color="auto" w:fill="FFFFFF"/>
              </w:rPr>
            </w:rPrChange>
          </w:rPr>
          <w:fldChar w:fldCharType="end"/>
        </w:r>
        <w:r w:rsidRPr="00DF26A5" w:rsidDel="00CA756F">
          <w:rPr>
            <w:rFonts w:ascii="Times New Roman" w:hAnsi="Times New Roman" w:cs="Times New Roman"/>
            <w:shd w:val="clear" w:color="auto" w:fill="FFFFFF"/>
            <w:rPrChange w:id="354" w:author="Chen Liao" w:date="2021-03-09T15:09:00Z">
              <w:rPr>
                <w:shd w:val="clear" w:color="auto" w:fill="FFFFFF"/>
              </w:rPr>
            </w:rPrChange>
          </w:rPr>
          <w:delText xml:space="preserve">. </w:delText>
        </w:r>
        <w:r w:rsidRPr="00DF26A5" w:rsidDel="00CA756F">
          <w:rPr>
            <w:rFonts w:ascii="Times New Roman" w:hAnsi="Times New Roman" w:cs="Times New Roman"/>
            <w:rPrChange w:id="355" w:author="Chen Liao" w:date="2021-03-09T15:09:00Z">
              <w:rPr/>
            </w:rPrChange>
          </w:rPr>
          <w:delText xml:space="preserve">Accumulating studies associating dietary regimens, gut microbiota changes and host health led to a plethora of interventions aimed at promoting a ‘healthy microbiota’ and pursuing a ‘healthy diet’ </w:delText>
        </w:r>
        <w:r w:rsidRPr="00DF26A5" w:rsidDel="00CA756F">
          <w:rPr>
            <w:rFonts w:ascii="Times New Roman" w:hAnsi="Times New Roman" w:cs="Times New Roman"/>
            <w:rPrChange w:id="356" w:author="Chen Liao" w:date="2021-03-09T15:09:00Z">
              <w:rPr/>
            </w:rPrChange>
          </w:rPr>
          <w:fldChar w:fldCharType="begin"/>
        </w:r>
        <w:r w:rsidR="00434C87" w:rsidRPr="00DF26A5" w:rsidDel="00CA756F">
          <w:rPr>
            <w:rFonts w:ascii="Times New Roman" w:hAnsi="Times New Roman" w:cs="Times New Roman"/>
            <w:rPrChange w:id="357" w:author="Chen Liao" w:date="2021-03-09T15:09:00Z">
              <w:rPr/>
            </w:rPrChange>
          </w:rPr>
          <w:delInstrText xml:space="preserve"> ADDIN NE.Ref.{5732F41C-4813-4534-B6B3-010CF8C50906}</w:delInstrText>
        </w:r>
        <w:r w:rsidRPr="00DF26A5" w:rsidDel="00CA756F">
          <w:rPr>
            <w:rFonts w:ascii="Times New Roman" w:hAnsi="Times New Roman" w:cs="Times New Roman"/>
            <w:rPrChange w:id="358" w:author="Chen Liao" w:date="2021-03-09T15:09:00Z">
              <w:rPr/>
            </w:rPrChange>
          </w:rPr>
          <w:fldChar w:fldCharType="separate"/>
        </w:r>
        <w:r w:rsidR="00ED3422" w:rsidRPr="00DF26A5" w:rsidDel="00CA756F">
          <w:rPr>
            <w:rFonts w:ascii="Times New Roman" w:hAnsi="Times New Roman" w:cs="Times New Roman"/>
            <w:color w:val="080000"/>
            <w:rPrChange w:id="359" w:author="Chen Liao" w:date="2021-03-09T15:09:00Z">
              <w:rPr>
                <w:color w:val="080000"/>
              </w:rPr>
            </w:rPrChange>
          </w:rPr>
          <w:delText>[5]</w:delText>
        </w:r>
        <w:r w:rsidRPr="00DF26A5" w:rsidDel="00CA756F">
          <w:rPr>
            <w:rFonts w:ascii="Times New Roman" w:hAnsi="Times New Roman" w:cs="Times New Roman"/>
            <w:rPrChange w:id="360" w:author="Chen Liao" w:date="2021-03-09T15:09:00Z">
              <w:rPr/>
            </w:rPrChange>
          </w:rPr>
          <w:fldChar w:fldCharType="end"/>
        </w:r>
        <w:r w:rsidRPr="00DF26A5" w:rsidDel="00CA756F">
          <w:rPr>
            <w:rFonts w:ascii="Times New Roman" w:hAnsi="Times New Roman" w:cs="Times New Roman"/>
            <w:rPrChange w:id="361" w:author="Chen Liao" w:date="2021-03-09T15:09:00Z">
              <w:rPr/>
            </w:rPrChange>
          </w:rPr>
          <w:delText>.</w:delText>
        </w:r>
      </w:del>
    </w:p>
    <w:p w14:paraId="1B7EBAA2" w14:textId="466E443C" w:rsidR="005B0928" w:rsidRDefault="00142331" w:rsidP="00627BB2">
      <w:pPr>
        <w:spacing w:after="240"/>
        <w:jc w:val="both"/>
        <w:rPr>
          <w:ins w:id="362" w:author="Chen Liao" w:date="2021-03-09T17:47:00Z"/>
          <w:rFonts w:ascii="Times New Roman" w:hAnsi="Times New Roman" w:cs="Times New Roman"/>
          <w:u w:val="single"/>
          <w:shd w:val="clear" w:color="auto" w:fill="FFFFFF"/>
        </w:rPr>
      </w:pPr>
      <w:ins w:id="363" w:author="Chen Liao" w:date="2021-03-09T15:05:00Z">
        <w:r w:rsidRPr="00FA572F">
          <w:rPr>
            <w:rFonts w:ascii="Times New Roman" w:hAnsi="Times New Roman" w:cs="Times New Roman"/>
            <w:u w:val="single"/>
            <w:shd w:val="clear" w:color="auto" w:fill="FFFFFF"/>
            <w:rPrChange w:id="364" w:author="Chen Liao" w:date="2021-03-09T15:10:00Z">
              <w:rPr>
                <w:rFonts w:ascii="Times New Roman" w:hAnsi="Times New Roman" w:cs="Times New Roman"/>
                <w:szCs w:val="21"/>
                <w:shd w:val="clear" w:color="auto" w:fill="FFFFFF"/>
              </w:rPr>
            </w:rPrChange>
          </w:rPr>
          <w:t xml:space="preserve"># </w:t>
        </w:r>
      </w:ins>
      <w:ins w:id="365" w:author="Chen Liao" w:date="2021-03-09T17:47:00Z">
        <w:r w:rsidR="005B0928">
          <w:rPr>
            <w:rFonts w:ascii="Times New Roman" w:hAnsi="Times New Roman" w:cs="Times New Roman"/>
            <w:u w:val="single"/>
            <w:shd w:val="clear" w:color="auto" w:fill="FFFFFF"/>
          </w:rPr>
          <w:t>The mechanism of dietary intervention is partially known</w:t>
        </w:r>
      </w:ins>
    </w:p>
    <w:p w14:paraId="607CA2A3" w14:textId="1DE7D411" w:rsidR="00142331" w:rsidRPr="00FA572F" w:rsidDel="002C48F8" w:rsidRDefault="00CF012D">
      <w:pPr>
        <w:spacing w:after="240"/>
        <w:jc w:val="both"/>
        <w:rPr>
          <w:del w:id="366" w:author="Chen Liao" w:date="2021-03-09T17:53:00Z"/>
          <w:rFonts w:ascii="Times New Roman" w:hAnsi="Times New Roman" w:cs="Times New Roman"/>
          <w:u w:val="single"/>
          <w:shd w:val="clear" w:color="auto" w:fill="FFFFFF"/>
          <w:rPrChange w:id="367" w:author="Chen Liao" w:date="2021-03-09T15:10:00Z">
            <w:rPr>
              <w:del w:id="368" w:author="Chen Liao" w:date="2021-03-09T17:53:00Z"/>
              <w:shd w:val="clear" w:color="auto" w:fill="FFFFFF"/>
            </w:rPr>
          </w:rPrChange>
        </w:rPr>
        <w:pPrChange w:id="369" w:author="Chen Liao" w:date="2021-03-09T17:53:00Z">
          <w:pPr>
            <w:pStyle w:val="ListParagraph"/>
            <w:spacing w:after="240"/>
            <w:ind w:left="0" w:firstLineChars="177" w:firstLine="425"/>
            <w:jc w:val="both"/>
          </w:pPr>
        </w:pPrChange>
      </w:pPr>
      <w:ins w:id="370" w:author="Chen Liao" w:date="2021-03-09T17:49:00Z">
        <w:r>
          <w:rPr>
            <w:rFonts w:ascii="Times New Roman" w:hAnsi="Times New Roman" w:cs="Times New Roman"/>
            <w:u w:val="single"/>
            <w:shd w:val="clear" w:color="auto" w:fill="FFFFFF"/>
          </w:rPr>
          <w:t xml:space="preserve">Despite a long history of </w:t>
        </w:r>
      </w:ins>
      <w:ins w:id="371" w:author="Chen Liao" w:date="2021-03-09T17:50:00Z">
        <w:r>
          <w:rPr>
            <w:rFonts w:ascii="Times New Roman" w:hAnsi="Times New Roman" w:cs="Times New Roman"/>
            <w:u w:val="single"/>
            <w:shd w:val="clear" w:color="auto" w:fill="FFFFFF"/>
          </w:rPr>
          <w:t>using probiotics to</w:t>
        </w:r>
      </w:ins>
      <w:ins w:id="372" w:author="Chen Liao" w:date="2021-03-09T17:52:00Z">
        <w:r w:rsidR="002C48F8">
          <w:rPr>
            <w:rFonts w:ascii="Times New Roman" w:hAnsi="Times New Roman" w:cs="Times New Roman"/>
            <w:u w:val="single"/>
            <w:shd w:val="clear" w:color="auto" w:fill="FFFFFF"/>
          </w:rPr>
          <w:t xml:space="preserve"> promote healthy digestive tract and immune system,</w:t>
        </w:r>
      </w:ins>
      <w:ins w:id="373" w:author="Chen Liao" w:date="2021-03-09T17:53:00Z">
        <w:r w:rsidR="002C48F8">
          <w:rPr>
            <w:rFonts w:ascii="Times New Roman" w:hAnsi="Times New Roman" w:cs="Times New Roman"/>
            <w:u w:val="single"/>
            <w:shd w:val="clear" w:color="auto" w:fill="FFFFFF"/>
          </w:rPr>
          <w:t xml:space="preserve"> </w:t>
        </w:r>
      </w:ins>
    </w:p>
    <w:p w14:paraId="77E9499C" w14:textId="77777777" w:rsidR="00C705D3" w:rsidRDefault="00F354D9" w:rsidP="002C48F8">
      <w:pPr>
        <w:spacing w:after="240"/>
        <w:jc w:val="both"/>
        <w:rPr>
          <w:ins w:id="374" w:author="Chen Liao" w:date="2021-03-09T17:54:00Z"/>
          <w:rFonts w:ascii="Times New Roman" w:hAnsi="Times New Roman" w:cs="Times New Roman"/>
          <w:shd w:val="clear" w:color="auto" w:fill="FFFFFF"/>
        </w:rPr>
      </w:pPr>
      <w:ins w:id="375" w:author="Chen Liao" w:date="2021-03-09T17:40:00Z">
        <w:r>
          <w:rPr>
            <w:rFonts w:ascii="Times New Roman" w:hAnsi="Times New Roman" w:cs="Times New Roman"/>
            <w:shd w:val="clear" w:color="auto" w:fill="FFFFFF"/>
          </w:rPr>
          <w:t>the efficacy of dietary interventions ha</w:t>
        </w:r>
      </w:ins>
      <w:ins w:id="376" w:author="Chen Liao" w:date="2021-03-09T17:53:00Z">
        <w:r w:rsidR="002C48F8">
          <w:rPr>
            <w:rFonts w:ascii="Times New Roman" w:hAnsi="Times New Roman" w:cs="Times New Roman"/>
            <w:shd w:val="clear" w:color="auto" w:fill="FFFFFF"/>
          </w:rPr>
          <w:t>s</w:t>
        </w:r>
      </w:ins>
      <w:ins w:id="377" w:author="Chen Liao" w:date="2021-03-09T17:40:00Z">
        <w:r>
          <w:rPr>
            <w:rFonts w:ascii="Times New Roman" w:hAnsi="Times New Roman" w:cs="Times New Roman"/>
            <w:shd w:val="clear" w:color="auto" w:fill="FFFFFF"/>
          </w:rPr>
          <w:t xml:space="preserve"> been less validated</w:t>
        </w:r>
      </w:ins>
      <w:ins w:id="378" w:author="Chen Liao" w:date="2021-03-09T17:54:00Z">
        <w:r w:rsidR="002C48F8">
          <w:rPr>
            <w:rFonts w:ascii="Times New Roman" w:hAnsi="Times New Roman" w:cs="Times New Roman"/>
            <w:shd w:val="clear" w:color="auto" w:fill="FFFFFF"/>
          </w:rPr>
          <w:t xml:space="preserve"> compared to FMT. </w:t>
        </w:r>
      </w:ins>
    </w:p>
    <w:p w14:paraId="328438DA" w14:textId="77777777" w:rsidR="00C705D3" w:rsidRDefault="00C705D3" w:rsidP="002C48F8">
      <w:pPr>
        <w:spacing w:after="240"/>
        <w:jc w:val="both"/>
        <w:rPr>
          <w:ins w:id="379" w:author="Chen Liao" w:date="2021-03-09T17:54:00Z"/>
          <w:rFonts w:ascii="Times New Roman" w:hAnsi="Times New Roman" w:cs="Times New Roman"/>
          <w:shd w:val="clear" w:color="auto" w:fill="FFFFFF"/>
        </w:rPr>
      </w:pPr>
    </w:p>
    <w:p w14:paraId="6B5D7C37" w14:textId="77777777" w:rsidR="00CF012D" w:rsidRDefault="00C93D78" w:rsidP="00627BB2">
      <w:pPr>
        <w:pStyle w:val="ListParagraph"/>
        <w:spacing w:after="240"/>
        <w:ind w:left="0"/>
        <w:jc w:val="both"/>
        <w:rPr>
          <w:ins w:id="380" w:author="Chen Liao" w:date="2021-03-09T17:50:00Z"/>
          <w:rFonts w:ascii="Times New Roman" w:hAnsi="Times New Roman" w:cs="Times New Roman"/>
          <w:shd w:val="clear" w:color="auto" w:fill="FFFFFF"/>
        </w:rPr>
      </w:pPr>
      <w:r w:rsidRPr="00203483">
        <w:rPr>
          <w:rFonts w:ascii="Times New Roman" w:hAnsi="Times New Roman" w:cs="Times New Roman"/>
          <w:shd w:val="clear" w:color="auto" w:fill="FFFFFF"/>
        </w:rPr>
        <w:t>Dietary fib</w:t>
      </w:r>
      <w:r w:rsidRPr="00F91E0B">
        <w:rPr>
          <w:rFonts w:ascii="Times New Roman" w:hAnsi="Times New Roman" w:cs="Times New Roman"/>
          <w:shd w:val="clear" w:color="auto" w:fill="FFFFFF"/>
        </w:rPr>
        <w:t>er has been promoted as part of a healthy diet worldwide. The use of dietary fiber supplementation (such as inulin and resistant starches), which could provide optimal substrate to beneficial commensal microbes and thereafter promote the product</w:t>
      </w:r>
      <w:r w:rsidRPr="004D26A3">
        <w:rPr>
          <w:rFonts w:ascii="Times New Roman" w:hAnsi="Times New Roman" w:cs="Times New Roman"/>
          <w:shd w:val="clear" w:color="auto" w:fill="FFFFFF"/>
        </w:rPr>
        <w:t>ion of SCFA</w:t>
      </w:r>
      <w:r w:rsidRPr="00596CB1">
        <w:rPr>
          <w:rFonts w:ascii="Times New Roman" w:hAnsi="Times New Roman" w:cs="Times New Roman"/>
          <w:shd w:val="clear" w:color="auto" w:fill="FFFFFF"/>
        </w:rPr>
        <w:t xml:space="preserve">s, has shown promise in treating several disease conditions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NE.Ref.{27F73A6F-ABD7-48F0-A0FF-655D160005F4}</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[8, 9]</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xml:space="preserve">. </w:t>
      </w:r>
    </w:p>
    <w:p w14:paraId="6A3489F6" w14:textId="77777777" w:rsidR="00CF012D" w:rsidRDefault="00CF012D" w:rsidP="00627BB2">
      <w:pPr>
        <w:pStyle w:val="ListParagraph"/>
        <w:spacing w:after="240"/>
        <w:ind w:left="0"/>
        <w:jc w:val="both"/>
        <w:rPr>
          <w:ins w:id="381" w:author="Chen Liao" w:date="2021-03-09T17:50:00Z"/>
          <w:rFonts w:ascii="Times New Roman" w:hAnsi="Times New Roman" w:cs="Times New Roman"/>
          <w:shd w:val="clear" w:color="auto" w:fill="FFFFFF"/>
        </w:rPr>
      </w:pPr>
    </w:p>
    <w:p w14:paraId="68640CC6" w14:textId="7C73313A" w:rsidR="00C93D78" w:rsidRPr="00203483" w:rsidRDefault="00C93D78">
      <w:pPr>
        <w:pStyle w:val="ListParagraph"/>
        <w:spacing w:after="240"/>
        <w:ind w:left="0"/>
        <w:jc w:val="both"/>
        <w:rPr>
          <w:ins w:id="382" w:author="Chen Liao" w:date="2021-03-09T15:07:00Z"/>
          <w:rFonts w:ascii="Times New Roman" w:hAnsi="Times New Roman" w:cs="Times New Roman"/>
          <w:shd w:val="clear" w:color="auto" w:fill="FFFFFF"/>
        </w:rPr>
        <w:pPrChange w:id="383" w:author="Chen Liao" w:date="2021-03-09T15:09:00Z">
          <w:pPr>
            <w:pStyle w:val="ListParagraph"/>
            <w:spacing w:after="240"/>
            <w:ind w:left="0" w:firstLineChars="177" w:firstLine="425"/>
            <w:jc w:val="both"/>
          </w:pPr>
        </w:pPrChange>
      </w:pPr>
      <w:r w:rsidRPr="00203483">
        <w:rPr>
          <w:rFonts w:ascii="Times New Roman" w:hAnsi="Times New Roman" w:cs="Times New Roman"/>
          <w:shd w:val="clear" w:color="auto" w:fill="FFFFFF"/>
        </w:rPr>
        <w:t>However, from the microbial ecological angle, from degradation of dietary fibers to SCFA production in the gut can be a co</w:t>
      </w:r>
      <w:r w:rsidRPr="004D26A3">
        <w:rPr>
          <w:rFonts w:ascii="Times New Roman" w:hAnsi="Times New Roman" w:cs="Times New Roman"/>
          <w:shd w:val="clear" w:color="auto" w:fill="FFFFFF"/>
        </w:rPr>
        <w:t>mplex proce</w:t>
      </w:r>
      <w:r w:rsidRPr="00596CB1">
        <w:rPr>
          <w:rFonts w:ascii="Times New Roman" w:hAnsi="Times New Roman" w:cs="Times New Roman"/>
          <w:shd w:val="clear" w:color="auto" w:fill="FFFFFF"/>
        </w:rPr>
        <w:t xml:space="preserve">ss mediated by many different microbes that can interact synergistically over time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NE.Ref.{2B760D1D-7EC1-4637-B20C-CBEA1FB478BC}</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[10]</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Primary degraders perform the initial depolymerization of polysaccharides and produce mono-, di-, and</w:t>
      </w:r>
      <w:r w:rsidRPr="004D26A3">
        <w:rPr>
          <w:rFonts w:ascii="Times New Roman" w:hAnsi="Times New Roman" w:cs="Times New Roman"/>
          <w:shd w:val="clear" w:color="auto" w:fill="FFFFFF"/>
        </w:rPr>
        <w:t xml:space="preserve"> oligosacch</w:t>
      </w:r>
      <w:r w:rsidRPr="00596CB1">
        <w:rPr>
          <w:rFonts w:ascii="Times New Roman" w:hAnsi="Times New Roman" w:cs="Times New Roman"/>
          <w:shd w:val="clear" w:color="auto" w:fill="FFFFFF"/>
        </w:rPr>
        <w:t>arides, which can be utilized by another ba</w:t>
      </w:r>
      <w:r w:rsidRPr="00B52691">
        <w:rPr>
          <w:rFonts w:ascii="Times New Roman" w:hAnsi="Times New Roman" w:cs="Times New Roman"/>
          <w:shd w:val="clear" w:color="auto" w:fill="FFFFFF"/>
        </w:rPr>
        <w:t xml:space="preserve">cterial species grows and thereafter ferment to acidic end products such as lactate or SCFAs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NE.Ref.{E0EC0640-6447-4D73-849F-F61019AAAF84}</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[10, 11]</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These cross-feeding interactions could be di</w:t>
      </w:r>
      <w:r w:rsidRPr="004D26A3">
        <w:rPr>
          <w:rFonts w:ascii="Times New Roman" w:hAnsi="Times New Roman" w:cs="Times New Roman"/>
          <w:shd w:val="clear" w:color="auto" w:fill="FFFFFF"/>
        </w:rPr>
        <w:t>rectly capt</w:t>
      </w:r>
      <w:r w:rsidRPr="00596CB1">
        <w:rPr>
          <w:rFonts w:ascii="Times New Roman" w:hAnsi="Times New Roman" w:cs="Times New Roman"/>
          <w:shd w:val="clear" w:color="auto" w:fill="FFFFFF"/>
        </w:rPr>
        <w:t>ured by the longitudinal cascading alterati</w:t>
      </w:r>
      <w:r w:rsidRPr="00B52691">
        <w:rPr>
          <w:rFonts w:ascii="Times New Roman" w:hAnsi="Times New Roman" w:cs="Times New Roman"/>
          <w:shd w:val="clear" w:color="auto" w:fill="FFFFFF"/>
        </w:rPr>
        <w:t xml:space="preserve">on profiles of gut microbiome in response to dietary fibers, such as delayed succession of bacterial blooms of secondary degraders compared to primary degraders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NE.Ref.{BE02B692-A98C-413B-A23D-4D62B44F7805}</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[12]</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xml:space="preserve">. </w:t>
      </w:r>
    </w:p>
    <w:p w14:paraId="353A1032" w14:textId="57E727E6" w:rsidR="00142331" w:rsidRDefault="00142331">
      <w:pPr>
        <w:spacing w:after="240"/>
        <w:jc w:val="both"/>
        <w:rPr>
          <w:ins w:id="384" w:author="Chen Liao" w:date="2021-03-18T21:57:00Z"/>
          <w:rFonts w:ascii="Times New Roman" w:hAnsi="Times New Roman" w:cs="Times New Roman"/>
          <w:u w:val="single"/>
          <w:shd w:val="clear" w:color="auto" w:fill="FFFFFF"/>
        </w:rPr>
      </w:pPr>
      <w:ins w:id="385" w:author="Chen Liao" w:date="2021-03-09T15:07:00Z">
        <w:r w:rsidRPr="00FA572F">
          <w:rPr>
            <w:rFonts w:ascii="Times New Roman" w:hAnsi="Times New Roman" w:cs="Times New Roman"/>
            <w:u w:val="single"/>
            <w:shd w:val="clear" w:color="auto" w:fill="FFFFFF"/>
            <w:rPrChange w:id="386" w:author="Chen Liao" w:date="2021-03-09T15:10:00Z">
              <w:rPr>
                <w:rFonts w:ascii="Times New Roman" w:hAnsi="Times New Roman" w:cs="Times New Roman"/>
                <w:szCs w:val="21"/>
                <w:shd w:val="clear" w:color="auto" w:fill="FFFFFF"/>
              </w:rPr>
            </w:rPrChange>
          </w:rPr>
          <w:t xml:space="preserve"># </w:t>
        </w:r>
      </w:ins>
      <w:ins w:id="387" w:author="Chen Liao" w:date="2021-03-09T15:10:00Z">
        <w:r w:rsidR="00FA572F" w:rsidRPr="00FA572F">
          <w:rPr>
            <w:rFonts w:ascii="Times New Roman" w:hAnsi="Times New Roman" w:cs="Times New Roman"/>
            <w:u w:val="single"/>
            <w:shd w:val="clear" w:color="auto" w:fill="FFFFFF"/>
            <w:rPrChange w:id="388" w:author="Chen Liao" w:date="2021-03-09T15:10:00Z">
              <w:rPr>
                <w:rFonts w:ascii="Times New Roman" w:hAnsi="Times New Roman" w:cs="Times New Roman"/>
                <w:shd w:val="clear" w:color="auto" w:fill="FFFFFF"/>
              </w:rPr>
            </w:rPrChange>
          </w:rPr>
          <w:t>S</w:t>
        </w:r>
      </w:ins>
      <w:ins w:id="389" w:author="Chen Liao" w:date="2021-03-09T15:07:00Z">
        <w:r w:rsidRPr="00FA572F">
          <w:rPr>
            <w:rFonts w:ascii="Times New Roman" w:hAnsi="Times New Roman" w:cs="Times New Roman"/>
            <w:u w:val="single"/>
            <w:shd w:val="clear" w:color="auto" w:fill="FFFFFF"/>
            <w:rPrChange w:id="390" w:author="Chen Liao" w:date="2021-03-09T15:10:00Z">
              <w:rPr>
                <w:rFonts w:ascii="Times New Roman" w:hAnsi="Times New Roman" w:cs="Times New Roman"/>
                <w:szCs w:val="21"/>
                <w:shd w:val="clear" w:color="auto" w:fill="FFFFFF"/>
              </w:rPr>
            </w:rPrChange>
          </w:rPr>
          <w:t>tud</w:t>
        </w:r>
      </w:ins>
      <w:ins w:id="391" w:author="Chen Liao" w:date="2021-03-09T15:08:00Z">
        <w:r w:rsidRPr="00FA572F">
          <w:rPr>
            <w:rFonts w:ascii="Times New Roman" w:hAnsi="Times New Roman" w:cs="Times New Roman"/>
            <w:u w:val="single"/>
            <w:shd w:val="clear" w:color="auto" w:fill="FFFFFF"/>
            <w:rPrChange w:id="392" w:author="Chen Liao" w:date="2021-03-09T15:10:00Z">
              <w:rPr>
                <w:rFonts w:ascii="Times New Roman" w:hAnsi="Times New Roman" w:cs="Times New Roman"/>
                <w:szCs w:val="21"/>
                <w:shd w:val="clear" w:color="auto" w:fill="FFFFFF"/>
              </w:rPr>
            </w:rPrChange>
          </w:rPr>
          <w:t>ies of fiber response dynamics are lacking</w:t>
        </w:r>
      </w:ins>
    </w:p>
    <w:p w14:paraId="59F28070" w14:textId="47363961" w:rsidR="00336B08" w:rsidRDefault="00336B08">
      <w:pPr>
        <w:spacing w:after="240"/>
        <w:jc w:val="both"/>
        <w:rPr>
          <w:ins w:id="393" w:author="Chen Liao" w:date="2021-03-18T21:57:00Z"/>
          <w:rFonts w:ascii="Times New Roman" w:hAnsi="Times New Roman" w:cs="Times New Roman"/>
          <w:u w:val="single"/>
          <w:shd w:val="clear" w:color="auto" w:fill="FFFFFF"/>
        </w:rPr>
      </w:pPr>
    </w:p>
    <w:p w14:paraId="06441F46" w14:textId="6D07AA33" w:rsidR="00336B08" w:rsidRPr="00FA572F" w:rsidRDefault="00336B08">
      <w:pPr>
        <w:spacing w:after="240"/>
        <w:jc w:val="both"/>
        <w:rPr>
          <w:rFonts w:ascii="Times New Roman" w:hAnsi="Times New Roman" w:cs="Times New Roman"/>
          <w:u w:val="single"/>
          <w:shd w:val="clear" w:color="auto" w:fill="FFFFFF"/>
          <w:rPrChange w:id="394" w:author="Chen Liao" w:date="2021-03-09T15:10:00Z">
            <w:rPr>
              <w:shd w:val="clear" w:color="auto" w:fill="FFFFFF"/>
            </w:rPr>
          </w:rPrChange>
        </w:rPr>
        <w:pPrChange w:id="395" w:author="Chen Liao" w:date="2021-03-09T15:09:00Z">
          <w:pPr>
            <w:pStyle w:val="ListParagraph"/>
            <w:spacing w:after="240"/>
            <w:ind w:left="0" w:firstLineChars="177" w:firstLine="425"/>
            <w:jc w:val="both"/>
          </w:pPr>
        </w:pPrChange>
      </w:pPr>
      <w:ins w:id="396" w:author="Chen Liao" w:date="2021-03-18T21:57:00Z">
        <w:r>
          <w:rPr>
            <w:rFonts w:ascii="Times New Roman" w:hAnsi="Times New Roman" w:cs="Times New Roman"/>
            <w:u w:val="single"/>
            <w:shd w:val="clear" w:color="auto" w:fill="FFFFFF"/>
          </w:rPr>
          <w:lastRenderedPageBreak/>
          <w:t xml:space="preserve">Ecology is the </w:t>
        </w:r>
        <w:proofErr w:type="spellStart"/>
        <w:r>
          <w:rPr>
            <w:rFonts w:ascii="Times New Roman" w:hAnsi="Times New Roman" w:cs="Times New Roman"/>
            <w:u w:val="single"/>
            <w:shd w:val="clear" w:color="auto" w:fill="FFFFFF"/>
          </w:rPr>
          <w:t>subehjct</w:t>
        </w:r>
        <w:proofErr w:type="spellEnd"/>
        <w:r>
          <w:rPr>
            <w:rFonts w:ascii="Times New Roman" w:hAnsi="Times New Roman" w:cs="Times New Roman"/>
            <w:u w:val="single"/>
            <w:shd w:val="clear" w:color="auto" w:fill="FFFFFF"/>
          </w:rPr>
          <w:t xml:space="preserve"> that </w:t>
        </w:r>
        <w:proofErr w:type="spellStart"/>
        <w:r>
          <w:rPr>
            <w:rFonts w:ascii="Times New Roman" w:hAnsi="Times New Roman" w:cs="Times New Roman"/>
            <w:u w:val="single"/>
            <w:shd w:val="clear" w:color="auto" w:fill="FFFFFF"/>
          </w:rPr>
          <w:t>stuiees</w:t>
        </w:r>
        <w:proofErr w:type="spellEnd"/>
        <w:r>
          <w:rPr>
            <w:rFonts w:ascii="Times New Roman" w:hAnsi="Times New Roman" w:cs="Times New Roman"/>
            <w:u w:val="single"/>
            <w:shd w:val="clear" w:color="auto" w:fill="FFFFFF"/>
          </w:rPr>
          <w:t xml:space="preserve"> biological subjects and environment. Dietary fiber intervention represents a great shift </w:t>
        </w:r>
      </w:ins>
      <w:ins w:id="397" w:author="Chen Liao" w:date="2021-03-18T21:58:00Z">
        <w:r>
          <w:rPr>
            <w:rFonts w:ascii="Times New Roman" w:hAnsi="Times New Roman" w:cs="Times New Roman"/>
            <w:u w:val="single"/>
            <w:shd w:val="clear" w:color="auto" w:fill="FFFFFF"/>
          </w:rPr>
          <w:t xml:space="preserve">in environment, in the substrate that </w:t>
        </w:r>
        <w:proofErr w:type="gramStart"/>
        <w:r>
          <w:rPr>
            <w:rFonts w:ascii="Times New Roman" w:hAnsi="Times New Roman" w:cs="Times New Roman"/>
            <w:u w:val="single"/>
            <w:shd w:val="clear" w:color="auto" w:fill="FFFFFF"/>
          </w:rPr>
          <w:t>lead</w:t>
        </w:r>
        <w:proofErr w:type="gramEnd"/>
        <w:r>
          <w:rPr>
            <w:rFonts w:ascii="Times New Roman" w:hAnsi="Times New Roman" w:cs="Times New Roman"/>
            <w:u w:val="single"/>
            <w:shd w:val="clear" w:color="auto" w:fill="FFFFFF"/>
          </w:rPr>
          <w:t xml:space="preserve"> to differential use of </w:t>
        </w:r>
      </w:ins>
      <w:ins w:id="398" w:author="Chen Liao" w:date="2021-03-18T21:59:00Z">
        <w:r>
          <w:rPr>
            <w:rFonts w:ascii="Times New Roman" w:hAnsi="Times New Roman" w:cs="Times New Roman"/>
            <w:u w:val="single"/>
            <w:shd w:val="clear" w:color="auto" w:fill="FFFFFF"/>
          </w:rPr>
          <w:t xml:space="preserve">fermentation pathways for </w:t>
        </w:r>
      </w:ins>
      <w:ins w:id="399" w:author="Chen Liao" w:date="2021-03-18T22:00:00Z">
        <w:r>
          <w:rPr>
            <w:rFonts w:ascii="Times New Roman" w:hAnsi="Times New Roman" w:cs="Times New Roman"/>
            <w:u w:val="single"/>
            <w:shd w:val="clear" w:color="auto" w:fill="FFFFFF"/>
          </w:rPr>
          <w:t xml:space="preserve">metabolic production. </w:t>
        </w:r>
      </w:ins>
    </w:p>
    <w:p w14:paraId="614B043C" w14:textId="721F57E7" w:rsidR="00C93D78" w:rsidRPr="002E3514" w:rsidRDefault="00C93D78" w:rsidP="00203483">
      <w:pPr>
        <w:pStyle w:val="ListParagraph"/>
        <w:spacing w:after="240"/>
        <w:ind w:left="0" w:firstLineChars="200" w:firstLine="480"/>
        <w:jc w:val="both"/>
        <w:rPr>
          <w:ins w:id="400" w:author="Chen Liao" w:date="2021-03-09T15:08:00Z"/>
          <w:rFonts w:ascii="Times New Roman" w:hAnsi="Times New Roman" w:cs="Times New Roman"/>
          <w:shd w:val="clear" w:color="auto" w:fill="FFFFFF"/>
        </w:rPr>
      </w:pPr>
      <w:proofErr w:type="spellStart"/>
      <w:r w:rsidRPr="00203483">
        <w:rPr>
          <w:rFonts w:ascii="Times New Roman" w:hAnsi="Times New Roman" w:cs="Times New Roman"/>
          <w:shd w:val="clear" w:color="auto" w:fill="FFFFFF"/>
        </w:rPr>
        <w:t>Ove</w:t>
      </w:r>
      <w:proofErr w:type="spellEnd"/>
      <w:r w:rsidRPr="00203483">
        <w:rPr>
          <w:rFonts w:ascii="Times New Roman" w:hAnsi="Times New Roman" w:cs="Times New Roman"/>
          <w:shd w:val="clear" w:color="auto" w:fill="FFFFFF"/>
        </w:rPr>
        <w:t xml:space="preserve">r the past decade, interaction between diet and gut microbiome has been extensively studied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NE.Ref.{2E92CDA6-0493-422D-96E9-E24FAFBABD59}</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[4]</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xml:space="preserve">. However, most of these studies are based on cross-sectional study design and only provides </w:t>
      </w:r>
      <w:r w:rsidRPr="004D26A3">
        <w:rPr>
          <w:rFonts w:ascii="Times New Roman" w:hAnsi="Times New Roman" w:cs="Times New Roman"/>
          <w:shd w:val="clear" w:color="auto" w:fill="FFFFFF"/>
        </w:rPr>
        <w:t xml:space="preserve">a snapshot of a highly dynamic ecosystem, regardless of the fact that the response of microbial system to dietary fiber could has time-scale characteristics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NE.Ref.{022F45A7-959C-4A96-B323-C98A219E2D3E}</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[13]</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As a result, how the microbiome change</w:t>
      </w:r>
      <w:r w:rsidRPr="004D26A3">
        <w:rPr>
          <w:rFonts w:ascii="Times New Roman" w:hAnsi="Times New Roman" w:cs="Times New Roman"/>
          <w:shd w:val="clear" w:color="auto" w:fill="FFFFFF"/>
        </w:rPr>
        <w:t>s in composition and metabolism with dietary fiber administration, and the consistency and temporal patterns of these responses, remains poorly understood. Moreove</w:t>
      </w:r>
      <w:r w:rsidRPr="002E43AE">
        <w:rPr>
          <w:rFonts w:ascii="Times New Roman" w:hAnsi="Times New Roman" w:cs="Times New Roman"/>
          <w:shd w:val="clear" w:color="auto" w:fill="FFFFFF"/>
        </w:rPr>
        <w:t xml:space="preserve">r, the ecological mechanisms through which they affect the gut microbiome and how this </w:t>
      </w:r>
      <w:r w:rsidRPr="00596CB1">
        <w:rPr>
          <w:rFonts w:ascii="Times New Roman" w:hAnsi="Times New Roman" w:cs="Times New Roman"/>
          <w:shd w:val="clear" w:color="auto" w:fill="FFFFFF"/>
        </w:rPr>
        <w:t xml:space="preserve">leads </w:t>
      </w:r>
      <w:r w:rsidRPr="00CA756F">
        <w:rPr>
          <w:rFonts w:ascii="Times New Roman" w:hAnsi="Times New Roman" w:cs="Times New Roman"/>
          <w:shd w:val="clear" w:color="auto" w:fill="FFFFFF"/>
        </w:rPr>
        <w:t>to an alteration of host physiology remains unclear. Characterizing these dynamic responses to different compounds and across individuals, with integrated longitud</w:t>
      </w:r>
      <w:r w:rsidRPr="001B058D">
        <w:rPr>
          <w:rFonts w:ascii="Times New Roman" w:hAnsi="Times New Roman" w:cs="Times New Roman"/>
          <w:shd w:val="clear" w:color="auto" w:fill="FFFFFF"/>
        </w:rPr>
        <w:t>inal analysis of 16S rRNA sequencing, metagenomics and metabolomics, is thus an important priority for microbiome research to further understanding of diet-induced responses. Such stud</w:t>
      </w:r>
      <w:r w:rsidRPr="002E3514">
        <w:rPr>
          <w:rFonts w:ascii="Times New Roman" w:hAnsi="Times New Roman" w:cs="Times New Roman"/>
          <w:shd w:val="clear" w:color="auto" w:fill="FFFFFF"/>
        </w:rPr>
        <w:t>ies have the potential to provide predictive insights into how dietary fiber and other dietary compounds can be used to improve health or treat disease via manipulating gut microbiome.</w:t>
      </w:r>
    </w:p>
    <w:p w14:paraId="3528FA13" w14:textId="293227A8" w:rsidR="00142331" w:rsidRDefault="00142331" w:rsidP="00627BB2">
      <w:pPr>
        <w:spacing w:after="240"/>
        <w:jc w:val="both"/>
        <w:rPr>
          <w:ins w:id="401" w:author="Chen Liao" w:date="2021-03-09T15:13:00Z"/>
          <w:rFonts w:ascii="Times New Roman" w:hAnsi="Times New Roman" w:cs="Times New Roman"/>
          <w:u w:val="single"/>
          <w:shd w:val="clear" w:color="auto" w:fill="FFFFFF"/>
        </w:rPr>
      </w:pPr>
      <w:ins w:id="402" w:author="Chen Liao" w:date="2021-03-09T15:08:00Z">
        <w:r w:rsidRPr="00FA572F">
          <w:rPr>
            <w:rFonts w:ascii="Times New Roman" w:hAnsi="Times New Roman" w:cs="Times New Roman"/>
            <w:u w:val="single"/>
            <w:shd w:val="clear" w:color="auto" w:fill="FFFFFF"/>
            <w:rPrChange w:id="403" w:author="Chen Liao" w:date="2021-03-09T15:10:00Z">
              <w:rPr>
                <w:rFonts w:ascii="Times New Roman" w:hAnsi="Times New Roman" w:cs="Times New Roman"/>
                <w:szCs w:val="21"/>
                <w:shd w:val="clear" w:color="auto" w:fill="FFFFFF"/>
              </w:rPr>
            </w:rPrChange>
          </w:rPr>
          <w:t xml:space="preserve"># </w:t>
        </w:r>
      </w:ins>
      <w:ins w:id="404" w:author="Chen Liao" w:date="2021-03-09T15:10:00Z">
        <w:r w:rsidR="00FA572F" w:rsidRPr="00FA572F">
          <w:rPr>
            <w:rFonts w:ascii="Times New Roman" w:hAnsi="Times New Roman" w:cs="Times New Roman"/>
            <w:u w:val="single"/>
            <w:shd w:val="clear" w:color="auto" w:fill="FFFFFF"/>
            <w:rPrChange w:id="405" w:author="Chen Liao" w:date="2021-03-09T15:10:00Z">
              <w:rPr>
                <w:rFonts w:ascii="Times New Roman" w:hAnsi="Times New Roman" w:cs="Times New Roman"/>
                <w:shd w:val="clear" w:color="auto" w:fill="FFFFFF"/>
              </w:rPr>
            </w:rPrChange>
          </w:rPr>
          <w:t>I</w:t>
        </w:r>
      </w:ins>
      <w:ins w:id="406" w:author="Chen Liao" w:date="2021-03-09T15:08:00Z">
        <w:r w:rsidRPr="00FA572F">
          <w:rPr>
            <w:rFonts w:ascii="Times New Roman" w:hAnsi="Times New Roman" w:cs="Times New Roman"/>
            <w:u w:val="single"/>
            <w:shd w:val="clear" w:color="auto" w:fill="FFFFFF"/>
            <w:rPrChange w:id="407" w:author="Chen Liao" w:date="2021-03-09T15:10:00Z">
              <w:rPr>
                <w:rFonts w:ascii="Times New Roman" w:hAnsi="Times New Roman" w:cs="Times New Roman"/>
                <w:szCs w:val="21"/>
                <w:shd w:val="clear" w:color="auto" w:fill="FFFFFF"/>
              </w:rPr>
            </w:rPrChange>
          </w:rPr>
          <w:t>ndividualized responses of fiber responses</w:t>
        </w:r>
      </w:ins>
    </w:p>
    <w:p w14:paraId="04281673" w14:textId="01DFEB58" w:rsidR="00CD754C" w:rsidRDefault="00B13527" w:rsidP="003B4EF0">
      <w:pPr>
        <w:pStyle w:val="ListParagraph"/>
        <w:numPr>
          <w:ilvl w:val="0"/>
          <w:numId w:val="9"/>
        </w:numPr>
        <w:spacing w:after="240"/>
        <w:jc w:val="both"/>
        <w:rPr>
          <w:ins w:id="408" w:author="Chen Liao" w:date="2021-03-09T15:14:00Z"/>
          <w:rFonts w:ascii="Times New Roman" w:hAnsi="Times New Roman" w:cs="Times New Roman"/>
          <w:u w:val="single"/>
          <w:shd w:val="clear" w:color="auto" w:fill="FFFFFF"/>
        </w:rPr>
      </w:pPr>
      <w:ins w:id="409" w:author="Chen Liao" w:date="2021-03-09T15:13:00Z">
        <w:r w:rsidRPr="003B4EF0">
          <w:rPr>
            <w:rFonts w:ascii="Times New Roman" w:hAnsi="Times New Roman" w:cs="Times New Roman"/>
            <w:u w:val="single"/>
            <w:shd w:val="clear" w:color="auto" w:fill="FFFFFF"/>
            <w:rPrChange w:id="410" w:author="Chen Liao" w:date="2021-03-09T15:13:00Z">
              <w:rPr>
                <w:shd w:val="clear" w:color="auto" w:fill="FFFFFF"/>
              </w:rPr>
            </w:rPrChange>
          </w:rPr>
          <w:t>a</w:t>
        </w:r>
        <w:r w:rsidR="00CD754C" w:rsidRPr="003B4EF0">
          <w:rPr>
            <w:rFonts w:ascii="Times New Roman" w:hAnsi="Times New Roman" w:cs="Times New Roman"/>
            <w:u w:val="single"/>
            <w:shd w:val="clear" w:color="auto" w:fill="FFFFFF"/>
            <w:rPrChange w:id="411" w:author="Chen Liao" w:date="2021-03-09T15:13:00Z">
              <w:rPr>
                <w:shd w:val="clear" w:color="auto" w:fill="FFFFFF"/>
              </w:rPr>
            </w:rPrChange>
          </w:rPr>
          <w:t>t what levels? taxonomy, genes, metabolic, phenotypic?</w:t>
        </w:r>
      </w:ins>
    </w:p>
    <w:p w14:paraId="06544BF7" w14:textId="3C2763FC" w:rsidR="00346A44" w:rsidRPr="003B4EF0" w:rsidRDefault="00346A44">
      <w:pPr>
        <w:pStyle w:val="ListParagraph"/>
        <w:numPr>
          <w:ilvl w:val="0"/>
          <w:numId w:val="9"/>
        </w:numPr>
        <w:spacing w:after="240"/>
        <w:jc w:val="both"/>
        <w:rPr>
          <w:rFonts w:ascii="Times New Roman" w:hAnsi="Times New Roman" w:cs="Times New Roman"/>
          <w:u w:val="single"/>
          <w:shd w:val="clear" w:color="auto" w:fill="FFFFFF"/>
          <w:rPrChange w:id="412" w:author="Chen Liao" w:date="2021-03-09T15:13:00Z">
            <w:rPr>
              <w:shd w:val="clear" w:color="auto" w:fill="FFFFFF"/>
            </w:rPr>
          </w:rPrChange>
        </w:rPr>
        <w:pPrChange w:id="413" w:author="Chen Liao" w:date="2021-03-09T15:13:00Z">
          <w:pPr>
            <w:pStyle w:val="ListParagraph"/>
            <w:spacing w:after="240"/>
            <w:ind w:left="0" w:firstLineChars="200" w:firstLine="480"/>
            <w:jc w:val="both"/>
          </w:pPr>
        </w:pPrChange>
      </w:pPr>
      <w:ins w:id="414" w:author="Chen Liao" w:date="2021-03-09T15:14:00Z">
        <w:r>
          <w:rPr>
            <w:rFonts w:ascii="Times New Roman" w:hAnsi="Times New Roman" w:cs="Times New Roman"/>
            <w:u w:val="single"/>
            <w:shd w:val="clear" w:color="auto" w:fill="FFFFFF"/>
          </w:rPr>
          <w:t>Lack tools to quantify “individualized response”</w:t>
        </w:r>
      </w:ins>
    </w:p>
    <w:p w14:paraId="15EE58C0" w14:textId="125B3992" w:rsidR="00C93D78" w:rsidRPr="002E3514" w:rsidRDefault="00C93D78" w:rsidP="00203483">
      <w:pPr>
        <w:spacing w:after="240"/>
        <w:ind w:firstLineChars="200" w:firstLine="480"/>
        <w:jc w:val="both"/>
        <w:rPr>
          <w:ins w:id="415" w:author="Chen Liao" w:date="2021-03-09T15:08:00Z"/>
          <w:rFonts w:ascii="Times New Roman" w:hAnsi="Times New Roman" w:cs="Times New Roman"/>
          <w:shd w:val="clear" w:color="auto" w:fill="FFFFFF"/>
        </w:rPr>
      </w:pPr>
      <w:r w:rsidRPr="00203483">
        <w:rPr>
          <w:rFonts w:ascii="Times New Roman" w:hAnsi="Times New Roman" w:cs="Times New Roman"/>
          <w:shd w:val="clear" w:color="auto" w:fill="FFFFFF"/>
        </w:rPr>
        <w:t>Recently, there is emerging evidence that the changes that dietary interventions elicit in host response are person-specific, calling for perso</w:t>
      </w:r>
      <w:r w:rsidRPr="00A62A4B">
        <w:rPr>
          <w:rFonts w:ascii="Times New Roman" w:hAnsi="Times New Roman" w:cs="Times New Roman"/>
          <w:shd w:val="clear" w:color="auto" w:fill="FFFFFF"/>
        </w:rPr>
        <w:t>nalized nutrition</w:t>
      </w:r>
      <w:r w:rsidRPr="004D26A3">
        <w:rPr>
          <w:rFonts w:ascii="Times New Roman" w:hAnsi="Times New Roman" w:cs="Times New Roman"/>
          <w:shd w:val="clear" w:color="auto" w:fill="FFFFFF"/>
        </w:rPr>
        <w:t xml:space="preserve">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NE.Ref.{27D6A6CD-C1C6-4548-8103-4D99BBC90ACF}</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[14]</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xml:space="preserve">. For instance, </w:t>
      </w:r>
      <w:proofErr w:type="spellStart"/>
      <w:r w:rsidRPr="00203483">
        <w:rPr>
          <w:rFonts w:ascii="Times New Roman" w:hAnsi="Times New Roman" w:cs="Times New Roman"/>
          <w:shd w:val="clear" w:color="auto" w:fill="FFFFFF"/>
        </w:rPr>
        <w:t>Valcheva</w:t>
      </w:r>
      <w:proofErr w:type="spellEnd"/>
      <w:r w:rsidRPr="00203483">
        <w:rPr>
          <w:rFonts w:ascii="Times New Roman" w:hAnsi="Times New Roman" w:cs="Times New Roman"/>
          <w:shd w:val="clear" w:color="auto" w:fill="FFFFFF"/>
        </w:rPr>
        <w:t xml:space="preserve"> et al. document heterogeneous responses in fecal butyrate concentrations upon inulin supplementation, which have been significantly associated with the al</w:t>
      </w:r>
      <w:r w:rsidRPr="004D26A3">
        <w:rPr>
          <w:rFonts w:ascii="Times New Roman" w:hAnsi="Times New Roman" w:cs="Times New Roman"/>
          <w:shd w:val="clear" w:color="auto" w:fill="FFFFFF"/>
        </w:rPr>
        <w:t xml:space="preserve">leviation in the intestinal inflammation of ulcerative colitis patients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NE.Ref.{79B96887-E8A7-47E6-B8E6-408DFF8A7E4C}</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[9]</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This heterogeneity has been recently proposed stems from unique microbiota signatures. Since many of the fiber degraders are</w:t>
      </w:r>
      <w:r w:rsidRPr="004D26A3">
        <w:rPr>
          <w:rFonts w:ascii="Times New Roman" w:hAnsi="Times New Roman" w:cs="Times New Roman"/>
          <w:shd w:val="clear" w:color="auto" w:fill="FFFFFF"/>
        </w:rPr>
        <w:t xml:space="preserve"> specialists, attacking specific bonds in specific types of polymers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NE.Ref.{B83A98AD-6B2B-4CDA-A374-2BBA65258168}</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[15, 16]</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Only a limited number of gut bacteria may be able to degrade any given dietary fibers. Therefore, the various presence and abundance of these specific degraders among individuals prior to dietary fiber supplementati</w:t>
      </w:r>
      <w:r w:rsidRPr="004D26A3">
        <w:rPr>
          <w:rFonts w:ascii="Times New Roman" w:hAnsi="Times New Roman" w:cs="Times New Roman"/>
          <w:shd w:val="clear" w:color="auto" w:fill="FFFFFF"/>
        </w:rPr>
        <w:t xml:space="preserve">on could induce personalized microbial responses and outcomes </w:t>
      </w:r>
      <w:r w:rsidRPr="00203483">
        <w:rPr>
          <w:rFonts w:ascii="Times New Roman" w:hAnsi="Times New Roman" w:cs="Times New Roman"/>
          <w:shd w:val="clear" w:color="auto" w:fill="FFFFFF"/>
        </w:rPr>
        <w:fldChar w:fldCharType="begin"/>
      </w:r>
      <w:r w:rsidR="00434C87" w:rsidRPr="002E3514">
        <w:rPr>
          <w:rFonts w:ascii="Times New Roman" w:hAnsi="Times New Roman" w:cs="Times New Roman"/>
          <w:shd w:val="clear" w:color="auto" w:fill="FFFFFF"/>
        </w:rPr>
        <w:instrText xml:space="preserve"> ADDIN NE.Ref.{D1F3CB28-35E3-40C8-81B1-E4D5E3F3E2BB}</w:instrText>
      </w:r>
      <w:r w:rsidRPr="00203483">
        <w:rPr>
          <w:rFonts w:ascii="Times New Roman" w:hAnsi="Times New Roman" w:cs="Times New Roman"/>
          <w:shd w:val="clear" w:color="auto" w:fill="FFFFFF"/>
        </w:rPr>
        <w:fldChar w:fldCharType="separate"/>
      </w:r>
      <w:r w:rsidR="00ED3422" w:rsidRPr="00203483">
        <w:rPr>
          <w:rFonts w:ascii="Times New Roman" w:hAnsi="Times New Roman" w:cs="Times New Roman"/>
          <w:color w:val="080000"/>
        </w:rPr>
        <w:t>[17]</w:t>
      </w:r>
      <w:r w:rsidRPr="0020348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As such, to improve the clinical efficacy of dietary fiber interventions with rational design of personalized nutritional interventio</w:t>
      </w:r>
      <w:r w:rsidRPr="004D26A3">
        <w:rPr>
          <w:rFonts w:ascii="Times New Roman" w:hAnsi="Times New Roman" w:cs="Times New Roman"/>
          <w:shd w:val="clear" w:color="auto" w:fill="FFFFFF"/>
        </w:rPr>
        <w:t xml:space="preserve">n </w:t>
      </w:r>
      <w:r w:rsidRPr="003B3D31">
        <w:rPr>
          <w:rFonts w:ascii="Times New Roman" w:hAnsi="Times New Roman" w:cs="Times New Roman"/>
        </w:rPr>
        <w:t>regimens</w:t>
      </w:r>
      <w:r w:rsidRPr="00331C2E">
        <w:rPr>
          <w:rFonts w:ascii="Times New Roman" w:hAnsi="Times New Roman" w:cs="Times New Roman"/>
          <w:shd w:val="clear" w:color="auto" w:fill="FFFFFF"/>
        </w:rPr>
        <w:t>, it is critical to understan</w:t>
      </w:r>
      <w:r w:rsidRPr="00596CB1">
        <w:rPr>
          <w:rFonts w:ascii="Times New Roman" w:hAnsi="Times New Roman" w:cs="Times New Roman"/>
          <w:shd w:val="clear" w:color="auto" w:fill="FFFFFF"/>
        </w:rPr>
        <w:t>d how members of the gut ecosystem respond as individual str</w:t>
      </w:r>
      <w:r w:rsidRPr="00CA756F">
        <w:rPr>
          <w:rFonts w:ascii="Times New Roman" w:hAnsi="Times New Roman" w:cs="Times New Roman"/>
          <w:shd w:val="clear" w:color="auto" w:fill="FFFFFF"/>
        </w:rPr>
        <w:t>ains as well as how they interact with one another as functional groups through longitudinal cascading alteration profiles of gut microbiome</w:t>
      </w:r>
      <w:r w:rsidRPr="001B058D">
        <w:rPr>
          <w:rFonts w:ascii="Times New Roman" w:hAnsi="Times New Roman" w:cs="Times New Roman"/>
        </w:rPr>
        <w:t>.</w:t>
      </w:r>
      <w:r w:rsidRPr="002E3514">
        <w:rPr>
          <w:rFonts w:ascii="Times New Roman" w:hAnsi="Times New Roman" w:cs="Times New Roman"/>
          <w:shd w:val="clear" w:color="auto" w:fill="FFFFFF"/>
        </w:rPr>
        <w:t xml:space="preserve"> </w:t>
      </w:r>
    </w:p>
    <w:p w14:paraId="330E4AF1" w14:textId="6E8CCEB9" w:rsidR="00142331" w:rsidRPr="0035052A" w:rsidRDefault="00142331">
      <w:pPr>
        <w:spacing w:after="240"/>
        <w:jc w:val="both"/>
        <w:rPr>
          <w:rFonts w:ascii="Times New Roman" w:hAnsi="Times New Roman" w:cs="Times New Roman"/>
          <w:u w:val="single"/>
          <w:shd w:val="clear" w:color="auto" w:fill="FFFFFF"/>
          <w:rPrChange w:id="416" w:author="Chen Liao" w:date="2021-03-09T15:10:00Z">
            <w:rPr>
              <w:rFonts w:ascii="Times New Roman" w:hAnsi="Times New Roman" w:cs="Times New Roman"/>
              <w:szCs w:val="21"/>
              <w:shd w:val="clear" w:color="auto" w:fill="FFFFFF"/>
            </w:rPr>
          </w:rPrChange>
        </w:rPr>
        <w:pPrChange w:id="417" w:author="Chen Liao" w:date="2021-03-09T15:09:00Z">
          <w:pPr>
            <w:spacing w:after="240"/>
            <w:ind w:firstLineChars="200" w:firstLine="480"/>
            <w:jc w:val="both"/>
          </w:pPr>
        </w:pPrChange>
      </w:pPr>
      <w:ins w:id="418" w:author="Chen Liao" w:date="2021-03-09T15:08:00Z">
        <w:r w:rsidRPr="0035052A">
          <w:rPr>
            <w:rFonts w:ascii="Times New Roman" w:hAnsi="Times New Roman" w:cs="Times New Roman"/>
            <w:u w:val="single"/>
            <w:shd w:val="clear" w:color="auto" w:fill="FFFFFF"/>
            <w:rPrChange w:id="419" w:author="Chen Liao" w:date="2021-03-09T15:10:00Z">
              <w:rPr>
                <w:rFonts w:ascii="Times New Roman" w:hAnsi="Times New Roman" w:cs="Times New Roman"/>
                <w:szCs w:val="21"/>
                <w:shd w:val="clear" w:color="auto" w:fill="FFFFFF"/>
              </w:rPr>
            </w:rPrChange>
          </w:rPr>
          <w:t xml:space="preserve"># </w:t>
        </w:r>
      </w:ins>
      <w:ins w:id="420" w:author="Chen Liao" w:date="2021-03-09T15:23:00Z">
        <w:r w:rsidR="00A62A4B">
          <w:rPr>
            <w:rFonts w:ascii="Times New Roman" w:hAnsi="Times New Roman" w:cs="Times New Roman"/>
            <w:u w:val="single"/>
            <w:shd w:val="clear" w:color="auto" w:fill="FFFFFF"/>
          </w:rPr>
          <w:t>Our approach t</w:t>
        </w:r>
      </w:ins>
      <w:ins w:id="421" w:author="Chen Liao" w:date="2021-03-09T15:08:00Z">
        <w:r w:rsidRPr="0035052A">
          <w:rPr>
            <w:rFonts w:ascii="Times New Roman" w:hAnsi="Times New Roman" w:cs="Times New Roman"/>
            <w:u w:val="single"/>
            <w:shd w:val="clear" w:color="auto" w:fill="FFFFFF"/>
            <w:rPrChange w:id="422" w:author="Chen Liao" w:date="2021-03-09T15:10:00Z">
              <w:rPr>
                <w:rFonts w:ascii="Times New Roman" w:hAnsi="Times New Roman" w:cs="Times New Roman"/>
                <w:szCs w:val="21"/>
                <w:shd w:val="clear" w:color="auto" w:fill="FFFFFF"/>
              </w:rPr>
            </w:rPrChange>
          </w:rPr>
          <w:t>o meet th</w:t>
        </w:r>
      </w:ins>
      <w:ins w:id="423" w:author="Chen Liao" w:date="2021-03-09T15:09:00Z">
        <w:r w:rsidRPr="0035052A">
          <w:rPr>
            <w:rFonts w:ascii="Times New Roman" w:hAnsi="Times New Roman" w:cs="Times New Roman"/>
            <w:u w:val="single"/>
            <w:shd w:val="clear" w:color="auto" w:fill="FFFFFF"/>
            <w:rPrChange w:id="424" w:author="Chen Liao" w:date="2021-03-09T15:10:00Z">
              <w:rPr>
                <w:rFonts w:ascii="Times New Roman" w:hAnsi="Times New Roman" w:cs="Times New Roman"/>
                <w:szCs w:val="21"/>
                <w:shd w:val="clear" w:color="auto" w:fill="FFFFFF"/>
              </w:rPr>
            </w:rPrChange>
          </w:rPr>
          <w:t>e challenges</w:t>
        </w:r>
      </w:ins>
    </w:p>
    <w:p w14:paraId="73CF8740" w14:textId="00FB3FE0" w:rsidR="00C93D78" w:rsidRDefault="00C93D78" w:rsidP="00203483">
      <w:pPr>
        <w:spacing w:after="240"/>
        <w:ind w:firstLineChars="200" w:firstLine="480"/>
        <w:jc w:val="both"/>
        <w:rPr>
          <w:ins w:id="425" w:author="Chen Liao" w:date="2021-03-14T09:31:00Z"/>
          <w:rFonts w:ascii="Times New Roman" w:hAnsi="Times New Roman" w:cs="Times New Roman"/>
          <w:color w:val="2A2A2A"/>
          <w:shd w:val="clear" w:color="auto" w:fill="FFFFFF"/>
        </w:rPr>
      </w:pPr>
      <w:r w:rsidRPr="00203483">
        <w:rPr>
          <w:rFonts w:ascii="Times New Roman" w:hAnsi="Times New Roman" w:cs="Times New Roman"/>
          <w:shd w:val="clear" w:color="auto" w:fill="FFFFFF"/>
        </w:rPr>
        <w:t>In the present study, using mice that harboring diffe</w:t>
      </w:r>
      <w:r w:rsidRPr="00A62A4B">
        <w:rPr>
          <w:rFonts w:ascii="Times New Roman" w:hAnsi="Times New Roman" w:cs="Times New Roman"/>
          <w:shd w:val="clear" w:color="auto" w:fill="FFFFFF"/>
        </w:rPr>
        <w:t>rent gut microbiome as model hosts, we assess the dynamic response of the gut ecosystem to dietary fiber intervention by integrating longitudinal data from the gut microbiome and SCFA metabolome. We observed a univers</w:t>
      </w:r>
      <w:r w:rsidRPr="004D26A3">
        <w:rPr>
          <w:rFonts w:ascii="Times New Roman" w:hAnsi="Times New Roman" w:cs="Times New Roman"/>
          <w:shd w:val="clear" w:color="auto" w:fill="FFFFFF"/>
        </w:rPr>
        <w:t>al transition between phase-specific re</w:t>
      </w:r>
      <w:r w:rsidRPr="00596CB1">
        <w:rPr>
          <w:rFonts w:ascii="Times New Roman" w:hAnsi="Times New Roman" w:cs="Times New Roman"/>
          <w:shd w:val="clear" w:color="auto" w:fill="FFFFFF"/>
        </w:rPr>
        <w:t>sponse of the microbia</w:t>
      </w:r>
      <w:r w:rsidRPr="00844A79">
        <w:rPr>
          <w:rFonts w:ascii="Times New Roman" w:hAnsi="Times New Roman" w:cs="Times New Roman"/>
          <w:shd w:val="clear" w:color="auto" w:fill="FFFFFF"/>
        </w:rPr>
        <w:t>l metabolism in response to dietary fiber intervention, which was independent of the pretreatment microbial configuration. Through dynamic modeling analysis, we successfully identified a consorti</w:t>
      </w:r>
      <w:r w:rsidRPr="00CA756F">
        <w:rPr>
          <w:rFonts w:ascii="Times New Roman" w:hAnsi="Times New Roman" w:cs="Times New Roman"/>
          <w:shd w:val="clear" w:color="auto" w:fill="FFFFFF"/>
        </w:rPr>
        <w:t xml:space="preserve">um of primary degraders that play </w:t>
      </w:r>
      <w:r w:rsidRPr="00CA756F">
        <w:rPr>
          <w:rFonts w:ascii="Times New Roman" w:hAnsi="Times New Roman" w:cs="Times New Roman"/>
          <w:shd w:val="clear" w:color="auto" w:fill="FFFFFF"/>
        </w:rPr>
        <w:lastRenderedPageBreak/>
        <w:t>a cri</w:t>
      </w:r>
      <w:r w:rsidRPr="002C48F8">
        <w:rPr>
          <w:rFonts w:ascii="Times New Roman" w:hAnsi="Times New Roman" w:cs="Times New Roman"/>
          <w:shd w:val="clear" w:color="auto" w:fill="FFFFFF"/>
        </w:rPr>
        <w:t xml:space="preserve">tical </w:t>
      </w:r>
      <w:r w:rsidRPr="001B058D">
        <w:rPr>
          <w:rFonts w:ascii="Times New Roman" w:hAnsi="Times New Roman" w:cs="Times New Roman"/>
          <w:color w:val="2A2A2A"/>
          <w:shd w:val="clear" w:color="auto" w:fill="FFFFFF"/>
        </w:rPr>
        <w:t>role in</w:t>
      </w:r>
      <w:r w:rsidRPr="002E3514">
        <w:rPr>
          <w:rFonts w:ascii="Times New Roman" w:hAnsi="Times New Roman" w:cs="Times New Roman"/>
          <w:shd w:val="clear" w:color="auto" w:fill="FFFFFF"/>
        </w:rPr>
        <w:t xml:space="preserve"> </w:t>
      </w:r>
      <w:r w:rsidRPr="002E3514">
        <w:rPr>
          <w:rFonts w:ascii="Times New Roman" w:hAnsi="Times New Roman" w:cs="Times New Roman"/>
          <w:color w:val="2A2A2A"/>
          <w:shd w:val="clear" w:color="auto" w:fill="FFFFFF"/>
        </w:rPr>
        <w:t xml:space="preserve">the breakdown of inulin, absence of which could lead to distinct subsequent SCFA production. </w:t>
      </w:r>
    </w:p>
    <w:p w14:paraId="41CE339D" w14:textId="1E9EF391" w:rsidR="002C14A2" w:rsidRDefault="002C14A2" w:rsidP="00203483">
      <w:pPr>
        <w:spacing w:after="240"/>
        <w:ind w:firstLineChars="200" w:firstLine="480"/>
        <w:jc w:val="both"/>
        <w:rPr>
          <w:ins w:id="426" w:author="Chen Liao" w:date="2021-03-14T09:31:00Z"/>
          <w:rFonts w:ascii="Times New Roman" w:hAnsi="Times New Roman" w:cs="Times New Roman"/>
          <w:color w:val="2A2A2A"/>
          <w:shd w:val="clear" w:color="auto" w:fill="FFFFFF"/>
        </w:rPr>
      </w:pPr>
    </w:p>
    <w:p w14:paraId="52F2C556" w14:textId="6D306E80" w:rsidR="002C14A2" w:rsidRDefault="002C14A2" w:rsidP="00203483">
      <w:pPr>
        <w:spacing w:after="240"/>
        <w:ind w:firstLineChars="200" w:firstLine="480"/>
        <w:jc w:val="both"/>
        <w:rPr>
          <w:ins w:id="427" w:author="Chen Liao" w:date="2021-03-14T08:10:00Z"/>
          <w:rFonts w:ascii="Times New Roman" w:hAnsi="Times New Roman" w:cs="Times New Roman"/>
          <w:color w:val="2A2A2A"/>
          <w:shd w:val="clear" w:color="auto" w:fill="FFFFFF"/>
        </w:rPr>
      </w:pPr>
      <w:moveToRangeStart w:id="428" w:author="Chen Liao" w:date="2021-03-14T09:31:00Z" w:name="move66606698"/>
      <w:moveTo w:id="429" w:author="Chen Liao" w:date="2021-03-14T09:31:00Z">
        <w:r w:rsidRPr="002F0F8F">
          <w:rPr>
            <w:rFonts w:ascii="Times New Roman" w:eastAsia="SimSun" w:hAnsi="Times New Roman" w:cs="Times New Roman"/>
            <w:color w:val="131413"/>
          </w:rPr>
          <w:t xml:space="preserve">To mirroring the response of personalized gut microbial system in humans while controlling confounding </w:t>
        </w:r>
        <w:r w:rsidRPr="002F0F8F">
          <w:rPr>
            <w:rFonts w:ascii="Times New Roman" w:eastAsia="SimSun" w:hAnsi="Times New Roman" w:cs="Times New Roman"/>
            <w:color w:val="000000"/>
            <w:shd w:val="clear" w:color="auto" w:fill="FFFFFF"/>
          </w:rPr>
          <w:t>variation between individuals that driven by environmental differences and other host differences</w:t>
        </w:r>
        <w:r w:rsidRPr="002F0F8F">
          <w:rPr>
            <w:rFonts w:ascii="Times New Roman" w:eastAsia="SimSun" w:hAnsi="Times New Roman" w:cs="Times New Roman"/>
            <w:color w:val="131413"/>
          </w:rPr>
          <w:t xml:space="preserve">, </w:t>
        </w:r>
        <w:r w:rsidRPr="002F0F8F">
          <w:rPr>
            <w:rFonts w:ascii="Times New Roman" w:eastAsia="SimSun" w:hAnsi="Times New Roman" w:cs="Times New Roman"/>
            <w:color w:val="2A2A2A"/>
            <w:shd w:val="clear" w:color="auto" w:fill="FFFFFF"/>
          </w:rPr>
          <w:t>age- and gender-matched isogenic mice for different gut microbiome were purchased from four different commercial vendors</w:t>
        </w:r>
      </w:moveTo>
      <w:ins w:id="430" w:author="Chen Liao" w:date="2021-03-14T09:33:00Z">
        <w:r w:rsidR="0070033F">
          <w:rPr>
            <w:rFonts w:ascii="Times New Roman" w:eastAsia="SimSun" w:hAnsi="Times New Roman" w:cs="Times New Roman"/>
            <w:color w:val="2A2A2A"/>
            <w:shd w:val="clear" w:color="auto" w:fill="FFFFFF"/>
          </w:rPr>
          <w:t xml:space="preserve"> (independent breeder sources)</w:t>
        </w:r>
      </w:ins>
      <w:moveTo w:id="431" w:author="Chen Liao" w:date="2021-03-14T09:31:00Z">
        <w:r w:rsidRPr="002F0F8F">
          <w:rPr>
            <w:rFonts w:ascii="Times New Roman" w:eastAsia="SimSun" w:hAnsi="Times New Roman" w:cs="Times New Roman"/>
            <w:color w:val="131413"/>
          </w:rPr>
          <w:t>.</w:t>
        </w:r>
      </w:moveTo>
      <w:moveToRangeEnd w:id="428"/>
    </w:p>
    <w:p w14:paraId="727F4571" w14:textId="1797F012" w:rsidR="001214DC" w:rsidRDefault="001214DC" w:rsidP="00203483">
      <w:pPr>
        <w:spacing w:after="240"/>
        <w:ind w:firstLineChars="200" w:firstLine="480"/>
        <w:jc w:val="both"/>
        <w:rPr>
          <w:ins w:id="432" w:author="Chen Liao" w:date="2021-03-14T08:10:00Z"/>
          <w:rFonts w:ascii="Times New Roman" w:hAnsi="Times New Roman" w:cs="Times New Roman"/>
          <w:color w:val="2A2A2A"/>
          <w:shd w:val="clear" w:color="auto" w:fill="FFFFFF"/>
        </w:rPr>
      </w:pPr>
    </w:p>
    <w:p w14:paraId="7E754465" w14:textId="77777777" w:rsidR="001214DC" w:rsidRPr="002F0F8F" w:rsidRDefault="001214DC" w:rsidP="001214DC">
      <w:pPr>
        <w:jc w:val="both"/>
        <w:rPr>
          <w:moveTo w:id="433" w:author="Chen Liao" w:date="2021-03-14T08:10:00Z"/>
          <w:rFonts w:ascii="Times New Roman" w:hAnsi="Times New Roman" w:cs="Times New Roman"/>
          <w:color w:val="000000"/>
        </w:rPr>
      </w:pPr>
      <w:moveToRangeStart w:id="434" w:author="Chen Liao" w:date="2021-03-14T08:10:00Z" w:name="move66601853"/>
      <w:moveTo w:id="435" w:author="Chen Liao" w:date="2021-03-14T08:10:00Z">
        <w:r w:rsidRPr="00203483">
          <w:rPr>
            <w:rFonts w:ascii="Times New Roman" w:eastAsia="SimSun" w:hAnsi="Times New Roman" w:cs="Times New Roman"/>
            <w:color w:val="131413"/>
          </w:rPr>
          <w:t>We aim</w:t>
        </w:r>
        <w:r w:rsidRPr="00A62A4B">
          <w:rPr>
            <w:rFonts w:ascii="Times New Roman" w:eastAsia="SimSun" w:hAnsi="Times New Roman" w:cs="Times New Roman"/>
            <w:color w:val="131413"/>
          </w:rPr>
          <w:t xml:space="preserve">ed to dissect the microbial dynamic responses to the dietary fiber intervention, which has </w:t>
        </w:r>
        <w:r w:rsidRPr="004D26A3">
          <w:rPr>
            <w:rFonts w:ascii="Times New Roman" w:eastAsia="SimSun" w:hAnsi="Times New Roman" w:cs="Times New Roman"/>
            <w:color w:val="2A2A2A"/>
            <w:shd w:val="clear" w:color="auto" w:fill="FFFFFF"/>
          </w:rPr>
          <w:t>shown promise in optimizing gut microbiome structure to treat several disease conditions</w:t>
        </w:r>
        <w:r w:rsidRPr="004D26A3">
          <w:rPr>
            <w:rFonts w:ascii="Times New Roman" w:eastAsia="SimSun" w:hAnsi="Times New Roman" w:cs="Times New Roman"/>
            <w:color w:val="131413"/>
          </w:rPr>
          <w:t>. To this end, the shifts of composition and SCFAs metabolism of gut mi</w:t>
        </w:r>
        <w:r w:rsidRPr="00596CB1">
          <w:rPr>
            <w:rFonts w:ascii="Times New Roman" w:eastAsia="SimSun" w:hAnsi="Times New Roman" w:cs="Times New Roman"/>
            <w:color w:val="131413"/>
          </w:rPr>
          <w:t xml:space="preserve">crobiome </w:t>
        </w:r>
        <w:r w:rsidRPr="00596CB1">
          <w:rPr>
            <w:rFonts w:ascii="Times New Roman" w:eastAsia="SimSun" w:hAnsi="Times New Roman" w:cs="Times New Roman"/>
            <w:color w:val="2A2A2A"/>
            <w:shd w:val="clear" w:color="auto" w:fill="FFFFFF"/>
          </w:rPr>
          <w:t xml:space="preserve">C57BL/6J mice before and after </w:t>
        </w:r>
        <w:r w:rsidRPr="00CA756F">
          <w:rPr>
            <w:rFonts w:ascii="Times New Roman" w:eastAsia="SimSun" w:hAnsi="Times New Roman" w:cs="Times New Roman"/>
            <w:color w:val="131413"/>
          </w:rPr>
          <w:t>starting either cellulose (control) or inulin</w:t>
        </w:r>
        <w:r w:rsidRPr="00F67F0C">
          <w:rPr>
            <w:rFonts w:ascii="Times New Roman" w:eastAsia="SimSun" w:hAnsi="Times New Roman" w:cs="Times New Roman"/>
            <w:color w:val="131413"/>
          </w:rPr>
          <w:t>/resistant starch</w:t>
        </w:r>
        <w:r w:rsidRPr="001B058D">
          <w:rPr>
            <w:rFonts w:ascii="Times New Roman" w:eastAsia="SimSun" w:hAnsi="Times New Roman" w:cs="Times New Roman"/>
            <w:color w:val="131413"/>
          </w:rPr>
          <w:t xml:space="preserve"> (high fiber) feeding</w:t>
        </w:r>
        <w:r w:rsidRPr="001B058D">
          <w:rPr>
            <w:rFonts w:ascii="Times New Roman" w:eastAsia="SimSun" w:hAnsi="Times New Roman" w:cs="Times New Roman"/>
            <w:color w:val="2A2A2A"/>
            <w:shd w:val="clear" w:color="auto" w:fill="FFFFFF"/>
          </w:rPr>
          <w:t xml:space="preserve"> were longitudinal monitored (</w:t>
        </w:r>
        <w:r w:rsidRPr="002F0F8F">
          <w:rPr>
            <w:rFonts w:ascii="Times New Roman" w:eastAsia="SimSun" w:hAnsi="Times New Roman" w:cs="Times New Roman"/>
            <w:b/>
            <w:bCs/>
            <w:color w:val="2A2A2A"/>
            <w:shd w:val="clear" w:color="auto" w:fill="FFFFFF"/>
          </w:rPr>
          <w:t>Fig 1A</w:t>
        </w:r>
        <w:r w:rsidRPr="002F0F8F">
          <w:rPr>
            <w:rFonts w:ascii="Times New Roman" w:eastAsia="SimSun" w:hAnsi="Times New Roman" w:cs="Times New Roman"/>
            <w:color w:val="2A2A2A"/>
            <w:shd w:val="clear" w:color="auto" w:fill="FFFFFF"/>
          </w:rPr>
          <w:t xml:space="preserve">). Cellulose </w:t>
        </w:r>
        <w:r w:rsidRPr="002F0F8F">
          <w:rPr>
            <w:rFonts w:ascii="Times New Roman" w:hAnsi="Times New Roman" w:cs="Times New Roman"/>
            <w:color w:val="2A2A2A"/>
            <w:shd w:val="clear" w:color="auto" w:fill="FFFFFF"/>
          </w:rPr>
          <w:t>was used as a negative control due to its low fermentability and consequent low SCFA production</w:t>
        </w:r>
        <w:r w:rsidRPr="002F0F8F">
          <w:rPr>
            <w:rFonts w:ascii="Times New Roman" w:eastAsia="SimSun" w:hAnsi="Times New Roman" w:cs="Times New Roman"/>
            <w:color w:val="2A2A2A"/>
            <w:shd w:val="clear" w:color="auto" w:fill="FFFFFF"/>
          </w:rPr>
          <w:t xml:space="preserve">. Inulin </w:t>
        </w:r>
        <w:r w:rsidRPr="002F0F8F">
          <w:rPr>
            <w:rFonts w:ascii="Times New Roman" w:eastAsia="SimSun" w:hAnsi="Times New Roman" w:cs="Times New Roman"/>
            <w:color w:val="000000"/>
          </w:rPr>
          <w:t xml:space="preserve">is a well-documented microbiota assessable carbohydrate characterized by selectively promoting the growth of beneficial microorganisms and SCFA production </w:t>
        </w:r>
        <w:r w:rsidRPr="00A62A4B">
          <w:rPr>
            <w:rFonts w:ascii="Times New Roman" w:eastAsia="SimSun" w:hAnsi="Times New Roman" w:cs="Times New Roman"/>
            <w:color w:val="000000"/>
          </w:rPr>
          <w:fldChar w:fldCharType="begin"/>
        </w:r>
        <w:r w:rsidRPr="002F0F8F">
          <w:rPr>
            <w:rFonts w:ascii="Times New Roman" w:eastAsia="SimSun" w:hAnsi="Times New Roman" w:cs="Times New Roman"/>
            <w:color w:val="000000"/>
          </w:rPr>
          <w:instrText xml:space="preserve"> ADDIN NE.Ref.{300B4D27-C6D9-4CD7-AF8C-AE4892D9E510}</w:instrText>
        </w:r>
        <w:r w:rsidRPr="00A62A4B">
          <w:rPr>
            <w:rFonts w:ascii="Times New Roman" w:eastAsia="SimSun" w:hAnsi="Times New Roman" w:cs="Times New Roman"/>
            <w:color w:val="000000"/>
          </w:rPr>
          <w:fldChar w:fldCharType="separate"/>
        </w:r>
        <w:r w:rsidRPr="00A62A4B">
          <w:rPr>
            <w:rFonts w:ascii="Times New Roman" w:hAnsi="Times New Roman" w:cs="Times New Roman"/>
            <w:color w:val="080000"/>
          </w:rPr>
          <w:t>[18]</w:t>
        </w:r>
        <w:r w:rsidRPr="00A62A4B">
          <w:rPr>
            <w:rFonts w:ascii="Times New Roman" w:eastAsia="SimSun" w:hAnsi="Times New Roman" w:cs="Times New Roman"/>
            <w:color w:val="000000"/>
          </w:rPr>
          <w:fldChar w:fldCharType="end"/>
        </w:r>
        <w:r w:rsidRPr="00203483">
          <w:rPr>
            <w:rFonts w:ascii="Times New Roman" w:eastAsia="SimSun" w:hAnsi="Times New Roman" w:cs="Times New Roman"/>
            <w:color w:val="000000"/>
          </w:rPr>
          <w:t xml:space="preserve">. </w:t>
        </w:r>
        <w:r w:rsidRPr="00A62A4B">
          <w:rPr>
            <w:rFonts w:ascii="Times New Roman" w:eastAsia="SimSun" w:hAnsi="Times New Roman" w:cs="Times New Roman"/>
            <w:color w:val="000000"/>
          </w:rPr>
          <w:t xml:space="preserve">With a different chemical </w:t>
        </w:r>
        <w:r w:rsidRPr="004D26A3">
          <w:rPr>
            <w:rFonts w:ascii="Times New Roman" w:eastAsia="SimSun" w:hAnsi="Times New Roman" w:cs="Times New Roman"/>
            <w:color w:val="000000"/>
          </w:rPr>
          <w:t xml:space="preserve">structure </w:t>
        </w:r>
        <w:r w:rsidRPr="002E43AE">
          <w:rPr>
            <w:rFonts w:ascii="Times New Roman" w:eastAsia="SimSun" w:hAnsi="Times New Roman" w:cs="Times New Roman"/>
            <w:color w:val="000000"/>
          </w:rPr>
          <w:t xml:space="preserve">from inulin </w:t>
        </w:r>
        <w:r w:rsidRPr="003B3D31">
          <w:rPr>
            <w:rFonts w:ascii="Times New Roman" w:eastAsia="SimSun" w:hAnsi="Times New Roman" w:cs="Times New Roman"/>
            <w:color w:val="000000"/>
          </w:rPr>
          <w:t xml:space="preserve">that is resistant to hydrolysis by human </w:t>
        </w:r>
        <w:r w:rsidRPr="00596CB1">
          <w:rPr>
            <w:rFonts w:ascii="Times New Roman" w:eastAsia="SimSun" w:hAnsi="Times New Roman" w:cs="Times New Roman"/>
            <w:color w:val="000000"/>
          </w:rPr>
          <w:t xml:space="preserve">enzymes, resistant starch escapes digestion by host small intestinal glucoamylases and transits the </w:t>
        </w:r>
        <w:r w:rsidRPr="00CA756F">
          <w:rPr>
            <w:rFonts w:ascii="Times New Roman" w:eastAsia="SimSun" w:hAnsi="Times New Roman" w:cs="Times New Roman"/>
            <w:color w:val="000000"/>
          </w:rPr>
          <w:t xml:space="preserve">colon, </w:t>
        </w:r>
        <w:r w:rsidRPr="00F67F0C">
          <w:rPr>
            <w:rFonts w:ascii="Times New Roman" w:eastAsia="SimSun" w:hAnsi="Times New Roman" w:cs="Times New Roman"/>
            <w:color w:val="000000"/>
          </w:rPr>
          <w:t xml:space="preserve">where it is degraded by the </w:t>
        </w:r>
        <w:r w:rsidRPr="001B058D">
          <w:rPr>
            <w:rFonts w:ascii="Times New Roman" w:eastAsia="SimSun" w:hAnsi="Times New Roman" w:cs="Times New Roman"/>
            <w:color w:val="000000"/>
          </w:rPr>
          <w:t xml:space="preserve">gut microbiota and </w:t>
        </w:r>
        <w:r w:rsidRPr="00DF26A5">
          <w:rPr>
            <w:rFonts w:ascii="Times New Roman" w:hAnsi="Times New Roman" w:cs="Times New Roman"/>
            <w:color w:val="000000"/>
            <w:shd w:val="clear" w:color="auto" w:fill="FFFFFF"/>
          </w:rPr>
          <w:t xml:space="preserve">generates short-chain fatty acids (SCFAs) </w:t>
        </w:r>
        <w:r w:rsidRPr="00A62A4B">
          <w:rPr>
            <w:rFonts w:ascii="Times New Roman" w:hAnsi="Times New Roman" w:cs="Times New Roman"/>
            <w:color w:val="000000"/>
            <w:shd w:val="clear" w:color="auto" w:fill="FFFFFF"/>
          </w:rPr>
          <w:fldChar w:fldCharType="begin"/>
        </w:r>
        <w:r w:rsidRPr="00DF26A5">
          <w:rPr>
            <w:rFonts w:ascii="Times New Roman" w:hAnsi="Times New Roman" w:cs="Times New Roman"/>
            <w:color w:val="000000"/>
            <w:shd w:val="clear" w:color="auto" w:fill="FFFFFF"/>
          </w:rPr>
          <w:instrText xml:space="preserve"> ADDIN NE.Ref.{2411D751-B9FD-4B88-A5B6-9CDF6E02F568}</w:instrText>
        </w:r>
        <w:r w:rsidRPr="00A62A4B">
          <w:rPr>
            <w:rFonts w:ascii="Times New Roman" w:hAnsi="Times New Roman" w:cs="Times New Roman"/>
            <w:color w:val="000000"/>
            <w:shd w:val="clear" w:color="auto" w:fill="FFFFFF"/>
          </w:rPr>
          <w:fldChar w:fldCharType="separate"/>
        </w:r>
        <w:r w:rsidRPr="00A62A4B">
          <w:rPr>
            <w:rFonts w:ascii="Times New Roman" w:hAnsi="Times New Roman" w:cs="Times New Roman"/>
            <w:color w:val="080000"/>
          </w:rPr>
          <w:t>[19]</w:t>
        </w:r>
        <w:r w:rsidRPr="00A62A4B">
          <w:rPr>
            <w:rFonts w:ascii="Times New Roman" w:hAnsi="Times New Roman" w:cs="Times New Roman"/>
            <w:color w:val="000000"/>
            <w:shd w:val="clear" w:color="auto" w:fill="FFFFFF"/>
          </w:rPr>
          <w:fldChar w:fldCharType="end"/>
        </w:r>
        <w:r w:rsidRPr="00203483">
          <w:rPr>
            <w:rFonts w:ascii="Times New Roman" w:eastAsia="SimSun" w:hAnsi="Times New Roman" w:cs="Times New Roman"/>
            <w:color w:val="000000"/>
          </w:rPr>
          <w:t xml:space="preserve">. </w:t>
        </w:r>
        <w:r w:rsidRPr="00A62A4B">
          <w:rPr>
            <w:rFonts w:ascii="Times New Roman" w:hAnsi="Times New Roman" w:cs="Times New Roman"/>
            <w:color w:val="000000"/>
          </w:rPr>
          <w:t xml:space="preserve">Multiple measurement types of the gut microbiome from longitudinal stool specimens of each mice </w:t>
        </w:r>
        <w:r w:rsidRPr="004D26A3">
          <w:rPr>
            <w:rFonts w:ascii="Times New Roman" w:hAnsi="Times New Roman" w:cs="Times New Roman"/>
            <w:color w:val="000000"/>
          </w:rPr>
          <w:t>were generated (</w:t>
        </w:r>
        <w:r w:rsidRPr="002E43AE">
          <w:rPr>
            <w:rFonts w:ascii="Times New Roman" w:eastAsia="SimSun" w:hAnsi="Times New Roman" w:cs="Times New Roman"/>
            <w:b/>
            <w:bCs/>
            <w:color w:val="2A2A2A"/>
            <w:shd w:val="clear" w:color="auto" w:fill="FFFFFF"/>
          </w:rPr>
          <w:t>Fig 1A</w:t>
        </w:r>
        <w:r w:rsidRPr="003B3D31">
          <w:rPr>
            <w:rFonts w:ascii="Times New Roman" w:hAnsi="Times New Roman" w:cs="Times New Roman"/>
            <w:color w:val="000000"/>
          </w:rPr>
          <w:t>)</w:t>
        </w:r>
        <w:r w:rsidRPr="00331C2E">
          <w:rPr>
            <w:rFonts w:ascii="Times New Roman" w:hAnsi="Times New Roman" w:cs="Times New Roman"/>
            <w:color w:val="000000"/>
          </w:rPr>
          <w:t xml:space="preserve">. </w:t>
        </w:r>
        <w:r w:rsidRPr="00596CB1">
          <w:rPr>
            <w:rFonts w:ascii="Times New Roman" w:hAnsi="Times New Roman" w:cs="Times New Roman"/>
          </w:rPr>
          <w:t>The temporal variations in community structure w</w:t>
        </w:r>
        <w:r w:rsidRPr="00CA756F">
          <w:rPr>
            <w:rFonts w:ascii="Times New Roman" w:hAnsi="Times New Roman" w:cs="Times New Roman"/>
          </w:rPr>
          <w:t xml:space="preserve">ere accessed using 16S </w:t>
        </w:r>
        <w:r w:rsidRPr="00F67F0C">
          <w:rPr>
            <w:rFonts w:ascii="Times New Roman" w:hAnsi="Times New Roman" w:cs="Times New Roman"/>
          </w:rPr>
          <w:t>rRNA gene sequencing. Since model construction is aided by abso</w:t>
        </w:r>
        <w:r w:rsidRPr="001B058D">
          <w:rPr>
            <w:rFonts w:ascii="Times New Roman" w:hAnsi="Times New Roman" w:cs="Times New Roman"/>
          </w:rPr>
          <w:t xml:space="preserve">lute abundance information, the coupling total biomass was monitored using qPCR. In addition, </w:t>
        </w:r>
        <w:r w:rsidRPr="002F0F8F">
          <w:rPr>
            <w:rFonts w:ascii="Times New Roman" w:hAnsi="Times New Roman" w:cs="Times New Roman"/>
            <w:color w:val="242021"/>
          </w:rPr>
          <w:t>a paralleling targeted metabonomic approach was used to determine the dynamics of SCFAs concentrations. Through m</w:t>
        </w:r>
        <w:r w:rsidRPr="002F0F8F">
          <w:rPr>
            <w:rFonts w:ascii="Times New Roman" w:hAnsi="Times New Roman" w:cs="Times New Roman"/>
            <w:color w:val="2A2A2A"/>
            <w:shd w:val="clear" w:color="auto" w:fill="FFFFFF"/>
          </w:rPr>
          <w:t>etagenomic sequencing</w:t>
        </w:r>
        <w:r w:rsidRPr="002F0F8F">
          <w:rPr>
            <w:rFonts w:ascii="Times New Roman" w:hAnsi="Times New Roman" w:cs="Times New Roman"/>
            <w:color w:val="242021"/>
          </w:rPr>
          <w:t>, functional shift of the gut microbiome (</w:t>
        </w:r>
        <w:proofErr w:type="gramStart"/>
        <w:r w:rsidRPr="002F0F8F">
          <w:rPr>
            <w:rFonts w:ascii="Times New Roman" w:hAnsi="Times New Roman" w:cs="Times New Roman"/>
            <w:color w:val="242021"/>
          </w:rPr>
          <w:t>e.g.</w:t>
        </w:r>
        <w:proofErr w:type="gramEnd"/>
        <w:r w:rsidRPr="002F0F8F">
          <w:rPr>
            <w:rFonts w:ascii="Times New Roman" w:hAnsi="Times New Roman" w:cs="Times New Roman"/>
            <w:color w:val="242021"/>
          </w:rPr>
          <w:t xml:space="preserve"> gene abundance of </w:t>
        </w:r>
        <w:proofErr w:type="spellStart"/>
        <w:r w:rsidRPr="002F0F8F">
          <w:rPr>
            <w:rFonts w:ascii="Times New Roman" w:hAnsi="Times New Roman" w:cs="Times New Roman"/>
            <w:color w:val="242021"/>
          </w:rPr>
          <w:t>inulinase</w:t>
        </w:r>
        <w:proofErr w:type="spellEnd"/>
        <w:r w:rsidRPr="002F0F8F">
          <w:rPr>
            <w:rFonts w:ascii="Times New Roman" w:hAnsi="Times New Roman" w:cs="Times New Roman"/>
            <w:color w:val="242021"/>
          </w:rPr>
          <w:t xml:space="preserve">) was documented. </w:t>
        </w:r>
        <w:r w:rsidRPr="002F0F8F">
          <w:rPr>
            <w:rFonts w:ascii="Times New Roman" w:hAnsi="Times New Roman" w:cs="Times New Roman"/>
            <w:color w:val="000000"/>
          </w:rPr>
          <w:t xml:space="preserve">To understand how members of the gut ecosystem respond as individual strains as well as how they interact with one another as functional groups and thereafter promote the SCFA production when exposed to inulin and resistant starch, multiple methods were employed to </w:t>
        </w:r>
        <w:r w:rsidRPr="002F0F8F">
          <w:rPr>
            <w:rFonts w:ascii="Times New Roman" w:eastAsia="SimSun" w:hAnsi="Times New Roman" w:cs="Times New Roman"/>
            <w:color w:val="131413"/>
          </w:rPr>
          <w:t>dissect the metabolic process of inulin from degradation to SCFA production (</w:t>
        </w:r>
        <w:r w:rsidRPr="002F0F8F">
          <w:rPr>
            <w:rFonts w:ascii="Times New Roman" w:hAnsi="Times New Roman" w:cs="Times New Roman"/>
            <w:b/>
            <w:bCs/>
            <w:color w:val="2A2A2A"/>
            <w:shd w:val="clear" w:color="auto" w:fill="FFFFFF"/>
          </w:rPr>
          <w:t>Fig 1B</w:t>
        </w:r>
        <w:r w:rsidRPr="002F0F8F">
          <w:rPr>
            <w:rFonts w:ascii="Times New Roman" w:eastAsia="SimSun" w:hAnsi="Times New Roman" w:cs="Times New Roman"/>
            <w:color w:val="131413"/>
          </w:rPr>
          <w:t>)</w:t>
        </w:r>
        <w:r w:rsidRPr="002F0F8F">
          <w:rPr>
            <w:rFonts w:ascii="Times New Roman" w:hAnsi="Times New Roman" w:cs="Times New Roman"/>
            <w:color w:val="000000"/>
          </w:rPr>
          <w:t xml:space="preserve">. </w:t>
        </w:r>
      </w:moveTo>
    </w:p>
    <w:moveToRangeEnd w:id="434"/>
    <w:p w14:paraId="3AE1AB4C" w14:textId="77777777" w:rsidR="001214DC" w:rsidRPr="002E3514" w:rsidRDefault="001214DC" w:rsidP="00203483">
      <w:pPr>
        <w:spacing w:after="240"/>
        <w:ind w:firstLineChars="200" w:firstLine="480"/>
        <w:jc w:val="both"/>
        <w:rPr>
          <w:rFonts w:ascii="Times New Roman" w:hAnsi="Times New Roman" w:cs="Times New Roman"/>
          <w:color w:val="131413"/>
        </w:rPr>
      </w:pPr>
    </w:p>
    <w:p w14:paraId="52AC7C44" w14:textId="77777777" w:rsidR="00276C98" w:rsidRPr="00DF26A5" w:rsidRDefault="00276C98" w:rsidP="00203483">
      <w:pPr>
        <w:pStyle w:val="CommentText"/>
        <w:jc w:val="both"/>
        <w:rPr>
          <w:rFonts w:ascii="Times New Roman" w:hAnsi="Times New Roman" w:cs="Times New Roman"/>
          <w:sz w:val="24"/>
          <w:szCs w:val="24"/>
          <w:shd w:val="clear" w:color="auto" w:fill="FFFFFF"/>
          <w:rPrChange w:id="436" w:author="Chen Liao" w:date="2021-03-09T15:09:00Z">
            <w:rPr>
              <w:rFonts w:ascii="Times New Roman" w:hAnsi="Times New Roman" w:cs="Times New Roman"/>
              <w:sz w:val="22"/>
              <w:shd w:val="clear" w:color="auto" w:fill="FFFFFF"/>
            </w:rPr>
          </w:rPrChange>
        </w:rPr>
      </w:pPr>
    </w:p>
    <w:p w14:paraId="13700D47" w14:textId="4E7048B0" w:rsidR="00C93D78" w:rsidRPr="00DF26A5" w:rsidRDefault="00C93D78">
      <w:pPr>
        <w:jc w:val="both"/>
        <w:rPr>
          <w:rFonts w:ascii="Times New Roman" w:hAnsi="Times New Roman" w:cs="Times New Roman"/>
          <w:shd w:val="clear" w:color="auto" w:fill="FFFFFF"/>
          <w:rPrChange w:id="437" w:author="Chen Liao" w:date="2021-03-09T15:09:00Z">
            <w:rPr>
              <w:rFonts w:ascii="Times New Roman" w:hAnsi="Times New Roman" w:cs="Times New Roman"/>
              <w:sz w:val="22"/>
              <w:szCs w:val="20"/>
              <w:shd w:val="clear" w:color="auto" w:fill="FFFFFF"/>
            </w:rPr>
          </w:rPrChange>
        </w:rPr>
        <w:pPrChange w:id="438" w:author="Chen Liao" w:date="2021-03-09T15:09:00Z">
          <w:pPr/>
        </w:pPrChange>
      </w:pPr>
      <w:r w:rsidRPr="00DF26A5">
        <w:rPr>
          <w:rFonts w:ascii="Times New Roman" w:hAnsi="Times New Roman" w:cs="Times New Roman"/>
          <w:shd w:val="clear" w:color="auto" w:fill="FFFFFF"/>
          <w:rPrChange w:id="439" w:author="Chen Liao" w:date="2021-03-09T15:09:00Z">
            <w:rPr>
              <w:rFonts w:ascii="Times New Roman" w:hAnsi="Times New Roman" w:cs="Times New Roman"/>
              <w:sz w:val="22"/>
              <w:shd w:val="clear" w:color="auto" w:fill="FFFFFF"/>
            </w:rPr>
          </w:rPrChange>
        </w:rPr>
        <w:br w:type="page"/>
      </w:r>
    </w:p>
    <w:p w14:paraId="222015FB" w14:textId="07E0F35B" w:rsidR="00052290" w:rsidRPr="00BD29AE" w:rsidDel="006E3325" w:rsidRDefault="00006A9E">
      <w:pPr>
        <w:jc w:val="both"/>
        <w:rPr>
          <w:del w:id="440" w:author="Chen Liao" w:date="2021-03-09T15:03:00Z"/>
          <w:rFonts w:ascii="Times New Roman" w:hAnsi="Times New Roman" w:cs="Times New Roman"/>
          <w:b/>
          <w:bCs/>
          <w:color w:val="000000" w:themeColor="text1"/>
          <w:rPrChange w:id="441" w:author="Chen Liao" w:date="2021-03-14T07:45:00Z">
            <w:rPr>
              <w:del w:id="442" w:author="Chen Liao" w:date="2021-03-09T15:03:00Z"/>
              <w:rFonts w:ascii="Times New Roman" w:hAnsi="Times New Roman" w:cs="Times New Roman"/>
              <w:b/>
              <w:bCs/>
            </w:rPr>
          </w:rPrChange>
        </w:rPr>
      </w:pPr>
      <w:del w:id="443" w:author="Chen Liao" w:date="2021-03-09T15:03:00Z">
        <w:r w:rsidRPr="00BD29AE" w:rsidDel="006E3325">
          <w:rPr>
            <w:rFonts w:ascii="Times New Roman" w:hAnsi="Times New Roman" w:cs="Times New Roman"/>
            <w:b/>
            <w:bCs/>
            <w:color w:val="000000" w:themeColor="text1"/>
            <w:rPrChange w:id="444" w:author="Chen Liao" w:date="2021-03-14T07:45:00Z">
              <w:rPr>
                <w:rFonts w:ascii="Times New Roman" w:hAnsi="Times New Roman" w:cs="Times New Roman"/>
                <w:b/>
                <w:bCs/>
              </w:rPr>
            </w:rPrChange>
          </w:rPr>
          <w:lastRenderedPageBreak/>
          <w:delText>Main text figures:</w:delText>
        </w:r>
      </w:del>
    </w:p>
    <w:p w14:paraId="285B1B36" w14:textId="77777777" w:rsidR="001A26CF" w:rsidRPr="00BD29AE" w:rsidDel="006E3325" w:rsidRDefault="001A26CF">
      <w:pPr>
        <w:jc w:val="both"/>
        <w:rPr>
          <w:del w:id="445" w:author="Chen Liao" w:date="2021-03-09T15:03:00Z"/>
          <w:rFonts w:ascii="Times New Roman" w:hAnsi="Times New Roman" w:cs="Times New Roman"/>
          <w:b/>
          <w:bCs/>
          <w:color w:val="000000" w:themeColor="text1"/>
          <w:rPrChange w:id="446" w:author="Chen Liao" w:date="2021-03-14T07:45:00Z">
            <w:rPr>
              <w:del w:id="447" w:author="Chen Liao" w:date="2021-03-09T15:03:00Z"/>
              <w:rFonts w:ascii="Times New Roman" w:hAnsi="Times New Roman" w:cs="Times New Roman"/>
              <w:b/>
              <w:bCs/>
              <w:i/>
              <w:iCs/>
              <w:color w:val="FF0000"/>
            </w:rPr>
          </w:rPrChange>
        </w:rPr>
        <w:pPrChange w:id="448" w:author="Chen Liao" w:date="2021-03-09T15:09:00Z">
          <w:pPr/>
        </w:pPrChange>
      </w:pPr>
    </w:p>
    <w:p w14:paraId="63A16464" w14:textId="05711EED" w:rsidR="00052290" w:rsidRPr="00BD29AE" w:rsidDel="00BD29AE" w:rsidRDefault="00052290">
      <w:pPr>
        <w:jc w:val="both"/>
        <w:rPr>
          <w:del w:id="449" w:author="Chen Liao" w:date="2021-03-14T07:45:00Z"/>
          <w:rFonts w:ascii="Times New Roman" w:hAnsi="Times New Roman" w:cs="Times New Roman"/>
          <w:b/>
          <w:bCs/>
          <w:color w:val="000000" w:themeColor="text1"/>
          <w:rPrChange w:id="450" w:author="Chen Liao" w:date="2021-03-14T07:45:00Z">
            <w:rPr>
              <w:del w:id="451" w:author="Chen Liao" w:date="2021-03-14T07:45:00Z"/>
              <w:rFonts w:ascii="Times New Roman" w:hAnsi="Times New Roman" w:cs="Times New Roman"/>
              <w:b/>
              <w:bCs/>
              <w:i/>
              <w:iCs/>
              <w:color w:val="FF0000"/>
              <w:sz w:val="32"/>
              <w:szCs w:val="36"/>
            </w:rPr>
          </w:rPrChange>
        </w:rPr>
        <w:pPrChange w:id="452" w:author="Chen Liao" w:date="2021-03-09T15:09:00Z">
          <w:pPr/>
        </w:pPrChange>
      </w:pPr>
      <w:del w:id="453" w:author="Chen Liao" w:date="2021-03-14T07:47:00Z">
        <w:r w:rsidRPr="00BD29AE" w:rsidDel="002B27C3">
          <w:rPr>
            <w:rFonts w:ascii="Times New Roman" w:hAnsi="Times New Roman" w:cs="Times New Roman"/>
            <w:b/>
            <w:bCs/>
            <w:color w:val="000000" w:themeColor="text1"/>
            <w:rPrChange w:id="454" w:author="Chen Liao" w:date="2021-03-14T07:45:00Z">
              <w:rPr>
                <w:rFonts w:ascii="Times New Roman" w:hAnsi="Times New Roman" w:cs="Times New Roman"/>
                <w:b/>
                <w:bCs/>
                <w:i/>
                <w:iCs/>
                <w:color w:val="FF0000"/>
              </w:rPr>
            </w:rPrChange>
          </w:rPr>
          <w:delText xml:space="preserve">Probing the </w:delText>
        </w:r>
      </w:del>
      <w:ins w:id="455" w:author="Chen Liao" w:date="2021-03-14T08:09:00Z">
        <w:r w:rsidR="00AD0876">
          <w:rPr>
            <w:rFonts w:ascii="Times New Roman" w:hAnsi="Times New Roman" w:cs="Times New Roman"/>
            <w:b/>
            <w:bCs/>
            <w:color w:val="000000" w:themeColor="text1"/>
          </w:rPr>
          <w:t xml:space="preserve">Baseline characteristics of the </w:t>
        </w:r>
      </w:ins>
      <w:ins w:id="456" w:author="Chen Liao" w:date="2021-03-14T08:10:00Z">
        <w:r w:rsidR="00AD0876">
          <w:rPr>
            <w:rFonts w:ascii="Times New Roman" w:hAnsi="Times New Roman" w:cs="Times New Roman"/>
            <w:b/>
            <w:bCs/>
            <w:color w:val="000000" w:themeColor="text1"/>
          </w:rPr>
          <w:t>murine microbiome</w:t>
        </w:r>
      </w:ins>
      <w:del w:id="457" w:author="Chen Liao" w:date="2021-03-14T07:47:00Z">
        <w:r w:rsidRPr="00BD29AE" w:rsidDel="002B27C3">
          <w:rPr>
            <w:rFonts w:ascii="Times New Roman" w:hAnsi="Times New Roman" w:cs="Times New Roman"/>
            <w:b/>
            <w:bCs/>
            <w:color w:val="000000" w:themeColor="text1"/>
            <w:rPrChange w:id="458" w:author="Chen Liao" w:date="2021-03-14T07:45:00Z">
              <w:rPr>
                <w:rFonts w:ascii="Times New Roman" w:hAnsi="Times New Roman" w:cs="Times New Roman"/>
                <w:b/>
                <w:bCs/>
                <w:i/>
                <w:iCs/>
                <w:color w:val="FF0000"/>
              </w:rPr>
            </w:rPrChange>
          </w:rPr>
          <w:delText>t</w:delText>
        </w:r>
      </w:del>
      <w:del w:id="459" w:author="Chen Liao" w:date="2021-03-14T07:48:00Z">
        <w:r w:rsidRPr="00BD29AE" w:rsidDel="002B27C3">
          <w:rPr>
            <w:rFonts w:ascii="Times New Roman" w:hAnsi="Times New Roman" w:cs="Times New Roman"/>
            <w:b/>
            <w:bCs/>
            <w:color w:val="000000" w:themeColor="text1"/>
            <w:rPrChange w:id="460" w:author="Chen Liao" w:date="2021-03-14T07:45:00Z">
              <w:rPr>
                <w:rFonts w:ascii="Times New Roman" w:hAnsi="Times New Roman" w:cs="Times New Roman"/>
                <w:b/>
                <w:bCs/>
                <w:i/>
                <w:iCs/>
                <w:color w:val="FF0000"/>
              </w:rPr>
            </w:rPrChange>
          </w:rPr>
          <w:delText xml:space="preserve">emporal </w:delText>
        </w:r>
      </w:del>
      <w:del w:id="461" w:author="Chen Liao" w:date="2021-03-14T07:47:00Z">
        <w:r w:rsidRPr="00BD29AE" w:rsidDel="002B27C3">
          <w:rPr>
            <w:rFonts w:ascii="Times New Roman" w:hAnsi="Times New Roman" w:cs="Times New Roman"/>
            <w:b/>
            <w:bCs/>
            <w:color w:val="000000" w:themeColor="text1"/>
            <w:rPrChange w:id="462" w:author="Chen Liao" w:date="2021-03-14T07:45:00Z">
              <w:rPr>
                <w:rFonts w:ascii="Times New Roman" w:hAnsi="Times New Roman" w:cs="Times New Roman"/>
                <w:b/>
                <w:bCs/>
                <w:i/>
                <w:iCs/>
                <w:color w:val="FF0000"/>
              </w:rPr>
            </w:rPrChange>
          </w:rPr>
          <w:delText>behaviors</w:delText>
        </w:r>
      </w:del>
      <w:del w:id="463" w:author="Chen Liao" w:date="2021-03-14T07:48:00Z">
        <w:r w:rsidRPr="00BD29AE" w:rsidDel="002B27C3">
          <w:rPr>
            <w:rFonts w:ascii="Times New Roman" w:hAnsi="Times New Roman" w:cs="Times New Roman"/>
            <w:b/>
            <w:bCs/>
            <w:color w:val="000000" w:themeColor="text1"/>
            <w:rPrChange w:id="464" w:author="Chen Liao" w:date="2021-03-14T07:45:00Z">
              <w:rPr>
                <w:rFonts w:ascii="Times New Roman" w:hAnsi="Times New Roman" w:cs="Times New Roman"/>
                <w:b/>
                <w:bCs/>
                <w:i/>
                <w:iCs/>
                <w:color w:val="FF0000"/>
              </w:rPr>
            </w:rPrChange>
          </w:rPr>
          <w:delText xml:space="preserve"> </w:delText>
        </w:r>
      </w:del>
      <w:del w:id="465" w:author="Chen Liao" w:date="2021-03-14T08:09:00Z">
        <w:r w:rsidRPr="00BD29AE" w:rsidDel="00AD0876">
          <w:rPr>
            <w:rFonts w:ascii="Times New Roman" w:hAnsi="Times New Roman" w:cs="Times New Roman"/>
            <w:b/>
            <w:bCs/>
            <w:color w:val="000000" w:themeColor="text1"/>
            <w:rPrChange w:id="466" w:author="Chen Liao" w:date="2021-03-14T07:45:00Z">
              <w:rPr>
                <w:rFonts w:ascii="Times New Roman" w:hAnsi="Times New Roman" w:cs="Times New Roman"/>
                <w:b/>
                <w:bCs/>
                <w:i/>
                <w:iCs/>
                <w:color w:val="FF0000"/>
              </w:rPr>
            </w:rPrChange>
          </w:rPr>
          <w:delText xml:space="preserve">of gut microbiome </w:delText>
        </w:r>
      </w:del>
      <w:del w:id="467" w:author="Chen Liao" w:date="2021-03-14T07:48:00Z">
        <w:r w:rsidRPr="00BD29AE" w:rsidDel="002B27C3">
          <w:rPr>
            <w:rFonts w:ascii="Times New Roman" w:hAnsi="Times New Roman" w:cs="Times New Roman"/>
            <w:b/>
            <w:bCs/>
            <w:color w:val="000000" w:themeColor="text1"/>
            <w:rPrChange w:id="468" w:author="Chen Liao" w:date="2021-03-14T07:45:00Z">
              <w:rPr>
                <w:rFonts w:ascii="Times New Roman" w:hAnsi="Times New Roman" w:cs="Times New Roman"/>
                <w:b/>
                <w:bCs/>
                <w:i/>
                <w:iCs/>
                <w:color w:val="FF0000"/>
              </w:rPr>
            </w:rPrChange>
          </w:rPr>
          <w:delText xml:space="preserve">in response </w:delText>
        </w:r>
      </w:del>
      <w:del w:id="469" w:author="Chen Liao" w:date="2021-03-14T08:09:00Z">
        <w:r w:rsidRPr="00BD29AE" w:rsidDel="00AD0876">
          <w:rPr>
            <w:rFonts w:ascii="Times New Roman" w:hAnsi="Times New Roman" w:cs="Times New Roman"/>
            <w:b/>
            <w:bCs/>
            <w:color w:val="000000" w:themeColor="text1"/>
            <w:rPrChange w:id="470" w:author="Chen Liao" w:date="2021-03-14T07:45:00Z">
              <w:rPr>
                <w:rFonts w:ascii="Times New Roman" w:hAnsi="Times New Roman" w:cs="Times New Roman"/>
                <w:b/>
                <w:bCs/>
                <w:i/>
                <w:iCs/>
                <w:color w:val="FF0000"/>
              </w:rPr>
            </w:rPrChange>
          </w:rPr>
          <w:delText>to dietary fiber</w:delText>
        </w:r>
      </w:del>
      <w:ins w:id="471" w:author="Chen Liao" w:date="2021-03-14T07:45:00Z">
        <w:r w:rsidR="00BD29AE">
          <w:rPr>
            <w:rFonts w:ascii="Times New Roman" w:eastAsia="SimSun" w:hAnsi="Times New Roman" w:cs="Times New Roman"/>
            <w:color w:val="131413"/>
          </w:rPr>
          <w:t xml:space="preserve">. </w:t>
        </w:r>
      </w:ins>
      <w:ins w:id="472" w:author="Chen Liao" w:date="2021-03-14T10:29:00Z">
        <w:r w:rsidR="008E05B7">
          <w:rPr>
            <w:rFonts w:ascii="Times New Roman" w:eastAsia="SimSun" w:hAnsi="Times New Roman" w:cs="Times New Roman"/>
            <w:color w:val="131413"/>
          </w:rPr>
          <w:t>As expected, t</w:t>
        </w:r>
      </w:ins>
      <w:ins w:id="473" w:author="Chen Liao" w:date="2021-03-14T09:44:00Z">
        <w:r w:rsidR="002C3AAF">
          <w:rPr>
            <w:rFonts w:ascii="Times New Roman" w:eastAsia="SimSun" w:hAnsi="Times New Roman" w:cs="Times New Roman"/>
            <w:color w:val="131413"/>
          </w:rPr>
          <w:t>h</w:t>
        </w:r>
      </w:ins>
    </w:p>
    <w:p w14:paraId="01D85084" w14:textId="438F925F" w:rsidR="002C68CA" w:rsidRPr="002E3514" w:rsidDel="001214DC" w:rsidRDefault="00052290">
      <w:pPr>
        <w:jc w:val="both"/>
        <w:rPr>
          <w:moveFrom w:id="474" w:author="Chen Liao" w:date="2021-03-14T08:10:00Z"/>
          <w:rFonts w:ascii="Times New Roman" w:hAnsi="Times New Roman" w:cs="Times New Roman"/>
          <w:color w:val="000000"/>
        </w:rPr>
      </w:pPr>
      <w:moveFromRangeStart w:id="475" w:author="Chen Liao" w:date="2021-03-14T08:10:00Z" w:name="move66601853"/>
      <w:moveFrom w:id="476" w:author="Chen Liao" w:date="2021-03-14T08:10:00Z">
        <w:r w:rsidRPr="00203483" w:rsidDel="001214DC">
          <w:rPr>
            <w:rFonts w:ascii="Times New Roman" w:eastAsia="SimSun" w:hAnsi="Times New Roman" w:cs="Times New Roman"/>
            <w:color w:val="131413"/>
          </w:rPr>
          <w:t>We aim</w:t>
        </w:r>
        <w:r w:rsidRPr="00A62A4B" w:rsidDel="001214DC">
          <w:rPr>
            <w:rFonts w:ascii="Times New Roman" w:eastAsia="SimSun" w:hAnsi="Times New Roman" w:cs="Times New Roman"/>
            <w:color w:val="131413"/>
          </w:rPr>
          <w:t xml:space="preserve">ed to dissect the microbial dynamic responses to the dietary fiber intervention, which has </w:t>
        </w:r>
        <w:r w:rsidRPr="004D26A3" w:rsidDel="001214DC">
          <w:rPr>
            <w:rFonts w:ascii="Times New Roman" w:eastAsia="SimSun" w:hAnsi="Times New Roman" w:cs="Times New Roman"/>
            <w:color w:val="2A2A2A"/>
            <w:shd w:val="clear" w:color="auto" w:fill="FFFFFF"/>
          </w:rPr>
          <w:t>shown promise in optimizing gut microbiome structure to treat several disease conditions</w:t>
        </w:r>
        <w:r w:rsidRPr="004D26A3" w:rsidDel="001214DC">
          <w:rPr>
            <w:rFonts w:ascii="Times New Roman" w:eastAsia="SimSun" w:hAnsi="Times New Roman" w:cs="Times New Roman"/>
            <w:color w:val="131413"/>
          </w:rPr>
          <w:t>. To this end, the shifts of composition and SCFAs metabolism of gut mi</w:t>
        </w:r>
        <w:r w:rsidRPr="00596CB1" w:rsidDel="001214DC">
          <w:rPr>
            <w:rFonts w:ascii="Times New Roman" w:eastAsia="SimSun" w:hAnsi="Times New Roman" w:cs="Times New Roman"/>
            <w:color w:val="131413"/>
          </w:rPr>
          <w:t xml:space="preserve">crobiome </w:t>
        </w:r>
        <w:r w:rsidRPr="00596CB1" w:rsidDel="001214DC">
          <w:rPr>
            <w:rFonts w:ascii="Times New Roman" w:eastAsia="SimSun" w:hAnsi="Times New Roman" w:cs="Times New Roman"/>
            <w:color w:val="2A2A2A"/>
            <w:shd w:val="clear" w:color="auto" w:fill="FFFFFF"/>
          </w:rPr>
          <w:t xml:space="preserve">C57BL/6J mice before and after </w:t>
        </w:r>
        <w:r w:rsidRPr="00CA756F" w:rsidDel="001214DC">
          <w:rPr>
            <w:rFonts w:ascii="Times New Roman" w:eastAsia="SimSun" w:hAnsi="Times New Roman" w:cs="Times New Roman"/>
            <w:color w:val="131413"/>
          </w:rPr>
          <w:t>starting either cellulose (control) or inulin</w:t>
        </w:r>
        <w:r w:rsidR="004A26AF" w:rsidRPr="00F67F0C" w:rsidDel="001214DC">
          <w:rPr>
            <w:rFonts w:ascii="Times New Roman" w:eastAsia="SimSun" w:hAnsi="Times New Roman" w:cs="Times New Roman"/>
            <w:color w:val="131413"/>
          </w:rPr>
          <w:t>/resistant starch</w:t>
        </w:r>
        <w:r w:rsidRPr="001B058D" w:rsidDel="001214DC">
          <w:rPr>
            <w:rFonts w:ascii="Times New Roman" w:eastAsia="SimSun" w:hAnsi="Times New Roman" w:cs="Times New Roman"/>
            <w:color w:val="131413"/>
          </w:rPr>
          <w:t xml:space="preserve"> (high fiber) feeding</w:t>
        </w:r>
        <w:r w:rsidRPr="001B058D" w:rsidDel="001214DC">
          <w:rPr>
            <w:rFonts w:ascii="Times New Roman" w:eastAsia="SimSun" w:hAnsi="Times New Roman" w:cs="Times New Roman"/>
            <w:color w:val="2A2A2A"/>
            <w:shd w:val="clear" w:color="auto" w:fill="FFFFFF"/>
          </w:rPr>
          <w:t xml:space="preserve"> were longitudinal monitored (</w:t>
        </w:r>
        <w:r w:rsidRPr="002E3514" w:rsidDel="001214DC">
          <w:rPr>
            <w:rFonts w:ascii="Times New Roman" w:eastAsia="SimSun" w:hAnsi="Times New Roman" w:cs="Times New Roman"/>
            <w:b/>
            <w:bCs/>
            <w:color w:val="2A2A2A"/>
            <w:shd w:val="clear" w:color="auto" w:fill="FFFFFF"/>
          </w:rPr>
          <w:t>Fig 1A</w:t>
        </w:r>
        <w:r w:rsidRPr="002E3514" w:rsidDel="001214DC">
          <w:rPr>
            <w:rFonts w:ascii="Times New Roman" w:eastAsia="SimSun" w:hAnsi="Times New Roman" w:cs="Times New Roman"/>
            <w:color w:val="2A2A2A"/>
            <w:shd w:val="clear" w:color="auto" w:fill="FFFFFF"/>
          </w:rPr>
          <w:t xml:space="preserve">). Cellulose </w:t>
        </w:r>
        <w:r w:rsidRPr="002E3514" w:rsidDel="001214DC">
          <w:rPr>
            <w:rFonts w:ascii="Times New Roman" w:hAnsi="Times New Roman" w:cs="Times New Roman"/>
            <w:color w:val="2A2A2A"/>
            <w:shd w:val="clear" w:color="auto" w:fill="FFFFFF"/>
          </w:rPr>
          <w:t>was used as a negative control due to its low fermentability and consequent low SCFA production</w:t>
        </w:r>
        <w:r w:rsidRPr="002E3514" w:rsidDel="001214DC">
          <w:rPr>
            <w:rFonts w:ascii="Times New Roman" w:eastAsia="SimSun" w:hAnsi="Times New Roman" w:cs="Times New Roman"/>
            <w:color w:val="2A2A2A"/>
            <w:shd w:val="clear" w:color="auto" w:fill="FFFFFF"/>
          </w:rPr>
          <w:t xml:space="preserve">. Inulin </w:t>
        </w:r>
        <w:r w:rsidRPr="002E3514" w:rsidDel="001214DC">
          <w:rPr>
            <w:rFonts w:ascii="Times New Roman" w:eastAsia="SimSun" w:hAnsi="Times New Roman" w:cs="Times New Roman"/>
            <w:color w:val="000000"/>
          </w:rPr>
          <w:t>is a well-documented microbiota assessable carbohydrate characterized by selectively promoting the growth of beneficial microorganisms and SCFA production</w:t>
        </w:r>
        <w:r w:rsidR="001E359D" w:rsidRPr="002E3514" w:rsidDel="001214DC">
          <w:rPr>
            <w:rFonts w:ascii="Times New Roman" w:eastAsia="SimSun" w:hAnsi="Times New Roman" w:cs="Times New Roman"/>
            <w:color w:val="000000"/>
          </w:rPr>
          <w:t xml:space="preserve"> </w:t>
        </w:r>
        <w:r w:rsidR="001E359D" w:rsidRPr="00A62A4B" w:rsidDel="001214DC">
          <w:rPr>
            <w:rFonts w:ascii="Times New Roman" w:eastAsia="SimSun" w:hAnsi="Times New Roman" w:cs="Times New Roman"/>
            <w:color w:val="000000"/>
          </w:rPr>
          <w:fldChar w:fldCharType="begin"/>
        </w:r>
        <w:r w:rsidR="001E359D" w:rsidRPr="002E3514" w:rsidDel="001214DC">
          <w:rPr>
            <w:rFonts w:ascii="Times New Roman" w:eastAsia="SimSun" w:hAnsi="Times New Roman" w:cs="Times New Roman"/>
            <w:color w:val="000000"/>
          </w:rPr>
          <w:instrText xml:space="preserve"> ADDIN NE.Ref.{300B4D27-C6D9-4CD7-AF8C-AE4892D9E510}</w:instrText>
        </w:r>
        <w:r w:rsidR="001E359D" w:rsidRPr="00A62A4B" w:rsidDel="001214DC">
          <w:rPr>
            <w:rFonts w:ascii="Times New Roman" w:eastAsia="SimSun" w:hAnsi="Times New Roman" w:cs="Times New Roman"/>
            <w:color w:val="000000"/>
          </w:rPr>
          <w:fldChar w:fldCharType="separate"/>
        </w:r>
        <w:r w:rsidR="00ED3422" w:rsidRPr="00A62A4B" w:rsidDel="001214DC">
          <w:rPr>
            <w:rFonts w:ascii="Times New Roman" w:hAnsi="Times New Roman" w:cs="Times New Roman"/>
            <w:color w:val="080000"/>
          </w:rPr>
          <w:t>[18]</w:t>
        </w:r>
        <w:r w:rsidR="001E359D" w:rsidRPr="00A62A4B" w:rsidDel="001214DC">
          <w:rPr>
            <w:rFonts w:ascii="Times New Roman" w:eastAsia="SimSun" w:hAnsi="Times New Roman" w:cs="Times New Roman"/>
            <w:color w:val="000000"/>
          </w:rPr>
          <w:fldChar w:fldCharType="end"/>
        </w:r>
        <w:r w:rsidRPr="00203483" w:rsidDel="001214DC">
          <w:rPr>
            <w:rFonts w:ascii="Times New Roman" w:eastAsia="SimSun" w:hAnsi="Times New Roman" w:cs="Times New Roman"/>
            <w:color w:val="000000"/>
          </w:rPr>
          <w:t xml:space="preserve">. </w:t>
        </w:r>
        <w:r w:rsidR="0090267A" w:rsidRPr="00A62A4B" w:rsidDel="001214DC">
          <w:rPr>
            <w:rFonts w:ascii="Times New Roman" w:eastAsia="SimSun" w:hAnsi="Times New Roman" w:cs="Times New Roman"/>
            <w:color w:val="000000"/>
          </w:rPr>
          <w:t xml:space="preserve">With a different chemical </w:t>
        </w:r>
        <w:r w:rsidR="0090267A" w:rsidRPr="004D26A3" w:rsidDel="001214DC">
          <w:rPr>
            <w:rFonts w:ascii="Times New Roman" w:eastAsia="SimSun" w:hAnsi="Times New Roman" w:cs="Times New Roman"/>
            <w:color w:val="000000"/>
          </w:rPr>
          <w:t xml:space="preserve">structure </w:t>
        </w:r>
        <w:r w:rsidR="00FB3828" w:rsidRPr="002E43AE" w:rsidDel="001214DC">
          <w:rPr>
            <w:rFonts w:ascii="Times New Roman" w:eastAsia="SimSun" w:hAnsi="Times New Roman" w:cs="Times New Roman"/>
            <w:color w:val="000000"/>
          </w:rPr>
          <w:t xml:space="preserve">from inulin </w:t>
        </w:r>
        <w:r w:rsidR="0090267A" w:rsidRPr="003B3D31" w:rsidDel="001214DC">
          <w:rPr>
            <w:rFonts w:ascii="Times New Roman" w:eastAsia="SimSun" w:hAnsi="Times New Roman" w:cs="Times New Roman"/>
            <w:color w:val="000000"/>
          </w:rPr>
          <w:t xml:space="preserve">that is resistant to hydrolysis by human </w:t>
        </w:r>
        <w:r w:rsidR="0090267A" w:rsidRPr="00596CB1" w:rsidDel="001214DC">
          <w:rPr>
            <w:rFonts w:ascii="Times New Roman" w:eastAsia="SimSun" w:hAnsi="Times New Roman" w:cs="Times New Roman"/>
            <w:color w:val="000000"/>
          </w:rPr>
          <w:t>enzymes, r</w:t>
        </w:r>
        <w:r w:rsidR="0074147F" w:rsidRPr="00596CB1" w:rsidDel="001214DC">
          <w:rPr>
            <w:rFonts w:ascii="Times New Roman" w:eastAsia="SimSun" w:hAnsi="Times New Roman" w:cs="Times New Roman"/>
            <w:color w:val="000000"/>
          </w:rPr>
          <w:t xml:space="preserve">esistant starch escapes digestion by host small intestinal glucoamylases and transits the </w:t>
        </w:r>
        <w:r w:rsidR="0074147F" w:rsidRPr="00CA756F" w:rsidDel="001214DC">
          <w:rPr>
            <w:rFonts w:ascii="Times New Roman" w:eastAsia="SimSun" w:hAnsi="Times New Roman" w:cs="Times New Roman"/>
            <w:color w:val="000000"/>
          </w:rPr>
          <w:t>colon</w:t>
        </w:r>
        <w:r w:rsidR="00777F3A" w:rsidRPr="00CA756F" w:rsidDel="001214DC">
          <w:rPr>
            <w:rFonts w:ascii="Times New Roman" w:eastAsia="SimSun" w:hAnsi="Times New Roman" w:cs="Times New Roman"/>
            <w:color w:val="000000"/>
          </w:rPr>
          <w:t xml:space="preserve">, </w:t>
        </w:r>
        <w:r w:rsidR="0074147F" w:rsidRPr="00F67F0C" w:rsidDel="001214DC">
          <w:rPr>
            <w:rFonts w:ascii="Times New Roman" w:eastAsia="SimSun" w:hAnsi="Times New Roman" w:cs="Times New Roman"/>
            <w:color w:val="000000"/>
          </w:rPr>
          <w:t xml:space="preserve">where it is degraded by the </w:t>
        </w:r>
        <w:r w:rsidR="00777F3A" w:rsidRPr="001B058D" w:rsidDel="001214DC">
          <w:rPr>
            <w:rFonts w:ascii="Times New Roman" w:eastAsia="SimSun" w:hAnsi="Times New Roman" w:cs="Times New Roman"/>
            <w:color w:val="000000"/>
          </w:rPr>
          <w:t xml:space="preserve">gut microbiota and </w:t>
        </w:r>
        <w:r w:rsidR="00E93F44" w:rsidRPr="00DF26A5" w:rsidDel="001214DC">
          <w:rPr>
            <w:rFonts w:ascii="Times New Roman" w:hAnsi="Times New Roman" w:cs="Times New Roman"/>
            <w:color w:val="000000"/>
            <w:shd w:val="clear" w:color="auto" w:fill="FFFFFF"/>
          </w:rPr>
          <w:t>generates short-chain fatty acids (SCFAs)</w:t>
        </w:r>
        <w:r w:rsidR="00DE3185" w:rsidRPr="00DF26A5" w:rsidDel="001214DC">
          <w:rPr>
            <w:rFonts w:ascii="Times New Roman" w:hAnsi="Times New Roman" w:cs="Times New Roman"/>
            <w:color w:val="000000"/>
            <w:shd w:val="clear" w:color="auto" w:fill="FFFFFF"/>
          </w:rPr>
          <w:t xml:space="preserve"> </w:t>
        </w:r>
        <w:r w:rsidR="00DE3185" w:rsidRPr="00A62A4B" w:rsidDel="001214DC">
          <w:rPr>
            <w:rFonts w:ascii="Times New Roman" w:hAnsi="Times New Roman" w:cs="Times New Roman"/>
            <w:color w:val="000000"/>
            <w:shd w:val="clear" w:color="auto" w:fill="FFFFFF"/>
          </w:rPr>
          <w:fldChar w:fldCharType="begin"/>
        </w:r>
        <w:r w:rsidR="00DE3185" w:rsidRPr="00DF26A5" w:rsidDel="001214DC">
          <w:rPr>
            <w:rFonts w:ascii="Times New Roman" w:hAnsi="Times New Roman" w:cs="Times New Roman"/>
            <w:color w:val="000000"/>
            <w:shd w:val="clear" w:color="auto" w:fill="FFFFFF"/>
          </w:rPr>
          <w:instrText xml:space="preserve"> ADDIN NE.Ref.{2411D751-B9FD-4B88-A5B6-9CDF6E02F568}</w:instrText>
        </w:r>
        <w:r w:rsidR="00DE3185" w:rsidRPr="00A62A4B" w:rsidDel="001214DC">
          <w:rPr>
            <w:rFonts w:ascii="Times New Roman" w:hAnsi="Times New Roman" w:cs="Times New Roman"/>
            <w:color w:val="000000"/>
            <w:shd w:val="clear" w:color="auto" w:fill="FFFFFF"/>
          </w:rPr>
          <w:fldChar w:fldCharType="separate"/>
        </w:r>
        <w:r w:rsidR="004506EE" w:rsidRPr="00A62A4B" w:rsidDel="001214DC">
          <w:rPr>
            <w:rFonts w:ascii="Times New Roman" w:hAnsi="Times New Roman" w:cs="Times New Roman"/>
            <w:color w:val="080000"/>
          </w:rPr>
          <w:t>[19]</w:t>
        </w:r>
        <w:r w:rsidR="00DE3185" w:rsidRPr="00A62A4B" w:rsidDel="001214DC">
          <w:rPr>
            <w:rFonts w:ascii="Times New Roman" w:hAnsi="Times New Roman" w:cs="Times New Roman"/>
            <w:color w:val="000000"/>
            <w:shd w:val="clear" w:color="auto" w:fill="FFFFFF"/>
          </w:rPr>
          <w:fldChar w:fldCharType="end"/>
        </w:r>
        <w:r w:rsidR="0074147F" w:rsidRPr="00203483" w:rsidDel="001214DC">
          <w:rPr>
            <w:rFonts w:ascii="Times New Roman" w:eastAsia="SimSun" w:hAnsi="Times New Roman" w:cs="Times New Roman"/>
            <w:color w:val="000000"/>
          </w:rPr>
          <w:t xml:space="preserve">. </w:t>
        </w:r>
        <w:r w:rsidRPr="00A62A4B" w:rsidDel="001214DC">
          <w:rPr>
            <w:rFonts w:ascii="Times New Roman" w:hAnsi="Times New Roman" w:cs="Times New Roman"/>
            <w:color w:val="000000"/>
          </w:rPr>
          <w:t xml:space="preserve">Multiple measurement types of the gut microbiome from longitudinal stool specimens of each mice </w:t>
        </w:r>
        <w:r w:rsidRPr="004D26A3" w:rsidDel="001214DC">
          <w:rPr>
            <w:rFonts w:ascii="Times New Roman" w:hAnsi="Times New Roman" w:cs="Times New Roman"/>
            <w:color w:val="000000"/>
          </w:rPr>
          <w:t>were generated</w:t>
        </w:r>
        <w:r w:rsidR="00353B71" w:rsidRPr="004D26A3" w:rsidDel="001214DC">
          <w:rPr>
            <w:rFonts w:ascii="Times New Roman" w:hAnsi="Times New Roman" w:cs="Times New Roman"/>
            <w:color w:val="000000"/>
          </w:rPr>
          <w:t xml:space="preserve"> (</w:t>
        </w:r>
        <w:r w:rsidR="00353B71" w:rsidRPr="002E43AE" w:rsidDel="001214DC">
          <w:rPr>
            <w:rFonts w:ascii="Times New Roman" w:eastAsia="SimSun" w:hAnsi="Times New Roman" w:cs="Times New Roman"/>
            <w:b/>
            <w:bCs/>
            <w:color w:val="2A2A2A"/>
            <w:shd w:val="clear" w:color="auto" w:fill="FFFFFF"/>
          </w:rPr>
          <w:t>Fig 1A</w:t>
        </w:r>
        <w:r w:rsidR="00353B71" w:rsidRPr="003B3D31" w:rsidDel="001214DC">
          <w:rPr>
            <w:rFonts w:ascii="Times New Roman" w:hAnsi="Times New Roman" w:cs="Times New Roman"/>
            <w:color w:val="000000"/>
          </w:rPr>
          <w:t>)</w:t>
        </w:r>
        <w:r w:rsidRPr="00331C2E" w:rsidDel="001214DC">
          <w:rPr>
            <w:rFonts w:ascii="Times New Roman" w:hAnsi="Times New Roman" w:cs="Times New Roman"/>
            <w:color w:val="000000"/>
          </w:rPr>
          <w:t xml:space="preserve">. </w:t>
        </w:r>
        <w:r w:rsidRPr="00596CB1" w:rsidDel="001214DC">
          <w:rPr>
            <w:rFonts w:ascii="Times New Roman" w:hAnsi="Times New Roman" w:cs="Times New Roman"/>
          </w:rPr>
          <w:t>The temporal variations in community structure w</w:t>
        </w:r>
        <w:r w:rsidRPr="00CA756F" w:rsidDel="001214DC">
          <w:rPr>
            <w:rFonts w:ascii="Times New Roman" w:hAnsi="Times New Roman" w:cs="Times New Roman"/>
          </w:rPr>
          <w:t xml:space="preserve">ere accessed using 16S </w:t>
        </w:r>
        <w:r w:rsidRPr="00F67F0C" w:rsidDel="001214DC">
          <w:rPr>
            <w:rFonts w:ascii="Times New Roman" w:hAnsi="Times New Roman" w:cs="Times New Roman"/>
          </w:rPr>
          <w:t>rRNA gene sequencing. Since model construction is aided by abso</w:t>
        </w:r>
        <w:r w:rsidRPr="001B058D" w:rsidDel="001214DC">
          <w:rPr>
            <w:rFonts w:ascii="Times New Roman" w:hAnsi="Times New Roman" w:cs="Times New Roman"/>
          </w:rPr>
          <w:t xml:space="preserve">lute abundance information, the coupling total biomass was monitored using qPCR. In addition, </w:t>
        </w:r>
        <w:r w:rsidRPr="002E3514" w:rsidDel="001214DC">
          <w:rPr>
            <w:rFonts w:ascii="Times New Roman" w:hAnsi="Times New Roman" w:cs="Times New Roman"/>
            <w:color w:val="242021"/>
          </w:rPr>
          <w:t>a paralleling targeted metabonomic approach was used to determine the dynamics of SCFAs concentrations. Through m</w:t>
        </w:r>
        <w:r w:rsidRPr="002E3514" w:rsidDel="001214DC">
          <w:rPr>
            <w:rFonts w:ascii="Times New Roman" w:hAnsi="Times New Roman" w:cs="Times New Roman"/>
            <w:color w:val="2A2A2A"/>
            <w:shd w:val="clear" w:color="auto" w:fill="FFFFFF"/>
          </w:rPr>
          <w:t>etagenomic sequencing</w:t>
        </w:r>
        <w:r w:rsidRPr="002E3514" w:rsidDel="001214DC">
          <w:rPr>
            <w:rFonts w:ascii="Times New Roman" w:hAnsi="Times New Roman" w:cs="Times New Roman"/>
            <w:color w:val="242021"/>
          </w:rPr>
          <w:t xml:space="preserve">, functional shift of the gut microbiome (e.g. gene abundance of inulinase) was documented. </w:t>
        </w:r>
        <w:r w:rsidRPr="002E3514" w:rsidDel="001214DC">
          <w:rPr>
            <w:rFonts w:ascii="Times New Roman" w:hAnsi="Times New Roman" w:cs="Times New Roman"/>
            <w:color w:val="000000"/>
          </w:rPr>
          <w:t>To understand how members of the gut ecosystem respond as individual strains as well as how they interact with one another as functional groups and thereafter promote the SCFA production when exposed to inulin</w:t>
        </w:r>
        <w:r w:rsidR="00D670BF" w:rsidRPr="002E3514" w:rsidDel="001214DC">
          <w:rPr>
            <w:rFonts w:ascii="Times New Roman" w:hAnsi="Times New Roman" w:cs="Times New Roman"/>
            <w:color w:val="000000"/>
          </w:rPr>
          <w:t xml:space="preserve"> and resistant starch</w:t>
        </w:r>
        <w:r w:rsidRPr="002E3514" w:rsidDel="001214DC">
          <w:rPr>
            <w:rFonts w:ascii="Times New Roman" w:hAnsi="Times New Roman" w:cs="Times New Roman"/>
            <w:color w:val="000000"/>
          </w:rPr>
          <w:t xml:space="preserve">, multiple methods were employed to </w:t>
        </w:r>
        <w:r w:rsidRPr="002E3514" w:rsidDel="001214DC">
          <w:rPr>
            <w:rFonts w:ascii="Times New Roman" w:eastAsia="SimSun" w:hAnsi="Times New Roman" w:cs="Times New Roman"/>
            <w:color w:val="131413"/>
          </w:rPr>
          <w:t>dissect the metabolic process of inulin from degradation to SCFA production</w:t>
        </w:r>
        <w:r w:rsidR="009764D3" w:rsidRPr="002E3514" w:rsidDel="001214DC">
          <w:rPr>
            <w:rFonts w:ascii="Times New Roman" w:eastAsia="SimSun" w:hAnsi="Times New Roman" w:cs="Times New Roman"/>
            <w:color w:val="131413"/>
          </w:rPr>
          <w:t xml:space="preserve"> (</w:t>
        </w:r>
        <w:r w:rsidR="009764D3" w:rsidRPr="002E3514" w:rsidDel="001214DC">
          <w:rPr>
            <w:rFonts w:ascii="Times New Roman" w:hAnsi="Times New Roman" w:cs="Times New Roman"/>
            <w:b/>
            <w:bCs/>
            <w:color w:val="2A2A2A"/>
            <w:shd w:val="clear" w:color="auto" w:fill="FFFFFF"/>
          </w:rPr>
          <w:t>Fig 1B</w:t>
        </w:r>
        <w:r w:rsidR="009764D3" w:rsidRPr="002E3514" w:rsidDel="001214DC">
          <w:rPr>
            <w:rFonts w:ascii="Times New Roman" w:eastAsia="SimSun" w:hAnsi="Times New Roman" w:cs="Times New Roman"/>
            <w:color w:val="131413"/>
          </w:rPr>
          <w:t>)</w:t>
        </w:r>
        <w:r w:rsidRPr="002E3514" w:rsidDel="001214DC">
          <w:rPr>
            <w:rFonts w:ascii="Times New Roman" w:hAnsi="Times New Roman" w:cs="Times New Roman"/>
            <w:color w:val="000000"/>
          </w:rPr>
          <w:t xml:space="preserve">. </w:t>
        </w:r>
      </w:moveFrom>
    </w:p>
    <w:p w14:paraId="20771117" w14:textId="7E24E676" w:rsidR="002C68CA" w:rsidRPr="00EB13BA" w:rsidDel="006A1995" w:rsidRDefault="002C68CA" w:rsidP="00B75DA8">
      <w:pPr>
        <w:ind w:firstLineChars="100" w:firstLine="240"/>
        <w:jc w:val="both"/>
        <w:rPr>
          <w:del w:id="477" w:author="Chen Liao" w:date="2021-03-14T07:45:00Z"/>
          <w:rFonts w:ascii="Times New Roman" w:hAnsi="Times New Roman" w:cs="Times New Roman"/>
          <w:color w:val="000000"/>
          <w:rPrChange w:id="478" w:author="Chen Liao" w:date="2021-03-18T20:32:00Z">
            <w:rPr>
              <w:del w:id="479" w:author="Chen Liao" w:date="2021-03-14T07:45:00Z"/>
              <w:rFonts w:ascii="Times New Roman" w:hAnsi="Times New Roman" w:cs="Times New Roman"/>
              <w:color w:val="242021"/>
            </w:rPr>
          </w:rPrChange>
        </w:rPr>
        <w:pPrChange w:id="480" w:author="Chen Liao" w:date="2021-03-18T19:50:00Z">
          <w:pPr>
            <w:jc w:val="both"/>
          </w:pPr>
        </w:pPrChange>
      </w:pPr>
      <w:moveFromRangeStart w:id="481" w:author="Chen Liao" w:date="2021-03-14T09:31:00Z" w:name="move66606698"/>
      <w:moveFromRangeEnd w:id="475"/>
      <w:moveFrom w:id="482" w:author="Chen Liao" w:date="2021-03-14T09:31:00Z">
        <w:r w:rsidRPr="002E3514" w:rsidDel="002C14A2">
          <w:rPr>
            <w:rFonts w:ascii="Times New Roman" w:eastAsia="SimSun" w:hAnsi="Times New Roman" w:cs="Times New Roman"/>
            <w:color w:val="131413"/>
          </w:rPr>
          <w:t xml:space="preserve">To mirroring the response of personalized gut microbial system in humans while controlling confounding </w:t>
        </w:r>
        <w:r w:rsidRPr="002E3514" w:rsidDel="002C14A2">
          <w:rPr>
            <w:rFonts w:ascii="Times New Roman" w:eastAsia="SimSun" w:hAnsi="Times New Roman" w:cs="Times New Roman"/>
            <w:color w:val="000000"/>
            <w:shd w:val="clear" w:color="auto" w:fill="FFFFFF"/>
          </w:rPr>
          <w:t>variation between individuals that driven by environmental differences and other host differences</w:t>
        </w:r>
        <w:r w:rsidRPr="002E3514" w:rsidDel="002C14A2">
          <w:rPr>
            <w:rFonts w:ascii="Times New Roman" w:eastAsia="SimSun" w:hAnsi="Times New Roman" w:cs="Times New Roman"/>
            <w:color w:val="131413"/>
          </w:rPr>
          <w:t xml:space="preserve">, </w:t>
        </w:r>
        <w:r w:rsidRPr="002E3514" w:rsidDel="002C14A2">
          <w:rPr>
            <w:rFonts w:ascii="Times New Roman" w:eastAsia="SimSun" w:hAnsi="Times New Roman" w:cs="Times New Roman"/>
            <w:color w:val="2A2A2A"/>
            <w:shd w:val="clear" w:color="auto" w:fill="FFFFFF"/>
          </w:rPr>
          <w:t>age- and gender-matched isogenic mice for different gut microbiome were purchased from four different commercial vendors</w:t>
        </w:r>
        <w:r w:rsidRPr="002E3514" w:rsidDel="002C14A2">
          <w:rPr>
            <w:rFonts w:ascii="Times New Roman" w:eastAsia="SimSun" w:hAnsi="Times New Roman" w:cs="Times New Roman"/>
            <w:color w:val="131413"/>
          </w:rPr>
          <w:t xml:space="preserve">. </w:t>
        </w:r>
      </w:moveFrom>
      <w:moveFromRangeEnd w:id="481"/>
      <w:ins w:id="483" w:author="Chen Liao" w:date="2021-03-14T09:31:00Z">
        <w:r w:rsidR="0070033F">
          <w:rPr>
            <w:rFonts w:ascii="Times New Roman" w:eastAsia="SimSun" w:hAnsi="Times New Roman" w:cs="Times New Roman"/>
            <w:color w:val="131413"/>
          </w:rPr>
          <w:t xml:space="preserve">e </w:t>
        </w:r>
      </w:ins>
      <w:ins w:id="484" w:author="Chen Liao" w:date="2021-03-14T09:41:00Z">
        <w:r w:rsidR="0070033F">
          <w:rPr>
            <w:rFonts w:ascii="Times New Roman" w:eastAsia="SimSun" w:hAnsi="Times New Roman" w:cs="Times New Roman"/>
            <w:color w:val="131413"/>
          </w:rPr>
          <w:t xml:space="preserve">baseline </w:t>
        </w:r>
      </w:ins>
      <w:ins w:id="485" w:author="Chen Liao" w:date="2021-03-14T09:39:00Z">
        <w:r w:rsidR="0070033F">
          <w:rPr>
            <w:rFonts w:ascii="Times New Roman" w:eastAsia="SimSun" w:hAnsi="Times New Roman" w:cs="Times New Roman"/>
            <w:color w:val="131413"/>
          </w:rPr>
          <w:t xml:space="preserve">gut </w:t>
        </w:r>
      </w:ins>
      <w:del w:id="486" w:author="Chen Liao" w:date="2021-03-14T09:31:00Z">
        <w:r w:rsidRPr="00DF26A5" w:rsidDel="0070033F">
          <w:rPr>
            <w:rFonts w:ascii="Times New Roman" w:eastAsia="SimSun" w:hAnsi="Times New Roman" w:cs="Times New Roman"/>
            <w:color w:val="131413"/>
            <w:rPrChange w:id="487" w:author="Chen Liao" w:date="2021-03-09T15:09:00Z">
              <w:rPr>
                <w:rFonts w:ascii="Times New Roman" w:eastAsia="SimSun" w:hAnsi="Times New Roman" w:cs="Times New Roman"/>
                <w:color w:val="131413"/>
                <w:szCs w:val="21"/>
              </w:rPr>
            </w:rPrChange>
          </w:rPr>
          <w:delText>A</w:delText>
        </w:r>
        <w:r w:rsidRPr="002E3514" w:rsidDel="0070033F">
          <w:rPr>
            <w:rFonts w:ascii="Times New Roman" w:eastAsia="SimSun" w:hAnsi="Times New Roman" w:cs="Times New Roman"/>
            <w:color w:val="131413"/>
          </w:rPr>
          <w:delText xml:space="preserve">s expected, </w:delText>
        </w:r>
        <w:r w:rsidRPr="002E3514" w:rsidDel="0070033F">
          <w:rPr>
            <w:rFonts w:ascii="Times New Roman" w:hAnsi="Times New Roman" w:cs="Times New Roman"/>
            <w:color w:val="2A2A2A"/>
            <w:shd w:val="clear" w:color="auto" w:fill="FFFFFF"/>
          </w:rPr>
          <w:delText xml:space="preserve">we observed significant differences in the </w:delText>
        </w:r>
      </w:del>
      <w:r w:rsidRPr="002E3514">
        <w:rPr>
          <w:rFonts w:ascii="Times New Roman" w:hAnsi="Times New Roman" w:cs="Times New Roman"/>
          <w:color w:val="2A2A2A"/>
          <w:shd w:val="clear" w:color="auto" w:fill="FFFFFF"/>
        </w:rPr>
        <w:t xml:space="preserve">microbiota </w:t>
      </w:r>
      <w:del w:id="488" w:author="Chen Liao" w:date="2021-03-14T09:39:00Z">
        <w:r w:rsidRPr="002E3514" w:rsidDel="0070033F">
          <w:rPr>
            <w:rFonts w:ascii="Times New Roman" w:hAnsi="Times New Roman" w:cs="Times New Roman"/>
            <w:color w:val="2A2A2A"/>
            <w:shd w:val="clear" w:color="auto" w:fill="FFFFFF"/>
          </w:rPr>
          <w:delText xml:space="preserve">composition </w:delText>
        </w:r>
      </w:del>
      <w:ins w:id="489" w:author="Chen Liao" w:date="2021-03-14T09:39:00Z">
        <w:r w:rsidR="0070033F">
          <w:rPr>
            <w:rFonts w:ascii="Times New Roman" w:hAnsi="Times New Roman" w:cs="Times New Roman"/>
            <w:color w:val="2A2A2A"/>
            <w:shd w:val="clear" w:color="auto" w:fill="FFFFFF"/>
          </w:rPr>
          <w:t xml:space="preserve">has more similar </w:t>
        </w:r>
      </w:ins>
      <w:ins w:id="490" w:author="Chen Liao" w:date="2021-03-14T10:29:00Z">
        <w:r w:rsidR="008E05B7">
          <w:rPr>
            <w:rFonts w:ascii="Times New Roman" w:hAnsi="Times New Roman" w:cs="Times New Roman"/>
            <w:color w:val="2A2A2A"/>
            <w:shd w:val="clear" w:color="auto" w:fill="FFFFFF"/>
          </w:rPr>
          <w:t xml:space="preserve">bacterial </w:t>
        </w:r>
      </w:ins>
      <w:ins w:id="491" w:author="Chen Liao" w:date="2021-03-14T09:39:00Z">
        <w:r w:rsidR="0070033F">
          <w:rPr>
            <w:rFonts w:ascii="Times New Roman" w:hAnsi="Times New Roman" w:cs="Times New Roman"/>
            <w:color w:val="2A2A2A"/>
            <w:shd w:val="clear" w:color="auto" w:fill="FFFFFF"/>
          </w:rPr>
          <w:t xml:space="preserve">composition across mice </w:t>
        </w:r>
      </w:ins>
      <w:ins w:id="492" w:author="Chen Liao" w:date="2021-03-14T09:40:00Z">
        <w:r w:rsidR="0070033F">
          <w:rPr>
            <w:rFonts w:ascii="Times New Roman" w:hAnsi="Times New Roman" w:cs="Times New Roman"/>
            <w:color w:val="2A2A2A"/>
            <w:shd w:val="clear" w:color="auto" w:fill="FFFFFF"/>
          </w:rPr>
          <w:t>within the same vendor than mice between different vendors</w:t>
        </w:r>
      </w:ins>
      <w:ins w:id="493" w:author="Chen Liao" w:date="2021-03-14T09:41:00Z">
        <w:r w:rsidR="0070033F">
          <w:rPr>
            <w:rFonts w:ascii="Times New Roman" w:hAnsi="Times New Roman" w:cs="Times New Roman"/>
            <w:color w:val="2A2A2A"/>
            <w:shd w:val="clear" w:color="auto" w:fill="FFFFFF"/>
          </w:rPr>
          <w:t xml:space="preserve"> (</w:t>
        </w:r>
        <w:r w:rsidR="0070033F" w:rsidRPr="002C3AAF">
          <w:rPr>
            <w:rFonts w:ascii="Times New Roman" w:hAnsi="Times New Roman" w:cs="Times New Roman"/>
            <w:color w:val="2A2A2A"/>
            <w:highlight w:val="yellow"/>
            <w:shd w:val="clear" w:color="auto" w:fill="FFFFFF"/>
            <w:rPrChange w:id="494" w:author="Chen Liao" w:date="2021-03-14T09:42:00Z">
              <w:rPr>
                <w:rFonts w:ascii="Times New Roman" w:hAnsi="Times New Roman" w:cs="Times New Roman"/>
                <w:color w:val="2A2A2A"/>
                <w:shd w:val="clear" w:color="auto" w:fill="FFFFFF"/>
              </w:rPr>
            </w:rPrChange>
          </w:rPr>
          <w:t>Fig. 1C,D</w:t>
        </w:r>
      </w:ins>
      <w:ins w:id="495" w:author="Chen Liao" w:date="2021-03-14T09:45:00Z">
        <w:r w:rsidR="002C3AAF">
          <w:rPr>
            <w:rFonts w:ascii="Times New Roman" w:hAnsi="Times New Roman" w:cs="Times New Roman"/>
            <w:color w:val="2A2A2A"/>
            <w:shd w:val="clear" w:color="auto" w:fill="FFFFFF"/>
          </w:rPr>
          <w:t xml:space="preserve">), despite </w:t>
        </w:r>
      </w:ins>
      <w:ins w:id="496" w:author="Chen Liao" w:date="2021-03-18T20:35:00Z">
        <w:r w:rsidR="004B44DD">
          <w:rPr>
            <w:rFonts w:ascii="Times New Roman" w:hAnsi="Times New Roman" w:cs="Times New Roman"/>
            <w:color w:val="2A2A2A"/>
            <w:shd w:val="clear" w:color="auto" w:fill="FFFFFF"/>
          </w:rPr>
          <w:t xml:space="preserve">they were </w:t>
        </w:r>
      </w:ins>
      <w:ins w:id="497" w:author="Chen Liao" w:date="2021-03-14T09:45:00Z">
        <w:r w:rsidR="002C3AAF">
          <w:rPr>
            <w:rFonts w:ascii="Times New Roman" w:hAnsi="Times New Roman" w:cs="Times New Roman"/>
            <w:color w:val="2A2A2A"/>
            <w:shd w:val="clear" w:color="auto" w:fill="FFFFFF"/>
          </w:rPr>
          <w:t xml:space="preserve">genetically identical </w:t>
        </w:r>
      </w:ins>
      <w:ins w:id="498" w:author="Chen Liao" w:date="2021-03-18T20:35:00Z">
        <w:r w:rsidR="004B44DD">
          <w:rPr>
            <w:rFonts w:ascii="Times New Roman" w:hAnsi="Times New Roman" w:cs="Times New Roman"/>
            <w:color w:val="2A2A2A"/>
            <w:shd w:val="clear" w:color="auto" w:fill="FFFFFF"/>
          </w:rPr>
          <w:t xml:space="preserve">and </w:t>
        </w:r>
      </w:ins>
      <w:del w:id="499" w:author="Chen Liao" w:date="2021-03-14T09:45:00Z">
        <w:r w:rsidRPr="002E3514" w:rsidDel="002C3AAF">
          <w:rPr>
            <w:rFonts w:ascii="Times New Roman" w:hAnsi="Times New Roman" w:cs="Times New Roman"/>
            <w:color w:val="2A2A2A"/>
            <w:shd w:val="clear" w:color="auto" w:fill="FFFFFF"/>
          </w:rPr>
          <w:delText>of mice pu</w:delText>
        </w:r>
        <w:r w:rsidRPr="00203483" w:rsidDel="002C3AAF">
          <w:rPr>
            <w:rFonts w:ascii="Times New Roman" w:hAnsi="Times New Roman" w:cs="Times New Roman"/>
            <w:color w:val="2A2A2A"/>
            <w:shd w:val="clear" w:color="auto" w:fill="FFFFFF"/>
          </w:rPr>
          <w:delText xml:space="preserve">rchased </w:delText>
        </w:r>
        <w:r w:rsidRPr="00A62A4B" w:rsidDel="002C3AAF">
          <w:rPr>
            <w:rFonts w:ascii="Times New Roman" w:hAnsi="Times New Roman" w:cs="Times New Roman"/>
            <w:color w:val="2A2A2A"/>
            <w:shd w:val="clear" w:color="auto" w:fill="FFFFFF"/>
          </w:rPr>
          <w:delText xml:space="preserve">from </w:delText>
        </w:r>
      </w:del>
      <w:del w:id="500" w:author="Chen Liao" w:date="2021-03-14T09:33:00Z">
        <w:r w:rsidRPr="00A62A4B" w:rsidDel="0070033F">
          <w:rPr>
            <w:rFonts w:ascii="Times New Roman" w:hAnsi="Times New Roman" w:cs="Times New Roman"/>
            <w:color w:val="2A2A2A"/>
            <w:shd w:val="clear" w:color="auto" w:fill="FFFFFF"/>
          </w:rPr>
          <w:delText>the four independent breeder sources</w:delText>
        </w:r>
      </w:del>
      <w:del w:id="501" w:author="Chen Liao" w:date="2021-03-14T09:45:00Z">
        <w:r w:rsidRPr="00A62A4B" w:rsidDel="002C3AAF">
          <w:rPr>
            <w:rFonts w:ascii="Times New Roman" w:hAnsi="Times New Roman" w:cs="Times New Roman"/>
            <w:color w:val="2A2A2A"/>
            <w:shd w:val="clear" w:color="auto" w:fill="FFFFFF"/>
          </w:rPr>
          <w:delText>, despite being</w:delText>
        </w:r>
      </w:del>
      <w:del w:id="502" w:author="Chen Liao" w:date="2021-03-18T20:35:00Z">
        <w:r w:rsidRPr="00A62A4B" w:rsidDel="004B44DD">
          <w:rPr>
            <w:rFonts w:ascii="Times New Roman" w:hAnsi="Times New Roman" w:cs="Times New Roman"/>
            <w:color w:val="2A2A2A"/>
            <w:shd w:val="clear" w:color="auto" w:fill="FFFFFF"/>
          </w:rPr>
          <w:delText xml:space="preserve"> </w:delText>
        </w:r>
      </w:del>
      <w:ins w:id="503" w:author="Chen Liao" w:date="2021-03-14T09:46:00Z">
        <w:r w:rsidR="002C3AAF">
          <w:rPr>
            <w:rFonts w:ascii="Times New Roman" w:hAnsi="Times New Roman" w:cs="Times New Roman"/>
            <w:color w:val="2A2A2A"/>
            <w:shd w:val="clear" w:color="auto" w:fill="FFFFFF"/>
          </w:rPr>
          <w:t>co-</w:t>
        </w:r>
      </w:ins>
      <w:r w:rsidRPr="00A62A4B">
        <w:rPr>
          <w:rFonts w:ascii="Times New Roman" w:hAnsi="Times New Roman" w:cs="Times New Roman"/>
          <w:color w:val="2A2A2A"/>
          <w:shd w:val="clear" w:color="auto" w:fill="FFFFFF"/>
        </w:rPr>
        <w:t>housed in the same</w:t>
      </w:r>
      <w:r w:rsidRPr="004D26A3">
        <w:rPr>
          <w:rFonts w:ascii="Times New Roman" w:hAnsi="Times New Roman" w:cs="Times New Roman"/>
          <w:color w:val="2A2A2A"/>
          <w:shd w:val="clear" w:color="auto" w:fill="FFFFFF"/>
        </w:rPr>
        <w:t xml:space="preserve"> </w:t>
      </w:r>
      <w:del w:id="504" w:author="Chen Liao" w:date="2021-03-18T20:35:00Z">
        <w:r w:rsidRPr="004D26A3" w:rsidDel="004F69DE">
          <w:rPr>
            <w:rFonts w:ascii="Times New Roman" w:hAnsi="Times New Roman" w:cs="Times New Roman"/>
            <w:color w:val="2A2A2A"/>
            <w:shd w:val="clear" w:color="auto" w:fill="FFFFFF"/>
          </w:rPr>
          <w:delText xml:space="preserve">environment </w:delText>
        </w:r>
      </w:del>
      <w:ins w:id="505" w:author="Chen Liao" w:date="2021-03-18T20:35:00Z">
        <w:r w:rsidR="004F69DE">
          <w:rPr>
            <w:rFonts w:ascii="Times New Roman" w:hAnsi="Times New Roman" w:cs="Times New Roman"/>
            <w:color w:val="2A2A2A"/>
            <w:shd w:val="clear" w:color="auto" w:fill="FFFFFF"/>
          </w:rPr>
          <w:t>cages</w:t>
        </w:r>
        <w:r w:rsidR="004F69DE" w:rsidRPr="004D26A3">
          <w:rPr>
            <w:rFonts w:ascii="Times New Roman" w:hAnsi="Times New Roman" w:cs="Times New Roman"/>
            <w:color w:val="2A2A2A"/>
            <w:shd w:val="clear" w:color="auto" w:fill="FFFFFF"/>
          </w:rPr>
          <w:t xml:space="preserve"> </w:t>
        </w:r>
      </w:ins>
      <w:r w:rsidRPr="004D26A3">
        <w:rPr>
          <w:rFonts w:ascii="Times New Roman" w:hAnsi="Times New Roman" w:cs="Times New Roman"/>
          <w:color w:val="2A2A2A"/>
          <w:shd w:val="clear" w:color="auto" w:fill="FFFFFF"/>
        </w:rPr>
        <w:t xml:space="preserve">and fed </w:t>
      </w:r>
      <w:ins w:id="506" w:author="Chen Liao" w:date="2021-03-14T09:47:00Z">
        <w:r w:rsidR="002C3AAF">
          <w:rPr>
            <w:rFonts w:ascii="Times New Roman" w:hAnsi="Times New Roman" w:cs="Times New Roman"/>
            <w:color w:val="2A2A2A"/>
            <w:shd w:val="clear" w:color="auto" w:fill="FFFFFF"/>
          </w:rPr>
          <w:t xml:space="preserve">with </w:t>
        </w:r>
      </w:ins>
      <w:r w:rsidRPr="004D26A3">
        <w:rPr>
          <w:rFonts w:ascii="Times New Roman" w:hAnsi="Times New Roman" w:cs="Times New Roman"/>
          <w:color w:val="2A2A2A"/>
          <w:shd w:val="clear" w:color="auto" w:fill="FFFFFF"/>
        </w:rPr>
        <w:t xml:space="preserve">the same cellulose-based diet 7 days prior to </w:t>
      </w:r>
      <w:ins w:id="507" w:author="Chen Liao" w:date="2021-03-14T09:46:00Z">
        <w:r w:rsidR="002C3AAF">
          <w:rPr>
            <w:rFonts w:ascii="Times New Roman" w:hAnsi="Times New Roman" w:cs="Times New Roman"/>
            <w:color w:val="2A2A2A"/>
            <w:shd w:val="clear" w:color="auto" w:fill="FFFFFF"/>
          </w:rPr>
          <w:t>dietary fiber intervention</w:t>
        </w:r>
      </w:ins>
      <w:ins w:id="508" w:author="Chen Liao" w:date="2021-03-14T09:47:00Z">
        <w:r w:rsidR="002C3AAF">
          <w:rPr>
            <w:rFonts w:ascii="Times New Roman" w:hAnsi="Times New Roman" w:cs="Times New Roman"/>
            <w:color w:val="2A2A2A"/>
            <w:shd w:val="clear" w:color="auto" w:fill="FFFFFF"/>
          </w:rPr>
          <w:t>.</w:t>
        </w:r>
      </w:ins>
      <w:ins w:id="509" w:author="Chen Liao" w:date="2021-03-18T20:32:00Z">
        <w:r w:rsidR="00EB13BA">
          <w:rPr>
            <w:rFonts w:ascii="Times New Roman" w:hAnsi="Times New Roman" w:cs="Times New Roman"/>
            <w:color w:val="2A2A2A"/>
            <w:shd w:val="clear" w:color="auto" w:fill="FFFFFF"/>
          </w:rPr>
          <w:t xml:space="preserve"> </w:t>
        </w:r>
      </w:ins>
      <w:proofErr w:type="gramStart"/>
      <w:ins w:id="510" w:author="Chen Liao" w:date="2021-03-14T10:36:00Z">
        <w:r w:rsidR="008E05B7">
          <w:rPr>
            <w:rFonts w:ascii="Times New Roman" w:hAnsi="Times New Roman" w:cs="Times New Roman"/>
            <w:color w:val="2A2A2A"/>
            <w:shd w:val="clear" w:color="auto" w:fill="FFFFFF"/>
          </w:rPr>
          <w:t>Beta-diversity</w:t>
        </w:r>
      </w:ins>
      <w:ins w:id="511" w:author="Chen Liao" w:date="2021-03-18T22:25:00Z">
        <w:r w:rsidR="00FA2218">
          <w:rPr>
            <w:rFonts w:ascii="Times New Roman" w:hAnsi="Times New Roman" w:cs="Times New Roman"/>
            <w:color w:val="2A2A2A"/>
            <w:shd w:val="clear" w:color="auto" w:fill="FFFFFF"/>
          </w:rPr>
          <w:t xml:space="preserve"> (between-sample distance)</w:t>
        </w:r>
      </w:ins>
      <w:ins w:id="512" w:author="Chen Liao" w:date="2021-03-14T10:36:00Z">
        <w:r w:rsidR="008E05B7">
          <w:rPr>
            <w:rFonts w:ascii="Times New Roman" w:hAnsi="Times New Roman" w:cs="Times New Roman"/>
            <w:color w:val="2A2A2A"/>
            <w:shd w:val="clear" w:color="auto" w:fill="FFFFFF"/>
          </w:rPr>
          <w:t>,</w:t>
        </w:r>
        <w:proofErr w:type="gramEnd"/>
        <w:r w:rsidR="008E05B7">
          <w:rPr>
            <w:rFonts w:ascii="Times New Roman" w:hAnsi="Times New Roman" w:cs="Times New Roman"/>
            <w:color w:val="2A2A2A"/>
            <w:shd w:val="clear" w:color="auto" w:fill="FFFFFF"/>
          </w:rPr>
          <w:t xml:space="preserve"> calculated by the </w:t>
        </w:r>
      </w:ins>
      <w:bookmarkStart w:id="513" w:name="OLE_LINK66"/>
      <w:bookmarkStart w:id="514" w:name="OLE_LINK67"/>
      <w:commentRangeStart w:id="515"/>
      <w:ins w:id="516" w:author="Chen Liao" w:date="2021-03-14T10:39:00Z">
        <w:r w:rsidR="008E05B7">
          <w:rPr>
            <w:rFonts w:ascii="Times New Roman" w:hAnsi="Times New Roman" w:cs="Times New Roman"/>
            <w:color w:val="2A2A2A"/>
            <w:shd w:val="clear" w:color="auto" w:fill="FFFFFF"/>
          </w:rPr>
          <w:t>Aitchison distance</w:t>
        </w:r>
      </w:ins>
      <w:commentRangeEnd w:id="515"/>
      <w:ins w:id="517" w:author="Chen Liao" w:date="2021-03-18T22:21:00Z">
        <w:r w:rsidR="00113299">
          <w:rPr>
            <w:rStyle w:val="CommentReference"/>
          </w:rPr>
          <w:commentReference w:id="515"/>
        </w:r>
      </w:ins>
      <w:ins w:id="518" w:author="Chen Liao" w:date="2021-03-14T10:41:00Z">
        <w:r w:rsidR="002E3514">
          <w:rPr>
            <w:rFonts w:ascii="Times New Roman" w:hAnsi="Times New Roman" w:cs="Times New Roman"/>
            <w:color w:val="2A2A2A"/>
            <w:shd w:val="clear" w:color="auto" w:fill="FFFFFF"/>
          </w:rPr>
          <w:t xml:space="preserve"> </w:t>
        </w:r>
        <w:bookmarkEnd w:id="513"/>
        <w:bookmarkEnd w:id="514"/>
        <w:r w:rsidR="002E3514">
          <w:rPr>
            <w:rFonts w:ascii="Times New Roman" w:hAnsi="Times New Roman" w:cs="Times New Roman"/>
            <w:color w:val="2A2A2A"/>
            <w:shd w:val="clear" w:color="auto" w:fill="FFFFFF"/>
          </w:rPr>
          <w:t>at the lowest classified taxonomy level</w:t>
        </w:r>
      </w:ins>
      <w:ins w:id="519" w:author="Chen Liao" w:date="2021-03-14T10:39:00Z">
        <w:r w:rsidR="008E05B7">
          <w:rPr>
            <w:rFonts w:ascii="Times New Roman" w:hAnsi="Times New Roman" w:cs="Times New Roman"/>
            <w:color w:val="2A2A2A"/>
            <w:shd w:val="clear" w:color="auto" w:fill="FFFFFF"/>
          </w:rPr>
          <w:t xml:space="preserve">, </w:t>
        </w:r>
        <w:r w:rsidR="00E101E1">
          <w:rPr>
            <w:rFonts w:ascii="Times New Roman" w:hAnsi="Times New Roman" w:cs="Times New Roman"/>
            <w:color w:val="2A2A2A"/>
            <w:shd w:val="clear" w:color="auto" w:fill="FFFFFF"/>
          </w:rPr>
          <w:t xml:space="preserve">shows </w:t>
        </w:r>
      </w:ins>
      <w:ins w:id="520" w:author="Chen Liao" w:date="2021-03-14T10:41:00Z">
        <w:r w:rsidR="002E3514">
          <w:rPr>
            <w:rFonts w:ascii="Times New Roman" w:hAnsi="Times New Roman" w:cs="Times New Roman"/>
            <w:color w:val="2A2A2A"/>
            <w:shd w:val="clear" w:color="auto" w:fill="FFFFFF"/>
          </w:rPr>
          <w:t xml:space="preserve">that </w:t>
        </w:r>
      </w:ins>
      <w:ins w:id="521" w:author="Chen Liao" w:date="2021-03-14T10:42:00Z">
        <w:r w:rsidR="002E3514">
          <w:rPr>
            <w:rFonts w:ascii="Times New Roman" w:hAnsi="Times New Roman" w:cs="Times New Roman"/>
            <w:color w:val="2A2A2A"/>
            <w:shd w:val="clear" w:color="auto" w:fill="FFFFFF"/>
          </w:rPr>
          <w:t xml:space="preserve">the baseline gut microbiota of our </w:t>
        </w:r>
      </w:ins>
      <w:ins w:id="522" w:author="Chen Liao" w:date="2021-03-14T10:41:00Z">
        <w:r w:rsidR="002E3514">
          <w:rPr>
            <w:rFonts w:ascii="Times New Roman" w:hAnsi="Times New Roman" w:cs="Times New Roman"/>
            <w:color w:val="2A2A2A"/>
            <w:shd w:val="clear" w:color="auto" w:fill="FFFFFF"/>
          </w:rPr>
          <w:t>mice cluster</w:t>
        </w:r>
      </w:ins>
      <w:ins w:id="523" w:author="Chen Liao" w:date="2021-03-14T10:42:00Z">
        <w:r w:rsidR="002E3514">
          <w:rPr>
            <w:rFonts w:ascii="Times New Roman" w:hAnsi="Times New Roman" w:cs="Times New Roman"/>
            <w:color w:val="2A2A2A"/>
            <w:shd w:val="clear" w:color="auto" w:fill="FFFFFF"/>
          </w:rPr>
          <w:t xml:space="preserve"> by vendor</w:t>
        </w:r>
      </w:ins>
      <w:ins w:id="524" w:author="Chen Liao" w:date="2021-03-14T10:44:00Z">
        <w:r w:rsidR="002E3514">
          <w:rPr>
            <w:rFonts w:ascii="Times New Roman" w:hAnsi="Times New Roman" w:cs="Times New Roman"/>
            <w:color w:val="2A2A2A"/>
            <w:shd w:val="clear" w:color="auto" w:fill="FFFFFF"/>
          </w:rPr>
          <w:t xml:space="preserve"> (Adonis, P&lt;0.001)</w:t>
        </w:r>
      </w:ins>
      <w:ins w:id="525" w:author="Chen Liao" w:date="2021-03-14T10:45:00Z">
        <w:r w:rsidR="002E3514">
          <w:rPr>
            <w:rFonts w:ascii="Times New Roman" w:hAnsi="Times New Roman" w:cs="Times New Roman"/>
            <w:color w:val="2A2A2A"/>
            <w:shd w:val="clear" w:color="auto" w:fill="FFFFFF"/>
          </w:rPr>
          <w:t xml:space="preserve"> and are </w:t>
        </w:r>
      </w:ins>
      <w:ins w:id="526" w:author="Chen Liao" w:date="2021-03-14T10:46:00Z">
        <w:r w:rsidR="002E3514">
          <w:rPr>
            <w:rFonts w:ascii="Times New Roman" w:hAnsi="Times New Roman" w:cs="Times New Roman"/>
            <w:color w:val="2A2A2A"/>
            <w:shd w:val="clear" w:color="auto" w:fill="FFFFFF"/>
          </w:rPr>
          <w:t xml:space="preserve">characterized </w:t>
        </w:r>
      </w:ins>
      <w:ins w:id="527" w:author="Chen Liao" w:date="2021-03-14T10:47:00Z">
        <w:r w:rsidR="002E3514">
          <w:rPr>
            <w:rFonts w:ascii="Times New Roman" w:hAnsi="Times New Roman" w:cs="Times New Roman"/>
            <w:color w:val="2A2A2A"/>
            <w:shd w:val="clear" w:color="auto" w:fill="FFFFFF"/>
          </w:rPr>
          <w:t>by</w:t>
        </w:r>
      </w:ins>
      <w:ins w:id="528" w:author="Chen Liao" w:date="2021-03-14T10:45:00Z">
        <w:r w:rsidR="002E3514">
          <w:rPr>
            <w:rFonts w:ascii="Times New Roman" w:hAnsi="Times New Roman" w:cs="Times New Roman"/>
            <w:color w:val="2A2A2A"/>
            <w:shd w:val="clear" w:color="auto" w:fill="FFFFFF"/>
          </w:rPr>
          <w:t xml:space="preserve"> distinct bacterial taxa</w:t>
        </w:r>
      </w:ins>
      <w:ins w:id="529" w:author="Chen Liao" w:date="2021-03-18T17:12:00Z">
        <w:r w:rsidR="00E86076">
          <w:rPr>
            <w:rFonts w:ascii="Times New Roman" w:hAnsi="Times New Roman" w:cs="Times New Roman"/>
            <w:color w:val="2A2A2A"/>
            <w:shd w:val="clear" w:color="auto" w:fill="FFFFFF"/>
          </w:rPr>
          <w:t xml:space="preserve"> (</w:t>
        </w:r>
        <w:r w:rsidR="00E86076" w:rsidRPr="00E86076">
          <w:rPr>
            <w:rFonts w:ascii="Times New Roman" w:hAnsi="Times New Roman" w:cs="Times New Roman"/>
            <w:color w:val="2A2A2A"/>
            <w:highlight w:val="yellow"/>
            <w:shd w:val="clear" w:color="auto" w:fill="FFFFFF"/>
            <w:rPrChange w:id="530" w:author="Chen Liao" w:date="2021-03-18T17:12:00Z">
              <w:rPr>
                <w:rFonts w:ascii="Times New Roman" w:hAnsi="Times New Roman" w:cs="Times New Roman"/>
                <w:color w:val="2A2A2A"/>
                <w:shd w:val="clear" w:color="auto" w:fill="FFFFFF"/>
              </w:rPr>
            </w:rPrChange>
          </w:rPr>
          <w:t>Fig. 1C</w:t>
        </w:r>
        <w:r w:rsidR="00E86076">
          <w:rPr>
            <w:rFonts w:ascii="Times New Roman" w:hAnsi="Times New Roman" w:cs="Times New Roman"/>
            <w:color w:val="2A2A2A"/>
            <w:shd w:val="clear" w:color="auto" w:fill="FFFFFF"/>
          </w:rPr>
          <w:t>)</w:t>
        </w:r>
      </w:ins>
      <w:ins w:id="531" w:author="Chen Liao" w:date="2021-03-14T10:45:00Z">
        <w:r w:rsidR="002E3514">
          <w:rPr>
            <w:rFonts w:ascii="Times New Roman" w:hAnsi="Times New Roman" w:cs="Times New Roman"/>
            <w:color w:val="2A2A2A"/>
            <w:shd w:val="clear" w:color="auto" w:fill="FFFFFF"/>
          </w:rPr>
          <w:t xml:space="preserve">. </w:t>
        </w:r>
      </w:ins>
      <w:ins w:id="532" w:author="Chen Liao" w:date="2021-03-14T09:53:00Z">
        <w:r w:rsidR="006A7A4E">
          <w:rPr>
            <w:rFonts w:ascii="Times New Roman" w:hAnsi="Times New Roman" w:cs="Times New Roman"/>
            <w:color w:val="2A2A2A"/>
            <w:shd w:val="clear" w:color="auto" w:fill="FFFFFF"/>
          </w:rPr>
          <w:t xml:space="preserve">For example, </w:t>
        </w:r>
      </w:ins>
      <w:ins w:id="533" w:author="Chen Liao" w:date="2021-03-14T09:54:00Z">
        <w:r w:rsidR="006A7A4E" w:rsidRPr="002F0F8F">
          <w:rPr>
            <w:rFonts w:ascii="Times New Roman" w:hAnsi="Times New Roman" w:cs="Times New Roman"/>
            <w:color w:val="242021"/>
          </w:rPr>
          <w:t xml:space="preserve">Shanghai mice </w:t>
        </w:r>
      </w:ins>
      <w:ins w:id="534" w:author="Chen Liao" w:date="2021-03-14T11:56:00Z">
        <w:r w:rsidR="00E03E24">
          <w:rPr>
            <w:rFonts w:ascii="Times New Roman" w:hAnsi="Times New Roman" w:cs="Times New Roman"/>
            <w:color w:val="242021"/>
          </w:rPr>
          <w:t xml:space="preserve">lack </w:t>
        </w:r>
      </w:ins>
      <w:ins w:id="535" w:author="Chen Liao" w:date="2021-03-14T09:54:00Z">
        <w:r w:rsidR="006A7A4E" w:rsidRPr="002F0F8F">
          <w:rPr>
            <w:rFonts w:ascii="Times New Roman" w:hAnsi="Times New Roman" w:cs="Times New Roman"/>
            <w:color w:val="242021"/>
          </w:rPr>
          <w:t xml:space="preserve">several </w:t>
        </w:r>
      </w:ins>
      <w:ins w:id="536" w:author="Chen Liao" w:date="2021-03-14T11:10:00Z">
        <w:r w:rsidR="00D8528C">
          <w:rPr>
            <w:rFonts w:ascii="Times New Roman" w:hAnsi="Times New Roman" w:cs="Times New Roman"/>
            <w:color w:val="242021"/>
          </w:rPr>
          <w:t xml:space="preserve">commensal </w:t>
        </w:r>
      </w:ins>
      <w:commentRangeStart w:id="537"/>
      <w:ins w:id="538" w:author="Chen Liao" w:date="2021-03-14T11:09:00Z">
        <w:r w:rsidR="00D61C0A">
          <w:rPr>
            <w:rFonts w:ascii="Times New Roman" w:hAnsi="Times New Roman" w:cs="Times New Roman"/>
            <w:color w:val="242021"/>
          </w:rPr>
          <w:t>mucosal-mono</w:t>
        </w:r>
      </w:ins>
      <w:ins w:id="539" w:author="Chen Liao" w:date="2021-03-14T11:10:00Z">
        <w:r w:rsidR="00D61C0A">
          <w:rPr>
            <w:rFonts w:ascii="Times New Roman" w:hAnsi="Times New Roman" w:cs="Times New Roman"/>
            <w:color w:val="242021"/>
          </w:rPr>
          <w:t xml:space="preserve">saccharide-utilizers </w:t>
        </w:r>
      </w:ins>
      <w:commentRangeEnd w:id="537"/>
      <w:ins w:id="540" w:author="Chen Liao" w:date="2021-03-14T11:12:00Z">
        <w:r w:rsidR="00633CF2">
          <w:rPr>
            <w:rStyle w:val="CommentReference"/>
          </w:rPr>
          <w:commentReference w:id="537"/>
        </w:r>
      </w:ins>
      <w:ins w:id="541" w:author="Chen Liao" w:date="2021-03-14T11:11:00Z">
        <w:r w:rsidR="00D8528C">
          <w:rPr>
            <w:rFonts w:ascii="Times New Roman" w:hAnsi="Times New Roman" w:cs="Times New Roman"/>
            <w:color w:val="242021"/>
          </w:rPr>
          <w:t xml:space="preserve">such </w:t>
        </w:r>
        <w:r w:rsidR="00D8528C" w:rsidRPr="00632EFD">
          <w:rPr>
            <w:rFonts w:ascii="Times New Roman" w:hAnsi="Times New Roman" w:cs="Times New Roman"/>
            <w:color w:val="242021"/>
          </w:rPr>
          <w:t>as</w:t>
        </w:r>
      </w:ins>
      <w:ins w:id="542" w:author="Chen Liao" w:date="2021-03-14T09:54:00Z">
        <w:r w:rsidR="006A7A4E" w:rsidRPr="00632EFD">
          <w:rPr>
            <w:rFonts w:ascii="Times New Roman" w:hAnsi="Times New Roman" w:cs="Times New Roman"/>
            <w:color w:val="242021"/>
          </w:rPr>
          <w:t xml:space="preserve"> </w:t>
        </w:r>
        <w:proofErr w:type="spellStart"/>
        <w:r w:rsidR="006A7A4E" w:rsidRPr="00632EFD">
          <w:rPr>
            <w:rFonts w:ascii="Times New Roman" w:hAnsi="Times New Roman" w:cs="Times New Roman"/>
            <w:shd w:val="clear" w:color="auto" w:fill="FFFFFF"/>
            <w:rPrChange w:id="543" w:author="Chen Liao" w:date="2021-03-14T11:48:00Z">
              <w:rPr>
                <w:rFonts w:ascii="Times New Roman" w:hAnsi="Times New Roman" w:cs="Times New Roman"/>
                <w:i/>
                <w:iCs/>
                <w:shd w:val="clear" w:color="auto" w:fill="FFFFFF"/>
              </w:rPr>
            </w:rPrChange>
          </w:rPr>
          <w:t>Muribaculaceae</w:t>
        </w:r>
        <w:proofErr w:type="spellEnd"/>
        <w:r w:rsidR="006A7A4E" w:rsidRPr="00632EFD">
          <w:rPr>
            <w:rFonts w:ascii="Times New Roman" w:hAnsi="Times New Roman" w:cs="Times New Roman"/>
            <w:shd w:val="clear" w:color="auto" w:fill="FFFFFF"/>
          </w:rPr>
          <w:t xml:space="preserve"> a</w:t>
        </w:r>
      </w:ins>
      <w:ins w:id="544" w:author="Chen Liao" w:date="2021-03-14T11:11:00Z">
        <w:r w:rsidR="00D8528C" w:rsidRPr="00632EFD">
          <w:rPr>
            <w:rFonts w:ascii="Times New Roman" w:hAnsi="Times New Roman" w:cs="Times New Roman"/>
            <w:shd w:val="clear" w:color="auto" w:fill="FFFFFF"/>
          </w:rPr>
          <w:t>nd</w:t>
        </w:r>
        <w:r w:rsidR="00D8528C">
          <w:rPr>
            <w:rFonts w:ascii="Times New Roman" w:hAnsi="Times New Roman" w:cs="Times New Roman"/>
            <w:shd w:val="clear" w:color="auto" w:fill="FFFFFF"/>
          </w:rPr>
          <w:t xml:space="preserve"> </w:t>
        </w:r>
        <w:proofErr w:type="spellStart"/>
        <w:r w:rsidR="00D8528C">
          <w:rPr>
            <w:rFonts w:ascii="Times New Roman" w:hAnsi="Times New Roman" w:cs="Times New Roman"/>
            <w:shd w:val="clear" w:color="auto" w:fill="FFFFFF"/>
          </w:rPr>
          <w:t>Rikenellaceae</w:t>
        </w:r>
      </w:ins>
      <w:proofErr w:type="spellEnd"/>
      <w:ins w:id="545" w:author="Chen Liao" w:date="2021-03-14T09:54:00Z">
        <w:r w:rsidR="006A7A4E" w:rsidRPr="00203483">
          <w:rPr>
            <w:rFonts w:ascii="Times New Roman" w:hAnsi="Times New Roman" w:cs="Times New Roman"/>
            <w:color w:val="242021"/>
          </w:rPr>
          <w:t>.</w:t>
        </w:r>
      </w:ins>
      <w:ins w:id="546" w:author="Chen Liao" w:date="2021-03-14T11:13:00Z">
        <w:r w:rsidR="00416F12">
          <w:rPr>
            <w:rFonts w:ascii="Times New Roman" w:hAnsi="Times New Roman" w:cs="Times New Roman"/>
            <w:color w:val="242021"/>
          </w:rPr>
          <w:t xml:space="preserve"> </w:t>
        </w:r>
      </w:ins>
      <w:ins w:id="547" w:author="Chen Liao" w:date="2021-03-14T10:46:00Z">
        <w:r w:rsidR="002E3514">
          <w:rPr>
            <w:rFonts w:ascii="Times New Roman" w:hAnsi="Times New Roman" w:cs="Times New Roman"/>
            <w:color w:val="2A2A2A"/>
            <w:shd w:val="clear" w:color="auto" w:fill="FFFFFF"/>
          </w:rPr>
          <w:t xml:space="preserve">The profound </w:t>
        </w:r>
        <w:proofErr w:type="spellStart"/>
        <w:r w:rsidR="002E3514">
          <w:rPr>
            <w:rFonts w:ascii="Times New Roman" w:hAnsi="Times New Roman" w:cs="Times New Roman"/>
            <w:color w:val="2A2A2A"/>
            <w:shd w:val="clear" w:color="auto" w:fill="FFFFFF"/>
          </w:rPr>
          <w:t>intervendor</w:t>
        </w:r>
        <w:proofErr w:type="spellEnd"/>
        <w:r w:rsidR="002E3514">
          <w:rPr>
            <w:rFonts w:ascii="Times New Roman" w:hAnsi="Times New Roman" w:cs="Times New Roman"/>
            <w:color w:val="2A2A2A"/>
            <w:shd w:val="clear" w:color="auto" w:fill="FFFFFF"/>
          </w:rPr>
          <w:t xml:space="preserve"> difference</w:t>
        </w:r>
      </w:ins>
      <w:ins w:id="548" w:author="Chen Liao" w:date="2021-03-18T17:15:00Z">
        <w:r w:rsidR="00F1798A">
          <w:rPr>
            <w:rFonts w:ascii="Times New Roman" w:hAnsi="Times New Roman" w:cs="Times New Roman"/>
            <w:color w:val="2A2A2A"/>
            <w:shd w:val="clear" w:color="auto" w:fill="FFFFFF"/>
          </w:rPr>
          <w:t xml:space="preserve"> (Adonis, P&lt;0.001)</w:t>
        </w:r>
      </w:ins>
      <w:ins w:id="549" w:author="Chen Liao" w:date="2021-03-14T10:46:00Z">
        <w:r w:rsidR="002E3514">
          <w:rPr>
            <w:rFonts w:ascii="Times New Roman" w:hAnsi="Times New Roman" w:cs="Times New Roman"/>
            <w:color w:val="2A2A2A"/>
            <w:shd w:val="clear" w:color="auto" w:fill="FFFFFF"/>
          </w:rPr>
          <w:t xml:space="preserve"> has </w:t>
        </w:r>
      </w:ins>
      <w:ins w:id="550" w:author="Chen Liao" w:date="2021-03-14T11:13:00Z">
        <w:r w:rsidR="00416F12">
          <w:rPr>
            <w:rFonts w:ascii="Times New Roman" w:hAnsi="Times New Roman" w:cs="Times New Roman"/>
            <w:color w:val="2A2A2A"/>
            <w:shd w:val="clear" w:color="auto" w:fill="FFFFFF"/>
          </w:rPr>
          <w:t xml:space="preserve">also </w:t>
        </w:r>
      </w:ins>
      <w:ins w:id="551" w:author="Chen Liao" w:date="2021-03-14T10:46:00Z">
        <w:r w:rsidR="002E3514">
          <w:rPr>
            <w:rFonts w:ascii="Times New Roman" w:hAnsi="Times New Roman" w:cs="Times New Roman"/>
            <w:color w:val="2A2A2A"/>
            <w:shd w:val="clear" w:color="auto" w:fill="FFFFFF"/>
          </w:rPr>
          <w:t>been observed at</w:t>
        </w:r>
      </w:ins>
      <w:ins w:id="552" w:author="Chen Liao" w:date="2021-03-14T11:48:00Z">
        <w:r w:rsidR="00B51A34">
          <w:rPr>
            <w:rFonts w:ascii="Times New Roman" w:hAnsi="Times New Roman" w:cs="Times New Roman"/>
            <w:color w:val="2A2A2A"/>
            <w:shd w:val="clear" w:color="auto" w:fill="FFFFFF"/>
          </w:rPr>
          <w:t xml:space="preserve"> higher taxonomy level</w:t>
        </w:r>
      </w:ins>
      <w:ins w:id="553" w:author="Chen Liao" w:date="2021-03-18T17:14:00Z">
        <w:r w:rsidR="00F1798A">
          <w:rPr>
            <w:rFonts w:ascii="Times New Roman" w:hAnsi="Times New Roman" w:cs="Times New Roman"/>
            <w:color w:val="2A2A2A"/>
            <w:shd w:val="clear" w:color="auto" w:fill="FFFFFF"/>
          </w:rPr>
          <w:t>s</w:t>
        </w:r>
      </w:ins>
      <w:ins w:id="554" w:author="Chen Liao" w:date="2021-03-14T11:49:00Z">
        <w:r w:rsidR="00FB04A4">
          <w:rPr>
            <w:rFonts w:ascii="Times New Roman" w:hAnsi="Times New Roman" w:cs="Times New Roman"/>
            <w:color w:val="2A2A2A"/>
            <w:shd w:val="clear" w:color="auto" w:fill="FFFFFF"/>
          </w:rPr>
          <w:t xml:space="preserve"> </w:t>
        </w:r>
        <w:bookmarkStart w:id="555" w:name="OLE_LINK3"/>
        <w:bookmarkStart w:id="556" w:name="OLE_LINK4"/>
        <w:r w:rsidR="00FB04A4">
          <w:rPr>
            <w:rFonts w:ascii="Times New Roman" w:hAnsi="Times New Roman" w:cs="Times New Roman"/>
            <w:color w:val="2A2A2A"/>
            <w:shd w:val="clear" w:color="auto" w:fill="FFFFFF"/>
          </w:rPr>
          <w:t>(</w:t>
        </w:r>
        <w:bookmarkEnd w:id="555"/>
        <w:bookmarkEnd w:id="556"/>
        <w:r w:rsidR="00611C71">
          <w:rPr>
            <w:rFonts w:ascii="Times New Roman" w:hAnsi="Times New Roman" w:cs="Times New Roman"/>
            <w:color w:val="2A2A2A"/>
            <w:shd w:val="clear" w:color="auto" w:fill="FFFFFF"/>
          </w:rPr>
          <w:t xml:space="preserve">family </w:t>
        </w:r>
      </w:ins>
      <w:ins w:id="557" w:author="Chen Liao" w:date="2021-03-18T17:15:00Z">
        <w:r w:rsidR="00F1798A">
          <w:rPr>
            <w:rFonts w:ascii="Times New Roman" w:hAnsi="Times New Roman" w:cs="Times New Roman"/>
            <w:color w:val="2A2A2A"/>
            <w:shd w:val="clear" w:color="auto" w:fill="FFFFFF"/>
          </w:rPr>
          <w:t xml:space="preserve">and </w:t>
        </w:r>
      </w:ins>
      <w:ins w:id="558" w:author="Chen Liao" w:date="2021-03-14T11:49:00Z">
        <w:r w:rsidR="00611C71">
          <w:rPr>
            <w:rFonts w:ascii="Times New Roman" w:hAnsi="Times New Roman" w:cs="Times New Roman"/>
            <w:color w:val="2A2A2A"/>
            <w:shd w:val="clear" w:color="auto" w:fill="FFFFFF"/>
          </w:rPr>
          <w:t>phylum</w:t>
        </w:r>
        <w:r w:rsidR="00FB04A4">
          <w:rPr>
            <w:rFonts w:ascii="Times New Roman" w:hAnsi="Times New Roman" w:cs="Times New Roman"/>
            <w:color w:val="2A2A2A"/>
            <w:shd w:val="clear" w:color="auto" w:fill="FFFFFF"/>
          </w:rPr>
          <w:t>)</w:t>
        </w:r>
      </w:ins>
      <w:ins w:id="559" w:author="Chen Liao" w:date="2021-03-14T11:48:00Z">
        <w:r w:rsidR="00B51A34">
          <w:rPr>
            <w:rFonts w:ascii="Times New Roman" w:hAnsi="Times New Roman" w:cs="Times New Roman"/>
            <w:color w:val="2A2A2A"/>
            <w:shd w:val="clear" w:color="auto" w:fill="FFFFFF"/>
          </w:rPr>
          <w:t>.</w:t>
        </w:r>
      </w:ins>
      <w:ins w:id="560" w:author="Chen Liao" w:date="2021-03-18T22:26:00Z">
        <w:r w:rsidR="005E61D1" w:rsidRPr="005E61D1">
          <w:rPr>
            <w:rFonts w:ascii="Times New Roman" w:hAnsi="Times New Roman" w:cs="Times New Roman"/>
            <w:color w:val="2A2A2A"/>
            <w:shd w:val="clear" w:color="auto" w:fill="FFFFFF"/>
          </w:rPr>
          <w:t xml:space="preserve"> </w:t>
        </w:r>
      </w:ins>
      <w:ins w:id="561" w:author="Chen Liao" w:date="2021-03-18T22:27:00Z">
        <w:r w:rsidR="005E61D1">
          <w:rPr>
            <w:rFonts w:ascii="Times New Roman" w:hAnsi="Times New Roman" w:cs="Times New Roman"/>
            <w:color w:val="2A2A2A"/>
            <w:shd w:val="clear" w:color="auto" w:fill="FFFFFF"/>
          </w:rPr>
          <w:t xml:space="preserve">Since the between-vendor </w:t>
        </w:r>
      </w:ins>
      <w:ins w:id="562" w:author="Chen Liao" w:date="2021-03-18T22:30:00Z">
        <w:r w:rsidR="005E61D1">
          <w:rPr>
            <w:rFonts w:ascii="Times New Roman" w:hAnsi="Times New Roman" w:cs="Times New Roman"/>
            <w:color w:val="2A2A2A"/>
            <w:shd w:val="clear" w:color="auto" w:fill="FFFFFF"/>
          </w:rPr>
          <w:t>variance</w:t>
        </w:r>
      </w:ins>
      <w:ins w:id="563" w:author="Chen Liao" w:date="2021-03-18T22:27:00Z">
        <w:r w:rsidR="005E61D1">
          <w:rPr>
            <w:rFonts w:ascii="Times New Roman" w:hAnsi="Times New Roman" w:cs="Times New Roman"/>
            <w:color w:val="2A2A2A"/>
            <w:shd w:val="clear" w:color="auto" w:fill="FFFFFF"/>
          </w:rPr>
          <w:t xml:space="preserve"> is mu</w:t>
        </w:r>
      </w:ins>
      <w:ins w:id="564" w:author="Chen Liao" w:date="2021-03-18T22:28:00Z">
        <w:r w:rsidR="005E61D1">
          <w:rPr>
            <w:rFonts w:ascii="Times New Roman" w:hAnsi="Times New Roman" w:cs="Times New Roman"/>
            <w:color w:val="2A2A2A"/>
            <w:shd w:val="clear" w:color="auto" w:fill="FFFFFF"/>
          </w:rPr>
          <w:t>ch larger,</w:t>
        </w:r>
      </w:ins>
      <w:ins w:id="565" w:author="Chen Liao" w:date="2021-03-18T22:26:00Z">
        <w:r w:rsidR="005E61D1">
          <w:rPr>
            <w:rFonts w:ascii="Times New Roman" w:hAnsi="Times New Roman" w:cs="Times New Roman"/>
            <w:color w:val="2A2A2A"/>
            <w:shd w:val="clear" w:color="auto" w:fill="FFFFFF"/>
          </w:rPr>
          <w:t xml:space="preserve"> </w:t>
        </w:r>
        <w:bookmarkStart w:id="566" w:name="OLE_LINK68"/>
        <w:bookmarkStart w:id="567" w:name="OLE_LINK69"/>
        <w:bookmarkStart w:id="568" w:name="OLE_LINK70"/>
        <w:bookmarkStart w:id="569" w:name="OLE_LINK71"/>
        <w:r w:rsidR="005E61D1">
          <w:rPr>
            <w:rFonts w:ascii="Times New Roman" w:hAnsi="Times New Roman" w:cs="Times New Roman"/>
            <w:color w:val="2A2A2A"/>
            <w:shd w:val="clear" w:color="auto" w:fill="FFFFFF"/>
          </w:rPr>
          <w:t xml:space="preserve">mice from the same vendor </w:t>
        </w:r>
      </w:ins>
      <w:ins w:id="570" w:author="Chen Liao" w:date="2021-03-18T22:28:00Z">
        <w:r w:rsidR="005E61D1">
          <w:rPr>
            <w:rFonts w:ascii="Times New Roman" w:hAnsi="Times New Roman" w:cs="Times New Roman"/>
            <w:color w:val="2A2A2A"/>
            <w:shd w:val="clear" w:color="auto" w:fill="FFFFFF"/>
          </w:rPr>
          <w:t xml:space="preserve">can be </w:t>
        </w:r>
      </w:ins>
      <w:ins w:id="571" w:author="Chen Liao" w:date="2021-03-18T22:33:00Z">
        <w:r w:rsidR="00426AA3">
          <w:rPr>
            <w:rFonts w:ascii="Times New Roman" w:hAnsi="Times New Roman" w:cs="Times New Roman"/>
            <w:color w:val="2A2A2A"/>
            <w:shd w:val="clear" w:color="auto" w:fill="FFFFFF"/>
          </w:rPr>
          <w:t xml:space="preserve">effectively </w:t>
        </w:r>
      </w:ins>
      <w:ins w:id="572" w:author="Chen Liao" w:date="2021-03-18T22:28:00Z">
        <w:r w:rsidR="005E61D1">
          <w:rPr>
            <w:rFonts w:ascii="Times New Roman" w:hAnsi="Times New Roman" w:cs="Times New Roman"/>
            <w:color w:val="2A2A2A"/>
            <w:shd w:val="clear" w:color="auto" w:fill="FFFFFF"/>
          </w:rPr>
          <w:t xml:space="preserve">treated </w:t>
        </w:r>
      </w:ins>
      <w:ins w:id="573" w:author="Chen Liao" w:date="2021-03-18T22:26:00Z">
        <w:r w:rsidR="005E61D1">
          <w:rPr>
            <w:rFonts w:ascii="Times New Roman" w:hAnsi="Times New Roman" w:cs="Times New Roman"/>
            <w:color w:val="2A2A2A"/>
            <w:shd w:val="clear" w:color="auto" w:fill="FFFFFF"/>
          </w:rPr>
          <w:t xml:space="preserve">as </w:t>
        </w:r>
        <w:bookmarkStart w:id="574" w:name="OLE_LINK54"/>
        <w:bookmarkStart w:id="575" w:name="OLE_LINK55"/>
        <w:bookmarkStart w:id="576" w:name="OLE_LINK72"/>
        <w:r w:rsidR="005E61D1">
          <w:rPr>
            <w:rFonts w:ascii="Times New Roman" w:hAnsi="Times New Roman" w:cs="Times New Roman"/>
            <w:color w:val="2A2A2A"/>
            <w:shd w:val="clear" w:color="auto" w:fill="FFFFFF"/>
          </w:rPr>
          <w:t xml:space="preserve">independent </w:t>
        </w:r>
      </w:ins>
      <w:ins w:id="577" w:author="Chen Liao" w:date="2021-03-18T22:28:00Z">
        <w:r w:rsidR="005E61D1">
          <w:rPr>
            <w:rFonts w:ascii="Times New Roman" w:hAnsi="Times New Roman" w:cs="Times New Roman"/>
            <w:color w:val="2A2A2A"/>
            <w:shd w:val="clear" w:color="auto" w:fill="FFFFFF"/>
          </w:rPr>
          <w:t xml:space="preserve">biological </w:t>
        </w:r>
      </w:ins>
      <w:ins w:id="578" w:author="Chen Liao" w:date="2021-03-18T22:26:00Z">
        <w:r w:rsidR="005E61D1">
          <w:rPr>
            <w:rFonts w:ascii="Times New Roman" w:hAnsi="Times New Roman" w:cs="Times New Roman"/>
            <w:color w:val="2A2A2A"/>
            <w:shd w:val="clear" w:color="auto" w:fill="FFFFFF"/>
          </w:rPr>
          <w:t>replicates</w:t>
        </w:r>
      </w:ins>
      <w:bookmarkEnd w:id="568"/>
      <w:bookmarkEnd w:id="569"/>
      <w:bookmarkEnd w:id="574"/>
      <w:bookmarkEnd w:id="575"/>
      <w:bookmarkEnd w:id="576"/>
      <w:ins w:id="579" w:author="Chen Liao" w:date="2021-03-18T22:29:00Z">
        <w:r w:rsidR="005E61D1">
          <w:rPr>
            <w:rFonts w:ascii="Times New Roman" w:hAnsi="Times New Roman" w:cs="Times New Roman"/>
            <w:color w:val="2A2A2A"/>
            <w:shd w:val="clear" w:color="auto" w:fill="FFFFFF"/>
          </w:rPr>
          <w:t xml:space="preserve"> </w:t>
        </w:r>
      </w:ins>
      <w:ins w:id="580" w:author="Chen Liao" w:date="2021-03-18T22:31:00Z">
        <w:r w:rsidR="003227DE">
          <w:rPr>
            <w:rFonts w:ascii="Times New Roman" w:hAnsi="Times New Roman" w:cs="Times New Roman"/>
            <w:color w:val="2A2A2A"/>
            <w:shd w:val="clear" w:color="auto" w:fill="FFFFFF"/>
          </w:rPr>
          <w:t>for</w:t>
        </w:r>
      </w:ins>
      <w:ins w:id="581" w:author="Chen Liao" w:date="2021-03-18T22:32:00Z">
        <w:r w:rsidR="003227DE">
          <w:rPr>
            <w:rFonts w:ascii="Times New Roman" w:hAnsi="Times New Roman" w:cs="Times New Roman"/>
            <w:color w:val="2A2A2A"/>
            <w:shd w:val="clear" w:color="auto" w:fill="FFFFFF"/>
          </w:rPr>
          <w:t xml:space="preserve"> each baseline microbiota condition</w:t>
        </w:r>
      </w:ins>
      <w:ins w:id="582" w:author="Chen Liao" w:date="2021-03-18T22:26:00Z">
        <w:r w:rsidR="005E61D1">
          <w:rPr>
            <w:rFonts w:ascii="Times New Roman" w:hAnsi="Times New Roman" w:cs="Times New Roman"/>
            <w:color w:val="2A2A2A"/>
            <w:shd w:val="clear" w:color="auto" w:fill="FFFFFF"/>
          </w:rPr>
          <w:t>.</w:t>
        </w:r>
        <w:bookmarkEnd w:id="566"/>
        <w:bookmarkEnd w:id="567"/>
        <w:r w:rsidR="005E61D1">
          <w:rPr>
            <w:rFonts w:ascii="Times New Roman" w:hAnsi="Times New Roman" w:cs="Times New Roman"/>
            <w:color w:val="000000"/>
          </w:rPr>
          <w:t xml:space="preserve"> </w:t>
        </w:r>
      </w:ins>
      <w:del w:id="583" w:author="Chen Liao" w:date="2021-03-14T09:46:00Z">
        <w:r w:rsidRPr="004D26A3" w:rsidDel="002C3AAF">
          <w:rPr>
            <w:rFonts w:ascii="Times New Roman" w:hAnsi="Times New Roman" w:cs="Times New Roman"/>
            <w:color w:val="2A2A2A"/>
            <w:shd w:val="clear" w:color="auto" w:fill="FFFFFF"/>
          </w:rPr>
          <w:delText xml:space="preserve">analysis </w:delText>
        </w:r>
      </w:del>
      <w:del w:id="584" w:author="Chen Liao" w:date="2021-03-14T09:47:00Z">
        <w:r w:rsidRPr="004D26A3" w:rsidDel="002C3AAF">
          <w:rPr>
            <w:rFonts w:ascii="Times New Roman" w:hAnsi="Times New Roman" w:cs="Times New Roman"/>
            <w:color w:val="2A2A2A"/>
            <w:shd w:val="clear" w:color="auto" w:fill="FFFFFF"/>
          </w:rPr>
          <w:delText>(</w:delText>
        </w:r>
        <w:r w:rsidRPr="00596CB1" w:rsidDel="002C3AAF">
          <w:rPr>
            <w:rFonts w:ascii="Times New Roman" w:hAnsi="Times New Roman" w:cs="Times New Roman"/>
            <w:b/>
            <w:bCs/>
            <w:color w:val="2A2A2A"/>
            <w:shd w:val="clear" w:color="auto" w:fill="FFFFFF"/>
          </w:rPr>
          <w:delText>Fig 1C</w:delText>
        </w:r>
        <w:r w:rsidRPr="00596CB1" w:rsidDel="002C3AAF">
          <w:rPr>
            <w:rFonts w:ascii="Times New Roman" w:hAnsi="Times New Roman" w:cs="Times New Roman"/>
            <w:color w:val="2A2A2A"/>
            <w:shd w:val="clear" w:color="auto" w:fill="FFFFFF"/>
          </w:rPr>
          <w:delText xml:space="preserve">). </w:delText>
        </w:r>
      </w:del>
      <w:del w:id="585" w:author="Chen Liao" w:date="2021-03-14T09:57:00Z">
        <w:r w:rsidR="002E4279" w:rsidRPr="00102F41" w:rsidDel="00B51AFE">
          <w:rPr>
            <w:rFonts w:ascii="Times New Roman" w:hAnsi="Times New Roman" w:cs="Times New Roman"/>
            <w:color w:val="2A2A2A"/>
            <w:shd w:val="clear" w:color="auto" w:fill="FFFFFF"/>
          </w:rPr>
          <w:delText>Beta diversity, which ill</w:delText>
        </w:r>
        <w:r w:rsidR="002E4279" w:rsidRPr="00E84517" w:rsidDel="00B51AFE">
          <w:rPr>
            <w:rFonts w:ascii="Times New Roman" w:hAnsi="Times New Roman" w:cs="Times New Roman"/>
            <w:color w:val="2A2A2A"/>
            <w:shd w:val="clear" w:color="auto" w:fill="FFFFFF"/>
          </w:rPr>
          <w:delText xml:space="preserve">ustrates differences in taxonomic diversity between </w:delText>
        </w:r>
        <w:r w:rsidR="002E4279" w:rsidRPr="00CA756F" w:rsidDel="00B51AFE">
          <w:rPr>
            <w:rFonts w:ascii="Times New Roman" w:hAnsi="Times New Roman" w:cs="Times New Roman"/>
            <w:color w:val="2A2A2A"/>
            <w:shd w:val="clear" w:color="auto" w:fill="FFFFFF"/>
          </w:rPr>
          <w:delText xml:space="preserve">different vendors were examined using recently developed tools that are robust for </w:delText>
        </w:r>
        <w:r w:rsidR="002E4279" w:rsidRPr="00F67F0C" w:rsidDel="00B51AFE">
          <w:rPr>
            <w:rFonts w:ascii="Times New Roman" w:hAnsi="Times New Roman" w:cs="Times New Roman"/>
            <w:color w:val="2A2A2A"/>
            <w:shd w:val="clear" w:color="auto" w:fill="FFFFFF"/>
          </w:rPr>
          <w:delText>investigating compositional data: DEICODE</w:delText>
        </w:r>
        <w:r w:rsidR="002E4279" w:rsidRPr="001B058D" w:rsidDel="00B51AFE">
          <w:rPr>
            <w:rFonts w:ascii="Times New Roman" w:hAnsi="Times New Roman" w:cs="Times New Roman"/>
            <w:color w:val="2A2A2A"/>
            <w:shd w:val="clear" w:color="auto" w:fill="FFFFFF"/>
          </w:rPr>
          <w:delText xml:space="preserve"> </w:delText>
        </w:r>
        <w:r w:rsidR="002E4279" w:rsidRPr="00A62A4B" w:rsidDel="00B51AFE">
          <w:rPr>
            <w:rFonts w:ascii="Times New Roman" w:hAnsi="Times New Roman" w:cs="Times New Roman"/>
            <w:color w:val="2A2A2A"/>
            <w:shd w:val="clear" w:color="auto" w:fill="FFFFFF"/>
          </w:rPr>
          <w:fldChar w:fldCharType="begin"/>
        </w:r>
        <w:r w:rsidR="002E4279" w:rsidRPr="002E3514" w:rsidDel="00B51AFE">
          <w:rPr>
            <w:rFonts w:ascii="Times New Roman" w:hAnsi="Times New Roman" w:cs="Times New Roman"/>
            <w:color w:val="2A2A2A"/>
            <w:shd w:val="clear" w:color="auto" w:fill="FFFFFF"/>
          </w:rPr>
          <w:delInstrText xml:space="preserve"> ADDIN NE.Ref.{78BC2D8E-9613-4999-B875-2C7AAA5C43F8}</w:delInstrText>
        </w:r>
        <w:r w:rsidR="002E4279" w:rsidRPr="00A62A4B" w:rsidDel="00B51AFE">
          <w:rPr>
            <w:rFonts w:ascii="Times New Roman" w:hAnsi="Times New Roman" w:cs="Times New Roman"/>
            <w:color w:val="2A2A2A"/>
            <w:shd w:val="clear" w:color="auto" w:fill="FFFFFF"/>
          </w:rPr>
          <w:fldChar w:fldCharType="separate"/>
        </w:r>
        <w:r w:rsidR="00ED3422" w:rsidRPr="00A62A4B" w:rsidDel="00B51AFE">
          <w:rPr>
            <w:rFonts w:ascii="Times New Roman" w:hAnsi="Times New Roman" w:cs="Times New Roman"/>
            <w:color w:val="080000"/>
          </w:rPr>
          <w:delText>[20]</w:delText>
        </w:r>
        <w:r w:rsidR="002E4279" w:rsidRPr="00A62A4B" w:rsidDel="00B51AFE">
          <w:rPr>
            <w:rFonts w:ascii="Times New Roman" w:hAnsi="Times New Roman" w:cs="Times New Roman"/>
            <w:color w:val="2A2A2A"/>
            <w:shd w:val="clear" w:color="auto" w:fill="FFFFFF"/>
          </w:rPr>
          <w:fldChar w:fldCharType="end"/>
        </w:r>
        <w:r w:rsidR="002E4279" w:rsidRPr="00203483" w:rsidDel="00B51AFE">
          <w:rPr>
            <w:rFonts w:ascii="Times New Roman" w:hAnsi="Times New Roman" w:cs="Times New Roman"/>
            <w:color w:val="2A2A2A"/>
            <w:shd w:val="clear" w:color="auto" w:fill="FFFFFF"/>
          </w:rPr>
          <w:delText xml:space="preserve">. </w:delText>
        </w:r>
      </w:del>
      <w:del w:id="586" w:author="Chen Liao" w:date="2021-03-14T09:59:00Z">
        <w:r w:rsidR="00204EFE" w:rsidRPr="00A62A4B" w:rsidDel="00A34C01">
          <w:rPr>
            <w:rFonts w:ascii="Times New Roman" w:hAnsi="Times New Roman" w:cs="Times New Roman"/>
            <w:color w:val="242021"/>
          </w:rPr>
          <w:delText>Here,</w:delText>
        </w:r>
        <w:r w:rsidR="00204EFE" w:rsidRPr="004D26A3" w:rsidDel="00A34C01">
          <w:rPr>
            <w:rFonts w:ascii="Times New Roman" w:hAnsi="Times New Roman" w:cs="Times New Roman"/>
            <w:color w:val="242021"/>
          </w:rPr>
          <w:delText xml:space="preserve"> Aitchison PC</w:delText>
        </w:r>
        <w:r w:rsidR="00AC588A" w:rsidRPr="002E43AE" w:rsidDel="00A34C01">
          <w:rPr>
            <w:rFonts w:ascii="Times New Roman" w:hAnsi="Times New Roman" w:cs="Times New Roman"/>
            <w:color w:val="242021"/>
          </w:rPr>
          <w:delText>o</w:delText>
        </w:r>
        <w:r w:rsidR="00204EFE" w:rsidRPr="003B3D31" w:rsidDel="00A34C01">
          <w:rPr>
            <w:rFonts w:ascii="Times New Roman" w:hAnsi="Times New Roman" w:cs="Times New Roman"/>
            <w:color w:val="242021"/>
          </w:rPr>
          <w:delText>A</w:delText>
        </w:r>
        <w:r w:rsidRPr="00331C2E" w:rsidDel="00A34C01">
          <w:rPr>
            <w:rFonts w:ascii="Times New Roman" w:hAnsi="Times New Roman" w:cs="Times New Roman"/>
            <w:color w:val="242021"/>
          </w:rPr>
          <w:delText xml:space="preserve"> further confirmed a different distribution between </w:delText>
        </w:r>
        <w:r w:rsidRPr="00596CB1" w:rsidDel="00A34C01">
          <w:rPr>
            <w:rFonts w:ascii="Times New Roman" w:hAnsi="Times New Roman" w:cs="Times New Roman"/>
            <w:color w:val="000000"/>
          </w:rPr>
          <w:delText>different vendor-purchased mice</w:delText>
        </w:r>
        <w:r w:rsidRPr="00596CB1" w:rsidDel="00A34C01">
          <w:rPr>
            <w:rFonts w:ascii="Times New Roman" w:hAnsi="Times New Roman" w:cs="Times New Roman"/>
            <w:color w:val="242021"/>
          </w:rPr>
          <w:delText xml:space="preserve"> </w:delText>
        </w:r>
        <w:r w:rsidRPr="00596CB1" w:rsidDel="00A34C01">
          <w:rPr>
            <w:rFonts w:ascii="Times New Roman" w:hAnsi="Times New Roman" w:cs="Times New Roman"/>
            <w:color w:val="131413"/>
          </w:rPr>
          <w:delText>(</w:delText>
        </w:r>
        <w:r w:rsidR="000318CE" w:rsidRPr="00102F41" w:rsidDel="00A34C01">
          <w:rPr>
            <w:rFonts w:ascii="Times New Roman" w:hAnsi="Times New Roman" w:cs="Times New Roman"/>
            <w:color w:val="242021"/>
          </w:rPr>
          <w:delText>ANOSIM</w:delText>
        </w:r>
        <w:r w:rsidR="000318CE" w:rsidRPr="00E84517" w:rsidDel="00A34C01">
          <w:rPr>
            <w:rFonts w:ascii="Times New Roman" w:hAnsi="Times New Roman" w:cs="Times New Roman"/>
            <w:color w:val="242021"/>
          </w:rPr>
          <w:delText xml:space="preserve">, </w:delText>
        </w:r>
        <w:r w:rsidR="000318CE" w:rsidRPr="00CA756F" w:rsidDel="00A34C01">
          <w:rPr>
            <w:rFonts w:ascii="Times New Roman" w:hAnsi="Times New Roman" w:cs="Times New Roman"/>
            <w:i/>
            <w:iCs/>
            <w:color w:val="242021"/>
          </w:rPr>
          <w:delText>p</w:delText>
        </w:r>
        <w:r w:rsidR="000318CE" w:rsidRPr="00CA756F" w:rsidDel="00A34C01">
          <w:rPr>
            <w:rFonts w:ascii="Times New Roman" w:hAnsi="Times New Roman" w:cs="Times New Roman"/>
            <w:color w:val="242021"/>
          </w:rPr>
          <w:delText xml:space="preserve"> &lt; 0.05</w:delText>
        </w:r>
        <w:r w:rsidR="000318CE" w:rsidRPr="00F67F0C" w:rsidDel="00A34C01">
          <w:rPr>
            <w:rFonts w:ascii="Times New Roman" w:hAnsi="Times New Roman" w:cs="Times New Roman"/>
            <w:color w:val="242021"/>
          </w:rPr>
          <w:delText xml:space="preserve">, </w:delText>
        </w:r>
        <w:r w:rsidRPr="001B058D" w:rsidDel="00A34C01">
          <w:rPr>
            <w:rFonts w:ascii="Times New Roman" w:hAnsi="Times New Roman" w:cs="Times New Roman"/>
            <w:b/>
            <w:bCs/>
            <w:color w:val="131413"/>
          </w:rPr>
          <w:delText>Fig 1D</w:delText>
        </w:r>
        <w:r w:rsidRPr="001B058D" w:rsidDel="00A34C01">
          <w:rPr>
            <w:rFonts w:ascii="Times New Roman" w:hAnsi="Times New Roman" w:cs="Times New Roman"/>
            <w:color w:val="131413"/>
          </w:rPr>
          <w:delText>)</w:delText>
        </w:r>
        <w:r w:rsidR="00B318DC" w:rsidRPr="002E3514" w:rsidDel="00A34C01">
          <w:rPr>
            <w:rFonts w:ascii="Times New Roman" w:hAnsi="Times New Roman" w:cs="Times New Roman"/>
            <w:color w:val="131413"/>
          </w:rPr>
          <w:delText xml:space="preserve">, with </w:delText>
        </w:r>
        <w:r w:rsidR="00B318DC" w:rsidRPr="002E3514" w:rsidDel="00A34C01">
          <w:rPr>
            <w:rFonts w:ascii="Times New Roman" w:hAnsi="Times New Roman" w:cs="Times New Roman"/>
            <w:color w:val="2A2A2A"/>
            <w:shd w:val="clear" w:color="auto" w:fill="FFFFFF"/>
          </w:rPr>
          <w:delText>a more different gut microbial structure of Shanghai mice from other three vendors stood out</w:delText>
        </w:r>
        <w:r w:rsidRPr="002E3514" w:rsidDel="00A34C01">
          <w:rPr>
            <w:rFonts w:ascii="Times New Roman" w:hAnsi="Times New Roman" w:cs="Times New Roman"/>
            <w:color w:val="242021"/>
          </w:rPr>
          <w:delText>.</w:delText>
        </w:r>
        <w:r w:rsidR="00246F3D" w:rsidRPr="002E3514" w:rsidDel="00A34C01">
          <w:rPr>
            <w:rFonts w:ascii="Times New Roman" w:hAnsi="Times New Roman" w:cs="Times New Roman"/>
            <w:color w:val="242021"/>
          </w:rPr>
          <w:delText xml:space="preserve"> Moreover, by overlaying biplots corresponding to the taxa that represent the most significant source of variation, we were able to explore the taxonomic factors driving clustering. </w:delText>
        </w:r>
        <w:r w:rsidR="00C31CA6" w:rsidRPr="002E3514" w:rsidDel="00A34C01">
          <w:rPr>
            <w:rFonts w:ascii="Times New Roman" w:hAnsi="Times New Roman" w:cs="Times New Roman"/>
            <w:color w:val="242021"/>
          </w:rPr>
          <w:delText xml:space="preserve">Specifically, for the bedrail, </w:delText>
        </w:r>
        <w:r w:rsidR="00246F3D" w:rsidRPr="002E3514" w:rsidDel="00A34C01">
          <w:rPr>
            <w:rFonts w:ascii="Times New Roman" w:hAnsi="Times New Roman" w:cs="Times New Roman"/>
            <w:color w:val="242021"/>
          </w:rPr>
          <w:delText xml:space="preserve">we observed that </w:delText>
        </w:r>
      </w:del>
      <w:del w:id="587" w:author="Chen Liao" w:date="2021-03-14T09:54:00Z">
        <w:r w:rsidR="00E84558" w:rsidRPr="002E3514" w:rsidDel="006A7A4E">
          <w:rPr>
            <w:rFonts w:ascii="Times New Roman" w:hAnsi="Times New Roman" w:cs="Times New Roman"/>
            <w:color w:val="242021"/>
          </w:rPr>
          <w:delText>Shanghai mice were outlying due to the abs</w:delText>
        </w:r>
        <w:r w:rsidR="006C24EF" w:rsidRPr="002E3514" w:rsidDel="006A7A4E">
          <w:rPr>
            <w:rFonts w:ascii="Times New Roman" w:hAnsi="Times New Roman" w:cs="Times New Roman"/>
            <w:color w:val="242021"/>
          </w:rPr>
          <w:delText>ence</w:delText>
        </w:r>
        <w:r w:rsidR="00E84558" w:rsidRPr="002E3514" w:rsidDel="006A7A4E">
          <w:rPr>
            <w:rFonts w:ascii="Times New Roman" w:hAnsi="Times New Roman" w:cs="Times New Roman"/>
            <w:color w:val="242021"/>
          </w:rPr>
          <w:delText xml:space="preserve"> of </w:delText>
        </w:r>
        <w:r w:rsidR="00505CED" w:rsidRPr="002E3514" w:rsidDel="006A7A4E">
          <w:rPr>
            <w:rFonts w:ascii="Times New Roman" w:hAnsi="Times New Roman" w:cs="Times New Roman"/>
            <w:color w:val="242021"/>
          </w:rPr>
          <w:delText xml:space="preserve">several </w:delText>
        </w:r>
        <w:r w:rsidR="00E84558" w:rsidRPr="002E3514" w:rsidDel="006A7A4E">
          <w:rPr>
            <w:rFonts w:ascii="Times New Roman" w:hAnsi="Times New Roman" w:cs="Times New Roman"/>
            <w:color w:val="242021"/>
          </w:rPr>
          <w:delText>commensal microb</w:delText>
        </w:r>
        <w:r w:rsidR="006C24EF" w:rsidRPr="002E3514" w:rsidDel="006A7A4E">
          <w:rPr>
            <w:rFonts w:ascii="Times New Roman" w:hAnsi="Times New Roman" w:cs="Times New Roman"/>
            <w:color w:val="242021"/>
          </w:rPr>
          <w:delText xml:space="preserve">es </w:delText>
        </w:r>
        <w:r w:rsidR="00505CED" w:rsidRPr="002E3514" w:rsidDel="006A7A4E">
          <w:rPr>
            <w:rFonts w:ascii="Times New Roman" w:hAnsi="Times New Roman" w:cs="Times New Roman"/>
            <w:color w:val="242021"/>
          </w:rPr>
          <w:delText xml:space="preserve">including </w:delText>
        </w:r>
        <w:r w:rsidR="00B12B3C" w:rsidRPr="00DF26A5" w:rsidDel="006A7A4E">
          <w:rPr>
            <w:rFonts w:ascii="Times New Roman" w:hAnsi="Times New Roman" w:cs="Times New Roman"/>
            <w:i/>
            <w:iCs/>
            <w:shd w:val="clear" w:color="auto" w:fill="FFFFFF"/>
            <w:rPrChange w:id="588" w:author="Chen Liao" w:date="2021-03-09T15:09:00Z">
              <w:rPr>
                <w:rFonts w:ascii="Times New Roman" w:hAnsi="Times New Roman" w:cs="Times New Roman"/>
                <w:i/>
                <w:iCs/>
                <w:sz w:val="22"/>
                <w:shd w:val="clear" w:color="auto" w:fill="FFFFFF"/>
              </w:rPr>
            </w:rPrChange>
          </w:rPr>
          <w:delText>Muribaculaceae</w:delText>
        </w:r>
        <w:r w:rsidR="00C31CA6" w:rsidRPr="00DF26A5" w:rsidDel="006A7A4E">
          <w:rPr>
            <w:rFonts w:ascii="Times New Roman" w:hAnsi="Times New Roman" w:cs="Times New Roman"/>
            <w:shd w:val="clear" w:color="auto" w:fill="FFFFFF"/>
            <w:rPrChange w:id="589" w:author="Chen Liao" w:date="2021-03-09T15:09:00Z">
              <w:rPr>
                <w:rFonts w:ascii="Times New Roman" w:hAnsi="Times New Roman" w:cs="Times New Roman"/>
                <w:sz w:val="22"/>
                <w:shd w:val="clear" w:color="auto" w:fill="FFFFFF"/>
              </w:rPr>
            </w:rPrChange>
          </w:rPr>
          <w:delText xml:space="preserve"> and</w:delText>
        </w:r>
        <w:r w:rsidR="00505CED" w:rsidRPr="00DF26A5" w:rsidDel="006A7A4E">
          <w:rPr>
            <w:rFonts w:ascii="Times New Roman" w:hAnsi="Times New Roman" w:cs="Times New Roman"/>
            <w:shd w:val="clear" w:color="auto" w:fill="FFFFFF"/>
            <w:rPrChange w:id="590" w:author="Chen Liao" w:date="2021-03-09T15:09:00Z">
              <w:rPr>
                <w:rFonts w:ascii="Times New Roman" w:hAnsi="Times New Roman" w:cs="Times New Roman"/>
                <w:sz w:val="22"/>
                <w:shd w:val="clear" w:color="auto" w:fill="FFFFFF"/>
              </w:rPr>
            </w:rPrChange>
          </w:rPr>
          <w:delText xml:space="preserve"> </w:delText>
        </w:r>
        <w:r w:rsidR="00505CED" w:rsidRPr="00DF26A5" w:rsidDel="006A7A4E">
          <w:rPr>
            <w:rFonts w:ascii="Times New Roman" w:hAnsi="Times New Roman" w:cs="Times New Roman"/>
            <w:i/>
            <w:iCs/>
            <w:shd w:val="clear" w:color="auto" w:fill="FFFFFF"/>
            <w:rPrChange w:id="591" w:author="Chen Liao" w:date="2021-03-09T15:09:00Z">
              <w:rPr>
                <w:rFonts w:ascii="Times New Roman" w:hAnsi="Times New Roman" w:cs="Times New Roman"/>
                <w:i/>
                <w:iCs/>
                <w:sz w:val="22"/>
                <w:shd w:val="clear" w:color="auto" w:fill="FFFFFF"/>
              </w:rPr>
            </w:rPrChange>
          </w:rPr>
          <w:delText>Helicobacter ganmani</w:delText>
        </w:r>
        <w:r w:rsidR="00246F3D" w:rsidRPr="00203483" w:rsidDel="006A7A4E">
          <w:rPr>
            <w:rFonts w:ascii="Times New Roman" w:hAnsi="Times New Roman" w:cs="Times New Roman"/>
            <w:color w:val="242021"/>
          </w:rPr>
          <w:delText xml:space="preserve">. </w:delText>
        </w:r>
      </w:del>
    </w:p>
    <w:p w14:paraId="67760DC6" w14:textId="77777777" w:rsidR="006A1995" w:rsidRPr="00A62A4B" w:rsidRDefault="006A1995" w:rsidP="002E3514">
      <w:pPr>
        <w:jc w:val="both"/>
        <w:rPr>
          <w:ins w:id="592" w:author="Chen Liao" w:date="2021-03-14T08:13:00Z"/>
          <w:rFonts w:ascii="Times New Roman" w:hAnsi="Times New Roman" w:cs="Times New Roman"/>
        </w:rPr>
      </w:pPr>
    </w:p>
    <w:p w14:paraId="57136324" w14:textId="64F39720" w:rsidR="00C9657D" w:rsidRPr="00DF26A5" w:rsidRDefault="00C9657D" w:rsidP="002E3514">
      <w:pPr>
        <w:jc w:val="both"/>
        <w:rPr>
          <w:rFonts w:ascii="Times New Roman" w:hAnsi="Times New Roman" w:cs="Times New Roman"/>
          <w:rPrChange w:id="593" w:author="Chen Liao" w:date="2021-03-09T15:09:00Z">
            <w:rPr>
              <w:rFonts w:ascii="Times New Roman" w:hAnsi="Times New Roman" w:cs="Times New Roman"/>
              <w:sz w:val="20"/>
              <w:szCs w:val="20"/>
            </w:rPr>
          </w:rPrChange>
        </w:rPr>
      </w:pPr>
    </w:p>
    <w:p w14:paraId="514C53D7" w14:textId="7C2FD033" w:rsidR="00387BA9" w:rsidRPr="00DF26A5" w:rsidRDefault="0067604A" w:rsidP="002E3514">
      <w:pPr>
        <w:jc w:val="center"/>
        <w:rPr>
          <w:rFonts w:ascii="Times New Roman" w:hAnsi="Times New Roman" w:cs="Times New Roman"/>
          <w:rPrChange w:id="594" w:author="Chen Liao" w:date="2021-03-09T15:09:00Z">
            <w:rPr>
              <w:rFonts w:ascii="Times New Roman" w:hAnsi="Times New Roman" w:cs="Times New Roman"/>
              <w:sz w:val="20"/>
              <w:szCs w:val="20"/>
            </w:rPr>
          </w:rPrChange>
        </w:rPr>
      </w:pPr>
      <w:ins w:id="595" w:author="Chen Liao" w:date="2021-03-14T11:50:00Z">
        <w:r>
          <w:rPr>
            <w:rFonts w:ascii="Times New Roman" w:hAnsi="Times New Roman" w:cs="Times New Roman"/>
            <w:noProof/>
          </w:rPr>
          <w:drawing>
            <wp:inline distT="0" distB="0" distL="0" distR="0" wp14:anchorId="515325BE" wp14:editId="73FFA31F">
              <wp:extent cx="4888523" cy="3281806"/>
              <wp:effectExtent l="0" t="0" r="127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09814" cy="3296099"/>
                      </a:xfrm>
                      <a:prstGeom prst="rect">
                        <a:avLst/>
                      </a:prstGeom>
                    </pic:spPr>
                  </pic:pic>
                </a:graphicData>
              </a:graphic>
            </wp:inline>
          </w:drawing>
        </w:r>
      </w:ins>
    </w:p>
    <w:p w14:paraId="2F634C79" w14:textId="77777777" w:rsidR="00F37203" w:rsidRPr="00DF26A5" w:rsidRDefault="00F37203" w:rsidP="00203483">
      <w:pPr>
        <w:jc w:val="both"/>
        <w:rPr>
          <w:rFonts w:ascii="Times New Roman" w:hAnsi="Times New Roman" w:cs="Times New Roman"/>
          <w:rPrChange w:id="596" w:author="Chen Liao" w:date="2021-03-09T15:09:00Z">
            <w:rPr>
              <w:rFonts w:ascii="Times New Roman" w:hAnsi="Times New Roman" w:cs="Times New Roman"/>
              <w:sz w:val="20"/>
              <w:szCs w:val="20"/>
            </w:rPr>
          </w:rPrChange>
        </w:rPr>
      </w:pPr>
    </w:p>
    <w:p w14:paraId="22F529AF" w14:textId="7DD0C905" w:rsidR="0062642F" w:rsidRPr="002F0F8F" w:rsidDel="0062642F" w:rsidRDefault="00C9657D" w:rsidP="0062642F">
      <w:pPr>
        <w:pStyle w:val="paragraph"/>
        <w:spacing w:before="0" w:beforeAutospacing="0" w:after="0" w:afterAutospacing="0"/>
        <w:jc w:val="both"/>
        <w:rPr>
          <w:del w:id="597" w:author="Chen Liao" w:date="2021-03-14T11:54:00Z"/>
          <w:moveTo w:id="598" w:author="Chen Liao" w:date="2021-03-14T11:54:00Z"/>
          <w:rFonts w:ascii="Times New Roman" w:hAnsi="Times New Roman" w:cs="Times New Roman"/>
        </w:rPr>
      </w:pPr>
      <w:r w:rsidRPr="000F55FC">
        <w:rPr>
          <w:rFonts w:ascii="Times New Roman" w:hAnsi="Times New Roman" w:cs="Times New Roman"/>
          <w:b/>
          <w:bCs/>
          <w:color w:val="242021"/>
          <w:sz w:val="21"/>
          <w:szCs w:val="21"/>
          <w:rPrChange w:id="599" w:author="Chen Liao" w:date="2021-03-14T08:01:00Z">
            <w:rPr>
              <w:rFonts w:ascii="Times New Roman" w:hAnsi="Times New Roman" w:cs="Times New Roman"/>
              <w:b/>
              <w:bCs/>
              <w:color w:val="242021"/>
              <w:sz w:val="20"/>
              <w:szCs w:val="20"/>
            </w:rPr>
          </w:rPrChange>
        </w:rPr>
        <w:t>Figure 1.</w:t>
      </w:r>
      <w:r w:rsidRPr="000F55FC">
        <w:rPr>
          <w:rFonts w:ascii="Times New Roman" w:hAnsi="Times New Roman" w:cs="Times New Roman"/>
          <w:color w:val="242021"/>
          <w:sz w:val="21"/>
          <w:szCs w:val="21"/>
          <w:rPrChange w:id="600" w:author="Chen Liao" w:date="2021-03-14T08:01:00Z">
            <w:rPr>
              <w:rFonts w:ascii="Times New Roman" w:hAnsi="Times New Roman" w:cs="Times New Roman"/>
              <w:color w:val="242021"/>
              <w:sz w:val="20"/>
              <w:szCs w:val="20"/>
            </w:rPr>
          </w:rPrChange>
        </w:rPr>
        <w:t xml:space="preserve"> </w:t>
      </w:r>
      <w:r w:rsidRPr="000F55FC">
        <w:rPr>
          <w:rFonts w:ascii="Times New Roman" w:hAnsi="Times New Roman" w:cs="Times New Roman"/>
          <w:b/>
          <w:bCs/>
          <w:color w:val="242021"/>
          <w:sz w:val="21"/>
          <w:szCs w:val="21"/>
          <w:rPrChange w:id="601" w:author="Chen Liao" w:date="2021-03-14T08:01:00Z">
            <w:rPr>
              <w:rFonts w:ascii="Times New Roman" w:hAnsi="Times New Roman" w:cs="Times New Roman"/>
              <w:b/>
              <w:bCs/>
              <w:color w:val="242021"/>
              <w:sz w:val="20"/>
              <w:szCs w:val="20"/>
              <w:highlight w:val="yellow"/>
            </w:rPr>
          </w:rPrChange>
        </w:rPr>
        <w:t xml:space="preserve">Experimental design and </w:t>
      </w:r>
      <w:r w:rsidR="007E4291" w:rsidRPr="000F55FC">
        <w:rPr>
          <w:rFonts w:ascii="Times New Roman" w:hAnsi="Times New Roman" w:cs="Times New Roman"/>
          <w:b/>
          <w:bCs/>
          <w:color w:val="242021"/>
          <w:sz w:val="21"/>
          <w:szCs w:val="21"/>
          <w:rPrChange w:id="602" w:author="Chen Liao" w:date="2021-03-14T08:01:00Z">
            <w:rPr>
              <w:rFonts w:ascii="Times New Roman" w:hAnsi="Times New Roman" w:cs="Times New Roman"/>
              <w:b/>
              <w:bCs/>
              <w:color w:val="242021"/>
              <w:sz w:val="20"/>
              <w:szCs w:val="20"/>
              <w:highlight w:val="yellow"/>
            </w:rPr>
          </w:rPrChange>
        </w:rPr>
        <w:t>computational</w:t>
      </w:r>
      <w:r w:rsidRPr="000F55FC">
        <w:rPr>
          <w:rFonts w:ascii="Times New Roman" w:hAnsi="Times New Roman" w:cs="Times New Roman"/>
          <w:b/>
          <w:bCs/>
          <w:color w:val="242021"/>
          <w:sz w:val="21"/>
          <w:szCs w:val="21"/>
          <w:rPrChange w:id="603" w:author="Chen Liao" w:date="2021-03-14T08:01:00Z">
            <w:rPr>
              <w:rFonts w:ascii="Times New Roman" w:hAnsi="Times New Roman" w:cs="Times New Roman"/>
              <w:b/>
              <w:bCs/>
              <w:color w:val="242021"/>
              <w:sz w:val="20"/>
              <w:szCs w:val="20"/>
              <w:highlight w:val="yellow"/>
            </w:rPr>
          </w:rPrChange>
        </w:rPr>
        <w:t xml:space="preserve"> framework </w:t>
      </w:r>
      <w:r w:rsidR="00F73798" w:rsidRPr="000F55FC">
        <w:rPr>
          <w:rFonts w:ascii="Times New Roman" w:hAnsi="Times New Roman" w:cs="Times New Roman"/>
          <w:b/>
          <w:bCs/>
          <w:color w:val="242021"/>
          <w:sz w:val="21"/>
          <w:szCs w:val="21"/>
          <w:rPrChange w:id="604" w:author="Chen Liao" w:date="2021-03-14T08:01:00Z">
            <w:rPr>
              <w:rFonts w:ascii="Times New Roman" w:hAnsi="Times New Roman" w:cs="Times New Roman"/>
              <w:b/>
              <w:bCs/>
              <w:color w:val="242021"/>
              <w:sz w:val="20"/>
              <w:szCs w:val="20"/>
            </w:rPr>
          </w:rPrChange>
        </w:rPr>
        <w:t xml:space="preserve">for </w:t>
      </w:r>
      <w:r w:rsidR="00D54857" w:rsidRPr="000F55FC">
        <w:rPr>
          <w:rFonts w:ascii="Times New Roman" w:hAnsi="Times New Roman" w:cs="Times New Roman"/>
          <w:b/>
          <w:bCs/>
          <w:color w:val="242021"/>
          <w:sz w:val="21"/>
          <w:szCs w:val="21"/>
          <w:rPrChange w:id="605" w:author="Chen Liao" w:date="2021-03-14T08:01:00Z">
            <w:rPr>
              <w:rFonts w:ascii="Times New Roman" w:hAnsi="Times New Roman" w:cs="Times New Roman"/>
              <w:b/>
              <w:bCs/>
              <w:color w:val="242021"/>
              <w:sz w:val="20"/>
              <w:szCs w:val="20"/>
            </w:rPr>
          </w:rPrChange>
        </w:rPr>
        <w:t>this</w:t>
      </w:r>
      <w:r w:rsidR="00F73798" w:rsidRPr="000F55FC">
        <w:rPr>
          <w:rFonts w:ascii="Times New Roman" w:hAnsi="Times New Roman" w:cs="Times New Roman"/>
          <w:b/>
          <w:bCs/>
          <w:color w:val="242021"/>
          <w:sz w:val="21"/>
          <w:szCs w:val="21"/>
          <w:rPrChange w:id="606" w:author="Chen Liao" w:date="2021-03-14T08:01:00Z">
            <w:rPr>
              <w:rFonts w:ascii="Times New Roman" w:hAnsi="Times New Roman" w:cs="Times New Roman"/>
              <w:b/>
              <w:bCs/>
              <w:color w:val="242021"/>
              <w:sz w:val="20"/>
              <w:szCs w:val="20"/>
            </w:rPr>
          </w:rPrChange>
        </w:rPr>
        <w:t xml:space="preserve"> study</w:t>
      </w:r>
      <w:r w:rsidRPr="000F55FC">
        <w:rPr>
          <w:rFonts w:ascii="Times New Roman" w:hAnsi="Times New Roman" w:cs="Times New Roman"/>
          <w:b/>
          <w:bCs/>
          <w:color w:val="242021"/>
          <w:sz w:val="21"/>
          <w:szCs w:val="21"/>
          <w:rPrChange w:id="607" w:author="Chen Liao" w:date="2021-03-14T08:01:00Z">
            <w:rPr>
              <w:rFonts w:ascii="Times New Roman" w:hAnsi="Times New Roman" w:cs="Times New Roman"/>
              <w:b/>
              <w:bCs/>
              <w:color w:val="242021"/>
              <w:sz w:val="20"/>
              <w:szCs w:val="20"/>
            </w:rPr>
          </w:rPrChange>
        </w:rPr>
        <w:t>.</w:t>
      </w:r>
      <w:r w:rsidR="007155CD" w:rsidRPr="000F55FC">
        <w:rPr>
          <w:rFonts w:ascii="Times New Roman" w:hAnsi="Times New Roman" w:cs="Times New Roman"/>
          <w:b/>
          <w:bCs/>
          <w:color w:val="242021"/>
          <w:sz w:val="21"/>
          <w:szCs w:val="21"/>
          <w:rPrChange w:id="608" w:author="Chen Liao" w:date="2021-03-14T08:01:00Z">
            <w:rPr>
              <w:rFonts w:ascii="Times New Roman" w:hAnsi="Times New Roman" w:cs="Times New Roman"/>
              <w:b/>
              <w:bCs/>
              <w:color w:val="242021"/>
              <w:sz w:val="20"/>
              <w:szCs w:val="20"/>
            </w:rPr>
          </w:rPrChange>
        </w:rPr>
        <w:t xml:space="preserve"> </w:t>
      </w:r>
      <w:r w:rsidRPr="000F55FC">
        <w:rPr>
          <w:rFonts w:ascii="Times New Roman" w:hAnsi="Times New Roman" w:cs="Times New Roman"/>
          <w:b/>
          <w:bCs/>
          <w:sz w:val="21"/>
          <w:szCs w:val="21"/>
          <w:rPrChange w:id="609" w:author="Chen Liao" w:date="2021-03-14T08:01:00Z">
            <w:rPr>
              <w:rFonts w:ascii="Times New Roman" w:hAnsi="Times New Roman" w:cs="Times New Roman"/>
              <w:b/>
              <w:bCs/>
              <w:sz w:val="20"/>
              <w:szCs w:val="20"/>
            </w:rPr>
          </w:rPrChange>
        </w:rPr>
        <w:t>A</w:t>
      </w:r>
      <w:r w:rsidR="003D5E87" w:rsidRPr="000F55FC">
        <w:rPr>
          <w:rFonts w:ascii="Times New Roman" w:hAnsi="Times New Roman" w:cs="Times New Roman"/>
          <w:b/>
          <w:bCs/>
          <w:sz w:val="21"/>
          <w:szCs w:val="21"/>
          <w:rPrChange w:id="610" w:author="Chen Liao" w:date="2021-03-14T08:01:00Z">
            <w:rPr>
              <w:rFonts w:ascii="Times New Roman" w:hAnsi="Times New Roman" w:cs="Times New Roman"/>
              <w:b/>
              <w:bCs/>
              <w:sz w:val="20"/>
              <w:szCs w:val="20"/>
            </w:rPr>
          </w:rPrChange>
        </w:rPr>
        <w:t>.</w:t>
      </w:r>
      <w:r w:rsidR="007155CD" w:rsidRPr="000F55FC">
        <w:rPr>
          <w:rFonts w:ascii="Times New Roman" w:hAnsi="Times New Roman" w:cs="Times New Roman"/>
          <w:sz w:val="21"/>
          <w:szCs w:val="21"/>
          <w:rPrChange w:id="611" w:author="Chen Liao" w:date="2021-03-14T08:01:00Z">
            <w:rPr>
              <w:rFonts w:ascii="Times New Roman" w:hAnsi="Times New Roman" w:cs="Times New Roman"/>
              <w:sz w:val="20"/>
              <w:szCs w:val="20"/>
            </w:rPr>
          </w:rPrChange>
        </w:rPr>
        <w:t xml:space="preserve"> </w:t>
      </w:r>
      <w:r w:rsidR="00E374A1" w:rsidRPr="000F55FC">
        <w:rPr>
          <w:rFonts w:ascii="Times New Roman" w:hAnsi="Times New Roman" w:cs="Times New Roman"/>
          <w:sz w:val="21"/>
          <w:szCs w:val="21"/>
          <w:rPrChange w:id="612" w:author="Chen Liao" w:date="2021-03-14T08:01:00Z">
            <w:rPr>
              <w:rFonts w:ascii="Times New Roman" w:hAnsi="Times New Roman" w:cs="Times New Roman"/>
              <w:sz w:val="20"/>
              <w:szCs w:val="20"/>
            </w:rPr>
          </w:rPrChange>
        </w:rPr>
        <w:t>Schematics</w:t>
      </w:r>
      <w:r w:rsidRPr="000F55FC">
        <w:rPr>
          <w:rFonts w:ascii="Times New Roman" w:hAnsi="Times New Roman" w:cs="Times New Roman"/>
          <w:sz w:val="21"/>
          <w:szCs w:val="21"/>
          <w:rPrChange w:id="613" w:author="Chen Liao" w:date="2021-03-14T08:01:00Z">
            <w:rPr>
              <w:rFonts w:ascii="Times New Roman" w:hAnsi="Times New Roman" w:cs="Times New Roman"/>
              <w:sz w:val="20"/>
              <w:szCs w:val="20"/>
            </w:rPr>
          </w:rPrChange>
        </w:rPr>
        <w:t xml:space="preserve"> of </w:t>
      </w:r>
      <w:r w:rsidR="00EA0F85" w:rsidRPr="000F55FC">
        <w:rPr>
          <w:rFonts w:ascii="Times New Roman" w:hAnsi="Times New Roman" w:cs="Times New Roman"/>
          <w:sz w:val="21"/>
          <w:szCs w:val="21"/>
          <w:rPrChange w:id="614" w:author="Chen Liao" w:date="2021-03-14T08:01:00Z">
            <w:rPr>
              <w:rFonts w:ascii="Times New Roman" w:hAnsi="Times New Roman" w:cs="Times New Roman"/>
              <w:sz w:val="20"/>
              <w:szCs w:val="20"/>
            </w:rPr>
          </w:rPrChange>
        </w:rPr>
        <w:t>the experiments performed on a mouse model</w:t>
      </w:r>
      <w:r w:rsidRPr="000F55FC">
        <w:rPr>
          <w:rFonts w:ascii="Times New Roman" w:hAnsi="Times New Roman" w:cs="Times New Roman"/>
          <w:sz w:val="21"/>
          <w:szCs w:val="21"/>
          <w:rPrChange w:id="615" w:author="Chen Liao" w:date="2021-03-14T08:01:00Z">
            <w:rPr>
              <w:rFonts w:ascii="Times New Roman" w:hAnsi="Times New Roman" w:cs="Times New Roman"/>
              <w:sz w:val="20"/>
              <w:szCs w:val="20"/>
            </w:rPr>
          </w:rPrChange>
        </w:rPr>
        <w:t xml:space="preserve">. </w:t>
      </w:r>
      <w:r w:rsidR="00956185" w:rsidRPr="000F55FC">
        <w:rPr>
          <w:rFonts w:ascii="Times New Roman" w:hAnsi="Times New Roman" w:cs="Times New Roman"/>
          <w:sz w:val="21"/>
          <w:szCs w:val="21"/>
          <w:rPrChange w:id="616" w:author="Chen Liao" w:date="2021-03-14T08:01:00Z">
            <w:rPr>
              <w:rFonts w:ascii="Times New Roman" w:hAnsi="Times New Roman" w:cs="Times New Roman"/>
              <w:sz w:val="20"/>
              <w:szCs w:val="20"/>
            </w:rPr>
          </w:rPrChange>
        </w:rPr>
        <w:t xml:space="preserve">Gray </w:t>
      </w:r>
      <w:r w:rsidR="00AE7BC2" w:rsidRPr="000F55FC">
        <w:rPr>
          <w:rFonts w:ascii="Times New Roman" w:hAnsi="Times New Roman" w:cs="Times New Roman"/>
          <w:sz w:val="21"/>
          <w:szCs w:val="21"/>
          <w:rPrChange w:id="617" w:author="Chen Liao" w:date="2021-03-14T08:01:00Z">
            <w:rPr>
              <w:rFonts w:ascii="Times New Roman" w:hAnsi="Times New Roman" w:cs="Times New Roman"/>
              <w:sz w:val="20"/>
              <w:szCs w:val="20"/>
            </w:rPr>
          </w:rPrChange>
        </w:rPr>
        <w:t>dots</w:t>
      </w:r>
      <w:r w:rsidRPr="000F55FC">
        <w:rPr>
          <w:rFonts w:ascii="Times New Roman" w:hAnsi="Times New Roman" w:cs="Times New Roman"/>
          <w:sz w:val="21"/>
          <w:szCs w:val="21"/>
          <w:rPrChange w:id="618" w:author="Chen Liao" w:date="2021-03-14T08:01:00Z">
            <w:rPr>
              <w:rFonts w:ascii="Times New Roman" w:hAnsi="Times New Roman" w:cs="Times New Roman"/>
              <w:sz w:val="20"/>
              <w:szCs w:val="20"/>
            </w:rPr>
          </w:rPrChange>
        </w:rPr>
        <w:t xml:space="preserve"> indicate the days on which longitudinal fecal samples, microbiome </w:t>
      </w:r>
      <w:r w:rsidR="00590DA8" w:rsidRPr="000F55FC">
        <w:rPr>
          <w:rFonts w:ascii="Times New Roman" w:hAnsi="Times New Roman" w:cs="Times New Roman"/>
          <w:sz w:val="21"/>
          <w:szCs w:val="21"/>
          <w:rPrChange w:id="619" w:author="Chen Liao" w:date="2021-03-14T08:01:00Z">
            <w:rPr>
              <w:rFonts w:ascii="Times New Roman" w:hAnsi="Times New Roman" w:cs="Times New Roman"/>
              <w:sz w:val="20"/>
              <w:szCs w:val="20"/>
            </w:rPr>
          </w:rPrChange>
        </w:rPr>
        <w:t>and metabolomics data</w:t>
      </w:r>
      <w:r w:rsidR="00F37203" w:rsidRPr="000F55FC">
        <w:rPr>
          <w:rFonts w:ascii="Times New Roman" w:hAnsi="Times New Roman" w:cs="Times New Roman"/>
          <w:sz w:val="21"/>
          <w:szCs w:val="21"/>
          <w:rPrChange w:id="620" w:author="Chen Liao" w:date="2021-03-14T08:01:00Z">
            <w:rPr>
              <w:rFonts w:ascii="Times New Roman" w:hAnsi="Times New Roman" w:cs="Times New Roman"/>
              <w:sz w:val="20"/>
              <w:szCs w:val="20"/>
            </w:rPr>
          </w:rPrChange>
        </w:rPr>
        <w:t xml:space="preserve"> </w:t>
      </w:r>
      <w:r w:rsidRPr="000F55FC">
        <w:rPr>
          <w:rFonts w:ascii="Times New Roman" w:hAnsi="Times New Roman" w:cs="Times New Roman"/>
          <w:sz w:val="21"/>
          <w:szCs w:val="21"/>
          <w:rPrChange w:id="621" w:author="Chen Liao" w:date="2021-03-14T08:01:00Z">
            <w:rPr>
              <w:rFonts w:ascii="Times New Roman" w:hAnsi="Times New Roman" w:cs="Times New Roman"/>
              <w:sz w:val="20"/>
              <w:szCs w:val="20"/>
            </w:rPr>
          </w:rPrChange>
        </w:rPr>
        <w:t>were collected.</w:t>
      </w:r>
      <w:r w:rsidR="007155CD" w:rsidRPr="000F55FC">
        <w:rPr>
          <w:rFonts w:ascii="Times New Roman" w:hAnsi="Times New Roman" w:cs="Times New Roman"/>
          <w:sz w:val="21"/>
          <w:szCs w:val="21"/>
          <w:rPrChange w:id="622" w:author="Chen Liao" w:date="2021-03-14T08:01:00Z">
            <w:rPr>
              <w:rFonts w:ascii="Times New Roman" w:hAnsi="Times New Roman" w:cs="Times New Roman"/>
              <w:sz w:val="20"/>
              <w:szCs w:val="20"/>
            </w:rPr>
          </w:rPrChange>
        </w:rPr>
        <w:t xml:space="preserve"> </w:t>
      </w:r>
      <w:r w:rsidR="00590DA8" w:rsidRPr="000F55FC">
        <w:rPr>
          <w:rFonts w:ascii="Times New Roman" w:hAnsi="Times New Roman" w:cs="Times New Roman"/>
          <w:sz w:val="21"/>
          <w:szCs w:val="21"/>
          <w:rPrChange w:id="623" w:author="Chen Liao" w:date="2021-03-14T08:01:00Z">
            <w:rPr>
              <w:rFonts w:ascii="Times New Roman" w:hAnsi="Times New Roman" w:cs="Times New Roman"/>
              <w:sz w:val="20"/>
              <w:szCs w:val="20"/>
            </w:rPr>
          </w:rPrChange>
        </w:rPr>
        <w:t xml:space="preserve">SCFA: short-chain fatty acid. </w:t>
      </w:r>
      <w:r w:rsidR="004B615C" w:rsidRPr="000F55FC">
        <w:rPr>
          <w:rFonts w:ascii="Times New Roman" w:hAnsi="Times New Roman" w:cs="Times New Roman"/>
          <w:b/>
          <w:bCs/>
          <w:sz w:val="21"/>
          <w:szCs w:val="21"/>
          <w:rPrChange w:id="624" w:author="Chen Liao" w:date="2021-03-14T08:01:00Z">
            <w:rPr>
              <w:rFonts w:ascii="Times New Roman" w:hAnsi="Times New Roman" w:cs="Times New Roman"/>
              <w:b/>
              <w:bCs/>
              <w:sz w:val="20"/>
              <w:szCs w:val="20"/>
            </w:rPr>
          </w:rPrChange>
        </w:rPr>
        <w:t>B.</w:t>
      </w:r>
      <w:r w:rsidR="004B615C" w:rsidRPr="000F55FC">
        <w:rPr>
          <w:rFonts w:ascii="Times New Roman" w:hAnsi="Times New Roman" w:cs="Times New Roman"/>
          <w:sz w:val="21"/>
          <w:szCs w:val="21"/>
          <w:rPrChange w:id="625" w:author="Chen Liao" w:date="2021-03-14T08:01:00Z">
            <w:rPr>
              <w:rFonts w:ascii="Times New Roman" w:hAnsi="Times New Roman" w:cs="Times New Roman"/>
              <w:sz w:val="20"/>
              <w:szCs w:val="20"/>
            </w:rPr>
          </w:rPrChange>
        </w:rPr>
        <w:t xml:space="preserve"> </w:t>
      </w:r>
      <w:r w:rsidR="00E374A1" w:rsidRPr="000F55FC">
        <w:rPr>
          <w:rFonts w:ascii="Times New Roman" w:hAnsi="Times New Roman" w:cs="Times New Roman"/>
          <w:sz w:val="21"/>
          <w:szCs w:val="21"/>
          <w:rPrChange w:id="626" w:author="Chen Liao" w:date="2021-03-14T08:01:00Z">
            <w:rPr>
              <w:rFonts w:ascii="Times New Roman" w:hAnsi="Times New Roman" w:cs="Times New Roman"/>
              <w:sz w:val="20"/>
              <w:szCs w:val="20"/>
            </w:rPr>
          </w:rPrChange>
        </w:rPr>
        <w:t>An ec</w:t>
      </w:r>
      <w:r w:rsidR="00273227" w:rsidRPr="000F55FC">
        <w:rPr>
          <w:rFonts w:ascii="Times New Roman" w:hAnsi="Times New Roman" w:cs="Times New Roman"/>
          <w:sz w:val="21"/>
          <w:szCs w:val="21"/>
          <w:rPrChange w:id="627" w:author="Chen Liao" w:date="2021-03-14T08:01:00Z">
            <w:rPr>
              <w:rFonts w:ascii="Times New Roman" w:hAnsi="Times New Roman" w:cs="Times New Roman"/>
              <w:sz w:val="20"/>
              <w:szCs w:val="20"/>
            </w:rPr>
          </w:rPrChange>
        </w:rPr>
        <w:t xml:space="preserve">ology-centric </w:t>
      </w:r>
      <w:r w:rsidR="00E374A1" w:rsidRPr="000F55FC">
        <w:rPr>
          <w:rFonts w:ascii="Times New Roman" w:hAnsi="Times New Roman" w:cs="Times New Roman"/>
          <w:sz w:val="21"/>
          <w:szCs w:val="21"/>
          <w:rPrChange w:id="628" w:author="Chen Liao" w:date="2021-03-14T08:01:00Z">
            <w:rPr>
              <w:rFonts w:ascii="Times New Roman" w:hAnsi="Times New Roman" w:cs="Times New Roman"/>
              <w:sz w:val="20"/>
              <w:szCs w:val="20"/>
            </w:rPr>
          </w:rPrChange>
        </w:rPr>
        <w:t xml:space="preserve">view of </w:t>
      </w:r>
      <w:r w:rsidR="008C6BE1" w:rsidRPr="000F55FC">
        <w:rPr>
          <w:rFonts w:ascii="Times New Roman" w:hAnsi="Times New Roman" w:cs="Times New Roman"/>
          <w:sz w:val="21"/>
          <w:szCs w:val="21"/>
          <w:rPrChange w:id="629" w:author="Chen Liao" w:date="2021-03-14T08:01:00Z">
            <w:rPr>
              <w:rFonts w:ascii="Times New Roman" w:hAnsi="Times New Roman" w:cs="Times New Roman"/>
              <w:sz w:val="20"/>
              <w:szCs w:val="20"/>
            </w:rPr>
          </w:rPrChange>
        </w:rPr>
        <w:t xml:space="preserve">baseline-dependent dynamical fiber responses. </w:t>
      </w:r>
      <w:r w:rsidR="004B615C" w:rsidRPr="000F55FC">
        <w:rPr>
          <w:rFonts w:ascii="Times New Roman" w:hAnsi="Times New Roman" w:cs="Times New Roman"/>
          <w:sz w:val="21"/>
          <w:szCs w:val="21"/>
          <w:rPrChange w:id="630" w:author="Chen Liao" w:date="2021-03-14T08:01:00Z">
            <w:rPr>
              <w:rFonts w:ascii="Times New Roman" w:hAnsi="Times New Roman" w:cs="Times New Roman"/>
              <w:sz w:val="20"/>
              <w:szCs w:val="20"/>
            </w:rPr>
          </w:rPrChange>
        </w:rPr>
        <w:t xml:space="preserve">We used </w:t>
      </w:r>
      <w:r w:rsidR="008E7FFD" w:rsidRPr="000F55FC">
        <w:rPr>
          <w:rFonts w:ascii="Times New Roman" w:hAnsi="Times New Roman" w:cs="Times New Roman"/>
          <w:sz w:val="21"/>
          <w:szCs w:val="21"/>
          <w:rPrChange w:id="631" w:author="Chen Liao" w:date="2021-03-14T08:01:00Z">
            <w:rPr>
              <w:rFonts w:ascii="Times New Roman" w:hAnsi="Times New Roman" w:cs="Times New Roman"/>
              <w:sz w:val="20"/>
              <w:szCs w:val="20"/>
            </w:rPr>
          </w:rPrChange>
        </w:rPr>
        <w:t xml:space="preserve">mathematical </w:t>
      </w:r>
      <w:r w:rsidR="004B615C" w:rsidRPr="000F55FC">
        <w:rPr>
          <w:rFonts w:ascii="Times New Roman" w:hAnsi="Times New Roman" w:cs="Times New Roman"/>
          <w:sz w:val="21"/>
          <w:szCs w:val="21"/>
          <w:rPrChange w:id="632" w:author="Chen Liao" w:date="2021-03-14T08:01:00Z">
            <w:rPr>
              <w:rFonts w:ascii="Times New Roman" w:hAnsi="Times New Roman" w:cs="Times New Roman"/>
              <w:sz w:val="20"/>
              <w:szCs w:val="20"/>
            </w:rPr>
          </w:rPrChange>
        </w:rPr>
        <w:t xml:space="preserve">modeling to infer </w:t>
      </w:r>
      <w:r w:rsidR="006147FA" w:rsidRPr="000F55FC">
        <w:rPr>
          <w:rFonts w:ascii="Times New Roman" w:hAnsi="Times New Roman" w:cs="Times New Roman"/>
          <w:sz w:val="21"/>
          <w:szCs w:val="21"/>
          <w:rPrChange w:id="633" w:author="Chen Liao" w:date="2021-03-14T08:01:00Z">
            <w:rPr>
              <w:rFonts w:ascii="Times New Roman" w:hAnsi="Times New Roman" w:cs="Times New Roman"/>
              <w:sz w:val="20"/>
              <w:szCs w:val="20"/>
            </w:rPr>
          </w:rPrChange>
        </w:rPr>
        <w:t xml:space="preserve">ecological network under diet selection and </w:t>
      </w:r>
      <w:r w:rsidR="004B615C" w:rsidRPr="000F55FC">
        <w:rPr>
          <w:rFonts w:ascii="Times New Roman" w:hAnsi="Times New Roman" w:cs="Times New Roman"/>
          <w:sz w:val="21"/>
          <w:szCs w:val="21"/>
          <w:rPrChange w:id="634" w:author="Chen Liao" w:date="2021-03-14T08:01:00Z">
            <w:rPr>
              <w:rFonts w:ascii="Times New Roman" w:hAnsi="Times New Roman" w:cs="Times New Roman"/>
              <w:sz w:val="20"/>
              <w:szCs w:val="20"/>
            </w:rPr>
          </w:rPrChange>
        </w:rPr>
        <w:t>key fiber responders</w:t>
      </w:r>
      <w:r w:rsidR="006147FA" w:rsidRPr="000F55FC">
        <w:rPr>
          <w:rFonts w:ascii="Times New Roman" w:hAnsi="Times New Roman" w:cs="Times New Roman"/>
          <w:sz w:val="21"/>
          <w:szCs w:val="21"/>
          <w:rPrChange w:id="635" w:author="Chen Liao" w:date="2021-03-14T08:01:00Z">
            <w:rPr>
              <w:rFonts w:ascii="Times New Roman" w:hAnsi="Times New Roman" w:cs="Times New Roman"/>
              <w:sz w:val="20"/>
              <w:szCs w:val="20"/>
            </w:rPr>
          </w:rPrChange>
        </w:rPr>
        <w:t xml:space="preserve"> that determine baseline</w:t>
      </w:r>
      <w:r w:rsidR="00DE2F8A" w:rsidRPr="000F55FC">
        <w:rPr>
          <w:rFonts w:ascii="Times New Roman" w:hAnsi="Times New Roman" w:cs="Times New Roman"/>
          <w:sz w:val="21"/>
          <w:szCs w:val="21"/>
          <w:rPrChange w:id="636" w:author="Chen Liao" w:date="2021-03-14T08:01:00Z">
            <w:rPr>
              <w:rFonts w:ascii="Times New Roman" w:hAnsi="Times New Roman" w:cs="Times New Roman"/>
              <w:sz w:val="20"/>
              <w:szCs w:val="20"/>
            </w:rPr>
          </w:rPrChange>
        </w:rPr>
        <w:t xml:space="preserve"> dependency</w:t>
      </w:r>
      <w:r w:rsidR="004B615C" w:rsidRPr="000F55FC">
        <w:rPr>
          <w:rFonts w:ascii="Times New Roman" w:hAnsi="Times New Roman" w:cs="Times New Roman"/>
          <w:sz w:val="21"/>
          <w:szCs w:val="21"/>
          <w:rPrChange w:id="637" w:author="Chen Liao" w:date="2021-03-14T08:01:00Z">
            <w:rPr>
              <w:rFonts w:ascii="Times New Roman" w:hAnsi="Times New Roman" w:cs="Times New Roman"/>
              <w:sz w:val="20"/>
              <w:szCs w:val="20"/>
            </w:rPr>
          </w:rPrChange>
        </w:rPr>
        <w:t xml:space="preserve"> of both microbiome and SCFA</w:t>
      </w:r>
      <w:r w:rsidR="00DE2F8A" w:rsidRPr="000F55FC">
        <w:rPr>
          <w:rFonts w:ascii="Times New Roman" w:hAnsi="Times New Roman" w:cs="Times New Roman"/>
          <w:sz w:val="21"/>
          <w:szCs w:val="21"/>
          <w:rPrChange w:id="638" w:author="Chen Liao" w:date="2021-03-14T08:01:00Z">
            <w:rPr>
              <w:rFonts w:ascii="Times New Roman" w:hAnsi="Times New Roman" w:cs="Times New Roman"/>
              <w:sz w:val="20"/>
              <w:szCs w:val="20"/>
            </w:rPr>
          </w:rPrChange>
        </w:rPr>
        <w:t xml:space="preserve"> </w:t>
      </w:r>
      <w:r w:rsidR="00EF1C35" w:rsidRPr="000F55FC">
        <w:rPr>
          <w:rFonts w:ascii="Times New Roman" w:hAnsi="Times New Roman" w:cs="Times New Roman"/>
          <w:sz w:val="21"/>
          <w:szCs w:val="21"/>
          <w:rPrChange w:id="639" w:author="Chen Liao" w:date="2021-03-14T08:01:00Z">
            <w:rPr>
              <w:rFonts w:ascii="Times New Roman" w:hAnsi="Times New Roman" w:cs="Times New Roman"/>
              <w:sz w:val="20"/>
              <w:szCs w:val="20"/>
            </w:rPr>
          </w:rPrChange>
        </w:rPr>
        <w:t>dynamics</w:t>
      </w:r>
      <w:r w:rsidR="004B615C" w:rsidRPr="000F55FC">
        <w:rPr>
          <w:rFonts w:ascii="Times New Roman" w:hAnsi="Times New Roman" w:cs="Times New Roman"/>
          <w:sz w:val="21"/>
          <w:szCs w:val="21"/>
          <w:rPrChange w:id="640" w:author="Chen Liao" w:date="2021-03-14T08:01:00Z">
            <w:rPr>
              <w:rFonts w:ascii="Times New Roman" w:hAnsi="Times New Roman" w:cs="Times New Roman"/>
              <w:sz w:val="20"/>
              <w:szCs w:val="20"/>
            </w:rPr>
          </w:rPrChange>
        </w:rPr>
        <w:t xml:space="preserve">. </w:t>
      </w:r>
      <w:moveFromRangeStart w:id="641" w:author="Chen Liao" w:date="2021-03-14T11:50:00Z" w:name="move66615041"/>
      <w:moveFrom w:id="642" w:author="Chen Liao" w:date="2021-03-14T11:50:00Z">
        <w:r w:rsidR="00D96FBF" w:rsidRPr="00D740C1" w:rsidDel="00D740C1">
          <w:rPr>
            <w:rFonts w:ascii="Times New Roman" w:hAnsi="Times New Roman" w:cs="Times New Roman"/>
            <w:b/>
            <w:bCs/>
            <w:color w:val="333333"/>
            <w:sz w:val="21"/>
            <w:szCs w:val="21"/>
            <w:shd w:val="clear" w:color="auto" w:fill="FFFFFF"/>
            <w:rPrChange w:id="643" w:author="Chen Liao" w:date="2021-03-14T11:50:00Z">
              <w:rPr>
                <w:rFonts w:ascii="Times New Roman" w:hAnsi="Times New Roman" w:cs="Times New Roman"/>
                <w:b/>
                <w:bCs/>
                <w:color w:val="333333"/>
                <w:sz w:val="20"/>
                <w:szCs w:val="20"/>
                <w:shd w:val="clear" w:color="auto" w:fill="FFFFFF"/>
              </w:rPr>
            </w:rPrChange>
          </w:rPr>
          <w:t>C</w:t>
        </w:r>
        <w:r w:rsidR="003D5E87" w:rsidRPr="00D740C1" w:rsidDel="00D740C1">
          <w:rPr>
            <w:rFonts w:ascii="Times New Roman" w:hAnsi="Times New Roman" w:cs="Times New Roman"/>
            <w:b/>
            <w:bCs/>
            <w:color w:val="333333"/>
            <w:sz w:val="21"/>
            <w:szCs w:val="21"/>
            <w:shd w:val="clear" w:color="auto" w:fill="FFFFFF"/>
            <w:rPrChange w:id="644" w:author="Chen Liao" w:date="2021-03-14T11:50:00Z">
              <w:rPr>
                <w:rFonts w:ascii="Times New Roman" w:hAnsi="Times New Roman" w:cs="Times New Roman"/>
                <w:b/>
                <w:bCs/>
                <w:color w:val="333333"/>
                <w:sz w:val="20"/>
                <w:szCs w:val="20"/>
                <w:shd w:val="clear" w:color="auto" w:fill="FFFFFF"/>
              </w:rPr>
            </w:rPrChange>
          </w:rPr>
          <w:t>.</w:t>
        </w:r>
        <w:r w:rsidR="00F7487F" w:rsidRPr="00D740C1" w:rsidDel="00D740C1">
          <w:rPr>
            <w:rFonts w:ascii="Times New Roman" w:hAnsi="Times New Roman" w:cs="Times New Roman"/>
            <w:b/>
            <w:bCs/>
            <w:color w:val="333333"/>
            <w:sz w:val="21"/>
            <w:szCs w:val="21"/>
            <w:shd w:val="clear" w:color="auto" w:fill="FFFFFF"/>
            <w:rPrChange w:id="645" w:author="Chen Liao" w:date="2021-03-14T11:50:00Z">
              <w:rPr>
                <w:rFonts w:ascii="Times New Roman" w:hAnsi="Times New Roman" w:cs="Times New Roman"/>
                <w:b/>
                <w:bCs/>
                <w:color w:val="333333"/>
                <w:sz w:val="20"/>
                <w:szCs w:val="20"/>
                <w:shd w:val="clear" w:color="auto" w:fill="FFFFFF"/>
              </w:rPr>
            </w:rPrChange>
          </w:rPr>
          <w:t xml:space="preserve"> </w:t>
        </w:r>
        <w:bookmarkStart w:id="646" w:name="OLE_LINK28"/>
        <w:bookmarkStart w:id="647" w:name="OLE_LINK29"/>
        <w:r w:rsidR="00F7487F" w:rsidRPr="00D740C1" w:rsidDel="00D740C1">
          <w:rPr>
            <w:rFonts w:ascii="Times New Roman" w:hAnsi="Times New Roman" w:cs="Times New Roman"/>
            <w:b/>
            <w:bCs/>
            <w:color w:val="333333"/>
            <w:sz w:val="21"/>
            <w:szCs w:val="21"/>
            <w:shd w:val="clear" w:color="auto" w:fill="FFFFFF"/>
            <w:rPrChange w:id="648" w:author="Chen Liao" w:date="2021-03-14T11:50:00Z">
              <w:rPr>
                <w:rFonts w:ascii="Times New Roman" w:hAnsi="Times New Roman" w:cs="Times New Roman"/>
                <w:color w:val="333333"/>
                <w:sz w:val="20"/>
                <w:szCs w:val="20"/>
                <w:shd w:val="clear" w:color="auto" w:fill="FFFFFF"/>
              </w:rPr>
            </w:rPrChange>
          </w:rPr>
          <w:t xml:space="preserve">Baseline gut microbiota composition of </w:t>
        </w:r>
        <w:r w:rsidR="00F7487F" w:rsidRPr="00D740C1" w:rsidDel="00D740C1">
          <w:rPr>
            <w:rFonts w:ascii="Times New Roman" w:hAnsi="Times New Roman" w:cs="Times New Roman"/>
            <w:b/>
            <w:bCs/>
            <w:color w:val="000000"/>
            <w:sz w:val="21"/>
            <w:szCs w:val="21"/>
            <w:shd w:val="clear" w:color="auto" w:fill="FFFFFF"/>
            <w:rPrChange w:id="649" w:author="Chen Liao" w:date="2021-03-14T11:50:00Z">
              <w:rPr>
                <w:rFonts w:ascii="Times New Roman" w:hAnsi="Times New Roman" w:cs="Times New Roman"/>
                <w:color w:val="000000"/>
                <w:sz w:val="20"/>
                <w:szCs w:val="20"/>
                <w:shd w:val="clear" w:color="auto" w:fill="FFFFFF"/>
              </w:rPr>
            </w:rPrChange>
          </w:rPr>
          <w:t>i</w:t>
        </w:r>
        <w:r w:rsidR="00F7487F" w:rsidRPr="00D740C1" w:rsidDel="00D740C1">
          <w:rPr>
            <w:rFonts w:ascii="Times New Roman" w:hAnsi="Times New Roman" w:cs="Times New Roman"/>
            <w:b/>
            <w:bCs/>
            <w:color w:val="000000"/>
            <w:sz w:val="21"/>
            <w:szCs w:val="21"/>
            <w:rPrChange w:id="650" w:author="Chen Liao" w:date="2021-03-14T11:50:00Z">
              <w:rPr>
                <w:rFonts w:ascii="Times New Roman" w:hAnsi="Times New Roman" w:cs="Times New Roman"/>
                <w:color w:val="000000"/>
                <w:sz w:val="20"/>
                <w:szCs w:val="20"/>
              </w:rPr>
            </w:rPrChange>
          </w:rPr>
          <w:t xml:space="preserve">sogenic </w:t>
        </w:r>
        <w:r w:rsidR="00F7487F" w:rsidRPr="00D740C1" w:rsidDel="00D740C1">
          <w:rPr>
            <w:rFonts w:ascii="Times New Roman" w:hAnsi="Times New Roman" w:cs="Times New Roman"/>
            <w:b/>
            <w:bCs/>
            <w:color w:val="333333"/>
            <w:sz w:val="21"/>
            <w:szCs w:val="21"/>
            <w:shd w:val="clear" w:color="auto" w:fill="FFFFFF"/>
            <w:rPrChange w:id="651" w:author="Chen Liao" w:date="2021-03-14T11:50:00Z">
              <w:rPr>
                <w:rFonts w:ascii="Times New Roman" w:hAnsi="Times New Roman" w:cs="Times New Roman"/>
                <w:color w:val="333333"/>
                <w:sz w:val="20"/>
                <w:szCs w:val="20"/>
                <w:shd w:val="clear" w:color="auto" w:fill="FFFFFF"/>
              </w:rPr>
            </w:rPrChange>
          </w:rPr>
          <w:t xml:space="preserve">mice </w:t>
        </w:r>
        <w:r w:rsidR="00F7487F" w:rsidRPr="00D740C1" w:rsidDel="00D740C1">
          <w:rPr>
            <w:rFonts w:ascii="Times New Roman" w:hAnsi="Times New Roman" w:cs="Times New Roman"/>
            <w:b/>
            <w:bCs/>
            <w:color w:val="000000"/>
            <w:sz w:val="21"/>
            <w:szCs w:val="21"/>
            <w:rPrChange w:id="652" w:author="Chen Liao" w:date="2021-03-14T11:50:00Z">
              <w:rPr>
                <w:rFonts w:ascii="Times New Roman" w:hAnsi="Times New Roman" w:cs="Times New Roman"/>
                <w:color w:val="000000"/>
                <w:sz w:val="20"/>
                <w:szCs w:val="20"/>
              </w:rPr>
            </w:rPrChange>
          </w:rPr>
          <w:t>purchased from four different vendors</w:t>
        </w:r>
        <w:r w:rsidR="0071697F" w:rsidRPr="00D740C1" w:rsidDel="00D740C1">
          <w:rPr>
            <w:rFonts w:ascii="Times New Roman" w:hAnsi="Times New Roman" w:cs="Times New Roman"/>
            <w:b/>
            <w:bCs/>
            <w:color w:val="333333"/>
            <w:sz w:val="21"/>
            <w:szCs w:val="21"/>
            <w:shd w:val="clear" w:color="auto" w:fill="FFFFFF"/>
            <w:rPrChange w:id="653" w:author="Chen Liao" w:date="2021-03-14T11:50:00Z">
              <w:rPr>
                <w:rFonts w:ascii="Times New Roman" w:hAnsi="Times New Roman" w:cs="Times New Roman"/>
                <w:color w:val="333333"/>
                <w:sz w:val="20"/>
                <w:szCs w:val="20"/>
                <w:shd w:val="clear" w:color="auto" w:fill="FFFFFF"/>
              </w:rPr>
            </w:rPrChange>
          </w:rPr>
          <w:t>, labelled as Beijing, Guangdong, Hunan and Shanghai.</w:t>
        </w:r>
        <w:r w:rsidR="00F7487F" w:rsidRPr="00D740C1" w:rsidDel="00D740C1">
          <w:rPr>
            <w:rFonts w:ascii="Times New Roman" w:hAnsi="Times New Roman" w:cs="Times New Roman"/>
            <w:b/>
            <w:bCs/>
            <w:color w:val="333333"/>
            <w:sz w:val="21"/>
            <w:szCs w:val="21"/>
            <w:shd w:val="clear" w:color="auto" w:fill="FFFFFF"/>
            <w:rPrChange w:id="654" w:author="Chen Liao" w:date="2021-03-14T11:50:00Z">
              <w:rPr>
                <w:rFonts w:ascii="Times New Roman" w:hAnsi="Times New Roman" w:cs="Times New Roman"/>
                <w:color w:val="333333"/>
                <w:sz w:val="20"/>
                <w:szCs w:val="20"/>
                <w:shd w:val="clear" w:color="auto" w:fill="FFFFFF"/>
              </w:rPr>
            </w:rPrChange>
          </w:rPr>
          <w:t xml:space="preserve"> </w:t>
        </w:r>
      </w:moveFrom>
      <w:moveFromRangeEnd w:id="641"/>
      <w:del w:id="655" w:author="Chen Liao" w:date="2021-03-14T11:50:00Z">
        <w:r w:rsidR="00D96FBF" w:rsidRPr="00D740C1" w:rsidDel="00D740C1">
          <w:rPr>
            <w:rFonts w:ascii="Times New Roman" w:hAnsi="Times New Roman" w:cs="Times New Roman"/>
            <w:b/>
            <w:bCs/>
            <w:color w:val="333333"/>
            <w:sz w:val="21"/>
            <w:szCs w:val="21"/>
            <w:shd w:val="clear" w:color="auto" w:fill="FFFFFF"/>
            <w:rPrChange w:id="656" w:author="Chen Liao" w:date="2021-03-14T11:50:00Z">
              <w:rPr>
                <w:rFonts w:ascii="Times New Roman" w:hAnsi="Times New Roman" w:cs="Times New Roman"/>
                <w:b/>
                <w:bCs/>
                <w:color w:val="333333"/>
                <w:sz w:val="20"/>
                <w:szCs w:val="20"/>
                <w:shd w:val="clear" w:color="auto" w:fill="FFFFFF"/>
              </w:rPr>
            </w:rPrChange>
          </w:rPr>
          <w:delText>D</w:delText>
        </w:r>
      </w:del>
      <w:ins w:id="657" w:author="Chen Liao" w:date="2021-03-14T11:50:00Z">
        <w:r w:rsidR="00D740C1" w:rsidRPr="00D740C1">
          <w:rPr>
            <w:rFonts w:ascii="Times New Roman" w:hAnsi="Times New Roman" w:cs="Times New Roman"/>
            <w:b/>
            <w:bCs/>
            <w:color w:val="333333"/>
            <w:sz w:val="21"/>
            <w:szCs w:val="21"/>
            <w:shd w:val="clear" w:color="auto" w:fill="FFFFFF"/>
          </w:rPr>
          <w:t>C</w:t>
        </w:r>
      </w:ins>
      <w:r w:rsidR="003D5E87" w:rsidRPr="00D740C1">
        <w:rPr>
          <w:rFonts w:ascii="Times New Roman" w:hAnsi="Times New Roman" w:cs="Times New Roman"/>
          <w:color w:val="333333"/>
          <w:sz w:val="21"/>
          <w:szCs w:val="21"/>
          <w:shd w:val="clear" w:color="auto" w:fill="FFFFFF"/>
          <w:rPrChange w:id="658" w:author="Chen Liao" w:date="2021-03-14T11:50:00Z">
            <w:rPr>
              <w:rFonts w:ascii="Times New Roman" w:hAnsi="Times New Roman" w:cs="Times New Roman"/>
              <w:b/>
              <w:bCs/>
              <w:color w:val="333333"/>
              <w:sz w:val="20"/>
              <w:szCs w:val="20"/>
              <w:shd w:val="clear" w:color="auto" w:fill="FFFFFF"/>
            </w:rPr>
          </w:rPrChange>
        </w:rPr>
        <w:t>.</w:t>
      </w:r>
      <w:r w:rsidR="00F7487F" w:rsidRPr="000F55FC">
        <w:rPr>
          <w:rFonts w:ascii="Times New Roman" w:hAnsi="Times New Roman" w:cs="Times New Roman"/>
          <w:color w:val="333333"/>
          <w:sz w:val="21"/>
          <w:szCs w:val="21"/>
          <w:shd w:val="clear" w:color="auto" w:fill="FFFFFF"/>
          <w:rPrChange w:id="659" w:author="Chen Liao" w:date="2021-03-14T08:01:00Z">
            <w:rPr>
              <w:rFonts w:ascii="Times New Roman" w:hAnsi="Times New Roman" w:cs="Times New Roman"/>
              <w:color w:val="333333"/>
              <w:sz w:val="20"/>
              <w:szCs w:val="20"/>
              <w:shd w:val="clear" w:color="auto" w:fill="FFFFFF"/>
            </w:rPr>
          </w:rPrChange>
        </w:rPr>
        <w:t xml:space="preserve"> </w:t>
      </w:r>
      <w:proofErr w:type="spellStart"/>
      <w:r w:rsidR="00C12191" w:rsidRPr="000F55FC">
        <w:rPr>
          <w:rFonts w:ascii="Times New Roman" w:hAnsi="Times New Roman" w:cs="Times New Roman"/>
          <w:color w:val="333333"/>
          <w:sz w:val="21"/>
          <w:szCs w:val="21"/>
          <w:shd w:val="clear" w:color="auto" w:fill="FFFFFF"/>
          <w:rPrChange w:id="660" w:author="Chen Liao" w:date="2021-03-14T08:01:00Z">
            <w:rPr>
              <w:rFonts w:ascii="Times New Roman" w:hAnsi="Times New Roman" w:cs="Times New Roman"/>
              <w:color w:val="333333"/>
              <w:sz w:val="20"/>
              <w:szCs w:val="20"/>
              <w:shd w:val="clear" w:color="auto" w:fill="FFFFFF"/>
            </w:rPr>
          </w:rPrChange>
        </w:rPr>
        <w:t>PCoA</w:t>
      </w:r>
      <w:proofErr w:type="spellEnd"/>
      <w:r w:rsidR="00C12191" w:rsidRPr="000F55FC">
        <w:rPr>
          <w:rFonts w:ascii="Times New Roman" w:hAnsi="Times New Roman" w:cs="Times New Roman"/>
          <w:color w:val="333333"/>
          <w:sz w:val="21"/>
          <w:szCs w:val="21"/>
          <w:shd w:val="clear" w:color="auto" w:fill="FFFFFF"/>
          <w:rPrChange w:id="661" w:author="Chen Liao" w:date="2021-03-14T08:01:00Z">
            <w:rPr>
              <w:rFonts w:ascii="Times New Roman" w:hAnsi="Times New Roman" w:cs="Times New Roman"/>
              <w:color w:val="333333"/>
              <w:sz w:val="20"/>
              <w:szCs w:val="20"/>
              <w:shd w:val="clear" w:color="auto" w:fill="FFFFFF"/>
            </w:rPr>
          </w:rPrChange>
        </w:rPr>
        <w:t xml:space="preserve"> (</w:t>
      </w:r>
      <w:r w:rsidR="00F7487F" w:rsidRPr="000F55FC">
        <w:rPr>
          <w:rFonts w:ascii="Times New Roman" w:hAnsi="Times New Roman" w:cs="Times New Roman"/>
          <w:color w:val="333333"/>
          <w:sz w:val="21"/>
          <w:szCs w:val="21"/>
          <w:shd w:val="clear" w:color="auto" w:fill="FFFFFF"/>
          <w:rPrChange w:id="662" w:author="Chen Liao" w:date="2021-03-14T08:01:00Z">
            <w:rPr>
              <w:rFonts w:ascii="Times New Roman" w:hAnsi="Times New Roman" w:cs="Times New Roman"/>
              <w:color w:val="333333"/>
              <w:sz w:val="20"/>
              <w:szCs w:val="20"/>
              <w:shd w:val="clear" w:color="auto" w:fill="FFFFFF"/>
            </w:rPr>
          </w:rPrChange>
        </w:rPr>
        <w:t>principal</w:t>
      </w:r>
      <w:r w:rsidR="00C12191" w:rsidRPr="000F55FC">
        <w:rPr>
          <w:rFonts w:ascii="Times New Roman" w:hAnsi="Times New Roman" w:cs="Times New Roman"/>
          <w:color w:val="333333"/>
          <w:sz w:val="21"/>
          <w:szCs w:val="21"/>
          <w:shd w:val="clear" w:color="auto" w:fill="FFFFFF"/>
          <w:rPrChange w:id="663" w:author="Chen Liao" w:date="2021-03-14T08:01:00Z">
            <w:rPr>
              <w:rFonts w:ascii="Times New Roman" w:hAnsi="Times New Roman" w:cs="Times New Roman"/>
              <w:color w:val="333333"/>
              <w:sz w:val="20"/>
              <w:szCs w:val="20"/>
              <w:shd w:val="clear" w:color="auto" w:fill="FFFFFF"/>
            </w:rPr>
          </w:rPrChange>
        </w:rPr>
        <w:t xml:space="preserve"> coordinate analysis) </w:t>
      </w:r>
      <w:r w:rsidR="00590DA8" w:rsidRPr="000F55FC">
        <w:rPr>
          <w:rFonts w:ascii="Times New Roman" w:hAnsi="Times New Roman" w:cs="Times New Roman"/>
          <w:color w:val="333333"/>
          <w:sz w:val="21"/>
          <w:szCs w:val="21"/>
          <w:shd w:val="clear" w:color="auto" w:fill="FFFFFF"/>
          <w:rPrChange w:id="664" w:author="Chen Liao" w:date="2021-03-14T08:01:00Z">
            <w:rPr>
              <w:rFonts w:ascii="Times New Roman" w:hAnsi="Times New Roman" w:cs="Times New Roman"/>
              <w:color w:val="333333"/>
              <w:sz w:val="20"/>
              <w:szCs w:val="20"/>
              <w:shd w:val="clear" w:color="auto" w:fill="FFFFFF"/>
            </w:rPr>
          </w:rPrChange>
        </w:rPr>
        <w:t xml:space="preserve">plot of </w:t>
      </w:r>
      <w:bookmarkEnd w:id="646"/>
      <w:bookmarkEnd w:id="647"/>
      <w:ins w:id="665" w:author="Chen Liao" w:date="2021-03-14T11:51:00Z">
        <w:r w:rsidR="00667A5D">
          <w:rPr>
            <w:rFonts w:ascii="Times New Roman" w:hAnsi="Times New Roman" w:cs="Times New Roman"/>
            <w:color w:val="333333"/>
            <w:sz w:val="21"/>
            <w:szCs w:val="21"/>
            <w:shd w:val="clear" w:color="auto" w:fill="FFFFFF"/>
          </w:rPr>
          <w:t xml:space="preserve">beta diversity of </w:t>
        </w:r>
      </w:ins>
      <w:del w:id="666" w:author="Chen Liao" w:date="2021-03-14T11:54:00Z">
        <w:r w:rsidR="00F7487F" w:rsidRPr="000F55FC" w:rsidDel="004708ED">
          <w:rPr>
            <w:rFonts w:ascii="Times New Roman" w:hAnsi="Times New Roman" w:cs="Times New Roman"/>
            <w:color w:val="333333"/>
            <w:sz w:val="21"/>
            <w:szCs w:val="21"/>
            <w:shd w:val="clear" w:color="auto" w:fill="FFFFFF"/>
            <w:rPrChange w:id="667" w:author="Chen Liao" w:date="2021-03-14T08:01:00Z">
              <w:rPr>
                <w:rFonts w:ascii="Times New Roman" w:hAnsi="Times New Roman" w:cs="Times New Roman"/>
                <w:color w:val="333333"/>
                <w:sz w:val="20"/>
                <w:szCs w:val="20"/>
                <w:shd w:val="clear" w:color="auto" w:fill="FFFFFF"/>
              </w:rPr>
            </w:rPrChange>
          </w:rPr>
          <w:delText xml:space="preserve">the </w:delText>
        </w:r>
      </w:del>
      <w:r w:rsidR="00F7487F" w:rsidRPr="000F55FC">
        <w:rPr>
          <w:rFonts w:ascii="Times New Roman" w:hAnsi="Times New Roman" w:cs="Times New Roman"/>
          <w:color w:val="333333"/>
          <w:sz w:val="21"/>
          <w:szCs w:val="21"/>
          <w:shd w:val="clear" w:color="auto" w:fill="FFFFFF"/>
          <w:rPrChange w:id="668" w:author="Chen Liao" w:date="2021-03-14T08:01:00Z">
            <w:rPr>
              <w:rFonts w:ascii="Times New Roman" w:hAnsi="Times New Roman" w:cs="Times New Roman"/>
              <w:color w:val="333333"/>
              <w:sz w:val="20"/>
              <w:szCs w:val="20"/>
              <w:shd w:val="clear" w:color="auto" w:fill="FFFFFF"/>
            </w:rPr>
          </w:rPrChange>
        </w:rPr>
        <w:t>baseline microbiota</w:t>
      </w:r>
      <w:r w:rsidR="0071697F" w:rsidRPr="000F55FC">
        <w:rPr>
          <w:rFonts w:ascii="Times New Roman" w:hAnsi="Times New Roman" w:cs="Times New Roman"/>
          <w:color w:val="333333"/>
          <w:sz w:val="21"/>
          <w:szCs w:val="21"/>
          <w:shd w:val="clear" w:color="auto" w:fill="FFFFFF"/>
          <w:rPrChange w:id="669" w:author="Chen Liao" w:date="2021-03-14T08:01:00Z">
            <w:rPr>
              <w:rFonts w:ascii="Times New Roman" w:hAnsi="Times New Roman" w:cs="Times New Roman"/>
              <w:color w:val="333333"/>
              <w:sz w:val="20"/>
              <w:szCs w:val="20"/>
              <w:shd w:val="clear" w:color="auto" w:fill="FFFFFF"/>
            </w:rPr>
          </w:rPrChange>
        </w:rPr>
        <w:t xml:space="preserve"> composition</w:t>
      </w:r>
      <w:ins w:id="670" w:author="Chen Liao" w:date="2021-03-14T11:53:00Z">
        <w:r w:rsidR="00667A5D">
          <w:rPr>
            <w:rFonts w:ascii="Times New Roman" w:hAnsi="Times New Roman" w:cs="Times New Roman"/>
            <w:color w:val="333333"/>
            <w:sz w:val="21"/>
            <w:szCs w:val="21"/>
            <w:shd w:val="clear" w:color="auto" w:fill="FFFFFF"/>
          </w:rPr>
          <w:t xml:space="preserve"> </w:t>
        </w:r>
        <w:r w:rsidR="00667A5D" w:rsidRPr="002F0F8F">
          <w:rPr>
            <w:rFonts w:ascii="Times New Roman" w:hAnsi="Times New Roman" w:cs="Times New Roman"/>
            <w:color w:val="333333"/>
            <w:sz w:val="21"/>
            <w:szCs w:val="21"/>
            <w:shd w:val="clear" w:color="auto" w:fill="FFFFFF"/>
          </w:rPr>
          <w:t xml:space="preserve">of </w:t>
        </w:r>
        <w:r w:rsidR="00667A5D" w:rsidRPr="002F0F8F">
          <w:rPr>
            <w:rFonts w:ascii="Times New Roman" w:hAnsi="Times New Roman" w:cs="Times New Roman"/>
            <w:color w:val="000000"/>
            <w:sz w:val="21"/>
            <w:szCs w:val="21"/>
            <w:shd w:val="clear" w:color="auto" w:fill="FFFFFF"/>
          </w:rPr>
          <w:t>i</w:t>
        </w:r>
        <w:r w:rsidR="00667A5D" w:rsidRPr="002F0F8F">
          <w:rPr>
            <w:rFonts w:ascii="Times New Roman" w:hAnsi="Times New Roman" w:cs="Times New Roman"/>
            <w:color w:val="000000"/>
            <w:sz w:val="21"/>
            <w:szCs w:val="21"/>
          </w:rPr>
          <w:t xml:space="preserve">sogenic </w:t>
        </w:r>
        <w:r w:rsidR="00667A5D" w:rsidRPr="002F0F8F">
          <w:rPr>
            <w:rFonts w:ascii="Times New Roman" w:hAnsi="Times New Roman" w:cs="Times New Roman"/>
            <w:color w:val="333333"/>
            <w:sz w:val="21"/>
            <w:szCs w:val="21"/>
            <w:shd w:val="clear" w:color="auto" w:fill="FFFFFF"/>
          </w:rPr>
          <w:t xml:space="preserve">mice </w:t>
        </w:r>
        <w:r w:rsidR="00667A5D" w:rsidRPr="002F0F8F">
          <w:rPr>
            <w:rFonts w:ascii="Times New Roman" w:hAnsi="Times New Roman" w:cs="Times New Roman"/>
            <w:color w:val="000000"/>
            <w:sz w:val="21"/>
            <w:szCs w:val="21"/>
          </w:rPr>
          <w:t>purchased from four different vendors</w:t>
        </w:r>
        <w:r w:rsidR="00667A5D">
          <w:rPr>
            <w:rFonts w:ascii="Times New Roman" w:hAnsi="Times New Roman" w:cs="Times New Roman"/>
            <w:color w:val="333333"/>
            <w:sz w:val="21"/>
            <w:szCs w:val="21"/>
            <w:shd w:val="clear" w:color="auto" w:fill="FFFFFF"/>
          </w:rPr>
          <w:t xml:space="preserve"> (</w:t>
        </w:r>
        <w:r w:rsidR="00667A5D" w:rsidRPr="002F0F8F">
          <w:rPr>
            <w:rFonts w:ascii="Times New Roman" w:hAnsi="Times New Roman" w:cs="Times New Roman"/>
            <w:color w:val="333333"/>
            <w:sz w:val="21"/>
            <w:szCs w:val="21"/>
            <w:shd w:val="clear" w:color="auto" w:fill="FFFFFF"/>
          </w:rPr>
          <w:t>Beijing, Guangdong, Hunan and Shanghai</w:t>
        </w:r>
        <w:r w:rsidR="00667A5D">
          <w:rPr>
            <w:rFonts w:ascii="Times New Roman" w:hAnsi="Times New Roman" w:cs="Times New Roman"/>
            <w:color w:val="333333"/>
            <w:sz w:val="21"/>
            <w:szCs w:val="21"/>
            <w:shd w:val="clear" w:color="auto" w:fill="FFFFFF"/>
          </w:rPr>
          <w:t>)</w:t>
        </w:r>
      </w:ins>
      <w:r w:rsidR="00F7487F" w:rsidRPr="000F55FC">
        <w:rPr>
          <w:rFonts w:ascii="Times New Roman" w:hAnsi="Times New Roman" w:cs="Times New Roman"/>
          <w:color w:val="333333"/>
          <w:sz w:val="21"/>
          <w:szCs w:val="21"/>
          <w:shd w:val="clear" w:color="auto" w:fill="FFFFFF"/>
          <w:rPrChange w:id="671" w:author="Chen Liao" w:date="2021-03-14T08:01:00Z">
            <w:rPr>
              <w:rFonts w:ascii="Times New Roman" w:hAnsi="Times New Roman" w:cs="Times New Roman"/>
              <w:color w:val="333333"/>
              <w:sz w:val="20"/>
              <w:szCs w:val="20"/>
              <w:shd w:val="clear" w:color="auto" w:fill="FFFFFF"/>
            </w:rPr>
          </w:rPrChange>
        </w:rPr>
        <w:t xml:space="preserve">. </w:t>
      </w:r>
      <w:r w:rsidR="00F754FB" w:rsidRPr="000F55FC">
        <w:rPr>
          <w:rFonts w:ascii="Times New Roman" w:hAnsi="Times New Roman" w:cs="Times New Roman"/>
          <w:sz w:val="21"/>
          <w:szCs w:val="21"/>
          <w:rPrChange w:id="672" w:author="Chen Liao" w:date="2021-03-14T08:01:00Z">
            <w:rPr>
              <w:rFonts w:ascii="Times New Roman" w:hAnsi="Times New Roman" w:cs="Times New Roman"/>
              <w:sz w:val="20"/>
              <w:szCs w:val="20"/>
            </w:rPr>
          </w:rPrChange>
        </w:rPr>
        <w:t>Dots</w:t>
      </w:r>
      <w:r w:rsidR="00C12191" w:rsidRPr="000F55FC">
        <w:rPr>
          <w:rFonts w:ascii="Times New Roman" w:hAnsi="Times New Roman" w:cs="Times New Roman"/>
          <w:sz w:val="21"/>
          <w:szCs w:val="21"/>
          <w:rPrChange w:id="673" w:author="Chen Liao" w:date="2021-03-14T08:01:00Z">
            <w:rPr>
              <w:rFonts w:ascii="Times New Roman" w:hAnsi="Times New Roman" w:cs="Times New Roman"/>
              <w:sz w:val="20"/>
              <w:szCs w:val="20"/>
            </w:rPr>
          </w:rPrChange>
        </w:rPr>
        <w:t xml:space="preserve"> represent baseline samples and gray arrows represent </w:t>
      </w:r>
      <w:r w:rsidR="00F7487F" w:rsidRPr="000F55FC">
        <w:rPr>
          <w:rFonts w:ascii="Times New Roman" w:hAnsi="Times New Roman" w:cs="Times New Roman"/>
          <w:sz w:val="21"/>
          <w:szCs w:val="21"/>
          <w:rPrChange w:id="674" w:author="Chen Liao" w:date="2021-03-14T08:01:00Z">
            <w:rPr>
              <w:rFonts w:ascii="Times New Roman" w:hAnsi="Times New Roman" w:cs="Times New Roman"/>
              <w:sz w:val="20"/>
              <w:szCs w:val="20"/>
            </w:rPr>
          </w:rPrChange>
        </w:rPr>
        <w:t xml:space="preserve">dominant </w:t>
      </w:r>
      <w:r w:rsidR="00C12191" w:rsidRPr="000F55FC">
        <w:rPr>
          <w:rFonts w:ascii="Times New Roman" w:hAnsi="Times New Roman" w:cs="Times New Roman"/>
          <w:sz w:val="21"/>
          <w:szCs w:val="21"/>
          <w:rPrChange w:id="675" w:author="Chen Liao" w:date="2021-03-14T08:01:00Z">
            <w:rPr>
              <w:rFonts w:ascii="Times New Roman" w:hAnsi="Times New Roman" w:cs="Times New Roman"/>
              <w:sz w:val="20"/>
              <w:szCs w:val="20"/>
            </w:rPr>
          </w:rPrChange>
        </w:rPr>
        <w:t>bacterial species</w:t>
      </w:r>
      <w:r w:rsidR="00F7487F" w:rsidRPr="000F55FC">
        <w:rPr>
          <w:rFonts w:ascii="Times New Roman" w:hAnsi="Times New Roman" w:cs="Times New Roman"/>
          <w:sz w:val="21"/>
          <w:szCs w:val="21"/>
          <w:rPrChange w:id="676" w:author="Chen Liao" w:date="2021-03-14T08:01:00Z">
            <w:rPr>
              <w:rFonts w:ascii="Times New Roman" w:hAnsi="Times New Roman" w:cs="Times New Roman"/>
              <w:sz w:val="20"/>
              <w:szCs w:val="20"/>
            </w:rPr>
          </w:rPrChange>
        </w:rPr>
        <w:t xml:space="preserve"> in the samples</w:t>
      </w:r>
      <w:r w:rsidR="00C12191" w:rsidRPr="000F55FC">
        <w:rPr>
          <w:rFonts w:ascii="Times New Roman" w:hAnsi="Times New Roman" w:cs="Times New Roman"/>
          <w:sz w:val="21"/>
          <w:szCs w:val="21"/>
          <w:rPrChange w:id="677" w:author="Chen Liao" w:date="2021-03-14T08:01:00Z">
            <w:rPr>
              <w:rFonts w:ascii="Times New Roman" w:hAnsi="Times New Roman" w:cs="Times New Roman"/>
              <w:sz w:val="20"/>
              <w:szCs w:val="20"/>
            </w:rPr>
          </w:rPrChange>
        </w:rPr>
        <w:t xml:space="preserve">. The sample </w:t>
      </w:r>
      <w:r w:rsidR="00F7487F" w:rsidRPr="000F55FC">
        <w:rPr>
          <w:rFonts w:ascii="Times New Roman" w:hAnsi="Times New Roman" w:cs="Times New Roman"/>
          <w:sz w:val="21"/>
          <w:szCs w:val="21"/>
          <w:rPrChange w:id="678" w:author="Chen Liao" w:date="2021-03-14T08:01:00Z">
            <w:rPr>
              <w:rFonts w:ascii="Times New Roman" w:hAnsi="Times New Roman" w:cs="Times New Roman"/>
              <w:sz w:val="20"/>
              <w:szCs w:val="20"/>
            </w:rPr>
          </w:rPrChange>
        </w:rPr>
        <w:t xml:space="preserve">whose </w:t>
      </w:r>
      <w:r w:rsidR="006123DF" w:rsidRPr="000F55FC">
        <w:rPr>
          <w:rFonts w:ascii="Times New Roman" w:hAnsi="Times New Roman" w:cs="Times New Roman"/>
          <w:sz w:val="21"/>
          <w:szCs w:val="21"/>
          <w:rPrChange w:id="679" w:author="Chen Liao" w:date="2021-03-14T08:01:00Z">
            <w:rPr>
              <w:rFonts w:ascii="Times New Roman" w:hAnsi="Times New Roman" w:cs="Times New Roman"/>
              <w:sz w:val="20"/>
              <w:szCs w:val="20"/>
            </w:rPr>
          </w:rPrChange>
        </w:rPr>
        <w:t>dot</w:t>
      </w:r>
      <w:r w:rsidR="00F7487F" w:rsidRPr="000F55FC">
        <w:rPr>
          <w:rFonts w:ascii="Times New Roman" w:hAnsi="Times New Roman" w:cs="Times New Roman"/>
          <w:sz w:val="21"/>
          <w:szCs w:val="21"/>
          <w:rPrChange w:id="680" w:author="Chen Liao" w:date="2021-03-14T08:01:00Z">
            <w:rPr>
              <w:rFonts w:ascii="Times New Roman" w:hAnsi="Times New Roman" w:cs="Times New Roman"/>
              <w:sz w:val="20"/>
              <w:szCs w:val="20"/>
            </w:rPr>
          </w:rPrChange>
        </w:rPr>
        <w:t xml:space="preserve"> projects furthest in the direction of a species </w:t>
      </w:r>
      <w:r w:rsidR="00C12191" w:rsidRPr="000F55FC">
        <w:rPr>
          <w:rFonts w:ascii="Times New Roman" w:hAnsi="Times New Roman" w:cs="Times New Roman"/>
          <w:sz w:val="21"/>
          <w:szCs w:val="21"/>
          <w:rPrChange w:id="681" w:author="Chen Liao" w:date="2021-03-14T08:01:00Z">
            <w:rPr>
              <w:rFonts w:ascii="Times New Roman" w:hAnsi="Times New Roman" w:cs="Times New Roman"/>
              <w:sz w:val="20"/>
              <w:szCs w:val="20"/>
            </w:rPr>
          </w:rPrChange>
        </w:rPr>
        <w:t>ha</w:t>
      </w:r>
      <w:r w:rsidR="00F7487F" w:rsidRPr="000F55FC">
        <w:rPr>
          <w:rFonts w:ascii="Times New Roman" w:hAnsi="Times New Roman" w:cs="Times New Roman"/>
          <w:sz w:val="21"/>
          <w:szCs w:val="21"/>
          <w:rPrChange w:id="682" w:author="Chen Liao" w:date="2021-03-14T08:01:00Z">
            <w:rPr>
              <w:rFonts w:ascii="Times New Roman" w:hAnsi="Times New Roman" w:cs="Times New Roman"/>
              <w:sz w:val="20"/>
              <w:szCs w:val="20"/>
            </w:rPr>
          </w:rPrChange>
        </w:rPr>
        <w:t>s</w:t>
      </w:r>
      <w:r w:rsidR="00C12191" w:rsidRPr="000F55FC">
        <w:rPr>
          <w:rFonts w:ascii="Times New Roman" w:hAnsi="Times New Roman" w:cs="Times New Roman"/>
          <w:sz w:val="21"/>
          <w:szCs w:val="21"/>
          <w:rPrChange w:id="683" w:author="Chen Liao" w:date="2021-03-14T08:01:00Z">
            <w:rPr>
              <w:rFonts w:ascii="Times New Roman" w:hAnsi="Times New Roman" w:cs="Times New Roman"/>
              <w:sz w:val="20"/>
              <w:szCs w:val="20"/>
            </w:rPr>
          </w:rPrChange>
        </w:rPr>
        <w:t xml:space="preserve"> the </w:t>
      </w:r>
      <w:r w:rsidR="00F7487F" w:rsidRPr="000F55FC">
        <w:rPr>
          <w:rFonts w:ascii="Times New Roman" w:hAnsi="Times New Roman" w:cs="Times New Roman"/>
          <w:sz w:val="21"/>
          <w:szCs w:val="21"/>
          <w:rPrChange w:id="684" w:author="Chen Liao" w:date="2021-03-14T08:01:00Z">
            <w:rPr>
              <w:rFonts w:ascii="Times New Roman" w:hAnsi="Times New Roman" w:cs="Times New Roman"/>
              <w:sz w:val="20"/>
              <w:szCs w:val="20"/>
            </w:rPr>
          </w:rPrChange>
        </w:rPr>
        <w:t>highest relative abundance of that species</w:t>
      </w:r>
      <w:r w:rsidR="00C12191" w:rsidRPr="000F55FC">
        <w:rPr>
          <w:rFonts w:ascii="Times New Roman" w:hAnsi="Times New Roman" w:cs="Times New Roman"/>
          <w:sz w:val="21"/>
          <w:szCs w:val="21"/>
          <w:rPrChange w:id="685" w:author="Chen Liao" w:date="2021-03-14T08:01:00Z">
            <w:rPr>
              <w:rFonts w:ascii="Times New Roman" w:hAnsi="Times New Roman" w:cs="Times New Roman"/>
              <w:sz w:val="20"/>
              <w:szCs w:val="20"/>
            </w:rPr>
          </w:rPrChange>
        </w:rPr>
        <w:t xml:space="preserve">. </w:t>
      </w:r>
      <w:bookmarkStart w:id="686" w:name="OLE_LINK1"/>
      <w:bookmarkStart w:id="687" w:name="OLE_LINK2"/>
      <w:bookmarkStart w:id="688" w:name="OLE_LINK15"/>
      <w:r w:rsidR="00F7487F" w:rsidRPr="000F55FC">
        <w:rPr>
          <w:rFonts w:ascii="Times New Roman" w:hAnsi="Times New Roman" w:cs="Times New Roman"/>
          <w:sz w:val="21"/>
          <w:szCs w:val="21"/>
          <w:rPrChange w:id="689" w:author="Chen Liao" w:date="2021-03-14T08:01:00Z">
            <w:rPr>
              <w:rFonts w:ascii="Times New Roman" w:hAnsi="Times New Roman" w:cs="Times New Roman"/>
              <w:sz w:val="20"/>
              <w:szCs w:val="20"/>
            </w:rPr>
          </w:rPrChange>
        </w:rPr>
        <w:t>R</w:t>
      </w:r>
      <w:r w:rsidR="00F7487F" w:rsidRPr="000F55FC">
        <w:rPr>
          <w:rFonts w:ascii="Times New Roman" w:hAnsi="Times New Roman" w:cs="Times New Roman"/>
          <w:sz w:val="21"/>
          <w:szCs w:val="21"/>
          <w:vertAlign w:val="superscript"/>
          <w:rPrChange w:id="690" w:author="Chen Liao" w:date="2021-03-14T08:01:00Z">
            <w:rPr>
              <w:rFonts w:ascii="Times New Roman" w:hAnsi="Times New Roman" w:cs="Times New Roman"/>
              <w:sz w:val="20"/>
              <w:szCs w:val="20"/>
              <w:vertAlign w:val="superscript"/>
            </w:rPr>
          </w:rPrChange>
        </w:rPr>
        <w:t>2</w:t>
      </w:r>
      <w:r w:rsidR="00F7487F" w:rsidRPr="000F55FC">
        <w:rPr>
          <w:rFonts w:ascii="Times New Roman" w:hAnsi="Times New Roman" w:cs="Times New Roman"/>
          <w:sz w:val="21"/>
          <w:szCs w:val="21"/>
          <w:rPrChange w:id="691" w:author="Chen Liao" w:date="2021-03-14T08:01:00Z">
            <w:rPr>
              <w:rFonts w:ascii="Times New Roman" w:hAnsi="Times New Roman" w:cs="Times New Roman"/>
              <w:sz w:val="20"/>
              <w:szCs w:val="20"/>
            </w:rPr>
          </w:rPrChange>
        </w:rPr>
        <w:t xml:space="preserve"> and </w:t>
      </w:r>
      <w:r w:rsidR="00C12191" w:rsidRPr="000F55FC">
        <w:rPr>
          <w:rFonts w:ascii="Times New Roman" w:hAnsi="Times New Roman" w:cs="Times New Roman"/>
          <w:sz w:val="21"/>
          <w:szCs w:val="21"/>
          <w:rPrChange w:id="692" w:author="Chen Liao" w:date="2021-03-14T08:01:00Z">
            <w:rPr>
              <w:rFonts w:ascii="Times New Roman" w:hAnsi="Times New Roman" w:cs="Times New Roman"/>
              <w:sz w:val="20"/>
              <w:szCs w:val="20"/>
            </w:rPr>
          </w:rPrChange>
        </w:rPr>
        <w:t>P-value w</w:t>
      </w:r>
      <w:r w:rsidR="00EA0F85" w:rsidRPr="000F55FC">
        <w:rPr>
          <w:rFonts w:ascii="Times New Roman" w:hAnsi="Times New Roman" w:cs="Times New Roman"/>
          <w:sz w:val="21"/>
          <w:szCs w:val="21"/>
          <w:rPrChange w:id="693" w:author="Chen Liao" w:date="2021-03-14T08:01:00Z">
            <w:rPr>
              <w:rFonts w:ascii="Times New Roman" w:hAnsi="Times New Roman" w:cs="Times New Roman"/>
              <w:sz w:val="20"/>
              <w:szCs w:val="20"/>
            </w:rPr>
          </w:rPrChange>
        </w:rPr>
        <w:t>ere</w:t>
      </w:r>
      <w:r w:rsidR="00C12191" w:rsidRPr="000F55FC">
        <w:rPr>
          <w:rFonts w:ascii="Times New Roman" w:hAnsi="Times New Roman" w:cs="Times New Roman"/>
          <w:sz w:val="21"/>
          <w:szCs w:val="21"/>
          <w:rPrChange w:id="694" w:author="Chen Liao" w:date="2021-03-14T08:01:00Z">
            <w:rPr>
              <w:rFonts w:ascii="Times New Roman" w:hAnsi="Times New Roman" w:cs="Times New Roman"/>
              <w:sz w:val="20"/>
              <w:szCs w:val="20"/>
            </w:rPr>
          </w:rPrChange>
        </w:rPr>
        <w:t xml:space="preserve"> obtained from Adonis analysis, which tests for </w:t>
      </w:r>
      <w:r w:rsidR="00F7487F" w:rsidRPr="000F55FC">
        <w:rPr>
          <w:rFonts w:ascii="Times New Roman" w:hAnsi="Times New Roman" w:cs="Times New Roman"/>
          <w:sz w:val="21"/>
          <w:szCs w:val="21"/>
          <w:rPrChange w:id="695" w:author="Chen Liao" w:date="2021-03-14T08:01:00Z">
            <w:rPr>
              <w:rFonts w:ascii="Times New Roman" w:hAnsi="Times New Roman" w:cs="Times New Roman"/>
              <w:sz w:val="20"/>
              <w:szCs w:val="20"/>
            </w:rPr>
          </w:rPrChange>
        </w:rPr>
        <w:t>baseline differences across the four vendors.</w:t>
      </w:r>
      <w:ins w:id="696" w:author="Chen Liao" w:date="2021-03-14T11:50:00Z">
        <w:r w:rsidR="00D740C1">
          <w:rPr>
            <w:rFonts w:ascii="Times New Roman" w:hAnsi="Times New Roman" w:cs="Times New Roman"/>
            <w:sz w:val="21"/>
            <w:szCs w:val="21"/>
          </w:rPr>
          <w:t xml:space="preserve"> </w:t>
        </w:r>
      </w:ins>
      <w:ins w:id="697" w:author="Chen Liao" w:date="2021-03-14T11:54:00Z">
        <w:r w:rsidR="0062642F">
          <w:rPr>
            <w:rFonts w:ascii="Times New Roman" w:hAnsi="Times New Roman" w:cs="Times New Roman"/>
            <w:sz w:val="21"/>
            <w:szCs w:val="21"/>
          </w:rPr>
          <w:t>T</w:t>
        </w:r>
      </w:ins>
      <w:moveToRangeStart w:id="698" w:author="Chen Liao" w:date="2021-03-14T11:54:00Z" w:name="move66615295"/>
      <w:moveTo w:id="699" w:author="Chen Liao" w:date="2021-03-14T11:54:00Z">
        <w:del w:id="700" w:author="Chen Liao" w:date="2021-03-14T11:54:00Z">
          <w:r w:rsidR="0062642F" w:rsidRPr="002F0F8F" w:rsidDel="0062642F">
            <w:rPr>
              <w:rFonts w:ascii="Times New Roman" w:hAnsi="Times New Roman" w:cs="Times New Roman"/>
              <w:sz w:val="21"/>
              <w:szCs w:val="21"/>
            </w:rPr>
            <w:delText>t</w:delText>
          </w:r>
        </w:del>
        <w:r w:rsidR="0062642F" w:rsidRPr="002F0F8F">
          <w:rPr>
            <w:rFonts w:ascii="Times New Roman" w:hAnsi="Times New Roman" w:cs="Times New Roman"/>
            <w:sz w:val="21"/>
            <w:szCs w:val="21"/>
          </w:rPr>
          <w:t xml:space="preserve">axonomic labels w/ “Un.” group bacteria that are unclassified or uncultured at lower taxonomic ranks. </w:t>
        </w:r>
      </w:moveTo>
    </w:p>
    <w:p w14:paraId="349F2B16" w14:textId="324CE0BD" w:rsidR="00052290" w:rsidRPr="000F55FC" w:rsidDel="007F4954" w:rsidRDefault="00D740C1" w:rsidP="00A62A4B">
      <w:pPr>
        <w:pStyle w:val="paragraph"/>
        <w:spacing w:before="0" w:beforeAutospacing="0" w:after="0" w:afterAutospacing="0"/>
        <w:jc w:val="both"/>
        <w:rPr>
          <w:moveFrom w:id="701" w:author="Chen Liao" w:date="2021-03-14T11:54:00Z"/>
          <w:rFonts w:ascii="Times New Roman" w:hAnsi="Times New Roman" w:cs="Times New Roman"/>
          <w:sz w:val="21"/>
          <w:szCs w:val="21"/>
          <w:rPrChange w:id="702" w:author="Chen Liao" w:date="2021-03-14T08:01:00Z">
            <w:rPr>
              <w:moveFrom w:id="703" w:author="Chen Liao" w:date="2021-03-14T11:54:00Z"/>
              <w:rFonts w:ascii="Times New Roman" w:hAnsi="Times New Roman" w:cs="Times New Roman"/>
              <w:sz w:val="20"/>
              <w:szCs w:val="20"/>
            </w:rPr>
          </w:rPrChange>
        </w:rPr>
      </w:pPr>
      <w:moveToRangeStart w:id="704" w:author="Chen Liao" w:date="2021-03-14T11:50:00Z" w:name="move66615041"/>
      <w:moveToRangeEnd w:id="698"/>
      <w:moveTo w:id="705" w:author="Chen Liao" w:date="2021-03-14T11:50:00Z">
        <w:del w:id="706" w:author="Chen Liao" w:date="2021-03-14T11:50:00Z">
          <w:r w:rsidRPr="002F0F8F" w:rsidDel="00D740C1">
            <w:rPr>
              <w:rFonts w:ascii="Times New Roman" w:hAnsi="Times New Roman" w:cs="Times New Roman"/>
              <w:b/>
              <w:bCs/>
              <w:color w:val="333333"/>
              <w:sz w:val="21"/>
              <w:szCs w:val="21"/>
              <w:shd w:val="clear" w:color="auto" w:fill="FFFFFF"/>
            </w:rPr>
            <w:delText>C.</w:delText>
          </w:r>
        </w:del>
      </w:moveTo>
      <w:ins w:id="707" w:author="Chen Liao" w:date="2021-03-14T11:50:00Z">
        <w:r>
          <w:rPr>
            <w:rFonts w:ascii="Times New Roman" w:hAnsi="Times New Roman" w:cs="Times New Roman"/>
            <w:b/>
            <w:bCs/>
            <w:color w:val="333333"/>
            <w:sz w:val="21"/>
            <w:szCs w:val="21"/>
            <w:shd w:val="clear" w:color="auto" w:fill="FFFFFF"/>
          </w:rPr>
          <w:t>D</w:t>
        </w:r>
        <w:r w:rsidRPr="00D740C1">
          <w:rPr>
            <w:rFonts w:ascii="Times New Roman" w:hAnsi="Times New Roman" w:cs="Times New Roman"/>
            <w:color w:val="333333"/>
            <w:sz w:val="21"/>
            <w:szCs w:val="21"/>
            <w:shd w:val="clear" w:color="auto" w:fill="FFFFFF"/>
            <w:rPrChange w:id="708" w:author="Chen Liao" w:date="2021-03-14T11:50:00Z">
              <w:rPr>
                <w:rFonts w:ascii="Times New Roman" w:hAnsi="Times New Roman" w:cs="Times New Roman"/>
                <w:b/>
                <w:bCs/>
                <w:color w:val="333333"/>
                <w:sz w:val="21"/>
                <w:szCs w:val="21"/>
                <w:shd w:val="clear" w:color="auto" w:fill="FFFFFF"/>
              </w:rPr>
            </w:rPrChange>
          </w:rPr>
          <w:t>.</w:t>
        </w:r>
      </w:ins>
      <w:moveTo w:id="709" w:author="Chen Liao" w:date="2021-03-14T11:50:00Z">
        <w:r w:rsidRPr="002F0F8F">
          <w:rPr>
            <w:rFonts w:ascii="Times New Roman" w:hAnsi="Times New Roman" w:cs="Times New Roman"/>
            <w:b/>
            <w:bCs/>
            <w:color w:val="333333"/>
            <w:sz w:val="21"/>
            <w:szCs w:val="21"/>
            <w:shd w:val="clear" w:color="auto" w:fill="FFFFFF"/>
          </w:rPr>
          <w:t xml:space="preserve"> </w:t>
        </w:r>
        <w:del w:id="710" w:author="Chen Liao" w:date="2021-03-14T11:54:00Z">
          <w:r w:rsidRPr="002F0F8F" w:rsidDel="004708ED">
            <w:rPr>
              <w:rFonts w:ascii="Times New Roman" w:hAnsi="Times New Roman" w:cs="Times New Roman"/>
              <w:color w:val="333333"/>
              <w:sz w:val="21"/>
              <w:szCs w:val="21"/>
              <w:shd w:val="clear" w:color="auto" w:fill="FFFFFF"/>
            </w:rPr>
            <w:delText>B</w:delText>
          </w:r>
        </w:del>
      </w:moveTo>
      <w:ins w:id="711" w:author="Chen Liao" w:date="2021-03-14T11:54:00Z">
        <w:r w:rsidR="004708ED">
          <w:rPr>
            <w:rFonts w:ascii="Times New Roman" w:hAnsi="Times New Roman" w:cs="Times New Roman"/>
            <w:color w:val="333333"/>
            <w:sz w:val="21"/>
            <w:szCs w:val="21"/>
            <w:shd w:val="clear" w:color="auto" w:fill="FFFFFF"/>
          </w:rPr>
          <w:t>The b</w:t>
        </w:r>
      </w:ins>
      <w:moveTo w:id="712" w:author="Chen Liao" w:date="2021-03-14T11:50:00Z">
        <w:r w:rsidRPr="002F0F8F">
          <w:rPr>
            <w:rFonts w:ascii="Times New Roman" w:hAnsi="Times New Roman" w:cs="Times New Roman"/>
            <w:color w:val="333333"/>
            <w:sz w:val="21"/>
            <w:szCs w:val="21"/>
            <w:shd w:val="clear" w:color="auto" w:fill="FFFFFF"/>
          </w:rPr>
          <w:t>aseline gut microbiota composition</w:t>
        </w:r>
        <w:del w:id="713" w:author="Chen Liao" w:date="2021-03-14T11:53:00Z">
          <w:r w:rsidRPr="002F0F8F" w:rsidDel="00667A5D">
            <w:rPr>
              <w:rFonts w:ascii="Times New Roman" w:hAnsi="Times New Roman" w:cs="Times New Roman"/>
              <w:color w:val="333333"/>
              <w:sz w:val="21"/>
              <w:szCs w:val="21"/>
              <w:shd w:val="clear" w:color="auto" w:fill="FFFFFF"/>
            </w:rPr>
            <w:delText xml:space="preserve"> of </w:delText>
          </w:r>
          <w:r w:rsidRPr="002F0F8F" w:rsidDel="00667A5D">
            <w:rPr>
              <w:rFonts w:ascii="Times New Roman" w:hAnsi="Times New Roman" w:cs="Times New Roman"/>
              <w:color w:val="000000"/>
              <w:sz w:val="21"/>
              <w:szCs w:val="21"/>
              <w:shd w:val="clear" w:color="auto" w:fill="FFFFFF"/>
            </w:rPr>
            <w:delText>i</w:delText>
          </w:r>
          <w:r w:rsidRPr="002F0F8F" w:rsidDel="00667A5D">
            <w:rPr>
              <w:rFonts w:ascii="Times New Roman" w:hAnsi="Times New Roman" w:cs="Times New Roman"/>
              <w:color w:val="000000"/>
              <w:sz w:val="21"/>
              <w:szCs w:val="21"/>
            </w:rPr>
            <w:delText xml:space="preserve">sogenic </w:delText>
          </w:r>
          <w:r w:rsidRPr="002F0F8F" w:rsidDel="00667A5D">
            <w:rPr>
              <w:rFonts w:ascii="Times New Roman" w:hAnsi="Times New Roman" w:cs="Times New Roman"/>
              <w:color w:val="333333"/>
              <w:sz w:val="21"/>
              <w:szCs w:val="21"/>
              <w:shd w:val="clear" w:color="auto" w:fill="FFFFFF"/>
            </w:rPr>
            <w:delText xml:space="preserve">mice </w:delText>
          </w:r>
          <w:r w:rsidRPr="002F0F8F" w:rsidDel="00667A5D">
            <w:rPr>
              <w:rFonts w:ascii="Times New Roman" w:hAnsi="Times New Roman" w:cs="Times New Roman"/>
              <w:color w:val="000000"/>
              <w:sz w:val="21"/>
              <w:szCs w:val="21"/>
            </w:rPr>
            <w:delText>purchased from four different vendors</w:delText>
          </w:r>
          <w:r w:rsidRPr="002F0F8F" w:rsidDel="00667A5D">
            <w:rPr>
              <w:rFonts w:ascii="Times New Roman" w:hAnsi="Times New Roman" w:cs="Times New Roman"/>
              <w:color w:val="333333"/>
              <w:sz w:val="21"/>
              <w:szCs w:val="21"/>
              <w:shd w:val="clear" w:color="auto" w:fill="FFFFFF"/>
            </w:rPr>
            <w:delText>, labelled as Beijing, Guangdong, Hunan and Shanghai.</w:delText>
          </w:r>
        </w:del>
        <w:r w:rsidRPr="002F0F8F">
          <w:rPr>
            <w:rFonts w:ascii="Times New Roman" w:hAnsi="Times New Roman" w:cs="Times New Roman"/>
            <w:color w:val="333333"/>
            <w:sz w:val="21"/>
            <w:szCs w:val="21"/>
            <w:shd w:val="clear" w:color="auto" w:fill="FFFFFF"/>
          </w:rPr>
          <w:t xml:space="preserve"> </w:t>
        </w:r>
      </w:moveTo>
      <w:moveToRangeEnd w:id="704"/>
      <w:ins w:id="714" w:author="Chen Liao" w:date="2021-03-14T11:54:00Z">
        <w:r w:rsidR="006659F3">
          <w:rPr>
            <w:rFonts w:ascii="Times New Roman" w:hAnsi="Times New Roman" w:cs="Times New Roman"/>
            <w:color w:val="333333"/>
            <w:sz w:val="21"/>
            <w:szCs w:val="21"/>
            <w:shd w:val="clear" w:color="auto" w:fill="FFFFFF"/>
          </w:rPr>
          <w:t>at family level.</w:t>
        </w:r>
      </w:ins>
      <w:del w:id="715" w:author="Chen Liao" w:date="2021-03-14T11:54:00Z">
        <w:r w:rsidR="00C12191" w:rsidRPr="000F55FC" w:rsidDel="00A11D51">
          <w:rPr>
            <w:rFonts w:ascii="Times New Roman" w:hAnsi="Times New Roman" w:cs="Times New Roman"/>
            <w:sz w:val="21"/>
            <w:szCs w:val="21"/>
            <w:rPrChange w:id="716" w:author="Chen Liao" w:date="2021-03-14T08:01:00Z">
              <w:rPr>
                <w:rFonts w:ascii="Times New Roman" w:hAnsi="Times New Roman" w:cs="Times New Roman"/>
                <w:sz w:val="20"/>
                <w:szCs w:val="20"/>
              </w:rPr>
            </w:rPrChange>
          </w:rPr>
          <w:delText xml:space="preserve"> </w:delText>
        </w:r>
        <w:bookmarkEnd w:id="686"/>
        <w:bookmarkEnd w:id="687"/>
        <w:bookmarkEnd w:id="688"/>
        <w:r w:rsidR="00D54857" w:rsidRPr="000F55FC" w:rsidDel="00A11D51">
          <w:rPr>
            <w:rFonts w:ascii="Times New Roman" w:hAnsi="Times New Roman" w:cs="Times New Roman"/>
            <w:sz w:val="21"/>
            <w:szCs w:val="21"/>
            <w:rPrChange w:id="717" w:author="Chen Liao" w:date="2021-03-14T08:01:00Z">
              <w:rPr>
                <w:rFonts w:ascii="Times New Roman" w:hAnsi="Times New Roman" w:cs="Times New Roman"/>
                <w:sz w:val="20"/>
                <w:szCs w:val="20"/>
              </w:rPr>
            </w:rPrChange>
          </w:rPr>
          <w:delText xml:space="preserve">For </w:delText>
        </w:r>
        <w:r w:rsidR="00C26179" w:rsidRPr="000F55FC" w:rsidDel="00A11D51">
          <w:rPr>
            <w:rFonts w:ascii="Times New Roman" w:hAnsi="Times New Roman" w:cs="Times New Roman"/>
            <w:sz w:val="21"/>
            <w:szCs w:val="21"/>
            <w:rPrChange w:id="718" w:author="Chen Liao" w:date="2021-03-14T08:01:00Z">
              <w:rPr>
                <w:rFonts w:ascii="Times New Roman" w:hAnsi="Times New Roman" w:cs="Times New Roman"/>
                <w:sz w:val="20"/>
                <w:szCs w:val="20"/>
              </w:rPr>
            </w:rPrChange>
          </w:rPr>
          <w:delText xml:space="preserve">panels </w:delText>
        </w:r>
        <w:r w:rsidR="00D54857" w:rsidRPr="000F55FC" w:rsidDel="00A11D51">
          <w:rPr>
            <w:rFonts w:ascii="Times New Roman" w:hAnsi="Times New Roman" w:cs="Times New Roman"/>
            <w:sz w:val="21"/>
            <w:szCs w:val="21"/>
            <w:rPrChange w:id="719" w:author="Chen Liao" w:date="2021-03-14T08:01:00Z">
              <w:rPr>
                <w:rFonts w:ascii="Times New Roman" w:hAnsi="Times New Roman" w:cs="Times New Roman"/>
                <w:sz w:val="20"/>
                <w:szCs w:val="20"/>
              </w:rPr>
            </w:rPrChange>
          </w:rPr>
          <w:delText>C</w:delText>
        </w:r>
        <w:r w:rsidR="00784995" w:rsidRPr="000F55FC" w:rsidDel="00A11D51">
          <w:rPr>
            <w:rFonts w:ascii="Times New Roman" w:hAnsi="Times New Roman" w:cs="Times New Roman"/>
            <w:sz w:val="21"/>
            <w:szCs w:val="21"/>
            <w:rPrChange w:id="720" w:author="Chen Liao" w:date="2021-03-14T08:01:00Z">
              <w:rPr>
                <w:rFonts w:ascii="Times New Roman" w:hAnsi="Times New Roman" w:cs="Times New Roman"/>
                <w:sz w:val="20"/>
                <w:szCs w:val="20"/>
              </w:rPr>
            </w:rPrChange>
          </w:rPr>
          <w:delText>,</w:delText>
        </w:r>
        <w:r w:rsidR="00087539" w:rsidRPr="000F55FC" w:rsidDel="00A11D51">
          <w:rPr>
            <w:rFonts w:ascii="Times New Roman" w:hAnsi="Times New Roman" w:cs="Times New Roman"/>
            <w:sz w:val="21"/>
            <w:szCs w:val="21"/>
            <w:rPrChange w:id="721" w:author="Chen Liao" w:date="2021-03-14T08:01:00Z">
              <w:rPr>
                <w:rFonts w:ascii="Times New Roman" w:hAnsi="Times New Roman" w:cs="Times New Roman"/>
                <w:sz w:val="20"/>
                <w:szCs w:val="20"/>
              </w:rPr>
            </w:rPrChange>
          </w:rPr>
          <w:delText xml:space="preserve"> </w:delText>
        </w:r>
        <w:r w:rsidR="00D54857" w:rsidRPr="000F55FC" w:rsidDel="00A11D51">
          <w:rPr>
            <w:rFonts w:ascii="Times New Roman" w:hAnsi="Times New Roman" w:cs="Times New Roman"/>
            <w:sz w:val="21"/>
            <w:szCs w:val="21"/>
            <w:rPrChange w:id="722" w:author="Chen Liao" w:date="2021-03-14T08:01:00Z">
              <w:rPr>
                <w:rFonts w:ascii="Times New Roman" w:hAnsi="Times New Roman" w:cs="Times New Roman"/>
                <w:sz w:val="20"/>
                <w:szCs w:val="20"/>
              </w:rPr>
            </w:rPrChange>
          </w:rPr>
          <w:delText xml:space="preserve">D, </w:delText>
        </w:r>
      </w:del>
      <w:moveFromRangeStart w:id="723" w:author="Chen Liao" w:date="2021-03-14T11:54:00Z" w:name="move66615295"/>
      <w:moveFrom w:id="724" w:author="Chen Liao" w:date="2021-03-14T11:54:00Z">
        <w:r w:rsidR="002C65EF" w:rsidRPr="000F55FC" w:rsidDel="00A11D51">
          <w:rPr>
            <w:rFonts w:ascii="Times New Roman" w:hAnsi="Times New Roman" w:cs="Times New Roman"/>
            <w:sz w:val="21"/>
            <w:szCs w:val="21"/>
            <w:rPrChange w:id="725" w:author="Chen Liao" w:date="2021-03-14T08:01:00Z">
              <w:rPr>
                <w:rFonts w:ascii="Times New Roman" w:hAnsi="Times New Roman" w:cs="Times New Roman"/>
                <w:sz w:val="20"/>
                <w:szCs w:val="20"/>
              </w:rPr>
            </w:rPrChange>
          </w:rPr>
          <w:t xml:space="preserve">taxonomic </w:t>
        </w:r>
        <w:r w:rsidR="00D4650E" w:rsidRPr="000F55FC" w:rsidDel="00A11D51">
          <w:rPr>
            <w:rFonts w:ascii="Times New Roman" w:hAnsi="Times New Roman" w:cs="Times New Roman"/>
            <w:sz w:val="21"/>
            <w:szCs w:val="21"/>
            <w:rPrChange w:id="726" w:author="Chen Liao" w:date="2021-03-14T08:01:00Z">
              <w:rPr>
                <w:rFonts w:ascii="Times New Roman" w:hAnsi="Times New Roman" w:cs="Times New Roman"/>
                <w:sz w:val="20"/>
                <w:szCs w:val="20"/>
              </w:rPr>
            </w:rPrChange>
          </w:rPr>
          <w:t>labels w/</w:t>
        </w:r>
        <w:r w:rsidR="00500B4A" w:rsidRPr="000F55FC" w:rsidDel="00A11D51">
          <w:rPr>
            <w:rFonts w:ascii="Times New Roman" w:hAnsi="Times New Roman" w:cs="Times New Roman"/>
            <w:sz w:val="21"/>
            <w:szCs w:val="21"/>
            <w:rPrChange w:id="727" w:author="Chen Liao" w:date="2021-03-14T08:01:00Z">
              <w:rPr>
                <w:rFonts w:ascii="Times New Roman" w:hAnsi="Times New Roman" w:cs="Times New Roman"/>
                <w:sz w:val="20"/>
                <w:szCs w:val="20"/>
              </w:rPr>
            </w:rPrChange>
          </w:rPr>
          <w:t xml:space="preserve"> “Un.” </w:t>
        </w:r>
        <w:r w:rsidR="00D4650E" w:rsidRPr="000F55FC" w:rsidDel="00A11D51">
          <w:rPr>
            <w:rFonts w:ascii="Times New Roman" w:hAnsi="Times New Roman" w:cs="Times New Roman"/>
            <w:sz w:val="21"/>
            <w:szCs w:val="21"/>
            <w:rPrChange w:id="728" w:author="Chen Liao" w:date="2021-03-14T08:01:00Z">
              <w:rPr>
                <w:rFonts w:ascii="Times New Roman" w:hAnsi="Times New Roman" w:cs="Times New Roman"/>
                <w:sz w:val="20"/>
                <w:szCs w:val="20"/>
              </w:rPr>
            </w:rPrChange>
          </w:rPr>
          <w:t xml:space="preserve">group bacteria </w:t>
        </w:r>
        <w:r w:rsidR="00F90928" w:rsidRPr="000F55FC" w:rsidDel="00A11D51">
          <w:rPr>
            <w:rFonts w:ascii="Times New Roman" w:hAnsi="Times New Roman" w:cs="Times New Roman"/>
            <w:sz w:val="21"/>
            <w:szCs w:val="21"/>
            <w:rPrChange w:id="729" w:author="Chen Liao" w:date="2021-03-14T08:01:00Z">
              <w:rPr>
                <w:rFonts w:ascii="Times New Roman" w:hAnsi="Times New Roman" w:cs="Times New Roman"/>
                <w:sz w:val="20"/>
                <w:szCs w:val="20"/>
              </w:rPr>
            </w:rPrChange>
          </w:rPr>
          <w:t>that are unclassified or uncultured</w:t>
        </w:r>
        <w:r w:rsidR="002C65EF" w:rsidRPr="000F55FC" w:rsidDel="00A11D51">
          <w:rPr>
            <w:rFonts w:ascii="Times New Roman" w:hAnsi="Times New Roman" w:cs="Times New Roman"/>
            <w:sz w:val="21"/>
            <w:szCs w:val="21"/>
            <w:rPrChange w:id="730" w:author="Chen Liao" w:date="2021-03-14T08:01:00Z">
              <w:rPr>
                <w:rFonts w:ascii="Times New Roman" w:hAnsi="Times New Roman" w:cs="Times New Roman"/>
                <w:sz w:val="20"/>
                <w:szCs w:val="20"/>
              </w:rPr>
            </w:rPrChange>
          </w:rPr>
          <w:t xml:space="preserve"> </w:t>
        </w:r>
        <w:r w:rsidR="009C1DA7" w:rsidRPr="000F55FC" w:rsidDel="00A11D51">
          <w:rPr>
            <w:rFonts w:ascii="Times New Roman" w:hAnsi="Times New Roman" w:cs="Times New Roman"/>
            <w:sz w:val="21"/>
            <w:szCs w:val="21"/>
            <w:rPrChange w:id="731" w:author="Chen Liao" w:date="2021-03-14T08:01:00Z">
              <w:rPr>
                <w:rFonts w:ascii="Times New Roman" w:hAnsi="Times New Roman" w:cs="Times New Roman"/>
                <w:sz w:val="20"/>
                <w:szCs w:val="20"/>
              </w:rPr>
            </w:rPrChange>
          </w:rPr>
          <w:t xml:space="preserve">at </w:t>
        </w:r>
        <w:r w:rsidR="00D4650E" w:rsidRPr="000F55FC" w:rsidDel="00A11D51">
          <w:rPr>
            <w:rFonts w:ascii="Times New Roman" w:hAnsi="Times New Roman" w:cs="Times New Roman"/>
            <w:sz w:val="21"/>
            <w:szCs w:val="21"/>
            <w:rPrChange w:id="732" w:author="Chen Liao" w:date="2021-03-14T08:01:00Z">
              <w:rPr>
                <w:rFonts w:ascii="Times New Roman" w:hAnsi="Times New Roman" w:cs="Times New Roman"/>
                <w:sz w:val="20"/>
                <w:szCs w:val="20"/>
              </w:rPr>
            </w:rPrChange>
          </w:rPr>
          <w:t>lower taxonomic ranks</w:t>
        </w:r>
        <w:r w:rsidR="002C65EF" w:rsidRPr="000F55FC" w:rsidDel="00A11D51">
          <w:rPr>
            <w:rFonts w:ascii="Times New Roman" w:hAnsi="Times New Roman" w:cs="Times New Roman"/>
            <w:sz w:val="21"/>
            <w:szCs w:val="21"/>
            <w:rPrChange w:id="733" w:author="Chen Liao" w:date="2021-03-14T08:01:00Z">
              <w:rPr>
                <w:rFonts w:ascii="Times New Roman" w:hAnsi="Times New Roman" w:cs="Times New Roman"/>
                <w:sz w:val="20"/>
                <w:szCs w:val="20"/>
              </w:rPr>
            </w:rPrChange>
          </w:rPr>
          <w:t>.</w:t>
        </w:r>
        <w:r w:rsidR="00D54857" w:rsidRPr="000F55FC" w:rsidDel="00A11D51">
          <w:rPr>
            <w:rFonts w:ascii="Times New Roman" w:hAnsi="Times New Roman" w:cs="Times New Roman"/>
            <w:sz w:val="21"/>
            <w:szCs w:val="21"/>
            <w:rPrChange w:id="734" w:author="Chen Liao" w:date="2021-03-14T08:01:00Z">
              <w:rPr>
                <w:rFonts w:ascii="Times New Roman" w:hAnsi="Times New Roman" w:cs="Times New Roman"/>
                <w:sz w:val="20"/>
                <w:szCs w:val="20"/>
              </w:rPr>
            </w:rPrChange>
          </w:rPr>
          <w:t xml:space="preserve"> </w:t>
        </w:r>
      </w:moveFrom>
    </w:p>
    <w:p w14:paraId="3A96DB36" w14:textId="77777777" w:rsidR="00052290" w:rsidRPr="00DF26A5" w:rsidDel="007F4954" w:rsidRDefault="00052290" w:rsidP="004D26A3">
      <w:pPr>
        <w:pStyle w:val="paragraph"/>
        <w:spacing w:before="0" w:beforeAutospacing="0" w:after="0" w:afterAutospacing="0"/>
        <w:jc w:val="both"/>
        <w:rPr>
          <w:moveFrom w:id="735" w:author="Chen Liao" w:date="2021-03-14T11:54:00Z"/>
          <w:rFonts w:ascii="Times New Roman" w:hAnsi="Times New Roman" w:cs="Times New Roman"/>
          <w:rPrChange w:id="736" w:author="Chen Liao" w:date="2021-03-09T15:09:00Z">
            <w:rPr>
              <w:moveFrom w:id="737" w:author="Chen Liao" w:date="2021-03-14T11:54:00Z"/>
              <w:rFonts w:ascii="Times New Roman" w:hAnsi="Times New Roman" w:cs="Times New Roman"/>
              <w:sz w:val="20"/>
              <w:szCs w:val="20"/>
            </w:rPr>
          </w:rPrChange>
        </w:rPr>
      </w:pPr>
    </w:p>
    <w:p w14:paraId="52AC59A8" w14:textId="2EC3071C" w:rsidR="00052290" w:rsidRPr="00DF26A5" w:rsidDel="007F4954" w:rsidRDefault="00052290" w:rsidP="00596CB1">
      <w:pPr>
        <w:pStyle w:val="paragraph"/>
        <w:spacing w:before="0" w:beforeAutospacing="0" w:after="0" w:afterAutospacing="0"/>
        <w:jc w:val="both"/>
        <w:rPr>
          <w:moveFrom w:id="738" w:author="Chen Liao" w:date="2021-03-14T11:54:00Z"/>
          <w:rFonts w:ascii="Times New Roman" w:hAnsi="Times New Roman" w:cs="Times New Roman"/>
          <w:rPrChange w:id="739" w:author="Chen Liao" w:date="2021-03-09T15:09:00Z">
            <w:rPr>
              <w:moveFrom w:id="740" w:author="Chen Liao" w:date="2021-03-14T11:54:00Z"/>
              <w:rFonts w:ascii="Times New Roman" w:hAnsi="Times New Roman" w:cs="Times New Roman"/>
              <w:sz w:val="20"/>
              <w:szCs w:val="20"/>
            </w:rPr>
          </w:rPrChange>
        </w:rPr>
      </w:pPr>
    </w:p>
    <w:moveFromRangeEnd w:id="723"/>
    <w:p w14:paraId="616E8336" w14:textId="67AC86F5" w:rsidR="00A83394" w:rsidRPr="00DF26A5" w:rsidRDefault="00A83394" w:rsidP="00CA756F">
      <w:pPr>
        <w:pStyle w:val="paragraph"/>
        <w:spacing w:before="0" w:beforeAutospacing="0" w:after="0" w:afterAutospacing="0"/>
        <w:jc w:val="both"/>
        <w:rPr>
          <w:rFonts w:ascii="Times New Roman" w:hAnsi="Times New Roman" w:cs="Times New Roman"/>
          <w:rPrChange w:id="741" w:author="Chen Liao" w:date="2021-03-09T15:09:00Z">
            <w:rPr>
              <w:rFonts w:ascii="Times New Roman" w:hAnsi="Times New Roman" w:cs="Times New Roman"/>
              <w:sz w:val="20"/>
              <w:szCs w:val="20"/>
            </w:rPr>
          </w:rPrChange>
        </w:rPr>
      </w:pPr>
    </w:p>
    <w:p w14:paraId="60C244C3" w14:textId="17D4CBED" w:rsidR="00A83394" w:rsidRPr="00DF26A5" w:rsidRDefault="00A83394">
      <w:pPr>
        <w:jc w:val="both"/>
        <w:rPr>
          <w:rFonts w:ascii="Times New Roman" w:eastAsia="SimSun" w:hAnsi="Times New Roman" w:cs="Times New Roman"/>
          <w:rPrChange w:id="742" w:author="Chen Liao" w:date="2021-03-09T15:09:00Z">
            <w:rPr>
              <w:rFonts w:ascii="Times New Roman" w:eastAsia="SimSun" w:hAnsi="Times New Roman" w:cs="Times New Roman"/>
              <w:sz w:val="20"/>
              <w:szCs w:val="20"/>
            </w:rPr>
          </w:rPrChange>
        </w:rPr>
        <w:pPrChange w:id="743" w:author="Chen Liao" w:date="2021-03-09T15:09:00Z">
          <w:pPr/>
        </w:pPrChange>
      </w:pPr>
      <w:del w:id="744" w:author="Chen Liao" w:date="2021-03-14T08:02:00Z">
        <w:r w:rsidRPr="00DF26A5" w:rsidDel="007F4954">
          <w:rPr>
            <w:rFonts w:ascii="Times New Roman" w:hAnsi="Times New Roman" w:cs="Times New Roman"/>
            <w:rPrChange w:id="745" w:author="Chen Liao" w:date="2021-03-09T15:09:00Z">
              <w:rPr>
                <w:rFonts w:ascii="Times New Roman" w:hAnsi="Times New Roman" w:cs="Times New Roman"/>
                <w:sz w:val="20"/>
                <w:szCs w:val="20"/>
              </w:rPr>
            </w:rPrChange>
          </w:rPr>
          <w:br w:type="page"/>
        </w:r>
      </w:del>
    </w:p>
    <w:p w14:paraId="253AAD46" w14:textId="225CA2A5" w:rsidR="002D611A" w:rsidRDefault="00CE5B41" w:rsidP="00B1402B">
      <w:pPr>
        <w:jc w:val="both"/>
        <w:rPr>
          <w:ins w:id="746" w:author="Chen Liao" w:date="2021-03-18T21:06:00Z"/>
          <w:rStyle w:val="fontstyle01"/>
          <w:rFonts w:ascii="Times New Roman" w:hAnsi="Times New Roman" w:cs="Times New Roman"/>
          <w:sz w:val="24"/>
          <w:szCs w:val="24"/>
        </w:rPr>
      </w:pPr>
      <w:del w:id="747" w:author="Chen Liao" w:date="2021-03-18T17:18:00Z">
        <w:r w:rsidRPr="002B27C3" w:rsidDel="00BB29C7">
          <w:rPr>
            <w:rFonts w:ascii="Times New Roman" w:hAnsi="Times New Roman" w:cs="Times New Roman"/>
            <w:b/>
            <w:bCs/>
            <w:color w:val="000000" w:themeColor="text1"/>
            <w:rPrChange w:id="748" w:author="Chen Liao" w:date="2021-03-14T07:53:00Z">
              <w:rPr>
                <w:rFonts w:ascii="Times New Roman" w:hAnsi="Times New Roman" w:cs="Times New Roman"/>
                <w:b/>
                <w:bCs/>
                <w:i/>
                <w:iCs/>
                <w:color w:val="FF0000"/>
                <w:sz w:val="20"/>
                <w:szCs w:val="20"/>
              </w:rPr>
            </w:rPrChange>
          </w:rPr>
          <w:delText>Dynamical responses</w:delText>
        </w:r>
      </w:del>
      <w:bookmarkStart w:id="749" w:name="OLE_LINK60"/>
      <w:bookmarkStart w:id="750" w:name="OLE_LINK61"/>
      <w:ins w:id="751" w:author="Chen Liao" w:date="2021-03-18T20:58:00Z">
        <w:r w:rsidR="005105BE">
          <w:rPr>
            <w:rFonts w:ascii="Times New Roman" w:hAnsi="Times New Roman" w:cs="Times New Roman"/>
            <w:b/>
            <w:bCs/>
            <w:color w:val="000000" w:themeColor="text1"/>
          </w:rPr>
          <w:t xml:space="preserve">Biphasic </w:t>
        </w:r>
      </w:ins>
      <w:proofErr w:type="spellStart"/>
      <w:ins w:id="752" w:author="Chen Liao" w:date="2021-03-18T17:18:00Z">
        <w:r w:rsidR="00BB29C7">
          <w:rPr>
            <w:rFonts w:ascii="Times New Roman" w:hAnsi="Times New Roman" w:cs="Times New Roman"/>
            <w:b/>
            <w:bCs/>
            <w:color w:val="000000" w:themeColor="text1"/>
          </w:rPr>
          <w:t>dyanmics</w:t>
        </w:r>
      </w:ins>
      <w:proofErr w:type="spellEnd"/>
      <w:r w:rsidRPr="002B27C3">
        <w:rPr>
          <w:rFonts w:ascii="Times New Roman" w:hAnsi="Times New Roman" w:cs="Times New Roman"/>
          <w:b/>
          <w:bCs/>
          <w:color w:val="000000" w:themeColor="text1"/>
          <w:rPrChange w:id="753" w:author="Chen Liao" w:date="2021-03-14T07:53:00Z">
            <w:rPr>
              <w:rFonts w:ascii="Times New Roman" w:hAnsi="Times New Roman" w:cs="Times New Roman"/>
              <w:b/>
              <w:bCs/>
              <w:i/>
              <w:iCs/>
              <w:color w:val="FF0000"/>
              <w:sz w:val="20"/>
              <w:szCs w:val="20"/>
            </w:rPr>
          </w:rPrChange>
        </w:rPr>
        <w:t xml:space="preserve"> of </w:t>
      </w:r>
      <w:del w:id="754" w:author="Chen Liao" w:date="2021-03-14T07:53:00Z">
        <w:r w:rsidRPr="002B27C3" w:rsidDel="002B27C3">
          <w:rPr>
            <w:rFonts w:ascii="Times New Roman" w:hAnsi="Times New Roman" w:cs="Times New Roman"/>
            <w:b/>
            <w:bCs/>
            <w:color w:val="000000" w:themeColor="text1"/>
            <w:rPrChange w:id="755" w:author="Chen Liao" w:date="2021-03-14T07:53:00Z">
              <w:rPr>
                <w:rFonts w:ascii="Times New Roman" w:hAnsi="Times New Roman" w:cs="Times New Roman"/>
                <w:b/>
                <w:bCs/>
                <w:i/>
                <w:iCs/>
                <w:color w:val="FF0000"/>
                <w:sz w:val="20"/>
                <w:szCs w:val="20"/>
              </w:rPr>
            </w:rPrChange>
          </w:rPr>
          <w:delText>short-chain fatty acid (</w:delText>
        </w:r>
      </w:del>
      <w:r w:rsidRPr="002B27C3">
        <w:rPr>
          <w:rFonts w:ascii="Times New Roman" w:hAnsi="Times New Roman" w:cs="Times New Roman"/>
          <w:b/>
          <w:bCs/>
          <w:color w:val="000000" w:themeColor="text1"/>
          <w:rPrChange w:id="756" w:author="Chen Liao" w:date="2021-03-14T07:53:00Z">
            <w:rPr>
              <w:rFonts w:ascii="Times New Roman" w:hAnsi="Times New Roman" w:cs="Times New Roman"/>
              <w:b/>
              <w:bCs/>
              <w:i/>
              <w:iCs/>
              <w:color w:val="FF0000"/>
              <w:sz w:val="20"/>
              <w:szCs w:val="20"/>
            </w:rPr>
          </w:rPrChange>
        </w:rPr>
        <w:t>SCFA</w:t>
      </w:r>
      <w:del w:id="757" w:author="Chen Liao" w:date="2021-03-14T07:53:00Z">
        <w:r w:rsidRPr="002B27C3" w:rsidDel="002B27C3">
          <w:rPr>
            <w:rFonts w:ascii="Times New Roman" w:hAnsi="Times New Roman" w:cs="Times New Roman"/>
            <w:b/>
            <w:bCs/>
            <w:color w:val="000000" w:themeColor="text1"/>
            <w:rPrChange w:id="758" w:author="Chen Liao" w:date="2021-03-14T07:53:00Z">
              <w:rPr>
                <w:rFonts w:ascii="Times New Roman" w:hAnsi="Times New Roman" w:cs="Times New Roman"/>
                <w:b/>
                <w:bCs/>
                <w:i/>
                <w:iCs/>
                <w:color w:val="FF0000"/>
                <w:sz w:val="20"/>
                <w:szCs w:val="20"/>
              </w:rPr>
            </w:rPrChange>
          </w:rPr>
          <w:delText>)</w:delText>
        </w:r>
      </w:del>
      <w:r w:rsidRPr="002B27C3">
        <w:rPr>
          <w:rFonts w:ascii="Times New Roman" w:hAnsi="Times New Roman" w:cs="Times New Roman"/>
          <w:b/>
          <w:bCs/>
          <w:color w:val="000000" w:themeColor="text1"/>
          <w:rPrChange w:id="759" w:author="Chen Liao" w:date="2021-03-14T07:53:00Z">
            <w:rPr>
              <w:rFonts w:ascii="Times New Roman" w:hAnsi="Times New Roman" w:cs="Times New Roman"/>
              <w:b/>
              <w:bCs/>
              <w:i/>
              <w:iCs/>
              <w:color w:val="FF0000"/>
              <w:sz w:val="20"/>
              <w:szCs w:val="20"/>
            </w:rPr>
          </w:rPrChange>
        </w:rPr>
        <w:t xml:space="preserve"> metabolism and </w:t>
      </w:r>
      <w:del w:id="760" w:author="Chen Liao" w:date="2021-03-14T07:52:00Z">
        <w:r w:rsidRPr="002B27C3" w:rsidDel="002B27C3">
          <w:rPr>
            <w:rFonts w:ascii="Times New Roman" w:hAnsi="Times New Roman" w:cs="Times New Roman"/>
            <w:b/>
            <w:bCs/>
            <w:color w:val="000000" w:themeColor="text1"/>
            <w:rPrChange w:id="761" w:author="Chen Liao" w:date="2021-03-14T07:53:00Z">
              <w:rPr>
                <w:rFonts w:ascii="Times New Roman" w:hAnsi="Times New Roman" w:cs="Times New Roman"/>
                <w:b/>
                <w:bCs/>
                <w:i/>
                <w:iCs/>
                <w:color w:val="FF0000"/>
                <w:sz w:val="20"/>
                <w:szCs w:val="20"/>
              </w:rPr>
            </w:rPrChange>
          </w:rPr>
          <w:delText xml:space="preserve">murine </w:delText>
        </w:r>
      </w:del>
      <w:r w:rsidRPr="002B27C3">
        <w:rPr>
          <w:rFonts w:ascii="Times New Roman" w:hAnsi="Times New Roman" w:cs="Times New Roman"/>
          <w:b/>
          <w:bCs/>
          <w:color w:val="000000" w:themeColor="text1"/>
          <w:rPrChange w:id="762" w:author="Chen Liao" w:date="2021-03-14T07:53:00Z">
            <w:rPr>
              <w:rFonts w:ascii="Times New Roman" w:hAnsi="Times New Roman" w:cs="Times New Roman"/>
              <w:b/>
              <w:bCs/>
              <w:i/>
              <w:iCs/>
              <w:color w:val="FF0000"/>
              <w:sz w:val="20"/>
              <w:szCs w:val="20"/>
            </w:rPr>
          </w:rPrChange>
        </w:rPr>
        <w:t>gut microbiome</w:t>
      </w:r>
      <w:del w:id="763" w:author="Chen Liao" w:date="2021-03-14T08:01:00Z">
        <w:r w:rsidRPr="002B27C3" w:rsidDel="00B70295">
          <w:rPr>
            <w:rFonts w:ascii="Times New Roman" w:hAnsi="Times New Roman" w:cs="Times New Roman"/>
            <w:b/>
            <w:bCs/>
            <w:color w:val="000000" w:themeColor="text1"/>
            <w:rPrChange w:id="764" w:author="Chen Liao" w:date="2021-03-14T07:53:00Z">
              <w:rPr>
                <w:rFonts w:ascii="Times New Roman" w:hAnsi="Times New Roman" w:cs="Times New Roman"/>
                <w:b/>
                <w:bCs/>
                <w:i/>
                <w:iCs/>
                <w:color w:val="FF0000"/>
                <w:sz w:val="20"/>
                <w:szCs w:val="20"/>
              </w:rPr>
            </w:rPrChange>
          </w:rPr>
          <w:delText xml:space="preserve"> to dietary fiber intervention</w:delText>
        </w:r>
      </w:del>
      <w:ins w:id="765" w:author="Chen Liao" w:date="2021-03-14T07:53:00Z">
        <w:r w:rsidR="002B27C3">
          <w:rPr>
            <w:rStyle w:val="fontstyle01"/>
            <w:rFonts w:ascii="Times New Roman" w:hAnsi="Times New Roman" w:cs="Times New Roman"/>
            <w:sz w:val="24"/>
            <w:szCs w:val="24"/>
          </w:rPr>
          <w:t>.</w:t>
        </w:r>
        <w:bookmarkEnd w:id="749"/>
        <w:bookmarkEnd w:id="750"/>
        <w:r w:rsidR="002B27C3">
          <w:rPr>
            <w:rStyle w:val="fontstyle01"/>
            <w:rFonts w:ascii="Times New Roman" w:hAnsi="Times New Roman" w:cs="Times New Roman"/>
            <w:sz w:val="24"/>
            <w:szCs w:val="24"/>
          </w:rPr>
          <w:t xml:space="preserve"> </w:t>
        </w:r>
      </w:ins>
      <w:ins w:id="766" w:author="Chen Liao" w:date="2021-03-18T19:03:00Z">
        <w:r w:rsidR="00935A18">
          <w:rPr>
            <w:rStyle w:val="fontstyle01"/>
            <w:rFonts w:ascii="Times New Roman" w:hAnsi="Times New Roman" w:cs="Times New Roman"/>
            <w:sz w:val="24"/>
            <w:szCs w:val="24"/>
          </w:rPr>
          <w:t xml:space="preserve">Dietary </w:t>
        </w:r>
      </w:ins>
      <w:ins w:id="767" w:author="Chen Liao" w:date="2021-03-18T18:59:00Z">
        <w:r w:rsidR="00935A18">
          <w:rPr>
            <w:rStyle w:val="fontstyle01"/>
            <w:rFonts w:ascii="Times New Roman" w:hAnsi="Times New Roman" w:cs="Times New Roman"/>
            <w:sz w:val="24"/>
            <w:szCs w:val="24"/>
          </w:rPr>
          <w:t xml:space="preserve">intake of </w:t>
        </w:r>
      </w:ins>
      <w:ins w:id="768" w:author="Chen Liao" w:date="2021-03-18T19:03:00Z">
        <w:r w:rsidR="00935A18">
          <w:rPr>
            <w:rStyle w:val="fontstyle01"/>
            <w:rFonts w:ascii="Times New Roman" w:hAnsi="Times New Roman" w:cs="Times New Roman"/>
            <w:sz w:val="24"/>
            <w:szCs w:val="24"/>
          </w:rPr>
          <w:t>inulin and resistant starch</w:t>
        </w:r>
      </w:ins>
      <w:ins w:id="769" w:author="Chen Liao" w:date="2021-03-18T18:48:00Z">
        <w:r w:rsidR="00913E74">
          <w:rPr>
            <w:rStyle w:val="fontstyle01"/>
            <w:rFonts w:ascii="Times New Roman" w:hAnsi="Times New Roman" w:cs="Times New Roman"/>
            <w:sz w:val="24"/>
            <w:szCs w:val="24"/>
          </w:rPr>
          <w:t xml:space="preserve"> </w:t>
        </w:r>
        <w:bookmarkStart w:id="770" w:name="OLE_LINK42"/>
        <w:bookmarkStart w:id="771" w:name="OLE_LINK43"/>
        <w:r w:rsidR="00913E74">
          <w:rPr>
            <w:rStyle w:val="fontstyle01"/>
            <w:rFonts w:ascii="Times New Roman" w:hAnsi="Times New Roman" w:cs="Times New Roman"/>
            <w:sz w:val="24"/>
            <w:szCs w:val="24"/>
          </w:rPr>
          <w:t>increase</w:t>
        </w:r>
      </w:ins>
      <w:ins w:id="772" w:author="Chen Liao" w:date="2021-03-18T19:04:00Z">
        <w:r w:rsidR="00935A18">
          <w:rPr>
            <w:rStyle w:val="fontstyle01"/>
            <w:rFonts w:ascii="Times New Roman" w:hAnsi="Times New Roman" w:cs="Times New Roman"/>
            <w:sz w:val="24"/>
            <w:szCs w:val="24"/>
          </w:rPr>
          <w:t xml:space="preserve">s </w:t>
        </w:r>
        <w:bookmarkStart w:id="773" w:name="OLE_LINK44"/>
        <w:bookmarkStart w:id="774" w:name="OLE_LINK45"/>
        <w:r w:rsidR="00935A18">
          <w:rPr>
            <w:rStyle w:val="fontstyle01"/>
            <w:rFonts w:ascii="Times New Roman" w:hAnsi="Times New Roman" w:cs="Times New Roman"/>
            <w:sz w:val="24"/>
            <w:szCs w:val="24"/>
          </w:rPr>
          <w:t xml:space="preserve">mice </w:t>
        </w:r>
      </w:ins>
      <w:ins w:id="775" w:author="Chen Liao" w:date="2021-03-18T18:48:00Z">
        <w:r w:rsidR="00913E74">
          <w:rPr>
            <w:rStyle w:val="fontstyle01"/>
            <w:rFonts w:ascii="Times New Roman" w:hAnsi="Times New Roman" w:cs="Times New Roman"/>
            <w:sz w:val="24"/>
            <w:szCs w:val="24"/>
          </w:rPr>
          <w:t xml:space="preserve">body weight </w:t>
        </w:r>
        <w:bookmarkEnd w:id="770"/>
        <w:bookmarkEnd w:id="771"/>
        <w:bookmarkEnd w:id="773"/>
        <w:bookmarkEnd w:id="774"/>
        <w:r w:rsidR="00913E74">
          <w:rPr>
            <w:rStyle w:val="fontstyle01"/>
            <w:rFonts w:ascii="Times New Roman" w:hAnsi="Times New Roman" w:cs="Times New Roman"/>
            <w:sz w:val="24"/>
            <w:szCs w:val="24"/>
          </w:rPr>
          <w:t xml:space="preserve">gradually over </w:t>
        </w:r>
        <w:proofErr w:type="gramStart"/>
        <w:r w:rsidR="00913E74">
          <w:rPr>
            <w:rStyle w:val="fontstyle01"/>
            <w:rFonts w:ascii="Times New Roman" w:hAnsi="Times New Roman" w:cs="Times New Roman"/>
            <w:sz w:val="24"/>
            <w:szCs w:val="24"/>
          </w:rPr>
          <w:t>time</w:t>
        </w:r>
        <w:proofErr w:type="gramEnd"/>
        <w:r w:rsidR="00913E74">
          <w:rPr>
            <w:rStyle w:val="fontstyle01"/>
            <w:rFonts w:ascii="Times New Roman" w:hAnsi="Times New Roman" w:cs="Times New Roman"/>
            <w:sz w:val="24"/>
            <w:szCs w:val="24"/>
          </w:rPr>
          <w:t xml:space="preserve"> </w:t>
        </w:r>
      </w:ins>
      <w:ins w:id="776" w:author="Chen Liao" w:date="2021-03-18T18:55:00Z">
        <w:r w:rsidR="007E1BA9">
          <w:rPr>
            <w:rStyle w:val="fontstyle01"/>
            <w:rFonts w:ascii="Times New Roman" w:hAnsi="Times New Roman" w:cs="Times New Roman"/>
            <w:sz w:val="24"/>
            <w:szCs w:val="24"/>
          </w:rPr>
          <w:t>but</w:t>
        </w:r>
      </w:ins>
      <w:ins w:id="777" w:author="Chen Liao" w:date="2021-03-18T18:52:00Z">
        <w:r w:rsidR="00913E74">
          <w:rPr>
            <w:rStyle w:val="fontstyle01"/>
            <w:rFonts w:ascii="Times New Roman" w:hAnsi="Times New Roman" w:cs="Times New Roman"/>
            <w:sz w:val="24"/>
            <w:szCs w:val="24"/>
          </w:rPr>
          <w:t xml:space="preserve"> the</w:t>
        </w:r>
      </w:ins>
      <w:ins w:id="778" w:author="Chen Liao" w:date="2021-03-18T18:54:00Z">
        <w:r w:rsidR="00913E74">
          <w:rPr>
            <w:rStyle w:val="fontstyle01"/>
            <w:rFonts w:ascii="Times New Roman" w:hAnsi="Times New Roman" w:cs="Times New Roman"/>
            <w:sz w:val="24"/>
            <w:szCs w:val="24"/>
          </w:rPr>
          <w:t xml:space="preserve"> amount of</w:t>
        </w:r>
      </w:ins>
      <w:ins w:id="779" w:author="Chen Liao" w:date="2021-03-18T18:52:00Z">
        <w:r w:rsidR="00913E74">
          <w:rPr>
            <w:rStyle w:val="fontstyle01"/>
            <w:rFonts w:ascii="Times New Roman" w:hAnsi="Times New Roman" w:cs="Times New Roman"/>
            <w:sz w:val="24"/>
            <w:szCs w:val="24"/>
          </w:rPr>
          <w:t xml:space="preserve"> body weight </w:t>
        </w:r>
        <w:r w:rsidR="00913E74">
          <w:rPr>
            <w:rStyle w:val="fontstyle01"/>
            <w:rFonts w:ascii="Times New Roman" w:hAnsi="Times New Roman" w:cs="Times New Roman"/>
            <w:sz w:val="24"/>
            <w:szCs w:val="24"/>
          </w:rPr>
          <w:lastRenderedPageBreak/>
          <w:t xml:space="preserve">gain </w:t>
        </w:r>
      </w:ins>
      <w:ins w:id="780" w:author="Chen Liao" w:date="2021-03-18T18:54:00Z">
        <w:r w:rsidR="00913E74">
          <w:rPr>
            <w:rStyle w:val="fontstyle01"/>
            <w:rFonts w:ascii="Times New Roman" w:hAnsi="Times New Roman" w:cs="Times New Roman"/>
            <w:sz w:val="24"/>
            <w:szCs w:val="24"/>
          </w:rPr>
          <w:t xml:space="preserve">is </w:t>
        </w:r>
      </w:ins>
      <w:bookmarkStart w:id="781" w:name="OLE_LINK33"/>
      <w:bookmarkStart w:id="782" w:name="OLE_LINK38"/>
      <w:ins w:id="783" w:author="Chen Liao" w:date="2021-03-18T19:26:00Z">
        <w:r w:rsidR="00DD04DF">
          <w:rPr>
            <w:rStyle w:val="fontstyle01"/>
            <w:rFonts w:ascii="Times New Roman" w:hAnsi="Times New Roman" w:cs="Times New Roman"/>
            <w:sz w:val="24"/>
            <w:szCs w:val="24"/>
          </w:rPr>
          <w:t>gene</w:t>
        </w:r>
      </w:ins>
      <w:ins w:id="784" w:author="Chen Liao" w:date="2021-03-18T19:27:00Z">
        <w:r w:rsidR="00DD04DF">
          <w:rPr>
            <w:rStyle w:val="fontstyle01"/>
            <w:rFonts w:ascii="Times New Roman" w:hAnsi="Times New Roman" w:cs="Times New Roman"/>
            <w:sz w:val="24"/>
            <w:szCs w:val="24"/>
          </w:rPr>
          <w:t>rally insignificant compared</w:t>
        </w:r>
      </w:ins>
      <w:ins w:id="785" w:author="Chen Liao" w:date="2021-03-18T18:57:00Z">
        <w:r w:rsidR="007E1BA9">
          <w:rPr>
            <w:rStyle w:val="fontstyle01"/>
            <w:rFonts w:ascii="Times New Roman" w:hAnsi="Times New Roman" w:cs="Times New Roman"/>
            <w:sz w:val="24"/>
            <w:szCs w:val="24"/>
          </w:rPr>
          <w:t xml:space="preserve"> to </w:t>
        </w:r>
      </w:ins>
      <w:ins w:id="786" w:author="Chen Liao" w:date="2021-03-18T20:15:00Z">
        <w:r w:rsidR="00FF43B3">
          <w:rPr>
            <w:rStyle w:val="fontstyle01"/>
            <w:rFonts w:ascii="Times New Roman" w:hAnsi="Times New Roman" w:cs="Times New Roman" w:hint="eastAsia"/>
            <w:sz w:val="24"/>
            <w:szCs w:val="24"/>
          </w:rPr>
          <w:t>the</w:t>
        </w:r>
        <w:r w:rsidR="00FF43B3">
          <w:rPr>
            <w:rStyle w:val="fontstyle01"/>
            <w:rFonts w:ascii="Times New Roman" w:hAnsi="Times New Roman" w:cs="Times New Roman"/>
            <w:sz w:val="24"/>
            <w:szCs w:val="24"/>
          </w:rPr>
          <w:t xml:space="preserve"> </w:t>
        </w:r>
      </w:ins>
      <w:ins w:id="787" w:author="Chen Liao" w:date="2021-03-18T18:57:00Z">
        <w:r w:rsidR="007E1BA9">
          <w:rPr>
            <w:rStyle w:val="fontstyle01"/>
            <w:rFonts w:ascii="Times New Roman" w:hAnsi="Times New Roman" w:cs="Times New Roman"/>
            <w:sz w:val="24"/>
            <w:szCs w:val="24"/>
          </w:rPr>
          <w:t>mice treated with cellulose</w:t>
        </w:r>
      </w:ins>
      <w:ins w:id="788" w:author="Chen Liao" w:date="2021-03-18T18:58:00Z">
        <w:r w:rsidR="007E1BA9">
          <w:rPr>
            <w:rStyle w:val="fontstyle01"/>
            <w:rFonts w:ascii="Times New Roman" w:hAnsi="Times New Roman" w:cs="Times New Roman"/>
            <w:sz w:val="24"/>
            <w:szCs w:val="24"/>
          </w:rPr>
          <w:t xml:space="preserve"> </w:t>
        </w:r>
        <w:bookmarkStart w:id="789" w:name="OLE_LINK48"/>
        <w:bookmarkStart w:id="790" w:name="OLE_LINK49"/>
        <w:r w:rsidR="007E1BA9">
          <w:rPr>
            <w:rStyle w:val="fontstyle01"/>
            <w:rFonts w:ascii="Times New Roman" w:hAnsi="Times New Roman" w:cs="Times New Roman"/>
            <w:sz w:val="24"/>
            <w:szCs w:val="24"/>
          </w:rPr>
          <w:t>(</w:t>
        </w:r>
        <w:r w:rsidR="007E1BA9" w:rsidRPr="00DA094A">
          <w:rPr>
            <w:rStyle w:val="fontstyle01"/>
            <w:rFonts w:ascii="Times New Roman" w:hAnsi="Times New Roman" w:cs="Times New Roman"/>
            <w:sz w:val="24"/>
            <w:szCs w:val="24"/>
            <w:highlight w:val="yellow"/>
            <w:rPrChange w:id="791" w:author="Chen Liao" w:date="2021-03-18T19:30:00Z">
              <w:rPr>
                <w:rStyle w:val="fontstyle01"/>
                <w:rFonts w:ascii="Times New Roman" w:hAnsi="Times New Roman" w:cs="Times New Roman"/>
                <w:sz w:val="24"/>
                <w:szCs w:val="24"/>
              </w:rPr>
            </w:rPrChange>
          </w:rPr>
          <w:t>Supplementary Fig. 1</w:t>
        </w:r>
      </w:ins>
      <w:ins w:id="792" w:author="Chen Liao" w:date="2021-03-18T19:30:00Z">
        <w:r w:rsidR="00DA094A" w:rsidRPr="00DA094A">
          <w:rPr>
            <w:rStyle w:val="fontstyle01"/>
            <w:rFonts w:ascii="Times New Roman" w:hAnsi="Times New Roman" w:cs="Times New Roman"/>
            <w:sz w:val="24"/>
            <w:szCs w:val="24"/>
            <w:highlight w:val="yellow"/>
            <w:rPrChange w:id="793" w:author="Chen Liao" w:date="2021-03-18T19:30:00Z">
              <w:rPr>
                <w:rStyle w:val="fontstyle01"/>
                <w:rFonts w:ascii="Times New Roman" w:hAnsi="Times New Roman" w:cs="Times New Roman"/>
                <w:sz w:val="24"/>
                <w:szCs w:val="24"/>
              </w:rPr>
            </w:rPrChange>
          </w:rPr>
          <w:t>A</w:t>
        </w:r>
      </w:ins>
      <w:ins w:id="794" w:author="Chen Liao" w:date="2021-03-18T18:58:00Z">
        <w:r w:rsidR="007E1BA9">
          <w:rPr>
            <w:rStyle w:val="fontstyle01"/>
            <w:rFonts w:ascii="Times New Roman" w:hAnsi="Times New Roman" w:cs="Times New Roman"/>
            <w:sz w:val="24"/>
            <w:szCs w:val="24"/>
          </w:rPr>
          <w:t>)</w:t>
        </w:r>
      </w:ins>
      <w:bookmarkEnd w:id="789"/>
      <w:bookmarkEnd w:id="790"/>
      <w:ins w:id="795" w:author="Chen Liao" w:date="2021-03-18T18:57:00Z">
        <w:r w:rsidR="007E1BA9">
          <w:rPr>
            <w:rStyle w:val="fontstyle01"/>
            <w:rFonts w:ascii="Times New Roman" w:hAnsi="Times New Roman" w:cs="Times New Roman"/>
            <w:sz w:val="24"/>
            <w:szCs w:val="24"/>
          </w:rPr>
          <w:t xml:space="preserve">. </w:t>
        </w:r>
      </w:ins>
      <w:ins w:id="796" w:author="Chen Liao" w:date="2021-03-18T22:34:00Z">
        <w:r w:rsidR="001E5766">
          <w:rPr>
            <w:rStyle w:val="fontstyle01"/>
            <w:rFonts w:ascii="Times New Roman" w:hAnsi="Times New Roman" w:cs="Times New Roman"/>
            <w:sz w:val="24"/>
            <w:szCs w:val="24"/>
          </w:rPr>
          <w:t>There were n</w:t>
        </w:r>
      </w:ins>
      <w:ins w:id="797" w:author="Chen Liao" w:date="2021-03-18T19:01:00Z">
        <w:r w:rsidR="00935A18">
          <w:rPr>
            <w:rStyle w:val="fontstyle01"/>
            <w:rFonts w:ascii="Times New Roman" w:hAnsi="Times New Roman" w:cs="Times New Roman"/>
            <w:sz w:val="24"/>
            <w:szCs w:val="24"/>
          </w:rPr>
          <w:t xml:space="preserve">o obvious </w:t>
        </w:r>
      </w:ins>
      <w:ins w:id="798" w:author="Chen Liao" w:date="2021-03-18T22:34:00Z">
        <w:r w:rsidR="001E5766">
          <w:rPr>
            <w:rStyle w:val="fontstyle01"/>
            <w:rFonts w:ascii="Times New Roman" w:hAnsi="Times New Roman" w:cs="Times New Roman"/>
            <w:sz w:val="24"/>
            <w:szCs w:val="24"/>
          </w:rPr>
          <w:t xml:space="preserve">temporal </w:t>
        </w:r>
      </w:ins>
      <w:ins w:id="799" w:author="Chen Liao" w:date="2021-03-18T20:15:00Z">
        <w:r w:rsidR="00FF43B3">
          <w:rPr>
            <w:rStyle w:val="fontstyle01"/>
            <w:rFonts w:ascii="Times New Roman" w:hAnsi="Times New Roman" w:cs="Times New Roman"/>
            <w:sz w:val="24"/>
            <w:szCs w:val="24"/>
          </w:rPr>
          <w:t>changes</w:t>
        </w:r>
      </w:ins>
      <w:ins w:id="800" w:author="Chen Liao" w:date="2021-03-18T19:05:00Z">
        <w:r w:rsidR="00935A18">
          <w:rPr>
            <w:rStyle w:val="fontstyle01"/>
            <w:rFonts w:ascii="Times New Roman" w:hAnsi="Times New Roman" w:cs="Times New Roman"/>
            <w:sz w:val="24"/>
            <w:szCs w:val="24"/>
          </w:rPr>
          <w:t xml:space="preserve"> </w:t>
        </w:r>
      </w:ins>
      <w:ins w:id="801" w:author="Chen Liao" w:date="2021-03-18T22:35:00Z">
        <w:r w:rsidR="001E5766">
          <w:rPr>
            <w:rStyle w:val="fontstyle01"/>
            <w:rFonts w:ascii="Times New Roman" w:hAnsi="Times New Roman" w:cs="Times New Roman"/>
            <w:sz w:val="24"/>
            <w:szCs w:val="24"/>
          </w:rPr>
          <w:t>in the</w:t>
        </w:r>
      </w:ins>
      <w:ins w:id="802" w:author="Chen Liao" w:date="2021-03-18T19:02:00Z">
        <w:r w:rsidR="00935A18">
          <w:rPr>
            <w:rStyle w:val="fontstyle01"/>
            <w:rFonts w:ascii="Times New Roman" w:hAnsi="Times New Roman" w:cs="Times New Roman"/>
            <w:sz w:val="24"/>
            <w:szCs w:val="24"/>
          </w:rPr>
          <w:t xml:space="preserve"> fiber intake rate and fecal </w:t>
        </w:r>
      </w:ins>
      <w:ins w:id="803" w:author="Chen Liao" w:date="2021-03-18T19:17:00Z">
        <w:r w:rsidR="00B1402B">
          <w:rPr>
            <w:rStyle w:val="fontstyle01"/>
            <w:rFonts w:ascii="Times New Roman" w:hAnsi="Times New Roman" w:cs="Times New Roman"/>
            <w:sz w:val="24"/>
            <w:szCs w:val="24"/>
          </w:rPr>
          <w:t>weight</w:t>
        </w:r>
      </w:ins>
      <w:ins w:id="804" w:author="Chen Liao" w:date="2021-03-18T22:35:00Z">
        <w:r w:rsidR="001E5766">
          <w:rPr>
            <w:rStyle w:val="fontstyle01"/>
            <w:rFonts w:ascii="Times New Roman" w:hAnsi="Times New Roman" w:cs="Times New Roman"/>
            <w:sz w:val="24"/>
            <w:szCs w:val="24"/>
          </w:rPr>
          <w:t xml:space="preserve"> as well</w:t>
        </w:r>
      </w:ins>
      <w:ins w:id="805" w:author="Chen Liao" w:date="2021-03-18T19:30:00Z">
        <w:r w:rsidR="00DA094A">
          <w:rPr>
            <w:rStyle w:val="fontstyle01"/>
            <w:rFonts w:ascii="Times New Roman" w:hAnsi="Times New Roman" w:cs="Times New Roman"/>
            <w:sz w:val="24"/>
            <w:szCs w:val="24"/>
          </w:rPr>
          <w:t xml:space="preserve"> </w:t>
        </w:r>
        <w:r w:rsidR="00DA094A">
          <w:rPr>
            <w:rStyle w:val="fontstyle01"/>
            <w:rFonts w:ascii="Times New Roman" w:hAnsi="Times New Roman" w:cs="Times New Roman"/>
            <w:sz w:val="24"/>
            <w:szCs w:val="24"/>
          </w:rPr>
          <w:t>(</w:t>
        </w:r>
        <w:r w:rsidR="00DA094A" w:rsidRPr="0036511A">
          <w:rPr>
            <w:rStyle w:val="fontstyle01"/>
            <w:rFonts w:ascii="Times New Roman" w:hAnsi="Times New Roman" w:cs="Times New Roman"/>
            <w:sz w:val="24"/>
            <w:szCs w:val="24"/>
            <w:highlight w:val="yellow"/>
          </w:rPr>
          <w:t>Supplementary Fig. 1</w:t>
        </w:r>
        <w:proofErr w:type="gramStart"/>
        <w:r w:rsidR="00DA094A">
          <w:rPr>
            <w:rStyle w:val="fontstyle01"/>
            <w:rFonts w:ascii="Times New Roman" w:hAnsi="Times New Roman" w:cs="Times New Roman"/>
            <w:sz w:val="24"/>
            <w:szCs w:val="24"/>
            <w:highlight w:val="yellow"/>
          </w:rPr>
          <w:t>B,C</w:t>
        </w:r>
        <w:proofErr w:type="gramEnd"/>
        <w:r w:rsidR="00DA094A">
          <w:rPr>
            <w:rStyle w:val="fontstyle01"/>
            <w:rFonts w:ascii="Times New Roman" w:hAnsi="Times New Roman" w:cs="Times New Roman"/>
            <w:sz w:val="24"/>
            <w:szCs w:val="24"/>
          </w:rPr>
          <w:t>)</w:t>
        </w:r>
      </w:ins>
      <w:ins w:id="806" w:author="Chen Liao" w:date="2021-03-18T19:07:00Z">
        <w:r w:rsidR="00A01C8C">
          <w:rPr>
            <w:rStyle w:val="fontstyle01"/>
            <w:rFonts w:ascii="Times New Roman" w:hAnsi="Times New Roman" w:cs="Times New Roman"/>
            <w:sz w:val="24"/>
            <w:szCs w:val="24"/>
          </w:rPr>
          <w:t xml:space="preserve">. </w:t>
        </w:r>
      </w:ins>
      <w:ins w:id="807" w:author="Chen Liao" w:date="2021-03-18T19:23:00Z">
        <w:r w:rsidR="00496081">
          <w:rPr>
            <w:rStyle w:val="fontstyle01"/>
            <w:rFonts w:ascii="Times New Roman" w:hAnsi="Times New Roman" w:cs="Times New Roman"/>
            <w:sz w:val="24"/>
            <w:szCs w:val="24"/>
          </w:rPr>
          <w:t xml:space="preserve">Despite the </w:t>
        </w:r>
        <w:bookmarkStart w:id="808" w:name="OLE_LINK73"/>
        <w:bookmarkStart w:id="809" w:name="OLE_LINK74"/>
        <w:r w:rsidR="00496081">
          <w:rPr>
            <w:rStyle w:val="fontstyle01"/>
            <w:rFonts w:ascii="Times New Roman" w:hAnsi="Times New Roman" w:cs="Times New Roman"/>
            <w:sz w:val="24"/>
            <w:szCs w:val="24"/>
          </w:rPr>
          <w:t xml:space="preserve">marginal </w:t>
        </w:r>
      </w:ins>
      <w:ins w:id="810" w:author="Chen Liao" w:date="2021-03-18T19:24:00Z">
        <w:r w:rsidR="00496081">
          <w:rPr>
            <w:rStyle w:val="fontstyle01"/>
            <w:rFonts w:ascii="Times New Roman" w:hAnsi="Times New Roman" w:cs="Times New Roman"/>
            <w:sz w:val="24"/>
            <w:szCs w:val="24"/>
          </w:rPr>
          <w:t xml:space="preserve">physiological </w:t>
        </w:r>
      </w:ins>
      <w:bookmarkEnd w:id="808"/>
      <w:bookmarkEnd w:id="809"/>
      <w:proofErr w:type="spellStart"/>
      <w:ins w:id="811" w:author="Chen Liao" w:date="2021-03-18T22:36:00Z">
        <w:r w:rsidR="000445F9">
          <w:rPr>
            <w:rStyle w:val="fontstyle01"/>
            <w:rFonts w:ascii="Times New Roman" w:hAnsi="Times New Roman" w:cs="Times New Roman"/>
            <w:sz w:val="24"/>
            <w:szCs w:val="24"/>
          </w:rPr>
          <w:t>reponses</w:t>
        </w:r>
      </w:ins>
      <w:proofErr w:type="spellEnd"/>
      <w:ins w:id="812" w:author="Chen Liao" w:date="2021-03-18T19:24:00Z">
        <w:r w:rsidR="00496081">
          <w:rPr>
            <w:rStyle w:val="fontstyle01"/>
            <w:rFonts w:ascii="Times New Roman" w:hAnsi="Times New Roman" w:cs="Times New Roman"/>
            <w:sz w:val="24"/>
            <w:szCs w:val="24"/>
          </w:rPr>
          <w:t>, we observed</w:t>
        </w:r>
      </w:ins>
      <w:ins w:id="813" w:author="Chen Liao" w:date="2021-03-18T19:25:00Z">
        <w:r w:rsidR="00DD04DF">
          <w:rPr>
            <w:rStyle w:val="fontstyle01"/>
            <w:rFonts w:ascii="Times New Roman" w:hAnsi="Times New Roman" w:cs="Times New Roman"/>
            <w:sz w:val="24"/>
            <w:szCs w:val="24"/>
          </w:rPr>
          <w:t xml:space="preserve"> </w:t>
        </w:r>
      </w:ins>
      <w:ins w:id="814" w:author="Chen Liao" w:date="2021-03-18T19:28:00Z">
        <w:r w:rsidR="00DD04DF">
          <w:rPr>
            <w:rStyle w:val="fontstyle01"/>
            <w:rFonts w:ascii="Times New Roman" w:hAnsi="Times New Roman" w:cs="Times New Roman"/>
            <w:sz w:val="24"/>
            <w:szCs w:val="24"/>
          </w:rPr>
          <w:t>strikin</w:t>
        </w:r>
      </w:ins>
      <w:ins w:id="815" w:author="Chen Liao" w:date="2021-03-18T19:29:00Z">
        <w:r w:rsidR="00DD04DF">
          <w:rPr>
            <w:rStyle w:val="fontstyle01"/>
            <w:rFonts w:ascii="Times New Roman" w:hAnsi="Times New Roman" w:cs="Times New Roman"/>
            <w:sz w:val="24"/>
            <w:szCs w:val="24"/>
          </w:rPr>
          <w:t>g differences of fecal SCFA concentration in inulin- and resistant s</w:t>
        </w:r>
      </w:ins>
      <w:ins w:id="816" w:author="Chen Liao" w:date="2021-03-18T19:30:00Z">
        <w:r w:rsidR="00DD04DF">
          <w:rPr>
            <w:rStyle w:val="fontstyle01"/>
            <w:rFonts w:ascii="Times New Roman" w:hAnsi="Times New Roman" w:cs="Times New Roman"/>
            <w:sz w:val="24"/>
            <w:szCs w:val="24"/>
          </w:rPr>
          <w:t>tarch-fed mice</w:t>
        </w:r>
        <w:r w:rsidR="00455EE5">
          <w:rPr>
            <w:rStyle w:val="fontstyle01"/>
            <w:rFonts w:ascii="Times New Roman" w:hAnsi="Times New Roman" w:cs="Times New Roman"/>
            <w:sz w:val="24"/>
            <w:szCs w:val="24"/>
          </w:rPr>
          <w:t xml:space="preserve"> (</w:t>
        </w:r>
        <w:r w:rsidR="00455EE5" w:rsidRPr="00455EE5">
          <w:rPr>
            <w:rStyle w:val="fontstyle01"/>
            <w:rFonts w:ascii="Times New Roman" w:hAnsi="Times New Roman" w:cs="Times New Roman"/>
            <w:sz w:val="24"/>
            <w:szCs w:val="24"/>
            <w:highlight w:val="yellow"/>
            <w:rPrChange w:id="817" w:author="Chen Liao" w:date="2021-03-18T19:30:00Z">
              <w:rPr>
                <w:rStyle w:val="fontstyle01"/>
                <w:rFonts w:ascii="Times New Roman" w:hAnsi="Times New Roman" w:cs="Times New Roman"/>
                <w:sz w:val="24"/>
                <w:szCs w:val="24"/>
              </w:rPr>
            </w:rPrChange>
          </w:rPr>
          <w:t>Fig. 2A</w:t>
        </w:r>
        <w:r w:rsidR="00455EE5">
          <w:rPr>
            <w:rStyle w:val="fontstyle01"/>
            <w:rFonts w:ascii="Times New Roman" w:hAnsi="Times New Roman" w:cs="Times New Roman"/>
            <w:sz w:val="24"/>
            <w:szCs w:val="24"/>
          </w:rPr>
          <w:t>)</w:t>
        </w:r>
        <w:r w:rsidR="00DD04DF">
          <w:rPr>
            <w:rStyle w:val="fontstyle01"/>
            <w:rFonts w:ascii="Times New Roman" w:hAnsi="Times New Roman" w:cs="Times New Roman"/>
            <w:sz w:val="24"/>
            <w:szCs w:val="24"/>
          </w:rPr>
          <w:t xml:space="preserve">. </w:t>
        </w:r>
      </w:ins>
      <w:ins w:id="818" w:author="Chen Liao" w:date="2021-03-18T20:31:00Z">
        <w:r w:rsidR="00501F20">
          <w:rPr>
            <w:rStyle w:val="fontstyle01"/>
            <w:rFonts w:ascii="Times New Roman" w:hAnsi="Times New Roman" w:cs="Times New Roman"/>
            <w:sz w:val="24"/>
            <w:szCs w:val="24"/>
          </w:rPr>
          <w:t xml:space="preserve">Consistent with </w:t>
        </w:r>
      </w:ins>
      <w:bookmarkStart w:id="819" w:name="OLE_LINK64"/>
      <w:bookmarkStart w:id="820" w:name="OLE_LINK65"/>
      <w:commentRangeStart w:id="821"/>
      <w:ins w:id="822" w:author="Chen Liao" w:date="2021-03-18T21:50:00Z">
        <w:r w:rsidR="001F6BC7">
          <w:rPr>
            <w:rStyle w:val="fontstyle01"/>
            <w:rFonts w:ascii="Times New Roman" w:hAnsi="Times New Roman" w:cs="Times New Roman"/>
            <w:sz w:val="24"/>
            <w:szCs w:val="24"/>
          </w:rPr>
          <w:t>previous</w:t>
        </w:r>
      </w:ins>
      <w:ins w:id="823" w:author="Chen Liao" w:date="2021-03-18T21:49:00Z">
        <w:r w:rsidR="00B2005E">
          <w:rPr>
            <w:rStyle w:val="fontstyle01"/>
            <w:rFonts w:ascii="Times New Roman" w:hAnsi="Times New Roman" w:cs="Times New Roman"/>
            <w:sz w:val="24"/>
            <w:szCs w:val="24"/>
          </w:rPr>
          <w:t xml:space="preserve"> human</w:t>
        </w:r>
      </w:ins>
      <w:bookmarkEnd w:id="819"/>
      <w:bookmarkEnd w:id="820"/>
      <w:ins w:id="824" w:author="Chen Liao" w:date="2021-03-18T21:50:00Z">
        <w:r w:rsidR="001F6BC7">
          <w:rPr>
            <w:rStyle w:val="fontstyle01"/>
            <w:rFonts w:ascii="Times New Roman" w:hAnsi="Times New Roman" w:cs="Times New Roman"/>
            <w:sz w:val="24"/>
            <w:szCs w:val="24"/>
          </w:rPr>
          <w:t xml:space="preserve"> </w:t>
        </w:r>
      </w:ins>
      <w:ins w:id="825" w:author="Chen Liao" w:date="2021-03-18T21:51:00Z">
        <w:r w:rsidR="001F6BC7">
          <w:rPr>
            <w:rStyle w:val="fontstyle01"/>
            <w:rFonts w:ascii="Times New Roman" w:hAnsi="Times New Roman" w:cs="Times New Roman"/>
            <w:sz w:val="24"/>
            <w:szCs w:val="24"/>
          </w:rPr>
          <w:t>studies</w:t>
        </w:r>
      </w:ins>
      <w:commentRangeEnd w:id="821"/>
      <w:ins w:id="826" w:author="Chen Liao" w:date="2021-03-18T22:36:00Z">
        <w:r w:rsidR="000445F9">
          <w:rPr>
            <w:rStyle w:val="CommentReference"/>
          </w:rPr>
          <w:commentReference w:id="821"/>
        </w:r>
      </w:ins>
      <w:ins w:id="827" w:author="Chen Liao" w:date="2021-03-18T20:31:00Z">
        <w:r w:rsidR="00501F20">
          <w:rPr>
            <w:rStyle w:val="fontstyle01"/>
            <w:rFonts w:ascii="Times New Roman" w:hAnsi="Times New Roman" w:cs="Times New Roman"/>
            <w:sz w:val="24"/>
            <w:szCs w:val="24"/>
          </w:rPr>
          <w:t>, i</w:t>
        </w:r>
      </w:ins>
      <w:ins w:id="828" w:author="Chen Liao" w:date="2021-03-18T19:32:00Z">
        <w:r w:rsidR="00FC6F64">
          <w:rPr>
            <w:rStyle w:val="fontstyle01"/>
            <w:rFonts w:ascii="Times New Roman" w:hAnsi="Times New Roman" w:cs="Times New Roman"/>
            <w:sz w:val="24"/>
            <w:szCs w:val="24"/>
          </w:rPr>
          <w:t xml:space="preserve">nulin stimulated higher </w:t>
        </w:r>
      </w:ins>
      <w:ins w:id="829" w:author="Chen Liao" w:date="2021-03-18T20:24:00Z">
        <w:r w:rsidR="00501F20">
          <w:rPr>
            <w:rStyle w:val="fontstyle01"/>
            <w:rFonts w:ascii="Times New Roman" w:hAnsi="Times New Roman" w:cs="Times New Roman"/>
            <w:sz w:val="24"/>
            <w:szCs w:val="24"/>
          </w:rPr>
          <w:t>production of total and the three major SCFAs (acetate, propionate</w:t>
        </w:r>
      </w:ins>
      <w:ins w:id="830" w:author="Chen Liao" w:date="2021-03-18T22:49:00Z">
        <w:r w:rsidR="00DA39CE">
          <w:rPr>
            <w:rStyle w:val="fontstyle01"/>
            <w:rFonts w:ascii="Times New Roman" w:hAnsi="Times New Roman" w:cs="Times New Roman"/>
            <w:sz w:val="24"/>
            <w:szCs w:val="24"/>
          </w:rPr>
          <w:t>, and butyrate</w:t>
        </w:r>
      </w:ins>
      <w:ins w:id="831" w:author="Chen Liao" w:date="2021-03-18T20:24:00Z">
        <w:r w:rsidR="00501F20">
          <w:rPr>
            <w:rStyle w:val="fontstyle01"/>
            <w:rFonts w:ascii="Times New Roman" w:hAnsi="Times New Roman" w:cs="Times New Roman"/>
            <w:sz w:val="24"/>
            <w:szCs w:val="24"/>
          </w:rPr>
          <w:t xml:space="preserve">) </w:t>
        </w:r>
      </w:ins>
      <w:ins w:id="832" w:author="Chen Liao" w:date="2021-03-18T19:32:00Z">
        <w:r w:rsidR="00FC6F64">
          <w:rPr>
            <w:rStyle w:val="fontstyle01"/>
            <w:rFonts w:ascii="Times New Roman" w:hAnsi="Times New Roman" w:cs="Times New Roman"/>
            <w:sz w:val="24"/>
            <w:szCs w:val="24"/>
          </w:rPr>
          <w:t>than resistant starch</w:t>
        </w:r>
      </w:ins>
      <w:ins w:id="833" w:author="Chen Liao" w:date="2021-03-18T20:27:00Z">
        <w:r w:rsidR="00501F20">
          <w:rPr>
            <w:rStyle w:val="fontstyle01"/>
            <w:rFonts w:ascii="Times New Roman" w:hAnsi="Times New Roman" w:cs="Times New Roman"/>
            <w:sz w:val="24"/>
            <w:szCs w:val="24"/>
          </w:rPr>
          <w:t xml:space="preserve"> </w:t>
        </w:r>
      </w:ins>
      <w:ins w:id="834" w:author="Chen Liao" w:date="2021-03-18T20:28:00Z">
        <w:r w:rsidR="00501F20">
          <w:rPr>
            <w:rStyle w:val="fontstyle01"/>
            <w:rFonts w:ascii="Times New Roman" w:hAnsi="Times New Roman" w:cs="Times New Roman"/>
            <w:sz w:val="24"/>
            <w:szCs w:val="24"/>
          </w:rPr>
          <w:t>across</w:t>
        </w:r>
      </w:ins>
      <w:ins w:id="835" w:author="Chen Liao" w:date="2021-03-18T20:27:00Z">
        <w:r w:rsidR="00501F20">
          <w:rPr>
            <w:rStyle w:val="fontstyle01"/>
            <w:rFonts w:ascii="Times New Roman" w:hAnsi="Times New Roman" w:cs="Times New Roman"/>
            <w:sz w:val="24"/>
            <w:szCs w:val="24"/>
          </w:rPr>
          <w:t xml:space="preserve"> all vendors</w:t>
        </w:r>
      </w:ins>
      <w:ins w:id="836" w:author="Chen Liao" w:date="2021-03-18T21:51:00Z">
        <w:r w:rsidR="00144339">
          <w:rPr>
            <w:rStyle w:val="fontstyle01"/>
            <w:rFonts w:ascii="Times New Roman" w:hAnsi="Times New Roman" w:cs="Times New Roman"/>
            <w:sz w:val="24"/>
            <w:szCs w:val="24"/>
          </w:rPr>
          <w:t xml:space="preserve"> (</w:t>
        </w:r>
        <w:r w:rsidR="00144339" w:rsidRPr="00A17B65">
          <w:rPr>
            <w:rStyle w:val="fontstyle01"/>
            <w:rFonts w:ascii="Times New Roman" w:hAnsi="Times New Roman" w:cs="Times New Roman"/>
            <w:sz w:val="24"/>
            <w:szCs w:val="24"/>
            <w:highlight w:val="yellow"/>
            <w:rPrChange w:id="837" w:author="Chen Liao" w:date="2021-03-18T22:41:00Z">
              <w:rPr>
                <w:rStyle w:val="fontstyle01"/>
                <w:rFonts w:ascii="Times New Roman" w:hAnsi="Times New Roman" w:cs="Times New Roman"/>
                <w:sz w:val="24"/>
                <w:szCs w:val="24"/>
              </w:rPr>
            </w:rPrChange>
          </w:rPr>
          <w:t xml:space="preserve">Supplementary Fig. </w:t>
        </w:r>
      </w:ins>
      <w:ins w:id="838" w:author="Chen Liao" w:date="2021-03-18T23:40:00Z">
        <w:r w:rsidR="00EF702F" w:rsidRPr="00EF702F">
          <w:rPr>
            <w:rStyle w:val="fontstyle01"/>
            <w:rFonts w:ascii="Times New Roman" w:hAnsi="Times New Roman" w:cs="Times New Roman"/>
            <w:sz w:val="24"/>
            <w:szCs w:val="24"/>
            <w:highlight w:val="yellow"/>
            <w:rPrChange w:id="839" w:author="Chen Liao" w:date="2021-03-18T23:40:00Z">
              <w:rPr>
                <w:rStyle w:val="fontstyle01"/>
                <w:rFonts w:ascii="Times New Roman" w:hAnsi="Times New Roman" w:cs="Times New Roman"/>
                <w:sz w:val="24"/>
                <w:szCs w:val="24"/>
              </w:rPr>
            </w:rPrChange>
          </w:rPr>
          <w:t>2</w:t>
        </w:r>
      </w:ins>
      <w:ins w:id="840" w:author="Chen Liao" w:date="2021-03-18T21:51:00Z">
        <w:r w:rsidR="00144339">
          <w:rPr>
            <w:rStyle w:val="fontstyle01"/>
            <w:rFonts w:ascii="Times New Roman" w:hAnsi="Times New Roman" w:cs="Times New Roman"/>
            <w:sz w:val="24"/>
            <w:szCs w:val="24"/>
          </w:rPr>
          <w:t>)</w:t>
        </w:r>
      </w:ins>
      <w:ins w:id="841" w:author="Chen Liao" w:date="2021-03-18T20:28:00Z">
        <w:r w:rsidR="00501F20">
          <w:rPr>
            <w:rStyle w:val="fontstyle01"/>
            <w:rFonts w:ascii="Times New Roman" w:hAnsi="Times New Roman" w:cs="Times New Roman"/>
            <w:sz w:val="24"/>
            <w:szCs w:val="24"/>
          </w:rPr>
          <w:t xml:space="preserve">. </w:t>
        </w:r>
      </w:ins>
      <w:ins w:id="842" w:author="Chen Liao" w:date="2021-03-18T20:29:00Z">
        <w:r w:rsidR="00501F20">
          <w:rPr>
            <w:rStyle w:val="fontstyle01"/>
            <w:rFonts w:ascii="Times New Roman" w:hAnsi="Times New Roman" w:cs="Times New Roman"/>
            <w:sz w:val="24"/>
            <w:szCs w:val="24"/>
          </w:rPr>
          <w:t xml:space="preserve">Yet, the </w:t>
        </w:r>
      </w:ins>
      <w:ins w:id="843" w:author="Chen Liao" w:date="2021-03-18T20:30:00Z">
        <w:r w:rsidR="00501F20">
          <w:rPr>
            <w:rStyle w:val="fontstyle01"/>
            <w:rFonts w:ascii="Times New Roman" w:hAnsi="Times New Roman" w:cs="Times New Roman"/>
            <w:sz w:val="24"/>
            <w:szCs w:val="24"/>
          </w:rPr>
          <w:t>quantitative response difference between inulin and resistant starch is heterogenous and</w:t>
        </w:r>
      </w:ins>
      <w:ins w:id="844" w:author="Chen Liao" w:date="2021-03-18T20:38:00Z">
        <w:r w:rsidR="00142EEA">
          <w:rPr>
            <w:rStyle w:val="fontstyle01"/>
            <w:rFonts w:ascii="Times New Roman" w:hAnsi="Times New Roman" w:cs="Times New Roman"/>
            <w:sz w:val="24"/>
            <w:szCs w:val="24"/>
          </w:rPr>
          <w:t xml:space="preserve"> </w:t>
        </w:r>
        <w:proofErr w:type="gramStart"/>
        <w:r w:rsidR="00142EEA">
          <w:rPr>
            <w:rStyle w:val="fontstyle01"/>
            <w:rFonts w:ascii="Times New Roman" w:hAnsi="Times New Roman" w:cs="Times New Roman"/>
            <w:sz w:val="24"/>
            <w:szCs w:val="24"/>
          </w:rPr>
          <w:t>baseline</w:t>
        </w:r>
      </w:ins>
      <w:ins w:id="845" w:author="Chen Liao" w:date="2021-03-18T20:30:00Z">
        <w:r w:rsidR="00501F20">
          <w:rPr>
            <w:rStyle w:val="fontstyle01"/>
            <w:rFonts w:ascii="Times New Roman" w:hAnsi="Times New Roman" w:cs="Times New Roman"/>
            <w:sz w:val="24"/>
            <w:szCs w:val="24"/>
          </w:rPr>
          <w:t>-specifi</w:t>
        </w:r>
      </w:ins>
      <w:ins w:id="846" w:author="Chen Liao" w:date="2021-03-18T20:38:00Z">
        <w:r w:rsidR="00142EEA">
          <w:rPr>
            <w:rStyle w:val="fontstyle01"/>
            <w:rFonts w:ascii="Times New Roman" w:hAnsi="Times New Roman" w:cs="Times New Roman"/>
            <w:sz w:val="24"/>
            <w:szCs w:val="24"/>
          </w:rPr>
          <w:t>c</w:t>
        </w:r>
      </w:ins>
      <w:proofErr w:type="gramEnd"/>
      <w:ins w:id="847" w:author="Chen Liao" w:date="2021-03-18T20:30:00Z">
        <w:r w:rsidR="00501F20">
          <w:rPr>
            <w:rStyle w:val="fontstyle01"/>
            <w:rFonts w:ascii="Times New Roman" w:hAnsi="Times New Roman" w:cs="Times New Roman"/>
            <w:sz w:val="24"/>
            <w:szCs w:val="24"/>
          </w:rPr>
          <w:t xml:space="preserve">. </w:t>
        </w:r>
      </w:ins>
    </w:p>
    <w:p w14:paraId="29C552EC" w14:textId="77777777" w:rsidR="000C0D98" w:rsidRDefault="000C0D98" w:rsidP="00B1402B">
      <w:pPr>
        <w:jc w:val="both"/>
        <w:rPr>
          <w:ins w:id="848" w:author="Chen Liao" w:date="2021-03-18T19:44:00Z"/>
          <w:rStyle w:val="fontstyle01"/>
          <w:rFonts w:ascii="Times New Roman" w:hAnsi="Times New Roman" w:cs="Times New Roman"/>
          <w:sz w:val="24"/>
          <w:szCs w:val="24"/>
        </w:rPr>
      </w:pPr>
    </w:p>
    <w:p w14:paraId="56EADD8B" w14:textId="77777777" w:rsidR="00407B38" w:rsidRDefault="00FC6F64" w:rsidP="000C0D98">
      <w:pPr>
        <w:pStyle w:val="ListParagraph"/>
        <w:ind w:left="0"/>
        <w:jc w:val="both"/>
        <w:rPr>
          <w:ins w:id="849" w:author="Chen Liao" w:date="2021-03-19T00:11:00Z"/>
          <w:rFonts w:ascii="Times New Roman" w:hAnsi="Times New Roman" w:cs="Times New Roman"/>
        </w:rPr>
      </w:pPr>
      <w:ins w:id="850" w:author="Chen Liao" w:date="2021-03-18T19:34:00Z">
        <w:r>
          <w:rPr>
            <w:rStyle w:val="fontstyle01"/>
            <w:rFonts w:ascii="Times New Roman" w:hAnsi="Times New Roman" w:cs="Times New Roman"/>
            <w:sz w:val="24"/>
            <w:szCs w:val="24"/>
          </w:rPr>
          <w:t xml:space="preserve">The </w:t>
        </w:r>
      </w:ins>
      <w:ins w:id="851" w:author="Chen Liao" w:date="2021-03-18T19:44:00Z">
        <w:r w:rsidR="001A3285">
          <w:rPr>
            <w:rStyle w:val="fontstyle01"/>
            <w:rFonts w:ascii="Times New Roman" w:hAnsi="Times New Roman" w:cs="Times New Roman"/>
            <w:sz w:val="24"/>
            <w:szCs w:val="24"/>
          </w:rPr>
          <w:t>dietary-fiber-</w:t>
        </w:r>
        <w:bookmarkStart w:id="852" w:name="OLE_LINK52"/>
        <w:bookmarkStart w:id="853" w:name="OLE_LINK53"/>
        <w:r w:rsidR="001A3285">
          <w:rPr>
            <w:rStyle w:val="fontstyle01"/>
            <w:rFonts w:ascii="Times New Roman" w:hAnsi="Times New Roman" w:cs="Times New Roman"/>
            <w:sz w:val="24"/>
            <w:szCs w:val="24"/>
          </w:rPr>
          <w:t xml:space="preserve">induced </w:t>
        </w:r>
      </w:ins>
      <w:ins w:id="854" w:author="Chen Liao" w:date="2021-03-18T19:34:00Z">
        <w:r>
          <w:rPr>
            <w:rStyle w:val="fontstyle01"/>
            <w:rFonts w:ascii="Times New Roman" w:hAnsi="Times New Roman" w:cs="Times New Roman"/>
            <w:sz w:val="24"/>
            <w:szCs w:val="24"/>
          </w:rPr>
          <w:t xml:space="preserve">stimulation </w:t>
        </w:r>
        <w:bookmarkEnd w:id="852"/>
        <w:bookmarkEnd w:id="853"/>
        <w:r>
          <w:rPr>
            <w:rStyle w:val="fontstyle01"/>
            <w:rFonts w:ascii="Times New Roman" w:hAnsi="Times New Roman" w:cs="Times New Roman"/>
            <w:sz w:val="24"/>
            <w:szCs w:val="24"/>
          </w:rPr>
          <w:t>follows</w:t>
        </w:r>
      </w:ins>
      <w:ins w:id="855" w:author="Chen Liao" w:date="2021-03-18T19:35:00Z">
        <w:r>
          <w:rPr>
            <w:rStyle w:val="fontstyle01"/>
            <w:rFonts w:ascii="Times New Roman" w:hAnsi="Times New Roman" w:cs="Times New Roman"/>
            <w:sz w:val="24"/>
            <w:szCs w:val="24"/>
          </w:rPr>
          <w:t xml:space="preserve"> overshoot dynamics in both individual and total SCFA concentrations: their levels </w:t>
        </w:r>
      </w:ins>
      <w:ins w:id="856" w:author="Chen Liao" w:date="2021-03-18T19:37:00Z">
        <w:r>
          <w:rPr>
            <w:rStyle w:val="fontstyle01"/>
            <w:rFonts w:ascii="Times New Roman" w:hAnsi="Times New Roman" w:cs="Times New Roman"/>
            <w:sz w:val="24"/>
            <w:szCs w:val="24"/>
          </w:rPr>
          <w:t>peak</w:t>
        </w:r>
      </w:ins>
      <w:ins w:id="857" w:author="Chen Liao" w:date="2021-03-18T19:38:00Z">
        <w:r>
          <w:rPr>
            <w:rStyle w:val="fontstyle01"/>
            <w:rFonts w:ascii="Times New Roman" w:hAnsi="Times New Roman" w:cs="Times New Roman"/>
            <w:sz w:val="24"/>
            <w:szCs w:val="24"/>
          </w:rPr>
          <w:t xml:space="preserve">ed in short-term </w:t>
        </w:r>
      </w:ins>
      <w:ins w:id="858" w:author="Chen Liao" w:date="2021-03-18T19:45:00Z">
        <w:r w:rsidR="001706CB">
          <w:rPr>
            <w:rStyle w:val="fontstyle01"/>
            <w:rFonts w:ascii="Times New Roman" w:hAnsi="Times New Roman" w:cs="Times New Roman"/>
            <w:sz w:val="24"/>
            <w:szCs w:val="24"/>
          </w:rPr>
          <w:t xml:space="preserve">before gradually decreasing over </w:t>
        </w:r>
        <w:proofErr w:type="spellStart"/>
        <w:r w:rsidR="001706CB">
          <w:rPr>
            <w:rStyle w:val="fontstyle01"/>
            <w:rFonts w:ascii="Times New Roman" w:hAnsi="Times New Roman" w:cs="Times New Roman"/>
            <w:sz w:val="24"/>
            <w:szCs w:val="24"/>
          </w:rPr>
          <w:t xml:space="preserve">time. </w:t>
        </w:r>
      </w:ins>
      <w:proofErr w:type="spellEnd"/>
      <w:ins w:id="859" w:author="Chen Liao" w:date="2021-03-18T23:35:00Z">
        <w:r w:rsidR="00DC658F">
          <w:rPr>
            <w:rStyle w:val="fontstyle01"/>
            <w:rFonts w:ascii="Times New Roman" w:hAnsi="Times New Roman" w:cs="Times New Roman"/>
            <w:sz w:val="24"/>
            <w:szCs w:val="24"/>
          </w:rPr>
          <w:t>Depending on the vendor</w:t>
        </w:r>
      </w:ins>
      <w:ins w:id="860" w:author="Chen Liao" w:date="2021-03-18T19:45:00Z">
        <w:r w:rsidR="001706CB">
          <w:rPr>
            <w:rStyle w:val="fontstyle01"/>
            <w:rFonts w:ascii="Times New Roman" w:hAnsi="Times New Roman" w:cs="Times New Roman"/>
            <w:sz w:val="24"/>
            <w:szCs w:val="24"/>
          </w:rPr>
          <w:t xml:space="preserve">, </w:t>
        </w:r>
      </w:ins>
      <w:ins w:id="861" w:author="Chen Liao" w:date="2021-03-18T19:46:00Z">
        <w:r w:rsidR="001706CB">
          <w:rPr>
            <w:rStyle w:val="fontstyle01"/>
            <w:rFonts w:ascii="Times New Roman" w:hAnsi="Times New Roman" w:cs="Times New Roman"/>
            <w:sz w:val="24"/>
            <w:szCs w:val="24"/>
          </w:rPr>
          <w:t xml:space="preserve">the </w:t>
        </w:r>
      </w:ins>
      <w:ins w:id="862" w:author="Chen Liao" w:date="2021-03-18T23:35:00Z">
        <w:r w:rsidR="00DC658F">
          <w:rPr>
            <w:rStyle w:val="fontstyle01"/>
            <w:rFonts w:ascii="Times New Roman" w:hAnsi="Times New Roman" w:cs="Times New Roman"/>
            <w:sz w:val="24"/>
            <w:szCs w:val="24"/>
          </w:rPr>
          <w:t xml:space="preserve">mean </w:t>
        </w:r>
      </w:ins>
      <w:ins w:id="863" w:author="Chen Liao" w:date="2021-03-18T19:46:00Z">
        <w:r w:rsidR="001706CB">
          <w:rPr>
            <w:rStyle w:val="fontstyle01"/>
            <w:rFonts w:ascii="Times New Roman" w:hAnsi="Times New Roman" w:cs="Times New Roman"/>
            <w:sz w:val="24"/>
            <w:szCs w:val="24"/>
          </w:rPr>
          <w:t xml:space="preserve">final level of total SCFA is </w:t>
        </w:r>
      </w:ins>
      <w:ins w:id="864" w:author="Chen Liao" w:date="2021-03-18T23:35:00Z">
        <w:r w:rsidR="00DC658F">
          <w:rPr>
            <w:rStyle w:val="fontstyle01"/>
            <w:rFonts w:ascii="Times New Roman" w:hAnsi="Times New Roman" w:cs="Times New Roman"/>
            <w:sz w:val="24"/>
            <w:szCs w:val="24"/>
          </w:rPr>
          <w:t>6</w:t>
        </w:r>
      </w:ins>
      <w:ins w:id="865" w:author="Chen Liao" w:date="2021-03-18T19:46:00Z">
        <w:r w:rsidR="001706CB">
          <w:rPr>
            <w:rStyle w:val="fontstyle01"/>
            <w:rFonts w:ascii="Times New Roman" w:hAnsi="Times New Roman" w:cs="Times New Roman"/>
            <w:sz w:val="24"/>
            <w:szCs w:val="24"/>
          </w:rPr>
          <w:t>0%</w:t>
        </w:r>
      </w:ins>
      <w:ins w:id="866" w:author="Chen Liao" w:date="2021-03-18T23:35:00Z">
        <w:r w:rsidR="00DC658F">
          <w:rPr>
            <w:rStyle w:val="fontstyle01"/>
            <w:rFonts w:ascii="Times New Roman" w:hAnsi="Times New Roman" w:cs="Times New Roman"/>
            <w:sz w:val="24"/>
            <w:szCs w:val="24"/>
          </w:rPr>
          <w:t>-65%</w:t>
        </w:r>
      </w:ins>
      <w:ins w:id="867" w:author="Chen Liao" w:date="2021-03-18T19:46:00Z">
        <w:r w:rsidR="001706CB">
          <w:rPr>
            <w:rStyle w:val="fontstyle01"/>
            <w:rFonts w:ascii="Times New Roman" w:hAnsi="Times New Roman" w:cs="Times New Roman"/>
            <w:sz w:val="24"/>
            <w:szCs w:val="24"/>
          </w:rPr>
          <w:t xml:space="preserve"> of its peak but </w:t>
        </w:r>
      </w:ins>
      <w:ins w:id="868" w:author="Chen Liao" w:date="2021-03-18T23:39:00Z">
        <w:r w:rsidR="00DC658F">
          <w:rPr>
            <w:rStyle w:val="fontstyle01"/>
            <w:rFonts w:ascii="Times New Roman" w:hAnsi="Times New Roman" w:cs="Times New Roman"/>
            <w:sz w:val="24"/>
            <w:szCs w:val="24"/>
          </w:rPr>
          <w:t>2.0-3.5</w:t>
        </w:r>
      </w:ins>
      <w:ins w:id="869" w:author="Chen Liao" w:date="2021-03-18T23:40:00Z">
        <w:r w:rsidR="00DC658F">
          <w:rPr>
            <w:rStyle w:val="fontstyle01"/>
            <w:rFonts w:ascii="Times New Roman" w:hAnsi="Times New Roman" w:cs="Times New Roman"/>
            <w:sz w:val="24"/>
            <w:szCs w:val="24"/>
          </w:rPr>
          <w:t xml:space="preserve"> times as</w:t>
        </w:r>
      </w:ins>
      <w:ins w:id="870" w:author="Chen Liao" w:date="2021-03-18T19:46:00Z">
        <w:r w:rsidR="001706CB">
          <w:rPr>
            <w:rStyle w:val="fontstyle01"/>
            <w:rFonts w:ascii="Times New Roman" w:hAnsi="Times New Roman" w:cs="Times New Roman"/>
            <w:sz w:val="24"/>
            <w:szCs w:val="24"/>
          </w:rPr>
          <w:t xml:space="preserve"> high</w:t>
        </w:r>
      </w:ins>
      <w:ins w:id="871" w:author="Chen Liao" w:date="2021-03-18T23:40:00Z">
        <w:r w:rsidR="00DC658F">
          <w:rPr>
            <w:rStyle w:val="fontstyle01"/>
            <w:rFonts w:ascii="Times New Roman" w:hAnsi="Times New Roman" w:cs="Times New Roman"/>
            <w:sz w:val="24"/>
            <w:szCs w:val="24"/>
          </w:rPr>
          <w:t xml:space="preserve"> as</w:t>
        </w:r>
      </w:ins>
      <w:ins w:id="872" w:author="Chen Liao" w:date="2021-03-18T19:46:00Z">
        <w:r w:rsidR="001706CB">
          <w:rPr>
            <w:rStyle w:val="fontstyle01"/>
            <w:rFonts w:ascii="Times New Roman" w:hAnsi="Times New Roman" w:cs="Times New Roman"/>
            <w:sz w:val="24"/>
            <w:szCs w:val="24"/>
          </w:rPr>
          <w:t xml:space="preserve"> its baseline level. </w:t>
        </w:r>
      </w:ins>
      <w:ins w:id="873" w:author="Chen Liao" w:date="2021-03-18T20:39:00Z">
        <w:r w:rsidR="00142EEA">
          <w:rPr>
            <w:rStyle w:val="fontstyle01"/>
            <w:rFonts w:ascii="Times New Roman" w:hAnsi="Times New Roman" w:cs="Times New Roman"/>
            <w:sz w:val="24"/>
            <w:szCs w:val="24"/>
          </w:rPr>
          <w:t xml:space="preserve">The long-term decrease in fecal SCFA concentration was not a result of </w:t>
        </w:r>
      </w:ins>
      <w:ins w:id="874" w:author="Chen Liao" w:date="2021-03-18T19:46:00Z">
        <w:r w:rsidR="009F616E">
          <w:rPr>
            <w:rFonts w:ascii="Times New Roman" w:hAnsi="Times New Roman" w:cs="Times New Roman"/>
          </w:rPr>
          <w:t xml:space="preserve">reduced diet intake as </w:t>
        </w:r>
      </w:ins>
      <w:ins w:id="875" w:author="Chen Liao" w:date="2021-03-18T20:39:00Z">
        <w:r w:rsidR="00142EEA">
          <w:rPr>
            <w:rFonts w:ascii="Times New Roman" w:hAnsi="Times New Roman" w:cs="Times New Roman"/>
          </w:rPr>
          <w:t>the intake rate remains largely unchanged over time</w:t>
        </w:r>
      </w:ins>
      <w:ins w:id="876" w:author="Chen Liao" w:date="2021-03-18T20:40:00Z">
        <w:r w:rsidR="00142EEA">
          <w:rPr>
            <w:rFonts w:ascii="Times New Roman" w:hAnsi="Times New Roman" w:cs="Times New Roman"/>
          </w:rPr>
          <w:t xml:space="preserve"> </w:t>
        </w:r>
      </w:ins>
      <w:ins w:id="877" w:author="Chen Liao" w:date="2021-03-18T19:46:00Z">
        <w:r w:rsidR="009F616E" w:rsidRPr="001B058D">
          <w:rPr>
            <w:rFonts w:ascii="Times New Roman" w:hAnsi="Times New Roman" w:cs="Times New Roman"/>
          </w:rPr>
          <w:t>(</w:t>
        </w:r>
        <w:r w:rsidR="00C1184F" w:rsidRPr="00C1184F">
          <w:rPr>
            <w:rFonts w:ascii="Times New Roman" w:hAnsi="Times New Roman" w:cs="Times New Roman"/>
            <w:highlight w:val="yellow"/>
            <w:rPrChange w:id="878" w:author="Chen Liao" w:date="2021-03-18T19:47:00Z">
              <w:rPr>
                <w:rFonts w:ascii="Times New Roman" w:hAnsi="Times New Roman" w:cs="Times New Roman"/>
                <w:b/>
                <w:bCs/>
              </w:rPr>
            </w:rPrChange>
          </w:rPr>
          <w:t>Supplementary F</w:t>
        </w:r>
      </w:ins>
      <w:ins w:id="879" w:author="Chen Liao" w:date="2021-03-18T19:47:00Z">
        <w:r w:rsidR="00C1184F" w:rsidRPr="00C1184F">
          <w:rPr>
            <w:rFonts w:ascii="Times New Roman" w:hAnsi="Times New Roman" w:cs="Times New Roman"/>
            <w:highlight w:val="yellow"/>
            <w:rPrChange w:id="880" w:author="Chen Liao" w:date="2021-03-18T19:47:00Z">
              <w:rPr>
                <w:rFonts w:ascii="Times New Roman" w:hAnsi="Times New Roman" w:cs="Times New Roman"/>
                <w:b/>
                <w:bCs/>
              </w:rPr>
            </w:rPrChange>
          </w:rPr>
          <w:t>ig. 1</w:t>
        </w:r>
        <w:proofErr w:type="gramStart"/>
        <w:r w:rsidR="00C1184F" w:rsidRPr="00C1184F">
          <w:rPr>
            <w:rFonts w:ascii="Times New Roman" w:hAnsi="Times New Roman" w:cs="Times New Roman"/>
            <w:highlight w:val="yellow"/>
            <w:rPrChange w:id="881" w:author="Chen Liao" w:date="2021-03-18T19:47:00Z">
              <w:rPr>
                <w:rFonts w:ascii="Times New Roman" w:hAnsi="Times New Roman" w:cs="Times New Roman"/>
                <w:b/>
                <w:bCs/>
              </w:rPr>
            </w:rPrChange>
          </w:rPr>
          <w:t>B,C</w:t>
        </w:r>
      </w:ins>
      <w:proofErr w:type="gramEnd"/>
      <w:ins w:id="882" w:author="Chen Liao" w:date="2021-03-18T19:46:00Z">
        <w:r w:rsidR="009F616E" w:rsidRPr="002E3514">
          <w:rPr>
            <w:rFonts w:ascii="Times New Roman" w:hAnsi="Times New Roman" w:cs="Times New Roman"/>
          </w:rPr>
          <w:t xml:space="preserve">). </w:t>
        </w:r>
      </w:ins>
      <w:ins w:id="883" w:author="Chen Liao" w:date="2021-03-18T20:45:00Z">
        <w:r w:rsidR="006E76CC">
          <w:rPr>
            <w:rFonts w:ascii="Times New Roman" w:hAnsi="Times New Roman" w:cs="Times New Roman"/>
          </w:rPr>
          <w:t xml:space="preserve">Since </w:t>
        </w:r>
      </w:ins>
      <w:ins w:id="884" w:author="Chen Liao" w:date="2021-03-18T20:47:00Z">
        <w:r w:rsidR="006E76CC">
          <w:rPr>
            <w:rFonts w:ascii="Times New Roman" w:hAnsi="Times New Roman" w:cs="Times New Roman"/>
          </w:rPr>
          <w:t xml:space="preserve">fecal </w:t>
        </w:r>
      </w:ins>
      <w:ins w:id="885" w:author="Chen Liao" w:date="2021-03-18T20:45:00Z">
        <w:r w:rsidR="006E76CC">
          <w:rPr>
            <w:rFonts w:ascii="Times New Roman" w:hAnsi="Times New Roman" w:cs="Times New Roman"/>
          </w:rPr>
          <w:t xml:space="preserve">SCFAs are metabolites </w:t>
        </w:r>
      </w:ins>
      <w:ins w:id="886" w:author="Chen Liao" w:date="2021-03-18T20:46:00Z">
        <w:r w:rsidR="006E76CC">
          <w:rPr>
            <w:rFonts w:ascii="Times New Roman" w:hAnsi="Times New Roman" w:cs="Times New Roman"/>
          </w:rPr>
          <w:t>produced by</w:t>
        </w:r>
      </w:ins>
      <w:ins w:id="887" w:author="Chen Liao" w:date="2021-03-18T20:47:00Z">
        <w:r w:rsidR="006E76CC">
          <w:rPr>
            <w:rFonts w:ascii="Times New Roman" w:hAnsi="Times New Roman" w:cs="Times New Roman"/>
          </w:rPr>
          <w:t xml:space="preserve"> colonic</w:t>
        </w:r>
      </w:ins>
      <w:ins w:id="888" w:author="Chen Liao" w:date="2021-03-18T20:46:00Z">
        <w:r w:rsidR="006E76CC">
          <w:rPr>
            <w:rFonts w:ascii="Times New Roman" w:hAnsi="Times New Roman" w:cs="Times New Roman"/>
          </w:rPr>
          <w:t xml:space="preserve"> bacterial fermentation of dietary f</w:t>
        </w:r>
      </w:ins>
      <w:ins w:id="889" w:author="Chen Liao" w:date="2021-03-18T20:47:00Z">
        <w:r w:rsidR="006E76CC">
          <w:rPr>
            <w:rFonts w:ascii="Times New Roman" w:hAnsi="Times New Roman" w:cs="Times New Roman"/>
          </w:rPr>
          <w:t>ibers</w:t>
        </w:r>
      </w:ins>
      <w:ins w:id="890" w:author="Chen Liao" w:date="2021-03-18T20:46:00Z">
        <w:r w:rsidR="006E76CC">
          <w:rPr>
            <w:rFonts w:ascii="Times New Roman" w:hAnsi="Times New Roman" w:cs="Times New Roman"/>
          </w:rPr>
          <w:t xml:space="preserve"> through carbohydrate metabolism, we </w:t>
        </w:r>
      </w:ins>
      <w:ins w:id="891" w:author="Chen Liao" w:date="2021-03-18T20:53:00Z">
        <w:r w:rsidR="005E6E0A">
          <w:rPr>
            <w:rFonts w:ascii="Times New Roman" w:hAnsi="Times New Roman" w:cs="Times New Roman"/>
          </w:rPr>
          <w:t xml:space="preserve">observed similar biphasic, </w:t>
        </w:r>
      </w:ins>
      <w:ins w:id="892" w:author="Chen Liao" w:date="2021-03-18T20:50:00Z">
        <w:r w:rsidR="006E76CC">
          <w:rPr>
            <w:rFonts w:ascii="Times New Roman" w:hAnsi="Times New Roman" w:cs="Times New Roman"/>
          </w:rPr>
          <w:t>but undershoot,</w:t>
        </w:r>
      </w:ins>
      <w:ins w:id="893" w:author="Chen Liao" w:date="2021-03-18T20:47:00Z">
        <w:r w:rsidR="006E76CC">
          <w:rPr>
            <w:rFonts w:ascii="Times New Roman" w:hAnsi="Times New Roman" w:cs="Times New Roman"/>
          </w:rPr>
          <w:t xml:space="preserve"> dynamics in the alpha diversity of </w:t>
        </w:r>
      </w:ins>
      <w:bookmarkStart w:id="894" w:name="OLE_LINK56"/>
      <w:bookmarkStart w:id="895" w:name="OLE_LINK57"/>
      <w:ins w:id="896" w:author="Chen Liao" w:date="2021-03-18T20:48:00Z">
        <w:r w:rsidR="006E76CC">
          <w:rPr>
            <w:rFonts w:ascii="Times New Roman" w:hAnsi="Times New Roman" w:cs="Times New Roman"/>
          </w:rPr>
          <w:t>the mice gut microbiome</w:t>
        </w:r>
      </w:ins>
      <w:bookmarkEnd w:id="894"/>
      <w:bookmarkEnd w:id="895"/>
      <w:ins w:id="897" w:author="Chen Liao" w:date="2021-03-18T20:51:00Z">
        <w:r w:rsidR="00D65919">
          <w:rPr>
            <w:rFonts w:ascii="Times New Roman" w:hAnsi="Times New Roman" w:cs="Times New Roman"/>
          </w:rPr>
          <w:t xml:space="preserve">, </w:t>
        </w:r>
      </w:ins>
      <w:ins w:id="898" w:author="Chen Liao" w:date="2021-03-18T20:50:00Z">
        <w:r w:rsidR="006E76CC">
          <w:rPr>
            <w:rFonts w:ascii="Times New Roman" w:hAnsi="Times New Roman" w:cs="Times New Roman"/>
          </w:rPr>
          <w:t xml:space="preserve">which </w:t>
        </w:r>
      </w:ins>
      <w:ins w:id="899" w:author="Chen Liao" w:date="2021-03-18T22:16:00Z">
        <w:r w:rsidR="00113299">
          <w:rPr>
            <w:rFonts w:ascii="Times New Roman" w:hAnsi="Times New Roman" w:cs="Times New Roman"/>
          </w:rPr>
          <w:t>drops</w:t>
        </w:r>
      </w:ins>
      <w:ins w:id="900" w:author="Chen Liao" w:date="2021-03-18T20:50:00Z">
        <w:r w:rsidR="00D65919">
          <w:rPr>
            <w:rFonts w:ascii="Times New Roman" w:hAnsi="Times New Roman" w:cs="Times New Roman" w:hint="eastAsia"/>
          </w:rPr>
          <w:t xml:space="preserve"> </w:t>
        </w:r>
        <w:r w:rsidR="00D65919">
          <w:rPr>
            <w:rFonts w:ascii="Times New Roman" w:hAnsi="Times New Roman" w:cs="Times New Roman"/>
          </w:rPr>
          <w:t xml:space="preserve">initially </w:t>
        </w:r>
      </w:ins>
      <w:bookmarkStart w:id="901" w:name="OLE_LINK58"/>
      <w:bookmarkStart w:id="902" w:name="OLE_LINK59"/>
      <w:ins w:id="903" w:author="Chen Liao" w:date="2021-03-18T20:51:00Z">
        <w:r w:rsidR="00D65919">
          <w:rPr>
            <w:rFonts w:ascii="Times New Roman" w:hAnsi="Times New Roman" w:cs="Times New Roman"/>
          </w:rPr>
          <w:t xml:space="preserve">before gradual increase </w:t>
        </w:r>
        <w:bookmarkEnd w:id="901"/>
        <w:bookmarkEnd w:id="902"/>
        <w:r w:rsidR="00D65919">
          <w:rPr>
            <w:rFonts w:ascii="Times New Roman" w:hAnsi="Times New Roman" w:cs="Times New Roman"/>
          </w:rPr>
          <w:t>(</w:t>
        </w:r>
        <w:r w:rsidR="00D65919" w:rsidRPr="0036511A">
          <w:rPr>
            <w:rFonts w:ascii="Times New Roman" w:hAnsi="Times New Roman" w:cs="Times New Roman"/>
            <w:highlight w:val="yellow"/>
          </w:rPr>
          <w:t>Fig. 2B</w:t>
        </w:r>
        <w:r w:rsidR="00D65919">
          <w:rPr>
            <w:rFonts w:ascii="Times New Roman" w:hAnsi="Times New Roman" w:cs="Times New Roman"/>
          </w:rPr>
          <w:t>)</w:t>
        </w:r>
        <w:r w:rsidR="00D65919">
          <w:rPr>
            <w:rFonts w:ascii="Times New Roman" w:hAnsi="Times New Roman" w:cs="Times New Roman"/>
          </w:rPr>
          <w:t xml:space="preserve">. </w:t>
        </w:r>
      </w:ins>
    </w:p>
    <w:p w14:paraId="7E837B59" w14:textId="77777777" w:rsidR="00407B38" w:rsidRDefault="00407B38" w:rsidP="000C0D98">
      <w:pPr>
        <w:pStyle w:val="ListParagraph"/>
        <w:ind w:left="0"/>
        <w:jc w:val="both"/>
        <w:rPr>
          <w:ins w:id="904" w:author="Chen Liao" w:date="2021-03-19T00:11:00Z"/>
          <w:rFonts w:ascii="Times New Roman" w:hAnsi="Times New Roman" w:cs="Times New Roman"/>
        </w:rPr>
      </w:pPr>
    </w:p>
    <w:p w14:paraId="33D09B5E" w14:textId="77777777" w:rsidR="00407B38" w:rsidRDefault="00113299" w:rsidP="000C0D98">
      <w:pPr>
        <w:pStyle w:val="ListParagraph"/>
        <w:ind w:left="0"/>
        <w:jc w:val="both"/>
        <w:rPr>
          <w:ins w:id="905" w:author="Chen Liao" w:date="2021-03-19T00:11:00Z"/>
          <w:rFonts w:ascii="Times New Roman" w:hAnsi="Times New Roman" w:cs="Times New Roman"/>
        </w:rPr>
      </w:pPr>
      <w:ins w:id="906" w:author="Chen Liao" w:date="2021-03-18T22:18:00Z">
        <w:r>
          <w:rPr>
            <w:rFonts w:ascii="Times New Roman" w:hAnsi="Times New Roman" w:cs="Times New Roman"/>
          </w:rPr>
          <w:t xml:space="preserve">The final diversity is near or a bit slower than the baseline level. </w:t>
        </w:r>
      </w:ins>
      <w:moveToRangeStart w:id="907" w:author="Chen Liao" w:date="2021-03-18T21:06:00Z" w:name="move66994010"/>
      <w:moveTo w:id="908" w:author="Chen Liao" w:date="2021-03-18T21:06:00Z">
        <w:del w:id="909" w:author="Chen Liao" w:date="2021-03-18T22:18:00Z">
          <w:r w:rsidR="00B018FD" w:rsidRPr="0036511A" w:rsidDel="00113299">
            <w:rPr>
              <w:rFonts w:ascii="Times New Roman" w:hAnsi="Times New Roman" w:cs="Times New Roman"/>
              <w:color w:val="000000"/>
            </w:rPr>
            <w:delText xml:space="preserve">Shannon index (a most commonly reported diversity measure that takes into account both richness and evenness) </w:delText>
          </w:r>
        </w:del>
        <w:del w:id="910" w:author="Chen Liao" w:date="2021-03-18T22:17:00Z">
          <w:r w:rsidR="00B018FD" w:rsidRPr="0036511A" w:rsidDel="00113299">
            <w:rPr>
              <w:rFonts w:ascii="Times New Roman" w:hAnsi="Times New Roman" w:cs="Times New Roman"/>
              <w:color w:val="000000"/>
            </w:rPr>
            <w:delText xml:space="preserve">was employed for analyzing the effect of inulin intake on the alpha diversity of the gut microbiota. </w:delText>
          </w:r>
        </w:del>
        <w:del w:id="911" w:author="Chen Liao" w:date="2021-03-18T22:18:00Z">
          <w:r w:rsidR="00B018FD" w:rsidRPr="0036511A" w:rsidDel="00113299">
            <w:rPr>
              <w:rFonts w:ascii="Times New Roman" w:hAnsi="Times New Roman" w:cs="Times New Roman"/>
              <w:color w:val="000000"/>
            </w:rPr>
            <w:delText xml:space="preserve">Results depicted a similar </w:delText>
          </w:r>
          <w:r w:rsidR="00B018FD" w:rsidRPr="00203483" w:rsidDel="00113299">
            <w:rPr>
              <w:rFonts w:ascii="Times New Roman" w:hAnsi="Times New Roman" w:cs="Times New Roman"/>
            </w:rPr>
            <w:delText>biphasic</w:delText>
          </w:r>
          <w:r w:rsidR="00B018FD" w:rsidRPr="0036511A" w:rsidDel="00113299">
            <w:rPr>
              <w:rFonts w:ascii="Times New Roman" w:hAnsi="Times New Roman" w:cs="Times New Roman"/>
              <w:color w:val="000000"/>
            </w:rPr>
            <w:delText xml:space="preserve"> dynamic pattern among four vendors (</w:delText>
          </w:r>
          <w:r w:rsidR="00B018FD" w:rsidRPr="0036511A" w:rsidDel="00113299">
            <w:rPr>
              <w:rFonts w:ascii="Times New Roman" w:hAnsi="Times New Roman" w:cs="Times New Roman"/>
              <w:b/>
              <w:bCs/>
              <w:color w:val="000000"/>
            </w:rPr>
            <w:delText>Fig. 2B</w:delText>
          </w:r>
          <w:r w:rsidR="00B018FD" w:rsidRPr="0036511A" w:rsidDel="00113299">
            <w:rPr>
              <w:rFonts w:ascii="Times New Roman" w:hAnsi="Times New Roman" w:cs="Times New Roman"/>
              <w:color w:val="000000"/>
            </w:rPr>
            <w:delText xml:space="preserve">), wherein inulin appears to cause an initial decrease in the Shannon diversity, and thereafter </w:delText>
          </w:r>
          <w:r w:rsidR="00B018FD" w:rsidRPr="00203483" w:rsidDel="00113299">
            <w:rPr>
              <w:rFonts w:ascii="Times New Roman" w:hAnsi="Times New Roman" w:cs="Times New Roman"/>
            </w:rPr>
            <w:delText>returned near</w:delText>
          </w:r>
          <w:r w:rsidR="00B018FD" w:rsidRPr="004D26A3" w:rsidDel="00113299">
            <w:rPr>
              <w:rFonts w:ascii="Times New Roman" w:hAnsi="Times New Roman" w:cs="Times New Roman"/>
            </w:rPr>
            <w:delText xml:space="preserve"> its original baseline state for the remainder</w:delText>
          </w:r>
          <w:r w:rsidR="00B018FD" w:rsidRPr="002E43AE" w:rsidDel="00113299">
            <w:rPr>
              <w:rFonts w:ascii="Times New Roman" w:hAnsi="Times New Roman" w:cs="Times New Roman"/>
            </w:rPr>
            <w:delText xml:space="preserve"> of the intervention</w:delText>
          </w:r>
          <w:r w:rsidR="00B018FD" w:rsidRPr="00331C2E" w:rsidDel="00113299">
            <w:rPr>
              <w:rFonts w:ascii="Times New Roman" w:hAnsi="Times New Roman" w:cs="Times New Roman"/>
            </w:rPr>
            <w:delText xml:space="preserve">. </w:delText>
          </w:r>
        </w:del>
        <w:r w:rsidR="00B018FD" w:rsidRPr="00331C2E">
          <w:rPr>
            <w:rFonts w:ascii="Times New Roman" w:hAnsi="Times New Roman" w:cs="Times New Roman"/>
          </w:rPr>
          <w:t>The magnitudes of these responses were different among vendors,</w:t>
        </w:r>
        <w:r w:rsidR="00B018FD" w:rsidRPr="00596CB1">
          <w:rPr>
            <w:rFonts w:ascii="Times New Roman" w:hAnsi="Times New Roman" w:cs="Times New Roman"/>
          </w:rPr>
          <w:t xml:space="preserve"> with the initial decrease were</w:t>
        </w:r>
        <w:r w:rsidR="00B018FD" w:rsidRPr="00E84517">
          <w:rPr>
            <w:rFonts w:ascii="Times New Roman" w:hAnsi="Times New Roman" w:cs="Times New Roman"/>
          </w:rPr>
          <w:t xml:space="preserve"> </w:t>
        </w:r>
        <w:r w:rsidR="00B018FD" w:rsidRPr="00CA756F">
          <w:rPr>
            <w:rFonts w:ascii="Times New Roman" w:hAnsi="Times New Roman" w:cs="Times New Roman"/>
          </w:rPr>
          <w:t xml:space="preserve">considerably </w:t>
        </w:r>
        <w:r w:rsidR="00B018FD" w:rsidRPr="001B058D">
          <w:rPr>
            <w:rFonts w:ascii="Times New Roman" w:hAnsi="Times New Roman" w:cs="Times New Roman"/>
          </w:rPr>
          <w:t xml:space="preserve">slight in Shanghai than in the other three vendors </w:t>
        </w:r>
        <w:r w:rsidR="00B018FD" w:rsidRPr="0036511A">
          <w:rPr>
            <w:rFonts w:ascii="Times New Roman" w:hAnsi="Times New Roman" w:cs="Times New Roman"/>
            <w:color w:val="000000"/>
          </w:rPr>
          <w:t>(</w:t>
        </w:r>
        <w:r w:rsidR="00B018FD" w:rsidRPr="0036511A">
          <w:rPr>
            <w:rFonts w:ascii="Times New Roman" w:hAnsi="Times New Roman" w:cs="Times New Roman"/>
            <w:b/>
            <w:bCs/>
            <w:color w:val="000000"/>
          </w:rPr>
          <w:t>Fig. 2B</w:t>
        </w:r>
        <w:r w:rsidR="00B018FD" w:rsidRPr="0036511A">
          <w:rPr>
            <w:rFonts w:ascii="Times New Roman" w:hAnsi="Times New Roman" w:cs="Times New Roman"/>
            <w:color w:val="000000"/>
          </w:rPr>
          <w:t>)</w:t>
        </w:r>
        <w:r w:rsidR="00B018FD" w:rsidRPr="00203483">
          <w:rPr>
            <w:rFonts w:ascii="Times New Roman" w:hAnsi="Times New Roman" w:cs="Times New Roman"/>
          </w:rPr>
          <w:t xml:space="preserve">. </w:t>
        </w:r>
      </w:moveTo>
    </w:p>
    <w:p w14:paraId="466CA716" w14:textId="77777777" w:rsidR="00407B38" w:rsidRDefault="00407B38" w:rsidP="000C0D98">
      <w:pPr>
        <w:pStyle w:val="ListParagraph"/>
        <w:ind w:left="0"/>
        <w:jc w:val="both"/>
        <w:rPr>
          <w:ins w:id="912" w:author="Chen Liao" w:date="2021-03-19T00:11:00Z"/>
          <w:rFonts w:ascii="Times New Roman" w:hAnsi="Times New Roman" w:cs="Times New Roman"/>
        </w:rPr>
      </w:pPr>
    </w:p>
    <w:p w14:paraId="3F93785A" w14:textId="64E52942" w:rsidR="00B018FD" w:rsidRDefault="00B018FD" w:rsidP="000C0D98">
      <w:pPr>
        <w:pStyle w:val="ListParagraph"/>
        <w:ind w:left="0"/>
        <w:jc w:val="both"/>
        <w:rPr>
          <w:ins w:id="913" w:author="Chen Liao" w:date="2021-03-18T21:42:00Z"/>
          <w:rFonts w:ascii="Times New Roman" w:hAnsi="Times New Roman" w:cs="Times New Roman"/>
        </w:rPr>
      </w:pPr>
      <w:moveTo w:id="914" w:author="Chen Liao" w:date="2021-03-18T21:06:00Z">
        <w:r w:rsidRPr="004D26A3">
          <w:rPr>
            <w:rFonts w:ascii="Times New Roman" w:hAnsi="Times New Roman" w:cs="Times New Roman"/>
          </w:rPr>
          <w:t xml:space="preserve">A consistent dynamic </w:t>
        </w:r>
        <w:r w:rsidRPr="002E43AE">
          <w:rPr>
            <w:rFonts w:ascii="Times New Roman" w:hAnsi="Times New Roman" w:cs="Times New Roman"/>
          </w:rPr>
          <w:t xml:space="preserve">in </w:t>
        </w:r>
        <w:proofErr w:type="spellStart"/>
        <w:r w:rsidRPr="00331C2E">
          <w:rPr>
            <w:rFonts w:ascii="Times New Roman" w:hAnsi="Times New Roman" w:cs="Times New Roman"/>
          </w:rPr>
          <w:t>Pielou’s</w:t>
        </w:r>
        <w:proofErr w:type="spellEnd"/>
        <w:r w:rsidRPr="00331C2E">
          <w:rPr>
            <w:rFonts w:ascii="Times New Roman" w:hAnsi="Times New Roman" w:cs="Times New Roman"/>
          </w:rPr>
          <w:t xml:space="preserve"> evenness score</w:t>
        </w:r>
        <w:r w:rsidRPr="00596CB1">
          <w:rPr>
            <w:rFonts w:ascii="Times New Roman" w:hAnsi="Times New Roman" w:cs="Times New Roman"/>
          </w:rPr>
          <w:t xml:space="preserve">, but not </w:t>
        </w:r>
        <w:r w:rsidRPr="00E84517">
          <w:rPr>
            <w:rFonts w:ascii="Times New Roman" w:hAnsi="Times New Roman" w:cs="Times New Roman"/>
          </w:rPr>
          <w:t xml:space="preserve">in observed ASVs, </w:t>
        </w:r>
        <w:r w:rsidRPr="00CA756F">
          <w:rPr>
            <w:rFonts w:ascii="Times New Roman" w:hAnsi="Times New Roman" w:cs="Times New Roman"/>
          </w:rPr>
          <w:t>was observed, suggested that</w:t>
        </w:r>
        <w:r w:rsidRPr="001B058D">
          <w:rPr>
            <w:rFonts w:ascii="Times New Roman" w:hAnsi="Times New Roman" w:cs="Times New Roman"/>
          </w:rPr>
          <w:t xml:space="preserve"> </w:t>
        </w:r>
        <w:r w:rsidRPr="002E3514">
          <w:rPr>
            <w:rFonts w:ascii="Times New Roman" w:hAnsi="Times New Roman" w:cs="Times New Roman"/>
          </w:rPr>
          <w:t>this decrease in alpha diversity might be driven by an expansion of inulin-favored microbes (</w:t>
        </w:r>
        <w:r w:rsidRPr="002E3514">
          <w:rPr>
            <w:rFonts w:ascii="Times New Roman" w:hAnsi="Times New Roman" w:cs="Times New Roman"/>
            <w:b/>
            <w:bCs/>
          </w:rPr>
          <w:t>Fig. S3</w:t>
        </w:r>
        <w:r w:rsidRPr="002E3514">
          <w:rPr>
            <w:rFonts w:ascii="Times New Roman" w:hAnsi="Times New Roman" w:cs="Times New Roman"/>
          </w:rPr>
          <w:t xml:space="preserve">). </w:t>
        </w:r>
      </w:moveTo>
    </w:p>
    <w:p w14:paraId="31CFCCDE" w14:textId="6BAB34EF" w:rsidR="006E1E13" w:rsidRDefault="006E1E13" w:rsidP="000C0D98">
      <w:pPr>
        <w:pStyle w:val="ListParagraph"/>
        <w:ind w:left="0"/>
        <w:jc w:val="both"/>
        <w:rPr>
          <w:ins w:id="915" w:author="Chen Liao" w:date="2021-03-18T21:42:00Z"/>
          <w:rFonts w:ascii="Times New Roman" w:hAnsi="Times New Roman" w:cs="Times New Roman"/>
        </w:rPr>
      </w:pPr>
    </w:p>
    <w:p w14:paraId="221A9B2E" w14:textId="46B94404" w:rsidR="006E1E13" w:rsidDel="006E1E13" w:rsidRDefault="006E1E13" w:rsidP="000C0D98">
      <w:pPr>
        <w:pStyle w:val="ListParagraph"/>
        <w:ind w:left="0"/>
        <w:jc w:val="both"/>
        <w:rPr>
          <w:del w:id="916" w:author="Chen Liao" w:date="2021-03-18T21:46:00Z"/>
          <w:moveTo w:id="917" w:author="Chen Liao" w:date="2021-03-18T21:06:00Z"/>
          <w:rFonts w:ascii="Times New Roman" w:hAnsi="Times New Roman" w:cs="Times New Roman"/>
        </w:rPr>
        <w:pPrChange w:id="918" w:author="Chen Liao" w:date="2021-03-18T21:06:00Z">
          <w:pPr>
            <w:pStyle w:val="ListParagraph"/>
            <w:ind w:left="0" w:firstLineChars="134" w:firstLine="322"/>
            <w:jc w:val="both"/>
          </w:pPr>
        </w:pPrChange>
      </w:pPr>
      <w:ins w:id="919" w:author="Chen Liao" w:date="2021-03-18T21:42:00Z">
        <w:r>
          <w:rPr>
            <w:rFonts w:ascii="Times New Roman" w:hAnsi="Times New Roman" w:cs="Times New Roman"/>
          </w:rPr>
          <w:t xml:space="preserve">To </w:t>
        </w:r>
        <w:proofErr w:type="spellStart"/>
        <w:r>
          <w:rPr>
            <w:rFonts w:ascii="Times New Roman" w:hAnsi="Times New Roman" w:cs="Times New Roman"/>
          </w:rPr>
          <w:t>quantitia</w:t>
        </w:r>
      </w:ins>
      <w:ins w:id="920" w:author="Chen Liao" w:date="2021-03-18T21:43:00Z">
        <w:r>
          <w:rPr>
            <w:rFonts w:ascii="Times New Roman" w:hAnsi="Times New Roman" w:cs="Times New Roman"/>
          </w:rPr>
          <w:t>vely</w:t>
        </w:r>
        <w:proofErr w:type="spellEnd"/>
        <w:r>
          <w:rPr>
            <w:rFonts w:ascii="Times New Roman" w:hAnsi="Times New Roman" w:cs="Times New Roman"/>
          </w:rPr>
          <w:t xml:space="preserve"> show that the </w:t>
        </w:r>
        <w:proofErr w:type="spellStart"/>
        <w:r>
          <w:rPr>
            <w:rFonts w:ascii="Times New Roman" w:hAnsi="Times New Roman" w:cs="Times New Roman"/>
          </w:rPr>
          <w:t>dynamcis</w:t>
        </w:r>
        <w:proofErr w:type="spellEnd"/>
        <w:r>
          <w:rPr>
            <w:rFonts w:ascii="Times New Roman" w:hAnsi="Times New Roman" w:cs="Times New Roman"/>
          </w:rPr>
          <w:t xml:space="preserve"> is biphasic, we fit the dynamics of SCFA and alpha diversity using a harmonic oscillator that are known to genera overshot and undershoot behavior. Inulin has an average 60% R2 but resistant starch has 30% which </w:t>
        </w:r>
      </w:ins>
      <w:ins w:id="921" w:author="Chen Liao" w:date="2021-03-18T21:44:00Z">
        <w:r>
          <w:rPr>
            <w:rFonts w:ascii="Times New Roman" w:hAnsi="Times New Roman" w:cs="Times New Roman"/>
          </w:rPr>
          <w:t xml:space="preserve">are consistent with the stronger </w:t>
        </w:r>
        <w:proofErr w:type="spellStart"/>
        <w:r>
          <w:rPr>
            <w:rFonts w:ascii="Times New Roman" w:hAnsi="Times New Roman" w:cs="Times New Roman"/>
          </w:rPr>
          <w:t>birphas</w:t>
        </w:r>
        <w:proofErr w:type="spellEnd"/>
        <w:r>
          <w:rPr>
            <w:rFonts w:ascii="Times New Roman" w:hAnsi="Times New Roman" w:cs="Times New Roman"/>
          </w:rPr>
          <w:t xml:space="preserve"> </w:t>
        </w:r>
        <w:proofErr w:type="spellStart"/>
        <w:r>
          <w:rPr>
            <w:rFonts w:ascii="Times New Roman" w:hAnsi="Times New Roman" w:cs="Times New Roman"/>
          </w:rPr>
          <w:t>phenonmona</w:t>
        </w:r>
        <w:proofErr w:type="spellEnd"/>
        <w:r>
          <w:rPr>
            <w:rFonts w:ascii="Times New Roman" w:hAnsi="Times New Roman" w:cs="Times New Roman"/>
          </w:rPr>
          <w:t xml:space="preserve"> of inulin induced effects.</w:t>
        </w:r>
      </w:ins>
      <w:ins w:id="922" w:author="Chen Liao" w:date="2021-03-18T21:46:00Z">
        <w:r>
          <w:rPr>
            <w:rFonts w:ascii="Times New Roman" w:hAnsi="Times New Roman" w:cs="Times New Roman"/>
          </w:rPr>
          <w:t xml:space="preserve"> The time </w:t>
        </w:r>
        <w:proofErr w:type="spellStart"/>
        <w:r>
          <w:rPr>
            <w:rFonts w:ascii="Times New Roman" w:hAnsi="Times New Roman" w:cs="Times New Roman"/>
          </w:rPr>
          <w:t>scalres</w:t>
        </w:r>
        <w:proofErr w:type="spellEnd"/>
        <w:r>
          <w:rPr>
            <w:rFonts w:ascii="Times New Roman" w:hAnsi="Times New Roman" w:cs="Times New Roman"/>
          </w:rPr>
          <w:t xml:space="preserve"> are reported in Tbale.1 We found the phase 1 has a time scale of X day and phase 2 has a time scale of X day. The damping ratio, which is derived from the, to represent is almost 1. This sugg</w:t>
        </w:r>
      </w:ins>
      <w:ins w:id="923" w:author="Chen Liao" w:date="2021-03-18T21:47:00Z">
        <w:r>
          <w:rPr>
            <w:rFonts w:ascii="Times New Roman" w:hAnsi="Times New Roman" w:cs="Times New Roman"/>
          </w:rPr>
          <w:t xml:space="preserve">ests that the biological </w:t>
        </w:r>
        <w:proofErr w:type="spellStart"/>
        <w:r>
          <w:rPr>
            <w:rFonts w:ascii="Times New Roman" w:hAnsi="Times New Roman" w:cs="Times New Roman"/>
          </w:rPr>
          <w:t>femrentaiton</w:t>
        </w:r>
        <w:proofErr w:type="spellEnd"/>
        <w:r>
          <w:rPr>
            <w:rFonts w:ascii="Times New Roman" w:hAnsi="Times New Roman" w:cs="Times New Roman"/>
          </w:rPr>
          <w:t xml:space="preserve"> systems is critical such that the forces that drive increase and decrease of fecal SCFA </w:t>
        </w:r>
        <w:proofErr w:type="spellStart"/>
        <w:r>
          <w:rPr>
            <w:rFonts w:ascii="Times New Roman" w:hAnsi="Times New Roman" w:cs="Times New Roman"/>
          </w:rPr>
          <w:t>concentraiotn</w:t>
        </w:r>
        <w:proofErr w:type="spellEnd"/>
        <w:r>
          <w:rPr>
            <w:rFonts w:ascii="Times New Roman" w:hAnsi="Times New Roman" w:cs="Times New Roman"/>
          </w:rPr>
          <w:t xml:space="preserve"> are </w:t>
        </w:r>
        <w:proofErr w:type="spellStart"/>
        <w:r>
          <w:rPr>
            <w:rFonts w:ascii="Times New Roman" w:hAnsi="Times New Roman" w:cs="Times New Roman"/>
          </w:rPr>
          <w:t>balancd</w:t>
        </w:r>
        <w:proofErr w:type="spellEnd"/>
        <w:r>
          <w:rPr>
            <w:rFonts w:ascii="Times New Roman" w:hAnsi="Times New Roman" w:cs="Times New Roman"/>
          </w:rPr>
          <w:t>.</w:t>
        </w:r>
      </w:ins>
      <w:ins w:id="924" w:author="Chen Liao" w:date="2021-03-18T21:48:00Z">
        <w:r>
          <w:rPr>
            <w:rFonts w:ascii="Times New Roman" w:hAnsi="Times New Roman" w:cs="Times New Roman"/>
          </w:rPr>
          <w:t xml:space="preserve"> </w:t>
        </w:r>
      </w:ins>
    </w:p>
    <w:p w14:paraId="177CDA9B" w14:textId="77777777" w:rsidR="00B018FD" w:rsidDel="006E1E13" w:rsidRDefault="00B018FD" w:rsidP="00B018FD">
      <w:pPr>
        <w:jc w:val="both"/>
        <w:rPr>
          <w:del w:id="925" w:author="Chen Liao" w:date="2021-03-18T21:46:00Z"/>
          <w:moveTo w:id="926" w:author="Chen Liao" w:date="2021-03-18T21:06:00Z"/>
          <w:rFonts w:ascii="Times New Roman" w:hAnsi="Times New Roman" w:cs="Times New Roman"/>
        </w:rPr>
      </w:pPr>
    </w:p>
    <w:moveToRangeEnd w:id="907"/>
    <w:p w14:paraId="3D1C7D78" w14:textId="2BDB31D8" w:rsidR="00052290" w:rsidDel="005105BE" w:rsidRDefault="006E76CC" w:rsidP="008B0A59">
      <w:pPr>
        <w:jc w:val="both"/>
        <w:rPr>
          <w:del w:id="927" w:author="Chen Liao" w:date="2021-03-14T07:53:00Z"/>
          <w:rFonts w:ascii="Times New Roman" w:hAnsi="Times New Roman" w:cs="Times New Roman"/>
        </w:rPr>
      </w:pPr>
      <w:ins w:id="928" w:author="Chen Liao" w:date="2021-03-18T20:45:00Z">
        <w:r>
          <w:rPr>
            <w:rFonts w:ascii="Times New Roman" w:hAnsi="Times New Roman" w:cs="Times New Roman"/>
          </w:rPr>
          <w:t>Finally</w:t>
        </w:r>
      </w:ins>
      <w:ins w:id="929" w:author="Chen Liao" w:date="2021-03-18T19:46:00Z">
        <w:r w:rsidR="009F616E">
          <w:rPr>
            <w:rFonts w:ascii="Times New Roman" w:hAnsi="Times New Roman" w:cs="Times New Roman"/>
          </w:rPr>
          <w:t>, the metagenomics sequencing also revealed that the microbiomes at initial</w:t>
        </w:r>
      </w:ins>
      <w:ins w:id="930" w:author="Chen Liao" w:date="2021-03-18T20:40:00Z">
        <w:r w:rsidR="00A73AEF">
          <w:rPr>
            <w:rFonts w:ascii="Times New Roman" w:hAnsi="Times New Roman" w:cs="Times New Roman"/>
          </w:rPr>
          <w:t xml:space="preserve"> (day 0)</w:t>
        </w:r>
      </w:ins>
      <w:ins w:id="931" w:author="Chen Liao" w:date="2021-03-18T19:46:00Z">
        <w:r w:rsidR="009F616E">
          <w:rPr>
            <w:rFonts w:ascii="Times New Roman" w:hAnsi="Times New Roman" w:cs="Times New Roman"/>
          </w:rPr>
          <w:t>, short</w:t>
        </w:r>
      </w:ins>
      <w:ins w:id="932" w:author="Chen Liao" w:date="2021-03-18T20:40:00Z">
        <w:r w:rsidR="00A73AEF">
          <w:rPr>
            <w:rFonts w:ascii="Times New Roman" w:hAnsi="Times New Roman" w:cs="Times New Roman"/>
          </w:rPr>
          <w:t xml:space="preserve"> (day 5)</w:t>
        </w:r>
      </w:ins>
      <w:ins w:id="933" w:author="Chen Liao" w:date="2021-03-18T19:46:00Z">
        <w:r w:rsidR="009F616E">
          <w:rPr>
            <w:rFonts w:ascii="Times New Roman" w:hAnsi="Times New Roman" w:cs="Times New Roman"/>
          </w:rPr>
          <w:t>- and long</w:t>
        </w:r>
      </w:ins>
      <w:ins w:id="934" w:author="Chen Liao" w:date="2021-03-18T20:40:00Z">
        <w:r w:rsidR="00A73AEF">
          <w:rPr>
            <w:rFonts w:ascii="Times New Roman" w:hAnsi="Times New Roman" w:cs="Times New Roman"/>
          </w:rPr>
          <w:t xml:space="preserve"> (day 31)</w:t>
        </w:r>
      </w:ins>
      <w:ins w:id="935" w:author="Chen Liao" w:date="2021-03-18T19:46:00Z">
        <w:r w:rsidR="009F616E">
          <w:rPr>
            <w:rFonts w:ascii="Times New Roman" w:hAnsi="Times New Roman" w:cs="Times New Roman"/>
          </w:rPr>
          <w:t xml:space="preserve">-term responses </w:t>
        </w:r>
      </w:ins>
      <w:ins w:id="936" w:author="Chen Liao" w:date="2021-03-18T20:55:00Z">
        <w:r w:rsidR="005E6E0A">
          <w:rPr>
            <w:rFonts w:ascii="Times New Roman" w:hAnsi="Times New Roman" w:cs="Times New Roman"/>
          </w:rPr>
          <w:t xml:space="preserve">are </w:t>
        </w:r>
      </w:ins>
      <w:ins w:id="937" w:author="Chen Liao" w:date="2021-03-18T19:46:00Z">
        <w:r w:rsidR="009F616E">
          <w:rPr>
            <w:rFonts w:ascii="Times New Roman" w:hAnsi="Times New Roman" w:cs="Times New Roman"/>
          </w:rPr>
          <w:t>dist</w:t>
        </w:r>
      </w:ins>
      <w:ins w:id="938" w:author="Chen Liao" w:date="2021-03-18T20:54:00Z">
        <w:r w:rsidR="005E6E0A">
          <w:rPr>
            <w:rFonts w:ascii="Times New Roman" w:hAnsi="Times New Roman" w:cs="Times New Roman"/>
          </w:rPr>
          <w:t>in</w:t>
        </w:r>
      </w:ins>
      <w:ins w:id="939" w:author="Chen Liao" w:date="2021-03-18T19:46:00Z">
        <w:r w:rsidR="009F616E">
          <w:rPr>
            <w:rFonts w:ascii="Times New Roman" w:hAnsi="Times New Roman" w:cs="Times New Roman"/>
          </w:rPr>
          <w:t>ct from each other</w:t>
        </w:r>
      </w:ins>
      <w:ins w:id="940" w:author="Chen Liao" w:date="2021-03-18T20:58:00Z">
        <w:r w:rsidR="005E6E0A">
          <w:rPr>
            <w:rFonts w:ascii="Times New Roman" w:hAnsi="Times New Roman" w:cs="Times New Roman"/>
          </w:rPr>
          <w:t xml:space="preserve"> </w:t>
        </w:r>
        <w:r w:rsidR="005E6E0A">
          <w:rPr>
            <w:rFonts w:ascii="Times New Roman" w:hAnsi="Times New Roman" w:cs="Times New Roman"/>
          </w:rPr>
          <w:t>(</w:t>
        </w:r>
        <w:r w:rsidR="005E6E0A" w:rsidRPr="0036511A">
          <w:rPr>
            <w:rFonts w:ascii="Times New Roman" w:hAnsi="Times New Roman" w:cs="Times New Roman"/>
            <w:highlight w:val="yellow"/>
          </w:rPr>
          <w:t>Fig. 2C</w:t>
        </w:r>
        <w:r w:rsidR="005E6E0A">
          <w:rPr>
            <w:rFonts w:ascii="Times New Roman" w:hAnsi="Times New Roman" w:cs="Times New Roman"/>
          </w:rPr>
          <w:t>)</w:t>
        </w:r>
      </w:ins>
      <w:ins w:id="941" w:author="Chen Liao" w:date="2021-03-18T19:46:00Z">
        <w:r w:rsidR="009F616E">
          <w:rPr>
            <w:rFonts w:ascii="Times New Roman" w:hAnsi="Times New Roman" w:cs="Times New Roman"/>
          </w:rPr>
          <w:t xml:space="preserve">, </w:t>
        </w:r>
      </w:ins>
      <w:proofErr w:type="spellStart"/>
      <w:ins w:id="942" w:author="Chen Liao" w:date="2021-03-18T20:57:00Z">
        <w:r w:rsidR="005E6E0A">
          <w:rPr>
            <w:rFonts w:ascii="Times New Roman" w:hAnsi="Times New Roman" w:cs="Times New Roman"/>
          </w:rPr>
          <w:t>corrobating</w:t>
        </w:r>
      </w:ins>
      <w:proofErr w:type="spellEnd"/>
      <w:ins w:id="943" w:author="Chen Liao" w:date="2021-03-18T19:46:00Z">
        <w:r w:rsidR="009F616E">
          <w:rPr>
            <w:rFonts w:ascii="Times New Roman" w:hAnsi="Times New Roman" w:cs="Times New Roman"/>
          </w:rPr>
          <w:t xml:space="preserve"> functional transitions </w:t>
        </w:r>
      </w:ins>
      <w:ins w:id="944" w:author="Chen Liao" w:date="2021-03-18T20:57:00Z">
        <w:r w:rsidR="005E6E0A">
          <w:rPr>
            <w:rFonts w:ascii="Times New Roman" w:hAnsi="Times New Roman" w:cs="Times New Roman"/>
          </w:rPr>
          <w:t xml:space="preserve">and adaptations </w:t>
        </w:r>
      </w:ins>
      <w:ins w:id="945" w:author="Chen Liao" w:date="2021-03-18T19:46:00Z">
        <w:r w:rsidR="009F616E">
          <w:rPr>
            <w:rFonts w:ascii="Times New Roman" w:hAnsi="Times New Roman" w:cs="Times New Roman"/>
          </w:rPr>
          <w:t>over time</w:t>
        </w:r>
      </w:ins>
      <w:ins w:id="946" w:author="Chen Liao" w:date="2021-03-18T20:58:00Z">
        <w:r w:rsidR="005E6E0A">
          <w:rPr>
            <w:rFonts w:ascii="Times New Roman" w:hAnsi="Times New Roman" w:cs="Times New Roman"/>
          </w:rPr>
          <w:t>.</w:t>
        </w:r>
      </w:ins>
    </w:p>
    <w:p w14:paraId="6B5B05D2" w14:textId="7F5960CC" w:rsidR="005105BE" w:rsidRDefault="005105BE" w:rsidP="006E1E13">
      <w:pPr>
        <w:pStyle w:val="ListParagraph"/>
        <w:ind w:left="0"/>
        <w:jc w:val="both"/>
        <w:rPr>
          <w:ins w:id="947" w:author="Chen Liao" w:date="2021-03-18T20:58:00Z"/>
        </w:rPr>
        <w:pPrChange w:id="948" w:author="Chen Liao" w:date="2021-03-18T21:46:00Z">
          <w:pPr>
            <w:jc w:val="both"/>
          </w:pPr>
        </w:pPrChange>
      </w:pPr>
    </w:p>
    <w:p w14:paraId="22E36101" w14:textId="15E07BDA" w:rsidR="005105BE" w:rsidRDefault="005105BE" w:rsidP="00B1402B">
      <w:pPr>
        <w:jc w:val="both"/>
        <w:rPr>
          <w:ins w:id="949" w:author="Chen Liao" w:date="2021-03-18T20:58:00Z"/>
          <w:rFonts w:ascii="Times New Roman" w:hAnsi="Times New Roman" w:cs="Times New Roman"/>
        </w:rPr>
      </w:pPr>
    </w:p>
    <w:p w14:paraId="090647BA" w14:textId="4F95094D" w:rsidR="00052290" w:rsidRPr="002E3514" w:rsidDel="005105BE" w:rsidRDefault="00B47826" w:rsidP="00B604E1">
      <w:pPr>
        <w:jc w:val="both"/>
        <w:rPr>
          <w:del w:id="950" w:author="Chen Liao" w:date="2021-03-18T20:58:00Z"/>
          <w:rFonts w:ascii="Times New Roman" w:hAnsi="Times New Roman" w:cs="Times New Roman"/>
        </w:rPr>
        <w:pPrChange w:id="951" w:author="Chen Liao" w:date="2021-03-18T21:11:00Z">
          <w:pPr>
            <w:jc w:val="both"/>
          </w:pPr>
        </w:pPrChange>
      </w:pPr>
      <w:bookmarkStart w:id="952" w:name="OLE_LINK62"/>
      <w:bookmarkStart w:id="953" w:name="OLE_LINK63"/>
      <w:ins w:id="954" w:author="Chen Liao" w:date="2021-03-18T21:04:00Z">
        <w:r>
          <w:rPr>
            <w:rFonts w:ascii="Times New Roman" w:hAnsi="Times New Roman" w:cs="Times New Roman"/>
            <w:b/>
            <w:bCs/>
            <w:color w:val="000000" w:themeColor="text1"/>
          </w:rPr>
          <w:t xml:space="preserve">Dietary fiber </w:t>
        </w:r>
        <w:r w:rsidRPr="00B47826">
          <w:rPr>
            <w:rFonts w:ascii="Times New Roman" w:hAnsi="Times New Roman" w:cs="Times New Roman"/>
            <w:b/>
            <w:bCs/>
            <w:color w:val="000000" w:themeColor="text1"/>
            <w:rPrChange w:id="955" w:author="Chen Liao" w:date="2021-03-18T21:05:00Z">
              <w:rPr>
                <w:rFonts w:ascii="Times New Roman" w:hAnsi="Times New Roman" w:cs="Times New Roman"/>
                <w:b/>
                <w:bCs/>
                <w:color w:val="000000" w:themeColor="text1"/>
              </w:rPr>
            </w:rPrChange>
          </w:rPr>
          <w:t>driv</w:t>
        </w:r>
      </w:ins>
      <w:ins w:id="956" w:author="Chen Liao" w:date="2021-03-18T21:05:00Z">
        <w:r w:rsidRPr="00B47826">
          <w:rPr>
            <w:rFonts w:ascii="Times New Roman" w:hAnsi="Times New Roman" w:cs="Times New Roman"/>
            <w:b/>
            <w:bCs/>
            <w:color w:val="000000" w:themeColor="text1"/>
            <w:rPrChange w:id="957" w:author="Chen Liao" w:date="2021-03-18T21:05:00Z">
              <w:rPr>
                <w:rFonts w:ascii="Times New Roman" w:hAnsi="Times New Roman" w:cs="Times New Roman"/>
                <w:b/>
                <w:bCs/>
                <w:color w:val="000000" w:themeColor="text1"/>
              </w:rPr>
            </w:rPrChange>
          </w:rPr>
          <w:t>es</w:t>
        </w:r>
      </w:ins>
      <w:ins w:id="958" w:author="Chen Liao" w:date="2021-03-18T21:04:00Z">
        <w:r w:rsidRPr="00B47826">
          <w:rPr>
            <w:rFonts w:ascii="Times New Roman" w:hAnsi="Times New Roman" w:cs="Times New Roman"/>
            <w:b/>
            <w:bCs/>
            <w:color w:val="000000" w:themeColor="text1"/>
            <w:rPrChange w:id="959" w:author="Chen Liao" w:date="2021-03-18T21:05:00Z">
              <w:rPr>
                <w:rFonts w:ascii="Times New Roman" w:hAnsi="Times New Roman" w:cs="Times New Roman"/>
                <w:b/>
                <w:bCs/>
                <w:color w:val="000000" w:themeColor="text1"/>
              </w:rPr>
            </w:rPrChange>
          </w:rPr>
          <w:t xml:space="preserve"> ecological convergence</w:t>
        </w:r>
      </w:ins>
      <w:bookmarkEnd w:id="952"/>
      <w:bookmarkEnd w:id="953"/>
      <w:ins w:id="960" w:author="Chen Liao" w:date="2021-03-18T21:05:00Z">
        <w:r w:rsidRPr="00B47826">
          <w:rPr>
            <w:rStyle w:val="fontstyle01"/>
            <w:rFonts w:ascii="Times New Roman" w:hAnsi="Times New Roman" w:cs="Times New Roman"/>
            <w:b/>
            <w:bCs/>
            <w:sz w:val="24"/>
            <w:szCs w:val="24"/>
            <w:rPrChange w:id="961" w:author="Chen Liao" w:date="2021-03-18T21:05:00Z">
              <w:rPr>
                <w:rStyle w:val="fontstyle01"/>
                <w:rFonts w:ascii="Times New Roman" w:hAnsi="Times New Roman" w:cs="Times New Roman"/>
                <w:sz w:val="24"/>
                <w:szCs w:val="24"/>
              </w:rPr>
            </w:rPrChange>
          </w:rPr>
          <w:t xml:space="preserve"> of gut microbiome.</w:t>
        </w:r>
        <w:r w:rsidR="00B018FD">
          <w:rPr>
            <w:rStyle w:val="fontstyle01"/>
            <w:rFonts w:ascii="Times New Roman" w:hAnsi="Times New Roman" w:cs="Times New Roman"/>
            <w:b/>
            <w:bCs/>
            <w:sz w:val="24"/>
            <w:szCs w:val="24"/>
          </w:rPr>
          <w:t xml:space="preserve"> </w:t>
        </w:r>
      </w:ins>
      <w:ins w:id="962" w:author="Chen Liao" w:date="2021-03-18T21:07:00Z">
        <w:r w:rsidR="000C0D98" w:rsidRPr="000C0D98">
          <w:rPr>
            <w:rStyle w:val="fontstyle01"/>
            <w:rFonts w:ascii="Times New Roman" w:hAnsi="Times New Roman" w:cs="Times New Roman"/>
            <w:sz w:val="24"/>
            <w:szCs w:val="24"/>
            <w:rPrChange w:id="963" w:author="Chen Liao" w:date="2021-03-18T21:07:00Z">
              <w:rPr>
                <w:rStyle w:val="fontstyle01"/>
                <w:rFonts w:ascii="Times New Roman" w:hAnsi="Times New Roman" w:cs="Times New Roman"/>
                <w:b/>
                <w:bCs/>
                <w:sz w:val="24"/>
                <w:szCs w:val="24"/>
              </w:rPr>
            </w:rPrChange>
          </w:rPr>
          <w:t>G</w:t>
        </w:r>
        <w:r w:rsidR="000C0D98">
          <w:rPr>
            <w:rStyle w:val="fontstyle01"/>
            <w:rFonts w:ascii="Times New Roman" w:hAnsi="Times New Roman" w:cs="Times New Roman"/>
            <w:sz w:val="24"/>
            <w:szCs w:val="24"/>
          </w:rPr>
          <w:t xml:space="preserve">ut microbiota is a complex ecosystem involving species interactions. </w:t>
        </w:r>
      </w:ins>
      <w:ins w:id="964" w:author="Chen Liao" w:date="2021-03-18T21:08:00Z">
        <w:r w:rsidR="000C0D98">
          <w:rPr>
            <w:rStyle w:val="fontstyle01"/>
            <w:rFonts w:ascii="Times New Roman" w:hAnsi="Times New Roman" w:cs="Times New Roman"/>
            <w:sz w:val="24"/>
            <w:szCs w:val="24"/>
          </w:rPr>
          <w:t xml:space="preserve">From an ecological, rather than genetic perspective, the </w:t>
        </w:r>
        <w:proofErr w:type="spellStart"/>
        <w:r w:rsidR="000C0D98">
          <w:rPr>
            <w:rStyle w:val="fontstyle01"/>
            <w:rFonts w:ascii="Times New Roman" w:hAnsi="Times New Roman" w:cs="Times New Roman"/>
            <w:sz w:val="24"/>
            <w:szCs w:val="24"/>
          </w:rPr>
          <w:t>dynamcis</w:t>
        </w:r>
        <w:proofErr w:type="spellEnd"/>
        <w:r w:rsidR="000C0D98">
          <w:rPr>
            <w:rStyle w:val="fontstyle01"/>
            <w:rFonts w:ascii="Times New Roman" w:hAnsi="Times New Roman" w:cs="Times New Roman"/>
            <w:sz w:val="24"/>
            <w:szCs w:val="24"/>
          </w:rPr>
          <w:t xml:space="preserve"> of gut microbiota is driven by environment, i.e., the inulin-induced effect. </w:t>
        </w:r>
      </w:ins>
      <w:ins w:id="965" w:author="Chen Liao" w:date="2021-03-18T21:09:00Z">
        <w:r w:rsidR="000C0D98">
          <w:rPr>
            <w:rStyle w:val="fontstyle01"/>
            <w:rFonts w:ascii="Times New Roman" w:hAnsi="Times New Roman" w:cs="Times New Roman"/>
            <w:sz w:val="24"/>
            <w:szCs w:val="24"/>
          </w:rPr>
          <w:t>To explore whether adaptation occurs, we tracked the change of microbiota composition over time</w:t>
        </w:r>
      </w:ins>
      <w:ins w:id="966" w:author="Chen Liao" w:date="2021-03-18T21:11:00Z">
        <w:r w:rsidR="00B604E1">
          <w:rPr>
            <w:rStyle w:val="fontstyle01"/>
            <w:rFonts w:ascii="Times New Roman" w:hAnsi="Times New Roman" w:cs="Times New Roman"/>
            <w:sz w:val="24"/>
            <w:szCs w:val="24"/>
          </w:rPr>
          <w:t xml:space="preserve"> (</w:t>
        </w:r>
        <w:r w:rsidR="00B604E1" w:rsidRPr="00B604E1">
          <w:rPr>
            <w:rStyle w:val="fontstyle01"/>
            <w:rFonts w:ascii="Times New Roman" w:hAnsi="Times New Roman" w:cs="Times New Roman"/>
            <w:sz w:val="24"/>
            <w:szCs w:val="24"/>
            <w:highlight w:val="yellow"/>
            <w:rPrChange w:id="967" w:author="Chen Liao" w:date="2021-03-18T21:11:00Z">
              <w:rPr>
                <w:rStyle w:val="fontstyle01"/>
                <w:rFonts w:ascii="Times New Roman" w:hAnsi="Times New Roman" w:cs="Times New Roman"/>
                <w:sz w:val="24"/>
                <w:szCs w:val="24"/>
              </w:rPr>
            </w:rPrChange>
          </w:rPr>
          <w:t>Fig. 2D</w:t>
        </w:r>
        <w:r w:rsidR="00B604E1">
          <w:rPr>
            <w:rStyle w:val="fontstyle01"/>
            <w:rFonts w:ascii="Times New Roman" w:hAnsi="Times New Roman" w:cs="Times New Roman"/>
            <w:sz w:val="24"/>
            <w:szCs w:val="24"/>
          </w:rPr>
          <w:t>)</w:t>
        </w:r>
      </w:ins>
      <w:ins w:id="968" w:author="Chen Liao" w:date="2021-03-18T21:09:00Z">
        <w:r w:rsidR="000C0D98">
          <w:rPr>
            <w:rStyle w:val="fontstyle01"/>
            <w:rFonts w:ascii="Times New Roman" w:hAnsi="Times New Roman" w:cs="Times New Roman"/>
            <w:sz w:val="24"/>
            <w:szCs w:val="24"/>
          </w:rPr>
          <w:t xml:space="preserve">. </w:t>
        </w:r>
      </w:ins>
      <w:bookmarkEnd w:id="781"/>
      <w:bookmarkEnd w:id="782"/>
      <w:ins w:id="969" w:author="Chen Liao" w:date="2021-03-18T21:12:00Z">
        <w:r w:rsidR="00B604E1">
          <w:rPr>
            <w:rStyle w:val="fontstyle01"/>
            <w:rFonts w:ascii="Times New Roman" w:hAnsi="Times New Roman" w:cs="Times New Roman"/>
            <w:sz w:val="24"/>
            <w:szCs w:val="24"/>
          </w:rPr>
          <w:t xml:space="preserve">As </w:t>
        </w:r>
      </w:ins>
      <w:del w:id="970" w:author="Chen Liao" w:date="2021-03-18T18:58:00Z">
        <w:r w:rsidR="00052290" w:rsidRPr="00DF26A5" w:rsidDel="00935A18">
          <w:rPr>
            <w:rStyle w:val="fontstyle01"/>
            <w:rFonts w:ascii="Times New Roman" w:hAnsi="Times New Roman" w:cs="Times New Roman"/>
            <w:sz w:val="24"/>
            <w:szCs w:val="24"/>
            <w:rPrChange w:id="971" w:author="Chen Liao" w:date="2021-03-09T15:09:00Z">
              <w:rPr>
                <w:rStyle w:val="fontstyle01"/>
                <w:rFonts w:ascii="Times New Roman" w:hAnsi="Times New Roman" w:cs="Times New Roman"/>
                <w:sz w:val="21"/>
                <w:szCs w:val="21"/>
              </w:rPr>
            </w:rPrChange>
          </w:rPr>
          <w:delText xml:space="preserve">Inulin feeding led to similar or slightly higher body weight compared to the cellulose group </w:delText>
        </w:r>
        <w:r w:rsidR="00052290" w:rsidRPr="00203483" w:rsidDel="00935A18">
          <w:rPr>
            <w:rFonts w:ascii="Times New Roman" w:hAnsi="Times New Roman" w:cs="Times New Roman"/>
            <w:color w:val="131413"/>
          </w:rPr>
          <w:delText>(</w:delText>
        </w:r>
        <w:r w:rsidR="00052290" w:rsidRPr="004D26A3" w:rsidDel="00935A18">
          <w:rPr>
            <w:rFonts w:ascii="Times New Roman" w:hAnsi="Times New Roman" w:cs="Times New Roman"/>
            <w:b/>
            <w:bCs/>
            <w:color w:val="2A2A2A"/>
            <w:shd w:val="clear" w:color="auto" w:fill="FFFFFF"/>
          </w:rPr>
          <w:delText>Supplemen</w:delText>
        </w:r>
        <w:r w:rsidR="00052290" w:rsidRPr="002E43AE" w:rsidDel="00935A18">
          <w:rPr>
            <w:rFonts w:ascii="Times New Roman" w:hAnsi="Times New Roman" w:cs="Times New Roman"/>
            <w:b/>
            <w:bCs/>
            <w:shd w:val="clear" w:color="auto" w:fill="FFFFFF"/>
          </w:rPr>
          <w:delText>tary Fig 1</w:delText>
        </w:r>
        <w:r w:rsidR="006F0A17" w:rsidRPr="00331C2E" w:rsidDel="00935A18">
          <w:rPr>
            <w:rFonts w:ascii="Times New Roman" w:hAnsi="Times New Roman" w:cs="Times New Roman"/>
            <w:b/>
            <w:bCs/>
            <w:shd w:val="clear" w:color="auto" w:fill="FFFFFF"/>
          </w:rPr>
          <w:delText>A</w:delText>
        </w:r>
        <w:r w:rsidR="00052290" w:rsidRPr="00331C2E" w:rsidDel="00935A18">
          <w:rPr>
            <w:rFonts w:ascii="Times New Roman" w:hAnsi="Times New Roman" w:cs="Times New Roman"/>
            <w:color w:val="131413"/>
          </w:rPr>
          <w:delText>)</w:delText>
        </w:r>
        <w:r w:rsidR="00052290" w:rsidRPr="00596CB1" w:rsidDel="00935A18">
          <w:rPr>
            <w:rFonts w:ascii="Times New Roman" w:hAnsi="Times New Roman" w:cs="Times New Roman"/>
          </w:rPr>
          <w:delText>.</w:delText>
        </w:r>
        <w:r w:rsidR="00052290" w:rsidRPr="00E84517" w:rsidDel="00935A18">
          <w:rPr>
            <w:rFonts w:ascii="Times New Roman" w:hAnsi="Times New Roman" w:cs="Times New Roman"/>
            <w:color w:val="000000"/>
          </w:rPr>
          <w:delText xml:space="preserve"> </w:delText>
        </w:r>
      </w:del>
      <w:del w:id="972" w:author="Chen Liao" w:date="2021-03-18T19:00:00Z">
        <w:r w:rsidR="00052290" w:rsidRPr="00CA756F" w:rsidDel="00935A18">
          <w:rPr>
            <w:rFonts w:ascii="Times New Roman" w:hAnsi="Times New Roman" w:cs="Times New Roman"/>
            <w:color w:val="131413"/>
          </w:rPr>
          <w:delText>Although the inulin-based diet had a significant effect (</w:delText>
        </w:r>
        <w:r w:rsidR="00052290" w:rsidRPr="001B058D" w:rsidDel="00935A18">
          <w:rPr>
            <w:rFonts w:ascii="Times New Roman" w:hAnsi="Times New Roman" w:cs="Times New Roman"/>
            <w:i/>
            <w:iCs/>
            <w:color w:val="131413"/>
          </w:rPr>
          <w:delText>P</w:delText>
        </w:r>
        <w:r w:rsidR="00052290" w:rsidRPr="002E3514" w:rsidDel="00935A18">
          <w:rPr>
            <w:rFonts w:ascii="Times New Roman" w:hAnsi="Times New Roman" w:cs="Times New Roman"/>
            <w:color w:val="131413"/>
          </w:rPr>
          <w:delText xml:space="preserve"> &lt; 0.01) on the food intake in three vendors, extremely small differences (less than 1g/cage*day) indicated that the effect is negligible (</w:delText>
        </w:r>
        <w:r w:rsidR="00052290" w:rsidRPr="002E3514" w:rsidDel="00935A18">
          <w:rPr>
            <w:rFonts w:ascii="Times New Roman" w:hAnsi="Times New Roman" w:cs="Times New Roman"/>
            <w:b/>
            <w:bCs/>
            <w:color w:val="2A2A2A"/>
            <w:shd w:val="clear" w:color="auto" w:fill="FFFFFF"/>
          </w:rPr>
          <w:delText>Supplemen</w:delText>
        </w:r>
        <w:r w:rsidR="00052290" w:rsidRPr="002E3514" w:rsidDel="00935A18">
          <w:rPr>
            <w:rFonts w:ascii="Times New Roman" w:hAnsi="Times New Roman" w:cs="Times New Roman"/>
            <w:b/>
            <w:bCs/>
            <w:shd w:val="clear" w:color="auto" w:fill="FFFFFF"/>
          </w:rPr>
          <w:delText>tary Fig 1</w:delText>
        </w:r>
        <w:r w:rsidR="00175AFF" w:rsidRPr="002E3514" w:rsidDel="00935A18">
          <w:rPr>
            <w:rFonts w:ascii="Times New Roman" w:hAnsi="Times New Roman" w:cs="Times New Roman"/>
            <w:b/>
            <w:bCs/>
            <w:shd w:val="clear" w:color="auto" w:fill="FFFFFF"/>
          </w:rPr>
          <w:delText>B-C</w:delText>
        </w:r>
        <w:r w:rsidR="00052290" w:rsidRPr="002E3514" w:rsidDel="00935A18">
          <w:rPr>
            <w:rFonts w:ascii="Times New Roman" w:hAnsi="Times New Roman" w:cs="Times New Roman"/>
            <w:color w:val="131413"/>
          </w:rPr>
          <w:delText>).</w:delText>
        </w:r>
        <w:r w:rsidR="00052290" w:rsidRPr="002E3514" w:rsidDel="00935A18">
          <w:rPr>
            <w:rFonts w:ascii="Times New Roman" w:hAnsi="Times New Roman" w:cs="Times New Roman"/>
          </w:rPr>
          <w:delText xml:space="preserve"> </w:delText>
        </w:r>
      </w:del>
      <w:bookmarkStart w:id="973" w:name="OLE_LINK5"/>
      <w:bookmarkStart w:id="974" w:name="OLE_LINK6"/>
      <w:bookmarkStart w:id="975" w:name="OLE_LINK7"/>
      <w:bookmarkStart w:id="976" w:name="OLE_LINK8"/>
      <w:del w:id="977" w:author="Chen Liao" w:date="2021-03-18T19:22:00Z">
        <w:r w:rsidR="00052290" w:rsidRPr="002E3514" w:rsidDel="00B1402B">
          <w:rPr>
            <w:rFonts w:ascii="Times New Roman" w:hAnsi="Times New Roman" w:cs="Times New Roman"/>
          </w:rPr>
          <w:delText xml:space="preserve">However, the </w:delText>
        </w:r>
        <w:r w:rsidR="00052290" w:rsidRPr="002E3514" w:rsidDel="00B1402B">
          <w:rPr>
            <w:rFonts w:ascii="Times New Roman" w:hAnsi="Times New Roman" w:cs="Times New Roman"/>
            <w:color w:val="000000"/>
          </w:rPr>
          <w:delText>48-h fecal output</w:delText>
        </w:r>
        <w:r w:rsidR="00052290" w:rsidRPr="002E3514" w:rsidDel="00B1402B">
          <w:rPr>
            <w:rFonts w:ascii="Times New Roman" w:hAnsi="Times New Roman" w:cs="Times New Roman"/>
          </w:rPr>
          <w:delText xml:space="preserve"> was significantly decreased in the inulin group than in the cellulose groups</w:delText>
        </w:r>
        <w:bookmarkEnd w:id="973"/>
        <w:bookmarkEnd w:id="974"/>
        <w:r w:rsidR="00052290" w:rsidRPr="002E3514" w:rsidDel="00B1402B">
          <w:rPr>
            <w:rFonts w:ascii="Times New Roman" w:hAnsi="Times New Roman" w:cs="Times New Roman"/>
          </w:rPr>
          <w:delText xml:space="preserve"> (</w:delText>
        </w:r>
        <w:r w:rsidR="00052290" w:rsidRPr="002E3514" w:rsidDel="00B1402B">
          <w:rPr>
            <w:rFonts w:ascii="Times New Roman" w:hAnsi="Times New Roman" w:cs="Times New Roman"/>
            <w:b/>
            <w:bCs/>
            <w:color w:val="2A2A2A"/>
            <w:shd w:val="clear" w:color="auto" w:fill="FFFFFF"/>
          </w:rPr>
          <w:delText>Supplemen</w:delText>
        </w:r>
        <w:r w:rsidR="00052290" w:rsidRPr="002E3514" w:rsidDel="00B1402B">
          <w:rPr>
            <w:rFonts w:ascii="Times New Roman" w:hAnsi="Times New Roman" w:cs="Times New Roman"/>
            <w:b/>
            <w:bCs/>
            <w:shd w:val="clear" w:color="auto" w:fill="FFFFFF"/>
          </w:rPr>
          <w:delText>tary Fig 1</w:delText>
        </w:r>
        <w:r w:rsidR="00175AFF" w:rsidRPr="002E3514" w:rsidDel="00B1402B">
          <w:rPr>
            <w:rFonts w:ascii="Times New Roman" w:hAnsi="Times New Roman" w:cs="Times New Roman"/>
            <w:b/>
            <w:bCs/>
            <w:shd w:val="clear" w:color="auto" w:fill="FFFFFF"/>
          </w:rPr>
          <w:delText>D</w:delText>
        </w:r>
        <w:r w:rsidR="00052290" w:rsidRPr="002E3514" w:rsidDel="00B1402B">
          <w:rPr>
            <w:rFonts w:ascii="Times New Roman" w:hAnsi="Times New Roman" w:cs="Times New Roman"/>
          </w:rPr>
          <w:delText xml:space="preserve">). </w:delText>
        </w:r>
        <w:bookmarkEnd w:id="975"/>
        <w:bookmarkEnd w:id="976"/>
        <w:r w:rsidR="00052290" w:rsidRPr="002E3514" w:rsidDel="00B1402B">
          <w:rPr>
            <w:rFonts w:ascii="Times New Roman" w:hAnsi="Times New Roman" w:cs="Times New Roman"/>
            <w:color w:val="131413"/>
          </w:rPr>
          <w:delText xml:space="preserve">In line with the decreased </w:delText>
        </w:r>
        <w:r w:rsidR="00052290" w:rsidRPr="002E3514" w:rsidDel="00B1402B">
          <w:rPr>
            <w:rFonts w:ascii="Times New Roman" w:hAnsi="Times New Roman" w:cs="Times New Roman"/>
            <w:color w:val="000000"/>
          </w:rPr>
          <w:delText>fecal output</w:delText>
        </w:r>
        <w:r w:rsidR="00052290" w:rsidRPr="002E3514" w:rsidDel="00B1402B">
          <w:rPr>
            <w:rFonts w:ascii="Times New Roman" w:hAnsi="Times New Roman" w:cs="Times New Roman"/>
          </w:rPr>
          <w:delText xml:space="preserve">, </w:delText>
        </w:r>
        <w:r w:rsidR="00052290" w:rsidRPr="002E3514" w:rsidDel="00B1402B">
          <w:rPr>
            <w:rFonts w:ascii="Times New Roman" w:hAnsi="Times New Roman" w:cs="Times New Roman"/>
            <w:color w:val="131413"/>
          </w:rPr>
          <w:delText xml:space="preserve">samples from inulin-fed mice consistently exhibited higher </w:delText>
        </w:r>
        <w:r w:rsidR="00052290" w:rsidRPr="002E3514" w:rsidDel="00B1402B">
          <w:rPr>
            <w:rFonts w:ascii="Times New Roman" w:hAnsi="Times New Roman" w:cs="Times New Roman"/>
            <w:color w:val="000000"/>
          </w:rPr>
          <w:delText>fecal bacterial density</w:delText>
        </w:r>
        <w:r w:rsidR="00052290" w:rsidRPr="002E3514" w:rsidDel="00B1402B">
          <w:rPr>
            <w:rFonts w:ascii="Times New Roman" w:hAnsi="Times New Roman" w:cs="Times New Roman"/>
          </w:rPr>
          <w:delText>, signaling a longer colonic transit time that available for colonic microbial fermentation of dietary substrate in inulin groups (</w:delText>
        </w:r>
        <w:r w:rsidR="00052290" w:rsidRPr="002E3514" w:rsidDel="00B1402B">
          <w:rPr>
            <w:rFonts w:ascii="Times New Roman" w:hAnsi="Times New Roman" w:cs="Times New Roman"/>
            <w:b/>
            <w:bCs/>
            <w:color w:val="2A2A2A"/>
            <w:shd w:val="clear" w:color="auto" w:fill="FFFFFF"/>
          </w:rPr>
          <w:delText>Supplemen</w:delText>
        </w:r>
        <w:r w:rsidR="00052290" w:rsidRPr="002E3514" w:rsidDel="00B1402B">
          <w:rPr>
            <w:rFonts w:ascii="Times New Roman" w:hAnsi="Times New Roman" w:cs="Times New Roman"/>
            <w:b/>
            <w:bCs/>
            <w:shd w:val="clear" w:color="auto" w:fill="FFFFFF"/>
          </w:rPr>
          <w:delText>tary Fig 1</w:delText>
        </w:r>
        <w:r w:rsidR="00052290" w:rsidRPr="002E3514" w:rsidDel="00B1402B">
          <w:rPr>
            <w:rFonts w:ascii="Times New Roman" w:hAnsi="Times New Roman" w:cs="Times New Roman"/>
          </w:rPr>
          <w:delText xml:space="preserve">). </w:delText>
        </w:r>
      </w:del>
    </w:p>
    <w:p w14:paraId="4976DE6C" w14:textId="3E5AD57F" w:rsidR="003733FC" w:rsidRPr="00203483" w:rsidDel="00151470" w:rsidRDefault="00563FF4" w:rsidP="00B604E1">
      <w:pPr>
        <w:jc w:val="both"/>
        <w:rPr>
          <w:del w:id="978" w:author="Chen Liao" w:date="2021-03-18T19:47:00Z"/>
          <w:rFonts w:ascii="Times New Roman" w:hAnsi="Times New Roman" w:cs="Times New Roman"/>
          <w:color w:val="2A2A2A"/>
          <w:shd w:val="clear" w:color="auto" w:fill="FFFFFF"/>
        </w:rPr>
        <w:pPrChange w:id="979" w:author="Chen Liao" w:date="2021-03-18T21:12:00Z">
          <w:pPr>
            <w:ind w:firstLineChars="100" w:firstLine="240"/>
            <w:jc w:val="both"/>
          </w:pPr>
        </w:pPrChange>
      </w:pPr>
      <w:del w:id="980" w:author="Chen Liao" w:date="2021-03-18T20:58:00Z">
        <w:r w:rsidRPr="002E3514" w:rsidDel="005105BE">
          <w:rPr>
            <w:rFonts w:ascii="Times New Roman" w:hAnsi="Times New Roman" w:cs="Times New Roman"/>
          </w:rPr>
          <w:delText xml:space="preserve">When comparing inulin to the resistant starch group, </w:delText>
        </w:r>
        <w:r w:rsidRPr="002E3514" w:rsidDel="005105BE">
          <w:rPr>
            <w:rFonts w:ascii="Times New Roman" w:hAnsi="Times New Roman" w:cs="Times New Roman"/>
            <w:color w:val="000000"/>
          </w:rPr>
          <w:delText>remarkably</w:delText>
        </w:r>
        <w:r w:rsidRPr="002E3514" w:rsidDel="005105BE">
          <w:rPr>
            <w:rFonts w:ascii="Times New Roman" w:hAnsi="Times New Roman" w:cs="Times New Roman"/>
          </w:rPr>
          <w:delText xml:space="preserve"> mild responses were observed to the latter dietary intervention in terms of the </w:delText>
        </w:r>
        <w:r w:rsidR="008511F7" w:rsidRPr="002E3514" w:rsidDel="005105BE">
          <w:rPr>
            <w:rFonts w:ascii="Times New Roman" w:hAnsi="Times New Roman" w:cs="Times New Roman"/>
          </w:rPr>
          <w:delText xml:space="preserve">microbial composition and </w:delText>
        </w:r>
        <w:r w:rsidRPr="002E3514" w:rsidDel="005105BE">
          <w:rPr>
            <w:rFonts w:ascii="Times New Roman" w:hAnsi="Times New Roman" w:cs="Times New Roman"/>
          </w:rPr>
          <w:delText>SCFA metabolism changes (</w:delText>
        </w:r>
        <w:r w:rsidRPr="002E3514" w:rsidDel="005105BE">
          <w:rPr>
            <w:rFonts w:ascii="Times New Roman" w:hAnsi="Times New Roman" w:cs="Times New Roman"/>
            <w:b/>
            <w:bCs/>
          </w:rPr>
          <w:delText>Fig 2</w:delText>
        </w:r>
        <w:r w:rsidR="004171B4" w:rsidRPr="002E3514" w:rsidDel="005105BE">
          <w:rPr>
            <w:rFonts w:ascii="Times New Roman" w:hAnsi="Times New Roman" w:cs="Times New Roman"/>
            <w:b/>
            <w:bCs/>
          </w:rPr>
          <w:delText>, S2</w:delText>
        </w:r>
        <w:r w:rsidRPr="002E3514" w:rsidDel="005105BE">
          <w:rPr>
            <w:rFonts w:ascii="Times New Roman" w:hAnsi="Times New Roman" w:cs="Times New Roman"/>
          </w:rPr>
          <w:delText xml:space="preserve">). </w:delText>
        </w:r>
      </w:del>
      <w:del w:id="981" w:author="Chen Liao" w:date="2021-03-14T08:29:00Z">
        <w:r w:rsidR="00052290" w:rsidRPr="002E3514" w:rsidDel="008B0A59">
          <w:rPr>
            <w:rFonts w:ascii="Times New Roman" w:hAnsi="Times New Roman" w:cs="Times New Roman"/>
          </w:rPr>
          <w:delText xml:space="preserve">Most prominently, </w:delText>
        </w:r>
        <w:r w:rsidR="00052290" w:rsidRPr="002E3514" w:rsidDel="008B0A59">
          <w:rPr>
            <w:rFonts w:ascii="Times New Roman" w:hAnsi="Times New Roman" w:cs="Times New Roman"/>
            <w:color w:val="2A2A2A"/>
            <w:shd w:val="clear" w:color="auto" w:fill="FFFFFF"/>
          </w:rPr>
          <w:delText xml:space="preserve">regardless of the different baseline structure, </w:delText>
        </w:r>
      </w:del>
      <w:del w:id="982" w:author="Chen Liao" w:date="2021-03-18T20:58:00Z">
        <w:r w:rsidR="00052290" w:rsidRPr="002E3514" w:rsidDel="005105BE">
          <w:rPr>
            <w:rFonts w:ascii="Times New Roman" w:hAnsi="Times New Roman" w:cs="Times New Roman"/>
            <w:color w:val="2A2A2A"/>
            <w:shd w:val="clear" w:color="auto" w:fill="FFFFFF"/>
          </w:rPr>
          <w:delText>a</w:delText>
        </w:r>
        <w:r w:rsidR="00052290" w:rsidRPr="00203483" w:rsidDel="005105BE">
          <w:rPr>
            <w:rFonts w:ascii="Times New Roman" w:hAnsi="Times New Roman" w:cs="Times New Roman"/>
            <w:color w:val="2A2A2A"/>
            <w:shd w:val="clear" w:color="auto" w:fill="FFFFFF"/>
          </w:rPr>
          <w:delText xml:space="preserve"> consistent </w:delText>
        </w:r>
      </w:del>
      <w:del w:id="983" w:author="Chen Liao" w:date="2021-03-14T08:34:00Z">
        <w:r w:rsidR="00052290" w:rsidRPr="004D26A3" w:rsidDel="00386B38">
          <w:rPr>
            <w:rFonts w:ascii="Times New Roman" w:hAnsi="Times New Roman" w:cs="Times New Roman" w:hint="eastAsia"/>
            <w:color w:val="2A2A2A"/>
            <w:shd w:val="clear" w:color="auto" w:fill="FFFFFF"/>
          </w:rPr>
          <w:delText>biphasic response</w:delText>
        </w:r>
        <w:r w:rsidR="00052290" w:rsidRPr="002E43AE" w:rsidDel="00386B38">
          <w:rPr>
            <w:rFonts w:ascii="Times New Roman" w:hAnsi="Times New Roman" w:cs="Times New Roman" w:hint="eastAsia"/>
            <w:color w:val="2A2A2A"/>
            <w:shd w:val="clear" w:color="auto" w:fill="FFFFFF"/>
          </w:rPr>
          <w:delText xml:space="preserve"> </w:delText>
        </w:r>
        <w:r w:rsidR="00AD2118" w:rsidRPr="002E43AE" w:rsidDel="00386B38">
          <w:rPr>
            <w:rFonts w:ascii="Times New Roman" w:hAnsi="Times New Roman" w:cs="Times New Roman" w:hint="eastAsia"/>
            <w:color w:val="2A2A2A"/>
            <w:shd w:val="clear" w:color="auto" w:fill="FFFFFF"/>
          </w:rPr>
          <w:delText xml:space="preserve">after inulin intervention </w:delText>
        </w:r>
      </w:del>
      <w:del w:id="984" w:author="Chen Liao" w:date="2021-03-18T20:58:00Z">
        <w:r w:rsidR="00052290" w:rsidRPr="00331C2E" w:rsidDel="005105BE">
          <w:rPr>
            <w:rFonts w:ascii="Times New Roman" w:hAnsi="Times New Roman" w:cs="Times New Roman"/>
            <w:color w:val="2A2A2A"/>
            <w:shd w:val="clear" w:color="auto" w:fill="FFFFFF"/>
          </w:rPr>
          <w:delText>was observed</w:delText>
        </w:r>
      </w:del>
      <w:del w:id="985" w:author="Chen Liao" w:date="2021-03-14T08:29:00Z">
        <w:r w:rsidR="00052290" w:rsidRPr="00331C2E" w:rsidDel="008B0A59">
          <w:rPr>
            <w:rFonts w:ascii="Times New Roman" w:hAnsi="Times New Roman" w:cs="Times New Roman"/>
            <w:color w:val="2A2A2A"/>
            <w:shd w:val="clear" w:color="auto" w:fill="FFFFFF"/>
          </w:rPr>
          <w:delText xml:space="preserve"> among vendors </w:delText>
        </w:r>
      </w:del>
      <w:del w:id="986" w:author="Chen Liao" w:date="2021-03-18T20:58:00Z">
        <w:r w:rsidR="00052290" w:rsidRPr="00331C2E" w:rsidDel="005105BE">
          <w:rPr>
            <w:rFonts w:ascii="Times New Roman" w:hAnsi="Times New Roman" w:cs="Times New Roman"/>
            <w:color w:val="2A2A2A"/>
            <w:shd w:val="clear" w:color="auto" w:fill="FFFFFF"/>
          </w:rPr>
          <w:delText xml:space="preserve">in </w:delText>
        </w:r>
      </w:del>
      <w:del w:id="987" w:author="Chen Liao" w:date="2021-03-14T08:35:00Z">
        <w:r w:rsidR="00052290" w:rsidRPr="00331C2E" w:rsidDel="00386B38">
          <w:rPr>
            <w:rFonts w:ascii="Times New Roman" w:hAnsi="Times New Roman" w:cs="Times New Roman"/>
            <w:color w:val="2A2A2A"/>
            <w:shd w:val="clear" w:color="auto" w:fill="FFFFFF"/>
          </w:rPr>
          <w:delText>the</w:delText>
        </w:r>
      </w:del>
      <w:del w:id="988" w:author="Chen Liao" w:date="2021-03-18T20:58:00Z">
        <w:r w:rsidR="00052290" w:rsidRPr="00331C2E" w:rsidDel="005105BE">
          <w:rPr>
            <w:rFonts w:ascii="Times New Roman" w:hAnsi="Times New Roman" w:cs="Times New Roman"/>
            <w:color w:val="2A2A2A"/>
            <w:shd w:val="clear" w:color="auto" w:fill="FFFFFF"/>
          </w:rPr>
          <w:delText xml:space="preserve"> SCFA </w:delText>
        </w:r>
      </w:del>
      <w:del w:id="989" w:author="Chen Liao" w:date="2021-03-14T08:35:00Z">
        <w:r w:rsidR="00052290" w:rsidRPr="00331C2E" w:rsidDel="00386B38">
          <w:rPr>
            <w:rFonts w:ascii="Times New Roman" w:hAnsi="Times New Roman" w:cs="Times New Roman"/>
            <w:color w:val="2A2A2A"/>
            <w:shd w:val="clear" w:color="auto" w:fill="FFFFFF"/>
          </w:rPr>
          <w:delText>production</w:delText>
        </w:r>
      </w:del>
      <w:del w:id="990" w:author="Chen Liao" w:date="2021-03-18T20:58:00Z">
        <w:r w:rsidR="00052290" w:rsidRPr="00331C2E" w:rsidDel="005105BE">
          <w:rPr>
            <w:rFonts w:ascii="Times New Roman" w:hAnsi="Times New Roman" w:cs="Times New Roman"/>
            <w:color w:val="2A2A2A"/>
            <w:shd w:val="clear" w:color="auto" w:fill="FFFFFF"/>
          </w:rPr>
          <w:delText xml:space="preserve">: </w:delText>
        </w:r>
      </w:del>
      <w:del w:id="991" w:author="Chen Liao" w:date="2021-03-14T08:34:00Z">
        <w:r w:rsidR="00052290" w:rsidRPr="00596CB1" w:rsidDel="00386B38">
          <w:rPr>
            <w:rFonts w:ascii="Times New Roman" w:hAnsi="Times New Roman" w:cs="Times New Roman"/>
          </w:rPr>
          <w:delText>a</w:delText>
        </w:r>
        <w:r w:rsidR="00052290" w:rsidRPr="00E84517" w:rsidDel="00386B38">
          <w:rPr>
            <w:rFonts w:ascii="Times New Roman" w:hAnsi="Times New Roman" w:cs="Times New Roman"/>
          </w:rPr>
          <w:delText>fter initial elevate</w:delText>
        </w:r>
        <w:r w:rsidR="00052290" w:rsidRPr="00CA756F" w:rsidDel="00386B38">
          <w:rPr>
            <w:rFonts w:ascii="Times New Roman" w:hAnsi="Times New Roman" w:cs="Times New Roman"/>
          </w:rPr>
          <w:delText xml:space="preserve">s, </w:delText>
        </w:r>
      </w:del>
      <w:del w:id="992" w:author="Chen Liao" w:date="2021-03-18T20:58:00Z">
        <w:r w:rsidR="00052290" w:rsidRPr="00CA756F" w:rsidDel="005105BE">
          <w:rPr>
            <w:rFonts w:ascii="Times New Roman" w:hAnsi="Times New Roman" w:cs="Times New Roman"/>
          </w:rPr>
          <w:delText>the total SCFA</w:delText>
        </w:r>
        <w:r w:rsidR="00052290" w:rsidRPr="001B058D" w:rsidDel="005105BE">
          <w:rPr>
            <w:rFonts w:ascii="Times New Roman" w:hAnsi="Times New Roman" w:cs="Times New Roman"/>
          </w:rPr>
          <w:delText xml:space="preserve"> returned to but higher than its original baseline state for the remainder of the intervention</w:delText>
        </w:r>
      </w:del>
      <w:del w:id="993" w:author="Chen Liao" w:date="2021-03-14T08:39:00Z">
        <w:r w:rsidR="00052290" w:rsidRPr="001B058D" w:rsidDel="009227F3">
          <w:rPr>
            <w:rFonts w:ascii="Times New Roman" w:hAnsi="Times New Roman" w:cs="Times New Roman" w:hint="eastAsia"/>
          </w:rPr>
          <w:delText>,</w:delText>
        </w:r>
      </w:del>
      <w:del w:id="994" w:author="Chen Liao" w:date="2021-03-18T19:46:00Z">
        <w:r w:rsidR="00052290" w:rsidRPr="001B058D" w:rsidDel="009F616E">
          <w:rPr>
            <w:rFonts w:ascii="Times New Roman" w:hAnsi="Times New Roman" w:cs="Times New Roman"/>
          </w:rPr>
          <w:delText xml:space="preserve"> despite mice maintaining their diet for the entire study (</w:delText>
        </w:r>
        <w:r w:rsidR="00052290" w:rsidRPr="002E3514" w:rsidDel="009F616E">
          <w:rPr>
            <w:rFonts w:ascii="Times New Roman" w:hAnsi="Times New Roman" w:cs="Times New Roman"/>
            <w:b/>
            <w:bCs/>
          </w:rPr>
          <w:delText>Fig 2A</w:delText>
        </w:r>
        <w:r w:rsidR="00052290" w:rsidRPr="002E3514" w:rsidDel="009F616E">
          <w:rPr>
            <w:rFonts w:ascii="Times New Roman" w:hAnsi="Times New Roman" w:cs="Times New Roman"/>
          </w:rPr>
          <w:delText xml:space="preserve">). </w:delText>
        </w:r>
      </w:del>
      <w:moveFromRangeStart w:id="995" w:author="Chen Liao" w:date="2021-03-14T08:40:00Z" w:name="move66603628"/>
      <w:moveFrom w:id="996" w:author="Chen Liao" w:date="2021-03-14T08:40:00Z">
        <w:del w:id="997" w:author="Chen Liao" w:date="2021-03-18T19:47:00Z">
          <w:r w:rsidR="00052290" w:rsidRPr="002E3514" w:rsidDel="00151470">
            <w:rPr>
              <w:rFonts w:ascii="Times New Roman" w:hAnsi="Times New Roman" w:cs="Times New Roman"/>
            </w:rPr>
            <w:delText xml:space="preserve">The magnitudes and rate of the responses of individual SCFAs were, however, vendor-specific. The most pronounced responses of individual SCFAs to inulin treatment were observed in mice from Guangdong; </w:delText>
          </w:r>
          <w:r w:rsidR="00052290" w:rsidRPr="00DF26A5" w:rsidDel="00151470">
            <w:rPr>
              <w:rFonts w:ascii="Times New Roman" w:hAnsi="Times New Roman" w:cs="Times New Roman"/>
              <w:color w:val="000000"/>
              <w:rPrChange w:id="998" w:author="Chen Liao" w:date="2021-03-09T15:09:00Z">
                <w:rPr>
                  <w:rFonts w:ascii="TimesNewRomanPSMT" w:hAnsi="TimesNewRomanPSMT"/>
                  <w:color w:val="000000"/>
                  <w:sz w:val="22"/>
                </w:rPr>
              </w:rPrChange>
            </w:rPr>
            <w:delText>in c</w:delText>
          </w:r>
          <w:r w:rsidR="00052290" w:rsidRPr="00203483" w:rsidDel="00151470">
            <w:rPr>
              <w:rFonts w:ascii="Times New Roman" w:hAnsi="Times New Roman" w:cs="Times New Roman"/>
            </w:rPr>
            <w:delText xml:space="preserve">ontrast, </w:delText>
          </w:r>
          <w:r w:rsidR="00052290" w:rsidRPr="004D26A3" w:rsidDel="00151470">
            <w:rPr>
              <w:rFonts w:ascii="Times New Roman" w:hAnsi="Times New Roman" w:cs="Times New Roman"/>
            </w:rPr>
            <w:delText>mice</w:delText>
          </w:r>
          <w:r w:rsidR="00052290" w:rsidRPr="002E43AE" w:rsidDel="00151470">
            <w:rPr>
              <w:rFonts w:ascii="Times New Roman" w:hAnsi="Times New Roman" w:cs="Times New Roman"/>
            </w:rPr>
            <w:delText xml:space="preserve"> from Beijing and Hunan</w:delText>
          </w:r>
          <w:r w:rsidR="00052290" w:rsidRPr="00331C2E" w:rsidDel="00151470">
            <w:rPr>
              <w:rFonts w:ascii="Times New Roman" w:hAnsi="Times New Roman" w:cs="Times New Roman"/>
            </w:rPr>
            <w:delText xml:space="preserve"> showed m</w:delText>
          </w:r>
          <w:r w:rsidR="00052290" w:rsidRPr="00596CB1" w:rsidDel="00151470">
            <w:rPr>
              <w:rFonts w:ascii="Times New Roman" w:hAnsi="Times New Roman" w:cs="Times New Roman"/>
            </w:rPr>
            <w:delText>ild</w:delText>
          </w:r>
          <w:r w:rsidR="00052290" w:rsidRPr="00E84517" w:rsidDel="00151470">
            <w:rPr>
              <w:rFonts w:ascii="Times New Roman" w:hAnsi="Times New Roman" w:cs="Times New Roman"/>
            </w:rPr>
            <w:delText xml:space="preserve"> in</w:delText>
          </w:r>
          <w:r w:rsidR="00052290" w:rsidRPr="00CA756F" w:rsidDel="00151470">
            <w:rPr>
              <w:rFonts w:ascii="Times New Roman" w:hAnsi="Times New Roman" w:cs="Times New Roman"/>
            </w:rPr>
            <w:delText xml:space="preserve">crease in acetate and butyrate, whereas mice from Shanghai showed </w:delText>
          </w:r>
          <w:r w:rsidR="00052290" w:rsidRPr="001B058D" w:rsidDel="00151470">
            <w:rPr>
              <w:rFonts w:ascii="Times New Roman" w:hAnsi="Times New Roman" w:cs="Times New Roman"/>
            </w:rPr>
            <w:delText>gradually increase in propi</w:delText>
          </w:r>
          <w:r w:rsidR="00052290" w:rsidRPr="002E3514" w:rsidDel="00151470">
            <w:rPr>
              <w:rFonts w:ascii="Times New Roman" w:hAnsi="Times New Roman" w:cs="Times New Roman"/>
            </w:rPr>
            <w:delText xml:space="preserve">onate </w:delText>
          </w:r>
          <w:r w:rsidR="00052290" w:rsidRPr="002E3514" w:rsidDel="00151470">
            <w:rPr>
              <w:rFonts w:ascii="Times New Roman" w:hAnsi="Times New Roman" w:cs="Times New Roman"/>
              <w:color w:val="2A2A2A"/>
              <w:shd w:val="clear" w:color="auto" w:fill="FFFFFF"/>
            </w:rPr>
            <w:delText>(</w:delText>
          </w:r>
          <w:r w:rsidR="00052290" w:rsidRPr="002E3514" w:rsidDel="00151470">
            <w:rPr>
              <w:rFonts w:ascii="Times New Roman" w:hAnsi="Times New Roman" w:cs="Times New Roman"/>
              <w:b/>
              <w:bCs/>
              <w:color w:val="2A2A2A"/>
              <w:shd w:val="clear" w:color="auto" w:fill="FFFFFF"/>
            </w:rPr>
            <w:delText>Fig 2</w:delText>
          </w:r>
          <w:r w:rsidR="000200CB" w:rsidRPr="002E3514" w:rsidDel="00151470">
            <w:rPr>
              <w:rFonts w:ascii="Times New Roman" w:hAnsi="Times New Roman" w:cs="Times New Roman"/>
              <w:b/>
              <w:bCs/>
              <w:color w:val="2A2A2A"/>
              <w:shd w:val="clear" w:color="auto" w:fill="FFFFFF"/>
            </w:rPr>
            <w:delText>A</w:delText>
          </w:r>
          <w:r w:rsidR="004171B4" w:rsidRPr="002E3514" w:rsidDel="00151470">
            <w:rPr>
              <w:rFonts w:ascii="Times New Roman" w:hAnsi="Times New Roman" w:cs="Times New Roman"/>
              <w:b/>
              <w:bCs/>
              <w:color w:val="2A2A2A"/>
              <w:shd w:val="clear" w:color="auto" w:fill="FFFFFF"/>
            </w:rPr>
            <w:delText>, S2</w:delText>
          </w:r>
          <w:r w:rsidR="00052290" w:rsidRPr="002E3514" w:rsidDel="00151470">
            <w:rPr>
              <w:rFonts w:ascii="Times New Roman" w:hAnsi="Times New Roman" w:cs="Times New Roman"/>
              <w:color w:val="2A2A2A"/>
              <w:shd w:val="clear" w:color="auto" w:fill="FFFFFF"/>
            </w:rPr>
            <w:delText>)</w:delText>
          </w:r>
          <w:r w:rsidR="00052290" w:rsidRPr="002E3514" w:rsidDel="00151470">
            <w:rPr>
              <w:rFonts w:ascii="Times New Roman" w:hAnsi="Times New Roman" w:cs="Times New Roman"/>
            </w:rPr>
            <w:delText>.</w:delText>
          </w:r>
          <w:r w:rsidR="00FE059E" w:rsidRPr="002E3514" w:rsidDel="00151470">
            <w:rPr>
              <w:rFonts w:ascii="Times New Roman" w:hAnsi="Times New Roman" w:cs="Times New Roman"/>
            </w:rPr>
            <w:delText xml:space="preserve"> </w:delText>
          </w:r>
        </w:del>
      </w:moveFrom>
      <w:moveFromRangeEnd w:id="995"/>
      <w:del w:id="999" w:author="Chen Liao" w:date="2021-03-18T19:47:00Z">
        <w:r w:rsidR="003733FC" w:rsidRPr="002E3514" w:rsidDel="00151470">
          <w:rPr>
            <w:rFonts w:ascii="Times New Roman" w:hAnsi="Times New Roman" w:cs="Times New Roman"/>
          </w:rPr>
          <w:delText xml:space="preserve">Taking the inulin group as an example, we performed </w:delText>
        </w:r>
        <w:r w:rsidR="003733FC" w:rsidRPr="002E3514" w:rsidDel="00151470">
          <w:rPr>
            <w:rFonts w:ascii="Times New Roman" w:hAnsi="Times New Roman" w:cs="Times New Roman"/>
            <w:color w:val="2A2A2A"/>
            <w:shd w:val="clear" w:color="auto" w:fill="FFFFFF"/>
          </w:rPr>
          <w:delText>metagenomic sequencing at day 5 and 31</w:delText>
        </w:r>
        <w:r w:rsidR="003733FC" w:rsidRPr="002E3514" w:rsidDel="00151470">
          <w:rPr>
            <w:rFonts w:ascii="Times New Roman" w:hAnsi="Times New Roman" w:cs="Times New Roman"/>
          </w:rPr>
          <w:delText xml:space="preserve"> to gain insights into the functional shifts that may support for the </w:delText>
        </w:r>
        <w:r w:rsidR="003733FC" w:rsidRPr="002E3514" w:rsidDel="00151470">
          <w:rPr>
            <w:rFonts w:ascii="Times New Roman" w:hAnsi="Times New Roman" w:cs="Times New Roman"/>
            <w:color w:val="2E2E2E"/>
          </w:rPr>
          <w:delText xml:space="preserve">biphasic response observation. </w:delText>
        </w:r>
        <w:r w:rsidR="003733FC" w:rsidRPr="002E3514" w:rsidDel="00151470">
          <w:rPr>
            <w:rFonts w:ascii="Times New Roman" w:hAnsi="Times New Roman" w:cs="Times New Roman"/>
            <w:color w:val="2A2A2A"/>
            <w:shd w:val="clear" w:color="auto" w:fill="FFFFFF"/>
          </w:rPr>
          <w:delText xml:space="preserve">The PCoA analysis of gene family abundance showed that samples from </w:delText>
        </w:r>
        <w:r w:rsidR="00E3707D" w:rsidRPr="002E3514" w:rsidDel="00151470">
          <w:rPr>
            <w:rFonts w:ascii="Times New Roman" w:hAnsi="Times New Roman" w:cs="Times New Roman"/>
            <w:color w:val="2A2A2A"/>
            <w:shd w:val="clear" w:color="auto" w:fill="FFFFFF"/>
          </w:rPr>
          <w:delText xml:space="preserve">three </w:delText>
        </w:r>
        <w:r w:rsidR="003733FC" w:rsidRPr="002E3514" w:rsidDel="00151470">
          <w:rPr>
            <w:rFonts w:ascii="Times New Roman" w:hAnsi="Times New Roman" w:cs="Times New Roman"/>
            <w:color w:val="2A2A2A"/>
            <w:shd w:val="clear" w:color="auto" w:fill="FFFFFF"/>
          </w:rPr>
          <w:delText xml:space="preserve">timepoints clustered distinctly from each other for three vendors, demonstrating a significant shift from day </w:delText>
        </w:r>
        <w:r w:rsidR="00E3707D" w:rsidRPr="002E3514" w:rsidDel="00151470">
          <w:rPr>
            <w:rFonts w:ascii="Times New Roman" w:hAnsi="Times New Roman" w:cs="Times New Roman"/>
            <w:color w:val="2A2A2A"/>
            <w:shd w:val="clear" w:color="auto" w:fill="FFFFFF"/>
          </w:rPr>
          <w:delText xml:space="preserve">5 </w:delText>
        </w:r>
        <w:r w:rsidR="003733FC" w:rsidRPr="002E3514" w:rsidDel="00151470">
          <w:rPr>
            <w:rFonts w:ascii="Times New Roman" w:hAnsi="Times New Roman" w:cs="Times New Roman"/>
            <w:color w:val="2A2A2A"/>
            <w:shd w:val="clear" w:color="auto" w:fill="FFFFFF"/>
          </w:rPr>
          <w:delText>to 31 that may mirror the functional transit</w:delText>
        </w:r>
        <w:r w:rsidR="003733FC" w:rsidRPr="00203483" w:rsidDel="00151470">
          <w:rPr>
            <w:rFonts w:ascii="Times New Roman" w:hAnsi="Times New Roman" w:cs="Times New Roman"/>
            <w:color w:val="2A2A2A"/>
            <w:shd w:val="clear" w:color="auto" w:fill="FFFFFF"/>
          </w:rPr>
          <w:delText>ion</w:delText>
        </w:r>
        <w:r w:rsidR="003733FC" w:rsidRPr="004D26A3" w:rsidDel="00151470">
          <w:rPr>
            <w:rFonts w:ascii="Times New Roman" w:hAnsi="Times New Roman" w:cs="Times New Roman"/>
            <w:color w:val="2A2A2A"/>
            <w:shd w:val="clear" w:color="auto" w:fill="FFFFFF"/>
          </w:rPr>
          <w:delText xml:space="preserve"> </w:delText>
        </w:r>
        <w:r w:rsidR="003733FC" w:rsidRPr="002E43AE" w:rsidDel="00151470">
          <w:rPr>
            <w:rFonts w:ascii="Times New Roman" w:hAnsi="Times New Roman" w:cs="Times New Roman"/>
            <w:color w:val="2A2A2A"/>
            <w:shd w:val="clear" w:color="auto" w:fill="FFFFFF"/>
          </w:rPr>
          <w:delText xml:space="preserve">from short-term response </w:delText>
        </w:r>
        <w:r w:rsidR="003733FC" w:rsidRPr="00331C2E" w:rsidDel="00151470">
          <w:rPr>
            <w:rFonts w:ascii="Times New Roman" w:hAnsi="Times New Roman" w:cs="Times New Roman"/>
            <w:color w:val="2A2A2A"/>
            <w:shd w:val="clear" w:color="auto" w:fill="FFFFFF"/>
          </w:rPr>
          <w:delText>to long-term adaptation</w:delText>
        </w:r>
        <w:r w:rsidR="003733FC" w:rsidRPr="00596CB1" w:rsidDel="00151470">
          <w:rPr>
            <w:rFonts w:ascii="Times New Roman" w:hAnsi="Times New Roman" w:cs="Times New Roman"/>
            <w:color w:val="2A2A2A"/>
            <w:shd w:val="clear" w:color="auto" w:fill="FFFFFF"/>
          </w:rPr>
          <w:delText xml:space="preserve"> (</w:delText>
        </w:r>
        <w:r w:rsidR="003733FC" w:rsidRPr="00E84517" w:rsidDel="00151470">
          <w:rPr>
            <w:rFonts w:ascii="Times New Roman" w:hAnsi="Times New Roman" w:cs="Times New Roman"/>
            <w:b/>
            <w:bCs/>
            <w:color w:val="2A2A2A"/>
            <w:shd w:val="clear" w:color="auto" w:fill="FFFFFF"/>
          </w:rPr>
          <w:delText>Fig 2</w:delText>
        </w:r>
        <w:r w:rsidR="006163C9" w:rsidRPr="00CA756F" w:rsidDel="00151470">
          <w:rPr>
            <w:rFonts w:ascii="Times New Roman" w:hAnsi="Times New Roman" w:cs="Times New Roman"/>
            <w:b/>
            <w:bCs/>
            <w:color w:val="2A2A2A"/>
            <w:shd w:val="clear" w:color="auto" w:fill="FFFFFF"/>
          </w:rPr>
          <w:delText>C</w:delText>
        </w:r>
        <w:r w:rsidR="003733FC" w:rsidRPr="00CA756F" w:rsidDel="00151470">
          <w:rPr>
            <w:rFonts w:ascii="Times New Roman" w:hAnsi="Times New Roman" w:cs="Times New Roman"/>
            <w:color w:val="2A2A2A"/>
            <w:shd w:val="clear" w:color="auto" w:fill="FFFFFF"/>
          </w:rPr>
          <w:delText>).</w:delText>
        </w:r>
        <w:r w:rsidR="003733FC" w:rsidRPr="001B058D" w:rsidDel="00151470">
          <w:rPr>
            <w:rFonts w:ascii="Times New Roman" w:hAnsi="Times New Roman" w:cs="Times New Roman"/>
            <w:color w:val="2A2A2A"/>
            <w:shd w:val="clear" w:color="auto" w:fill="FFFFFF"/>
          </w:rPr>
          <w:delText xml:space="preserve"> </w:delText>
        </w:r>
      </w:del>
    </w:p>
    <w:p w14:paraId="50FA69F5" w14:textId="3001565C" w:rsidR="00052290" w:rsidRPr="004D26A3" w:rsidDel="00B604E1" w:rsidRDefault="00052290" w:rsidP="00B604E1">
      <w:pPr>
        <w:jc w:val="both"/>
        <w:rPr>
          <w:del w:id="1000" w:author="Chen Liao" w:date="2021-03-18T21:12:00Z"/>
          <w:rFonts w:ascii="Times New Roman" w:hAnsi="Times New Roman" w:cs="Times New Roman"/>
        </w:rPr>
        <w:pPrChange w:id="1001" w:author="Chen Liao" w:date="2021-03-18T21:12:00Z">
          <w:pPr>
            <w:pStyle w:val="ListParagraph"/>
            <w:ind w:left="0" w:firstLineChars="134" w:firstLine="322"/>
            <w:jc w:val="both"/>
          </w:pPr>
        </w:pPrChange>
      </w:pPr>
    </w:p>
    <w:p w14:paraId="5C63EDF7" w14:textId="0B6A9CB2" w:rsidR="00211FC4" w:rsidRPr="002E3514" w:rsidDel="00B604E1" w:rsidRDefault="00995FC1" w:rsidP="00B604E1">
      <w:pPr>
        <w:jc w:val="both"/>
        <w:rPr>
          <w:del w:id="1002" w:author="Chen Liao" w:date="2021-03-18T21:11:00Z"/>
          <w:rFonts w:ascii="Times New Roman" w:hAnsi="Times New Roman" w:cs="Times New Roman"/>
        </w:rPr>
        <w:pPrChange w:id="1003" w:author="Chen Liao" w:date="2021-03-18T21:12:00Z">
          <w:pPr>
            <w:pStyle w:val="ListParagraph"/>
            <w:ind w:left="0" w:firstLineChars="134" w:firstLine="322"/>
            <w:jc w:val="both"/>
          </w:pPr>
        </w:pPrChange>
      </w:pPr>
      <w:del w:id="1004" w:author="Chen Liao" w:date="2021-03-18T21:11:00Z">
        <w:r w:rsidRPr="00596CB1" w:rsidDel="00B604E1">
          <w:rPr>
            <w:rFonts w:ascii="Times New Roman" w:hAnsi="Times New Roman" w:cs="Times New Roman"/>
          </w:rPr>
          <w:delText xml:space="preserve">To provide more comprehensive </w:delText>
        </w:r>
        <w:r w:rsidRPr="00E84517" w:rsidDel="00B604E1">
          <w:rPr>
            <w:rFonts w:ascii="Times New Roman" w:hAnsi="Times New Roman" w:cs="Times New Roman"/>
          </w:rPr>
          <w:delText>view</w:delText>
        </w:r>
        <w:r w:rsidRPr="00CA756F" w:rsidDel="00B604E1">
          <w:rPr>
            <w:rFonts w:ascii="Times New Roman" w:hAnsi="Times New Roman" w:cs="Times New Roman"/>
          </w:rPr>
          <w:delText xml:space="preserve"> on the response of gut microbiota to inulin intervention</w:delText>
        </w:r>
        <w:r w:rsidRPr="001B058D" w:rsidDel="00B604E1">
          <w:rPr>
            <w:rFonts w:ascii="Times New Roman" w:hAnsi="Times New Roman" w:cs="Times New Roman"/>
          </w:rPr>
          <w:delText xml:space="preserve">, we </w:delText>
        </w:r>
        <w:r w:rsidRPr="00DF26A5" w:rsidDel="00B604E1">
          <w:rPr>
            <w:rFonts w:ascii="Times New Roman" w:hAnsi="Times New Roman" w:cs="Times New Roman"/>
            <w:color w:val="000000"/>
            <w:rPrChange w:id="1005" w:author="Chen Liao" w:date="2021-03-09T15:09:00Z">
              <w:rPr>
                <w:rFonts w:ascii="TimesNewRomanPSMT" w:hAnsi="TimesNewRomanPSMT"/>
                <w:color w:val="000000"/>
                <w:szCs w:val="21"/>
              </w:rPr>
            </w:rPrChange>
          </w:rPr>
          <w:delText>tracked the 16S rRNA gene microbiota compositions of mice after inulin</w:delText>
        </w:r>
        <w:r w:rsidR="00D3284B" w:rsidRPr="00DF26A5" w:rsidDel="00B604E1">
          <w:rPr>
            <w:rFonts w:ascii="Times New Roman" w:hAnsi="Times New Roman" w:cs="Times New Roman"/>
            <w:color w:val="000000"/>
            <w:rPrChange w:id="1006" w:author="Chen Liao" w:date="2021-03-09T15:09:00Z">
              <w:rPr>
                <w:rFonts w:ascii="TimesNewRomanPSMT" w:hAnsi="TimesNewRomanPSMT"/>
                <w:color w:val="000000"/>
                <w:szCs w:val="21"/>
              </w:rPr>
            </w:rPrChange>
          </w:rPr>
          <w:delText>/</w:delText>
        </w:r>
        <w:r w:rsidR="00A33EFE" w:rsidRPr="00DF26A5" w:rsidDel="00B604E1">
          <w:rPr>
            <w:rFonts w:ascii="Times New Roman" w:hAnsi="Times New Roman" w:cs="Times New Roman"/>
            <w:color w:val="000000"/>
            <w:rPrChange w:id="1007" w:author="Chen Liao" w:date="2021-03-09T15:09:00Z">
              <w:rPr>
                <w:rFonts w:ascii="TimesNewRomanPSMT" w:hAnsi="TimesNewRomanPSMT"/>
                <w:color w:val="000000"/>
                <w:szCs w:val="21"/>
              </w:rPr>
            </w:rPrChange>
          </w:rPr>
          <w:delText>RS</w:delText>
        </w:r>
        <w:r w:rsidRPr="00DF26A5" w:rsidDel="00B604E1">
          <w:rPr>
            <w:rFonts w:ascii="Times New Roman" w:hAnsi="Times New Roman" w:cs="Times New Roman"/>
            <w:color w:val="000000"/>
            <w:rPrChange w:id="1008" w:author="Chen Liao" w:date="2021-03-09T15:09:00Z">
              <w:rPr>
                <w:rFonts w:ascii="TimesNewRomanPSMT" w:hAnsi="TimesNewRomanPSMT"/>
                <w:color w:val="000000"/>
                <w:szCs w:val="21"/>
              </w:rPr>
            </w:rPrChange>
          </w:rPr>
          <w:delText xml:space="preserve"> intervention.</w:delText>
        </w:r>
        <w:r w:rsidR="00B66C1D" w:rsidRPr="00203483" w:rsidDel="00B604E1">
          <w:rPr>
            <w:rFonts w:ascii="Times New Roman" w:hAnsi="Times New Roman" w:cs="Times New Roman"/>
          </w:rPr>
          <w:delText xml:space="preserve"> </w:delText>
        </w:r>
      </w:del>
      <w:moveFromRangeStart w:id="1009" w:author="Chen Liao" w:date="2021-03-18T21:06:00Z" w:name="move66994010"/>
      <w:moveFrom w:id="1010" w:author="Chen Liao" w:date="2021-03-18T21:06:00Z">
        <w:del w:id="1011" w:author="Chen Liao" w:date="2021-03-18T21:11:00Z">
          <w:r w:rsidR="00052290" w:rsidRPr="00DF26A5" w:rsidDel="00B604E1">
            <w:rPr>
              <w:rFonts w:ascii="Times New Roman" w:hAnsi="Times New Roman" w:cs="Times New Roman"/>
              <w:color w:val="000000"/>
              <w:rPrChange w:id="1012" w:author="Chen Liao" w:date="2021-03-09T15:09:00Z">
                <w:rPr>
                  <w:rFonts w:ascii="TimesNewRomanPSMT" w:hAnsi="TimesNewRomanPSMT"/>
                  <w:color w:val="000000"/>
                </w:rPr>
              </w:rPrChange>
            </w:rPr>
            <w:delText xml:space="preserve">Shannon index (a </w:delText>
          </w:r>
          <w:r w:rsidR="0030642B" w:rsidRPr="00DF26A5" w:rsidDel="00B604E1">
            <w:rPr>
              <w:rFonts w:ascii="Times New Roman" w:hAnsi="Times New Roman" w:cs="Times New Roman"/>
              <w:color w:val="000000"/>
              <w:rPrChange w:id="1013" w:author="Chen Liao" w:date="2021-03-09T15:09:00Z">
                <w:rPr>
                  <w:rFonts w:ascii="TimesNewRomanPSMT" w:hAnsi="TimesNewRomanPSMT"/>
                  <w:color w:val="000000"/>
                </w:rPr>
              </w:rPrChange>
            </w:rPr>
            <w:delText xml:space="preserve">most commonly reported </w:delText>
          </w:r>
          <w:r w:rsidR="00052290" w:rsidRPr="00DF26A5" w:rsidDel="00B604E1">
            <w:rPr>
              <w:rFonts w:ascii="Times New Roman" w:hAnsi="Times New Roman" w:cs="Times New Roman"/>
              <w:color w:val="000000"/>
              <w:rPrChange w:id="1014" w:author="Chen Liao" w:date="2021-03-09T15:09:00Z">
                <w:rPr>
                  <w:rFonts w:ascii="TimesNewRomanPSMT" w:hAnsi="TimesNewRomanPSMT"/>
                  <w:color w:val="000000"/>
                </w:rPr>
              </w:rPrChange>
            </w:rPr>
            <w:delText xml:space="preserve">diversity measure that takes into account both richness and evenness) was employed for analyzing the effect of inulin intake on the alpha diversity of the gut microbiota. Results depicted a similar </w:delText>
          </w:r>
          <w:r w:rsidR="00052290" w:rsidRPr="00203483" w:rsidDel="00B604E1">
            <w:rPr>
              <w:rFonts w:ascii="Times New Roman" w:hAnsi="Times New Roman" w:cs="Times New Roman"/>
            </w:rPr>
            <w:delText>biphasic</w:delText>
          </w:r>
          <w:r w:rsidR="00052290" w:rsidRPr="00DF26A5" w:rsidDel="00B604E1">
            <w:rPr>
              <w:rFonts w:ascii="Times New Roman" w:hAnsi="Times New Roman" w:cs="Times New Roman"/>
              <w:color w:val="000000"/>
              <w:rPrChange w:id="1015" w:author="Chen Liao" w:date="2021-03-09T15:09:00Z">
                <w:rPr>
                  <w:rFonts w:ascii="TimesNewRomanPSMT" w:hAnsi="TimesNewRomanPSMT"/>
                  <w:color w:val="000000"/>
                </w:rPr>
              </w:rPrChange>
            </w:rPr>
            <w:delText xml:space="preserve"> dynamic pattern among four vendors (</w:delText>
          </w:r>
          <w:r w:rsidR="00052290" w:rsidRPr="00DF26A5" w:rsidDel="00B604E1">
            <w:rPr>
              <w:rFonts w:ascii="Times New Roman" w:hAnsi="Times New Roman" w:cs="Times New Roman"/>
              <w:b/>
              <w:bCs/>
              <w:color w:val="000000"/>
              <w:rPrChange w:id="1016" w:author="Chen Liao" w:date="2021-03-09T15:09:00Z">
                <w:rPr>
                  <w:rFonts w:ascii="TimesNewRomanPSMT" w:hAnsi="TimesNewRomanPSMT"/>
                  <w:b/>
                  <w:bCs/>
                  <w:color w:val="000000"/>
                </w:rPr>
              </w:rPrChange>
            </w:rPr>
            <w:delText>Fig. 2B</w:delText>
          </w:r>
          <w:r w:rsidR="00052290" w:rsidRPr="00DF26A5" w:rsidDel="00B604E1">
            <w:rPr>
              <w:rFonts w:ascii="Times New Roman" w:hAnsi="Times New Roman" w:cs="Times New Roman"/>
              <w:color w:val="000000"/>
              <w:rPrChange w:id="1017" w:author="Chen Liao" w:date="2021-03-09T15:09:00Z">
                <w:rPr>
                  <w:rFonts w:ascii="TimesNewRomanPSMT" w:hAnsi="TimesNewRomanPSMT"/>
                  <w:color w:val="000000"/>
                </w:rPr>
              </w:rPrChange>
            </w:rPr>
            <w:delText xml:space="preserve">), wherein inulin appears to cause an initial decrease in the Shannon diversity, and thereafter </w:delText>
          </w:r>
          <w:r w:rsidR="00052290" w:rsidRPr="00203483" w:rsidDel="00B604E1">
            <w:rPr>
              <w:rFonts w:ascii="Times New Roman" w:hAnsi="Times New Roman" w:cs="Times New Roman"/>
            </w:rPr>
            <w:delText>returned near</w:delText>
          </w:r>
          <w:r w:rsidR="00052290" w:rsidRPr="004D26A3" w:rsidDel="00B604E1">
            <w:rPr>
              <w:rFonts w:ascii="Times New Roman" w:hAnsi="Times New Roman" w:cs="Times New Roman"/>
            </w:rPr>
            <w:delText xml:space="preserve"> its original baseline state for the remainder</w:delText>
          </w:r>
          <w:r w:rsidR="00052290" w:rsidRPr="002E43AE" w:rsidDel="00B604E1">
            <w:rPr>
              <w:rFonts w:ascii="Times New Roman" w:hAnsi="Times New Roman" w:cs="Times New Roman"/>
            </w:rPr>
            <w:delText xml:space="preserve"> of the intervention</w:delText>
          </w:r>
          <w:r w:rsidR="00052290" w:rsidRPr="00331C2E" w:rsidDel="00B604E1">
            <w:rPr>
              <w:rFonts w:ascii="Times New Roman" w:hAnsi="Times New Roman" w:cs="Times New Roman"/>
            </w:rPr>
            <w:delText>. The magnitudes of these responses were different among vendors,</w:delText>
          </w:r>
          <w:r w:rsidR="00052290" w:rsidRPr="00596CB1" w:rsidDel="00B604E1">
            <w:rPr>
              <w:rFonts w:ascii="Times New Roman" w:hAnsi="Times New Roman" w:cs="Times New Roman"/>
            </w:rPr>
            <w:delText xml:space="preserve"> with the initial decrease were</w:delText>
          </w:r>
          <w:r w:rsidR="00052290" w:rsidRPr="00E84517" w:rsidDel="00B604E1">
            <w:rPr>
              <w:rFonts w:ascii="Times New Roman" w:hAnsi="Times New Roman" w:cs="Times New Roman"/>
            </w:rPr>
            <w:delText xml:space="preserve"> </w:delText>
          </w:r>
          <w:r w:rsidR="00052290" w:rsidRPr="00CA756F" w:rsidDel="00B604E1">
            <w:rPr>
              <w:rFonts w:ascii="Times New Roman" w:hAnsi="Times New Roman" w:cs="Times New Roman"/>
            </w:rPr>
            <w:delText xml:space="preserve">considerably </w:delText>
          </w:r>
          <w:r w:rsidR="00052290" w:rsidRPr="001B058D" w:rsidDel="00B604E1">
            <w:rPr>
              <w:rFonts w:ascii="Times New Roman" w:hAnsi="Times New Roman" w:cs="Times New Roman"/>
            </w:rPr>
            <w:delText xml:space="preserve">slight in Shanghai than in the other three vendors </w:delText>
          </w:r>
          <w:r w:rsidR="00052290" w:rsidRPr="00DF26A5" w:rsidDel="00B604E1">
            <w:rPr>
              <w:rFonts w:ascii="Times New Roman" w:hAnsi="Times New Roman" w:cs="Times New Roman"/>
              <w:color w:val="000000"/>
              <w:rPrChange w:id="1018" w:author="Chen Liao" w:date="2021-03-09T15:09:00Z">
                <w:rPr>
                  <w:rFonts w:ascii="TimesNewRomanPSMT" w:hAnsi="TimesNewRomanPSMT"/>
                  <w:color w:val="000000"/>
                  <w:sz w:val="20"/>
                  <w:szCs w:val="20"/>
                </w:rPr>
              </w:rPrChange>
            </w:rPr>
            <w:delText>(</w:delText>
          </w:r>
          <w:r w:rsidR="00052290" w:rsidRPr="00DF26A5" w:rsidDel="00B604E1">
            <w:rPr>
              <w:rFonts w:ascii="Times New Roman" w:hAnsi="Times New Roman" w:cs="Times New Roman"/>
              <w:b/>
              <w:bCs/>
              <w:color w:val="000000"/>
              <w:rPrChange w:id="1019" w:author="Chen Liao" w:date="2021-03-09T15:09:00Z">
                <w:rPr>
                  <w:rFonts w:ascii="TimesNewRomanPSMT" w:hAnsi="TimesNewRomanPSMT"/>
                  <w:b/>
                  <w:bCs/>
                  <w:color w:val="000000"/>
                  <w:sz w:val="20"/>
                  <w:szCs w:val="20"/>
                </w:rPr>
              </w:rPrChange>
            </w:rPr>
            <w:delText>Fig. 2B</w:delText>
          </w:r>
          <w:r w:rsidR="00052290" w:rsidRPr="00DF26A5" w:rsidDel="00B604E1">
            <w:rPr>
              <w:rFonts w:ascii="Times New Roman" w:hAnsi="Times New Roman" w:cs="Times New Roman"/>
              <w:color w:val="000000"/>
              <w:rPrChange w:id="1020" w:author="Chen Liao" w:date="2021-03-09T15:09:00Z">
                <w:rPr>
                  <w:rFonts w:ascii="TimesNewRomanPSMT" w:hAnsi="TimesNewRomanPSMT"/>
                  <w:color w:val="000000"/>
                  <w:sz w:val="20"/>
                  <w:szCs w:val="20"/>
                </w:rPr>
              </w:rPrChange>
            </w:rPr>
            <w:delText>)</w:delText>
          </w:r>
          <w:r w:rsidR="00052290" w:rsidRPr="00203483" w:rsidDel="00B604E1">
            <w:rPr>
              <w:rFonts w:ascii="Times New Roman" w:hAnsi="Times New Roman" w:cs="Times New Roman"/>
            </w:rPr>
            <w:delText xml:space="preserve">. </w:delText>
          </w:r>
          <w:r w:rsidR="00DC40CB" w:rsidRPr="004D26A3" w:rsidDel="00B604E1">
            <w:rPr>
              <w:rFonts w:ascii="Times New Roman" w:hAnsi="Times New Roman" w:cs="Times New Roman"/>
            </w:rPr>
            <w:delText xml:space="preserve">A consistent dynamic </w:delText>
          </w:r>
          <w:r w:rsidR="00D42021" w:rsidRPr="002E43AE" w:rsidDel="00B604E1">
            <w:rPr>
              <w:rFonts w:ascii="Times New Roman" w:hAnsi="Times New Roman" w:cs="Times New Roman"/>
            </w:rPr>
            <w:delText>in</w:delText>
          </w:r>
          <w:r w:rsidR="00783C64" w:rsidRPr="002E43AE" w:rsidDel="00B604E1">
            <w:rPr>
              <w:rFonts w:ascii="Times New Roman" w:hAnsi="Times New Roman" w:cs="Times New Roman"/>
            </w:rPr>
            <w:delText xml:space="preserve"> </w:delText>
          </w:r>
          <w:r w:rsidR="00DC40CB" w:rsidRPr="00331C2E" w:rsidDel="00B604E1">
            <w:rPr>
              <w:rFonts w:ascii="Times New Roman" w:hAnsi="Times New Roman" w:cs="Times New Roman"/>
            </w:rPr>
            <w:delText>Pielou’s evenness score</w:delText>
          </w:r>
          <w:r w:rsidR="00DC40CB" w:rsidRPr="00596CB1" w:rsidDel="00B604E1">
            <w:rPr>
              <w:rFonts w:ascii="Times New Roman" w:hAnsi="Times New Roman" w:cs="Times New Roman"/>
            </w:rPr>
            <w:delText xml:space="preserve">, but not </w:delText>
          </w:r>
          <w:r w:rsidR="00D22A60" w:rsidRPr="00E84517" w:rsidDel="00B604E1">
            <w:rPr>
              <w:rFonts w:ascii="Times New Roman" w:hAnsi="Times New Roman" w:cs="Times New Roman"/>
            </w:rPr>
            <w:delText xml:space="preserve">in observed ASVs, </w:delText>
          </w:r>
          <w:r w:rsidR="002C655C" w:rsidRPr="00CA756F" w:rsidDel="00B604E1">
            <w:rPr>
              <w:rFonts w:ascii="Times New Roman" w:hAnsi="Times New Roman" w:cs="Times New Roman"/>
            </w:rPr>
            <w:delText xml:space="preserve">was observed, </w:delText>
          </w:r>
          <w:r w:rsidR="00D22A60" w:rsidRPr="00CA756F" w:rsidDel="00B604E1">
            <w:rPr>
              <w:rFonts w:ascii="Times New Roman" w:hAnsi="Times New Roman" w:cs="Times New Roman"/>
            </w:rPr>
            <w:delText>suggested that</w:delText>
          </w:r>
          <w:r w:rsidR="00DC40CB" w:rsidRPr="001B058D" w:rsidDel="00B604E1">
            <w:rPr>
              <w:rFonts w:ascii="Times New Roman" w:hAnsi="Times New Roman" w:cs="Times New Roman"/>
            </w:rPr>
            <w:delText xml:space="preserve"> </w:delText>
          </w:r>
          <w:r w:rsidR="0018791D" w:rsidRPr="002E3514" w:rsidDel="00B604E1">
            <w:rPr>
              <w:rFonts w:ascii="Times New Roman" w:hAnsi="Times New Roman" w:cs="Times New Roman"/>
            </w:rPr>
            <w:delText xml:space="preserve">this </w:delText>
          </w:r>
          <w:r w:rsidR="002C655C" w:rsidRPr="002E3514" w:rsidDel="00B604E1">
            <w:rPr>
              <w:rFonts w:ascii="Times New Roman" w:hAnsi="Times New Roman" w:cs="Times New Roman"/>
            </w:rPr>
            <w:delText>decrease in alpha diversity might be</w:delText>
          </w:r>
          <w:r w:rsidR="00D8553E" w:rsidRPr="002E3514" w:rsidDel="00B604E1">
            <w:rPr>
              <w:rFonts w:ascii="Times New Roman" w:hAnsi="Times New Roman" w:cs="Times New Roman"/>
            </w:rPr>
            <w:delText xml:space="preserve"> driven by an </w:delText>
          </w:r>
          <w:r w:rsidR="00F91FC4" w:rsidRPr="002E3514" w:rsidDel="00B604E1">
            <w:rPr>
              <w:rFonts w:ascii="Times New Roman" w:hAnsi="Times New Roman" w:cs="Times New Roman"/>
            </w:rPr>
            <w:delText>expansion</w:delText>
          </w:r>
          <w:r w:rsidR="00D8553E" w:rsidRPr="002E3514" w:rsidDel="00B604E1">
            <w:rPr>
              <w:rFonts w:ascii="Times New Roman" w:hAnsi="Times New Roman" w:cs="Times New Roman"/>
            </w:rPr>
            <w:delText xml:space="preserve"> of </w:delText>
          </w:r>
          <w:r w:rsidR="00783C64" w:rsidRPr="002E3514" w:rsidDel="00B604E1">
            <w:rPr>
              <w:rFonts w:ascii="Times New Roman" w:hAnsi="Times New Roman" w:cs="Times New Roman"/>
            </w:rPr>
            <w:delText>inulin</w:delText>
          </w:r>
          <w:r w:rsidR="00D8553E" w:rsidRPr="002E3514" w:rsidDel="00B604E1">
            <w:rPr>
              <w:rFonts w:ascii="Times New Roman" w:hAnsi="Times New Roman" w:cs="Times New Roman"/>
            </w:rPr>
            <w:delText xml:space="preserve">-favored </w:delText>
          </w:r>
          <w:r w:rsidR="00783C64" w:rsidRPr="002E3514" w:rsidDel="00B604E1">
            <w:rPr>
              <w:rFonts w:ascii="Times New Roman" w:hAnsi="Times New Roman" w:cs="Times New Roman"/>
            </w:rPr>
            <w:delText>microbes</w:delText>
          </w:r>
          <w:r w:rsidR="0018791D" w:rsidRPr="002E3514" w:rsidDel="00B604E1">
            <w:rPr>
              <w:rFonts w:ascii="Times New Roman" w:hAnsi="Times New Roman" w:cs="Times New Roman"/>
            </w:rPr>
            <w:delText xml:space="preserve"> (</w:delText>
          </w:r>
          <w:r w:rsidR="0018791D" w:rsidRPr="002E3514" w:rsidDel="00B604E1">
            <w:rPr>
              <w:rFonts w:ascii="Times New Roman" w:hAnsi="Times New Roman" w:cs="Times New Roman"/>
              <w:b/>
              <w:bCs/>
            </w:rPr>
            <w:delText>Fig. S3</w:delText>
          </w:r>
          <w:r w:rsidR="0018791D" w:rsidRPr="002E3514" w:rsidDel="00B604E1">
            <w:rPr>
              <w:rFonts w:ascii="Times New Roman" w:hAnsi="Times New Roman" w:cs="Times New Roman"/>
            </w:rPr>
            <w:delText>).</w:delText>
          </w:r>
          <w:r w:rsidR="00783C64" w:rsidRPr="002E3514" w:rsidDel="00B604E1">
            <w:rPr>
              <w:rFonts w:ascii="Times New Roman" w:hAnsi="Times New Roman" w:cs="Times New Roman"/>
            </w:rPr>
            <w:delText xml:space="preserve"> </w:delText>
          </w:r>
        </w:del>
      </w:moveFrom>
      <w:moveFromRangeEnd w:id="1009"/>
    </w:p>
    <w:p w14:paraId="53D0A087" w14:textId="2392B3C1" w:rsidR="00B66C1D" w:rsidRDefault="0003189C" w:rsidP="00B604E1">
      <w:pPr>
        <w:jc w:val="both"/>
        <w:rPr>
          <w:ins w:id="1021" w:author="Chen Liao" w:date="2021-03-18T21:12:00Z"/>
          <w:rFonts w:ascii="Times New Roman" w:hAnsi="Times New Roman" w:cs="Times New Roman"/>
        </w:rPr>
      </w:pPr>
      <w:del w:id="1022" w:author="Chen Liao" w:date="2021-03-18T21:11:00Z">
        <w:r w:rsidRPr="00DF26A5" w:rsidDel="00B604E1">
          <w:rPr>
            <w:rFonts w:ascii="Times New Roman" w:hAnsi="Times New Roman" w:cs="Times New Roman"/>
            <w:color w:val="000000"/>
            <w:rPrChange w:id="1023" w:author="Chen Liao" w:date="2021-03-09T15:09:00Z">
              <w:rPr>
                <w:rFonts w:ascii="TimesNewRomanPSMT" w:hAnsi="TimesNewRomanPSMT"/>
                <w:color w:val="000000"/>
                <w:szCs w:val="21"/>
              </w:rPr>
            </w:rPrChange>
          </w:rPr>
          <w:delText xml:space="preserve">For additional insight into the </w:delText>
        </w:r>
        <w:r w:rsidRPr="00203483" w:rsidDel="00B604E1">
          <w:rPr>
            <w:rFonts w:ascii="Times New Roman" w:hAnsi="Times New Roman" w:cs="Times New Roman"/>
            <w:color w:val="2A2A2A"/>
            <w:shd w:val="clear" w:color="auto" w:fill="FFFFFF"/>
          </w:rPr>
          <w:delText>biphasic response</w:delText>
        </w:r>
        <w:r w:rsidRPr="00DF26A5" w:rsidDel="00B604E1">
          <w:rPr>
            <w:rFonts w:ascii="Times New Roman" w:hAnsi="Times New Roman" w:cs="Times New Roman"/>
            <w:color w:val="000000"/>
            <w:rPrChange w:id="1024" w:author="Chen Liao" w:date="2021-03-09T15:09:00Z">
              <w:rPr>
                <w:rFonts w:ascii="TimesNewRomanPSMT" w:hAnsi="TimesNewRomanPSMT"/>
                <w:color w:val="000000"/>
                <w:szCs w:val="21"/>
              </w:rPr>
            </w:rPrChange>
          </w:rPr>
          <w:delText>, we plotted the abundance of the observed taxa at genus level for each vendor over time</w:delText>
        </w:r>
        <w:r w:rsidRPr="00203483" w:rsidDel="00B604E1">
          <w:rPr>
            <w:rFonts w:ascii="Times New Roman" w:hAnsi="Times New Roman" w:cs="Times New Roman"/>
          </w:rPr>
          <w:delText xml:space="preserve"> </w:delText>
        </w:r>
        <w:r w:rsidRPr="00DF26A5" w:rsidDel="00B604E1">
          <w:rPr>
            <w:rFonts w:ascii="Times New Roman" w:hAnsi="Times New Roman" w:cs="Times New Roman"/>
            <w:color w:val="000000"/>
            <w:rPrChange w:id="1025" w:author="Chen Liao" w:date="2021-03-09T15:09:00Z">
              <w:rPr>
                <w:rFonts w:ascii="TimesNewRomanPSMT" w:hAnsi="TimesNewRomanPSMT"/>
                <w:color w:val="000000"/>
                <w:sz w:val="20"/>
                <w:szCs w:val="20"/>
              </w:rPr>
            </w:rPrChange>
          </w:rPr>
          <w:delText>(</w:delText>
        </w:r>
        <w:r w:rsidRPr="00DF26A5" w:rsidDel="00B604E1">
          <w:rPr>
            <w:rFonts w:ascii="Times New Roman" w:hAnsi="Times New Roman" w:cs="Times New Roman"/>
            <w:b/>
            <w:bCs/>
            <w:color w:val="000000"/>
            <w:rPrChange w:id="1026" w:author="Chen Liao" w:date="2021-03-09T15:09:00Z">
              <w:rPr>
                <w:rFonts w:ascii="TimesNewRomanPSMT" w:hAnsi="TimesNewRomanPSMT"/>
                <w:b/>
                <w:bCs/>
                <w:color w:val="000000"/>
                <w:sz w:val="20"/>
                <w:szCs w:val="20"/>
              </w:rPr>
            </w:rPrChange>
          </w:rPr>
          <w:delText>Fig. 2D</w:delText>
        </w:r>
        <w:r w:rsidRPr="00DF26A5" w:rsidDel="00B604E1">
          <w:rPr>
            <w:rFonts w:ascii="Times New Roman" w:hAnsi="Times New Roman" w:cs="Times New Roman"/>
            <w:color w:val="000000"/>
            <w:rPrChange w:id="1027" w:author="Chen Liao" w:date="2021-03-09T15:09:00Z">
              <w:rPr>
                <w:rFonts w:ascii="TimesNewRomanPSMT" w:hAnsi="TimesNewRomanPSMT"/>
                <w:color w:val="000000"/>
                <w:sz w:val="20"/>
                <w:szCs w:val="20"/>
              </w:rPr>
            </w:rPrChange>
          </w:rPr>
          <w:delText>)</w:delText>
        </w:r>
        <w:r w:rsidRPr="00DF26A5" w:rsidDel="00B604E1">
          <w:rPr>
            <w:rFonts w:ascii="Times New Roman" w:hAnsi="Times New Roman" w:cs="Times New Roman"/>
            <w:color w:val="000000"/>
            <w:rPrChange w:id="1028" w:author="Chen Liao" w:date="2021-03-09T15:09:00Z">
              <w:rPr>
                <w:rFonts w:ascii="TimesNewRomanPSMT" w:hAnsi="TimesNewRomanPSMT"/>
                <w:color w:val="000000"/>
                <w:szCs w:val="21"/>
              </w:rPr>
            </w:rPrChange>
          </w:rPr>
          <w:delText xml:space="preserve">. </w:delText>
        </w:r>
      </w:del>
      <w:del w:id="1029" w:author="Chen Liao" w:date="2021-03-18T21:12:00Z">
        <w:r w:rsidRPr="00DF26A5" w:rsidDel="00B604E1">
          <w:rPr>
            <w:rFonts w:ascii="Times New Roman" w:hAnsi="Times New Roman" w:cs="Times New Roman"/>
            <w:color w:val="000000"/>
            <w:rPrChange w:id="1030" w:author="Chen Liao" w:date="2021-03-09T15:09:00Z">
              <w:rPr>
                <w:rFonts w:ascii="TimesNewRomanPSMT" w:hAnsi="TimesNewRomanPSMT"/>
                <w:color w:val="000000"/>
                <w:szCs w:val="21"/>
              </w:rPr>
            </w:rPrChange>
          </w:rPr>
          <w:delText xml:space="preserve">As </w:delText>
        </w:r>
      </w:del>
      <w:r w:rsidRPr="00DF26A5">
        <w:rPr>
          <w:rFonts w:ascii="Times New Roman" w:hAnsi="Times New Roman" w:cs="Times New Roman"/>
          <w:color w:val="000000"/>
          <w:rPrChange w:id="1031" w:author="Chen Liao" w:date="2021-03-09T15:09:00Z">
            <w:rPr>
              <w:rFonts w:ascii="TimesNewRomanPSMT" w:hAnsi="TimesNewRomanPSMT"/>
              <w:color w:val="000000"/>
              <w:szCs w:val="21"/>
            </w:rPr>
          </w:rPrChange>
        </w:rPr>
        <w:t xml:space="preserve">expected, for both inulin and RS intervention, we observed changes within the first 5 days relative to baseline; however, these changes were not sustained throughout the remainder of the experiment. For instance, </w:t>
      </w:r>
      <w:r w:rsidRPr="00203483">
        <w:rPr>
          <w:rFonts w:ascii="Times New Roman" w:hAnsi="Times New Roman" w:cs="Times New Roman"/>
        </w:rPr>
        <w:t xml:space="preserve">the </w:t>
      </w:r>
      <w:proofErr w:type="spellStart"/>
      <w:r w:rsidRPr="004D26A3">
        <w:rPr>
          <w:rFonts w:ascii="Times New Roman" w:hAnsi="Times New Roman" w:cs="Times New Roman"/>
          <w:i/>
          <w:iCs/>
        </w:rPr>
        <w:t>Bacteroidales</w:t>
      </w:r>
      <w:proofErr w:type="spellEnd"/>
      <w:r w:rsidRPr="002E43AE">
        <w:rPr>
          <w:rFonts w:ascii="Times New Roman" w:hAnsi="Times New Roman" w:cs="Times New Roman"/>
        </w:rPr>
        <w:t xml:space="preserve"> increased from day 0 to day 1 but decreased thereafter in </w:t>
      </w:r>
      <w:r w:rsidRPr="00596CB1">
        <w:rPr>
          <w:rFonts w:ascii="Times New Roman" w:hAnsi="Times New Roman" w:cs="Times New Roman"/>
        </w:rPr>
        <w:t xml:space="preserve">inulin mice from Beijing, Guangdong and Hunan. Family </w:t>
      </w:r>
      <w:proofErr w:type="spellStart"/>
      <w:r w:rsidRPr="00CA756F">
        <w:rPr>
          <w:rFonts w:ascii="Times New Roman" w:hAnsi="Times New Roman" w:cs="Times New Roman"/>
          <w:i/>
          <w:iCs/>
        </w:rPr>
        <w:t>Muribaculaceae</w:t>
      </w:r>
      <w:proofErr w:type="spellEnd"/>
      <w:r w:rsidRPr="001B058D">
        <w:rPr>
          <w:rFonts w:ascii="Times New Roman" w:hAnsi="Times New Roman" w:cs="Times New Roman"/>
        </w:rPr>
        <w:t xml:space="preserve"> increased from day </w:t>
      </w:r>
      <w:r w:rsidRPr="001B058D">
        <w:rPr>
          <w:rFonts w:ascii="Times New Roman" w:hAnsi="Times New Roman" w:cs="Times New Roman"/>
        </w:rPr>
        <w:lastRenderedPageBreak/>
        <w:t>0 to day 3 in inulin mice from Beijing and Guangdong, whereas decreased from day 20 to day 31 in inulin mice from Guangdong. Apart from the consistent responses among vendors, several gut microbes showed different shifts between vendors</w:t>
      </w:r>
      <w:r w:rsidRPr="002E3514">
        <w:rPr>
          <w:rFonts w:ascii="Times New Roman" w:hAnsi="Times New Roman" w:cs="Times New Roman"/>
        </w:rPr>
        <w:t xml:space="preserve"> as well. For instance, the increase of family </w:t>
      </w:r>
      <w:proofErr w:type="spellStart"/>
      <w:r w:rsidRPr="002E3514">
        <w:rPr>
          <w:rFonts w:ascii="Times New Roman" w:hAnsi="Times New Roman" w:cs="Times New Roman"/>
          <w:i/>
          <w:iCs/>
        </w:rPr>
        <w:t>Muribaculaceae</w:t>
      </w:r>
      <w:proofErr w:type="spellEnd"/>
      <w:r w:rsidRPr="002E3514">
        <w:rPr>
          <w:rFonts w:ascii="Times New Roman" w:hAnsi="Times New Roman" w:cs="Times New Roman"/>
        </w:rPr>
        <w:t xml:space="preserve"> in initial days was only observed for inulin group from Beijing and Guangdong, which showed a time-delayed trend and started from day 19 for Shanghai instead. Bacteria </w:t>
      </w:r>
      <w:proofErr w:type="spellStart"/>
      <w:r w:rsidRPr="002E3514">
        <w:rPr>
          <w:rFonts w:ascii="Times New Roman" w:hAnsi="Times New Roman" w:cs="Times New Roman"/>
          <w:i/>
          <w:iCs/>
        </w:rPr>
        <w:t>Akkermansia</w:t>
      </w:r>
      <w:proofErr w:type="spellEnd"/>
      <w:r w:rsidRPr="002E3514">
        <w:rPr>
          <w:rFonts w:ascii="Times New Roman" w:hAnsi="Times New Roman" w:cs="Times New Roman"/>
        </w:rPr>
        <w:t xml:space="preserve"> of the inulin group, a genus that often observed to increase in abundance after prebiotic treatment </w:t>
      </w:r>
      <w:r w:rsidRPr="004D26A3">
        <w:rPr>
          <w:rFonts w:ascii="Times New Roman" w:hAnsi="Times New Roman" w:cs="Times New Roman"/>
        </w:rPr>
        <w:fldChar w:fldCharType="begin"/>
      </w:r>
      <w:r w:rsidRPr="002E3514">
        <w:rPr>
          <w:rFonts w:ascii="Times New Roman" w:hAnsi="Times New Roman" w:cs="Times New Roman"/>
        </w:rPr>
        <w:instrText xml:space="preserve"> ADDIN NE.Ref.{4471FC81-02E5-4189-9973-DB0DE82AD98E}</w:instrText>
      </w:r>
      <w:r w:rsidRPr="004D26A3">
        <w:rPr>
          <w:rFonts w:ascii="Times New Roman" w:hAnsi="Times New Roman" w:cs="Times New Roman"/>
        </w:rPr>
        <w:fldChar w:fldCharType="separate"/>
      </w:r>
      <w:r w:rsidR="00ED3422" w:rsidRPr="004D26A3">
        <w:rPr>
          <w:rFonts w:ascii="Times New Roman" w:hAnsi="Times New Roman" w:cs="Times New Roman"/>
          <w:color w:val="080000"/>
        </w:rPr>
        <w:t>[21]</w:t>
      </w:r>
      <w:r w:rsidRPr="004D26A3">
        <w:rPr>
          <w:rFonts w:ascii="Times New Roman" w:hAnsi="Times New Roman" w:cs="Times New Roman"/>
        </w:rPr>
        <w:fldChar w:fldCharType="end"/>
      </w:r>
      <w:r w:rsidRPr="00203483">
        <w:rPr>
          <w:rFonts w:ascii="Times New Roman" w:hAnsi="Times New Roman" w:cs="Times New Roman"/>
        </w:rPr>
        <w:t>, showed an enrichment from day 5 and day 19 for Hunan and Shanghai mice</w:t>
      </w:r>
      <w:r w:rsidRPr="004D26A3">
        <w:rPr>
          <w:rFonts w:ascii="Times New Roman" w:hAnsi="Times New Roman" w:cs="Times New Roman"/>
        </w:rPr>
        <w:t>, respectively, but no cha</w:t>
      </w:r>
      <w:r w:rsidRPr="002E43AE">
        <w:rPr>
          <w:rFonts w:ascii="Times New Roman" w:hAnsi="Times New Roman" w:cs="Times New Roman"/>
        </w:rPr>
        <w:t>nge was seen for Beijing and G</w:t>
      </w:r>
      <w:r w:rsidRPr="00596CB1">
        <w:rPr>
          <w:rFonts w:ascii="Times New Roman" w:hAnsi="Times New Roman" w:cs="Times New Roman"/>
        </w:rPr>
        <w:t>uangdong mice.</w:t>
      </w:r>
    </w:p>
    <w:p w14:paraId="4E06B25A" w14:textId="71F50C38" w:rsidR="00B604E1" w:rsidRDefault="00B604E1" w:rsidP="00B604E1">
      <w:pPr>
        <w:jc w:val="both"/>
        <w:rPr>
          <w:ins w:id="1032" w:author="Chen Liao" w:date="2021-03-18T21:12:00Z"/>
          <w:rFonts w:ascii="Times New Roman" w:hAnsi="Times New Roman" w:cs="Times New Roman"/>
        </w:rPr>
      </w:pPr>
    </w:p>
    <w:p w14:paraId="60E2C544" w14:textId="4C733813" w:rsidR="00B604E1" w:rsidRPr="006E1E13" w:rsidRDefault="00B604E1" w:rsidP="00B604E1">
      <w:pPr>
        <w:jc w:val="both"/>
        <w:rPr>
          <w:ins w:id="1033" w:author="Chen Liao" w:date="2021-03-18T19:22:00Z"/>
          <w:rFonts w:ascii="Times New Roman" w:hAnsi="Times New Roman" w:cs="Times New Roman"/>
          <w:color w:val="000000"/>
          <w:rPrChange w:id="1034" w:author="Chen Liao" w:date="2021-03-18T21:48:00Z">
            <w:rPr>
              <w:ins w:id="1035" w:author="Chen Liao" w:date="2021-03-18T19:22:00Z"/>
              <w:rFonts w:ascii="Times New Roman" w:hAnsi="Times New Roman" w:cs="Times New Roman"/>
            </w:rPr>
          </w:rPrChange>
        </w:rPr>
        <w:pPrChange w:id="1036" w:author="Chen Liao" w:date="2021-03-18T21:12:00Z">
          <w:pPr>
            <w:pStyle w:val="ListParagraph"/>
            <w:ind w:left="0" w:firstLineChars="134" w:firstLine="322"/>
            <w:jc w:val="both"/>
          </w:pPr>
        </w:pPrChange>
      </w:pPr>
      <w:ins w:id="1037" w:author="Chen Liao" w:date="2021-03-18T21:12:00Z">
        <w:r>
          <w:rPr>
            <w:rFonts w:ascii="Times New Roman" w:hAnsi="Times New Roman" w:cs="Times New Roman"/>
          </w:rPr>
          <w:t xml:space="preserve">Nevertheless, </w:t>
        </w:r>
        <w:r>
          <w:rPr>
            <w:rStyle w:val="fontstyle01"/>
            <w:rFonts w:ascii="Times New Roman" w:hAnsi="Times New Roman" w:cs="Times New Roman"/>
            <w:sz w:val="24"/>
            <w:szCs w:val="24"/>
          </w:rPr>
          <w:t>t</w:t>
        </w:r>
        <w:r>
          <w:rPr>
            <w:rStyle w:val="fontstyle01"/>
            <w:rFonts w:ascii="Times New Roman" w:hAnsi="Times New Roman" w:cs="Times New Roman"/>
            <w:sz w:val="24"/>
            <w:szCs w:val="24"/>
          </w:rPr>
          <w:t>he beta diversity</w:t>
        </w:r>
        <w:r>
          <w:rPr>
            <w:rStyle w:val="fontstyle01"/>
            <w:rFonts w:ascii="Times New Roman" w:hAnsi="Times New Roman" w:cs="Times New Roman"/>
            <w:sz w:val="24"/>
            <w:szCs w:val="24"/>
          </w:rPr>
          <w:t>—difference across vendors—</w:t>
        </w:r>
        <w:r>
          <w:rPr>
            <w:rStyle w:val="fontstyle01"/>
            <w:rFonts w:ascii="Times New Roman" w:hAnsi="Times New Roman" w:cs="Times New Roman"/>
            <w:sz w:val="24"/>
            <w:szCs w:val="24"/>
          </w:rPr>
          <w:t xml:space="preserve">increase over time, suggesting that the gut microbiota becomes more similar compared to the baseline. </w:t>
        </w:r>
      </w:ins>
    </w:p>
    <w:p w14:paraId="6543B183" w14:textId="77777777" w:rsidR="00B1402B" w:rsidRPr="00E84517" w:rsidRDefault="00B1402B" w:rsidP="00E84517">
      <w:pPr>
        <w:pStyle w:val="ListParagraph"/>
        <w:ind w:left="0" w:firstLineChars="134" w:firstLine="322"/>
        <w:jc w:val="both"/>
        <w:rPr>
          <w:rFonts w:ascii="Times New Roman" w:hAnsi="Times New Roman" w:cs="Times New Roman" w:hint="eastAsia"/>
        </w:rPr>
      </w:pPr>
    </w:p>
    <w:p w14:paraId="07187E72" w14:textId="77777777" w:rsidR="00B604E1" w:rsidRDefault="00052290" w:rsidP="00CA756F">
      <w:pPr>
        <w:pStyle w:val="ListParagraph"/>
        <w:ind w:left="0" w:firstLineChars="118" w:firstLine="283"/>
        <w:jc w:val="both"/>
        <w:rPr>
          <w:ins w:id="1038" w:author="Chen Liao" w:date="2021-03-18T21:15:00Z"/>
          <w:rFonts w:ascii="Times New Roman" w:hAnsi="Times New Roman" w:cs="Times New Roman"/>
          <w:color w:val="000000"/>
        </w:rPr>
      </w:pPr>
      <w:r w:rsidRPr="00CA756F">
        <w:rPr>
          <w:rFonts w:ascii="Times New Roman" w:hAnsi="Times New Roman" w:cs="Times New Roman"/>
        </w:rPr>
        <w:t xml:space="preserve">To further </w:t>
      </w:r>
      <w:r w:rsidRPr="001B058D">
        <w:rPr>
          <w:rFonts w:ascii="Times New Roman" w:hAnsi="Times New Roman" w:cs="Times New Roman"/>
        </w:rPr>
        <w:t xml:space="preserve">determine the biphasic shift of gut microbiota during the experiment, we tracked the </w:t>
      </w:r>
      <w:r w:rsidR="00390344" w:rsidRPr="002E3514">
        <w:rPr>
          <w:rFonts w:ascii="Times New Roman" w:hAnsi="Times New Roman" w:cs="Times New Roman"/>
        </w:rPr>
        <w:t>dynamics</w:t>
      </w:r>
      <w:r w:rsidRPr="002E3514">
        <w:rPr>
          <w:rFonts w:ascii="Times New Roman" w:hAnsi="Times New Roman" w:cs="Times New Roman"/>
        </w:rPr>
        <w:t xml:space="preserve"> in beta diversity. We assessed how an individual gut microbiome community differed from the baseline (day 0) over time </w:t>
      </w:r>
      <w:r w:rsidRPr="00DF26A5">
        <w:rPr>
          <w:rFonts w:ascii="Times New Roman" w:hAnsi="Times New Roman" w:cs="Times New Roman"/>
          <w:color w:val="000000"/>
          <w:rPrChange w:id="1039" w:author="Chen Liao" w:date="2021-03-09T15:09:00Z">
            <w:rPr>
              <w:rFonts w:ascii="TimesNewRomanPSMT" w:hAnsi="TimesNewRomanPSMT"/>
              <w:color w:val="000000"/>
              <w:sz w:val="20"/>
              <w:szCs w:val="20"/>
            </w:rPr>
          </w:rPrChange>
        </w:rPr>
        <w:t>(</w:t>
      </w:r>
      <w:r w:rsidRPr="00DF26A5">
        <w:rPr>
          <w:rFonts w:ascii="Times New Roman" w:hAnsi="Times New Roman" w:cs="Times New Roman"/>
          <w:b/>
          <w:bCs/>
          <w:color w:val="000000"/>
          <w:rPrChange w:id="1040" w:author="Chen Liao" w:date="2021-03-09T15:09:00Z">
            <w:rPr>
              <w:rFonts w:ascii="TimesNewRomanPSMT" w:hAnsi="TimesNewRomanPSMT"/>
              <w:b/>
              <w:bCs/>
              <w:color w:val="000000"/>
              <w:sz w:val="20"/>
              <w:szCs w:val="20"/>
            </w:rPr>
          </w:rPrChange>
        </w:rPr>
        <w:t>Fig. 2</w:t>
      </w:r>
      <w:r w:rsidR="00390344" w:rsidRPr="00DF26A5">
        <w:rPr>
          <w:rFonts w:ascii="Times New Roman" w:hAnsi="Times New Roman" w:cs="Times New Roman"/>
          <w:b/>
          <w:bCs/>
          <w:color w:val="000000"/>
          <w:rPrChange w:id="1041" w:author="Chen Liao" w:date="2021-03-09T15:09:00Z">
            <w:rPr>
              <w:rFonts w:ascii="TimesNewRomanPSMT" w:hAnsi="TimesNewRomanPSMT"/>
              <w:b/>
              <w:bCs/>
              <w:color w:val="000000"/>
              <w:sz w:val="20"/>
              <w:szCs w:val="20"/>
            </w:rPr>
          </w:rPrChange>
        </w:rPr>
        <w:t>E</w:t>
      </w:r>
      <w:r w:rsidRPr="00DF26A5">
        <w:rPr>
          <w:rFonts w:ascii="Times New Roman" w:hAnsi="Times New Roman" w:cs="Times New Roman"/>
          <w:color w:val="000000"/>
          <w:rPrChange w:id="1042" w:author="Chen Liao" w:date="2021-03-09T15:09:00Z">
            <w:rPr>
              <w:rFonts w:ascii="TimesNewRomanPSMT" w:hAnsi="TimesNewRomanPSMT"/>
              <w:color w:val="000000"/>
              <w:sz w:val="20"/>
              <w:szCs w:val="20"/>
            </w:rPr>
          </w:rPrChange>
        </w:rPr>
        <w:t>)</w:t>
      </w:r>
      <w:r w:rsidRPr="00203483">
        <w:rPr>
          <w:rFonts w:ascii="Times New Roman" w:hAnsi="Times New Roman" w:cs="Times New Roman"/>
        </w:rPr>
        <w:t xml:space="preserve">. </w:t>
      </w:r>
      <w:r w:rsidR="003733FC" w:rsidRPr="004D26A3">
        <w:rPr>
          <w:rFonts w:ascii="Times New Roman" w:hAnsi="Times New Roman" w:cs="Times New Roman"/>
        </w:rPr>
        <w:t>T</w:t>
      </w:r>
      <w:r w:rsidRPr="002E43AE">
        <w:rPr>
          <w:rFonts w:ascii="Times New Roman" w:hAnsi="Times New Roman" w:cs="Times New Roman"/>
        </w:rPr>
        <w:t xml:space="preserve">he community structure in inulin mice showed a dramatic shift in the first few days, which thereafter </w:t>
      </w:r>
      <w:r w:rsidR="003A0B4A" w:rsidRPr="00596CB1">
        <w:rPr>
          <w:rFonts w:ascii="Times New Roman" w:hAnsi="Times New Roman" w:cs="Times New Roman"/>
        </w:rPr>
        <w:t>gradually</w:t>
      </w:r>
      <w:r w:rsidR="003A0B4A" w:rsidRPr="00E84517">
        <w:rPr>
          <w:rFonts w:ascii="Times New Roman" w:hAnsi="Times New Roman" w:cs="Times New Roman"/>
        </w:rPr>
        <w:t xml:space="preserve"> </w:t>
      </w:r>
      <w:r w:rsidR="003A0B4A" w:rsidRPr="00CA756F">
        <w:rPr>
          <w:rFonts w:ascii="Times New Roman" w:hAnsi="Times New Roman" w:cs="Times New Roman"/>
          <w:color w:val="000000"/>
          <w:shd w:val="clear" w:color="auto" w:fill="FFFFFF"/>
        </w:rPr>
        <w:t>achieved</w:t>
      </w:r>
      <w:r w:rsidR="003A0B4A" w:rsidRPr="00CA756F">
        <w:rPr>
          <w:rFonts w:ascii="Times New Roman" w:hAnsi="Times New Roman" w:cs="Times New Roman"/>
        </w:rPr>
        <w:t xml:space="preserve"> </w:t>
      </w:r>
      <w:r w:rsidR="003A0B4A" w:rsidRPr="00DF26A5">
        <w:rPr>
          <w:rFonts w:ascii="Times New Roman" w:hAnsi="Times New Roman" w:cs="Times New Roman"/>
          <w:color w:val="000000"/>
          <w:shd w:val="clear" w:color="auto" w:fill="FFFFFF"/>
        </w:rPr>
        <w:t xml:space="preserve">a </w:t>
      </w:r>
      <w:r w:rsidR="00693C4D" w:rsidRPr="00DF26A5">
        <w:rPr>
          <w:rFonts w:ascii="Times New Roman" w:hAnsi="Times New Roman" w:cs="Times New Roman"/>
          <w:color w:val="000000"/>
          <w:shd w:val="clear" w:color="auto" w:fill="FFFFFF"/>
        </w:rPr>
        <w:t xml:space="preserve">final </w:t>
      </w:r>
      <w:r w:rsidR="003A0B4A" w:rsidRPr="00DF26A5">
        <w:rPr>
          <w:rFonts w:ascii="Times New Roman" w:hAnsi="Times New Roman" w:cs="Times New Roman"/>
          <w:color w:val="000000"/>
          <w:shd w:val="clear" w:color="auto" w:fill="FFFFFF"/>
        </w:rPr>
        <w:t>state of ecological homeostasis of the gut microbiota</w:t>
      </w:r>
      <w:r w:rsidRPr="00DF26A5">
        <w:rPr>
          <w:rFonts w:ascii="Times New Roman" w:hAnsi="Times New Roman" w:cs="Times New Roman"/>
          <w:color w:val="000000"/>
          <w:rPrChange w:id="1043" w:author="Chen Liao" w:date="2021-03-09T15:09:00Z">
            <w:rPr>
              <w:rFonts w:ascii="TimesNewRomanPSMT" w:hAnsi="TimesNewRomanPSMT"/>
              <w:color w:val="000000"/>
              <w:szCs w:val="21"/>
            </w:rPr>
          </w:rPrChange>
        </w:rPr>
        <w:t xml:space="preserve">. The occurrence day of these </w:t>
      </w:r>
      <w:r w:rsidR="0049531B" w:rsidRPr="00DF26A5">
        <w:rPr>
          <w:rFonts w:ascii="Times New Roman" w:hAnsi="Times New Roman" w:cs="Times New Roman"/>
          <w:color w:val="000000"/>
          <w:rPrChange w:id="1044" w:author="Chen Liao" w:date="2021-03-09T15:09:00Z">
            <w:rPr>
              <w:rFonts w:ascii="TimesNewRomanPSMT" w:hAnsi="TimesNewRomanPSMT"/>
              <w:color w:val="000000"/>
              <w:szCs w:val="21"/>
            </w:rPr>
          </w:rPrChange>
        </w:rPr>
        <w:t>final state</w:t>
      </w:r>
      <w:r w:rsidRPr="00DF26A5">
        <w:rPr>
          <w:rFonts w:ascii="Times New Roman" w:hAnsi="Times New Roman" w:cs="Times New Roman"/>
          <w:color w:val="000000"/>
          <w:rPrChange w:id="1045" w:author="Chen Liao" w:date="2021-03-09T15:09:00Z">
            <w:rPr>
              <w:rFonts w:ascii="TimesNewRomanPSMT" w:hAnsi="TimesNewRomanPSMT"/>
              <w:color w:val="000000"/>
              <w:szCs w:val="21"/>
            </w:rPr>
          </w:rPrChange>
        </w:rPr>
        <w:t xml:space="preserve"> was individualized, ranging from around day 5 for Beijing</w:t>
      </w:r>
      <w:r w:rsidR="00ED7F24" w:rsidRPr="00DF26A5">
        <w:rPr>
          <w:rFonts w:ascii="Times New Roman" w:hAnsi="Times New Roman" w:cs="Times New Roman"/>
          <w:color w:val="000000"/>
          <w:rPrChange w:id="1046" w:author="Chen Liao" w:date="2021-03-09T15:09:00Z">
            <w:rPr>
              <w:rFonts w:ascii="TimesNewRomanPSMT" w:hAnsi="TimesNewRomanPSMT"/>
              <w:color w:val="000000"/>
              <w:szCs w:val="21"/>
            </w:rPr>
          </w:rPrChange>
        </w:rPr>
        <w:t xml:space="preserve"> </w:t>
      </w:r>
      <w:r w:rsidRPr="00DF26A5">
        <w:rPr>
          <w:rFonts w:ascii="Times New Roman" w:hAnsi="Times New Roman" w:cs="Times New Roman"/>
          <w:color w:val="000000"/>
          <w:rPrChange w:id="1047" w:author="Chen Liao" w:date="2021-03-09T15:09:00Z">
            <w:rPr>
              <w:rFonts w:ascii="TimesNewRomanPSMT" w:hAnsi="TimesNewRomanPSMT"/>
              <w:color w:val="000000"/>
              <w:szCs w:val="21"/>
            </w:rPr>
          </w:rPrChange>
        </w:rPr>
        <w:t xml:space="preserve">and Hunan, </w:t>
      </w:r>
      <w:r w:rsidR="00ED7F24" w:rsidRPr="00DF26A5">
        <w:rPr>
          <w:rFonts w:ascii="Times New Roman" w:hAnsi="Times New Roman" w:cs="Times New Roman"/>
          <w:color w:val="000000"/>
          <w:rPrChange w:id="1048" w:author="Chen Liao" w:date="2021-03-09T15:09:00Z">
            <w:rPr>
              <w:rFonts w:ascii="TimesNewRomanPSMT" w:hAnsi="TimesNewRomanPSMT"/>
              <w:color w:val="000000"/>
              <w:szCs w:val="21"/>
            </w:rPr>
          </w:rPrChange>
        </w:rPr>
        <w:t xml:space="preserve">around day </w:t>
      </w:r>
      <w:r w:rsidR="001009CC" w:rsidRPr="00DF26A5">
        <w:rPr>
          <w:rFonts w:ascii="Times New Roman" w:hAnsi="Times New Roman" w:cs="Times New Roman"/>
          <w:color w:val="000000"/>
          <w:rPrChange w:id="1049" w:author="Chen Liao" w:date="2021-03-09T15:09:00Z">
            <w:rPr>
              <w:rFonts w:ascii="TimesNewRomanPSMT" w:hAnsi="TimesNewRomanPSMT"/>
              <w:color w:val="000000"/>
              <w:szCs w:val="21"/>
            </w:rPr>
          </w:rPrChange>
        </w:rPr>
        <w:t>2</w:t>
      </w:r>
      <w:r w:rsidR="00ED7F24" w:rsidRPr="00DF26A5">
        <w:rPr>
          <w:rFonts w:ascii="Times New Roman" w:hAnsi="Times New Roman" w:cs="Times New Roman"/>
          <w:color w:val="000000"/>
          <w:rPrChange w:id="1050" w:author="Chen Liao" w:date="2021-03-09T15:09:00Z">
            <w:rPr>
              <w:rFonts w:ascii="TimesNewRomanPSMT" w:hAnsi="TimesNewRomanPSMT"/>
              <w:color w:val="000000"/>
              <w:szCs w:val="21"/>
            </w:rPr>
          </w:rPrChange>
        </w:rPr>
        <w:t xml:space="preserve">5 for </w:t>
      </w:r>
      <w:r w:rsidR="001009CC" w:rsidRPr="00DF26A5">
        <w:rPr>
          <w:rFonts w:ascii="Times New Roman" w:hAnsi="Times New Roman" w:cs="Times New Roman"/>
          <w:color w:val="000000"/>
          <w:rPrChange w:id="1051" w:author="Chen Liao" w:date="2021-03-09T15:09:00Z">
            <w:rPr>
              <w:rFonts w:ascii="TimesNewRomanPSMT" w:hAnsi="TimesNewRomanPSMT"/>
              <w:color w:val="000000"/>
              <w:szCs w:val="21"/>
            </w:rPr>
          </w:rPrChange>
        </w:rPr>
        <w:t>Guangdong</w:t>
      </w:r>
      <w:r w:rsidR="00ED7F24" w:rsidRPr="00DF26A5">
        <w:rPr>
          <w:rFonts w:ascii="Times New Roman" w:hAnsi="Times New Roman" w:cs="Times New Roman"/>
          <w:color w:val="000000"/>
          <w:rPrChange w:id="1052" w:author="Chen Liao" w:date="2021-03-09T15:09:00Z">
            <w:rPr>
              <w:rFonts w:ascii="TimesNewRomanPSMT" w:hAnsi="TimesNewRomanPSMT"/>
              <w:color w:val="000000"/>
              <w:szCs w:val="21"/>
            </w:rPr>
          </w:rPrChange>
        </w:rPr>
        <w:t>,</w:t>
      </w:r>
      <w:r w:rsidR="001009CC" w:rsidRPr="00DF26A5">
        <w:rPr>
          <w:rFonts w:ascii="Times New Roman" w:hAnsi="Times New Roman" w:cs="Times New Roman"/>
          <w:color w:val="000000"/>
          <w:rPrChange w:id="1053" w:author="Chen Liao" w:date="2021-03-09T15:09:00Z">
            <w:rPr>
              <w:rFonts w:ascii="TimesNewRomanPSMT" w:hAnsi="TimesNewRomanPSMT"/>
              <w:color w:val="000000"/>
              <w:szCs w:val="21"/>
            </w:rPr>
          </w:rPrChange>
        </w:rPr>
        <w:t xml:space="preserve"> </w:t>
      </w:r>
      <w:r w:rsidRPr="00DF26A5">
        <w:rPr>
          <w:rFonts w:ascii="Times New Roman" w:hAnsi="Times New Roman" w:cs="Times New Roman"/>
          <w:color w:val="000000"/>
          <w:rPrChange w:id="1054" w:author="Chen Liao" w:date="2021-03-09T15:09:00Z">
            <w:rPr>
              <w:rFonts w:ascii="TimesNewRomanPSMT" w:hAnsi="TimesNewRomanPSMT"/>
              <w:color w:val="000000"/>
              <w:szCs w:val="21"/>
            </w:rPr>
          </w:rPrChange>
        </w:rPr>
        <w:t xml:space="preserve">and around day 19 for Shanghai. </w:t>
      </w:r>
      <w:r w:rsidR="00693C4D" w:rsidRPr="00DF26A5">
        <w:rPr>
          <w:rFonts w:ascii="Times New Roman" w:hAnsi="Times New Roman" w:cs="Times New Roman"/>
          <w:color w:val="000000"/>
          <w:rPrChange w:id="1055" w:author="Chen Liao" w:date="2021-03-09T15:09:00Z">
            <w:rPr>
              <w:rFonts w:ascii="TimesNewRomanPSMT" w:hAnsi="TimesNewRomanPSMT"/>
              <w:color w:val="000000"/>
              <w:szCs w:val="21"/>
            </w:rPr>
          </w:rPrChange>
        </w:rPr>
        <w:t>Notably</w:t>
      </w:r>
      <w:r w:rsidR="00716E60" w:rsidRPr="00DF26A5">
        <w:rPr>
          <w:rFonts w:ascii="Times New Roman" w:hAnsi="Times New Roman" w:cs="Times New Roman"/>
          <w:color w:val="000000"/>
          <w:rPrChange w:id="1056" w:author="Chen Liao" w:date="2021-03-09T15:09:00Z">
            <w:rPr>
              <w:rFonts w:ascii="TimesNewRomanPSMT" w:hAnsi="TimesNewRomanPSMT"/>
              <w:color w:val="000000"/>
              <w:szCs w:val="21"/>
            </w:rPr>
          </w:rPrChange>
        </w:rPr>
        <w:t xml:space="preserve">, </w:t>
      </w:r>
      <w:r w:rsidR="003B1CDD" w:rsidRPr="00DF26A5">
        <w:rPr>
          <w:rFonts w:ascii="Times New Roman" w:hAnsi="Times New Roman" w:cs="Times New Roman"/>
          <w:color w:val="000000"/>
          <w:rPrChange w:id="1057" w:author="Chen Liao" w:date="2021-03-09T15:09:00Z">
            <w:rPr>
              <w:rFonts w:ascii="TimesNewRomanPSMT" w:hAnsi="TimesNewRomanPSMT"/>
              <w:color w:val="000000"/>
              <w:szCs w:val="21"/>
            </w:rPr>
          </w:rPrChange>
        </w:rPr>
        <w:t xml:space="preserve">after inulin intervention for 31 days, the </w:t>
      </w:r>
      <w:r w:rsidR="00924EDB" w:rsidRPr="00DF26A5">
        <w:rPr>
          <w:rFonts w:ascii="Times New Roman" w:hAnsi="Times New Roman" w:cs="Times New Roman"/>
          <w:color w:val="000000"/>
          <w:rPrChange w:id="1058" w:author="Chen Liao" w:date="2021-03-09T15:09:00Z">
            <w:rPr>
              <w:rFonts w:ascii="TimesNewRomanPSMT" w:hAnsi="TimesNewRomanPSMT"/>
              <w:color w:val="000000"/>
              <w:szCs w:val="21"/>
            </w:rPr>
          </w:rPrChange>
        </w:rPr>
        <w:t xml:space="preserve">final </w:t>
      </w:r>
      <w:r w:rsidR="003B1CDD" w:rsidRPr="00DF26A5">
        <w:rPr>
          <w:rFonts w:ascii="Times New Roman" w:hAnsi="Times New Roman" w:cs="Times New Roman"/>
          <w:color w:val="000000"/>
          <w:rPrChange w:id="1059" w:author="Chen Liao" w:date="2021-03-09T15:09:00Z">
            <w:rPr>
              <w:rFonts w:ascii="TimesNewRomanPSMT" w:hAnsi="TimesNewRomanPSMT"/>
              <w:color w:val="000000"/>
              <w:szCs w:val="21"/>
            </w:rPr>
          </w:rPrChange>
        </w:rPr>
        <w:t xml:space="preserve">state </w:t>
      </w:r>
      <w:r w:rsidR="00295D8C" w:rsidRPr="00DF26A5">
        <w:rPr>
          <w:rFonts w:ascii="Times New Roman" w:hAnsi="Times New Roman" w:cs="Times New Roman"/>
          <w:color w:val="000000"/>
          <w:rPrChange w:id="1060" w:author="Chen Liao" w:date="2021-03-09T15:09:00Z">
            <w:rPr>
              <w:rFonts w:ascii="TimesNewRomanPSMT" w:hAnsi="TimesNewRomanPSMT"/>
              <w:color w:val="000000"/>
              <w:szCs w:val="21"/>
            </w:rPr>
          </w:rPrChange>
        </w:rPr>
        <w:t xml:space="preserve">in Guangdong </w:t>
      </w:r>
      <w:r w:rsidR="00BB7624" w:rsidRPr="00DF26A5">
        <w:rPr>
          <w:rFonts w:ascii="Times New Roman" w:hAnsi="Times New Roman" w:cs="Times New Roman"/>
          <w:color w:val="000000"/>
          <w:rPrChange w:id="1061" w:author="Chen Liao" w:date="2021-03-09T15:09:00Z">
            <w:rPr>
              <w:rFonts w:ascii="TimesNewRomanPSMT" w:hAnsi="TimesNewRomanPSMT"/>
              <w:color w:val="000000"/>
              <w:szCs w:val="21"/>
            </w:rPr>
          </w:rPrChange>
        </w:rPr>
        <w:t>seemed</w:t>
      </w:r>
      <w:r w:rsidR="00295D8C" w:rsidRPr="00DF26A5">
        <w:rPr>
          <w:rFonts w:ascii="Times New Roman" w:hAnsi="Times New Roman" w:cs="Times New Roman"/>
          <w:color w:val="000000"/>
          <w:rPrChange w:id="1062" w:author="Chen Liao" w:date="2021-03-09T15:09:00Z">
            <w:rPr>
              <w:rFonts w:ascii="TimesNewRomanPSMT" w:hAnsi="TimesNewRomanPSMT"/>
              <w:color w:val="000000"/>
              <w:szCs w:val="21"/>
            </w:rPr>
          </w:rPrChange>
        </w:rPr>
        <w:t xml:space="preserve"> to re</w:t>
      </w:r>
      <w:r w:rsidR="00EF5E72" w:rsidRPr="00DF26A5">
        <w:rPr>
          <w:rFonts w:ascii="Times New Roman" w:hAnsi="Times New Roman" w:cs="Times New Roman"/>
          <w:color w:val="000000"/>
          <w:rPrChange w:id="1063" w:author="Chen Liao" w:date="2021-03-09T15:09:00Z">
            <w:rPr>
              <w:rFonts w:ascii="TimesNewRomanPSMT" w:hAnsi="TimesNewRomanPSMT"/>
              <w:color w:val="000000"/>
              <w:szCs w:val="21"/>
            </w:rPr>
          </w:rPrChange>
        </w:rPr>
        <w:t>turn</w:t>
      </w:r>
      <w:r w:rsidR="00924EDB" w:rsidRPr="00DF26A5">
        <w:rPr>
          <w:rFonts w:ascii="Times New Roman" w:hAnsi="Times New Roman" w:cs="Times New Roman"/>
          <w:color w:val="000000"/>
          <w:rPrChange w:id="1064" w:author="Chen Liao" w:date="2021-03-09T15:09:00Z">
            <w:rPr>
              <w:rFonts w:ascii="TimesNewRomanPSMT" w:hAnsi="TimesNewRomanPSMT"/>
              <w:color w:val="000000"/>
              <w:szCs w:val="21"/>
            </w:rPr>
          </w:rPrChange>
        </w:rPr>
        <w:t xml:space="preserve"> to its </w:t>
      </w:r>
      <w:r w:rsidR="00EF5E72" w:rsidRPr="00DF26A5">
        <w:rPr>
          <w:rFonts w:ascii="Times New Roman" w:hAnsi="Times New Roman" w:cs="Times New Roman"/>
          <w:color w:val="000000"/>
          <w:rPrChange w:id="1065" w:author="Chen Liao" w:date="2021-03-09T15:09:00Z">
            <w:rPr>
              <w:rFonts w:ascii="TimesNewRomanPSMT" w:hAnsi="TimesNewRomanPSMT"/>
              <w:color w:val="000000"/>
              <w:szCs w:val="21"/>
            </w:rPr>
          </w:rPrChange>
        </w:rPr>
        <w:t xml:space="preserve">original </w:t>
      </w:r>
      <w:r w:rsidR="00924EDB" w:rsidRPr="00DF26A5">
        <w:rPr>
          <w:rFonts w:ascii="Times New Roman" w:hAnsi="Times New Roman" w:cs="Times New Roman"/>
          <w:color w:val="000000"/>
          <w:rPrChange w:id="1066" w:author="Chen Liao" w:date="2021-03-09T15:09:00Z">
            <w:rPr>
              <w:rFonts w:ascii="TimesNewRomanPSMT" w:hAnsi="TimesNewRomanPSMT"/>
              <w:color w:val="000000"/>
              <w:szCs w:val="21"/>
            </w:rPr>
          </w:rPrChange>
        </w:rPr>
        <w:t>initial state.</w:t>
      </w:r>
      <w:r w:rsidR="00295D8C" w:rsidRPr="00DF26A5">
        <w:rPr>
          <w:rFonts w:ascii="Times New Roman" w:hAnsi="Times New Roman" w:cs="Times New Roman"/>
          <w:color w:val="000000"/>
          <w:rPrChange w:id="1067" w:author="Chen Liao" w:date="2021-03-09T15:09:00Z">
            <w:rPr>
              <w:rFonts w:ascii="TimesNewRomanPSMT" w:hAnsi="TimesNewRomanPSMT"/>
              <w:color w:val="000000"/>
              <w:szCs w:val="21"/>
            </w:rPr>
          </w:rPrChange>
        </w:rPr>
        <w:t xml:space="preserve"> </w:t>
      </w:r>
      <w:r w:rsidR="00924EDB" w:rsidRPr="00DF26A5">
        <w:rPr>
          <w:rFonts w:ascii="Times New Roman" w:hAnsi="Times New Roman" w:cs="Times New Roman"/>
          <w:color w:val="000000"/>
          <w:rPrChange w:id="1068" w:author="Chen Liao" w:date="2021-03-09T15:09:00Z">
            <w:rPr>
              <w:rFonts w:ascii="TimesNewRomanPSMT" w:hAnsi="TimesNewRomanPSMT"/>
              <w:color w:val="000000"/>
              <w:szCs w:val="21"/>
            </w:rPr>
          </w:rPrChange>
        </w:rPr>
        <w:t xml:space="preserve">In contrast, the other </w:t>
      </w:r>
      <w:r w:rsidR="00EE1928" w:rsidRPr="00DF26A5">
        <w:rPr>
          <w:rFonts w:ascii="Times New Roman" w:hAnsi="Times New Roman" w:cs="Times New Roman"/>
          <w:color w:val="000000"/>
          <w:rPrChange w:id="1069" w:author="Chen Liao" w:date="2021-03-09T15:09:00Z">
            <w:rPr>
              <w:rFonts w:ascii="TimesNewRomanPSMT" w:hAnsi="TimesNewRomanPSMT"/>
              <w:color w:val="000000"/>
              <w:szCs w:val="21"/>
            </w:rPr>
          </w:rPrChange>
        </w:rPr>
        <w:t xml:space="preserve">three vendors achieved a new state that distinct from the </w:t>
      </w:r>
      <w:r w:rsidR="00BB7624" w:rsidRPr="00DF26A5">
        <w:rPr>
          <w:rFonts w:ascii="Times New Roman" w:hAnsi="Times New Roman" w:cs="Times New Roman"/>
          <w:color w:val="000000"/>
          <w:rPrChange w:id="1070" w:author="Chen Liao" w:date="2021-03-09T15:09:00Z">
            <w:rPr>
              <w:rFonts w:ascii="TimesNewRomanPSMT" w:hAnsi="TimesNewRomanPSMT"/>
              <w:color w:val="000000"/>
              <w:szCs w:val="21"/>
            </w:rPr>
          </w:rPrChange>
        </w:rPr>
        <w:t>initial states</w:t>
      </w:r>
      <w:r w:rsidR="00C92E19" w:rsidRPr="00DF26A5">
        <w:rPr>
          <w:rFonts w:ascii="Times New Roman" w:hAnsi="Times New Roman" w:cs="Times New Roman"/>
          <w:color w:val="000000"/>
          <w:rPrChange w:id="1071" w:author="Chen Liao" w:date="2021-03-09T15:09:00Z">
            <w:rPr>
              <w:rFonts w:ascii="TimesNewRomanPSMT" w:hAnsi="TimesNewRomanPSMT"/>
              <w:color w:val="000000"/>
              <w:szCs w:val="21"/>
            </w:rPr>
          </w:rPrChange>
        </w:rPr>
        <w:t>, respectively</w:t>
      </w:r>
      <w:r w:rsidR="00BB7624" w:rsidRPr="00DF26A5">
        <w:rPr>
          <w:rFonts w:ascii="Times New Roman" w:hAnsi="Times New Roman" w:cs="Times New Roman"/>
          <w:color w:val="000000"/>
          <w:rPrChange w:id="1072" w:author="Chen Liao" w:date="2021-03-09T15:09:00Z">
            <w:rPr>
              <w:rFonts w:ascii="TimesNewRomanPSMT" w:hAnsi="TimesNewRomanPSMT"/>
              <w:color w:val="000000"/>
              <w:szCs w:val="21"/>
            </w:rPr>
          </w:rPrChange>
        </w:rPr>
        <w:t xml:space="preserve">. </w:t>
      </w:r>
      <w:r w:rsidRPr="00DF26A5">
        <w:rPr>
          <w:rFonts w:ascii="Times New Roman" w:hAnsi="Times New Roman" w:cs="Times New Roman"/>
          <w:color w:val="000000"/>
          <w:rPrChange w:id="1073" w:author="Chen Liao" w:date="2021-03-09T15:09:00Z">
            <w:rPr>
              <w:rFonts w:ascii="TimesNewRomanPSMT" w:hAnsi="TimesNewRomanPSMT"/>
              <w:color w:val="000000"/>
              <w:szCs w:val="21"/>
            </w:rPr>
          </w:rPrChange>
        </w:rPr>
        <w:t xml:space="preserve">To access the robustness and reproduceable of these findings, we re-analyzed the raw data from a recent longitudinal study </w:t>
      </w:r>
      <w:r w:rsidRPr="00DF26A5">
        <w:rPr>
          <w:rFonts w:ascii="Times New Roman" w:hAnsi="Times New Roman" w:cs="Times New Roman" w:hint="eastAsia"/>
          <w:color w:val="000000"/>
          <w:rPrChange w:id="1074" w:author="Chen Liao" w:date="2021-03-09T15:09:00Z">
            <w:rPr>
              <w:rFonts w:ascii="TimesNewRomanPSMT" w:hAnsi="TimesNewRomanPSMT" w:hint="eastAsia"/>
              <w:color w:val="000000"/>
              <w:szCs w:val="21"/>
            </w:rPr>
          </w:rPrChange>
        </w:rPr>
        <w:fldChar w:fldCharType="begin"/>
      </w:r>
      <w:r w:rsidR="00434C87" w:rsidRPr="00DF26A5">
        <w:rPr>
          <w:rFonts w:ascii="Times New Roman" w:hAnsi="Times New Roman" w:cs="Times New Roman"/>
          <w:color w:val="000000"/>
          <w:rPrChange w:id="1075" w:author="Chen Liao" w:date="2021-03-09T15:09:00Z">
            <w:rPr>
              <w:rFonts w:ascii="TimesNewRomanPSMT" w:hAnsi="TimesNewRomanPSMT"/>
              <w:color w:val="000000"/>
              <w:szCs w:val="21"/>
            </w:rPr>
          </w:rPrChange>
        </w:rPr>
        <w:instrText xml:space="preserve"> ADDIN NE.Ref.{B23831F5-7F3E-438E-BD26-1590A8CC3805}</w:instrText>
      </w:r>
      <w:r w:rsidRPr="00DF26A5">
        <w:rPr>
          <w:rFonts w:ascii="Times New Roman" w:hAnsi="Times New Roman" w:cs="Times New Roman" w:hint="eastAsia"/>
          <w:color w:val="000000"/>
          <w:rPrChange w:id="1076" w:author="Chen Liao" w:date="2021-03-09T15:09:00Z">
            <w:rPr>
              <w:rFonts w:ascii="TimesNewRomanPSMT" w:hAnsi="TimesNewRomanPSMT" w:hint="eastAsia"/>
              <w:color w:val="000000"/>
              <w:szCs w:val="21"/>
            </w:rPr>
          </w:rPrChange>
        </w:rPr>
        <w:fldChar w:fldCharType="separate"/>
      </w:r>
      <w:r w:rsidR="00ED3422" w:rsidRPr="00DF26A5">
        <w:rPr>
          <w:rFonts w:ascii="Times New Roman" w:eastAsia="TimesNewRomanPSMT" w:hAnsi="Times New Roman" w:cs="Times New Roman"/>
          <w:color w:val="080000"/>
          <w:rPrChange w:id="1077" w:author="Chen Liao" w:date="2021-03-09T15:09:00Z">
            <w:rPr>
              <w:rFonts w:ascii="TimesNewRomanPSMT" w:eastAsia="TimesNewRomanPSMT" w:cs="TimesNewRomanPSMT"/>
              <w:color w:val="080000"/>
            </w:rPr>
          </w:rPrChange>
        </w:rPr>
        <w:t>[22]</w:t>
      </w:r>
      <w:r w:rsidRPr="00DF26A5">
        <w:rPr>
          <w:rFonts w:ascii="Times New Roman" w:hAnsi="Times New Roman" w:cs="Times New Roman" w:hint="eastAsia"/>
          <w:color w:val="000000"/>
          <w:rPrChange w:id="1078" w:author="Chen Liao" w:date="2021-03-09T15:09:00Z">
            <w:rPr>
              <w:rFonts w:ascii="TimesNewRomanPSMT" w:hAnsi="TimesNewRomanPSMT" w:hint="eastAsia"/>
              <w:color w:val="000000"/>
              <w:szCs w:val="21"/>
            </w:rPr>
          </w:rPrChange>
        </w:rPr>
        <w:fldChar w:fldCharType="end"/>
      </w:r>
      <w:r w:rsidRPr="00DF26A5">
        <w:rPr>
          <w:rFonts w:ascii="Times New Roman" w:hAnsi="Times New Roman" w:cs="Times New Roman"/>
          <w:color w:val="000000"/>
          <w:rPrChange w:id="1079" w:author="Chen Liao" w:date="2021-03-09T15:09:00Z">
            <w:rPr>
              <w:rFonts w:ascii="TimesNewRomanPSMT" w:hAnsi="TimesNewRomanPSMT"/>
              <w:color w:val="000000"/>
              <w:szCs w:val="21"/>
            </w:rPr>
          </w:rPrChange>
        </w:rPr>
        <w:t xml:space="preserve">. This study tracked the 16S rRNA gene microbiota compositions of mice after inulin intervention sampled from day 0 to day 14. </w:t>
      </w:r>
      <w:r w:rsidRPr="00203483">
        <w:rPr>
          <w:rFonts w:ascii="Times New Roman" w:hAnsi="Times New Roman" w:cs="Times New Roman"/>
        </w:rPr>
        <w:t>Indeed, we found similar results in the</w:t>
      </w:r>
      <w:r w:rsidRPr="004D26A3">
        <w:rPr>
          <w:rFonts w:ascii="Times New Roman" w:hAnsi="Times New Roman" w:cs="Times New Roman"/>
        </w:rPr>
        <w:t xml:space="preserve"> mice: after initial shifts of response, the gut micr</w:t>
      </w:r>
      <w:r w:rsidRPr="002E43AE">
        <w:rPr>
          <w:rFonts w:ascii="Times New Roman" w:hAnsi="Times New Roman" w:cs="Times New Roman"/>
        </w:rPr>
        <w:t xml:space="preserve">obiome </w:t>
      </w:r>
      <w:r w:rsidR="004336BA" w:rsidRPr="002E43AE">
        <w:rPr>
          <w:rFonts w:ascii="Times New Roman" w:hAnsi="Times New Roman" w:cs="Times New Roman"/>
          <w:color w:val="000000"/>
          <w:shd w:val="clear" w:color="auto" w:fill="FFFFFF"/>
        </w:rPr>
        <w:t>a</w:t>
      </w:r>
      <w:r w:rsidR="004336BA" w:rsidRPr="00331C2E">
        <w:rPr>
          <w:rFonts w:ascii="Times New Roman" w:hAnsi="Times New Roman" w:cs="Times New Roman"/>
          <w:color w:val="000000"/>
          <w:shd w:val="clear" w:color="auto" w:fill="FFFFFF"/>
        </w:rPr>
        <w:t>chieved</w:t>
      </w:r>
      <w:r w:rsidR="004336BA" w:rsidRPr="00596CB1">
        <w:rPr>
          <w:rFonts w:ascii="Times New Roman" w:hAnsi="Times New Roman" w:cs="Times New Roman"/>
        </w:rPr>
        <w:t xml:space="preserve"> </w:t>
      </w:r>
      <w:r w:rsidR="004336BA" w:rsidRPr="00E84517">
        <w:rPr>
          <w:rFonts w:ascii="Times New Roman" w:hAnsi="Times New Roman" w:cs="Times New Roman"/>
          <w:color w:val="000000"/>
          <w:shd w:val="clear" w:color="auto" w:fill="FFFFFF"/>
        </w:rPr>
        <w:t>a final state of ecological homeostasis of the gut microbiota</w:t>
      </w:r>
      <w:r w:rsidRPr="00DF26A5">
        <w:rPr>
          <w:rFonts w:ascii="Times New Roman" w:hAnsi="Times New Roman" w:cs="Times New Roman"/>
          <w:color w:val="000000"/>
          <w:rPrChange w:id="1080" w:author="Chen Liao" w:date="2021-03-09T15:09:00Z">
            <w:rPr>
              <w:rFonts w:ascii="TimesNewRomanPSMT" w:hAnsi="TimesNewRomanPSMT"/>
              <w:color w:val="000000"/>
              <w:szCs w:val="21"/>
            </w:rPr>
          </w:rPrChange>
        </w:rPr>
        <w:t xml:space="preserve"> </w:t>
      </w:r>
      <w:r w:rsidRPr="00DF26A5">
        <w:rPr>
          <w:rFonts w:ascii="Times New Roman" w:hAnsi="Times New Roman" w:cs="Times New Roman"/>
          <w:color w:val="000000"/>
          <w:rPrChange w:id="1081" w:author="Chen Liao" w:date="2021-03-09T15:09:00Z">
            <w:rPr>
              <w:rFonts w:ascii="TimesNewRomanPSMT" w:hAnsi="TimesNewRomanPSMT"/>
              <w:color w:val="000000"/>
              <w:sz w:val="20"/>
              <w:szCs w:val="20"/>
            </w:rPr>
          </w:rPrChange>
        </w:rPr>
        <w:t>(</w:t>
      </w:r>
      <w:r w:rsidRPr="00DF26A5">
        <w:rPr>
          <w:rFonts w:ascii="Times New Roman" w:hAnsi="Times New Roman" w:cs="Times New Roman"/>
          <w:b/>
          <w:bCs/>
          <w:color w:val="000000"/>
          <w:rPrChange w:id="1082" w:author="Chen Liao" w:date="2021-03-09T15:09:00Z">
            <w:rPr>
              <w:rFonts w:ascii="TimesNewRomanPSMT" w:hAnsi="TimesNewRomanPSMT"/>
              <w:b/>
              <w:bCs/>
              <w:color w:val="000000"/>
              <w:sz w:val="20"/>
              <w:szCs w:val="20"/>
            </w:rPr>
          </w:rPrChange>
        </w:rPr>
        <w:t xml:space="preserve">Fig. </w:t>
      </w:r>
      <w:r w:rsidR="00AD2680" w:rsidRPr="00DF26A5">
        <w:rPr>
          <w:rFonts w:ascii="Times New Roman" w:hAnsi="Times New Roman" w:cs="Times New Roman"/>
          <w:b/>
          <w:bCs/>
          <w:color w:val="000000"/>
          <w:rPrChange w:id="1083" w:author="Chen Liao" w:date="2021-03-09T15:09:00Z">
            <w:rPr>
              <w:rFonts w:ascii="TimesNewRomanPSMT" w:hAnsi="TimesNewRomanPSMT"/>
              <w:b/>
              <w:bCs/>
              <w:color w:val="000000"/>
              <w:sz w:val="20"/>
              <w:szCs w:val="20"/>
            </w:rPr>
          </w:rPrChange>
        </w:rPr>
        <w:t>S5</w:t>
      </w:r>
      <w:r w:rsidRPr="00DF26A5">
        <w:rPr>
          <w:rFonts w:ascii="Times New Roman" w:hAnsi="Times New Roman" w:cs="Times New Roman"/>
          <w:color w:val="000000"/>
          <w:rPrChange w:id="1084" w:author="Chen Liao" w:date="2021-03-09T15:09:00Z">
            <w:rPr>
              <w:rFonts w:ascii="TimesNewRomanPSMT" w:hAnsi="TimesNewRomanPSMT"/>
              <w:color w:val="000000"/>
              <w:sz w:val="20"/>
              <w:szCs w:val="20"/>
            </w:rPr>
          </w:rPrChange>
        </w:rPr>
        <w:t>)</w:t>
      </w:r>
      <w:r w:rsidRPr="00DF26A5">
        <w:rPr>
          <w:rFonts w:ascii="Times New Roman" w:hAnsi="Times New Roman" w:cs="Times New Roman"/>
          <w:color w:val="000000"/>
          <w:rPrChange w:id="1085" w:author="Chen Liao" w:date="2021-03-09T15:09:00Z">
            <w:rPr>
              <w:rFonts w:ascii="TimesNewRomanPSMT" w:hAnsi="TimesNewRomanPSMT"/>
              <w:color w:val="000000"/>
              <w:szCs w:val="21"/>
            </w:rPr>
          </w:rPrChange>
        </w:rPr>
        <w:t xml:space="preserve">. </w:t>
      </w:r>
    </w:p>
    <w:p w14:paraId="5D43B64F" w14:textId="77777777" w:rsidR="00B604E1" w:rsidRDefault="00B604E1" w:rsidP="00B604E1">
      <w:pPr>
        <w:pStyle w:val="ListParagraph"/>
        <w:ind w:left="0"/>
        <w:jc w:val="both"/>
        <w:rPr>
          <w:ins w:id="1086" w:author="Chen Liao" w:date="2021-03-18T21:15:00Z"/>
          <w:rFonts w:ascii="Times New Roman" w:hAnsi="Times New Roman" w:cs="Times New Roman"/>
          <w:color w:val="000000"/>
        </w:rPr>
      </w:pPr>
    </w:p>
    <w:p w14:paraId="31BFCF78" w14:textId="6977C5E3" w:rsidR="00052290" w:rsidRPr="00DF26A5" w:rsidDel="00B604E1" w:rsidRDefault="00052290" w:rsidP="00B604E1">
      <w:pPr>
        <w:pStyle w:val="ListParagraph"/>
        <w:ind w:left="0"/>
        <w:jc w:val="both"/>
        <w:rPr>
          <w:del w:id="1087" w:author="Chen Liao" w:date="2021-03-18T21:15:00Z"/>
          <w:rFonts w:ascii="Times New Roman" w:hAnsi="Times New Roman" w:cs="Times New Roman"/>
          <w:color w:val="000000"/>
          <w:rPrChange w:id="1088" w:author="Chen Liao" w:date="2021-03-09T15:09:00Z">
            <w:rPr>
              <w:del w:id="1089" w:author="Chen Liao" w:date="2021-03-18T21:15:00Z"/>
              <w:rFonts w:ascii="TimesNewRomanPSMT" w:hAnsi="TimesNewRomanPSMT"/>
              <w:color w:val="000000"/>
              <w:szCs w:val="21"/>
            </w:rPr>
          </w:rPrChange>
        </w:rPr>
        <w:pPrChange w:id="1090" w:author="Chen Liao" w:date="2021-03-18T21:15:00Z">
          <w:pPr>
            <w:pStyle w:val="ListParagraph"/>
            <w:ind w:left="0" w:firstLineChars="118" w:firstLine="283"/>
            <w:jc w:val="both"/>
          </w:pPr>
        </w:pPrChange>
      </w:pPr>
      <w:r w:rsidRPr="00DF26A5">
        <w:rPr>
          <w:rFonts w:ascii="Times New Roman" w:hAnsi="Times New Roman" w:cs="Times New Roman"/>
          <w:color w:val="000000"/>
          <w:rPrChange w:id="1091" w:author="Chen Liao" w:date="2021-03-09T15:09:00Z">
            <w:rPr>
              <w:rFonts w:ascii="TimesNewRomanPSMT" w:hAnsi="TimesNewRomanPSMT"/>
              <w:color w:val="000000"/>
              <w:szCs w:val="21"/>
            </w:rPr>
          </w:rPrChange>
        </w:rPr>
        <w:t xml:space="preserve">Thus, this further validated our observation and indicated that the </w:t>
      </w:r>
      <w:r w:rsidR="00576343" w:rsidRPr="00DF26A5">
        <w:rPr>
          <w:rFonts w:ascii="Times New Roman" w:hAnsi="Times New Roman" w:cs="Times New Roman"/>
          <w:color w:val="000000"/>
          <w:rPrChange w:id="1092" w:author="Chen Liao" w:date="2021-03-09T15:09:00Z">
            <w:rPr>
              <w:rFonts w:ascii="TimesNewRomanPSMT" w:hAnsi="TimesNewRomanPSMT"/>
              <w:color w:val="000000"/>
              <w:szCs w:val="21"/>
            </w:rPr>
          </w:rPrChange>
        </w:rPr>
        <w:t xml:space="preserve">dynamic </w:t>
      </w:r>
      <w:r w:rsidRPr="00DF26A5">
        <w:rPr>
          <w:rFonts w:ascii="Times New Roman" w:hAnsi="Times New Roman" w:cs="Times New Roman"/>
          <w:color w:val="000000"/>
          <w:rPrChange w:id="1093" w:author="Chen Liao" w:date="2021-03-09T15:09:00Z">
            <w:rPr>
              <w:rFonts w:ascii="TimesNewRomanPSMT" w:hAnsi="TimesNewRomanPSMT"/>
              <w:color w:val="000000"/>
              <w:szCs w:val="21"/>
            </w:rPr>
          </w:rPrChange>
        </w:rPr>
        <w:t xml:space="preserve">responses of gut microbiome to dietary fiber intervention </w:t>
      </w:r>
      <w:r w:rsidRPr="00203483">
        <w:rPr>
          <w:rFonts w:ascii="Times New Roman" w:hAnsi="Times New Roman" w:cs="Times New Roman"/>
        </w:rPr>
        <w:t>are likely widespread</w:t>
      </w:r>
      <w:r w:rsidR="00576343" w:rsidRPr="004D26A3">
        <w:rPr>
          <w:rFonts w:ascii="Times New Roman" w:hAnsi="Times New Roman" w:cs="Times New Roman"/>
        </w:rPr>
        <w:t xml:space="preserve"> and </w:t>
      </w:r>
      <w:proofErr w:type="gramStart"/>
      <w:r w:rsidR="00576343" w:rsidRPr="004D26A3">
        <w:rPr>
          <w:rFonts w:ascii="Times New Roman" w:hAnsi="Times New Roman" w:cs="Times New Roman"/>
        </w:rPr>
        <w:t>baseline-depend</w:t>
      </w:r>
      <w:r w:rsidR="00576343" w:rsidRPr="002E43AE">
        <w:rPr>
          <w:rFonts w:ascii="Times New Roman" w:hAnsi="Times New Roman" w:cs="Times New Roman"/>
        </w:rPr>
        <w:t>ent</w:t>
      </w:r>
      <w:proofErr w:type="gramEnd"/>
      <w:r w:rsidRPr="00DF26A5">
        <w:rPr>
          <w:rFonts w:ascii="Times New Roman" w:hAnsi="Times New Roman" w:cs="Times New Roman"/>
          <w:color w:val="000000"/>
          <w:rPrChange w:id="1094" w:author="Chen Liao" w:date="2021-03-09T15:09:00Z">
            <w:rPr>
              <w:rFonts w:ascii="TimesNewRomanPSMT" w:hAnsi="TimesNewRomanPSMT"/>
              <w:color w:val="000000"/>
              <w:szCs w:val="21"/>
            </w:rPr>
          </w:rPrChange>
        </w:rPr>
        <w:t>.</w:t>
      </w:r>
      <w:r w:rsidR="00565AD3" w:rsidRPr="00DF26A5">
        <w:rPr>
          <w:rFonts w:ascii="Times New Roman" w:hAnsi="Times New Roman" w:cs="Times New Roman"/>
          <w:color w:val="000000"/>
          <w:rPrChange w:id="1095" w:author="Chen Liao" w:date="2021-03-09T15:09:00Z">
            <w:rPr>
              <w:rFonts w:ascii="TimesNewRomanPSMT" w:hAnsi="TimesNewRomanPSMT"/>
              <w:color w:val="000000"/>
              <w:szCs w:val="21"/>
            </w:rPr>
          </w:rPrChange>
        </w:rPr>
        <w:t xml:space="preserve"> </w:t>
      </w:r>
      <w:r w:rsidR="00500E6F" w:rsidRPr="00DF26A5">
        <w:rPr>
          <w:rFonts w:ascii="Times New Roman" w:hAnsi="Times New Roman" w:cs="Times New Roman"/>
          <w:color w:val="000000"/>
          <w:rPrChange w:id="1096" w:author="Chen Liao" w:date="2021-03-09T15:09:00Z">
            <w:rPr>
              <w:rFonts w:ascii="TimesNewRomanPSMT" w:hAnsi="TimesNewRomanPSMT"/>
              <w:color w:val="000000"/>
              <w:szCs w:val="21"/>
            </w:rPr>
          </w:rPrChange>
        </w:rPr>
        <w:t xml:space="preserve">Furthermore, </w:t>
      </w:r>
      <w:r w:rsidR="00500E6F" w:rsidRPr="00203483">
        <w:rPr>
          <w:rFonts w:ascii="Times New Roman" w:hAnsi="Times New Roman" w:cs="Times New Roman"/>
        </w:rPr>
        <w:t>i</w:t>
      </w:r>
      <w:r w:rsidR="00565AD3" w:rsidRPr="004D26A3">
        <w:rPr>
          <w:rFonts w:ascii="Times New Roman" w:hAnsi="Times New Roman" w:cs="Times New Roman"/>
        </w:rPr>
        <w:t>n accord with the notion that fermentable fib</w:t>
      </w:r>
      <w:r w:rsidR="00500E6F" w:rsidRPr="00596CB1">
        <w:rPr>
          <w:rFonts w:ascii="Times New Roman" w:hAnsi="Times New Roman" w:cs="Times New Roman"/>
        </w:rPr>
        <w:t>er</w:t>
      </w:r>
      <w:r w:rsidR="00565AD3" w:rsidRPr="00E84517">
        <w:rPr>
          <w:rFonts w:ascii="Times New Roman" w:hAnsi="Times New Roman" w:cs="Times New Roman"/>
        </w:rPr>
        <w:t xml:space="preserve">s nourish microbiota, replacing the insoluble </w:t>
      </w:r>
      <w:proofErr w:type="spellStart"/>
      <w:r w:rsidR="00565AD3" w:rsidRPr="00E84517">
        <w:rPr>
          <w:rFonts w:ascii="Times New Roman" w:hAnsi="Times New Roman" w:cs="Times New Roman"/>
        </w:rPr>
        <w:t>fibre</w:t>
      </w:r>
      <w:proofErr w:type="spellEnd"/>
      <w:r w:rsidR="00565AD3" w:rsidRPr="00E84517">
        <w:rPr>
          <w:rFonts w:ascii="Times New Roman" w:hAnsi="Times New Roman" w:cs="Times New Roman"/>
        </w:rPr>
        <w:t xml:space="preserve">, cellulose, with inulin </w:t>
      </w:r>
      <w:r w:rsidR="00500E6F" w:rsidRPr="00CA756F">
        <w:rPr>
          <w:rFonts w:ascii="Times New Roman" w:hAnsi="Times New Roman" w:cs="Times New Roman"/>
        </w:rPr>
        <w:t xml:space="preserve">significantly </w:t>
      </w:r>
      <w:r w:rsidR="00565AD3" w:rsidRPr="00CA756F">
        <w:rPr>
          <w:rFonts w:ascii="Times New Roman" w:hAnsi="Times New Roman" w:cs="Times New Roman"/>
        </w:rPr>
        <w:t xml:space="preserve">elevated the </w:t>
      </w:r>
      <w:r w:rsidR="00500E6F" w:rsidRPr="001B058D">
        <w:rPr>
          <w:rFonts w:ascii="Times New Roman" w:hAnsi="Times New Roman" w:cs="Times New Roman"/>
        </w:rPr>
        <w:t xml:space="preserve">fecal microbial density </w:t>
      </w:r>
      <w:r w:rsidR="00500E6F" w:rsidRPr="00DF26A5">
        <w:rPr>
          <w:rFonts w:ascii="Times New Roman" w:hAnsi="Times New Roman" w:cs="Times New Roman"/>
          <w:color w:val="000000"/>
          <w:rPrChange w:id="1097" w:author="Chen Liao" w:date="2021-03-09T15:09:00Z">
            <w:rPr>
              <w:rFonts w:ascii="TimesNewRomanPSMT" w:hAnsi="TimesNewRomanPSMT"/>
              <w:color w:val="000000"/>
              <w:sz w:val="20"/>
              <w:szCs w:val="20"/>
            </w:rPr>
          </w:rPrChange>
        </w:rPr>
        <w:t>(</w:t>
      </w:r>
      <w:r w:rsidR="00500E6F" w:rsidRPr="00DF26A5">
        <w:rPr>
          <w:rFonts w:ascii="Times New Roman" w:hAnsi="Times New Roman" w:cs="Times New Roman"/>
          <w:b/>
          <w:bCs/>
          <w:color w:val="000000"/>
          <w:rPrChange w:id="1098" w:author="Chen Liao" w:date="2021-03-09T15:09:00Z">
            <w:rPr>
              <w:rFonts w:ascii="TimesNewRomanPSMT" w:hAnsi="TimesNewRomanPSMT"/>
              <w:b/>
              <w:bCs/>
              <w:color w:val="000000"/>
              <w:sz w:val="20"/>
              <w:szCs w:val="20"/>
            </w:rPr>
          </w:rPrChange>
        </w:rPr>
        <w:t>Fig. 2F</w:t>
      </w:r>
      <w:r w:rsidR="00500E6F" w:rsidRPr="00DF26A5">
        <w:rPr>
          <w:rFonts w:ascii="Times New Roman" w:hAnsi="Times New Roman" w:cs="Times New Roman"/>
          <w:color w:val="000000"/>
          <w:rPrChange w:id="1099" w:author="Chen Liao" w:date="2021-03-09T15:09:00Z">
            <w:rPr>
              <w:rFonts w:ascii="TimesNewRomanPSMT" w:hAnsi="TimesNewRomanPSMT"/>
              <w:color w:val="000000"/>
              <w:sz w:val="20"/>
              <w:szCs w:val="20"/>
            </w:rPr>
          </w:rPrChange>
        </w:rPr>
        <w:t>)</w:t>
      </w:r>
      <w:r w:rsidR="00565AD3" w:rsidRPr="00203483">
        <w:rPr>
          <w:rFonts w:ascii="Times New Roman" w:hAnsi="Times New Roman" w:cs="Times New Roman"/>
        </w:rPr>
        <w:t>.</w:t>
      </w:r>
      <w:ins w:id="1100" w:author="Chen Liao" w:date="2021-03-18T21:15:00Z">
        <w:r w:rsidR="00B604E1">
          <w:rPr>
            <w:rFonts w:ascii="Times New Roman" w:hAnsi="Times New Roman" w:cs="Times New Roman"/>
          </w:rPr>
          <w:t xml:space="preserve"> </w:t>
        </w:r>
      </w:ins>
    </w:p>
    <w:p w14:paraId="40A6C637" w14:textId="215ED3CB" w:rsidR="00B604E1" w:rsidRPr="00B604E1" w:rsidRDefault="00B604E1" w:rsidP="00B604E1">
      <w:pPr>
        <w:pStyle w:val="ListParagraph"/>
        <w:ind w:left="0"/>
        <w:jc w:val="both"/>
        <w:rPr>
          <w:ins w:id="1101" w:author="Chen Liao" w:date="2021-03-18T21:15:00Z"/>
          <w:rFonts w:ascii="Times New Roman" w:hAnsi="Times New Roman" w:cs="Times New Roman"/>
          <w:color w:val="000000"/>
          <w:rPrChange w:id="1102" w:author="Chen Liao" w:date="2021-03-18T21:15:00Z">
            <w:rPr>
              <w:ins w:id="1103" w:author="Chen Liao" w:date="2021-03-18T21:15:00Z"/>
              <w:rFonts w:ascii="Times New Roman" w:hAnsi="Times New Roman" w:cs="Times New Roman"/>
            </w:rPr>
          </w:rPrChange>
        </w:rPr>
        <w:pPrChange w:id="1104" w:author="Chen Liao" w:date="2021-03-18T21:15:00Z">
          <w:pPr>
            <w:jc w:val="both"/>
          </w:pPr>
        </w:pPrChange>
      </w:pPr>
      <w:ins w:id="1105" w:author="Chen Liao" w:date="2021-03-18T21:15:00Z">
        <w:r>
          <w:rPr>
            <w:rStyle w:val="fontstyle01"/>
            <w:rFonts w:ascii="Times New Roman" w:hAnsi="Times New Roman" w:cs="Times New Roman"/>
            <w:sz w:val="24"/>
            <w:szCs w:val="24"/>
          </w:rPr>
          <w:t>However, the fecal weight decreased dramatically in the inulin- and resistant starch-treated mice</w:t>
        </w:r>
        <w:r>
          <w:rPr>
            <w:rStyle w:val="fontstyle01"/>
            <w:rFonts w:ascii="Times New Roman" w:hAnsi="Times New Roman" w:cs="Times New Roman"/>
            <w:sz w:val="24"/>
            <w:szCs w:val="24"/>
          </w:rPr>
          <w:t xml:space="preserve">. </w:t>
        </w:r>
        <w:proofErr w:type="gramStart"/>
        <w:r w:rsidRPr="002E3514">
          <w:rPr>
            <w:rFonts w:ascii="Times New Roman" w:hAnsi="Times New Roman" w:cs="Times New Roman"/>
          </w:rPr>
          <w:t>However</w:t>
        </w:r>
        <w:proofErr w:type="gramEnd"/>
        <w:r w:rsidRPr="002E3514">
          <w:rPr>
            <w:rFonts w:ascii="Times New Roman" w:hAnsi="Times New Roman" w:cs="Times New Roman"/>
          </w:rPr>
          <w:t xml:space="preserve">, the </w:t>
        </w:r>
        <w:r w:rsidRPr="002E3514">
          <w:rPr>
            <w:rFonts w:ascii="Times New Roman" w:hAnsi="Times New Roman" w:cs="Times New Roman"/>
            <w:color w:val="000000"/>
          </w:rPr>
          <w:t>48-h fecal output</w:t>
        </w:r>
        <w:r w:rsidRPr="002E3514">
          <w:rPr>
            <w:rFonts w:ascii="Times New Roman" w:hAnsi="Times New Roman" w:cs="Times New Roman"/>
          </w:rPr>
          <w:t xml:space="preserve"> was significantly decreased in the inulin group than in the cellulose groups (</w:t>
        </w:r>
        <w:r w:rsidRPr="002E3514">
          <w:rPr>
            <w:rFonts w:ascii="Times New Roman" w:hAnsi="Times New Roman" w:cs="Times New Roman"/>
            <w:b/>
            <w:bCs/>
            <w:color w:val="2A2A2A"/>
            <w:shd w:val="clear" w:color="auto" w:fill="FFFFFF"/>
          </w:rPr>
          <w:t>Supplemen</w:t>
        </w:r>
        <w:r w:rsidRPr="002E3514">
          <w:rPr>
            <w:rFonts w:ascii="Times New Roman" w:hAnsi="Times New Roman" w:cs="Times New Roman"/>
            <w:b/>
            <w:bCs/>
            <w:shd w:val="clear" w:color="auto" w:fill="FFFFFF"/>
          </w:rPr>
          <w:t>tary Fig 1D</w:t>
        </w:r>
        <w:r w:rsidRPr="002E3514">
          <w:rPr>
            <w:rFonts w:ascii="Times New Roman" w:hAnsi="Times New Roman" w:cs="Times New Roman"/>
          </w:rPr>
          <w:t xml:space="preserve">). </w:t>
        </w:r>
        <w:r w:rsidRPr="002E3514">
          <w:rPr>
            <w:rFonts w:ascii="Times New Roman" w:hAnsi="Times New Roman" w:cs="Times New Roman"/>
            <w:color w:val="131413"/>
          </w:rPr>
          <w:t xml:space="preserve">In line with the decreased </w:t>
        </w:r>
        <w:r w:rsidRPr="002E3514">
          <w:rPr>
            <w:rFonts w:ascii="Times New Roman" w:hAnsi="Times New Roman" w:cs="Times New Roman"/>
            <w:color w:val="000000"/>
          </w:rPr>
          <w:t>fecal output</w:t>
        </w:r>
        <w:r w:rsidRPr="002E3514">
          <w:rPr>
            <w:rFonts w:ascii="Times New Roman" w:hAnsi="Times New Roman" w:cs="Times New Roman"/>
          </w:rPr>
          <w:t xml:space="preserve">, </w:t>
        </w:r>
        <w:r w:rsidRPr="002E3514">
          <w:rPr>
            <w:rFonts w:ascii="Times New Roman" w:hAnsi="Times New Roman" w:cs="Times New Roman"/>
            <w:color w:val="131413"/>
          </w:rPr>
          <w:t xml:space="preserve">samples from inulin-fed mice consistently exhibited higher </w:t>
        </w:r>
        <w:r w:rsidRPr="002E3514">
          <w:rPr>
            <w:rFonts w:ascii="Times New Roman" w:hAnsi="Times New Roman" w:cs="Times New Roman"/>
            <w:color w:val="000000"/>
          </w:rPr>
          <w:t>fecal bacterial density</w:t>
        </w:r>
        <w:r w:rsidRPr="002E3514">
          <w:rPr>
            <w:rFonts w:ascii="Times New Roman" w:hAnsi="Times New Roman" w:cs="Times New Roman"/>
          </w:rPr>
          <w:t>, signaling a longer colonic transit time that available for colonic microbial fermentation of dietary substrate in inulin groups (</w:t>
        </w:r>
        <w:r w:rsidRPr="002E3514">
          <w:rPr>
            <w:rFonts w:ascii="Times New Roman" w:hAnsi="Times New Roman" w:cs="Times New Roman"/>
            <w:b/>
            <w:bCs/>
            <w:color w:val="2A2A2A"/>
            <w:shd w:val="clear" w:color="auto" w:fill="FFFFFF"/>
          </w:rPr>
          <w:t>Supplemen</w:t>
        </w:r>
        <w:r w:rsidRPr="002E3514">
          <w:rPr>
            <w:rFonts w:ascii="Times New Roman" w:hAnsi="Times New Roman" w:cs="Times New Roman"/>
            <w:b/>
            <w:bCs/>
            <w:shd w:val="clear" w:color="auto" w:fill="FFFFFF"/>
          </w:rPr>
          <w:t>tary Fig 1</w:t>
        </w:r>
        <w:r w:rsidRPr="002E3514">
          <w:rPr>
            <w:rFonts w:ascii="Times New Roman" w:hAnsi="Times New Roman" w:cs="Times New Roman"/>
          </w:rPr>
          <w:t xml:space="preserve">). </w:t>
        </w:r>
      </w:ins>
    </w:p>
    <w:p w14:paraId="1C5D040C" w14:textId="77777777" w:rsidR="00B604E1" w:rsidRDefault="00B604E1" w:rsidP="00B604E1">
      <w:pPr>
        <w:jc w:val="both"/>
        <w:rPr>
          <w:ins w:id="1106" w:author="Chen Liao" w:date="2021-03-18T21:15:00Z"/>
          <w:rFonts w:ascii="Times New Roman" w:hAnsi="Times New Roman" w:cs="Times New Roman"/>
        </w:rPr>
      </w:pPr>
    </w:p>
    <w:p w14:paraId="3314B5DF" w14:textId="7340E9FA" w:rsidR="00C9657D" w:rsidRDefault="00052290" w:rsidP="00B604E1">
      <w:pPr>
        <w:jc w:val="both"/>
        <w:rPr>
          <w:ins w:id="1107" w:author="Chen Liao" w:date="2021-03-14T08:05:00Z"/>
          <w:rFonts w:ascii="Times New Roman" w:hAnsi="Times New Roman" w:cs="Times New Roman"/>
        </w:rPr>
        <w:pPrChange w:id="1108" w:author="Chen Liao" w:date="2021-03-18T21:15:00Z">
          <w:pPr>
            <w:ind w:firstLineChars="100" w:firstLine="240"/>
            <w:jc w:val="both"/>
          </w:pPr>
        </w:pPrChange>
      </w:pPr>
      <w:r w:rsidRPr="00203483">
        <w:rPr>
          <w:rFonts w:ascii="Times New Roman" w:hAnsi="Times New Roman" w:cs="Times New Roman"/>
        </w:rPr>
        <w:t>Overall, these findings,</w:t>
      </w:r>
      <w:r w:rsidRPr="001B058D">
        <w:rPr>
          <w:rFonts w:ascii="Times New Roman" w:hAnsi="Times New Roman" w:cs="Times New Roman"/>
        </w:rPr>
        <w:t xml:space="preserve"> </w:t>
      </w:r>
      <w:r w:rsidRPr="00203483">
        <w:rPr>
          <w:rFonts w:ascii="Times New Roman" w:hAnsi="Times New Roman" w:cs="Times New Roman"/>
        </w:rPr>
        <w:t xml:space="preserve">together with findings from </w:t>
      </w:r>
      <w:r w:rsidRPr="004D26A3">
        <w:rPr>
          <w:rFonts w:ascii="Times New Roman" w:hAnsi="Times New Roman" w:cs="Times New Roman"/>
        </w:rPr>
        <w:t>re-analysis of</w:t>
      </w:r>
      <w:r w:rsidRPr="002E43AE">
        <w:rPr>
          <w:rFonts w:ascii="Times New Roman" w:hAnsi="Times New Roman" w:cs="Times New Roman"/>
        </w:rPr>
        <w:t xml:space="preserve"> the independent study data,</w:t>
      </w:r>
      <w:r w:rsidRPr="00331C2E">
        <w:rPr>
          <w:rFonts w:ascii="Times New Roman" w:hAnsi="Times New Roman" w:cs="Times New Roman"/>
        </w:rPr>
        <w:t xml:space="preserve"> </w:t>
      </w:r>
      <w:r w:rsidRPr="00596CB1">
        <w:rPr>
          <w:rFonts w:ascii="Times New Roman" w:hAnsi="Times New Roman" w:cs="Times New Roman"/>
        </w:rPr>
        <w:t xml:space="preserve">suggest </w:t>
      </w:r>
      <w:r w:rsidRPr="00E84517">
        <w:rPr>
          <w:rFonts w:ascii="Times New Roman" w:hAnsi="Times New Roman" w:cs="Times New Roman"/>
        </w:rPr>
        <w:t xml:space="preserve">a </w:t>
      </w:r>
      <w:r w:rsidR="00F20B31" w:rsidRPr="00CA756F">
        <w:rPr>
          <w:rFonts w:ascii="Times New Roman" w:hAnsi="Times New Roman" w:cs="Times New Roman"/>
        </w:rPr>
        <w:t xml:space="preserve">baseline-dependent </w:t>
      </w:r>
      <w:r w:rsidRPr="00CA756F">
        <w:rPr>
          <w:rFonts w:ascii="Times New Roman" w:hAnsi="Times New Roman" w:cs="Times New Roman"/>
        </w:rPr>
        <w:t xml:space="preserve">microbial </w:t>
      </w:r>
      <w:r w:rsidR="003B0663" w:rsidRPr="001B058D">
        <w:rPr>
          <w:rFonts w:ascii="Times New Roman" w:hAnsi="Times New Roman" w:cs="Times New Roman"/>
        </w:rPr>
        <w:t xml:space="preserve">dynamic </w:t>
      </w:r>
      <w:r w:rsidRPr="002E3514">
        <w:rPr>
          <w:rFonts w:ascii="Times New Roman" w:hAnsi="Times New Roman" w:cs="Times New Roman"/>
        </w:rPr>
        <w:t xml:space="preserve">response to dietary fiber intervention, which consists of initial changes in composition, function and SCFA metabolism, and long-term adaptation </w:t>
      </w:r>
      <w:r w:rsidR="0042582C" w:rsidRPr="002E3514">
        <w:rPr>
          <w:rFonts w:ascii="Times New Roman" w:hAnsi="Times New Roman" w:cs="Times New Roman"/>
        </w:rPr>
        <w:t xml:space="preserve">indicating the achievement of a </w:t>
      </w:r>
      <w:r w:rsidR="003B0663" w:rsidRPr="002E3514">
        <w:rPr>
          <w:rFonts w:ascii="Times New Roman" w:hAnsi="Times New Roman" w:cs="Times New Roman"/>
        </w:rPr>
        <w:t>final</w:t>
      </w:r>
      <w:r w:rsidR="0042582C" w:rsidRPr="002E3514">
        <w:rPr>
          <w:rFonts w:ascii="Times New Roman" w:hAnsi="Times New Roman" w:cs="Times New Roman"/>
        </w:rPr>
        <w:t xml:space="preserve"> state</w:t>
      </w:r>
      <w:r w:rsidRPr="002E3514">
        <w:rPr>
          <w:rFonts w:ascii="Times New Roman" w:hAnsi="Times New Roman" w:cs="Times New Roman"/>
        </w:rPr>
        <w:t xml:space="preserve">. </w:t>
      </w:r>
    </w:p>
    <w:p w14:paraId="005F9B9B" w14:textId="6EE142ED" w:rsidR="00211FC4" w:rsidRDefault="00211FC4" w:rsidP="00211FC4">
      <w:pPr>
        <w:jc w:val="both"/>
        <w:rPr>
          <w:ins w:id="1109" w:author="Chen Liao" w:date="2021-03-18T17:31:00Z"/>
          <w:rFonts w:ascii="Times New Roman" w:hAnsi="Times New Roman" w:cs="Times New Roman"/>
        </w:rPr>
      </w:pPr>
    </w:p>
    <w:p w14:paraId="52D17216" w14:textId="332582C3" w:rsidR="00211FC4" w:rsidRPr="00DF26A5" w:rsidDel="00A53DC0" w:rsidRDefault="00211FC4" w:rsidP="00211FC4">
      <w:pPr>
        <w:jc w:val="both"/>
        <w:rPr>
          <w:del w:id="1110" w:author="Chen Liao" w:date="2021-03-18T17:32:00Z"/>
          <w:rFonts w:ascii="Times New Roman" w:hAnsi="Times New Roman" w:cs="Times New Roman"/>
          <w:rPrChange w:id="1111" w:author="Chen Liao" w:date="2021-03-09T15:09:00Z">
            <w:rPr>
              <w:del w:id="1112" w:author="Chen Liao" w:date="2021-03-18T17:32:00Z"/>
              <w:rFonts w:ascii="Times New Roman" w:hAnsi="Times New Roman" w:cs="Times New Roman"/>
              <w:sz w:val="20"/>
              <w:szCs w:val="20"/>
            </w:rPr>
          </w:rPrChange>
        </w:rPr>
        <w:pPrChange w:id="1113" w:author="Chen Liao" w:date="2021-03-18T17:31:00Z">
          <w:pPr>
            <w:ind w:firstLineChars="100" w:firstLine="200"/>
            <w:jc w:val="both"/>
          </w:pPr>
        </w:pPrChange>
      </w:pPr>
    </w:p>
    <w:p w14:paraId="5CFB99B8" w14:textId="2121E2E6" w:rsidR="00863D10" w:rsidRDefault="00A73AEF" w:rsidP="00981376">
      <w:pPr>
        <w:jc w:val="center"/>
        <w:rPr>
          <w:ins w:id="1114" w:author="Chen Liao" w:date="2021-03-14T07:55:00Z"/>
          <w:rFonts w:ascii="Times New Roman" w:hAnsi="Times New Roman" w:cs="Times New Roman"/>
        </w:rPr>
      </w:pPr>
      <w:ins w:id="1115" w:author="Chen Liao" w:date="2021-03-18T20:44:00Z">
        <w:r>
          <w:rPr>
            <w:rFonts w:ascii="Times New Roman" w:hAnsi="Times New Roman" w:cs="Times New Roman"/>
            <w:noProof/>
          </w:rPr>
          <w:drawing>
            <wp:inline distT="0" distB="0" distL="0" distR="0" wp14:anchorId="2C0A4F13" wp14:editId="10E89CB6">
              <wp:extent cx="4401178" cy="6902166"/>
              <wp:effectExtent l="0" t="0" r="6350" b="0"/>
              <wp:docPr id="1" name="Picture 1" descr="A picture containing lit,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t, light, dar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5978" cy="6941058"/>
                      </a:xfrm>
                      <a:prstGeom prst="rect">
                        <a:avLst/>
                      </a:prstGeom>
                    </pic:spPr>
                  </pic:pic>
                </a:graphicData>
              </a:graphic>
            </wp:inline>
          </w:drawing>
        </w:r>
      </w:ins>
    </w:p>
    <w:p w14:paraId="01048429" w14:textId="77777777" w:rsidR="00122DA9" w:rsidRPr="00DF26A5" w:rsidRDefault="00122DA9" w:rsidP="002E3514">
      <w:pPr>
        <w:jc w:val="center"/>
        <w:rPr>
          <w:rFonts w:ascii="Times New Roman" w:hAnsi="Times New Roman" w:cs="Times New Roman"/>
          <w:rPrChange w:id="1116" w:author="Chen Liao" w:date="2021-03-09T15:09:00Z">
            <w:rPr>
              <w:rFonts w:ascii="Times New Roman" w:hAnsi="Times New Roman" w:cs="Times New Roman"/>
              <w:sz w:val="20"/>
              <w:szCs w:val="20"/>
            </w:rPr>
          </w:rPrChange>
        </w:rPr>
      </w:pPr>
    </w:p>
    <w:p w14:paraId="63D2E208" w14:textId="298FBFD4" w:rsidR="001E0C1B" w:rsidRPr="00B604E1" w:rsidRDefault="003F7598" w:rsidP="00203483">
      <w:pPr>
        <w:pStyle w:val="paragraph"/>
        <w:spacing w:before="0" w:beforeAutospacing="0" w:after="0" w:afterAutospacing="0"/>
        <w:jc w:val="both"/>
        <w:rPr>
          <w:rFonts w:ascii="Times New Roman" w:hAnsi="Times New Roman" w:cs="Times New Roman"/>
          <w:color w:val="000000"/>
          <w:sz w:val="20"/>
          <w:szCs w:val="20"/>
          <w:rPrChange w:id="1117" w:author="Chen Liao" w:date="2021-03-18T21:15:00Z">
            <w:rPr>
              <w:rFonts w:ascii="Times New Roman" w:hAnsi="Times New Roman" w:cs="Times New Roman"/>
              <w:color w:val="000000"/>
              <w:sz w:val="20"/>
              <w:szCs w:val="20"/>
            </w:rPr>
          </w:rPrChange>
        </w:rPr>
      </w:pPr>
      <w:r w:rsidRPr="00B604E1">
        <w:rPr>
          <w:rFonts w:ascii="Times New Roman" w:hAnsi="Times New Roman" w:cs="Times New Roman"/>
          <w:b/>
          <w:bCs/>
          <w:color w:val="000000"/>
          <w:sz w:val="20"/>
          <w:szCs w:val="20"/>
          <w:rPrChange w:id="1118" w:author="Chen Liao" w:date="2021-03-18T21:15:00Z">
            <w:rPr>
              <w:rFonts w:ascii="Times New Roman" w:hAnsi="Times New Roman" w:cs="Times New Roman"/>
              <w:b/>
              <w:bCs/>
              <w:color w:val="000000"/>
              <w:sz w:val="20"/>
              <w:szCs w:val="20"/>
            </w:rPr>
          </w:rPrChange>
        </w:rPr>
        <w:t>Figure 2.</w:t>
      </w:r>
      <w:r w:rsidRPr="00B604E1">
        <w:rPr>
          <w:rFonts w:ascii="Times New Roman" w:hAnsi="Times New Roman" w:cs="Times New Roman"/>
          <w:color w:val="000000"/>
          <w:sz w:val="20"/>
          <w:szCs w:val="20"/>
          <w:rPrChange w:id="1119" w:author="Chen Liao" w:date="2021-03-18T21:15:00Z">
            <w:rPr>
              <w:rFonts w:ascii="Times New Roman" w:hAnsi="Times New Roman" w:cs="Times New Roman"/>
              <w:color w:val="000000"/>
              <w:sz w:val="20"/>
              <w:szCs w:val="20"/>
            </w:rPr>
          </w:rPrChange>
        </w:rPr>
        <w:t xml:space="preserve"> </w:t>
      </w:r>
      <w:r w:rsidRPr="00B604E1">
        <w:rPr>
          <w:rFonts w:ascii="Times New Roman" w:hAnsi="Times New Roman" w:cs="Times New Roman"/>
          <w:b/>
          <w:bCs/>
          <w:color w:val="000000"/>
          <w:sz w:val="20"/>
          <w:szCs w:val="20"/>
          <w:rPrChange w:id="1120" w:author="Chen Liao" w:date="2021-03-18T21:15:00Z">
            <w:rPr>
              <w:rFonts w:ascii="Times New Roman" w:hAnsi="Times New Roman" w:cs="Times New Roman"/>
              <w:b/>
              <w:bCs/>
              <w:color w:val="000000"/>
              <w:sz w:val="20"/>
              <w:szCs w:val="20"/>
            </w:rPr>
          </w:rPrChange>
        </w:rPr>
        <w:t xml:space="preserve">Dynamical responses of </w:t>
      </w:r>
      <w:r w:rsidR="006F4D87" w:rsidRPr="00B604E1">
        <w:rPr>
          <w:rFonts w:ascii="Times New Roman" w:hAnsi="Times New Roman" w:cs="Times New Roman"/>
          <w:b/>
          <w:bCs/>
          <w:color w:val="000000"/>
          <w:sz w:val="20"/>
          <w:szCs w:val="20"/>
          <w:rPrChange w:id="1121" w:author="Chen Liao" w:date="2021-03-18T21:15:00Z">
            <w:rPr>
              <w:rFonts w:ascii="Times New Roman" w:hAnsi="Times New Roman" w:cs="Times New Roman"/>
              <w:b/>
              <w:bCs/>
              <w:color w:val="000000"/>
              <w:sz w:val="20"/>
              <w:szCs w:val="20"/>
            </w:rPr>
          </w:rPrChange>
        </w:rPr>
        <w:t>short-chain fatty acid (</w:t>
      </w:r>
      <w:r w:rsidRPr="00B604E1">
        <w:rPr>
          <w:rFonts w:ascii="Times New Roman" w:hAnsi="Times New Roman" w:cs="Times New Roman"/>
          <w:b/>
          <w:bCs/>
          <w:color w:val="000000"/>
          <w:sz w:val="20"/>
          <w:szCs w:val="20"/>
          <w:rPrChange w:id="1122" w:author="Chen Liao" w:date="2021-03-18T21:15:00Z">
            <w:rPr>
              <w:rFonts w:ascii="Times New Roman" w:hAnsi="Times New Roman" w:cs="Times New Roman"/>
              <w:b/>
              <w:bCs/>
              <w:color w:val="000000"/>
              <w:sz w:val="20"/>
              <w:szCs w:val="20"/>
            </w:rPr>
          </w:rPrChange>
        </w:rPr>
        <w:t>SCFA</w:t>
      </w:r>
      <w:r w:rsidR="006F4D87" w:rsidRPr="00B604E1">
        <w:rPr>
          <w:rFonts w:ascii="Times New Roman" w:hAnsi="Times New Roman" w:cs="Times New Roman"/>
          <w:b/>
          <w:bCs/>
          <w:color w:val="000000"/>
          <w:sz w:val="20"/>
          <w:szCs w:val="20"/>
          <w:rPrChange w:id="1123" w:author="Chen Liao" w:date="2021-03-18T21:15:00Z">
            <w:rPr>
              <w:rFonts w:ascii="Times New Roman" w:hAnsi="Times New Roman" w:cs="Times New Roman"/>
              <w:b/>
              <w:bCs/>
              <w:color w:val="000000"/>
              <w:sz w:val="20"/>
              <w:szCs w:val="20"/>
            </w:rPr>
          </w:rPrChange>
        </w:rPr>
        <w:t>)</w:t>
      </w:r>
      <w:r w:rsidRPr="00B604E1">
        <w:rPr>
          <w:rFonts w:ascii="Times New Roman" w:hAnsi="Times New Roman" w:cs="Times New Roman"/>
          <w:b/>
          <w:bCs/>
          <w:color w:val="000000"/>
          <w:sz w:val="20"/>
          <w:szCs w:val="20"/>
          <w:rPrChange w:id="1124" w:author="Chen Liao" w:date="2021-03-18T21:15:00Z">
            <w:rPr>
              <w:rFonts w:ascii="Times New Roman" w:hAnsi="Times New Roman" w:cs="Times New Roman"/>
              <w:b/>
              <w:bCs/>
              <w:color w:val="000000"/>
              <w:sz w:val="20"/>
              <w:szCs w:val="20"/>
            </w:rPr>
          </w:rPrChange>
        </w:rPr>
        <w:t xml:space="preserve"> metabolism </w:t>
      </w:r>
      <w:r w:rsidR="003D3D55" w:rsidRPr="00B604E1">
        <w:rPr>
          <w:rFonts w:ascii="Times New Roman" w:hAnsi="Times New Roman" w:cs="Times New Roman"/>
          <w:b/>
          <w:bCs/>
          <w:color w:val="000000"/>
          <w:sz w:val="20"/>
          <w:szCs w:val="20"/>
          <w:rPrChange w:id="1125" w:author="Chen Liao" w:date="2021-03-18T21:15:00Z">
            <w:rPr>
              <w:rFonts w:ascii="Times New Roman" w:hAnsi="Times New Roman" w:cs="Times New Roman"/>
              <w:b/>
              <w:bCs/>
              <w:color w:val="000000"/>
              <w:sz w:val="20"/>
              <w:szCs w:val="20"/>
            </w:rPr>
          </w:rPrChange>
        </w:rPr>
        <w:t xml:space="preserve">and </w:t>
      </w:r>
      <w:r w:rsidR="00B83C5F" w:rsidRPr="00B604E1">
        <w:rPr>
          <w:rFonts w:ascii="Times New Roman" w:hAnsi="Times New Roman" w:cs="Times New Roman"/>
          <w:b/>
          <w:bCs/>
          <w:color w:val="000000"/>
          <w:sz w:val="20"/>
          <w:szCs w:val="20"/>
          <w:rPrChange w:id="1126" w:author="Chen Liao" w:date="2021-03-18T21:15:00Z">
            <w:rPr>
              <w:rFonts w:ascii="Times New Roman" w:hAnsi="Times New Roman" w:cs="Times New Roman"/>
              <w:b/>
              <w:bCs/>
              <w:color w:val="000000"/>
              <w:sz w:val="20"/>
              <w:szCs w:val="20"/>
            </w:rPr>
          </w:rPrChange>
        </w:rPr>
        <w:t xml:space="preserve">murine </w:t>
      </w:r>
      <w:r w:rsidR="003D3D55" w:rsidRPr="00B604E1">
        <w:rPr>
          <w:rFonts w:ascii="Times New Roman" w:hAnsi="Times New Roman" w:cs="Times New Roman"/>
          <w:b/>
          <w:bCs/>
          <w:color w:val="000000"/>
          <w:sz w:val="20"/>
          <w:szCs w:val="20"/>
          <w:rPrChange w:id="1127" w:author="Chen Liao" w:date="2021-03-18T21:15:00Z">
            <w:rPr>
              <w:rFonts w:ascii="Times New Roman" w:hAnsi="Times New Roman" w:cs="Times New Roman"/>
              <w:b/>
              <w:bCs/>
              <w:color w:val="000000"/>
              <w:sz w:val="20"/>
              <w:szCs w:val="20"/>
            </w:rPr>
          </w:rPrChange>
        </w:rPr>
        <w:t xml:space="preserve">gut microbiome </w:t>
      </w:r>
      <w:r w:rsidRPr="00B604E1">
        <w:rPr>
          <w:rFonts w:ascii="Times New Roman" w:hAnsi="Times New Roman" w:cs="Times New Roman"/>
          <w:b/>
          <w:bCs/>
          <w:color w:val="000000"/>
          <w:sz w:val="20"/>
          <w:szCs w:val="20"/>
          <w:rPrChange w:id="1128" w:author="Chen Liao" w:date="2021-03-18T21:15:00Z">
            <w:rPr>
              <w:rFonts w:ascii="Times New Roman" w:hAnsi="Times New Roman" w:cs="Times New Roman"/>
              <w:b/>
              <w:bCs/>
              <w:color w:val="000000"/>
              <w:sz w:val="20"/>
              <w:szCs w:val="20"/>
            </w:rPr>
          </w:rPrChange>
        </w:rPr>
        <w:t>to dietary fiber intervention.</w:t>
      </w:r>
      <w:r w:rsidR="006535CD" w:rsidRPr="00B604E1">
        <w:rPr>
          <w:rFonts w:ascii="Times New Roman" w:hAnsi="Times New Roman" w:cs="Times New Roman"/>
          <w:b/>
          <w:bCs/>
          <w:color w:val="000000"/>
          <w:sz w:val="20"/>
          <w:szCs w:val="20"/>
          <w:rPrChange w:id="1129" w:author="Chen Liao" w:date="2021-03-18T21:15:00Z">
            <w:rPr>
              <w:rFonts w:ascii="Times New Roman" w:hAnsi="Times New Roman" w:cs="Times New Roman"/>
              <w:b/>
              <w:bCs/>
              <w:color w:val="000000"/>
              <w:sz w:val="20"/>
              <w:szCs w:val="20"/>
            </w:rPr>
          </w:rPrChange>
        </w:rPr>
        <w:t xml:space="preserve"> A</w:t>
      </w:r>
      <w:r w:rsidR="00045561" w:rsidRPr="00B604E1">
        <w:rPr>
          <w:rFonts w:ascii="Times New Roman" w:hAnsi="Times New Roman" w:cs="Times New Roman"/>
          <w:color w:val="000000"/>
          <w:sz w:val="20"/>
          <w:szCs w:val="20"/>
          <w:rPrChange w:id="1130" w:author="Chen Liao" w:date="2021-03-18T21:15:00Z">
            <w:rPr>
              <w:rFonts w:ascii="Times New Roman" w:hAnsi="Times New Roman" w:cs="Times New Roman"/>
              <w:color w:val="000000"/>
              <w:sz w:val="20"/>
              <w:szCs w:val="20"/>
            </w:rPr>
          </w:rPrChange>
        </w:rPr>
        <w:t>-</w:t>
      </w:r>
      <w:r w:rsidR="00045561" w:rsidRPr="00B604E1">
        <w:rPr>
          <w:rFonts w:ascii="Times New Roman" w:hAnsi="Times New Roman" w:cs="Times New Roman"/>
          <w:b/>
          <w:bCs/>
          <w:color w:val="000000"/>
          <w:sz w:val="20"/>
          <w:szCs w:val="20"/>
          <w:rPrChange w:id="1131" w:author="Chen Liao" w:date="2021-03-18T21:15:00Z">
            <w:rPr>
              <w:rFonts w:ascii="Times New Roman" w:hAnsi="Times New Roman" w:cs="Times New Roman"/>
              <w:b/>
              <w:bCs/>
              <w:color w:val="000000"/>
              <w:sz w:val="20"/>
              <w:szCs w:val="20"/>
            </w:rPr>
          </w:rPrChange>
        </w:rPr>
        <w:t>C</w:t>
      </w:r>
      <w:r w:rsidR="00FF0437" w:rsidRPr="00B604E1">
        <w:rPr>
          <w:rFonts w:ascii="Times New Roman" w:hAnsi="Times New Roman" w:cs="Times New Roman"/>
          <w:b/>
          <w:bCs/>
          <w:color w:val="000000"/>
          <w:sz w:val="20"/>
          <w:szCs w:val="20"/>
          <w:rPrChange w:id="1132" w:author="Chen Liao" w:date="2021-03-18T21:15:00Z">
            <w:rPr>
              <w:rFonts w:ascii="Times New Roman" w:hAnsi="Times New Roman" w:cs="Times New Roman"/>
              <w:b/>
              <w:bCs/>
              <w:color w:val="000000"/>
              <w:sz w:val="20"/>
              <w:szCs w:val="20"/>
            </w:rPr>
          </w:rPrChange>
        </w:rPr>
        <w:t>.</w:t>
      </w:r>
      <w:r w:rsidR="00045561" w:rsidRPr="00B604E1">
        <w:rPr>
          <w:rFonts w:ascii="Times New Roman" w:hAnsi="Times New Roman" w:cs="Times New Roman"/>
          <w:color w:val="000000"/>
          <w:sz w:val="20"/>
          <w:szCs w:val="20"/>
          <w:rPrChange w:id="1133" w:author="Chen Liao" w:date="2021-03-18T21:15:00Z">
            <w:rPr>
              <w:rFonts w:ascii="Times New Roman" w:hAnsi="Times New Roman" w:cs="Times New Roman"/>
              <w:color w:val="000000"/>
              <w:sz w:val="20"/>
              <w:szCs w:val="20"/>
            </w:rPr>
          </w:rPrChange>
        </w:rPr>
        <w:t xml:space="preserve"> </w:t>
      </w:r>
      <w:r w:rsidRPr="00B604E1">
        <w:rPr>
          <w:rFonts w:ascii="Times New Roman" w:hAnsi="Times New Roman" w:cs="Times New Roman"/>
          <w:color w:val="000000"/>
          <w:sz w:val="20"/>
          <w:szCs w:val="20"/>
          <w:rPrChange w:id="1134" w:author="Chen Liao" w:date="2021-03-18T21:15:00Z">
            <w:rPr>
              <w:rFonts w:ascii="Times New Roman" w:hAnsi="Times New Roman" w:cs="Times New Roman"/>
              <w:color w:val="000000"/>
              <w:sz w:val="20"/>
              <w:szCs w:val="20"/>
            </w:rPr>
          </w:rPrChange>
        </w:rPr>
        <w:t xml:space="preserve">Temporal </w:t>
      </w:r>
      <w:r w:rsidR="00045561" w:rsidRPr="00B604E1">
        <w:rPr>
          <w:rFonts w:ascii="Times New Roman" w:hAnsi="Times New Roman" w:cs="Times New Roman"/>
          <w:color w:val="000000"/>
          <w:sz w:val="20"/>
          <w:szCs w:val="20"/>
          <w:rPrChange w:id="1135" w:author="Chen Liao" w:date="2021-03-18T21:15:00Z">
            <w:rPr>
              <w:rFonts w:ascii="Times New Roman" w:hAnsi="Times New Roman" w:cs="Times New Roman"/>
              <w:color w:val="000000"/>
              <w:sz w:val="20"/>
              <w:szCs w:val="20"/>
            </w:rPr>
          </w:rPrChange>
        </w:rPr>
        <w:t>changes</w:t>
      </w:r>
      <w:r w:rsidRPr="00B604E1">
        <w:rPr>
          <w:rFonts w:ascii="Times New Roman" w:hAnsi="Times New Roman" w:cs="Times New Roman"/>
          <w:color w:val="000000"/>
          <w:sz w:val="20"/>
          <w:szCs w:val="20"/>
          <w:rPrChange w:id="1136" w:author="Chen Liao" w:date="2021-03-18T21:15:00Z">
            <w:rPr>
              <w:rFonts w:ascii="Times New Roman" w:hAnsi="Times New Roman" w:cs="Times New Roman"/>
              <w:color w:val="000000"/>
              <w:sz w:val="20"/>
              <w:szCs w:val="20"/>
            </w:rPr>
          </w:rPrChange>
        </w:rPr>
        <w:t xml:space="preserve"> in fecal concentration </w:t>
      </w:r>
      <w:r w:rsidR="00833776" w:rsidRPr="00B604E1">
        <w:rPr>
          <w:rFonts w:ascii="Times New Roman" w:hAnsi="Times New Roman" w:cs="Times New Roman"/>
          <w:color w:val="000000"/>
          <w:sz w:val="20"/>
          <w:szCs w:val="20"/>
          <w:rPrChange w:id="1137" w:author="Chen Liao" w:date="2021-03-18T21:15:00Z">
            <w:rPr>
              <w:rFonts w:ascii="Times New Roman" w:hAnsi="Times New Roman" w:cs="Times New Roman"/>
              <w:color w:val="000000"/>
              <w:sz w:val="20"/>
              <w:szCs w:val="20"/>
            </w:rPr>
          </w:rPrChange>
        </w:rPr>
        <w:t>of three major SCFA</w:t>
      </w:r>
      <w:r w:rsidR="00712CF1" w:rsidRPr="00B604E1">
        <w:rPr>
          <w:rFonts w:ascii="Times New Roman" w:hAnsi="Times New Roman" w:cs="Times New Roman"/>
          <w:color w:val="000000"/>
          <w:sz w:val="20"/>
          <w:szCs w:val="20"/>
          <w:rPrChange w:id="1138" w:author="Chen Liao" w:date="2021-03-18T21:15:00Z">
            <w:rPr>
              <w:rFonts w:ascii="Times New Roman" w:hAnsi="Times New Roman" w:cs="Times New Roman"/>
              <w:color w:val="000000"/>
              <w:sz w:val="20"/>
              <w:szCs w:val="20"/>
            </w:rPr>
          </w:rPrChange>
        </w:rPr>
        <w:t>s</w:t>
      </w:r>
      <w:r w:rsidR="00045561" w:rsidRPr="00B604E1">
        <w:rPr>
          <w:rFonts w:ascii="Times New Roman" w:hAnsi="Times New Roman" w:cs="Times New Roman"/>
          <w:color w:val="000000"/>
          <w:sz w:val="20"/>
          <w:szCs w:val="20"/>
          <w:rPrChange w:id="1139" w:author="Chen Liao" w:date="2021-03-18T21:15:00Z">
            <w:rPr>
              <w:rFonts w:ascii="Times New Roman" w:hAnsi="Times New Roman" w:cs="Times New Roman"/>
              <w:color w:val="000000"/>
              <w:sz w:val="20"/>
              <w:szCs w:val="20"/>
            </w:rPr>
          </w:rPrChange>
        </w:rPr>
        <w:t xml:space="preserve"> (A)</w:t>
      </w:r>
      <w:r w:rsidR="00F26FBD" w:rsidRPr="00B604E1">
        <w:rPr>
          <w:rFonts w:ascii="Times New Roman" w:hAnsi="Times New Roman" w:cs="Times New Roman"/>
          <w:color w:val="000000"/>
          <w:sz w:val="20"/>
          <w:szCs w:val="20"/>
          <w:rPrChange w:id="1140" w:author="Chen Liao" w:date="2021-03-18T21:15:00Z">
            <w:rPr>
              <w:rFonts w:ascii="Times New Roman" w:hAnsi="Times New Roman" w:cs="Times New Roman"/>
              <w:color w:val="000000"/>
              <w:sz w:val="20"/>
              <w:szCs w:val="20"/>
            </w:rPr>
          </w:rPrChange>
        </w:rPr>
        <w:t xml:space="preserve">, </w:t>
      </w:r>
      <w:r w:rsidR="00045561" w:rsidRPr="00B604E1">
        <w:rPr>
          <w:rFonts w:ascii="Times New Roman" w:hAnsi="Times New Roman" w:cs="Times New Roman"/>
          <w:color w:val="000000"/>
          <w:sz w:val="20"/>
          <w:szCs w:val="20"/>
          <w:rPrChange w:id="1141" w:author="Chen Liao" w:date="2021-03-18T21:15:00Z">
            <w:rPr>
              <w:rFonts w:ascii="Times New Roman" w:hAnsi="Times New Roman" w:cs="Times New Roman"/>
              <w:color w:val="000000"/>
              <w:sz w:val="20"/>
              <w:szCs w:val="20"/>
            </w:rPr>
          </w:rPrChange>
        </w:rPr>
        <w:t>microbiota alpha diversity (</w:t>
      </w:r>
      <w:r w:rsidR="007A6A3F" w:rsidRPr="00B604E1">
        <w:rPr>
          <w:rFonts w:ascii="Times New Roman" w:hAnsi="Times New Roman" w:cs="Times New Roman"/>
          <w:color w:val="000000"/>
          <w:sz w:val="20"/>
          <w:szCs w:val="20"/>
          <w:rPrChange w:id="1142" w:author="Chen Liao" w:date="2021-03-18T21:15:00Z">
            <w:rPr>
              <w:rFonts w:ascii="Times New Roman" w:hAnsi="Times New Roman" w:cs="Times New Roman"/>
              <w:color w:val="000000"/>
              <w:sz w:val="20"/>
              <w:szCs w:val="20"/>
            </w:rPr>
          </w:rPrChange>
        </w:rPr>
        <w:t>B</w:t>
      </w:r>
      <w:r w:rsidR="00045561" w:rsidRPr="00B604E1">
        <w:rPr>
          <w:rFonts w:ascii="Times New Roman" w:hAnsi="Times New Roman" w:cs="Times New Roman"/>
          <w:color w:val="000000"/>
          <w:sz w:val="20"/>
          <w:szCs w:val="20"/>
          <w:rPrChange w:id="1143" w:author="Chen Liao" w:date="2021-03-18T21:15:00Z">
            <w:rPr>
              <w:rFonts w:ascii="Times New Roman" w:hAnsi="Times New Roman" w:cs="Times New Roman"/>
              <w:color w:val="000000"/>
              <w:sz w:val="20"/>
              <w:szCs w:val="20"/>
            </w:rPr>
          </w:rPrChange>
        </w:rPr>
        <w:t>)</w:t>
      </w:r>
      <w:r w:rsidR="007A6A3F" w:rsidRPr="00B604E1">
        <w:rPr>
          <w:rFonts w:ascii="Times New Roman" w:hAnsi="Times New Roman" w:cs="Times New Roman"/>
          <w:color w:val="000000"/>
          <w:sz w:val="20"/>
          <w:szCs w:val="20"/>
          <w:rPrChange w:id="1144" w:author="Chen Liao" w:date="2021-03-18T21:15:00Z">
            <w:rPr>
              <w:rFonts w:ascii="Times New Roman" w:hAnsi="Times New Roman" w:cs="Times New Roman"/>
              <w:color w:val="000000"/>
              <w:sz w:val="20"/>
              <w:szCs w:val="20"/>
            </w:rPr>
          </w:rPrChange>
        </w:rPr>
        <w:t xml:space="preserve">, and </w:t>
      </w:r>
      <w:r w:rsidR="00AF53E4" w:rsidRPr="00B604E1">
        <w:rPr>
          <w:rFonts w:ascii="Times New Roman" w:hAnsi="Times New Roman" w:cs="Times New Roman"/>
          <w:color w:val="000000"/>
          <w:sz w:val="20"/>
          <w:szCs w:val="20"/>
          <w:rPrChange w:id="1145" w:author="Chen Liao" w:date="2021-03-18T21:15:00Z">
            <w:rPr>
              <w:rFonts w:ascii="Times New Roman" w:hAnsi="Times New Roman" w:cs="Times New Roman"/>
              <w:color w:val="000000"/>
              <w:sz w:val="20"/>
              <w:szCs w:val="20"/>
            </w:rPr>
          </w:rPrChange>
        </w:rPr>
        <w:t xml:space="preserve">gene </w:t>
      </w:r>
      <w:ins w:id="1146" w:author="Chen Liao" w:date="2021-03-18T20:44:00Z">
        <w:r w:rsidR="00A73AEF" w:rsidRPr="00B604E1">
          <w:rPr>
            <w:rFonts w:ascii="Times New Roman" w:hAnsi="Times New Roman" w:cs="Times New Roman"/>
            <w:color w:val="000000"/>
            <w:sz w:val="20"/>
            <w:szCs w:val="20"/>
            <w:rPrChange w:id="1147" w:author="Chen Liao" w:date="2021-03-18T21:15:00Z">
              <w:rPr>
                <w:rFonts w:ascii="Times New Roman" w:hAnsi="Times New Roman" w:cs="Times New Roman"/>
                <w:color w:val="000000"/>
              </w:rPr>
            </w:rPrChange>
          </w:rPr>
          <w:t xml:space="preserve">family </w:t>
        </w:r>
      </w:ins>
      <w:r w:rsidR="00AF53E4" w:rsidRPr="00B604E1">
        <w:rPr>
          <w:rFonts w:ascii="Times New Roman" w:hAnsi="Times New Roman" w:cs="Times New Roman"/>
          <w:color w:val="000000"/>
          <w:sz w:val="20"/>
          <w:szCs w:val="20"/>
          <w:rPrChange w:id="1148" w:author="Chen Liao" w:date="2021-03-18T21:15:00Z">
            <w:rPr>
              <w:rFonts w:ascii="Times New Roman" w:hAnsi="Times New Roman" w:cs="Times New Roman"/>
              <w:color w:val="000000"/>
              <w:sz w:val="20"/>
              <w:szCs w:val="20"/>
            </w:rPr>
          </w:rPrChange>
        </w:rPr>
        <w:t>abundances of mice gut metagenome (C)</w:t>
      </w:r>
      <w:r w:rsidR="00833776" w:rsidRPr="00B604E1">
        <w:rPr>
          <w:rFonts w:ascii="Times New Roman" w:hAnsi="Times New Roman" w:cs="Times New Roman"/>
          <w:color w:val="000000"/>
          <w:sz w:val="20"/>
          <w:szCs w:val="20"/>
          <w:rPrChange w:id="1149" w:author="Chen Liao" w:date="2021-03-18T21:15:00Z">
            <w:rPr>
              <w:rFonts w:ascii="Times New Roman" w:hAnsi="Times New Roman" w:cs="Times New Roman"/>
              <w:color w:val="000000"/>
              <w:sz w:val="20"/>
              <w:szCs w:val="20"/>
            </w:rPr>
          </w:rPrChange>
        </w:rPr>
        <w:t xml:space="preserve"> </w:t>
      </w:r>
      <w:proofErr w:type="gramStart"/>
      <w:r w:rsidR="004327C4" w:rsidRPr="00B604E1">
        <w:rPr>
          <w:rFonts w:ascii="Times New Roman" w:hAnsi="Times New Roman" w:cs="Times New Roman"/>
          <w:color w:val="000000"/>
          <w:sz w:val="20"/>
          <w:szCs w:val="20"/>
          <w:rPrChange w:id="1150" w:author="Chen Liao" w:date="2021-03-18T21:15:00Z">
            <w:rPr>
              <w:rFonts w:ascii="Times New Roman" w:hAnsi="Times New Roman" w:cs="Times New Roman"/>
              <w:color w:val="000000"/>
              <w:sz w:val="20"/>
              <w:szCs w:val="20"/>
            </w:rPr>
          </w:rPrChange>
        </w:rPr>
        <w:t>during</w:t>
      </w:r>
      <w:proofErr w:type="gramEnd"/>
      <w:r w:rsidRPr="00B604E1">
        <w:rPr>
          <w:rFonts w:ascii="Times New Roman" w:hAnsi="Times New Roman" w:cs="Times New Roman"/>
          <w:color w:val="000000"/>
          <w:sz w:val="20"/>
          <w:szCs w:val="20"/>
          <w:rPrChange w:id="1151" w:author="Chen Liao" w:date="2021-03-18T21:15:00Z">
            <w:rPr>
              <w:rFonts w:ascii="Times New Roman" w:hAnsi="Times New Roman" w:cs="Times New Roman"/>
              <w:color w:val="000000"/>
              <w:sz w:val="20"/>
              <w:szCs w:val="20"/>
            </w:rPr>
          </w:rPrChange>
        </w:rPr>
        <w:t xml:space="preserve"> </w:t>
      </w:r>
      <w:r w:rsidR="007F0262" w:rsidRPr="00B604E1">
        <w:rPr>
          <w:rFonts w:ascii="Times New Roman" w:hAnsi="Times New Roman" w:cs="Times New Roman"/>
          <w:color w:val="000000"/>
          <w:sz w:val="20"/>
          <w:szCs w:val="20"/>
          <w:rPrChange w:id="1152" w:author="Chen Liao" w:date="2021-03-18T21:15:00Z">
            <w:rPr>
              <w:rFonts w:ascii="Times New Roman" w:hAnsi="Times New Roman" w:cs="Times New Roman"/>
              <w:color w:val="000000"/>
              <w:sz w:val="20"/>
              <w:szCs w:val="20"/>
            </w:rPr>
          </w:rPrChange>
        </w:rPr>
        <w:t>four weeks’</w:t>
      </w:r>
      <w:r w:rsidRPr="00B604E1">
        <w:rPr>
          <w:rFonts w:ascii="Times New Roman" w:hAnsi="Times New Roman" w:cs="Times New Roman"/>
          <w:color w:val="000000"/>
          <w:sz w:val="20"/>
          <w:szCs w:val="20"/>
          <w:rPrChange w:id="1153" w:author="Chen Liao" w:date="2021-03-18T21:15:00Z">
            <w:rPr>
              <w:rFonts w:ascii="Times New Roman" w:hAnsi="Times New Roman" w:cs="Times New Roman"/>
              <w:color w:val="000000"/>
              <w:sz w:val="20"/>
              <w:szCs w:val="20"/>
            </w:rPr>
          </w:rPrChange>
        </w:rPr>
        <w:t xml:space="preserve"> </w:t>
      </w:r>
      <w:r w:rsidR="00BF2489" w:rsidRPr="00B604E1">
        <w:rPr>
          <w:rFonts w:ascii="Times New Roman" w:hAnsi="Times New Roman" w:cs="Times New Roman"/>
          <w:color w:val="000000"/>
          <w:sz w:val="20"/>
          <w:szCs w:val="20"/>
          <w:rPrChange w:id="1154" w:author="Chen Liao" w:date="2021-03-18T21:15:00Z">
            <w:rPr>
              <w:rFonts w:ascii="Times New Roman" w:hAnsi="Times New Roman" w:cs="Times New Roman"/>
              <w:color w:val="000000"/>
              <w:sz w:val="20"/>
              <w:szCs w:val="20"/>
            </w:rPr>
          </w:rPrChange>
        </w:rPr>
        <w:t xml:space="preserve">dietary fiber </w:t>
      </w:r>
      <w:r w:rsidRPr="00B604E1">
        <w:rPr>
          <w:rFonts w:ascii="Times New Roman" w:hAnsi="Times New Roman" w:cs="Times New Roman"/>
          <w:color w:val="000000"/>
          <w:sz w:val="20"/>
          <w:szCs w:val="20"/>
          <w:rPrChange w:id="1155" w:author="Chen Liao" w:date="2021-03-18T21:15:00Z">
            <w:rPr>
              <w:rFonts w:ascii="Times New Roman" w:hAnsi="Times New Roman" w:cs="Times New Roman"/>
              <w:color w:val="000000"/>
              <w:sz w:val="20"/>
              <w:szCs w:val="20"/>
            </w:rPr>
          </w:rPrChange>
        </w:rPr>
        <w:t xml:space="preserve">intervention. </w:t>
      </w:r>
      <w:r w:rsidR="00712CF1" w:rsidRPr="00B604E1">
        <w:rPr>
          <w:rFonts w:ascii="Times New Roman" w:hAnsi="Times New Roman" w:cs="Times New Roman"/>
          <w:color w:val="000000"/>
          <w:sz w:val="20"/>
          <w:szCs w:val="20"/>
          <w:rPrChange w:id="1156" w:author="Chen Liao" w:date="2021-03-18T21:15:00Z">
            <w:rPr>
              <w:rFonts w:ascii="Times New Roman" w:hAnsi="Times New Roman" w:cs="Times New Roman"/>
              <w:color w:val="000000"/>
              <w:sz w:val="20"/>
              <w:szCs w:val="20"/>
            </w:rPr>
          </w:rPrChange>
        </w:rPr>
        <w:t xml:space="preserve">Both SCFA concentration and microbiota diversity show </w:t>
      </w:r>
      <w:bookmarkStart w:id="1157" w:name="_Hlk66176961"/>
      <w:r w:rsidR="00712CF1" w:rsidRPr="00B604E1">
        <w:rPr>
          <w:rFonts w:ascii="Times New Roman" w:hAnsi="Times New Roman" w:cs="Times New Roman"/>
          <w:color w:val="000000"/>
          <w:sz w:val="20"/>
          <w:szCs w:val="20"/>
          <w:rPrChange w:id="1158" w:author="Chen Liao" w:date="2021-03-18T21:15:00Z">
            <w:rPr>
              <w:rFonts w:ascii="Times New Roman" w:hAnsi="Times New Roman" w:cs="Times New Roman"/>
              <w:color w:val="000000"/>
              <w:sz w:val="20"/>
              <w:szCs w:val="20"/>
            </w:rPr>
          </w:rPrChange>
        </w:rPr>
        <w:t>short-term overshoot and long-term steady-state responses</w:t>
      </w:r>
      <w:bookmarkEnd w:id="1157"/>
      <w:r w:rsidR="00712CF1" w:rsidRPr="00B604E1">
        <w:rPr>
          <w:rFonts w:ascii="Times New Roman" w:hAnsi="Times New Roman" w:cs="Times New Roman"/>
          <w:color w:val="000000"/>
          <w:sz w:val="20"/>
          <w:szCs w:val="20"/>
          <w:rPrChange w:id="1159" w:author="Chen Liao" w:date="2021-03-18T21:15:00Z">
            <w:rPr>
              <w:rFonts w:ascii="Times New Roman" w:hAnsi="Times New Roman" w:cs="Times New Roman"/>
              <w:color w:val="000000"/>
              <w:sz w:val="20"/>
              <w:szCs w:val="20"/>
            </w:rPr>
          </w:rPrChange>
        </w:rPr>
        <w:t xml:space="preserve"> to inulin treatment. </w:t>
      </w:r>
      <w:r w:rsidR="00DF00B8" w:rsidRPr="00B604E1">
        <w:rPr>
          <w:rFonts w:ascii="Times New Roman" w:hAnsi="Times New Roman" w:cs="Times New Roman"/>
          <w:color w:val="000000"/>
          <w:sz w:val="20"/>
          <w:szCs w:val="20"/>
          <w:rPrChange w:id="1160" w:author="Chen Liao" w:date="2021-03-18T21:15:00Z">
            <w:rPr>
              <w:rFonts w:ascii="Times New Roman" w:hAnsi="Times New Roman" w:cs="Times New Roman"/>
              <w:color w:val="000000"/>
              <w:sz w:val="20"/>
              <w:szCs w:val="20"/>
            </w:rPr>
          </w:rPrChange>
        </w:rPr>
        <w:t>For</w:t>
      </w:r>
      <w:r w:rsidR="009526AE" w:rsidRPr="00B604E1">
        <w:rPr>
          <w:rFonts w:ascii="Times New Roman" w:hAnsi="Times New Roman" w:cs="Times New Roman"/>
          <w:color w:val="000000"/>
          <w:sz w:val="20"/>
          <w:szCs w:val="20"/>
          <w:rPrChange w:id="1161" w:author="Chen Liao" w:date="2021-03-18T21:15:00Z">
            <w:rPr>
              <w:rFonts w:ascii="Times New Roman" w:hAnsi="Times New Roman" w:cs="Times New Roman"/>
              <w:color w:val="000000"/>
              <w:sz w:val="20"/>
              <w:szCs w:val="20"/>
            </w:rPr>
          </w:rPrChange>
        </w:rPr>
        <w:t xml:space="preserve"> panel B, </w:t>
      </w:r>
      <w:r w:rsidR="009526AE" w:rsidRPr="00B604E1">
        <w:rPr>
          <w:rFonts w:ascii="Times New Roman" w:hAnsi="Times New Roman" w:cs="Times New Roman"/>
          <w:sz w:val="20"/>
          <w:szCs w:val="20"/>
          <w:rPrChange w:id="1162" w:author="Chen Liao" w:date="2021-03-18T21:15:00Z">
            <w:rPr>
              <w:rFonts w:ascii="Times New Roman" w:hAnsi="Times New Roman" w:cs="Times New Roman"/>
              <w:sz w:val="20"/>
              <w:szCs w:val="20"/>
            </w:rPr>
          </w:rPrChange>
        </w:rPr>
        <w:t xml:space="preserve">taxonomic labels w/ “Un.” group bacteria that are unclassified or uncultured at lower taxonomic ranks. </w:t>
      </w:r>
      <w:r w:rsidR="00DF00B8" w:rsidRPr="00B604E1">
        <w:rPr>
          <w:rFonts w:ascii="Times New Roman" w:hAnsi="Times New Roman" w:cs="Times New Roman"/>
          <w:sz w:val="20"/>
          <w:szCs w:val="20"/>
          <w:rPrChange w:id="1163" w:author="Chen Liao" w:date="2021-03-18T21:15:00Z">
            <w:rPr>
              <w:rFonts w:ascii="Times New Roman" w:hAnsi="Times New Roman" w:cs="Times New Roman"/>
              <w:sz w:val="20"/>
              <w:szCs w:val="20"/>
            </w:rPr>
          </w:rPrChange>
        </w:rPr>
        <w:t>For</w:t>
      </w:r>
      <w:r w:rsidR="009526AE" w:rsidRPr="00B604E1">
        <w:rPr>
          <w:rFonts w:ascii="Times New Roman" w:hAnsi="Times New Roman" w:cs="Times New Roman"/>
          <w:sz w:val="20"/>
          <w:szCs w:val="20"/>
          <w:rPrChange w:id="1164" w:author="Chen Liao" w:date="2021-03-18T21:15:00Z">
            <w:rPr>
              <w:rFonts w:ascii="Times New Roman" w:hAnsi="Times New Roman" w:cs="Times New Roman"/>
              <w:sz w:val="20"/>
              <w:szCs w:val="20"/>
            </w:rPr>
          </w:rPrChange>
        </w:rPr>
        <w:t xml:space="preserve"> panel C, </w:t>
      </w:r>
      <w:r w:rsidR="00505628" w:rsidRPr="00B604E1">
        <w:rPr>
          <w:rFonts w:ascii="Times New Roman" w:hAnsi="Times New Roman" w:cs="Times New Roman"/>
          <w:sz w:val="20"/>
          <w:szCs w:val="20"/>
          <w:rPrChange w:id="1165" w:author="Chen Liao" w:date="2021-03-18T21:15:00Z">
            <w:rPr>
              <w:rFonts w:ascii="Times New Roman" w:hAnsi="Times New Roman" w:cs="Times New Roman"/>
              <w:sz w:val="20"/>
              <w:szCs w:val="20"/>
            </w:rPr>
          </w:rPrChange>
        </w:rPr>
        <w:t>R</w:t>
      </w:r>
      <w:r w:rsidR="00505628" w:rsidRPr="00B604E1">
        <w:rPr>
          <w:rFonts w:ascii="Times New Roman" w:hAnsi="Times New Roman" w:cs="Times New Roman"/>
          <w:sz w:val="20"/>
          <w:szCs w:val="20"/>
          <w:vertAlign w:val="superscript"/>
          <w:rPrChange w:id="1166" w:author="Chen Liao" w:date="2021-03-18T21:15:00Z">
            <w:rPr>
              <w:rFonts w:ascii="Times New Roman" w:hAnsi="Times New Roman" w:cs="Times New Roman"/>
              <w:sz w:val="20"/>
              <w:szCs w:val="20"/>
              <w:vertAlign w:val="superscript"/>
            </w:rPr>
          </w:rPrChange>
        </w:rPr>
        <w:t>2</w:t>
      </w:r>
      <w:r w:rsidR="00505628" w:rsidRPr="00B604E1">
        <w:rPr>
          <w:rFonts w:ascii="Times New Roman" w:hAnsi="Times New Roman" w:cs="Times New Roman"/>
          <w:sz w:val="20"/>
          <w:szCs w:val="20"/>
          <w:rPrChange w:id="1167" w:author="Chen Liao" w:date="2021-03-18T21:15:00Z">
            <w:rPr>
              <w:rFonts w:ascii="Times New Roman" w:hAnsi="Times New Roman" w:cs="Times New Roman"/>
              <w:sz w:val="20"/>
              <w:szCs w:val="20"/>
            </w:rPr>
          </w:rPrChange>
        </w:rPr>
        <w:t xml:space="preserve"> and P-value were obtained from Adonis analysis, which tests for the difference in gene abundances during intervention (day 0: baseline, day 5: short-term response, day 31: long-</w:t>
      </w:r>
      <w:r w:rsidR="00505628" w:rsidRPr="00B604E1">
        <w:rPr>
          <w:rFonts w:ascii="Times New Roman" w:hAnsi="Times New Roman" w:cs="Times New Roman"/>
          <w:sz w:val="20"/>
          <w:szCs w:val="20"/>
          <w:rPrChange w:id="1168" w:author="Chen Liao" w:date="2021-03-18T21:15:00Z">
            <w:rPr>
              <w:rFonts w:ascii="Times New Roman" w:hAnsi="Times New Roman" w:cs="Times New Roman"/>
              <w:sz w:val="20"/>
              <w:szCs w:val="20"/>
            </w:rPr>
          </w:rPrChange>
        </w:rPr>
        <w:lastRenderedPageBreak/>
        <w:t xml:space="preserve">term response). </w:t>
      </w:r>
      <w:proofErr w:type="gramStart"/>
      <w:r w:rsidR="007F0262" w:rsidRPr="00B604E1">
        <w:rPr>
          <w:rFonts w:ascii="Times New Roman" w:hAnsi="Times New Roman" w:cs="Times New Roman"/>
          <w:b/>
          <w:bCs/>
          <w:color w:val="000000"/>
          <w:sz w:val="20"/>
          <w:szCs w:val="20"/>
          <w:rPrChange w:id="1169" w:author="Chen Liao" w:date="2021-03-18T21:15:00Z">
            <w:rPr>
              <w:rFonts w:ascii="Times New Roman" w:hAnsi="Times New Roman" w:cs="Times New Roman"/>
              <w:b/>
              <w:bCs/>
              <w:color w:val="000000"/>
              <w:sz w:val="20"/>
              <w:szCs w:val="20"/>
            </w:rPr>
          </w:rPrChange>
        </w:rPr>
        <w:t>D</w:t>
      </w:r>
      <w:r w:rsidR="001F5BC8" w:rsidRPr="00B604E1">
        <w:rPr>
          <w:rFonts w:ascii="Times New Roman" w:hAnsi="Times New Roman" w:cs="Times New Roman"/>
          <w:color w:val="000000"/>
          <w:sz w:val="20"/>
          <w:szCs w:val="20"/>
          <w:rPrChange w:id="1170" w:author="Chen Liao" w:date="2021-03-18T21:15:00Z">
            <w:rPr>
              <w:rFonts w:ascii="Times New Roman" w:hAnsi="Times New Roman" w:cs="Times New Roman"/>
              <w:color w:val="000000"/>
              <w:sz w:val="20"/>
              <w:szCs w:val="20"/>
            </w:rPr>
          </w:rPrChange>
        </w:rPr>
        <w:t>,</w:t>
      </w:r>
      <w:r w:rsidR="001F5BC8" w:rsidRPr="00B604E1">
        <w:rPr>
          <w:rFonts w:ascii="Times New Roman" w:hAnsi="Times New Roman" w:cs="Times New Roman"/>
          <w:b/>
          <w:bCs/>
          <w:color w:val="000000"/>
          <w:sz w:val="20"/>
          <w:szCs w:val="20"/>
          <w:rPrChange w:id="1171" w:author="Chen Liao" w:date="2021-03-18T21:15:00Z">
            <w:rPr>
              <w:rFonts w:ascii="Times New Roman" w:hAnsi="Times New Roman" w:cs="Times New Roman"/>
              <w:b/>
              <w:bCs/>
              <w:color w:val="000000"/>
              <w:sz w:val="20"/>
              <w:szCs w:val="20"/>
            </w:rPr>
          </w:rPrChange>
        </w:rPr>
        <w:t>E</w:t>
      </w:r>
      <w:r w:rsidR="00FF0437" w:rsidRPr="00B604E1">
        <w:rPr>
          <w:rFonts w:ascii="Times New Roman" w:hAnsi="Times New Roman" w:cs="Times New Roman"/>
          <w:b/>
          <w:bCs/>
          <w:color w:val="000000"/>
          <w:sz w:val="20"/>
          <w:szCs w:val="20"/>
          <w:rPrChange w:id="1172" w:author="Chen Liao" w:date="2021-03-18T21:15:00Z">
            <w:rPr>
              <w:rFonts w:ascii="Times New Roman" w:hAnsi="Times New Roman" w:cs="Times New Roman"/>
              <w:b/>
              <w:bCs/>
              <w:color w:val="000000"/>
              <w:sz w:val="20"/>
              <w:szCs w:val="20"/>
            </w:rPr>
          </w:rPrChange>
        </w:rPr>
        <w:t>.</w:t>
      </w:r>
      <w:proofErr w:type="gramEnd"/>
      <w:r w:rsidR="007F0262" w:rsidRPr="00B604E1">
        <w:rPr>
          <w:rFonts w:ascii="Times New Roman" w:hAnsi="Times New Roman" w:cs="Times New Roman"/>
          <w:color w:val="000000"/>
          <w:sz w:val="20"/>
          <w:szCs w:val="20"/>
          <w:rPrChange w:id="1173" w:author="Chen Liao" w:date="2021-03-18T21:15:00Z">
            <w:rPr>
              <w:rFonts w:ascii="Times New Roman" w:hAnsi="Times New Roman" w:cs="Times New Roman"/>
              <w:color w:val="000000"/>
              <w:sz w:val="20"/>
              <w:szCs w:val="20"/>
            </w:rPr>
          </w:rPrChange>
        </w:rPr>
        <w:t xml:space="preserve"> </w:t>
      </w:r>
      <w:bookmarkStart w:id="1174" w:name="OLE_LINK22"/>
      <w:bookmarkStart w:id="1175" w:name="OLE_LINK23"/>
      <w:r w:rsidR="0087177E" w:rsidRPr="00B604E1">
        <w:rPr>
          <w:rFonts w:ascii="Times New Roman" w:hAnsi="Times New Roman" w:cs="Times New Roman"/>
          <w:color w:val="000000"/>
          <w:sz w:val="20"/>
          <w:szCs w:val="20"/>
          <w:rPrChange w:id="1176" w:author="Chen Liao" w:date="2021-03-18T21:15:00Z">
            <w:rPr>
              <w:rFonts w:ascii="Times New Roman" w:hAnsi="Times New Roman" w:cs="Times New Roman"/>
              <w:color w:val="000000"/>
              <w:sz w:val="20"/>
              <w:szCs w:val="20"/>
            </w:rPr>
          </w:rPrChange>
        </w:rPr>
        <w:t>The r</w:t>
      </w:r>
      <w:r w:rsidR="00336C58" w:rsidRPr="00B604E1">
        <w:rPr>
          <w:rFonts w:ascii="Times New Roman" w:hAnsi="Times New Roman" w:cs="Times New Roman"/>
          <w:color w:val="000000"/>
          <w:sz w:val="20"/>
          <w:szCs w:val="20"/>
          <w:rPrChange w:id="1177" w:author="Chen Liao" w:date="2021-03-18T21:15:00Z">
            <w:rPr>
              <w:rFonts w:ascii="Times New Roman" w:hAnsi="Times New Roman" w:cs="Times New Roman"/>
              <w:color w:val="000000"/>
              <w:sz w:val="20"/>
              <w:szCs w:val="20"/>
            </w:rPr>
          </w:rPrChange>
        </w:rPr>
        <w:t>esponse t</w:t>
      </w:r>
      <w:r w:rsidR="0044164D" w:rsidRPr="00B604E1">
        <w:rPr>
          <w:rFonts w:ascii="Times New Roman" w:hAnsi="Times New Roman" w:cs="Times New Roman"/>
          <w:color w:val="000000"/>
          <w:sz w:val="20"/>
          <w:szCs w:val="20"/>
          <w:rPrChange w:id="1178" w:author="Chen Liao" w:date="2021-03-18T21:15:00Z">
            <w:rPr>
              <w:rFonts w:ascii="Times New Roman" w:hAnsi="Times New Roman" w:cs="Times New Roman"/>
              <w:color w:val="000000"/>
              <w:sz w:val="20"/>
              <w:szCs w:val="20"/>
            </w:rPr>
          </w:rPrChange>
        </w:rPr>
        <w:t>rajectories</w:t>
      </w:r>
      <w:r w:rsidR="00031299" w:rsidRPr="00B604E1">
        <w:rPr>
          <w:rFonts w:ascii="Times New Roman" w:hAnsi="Times New Roman" w:cs="Times New Roman"/>
          <w:color w:val="000000"/>
          <w:sz w:val="20"/>
          <w:szCs w:val="20"/>
          <w:rPrChange w:id="1179" w:author="Chen Liao" w:date="2021-03-18T21:15:00Z">
            <w:rPr>
              <w:rFonts w:ascii="Times New Roman" w:hAnsi="Times New Roman" w:cs="Times New Roman"/>
              <w:color w:val="000000"/>
              <w:sz w:val="20"/>
              <w:szCs w:val="20"/>
            </w:rPr>
          </w:rPrChange>
        </w:rPr>
        <w:t xml:space="preserve"> of </w:t>
      </w:r>
      <w:r w:rsidR="0002304F" w:rsidRPr="00B604E1">
        <w:rPr>
          <w:rFonts w:ascii="Times New Roman" w:hAnsi="Times New Roman" w:cs="Times New Roman"/>
          <w:color w:val="000000"/>
          <w:sz w:val="20"/>
          <w:szCs w:val="20"/>
          <w:rPrChange w:id="1180" w:author="Chen Liao" w:date="2021-03-18T21:15:00Z">
            <w:rPr>
              <w:rFonts w:ascii="Times New Roman" w:hAnsi="Times New Roman" w:cs="Times New Roman"/>
              <w:color w:val="000000"/>
              <w:sz w:val="20"/>
              <w:szCs w:val="20"/>
            </w:rPr>
          </w:rPrChange>
        </w:rPr>
        <w:t>gut microbiota</w:t>
      </w:r>
      <w:r w:rsidR="00505628" w:rsidRPr="00B604E1">
        <w:rPr>
          <w:rFonts w:ascii="Times New Roman" w:hAnsi="Times New Roman" w:cs="Times New Roman"/>
          <w:color w:val="000000"/>
          <w:sz w:val="20"/>
          <w:szCs w:val="20"/>
          <w:rPrChange w:id="1181" w:author="Chen Liao" w:date="2021-03-18T21:15:00Z">
            <w:rPr>
              <w:rFonts w:ascii="Times New Roman" w:hAnsi="Times New Roman" w:cs="Times New Roman"/>
              <w:color w:val="000000"/>
              <w:sz w:val="20"/>
              <w:szCs w:val="20"/>
            </w:rPr>
          </w:rPrChange>
        </w:rPr>
        <w:t xml:space="preserve"> composition</w:t>
      </w:r>
      <w:r w:rsidR="0002304F" w:rsidRPr="00B604E1">
        <w:rPr>
          <w:rFonts w:ascii="Times New Roman" w:hAnsi="Times New Roman" w:cs="Times New Roman"/>
          <w:color w:val="000000"/>
          <w:sz w:val="20"/>
          <w:szCs w:val="20"/>
          <w:rPrChange w:id="1182" w:author="Chen Liao" w:date="2021-03-18T21:15:00Z">
            <w:rPr>
              <w:rFonts w:ascii="Times New Roman" w:hAnsi="Times New Roman" w:cs="Times New Roman"/>
              <w:color w:val="000000"/>
              <w:sz w:val="20"/>
              <w:szCs w:val="20"/>
            </w:rPr>
          </w:rPrChange>
        </w:rPr>
        <w:t xml:space="preserve"> </w:t>
      </w:r>
      <w:r w:rsidR="007C3B14" w:rsidRPr="00B604E1">
        <w:rPr>
          <w:rFonts w:ascii="Times New Roman" w:hAnsi="Times New Roman" w:cs="Times New Roman"/>
          <w:color w:val="000000"/>
          <w:sz w:val="20"/>
          <w:szCs w:val="20"/>
          <w:rPrChange w:id="1183" w:author="Chen Liao" w:date="2021-03-18T21:15:00Z">
            <w:rPr>
              <w:rFonts w:ascii="Times New Roman" w:hAnsi="Times New Roman" w:cs="Times New Roman"/>
              <w:color w:val="000000"/>
              <w:sz w:val="20"/>
              <w:szCs w:val="20"/>
            </w:rPr>
          </w:rPrChange>
        </w:rPr>
        <w:t>to inulin</w:t>
      </w:r>
      <w:r w:rsidR="00505628" w:rsidRPr="00B604E1">
        <w:rPr>
          <w:rFonts w:ascii="Times New Roman" w:hAnsi="Times New Roman" w:cs="Times New Roman"/>
          <w:color w:val="000000"/>
          <w:sz w:val="20"/>
          <w:szCs w:val="20"/>
          <w:rPrChange w:id="1184" w:author="Chen Liao" w:date="2021-03-18T21:15:00Z">
            <w:rPr>
              <w:rFonts w:ascii="Times New Roman" w:hAnsi="Times New Roman" w:cs="Times New Roman"/>
              <w:color w:val="000000"/>
              <w:sz w:val="20"/>
              <w:szCs w:val="20"/>
            </w:rPr>
          </w:rPrChange>
        </w:rPr>
        <w:t xml:space="preserve"> as well as their </w:t>
      </w:r>
      <w:proofErr w:type="spellStart"/>
      <w:r w:rsidR="00045561" w:rsidRPr="00B604E1">
        <w:rPr>
          <w:rFonts w:ascii="Times New Roman" w:hAnsi="Times New Roman" w:cs="Times New Roman"/>
          <w:color w:val="000000"/>
          <w:sz w:val="20"/>
          <w:szCs w:val="20"/>
          <w:rPrChange w:id="1185" w:author="Chen Liao" w:date="2021-03-18T21:15:00Z">
            <w:rPr>
              <w:rFonts w:ascii="Times New Roman" w:hAnsi="Times New Roman" w:cs="Times New Roman"/>
              <w:color w:val="000000"/>
              <w:sz w:val="20"/>
              <w:szCs w:val="20"/>
            </w:rPr>
          </w:rPrChange>
        </w:rPr>
        <w:t>PCoA</w:t>
      </w:r>
      <w:proofErr w:type="spellEnd"/>
      <w:r w:rsidR="00045561" w:rsidRPr="00B604E1">
        <w:rPr>
          <w:rFonts w:ascii="Times New Roman" w:hAnsi="Times New Roman" w:cs="Times New Roman"/>
          <w:color w:val="000000"/>
          <w:sz w:val="20"/>
          <w:szCs w:val="20"/>
          <w:rPrChange w:id="1186" w:author="Chen Liao" w:date="2021-03-18T21:15:00Z">
            <w:rPr>
              <w:rFonts w:ascii="Times New Roman" w:hAnsi="Times New Roman" w:cs="Times New Roman"/>
              <w:color w:val="000000"/>
              <w:sz w:val="20"/>
              <w:szCs w:val="20"/>
            </w:rPr>
          </w:rPrChange>
        </w:rPr>
        <w:t xml:space="preserve"> (</w:t>
      </w:r>
      <w:r w:rsidR="00045561" w:rsidRPr="00B604E1">
        <w:rPr>
          <w:rFonts w:ascii="Times New Roman" w:hAnsi="Times New Roman" w:cs="Times New Roman"/>
          <w:color w:val="333333"/>
          <w:sz w:val="20"/>
          <w:szCs w:val="20"/>
          <w:shd w:val="clear" w:color="auto" w:fill="FFFFFF"/>
          <w:rPrChange w:id="1187" w:author="Chen Liao" w:date="2021-03-18T21:15:00Z">
            <w:rPr>
              <w:rFonts w:ascii="Times New Roman" w:hAnsi="Times New Roman" w:cs="Times New Roman"/>
              <w:color w:val="333333"/>
              <w:sz w:val="20"/>
              <w:szCs w:val="20"/>
              <w:shd w:val="clear" w:color="auto" w:fill="FFFFFF"/>
            </w:rPr>
          </w:rPrChange>
        </w:rPr>
        <w:t>p</w:t>
      </w:r>
      <w:r w:rsidR="007F0262" w:rsidRPr="00B604E1">
        <w:rPr>
          <w:rFonts w:ascii="Times New Roman" w:hAnsi="Times New Roman" w:cs="Times New Roman"/>
          <w:color w:val="333333"/>
          <w:sz w:val="20"/>
          <w:szCs w:val="20"/>
          <w:shd w:val="clear" w:color="auto" w:fill="FFFFFF"/>
          <w:rPrChange w:id="1188" w:author="Chen Liao" w:date="2021-03-18T21:15:00Z">
            <w:rPr>
              <w:rFonts w:ascii="Times New Roman" w:hAnsi="Times New Roman" w:cs="Times New Roman"/>
              <w:color w:val="333333"/>
              <w:sz w:val="20"/>
              <w:szCs w:val="20"/>
              <w:shd w:val="clear" w:color="auto" w:fill="FFFFFF"/>
            </w:rPr>
          </w:rPrChange>
        </w:rPr>
        <w:t>rincipal coordinate analysis</w:t>
      </w:r>
      <w:r w:rsidR="00045561" w:rsidRPr="00B604E1">
        <w:rPr>
          <w:rFonts w:ascii="Times New Roman" w:hAnsi="Times New Roman" w:cs="Times New Roman"/>
          <w:color w:val="333333"/>
          <w:sz w:val="20"/>
          <w:szCs w:val="20"/>
          <w:shd w:val="clear" w:color="auto" w:fill="FFFFFF"/>
          <w:rPrChange w:id="1189" w:author="Chen Liao" w:date="2021-03-18T21:15:00Z">
            <w:rPr>
              <w:rFonts w:ascii="Times New Roman" w:hAnsi="Times New Roman" w:cs="Times New Roman"/>
              <w:color w:val="333333"/>
              <w:sz w:val="20"/>
              <w:szCs w:val="20"/>
              <w:shd w:val="clear" w:color="auto" w:fill="FFFFFF"/>
            </w:rPr>
          </w:rPrChange>
        </w:rPr>
        <w:t>)</w:t>
      </w:r>
      <w:r w:rsidR="0044164D" w:rsidRPr="00B604E1">
        <w:rPr>
          <w:rFonts w:ascii="Times New Roman" w:hAnsi="Times New Roman" w:cs="Times New Roman"/>
          <w:color w:val="333333"/>
          <w:sz w:val="20"/>
          <w:szCs w:val="20"/>
          <w:shd w:val="clear" w:color="auto" w:fill="FFFFFF"/>
          <w:rPrChange w:id="1190" w:author="Chen Liao" w:date="2021-03-18T21:15:00Z">
            <w:rPr>
              <w:rFonts w:ascii="Times New Roman" w:hAnsi="Times New Roman" w:cs="Times New Roman"/>
              <w:color w:val="333333"/>
              <w:sz w:val="20"/>
              <w:szCs w:val="20"/>
              <w:shd w:val="clear" w:color="auto" w:fill="FFFFFF"/>
            </w:rPr>
          </w:rPrChange>
        </w:rPr>
        <w:t xml:space="preserve"> plot</w:t>
      </w:r>
      <w:r w:rsidR="00505628" w:rsidRPr="00B604E1">
        <w:rPr>
          <w:rFonts w:ascii="Times New Roman" w:hAnsi="Times New Roman" w:cs="Times New Roman"/>
          <w:color w:val="333333"/>
          <w:sz w:val="20"/>
          <w:szCs w:val="20"/>
          <w:shd w:val="clear" w:color="auto" w:fill="FFFFFF"/>
          <w:rPrChange w:id="1191" w:author="Chen Liao" w:date="2021-03-18T21:15:00Z">
            <w:rPr>
              <w:rFonts w:ascii="Times New Roman" w:hAnsi="Times New Roman" w:cs="Times New Roman"/>
              <w:color w:val="333333"/>
              <w:sz w:val="20"/>
              <w:szCs w:val="20"/>
              <w:shd w:val="clear" w:color="auto" w:fill="FFFFFF"/>
            </w:rPr>
          </w:rPrChange>
        </w:rPr>
        <w:t>s (E)</w:t>
      </w:r>
      <w:r w:rsidR="00712CF1" w:rsidRPr="00B604E1">
        <w:rPr>
          <w:rFonts w:ascii="Times New Roman" w:hAnsi="Times New Roman" w:cs="Times New Roman"/>
          <w:color w:val="333333"/>
          <w:sz w:val="20"/>
          <w:szCs w:val="20"/>
          <w:shd w:val="clear" w:color="auto" w:fill="FFFFFF"/>
          <w:rPrChange w:id="1192" w:author="Chen Liao" w:date="2021-03-18T21:15:00Z">
            <w:rPr>
              <w:rFonts w:ascii="Times New Roman" w:hAnsi="Times New Roman" w:cs="Times New Roman"/>
              <w:color w:val="333333"/>
              <w:sz w:val="20"/>
              <w:szCs w:val="20"/>
              <w:shd w:val="clear" w:color="auto" w:fill="FFFFFF"/>
            </w:rPr>
          </w:rPrChange>
        </w:rPr>
        <w:t xml:space="preserve"> indicate </w:t>
      </w:r>
      <w:r w:rsidR="00336C58" w:rsidRPr="00B604E1">
        <w:rPr>
          <w:rFonts w:ascii="Times New Roman" w:hAnsi="Times New Roman" w:cs="Times New Roman"/>
          <w:color w:val="333333"/>
          <w:sz w:val="20"/>
          <w:szCs w:val="20"/>
          <w:shd w:val="clear" w:color="auto" w:fill="FFFFFF"/>
          <w:rPrChange w:id="1193" w:author="Chen Liao" w:date="2021-03-18T21:15:00Z">
            <w:rPr>
              <w:rFonts w:ascii="Times New Roman" w:hAnsi="Times New Roman" w:cs="Times New Roman"/>
              <w:color w:val="333333"/>
              <w:sz w:val="20"/>
              <w:szCs w:val="20"/>
              <w:shd w:val="clear" w:color="auto" w:fill="FFFFFF"/>
            </w:rPr>
          </w:rPrChange>
        </w:rPr>
        <w:t xml:space="preserve">compositional </w:t>
      </w:r>
      <w:r w:rsidR="001E0C1B" w:rsidRPr="00B604E1">
        <w:rPr>
          <w:rFonts w:ascii="Times New Roman" w:hAnsi="Times New Roman" w:cs="Times New Roman"/>
          <w:color w:val="333333"/>
          <w:sz w:val="20"/>
          <w:szCs w:val="20"/>
          <w:shd w:val="clear" w:color="auto" w:fill="FFFFFF"/>
          <w:rPrChange w:id="1194" w:author="Chen Liao" w:date="2021-03-18T21:15:00Z">
            <w:rPr>
              <w:rFonts w:ascii="Times New Roman" w:hAnsi="Times New Roman" w:cs="Times New Roman"/>
              <w:color w:val="333333"/>
              <w:sz w:val="20"/>
              <w:szCs w:val="20"/>
              <w:shd w:val="clear" w:color="auto" w:fill="FFFFFF"/>
            </w:rPr>
          </w:rPrChange>
        </w:rPr>
        <w:t xml:space="preserve">transition and </w:t>
      </w:r>
      <w:r w:rsidR="00015BA8" w:rsidRPr="00B604E1">
        <w:rPr>
          <w:rFonts w:ascii="Times New Roman" w:hAnsi="Times New Roman" w:cs="Times New Roman"/>
          <w:color w:val="333333"/>
          <w:sz w:val="20"/>
          <w:szCs w:val="20"/>
          <w:shd w:val="clear" w:color="auto" w:fill="FFFFFF"/>
          <w:rPrChange w:id="1195" w:author="Chen Liao" w:date="2021-03-18T21:15:00Z">
            <w:rPr>
              <w:rFonts w:ascii="Times New Roman" w:hAnsi="Times New Roman" w:cs="Times New Roman"/>
              <w:color w:val="333333"/>
              <w:sz w:val="20"/>
              <w:szCs w:val="20"/>
              <w:shd w:val="clear" w:color="auto" w:fill="FFFFFF"/>
            </w:rPr>
          </w:rPrChange>
        </w:rPr>
        <w:t>convergence</w:t>
      </w:r>
      <w:r w:rsidR="001321CF" w:rsidRPr="00B604E1">
        <w:rPr>
          <w:rFonts w:ascii="Times New Roman" w:hAnsi="Times New Roman" w:cs="Times New Roman"/>
          <w:color w:val="333333"/>
          <w:sz w:val="20"/>
          <w:szCs w:val="20"/>
          <w:shd w:val="clear" w:color="auto" w:fill="FFFFFF"/>
          <w:rPrChange w:id="1196" w:author="Chen Liao" w:date="2021-03-18T21:15:00Z">
            <w:rPr>
              <w:rFonts w:ascii="Times New Roman" w:hAnsi="Times New Roman" w:cs="Times New Roman"/>
              <w:color w:val="333333"/>
              <w:sz w:val="20"/>
              <w:szCs w:val="20"/>
              <w:shd w:val="clear" w:color="auto" w:fill="FFFFFF"/>
            </w:rPr>
          </w:rPrChange>
        </w:rPr>
        <w:t xml:space="preserve"> </w:t>
      </w:r>
      <w:r w:rsidR="00015BA8" w:rsidRPr="00B604E1">
        <w:rPr>
          <w:rFonts w:ascii="Times New Roman" w:hAnsi="Times New Roman" w:cs="Times New Roman"/>
          <w:color w:val="333333"/>
          <w:sz w:val="20"/>
          <w:szCs w:val="20"/>
          <w:shd w:val="clear" w:color="auto" w:fill="FFFFFF"/>
          <w:rPrChange w:id="1197" w:author="Chen Liao" w:date="2021-03-18T21:15:00Z">
            <w:rPr>
              <w:rFonts w:ascii="Times New Roman" w:hAnsi="Times New Roman" w:cs="Times New Roman"/>
              <w:color w:val="333333"/>
              <w:sz w:val="20"/>
              <w:szCs w:val="20"/>
              <w:shd w:val="clear" w:color="auto" w:fill="FFFFFF"/>
            </w:rPr>
          </w:rPrChange>
        </w:rPr>
        <w:t xml:space="preserve">to </w:t>
      </w:r>
      <w:r w:rsidR="004327C4" w:rsidRPr="00B604E1">
        <w:rPr>
          <w:rFonts w:ascii="Times New Roman" w:hAnsi="Times New Roman" w:cs="Times New Roman"/>
          <w:color w:val="333333"/>
          <w:sz w:val="20"/>
          <w:szCs w:val="20"/>
          <w:shd w:val="clear" w:color="auto" w:fill="FFFFFF"/>
          <w:rPrChange w:id="1198" w:author="Chen Liao" w:date="2021-03-18T21:15:00Z">
            <w:rPr>
              <w:rFonts w:ascii="Times New Roman" w:hAnsi="Times New Roman" w:cs="Times New Roman"/>
              <w:color w:val="333333"/>
              <w:sz w:val="20"/>
              <w:szCs w:val="20"/>
              <w:shd w:val="clear" w:color="auto" w:fill="FFFFFF"/>
            </w:rPr>
          </w:rPrChange>
        </w:rPr>
        <w:t>a new</w:t>
      </w:r>
      <w:r w:rsidR="00015BA8" w:rsidRPr="00B604E1">
        <w:rPr>
          <w:rFonts w:ascii="Times New Roman" w:hAnsi="Times New Roman" w:cs="Times New Roman"/>
          <w:color w:val="333333"/>
          <w:sz w:val="20"/>
          <w:szCs w:val="20"/>
          <w:shd w:val="clear" w:color="auto" w:fill="FFFFFF"/>
          <w:rPrChange w:id="1199" w:author="Chen Liao" w:date="2021-03-18T21:15:00Z">
            <w:rPr>
              <w:rFonts w:ascii="Times New Roman" w:hAnsi="Times New Roman" w:cs="Times New Roman"/>
              <w:color w:val="333333"/>
              <w:sz w:val="20"/>
              <w:szCs w:val="20"/>
              <w:shd w:val="clear" w:color="auto" w:fill="FFFFFF"/>
            </w:rPr>
          </w:rPrChange>
        </w:rPr>
        <w:t xml:space="preserve"> </w:t>
      </w:r>
      <w:r w:rsidR="00336C58" w:rsidRPr="00B604E1">
        <w:rPr>
          <w:rFonts w:ascii="Times New Roman" w:hAnsi="Times New Roman" w:cs="Times New Roman"/>
          <w:color w:val="333333"/>
          <w:sz w:val="20"/>
          <w:szCs w:val="20"/>
          <w:shd w:val="clear" w:color="auto" w:fill="FFFFFF"/>
          <w:rPrChange w:id="1200" w:author="Chen Liao" w:date="2021-03-18T21:15:00Z">
            <w:rPr>
              <w:rFonts w:ascii="Times New Roman" w:hAnsi="Times New Roman" w:cs="Times New Roman"/>
              <w:color w:val="333333"/>
              <w:sz w:val="20"/>
              <w:szCs w:val="20"/>
              <w:shd w:val="clear" w:color="auto" w:fill="FFFFFF"/>
            </w:rPr>
          </w:rPrChange>
        </w:rPr>
        <w:t xml:space="preserve">steady </w:t>
      </w:r>
      <w:r w:rsidR="00015BA8" w:rsidRPr="00B604E1">
        <w:rPr>
          <w:rFonts w:ascii="Times New Roman" w:hAnsi="Times New Roman" w:cs="Times New Roman"/>
          <w:color w:val="333333"/>
          <w:sz w:val="20"/>
          <w:szCs w:val="20"/>
          <w:shd w:val="clear" w:color="auto" w:fill="FFFFFF"/>
          <w:rPrChange w:id="1201" w:author="Chen Liao" w:date="2021-03-18T21:15:00Z">
            <w:rPr>
              <w:rFonts w:ascii="Times New Roman" w:hAnsi="Times New Roman" w:cs="Times New Roman"/>
              <w:color w:val="333333"/>
              <w:sz w:val="20"/>
              <w:szCs w:val="20"/>
              <w:shd w:val="clear" w:color="auto" w:fill="FFFFFF"/>
            </w:rPr>
          </w:rPrChange>
        </w:rPr>
        <w:t>state</w:t>
      </w:r>
      <w:bookmarkEnd w:id="1174"/>
      <w:bookmarkEnd w:id="1175"/>
      <w:r w:rsidR="007F0262" w:rsidRPr="00B604E1">
        <w:rPr>
          <w:rFonts w:ascii="Times New Roman" w:hAnsi="Times New Roman" w:cs="Times New Roman"/>
          <w:color w:val="000000"/>
          <w:sz w:val="20"/>
          <w:szCs w:val="20"/>
          <w:rPrChange w:id="1202" w:author="Chen Liao" w:date="2021-03-18T21:15:00Z">
            <w:rPr>
              <w:rFonts w:ascii="Times New Roman" w:hAnsi="Times New Roman" w:cs="Times New Roman"/>
              <w:color w:val="000000"/>
              <w:sz w:val="20"/>
              <w:szCs w:val="20"/>
            </w:rPr>
          </w:rPrChange>
        </w:rPr>
        <w:t xml:space="preserve">. </w:t>
      </w:r>
      <w:r w:rsidR="00CD325B" w:rsidRPr="00B604E1">
        <w:rPr>
          <w:rFonts w:ascii="Times New Roman" w:hAnsi="Times New Roman" w:cs="Times New Roman"/>
          <w:b/>
          <w:bCs/>
          <w:color w:val="000000"/>
          <w:sz w:val="20"/>
          <w:szCs w:val="20"/>
          <w:rPrChange w:id="1203" w:author="Chen Liao" w:date="2021-03-18T21:15:00Z">
            <w:rPr>
              <w:rFonts w:ascii="Times New Roman" w:hAnsi="Times New Roman" w:cs="Times New Roman"/>
              <w:b/>
              <w:bCs/>
              <w:color w:val="000000"/>
              <w:sz w:val="20"/>
              <w:szCs w:val="20"/>
            </w:rPr>
          </w:rPrChange>
        </w:rPr>
        <w:t>F</w:t>
      </w:r>
      <w:r w:rsidR="00CD325B" w:rsidRPr="00B604E1">
        <w:rPr>
          <w:rFonts w:ascii="Times New Roman" w:hAnsi="Times New Roman" w:cs="Times New Roman"/>
          <w:color w:val="000000"/>
          <w:sz w:val="20"/>
          <w:szCs w:val="20"/>
          <w:rPrChange w:id="1204" w:author="Chen Liao" w:date="2021-03-18T21:15:00Z">
            <w:rPr>
              <w:rFonts w:ascii="Times New Roman" w:hAnsi="Times New Roman" w:cs="Times New Roman"/>
              <w:color w:val="000000"/>
              <w:sz w:val="20"/>
              <w:szCs w:val="20"/>
            </w:rPr>
          </w:rPrChange>
        </w:rPr>
        <w:t xml:space="preserve">. </w:t>
      </w:r>
      <w:r w:rsidR="00DD57F6" w:rsidRPr="00B604E1">
        <w:rPr>
          <w:rFonts w:ascii="Times New Roman" w:hAnsi="Times New Roman" w:cs="Times New Roman"/>
          <w:color w:val="000000"/>
          <w:sz w:val="20"/>
          <w:szCs w:val="20"/>
          <w:rPrChange w:id="1205" w:author="Chen Liao" w:date="2021-03-18T21:15:00Z">
            <w:rPr>
              <w:rFonts w:ascii="Times New Roman" w:hAnsi="Times New Roman" w:cs="Times New Roman"/>
              <w:color w:val="000000"/>
              <w:sz w:val="20"/>
              <w:szCs w:val="20"/>
            </w:rPr>
          </w:rPrChange>
        </w:rPr>
        <w:t xml:space="preserve">Total bacterial density measured by quantitative PCR. </w:t>
      </w:r>
      <w:r w:rsidR="005A5F71" w:rsidRPr="00B604E1">
        <w:rPr>
          <w:rFonts w:ascii="Times New Roman" w:hAnsi="Times New Roman" w:cs="Times New Roman"/>
          <w:b/>
          <w:bCs/>
          <w:color w:val="000000"/>
          <w:sz w:val="20"/>
          <w:szCs w:val="20"/>
          <w:rPrChange w:id="1206" w:author="Chen Liao" w:date="2021-03-18T21:15:00Z">
            <w:rPr>
              <w:rFonts w:ascii="Times New Roman" w:hAnsi="Times New Roman" w:cs="Times New Roman"/>
              <w:b/>
              <w:bCs/>
              <w:color w:val="000000"/>
              <w:sz w:val="20"/>
              <w:szCs w:val="20"/>
            </w:rPr>
          </w:rPrChange>
        </w:rPr>
        <w:t>T</w:t>
      </w:r>
      <w:r w:rsidR="005D5249" w:rsidRPr="00B604E1">
        <w:rPr>
          <w:rFonts w:ascii="Times New Roman" w:hAnsi="Times New Roman" w:cs="Times New Roman"/>
          <w:color w:val="242021"/>
          <w:sz w:val="20"/>
          <w:szCs w:val="20"/>
          <w:rPrChange w:id="1207" w:author="Chen Liao" w:date="2021-03-18T21:15:00Z">
            <w:rPr>
              <w:rFonts w:ascii="Times New Roman" w:hAnsi="Times New Roman" w:cs="Times New Roman"/>
              <w:color w:val="242021"/>
              <w:sz w:val="20"/>
              <w:szCs w:val="20"/>
            </w:rPr>
          </w:rPrChange>
        </w:rPr>
        <w:t xml:space="preserve">he heights of </w:t>
      </w:r>
      <w:r w:rsidR="00045561" w:rsidRPr="00B604E1">
        <w:rPr>
          <w:rFonts w:ascii="Times New Roman" w:hAnsi="Times New Roman" w:cs="Times New Roman"/>
          <w:color w:val="000000"/>
          <w:sz w:val="20"/>
          <w:szCs w:val="20"/>
          <w:rPrChange w:id="1208" w:author="Chen Liao" w:date="2021-03-18T21:15:00Z">
            <w:rPr>
              <w:rFonts w:ascii="Times New Roman" w:hAnsi="Times New Roman" w:cs="Times New Roman"/>
              <w:color w:val="000000"/>
              <w:sz w:val="20"/>
              <w:szCs w:val="20"/>
            </w:rPr>
          </w:rPrChange>
        </w:rPr>
        <w:t xml:space="preserve">stacked bands </w:t>
      </w:r>
      <w:r w:rsidR="005A5F71" w:rsidRPr="00B604E1">
        <w:rPr>
          <w:rFonts w:ascii="Times New Roman" w:hAnsi="Times New Roman" w:cs="Times New Roman"/>
          <w:color w:val="000000"/>
          <w:sz w:val="20"/>
          <w:szCs w:val="20"/>
          <w:rPrChange w:id="1209" w:author="Chen Liao" w:date="2021-03-18T21:15:00Z">
            <w:rPr>
              <w:rFonts w:ascii="Times New Roman" w:hAnsi="Times New Roman" w:cs="Times New Roman"/>
              <w:color w:val="000000"/>
              <w:sz w:val="20"/>
              <w:szCs w:val="20"/>
            </w:rPr>
          </w:rPrChange>
        </w:rPr>
        <w:t>(</w:t>
      </w:r>
      <w:r w:rsidR="005A5F71" w:rsidRPr="00B604E1">
        <w:rPr>
          <w:rFonts w:ascii="Times New Roman" w:hAnsi="Times New Roman" w:cs="Times New Roman"/>
          <w:color w:val="242021"/>
          <w:sz w:val="20"/>
          <w:szCs w:val="20"/>
          <w:rPrChange w:id="1210" w:author="Chen Liao" w:date="2021-03-18T21:15:00Z">
            <w:rPr>
              <w:rFonts w:ascii="Times New Roman" w:hAnsi="Times New Roman" w:cs="Times New Roman"/>
              <w:color w:val="242021"/>
              <w:sz w:val="20"/>
              <w:szCs w:val="20"/>
            </w:rPr>
          </w:rPrChange>
        </w:rPr>
        <w:t xml:space="preserve">panels A, D), </w:t>
      </w:r>
      <w:r w:rsidR="005A5F71" w:rsidRPr="00B604E1">
        <w:rPr>
          <w:rFonts w:ascii="Times New Roman" w:hAnsi="Times New Roman" w:cs="Times New Roman"/>
          <w:color w:val="000000"/>
          <w:sz w:val="20"/>
          <w:szCs w:val="20"/>
          <w:rPrChange w:id="1211" w:author="Chen Liao" w:date="2021-03-18T21:15:00Z">
            <w:rPr>
              <w:rFonts w:ascii="Times New Roman" w:hAnsi="Times New Roman" w:cs="Times New Roman"/>
              <w:color w:val="000000"/>
              <w:sz w:val="20"/>
              <w:szCs w:val="20"/>
            </w:rPr>
          </w:rPrChange>
        </w:rPr>
        <w:t xml:space="preserve">lines (panel B, F) or dots (panel E) </w:t>
      </w:r>
      <w:r w:rsidR="00045561" w:rsidRPr="00B604E1">
        <w:rPr>
          <w:rFonts w:ascii="Times New Roman" w:hAnsi="Times New Roman" w:cs="Times New Roman"/>
          <w:color w:val="000000"/>
          <w:sz w:val="20"/>
          <w:szCs w:val="20"/>
          <w:rPrChange w:id="1212" w:author="Chen Liao" w:date="2021-03-18T21:15:00Z">
            <w:rPr>
              <w:rFonts w:ascii="Times New Roman" w:hAnsi="Times New Roman" w:cs="Times New Roman"/>
              <w:color w:val="000000"/>
              <w:sz w:val="20"/>
              <w:szCs w:val="20"/>
            </w:rPr>
          </w:rPrChange>
        </w:rPr>
        <w:t xml:space="preserve">represent </w:t>
      </w:r>
      <w:r w:rsidR="005A5F71" w:rsidRPr="00B604E1">
        <w:rPr>
          <w:rFonts w:ascii="Times New Roman" w:hAnsi="Times New Roman" w:cs="Times New Roman"/>
          <w:color w:val="000000"/>
          <w:sz w:val="20"/>
          <w:szCs w:val="20"/>
          <w:rPrChange w:id="1213" w:author="Chen Liao" w:date="2021-03-18T21:15:00Z">
            <w:rPr>
              <w:rFonts w:ascii="Times New Roman" w:hAnsi="Times New Roman" w:cs="Times New Roman"/>
              <w:color w:val="000000"/>
              <w:sz w:val="20"/>
              <w:szCs w:val="20"/>
            </w:rPr>
          </w:rPrChange>
        </w:rPr>
        <w:t xml:space="preserve">the mean values </w:t>
      </w:r>
      <w:r w:rsidR="00045561" w:rsidRPr="00B604E1">
        <w:rPr>
          <w:rFonts w:ascii="Times New Roman" w:hAnsi="Times New Roman" w:cs="Times New Roman"/>
          <w:color w:val="000000"/>
          <w:sz w:val="20"/>
          <w:szCs w:val="20"/>
          <w:rPrChange w:id="1214" w:author="Chen Liao" w:date="2021-03-18T21:15:00Z">
            <w:rPr>
              <w:rFonts w:ascii="Times New Roman" w:hAnsi="Times New Roman" w:cs="Times New Roman"/>
              <w:color w:val="000000"/>
              <w:sz w:val="20"/>
              <w:szCs w:val="20"/>
            </w:rPr>
          </w:rPrChange>
        </w:rPr>
        <w:t xml:space="preserve">across </w:t>
      </w:r>
      <w:r w:rsidR="00087539" w:rsidRPr="00B604E1">
        <w:rPr>
          <w:rFonts w:ascii="Times New Roman" w:hAnsi="Times New Roman" w:cs="Times New Roman"/>
          <w:color w:val="000000"/>
          <w:sz w:val="20"/>
          <w:szCs w:val="20"/>
          <w:rPrChange w:id="1215" w:author="Chen Liao" w:date="2021-03-18T21:15:00Z">
            <w:rPr>
              <w:rFonts w:ascii="Times New Roman" w:hAnsi="Times New Roman" w:cs="Times New Roman"/>
              <w:color w:val="000000"/>
              <w:sz w:val="20"/>
              <w:szCs w:val="20"/>
            </w:rPr>
          </w:rPrChange>
        </w:rPr>
        <w:t>mice within the same vendor</w:t>
      </w:r>
      <w:r w:rsidR="005A5F71" w:rsidRPr="00B604E1">
        <w:rPr>
          <w:rFonts w:ascii="Times New Roman" w:hAnsi="Times New Roman" w:cs="Times New Roman"/>
          <w:color w:val="000000"/>
          <w:sz w:val="20"/>
          <w:szCs w:val="20"/>
          <w:rPrChange w:id="1216" w:author="Chen Liao" w:date="2021-03-18T21:15:00Z">
            <w:rPr>
              <w:rFonts w:ascii="Times New Roman" w:hAnsi="Times New Roman" w:cs="Times New Roman"/>
              <w:color w:val="000000"/>
              <w:sz w:val="20"/>
              <w:szCs w:val="20"/>
            </w:rPr>
          </w:rPrChange>
        </w:rPr>
        <w:t xml:space="preserve"> </w:t>
      </w:r>
      <w:r w:rsidR="00DD57F6" w:rsidRPr="00B604E1">
        <w:rPr>
          <w:rFonts w:ascii="Times New Roman" w:hAnsi="Times New Roman" w:cs="Times New Roman"/>
          <w:color w:val="000000"/>
          <w:sz w:val="20"/>
          <w:szCs w:val="20"/>
          <w:rPrChange w:id="1217" w:author="Chen Liao" w:date="2021-03-18T21:15:00Z">
            <w:rPr>
              <w:rFonts w:ascii="Times New Roman" w:hAnsi="Times New Roman" w:cs="Times New Roman"/>
              <w:color w:val="000000"/>
              <w:sz w:val="20"/>
              <w:szCs w:val="20"/>
            </w:rPr>
          </w:rPrChange>
        </w:rPr>
        <w:t>and shading areas</w:t>
      </w:r>
      <w:r w:rsidR="005A5F71" w:rsidRPr="00B604E1">
        <w:rPr>
          <w:rFonts w:ascii="Times New Roman" w:hAnsi="Times New Roman" w:cs="Times New Roman"/>
          <w:color w:val="000000"/>
          <w:sz w:val="20"/>
          <w:szCs w:val="20"/>
          <w:rPrChange w:id="1218" w:author="Chen Liao" w:date="2021-03-18T21:15:00Z">
            <w:rPr>
              <w:rFonts w:ascii="Times New Roman" w:hAnsi="Times New Roman" w:cs="Times New Roman"/>
              <w:color w:val="000000"/>
              <w:sz w:val="20"/>
              <w:szCs w:val="20"/>
            </w:rPr>
          </w:rPrChange>
        </w:rPr>
        <w:t xml:space="preserve"> (panel B, F)</w:t>
      </w:r>
      <w:r w:rsidR="00DD57F6" w:rsidRPr="00B604E1">
        <w:rPr>
          <w:rFonts w:ascii="Times New Roman" w:hAnsi="Times New Roman" w:cs="Times New Roman"/>
          <w:color w:val="000000"/>
          <w:sz w:val="20"/>
          <w:szCs w:val="20"/>
          <w:rPrChange w:id="1219" w:author="Chen Liao" w:date="2021-03-18T21:15:00Z">
            <w:rPr>
              <w:rFonts w:ascii="Times New Roman" w:hAnsi="Times New Roman" w:cs="Times New Roman"/>
              <w:color w:val="000000"/>
              <w:sz w:val="20"/>
              <w:szCs w:val="20"/>
            </w:rPr>
          </w:rPrChange>
        </w:rPr>
        <w:t xml:space="preserve"> </w:t>
      </w:r>
      <w:r w:rsidR="00AF194A" w:rsidRPr="00B604E1">
        <w:rPr>
          <w:rFonts w:ascii="Times New Roman" w:hAnsi="Times New Roman" w:cs="Times New Roman"/>
          <w:color w:val="000000"/>
          <w:sz w:val="20"/>
          <w:szCs w:val="20"/>
          <w:rPrChange w:id="1220" w:author="Chen Liao" w:date="2021-03-18T21:15:00Z">
            <w:rPr>
              <w:rFonts w:ascii="Times New Roman" w:hAnsi="Times New Roman" w:cs="Times New Roman"/>
              <w:color w:val="000000"/>
              <w:sz w:val="20"/>
              <w:szCs w:val="20"/>
            </w:rPr>
          </w:rPrChange>
        </w:rPr>
        <w:t xml:space="preserve">or error bars </w:t>
      </w:r>
      <w:r w:rsidR="005A5F71" w:rsidRPr="00B604E1">
        <w:rPr>
          <w:rFonts w:ascii="Times New Roman" w:hAnsi="Times New Roman" w:cs="Times New Roman"/>
          <w:color w:val="000000"/>
          <w:sz w:val="20"/>
          <w:szCs w:val="20"/>
          <w:rPrChange w:id="1221" w:author="Chen Liao" w:date="2021-03-18T21:15:00Z">
            <w:rPr>
              <w:rFonts w:ascii="Times New Roman" w:hAnsi="Times New Roman" w:cs="Times New Roman"/>
              <w:color w:val="000000"/>
              <w:sz w:val="20"/>
              <w:szCs w:val="20"/>
            </w:rPr>
          </w:rPrChange>
        </w:rPr>
        <w:t xml:space="preserve">(panel E) </w:t>
      </w:r>
      <w:r w:rsidR="00DD57F6" w:rsidRPr="00B604E1">
        <w:rPr>
          <w:rFonts w:ascii="Times New Roman" w:hAnsi="Times New Roman" w:cs="Times New Roman"/>
          <w:color w:val="000000"/>
          <w:sz w:val="20"/>
          <w:szCs w:val="20"/>
          <w:rPrChange w:id="1222" w:author="Chen Liao" w:date="2021-03-18T21:15:00Z">
            <w:rPr>
              <w:rFonts w:ascii="Times New Roman" w:hAnsi="Times New Roman" w:cs="Times New Roman"/>
              <w:color w:val="000000"/>
              <w:sz w:val="20"/>
              <w:szCs w:val="20"/>
            </w:rPr>
          </w:rPrChange>
        </w:rPr>
        <w:t>represent standard error of the mean.</w:t>
      </w:r>
      <w:r w:rsidR="00AF194A" w:rsidRPr="00B604E1">
        <w:rPr>
          <w:rFonts w:ascii="Times New Roman" w:hAnsi="Times New Roman" w:cs="Times New Roman"/>
          <w:color w:val="000000"/>
          <w:sz w:val="20"/>
          <w:szCs w:val="20"/>
          <w:rPrChange w:id="1223" w:author="Chen Liao" w:date="2021-03-18T21:15:00Z">
            <w:rPr>
              <w:rFonts w:ascii="Times New Roman" w:hAnsi="Times New Roman" w:cs="Times New Roman"/>
              <w:color w:val="000000"/>
              <w:sz w:val="20"/>
              <w:szCs w:val="20"/>
            </w:rPr>
          </w:rPrChange>
        </w:rPr>
        <w:t xml:space="preserve"> </w:t>
      </w:r>
    </w:p>
    <w:p w14:paraId="2C363BF4" w14:textId="0C77C3CA" w:rsidR="001E0C1B" w:rsidRPr="00DF26A5" w:rsidRDefault="001E0C1B" w:rsidP="00203483">
      <w:pPr>
        <w:jc w:val="both"/>
        <w:rPr>
          <w:rFonts w:ascii="Times New Roman" w:hAnsi="Times New Roman" w:cs="Times New Roman"/>
          <w:rPrChange w:id="1224" w:author="Chen Liao" w:date="2021-03-09T15:09:00Z">
            <w:rPr>
              <w:rFonts w:ascii="Times New Roman" w:hAnsi="Times New Roman" w:cs="Times New Roman"/>
              <w:sz w:val="20"/>
              <w:szCs w:val="20"/>
            </w:rPr>
          </w:rPrChange>
        </w:rPr>
      </w:pPr>
    </w:p>
    <w:p w14:paraId="694BB10F" w14:textId="62C58306" w:rsidR="00967B8F" w:rsidRPr="008E3CF7" w:rsidDel="008E3CF7" w:rsidRDefault="008E3CF7" w:rsidP="004D26A3">
      <w:pPr>
        <w:pStyle w:val="paragraph"/>
        <w:spacing w:before="0" w:beforeAutospacing="0" w:after="0" w:afterAutospacing="0"/>
        <w:jc w:val="both"/>
        <w:rPr>
          <w:del w:id="1225" w:author="Chen Liao" w:date="2021-03-18T21:18:00Z"/>
          <w:rFonts w:ascii="Times New Roman" w:hAnsi="Times New Roman" w:cs="Times New Roman"/>
          <w:b/>
          <w:bCs/>
          <w:color w:val="000000" w:themeColor="text1"/>
          <w:rPrChange w:id="1226" w:author="Chen Liao" w:date="2021-03-18T21:18:00Z">
            <w:rPr>
              <w:del w:id="1227" w:author="Chen Liao" w:date="2021-03-18T21:18:00Z"/>
              <w:rFonts w:ascii="Times New Roman" w:hAnsi="Times New Roman" w:cs="Times New Roman"/>
              <w:i/>
              <w:iCs/>
              <w:color w:val="FF0000"/>
            </w:rPr>
          </w:rPrChange>
        </w:rPr>
      </w:pPr>
      <w:ins w:id="1228" w:author="Chen Liao" w:date="2021-03-18T21:18:00Z">
        <w:r>
          <w:rPr>
            <w:rFonts w:ascii="Times New Roman" w:hAnsi="Times New Roman" w:cs="Times New Roman"/>
            <w:b/>
            <w:bCs/>
            <w:color w:val="000000" w:themeColor="text1"/>
          </w:rPr>
          <w:t>Inulin-induced m</w:t>
        </w:r>
      </w:ins>
      <w:del w:id="1229" w:author="Chen Liao" w:date="2021-03-18T21:18:00Z">
        <w:r w:rsidR="00CE5B41" w:rsidRPr="008E3CF7" w:rsidDel="008E3CF7">
          <w:rPr>
            <w:rFonts w:ascii="Times New Roman" w:hAnsi="Times New Roman" w:cs="Times New Roman"/>
            <w:b/>
            <w:bCs/>
            <w:color w:val="000000" w:themeColor="text1"/>
            <w:rPrChange w:id="1230" w:author="Chen Liao" w:date="2021-03-18T21:18:00Z">
              <w:rPr>
                <w:rFonts w:ascii="Times New Roman" w:hAnsi="Times New Roman" w:cs="Times New Roman"/>
                <w:b/>
                <w:bCs/>
                <w:i/>
                <w:iCs/>
                <w:color w:val="FF0000"/>
                <w:sz w:val="20"/>
                <w:szCs w:val="20"/>
              </w:rPr>
            </w:rPrChange>
          </w:rPr>
          <w:delText>M</w:delText>
        </w:r>
      </w:del>
      <w:r w:rsidR="00CE5B41" w:rsidRPr="008E3CF7">
        <w:rPr>
          <w:rFonts w:ascii="Times New Roman" w:hAnsi="Times New Roman" w:cs="Times New Roman"/>
          <w:b/>
          <w:bCs/>
          <w:color w:val="000000" w:themeColor="text1"/>
          <w:rPrChange w:id="1231" w:author="Chen Liao" w:date="2021-03-18T21:18:00Z">
            <w:rPr>
              <w:rFonts w:ascii="Times New Roman" w:hAnsi="Times New Roman" w:cs="Times New Roman"/>
              <w:b/>
              <w:bCs/>
              <w:i/>
              <w:iCs/>
              <w:color w:val="FF0000"/>
              <w:sz w:val="20"/>
              <w:szCs w:val="20"/>
            </w:rPr>
          </w:rPrChange>
        </w:rPr>
        <w:t xml:space="preserve">icrobiota dynamics </w:t>
      </w:r>
      <w:del w:id="1232" w:author="Chen Liao" w:date="2021-03-18T21:18:00Z">
        <w:r w:rsidR="00CE5B41" w:rsidRPr="008E3CF7" w:rsidDel="008E3CF7">
          <w:rPr>
            <w:rFonts w:ascii="Times New Roman" w:hAnsi="Times New Roman" w:cs="Times New Roman"/>
            <w:b/>
            <w:bCs/>
            <w:color w:val="000000" w:themeColor="text1"/>
            <w:rPrChange w:id="1233" w:author="Chen Liao" w:date="2021-03-18T21:18:00Z">
              <w:rPr>
                <w:rFonts w:ascii="Times New Roman" w:hAnsi="Times New Roman" w:cs="Times New Roman"/>
                <w:b/>
                <w:bCs/>
                <w:i/>
                <w:iCs/>
                <w:color w:val="FF0000"/>
                <w:sz w:val="20"/>
                <w:szCs w:val="20"/>
              </w:rPr>
            </w:rPrChange>
          </w:rPr>
          <w:delText xml:space="preserve">in response to inulin </w:delText>
        </w:r>
      </w:del>
      <w:r w:rsidR="00CE5B41" w:rsidRPr="008E3CF7">
        <w:rPr>
          <w:rFonts w:ascii="Times New Roman" w:hAnsi="Times New Roman" w:cs="Times New Roman"/>
          <w:b/>
          <w:bCs/>
          <w:color w:val="000000" w:themeColor="text1"/>
          <w:rPrChange w:id="1234" w:author="Chen Liao" w:date="2021-03-18T21:18:00Z">
            <w:rPr>
              <w:rFonts w:ascii="Times New Roman" w:hAnsi="Times New Roman" w:cs="Times New Roman"/>
              <w:b/>
              <w:bCs/>
              <w:i/>
              <w:iCs/>
              <w:color w:val="FF0000"/>
              <w:sz w:val="20"/>
              <w:szCs w:val="20"/>
            </w:rPr>
          </w:rPrChange>
        </w:rPr>
        <w:t xml:space="preserve">is driven by </w:t>
      </w:r>
      <w:del w:id="1235" w:author="Chen Liao" w:date="2021-03-18T21:18:00Z">
        <w:r w:rsidR="00CE5B41" w:rsidRPr="008E3CF7" w:rsidDel="008E3CF7">
          <w:rPr>
            <w:rFonts w:ascii="Times New Roman" w:hAnsi="Times New Roman" w:cs="Times New Roman"/>
            <w:b/>
            <w:bCs/>
            <w:color w:val="000000" w:themeColor="text1"/>
            <w:rPrChange w:id="1236" w:author="Chen Liao" w:date="2021-03-18T21:18:00Z">
              <w:rPr>
                <w:rFonts w:ascii="Times New Roman" w:hAnsi="Times New Roman" w:cs="Times New Roman"/>
                <w:b/>
                <w:bCs/>
                <w:i/>
                <w:iCs/>
                <w:color w:val="FF0000"/>
                <w:sz w:val="20"/>
                <w:szCs w:val="20"/>
              </w:rPr>
            </w:rPrChange>
          </w:rPr>
          <w:delText>several key responders</w:delText>
        </w:r>
      </w:del>
      <w:ins w:id="1237" w:author="Chen Liao" w:date="2021-03-18T21:18:00Z">
        <w:r w:rsidRPr="008E3CF7">
          <w:rPr>
            <w:rFonts w:ascii="Times New Roman" w:hAnsi="Times New Roman" w:cs="Times New Roman"/>
            <w:b/>
            <w:bCs/>
            <w:color w:val="000000" w:themeColor="text1"/>
            <w:rPrChange w:id="1238" w:author="Chen Liao" w:date="2021-03-18T21:18:00Z">
              <w:rPr>
                <w:rFonts w:ascii="Times New Roman" w:hAnsi="Times New Roman" w:cs="Times New Roman"/>
                <w:b/>
                <w:bCs/>
                <w:i/>
                <w:iCs/>
                <w:color w:val="FF0000"/>
              </w:rPr>
            </w:rPrChange>
          </w:rPr>
          <w:t>responder-mediated ecology.</w:t>
        </w:r>
        <w:r>
          <w:rPr>
            <w:rFonts w:ascii="Times New Roman" w:hAnsi="Times New Roman" w:cs="Times New Roman"/>
            <w:color w:val="000000"/>
          </w:rPr>
          <w:t xml:space="preserve"> </w:t>
        </w:r>
      </w:ins>
    </w:p>
    <w:p w14:paraId="4C607999" w14:textId="4CA50967" w:rsidR="00A53DC0" w:rsidRDefault="00A53DC0" w:rsidP="002E43AE">
      <w:pPr>
        <w:pStyle w:val="paragraph"/>
        <w:spacing w:before="0" w:beforeAutospacing="0" w:after="0" w:afterAutospacing="0"/>
        <w:jc w:val="both"/>
        <w:rPr>
          <w:ins w:id="1239" w:author="Chen Liao" w:date="2021-03-18T17:37:00Z"/>
          <w:rFonts w:ascii="Times New Roman" w:hAnsi="Times New Roman" w:cs="Times New Roman"/>
          <w:color w:val="000000"/>
        </w:rPr>
      </w:pPr>
      <w:ins w:id="1240" w:author="Chen Liao" w:date="2021-03-18T17:37:00Z">
        <w:r>
          <w:rPr>
            <w:rFonts w:ascii="Times New Roman" w:hAnsi="Times New Roman" w:cs="Times New Roman"/>
            <w:color w:val="000000"/>
          </w:rPr>
          <w:t xml:space="preserve">A number of bacteria could metabolize inulin </w:t>
        </w:r>
        <w:r w:rsidRPr="00B92AA1">
          <w:rPr>
            <w:rFonts w:ascii="Times New Roman" w:hAnsi="Times New Roman" w:cs="Times New Roman"/>
            <w:i/>
            <w:iCs/>
            <w:color w:val="000000"/>
            <w:rPrChange w:id="1241" w:author="Chen Liao" w:date="2021-03-18T17:39:00Z">
              <w:rPr>
                <w:rFonts w:ascii="Times New Roman" w:hAnsi="Times New Roman" w:cs="Times New Roman"/>
                <w:color w:val="000000"/>
              </w:rPr>
            </w:rPrChange>
          </w:rPr>
          <w:t>in vitro</w:t>
        </w:r>
        <w:r>
          <w:rPr>
            <w:rFonts w:ascii="Times New Roman" w:hAnsi="Times New Roman" w:cs="Times New Roman"/>
            <w:color w:val="000000"/>
          </w:rPr>
          <w:t xml:space="preserve"> but </w:t>
        </w:r>
      </w:ins>
      <w:ins w:id="1242" w:author="Chen Liao" w:date="2021-03-18T17:38:00Z">
        <w:r>
          <w:rPr>
            <w:rFonts w:ascii="Times New Roman" w:hAnsi="Times New Roman" w:cs="Times New Roman"/>
            <w:color w:val="000000"/>
          </w:rPr>
          <w:t>a</w:t>
        </w:r>
      </w:ins>
      <w:ins w:id="1243" w:author="Chen Liao" w:date="2021-03-18T17:39:00Z">
        <w:r w:rsidR="000914D0">
          <w:rPr>
            <w:rFonts w:ascii="Times New Roman" w:hAnsi="Times New Roman" w:cs="Times New Roman"/>
            <w:color w:val="000000"/>
          </w:rPr>
          <w:t xml:space="preserve">n </w:t>
        </w:r>
        <w:r w:rsidR="000914D0" w:rsidRPr="00B92AA1">
          <w:rPr>
            <w:rFonts w:ascii="Times New Roman" w:hAnsi="Times New Roman" w:cs="Times New Roman"/>
            <w:i/>
            <w:iCs/>
            <w:color w:val="000000"/>
            <w:rPrChange w:id="1244" w:author="Chen Liao" w:date="2021-03-18T17:39:00Z">
              <w:rPr>
                <w:rFonts w:ascii="Times New Roman" w:hAnsi="Times New Roman" w:cs="Times New Roman"/>
                <w:color w:val="000000"/>
              </w:rPr>
            </w:rPrChange>
          </w:rPr>
          <w:t>in vivo</w:t>
        </w:r>
      </w:ins>
      <w:ins w:id="1245" w:author="Chen Liao" w:date="2021-03-18T17:38:00Z">
        <w:r>
          <w:rPr>
            <w:rFonts w:ascii="Times New Roman" w:hAnsi="Times New Roman" w:cs="Times New Roman"/>
            <w:color w:val="000000"/>
          </w:rPr>
          <w:t xml:space="preserve"> understanding of the ecology correlated with inulin fermentation has not yet been developed. </w:t>
        </w:r>
      </w:ins>
      <w:ins w:id="1246" w:author="Chen Liao" w:date="2021-03-18T21:19:00Z">
        <w:r w:rsidR="006565CC">
          <w:rPr>
            <w:rFonts w:ascii="Times New Roman" w:hAnsi="Times New Roman" w:cs="Times New Roman"/>
            <w:color w:val="000000"/>
          </w:rPr>
          <w:t xml:space="preserve">We hypothesize that inulin response is mediated by responders that can effectively </w:t>
        </w:r>
        <w:proofErr w:type="spellStart"/>
        <w:r w:rsidR="006565CC">
          <w:rPr>
            <w:rFonts w:ascii="Times New Roman" w:hAnsi="Times New Roman" w:cs="Times New Roman"/>
            <w:color w:val="000000"/>
          </w:rPr>
          <w:t>propogate</w:t>
        </w:r>
        <w:proofErr w:type="spellEnd"/>
        <w:r w:rsidR="006565CC">
          <w:rPr>
            <w:rFonts w:ascii="Times New Roman" w:hAnsi="Times New Roman" w:cs="Times New Roman"/>
            <w:color w:val="000000"/>
          </w:rPr>
          <w:t xml:space="preserve"> its effect to the whole microbiome. </w:t>
        </w:r>
      </w:ins>
      <w:ins w:id="1247" w:author="Chen Liao" w:date="2021-03-18T21:21:00Z">
        <w:r w:rsidR="00193E68">
          <w:rPr>
            <w:rFonts w:ascii="Times New Roman" w:hAnsi="Times New Roman" w:cs="Times New Roman"/>
            <w:color w:val="000000"/>
          </w:rPr>
          <w:t xml:space="preserve">First, we found higher expression of </w:t>
        </w:r>
        <w:proofErr w:type="spellStart"/>
        <w:r w:rsidR="00193E68">
          <w:rPr>
            <w:rFonts w:ascii="Times New Roman" w:hAnsi="Times New Roman" w:cs="Times New Roman"/>
            <w:color w:val="000000"/>
          </w:rPr>
          <w:t>inulinase</w:t>
        </w:r>
        <w:proofErr w:type="spellEnd"/>
        <w:r w:rsidR="00193E68">
          <w:rPr>
            <w:rFonts w:ascii="Times New Roman" w:hAnsi="Times New Roman" w:cs="Times New Roman"/>
            <w:color w:val="000000"/>
          </w:rPr>
          <w:t xml:space="preserve"> at day 5 suggesting that the responder that carry </w:t>
        </w:r>
        <w:proofErr w:type="spellStart"/>
        <w:r w:rsidR="00193E68">
          <w:rPr>
            <w:rFonts w:ascii="Times New Roman" w:hAnsi="Times New Roman" w:cs="Times New Roman"/>
            <w:color w:val="000000"/>
          </w:rPr>
          <w:t>inul</w:t>
        </w:r>
      </w:ins>
      <w:ins w:id="1248" w:author="Chen Liao" w:date="2021-03-18T21:22:00Z">
        <w:r w:rsidR="00193E68">
          <w:rPr>
            <w:rFonts w:ascii="Times New Roman" w:hAnsi="Times New Roman" w:cs="Times New Roman"/>
            <w:color w:val="000000"/>
          </w:rPr>
          <w:t>inase</w:t>
        </w:r>
        <w:proofErr w:type="spellEnd"/>
        <w:r w:rsidR="00193E68">
          <w:rPr>
            <w:rFonts w:ascii="Times New Roman" w:hAnsi="Times New Roman" w:cs="Times New Roman"/>
            <w:color w:val="000000"/>
          </w:rPr>
          <w:t xml:space="preserve"> may increase first. However, the trend in the </w:t>
        </w:r>
        <w:proofErr w:type="spellStart"/>
        <w:r w:rsidR="00193E68">
          <w:rPr>
            <w:rFonts w:ascii="Times New Roman" w:hAnsi="Times New Roman" w:cs="Times New Roman"/>
            <w:color w:val="000000"/>
          </w:rPr>
          <w:t>inulinase</w:t>
        </w:r>
        <w:proofErr w:type="spellEnd"/>
        <w:r w:rsidR="00193E68">
          <w:rPr>
            <w:rFonts w:ascii="Times New Roman" w:hAnsi="Times New Roman" w:cs="Times New Roman"/>
            <w:color w:val="000000"/>
          </w:rPr>
          <w:t xml:space="preserve"> gene change is inconsistent with the trend of SCFA dynamics and alpha diversity as we observed before.</w:t>
        </w:r>
      </w:ins>
    </w:p>
    <w:p w14:paraId="7329C195" w14:textId="7FF63BD1" w:rsidR="00A53DC0" w:rsidRDefault="00A53DC0" w:rsidP="002E43AE">
      <w:pPr>
        <w:pStyle w:val="paragraph"/>
        <w:spacing w:before="0" w:beforeAutospacing="0" w:after="0" w:afterAutospacing="0"/>
        <w:jc w:val="both"/>
        <w:rPr>
          <w:ins w:id="1249" w:author="Chen Liao" w:date="2021-03-18T21:24:00Z"/>
          <w:rFonts w:ascii="Times New Roman" w:hAnsi="Times New Roman" w:cs="Times New Roman"/>
          <w:color w:val="000000"/>
        </w:rPr>
      </w:pPr>
    </w:p>
    <w:p w14:paraId="7F7802F0" w14:textId="17524B3C" w:rsidR="00193E68" w:rsidRDefault="00193E68" w:rsidP="002E43AE">
      <w:pPr>
        <w:pStyle w:val="paragraph"/>
        <w:spacing w:before="0" w:beforeAutospacing="0" w:after="0" w:afterAutospacing="0"/>
        <w:jc w:val="both"/>
        <w:rPr>
          <w:ins w:id="1250" w:author="Chen Liao" w:date="2021-03-18T21:30:00Z"/>
          <w:rFonts w:ascii="Times New Roman" w:hAnsi="Times New Roman" w:cs="Times New Roman"/>
          <w:color w:val="242021"/>
        </w:rPr>
      </w:pPr>
      <w:ins w:id="1251" w:author="Chen Liao" w:date="2021-03-18T21:24:00Z">
        <w:r>
          <w:rPr>
            <w:rFonts w:ascii="Times New Roman" w:hAnsi="Times New Roman" w:cs="Times New Roman"/>
            <w:color w:val="000000"/>
          </w:rPr>
          <w:t xml:space="preserve">To identify inulin responders, we employed </w:t>
        </w:r>
      </w:ins>
      <w:ins w:id="1252" w:author="Chen Liao" w:date="2021-03-18T21:25:00Z">
        <w:r>
          <w:rPr>
            <w:rFonts w:ascii="Times New Roman" w:hAnsi="Times New Roman" w:cs="Times New Roman"/>
            <w:color w:val="000000"/>
          </w:rPr>
          <w:t>g</w:t>
        </w:r>
      </w:ins>
      <w:del w:id="1253" w:author="Chen Liao" w:date="2021-03-18T21:25:00Z">
        <w:r w:rsidR="00967B8F" w:rsidRPr="004D26A3" w:rsidDel="00193E68">
          <w:rPr>
            <w:rFonts w:ascii="Times New Roman" w:hAnsi="Times New Roman" w:cs="Times New Roman"/>
            <w:color w:val="000000"/>
          </w:rPr>
          <w:delText>G</w:delText>
        </w:r>
      </w:del>
      <w:r w:rsidR="00967B8F" w:rsidRPr="004D26A3">
        <w:rPr>
          <w:rFonts w:ascii="Times New Roman" w:hAnsi="Times New Roman" w:cs="Times New Roman"/>
          <w:color w:val="000000"/>
        </w:rPr>
        <w:t>eneralized Lotka–Volterra (</w:t>
      </w:r>
      <w:proofErr w:type="spellStart"/>
      <w:r w:rsidR="00967B8F" w:rsidRPr="004D26A3">
        <w:rPr>
          <w:rFonts w:ascii="Times New Roman" w:hAnsi="Times New Roman" w:cs="Times New Roman"/>
          <w:color w:val="000000"/>
        </w:rPr>
        <w:t>gLV</w:t>
      </w:r>
      <w:proofErr w:type="spellEnd"/>
      <w:r w:rsidR="00967B8F" w:rsidRPr="002E43AE">
        <w:rPr>
          <w:rFonts w:ascii="Times New Roman" w:hAnsi="Times New Roman" w:cs="Times New Roman"/>
          <w:color w:val="000000"/>
        </w:rPr>
        <w:t>), an ordinary differential equation model that represents microbial communities with a limited number of para</w:t>
      </w:r>
      <w:r w:rsidR="00967B8F" w:rsidRPr="00596CB1">
        <w:rPr>
          <w:rFonts w:ascii="Times New Roman" w:hAnsi="Times New Roman" w:cs="Times New Roman"/>
          <w:color w:val="000000"/>
        </w:rPr>
        <w:t>meters that can be deduced from time-series data, was employed to identify</w:t>
      </w:r>
      <w:r w:rsidR="00967B8F" w:rsidRPr="00CA756F">
        <w:rPr>
          <w:rFonts w:ascii="Times New Roman" w:hAnsi="Times New Roman" w:cs="Times New Roman"/>
          <w:color w:val="000000"/>
        </w:rPr>
        <w:t xml:space="preserve"> candidate inulin </w:t>
      </w:r>
      <w:r w:rsidR="00EE6173" w:rsidRPr="00CA756F">
        <w:rPr>
          <w:rFonts w:ascii="Times New Roman" w:hAnsi="Times New Roman" w:cs="Times New Roman"/>
          <w:color w:val="000000"/>
        </w:rPr>
        <w:t>responders</w:t>
      </w:r>
      <w:r w:rsidR="00967B8F" w:rsidRPr="001B058D">
        <w:rPr>
          <w:rFonts w:ascii="Times New Roman" w:hAnsi="Times New Roman" w:cs="Times New Roman"/>
          <w:color w:val="000000"/>
        </w:rPr>
        <w:t xml:space="preserve">, </w:t>
      </w:r>
      <w:r w:rsidR="00967B8F" w:rsidRPr="002E3514">
        <w:rPr>
          <w:rFonts w:ascii="Times New Roman" w:hAnsi="Times New Roman" w:cs="Times New Roman"/>
          <w:color w:val="242021"/>
        </w:rPr>
        <w:t xml:space="preserve">which helped us understand the individualized </w:t>
      </w:r>
      <w:r w:rsidR="00EE6173" w:rsidRPr="002E3514">
        <w:rPr>
          <w:rFonts w:ascii="Times New Roman" w:hAnsi="Times New Roman" w:cs="Times New Roman"/>
          <w:color w:val="242021"/>
        </w:rPr>
        <w:t>dynamic</w:t>
      </w:r>
      <w:r w:rsidR="00967B8F" w:rsidRPr="002E3514">
        <w:rPr>
          <w:rFonts w:ascii="Times New Roman" w:hAnsi="Times New Roman" w:cs="Times New Roman"/>
          <w:color w:val="242021"/>
        </w:rPr>
        <w:t xml:space="preserve"> </w:t>
      </w:r>
      <w:r w:rsidR="00967B8F" w:rsidRPr="002E3514">
        <w:rPr>
          <w:rFonts w:ascii="Times New Roman" w:hAnsi="Times New Roman" w:cs="Times New Roman"/>
          <w:color w:val="2A2A2A"/>
          <w:shd w:val="clear" w:color="auto" w:fill="FFFFFF"/>
        </w:rPr>
        <w:t>responses</w:t>
      </w:r>
      <w:r w:rsidR="00967B8F" w:rsidRPr="002E3514">
        <w:rPr>
          <w:rFonts w:ascii="Times New Roman" w:hAnsi="Times New Roman" w:cs="Times New Roman"/>
          <w:color w:val="242021"/>
        </w:rPr>
        <w:t xml:space="preserve"> of gut microbiome from an ecological perspective.</w:t>
      </w:r>
      <w:ins w:id="1254" w:author="Chen Liao" w:date="2021-03-18T21:25:00Z">
        <w:r>
          <w:rPr>
            <w:rFonts w:ascii="Times New Roman" w:hAnsi="Times New Roman" w:cs="Times New Roman"/>
            <w:color w:val="242021"/>
          </w:rPr>
          <w:t xml:space="preserve"> Compared to simply statistical tests (Supplementary Fig. X), our approach has three main advantages: (1) </w:t>
        </w:r>
      </w:ins>
      <w:ins w:id="1255" w:author="Chen Liao" w:date="2021-03-18T21:26:00Z">
        <w:r>
          <w:rPr>
            <w:rFonts w:ascii="Times New Roman" w:hAnsi="Times New Roman" w:cs="Times New Roman"/>
            <w:color w:val="242021"/>
          </w:rPr>
          <w:t xml:space="preserve">GLV is global. </w:t>
        </w:r>
      </w:ins>
      <w:proofErr w:type="spellStart"/>
      <w:ins w:id="1256" w:author="Chen Liao" w:date="2021-03-18T21:25:00Z">
        <w:r>
          <w:rPr>
            <w:rFonts w:ascii="Times New Roman" w:hAnsi="Times New Roman" w:cs="Times New Roman"/>
            <w:color w:val="242021"/>
          </w:rPr>
          <w:t>it</w:t>
        </w:r>
        <w:proofErr w:type="spellEnd"/>
        <w:r>
          <w:rPr>
            <w:rFonts w:ascii="Times New Roman" w:hAnsi="Times New Roman" w:cs="Times New Roman"/>
            <w:color w:val="242021"/>
          </w:rPr>
          <w:t xml:space="preserve"> is suited to longitudinal data and </w:t>
        </w:r>
        <w:proofErr w:type="spellStart"/>
        <w:r>
          <w:rPr>
            <w:rFonts w:ascii="Times New Roman" w:hAnsi="Times New Roman" w:cs="Times New Roman"/>
            <w:color w:val="242021"/>
          </w:rPr>
          <w:t>statiscal</w:t>
        </w:r>
        <w:proofErr w:type="spellEnd"/>
        <w:r>
          <w:rPr>
            <w:rFonts w:ascii="Times New Roman" w:hAnsi="Times New Roman" w:cs="Times New Roman"/>
            <w:color w:val="242021"/>
          </w:rPr>
          <w:t xml:space="preserve"> approach need</w:t>
        </w:r>
      </w:ins>
      <w:ins w:id="1257" w:author="Chen Liao" w:date="2021-03-18T21:26:00Z">
        <w:r>
          <w:rPr>
            <w:rFonts w:ascii="Times New Roman" w:hAnsi="Times New Roman" w:cs="Times New Roman"/>
            <w:color w:val="242021"/>
          </w:rPr>
          <w:t xml:space="preserve">s to select a specific time point which may generate time-dependent difference. (2) it considers species interactions as </w:t>
        </w:r>
        <w:proofErr w:type="spellStart"/>
        <w:r>
          <w:rPr>
            <w:rFonts w:ascii="Times New Roman" w:hAnsi="Times New Roman" w:cs="Times New Roman"/>
            <w:color w:val="242021"/>
          </w:rPr>
          <w:t>covariants</w:t>
        </w:r>
        <w:proofErr w:type="spellEnd"/>
        <w:r>
          <w:rPr>
            <w:rFonts w:ascii="Times New Roman" w:hAnsi="Times New Roman" w:cs="Times New Roman"/>
            <w:color w:val="242021"/>
          </w:rPr>
          <w:t xml:space="preserve">. </w:t>
        </w:r>
      </w:ins>
      <w:ins w:id="1258" w:author="Chen Liao" w:date="2021-03-18T21:27:00Z">
        <w:r>
          <w:rPr>
            <w:rFonts w:ascii="Times New Roman" w:hAnsi="Times New Roman" w:cs="Times New Roman"/>
            <w:color w:val="242021"/>
          </w:rPr>
          <w:t xml:space="preserve">Combined with a </w:t>
        </w:r>
        <w:proofErr w:type="spellStart"/>
        <w:r>
          <w:rPr>
            <w:rFonts w:ascii="Times New Roman" w:hAnsi="Times New Roman" w:cs="Times New Roman"/>
            <w:color w:val="242021"/>
          </w:rPr>
          <w:t>baysien</w:t>
        </w:r>
        <w:proofErr w:type="spellEnd"/>
        <w:r>
          <w:rPr>
            <w:rFonts w:ascii="Times New Roman" w:hAnsi="Times New Roman" w:cs="Times New Roman"/>
            <w:color w:val="242021"/>
          </w:rPr>
          <w:t xml:space="preserve"> framework which </w:t>
        </w:r>
        <w:proofErr w:type="spellStart"/>
        <w:r>
          <w:rPr>
            <w:rFonts w:ascii="Times New Roman" w:hAnsi="Times New Roman" w:cs="Times New Roman"/>
            <w:color w:val="242021"/>
          </w:rPr>
          <w:t>transoforms</w:t>
        </w:r>
        <w:proofErr w:type="spellEnd"/>
        <w:r>
          <w:rPr>
            <w:rFonts w:ascii="Times New Roman" w:hAnsi="Times New Roman" w:cs="Times New Roman"/>
            <w:color w:val="242021"/>
          </w:rPr>
          <w:t xml:space="preserve"> GLV inference into a probabilistic</w:t>
        </w:r>
      </w:ins>
      <w:ins w:id="1259" w:author="Chen Liao" w:date="2021-03-18T21:28:00Z">
        <w:r>
          <w:rPr>
            <w:rFonts w:ascii="Times New Roman" w:hAnsi="Times New Roman" w:cs="Times New Roman"/>
            <w:color w:val="242021"/>
          </w:rPr>
          <w:t xml:space="preserve"> approach</w:t>
        </w:r>
      </w:ins>
      <w:ins w:id="1260" w:author="Chen Liao" w:date="2021-03-18T21:27:00Z">
        <w:r>
          <w:rPr>
            <w:rFonts w:ascii="Times New Roman" w:hAnsi="Times New Roman" w:cs="Times New Roman"/>
            <w:color w:val="242021"/>
          </w:rPr>
          <w:t>, we can determin</w:t>
        </w:r>
      </w:ins>
      <w:ins w:id="1261" w:author="Chen Liao" w:date="2021-03-18T21:28:00Z">
        <w:r>
          <w:rPr>
            <w:rFonts w:ascii="Times New Roman" w:hAnsi="Times New Roman" w:cs="Times New Roman"/>
            <w:color w:val="242021"/>
          </w:rPr>
          <w:t xml:space="preserve">e which is positive and negative responses by comparing the position of credible interval with 0. We identified 5 inulin responders, including </w:t>
        </w:r>
      </w:ins>
      <w:ins w:id="1262" w:author="Chen Liao" w:date="2021-03-18T21:29:00Z">
        <w:r>
          <w:rPr>
            <w:rFonts w:ascii="Times New Roman" w:hAnsi="Times New Roman" w:cs="Times New Roman"/>
            <w:color w:val="242021"/>
          </w:rPr>
          <w:t xml:space="preserve">a general known responder </w:t>
        </w:r>
        <w:proofErr w:type="spellStart"/>
        <w:r>
          <w:rPr>
            <w:rFonts w:ascii="Times New Roman" w:hAnsi="Times New Roman" w:cs="Times New Roman"/>
            <w:color w:val="242021"/>
          </w:rPr>
          <w:t>Bacteroids</w:t>
        </w:r>
        <w:proofErr w:type="spellEnd"/>
        <w:r>
          <w:rPr>
            <w:rFonts w:ascii="Times New Roman" w:hAnsi="Times New Roman" w:cs="Times New Roman"/>
            <w:color w:val="242021"/>
          </w:rPr>
          <w:t xml:space="preserve">. </w:t>
        </w:r>
      </w:ins>
      <w:moveToRangeStart w:id="1263" w:author="Chen Liao" w:date="2021-03-18T21:34:00Z" w:name="move66995699"/>
      <w:moveTo w:id="1264" w:author="Chen Liao" w:date="2021-03-18T21:34:00Z">
        <w:r w:rsidR="00C15639" w:rsidRPr="0036511A">
          <w:rPr>
            <w:rFonts w:ascii="Times New Roman" w:hAnsi="Times New Roman" w:cs="Times New Roman"/>
          </w:rPr>
          <w:t xml:space="preserve">Most of the glycan degrading and import machinery within Bacteroides genomes are encoded within clusters of coregulated genes known as polysaccharide utilization loci (PUL). The defining characteristic of a PUL is the presence of a pair of genes homologous to </w:t>
        </w:r>
        <w:proofErr w:type="spellStart"/>
        <w:r w:rsidR="00C15639" w:rsidRPr="0036511A">
          <w:rPr>
            <w:rFonts w:ascii="Times New Roman" w:hAnsi="Times New Roman" w:cs="Times New Roman"/>
            <w:i/>
            <w:iCs/>
          </w:rPr>
          <w:t>susD</w:t>
        </w:r>
        <w:proofErr w:type="spellEnd"/>
        <w:r w:rsidR="00C15639" w:rsidRPr="0036511A">
          <w:rPr>
            <w:rFonts w:ascii="Times New Roman" w:hAnsi="Times New Roman" w:cs="Times New Roman"/>
          </w:rPr>
          <w:t xml:space="preserve"> and </w:t>
        </w:r>
        <w:proofErr w:type="spellStart"/>
        <w:r w:rsidR="00C15639" w:rsidRPr="0036511A">
          <w:rPr>
            <w:rFonts w:ascii="Times New Roman" w:hAnsi="Times New Roman" w:cs="Times New Roman"/>
            <w:i/>
            <w:iCs/>
          </w:rPr>
          <w:t>susC</w:t>
        </w:r>
        <w:proofErr w:type="spellEnd"/>
        <w:r w:rsidR="00C15639" w:rsidRPr="0036511A">
          <w:rPr>
            <w:rFonts w:ascii="Times New Roman" w:hAnsi="Times New Roman" w:cs="Times New Roman"/>
          </w:rPr>
          <w:t xml:space="preserve">, which encode outer membrane proteins that bind inulin and import its digestion products </w:t>
        </w:r>
        <w:r w:rsidR="00C15639" w:rsidRPr="0036511A">
          <w:rPr>
            <w:rFonts w:ascii="Times New Roman" w:hAnsi="Times New Roman" w:cs="Times New Roman"/>
          </w:rPr>
          <w:fldChar w:fldCharType="begin"/>
        </w:r>
        <w:r w:rsidR="00C15639" w:rsidRPr="0036511A">
          <w:rPr>
            <w:rFonts w:ascii="Times New Roman" w:hAnsi="Times New Roman" w:cs="Times New Roman"/>
          </w:rPr>
          <w:instrText xml:space="preserve"> ADDIN NE.Ref.{E4FAEAA4-C55F-4A5C-909B-62697434F5E6}</w:instrText>
        </w:r>
        <w:r w:rsidR="00C15639" w:rsidRPr="0036511A">
          <w:rPr>
            <w:rFonts w:ascii="Times New Roman" w:hAnsi="Times New Roman" w:cs="Times New Roman"/>
          </w:rPr>
          <w:fldChar w:fldCharType="separate"/>
        </w:r>
        <w:r w:rsidR="00C15639" w:rsidRPr="0036511A">
          <w:rPr>
            <w:rFonts w:ascii="Times New Roman" w:hAnsi="Times New Roman" w:cs="Times New Roman"/>
            <w:color w:val="080000"/>
          </w:rPr>
          <w:t>[23, 24]</w:t>
        </w:r>
        <w:r w:rsidR="00C15639" w:rsidRPr="0036511A">
          <w:rPr>
            <w:rFonts w:ascii="Times New Roman" w:hAnsi="Times New Roman" w:cs="Times New Roman"/>
          </w:rPr>
          <w:fldChar w:fldCharType="end"/>
        </w:r>
        <w:r w:rsidR="00C15639" w:rsidRPr="0036511A">
          <w:rPr>
            <w:rFonts w:ascii="Times New Roman" w:hAnsi="Times New Roman" w:cs="Times New Roman"/>
          </w:rPr>
          <w:t xml:space="preserve">. Inulin PULs were also detected in draft genomes of </w:t>
        </w:r>
        <w:r w:rsidR="00C15639" w:rsidRPr="0036511A">
          <w:rPr>
            <w:rFonts w:ascii="Times New Roman" w:hAnsi="Times New Roman" w:cs="Times New Roman"/>
            <w:i/>
            <w:iCs/>
          </w:rPr>
          <w:t xml:space="preserve">Bacteroides </w:t>
        </w:r>
        <w:proofErr w:type="spellStart"/>
        <w:r w:rsidR="00C15639" w:rsidRPr="0036511A">
          <w:rPr>
            <w:rFonts w:ascii="Times New Roman" w:hAnsi="Times New Roman" w:cs="Times New Roman"/>
            <w:i/>
            <w:iCs/>
          </w:rPr>
          <w:t>acidifaciens</w:t>
        </w:r>
        <w:proofErr w:type="spellEnd"/>
        <w:r w:rsidR="00C15639" w:rsidRPr="0036511A">
          <w:rPr>
            <w:rFonts w:ascii="Times New Roman" w:hAnsi="Times New Roman" w:cs="Times New Roman"/>
          </w:rPr>
          <w:t xml:space="preserve"> and </w:t>
        </w:r>
        <w:proofErr w:type="spellStart"/>
        <w:r w:rsidR="00C15639" w:rsidRPr="0036511A">
          <w:rPr>
            <w:rFonts w:ascii="Times New Roman" w:hAnsi="Times New Roman" w:cs="Times New Roman"/>
            <w:i/>
            <w:iCs/>
          </w:rPr>
          <w:t>Muribaculaceae</w:t>
        </w:r>
        <w:proofErr w:type="spellEnd"/>
        <w:r w:rsidR="00C15639" w:rsidRPr="0036511A">
          <w:rPr>
            <w:rFonts w:ascii="Times New Roman" w:hAnsi="Times New Roman" w:cs="Times New Roman"/>
          </w:rPr>
          <w:t xml:space="preserve"> (</w:t>
        </w:r>
        <w:r w:rsidR="00C15639" w:rsidRPr="0036511A">
          <w:rPr>
            <w:rFonts w:ascii="Times New Roman" w:hAnsi="Times New Roman" w:cs="Times New Roman"/>
            <w:b/>
            <w:bCs/>
          </w:rPr>
          <w:t>Table S4</w:t>
        </w:r>
        <w:r w:rsidR="00C15639" w:rsidRPr="0036511A">
          <w:rPr>
            <w:rFonts w:ascii="Times New Roman" w:hAnsi="Times New Roman" w:cs="Times New Roman"/>
          </w:rPr>
          <w:t>)</w:t>
        </w:r>
      </w:moveTo>
      <w:moveToRangeEnd w:id="1263"/>
      <w:ins w:id="1265" w:author="Chen Liao" w:date="2021-03-18T21:34:00Z">
        <w:r w:rsidR="00C15639">
          <w:rPr>
            <w:rFonts w:ascii="Times New Roman" w:hAnsi="Times New Roman" w:cs="Times New Roman"/>
          </w:rPr>
          <w:t>.</w:t>
        </w:r>
      </w:ins>
      <w:ins w:id="1266" w:author="Chen Liao" w:date="2021-03-18T21:41:00Z">
        <w:r w:rsidR="001554A7">
          <w:rPr>
            <w:rFonts w:ascii="Times New Roman" w:hAnsi="Times New Roman" w:cs="Times New Roman"/>
          </w:rPr>
          <w:t xml:space="preserve"> </w:t>
        </w:r>
      </w:ins>
      <w:ins w:id="1267" w:author="Chen Liao" w:date="2021-03-18T21:42:00Z">
        <w:r w:rsidR="006E1E13">
          <w:rPr>
            <w:rFonts w:ascii="Times New Roman" w:hAnsi="Times New Roman" w:cs="Times New Roman"/>
          </w:rPr>
          <w:t xml:space="preserve">Using the same approach, </w:t>
        </w:r>
      </w:ins>
      <w:ins w:id="1268" w:author="Chen Liao" w:date="2021-03-18T21:41:00Z">
        <w:r w:rsidR="001554A7">
          <w:rPr>
            <w:rFonts w:ascii="Times New Roman" w:hAnsi="Times New Roman" w:cs="Times New Roman"/>
          </w:rPr>
          <w:t xml:space="preserve">we find that </w:t>
        </w:r>
        <w:proofErr w:type="gramStart"/>
        <w:r w:rsidR="001554A7">
          <w:rPr>
            <w:rFonts w:ascii="Times New Roman" w:hAnsi="Times New Roman" w:cs="Times New Roman"/>
          </w:rPr>
          <w:t>X,,</w:t>
        </w:r>
        <w:proofErr w:type="gramEnd"/>
        <w:r w:rsidR="001554A7">
          <w:rPr>
            <w:rFonts w:ascii="Times New Roman" w:hAnsi="Times New Roman" w:cs="Times New Roman"/>
          </w:rPr>
          <w:t>X,X are responders of resistant starch (Supplementary Fig. X).</w:t>
        </w:r>
      </w:ins>
    </w:p>
    <w:p w14:paraId="6AE49649" w14:textId="77777777" w:rsidR="00193E68" w:rsidRDefault="00193E68" w:rsidP="002E43AE">
      <w:pPr>
        <w:pStyle w:val="paragraph"/>
        <w:spacing w:before="0" w:beforeAutospacing="0" w:after="0" w:afterAutospacing="0"/>
        <w:jc w:val="both"/>
        <w:rPr>
          <w:ins w:id="1269" w:author="Chen Liao" w:date="2021-03-18T21:30:00Z"/>
          <w:rFonts w:ascii="Times New Roman" w:hAnsi="Times New Roman" w:cs="Times New Roman"/>
          <w:color w:val="242021"/>
        </w:rPr>
      </w:pPr>
    </w:p>
    <w:p w14:paraId="3B030F55" w14:textId="745EBC66" w:rsidR="0035704D" w:rsidRDefault="00193E68" w:rsidP="002E43AE">
      <w:pPr>
        <w:pStyle w:val="paragraph"/>
        <w:spacing w:before="0" w:beforeAutospacing="0" w:after="0" w:afterAutospacing="0"/>
        <w:jc w:val="both"/>
        <w:rPr>
          <w:ins w:id="1270" w:author="Chen Liao" w:date="2021-03-18T21:41:00Z"/>
          <w:rFonts w:ascii="Times New Roman" w:hAnsi="Times New Roman" w:cs="Times New Roman"/>
          <w:color w:val="242021"/>
        </w:rPr>
      </w:pPr>
      <w:ins w:id="1271" w:author="Chen Liao" w:date="2021-03-18T21:29:00Z">
        <w:r>
          <w:rPr>
            <w:rFonts w:ascii="Times New Roman" w:hAnsi="Times New Roman" w:cs="Times New Roman"/>
            <w:color w:val="242021"/>
          </w:rPr>
          <w:t xml:space="preserve">These 5 responders alone can represent the majority of </w:t>
        </w:r>
        <w:proofErr w:type="spellStart"/>
        <w:r>
          <w:rPr>
            <w:rFonts w:ascii="Times New Roman" w:hAnsi="Times New Roman" w:cs="Times New Roman"/>
            <w:color w:val="242021"/>
          </w:rPr>
          <w:t>dyanmcis</w:t>
        </w:r>
        <w:proofErr w:type="spellEnd"/>
        <w:r>
          <w:rPr>
            <w:rFonts w:ascii="Times New Roman" w:hAnsi="Times New Roman" w:cs="Times New Roman"/>
            <w:color w:val="242021"/>
          </w:rPr>
          <w:t xml:space="preserve"> in at least short term (Fig. 3D).</w:t>
        </w:r>
      </w:ins>
      <w:ins w:id="1272" w:author="Chen Liao" w:date="2021-03-18T21:30:00Z">
        <w:r>
          <w:rPr>
            <w:rFonts w:ascii="Times New Roman" w:hAnsi="Times New Roman" w:cs="Times New Roman"/>
            <w:color w:val="242021"/>
          </w:rPr>
          <w:t xml:space="preserve"> In Beijing, the entire response is due to the five inulin responders. In Hunan, the non-responders arise after day X, suggesting that there are some marginal responders that are classified as non-</w:t>
        </w:r>
        <w:proofErr w:type="spellStart"/>
        <w:r>
          <w:rPr>
            <w:rFonts w:ascii="Times New Roman" w:hAnsi="Times New Roman" w:cs="Times New Roman"/>
            <w:color w:val="242021"/>
          </w:rPr>
          <w:t>signifncant</w:t>
        </w:r>
        <w:proofErr w:type="spellEnd"/>
        <w:r>
          <w:rPr>
            <w:rFonts w:ascii="Times New Roman" w:hAnsi="Times New Roman" w:cs="Times New Roman"/>
            <w:color w:val="242021"/>
          </w:rPr>
          <w:t xml:space="preserve"> that play quorum role. </w:t>
        </w:r>
      </w:ins>
      <w:ins w:id="1273" w:author="Chen Liao" w:date="2021-03-18T21:31:00Z">
        <w:r>
          <w:rPr>
            <w:rFonts w:ascii="Times New Roman" w:hAnsi="Times New Roman" w:cs="Times New Roman"/>
            <w:color w:val="242021"/>
          </w:rPr>
          <w:t xml:space="preserve">Among these 5 responders, we also see heterogeneity: </w:t>
        </w:r>
        <w:proofErr w:type="spellStart"/>
        <w:r w:rsidR="00BE46AA">
          <w:rPr>
            <w:rFonts w:ascii="Times New Roman" w:hAnsi="Times New Roman" w:cs="Times New Roman"/>
            <w:color w:val="242021"/>
          </w:rPr>
          <w:t>Bactoides</w:t>
        </w:r>
        <w:proofErr w:type="spellEnd"/>
        <w:r w:rsidR="00BE46AA">
          <w:rPr>
            <w:rFonts w:ascii="Times New Roman" w:hAnsi="Times New Roman" w:cs="Times New Roman"/>
            <w:color w:val="242021"/>
          </w:rPr>
          <w:t xml:space="preserve"> and </w:t>
        </w:r>
        <w:proofErr w:type="spellStart"/>
        <w:r w:rsidR="00BE46AA">
          <w:rPr>
            <w:rFonts w:ascii="Times New Roman" w:hAnsi="Times New Roman" w:cs="Times New Roman"/>
            <w:color w:val="242021"/>
          </w:rPr>
          <w:t>Facelibacum</w:t>
        </w:r>
        <w:proofErr w:type="spellEnd"/>
        <w:r w:rsidR="00BE46AA">
          <w:rPr>
            <w:rFonts w:ascii="Times New Roman" w:hAnsi="Times New Roman" w:cs="Times New Roman"/>
            <w:color w:val="242021"/>
          </w:rPr>
          <w:t xml:space="preserve"> increase over time and then decrease, which corresponds to the biphasic </w:t>
        </w:r>
        <w:proofErr w:type="spellStart"/>
        <w:r w:rsidR="00BE46AA">
          <w:rPr>
            <w:rFonts w:ascii="Times New Roman" w:hAnsi="Times New Roman" w:cs="Times New Roman"/>
            <w:color w:val="242021"/>
          </w:rPr>
          <w:t>dynamcsi</w:t>
        </w:r>
        <w:proofErr w:type="spellEnd"/>
        <w:r w:rsidR="00BE46AA">
          <w:rPr>
            <w:rFonts w:ascii="Times New Roman" w:hAnsi="Times New Roman" w:cs="Times New Roman"/>
            <w:color w:val="242021"/>
          </w:rPr>
          <w:t xml:space="preserve"> of SCFA and alpha diversity. Instead, </w:t>
        </w:r>
        <w:proofErr w:type="spellStart"/>
        <w:r w:rsidR="00BE46AA">
          <w:rPr>
            <w:rFonts w:ascii="Times New Roman" w:hAnsi="Times New Roman" w:cs="Times New Roman"/>
            <w:color w:val="242021"/>
          </w:rPr>
          <w:t>Muribaculaceae</w:t>
        </w:r>
        <w:proofErr w:type="spellEnd"/>
        <w:r w:rsidR="00BE46AA">
          <w:rPr>
            <w:rFonts w:ascii="Times New Roman" w:hAnsi="Times New Roman" w:cs="Times New Roman"/>
            <w:color w:val="242021"/>
          </w:rPr>
          <w:t xml:space="preserve"> increase continuous</w:t>
        </w:r>
      </w:ins>
      <w:ins w:id="1274" w:author="Chen Liao" w:date="2021-03-18T21:32:00Z">
        <w:r w:rsidR="00BE46AA">
          <w:rPr>
            <w:rFonts w:ascii="Times New Roman" w:hAnsi="Times New Roman" w:cs="Times New Roman"/>
            <w:color w:val="242021"/>
          </w:rPr>
          <w:t xml:space="preserve">ly and then level off. Since bacterial density reaches plateau very quick, it is nearby the state of carrying capacity where species compete for inulin heavily. </w:t>
        </w:r>
      </w:ins>
      <w:ins w:id="1275" w:author="Chen Liao" w:date="2021-03-18T21:33:00Z">
        <w:r w:rsidR="00BE46AA">
          <w:rPr>
            <w:rFonts w:ascii="Times New Roman" w:hAnsi="Times New Roman" w:cs="Times New Roman"/>
            <w:color w:val="242021"/>
          </w:rPr>
          <w:t xml:space="preserve">This has been </w:t>
        </w:r>
        <w:proofErr w:type="spellStart"/>
        <w:r w:rsidR="00BE46AA">
          <w:rPr>
            <w:rFonts w:ascii="Times New Roman" w:hAnsi="Times New Roman" w:cs="Times New Roman"/>
            <w:color w:val="242021"/>
          </w:rPr>
          <w:t>confimed</w:t>
        </w:r>
        <w:proofErr w:type="spellEnd"/>
        <w:r w:rsidR="00BE46AA">
          <w:rPr>
            <w:rFonts w:ascii="Times New Roman" w:hAnsi="Times New Roman" w:cs="Times New Roman"/>
            <w:color w:val="242021"/>
          </w:rPr>
          <w:t xml:space="preserve"> by ecological interaction where we found negative impacts of </w:t>
        </w:r>
        <w:proofErr w:type="spellStart"/>
        <w:r w:rsidR="00BE46AA">
          <w:rPr>
            <w:rFonts w:ascii="Times New Roman" w:hAnsi="Times New Roman" w:cs="Times New Roman"/>
            <w:color w:val="242021"/>
          </w:rPr>
          <w:t>Muribaculaceae</w:t>
        </w:r>
        <w:proofErr w:type="spellEnd"/>
        <w:r w:rsidR="00BE46AA">
          <w:rPr>
            <w:rFonts w:ascii="Times New Roman" w:hAnsi="Times New Roman" w:cs="Times New Roman"/>
            <w:color w:val="242021"/>
          </w:rPr>
          <w:t xml:space="preserve"> on B </w:t>
        </w:r>
        <w:proofErr w:type="spellStart"/>
        <w:r w:rsidR="00BE46AA">
          <w:rPr>
            <w:rFonts w:ascii="Times New Roman" w:hAnsi="Times New Roman" w:cs="Times New Roman"/>
            <w:color w:val="242021"/>
          </w:rPr>
          <w:t>acidifaciens</w:t>
        </w:r>
        <w:proofErr w:type="spellEnd"/>
        <w:r w:rsidR="00BE46AA">
          <w:rPr>
            <w:rFonts w:ascii="Times New Roman" w:hAnsi="Times New Roman" w:cs="Times New Roman"/>
            <w:color w:val="242021"/>
          </w:rPr>
          <w:t xml:space="preserve"> and </w:t>
        </w:r>
        <w:proofErr w:type="spellStart"/>
        <w:r w:rsidR="00BE46AA">
          <w:rPr>
            <w:rFonts w:ascii="Times New Roman" w:hAnsi="Times New Roman" w:cs="Times New Roman"/>
            <w:color w:val="242021"/>
          </w:rPr>
          <w:t>Facaelibaculum</w:t>
        </w:r>
        <w:proofErr w:type="spellEnd"/>
        <w:r w:rsidR="00BE46AA">
          <w:rPr>
            <w:rFonts w:ascii="Times New Roman" w:hAnsi="Times New Roman" w:cs="Times New Roman"/>
            <w:color w:val="242021"/>
          </w:rPr>
          <w:t>.</w:t>
        </w:r>
      </w:ins>
    </w:p>
    <w:p w14:paraId="716E837F" w14:textId="37B79573" w:rsidR="00F3678A" w:rsidRDefault="00F3678A" w:rsidP="002E43AE">
      <w:pPr>
        <w:pStyle w:val="paragraph"/>
        <w:spacing w:before="0" w:beforeAutospacing="0" w:after="0" w:afterAutospacing="0"/>
        <w:jc w:val="both"/>
        <w:rPr>
          <w:ins w:id="1276" w:author="Chen Liao" w:date="2021-03-18T21:41:00Z"/>
          <w:rFonts w:ascii="Times New Roman" w:hAnsi="Times New Roman" w:cs="Times New Roman"/>
          <w:color w:val="242021"/>
        </w:rPr>
      </w:pPr>
    </w:p>
    <w:p w14:paraId="18ED2F6D" w14:textId="71E73554" w:rsidR="00F3678A" w:rsidRPr="00193E68" w:rsidRDefault="00F3678A" w:rsidP="002E43AE">
      <w:pPr>
        <w:pStyle w:val="paragraph"/>
        <w:spacing w:before="0" w:beforeAutospacing="0" w:after="0" w:afterAutospacing="0"/>
        <w:jc w:val="both"/>
        <w:rPr>
          <w:rFonts w:ascii="Times New Roman" w:hAnsi="Times New Roman" w:cs="Times New Roman"/>
          <w:color w:val="000000"/>
          <w:rPrChange w:id="1277" w:author="Chen Liao" w:date="2021-03-18T21:25:00Z">
            <w:rPr>
              <w:rFonts w:ascii="Times New Roman" w:hAnsi="Times New Roman" w:cs="Times New Roman"/>
              <w:color w:val="242021"/>
            </w:rPr>
          </w:rPrChange>
        </w:rPr>
      </w:pPr>
      <w:ins w:id="1278" w:author="Chen Liao" w:date="2021-03-18T21:41:00Z">
        <w:r>
          <w:rPr>
            <w:rFonts w:ascii="Times New Roman" w:hAnsi="Times New Roman" w:cs="Times New Roman"/>
            <w:color w:val="242021"/>
          </w:rPr>
          <w:t>C</w:t>
        </w:r>
        <w:r>
          <w:rPr>
            <w:rFonts w:ascii="Times New Roman" w:hAnsi="Times New Roman" w:cs="Times New Roman" w:hint="eastAsia"/>
            <w:color w:val="242021"/>
          </w:rPr>
          <w:t>an</w:t>
        </w:r>
        <w:r>
          <w:rPr>
            <w:rFonts w:ascii="Times New Roman" w:hAnsi="Times New Roman" w:cs="Times New Roman"/>
            <w:color w:val="242021"/>
          </w:rPr>
          <w:t xml:space="preserve"> we predict absolute abundance from relative abundance? To some degree. </w:t>
        </w:r>
      </w:ins>
    </w:p>
    <w:p w14:paraId="4C628D49" w14:textId="7500513A" w:rsidR="00967B8F" w:rsidRPr="00DF26A5" w:rsidRDefault="00967B8F" w:rsidP="002E43AE">
      <w:pPr>
        <w:pStyle w:val="paragraph"/>
        <w:spacing w:before="0" w:beforeAutospacing="0" w:after="0" w:afterAutospacing="0"/>
        <w:jc w:val="both"/>
        <w:rPr>
          <w:rFonts w:ascii="Times New Roman" w:hAnsi="Times New Roman" w:cs="Times New Roman"/>
          <w:rPrChange w:id="1279" w:author="Chen Liao" w:date="2021-03-09T15:09:00Z">
            <w:rPr>
              <w:rFonts w:ascii="Times New Roman" w:hAnsi="Times New Roman" w:cs="Times New Roman"/>
              <w:sz w:val="20"/>
              <w:szCs w:val="20"/>
            </w:rPr>
          </w:rPrChange>
        </w:rPr>
      </w:pPr>
    </w:p>
    <w:p w14:paraId="429456E8" w14:textId="0A0EBBF8" w:rsidR="00193E68" w:rsidRPr="00DF26A5" w:rsidDel="00BE46AA" w:rsidRDefault="00A56262" w:rsidP="00C15639">
      <w:pPr>
        <w:pStyle w:val="paragraph"/>
        <w:jc w:val="both"/>
        <w:rPr>
          <w:moveFrom w:id="1280" w:author="Chen Liao" w:date="2021-03-18T21:34:00Z"/>
          <w:rFonts w:ascii="Times New Roman" w:hAnsi="Times New Roman" w:cs="Times New Roman"/>
          <w:rPrChange w:id="1281" w:author="Chen Liao" w:date="2021-03-09T15:09:00Z">
            <w:rPr>
              <w:moveFrom w:id="1282" w:author="Chen Liao" w:date="2021-03-18T21:34:00Z"/>
              <w:rFonts w:ascii="Times New Roman" w:hAnsi="Times New Roman" w:cs="Times New Roman"/>
              <w:sz w:val="20"/>
              <w:szCs w:val="20"/>
            </w:rPr>
          </w:rPrChange>
        </w:rPr>
        <w:pPrChange w:id="1283" w:author="Chen Liao" w:date="2021-03-18T21:34:00Z">
          <w:pPr>
            <w:pStyle w:val="paragraph"/>
            <w:jc w:val="both"/>
          </w:pPr>
        </w:pPrChange>
      </w:pPr>
      <w:moveFromRangeStart w:id="1284" w:author="Chen Liao" w:date="2021-03-18T21:34:00Z" w:name="move66995699"/>
      <w:moveFrom w:id="1285" w:author="Chen Liao" w:date="2021-03-18T21:34:00Z">
        <w:r w:rsidRPr="00DF26A5" w:rsidDel="00C15639">
          <w:rPr>
            <w:rFonts w:ascii="Times New Roman" w:hAnsi="Times New Roman" w:cs="Times New Roman"/>
            <w:rPrChange w:id="1286" w:author="Chen Liao" w:date="2021-03-09T15:09:00Z">
              <w:rPr>
                <w:rFonts w:ascii="Times New Roman" w:hAnsi="Times New Roman" w:cs="Times New Roman"/>
                <w:sz w:val="20"/>
                <w:szCs w:val="20"/>
              </w:rPr>
            </w:rPrChange>
          </w:rPr>
          <w:t xml:space="preserve">Most of the glycan degrading and import machinery within Bacteroides genomes are encoded within clusters of coregulated genes known as polysaccharide utilization loci (PUL). The defining characteristic of a PUL is the presence of a pair of genes homologous to </w:t>
        </w:r>
        <w:r w:rsidRPr="00DF26A5" w:rsidDel="00C15639">
          <w:rPr>
            <w:rFonts w:ascii="Times New Roman" w:hAnsi="Times New Roman" w:cs="Times New Roman"/>
            <w:i/>
            <w:iCs/>
            <w:rPrChange w:id="1287" w:author="Chen Liao" w:date="2021-03-09T15:09:00Z">
              <w:rPr>
                <w:rFonts w:ascii="Times New Roman" w:hAnsi="Times New Roman" w:cs="Times New Roman"/>
                <w:i/>
                <w:iCs/>
                <w:sz w:val="20"/>
                <w:szCs w:val="20"/>
              </w:rPr>
            </w:rPrChange>
          </w:rPr>
          <w:t>susD</w:t>
        </w:r>
        <w:r w:rsidRPr="00DF26A5" w:rsidDel="00C15639">
          <w:rPr>
            <w:rFonts w:ascii="Times New Roman" w:hAnsi="Times New Roman" w:cs="Times New Roman"/>
            <w:rPrChange w:id="1288" w:author="Chen Liao" w:date="2021-03-09T15:09:00Z">
              <w:rPr>
                <w:rFonts w:ascii="Times New Roman" w:hAnsi="Times New Roman" w:cs="Times New Roman"/>
                <w:sz w:val="20"/>
                <w:szCs w:val="20"/>
              </w:rPr>
            </w:rPrChange>
          </w:rPr>
          <w:t xml:space="preserve"> and </w:t>
        </w:r>
        <w:r w:rsidRPr="00DF26A5" w:rsidDel="00C15639">
          <w:rPr>
            <w:rFonts w:ascii="Times New Roman" w:hAnsi="Times New Roman" w:cs="Times New Roman"/>
            <w:i/>
            <w:iCs/>
            <w:rPrChange w:id="1289" w:author="Chen Liao" w:date="2021-03-09T15:09:00Z">
              <w:rPr>
                <w:rFonts w:ascii="Times New Roman" w:hAnsi="Times New Roman" w:cs="Times New Roman"/>
                <w:i/>
                <w:iCs/>
                <w:sz w:val="20"/>
                <w:szCs w:val="20"/>
              </w:rPr>
            </w:rPrChange>
          </w:rPr>
          <w:t>susC</w:t>
        </w:r>
        <w:r w:rsidRPr="00DF26A5" w:rsidDel="00C15639">
          <w:rPr>
            <w:rFonts w:ascii="Times New Roman" w:hAnsi="Times New Roman" w:cs="Times New Roman"/>
            <w:rPrChange w:id="1290" w:author="Chen Liao" w:date="2021-03-09T15:09:00Z">
              <w:rPr>
                <w:rFonts w:ascii="Times New Roman" w:hAnsi="Times New Roman" w:cs="Times New Roman"/>
                <w:sz w:val="20"/>
                <w:szCs w:val="20"/>
              </w:rPr>
            </w:rPrChange>
          </w:rPr>
          <w:t>, which encode outer membrane proteins that bind inulin and import its digestion products</w:t>
        </w:r>
        <w:r w:rsidR="004506EE" w:rsidRPr="00DF26A5" w:rsidDel="00C15639">
          <w:rPr>
            <w:rFonts w:ascii="Times New Roman" w:hAnsi="Times New Roman" w:cs="Times New Roman"/>
            <w:rPrChange w:id="1291" w:author="Chen Liao" w:date="2021-03-09T15:09:00Z">
              <w:rPr>
                <w:rFonts w:ascii="Times New Roman" w:hAnsi="Times New Roman" w:cs="Times New Roman"/>
                <w:sz w:val="20"/>
                <w:szCs w:val="20"/>
              </w:rPr>
            </w:rPrChange>
          </w:rPr>
          <w:t xml:space="preserve"> </w:t>
        </w:r>
        <w:r w:rsidR="004506EE" w:rsidRPr="00DF26A5" w:rsidDel="00C15639">
          <w:rPr>
            <w:rFonts w:ascii="Times New Roman" w:hAnsi="Times New Roman" w:cs="Times New Roman"/>
            <w:rPrChange w:id="1292" w:author="Chen Liao" w:date="2021-03-09T15:09:00Z">
              <w:rPr>
                <w:rFonts w:ascii="Times New Roman" w:hAnsi="Times New Roman" w:cs="Times New Roman"/>
                <w:sz w:val="20"/>
                <w:szCs w:val="20"/>
              </w:rPr>
            </w:rPrChange>
          </w:rPr>
          <w:fldChar w:fldCharType="begin"/>
        </w:r>
        <w:r w:rsidR="00ED3422" w:rsidRPr="00DF26A5" w:rsidDel="00C15639">
          <w:rPr>
            <w:rFonts w:ascii="Times New Roman" w:hAnsi="Times New Roman" w:cs="Times New Roman"/>
            <w:rPrChange w:id="1293" w:author="Chen Liao" w:date="2021-03-09T15:09:00Z">
              <w:rPr>
                <w:rFonts w:ascii="Times New Roman" w:hAnsi="Times New Roman" w:cs="Times New Roman"/>
                <w:sz w:val="20"/>
                <w:szCs w:val="20"/>
              </w:rPr>
            </w:rPrChange>
          </w:rPr>
          <w:instrText xml:space="preserve"> ADDIN NE.Ref.{E4FAEAA4-C55F-4A5C-909B-62697434F5E6}</w:instrText>
        </w:r>
        <w:r w:rsidR="004506EE" w:rsidRPr="00DF26A5" w:rsidDel="00C15639">
          <w:rPr>
            <w:rFonts w:ascii="Times New Roman" w:hAnsi="Times New Roman" w:cs="Times New Roman"/>
            <w:rPrChange w:id="1294" w:author="Chen Liao" w:date="2021-03-09T15:09:00Z">
              <w:rPr>
                <w:rFonts w:ascii="Times New Roman" w:hAnsi="Times New Roman" w:cs="Times New Roman"/>
                <w:sz w:val="20"/>
                <w:szCs w:val="20"/>
              </w:rPr>
            </w:rPrChange>
          </w:rPr>
          <w:fldChar w:fldCharType="separate"/>
        </w:r>
        <w:r w:rsidR="00ED3422" w:rsidRPr="00DF26A5" w:rsidDel="00C15639">
          <w:rPr>
            <w:rFonts w:ascii="Times New Roman" w:hAnsi="Times New Roman" w:cs="Times New Roman"/>
            <w:color w:val="080000"/>
            <w:rPrChange w:id="1295" w:author="Chen Liao" w:date="2021-03-09T15:09:00Z">
              <w:rPr>
                <w:rFonts w:ascii="Times New Roman" w:hAnsi="Times New Roman" w:cs="Times New Roman"/>
                <w:color w:val="080000"/>
                <w:sz w:val="20"/>
                <w:szCs w:val="20"/>
              </w:rPr>
            </w:rPrChange>
          </w:rPr>
          <w:t>[23, 24]</w:t>
        </w:r>
        <w:r w:rsidR="004506EE" w:rsidRPr="00DF26A5" w:rsidDel="00C15639">
          <w:rPr>
            <w:rFonts w:ascii="Times New Roman" w:hAnsi="Times New Roman" w:cs="Times New Roman"/>
            <w:rPrChange w:id="1296" w:author="Chen Liao" w:date="2021-03-09T15:09:00Z">
              <w:rPr>
                <w:rFonts w:ascii="Times New Roman" w:hAnsi="Times New Roman" w:cs="Times New Roman"/>
                <w:sz w:val="20"/>
                <w:szCs w:val="20"/>
              </w:rPr>
            </w:rPrChange>
          </w:rPr>
          <w:fldChar w:fldCharType="end"/>
        </w:r>
        <w:r w:rsidRPr="00DF26A5" w:rsidDel="00C15639">
          <w:rPr>
            <w:rFonts w:ascii="Times New Roman" w:hAnsi="Times New Roman" w:cs="Times New Roman"/>
            <w:rPrChange w:id="1297" w:author="Chen Liao" w:date="2021-03-09T15:09:00Z">
              <w:rPr>
                <w:rFonts w:ascii="Times New Roman" w:hAnsi="Times New Roman" w:cs="Times New Roman"/>
                <w:sz w:val="20"/>
                <w:szCs w:val="20"/>
              </w:rPr>
            </w:rPrChange>
          </w:rPr>
          <w:t>.</w:t>
        </w:r>
        <w:r w:rsidR="00D4061E" w:rsidRPr="00DF26A5" w:rsidDel="00C15639">
          <w:rPr>
            <w:rFonts w:ascii="Times New Roman" w:hAnsi="Times New Roman" w:cs="Times New Roman"/>
            <w:rPrChange w:id="1298" w:author="Chen Liao" w:date="2021-03-09T15:09:00Z">
              <w:rPr>
                <w:rFonts w:ascii="Times New Roman" w:hAnsi="Times New Roman" w:cs="Times New Roman"/>
                <w:sz w:val="20"/>
                <w:szCs w:val="20"/>
              </w:rPr>
            </w:rPrChange>
          </w:rPr>
          <w:t xml:space="preserve"> Inulin PULs were also detected in draft genomes of </w:t>
        </w:r>
        <w:r w:rsidR="00D4061E" w:rsidRPr="00DF26A5" w:rsidDel="00C15639">
          <w:rPr>
            <w:rFonts w:ascii="Times New Roman" w:hAnsi="Times New Roman" w:cs="Times New Roman"/>
            <w:i/>
            <w:iCs/>
            <w:rPrChange w:id="1299" w:author="Chen Liao" w:date="2021-03-09T15:09:00Z">
              <w:rPr>
                <w:rFonts w:ascii="Times New Roman" w:hAnsi="Times New Roman" w:cs="Times New Roman"/>
                <w:i/>
                <w:iCs/>
                <w:sz w:val="20"/>
                <w:szCs w:val="20"/>
              </w:rPr>
            </w:rPrChange>
          </w:rPr>
          <w:t>Bacteroides acidifaciens</w:t>
        </w:r>
        <w:r w:rsidR="00D4061E" w:rsidRPr="00DF26A5" w:rsidDel="00C15639">
          <w:rPr>
            <w:rFonts w:ascii="Times New Roman" w:hAnsi="Times New Roman" w:cs="Times New Roman"/>
            <w:rPrChange w:id="1300" w:author="Chen Liao" w:date="2021-03-09T15:09:00Z">
              <w:rPr>
                <w:rFonts w:ascii="Times New Roman" w:hAnsi="Times New Roman" w:cs="Times New Roman"/>
                <w:sz w:val="20"/>
                <w:szCs w:val="20"/>
              </w:rPr>
            </w:rPrChange>
          </w:rPr>
          <w:t xml:space="preserve"> and </w:t>
        </w:r>
        <w:r w:rsidR="00D4061E" w:rsidRPr="00DF26A5" w:rsidDel="00C15639">
          <w:rPr>
            <w:rFonts w:ascii="Times New Roman" w:hAnsi="Times New Roman" w:cs="Times New Roman"/>
            <w:i/>
            <w:iCs/>
            <w:rPrChange w:id="1301" w:author="Chen Liao" w:date="2021-03-09T15:09:00Z">
              <w:rPr>
                <w:rFonts w:ascii="Times New Roman" w:hAnsi="Times New Roman" w:cs="Times New Roman"/>
                <w:i/>
                <w:iCs/>
                <w:sz w:val="20"/>
                <w:szCs w:val="20"/>
              </w:rPr>
            </w:rPrChange>
          </w:rPr>
          <w:t>Muribaculaceae</w:t>
        </w:r>
        <w:r w:rsidR="00D4061E" w:rsidRPr="00DF26A5" w:rsidDel="00C15639">
          <w:rPr>
            <w:rFonts w:ascii="Times New Roman" w:hAnsi="Times New Roman" w:cs="Times New Roman"/>
            <w:rPrChange w:id="1302" w:author="Chen Liao" w:date="2021-03-09T15:09:00Z">
              <w:rPr>
                <w:rFonts w:ascii="Times New Roman" w:hAnsi="Times New Roman" w:cs="Times New Roman"/>
                <w:sz w:val="20"/>
                <w:szCs w:val="20"/>
              </w:rPr>
            </w:rPrChange>
          </w:rPr>
          <w:t xml:space="preserve"> (</w:t>
        </w:r>
        <w:r w:rsidR="00D4061E" w:rsidRPr="00DF26A5" w:rsidDel="00C15639">
          <w:rPr>
            <w:rFonts w:ascii="Times New Roman" w:hAnsi="Times New Roman" w:cs="Times New Roman"/>
            <w:b/>
            <w:bCs/>
            <w:rPrChange w:id="1303" w:author="Chen Liao" w:date="2021-03-09T15:09:00Z">
              <w:rPr>
                <w:rFonts w:ascii="Times New Roman" w:hAnsi="Times New Roman" w:cs="Times New Roman"/>
                <w:b/>
                <w:bCs/>
                <w:sz w:val="20"/>
                <w:szCs w:val="20"/>
              </w:rPr>
            </w:rPrChange>
          </w:rPr>
          <w:t>Table S4</w:t>
        </w:r>
        <w:r w:rsidR="00D4061E" w:rsidRPr="00DF26A5" w:rsidDel="00C15639">
          <w:rPr>
            <w:rFonts w:ascii="Times New Roman" w:hAnsi="Times New Roman" w:cs="Times New Roman"/>
            <w:rPrChange w:id="1304" w:author="Chen Liao" w:date="2021-03-09T15:09:00Z">
              <w:rPr>
                <w:rFonts w:ascii="Times New Roman" w:hAnsi="Times New Roman" w:cs="Times New Roman"/>
                <w:sz w:val="20"/>
                <w:szCs w:val="20"/>
              </w:rPr>
            </w:rPrChange>
          </w:rPr>
          <w:t>)</w:t>
        </w:r>
      </w:moveFrom>
    </w:p>
    <w:moveFromRangeEnd w:id="1284"/>
    <w:p w14:paraId="6988D568" w14:textId="55F71063" w:rsidR="005D61A4" w:rsidRPr="00DF26A5" w:rsidRDefault="006C4D8F" w:rsidP="00C15639">
      <w:pPr>
        <w:pStyle w:val="paragraph"/>
        <w:rPr>
          <w:rFonts w:ascii="Times New Roman" w:hAnsi="Times New Roman" w:cs="Times New Roman"/>
          <w:b/>
          <w:bCs/>
          <w:color w:val="000000"/>
          <w:rPrChange w:id="1305" w:author="Chen Liao" w:date="2021-03-09T15:09:00Z">
            <w:rPr>
              <w:rFonts w:ascii="Times New Roman" w:eastAsia="SimSun" w:hAnsi="Times New Roman" w:cs="Times New Roman"/>
              <w:b/>
              <w:bCs/>
              <w:color w:val="000000"/>
              <w:sz w:val="20"/>
              <w:szCs w:val="20"/>
            </w:rPr>
          </w:rPrChange>
        </w:rPr>
        <w:pPrChange w:id="1306" w:author="Chen Liao" w:date="2021-03-18T21:34:00Z">
          <w:pPr>
            <w:jc w:val="center"/>
          </w:pPr>
        </w:pPrChange>
      </w:pPr>
      <w:commentRangeStart w:id="1307"/>
      <w:commentRangeEnd w:id="1307"/>
      <w:r w:rsidRPr="00DF26A5">
        <w:rPr>
          <w:rStyle w:val="CommentReference"/>
          <w:rFonts w:ascii="Times New Roman" w:hAnsi="Times New Roman" w:cs="Times New Roman"/>
          <w:sz w:val="24"/>
          <w:szCs w:val="24"/>
          <w:rPrChange w:id="1308" w:author="Chen Liao" w:date="2021-03-09T15:09:00Z">
            <w:rPr>
              <w:rStyle w:val="CommentReference"/>
              <w:rFonts w:ascii="Times New Roman" w:hAnsi="Times New Roman" w:cs="Times New Roman"/>
            </w:rPr>
          </w:rPrChange>
        </w:rPr>
        <w:commentReference w:id="1307"/>
      </w:r>
    </w:p>
    <w:p w14:paraId="00D3EEE3" w14:textId="5F0E4156" w:rsidR="00261834" w:rsidRPr="00DF26A5" w:rsidRDefault="00BA5E4F">
      <w:pPr>
        <w:jc w:val="both"/>
        <w:rPr>
          <w:rFonts w:ascii="Times New Roman" w:eastAsia="SimSun" w:hAnsi="Times New Roman" w:cs="Times New Roman"/>
          <w:b/>
          <w:bCs/>
          <w:color w:val="000000"/>
          <w:rPrChange w:id="1309" w:author="Chen Liao" w:date="2021-03-09T15:09:00Z">
            <w:rPr>
              <w:rFonts w:ascii="Times New Roman" w:eastAsia="SimSun" w:hAnsi="Times New Roman" w:cs="Times New Roman"/>
              <w:b/>
              <w:bCs/>
              <w:color w:val="000000"/>
              <w:sz w:val="20"/>
              <w:szCs w:val="20"/>
            </w:rPr>
          </w:rPrChange>
        </w:rPr>
        <w:pPrChange w:id="1310" w:author="Chen Liao" w:date="2021-03-09T15:09:00Z">
          <w:pPr>
            <w:jc w:val="center"/>
          </w:pPr>
        </w:pPrChange>
      </w:pPr>
      <w:r w:rsidRPr="00DF26A5">
        <w:rPr>
          <w:rFonts w:ascii="Times New Roman" w:eastAsia="SimSun" w:hAnsi="Times New Roman" w:cs="Times New Roman"/>
          <w:b/>
          <w:bCs/>
          <w:noProof/>
          <w:color w:val="000000"/>
          <w:rPrChange w:id="1311" w:author="Chen Liao" w:date="2021-03-09T15:09:00Z">
            <w:rPr>
              <w:rFonts w:ascii="Times New Roman" w:eastAsia="SimSun" w:hAnsi="Times New Roman" w:cs="Times New Roman"/>
              <w:b/>
              <w:bCs/>
              <w:noProof/>
              <w:color w:val="000000"/>
              <w:sz w:val="20"/>
              <w:szCs w:val="20"/>
            </w:rPr>
          </w:rPrChange>
        </w:rPr>
        <w:lastRenderedPageBreak/>
        <w:drawing>
          <wp:inline distT="0" distB="0" distL="0" distR="0" wp14:anchorId="40ED68C4" wp14:editId="4AE3FAAA">
            <wp:extent cx="5928335" cy="2106119"/>
            <wp:effectExtent l="0" t="0" r="3175" b="2540"/>
            <wp:docPr id="35" name="Picture 35"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ar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6528" cy="2109030"/>
                    </a:xfrm>
                    <a:prstGeom prst="rect">
                      <a:avLst/>
                    </a:prstGeom>
                  </pic:spPr>
                </pic:pic>
              </a:graphicData>
            </a:graphic>
          </wp:inline>
        </w:drawing>
      </w:r>
    </w:p>
    <w:p w14:paraId="7148F50D" w14:textId="77777777" w:rsidR="0070622D" w:rsidRPr="00DF26A5" w:rsidRDefault="0070622D" w:rsidP="00203483">
      <w:pPr>
        <w:jc w:val="both"/>
        <w:rPr>
          <w:rFonts w:ascii="Times New Roman" w:eastAsia="SimSun" w:hAnsi="Times New Roman" w:cs="Times New Roman"/>
          <w:b/>
          <w:bCs/>
          <w:color w:val="000000"/>
          <w:rPrChange w:id="1312" w:author="Chen Liao" w:date="2021-03-09T15:09:00Z">
            <w:rPr>
              <w:rFonts w:ascii="Times New Roman" w:eastAsia="SimSun" w:hAnsi="Times New Roman" w:cs="Times New Roman"/>
              <w:b/>
              <w:bCs/>
              <w:color w:val="000000"/>
              <w:sz w:val="20"/>
              <w:szCs w:val="20"/>
            </w:rPr>
          </w:rPrChange>
        </w:rPr>
      </w:pPr>
    </w:p>
    <w:p w14:paraId="259D2B42" w14:textId="476DA380" w:rsidR="0035704D" w:rsidRPr="00FF074E" w:rsidRDefault="005D61A4" w:rsidP="004D26A3">
      <w:pPr>
        <w:jc w:val="both"/>
        <w:rPr>
          <w:rFonts w:ascii="Times New Roman" w:eastAsia="SimSun" w:hAnsi="Times New Roman" w:cs="Times New Roman"/>
          <w:color w:val="000000"/>
          <w:sz w:val="20"/>
          <w:szCs w:val="20"/>
          <w:rPrChange w:id="1313" w:author="Chen Liao" w:date="2021-03-18T21:20:00Z">
            <w:rPr>
              <w:rFonts w:ascii="Times New Roman" w:eastAsia="SimSun" w:hAnsi="Times New Roman" w:cs="Times New Roman"/>
              <w:color w:val="000000"/>
              <w:sz w:val="20"/>
              <w:szCs w:val="20"/>
            </w:rPr>
          </w:rPrChange>
        </w:rPr>
      </w:pPr>
      <w:r w:rsidRPr="00FF074E">
        <w:rPr>
          <w:rFonts w:ascii="Times New Roman" w:eastAsia="SimSun" w:hAnsi="Times New Roman" w:cs="Times New Roman"/>
          <w:b/>
          <w:bCs/>
          <w:color w:val="000000"/>
          <w:sz w:val="20"/>
          <w:szCs w:val="20"/>
          <w:rPrChange w:id="1314" w:author="Chen Liao" w:date="2021-03-18T21:20:00Z">
            <w:rPr>
              <w:rFonts w:ascii="Times New Roman" w:eastAsia="SimSun" w:hAnsi="Times New Roman" w:cs="Times New Roman"/>
              <w:b/>
              <w:bCs/>
              <w:color w:val="000000"/>
              <w:sz w:val="20"/>
              <w:szCs w:val="20"/>
            </w:rPr>
          </w:rPrChange>
        </w:rPr>
        <w:t xml:space="preserve">Figure 3. </w:t>
      </w:r>
      <w:r w:rsidR="00AB2A37" w:rsidRPr="00FF074E">
        <w:rPr>
          <w:rFonts w:ascii="Times New Roman" w:eastAsia="SimSun" w:hAnsi="Times New Roman" w:cs="Times New Roman"/>
          <w:b/>
          <w:bCs/>
          <w:color w:val="000000"/>
          <w:sz w:val="20"/>
          <w:szCs w:val="20"/>
          <w:rPrChange w:id="1315" w:author="Chen Liao" w:date="2021-03-18T21:20:00Z">
            <w:rPr>
              <w:rFonts w:ascii="Times New Roman" w:eastAsia="SimSun" w:hAnsi="Times New Roman" w:cs="Times New Roman"/>
              <w:b/>
              <w:bCs/>
              <w:color w:val="000000"/>
              <w:sz w:val="20"/>
              <w:szCs w:val="20"/>
            </w:rPr>
          </w:rPrChange>
        </w:rPr>
        <w:t xml:space="preserve">Microbiota dynamics in response to inulin is driven by several </w:t>
      </w:r>
      <w:r w:rsidRPr="00FF074E">
        <w:rPr>
          <w:rFonts w:ascii="Times New Roman" w:eastAsia="SimSun" w:hAnsi="Times New Roman" w:cs="Times New Roman"/>
          <w:b/>
          <w:bCs/>
          <w:color w:val="000000"/>
          <w:sz w:val="20"/>
          <w:szCs w:val="20"/>
          <w:rPrChange w:id="1316" w:author="Chen Liao" w:date="2021-03-18T21:20:00Z">
            <w:rPr>
              <w:rFonts w:ascii="Times New Roman" w:eastAsia="SimSun" w:hAnsi="Times New Roman" w:cs="Times New Roman"/>
              <w:b/>
              <w:bCs/>
              <w:color w:val="000000"/>
              <w:sz w:val="20"/>
              <w:szCs w:val="20"/>
            </w:rPr>
          </w:rPrChange>
        </w:rPr>
        <w:t xml:space="preserve">key </w:t>
      </w:r>
      <w:bookmarkStart w:id="1317" w:name="OLE_LINK24"/>
      <w:bookmarkStart w:id="1318" w:name="OLE_LINK25"/>
      <w:r w:rsidRPr="00FF074E">
        <w:rPr>
          <w:rFonts w:ascii="Times New Roman" w:eastAsia="SimSun" w:hAnsi="Times New Roman" w:cs="Times New Roman"/>
          <w:b/>
          <w:bCs/>
          <w:color w:val="000000"/>
          <w:sz w:val="20"/>
          <w:szCs w:val="20"/>
          <w:rPrChange w:id="1319" w:author="Chen Liao" w:date="2021-03-18T21:20:00Z">
            <w:rPr>
              <w:rFonts w:ascii="Times New Roman" w:eastAsia="SimSun" w:hAnsi="Times New Roman" w:cs="Times New Roman"/>
              <w:b/>
              <w:bCs/>
              <w:color w:val="000000"/>
              <w:sz w:val="20"/>
              <w:szCs w:val="20"/>
            </w:rPr>
          </w:rPrChange>
        </w:rPr>
        <w:t>responders</w:t>
      </w:r>
      <w:bookmarkStart w:id="1320" w:name="OLE_LINK30"/>
      <w:bookmarkStart w:id="1321" w:name="OLE_LINK31"/>
      <w:bookmarkEnd w:id="1317"/>
      <w:bookmarkEnd w:id="1318"/>
      <w:r w:rsidR="00731E66" w:rsidRPr="00FF074E">
        <w:rPr>
          <w:rFonts w:ascii="Times New Roman" w:eastAsia="SimSun" w:hAnsi="Times New Roman" w:cs="Times New Roman"/>
          <w:b/>
          <w:bCs/>
          <w:color w:val="000000"/>
          <w:sz w:val="20"/>
          <w:szCs w:val="20"/>
          <w:rPrChange w:id="1322" w:author="Chen Liao" w:date="2021-03-18T21:20:00Z">
            <w:rPr>
              <w:rFonts w:ascii="Times New Roman" w:eastAsia="SimSun" w:hAnsi="Times New Roman" w:cs="Times New Roman"/>
              <w:b/>
              <w:bCs/>
              <w:color w:val="000000"/>
              <w:sz w:val="20"/>
              <w:szCs w:val="20"/>
            </w:rPr>
          </w:rPrChange>
        </w:rPr>
        <w:t xml:space="preserve">. </w:t>
      </w:r>
      <w:bookmarkEnd w:id="1320"/>
      <w:bookmarkEnd w:id="1321"/>
      <w:r w:rsidR="00C414E2" w:rsidRPr="00FF074E">
        <w:rPr>
          <w:rFonts w:ascii="Times New Roman" w:eastAsia="SimSun" w:hAnsi="Times New Roman" w:cs="Times New Roman"/>
          <w:b/>
          <w:bCs/>
          <w:color w:val="000000"/>
          <w:sz w:val="20"/>
          <w:szCs w:val="20"/>
          <w:rPrChange w:id="1323" w:author="Chen Liao" w:date="2021-03-18T21:20:00Z">
            <w:rPr>
              <w:rFonts w:ascii="Times New Roman" w:eastAsia="SimSun" w:hAnsi="Times New Roman" w:cs="Times New Roman"/>
              <w:b/>
              <w:bCs/>
              <w:color w:val="000000"/>
              <w:sz w:val="20"/>
              <w:szCs w:val="20"/>
            </w:rPr>
          </w:rPrChange>
        </w:rPr>
        <w:t>A</w:t>
      </w:r>
      <w:r w:rsidR="00731E66" w:rsidRPr="00FF074E">
        <w:rPr>
          <w:rFonts w:ascii="Times New Roman" w:eastAsia="SimSun" w:hAnsi="Times New Roman" w:cs="Times New Roman"/>
          <w:b/>
          <w:bCs/>
          <w:color w:val="000000"/>
          <w:sz w:val="20"/>
          <w:szCs w:val="20"/>
          <w:rPrChange w:id="1324" w:author="Chen Liao" w:date="2021-03-18T21:20:00Z">
            <w:rPr>
              <w:rFonts w:ascii="Times New Roman" w:eastAsia="SimSun" w:hAnsi="Times New Roman" w:cs="Times New Roman"/>
              <w:b/>
              <w:bCs/>
              <w:color w:val="000000"/>
              <w:sz w:val="20"/>
              <w:szCs w:val="20"/>
            </w:rPr>
          </w:rPrChange>
        </w:rPr>
        <w:t xml:space="preserve">. </w:t>
      </w:r>
      <w:r w:rsidR="00546C70" w:rsidRPr="00FF074E">
        <w:rPr>
          <w:rFonts w:ascii="Times New Roman" w:eastAsia="SimSun" w:hAnsi="Times New Roman" w:cs="Times New Roman"/>
          <w:color w:val="000000"/>
          <w:sz w:val="20"/>
          <w:szCs w:val="20"/>
          <w:rPrChange w:id="1325" w:author="Chen Liao" w:date="2021-03-18T21:20:00Z">
            <w:rPr>
              <w:rFonts w:ascii="Times New Roman" w:eastAsia="SimSun" w:hAnsi="Times New Roman" w:cs="Times New Roman"/>
              <w:color w:val="000000"/>
              <w:sz w:val="20"/>
              <w:szCs w:val="20"/>
            </w:rPr>
          </w:rPrChange>
        </w:rPr>
        <w:t>I</w:t>
      </w:r>
      <w:r w:rsidR="00731E66" w:rsidRPr="00FF074E">
        <w:rPr>
          <w:rFonts w:ascii="Times New Roman" w:eastAsia="SimSun" w:hAnsi="Times New Roman" w:cs="Times New Roman"/>
          <w:color w:val="000000"/>
          <w:sz w:val="20"/>
          <w:szCs w:val="20"/>
          <w:rPrChange w:id="1326" w:author="Chen Liao" w:date="2021-03-18T21:20:00Z">
            <w:rPr>
              <w:rFonts w:ascii="Times New Roman" w:eastAsia="SimSun" w:hAnsi="Times New Roman" w:cs="Times New Roman"/>
              <w:color w:val="000000"/>
              <w:sz w:val="20"/>
              <w:szCs w:val="20"/>
            </w:rPr>
          </w:rPrChange>
        </w:rPr>
        <w:t>ncreased</w:t>
      </w:r>
      <w:r w:rsidRPr="00FF074E">
        <w:rPr>
          <w:rFonts w:ascii="Times New Roman" w:eastAsia="SimSun" w:hAnsi="Times New Roman" w:cs="Times New Roman"/>
          <w:color w:val="000000"/>
          <w:sz w:val="20"/>
          <w:szCs w:val="20"/>
          <w:rPrChange w:id="1327" w:author="Chen Liao" w:date="2021-03-18T21:20:00Z">
            <w:rPr>
              <w:rFonts w:ascii="Times New Roman" w:eastAsia="SimSun" w:hAnsi="Times New Roman" w:cs="Times New Roman"/>
              <w:color w:val="000000"/>
              <w:sz w:val="20"/>
              <w:szCs w:val="20"/>
            </w:rPr>
          </w:rPrChange>
        </w:rPr>
        <w:t xml:space="preserve"> expression of </w:t>
      </w:r>
      <w:proofErr w:type="spellStart"/>
      <w:r w:rsidRPr="00FF074E">
        <w:rPr>
          <w:rFonts w:ascii="Times New Roman" w:eastAsia="SimSun" w:hAnsi="Times New Roman" w:cs="Times New Roman"/>
          <w:color w:val="000000"/>
          <w:sz w:val="20"/>
          <w:szCs w:val="20"/>
          <w:rPrChange w:id="1328" w:author="Chen Liao" w:date="2021-03-18T21:20:00Z">
            <w:rPr>
              <w:rFonts w:ascii="Times New Roman" w:eastAsia="SimSun" w:hAnsi="Times New Roman" w:cs="Times New Roman"/>
              <w:color w:val="000000"/>
              <w:sz w:val="20"/>
              <w:szCs w:val="20"/>
            </w:rPr>
          </w:rPrChange>
        </w:rPr>
        <w:t>inulinase</w:t>
      </w:r>
      <w:proofErr w:type="spellEnd"/>
      <w:r w:rsidRPr="00FF074E">
        <w:rPr>
          <w:rFonts w:ascii="Times New Roman" w:eastAsia="SimSun" w:hAnsi="Times New Roman" w:cs="Times New Roman"/>
          <w:color w:val="000000"/>
          <w:sz w:val="20"/>
          <w:szCs w:val="20"/>
          <w:rPrChange w:id="1329" w:author="Chen Liao" w:date="2021-03-18T21:20:00Z">
            <w:rPr>
              <w:rFonts w:ascii="Times New Roman" w:eastAsia="SimSun" w:hAnsi="Times New Roman" w:cs="Times New Roman"/>
              <w:color w:val="000000"/>
              <w:sz w:val="20"/>
              <w:szCs w:val="20"/>
            </w:rPr>
          </w:rPrChange>
        </w:rPr>
        <w:t xml:space="preserve"> genes</w:t>
      </w:r>
      <w:r w:rsidR="00546C70" w:rsidRPr="00FF074E">
        <w:rPr>
          <w:rFonts w:ascii="Times New Roman" w:eastAsia="SimSun" w:hAnsi="Times New Roman" w:cs="Times New Roman"/>
          <w:color w:val="000000"/>
          <w:sz w:val="20"/>
          <w:szCs w:val="20"/>
          <w:rPrChange w:id="1330" w:author="Chen Liao" w:date="2021-03-18T21:20:00Z">
            <w:rPr>
              <w:rFonts w:ascii="Times New Roman" w:eastAsia="SimSun" w:hAnsi="Times New Roman" w:cs="Times New Roman"/>
              <w:color w:val="000000"/>
              <w:sz w:val="20"/>
              <w:szCs w:val="20"/>
            </w:rPr>
          </w:rPrChange>
        </w:rPr>
        <w:t xml:space="preserve"> following inulin treatment</w:t>
      </w:r>
      <w:r w:rsidRPr="00FF074E">
        <w:rPr>
          <w:rFonts w:ascii="Times New Roman" w:eastAsia="SimSun" w:hAnsi="Times New Roman" w:cs="Times New Roman"/>
          <w:color w:val="000000"/>
          <w:sz w:val="20"/>
          <w:szCs w:val="20"/>
          <w:rPrChange w:id="1331" w:author="Chen Liao" w:date="2021-03-18T21:20:00Z">
            <w:rPr>
              <w:rFonts w:ascii="Times New Roman" w:eastAsia="SimSun" w:hAnsi="Times New Roman" w:cs="Times New Roman"/>
              <w:color w:val="000000"/>
              <w:sz w:val="20"/>
              <w:szCs w:val="20"/>
            </w:rPr>
          </w:rPrChange>
        </w:rPr>
        <w:t xml:space="preserve">. Each dotted line represents an individual mouse. *: </w:t>
      </w:r>
      <w:r w:rsidR="00546C70" w:rsidRPr="00FF074E">
        <w:rPr>
          <w:rFonts w:ascii="Times New Roman" w:eastAsia="SimSun" w:hAnsi="Times New Roman" w:cs="Times New Roman"/>
          <w:color w:val="000000"/>
          <w:sz w:val="20"/>
          <w:szCs w:val="20"/>
          <w:rPrChange w:id="1332" w:author="Chen Liao" w:date="2021-03-18T21:20:00Z">
            <w:rPr>
              <w:rFonts w:ascii="Times New Roman" w:eastAsia="SimSun" w:hAnsi="Times New Roman" w:cs="Times New Roman"/>
              <w:color w:val="000000"/>
              <w:sz w:val="20"/>
              <w:szCs w:val="20"/>
            </w:rPr>
          </w:rPrChange>
        </w:rPr>
        <w:t xml:space="preserve">P </w:t>
      </w:r>
      <w:r w:rsidR="00546C70" w:rsidRPr="00FF074E">
        <w:rPr>
          <w:rFonts w:ascii="Times New Roman" w:hAnsi="Times New Roman" w:cs="Times New Roman"/>
          <w:sz w:val="20"/>
          <w:szCs w:val="20"/>
          <w:rPrChange w:id="1333" w:author="Chen Liao" w:date="2021-03-18T21:20:00Z">
            <w:rPr>
              <w:rFonts w:ascii="Times New Roman" w:hAnsi="Times New Roman" w:cs="Times New Roman"/>
              <w:sz w:val="20"/>
              <w:szCs w:val="20"/>
            </w:rPr>
          </w:rPrChange>
        </w:rPr>
        <w:t xml:space="preserve">&lt; </w:t>
      </w:r>
      <w:r w:rsidRPr="00FF074E">
        <w:rPr>
          <w:rFonts w:ascii="Times New Roman" w:eastAsia="SimSun" w:hAnsi="Times New Roman" w:cs="Times New Roman"/>
          <w:color w:val="000000"/>
          <w:sz w:val="20"/>
          <w:szCs w:val="20"/>
          <w:rPrChange w:id="1334" w:author="Chen Liao" w:date="2021-03-18T21:20:00Z">
            <w:rPr>
              <w:rFonts w:ascii="Times New Roman" w:eastAsia="SimSun" w:hAnsi="Times New Roman" w:cs="Times New Roman"/>
              <w:color w:val="000000"/>
              <w:sz w:val="20"/>
              <w:szCs w:val="20"/>
            </w:rPr>
          </w:rPrChange>
        </w:rPr>
        <w:t xml:space="preserve">0.05; **: </w:t>
      </w:r>
      <w:r w:rsidR="00546C70" w:rsidRPr="00FF074E">
        <w:rPr>
          <w:rFonts w:ascii="Times New Roman" w:eastAsia="SimSun" w:hAnsi="Times New Roman" w:cs="Times New Roman"/>
          <w:color w:val="000000"/>
          <w:sz w:val="20"/>
          <w:szCs w:val="20"/>
          <w:rPrChange w:id="1335" w:author="Chen Liao" w:date="2021-03-18T21:20:00Z">
            <w:rPr>
              <w:rFonts w:ascii="Times New Roman" w:eastAsia="SimSun" w:hAnsi="Times New Roman" w:cs="Times New Roman"/>
              <w:color w:val="000000"/>
              <w:sz w:val="20"/>
              <w:szCs w:val="20"/>
            </w:rPr>
          </w:rPrChange>
        </w:rPr>
        <w:t xml:space="preserve">P </w:t>
      </w:r>
      <w:r w:rsidR="00546C70" w:rsidRPr="00FF074E">
        <w:rPr>
          <w:rFonts w:ascii="Times New Roman" w:hAnsi="Times New Roman" w:cs="Times New Roman"/>
          <w:sz w:val="20"/>
          <w:szCs w:val="20"/>
          <w:rPrChange w:id="1336" w:author="Chen Liao" w:date="2021-03-18T21:20:00Z">
            <w:rPr>
              <w:rFonts w:ascii="Times New Roman" w:hAnsi="Times New Roman" w:cs="Times New Roman"/>
              <w:sz w:val="20"/>
              <w:szCs w:val="20"/>
            </w:rPr>
          </w:rPrChange>
        </w:rPr>
        <w:t xml:space="preserve">&lt; </w:t>
      </w:r>
      <w:r w:rsidRPr="00FF074E">
        <w:rPr>
          <w:rFonts w:ascii="Times New Roman" w:eastAsia="SimSun" w:hAnsi="Times New Roman" w:cs="Times New Roman"/>
          <w:color w:val="000000"/>
          <w:sz w:val="20"/>
          <w:szCs w:val="20"/>
          <w:rPrChange w:id="1337" w:author="Chen Liao" w:date="2021-03-18T21:20:00Z">
            <w:rPr>
              <w:rFonts w:ascii="Times New Roman" w:eastAsia="SimSun" w:hAnsi="Times New Roman" w:cs="Times New Roman"/>
              <w:color w:val="000000"/>
              <w:sz w:val="20"/>
              <w:szCs w:val="20"/>
            </w:rPr>
          </w:rPrChange>
        </w:rPr>
        <w:t xml:space="preserve">0.01; </w:t>
      </w:r>
      <w:bookmarkStart w:id="1338" w:name="OLE_LINK34"/>
      <w:bookmarkStart w:id="1339" w:name="OLE_LINK35"/>
      <w:r w:rsidRPr="00FF074E">
        <w:rPr>
          <w:rFonts w:ascii="Times New Roman" w:eastAsia="SimSun" w:hAnsi="Times New Roman" w:cs="Times New Roman"/>
          <w:color w:val="000000"/>
          <w:sz w:val="20"/>
          <w:szCs w:val="20"/>
          <w:rPrChange w:id="1340" w:author="Chen Liao" w:date="2021-03-18T21:20:00Z">
            <w:rPr>
              <w:rFonts w:ascii="Times New Roman" w:eastAsia="SimSun" w:hAnsi="Times New Roman" w:cs="Times New Roman"/>
              <w:color w:val="000000"/>
              <w:sz w:val="20"/>
              <w:szCs w:val="20"/>
            </w:rPr>
          </w:rPrChange>
        </w:rPr>
        <w:t xml:space="preserve">***: </w:t>
      </w:r>
      <w:r w:rsidR="00546C70" w:rsidRPr="00FF074E">
        <w:rPr>
          <w:rFonts w:ascii="Times New Roman" w:eastAsia="SimSun" w:hAnsi="Times New Roman" w:cs="Times New Roman"/>
          <w:color w:val="000000"/>
          <w:sz w:val="20"/>
          <w:szCs w:val="20"/>
          <w:rPrChange w:id="1341" w:author="Chen Liao" w:date="2021-03-18T21:20:00Z">
            <w:rPr>
              <w:rFonts w:ascii="Times New Roman" w:eastAsia="SimSun" w:hAnsi="Times New Roman" w:cs="Times New Roman"/>
              <w:color w:val="000000"/>
              <w:sz w:val="20"/>
              <w:szCs w:val="20"/>
            </w:rPr>
          </w:rPrChange>
        </w:rPr>
        <w:t xml:space="preserve">P </w:t>
      </w:r>
      <w:r w:rsidR="00546C70" w:rsidRPr="00FF074E">
        <w:rPr>
          <w:rFonts w:ascii="Times New Roman" w:hAnsi="Times New Roman" w:cs="Times New Roman"/>
          <w:sz w:val="20"/>
          <w:szCs w:val="20"/>
          <w:rPrChange w:id="1342" w:author="Chen Liao" w:date="2021-03-18T21:20:00Z">
            <w:rPr>
              <w:rFonts w:ascii="Times New Roman" w:hAnsi="Times New Roman" w:cs="Times New Roman"/>
              <w:sz w:val="20"/>
              <w:szCs w:val="20"/>
            </w:rPr>
          </w:rPrChange>
        </w:rPr>
        <w:t xml:space="preserve">&lt; </w:t>
      </w:r>
      <w:r w:rsidRPr="00FF074E">
        <w:rPr>
          <w:rFonts w:ascii="Times New Roman" w:eastAsia="SimSun" w:hAnsi="Times New Roman" w:cs="Times New Roman"/>
          <w:color w:val="000000"/>
          <w:sz w:val="20"/>
          <w:szCs w:val="20"/>
          <w:rPrChange w:id="1343" w:author="Chen Liao" w:date="2021-03-18T21:20:00Z">
            <w:rPr>
              <w:rFonts w:ascii="Times New Roman" w:eastAsia="SimSun" w:hAnsi="Times New Roman" w:cs="Times New Roman"/>
              <w:color w:val="000000"/>
              <w:sz w:val="20"/>
              <w:szCs w:val="20"/>
            </w:rPr>
          </w:rPrChange>
        </w:rPr>
        <w:t>0.001</w:t>
      </w:r>
      <w:bookmarkEnd w:id="1338"/>
      <w:bookmarkEnd w:id="1339"/>
      <w:r w:rsidRPr="00FF074E">
        <w:rPr>
          <w:rFonts w:ascii="Times New Roman" w:eastAsia="SimSun" w:hAnsi="Times New Roman" w:cs="Times New Roman"/>
          <w:color w:val="000000"/>
          <w:sz w:val="20"/>
          <w:szCs w:val="20"/>
          <w:rPrChange w:id="1344" w:author="Chen Liao" w:date="2021-03-18T21:20:00Z">
            <w:rPr>
              <w:rFonts w:ascii="Times New Roman" w:eastAsia="SimSun" w:hAnsi="Times New Roman" w:cs="Times New Roman"/>
              <w:color w:val="000000"/>
              <w:sz w:val="20"/>
              <w:szCs w:val="20"/>
            </w:rPr>
          </w:rPrChange>
        </w:rPr>
        <w:t>.</w:t>
      </w:r>
      <w:r w:rsidR="00731E66" w:rsidRPr="00FF074E">
        <w:rPr>
          <w:rFonts w:ascii="Times New Roman" w:eastAsia="SimSun" w:hAnsi="Times New Roman" w:cs="Times New Roman"/>
          <w:color w:val="000000"/>
          <w:sz w:val="20"/>
          <w:szCs w:val="20"/>
          <w:rPrChange w:id="1345" w:author="Chen Liao" w:date="2021-03-18T21:20:00Z">
            <w:rPr>
              <w:rFonts w:ascii="Times New Roman" w:eastAsia="SimSun" w:hAnsi="Times New Roman" w:cs="Times New Roman"/>
              <w:color w:val="000000"/>
              <w:sz w:val="20"/>
              <w:szCs w:val="20"/>
            </w:rPr>
          </w:rPrChange>
        </w:rPr>
        <w:t xml:space="preserve"> </w:t>
      </w:r>
      <w:r w:rsidR="00453768" w:rsidRPr="00FF074E">
        <w:rPr>
          <w:rFonts w:ascii="Times New Roman" w:eastAsia="SimSun" w:hAnsi="Times New Roman" w:cs="Times New Roman"/>
          <w:b/>
          <w:bCs/>
          <w:color w:val="000000"/>
          <w:sz w:val="20"/>
          <w:szCs w:val="20"/>
          <w:rPrChange w:id="1346" w:author="Chen Liao" w:date="2021-03-18T21:20:00Z">
            <w:rPr>
              <w:rFonts w:ascii="Times New Roman" w:eastAsia="SimSun" w:hAnsi="Times New Roman" w:cs="Times New Roman"/>
              <w:b/>
              <w:bCs/>
              <w:color w:val="000000"/>
              <w:sz w:val="20"/>
              <w:szCs w:val="20"/>
            </w:rPr>
          </w:rPrChange>
        </w:rPr>
        <w:t>B</w:t>
      </w:r>
      <w:r w:rsidR="00453768" w:rsidRPr="00FF074E">
        <w:rPr>
          <w:rFonts w:ascii="Times New Roman" w:eastAsia="SimSun" w:hAnsi="Times New Roman" w:cs="Times New Roman"/>
          <w:color w:val="000000"/>
          <w:sz w:val="20"/>
          <w:szCs w:val="20"/>
          <w:rPrChange w:id="1347" w:author="Chen Liao" w:date="2021-03-18T21:20:00Z">
            <w:rPr>
              <w:rFonts w:ascii="Times New Roman" w:eastAsia="SimSun" w:hAnsi="Times New Roman" w:cs="Times New Roman"/>
              <w:color w:val="000000"/>
              <w:sz w:val="20"/>
              <w:szCs w:val="20"/>
            </w:rPr>
          </w:rPrChange>
        </w:rPr>
        <w:t xml:space="preserve">. </w:t>
      </w:r>
      <w:r w:rsidR="00034744" w:rsidRPr="00FF074E">
        <w:rPr>
          <w:rFonts w:ascii="Times New Roman" w:eastAsia="SimSun" w:hAnsi="Times New Roman" w:cs="Times New Roman"/>
          <w:color w:val="000000"/>
          <w:sz w:val="20"/>
          <w:szCs w:val="20"/>
          <w:rPrChange w:id="1348" w:author="Chen Liao" w:date="2021-03-18T21:20:00Z">
            <w:rPr>
              <w:rFonts w:ascii="Times New Roman" w:eastAsia="SimSun" w:hAnsi="Times New Roman" w:cs="Times New Roman"/>
              <w:color w:val="000000"/>
              <w:sz w:val="20"/>
              <w:szCs w:val="20"/>
            </w:rPr>
          </w:rPrChange>
        </w:rPr>
        <w:t>Generalized Lotka-Volterra model combined with Bayesian statistics to infer</w:t>
      </w:r>
      <w:r w:rsidR="00175772" w:rsidRPr="00FF074E">
        <w:rPr>
          <w:rFonts w:ascii="Times New Roman" w:eastAsia="SimSun" w:hAnsi="Times New Roman" w:cs="Times New Roman"/>
          <w:color w:val="000000"/>
          <w:sz w:val="20"/>
          <w:szCs w:val="20"/>
          <w:rPrChange w:id="1349" w:author="Chen Liao" w:date="2021-03-18T21:20:00Z">
            <w:rPr>
              <w:rFonts w:ascii="Times New Roman" w:eastAsia="SimSun" w:hAnsi="Times New Roman" w:cs="Times New Roman"/>
              <w:color w:val="000000"/>
              <w:sz w:val="20"/>
              <w:szCs w:val="20"/>
            </w:rPr>
          </w:rPrChange>
        </w:rPr>
        <w:t xml:space="preserve"> inulin responders</w:t>
      </w:r>
      <w:r w:rsidR="008C698D" w:rsidRPr="00FF074E">
        <w:rPr>
          <w:rFonts w:ascii="Times New Roman" w:eastAsia="SimSun" w:hAnsi="Times New Roman" w:cs="Times New Roman"/>
          <w:color w:val="000000"/>
          <w:sz w:val="20"/>
          <w:szCs w:val="20"/>
          <w:rPrChange w:id="1350" w:author="Chen Liao" w:date="2021-03-18T21:20:00Z">
            <w:rPr>
              <w:rFonts w:ascii="Times New Roman" w:eastAsia="SimSun" w:hAnsi="Times New Roman" w:cs="Times New Roman"/>
              <w:color w:val="000000"/>
              <w:sz w:val="20"/>
              <w:szCs w:val="20"/>
            </w:rPr>
          </w:rPrChange>
        </w:rPr>
        <w:t xml:space="preserve"> and associated ecological interactions</w:t>
      </w:r>
      <w:r w:rsidR="002F0BD0" w:rsidRPr="00FF074E">
        <w:rPr>
          <w:rFonts w:ascii="Times New Roman" w:eastAsia="SimSun" w:hAnsi="Times New Roman" w:cs="Times New Roman"/>
          <w:color w:val="000000"/>
          <w:sz w:val="20"/>
          <w:szCs w:val="20"/>
          <w:rPrChange w:id="1351" w:author="Chen Liao" w:date="2021-03-18T21:20:00Z">
            <w:rPr>
              <w:rFonts w:ascii="Times New Roman" w:eastAsia="SimSun" w:hAnsi="Times New Roman" w:cs="Times New Roman"/>
              <w:color w:val="000000"/>
              <w:sz w:val="20"/>
              <w:szCs w:val="20"/>
            </w:rPr>
          </w:rPrChange>
        </w:rPr>
        <w:t xml:space="preserve">. </w:t>
      </w:r>
      <w:r w:rsidR="00731E66" w:rsidRPr="00FF074E">
        <w:rPr>
          <w:rFonts w:ascii="Times New Roman" w:eastAsia="SimSun" w:hAnsi="Times New Roman" w:cs="Times New Roman"/>
          <w:b/>
          <w:bCs/>
          <w:color w:val="000000"/>
          <w:sz w:val="20"/>
          <w:szCs w:val="20"/>
          <w:rPrChange w:id="1352" w:author="Chen Liao" w:date="2021-03-18T21:20:00Z">
            <w:rPr>
              <w:rFonts w:ascii="Times New Roman" w:eastAsia="SimSun" w:hAnsi="Times New Roman" w:cs="Times New Roman"/>
              <w:b/>
              <w:bCs/>
              <w:color w:val="000000"/>
              <w:sz w:val="20"/>
              <w:szCs w:val="20"/>
            </w:rPr>
          </w:rPrChange>
        </w:rPr>
        <w:t>C.</w:t>
      </w:r>
      <w:r w:rsidR="00731E66" w:rsidRPr="00FF074E">
        <w:rPr>
          <w:rFonts w:ascii="Times New Roman" w:eastAsia="SimSun" w:hAnsi="Times New Roman" w:cs="Times New Roman"/>
          <w:color w:val="000000"/>
          <w:sz w:val="20"/>
          <w:szCs w:val="20"/>
          <w:rPrChange w:id="1353" w:author="Chen Liao" w:date="2021-03-18T21:20:00Z">
            <w:rPr>
              <w:rFonts w:ascii="Times New Roman" w:eastAsia="SimSun" w:hAnsi="Times New Roman" w:cs="Times New Roman"/>
              <w:color w:val="000000"/>
              <w:sz w:val="20"/>
              <w:szCs w:val="20"/>
            </w:rPr>
          </w:rPrChange>
        </w:rPr>
        <w:t xml:space="preserve"> </w:t>
      </w:r>
      <w:r w:rsidRPr="00FF074E">
        <w:rPr>
          <w:rFonts w:ascii="Times New Roman" w:eastAsia="SimSun" w:hAnsi="Times New Roman" w:cs="Times New Roman"/>
          <w:color w:val="000000"/>
          <w:sz w:val="20"/>
          <w:szCs w:val="20"/>
          <w:rPrChange w:id="1354" w:author="Chen Liao" w:date="2021-03-18T21:20:00Z">
            <w:rPr>
              <w:rFonts w:ascii="Times New Roman" w:eastAsia="SimSun" w:hAnsi="Times New Roman" w:cs="Times New Roman"/>
              <w:color w:val="000000"/>
              <w:sz w:val="20"/>
              <w:szCs w:val="20"/>
            </w:rPr>
          </w:rPrChange>
        </w:rPr>
        <w:t xml:space="preserve">Posterior distribution of five </w:t>
      </w:r>
      <w:r w:rsidR="002A61FE" w:rsidRPr="00FF074E">
        <w:rPr>
          <w:rFonts w:ascii="Times New Roman" w:eastAsia="SimSun" w:hAnsi="Times New Roman" w:cs="Times New Roman"/>
          <w:color w:val="000000"/>
          <w:sz w:val="20"/>
          <w:szCs w:val="20"/>
          <w:rPrChange w:id="1355" w:author="Chen Liao" w:date="2021-03-18T21:20:00Z">
            <w:rPr>
              <w:rFonts w:ascii="Times New Roman" w:eastAsia="SimSun" w:hAnsi="Times New Roman" w:cs="Times New Roman"/>
              <w:color w:val="000000"/>
              <w:sz w:val="20"/>
              <w:szCs w:val="20"/>
            </w:rPr>
          </w:rPrChange>
        </w:rPr>
        <w:t>bacterial species</w:t>
      </w:r>
      <w:r w:rsidRPr="00FF074E">
        <w:rPr>
          <w:rFonts w:ascii="Times New Roman" w:eastAsia="SimSun" w:hAnsi="Times New Roman" w:cs="Times New Roman"/>
          <w:color w:val="000000"/>
          <w:sz w:val="20"/>
          <w:szCs w:val="20"/>
          <w:rPrChange w:id="1356" w:author="Chen Liao" w:date="2021-03-18T21:20:00Z">
            <w:rPr>
              <w:rFonts w:ascii="Times New Roman" w:eastAsia="SimSun" w:hAnsi="Times New Roman" w:cs="Times New Roman"/>
              <w:color w:val="000000"/>
              <w:sz w:val="20"/>
              <w:szCs w:val="20"/>
            </w:rPr>
          </w:rPrChange>
        </w:rPr>
        <w:t xml:space="preserve"> with significant growth responses. </w:t>
      </w:r>
      <w:proofErr w:type="gramStart"/>
      <w:r w:rsidR="00A23E66" w:rsidRPr="00FF074E">
        <w:rPr>
          <w:rFonts w:ascii="Times New Roman" w:eastAsia="SimSun" w:hAnsi="Times New Roman" w:cs="Times New Roman"/>
          <w:b/>
          <w:bCs/>
          <w:color w:val="000000"/>
          <w:sz w:val="20"/>
          <w:szCs w:val="20"/>
          <w:rPrChange w:id="1357" w:author="Chen Liao" w:date="2021-03-18T21:20:00Z">
            <w:rPr>
              <w:rFonts w:ascii="Times New Roman" w:eastAsia="SimSun" w:hAnsi="Times New Roman" w:cs="Times New Roman"/>
              <w:b/>
              <w:bCs/>
              <w:color w:val="000000"/>
              <w:sz w:val="20"/>
              <w:szCs w:val="20"/>
            </w:rPr>
          </w:rPrChange>
        </w:rPr>
        <w:t>D</w:t>
      </w:r>
      <w:r w:rsidR="002326D7" w:rsidRPr="00FF074E">
        <w:rPr>
          <w:rFonts w:ascii="Times New Roman" w:eastAsia="SimSun" w:hAnsi="Times New Roman" w:cs="Times New Roman"/>
          <w:color w:val="000000"/>
          <w:sz w:val="20"/>
          <w:szCs w:val="20"/>
          <w:rPrChange w:id="1358" w:author="Chen Liao" w:date="2021-03-18T21:20:00Z">
            <w:rPr>
              <w:rFonts w:ascii="Times New Roman" w:eastAsia="SimSun" w:hAnsi="Times New Roman" w:cs="Times New Roman"/>
              <w:color w:val="000000"/>
              <w:sz w:val="20"/>
              <w:szCs w:val="20"/>
            </w:rPr>
          </w:rPrChange>
        </w:rPr>
        <w:t>,</w:t>
      </w:r>
      <w:r w:rsidR="002326D7" w:rsidRPr="00FF074E">
        <w:rPr>
          <w:rFonts w:ascii="Times New Roman" w:eastAsia="SimSun" w:hAnsi="Times New Roman" w:cs="Times New Roman"/>
          <w:b/>
          <w:bCs/>
          <w:color w:val="000000"/>
          <w:sz w:val="20"/>
          <w:szCs w:val="20"/>
          <w:rPrChange w:id="1359" w:author="Chen Liao" w:date="2021-03-18T21:20:00Z">
            <w:rPr>
              <w:rFonts w:ascii="Times New Roman" w:eastAsia="SimSun" w:hAnsi="Times New Roman" w:cs="Times New Roman"/>
              <w:b/>
              <w:bCs/>
              <w:color w:val="000000"/>
              <w:sz w:val="20"/>
              <w:szCs w:val="20"/>
            </w:rPr>
          </w:rPrChange>
        </w:rPr>
        <w:t>E</w:t>
      </w:r>
      <w:r w:rsidR="00A23E66" w:rsidRPr="00FF074E">
        <w:rPr>
          <w:rFonts w:ascii="Times New Roman" w:eastAsia="SimSun" w:hAnsi="Times New Roman" w:cs="Times New Roman"/>
          <w:color w:val="000000"/>
          <w:sz w:val="20"/>
          <w:szCs w:val="20"/>
          <w:rPrChange w:id="1360" w:author="Chen Liao" w:date="2021-03-18T21:20:00Z">
            <w:rPr>
              <w:rFonts w:ascii="Times New Roman" w:eastAsia="SimSun" w:hAnsi="Times New Roman" w:cs="Times New Roman"/>
              <w:color w:val="000000"/>
              <w:sz w:val="20"/>
              <w:szCs w:val="20"/>
            </w:rPr>
          </w:rPrChange>
        </w:rPr>
        <w:t>.</w:t>
      </w:r>
      <w:proofErr w:type="gramEnd"/>
      <w:r w:rsidR="00A23E66" w:rsidRPr="00FF074E">
        <w:rPr>
          <w:rFonts w:ascii="Times New Roman" w:eastAsia="SimSun" w:hAnsi="Times New Roman" w:cs="Times New Roman"/>
          <w:color w:val="000000"/>
          <w:sz w:val="20"/>
          <w:szCs w:val="20"/>
          <w:rPrChange w:id="1361" w:author="Chen Liao" w:date="2021-03-18T21:20:00Z">
            <w:rPr>
              <w:rFonts w:ascii="Times New Roman" w:eastAsia="SimSun" w:hAnsi="Times New Roman" w:cs="Times New Roman"/>
              <w:color w:val="000000"/>
              <w:sz w:val="20"/>
              <w:szCs w:val="20"/>
            </w:rPr>
          </w:rPrChange>
        </w:rPr>
        <w:t xml:space="preserve"> </w:t>
      </w:r>
      <w:r w:rsidR="002326D7" w:rsidRPr="00FF074E">
        <w:rPr>
          <w:rFonts w:ascii="Times New Roman" w:eastAsia="SimSun" w:hAnsi="Times New Roman" w:cs="Times New Roman"/>
          <w:color w:val="000000"/>
          <w:sz w:val="20"/>
          <w:szCs w:val="20"/>
          <w:rPrChange w:id="1362" w:author="Chen Liao" w:date="2021-03-18T21:20:00Z">
            <w:rPr>
              <w:rFonts w:ascii="Times New Roman" w:eastAsia="SimSun" w:hAnsi="Times New Roman" w:cs="Times New Roman"/>
              <w:color w:val="000000"/>
              <w:sz w:val="20"/>
              <w:szCs w:val="20"/>
            </w:rPr>
          </w:rPrChange>
        </w:rPr>
        <w:t>The</w:t>
      </w:r>
      <w:r w:rsidR="00A23E66" w:rsidRPr="00FF074E">
        <w:rPr>
          <w:rFonts w:ascii="Times New Roman" w:eastAsia="SimSun" w:hAnsi="Times New Roman" w:cs="Times New Roman"/>
          <w:color w:val="000000"/>
          <w:sz w:val="20"/>
          <w:szCs w:val="20"/>
          <w:rPrChange w:id="1363" w:author="Chen Liao" w:date="2021-03-18T21:20:00Z">
            <w:rPr>
              <w:rFonts w:ascii="Times New Roman" w:eastAsia="SimSun" w:hAnsi="Times New Roman" w:cs="Times New Roman"/>
              <w:color w:val="000000"/>
              <w:sz w:val="20"/>
              <w:szCs w:val="20"/>
            </w:rPr>
          </w:rPrChange>
        </w:rPr>
        <w:t xml:space="preserve"> total </w:t>
      </w:r>
      <w:r w:rsidR="002326D7" w:rsidRPr="00FF074E">
        <w:rPr>
          <w:rFonts w:ascii="Times New Roman" w:eastAsia="SimSun" w:hAnsi="Times New Roman" w:cs="Times New Roman"/>
          <w:color w:val="000000"/>
          <w:sz w:val="20"/>
          <w:szCs w:val="20"/>
          <w:rPrChange w:id="1364" w:author="Chen Liao" w:date="2021-03-18T21:20:00Z">
            <w:rPr>
              <w:rFonts w:ascii="Times New Roman" w:eastAsia="SimSun" w:hAnsi="Times New Roman" w:cs="Times New Roman"/>
              <w:color w:val="000000"/>
              <w:sz w:val="20"/>
              <w:szCs w:val="20"/>
            </w:rPr>
          </w:rPrChange>
        </w:rPr>
        <w:t xml:space="preserve">(D) and individual (E) </w:t>
      </w:r>
      <w:r w:rsidR="00A23E66" w:rsidRPr="00FF074E">
        <w:rPr>
          <w:rFonts w:ascii="Times New Roman" w:eastAsia="SimSun" w:hAnsi="Times New Roman" w:cs="Times New Roman"/>
          <w:color w:val="000000"/>
          <w:sz w:val="20"/>
          <w:szCs w:val="20"/>
          <w:rPrChange w:id="1365" w:author="Chen Liao" w:date="2021-03-18T21:20:00Z">
            <w:rPr>
              <w:rFonts w:ascii="Times New Roman" w:eastAsia="SimSun" w:hAnsi="Times New Roman" w:cs="Times New Roman"/>
              <w:color w:val="000000"/>
              <w:sz w:val="20"/>
              <w:szCs w:val="20"/>
            </w:rPr>
          </w:rPrChange>
        </w:rPr>
        <w:t xml:space="preserve">absolute abundance </w:t>
      </w:r>
      <w:r w:rsidR="002326D7" w:rsidRPr="00FF074E">
        <w:rPr>
          <w:rFonts w:ascii="Times New Roman" w:eastAsia="SimSun" w:hAnsi="Times New Roman" w:cs="Times New Roman"/>
          <w:color w:val="000000"/>
          <w:sz w:val="20"/>
          <w:szCs w:val="20"/>
          <w:rPrChange w:id="1366" w:author="Chen Liao" w:date="2021-03-18T21:20:00Z">
            <w:rPr>
              <w:rFonts w:ascii="Times New Roman" w:eastAsia="SimSun" w:hAnsi="Times New Roman" w:cs="Times New Roman"/>
              <w:color w:val="000000"/>
              <w:sz w:val="20"/>
              <w:szCs w:val="20"/>
            </w:rPr>
          </w:rPrChange>
        </w:rPr>
        <w:t xml:space="preserve">of five </w:t>
      </w:r>
      <w:r w:rsidR="00A23E66" w:rsidRPr="00FF074E">
        <w:rPr>
          <w:rFonts w:ascii="Times New Roman" w:eastAsia="SimSun" w:hAnsi="Times New Roman" w:cs="Times New Roman"/>
          <w:color w:val="000000"/>
          <w:sz w:val="20"/>
          <w:szCs w:val="20"/>
          <w:rPrChange w:id="1367" w:author="Chen Liao" w:date="2021-03-18T21:20:00Z">
            <w:rPr>
              <w:rFonts w:ascii="Times New Roman" w:eastAsia="SimSun" w:hAnsi="Times New Roman" w:cs="Times New Roman"/>
              <w:color w:val="000000"/>
              <w:sz w:val="20"/>
              <w:szCs w:val="20"/>
            </w:rPr>
          </w:rPrChange>
        </w:rPr>
        <w:t xml:space="preserve">inulin responders </w:t>
      </w:r>
      <w:r w:rsidR="002326D7" w:rsidRPr="00FF074E">
        <w:rPr>
          <w:rFonts w:ascii="Times New Roman" w:eastAsia="SimSun" w:hAnsi="Times New Roman" w:cs="Times New Roman"/>
          <w:color w:val="000000"/>
          <w:sz w:val="20"/>
          <w:szCs w:val="20"/>
          <w:rPrChange w:id="1368" w:author="Chen Liao" w:date="2021-03-18T21:20:00Z">
            <w:rPr>
              <w:rFonts w:ascii="Times New Roman" w:eastAsia="SimSun" w:hAnsi="Times New Roman" w:cs="Times New Roman"/>
              <w:color w:val="000000"/>
              <w:sz w:val="20"/>
              <w:szCs w:val="20"/>
            </w:rPr>
          </w:rPrChange>
        </w:rPr>
        <w:t>shown in panel C</w:t>
      </w:r>
      <w:r w:rsidR="00A23E66" w:rsidRPr="00FF074E">
        <w:rPr>
          <w:rFonts w:ascii="Times New Roman" w:eastAsia="SimSun" w:hAnsi="Times New Roman" w:cs="Times New Roman"/>
          <w:color w:val="000000"/>
          <w:sz w:val="20"/>
          <w:szCs w:val="20"/>
          <w:rPrChange w:id="1369" w:author="Chen Liao" w:date="2021-03-18T21:20:00Z">
            <w:rPr>
              <w:rFonts w:ascii="Times New Roman" w:eastAsia="SimSun" w:hAnsi="Times New Roman" w:cs="Times New Roman"/>
              <w:color w:val="000000"/>
              <w:sz w:val="20"/>
              <w:szCs w:val="20"/>
            </w:rPr>
          </w:rPrChange>
        </w:rPr>
        <w:t xml:space="preserve">. The </w:t>
      </w:r>
      <w:r w:rsidR="00E51F91" w:rsidRPr="00FF074E">
        <w:rPr>
          <w:rFonts w:ascii="Times New Roman" w:eastAsia="SimSun" w:hAnsi="Times New Roman" w:cs="Times New Roman"/>
          <w:color w:val="000000"/>
          <w:sz w:val="20"/>
          <w:szCs w:val="20"/>
          <w:rPrChange w:id="1370" w:author="Chen Liao" w:date="2021-03-18T21:20:00Z">
            <w:rPr>
              <w:rFonts w:ascii="Times New Roman" w:eastAsia="SimSun" w:hAnsi="Times New Roman" w:cs="Times New Roman"/>
              <w:color w:val="000000"/>
              <w:sz w:val="20"/>
              <w:szCs w:val="20"/>
            </w:rPr>
          </w:rPrChange>
        </w:rPr>
        <w:t xml:space="preserve">five </w:t>
      </w:r>
      <w:r w:rsidR="00A23E66" w:rsidRPr="00FF074E">
        <w:rPr>
          <w:rFonts w:ascii="Times New Roman" w:eastAsia="SimSun" w:hAnsi="Times New Roman" w:cs="Times New Roman"/>
          <w:color w:val="000000"/>
          <w:sz w:val="20"/>
          <w:szCs w:val="20"/>
          <w:rPrChange w:id="1371" w:author="Chen Liao" w:date="2021-03-18T21:20:00Z">
            <w:rPr>
              <w:rFonts w:ascii="Times New Roman" w:eastAsia="SimSun" w:hAnsi="Times New Roman" w:cs="Times New Roman"/>
              <w:color w:val="000000"/>
              <w:sz w:val="20"/>
              <w:szCs w:val="20"/>
            </w:rPr>
          </w:rPrChange>
        </w:rPr>
        <w:t xml:space="preserve">responders </w:t>
      </w:r>
      <w:r w:rsidR="00E51F91" w:rsidRPr="00FF074E">
        <w:rPr>
          <w:rFonts w:ascii="Times New Roman" w:eastAsia="SimSun" w:hAnsi="Times New Roman" w:cs="Times New Roman"/>
          <w:color w:val="000000"/>
          <w:sz w:val="20"/>
          <w:szCs w:val="20"/>
          <w:rPrChange w:id="1372" w:author="Chen Liao" w:date="2021-03-18T21:20:00Z">
            <w:rPr>
              <w:rFonts w:ascii="Times New Roman" w:eastAsia="SimSun" w:hAnsi="Times New Roman" w:cs="Times New Roman"/>
              <w:color w:val="000000"/>
              <w:sz w:val="20"/>
              <w:szCs w:val="20"/>
            </w:rPr>
          </w:rPrChange>
        </w:rPr>
        <w:t xml:space="preserve">show heterogeneous responses but </w:t>
      </w:r>
      <w:r w:rsidR="00A23E66" w:rsidRPr="00FF074E">
        <w:rPr>
          <w:rFonts w:ascii="Times New Roman" w:eastAsia="SimSun" w:hAnsi="Times New Roman" w:cs="Times New Roman"/>
          <w:color w:val="000000"/>
          <w:sz w:val="20"/>
          <w:szCs w:val="20"/>
          <w:rPrChange w:id="1373" w:author="Chen Liao" w:date="2021-03-18T21:20:00Z">
            <w:rPr>
              <w:rFonts w:ascii="Times New Roman" w:eastAsia="SimSun" w:hAnsi="Times New Roman" w:cs="Times New Roman"/>
              <w:color w:val="000000"/>
              <w:sz w:val="20"/>
              <w:szCs w:val="20"/>
            </w:rPr>
          </w:rPrChange>
        </w:rPr>
        <w:t>together d</w:t>
      </w:r>
      <w:r w:rsidR="00E51F91" w:rsidRPr="00FF074E">
        <w:rPr>
          <w:rFonts w:ascii="Times New Roman" w:eastAsia="SimSun" w:hAnsi="Times New Roman" w:cs="Times New Roman"/>
          <w:color w:val="000000"/>
          <w:sz w:val="20"/>
          <w:szCs w:val="20"/>
          <w:rPrChange w:id="1374" w:author="Chen Liao" w:date="2021-03-18T21:20:00Z">
            <w:rPr>
              <w:rFonts w:ascii="Times New Roman" w:eastAsia="SimSun" w:hAnsi="Times New Roman" w:cs="Times New Roman"/>
              <w:color w:val="000000"/>
              <w:sz w:val="20"/>
              <w:szCs w:val="20"/>
            </w:rPr>
          </w:rPrChange>
        </w:rPr>
        <w:t>etermine</w:t>
      </w:r>
      <w:r w:rsidR="00A23E66" w:rsidRPr="00FF074E">
        <w:rPr>
          <w:rFonts w:ascii="Times New Roman" w:eastAsia="SimSun" w:hAnsi="Times New Roman" w:cs="Times New Roman"/>
          <w:color w:val="000000"/>
          <w:sz w:val="20"/>
          <w:szCs w:val="20"/>
          <w:rPrChange w:id="1375" w:author="Chen Liao" w:date="2021-03-18T21:20:00Z">
            <w:rPr>
              <w:rFonts w:ascii="Times New Roman" w:eastAsia="SimSun" w:hAnsi="Times New Roman" w:cs="Times New Roman"/>
              <w:color w:val="000000"/>
              <w:sz w:val="20"/>
              <w:szCs w:val="20"/>
            </w:rPr>
          </w:rPrChange>
        </w:rPr>
        <w:t xml:space="preserve"> the short-term </w:t>
      </w:r>
      <w:r w:rsidR="00E51F91" w:rsidRPr="00FF074E">
        <w:rPr>
          <w:rFonts w:ascii="Times New Roman" w:eastAsia="SimSun" w:hAnsi="Times New Roman" w:cs="Times New Roman"/>
          <w:color w:val="000000"/>
          <w:sz w:val="20"/>
          <w:szCs w:val="20"/>
          <w:rPrChange w:id="1376" w:author="Chen Liao" w:date="2021-03-18T21:20:00Z">
            <w:rPr>
              <w:rFonts w:ascii="Times New Roman" w:eastAsia="SimSun" w:hAnsi="Times New Roman" w:cs="Times New Roman"/>
              <w:color w:val="000000"/>
              <w:sz w:val="20"/>
              <w:szCs w:val="20"/>
            </w:rPr>
          </w:rPrChange>
        </w:rPr>
        <w:t>dynamics</w:t>
      </w:r>
      <w:r w:rsidR="00A23E66" w:rsidRPr="00FF074E">
        <w:rPr>
          <w:rFonts w:ascii="Times New Roman" w:eastAsia="SimSun" w:hAnsi="Times New Roman" w:cs="Times New Roman"/>
          <w:color w:val="000000"/>
          <w:sz w:val="20"/>
          <w:szCs w:val="20"/>
          <w:rPrChange w:id="1377" w:author="Chen Liao" w:date="2021-03-18T21:20:00Z">
            <w:rPr>
              <w:rFonts w:ascii="Times New Roman" w:eastAsia="SimSun" w:hAnsi="Times New Roman" w:cs="Times New Roman"/>
              <w:color w:val="000000"/>
              <w:sz w:val="20"/>
              <w:szCs w:val="20"/>
            </w:rPr>
          </w:rPrChange>
        </w:rPr>
        <w:t xml:space="preserve"> of gut microbiota</w:t>
      </w:r>
      <w:r w:rsidR="00E51F91" w:rsidRPr="00FF074E">
        <w:rPr>
          <w:rFonts w:ascii="Times New Roman" w:eastAsia="SimSun" w:hAnsi="Times New Roman" w:cs="Times New Roman"/>
          <w:color w:val="000000"/>
          <w:sz w:val="20"/>
          <w:szCs w:val="20"/>
          <w:rPrChange w:id="1378" w:author="Chen Liao" w:date="2021-03-18T21:20:00Z">
            <w:rPr>
              <w:rFonts w:ascii="Times New Roman" w:eastAsia="SimSun" w:hAnsi="Times New Roman" w:cs="Times New Roman"/>
              <w:color w:val="000000"/>
              <w:sz w:val="20"/>
              <w:szCs w:val="20"/>
            </w:rPr>
          </w:rPrChange>
        </w:rPr>
        <w:t xml:space="preserve">. </w:t>
      </w:r>
      <w:r w:rsidR="00E51F91" w:rsidRPr="00FF074E">
        <w:rPr>
          <w:rFonts w:ascii="Times New Roman" w:eastAsia="SimSun" w:hAnsi="Times New Roman" w:cs="Times New Roman"/>
          <w:b/>
          <w:bCs/>
          <w:color w:val="000000"/>
          <w:sz w:val="20"/>
          <w:szCs w:val="20"/>
          <w:rPrChange w:id="1379" w:author="Chen Liao" w:date="2021-03-18T21:20:00Z">
            <w:rPr>
              <w:rFonts w:ascii="Times New Roman" w:eastAsia="SimSun" w:hAnsi="Times New Roman" w:cs="Times New Roman"/>
              <w:b/>
              <w:bCs/>
              <w:color w:val="000000"/>
              <w:sz w:val="20"/>
              <w:szCs w:val="20"/>
            </w:rPr>
          </w:rPrChange>
        </w:rPr>
        <w:t>F</w:t>
      </w:r>
      <w:r w:rsidR="00DC008D" w:rsidRPr="00FF074E">
        <w:rPr>
          <w:rFonts w:ascii="Times New Roman" w:eastAsia="SimSun" w:hAnsi="Times New Roman" w:cs="Times New Roman"/>
          <w:b/>
          <w:bCs/>
          <w:color w:val="000000"/>
          <w:sz w:val="20"/>
          <w:szCs w:val="20"/>
          <w:rPrChange w:id="1380" w:author="Chen Liao" w:date="2021-03-18T21:20:00Z">
            <w:rPr>
              <w:rFonts w:ascii="Times New Roman" w:eastAsia="SimSun" w:hAnsi="Times New Roman" w:cs="Times New Roman"/>
              <w:b/>
              <w:bCs/>
              <w:color w:val="000000"/>
              <w:sz w:val="20"/>
              <w:szCs w:val="20"/>
            </w:rPr>
          </w:rPrChange>
        </w:rPr>
        <w:t xml:space="preserve">. </w:t>
      </w:r>
      <w:r w:rsidR="00DC008D" w:rsidRPr="00FF074E">
        <w:rPr>
          <w:rFonts w:ascii="Times New Roman" w:eastAsia="SimSun" w:hAnsi="Times New Roman" w:cs="Times New Roman"/>
          <w:color w:val="000000"/>
          <w:sz w:val="20"/>
          <w:szCs w:val="20"/>
          <w:rPrChange w:id="1381" w:author="Chen Liao" w:date="2021-03-18T21:20:00Z">
            <w:rPr>
              <w:rFonts w:ascii="Times New Roman" w:eastAsia="SimSun" w:hAnsi="Times New Roman" w:cs="Times New Roman"/>
              <w:color w:val="000000"/>
              <w:sz w:val="20"/>
              <w:szCs w:val="20"/>
            </w:rPr>
          </w:rPrChange>
        </w:rPr>
        <w:t>Core ecological interaction network constituted by significant interspecific interactions (self-interactions not shown).</w:t>
      </w:r>
      <w:r w:rsidR="001C4F38" w:rsidRPr="00FF074E">
        <w:rPr>
          <w:rFonts w:ascii="Times New Roman" w:eastAsia="SimSun" w:hAnsi="Times New Roman" w:cs="Times New Roman"/>
          <w:color w:val="000000"/>
          <w:sz w:val="20"/>
          <w:szCs w:val="20"/>
          <w:rPrChange w:id="1382" w:author="Chen Liao" w:date="2021-03-18T21:20:00Z">
            <w:rPr>
              <w:rFonts w:ascii="Times New Roman" w:eastAsia="SimSun" w:hAnsi="Times New Roman" w:cs="Times New Roman"/>
              <w:color w:val="000000"/>
              <w:sz w:val="20"/>
              <w:szCs w:val="20"/>
            </w:rPr>
          </w:rPrChange>
        </w:rPr>
        <w:t xml:space="preserve"> Inulin responders (bold font) and key inhibitions (red arrows) are highlighted. </w:t>
      </w:r>
      <w:r w:rsidR="00DC008D" w:rsidRPr="00FF074E">
        <w:rPr>
          <w:rFonts w:ascii="Times New Roman" w:eastAsia="SimSun" w:hAnsi="Times New Roman" w:cs="Times New Roman"/>
          <w:color w:val="000000"/>
          <w:sz w:val="20"/>
          <w:szCs w:val="20"/>
          <w:rPrChange w:id="1383" w:author="Chen Liao" w:date="2021-03-18T21:20:00Z">
            <w:rPr>
              <w:rFonts w:ascii="Times New Roman" w:eastAsia="SimSun" w:hAnsi="Times New Roman" w:cs="Times New Roman"/>
              <w:color w:val="000000"/>
              <w:sz w:val="20"/>
              <w:szCs w:val="20"/>
            </w:rPr>
          </w:rPrChange>
        </w:rPr>
        <w:t xml:space="preserve">Point and blunt arrows represent positive and negative interactions respectively. The arrow thickness is proportional to the posterior mean of the corresponding interaction coefficient. For </w:t>
      </w:r>
      <w:r w:rsidR="00707ECD" w:rsidRPr="00FF074E">
        <w:rPr>
          <w:rFonts w:ascii="Times New Roman" w:eastAsia="SimSun" w:hAnsi="Times New Roman" w:cs="Times New Roman"/>
          <w:color w:val="000000"/>
          <w:sz w:val="20"/>
          <w:szCs w:val="20"/>
          <w:rPrChange w:id="1384" w:author="Chen Liao" w:date="2021-03-18T21:20:00Z">
            <w:rPr>
              <w:rFonts w:ascii="Times New Roman" w:eastAsia="SimSun" w:hAnsi="Times New Roman" w:cs="Times New Roman"/>
              <w:color w:val="000000"/>
              <w:sz w:val="20"/>
              <w:szCs w:val="20"/>
            </w:rPr>
          </w:rPrChange>
        </w:rPr>
        <w:t xml:space="preserve">panels </w:t>
      </w:r>
      <w:r w:rsidR="00DC008D" w:rsidRPr="00FF074E">
        <w:rPr>
          <w:rFonts w:ascii="Times New Roman" w:eastAsia="SimSun" w:hAnsi="Times New Roman" w:cs="Times New Roman"/>
          <w:color w:val="000000"/>
          <w:sz w:val="20"/>
          <w:szCs w:val="20"/>
          <w:rPrChange w:id="1385" w:author="Chen Liao" w:date="2021-03-18T21:20:00Z">
            <w:rPr>
              <w:rFonts w:ascii="Times New Roman" w:eastAsia="SimSun" w:hAnsi="Times New Roman" w:cs="Times New Roman"/>
              <w:color w:val="000000"/>
              <w:sz w:val="20"/>
              <w:szCs w:val="20"/>
            </w:rPr>
          </w:rPrChange>
        </w:rPr>
        <w:t>C</w:t>
      </w:r>
      <w:r w:rsidR="00707ECD" w:rsidRPr="00FF074E">
        <w:rPr>
          <w:rFonts w:ascii="Times New Roman" w:eastAsia="SimSun" w:hAnsi="Times New Roman" w:cs="Times New Roman"/>
          <w:color w:val="000000"/>
          <w:sz w:val="20"/>
          <w:szCs w:val="20"/>
          <w:rPrChange w:id="1386" w:author="Chen Liao" w:date="2021-03-18T21:20:00Z">
            <w:rPr>
              <w:rFonts w:ascii="Times New Roman" w:eastAsia="SimSun" w:hAnsi="Times New Roman" w:cs="Times New Roman"/>
              <w:color w:val="000000"/>
              <w:sz w:val="20"/>
              <w:szCs w:val="20"/>
            </w:rPr>
          </w:rPrChange>
        </w:rPr>
        <w:t>, F</w:t>
      </w:r>
      <w:r w:rsidR="00DC008D" w:rsidRPr="00FF074E">
        <w:rPr>
          <w:rFonts w:ascii="Times New Roman" w:eastAsia="SimSun" w:hAnsi="Times New Roman" w:cs="Times New Roman"/>
          <w:color w:val="000000"/>
          <w:sz w:val="20"/>
          <w:szCs w:val="20"/>
          <w:rPrChange w:id="1387" w:author="Chen Liao" w:date="2021-03-18T21:20:00Z">
            <w:rPr>
              <w:rFonts w:ascii="Times New Roman" w:eastAsia="SimSun" w:hAnsi="Times New Roman" w:cs="Times New Roman"/>
              <w:color w:val="000000"/>
              <w:sz w:val="20"/>
              <w:szCs w:val="20"/>
            </w:rPr>
          </w:rPrChange>
        </w:rPr>
        <w:t xml:space="preserve">, significance was determined when 95% credible interval does not include 0. </w:t>
      </w:r>
      <w:r w:rsidR="00DF00B8" w:rsidRPr="00FF074E">
        <w:rPr>
          <w:rFonts w:ascii="Times New Roman" w:eastAsia="SimSun" w:hAnsi="Times New Roman" w:cs="Times New Roman"/>
          <w:color w:val="000000"/>
          <w:sz w:val="20"/>
          <w:szCs w:val="20"/>
          <w:rPrChange w:id="1388" w:author="Chen Liao" w:date="2021-03-18T21:20:00Z">
            <w:rPr>
              <w:rFonts w:ascii="Times New Roman" w:eastAsia="SimSun" w:hAnsi="Times New Roman" w:cs="Times New Roman"/>
              <w:color w:val="000000"/>
              <w:sz w:val="20"/>
              <w:szCs w:val="20"/>
            </w:rPr>
          </w:rPrChange>
        </w:rPr>
        <w:t>For panels C, E,</w:t>
      </w:r>
      <w:r w:rsidR="00251719" w:rsidRPr="00FF074E">
        <w:rPr>
          <w:rFonts w:ascii="Times New Roman" w:eastAsia="SimSun" w:hAnsi="Times New Roman" w:cs="Times New Roman"/>
          <w:color w:val="000000"/>
          <w:sz w:val="20"/>
          <w:szCs w:val="20"/>
          <w:rPrChange w:id="1389" w:author="Chen Liao" w:date="2021-03-18T21:20:00Z">
            <w:rPr>
              <w:rFonts w:ascii="Times New Roman" w:eastAsia="SimSun" w:hAnsi="Times New Roman" w:cs="Times New Roman"/>
              <w:color w:val="000000"/>
              <w:sz w:val="20"/>
              <w:szCs w:val="20"/>
            </w:rPr>
          </w:rPrChange>
        </w:rPr>
        <w:t xml:space="preserve"> </w:t>
      </w:r>
      <w:r w:rsidR="00DF00B8" w:rsidRPr="00FF074E">
        <w:rPr>
          <w:rFonts w:ascii="Times New Roman" w:eastAsia="SimSun" w:hAnsi="Times New Roman" w:cs="Times New Roman"/>
          <w:color w:val="000000"/>
          <w:sz w:val="20"/>
          <w:szCs w:val="20"/>
          <w:rPrChange w:id="1390" w:author="Chen Liao" w:date="2021-03-18T21:20:00Z">
            <w:rPr>
              <w:rFonts w:ascii="Times New Roman" w:eastAsia="SimSun" w:hAnsi="Times New Roman" w:cs="Times New Roman"/>
              <w:color w:val="000000"/>
              <w:sz w:val="20"/>
              <w:szCs w:val="20"/>
            </w:rPr>
          </w:rPrChange>
        </w:rPr>
        <w:t xml:space="preserve">F, </w:t>
      </w:r>
      <w:r w:rsidR="00DF00B8" w:rsidRPr="00FF074E">
        <w:rPr>
          <w:rFonts w:ascii="Times New Roman" w:hAnsi="Times New Roman" w:cs="Times New Roman"/>
          <w:sz w:val="20"/>
          <w:szCs w:val="20"/>
          <w:rPrChange w:id="1391" w:author="Chen Liao" w:date="2021-03-18T21:20:00Z">
            <w:rPr>
              <w:rFonts w:ascii="Times New Roman" w:hAnsi="Times New Roman" w:cs="Times New Roman"/>
              <w:sz w:val="20"/>
              <w:szCs w:val="20"/>
            </w:rPr>
          </w:rPrChange>
        </w:rPr>
        <w:t>taxonomic labels w/ “Un.” group bacteria that are unclassified or uncultured at lower taxonomic ranks</w:t>
      </w:r>
      <w:r w:rsidR="00DF00B8" w:rsidRPr="00FF074E">
        <w:rPr>
          <w:rFonts w:ascii="Times New Roman" w:eastAsia="SimSun" w:hAnsi="Times New Roman" w:cs="Times New Roman"/>
          <w:b/>
          <w:bCs/>
          <w:color w:val="000000"/>
          <w:sz w:val="20"/>
          <w:szCs w:val="20"/>
          <w:rPrChange w:id="1392" w:author="Chen Liao" w:date="2021-03-18T21:20:00Z">
            <w:rPr>
              <w:rFonts w:ascii="Times New Roman" w:eastAsia="SimSun" w:hAnsi="Times New Roman" w:cs="Times New Roman"/>
              <w:b/>
              <w:bCs/>
              <w:color w:val="000000"/>
              <w:sz w:val="20"/>
              <w:szCs w:val="20"/>
            </w:rPr>
          </w:rPrChange>
        </w:rPr>
        <w:t>.</w:t>
      </w:r>
    </w:p>
    <w:p w14:paraId="75AE919B" w14:textId="54264269" w:rsidR="0035704D" w:rsidRPr="00DF26A5" w:rsidRDefault="00C26D38">
      <w:pPr>
        <w:pStyle w:val="paragraph"/>
        <w:spacing w:before="0" w:beforeAutospacing="0" w:after="0" w:afterAutospacing="0"/>
        <w:jc w:val="both"/>
        <w:rPr>
          <w:rFonts w:ascii="Times New Roman" w:hAnsi="Times New Roman" w:cs="Times New Roman"/>
          <w:color w:val="000000"/>
          <w:rPrChange w:id="1393" w:author="Chen Liao" w:date="2021-03-09T15:09:00Z">
            <w:rPr>
              <w:rFonts w:ascii="Times New Roman" w:hAnsi="Times New Roman" w:cs="Times New Roman"/>
              <w:color w:val="000000"/>
              <w:sz w:val="20"/>
              <w:szCs w:val="20"/>
            </w:rPr>
          </w:rPrChange>
        </w:rPr>
        <w:pPrChange w:id="1394" w:author="Chen Liao" w:date="2021-03-09T15:09:00Z">
          <w:pPr>
            <w:pStyle w:val="paragraph"/>
            <w:spacing w:before="0" w:beforeAutospacing="0" w:after="0" w:afterAutospacing="0"/>
            <w:jc w:val="center"/>
          </w:pPr>
        </w:pPrChange>
      </w:pPr>
      <w:commentRangeStart w:id="1395"/>
      <w:commentRangeEnd w:id="1395"/>
      <w:r w:rsidRPr="00DF26A5">
        <w:rPr>
          <w:rStyle w:val="CommentReference"/>
          <w:rFonts w:ascii="Times New Roman" w:eastAsiaTheme="minorEastAsia" w:hAnsi="Times New Roman" w:cs="Times New Roman"/>
          <w:sz w:val="24"/>
          <w:szCs w:val="24"/>
          <w:rPrChange w:id="1396" w:author="Chen Liao" w:date="2021-03-09T15:09:00Z">
            <w:rPr>
              <w:rStyle w:val="CommentReference"/>
              <w:rFonts w:ascii="Times New Roman" w:eastAsiaTheme="minorEastAsia" w:hAnsi="Times New Roman" w:cs="Times New Roman"/>
            </w:rPr>
          </w:rPrChange>
        </w:rPr>
        <w:commentReference w:id="1395"/>
      </w:r>
    </w:p>
    <w:p w14:paraId="41CBA3AC" w14:textId="63B6665A" w:rsidR="00B6206D" w:rsidRPr="00DF26A5" w:rsidRDefault="00B6206D" w:rsidP="00203483">
      <w:pPr>
        <w:pStyle w:val="paragraph"/>
        <w:spacing w:before="0" w:beforeAutospacing="0" w:after="0" w:afterAutospacing="0"/>
        <w:jc w:val="both"/>
        <w:rPr>
          <w:rFonts w:ascii="Times New Roman" w:hAnsi="Times New Roman" w:cs="Times New Roman"/>
          <w:color w:val="000000"/>
          <w:rPrChange w:id="1397" w:author="Chen Liao" w:date="2021-03-09T15:09:00Z">
            <w:rPr>
              <w:rFonts w:ascii="Times New Roman" w:hAnsi="Times New Roman" w:cs="Times New Roman"/>
              <w:color w:val="000000"/>
              <w:sz w:val="20"/>
              <w:szCs w:val="20"/>
            </w:rPr>
          </w:rPrChange>
        </w:rPr>
      </w:pPr>
    </w:p>
    <w:p w14:paraId="67816D26" w14:textId="6B453E91" w:rsidR="00C903CF" w:rsidRPr="00DF26A5" w:rsidRDefault="00C903CF" w:rsidP="004D26A3">
      <w:pPr>
        <w:pStyle w:val="paragraph"/>
        <w:spacing w:before="0" w:beforeAutospacing="0" w:after="0" w:afterAutospacing="0"/>
        <w:jc w:val="both"/>
        <w:rPr>
          <w:rFonts w:ascii="Times New Roman" w:hAnsi="Times New Roman" w:cs="Times New Roman"/>
          <w:color w:val="000000"/>
          <w:rPrChange w:id="1398" w:author="Chen Liao" w:date="2021-03-09T15:09:00Z">
            <w:rPr>
              <w:rFonts w:ascii="Times New Roman" w:hAnsi="Times New Roman" w:cs="Times New Roman"/>
              <w:color w:val="000000"/>
              <w:sz w:val="20"/>
              <w:szCs w:val="20"/>
            </w:rPr>
          </w:rPrChange>
        </w:rPr>
      </w:pPr>
    </w:p>
    <w:p w14:paraId="5A7E32DD" w14:textId="36724198" w:rsidR="00C903CF" w:rsidRPr="00DF26A5" w:rsidRDefault="00C903CF" w:rsidP="00596CB1">
      <w:pPr>
        <w:pStyle w:val="paragraph"/>
        <w:spacing w:before="0" w:beforeAutospacing="0" w:after="0" w:afterAutospacing="0"/>
        <w:jc w:val="both"/>
        <w:rPr>
          <w:rFonts w:ascii="Times New Roman" w:hAnsi="Times New Roman" w:cs="Times New Roman"/>
          <w:color w:val="000000"/>
          <w:rPrChange w:id="1399" w:author="Chen Liao" w:date="2021-03-09T15:09:00Z">
            <w:rPr>
              <w:rFonts w:ascii="Times New Roman" w:hAnsi="Times New Roman" w:cs="Times New Roman"/>
              <w:color w:val="000000"/>
              <w:sz w:val="20"/>
              <w:szCs w:val="20"/>
            </w:rPr>
          </w:rPrChange>
        </w:rPr>
      </w:pPr>
    </w:p>
    <w:p w14:paraId="584B40FB" w14:textId="5A08B213" w:rsidR="00C903CF" w:rsidRPr="00DF26A5" w:rsidRDefault="00C903CF" w:rsidP="00CA756F">
      <w:pPr>
        <w:pStyle w:val="paragraph"/>
        <w:spacing w:before="0" w:beforeAutospacing="0" w:after="0" w:afterAutospacing="0"/>
        <w:jc w:val="both"/>
        <w:rPr>
          <w:rFonts w:ascii="Times New Roman" w:hAnsi="Times New Roman" w:cs="Times New Roman"/>
          <w:color w:val="000000"/>
          <w:rPrChange w:id="1400" w:author="Chen Liao" w:date="2021-03-09T15:09:00Z">
            <w:rPr>
              <w:rFonts w:ascii="Times New Roman" w:hAnsi="Times New Roman" w:cs="Times New Roman"/>
              <w:color w:val="000000"/>
              <w:sz w:val="20"/>
              <w:szCs w:val="20"/>
            </w:rPr>
          </w:rPrChange>
        </w:rPr>
      </w:pPr>
    </w:p>
    <w:p w14:paraId="1AA47B64" w14:textId="331E61CD" w:rsidR="00C903CF" w:rsidRPr="00DF26A5" w:rsidRDefault="00C903CF">
      <w:pPr>
        <w:pStyle w:val="paragraph"/>
        <w:spacing w:before="0" w:beforeAutospacing="0" w:after="0" w:afterAutospacing="0"/>
        <w:jc w:val="both"/>
        <w:rPr>
          <w:rFonts w:ascii="Times New Roman" w:hAnsi="Times New Roman" w:cs="Times New Roman"/>
          <w:color w:val="000000"/>
          <w:rPrChange w:id="1401" w:author="Chen Liao" w:date="2021-03-09T15:09:00Z">
            <w:rPr>
              <w:rFonts w:ascii="Times New Roman" w:hAnsi="Times New Roman" w:cs="Times New Roman"/>
              <w:color w:val="000000"/>
              <w:sz w:val="20"/>
              <w:szCs w:val="20"/>
            </w:rPr>
          </w:rPrChange>
        </w:rPr>
      </w:pPr>
    </w:p>
    <w:p w14:paraId="2F9AD156" w14:textId="615D9E3E" w:rsidR="00C903CF" w:rsidRPr="00DF26A5" w:rsidRDefault="00C903CF">
      <w:pPr>
        <w:pStyle w:val="paragraph"/>
        <w:spacing w:before="0" w:beforeAutospacing="0" w:after="0" w:afterAutospacing="0"/>
        <w:jc w:val="both"/>
        <w:rPr>
          <w:rFonts w:ascii="Times New Roman" w:hAnsi="Times New Roman" w:cs="Times New Roman"/>
          <w:color w:val="000000"/>
          <w:rPrChange w:id="1402" w:author="Chen Liao" w:date="2021-03-09T15:09:00Z">
            <w:rPr>
              <w:rFonts w:ascii="Times New Roman" w:hAnsi="Times New Roman" w:cs="Times New Roman"/>
              <w:color w:val="000000"/>
              <w:sz w:val="20"/>
              <w:szCs w:val="20"/>
            </w:rPr>
          </w:rPrChange>
        </w:rPr>
      </w:pPr>
    </w:p>
    <w:p w14:paraId="5F8C8DBC" w14:textId="2E263DA4" w:rsidR="00C903CF" w:rsidRPr="00DF26A5" w:rsidRDefault="00C903CF">
      <w:pPr>
        <w:pStyle w:val="paragraph"/>
        <w:spacing w:before="0" w:beforeAutospacing="0" w:after="0" w:afterAutospacing="0"/>
        <w:jc w:val="both"/>
        <w:rPr>
          <w:rFonts w:ascii="Times New Roman" w:hAnsi="Times New Roman" w:cs="Times New Roman"/>
          <w:color w:val="000000"/>
          <w:rPrChange w:id="1403" w:author="Chen Liao" w:date="2021-03-09T15:09:00Z">
            <w:rPr>
              <w:rFonts w:ascii="Times New Roman" w:hAnsi="Times New Roman" w:cs="Times New Roman"/>
              <w:color w:val="000000"/>
              <w:sz w:val="20"/>
              <w:szCs w:val="20"/>
            </w:rPr>
          </w:rPrChange>
        </w:rPr>
      </w:pPr>
    </w:p>
    <w:p w14:paraId="0C1775FA" w14:textId="7B15B08A" w:rsidR="00C903CF" w:rsidRPr="00DF26A5" w:rsidRDefault="00C903CF">
      <w:pPr>
        <w:pStyle w:val="paragraph"/>
        <w:spacing w:before="0" w:beforeAutospacing="0" w:after="0" w:afterAutospacing="0"/>
        <w:jc w:val="both"/>
        <w:rPr>
          <w:rFonts w:ascii="Times New Roman" w:hAnsi="Times New Roman" w:cs="Times New Roman"/>
          <w:color w:val="000000"/>
          <w:rPrChange w:id="1404" w:author="Chen Liao" w:date="2021-03-09T15:09:00Z">
            <w:rPr>
              <w:rFonts w:ascii="Times New Roman" w:hAnsi="Times New Roman" w:cs="Times New Roman"/>
              <w:color w:val="000000"/>
              <w:sz w:val="20"/>
              <w:szCs w:val="20"/>
            </w:rPr>
          </w:rPrChange>
        </w:rPr>
      </w:pPr>
    </w:p>
    <w:p w14:paraId="0A228B3B" w14:textId="6A441BE4" w:rsidR="00C903CF" w:rsidRPr="00DF26A5" w:rsidRDefault="00C903CF">
      <w:pPr>
        <w:pStyle w:val="paragraph"/>
        <w:spacing w:before="0" w:beforeAutospacing="0" w:after="0" w:afterAutospacing="0"/>
        <w:jc w:val="both"/>
        <w:rPr>
          <w:rFonts w:ascii="Times New Roman" w:hAnsi="Times New Roman" w:cs="Times New Roman"/>
          <w:color w:val="000000"/>
          <w:rPrChange w:id="1405" w:author="Chen Liao" w:date="2021-03-09T15:09:00Z">
            <w:rPr>
              <w:rFonts w:ascii="Times New Roman" w:hAnsi="Times New Roman" w:cs="Times New Roman"/>
              <w:color w:val="000000"/>
              <w:sz w:val="20"/>
              <w:szCs w:val="20"/>
            </w:rPr>
          </w:rPrChange>
        </w:rPr>
      </w:pPr>
    </w:p>
    <w:p w14:paraId="51EEE247" w14:textId="546B9F93" w:rsidR="00C903CF" w:rsidRPr="00DF26A5" w:rsidRDefault="00C903CF">
      <w:pPr>
        <w:pStyle w:val="paragraph"/>
        <w:spacing w:before="0" w:beforeAutospacing="0" w:after="0" w:afterAutospacing="0"/>
        <w:jc w:val="both"/>
        <w:rPr>
          <w:rFonts w:ascii="Times New Roman" w:hAnsi="Times New Roman" w:cs="Times New Roman"/>
          <w:color w:val="000000"/>
          <w:rPrChange w:id="1406" w:author="Chen Liao" w:date="2021-03-09T15:09:00Z">
            <w:rPr>
              <w:rFonts w:ascii="Times New Roman" w:hAnsi="Times New Roman" w:cs="Times New Roman"/>
              <w:color w:val="000000"/>
              <w:sz w:val="20"/>
              <w:szCs w:val="20"/>
            </w:rPr>
          </w:rPrChange>
        </w:rPr>
      </w:pPr>
    </w:p>
    <w:p w14:paraId="3FD5A5D1" w14:textId="02470D7C" w:rsidR="00C903CF" w:rsidRPr="00DF26A5" w:rsidRDefault="00C903CF">
      <w:pPr>
        <w:pStyle w:val="paragraph"/>
        <w:spacing w:before="0" w:beforeAutospacing="0" w:after="0" w:afterAutospacing="0"/>
        <w:jc w:val="both"/>
        <w:rPr>
          <w:rFonts w:ascii="Times New Roman" w:hAnsi="Times New Roman" w:cs="Times New Roman"/>
          <w:color w:val="000000"/>
          <w:rPrChange w:id="1407" w:author="Chen Liao" w:date="2021-03-09T15:09:00Z">
            <w:rPr>
              <w:rFonts w:ascii="Times New Roman" w:hAnsi="Times New Roman" w:cs="Times New Roman"/>
              <w:color w:val="000000"/>
              <w:sz w:val="20"/>
              <w:szCs w:val="20"/>
            </w:rPr>
          </w:rPrChange>
        </w:rPr>
      </w:pPr>
    </w:p>
    <w:p w14:paraId="7ADCF741" w14:textId="0A067513" w:rsidR="00C903CF" w:rsidRPr="00DF26A5" w:rsidRDefault="00C903CF">
      <w:pPr>
        <w:pStyle w:val="paragraph"/>
        <w:spacing w:before="0" w:beforeAutospacing="0" w:after="0" w:afterAutospacing="0"/>
        <w:jc w:val="both"/>
        <w:rPr>
          <w:rFonts w:ascii="Times New Roman" w:hAnsi="Times New Roman" w:cs="Times New Roman"/>
          <w:color w:val="000000"/>
          <w:rPrChange w:id="1408" w:author="Chen Liao" w:date="2021-03-09T15:09:00Z">
            <w:rPr>
              <w:rFonts w:ascii="Times New Roman" w:hAnsi="Times New Roman" w:cs="Times New Roman"/>
              <w:color w:val="000000"/>
              <w:sz w:val="20"/>
              <w:szCs w:val="20"/>
            </w:rPr>
          </w:rPrChange>
        </w:rPr>
      </w:pPr>
    </w:p>
    <w:p w14:paraId="34C61911" w14:textId="2EBC7FBD" w:rsidR="00C903CF" w:rsidRPr="00DF26A5" w:rsidRDefault="00C903CF">
      <w:pPr>
        <w:pStyle w:val="paragraph"/>
        <w:spacing w:before="0" w:beforeAutospacing="0" w:after="0" w:afterAutospacing="0"/>
        <w:jc w:val="both"/>
        <w:rPr>
          <w:rFonts w:ascii="Times New Roman" w:hAnsi="Times New Roman" w:cs="Times New Roman"/>
          <w:color w:val="000000"/>
          <w:rPrChange w:id="1409" w:author="Chen Liao" w:date="2021-03-09T15:09:00Z">
            <w:rPr>
              <w:rFonts w:ascii="Times New Roman" w:hAnsi="Times New Roman" w:cs="Times New Roman"/>
              <w:color w:val="000000"/>
              <w:sz w:val="20"/>
              <w:szCs w:val="20"/>
            </w:rPr>
          </w:rPrChange>
        </w:rPr>
      </w:pPr>
    </w:p>
    <w:p w14:paraId="107D31FB" w14:textId="2DF32621" w:rsidR="00C903CF" w:rsidRPr="00DF26A5" w:rsidRDefault="00C903CF">
      <w:pPr>
        <w:pStyle w:val="paragraph"/>
        <w:spacing w:before="0" w:beforeAutospacing="0" w:after="0" w:afterAutospacing="0"/>
        <w:jc w:val="both"/>
        <w:rPr>
          <w:rFonts w:ascii="Times New Roman" w:hAnsi="Times New Roman" w:cs="Times New Roman"/>
          <w:color w:val="000000"/>
          <w:rPrChange w:id="1410" w:author="Chen Liao" w:date="2021-03-09T15:09:00Z">
            <w:rPr>
              <w:rFonts w:ascii="Times New Roman" w:hAnsi="Times New Roman" w:cs="Times New Roman"/>
              <w:color w:val="000000"/>
              <w:sz w:val="20"/>
              <w:szCs w:val="20"/>
            </w:rPr>
          </w:rPrChange>
        </w:rPr>
      </w:pPr>
    </w:p>
    <w:p w14:paraId="640A7F73" w14:textId="01C85937" w:rsidR="00C903CF" w:rsidRPr="00DF26A5" w:rsidRDefault="00C903CF">
      <w:pPr>
        <w:pStyle w:val="paragraph"/>
        <w:spacing w:before="0" w:beforeAutospacing="0" w:after="0" w:afterAutospacing="0"/>
        <w:jc w:val="both"/>
        <w:rPr>
          <w:rFonts w:ascii="Times New Roman" w:hAnsi="Times New Roman" w:cs="Times New Roman"/>
          <w:color w:val="000000"/>
          <w:rPrChange w:id="1411" w:author="Chen Liao" w:date="2021-03-09T15:09:00Z">
            <w:rPr>
              <w:rFonts w:ascii="Times New Roman" w:hAnsi="Times New Roman" w:cs="Times New Roman"/>
              <w:color w:val="000000"/>
              <w:sz w:val="20"/>
              <w:szCs w:val="20"/>
            </w:rPr>
          </w:rPrChange>
        </w:rPr>
      </w:pPr>
    </w:p>
    <w:p w14:paraId="7E133ECF" w14:textId="435D955F" w:rsidR="00C903CF" w:rsidRPr="00DF26A5" w:rsidRDefault="00C903CF">
      <w:pPr>
        <w:pStyle w:val="paragraph"/>
        <w:spacing w:before="0" w:beforeAutospacing="0" w:after="0" w:afterAutospacing="0"/>
        <w:jc w:val="both"/>
        <w:rPr>
          <w:rFonts w:ascii="Times New Roman" w:hAnsi="Times New Roman" w:cs="Times New Roman"/>
          <w:color w:val="000000"/>
          <w:rPrChange w:id="1412" w:author="Chen Liao" w:date="2021-03-09T15:09:00Z">
            <w:rPr>
              <w:rFonts w:ascii="Times New Roman" w:hAnsi="Times New Roman" w:cs="Times New Roman"/>
              <w:color w:val="000000"/>
              <w:sz w:val="20"/>
              <w:szCs w:val="20"/>
            </w:rPr>
          </w:rPrChange>
        </w:rPr>
      </w:pPr>
    </w:p>
    <w:p w14:paraId="783825F7" w14:textId="1D156760" w:rsidR="00C903CF" w:rsidRPr="00DF26A5" w:rsidRDefault="00C903CF">
      <w:pPr>
        <w:pStyle w:val="paragraph"/>
        <w:spacing w:before="0" w:beforeAutospacing="0" w:after="0" w:afterAutospacing="0"/>
        <w:jc w:val="both"/>
        <w:rPr>
          <w:rFonts w:ascii="Times New Roman" w:hAnsi="Times New Roman" w:cs="Times New Roman"/>
          <w:color w:val="000000"/>
          <w:rPrChange w:id="1413" w:author="Chen Liao" w:date="2021-03-09T15:09:00Z">
            <w:rPr>
              <w:rFonts w:ascii="Times New Roman" w:hAnsi="Times New Roman" w:cs="Times New Roman"/>
              <w:color w:val="000000"/>
              <w:sz w:val="20"/>
              <w:szCs w:val="20"/>
            </w:rPr>
          </w:rPrChange>
        </w:rPr>
      </w:pPr>
    </w:p>
    <w:p w14:paraId="592B7E0D" w14:textId="748FB10E" w:rsidR="00C903CF" w:rsidRPr="00DF26A5" w:rsidRDefault="00C903CF">
      <w:pPr>
        <w:pStyle w:val="paragraph"/>
        <w:spacing w:before="0" w:beforeAutospacing="0" w:after="0" w:afterAutospacing="0"/>
        <w:jc w:val="both"/>
        <w:rPr>
          <w:rFonts w:ascii="Times New Roman" w:hAnsi="Times New Roman" w:cs="Times New Roman"/>
          <w:color w:val="000000"/>
          <w:rPrChange w:id="1414" w:author="Chen Liao" w:date="2021-03-09T15:09:00Z">
            <w:rPr>
              <w:rFonts w:ascii="Times New Roman" w:hAnsi="Times New Roman" w:cs="Times New Roman"/>
              <w:color w:val="000000"/>
              <w:sz w:val="20"/>
              <w:szCs w:val="20"/>
            </w:rPr>
          </w:rPrChange>
        </w:rPr>
      </w:pPr>
    </w:p>
    <w:p w14:paraId="47885B59" w14:textId="55254983" w:rsidR="00C903CF" w:rsidRPr="00DF26A5" w:rsidRDefault="00C903CF">
      <w:pPr>
        <w:pStyle w:val="paragraph"/>
        <w:spacing w:before="0" w:beforeAutospacing="0" w:after="0" w:afterAutospacing="0"/>
        <w:jc w:val="both"/>
        <w:rPr>
          <w:rFonts w:ascii="Times New Roman" w:hAnsi="Times New Roman" w:cs="Times New Roman"/>
          <w:color w:val="000000"/>
          <w:rPrChange w:id="1415" w:author="Chen Liao" w:date="2021-03-09T15:09:00Z">
            <w:rPr>
              <w:rFonts w:ascii="Times New Roman" w:hAnsi="Times New Roman" w:cs="Times New Roman"/>
              <w:color w:val="000000"/>
              <w:sz w:val="20"/>
              <w:szCs w:val="20"/>
            </w:rPr>
          </w:rPrChange>
        </w:rPr>
      </w:pPr>
    </w:p>
    <w:p w14:paraId="1281FAD0" w14:textId="1F7FB756" w:rsidR="00C903CF" w:rsidRPr="00DF26A5" w:rsidRDefault="00C903CF">
      <w:pPr>
        <w:pStyle w:val="paragraph"/>
        <w:spacing w:before="0" w:beforeAutospacing="0" w:after="0" w:afterAutospacing="0"/>
        <w:jc w:val="both"/>
        <w:rPr>
          <w:rFonts w:ascii="Times New Roman" w:hAnsi="Times New Roman" w:cs="Times New Roman"/>
          <w:color w:val="000000"/>
          <w:rPrChange w:id="1416" w:author="Chen Liao" w:date="2021-03-09T15:09:00Z">
            <w:rPr>
              <w:rFonts w:ascii="Times New Roman" w:hAnsi="Times New Roman" w:cs="Times New Roman"/>
              <w:color w:val="000000"/>
              <w:sz w:val="20"/>
              <w:szCs w:val="20"/>
            </w:rPr>
          </w:rPrChange>
        </w:rPr>
      </w:pPr>
    </w:p>
    <w:p w14:paraId="01A91372" w14:textId="6EA7F39D" w:rsidR="00C903CF" w:rsidRPr="00DF26A5" w:rsidRDefault="00C903CF">
      <w:pPr>
        <w:pStyle w:val="paragraph"/>
        <w:spacing w:before="0" w:beforeAutospacing="0" w:after="0" w:afterAutospacing="0"/>
        <w:jc w:val="both"/>
        <w:rPr>
          <w:rFonts w:ascii="Times New Roman" w:hAnsi="Times New Roman" w:cs="Times New Roman"/>
          <w:b/>
          <w:bCs/>
          <w:i/>
          <w:iCs/>
          <w:color w:val="FF0000"/>
          <w:rPrChange w:id="1417" w:author="Chen Liao" w:date="2021-03-09T15:09:00Z">
            <w:rPr>
              <w:rFonts w:ascii="Times New Roman" w:hAnsi="Times New Roman" w:cs="Times New Roman"/>
              <w:b/>
              <w:bCs/>
              <w:i/>
              <w:iCs/>
              <w:color w:val="FF0000"/>
              <w:sz w:val="20"/>
              <w:szCs w:val="20"/>
            </w:rPr>
          </w:rPrChange>
        </w:rPr>
      </w:pPr>
      <w:r w:rsidRPr="00DF26A5">
        <w:rPr>
          <w:rFonts w:ascii="Times New Roman" w:hAnsi="Times New Roman" w:cs="Times New Roman"/>
          <w:b/>
          <w:bCs/>
          <w:i/>
          <w:iCs/>
          <w:color w:val="FF0000"/>
          <w:rPrChange w:id="1418" w:author="Chen Liao" w:date="2021-03-09T15:09:00Z">
            <w:rPr>
              <w:rFonts w:ascii="Times New Roman" w:hAnsi="Times New Roman" w:cs="Times New Roman"/>
              <w:b/>
              <w:bCs/>
              <w:i/>
              <w:iCs/>
              <w:color w:val="FF0000"/>
              <w:sz w:val="20"/>
              <w:szCs w:val="20"/>
            </w:rPr>
          </w:rPrChange>
        </w:rPr>
        <w:t>Visualization and quantitative significance test of baseline-dependent responses of bacterial species</w:t>
      </w:r>
    </w:p>
    <w:p w14:paraId="3C39C88B" w14:textId="460BD208" w:rsidR="00C903CF" w:rsidRDefault="00C903CF">
      <w:pPr>
        <w:pStyle w:val="paragraph"/>
        <w:spacing w:before="0" w:beforeAutospacing="0" w:after="0" w:afterAutospacing="0"/>
        <w:jc w:val="both"/>
        <w:rPr>
          <w:ins w:id="1419" w:author="Chen Liao" w:date="2021-03-18T21:19:00Z"/>
          <w:rFonts w:ascii="Times New Roman" w:hAnsi="Times New Roman" w:cs="Times New Roman"/>
          <w:b/>
          <w:bCs/>
          <w:color w:val="000000"/>
        </w:rPr>
      </w:pPr>
    </w:p>
    <w:p w14:paraId="4E854596" w14:textId="65E0ACAA" w:rsidR="006565CC" w:rsidRDefault="006565CC">
      <w:pPr>
        <w:pStyle w:val="paragraph"/>
        <w:spacing w:before="0" w:beforeAutospacing="0" w:after="0" w:afterAutospacing="0"/>
        <w:jc w:val="both"/>
        <w:rPr>
          <w:ins w:id="1420" w:author="Chen Liao" w:date="2021-03-18T21:19:00Z"/>
          <w:rFonts w:ascii="Times New Roman" w:hAnsi="Times New Roman" w:cs="Times New Roman"/>
          <w:b/>
          <w:bCs/>
          <w:color w:val="000000"/>
        </w:rPr>
      </w:pPr>
      <w:ins w:id="1421" w:author="Chen Liao" w:date="2021-03-18T21:20:00Z">
        <w:r>
          <w:rPr>
            <w:rFonts w:ascii="Times New Roman" w:hAnsi="Times New Roman" w:cs="Times New Roman"/>
            <w:b/>
            <w:bCs/>
            <w:color w:val="000000"/>
          </w:rPr>
          <w:t>It is unknown how broad is the response (percentage of bacteria that responds to inulin)</w:t>
        </w:r>
      </w:ins>
    </w:p>
    <w:p w14:paraId="3C14F2E1" w14:textId="77777777" w:rsidR="006565CC" w:rsidRPr="00DF26A5" w:rsidRDefault="006565CC">
      <w:pPr>
        <w:pStyle w:val="paragraph"/>
        <w:spacing w:before="0" w:beforeAutospacing="0" w:after="0" w:afterAutospacing="0"/>
        <w:jc w:val="both"/>
        <w:rPr>
          <w:rFonts w:ascii="Times New Roman" w:hAnsi="Times New Roman" w:cs="Times New Roman"/>
          <w:b/>
          <w:bCs/>
          <w:color w:val="000000"/>
          <w:rPrChange w:id="1422" w:author="Chen Liao" w:date="2021-03-09T15:09:00Z">
            <w:rPr>
              <w:rFonts w:ascii="Times New Roman" w:hAnsi="Times New Roman" w:cs="Times New Roman"/>
              <w:b/>
              <w:bCs/>
              <w:color w:val="000000"/>
              <w:sz w:val="20"/>
              <w:szCs w:val="20"/>
            </w:rPr>
          </w:rPrChange>
        </w:rPr>
      </w:pPr>
    </w:p>
    <w:p w14:paraId="2018F3F3" w14:textId="6C20797A" w:rsidR="00C903CF" w:rsidRDefault="009227F3">
      <w:pPr>
        <w:pStyle w:val="paragraph"/>
        <w:spacing w:before="0" w:beforeAutospacing="0" w:after="0" w:afterAutospacing="0"/>
        <w:jc w:val="both"/>
        <w:rPr>
          <w:ins w:id="1423" w:author="Chen Liao" w:date="2021-03-14T08:40:00Z"/>
          <w:rFonts w:ascii="Times New Roman" w:hAnsi="Times New Roman" w:cs="Times New Roman"/>
        </w:rPr>
      </w:pPr>
      <w:moveToRangeStart w:id="1424" w:author="Chen Liao" w:date="2021-03-14T08:40:00Z" w:name="move66603628"/>
      <w:moveTo w:id="1425" w:author="Chen Liao" w:date="2021-03-14T08:40:00Z">
        <w:r w:rsidRPr="002F0F8F">
          <w:rPr>
            <w:rFonts w:ascii="Times New Roman" w:hAnsi="Times New Roman" w:cs="Times New Roman"/>
          </w:rPr>
          <w:t xml:space="preserve">The magnitudes and rate of the responses of individual SCFAs were, however, </w:t>
        </w:r>
        <w:proofErr w:type="gramStart"/>
        <w:r w:rsidRPr="002F0F8F">
          <w:rPr>
            <w:rFonts w:ascii="Times New Roman" w:hAnsi="Times New Roman" w:cs="Times New Roman"/>
          </w:rPr>
          <w:t>vendor-specific</w:t>
        </w:r>
        <w:proofErr w:type="gramEnd"/>
        <w:r w:rsidRPr="002F0F8F">
          <w:rPr>
            <w:rFonts w:ascii="Times New Roman" w:hAnsi="Times New Roman" w:cs="Times New Roman"/>
          </w:rPr>
          <w:t xml:space="preserve">. The most pronounced responses of individual SCFAs to inulin treatment were observed in mice from Guangdong; </w:t>
        </w:r>
        <w:r w:rsidRPr="002F0F8F">
          <w:rPr>
            <w:rFonts w:ascii="Times New Roman" w:hAnsi="Times New Roman" w:cs="Times New Roman"/>
            <w:color w:val="000000"/>
          </w:rPr>
          <w:t>in c</w:t>
        </w:r>
        <w:r w:rsidRPr="00203483">
          <w:rPr>
            <w:rFonts w:ascii="Times New Roman" w:hAnsi="Times New Roman" w:cs="Times New Roman"/>
          </w:rPr>
          <w:t xml:space="preserve">ontrast, </w:t>
        </w:r>
        <w:r w:rsidRPr="004D26A3">
          <w:rPr>
            <w:rFonts w:ascii="Times New Roman" w:hAnsi="Times New Roman" w:cs="Times New Roman"/>
          </w:rPr>
          <w:t>mice</w:t>
        </w:r>
        <w:r w:rsidRPr="002E43AE">
          <w:rPr>
            <w:rFonts w:ascii="Times New Roman" w:hAnsi="Times New Roman" w:cs="Times New Roman"/>
          </w:rPr>
          <w:t xml:space="preserve"> from Beijing and Hunan</w:t>
        </w:r>
        <w:r w:rsidRPr="00331C2E">
          <w:rPr>
            <w:rFonts w:ascii="Times New Roman" w:hAnsi="Times New Roman" w:cs="Times New Roman"/>
          </w:rPr>
          <w:t xml:space="preserve"> showed m</w:t>
        </w:r>
        <w:r w:rsidRPr="00596CB1">
          <w:rPr>
            <w:rFonts w:ascii="Times New Roman" w:hAnsi="Times New Roman" w:cs="Times New Roman"/>
          </w:rPr>
          <w:t>ild</w:t>
        </w:r>
        <w:r w:rsidRPr="00E84517">
          <w:rPr>
            <w:rFonts w:ascii="Times New Roman" w:hAnsi="Times New Roman" w:cs="Times New Roman"/>
          </w:rPr>
          <w:t xml:space="preserve"> in</w:t>
        </w:r>
        <w:r w:rsidRPr="00CA756F">
          <w:rPr>
            <w:rFonts w:ascii="Times New Roman" w:hAnsi="Times New Roman" w:cs="Times New Roman"/>
          </w:rPr>
          <w:t xml:space="preserve">crease in acetate and butyrate, whereas mice from Shanghai showed </w:t>
        </w:r>
        <w:r w:rsidRPr="001B058D">
          <w:rPr>
            <w:rFonts w:ascii="Times New Roman" w:hAnsi="Times New Roman" w:cs="Times New Roman"/>
          </w:rPr>
          <w:t>gradually increase in propi</w:t>
        </w:r>
        <w:r w:rsidRPr="002F0F8F">
          <w:rPr>
            <w:rFonts w:ascii="Times New Roman" w:hAnsi="Times New Roman" w:cs="Times New Roman"/>
          </w:rPr>
          <w:t xml:space="preserve">onate </w:t>
        </w:r>
        <w:r w:rsidRPr="002F0F8F">
          <w:rPr>
            <w:rFonts w:ascii="Times New Roman" w:hAnsi="Times New Roman" w:cs="Times New Roman"/>
            <w:color w:val="2A2A2A"/>
            <w:shd w:val="clear" w:color="auto" w:fill="FFFFFF"/>
          </w:rPr>
          <w:t>(</w:t>
        </w:r>
        <w:r w:rsidRPr="002F0F8F">
          <w:rPr>
            <w:rFonts w:ascii="Times New Roman" w:hAnsi="Times New Roman" w:cs="Times New Roman"/>
            <w:b/>
            <w:bCs/>
            <w:color w:val="2A2A2A"/>
            <w:shd w:val="clear" w:color="auto" w:fill="FFFFFF"/>
          </w:rPr>
          <w:t>Fig 2A, S2</w:t>
        </w:r>
        <w:r w:rsidRPr="002F0F8F">
          <w:rPr>
            <w:rFonts w:ascii="Times New Roman" w:hAnsi="Times New Roman" w:cs="Times New Roman"/>
            <w:color w:val="2A2A2A"/>
            <w:shd w:val="clear" w:color="auto" w:fill="FFFFFF"/>
          </w:rPr>
          <w:t>)</w:t>
        </w:r>
        <w:r w:rsidRPr="002F0F8F">
          <w:rPr>
            <w:rFonts w:ascii="Times New Roman" w:hAnsi="Times New Roman" w:cs="Times New Roman"/>
          </w:rPr>
          <w:t>.</w:t>
        </w:r>
      </w:moveTo>
      <w:moveToRangeEnd w:id="1424"/>
    </w:p>
    <w:p w14:paraId="34E122B3" w14:textId="77777777" w:rsidR="009227F3" w:rsidRPr="00DF26A5" w:rsidRDefault="009227F3">
      <w:pPr>
        <w:pStyle w:val="paragraph"/>
        <w:spacing w:before="0" w:beforeAutospacing="0" w:after="0" w:afterAutospacing="0"/>
        <w:jc w:val="both"/>
        <w:rPr>
          <w:rFonts w:ascii="Times New Roman" w:hAnsi="Times New Roman" w:cs="Times New Roman"/>
          <w:b/>
          <w:bCs/>
          <w:color w:val="000000"/>
          <w:rPrChange w:id="1426" w:author="Chen Liao" w:date="2021-03-09T15:09:00Z">
            <w:rPr>
              <w:rFonts w:ascii="Times New Roman" w:hAnsi="Times New Roman" w:cs="Times New Roman"/>
              <w:b/>
              <w:bCs/>
              <w:color w:val="000000"/>
              <w:sz w:val="20"/>
              <w:szCs w:val="20"/>
            </w:rPr>
          </w:rPrChange>
        </w:rPr>
      </w:pPr>
    </w:p>
    <w:p w14:paraId="372C99A9" w14:textId="078D41B6" w:rsidR="00C903CF" w:rsidRPr="00DF26A5" w:rsidRDefault="00F741A9">
      <w:pPr>
        <w:pStyle w:val="paragraph"/>
        <w:spacing w:before="0" w:beforeAutospacing="0" w:after="0" w:afterAutospacing="0"/>
        <w:jc w:val="both"/>
        <w:rPr>
          <w:rFonts w:ascii="Times New Roman" w:hAnsi="Times New Roman" w:cs="Times New Roman"/>
          <w:color w:val="000000"/>
          <w:rPrChange w:id="1427" w:author="Chen Liao" w:date="2021-03-09T15:09:00Z">
            <w:rPr>
              <w:rFonts w:ascii="Times New Roman" w:hAnsi="Times New Roman" w:cs="Times New Roman"/>
              <w:color w:val="000000"/>
              <w:sz w:val="21"/>
              <w:szCs w:val="21"/>
            </w:rPr>
          </w:rPrChange>
        </w:rPr>
      </w:pPr>
      <w:r w:rsidRPr="00DF26A5">
        <w:rPr>
          <w:rFonts w:ascii="Times New Roman" w:hAnsi="Times New Roman" w:cs="Times New Roman"/>
          <w:color w:val="000000"/>
          <w:rPrChange w:id="1428" w:author="Chen Liao" w:date="2021-03-09T15:09:00Z">
            <w:rPr>
              <w:rFonts w:ascii="Times New Roman" w:hAnsi="Times New Roman" w:cs="Times New Roman"/>
              <w:color w:val="000000"/>
              <w:sz w:val="21"/>
              <w:szCs w:val="21"/>
            </w:rPr>
          </w:rPrChange>
        </w:rPr>
        <w:t xml:space="preserve">Thresholds used to define response or differentiate individuals vary based on the variables being measured and are generally not </w:t>
      </w:r>
      <w:proofErr w:type="gramStart"/>
      <w:r w:rsidRPr="00DF26A5">
        <w:rPr>
          <w:rFonts w:ascii="Times New Roman" w:hAnsi="Times New Roman" w:cs="Times New Roman"/>
          <w:color w:val="000000"/>
          <w:rPrChange w:id="1429" w:author="Chen Liao" w:date="2021-03-09T15:09:00Z">
            <w:rPr>
              <w:rFonts w:ascii="Times New Roman" w:hAnsi="Times New Roman" w:cs="Times New Roman"/>
              <w:color w:val="000000"/>
              <w:sz w:val="21"/>
              <w:szCs w:val="21"/>
            </w:rPr>
          </w:rPrChange>
        </w:rPr>
        <w:t>standardized</w:t>
      </w:r>
      <w:r w:rsidR="0014651E" w:rsidRPr="00DF26A5">
        <w:rPr>
          <w:rFonts w:ascii="Times New Roman" w:hAnsi="Times New Roman" w:cs="Times New Roman"/>
          <w:color w:val="000000"/>
          <w:rPrChange w:id="1430" w:author="Chen Liao" w:date="2021-03-09T15:09:00Z">
            <w:rPr>
              <w:rFonts w:ascii="Times New Roman" w:hAnsi="Times New Roman" w:cs="Times New Roman"/>
              <w:color w:val="000000"/>
              <w:sz w:val="21"/>
              <w:szCs w:val="21"/>
            </w:rPr>
          </w:rPrChange>
        </w:rPr>
        <w:t xml:space="preserve"> </w:t>
      </w:r>
      <w:r w:rsidRPr="00DF26A5">
        <w:rPr>
          <w:rFonts w:ascii="Times New Roman" w:hAnsi="Times New Roman" w:cs="Times New Roman"/>
          <w:color w:val="000000"/>
          <w:rPrChange w:id="1431" w:author="Chen Liao" w:date="2021-03-09T15:09:00Z">
            <w:rPr>
              <w:rFonts w:ascii="Times New Roman" w:hAnsi="Times New Roman" w:cs="Times New Roman"/>
              <w:color w:val="000000"/>
              <w:sz w:val="21"/>
              <w:szCs w:val="21"/>
            </w:rPr>
          </w:rPrChange>
        </w:rPr>
        <w:t>.</w:t>
      </w:r>
      <w:proofErr w:type="gramEnd"/>
    </w:p>
    <w:p w14:paraId="04F7F360" w14:textId="37405569" w:rsidR="00C903CF" w:rsidRPr="00DF26A5" w:rsidRDefault="00C903CF">
      <w:pPr>
        <w:pStyle w:val="paragraph"/>
        <w:spacing w:before="0" w:beforeAutospacing="0" w:after="0" w:afterAutospacing="0"/>
        <w:jc w:val="both"/>
        <w:rPr>
          <w:rFonts w:ascii="Times New Roman" w:hAnsi="Times New Roman" w:cs="Times New Roman"/>
          <w:b/>
          <w:bCs/>
          <w:color w:val="000000"/>
          <w:rPrChange w:id="1432" w:author="Chen Liao" w:date="2021-03-09T15:09:00Z">
            <w:rPr>
              <w:rFonts w:ascii="Times New Roman" w:hAnsi="Times New Roman" w:cs="Times New Roman"/>
              <w:b/>
              <w:bCs/>
              <w:color w:val="000000"/>
              <w:sz w:val="20"/>
              <w:szCs w:val="20"/>
            </w:rPr>
          </w:rPrChange>
        </w:rPr>
      </w:pPr>
    </w:p>
    <w:p w14:paraId="3A196514" w14:textId="7B477220" w:rsidR="00C903CF" w:rsidRPr="00DF26A5" w:rsidRDefault="00C903CF">
      <w:pPr>
        <w:pStyle w:val="paragraph"/>
        <w:spacing w:before="0" w:beforeAutospacing="0" w:after="0" w:afterAutospacing="0"/>
        <w:jc w:val="both"/>
        <w:rPr>
          <w:rFonts w:ascii="Times New Roman" w:hAnsi="Times New Roman" w:cs="Times New Roman"/>
          <w:b/>
          <w:bCs/>
          <w:color w:val="000000"/>
          <w:rPrChange w:id="1433" w:author="Chen Liao" w:date="2021-03-09T15:09:00Z">
            <w:rPr>
              <w:rFonts w:ascii="Times New Roman" w:hAnsi="Times New Roman" w:cs="Times New Roman"/>
              <w:b/>
              <w:bCs/>
              <w:color w:val="000000"/>
              <w:sz w:val="20"/>
              <w:szCs w:val="20"/>
            </w:rPr>
          </w:rPrChange>
        </w:rPr>
      </w:pPr>
    </w:p>
    <w:p w14:paraId="7EF228DC" w14:textId="77777777" w:rsidR="00C903CF" w:rsidRPr="00DF26A5" w:rsidRDefault="00C903CF">
      <w:pPr>
        <w:pStyle w:val="paragraph"/>
        <w:spacing w:before="0" w:beforeAutospacing="0" w:after="0" w:afterAutospacing="0"/>
        <w:jc w:val="both"/>
        <w:rPr>
          <w:rFonts w:ascii="Times New Roman" w:hAnsi="Times New Roman" w:cs="Times New Roman"/>
          <w:color w:val="000000"/>
          <w:rPrChange w:id="1434" w:author="Chen Liao" w:date="2021-03-09T15:09:00Z">
            <w:rPr>
              <w:rFonts w:ascii="Times New Roman" w:hAnsi="Times New Roman" w:cs="Times New Roman"/>
              <w:color w:val="000000"/>
              <w:sz w:val="20"/>
              <w:szCs w:val="20"/>
            </w:rPr>
          </w:rPrChange>
        </w:rPr>
      </w:pPr>
    </w:p>
    <w:p w14:paraId="5CF416BC" w14:textId="0AA1BF24" w:rsidR="008520E4" w:rsidRPr="00DF26A5" w:rsidRDefault="00A83CE0">
      <w:pPr>
        <w:pStyle w:val="paragraph"/>
        <w:spacing w:before="0" w:beforeAutospacing="0" w:after="0" w:afterAutospacing="0"/>
        <w:jc w:val="both"/>
        <w:rPr>
          <w:rFonts w:ascii="Times New Roman" w:hAnsi="Times New Roman" w:cs="Times New Roman"/>
          <w:color w:val="000000"/>
          <w:rPrChange w:id="1435" w:author="Chen Liao" w:date="2021-03-09T15:09:00Z">
            <w:rPr>
              <w:rFonts w:ascii="Times New Roman" w:hAnsi="Times New Roman" w:cs="Times New Roman"/>
              <w:color w:val="000000"/>
              <w:sz w:val="20"/>
              <w:szCs w:val="20"/>
            </w:rPr>
          </w:rPrChange>
        </w:rPr>
        <w:pPrChange w:id="1436" w:author="Chen Liao" w:date="2021-03-09T15:09:00Z">
          <w:pPr>
            <w:pStyle w:val="paragraph"/>
            <w:spacing w:before="0" w:beforeAutospacing="0" w:after="0" w:afterAutospacing="0"/>
            <w:jc w:val="center"/>
          </w:pPr>
        </w:pPrChange>
      </w:pPr>
      <w:r w:rsidRPr="00DF26A5">
        <w:rPr>
          <w:rFonts w:ascii="Times New Roman" w:hAnsi="Times New Roman" w:cs="Times New Roman"/>
          <w:noProof/>
          <w:color w:val="000000"/>
          <w:rPrChange w:id="1437" w:author="Chen Liao" w:date="2021-03-09T15:09:00Z">
            <w:rPr>
              <w:rFonts w:ascii="Times New Roman" w:hAnsi="Times New Roman" w:cs="Times New Roman"/>
              <w:noProof/>
              <w:color w:val="000000"/>
              <w:sz w:val="20"/>
              <w:szCs w:val="20"/>
            </w:rPr>
          </w:rPrChange>
        </w:rPr>
        <w:drawing>
          <wp:inline distT="0" distB="0" distL="0" distR="0" wp14:anchorId="7A2E8C56" wp14:editId="00B90E93">
            <wp:extent cx="5283200" cy="4508500"/>
            <wp:effectExtent l="0" t="0" r="0" b="0"/>
            <wp:docPr id="23" name="Picture 23" descr="A picture containing light, bunch,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light, bunch, outdoor ob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3200" cy="4508500"/>
                    </a:xfrm>
                    <a:prstGeom prst="rect">
                      <a:avLst/>
                    </a:prstGeom>
                  </pic:spPr>
                </pic:pic>
              </a:graphicData>
            </a:graphic>
          </wp:inline>
        </w:drawing>
      </w:r>
    </w:p>
    <w:p w14:paraId="3E117B98" w14:textId="77777777" w:rsidR="008520E4" w:rsidRPr="00DF26A5" w:rsidRDefault="008520E4">
      <w:pPr>
        <w:pStyle w:val="paragraph"/>
        <w:spacing w:before="0" w:beforeAutospacing="0" w:after="0" w:afterAutospacing="0"/>
        <w:jc w:val="both"/>
        <w:rPr>
          <w:rFonts w:ascii="Times New Roman" w:hAnsi="Times New Roman" w:cs="Times New Roman"/>
          <w:color w:val="000000"/>
          <w:rPrChange w:id="1438" w:author="Chen Liao" w:date="2021-03-09T15:09:00Z">
            <w:rPr>
              <w:rFonts w:ascii="Times New Roman" w:hAnsi="Times New Roman" w:cs="Times New Roman"/>
              <w:color w:val="000000"/>
              <w:sz w:val="20"/>
              <w:szCs w:val="20"/>
            </w:rPr>
          </w:rPrChange>
        </w:rPr>
        <w:pPrChange w:id="1439" w:author="Chen Liao" w:date="2021-03-09T15:09:00Z">
          <w:pPr>
            <w:pStyle w:val="paragraph"/>
            <w:spacing w:before="0" w:beforeAutospacing="0" w:after="0" w:afterAutospacing="0"/>
            <w:jc w:val="center"/>
          </w:pPr>
        </w:pPrChange>
      </w:pPr>
    </w:p>
    <w:p w14:paraId="61A5885B" w14:textId="42541BC6" w:rsidR="00482E80" w:rsidRPr="00DF26A5" w:rsidRDefault="00E63364" w:rsidP="00203483">
      <w:pPr>
        <w:pStyle w:val="paragraph"/>
        <w:spacing w:before="0" w:beforeAutospacing="0" w:after="0" w:afterAutospacing="0"/>
        <w:jc w:val="both"/>
        <w:rPr>
          <w:rFonts w:ascii="Times New Roman" w:hAnsi="Times New Roman" w:cs="Times New Roman"/>
          <w:color w:val="000000"/>
          <w:rPrChange w:id="1440" w:author="Chen Liao" w:date="2021-03-09T15:09:00Z">
            <w:rPr>
              <w:rFonts w:ascii="Times New Roman" w:hAnsi="Times New Roman" w:cs="Times New Roman"/>
              <w:color w:val="000000"/>
              <w:sz w:val="20"/>
              <w:szCs w:val="20"/>
            </w:rPr>
          </w:rPrChange>
        </w:rPr>
      </w:pPr>
      <w:r w:rsidRPr="00DF26A5">
        <w:rPr>
          <w:rFonts w:ascii="Times New Roman" w:hAnsi="Times New Roman" w:cs="Times New Roman"/>
          <w:b/>
          <w:bCs/>
          <w:color w:val="000000"/>
          <w:rPrChange w:id="1441" w:author="Chen Liao" w:date="2021-03-09T15:09:00Z">
            <w:rPr>
              <w:rFonts w:ascii="Times New Roman" w:hAnsi="Times New Roman" w:cs="Times New Roman"/>
              <w:b/>
              <w:bCs/>
              <w:color w:val="000000"/>
              <w:sz w:val="20"/>
              <w:szCs w:val="20"/>
            </w:rPr>
          </w:rPrChange>
        </w:rPr>
        <w:t xml:space="preserve">Figure </w:t>
      </w:r>
      <w:r w:rsidR="008E386A" w:rsidRPr="00DF26A5">
        <w:rPr>
          <w:rFonts w:ascii="Times New Roman" w:hAnsi="Times New Roman" w:cs="Times New Roman"/>
          <w:b/>
          <w:bCs/>
          <w:color w:val="000000"/>
          <w:rPrChange w:id="1442" w:author="Chen Liao" w:date="2021-03-09T15:09:00Z">
            <w:rPr>
              <w:rFonts w:ascii="Times New Roman" w:hAnsi="Times New Roman" w:cs="Times New Roman"/>
              <w:b/>
              <w:bCs/>
              <w:color w:val="000000"/>
              <w:sz w:val="20"/>
              <w:szCs w:val="20"/>
            </w:rPr>
          </w:rPrChange>
        </w:rPr>
        <w:t>4</w:t>
      </w:r>
      <w:r w:rsidRPr="00DF26A5">
        <w:rPr>
          <w:rFonts w:ascii="Times New Roman" w:hAnsi="Times New Roman" w:cs="Times New Roman"/>
          <w:b/>
          <w:bCs/>
          <w:color w:val="000000"/>
          <w:rPrChange w:id="1443" w:author="Chen Liao" w:date="2021-03-09T15:09:00Z">
            <w:rPr>
              <w:rFonts w:ascii="Times New Roman" w:hAnsi="Times New Roman" w:cs="Times New Roman"/>
              <w:b/>
              <w:bCs/>
              <w:color w:val="000000"/>
              <w:sz w:val="20"/>
              <w:szCs w:val="20"/>
            </w:rPr>
          </w:rPrChange>
        </w:rPr>
        <w:t>.</w:t>
      </w:r>
      <w:r w:rsidRPr="00DF26A5">
        <w:rPr>
          <w:rFonts w:ascii="Times New Roman" w:hAnsi="Times New Roman" w:cs="Times New Roman"/>
          <w:color w:val="000000"/>
          <w:rPrChange w:id="1444" w:author="Chen Liao" w:date="2021-03-09T15:09:00Z">
            <w:rPr>
              <w:rFonts w:ascii="Times New Roman" w:hAnsi="Times New Roman" w:cs="Times New Roman"/>
              <w:color w:val="000000"/>
              <w:sz w:val="20"/>
              <w:szCs w:val="20"/>
            </w:rPr>
          </w:rPrChange>
        </w:rPr>
        <w:t xml:space="preserve"> </w:t>
      </w:r>
      <w:r w:rsidR="009C313A" w:rsidRPr="00DF26A5">
        <w:rPr>
          <w:rFonts w:ascii="Times New Roman" w:hAnsi="Times New Roman" w:cs="Times New Roman"/>
          <w:b/>
          <w:bCs/>
          <w:color w:val="000000"/>
          <w:rPrChange w:id="1445" w:author="Chen Liao" w:date="2021-03-09T15:09:00Z">
            <w:rPr>
              <w:rFonts w:ascii="Times New Roman" w:hAnsi="Times New Roman" w:cs="Times New Roman"/>
              <w:b/>
              <w:bCs/>
              <w:color w:val="000000"/>
              <w:sz w:val="20"/>
              <w:szCs w:val="20"/>
            </w:rPr>
          </w:rPrChange>
        </w:rPr>
        <w:t>Visualization and q</w:t>
      </w:r>
      <w:r w:rsidR="004026CF" w:rsidRPr="00DF26A5">
        <w:rPr>
          <w:rFonts w:ascii="Times New Roman" w:hAnsi="Times New Roman" w:cs="Times New Roman"/>
          <w:b/>
          <w:bCs/>
          <w:color w:val="000000"/>
          <w:rPrChange w:id="1446" w:author="Chen Liao" w:date="2021-03-09T15:09:00Z">
            <w:rPr>
              <w:rFonts w:ascii="Times New Roman" w:hAnsi="Times New Roman" w:cs="Times New Roman"/>
              <w:b/>
              <w:bCs/>
              <w:color w:val="000000"/>
              <w:sz w:val="20"/>
              <w:szCs w:val="20"/>
            </w:rPr>
          </w:rPrChange>
        </w:rPr>
        <w:t xml:space="preserve">uantitative </w:t>
      </w:r>
      <w:r w:rsidR="009C313A" w:rsidRPr="00DF26A5">
        <w:rPr>
          <w:rFonts w:ascii="Times New Roman" w:hAnsi="Times New Roman" w:cs="Times New Roman"/>
          <w:b/>
          <w:bCs/>
          <w:color w:val="000000"/>
          <w:rPrChange w:id="1447" w:author="Chen Liao" w:date="2021-03-09T15:09:00Z">
            <w:rPr>
              <w:rFonts w:ascii="Times New Roman" w:hAnsi="Times New Roman" w:cs="Times New Roman"/>
              <w:b/>
              <w:bCs/>
              <w:color w:val="000000"/>
              <w:sz w:val="20"/>
              <w:szCs w:val="20"/>
            </w:rPr>
          </w:rPrChange>
        </w:rPr>
        <w:t>significance test</w:t>
      </w:r>
      <w:r w:rsidR="004026CF" w:rsidRPr="00DF26A5">
        <w:rPr>
          <w:rFonts w:ascii="Times New Roman" w:hAnsi="Times New Roman" w:cs="Times New Roman"/>
          <w:b/>
          <w:bCs/>
          <w:color w:val="000000"/>
          <w:rPrChange w:id="1448" w:author="Chen Liao" w:date="2021-03-09T15:09:00Z">
            <w:rPr>
              <w:rFonts w:ascii="Times New Roman" w:hAnsi="Times New Roman" w:cs="Times New Roman"/>
              <w:b/>
              <w:bCs/>
              <w:color w:val="000000"/>
              <w:sz w:val="20"/>
              <w:szCs w:val="20"/>
            </w:rPr>
          </w:rPrChange>
        </w:rPr>
        <w:t xml:space="preserve"> of </w:t>
      </w:r>
      <w:r w:rsidR="00A83CE0" w:rsidRPr="00DF26A5">
        <w:rPr>
          <w:rFonts w:ascii="Times New Roman" w:hAnsi="Times New Roman" w:cs="Times New Roman"/>
          <w:b/>
          <w:bCs/>
          <w:color w:val="000000"/>
          <w:rPrChange w:id="1449" w:author="Chen Liao" w:date="2021-03-09T15:09:00Z">
            <w:rPr>
              <w:rFonts w:ascii="Times New Roman" w:hAnsi="Times New Roman" w:cs="Times New Roman"/>
              <w:b/>
              <w:bCs/>
              <w:color w:val="000000"/>
              <w:sz w:val="20"/>
              <w:szCs w:val="20"/>
            </w:rPr>
          </w:rPrChange>
        </w:rPr>
        <w:t>baseline-dependent</w:t>
      </w:r>
      <w:r w:rsidR="004026CF" w:rsidRPr="00DF26A5">
        <w:rPr>
          <w:rFonts w:ascii="Times New Roman" w:hAnsi="Times New Roman" w:cs="Times New Roman"/>
          <w:b/>
          <w:bCs/>
          <w:color w:val="000000"/>
          <w:rPrChange w:id="1450" w:author="Chen Liao" w:date="2021-03-09T15:09:00Z">
            <w:rPr>
              <w:rFonts w:ascii="Times New Roman" w:hAnsi="Times New Roman" w:cs="Times New Roman"/>
              <w:b/>
              <w:bCs/>
              <w:color w:val="000000"/>
              <w:sz w:val="20"/>
              <w:szCs w:val="20"/>
            </w:rPr>
          </w:rPrChange>
        </w:rPr>
        <w:t xml:space="preserve"> responses of bacterial species</w:t>
      </w:r>
      <w:r w:rsidR="009C313A" w:rsidRPr="00DF26A5">
        <w:rPr>
          <w:rFonts w:ascii="Times New Roman" w:hAnsi="Times New Roman" w:cs="Times New Roman"/>
          <w:b/>
          <w:bCs/>
          <w:color w:val="000000"/>
          <w:rPrChange w:id="1451" w:author="Chen Liao" w:date="2021-03-09T15:09:00Z">
            <w:rPr>
              <w:rFonts w:ascii="Times New Roman" w:hAnsi="Times New Roman" w:cs="Times New Roman"/>
              <w:b/>
              <w:bCs/>
              <w:color w:val="000000"/>
              <w:sz w:val="20"/>
              <w:szCs w:val="20"/>
            </w:rPr>
          </w:rPrChange>
        </w:rPr>
        <w:t xml:space="preserve"> (A)</w:t>
      </w:r>
      <w:r w:rsidR="004026CF" w:rsidRPr="00DF26A5">
        <w:rPr>
          <w:rFonts w:ascii="Times New Roman" w:hAnsi="Times New Roman" w:cs="Times New Roman"/>
          <w:b/>
          <w:bCs/>
          <w:color w:val="000000"/>
          <w:rPrChange w:id="1452" w:author="Chen Liao" w:date="2021-03-09T15:09:00Z">
            <w:rPr>
              <w:rFonts w:ascii="Times New Roman" w:hAnsi="Times New Roman" w:cs="Times New Roman"/>
              <w:b/>
              <w:bCs/>
              <w:color w:val="000000"/>
              <w:sz w:val="20"/>
              <w:szCs w:val="20"/>
            </w:rPr>
          </w:rPrChange>
        </w:rPr>
        <w:t xml:space="preserve"> and short-chain fatty acids</w:t>
      </w:r>
      <w:r w:rsidR="006A2E46" w:rsidRPr="00DF26A5">
        <w:rPr>
          <w:rFonts w:ascii="Times New Roman" w:hAnsi="Times New Roman" w:cs="Times New Roman"/>
          <w:b/>
          <w:bCs/>
          <w:color w:val="000000"/>
          <w:rPrChange w:id="1453" w:author="Chen Liao" w:date="2021-03-09T15:09:00Z">
            <w:rPr>
              <w:rFonts w:ascii="Times New Roman" w:hAnsi="Times New Roman" w:cs="Times New Roman"/>
              <w:b/>
              <w:bCs/>
              <w:color w:val="000000"/>
              <w:sz w:val="20"/>
              <w:szCs w:val="20"/>
            </w:rPr>
          </w:rPrChange>
        </w:rPr>
        <w:t xml:space="preserve"> (SCFAs)</w:t>
      </w:r>
      <w:r w:rsidR="004026CF" w:rsidRPr="00DF26A5">
        <w:rPr>
          <w:rFonts w:ascii="Times New Roman" w:hAnsi="Times New Roman" w:cs="Times New Roman"/>
          <w:b/>
          <w:bCs/>
          <w:color w:val="000000"/>
          <w:rPrChange w:id="1454" w:author="Chen Liao" w:date="2021-03-09T15:09:00Z">
            <w:rPr>
              <w:rFonts w:ascii="Times New Roman" w:hAnsi="Times New Roman" w:cs="Times New Roman"/>
              <w:b/>
              <w:bCs/>
              <w:color w:val="000000"/>
              <w:sz w:val="20"/>
              <w:szCs w:val="20"/>
            </w:rPr>
          </w:rPrChange>
        </w:rPr>
        <w:t xml:space="preserve"> (</w:t>
      </w:r>
      <w:r w:rsidR="00611ABF" w:rsidRPr="00DF26A5">
        <w:rPr>
          <w:rFonts w:ascii="Times New Roman" w:hAnsi="Times New Roman" w:cs="Times New Roman"/>
          <w:b/>
          <w:bCs/>
          <w:color w:val="000000"/>
          <w:rPrChange w:id="1455" w:author="Chen Liao" w:date="2021-03-09T15:09:00Z">
            <w:rPr>
              <w:rFonts w:ascii="Times New Roman" w:hAnsi="Times New Roman" w:cs="Times New Roman"/>
              <w:b/>
              <w:bCs/>
              <w:color w:val="000000"/>
              <w:sz w:val="20"/>
              <w:szCs w:val="20"/>
            </w:rPr>
          </w:rPrChange>
        </w:rPr>
        <w:t>B</w:t>
      </w:r>
      <w:r w:rsidR="004026CF" w:rsidRPr="00DF26A5">
        <w:rPr>
          <w:rFonts w:ascii="Times New Roman" w:hAnsi="Times New Roman" w:cs="Times New Roman"/>
          <w:b/>
          <w:bCs/>
          <w:color w:val="000000"/>
          <w:rPrChange w:id="1456" w:author="Chen Liao" w:date="2021-03-09T15:09:00Z">
            <w:rPr>
              <w:rFonts w:ascii="Times New Roman" w:hAnsi="Times New Roman" w:cs="Times New Roman"/>
              <w:b/>
              <w:bCs/>
              <w:color w:val="000000"/>
              <w:sz w:val="20"/>
              <w:szCs w:val="20"/>
            </w:rPr>
          </w:rPrChange>
        </w:rPr>
        <w:t xml:space="preserve">) to inulin </w:t>
      </w:r>
      <w:r w:rsidR="00B82201" w:rsidRPr="00DF26A5">
        <w:rPr>
          <w:rFonts w:ascii="Times New Roman" w:hAnsi="Times New Roman" w:cs="Times New Roman"/>
          <w:b/>
          <w:bCs/>
          <w:color w:val="000000"/>
          <w:rPrChange w:id="1457" w:author="Chen Liao" w:date="2021-03-09T15:09:00Z">
            <w:rPr>
              <w:rFonts w:ascii="Times New Roman" w:hAnsi="Times New Roman" w:cs="Times New Roman"/>
              <w:b/>
              <w:bCs/>
              <w:color w:val="000000"/>
              <w:sz w:val="20"/>
              <w:szCs w:val="20"/>
            </w:rPr>
          </w:rPrChange>
        </w:rPr>
        <w:t>intervention</w:t>
      </w:r>
      <w:r w:rsidR="004026CF" w:rsidRPr="00DF26A5">
        <w:rPr>
          <w:rFonts w:ascii="Times New Roman" w:hAnsi="Times New Roman" w:cs="Times New Roman"/>
          <w:b/>
          <w:bCs/>
          <w:color w:val="000000"/>
          <w:rPrChange w:id="1458" w:author="Chen Liao" w:date="2021-03-09T15:09:00Z">
            <w:rPr>
              <w:rFonts w:ascii="Times New Roman" w:hAnsi="Times New Roman" w:cs="Times New Roman"/>
              <w:b/>
              <w:bCs/>
              <w:color w:val="000000"/>
              <w:sz w:val="20"/>
              <w:szCs w:val="20"/>
            </w:rPr>
          </w:rPrChange>
        </w:rPr>
        <w:t xml:space="preserve">. </w:t>
      </w:r>
      <w:r w:rsidR="00B21340" w:rsidRPr="00DF26A5">
        <w:rPr>
          <w:rFonts w:ascii="Times New Roman" w:hAnsi="Times New Roman" w:cs="Times New Roman"/>
          <w:color w:val="000000"/>
          <w:rPrChange w:id="1459" w:author="Chen Liao" w:date="2021-03-09T15:09:00Z">
            <w:rPr>
              <w:rFonts w:ascii="Times New Roman" w:hAnsi="Times New Roman" w:cs="Times New Roman"/>
              <w:color w:val="000000"/>
              <w:sz w:val="20"/>
              <w:szCs w:val="20"/>
            </w:rPr>
          </w:rPrChange>
        </w:rPr>
        <w:t xml:space="preserve">The scatter plot in </w:t>
      </w:r>
      <w:r w:rsidR="005957C7" w:rsidRPr="00DF26A5">
        <w:rPr>
          <w:rFonts w:ascii="Times New Roman" w:hAnsi="Times New Roman" w:cs="Times New Roman"/>
          <w:color w:val="000000"/>
          <w:rPrChange w:id="1460" w:author="Chen Liao" w:date="2021-03-09T15:09:00Z">
            <w:rPr>
              <w:rFonts w:ascii="Times New Roman" w:hAnsi="Times New Roman" w:cs="Times New Roman"/>
              <w:color w:val="000000"/>
              <w:sz w:val="20"/>
              <w:szCs w:val="20"/>
            </w:rPr>
          </w:rPrChange>
        </w:rPr>
        <w:t xml:space="preserve">panel </w:t>
      </w:r>
      <w:r w:rsidR="00B21340" w:rsidRPr="00DF26A5">
        <w:rPr>
          <w:rFonts w:ascii="Times New Roman" w:hAnsi="Times New Roman" w:cs="Times New Roman"/>
          <w:color w:val="000000"/>
          <w:rPrChange w:id="1461" w:author="Chen Liao" w:date="2021-03-09T15:09:00Z">
            <w:rPr>
              <w:rFonts w:ascii="Times New Roman" w:hAnsi="Times New Roman" w:cs="Times New Roman"/>
              <w:color w:val="000000"/>
              <w:sz w:val="20"/>
              <w:szCs w:val="20"/>
            </w:rPr>
          </w:rPrChange>
        </w:rPr>
        <w:t xml:space="preserve">A distinguishes four different scenarios of </w:t>
      </w:r>
      <w:r w:rsidR="00A83CE0" w:rsidRPr="00DF26A5">
        <w:rPr>
          <w:rFonts w:ascii="Times New Roman" w:hAnsi="Times New Roman" w:cs="Times New Roman"/>
          <w:color w:val="000000"/>
          <w:rPrChange w:id="1462" w:author="Chen Liao" w:date="2021-03-09T15:09:00Z">
            <w:rPr>
              <w:rFonts w:ascii="Times New Roman" w:hAnsi="Times New Roman" w:cs="Times New Roman"/>
              <w:color w:val="000000"/>
              <w:sz w:val="20"/>
              <w:szCs w:val="20"/>
            </w:rPr>
          </w:rPrChange>
        </w:rPr>
        <w:t>baseline-dependent</w:t>
      </w:r>
      <w:r w:rsidR="00B21340" w:rsidRPr="00DF26A5">
        <w:rPr>
          <w:rFonts w:ascii="Times New Roman" w:hAnsi="Times New Roman" w:cs="Times New Roman"/>
          <w:color w:val="000000"/>
          <w:rPrChange w:id="1463" w:author="Chen Liao" w:date="2021-03-09T15:09:00Z">
            <w:rPr>
              <w:rFonts w:ascii="Times New Roman" w:hAnsi="Times New Roman" w:cs="Times New Roman"/>
              <w:color w:val="000000"/>
              <w:sz w:val="20"/>
              <w:szCs w:val="20"/>
            </w:rPr>
          </w:rPrChange>
        </w:rPr>
        <w:t xml:space="preserve"> responses depending on the P-values for significance test of responsiveness (</w:t>
      </w:r>
      <w:proofErr w:type="spellStart"/>
      <w:r w:rsidR="00B21340" w:rsidRPr="00DF26A5">
        <w:rPr>
          <w:rFonts w:ascii="Times New Roman" w:hAnsi="Times New Roman" w:cs="Times New Roman"/>
          <w:color w:val="000000"/>
          <w:rPrChange w:id="1464" w:author="Chen Liao" w:date="2021-03-09T15:09:00Z">
            <w:rPr>
              <w:rFonts w:ascii="Times New Roman" w:hAnsi="Times New Roman" w:cs="Times New Roman"/>
              <w:color w:val="000000"/>
              <w:sz w:val="20"/>
              <w:szCs w:val="20"/>
            </w:rPr>
          </w:rPrChange>
        </w:rPr>
        <w:t>Pr</w:t>
      </w:r>
      <w:proofErr w:type="spellEnd"/>
      <w:r w:rsidR="00B21340" w:rsidRPr="00DF26A5">
        <w:rPr>
          <w:rFonts w:ascii="Times New Roman" w:hAnsi="Times New Roman" w:cs="Times New Roman"/>
          <w:color w:val="000000"/>
          <w:rPrChange w:id="1465" w:author="Chen Liao" w:date="2021-03-09T15:09:00Z">
            <w:rPr>
              <w:rFonts w:ascii="Times New Roman" w:hAnsi="Times New Roman" w:cs="Times New Roman"/>
              <w:color w:val="000000"/>
              <w:sz w:val="20"/>
              <w:szCs w:val="20"/>
            </w:rPr>
          </w:rPrChange>
        </w:rPr>
        <w:t xml:space="preserve">) and </w:t>
      </w:r>
      <w:r w:rsidR="00A83CE0" w:rsidRPr="00DF26A5">
        <w:rPr>
          <w:rFonts w:ascii="Times New Roman" w:hAnsi="Times New Roman" w:cs="Times New Roman"/>
          <w:color w:val="000000"/>
          <w:rPrChange w:id="1466" w:author="Chen Liao" w:date="2021-03-09T15:09:00Z">
            <w:rPr>
              <w:rFonts w:ascii="Times New Roman" w:hAnsi="Times New Roman" w:cs="Times New Roman"/>
              <w:color w:val="000000"/>
              <w:sz w:val="20"/>
              <w:szCs w:val="20"/>
            </w:rPr>
          </w:rPrChange>
        </w:rPr>
        <w:t>baseline-dependency</w:t>
      </w:r>
      <w:r w:rsidR="00B21340" w:rsidRPr="00DF26A5">
        <w:rPr>
          <w:rFonts w:ascii="Times New Roman" w:hAnsi="Times New Roman" w:cs="Times New Roman"/>
          <w:color w:val="000000"/>
          <w:rPrChange w:id="1467" w:author="Chen Liao" w:date="2021-03-09T15:09:00Z">
            <w:rPr>
              <w:rFonts w:ascii="Times New Roman" w:hAnsi="Times New Roman" w:cs="Times New Roman"/>
              <w:color w:val="000000"/>
              <w:sz w:val="20"/>
              <w:szCs w:val="20"/>
            </w:rPr>
          </w:rPrChange>
        </w:rPr>
        <w:t xml:space="preserve"> (P</w:t>
      </w:r>
      <w:r w:rsidR="00A83CE0" w:rsidRPr="00DF26A5">
        <w:rPr>
          <w:rFonts w:ascii="Times New Roman" w:hAnsi="Times New Roman" w:cs="Times New Roman"/>
          <w:color w:val="000000"/>
          <w:rPrChange w:id="1468" w:author="Chen Liao" w:date="2021-03-09T15:09:00Z">
            <w:rPr>
              <w:rFonts w:ascii="Times New Roman" w:hAnsi="Times New Roman" w:cs="Times New Roman"/>
              <w:color w:val="000000"/>
              <w:sz w:val="20"/>
              <w:szCs w:val="20"/>
            </w:rPr>
          </w:rPrChange>
        </w:rPr>
        <w:t>b</w:t>
      </w:r>
      <w:r w:rsidR="00B21340" w:rsidRPr="00DF26A5">
        <w:rPr>
          <w:rFonts w:ascii="Times New Roman" w:hAnsi="Times New Roman" w:cs="Times New Roman"/>
          <w:color w:val="000000"/>
          <w:rPrChange w:id="1469" w:author="Chen Liao" w:date="2021-03-09T15:09:00Z">
            <w:rPr>
              <w:rFonts w:ascii="Times New Roman" w:hAnsi="Times New Roman" w:cs="Times New Roman"/>
              <w:color w:val="000000"/>
              <w:sz w:val="20"/>
              <w:szCs w:val="20"/>
            </w:rPr>
          </w:rPrChange>
        </w:rPr>
        <w:t xml:space="preserve">). The </w:t>
      </w:r>
      <w:r w:rsidR="00954935" w:rsidRPr="00DF26A5">
        <w:rPr>
          <w:rFonts w:ascii="Times New Roman" w:hAnsi="Times New Roman" w:cs="Times New Roman"/>
          <w:color w:val="000000"/>
          <w:rPrChange w:id="1470" w:author="Chen Liao" w:date="2021-03-09T15:09:00Z">
            <w:rPr>
              <w:rFonts w:ascii="Times New Roman" w:hAnsi="Times New Roman" w:cs="Times New Roman"/>
              <w:color w:val="000000"/>
              <w:sz w:val="20"/>
              <w:szCs w:val="20"/>
            </w:rPr>
          </w:rPrChange>
        </w:rPr>
        <w:t xml:space="preserve">non-responsive </w:t>
      </w:r>
      <w:r w:rsidR="00B21340" w:rsidRPr="00DF26A5">
        <w:rPr>
          <w:rFonts w:ascii="Times New Roman" w:hAnsi="Times New Roman" w:cs="Times New Roman"/>
          <w:color w:val="000000"/>
          <w:rPrChange w:id="1471" w:author="Chen Liao" w:date="2021-03-09T15:09:00Z">
            <w:rPr>
              <w:rFonts w:ascii="Times New Roman" w:hAnsi="Times New Roman" w:cs="Times New Roman"/>
              <w:color w:val="000000"/>
              <w:sz w:val="20"/>
              <w:szCs w:val="20"/>
            </w:rPr>
          </w:rPrChange>
        </w:rPr>
        <w:t>bacterial species are marked as gray dots</w:t>
      </w:r>
      <w:r w:rsidR="00E7237F" w:rsidRPr="00DF26A5">
        <w:rPr>
          <w:rFonts w:ascii="Times New Roman" w:hAnsi="Times New Roman" w:cs="Times New Roman"/>
          <w:color w:val="000000"/>
          <w:rPrChange w:id="1472" w:author="Chen Liao" w:date="2021-03-09T15:09:00Z">
            <w:rPr>
              <w:rFonts w:ascii="Times New Roman" w:hAnsi="Times New Roman" w:cs="Times New Roman"/>
              <w:color w:val="000000"/>
              <w:sz w:val="20"/>
              <w:szCs w:val="20"/>
            </w:rPr>
          </w:rPrChange>
        </w:rPr>
        <w:t>,</w:t>
      </w:r>
      <w:r w:rsidR="00371BD9" w:rsidRPr="00DF26A5">
        <w:rPr>
          <w:rFonts w:ascii="Times New Roman" w:hAnsi="Times New Roman" w:cs="Times New Roman"/>
          <w:color w:val="000000"/>
          <w:rPrChange w:id="1473" w:author="Chen Liao" w:date="2021-03-09T15:09:00Z">
            <w:rPr>
              <w:rFonts w:ascii="Times New Roman" w:hAnsi="Times New Roman" w:cs="Times New Roman"/>
              <w:color w:val="000000"/>
              <w:sz w:val="20"/>
              <w:szCs w:val="20"/>
            </w:rPr>
          </w:rPrChange>
        </w:rPr>
        <w:t xml:space="preserve"> while the responsive ones </w:t>
      </w:r>
      <w:r w:rsidR="00A47E9D" w:rsidRPr="00DF26A5">
        <w:rPr>
          <w:rFonts w:ascii="Times New Roman" w:hAnsi="Times New Roman" w:cs="Times New Roman"/>
          <w:color w:val="000000"/>
          <w:rPrChange w:id="1474" w:author="Chen Liao" w:date="2021-03-09T15:09:00Z">
            <w:rPr>
              <w:rFonts w:ascii="Times New Roman" w:hAnsi="Times New Roman" w:cs="Times New Roman"/>
              <w:color w:val="000000"/>
              <w:sz w:val="20"/>
              <w:szCs w:val="20"/>
            </w:rPr>
          </w:rPrChange>
        </w:rPr>
        <w:t xml:space="preserve">are </w:t>
      </w:r>
      <w:r w:rsidR="00E7237F" w:rsidRPr="00DF26A5">
        <w:rPr>
          <w:rFonts w:ascii="Times New Roman" w:hAnsi="Times New Roman" w:cs="Times New Roman"/>
          <w:color w:val="000000"/>
          <w:rPrChange w:id="1475" w:author="Chen Liao" w:date="2021-03-09T15:09:00Z">
            <w:rPr>
              <w:rFonts w:ascii="Times New Roman" w:hAnsi="Times New Roman" w:cs="Times New Roman"/>
              <w:color w:val="000000"/>
              <w:sz w:val="20"/>
              <w:szCs w:val="20"/>
            </w:rPr>
          </w:rPrChange>
        </w:rPr>
        <w:t xml:space="preserve">colored by the ratio of </w:t>
      </w:r>
      <w:bookmarkStart w:id="1476" w:name="OLE_LINK9"/>
      <w:bookmarkStart w:id="1477" w:name="OLE_LINK10"/>
      <w:r w:rsidR="00DB3E92" w:rsidRPr="00DF26A5">
        <w:rPr>
          <w:rFonts w:ascii="Times New Roman" w:hAnsi="Times New Roman" w:cs="Times New Roman"/>
          <w:color w:val="000000"/>
          <w:rPrChange w:id="1478" w:author="Chen Liao" w:date="2021-03-09T15:09:00Z">
            <w:rPr>
              <w:rFonts w:ascii="Times New Roman" w:hAnsi="Times New Roman" w:cs="Times New Roman"/>
              <w:color w:val="000000"/>
              <w:sz w:val="20"/>
              <w:szCs w:val="20"/>
            </w:rPr>
          </w:rPrChange>
        </w:rPr>
        <w:t xml:space="preserve">their </w:t>
      </w:r>
      <w:r w:rsidR="005957C7" w:rsidRPr="00DF26A5">
        <w:rPr>
          <w:rFonts w:ascii="Times New Roman" w:hAnsi="Times New Roman" w:cs="Times New Roman"/>
          <w:color w:val="000000"/>
          <w:rPrChange w:id="1479" w:author="Chen Liao" w:date="2021-03-09T15:09:00Z">
            <w:rPr>
              <w:rFonts w:ascii="Times New Roman" w:hAnsi="Times New Roman" w:cs="Times New Roman"/>
              <w:color w:val="000000"/>
              <w:sz w:val="20"/>
              <w:szCs w:val="20"/>
            </w:rPr>
          </w:rPrChange>
        </w:rPr>
        <w:t>averaged</w:t>
      </w:r>
      <w:r w:rsidR="00E7237F" w:rsidRPr="00DF26A5">
        <w:rPr>
          <w:rFonts w:ascii="Times New Roman" w:hAnsi="Times New Roman" w:cs="Times New Roman"/>
          <w:color w:val="000000"/>
          <w:rPrChange w:id="1480" w:author="Chen Liao" w:date="2021-03-09T15:09:00Z">
            <w:rPr>
              <w:rFonts w:ascii="Times New Roman" w:hAnsi="Times New Roman" w:cs="Times New Roman"/>
              <w:color w:val="000000"/>
              <w:sz w:val="20"/>
              <w:szCs w:val="20"/>
            </w:rPr>
          </w:rPrChange>
        </w:rPr>
        <w:t xml:space="preserve"> absolute abundance</w:t>
      </w:r>
      <w:r w:rsidR="00DB3E92" w:rsidRPr="00DF26A5">
        <w:rPr>
          <w:rFonts w:ascii="Times New Roman" w:hAnsi="Times New Roman" w:cs="Times New Roman"/>
          <w:color w:val="000000"/>
          <w:rPrChange w:id="1481" w:author="Chen Liao" w:date="2021-03-09T15:09:00Z">
            <w:rPr>
              <w:rFonts w:ascii="Times New Roman" w:hAnsi="Times New Roman" w:cs="Times New Roman"/>
              <w:color w:val="000000"/>
              <w:sz w:val="20"/>
              <w:szCs w:val="20"/>
            </w:rPr>
          </w:rPrChange>
        </w:rPr>
        <w:t>s</w:t>
      </w:r>
      <w:r w:rsidR="00E7237F" w:rsidRPr="00DF26A5">
        <w:rPr>
          <w:rFonts w:ascii="Times New Roman" w:hAnsi="Times New Roman" w:cs="Times New Roman"/>
          <w:color w:val="000000"/>
          <w:rPrChange w:id="1482" w:author="Chen Liao" w:date="2021-03-09T15:09:00Z">
            <w:rPr>
              <w:rFonts w:ascii="Times New Roman" w:hAnsi="Times New Roman" w:cs="Times New Roman"/>
              <w:color w:val="000000"/>
              <w:sz w:val="20"/>
              <w:szCs w:val="20"/>
            </w:rPr>
          </w:rPrChange>
        </w:rPr>
        <w:t xml:space="preserve"> (abs. </w:t>
      </w:r>
      <w:proofErr w:type="spellStart"/>
      <w:r w:rsidR="00E7237F" w:rsidRPr="00DF26A5">
        <w:rPr>
          <w:rFonts w:ascii="Times New Roman" w:hAnsi="Times New Roman" w:cs="Times New Roman"/>
          <w:color w:val="000000"/>
          <w:rPrChange w:id="1483" w:author="Chen Liao" w:date="2021-03-09T15:09:00Z">
            <w:rPr>
              <w:rFonts w:ascii="Times New Roman" w:hAnsi="Times New Roman" w:cs="Times New Roman"/>
              <w:color w:val="000000"/>
              <w:sz w:val="20"/>
              <w:szCs w:val="20"/>
            </w:rPr>
          </w:rPrChange>
        </w:rPr>
        <w:t>abun</w:t>
      </w:r>
      <w:proofErr w:type="spellEnd"/>
      <w:r w:rsidR="00E7237F" w:rsidRPr="00DF26A5">
        <w:rPr>
          <w:rFonts w:ascii="Times New Roman" w:hAnsi="Times New Roman" w:cs="Times New Roman"/>
          <w:color w:val="000000"/>
          <w:rPrChange w:id="1484" w:author="Chen Liao" w:date="2021-03-09T15:09:00Z">
            <w:rPr>
              <w:rFonts w:ascii="Times New Roman" w:hAnsi="Times New Roman" w:cs="Times New Roman"/>
              <w:color w:val="000000"/>
              <w:sz w:val="20"/>
              <w:szCs w:val="20"/>
            </w:rPr>
          </w:rPrChange>
        </w:rPr>
        <w:t xml:space="preserve">.) </w:t>
      </w:r>
      <w:bookmarkEnd w:id="1476"/>
      <w:bookmarkEnd w:id="1477"/>
      <w:r w:rsidR="00E7237F" w:rsidRPr="00DF26A5">
        <w:rPr>
          <w:rFonts w:ascii="Times New Roman" w:hAnsi="Times New Roman" w:cs="Times New Roman"/>
          <w:color w:val="000000"/>
          <w:rPrChange w:id="1485" w:author="Chen Liao" w:date="2021-03-09T15:09:00Z">
            <w:rPr>
              <w:rFonts w:ascii="Times New Roman" w:hAnsi="Times New Roman" w:cs="Times New Roman"/>
              <w:color w:val="000000"/>
              <w:sz w:val="20"/>
              <w:szCs w:val="20"/>
            </w:rPr>
          </w:rPrChange>
        </w:rPr>
        <w:t>between inulin and cellulos</w:t>
      </w:r>
      <w:r w:rsidR="00E5274C" w:rsidRPr="00DF26A5">
        <w:rPr>
          <w:rFonts w:ascii="Times New Roman" w:hAnsi="Times New Roman" w:cs="Times New Roman"/>
          <w:color w:val="000000"/>
          <w:rPrChange w:id="1486" w:author="Chen Liao" w:date="2021-03-09T15:09:00Z">
            <w:rPr>
              <w:rFonts w:ascii="Times New Roman" w:hAnsi="Times New Roman" w:cs="Times New Roman"/>
              <w:color w:val="000000"/>
              <w:sz w:val="20"/>
              <w:szCs w:val="20"/>
            </w:rPr>
          </w:rPrChange>
        </w:rPr>
        <w:t xml:space="preserve">e </w:t>
      </w:r>
      <w:r w:rsidR="00E7237F" w:rsidRPr="00DF26A5">
        <w:rPr>
          <w:rFonts w:ascii="Times New Roman" w:hAnsi="Times New Roman" w:cs="Times New Roman"/>
          <w:color w:val="000000"/>
          <w:rPrChange w:id="1487" w:author="Chen Liao" w:date="2021-03-09T15:09:00Z">
            <w:rPr>
              <w:rFonts w:ascii="Times New Roman" w:hAnsi="Times New Roman" w:cs="Times New Roman"/>
              <w:color w:val="000000"/>
              <w:sz w:val="20"/>
              <w:szCs w:val="20"/>
            </w:rPr>
          </w:rPrChange>
        </w:rPr>
        <w:t xml:space="preserve">group. </w:t>
      </w:r>
      <w:r w:rsidR="00987C8F" w:rsidRPr="00DF26A5">
        <w:rPr>
          <w:rFonts w:ascii="Times New Roman" w:hAnsi="Times New Roman" w:cs="Times New Roman"/>
          <w:color w:val="000000"/>
          <w:rPrChange w:id="1488" w:author="Chen Liao" w:date="2021-03-09T15:09:00Z">
            <w:rPr>
              <w:rFonts w:ascii="Times New Roman" w:hAnsi="Times New Roman" w:cs="Times New Roman"/>
              <w:color w:val="000000"/>
              <w:sz w:val="20"/>
              <w:szCs w:val="20"/>
            </w:rPr>
          </w:rPrChange>
        </w:rPr>
        <w:t>We displayed the</w:t>
      </w:r>
      <w:r w:rsidR="00E7237F" w:rsidRPr="00DF26A5">
        <w:rPr>
          <w:rFonts w:ascii="Times New Roman" w:hAnsi="Times New Roman" w:cs="Times New Roman"/>
          <w:color w:val="000000"/>
          <w:rPrChange w:id="1489" w:author="Chen Liao" w:date="2021-03-09T15:09:00Z">
            <w:rPr>
              <w:rFonts w:ascii="Times New Roman" w:hAnsi="Times New Roman" w:cs="Times New Roman"/>
              <w:color w:val="000000"/>
              <w:sz w:val="20"/>
              <w:szCs w:val="20"/>
            </w:rPr>
          </w:rPrChange>
        </w:rPr>
        <w:t xml:space="preserve"> inulin-stimulated </w:t>
      </w:r>
      <w:r w:rsidR="00987C8F" w:rsidRPr="00DF26A5">
        <w:rPr>
          <w:rFonts w:ascii="Times New Roman" w:hAnsi="Times New Roman" w:cs="Times New Roman"/>
          <w:color w:val="000000"/>
          <w:rPrChange w:id="1490" w:author="Chen Liao" w:date="2021-03-09T15:09:00Z">
            <w:rPr>
              <w:rFonts w:ascii="Times New Roman" w:hAnsi="Times New Roman" w:cs="Times New Roman"/>
              <w:color w:val="000000"/>
              <w:sz w:val="20"/>
              <w:szCs w:val="20"/>
            </w:rPr>
          </w:rPrChange>
        </w:rPr>
        <w:t xml:space="preserve">longitudinal </w:t>
      </w:r>
      <w:r w:rsidR="00E7237F" w:rsidRPr="00DF26A5">
        <w:rPr>
          <w:rFonts w:ascii="Times New Roman" w:hAnsi="Times New Roman" w:cs="Times New Roman"/>
          <w:color w:val="000000"/>
          <w:rPrChange w:id="1491" w:author="Chen Liao" w:date="2021-03-09T15:09:00Z">
            <w:rPr>
              <w:rFonts w:ascii="Times New Roman" w:hAnsi="Times New Roman" w:cs="Times New Roman"/>
              <w:color w:val="000000"/>
              <w:sz w:val="20"/>
              <w:szCs w:val="20"/>
            </w:rPr>
          </w:rPrChange>
        </w:rPr>
        <w:t>responses</w:t>
      </w:r>
      <w:r w:rsidR="00020713" w:rsidRPr="00DF26A5">
        <w:rPr>
          <w:rFonts w:ascii="Times New Roman" w:hAnsi="Times New Roman" w:cs="Times New Roman"/>
          <w:color w:val="000000"/>
          <w:rPrChange w:id="1492" w:author="Chen Liao" w:date="2021-03-09T15:09:00Z">
            <w:rPr>
              <w:rFonts w:ascii="Times New Roman" w:hAnsi="Times New Roman" w:cs="Times New Roman"/>
              <w:color w:val="000000"/>
              <w:sz w:val="20"/>
              <w:szCs w:val="20"/>
            </w:rPr>
          </w:rPrChange>
        </w:rPr>
        <w:t xml:space="preserve"> of </w:t>
      </w:r>
      <w:r w:rsidR="00987C8F" w:rsidRPr="00DF26A5">
        <w:rPr>
          <w:rFonts w:ascii="Times New Roman" w:hAnsi="Times New Roman" w:cs="Times New Roman"/>
          <w:color w:val="000000"/>
          <w:rPrChange w:id="1493" w:author="Chen Liao" w:date="2021-03-09T15:09:00Z">
            <w:rPr>
              <w:rFonts w:ascii="Times New Roman" w:hAnsi="Times New Roman" w:cs="Times New Roman"/>
              <w:color w:val="000000"/>
              <w:sz w:val="20"/>
              <w:szCs w:val="20"/>
            </w:rPr>
          </w:rPrChange>
        </w:rPr>
        <w:t xml:space="preserve">bacterial species and </w:t>
      </w:r>
      <w:r w:rsidR="00987C8F" w:rsidRPr="00DF26A5">
        <w:rPr>
          <w:rFonts w:ascii="Times New Roman" w:hAnsi="Times New Roman" w:cs="Times New Roman"/>
          <w:color w:val="000000"/>
          <w:rPrChange w:id="1494" w:author="Chen Liao" w:date="2021-03-09T15:09:00Z">
            <w:rPr>
              <w:rFonts w:ascii="Times New Roman" w:hAnsi="Times New Roman" w:cs="Times New Roman"/>
              <w:color w:val="000000"/>
              <w:sz w:val="20"/>
              <w:szCs w:val="20"/>
            </w:rPr>
          </w:rPrChange>
        </w:rPr>
        <w:lastRenderedPageBreak/>
        <w:t>SCFAs</w:t>
      </w:r>
      <w:r w:rsidR="00DB3E92" w:rsidRPr="00DF26A5">
        <w:rPr>
          <w:rFonts w:ascii="Times New Roman" w:hAnsi="Times New Roman" w:cs="Times New Roman"/>
          <w:color w:val="000000"/>
          <w:rPrChange w:id="1495" w:author="Chen Liao" w:date="2021-03-09T15:09:00Z">
            <w:rPr>
              <w:rFonts w:ascii="Times New Roman" w:hAnsi="Times New Roman" w:cs="Times New Roman"/>
              <w:color w:val="000000"/>
              <w:sz w:val="20"/>
              <w:szCs w:val="20"/>
            </w:rPr>
          </w:rPrChange>
        </w:rPr>
        <w:t>, relative to their corresponding responses in the cellulose group,</w:t>
      </w:r>
      <w:r w:rsidR="00020713" w:rsidRPr="00DF26A5">
        <w:rPr>
          <w:rFonts w:ascii="Times New Roman" w:hAnsi="Times New Roman" w:cs="Times New Roman"/>
          <w:color w:val="000000"/>
          <w:rPrChange w:id="1496" w:author="Chen Liao" w:date="2021-03-09T15:09:00Z">
            <w:rPr>
              <w:rFonts w:ascii="Times New Roman" w:hAnsi="Times New Roman" w:cs="Times New Roman"/>
              <w:color w:val="000000"/>
              <w:sz w:val="20"/>
              <w:szCs w:val="20"/>
            </w:rPr>
          </w:rPrChange>
        </w:rPr>
        <w:t xml:space="preserve"> </w:t>
      </w:r>
      <w:r w:rsidR="00987C8F" w:rsidRPr="00DF26A5">
        <w:rPr>
          <w:rFonts w:ascii="Times New Roman" w:hAnsi="Times New Roman" w:cs="Times New Roman"/>
          <w:color w:val="000000"/>
          <w:highlight w:val="yellow"/>
          <w:rPrChange w:id="1497" w:author="Chen Liao" w:date="2021-03-09T15:09:00Z">
            <w:rPr>
              <w:rFonts w:ascii="Times New Roman" w:hAnsi="Times New Roman" w:cs="Times New Roman"/>
              <w:color w:val="000000"/>
              <w:sz w:val="20"/>
              <w:szCs w:val="20"/>
              <w:highlight w:val="yellow"/>
            </w:rPr>
          </w:rPrChange>
        </w:rPr>
        <w:t xml:space="preserve">in a reduced two-dimensional </w:t>
      </w:r>
      <w:r w:rsidR="005957C7" w:rsidRPr="00DF26A5">
        <w:rPr>
          <w:rFonts w:ascii="Times New Roman" w:hAnsi="Times New Roman" w:cs="Times New Roman"/>
          <w:color w:val="000000"/>
          <w:highlight w:val="yellow"/>
          <w:rPrChange w:id="1498" w:author="Chen Liao" w:date="2021-03-09T15:09:00Z">
            <w:rPr>
              <w:rFonts w:ascii="Times New Roman" w:hAnsi="Times New Roman" w:cs="Times New Roman"/>
              <w:color w:val="000000"/>
              <w:sz w:val="20"/>
              <w:szCs w:val="20"/>
              <w:highlight w:val="yellow"/>
            </w:rPr>
          </w:rPrChange>
        </w:rPr>
        <w:t xml:space="preserve">(2D) </w:t>
      </w:r>
      <w:r w:rsidR="00987C8F" w:rsidRPr="00DF26A5">
        <w:rPr>
          <w:rFonts w:ascii="Times New Roman" w:hAnsi="Times New Roman" w:cs="Times New Roman"/>
          <w:color w:val="000000"/>
          <w:highlight w:val="yellow"/>
          <w:rPrChange w:id="1499" w:author="Chen Liao" w:date="2021-03-09T15:09:00Z">
            <w:rPr>
              <w:rFonts w:ascii="Times New Roman" w:hAnsi="Times New Roman" w:cs="Times New Roman"/>
              <w:color w:val="000000"/>
              <w:sz w:val="20"/>
              <w:szCs w:val="20"/>
              <w:highlight w:val="yellow"/>
            </w:rPr>
          </w:rPrChange>
        </w:rPr>
        <w:t>space spanned by</w:t>
      </w:r>
      <w:r w:rsidR="00DB3E92" w:rsidRPr="00DF26A5">
        <w:rPr>
          <w:rFonts w:ascii="Times New Roman" w:hAnsi="Times New Roman" w:cs="Times New Roman"/>
          <w:color w:val="000000"/>
          <w:highlight w:val="yellow"/>
          <w:rPrChange w:id="1500" w:author="Chen Liao" w:date="2021-03-09T15:09:00Z">
            <w:rPr>
              <w:rFonts w:ascii="Times New Roman" w:hAnsi="Times New Roman" w:cs="Times New Roman"/>
              <w:color w:val="000000"/>
              <w:sz w:val="20"/>
              <w:szCs w:val="20"/>
              <w:highlight w:val="yellow"/>
            </w:rPr>
          </w:rPrChange>
        </w:rPr>
        <w:t xml:space="preserve"> </w:t>
      </w:r>
      <w:r w:rsidR="00987C8F" w:rsidRPr="00DF26A5">
        <w:rPr>
          <w:rFonts w:ascii="Times New Roman" w:hAnsi="Times New Roman" w:cs="Times New Roman"/>
          <w:color w:val="000000"/>
          <w:highlight w:val="yellow"/>
          <w:rPrChange w:id="1501" w:author="Chen Liao" w:date="2021-03-09T15:09:00Z">
            <w:rPr>
              <w:rFonts w:ascii="Times New Roman" w:hAnsi="Times New Roman" w:cs="Times New Roman"/>
              <w:color w:val="000000"/>
              <w:sz w:val="20"/>
              <w:szCs w:val="20"/>
              <w:highlight w:val="yellow"/>
            </w:rPr>
          </w:rPrChange>
        </w:rPr>
        <w:t>factor 1 and factor 2 extracted using sequential non-negative matrix factorization</w:t>
      </w:r>
      <w:r w:rsidR="00DB3E92" w:rsidRPr="00DF26A5">
        <w:rPr>
          <w:rFonts w:ascii="Times New Roman" w:hAnsi="Times New Roman" w:cs="Times New Roman"/>
          <w:color w:val="000000"/>
          <w:highlight w:val="yellow"/>
          <w:rPrChange w:id="1502" w:author="Chen Liao" w:date="2021-03-09T15:09:00Z">
            <w:rPr>
              <w:rFonts w:ascii="Times New Roman" w:hAnsi="Times New Roman" w:cs="Times New Roman"/>
              <w:color w:val="000000"/>
              <w:sz w:val="20"/>
              <w:szCs w:val="20"/>
              <w:highlight w:val="yellow"/>
            </w:rPr>
          </w:rPrChange>
        </w:rPr>
        <w:t xml:space="preserve"> (</w:t>
      </w:r>
      <w:r w:rsidR="00987C8F" w:rsidRPr="00DF26A5">
        <w:rPr>
          <w:rFonts w:ascii="Times New Roman" w:hAnsi="Times New Roman" w:cs="Times New Roman"/>
          <w:color w:val="000000"/>
          <w:highlight w:val="yellow"/>
          <w:rPrChange w:id="1503" w:author="Chen Liao" w:date="2021-03-09T15:09:00Z">
            <w:rPr>
              <w:rFonts w:ascii="Times New Roman" w:hAnsi="Times New Roman" w:cs="Times New Roman"/>
              <w:color w:val="000000"/>
              <w:sz w:val="20"/>
              <w:szCs w:val="20"/>
              <w:highlight w:val="yellow"/>
            </w:rPr>
          </w:rPrChange>
        </w:rPr>
        <w:t>see Methods for details)</w:t>
      </w:r>
      <w:r w:rsidR="00DB3E92" w:rsidRPr="00DF26A5">
        <w:rPr>
          <w:rFonts w:ascii="Times New Roman" w:hAnsi="Times New Roman" w:cs="Times New Roman"/>
          <w:color w:val="000000"/>
          <w:highlight w:val="yellow"/>
          <w:rPrChange w:id="1504" w:author="Chen Liao" w:date="2021-03-09T15:09:00Z">
            <w:rPr>
              <w:rFonts w:ascii="Times New Roman" w:hAnsi="Times New Roman" w:cs="Times New Roman"/>
              <w:color w:val="000000"/>
              <w:sz w:val="20"/>
              <w:szCs w:val="20"/>
              <w:highlight w:val="yellow"/>
            </w:rPr>
          </w:rPrChange>
        </w:rPr>
        <w:t>.</w:t>
      </w:r>
      <w:r w:rsidR="00987C8F" w:rsidRPr="00DF26A5">
        <w:rPr>
          <w:rFonts w:ascii="Times New Roman" w:hAnsi="Times New Roman" w:cs="Times New Roman"/>
          <w:color w:val="000000"/>
          <w:rPrChange w:id="1505" w:author="Chen Liao" w:date="2021-03-09T15:09:00Z">
            <w:rPr>
              <w:rFonts w:ascii="Times New Roman" w:hAnsi="Times New Roman" w:cs="Times New Roman"/>
              <w:color w:val="000000"/>
              <w:sz w:val="20"/>
              <w:szCs w:val="20"/>
            </w:rPr>
          </w:rPrChange>
        </w:rPr>
        <w:t xml:space="preserve"> In </w:t>
      </w:r>
      <w:r w:rsidR="009176DA" w:rsidRPr="00DF26A5">
        <w:rPr>
          <w:rFonts w:ascii="Times New Roman" w:hAnsi="Times New Roman" w:cs="Times New Roman"/>
          <w:color w:val="000000"/>
          <w:rPrChange w:id="1506" w:author="Chen Liao" w:date="2021-03-09T15:09:00Z">
            <w:rPr>
              <w:rFonts w:ascii="Times New Roman" w:hAnsi="Times New Roman" w:cs="Times New Roman"/>
              <w:color w:val="000000"/>
              <w:sz w:val="20"/>
              <w:szCs w:val="20"/>
            </w:rPr>
          </w:rPrChange>
        </w:rPr>
        <w:t>the</w:t>
      </w:r>
      <w:r w:rsidR="00987C8F" w:rsidRPr="00DF26A5">
        <w:rPr>
          <w:rFonts w:ascii="Times New Roman" w:hAnsi="Times New Roman" w:cs="Times New Roman"/>
          <w:color w:val="000000"/>
          <w:rPrChange w:id="1507" w:author="Chen Liao" w:date="2021-03-09T15:09:00Z">
            <w:rPr>
              <w:rFonts w:ascii="Times New Roman" w:hAnsi="Times New Roman" w:cs="Times New Roman"/>
              <w:color w:val="000000"/>
              <w:sz w:val="20"/>
              <w:szCs w:val="20"/>
            </w:rPr>
          </w:rPrChange>
        </w:rPr>
        <w:t xml:space="preserve"> </w:t>
      </w:r>
      <w:r w:rsidR="005957C7" w:rsidRPr="00DF26A5">
        <w:rPr>
          <w:rFonts w:ascii="Times New Roman" w:hAnsi="Times New Roman" w:cs="Times New Roman"/>
          <w:color w:val="000000"/>
          <w:rPrChange w:id="1508" w:author="Chen Liao" w:date="2021-03-09T15:09:00Z">
            <w:rPr>
              <w:rFonts w:ascii="Times New Roman" w:hAnsi="Times New Roman" w:cs="Times New Roman"/>
              <w:color w:val="000000"/>
              <w:sz w:val="20"/>
              <w:szCs w:val="20"/>
            </w:rPr>
          </w:rPrChange>
        </w:rPr>
        <w:t xml:space="preserve">2D </w:t>
      </w:r>
      <w:r w:rsidR="00987C8F" w:rsidRPr="00DF26A5">
        <w:rPr>
          <w:rFonts w:ascii="Times New Roman" w:hAnsi="Times New Roman" w:cs="Times New Roman"/>
          <w:color w:val="000000"/>
          <w:rPrChange w:id="1509" w:author="Chen Liao" w:date="2021-03-09T15:09:00Z">
            <w:rPr>
              <w:rFonts w:ascii="Times New Roman" w:hAnsi="Times New Roman" w:cs="Times New Roman"/>
              <w:color w:val="000000"/>
              <w:sz w:val="20"/>
              <w:szCs w:val="20"/>
            </w:rPr>
          </w:rPrChange>
        </w:rPr>
        <w:t>visualizations, e</w:t>
      </w:r>
      <w:r w:rsidR="00437ED3" w:rsidRPr="00DF26A5">
        <w:rPr>
          <w:rFonts w:ascii="Times New Roman" w:hAnsi="Times New Roman" w:cs="Times New Roman"/>
          <w:color w:val="000000"/>
          <w:rPrChange w:id="1510" w:author="Chen Liao" w:date="2021-03-09T15:09:00Z">
            <w:rPr>
              <w:rFonts w:ascii="Times New Roman" w:hAnsi="Times New Roman" w:cs="Times New Roman"/>
              <w:color w:val="000000"/>
              <w:sz w:val="20"/>
              <w:szCs w:val="20"/>
            </w:rPr>
          </w:rPrChange>
        </w:rPr>
        <w:t>ach symbol</w:t>
      </w:r>
      <w:r w:rsidR="00020713" w:rsidRPr="00DF26A5">
        <w:rPr>
          <w:rFonts w:ascii="Times New Roman" w:hAnsi="Times New Roman" w:cs="Times New Roman"/>
          <w:color w:val="000000"/>
          <w:rPrChange w:id="1511" w:author="Chen Liao" w:date="2021-03-09T15:09:00Z">
            <w:rPr>
              <w:rFonts w:ascii="Times New Roman" w:hAnsi="Times New Roman" w:cs="Times New Roman"/>
              <w:color w:val="000000"/>
              <w:sz w:val="20"/>
              <w:szCs w:val="20"/>
            </w:rPr>
          </w:rPrChange>
        </w:rPr>
        <w:t xml:space="preserve"> </w:t>
      </w:r>
      <w:r w:rsidR="00437ED3" w:rsidRPr="00DF26A5">
        <w:rPr>
          <w:rFonts w:ascii="Times New Roman" w:hAnsi="Times New Roman" w:cs="Times New Roman"/>
          <w:color w:val="000000"/>
          <w:rPrChange w:id="1512" w:author="Chen Liao" w:date="2021-03-09T15:09:00Z">
            <w:rPr>
              <w:rFonts w:ascii="Times New Roman" w:hAnsi="Times New Roman" w:cs="Times New Roman"/>
              <w:color w:val="000000"/>
              <w:sz w:val="20"/>
              <w:szCs w:val="20"/>
            </w:rPr>
          </w:rPrChange>
        </w:rPr>
        <w:t xml:space="preserve">represents a mouse (dots: cellulose group, crosses: inulin group) and all mice data from the same vendor under the same </w:t>
      </w:r>
      <w:r w:rsidR="008D65D8" w:rsidRPr="00DF26A5">
        <w:rPr>
          <w:rFonts w:ascii="Times New Roman" w:hAnsi="Times New Roman" w:cs="Times New Roman"/>
          <w:color w:val="000000"/>
          <w:rPrChange w:id="1513" w:author="Chen Liao" w:date="2021-03-09T15:09:00Z">
            <w:rPr>
              <w:rFonts w:ascii="Times New Roman" w:hAnsi="Times New Roman" w:cs="Times New Roman"/>
              <w:color w:val="000000"/>
              <w:sz w:val="20"/>
              <w:szCs w:val="20"/>
            </w:rPr>
          </w:rPrChange>
        </w:rPr>
        <w:t>dietary fiber</w:t>
      </w:r>
      <w:r w:rsidR="00437ED3" w:rsidRPr="00DF26A5">
        <w:rPr>
          <w:rFonts w:ascii="Times New Roman" w:hAnsi="Times New Roman" w:cs="Times New Roman"/>
          <w:color w:val="000000"/>
          <w:rPrChange w:id="1514" w:author="Chen Liao" w:date="2021-03-09T15:09:00Z">
            <w:rPr>
              <w:rFonts w:ascii="Times New Roman" w:hAnsi="Times New Roman" w:cs="Times New Roman"/>
              <w:color w:val="000000"/>
              <w:sz w:val="20"/>
              <w:szCs w:val="20"/>
            </w:rPr>
          </w:rPrChange>
        </w:rPr>
        <w:t xml:space="preserve"> treatment was </w:t>
      </w:r>
      <w:r w:rsidR="00DB3E92" w:rsidRPr="00DF26A5">
        <w:rPr>
          <w:rFonts w:ascii="Times New Roman" w:hAnsi="Times New Roman" w:cs="Times New Roman"/>
          <w:color w:val="000000"/>
          <w:rPrChange w:id="1515" w:author="Chen Liao" w:date="2021-03-09T15:09:00Z">
            <w:rPr>
              <w:rFonts w:ascii="Times New Roman" w:hAnsi="Times New Roman" w:cs="Times New Roman"/>
              <w:color w:val="000000"/>
              <w:sz w:val="20"/>
              <w:szCs w:val="20"/>
            </w:rPr>
          </w:rPrChange>
        </w:rPr>
        <w:t xml:space="preserve">used </w:t>
      </w:r>
      <w:r w:rsidR="00437ED3" w:rsidRPr="00DF26A5">
        <w:rPr>
          <w:rFonts w:ascii="Times New Roman" w:hAnsi="Times New Roman" w:cs="Times New Roman"/>
          <w:color w:val="000000"/>
          <w:rPrChange w:id="1516" w:author="Chen Liao" w:date="2021-03-09T15:09:00Z">
            <w:rPr>
              <w:rFonts w:ascii="Times New Roman" w:hAnsi="Times New Roman" w:cs="Times New Roman"/>
              <w:color w:val="000000"/>
              <w:sz w:val="20"/>
              <w:szCs w:val="20"/>
            </w:rPr>
          </w:rPrChange>
        </w:rPr>
        <w:t xml:space="preserve">to </w:t>
      </w:r>
      <w:r w:rsidR="003A24CF" w:rsidRPr="00DF26A5">
        <w:rPr>
          <w:rFonts w:ascii="Times New Roman" w:hAnsi="Times New Roman" w:cs="Times New Roman"/>
          <w:color w:val="000000"/>
          <w:rPrChange w:id="1517" w:author="Chen Liao" w:date="2021-03-09T15:09:00Z">
            <w:rPr>
              <w:rFonts w:ascii="Times New Roman" w:hAnsi="Times New Roman" w:cs="Times New Roman"/>
              <w:color w:val="000000"/>
              <w:sz w:val="20"/>
              <w:szCs w:val="20"/>
            </w:rPr>
          </w:rPrChange>
        </w:rPr>
        <w:t xml:space="preserve">fit </w:t>
      </w:r>
      <w:r w:rsidR="00437ED3" w:rsidRPr="00DF26A5">
        <w:rPr>
          <w:rFonts w:ascii="Times New Roman" w:hAnsi="Times New Roman" w:cs="Times New Roman"/>
          <w:color w:val="000000"/>
          <w:rPrChange w:id="1518" w:author="Chen Liao" w:date="2021-03-09T15:09:00Z">
            <w:rPr>
              <w:rFonts w:ascii="Times New Roman" w:hAnsi="Times New Roman" w:cs="Times New Roman"/>
              <w:color w:val="000000"/>
              <w:sz w:val="20"/>
              <w:szCs w:val="20"/>
            </w:rPr>
          </w:rPrChange>
        </w:rPr>
        <w:t>an eclipse</w:t>
      </w:r>
      <w:r w:rsidR="003A24CF" w:rsidRPr="00DF26A5">
        <w:rPr>
          <w:rFonts w:ascii="Times New Roman" w:hAnsi="Times New Roman" w:cs="Times New Roman"/>
          <w:color w:val="000000"/>
          <w:rPrChange w:id="1519" w:author="Chen Liao" w:date="2021-03-09T15:09:00Z">
            <w:rPr>
              <w:rFonts w:ascii="Times New Roman" w:hAnsi="Times New Roman" w:cs="Times New Roman"/>
              <w:color w:val="000000"/>
              <w:sz w:val="20"/>
              <w:szCs w:val="20"/>
            </w:rPr>
          </w:rPrChange>
        </w:rPr>
        <w:t xml:space="preserve">. For each vendor, an arrow </w:t>
      </w:r>
      <w:r w:rsidR="0093513E" w:rsidRPr="00DF26A5">
        <w:rPr>
          <w:rFonts w:ascii="Times New Roman" w:hAnsi="Times New Roman" w:cs="Times New Roman"/>
          <w:color w:val="000000"/>
          <w:rPrChange w:id="1520" w:author="Chen Liao" w:date="2021-03-09T15:09:00Z">
            <w:rPr>
              <w:rFonts w:ascii="Times New Roman" w:hAnsi="Times New Roman" w:cs="Times New Roman"/>
              <w:color w:val="000000"/>
              <w:sz w:val="20"/>
              <w:szCs w:val="20"/>
            </w:rPr>
          </w:rPrChange>
        </w:rPr>
        <w:t>was drawn from the</w:t>
      </w:r>
      <w:r w:rsidR="003A24CF" w:rsidRPr="00DF26A5">
        <w:rPr>
          <w:rFonts w:ascii="Times New Roman" w:hAnsi="Times New Roman" w:cs="Times New Roman"/>
          <w:color w:val="000000"/>
          <w:rPrChange w:id="1521" w:author="Chen Liao" w:date="2021-03-09T15:09:00Z">
            <w:rPr>
              <w:rFonts w:ascii="Times New Roman" w:hAnsi="Times New Roman" w:cs="Times New Roman"/>
              <w:color w:val="000000"/>
              <w:sz w:val="20"/>
              <w:szCs w:val="20"/>
            </w:rPr>
          </w:rPrChange>
        </w:rPr>
        <w:t xml:space="preserve"> eclipse center o</w:t>
      </w:r>
      <w:r w:rsidR="00237517" w:rsidRPr="00DF26A5">
        <w:rPr>
          <w:rFonts w:ascii="Times New Roman" w:hAnsi="Times New Roman" w:cs="Times New Roman"/>
          <w:color w:val="000000"/>
          <w:rPrChange w:id="1522" w:author="Chen Liao" w:date="2021-03-09T15:09:00Z">
            <w:rPr>
              <w:rFonts w:ascii="Times New Roman" w:hAnsi="Times New Roman" w:cs="Times New Roman"/>
              <w:color w:val="000000"/>
              <w:sz w:val="20"/>
              <w:szCs w:val="20"/>
            </w:rPr>
          </w:rPrChange>
        </w:rPr>
        <w:t>f</w:t>
      </w:r>
      <w:r w:rsidR="003A24CF" w:rsidRPr="00DF26A5">
        <w:rPr>
          <w:rFonts w:ascii="Times New Roman" w:hAnsi="Times New Roman" w:cs="Times New Roman"/>
          <w:color w:val="000000"/>
          <w:rPrChange w:id="1523" w:author="Chen Liao" w:date="2021-03-09T15:09:00Z">
            <w:rPr>
              <w:rFonts w:ascii="Times New Roman" w:hAnsi="Times New Roman" w:cs="Times New Roman"/>
              <w:color w:val="000000"/>
              <w:sz w:val="20"/>
              <w:szCs w:val="20"/>
            </w:rPr>
          </w:rPrChange>
        </w:rPr>
        <w:t xml:space="preserve"> </w:t>
      </w:r>
      <w:r w:rsidR="0093513E" w:rsidRPr="00DF26A5">
        <w:rPr>
          <w:rFonts w:ascii="Times New Roman" w:hAnsi="Times New Roman" w:cs="Times New Roman"/>
          <w:color w:val="000000"/>
          <w:rPrChange w:id="1524" w:author="Chen Liao" w:date="2021-03-09T15:09:00Z">
            <w:rPr>
              <w:rFonts w:ascii="Times New Roman" w:hAnsi="Times New Roman" w:cs="Times New Roman"/>
              <w:color w:val="000000"/>
              <w:sz w:val="20"/>
              <w:szCs w:val="20"/>
            </w:rPr>
          </w:rPrChange>
        </w:rPr>
        <w:t>the vendor under cellulose treatment (</w:t>
      </w:r>
      <w:r w:rsidR="0083201D" w:rsidRPr="00DF26A5">
        <w:rPr>
          <w:rFonts w:ascii="Times New Roman" w:hAnsi="Times New Roman" w:cs="Times New Roman"/>
          <w:color w:val="000000"/>
          <w:rPrChange w:id="1525" w:author="Chen Liao" w:date="2021-03-09T15:09:00Z">
            <w:rPr>
              <w:rFonts w:ascii="Times New Roman" w:hAnsi="Times New Roman" w:cs="Times New Roman"/>
              <w:color w:val="000000"/>
              <w:sz w:val="20"/>
              <w:szCs w:val="20"/>
            </w:rPr>
          </w:rPrChange>
        </w:rPr>
        <w:t>standar</w:t>
      </w:r>
      <w:r w:rsidR="0098727B" w:rsidRPr="00DF26A5">
        <w:rPr>
          <w:rFonts w:ascii="Times New Roman" w:hAnsi="Times New Roman" w:cs="Times New Roman"/>
          <w:color w:val="000000"/>
          <w:rPrChange w:id="1526" w:author="Chen Liao" w:date="2021-03-09T15:09:00Z">
            <w:rPr>
              <w:rFonts w:ascii="Times New Roman" w:hAnsi="Times New Roman" w:cs="Times New Roman"/>
              <w:color w:val="000000"/>
              <w:sz w:val="20"/>
              <w:szCs w:val="20"/>
            </w:rPr>
          </w:rPrChange>
        </w:rPr>
        <w:t>d</w:t>
      </w:r>
      <w:r w:rsidR="0083201D" w:rsidRPr="00DF26A5">
        <w:rPr>
          <w:rFonts w:ascii="Times New Roman" w:hAnsi="Times New Roman" w:cs="Times New Roman"/>
          <w:color w:val="000000"/>
          <w:rPrChange w:id="1527" w:author="Chen Liao" w:date="2021-03-09T15:09:00Z">
            <w:rPr>
              <w:rFonts w:ascii="Times New Roman" w:hAnsi="Times New Roman" w:cs="Times New Roman"/>
              <w:color w:val="000000"/>
              <w:sz w:val="20"/>
              <w:szCs w:val="20"/>
            </w:rPr>
          </w:rPrChange>
        </w:rPr>
        <w:t>ized</w:t>
      </w:r>
      <w:r w:rsidR="0093513E" w:rsidRPr="00DF26A5">
        <w:rPr>
          <w:rFonts w:ascii="Times New Roman" w:hAnsi="Times New Roman" w:cs="Times New Roman"/>
          <w:color w:val="000000"/>
          <w:rPrChange w:id="1528" w:author="Chen Liao" w:date="2021-03-09T15:09:00Z">
            <w:rPr>
              <w:rFonts w:ascii="Times New Roman" w:hAnsi="Times New Roman" w:cs="Times New Roman"/>
              <w:color w:val="000000"/>
              <w:sz w:val="20"/>
              <w:szCs w:val="20"/>
            </w:rPr>
          </w:rPrChange>
        </w:rPr>
        <w:t xml:space="preserve"> to the origin) to that under the inulin treatment. </w:t>
      </w:r>
      <w:r w:rsidR="00094BB8" w:rsidRPr="00DF26A5">
        <w:rPr>
          <w:rFonts w:ascii="Times New Roman" w:hAnsi="Times New Roman" w:cs="Times New Roman"/>
          <w:color w:val="000000"/>
          <w:rPrChange w:id="1529" w:author="Chen Liao" w:date="2021-03-09T15:09:00Z">
            <w:rPr>
              <w:rFonts w:ascii="Times New Roman" w:hAnsi="Times New Roman" w:cs="Times New Roman"/>
              <w:color w:val="000000"/>
              <w:sz w:val="20"/>
              <w:szCs w:val="20"/>
            </w:rPr>
          </w:rPrChange>
        </w:rPr>
        <w:t>Numbers</w:t>
      </w:r>
      <w:r w:rsidR="00482E80" w:rsidRPr="00DF26A5">
        <w:rPr>
          <w:rFonts w:ascii="Times New Roman" w:hAnsi="Times New Roman" w:cs="Times New Roman"/>
          <w:color w:val="000000"/>
          <w:rPrChange w:id="1530" w:author="Chen Liao" w:date="2021-03-09T15:09:00Z">
            <w:rPr>
              <w:rFonts w:ascii="Times New Roman" w:hAnsi="Times New Roman" w:cs="Times New Roman"/>
              <w:color w:val="000000"/>
              <w:sz w:val="20"/>
              <w:szCs w:val="20"/>
            </w:rPr>
          </w:rPrChange>
        </w:rPr>
        <w:t xml:space="preserve"> in parenthes</w:t>
      </w:r>
      <w:r w:rsidR="0041292D" w:rsidRPr="00DF26A5">
        <w:rPr>
          <w:rFonts w:ascii="Times New Roman" w:hAnsi="Times New Roman" w:cs="Times New Roman"/>
          <w:color w:val="000000"/>
          <w:rPrChange w:id="1531" w:author="Chen Liao" w:date="2021-03-09T15:09:00Z">
            <w:rPr>
              <w:rFonts w:ascii="Times New Roman" w:hAnsi="Times New Roman" w:cs="Times New Roman"/>
              <w:color w:val="000000"/>
              <w:sz w:val="20"/>
              <w:szCs w:val="20"/>
            </w:rPr>
          </w:rPrChange>
        </w:rPr>
        <w:t>e</w:t>
      </w:r>
      <w:r w:rsidR="00482E80" w:rsidRPr="00DF26A5">
        <w:rPr>
          <w:rFonts w:ascii="Times New Roman" w:hAnsi="Times New Roman" w:cs="Times New Roman"/>
          <w:color w:val="000000"/>
          <w:rPrChange w:id="1532" w:author="Chen Liao" w:date="2021-03-09T15:09:00Z">
            <w:rPr>
              <w:rFonts w:ascii="Times New Roman" w:hAnsi="Times New Roman" w:cs="Times New Roman"/>
              <w:color w:val="000000"/>
              <w:sz w:val="20"/>
              <w:szCs w:val="20"/>
            </w:rPr>
          </w:rPrChange>
        </w:rPr>
        <w:t>s</w:t>
      </w:r>
      <w:r w:rsidR="00094BB8" w:rsidRPr="00DF26A5">
        <w:rPr>
          <w:rFonts w:ascii="Times New Roman" w:hAnsi="Times New Roman" w:cs="Times New Roman"/>
          <w:color w:val="000000"/>
          <w:rPrChange w:id="1533" w:author="Chen Liao" w:date="2021-03-09T15:09:00Z">
            <w:rPr>
              <w:rFonts w:ascii="Times New Roman" w:hAnsi="Times New Roman" w:cs="Times New Roman"/>
              <w:color w:val="000000"/>
              <w:sz w:val="20"/>
              <w:szCs w:val="20"/>
            </w:rPr>
          </w:rPrChange>
        </w:rPr>
        <w:t xml:space="preserve"> </w:t>
      </w:r>
      <w:r w:rsidR="00FA4B31" w:rsidRPr="00DF26A5">
        <w:rPr>
          <w:rFonts w:ascii="Times New Roman" w:hAnsi="Times New Roman" w:cs="Times New Roman"/>
          <w:color w:val="000000"/>
          <w:rPrChange w:id="1534" w:author="Chen Liao" w:date="2021-03-09T15:09:00Z">
            <w:rPr>
              <w:rFonts w:ascii="Times New Roman" w:hAnsi="Times New Roman" w:cs="Times New Roman"/>
              <w:color w:val="000000"/>
              <w:sz w:val="20"/>
              <w:szCs w:val="20"/>
            </w:rPr>
          </w:rPrChange>
        </w:rPr>
        <w:t xml:space="preserve">on x- and y-axis labels </w:t>
      </w:r>
      <w:r w:rsidR="00094BB8" w:rsidRPr="00DF26A5">
        <w:rPr>
          <w:rFonts w:ascii="Times New Roman" w:hAnsi="Times New Roman" w:cs="Times New Roman"/>
          <w:color w:val="000000"/>
          <w:rPrChange w:id="1535" w:author="Chen Liao" w:date="2021-03-09T15:09:00Z">
            <w:rPr>
              <w:rFonts w:ascii="Times New Roman" w:hAnsi="Times New Roman" w:cs="Times New Roman"/>
              <w:color w:val="000000"/>
              <w:sz w:val="20"/>
              <w:szCs w:val="20"/>
            </w:rPr>
          </w:rPrChange>
        </w:rPr>
        <w:t>indicate</w:t>
      </w:r>
      <w:r w:rsidR="00482E80" w:rsidRPr="00DF26A5">
        <w:rPr>
          <w:rFonts w:ascii="Times New Roman" w:hAnsi="Times New Roman" w:cs="Times New Roman"/>
          <w:color w:val="000000"/>
          <w:rPrChange w:id="1536" w:author="Chen Liao" w:date="2021-03-09T15:09:00Z">
            <w:rPr>
              <w:rFonts w:ascii="Times New Roman" w:hAnsi="Times New Roman" w:cs="Times New Roman"/>
              <w:color w:val="000000"/>
              <w:sz w:val="20"/>
              <w:szCs w:val="20"/>
            </w:rPr>
          </w:rPrChange>
        </w:rPr>
        <w:t xml:space="preserve"> </w:t>
      </w:r>
      <w:r w:rsidR="00DB3E92" w:rsidRPr="00DF26A5">
        <w:rPr>
          <w:rFonts w:ascii="Times New Roman" w:hAnsi="Times New Roman" w:cs="Times New Roman"/>
          <w:color w:val="000000"/>
          <w:rPrChange w:id="1537" w:author="Chen Liao" w:date="2021-03-09T15:09:00Z">
            <w:rPr>
              <w:rFonts w:ascii="Times New Roman" w:hAnsi="Times New Roman" w:cs="Times New Roman"/>
              <w:color w:val="000000"/>
              <w:sz w:val="20"/>
              <w:szCs w:val="20"/>
            </w:rPr>
          </w:rPrChange>
        </w:rPr>
        <w:t>factor loadings.</w:t>
      </w:r>
      <w:r w:rsidR="00A60D17" w:rsidRPr="00DF26A5">
        <w:rPr>
          <w:rFonts w:ascii="Times New Roman" w:hAnsi="Times New Roman" w:cs="Times New Roman"/>
          <w:rPrChange w:id="1538" w:author="Chen Liao" w:date="2021-03-09T15:09:00Z">
            <w:rPr>
              <w:rFonts w:ascii="Times New Roman" w:hAnsi="Times New Roman" w:cs="Times New Roman"/>
              <w:sz w:val="20"/>
              <w:szCs w:val="20"/>
            </w:rPr>
          </w:rPrChange>
        </w:rPr>
        <w:t xml:space="preserve"> Taxonomic labels w/ “Un.” group bacteria that are unclassified or uncultured at lower taxonomic ranks</w:t>
      </w:r>
      <w:r w:rsidR="005C6B57" w:rsidRPr="00DF26A5">
        <w:rPr>
          <w:rFonts w:ascii="Times New Roman" w:hAnsi="Times New Roman" w:cs="Times New Roman"/>
          <w:color w:val="000000"/>
          <w:rPrChange w:id="1539" w:author="Chen Liao" w:date="2021-03-09T15:09:00Z">
            <w:rPr>
              <w:rFonts w:ascii="Times New Roman" w:hAnsi="Times New Roman" w:cs="Times New Roman"/>
              <w:color w:val="000000"/>
              <w:sz w:val="20"/>
              <w:szCs w:val="20"/>
            </w:rPr>
          </w:rPrChange>
        </w:rPr>
        <w:t>.</w:t>
      </w:r>
      <w:r w:rsidR="00020713" w:rsidRPr="00DF26A5">
        <w:rPr>
          <w:rFonts w:ascii="Times New Roman" w:hAnsi="Times New Roman" w:cs="Times New Roman"/>
          <w:color w:val="000000"/>
          <w:rPrChange w:id="1540" w:author="Chen Liao" w:date="2021-03-09T15:09:00Z">
            <w:rPr>
              <w:rFonts w:ascii="Times New Roman" w:hAnsi="Times New Roman" w:cs="Times New Roman"/>
              <w:color w:val="000000"/>
              <w:sz w:val="20"/>
              <w:szCs w:val="20"/>
            </w:rPr>
          </w:rPrChange>
        </w:rPr>
        <w:br w:type="page"/>
      </w:r>
    </w:p>
    <w:p w14:paraId="51412B00" w14:textId="40274A1D" w:rsidR="0031126A" w:rsidRPr="00DF26A5" w:rsidRDefault="0031126A" w:rsidP="00203483">
      <w:pPr>
        <w:pStyle w:val="paragraph"/>
        <w:spacing w:before="0" w:beforeAutospacing="0" w:after="0" w:afterAutospacing="0"/>
        <w:jc w:val="both"/>
        <w:rPr>
          <w:rFonts w:ascii="Times New Roman" w:hAnsi="Times New Roman" w:cs="Times New Roman"/>
          <w:i/>
          <w:iCs/>
          <w:color w:val="FF0000"/>
          <w:rPrChange w:id="1541" w:author="Chen Liao" w:date="2021-03-09T15:09:00Z">
            <w:rPr>
              <w:rFonts w:ascii="Times New Roman" w:hAnsi="Times New Roman" w:cs="Times New Roman"/>
              <w:i/>
              <w:iCs/>
              <w:color w:val="FF0000"/>
              <w:sz w:val="20"/>
              <w:szCs w:val="20"/>
            </w:rPr>
          </w:rPrChange>
        </w:rPr>
      </w:pPr>
      <w:r w:rsidRPr="00DF26A5">
        <w:rPr>
          <w:rFonts w:ascii="Times New Roman" w:hAnsi="Times New Roman" w:cs="Times New Roman"/>
          <w:b/>
          <w:bCs/>
          <w:i/>
          <w:iCs/>
          <w:color w:val="FF0000"/>
          <w:rPrChange w:id="1542" w:author="Chen Liao" w:date="2021-03-09T15:09:00Z">
            <w:rPr>
              <w:rFonts w:ascii="Times New Roman" w:hAnsi="Times New Roman" w:cs="Times New Roman"/>
              <w:b/>
              <w:bCs/>
              <w:i/>
              <w:iCs/>
              <w:color w:val="FF0000"/>
              <w:sz w:val="20"/>
              <w:szCs w:val="20"/>
            </w:rPr>
          </w:rPrChange>
        </w:rPr>
        <w:lastRenderedPageBreak/>
        <w:t>Robust learning of microbiome-metabolome relationship is challenging due to baseline-dependency</w:t>
      </w:r>
    </w:p>
    <w:p w14:paraId="53C6EF7C" w14:textId="757A28A4" w:rsidR="0031126A" w:rsidRPr="00DF26A5" w:rsidRDefault="0031126A" w:rsidP="004D26A3">
      <w:pPr>
        <w:pStyle w:val="paragraph"/>
        <w:spacing w:before="0" w:beforeAutospacing="0" w:after="0" w:afterAutospacing="0"/>
        <w:jc w:val="both"/>
        <w:rPr>
          <w:rFonts w:ascii="Times New Roman" w:hAnsi="Times New Roman" w:cs="Times New Roman"/>
          <w:color w:val="000000"/>
          <w:rPrChange w:id="1543" w:author="Chen Liao" w:date="2021-03-09T15:09:00Z">
            <w:rPr>
              <w:rFonts w:ascii="Times New Roman" w:hAnsi="Times New Roman" w:cs="Times New Roman"/>
              <w:color w:val="000000"/>
              <w:sz w:val="20"/>
              <w:szCs w:val="20"/>
            </w:rPr>
          </w:rPrChange>
        </w:rPr>
      </w:pPr>
    </w:p>
    <w:p w14:paraId="6A76091F" w14:textId="4D48D9AE" w:rsidR="00A5599D" w:rsidRPr="00DF26A5" w:rsidRDefault="00A5599D" w:rsidP="00596CB1">
      <w:pPr>
        <w:pStyle w:val="paragraph"/>
        <w:spacing w:before="0" w:beforeAutospacing="0" w:after="0" w:afterAutospacing="0"/>
        <w:jc w:val="both"/>
        <w:rPr>
          <w:rFonts w:ascii="Times New Roman" w:hAnsi="Times New Roman" w:cs="Times New Roman"/>
          <w:color w:val="000000"/>
          <w:rPrChange w:id="1544" w:author="Chen Liao" w:date="2021-03-09T15:09:00Z">
            <w:rPr>
              <w:rFonts w:ascii="Times New Roman" w:hAnsi="Times New Roman" w:cs="Times New Roman"/>
              <w:color w:val="000000"/>
              <w:sz w:val="20"/>
              <w:szCs w:val="20"/>
            </w:rPr>
          </w:rPrChange>
        </w:rPr>
      </w:pPr>
    </w:p>
    <w:p w14:paraId="7ED3C5DE" w14:textId="77777777" w:rsidR="00A5599D" w:rsidRPr="00DF26A5" w:rsidRDefault="00A5599D" w:rsidP="00CA756F">
      <w:pPr>
        <w:pStyle w:val="paragraph"/>
        <w:spacing w:before="0" w:beforeAutospacing="0" w:after="0" w:afterAutospacing="0"/>
        <w:jc w:val="both"/>
        <w:rPr>
          <w:rFonts w:ascii="Times New Roman" w:hAnsi="Times New Roman" w:cs="Times New Roman"/>
          <w:color w:val="000000"/>
          <w:rPrChange w:id="1545" w:author="Chen Liao" w:date="2021-03-09T15:09:00Z">
            <w:rPr>
              <w:rFonts w:ascii="Times New Roman" w:hAnsi="Times New Roman" w:cs="Times New Roman"/>
              <w:color w:val="000000"/>
              <w:sz w:val="20"/>
              <w:szCs w:val="20"/>
            </w:rPr>
          </w:rPrChange>
        </w:rPr>
      </w:pPr>
    </w:p>
    <w:p w14:paraId="23056D79" w14:textId="6C8A62AB" w:rsidR="0031126A" w:rsidRPr="00DF26A5" w:rsidRDefault="00A5599D">
      <w:pPr>
        <w:pStyle w:val="paragraph"/>
        <w:spacing w:before="0" w:beforeAutospacing="0" w:after="0" w:afterAutospacing="0"/>
        <w:jc w:val="both"/>
        <w:rPr>
          <w:rFonts w:ascii="Times New Roman" w:hAnsi="Times New Roman" w:cs="Times New Roman"/>
          <w:color w:val="000000"/>
          <w:rPrChange w:id="1546" w:author="Chen Liao" w:date="2021-03-09T15:09:00Z">
            <w:rPr>
              <w:rFonts w:ascii="Times New Roman" w:hAnsi="Times New Roman" w:cs="Times New Roman"/>
              <w:color w:val="000000"/>
              <w:sz w:val="20"/>
              <w:szCs w:val="20"/>
            </w:rPr>
          </w:rPrChange>
        </w:rPr>
      </w:pPr>
      <w:r w:rsidRPr="00DF26A5">
        <w:rPr>
          <w:rFonts w:ascii="Times New Roman" w:hAnsi="Times New Roman" w:cs="Times New Roman"/>
          <w:color w:val="000000"/>
          <w:rPrChange w:id="1547" w:author="Chen Liao" w:date="2021-03-09T15:09:00Z">
            <w:rPr>
              <w:rFonts w:ascii="Times New Roman" w:hAnsi="Times New Roman" w:cs="Times New Roman"/>
              <w:color w:val="000000"/>
              <w:sz w:val="20"/>
              <w:szCs w:val="20"/>
            </w:rPr>
          </w:rPrChange>
        </w:rPr>
        <w:t xml:space="preserve">Yin, X., et al., A Comparative Evaluation of Tools to Predict Metabolite Profiles </w:t>
      </w:r>
      <w:proofErr w:type="gramStart"/>
      <w:r w:rsidRPr="00DF26A5">
        <w:rPr>
          <w:rFonts w:ascii="Times New Roman" w:hAnsi="Times New Roman" w:cs="Times New Roman"/>
          <w:color w:val="000000"/>
          <w:rPrChange w:id="1548" w:author="Chen Liao" w:date="2021-03-09T15:09:00Z">
            <w:rPr>
              <w:rFonts w:ascii="Times New Roman" w:hAnsi="Times New Roman" w:cs="Times New Roman"/>
              <w:color w:val="000000"/>
              <w:sz w:val="20"/>
              <w:szCs w:val="20"/>
            </w:rPr>
          </w:rPrChange>
        </w:rPr>
        <w:t>From</w:t>
      </w:r>
      <w:proofErr w:type="gramEnd"/>
      <w:r w:rsidRPr="00DF26A5">
        <w:rPr>
          <w:rFonts w:ascii="Times New Roman" w:hAnsi="Times New Roman" w:cs="Times New Roman"/>
          <w:color w:val="000000"/>
          <w:rPrChange w:id="1549" w:author="Chen Liao" w:date="2021-03-09T15:09:00Z">
            <w:rPr>
              <w:rFonts w:ascii="Times New Roman" w:hAnsi="Times New Roman" w:cs="Times New Roman"/>
              <w:color w:val="000000"/>
              <w:sz w:val="20"/>
              <w:szCs w:val="20"/>
            </w:rPr>
          </w:rPrChange>
        </w:rPr>
        <w:t xml:space="preserve"> Microbiome Sequencing Data. Frontiers in Microbiology, 2020. 11.</w:t>
      </w:r>
    </w:p>
    <w:p w14:paraId="13F81DC7" w14:textId="39C27E75" w:rsidR="00A5599D" w:rsidRPr="00DF26A5" w:rsidRDefault="00A5599D">
      <w:pPr>
        <w:pStyle w:val="paragraph"/>
        <w:spacing w:before="0" w:beforeAutospacing="0" w:after="0" w:afterAutospacing="0"/>
        <w:jc w:val="both"/>
        <w:rPr>
          <w:rFonts w:ascii="Times New Roman" w:hAnsi="Times New Roman" w:cs="Times New Roman"/>
          <w:color w:val="000000"/>
          <w:rPrChange w:id="1550" w:author="Chen Liao" w:date="2021-03-09T15:09:00Z">
            <w:rPr>
              <w:rFonts w:ascii="Times New Roman" w:hAnsi="Times New Roman" w:cs="Times New Roman"/>
              <w:color w:val="000000"/>
              <w:sz w:val="20"/>
              <w:szCs w:val="20"/>
            </w:rPr>
          </w:rPrChange>
        </w:rPr>
      </w:pPr>
      <w:r w:rsidRPr="00DF26A5">
        <w:rPr>
          <w:rFonts w:ascii="Times New Roman" w:hAnsi="Times New Roman" w:cs="Times New Roman"/>
          <w:color w:val="000000"/>
          <w:rPrChange w:id="1551" w:author="Chen Liao" w:date="2021-03-09T15:09:00Z">
            <w:rPr>
              <w:rFonts w:ascii="Times New Roman" w:hAnsi="Times New Roman" w:cs="Times New Roman"/>
              <w:color w:val="000000"/>
              <w:sz w:val="20"/>
              <w:szCs w:val="20"/>
            </w:rPr>
          </w:rPrChange>
        </w:rPr>
        <w:t>Sze, M.A., et al., Fecal Short-Chain Fatty Acids Are Not Predictive of Colonic Tumor Status and Cannot Be Predicted Based on Bacterial Community Structure. mBio, 2019. 10(4): p. e01454-19.</w:t>
      </w:r>
    </w:p>
    <w:p w14:paraId="5DE69BC5" w14:textId="72F2B4FF" w:rsidR="0031126A" w:rsidRPr="00DF26A5" w:rsidRDefault="0031126A">
      <w:pPr>
        <w:pStyle w:val="paragraph"/>
        <w:spacing w:before="0" w:beforeAutospacing="0" w:after="0" w:afterAutospacing="0"/>
        <w:jc w:val="both"/>
        <w:rPr>
          <w:rFonts w:ascii="Times New Roman" w:hAnsi="Times New Roman" w:cs="Times New Roman"/>
          <w:color w:val="000000"/>
          <w:rPrChange w:id="1552" w:author="Chen Liao" w:date="2021-03-09T15:09:00Z">
            <w:rPr>
              <w:rFonts w:ascii="Times New Roman" w:hAnsi="Times New Roman" w:cs="Times New Roman"/>
              <w:color w:val="000000"/>
              <w:sz w:val="20"/>
              <w:szCs w:val="20"/>
            </w:rPr>
          </w:rPrChange>
        </w:rPr>
      </w:pPr>
    </w:p>
    <w:p w14:paraId="64169212" w14:textId="77777777" w:rsidR="0031126A" w:rsidRPr="00DF26A5" w:rsidRDefault="0031126A">
      <w:pPr>
        <w:pStyle w:val="paragraph"/>
        <w:spacing w:before="0" w:beforeAutospacing="0" w:after="0" w:afterAutospacing="0"/>
        <w:jc w:val="both"/>
        <w:rPr>
          <w:rFonts w:ascii="Times New Roman" w:hAnsi="Times New Roman" w:cs="Times New Roman"/>
          <w:color w:val="000000"/>
          <w:rPrChange w:id="1553" w:author="Chen Liao" w:date="2021-03-09T15:09:00Z">
            <w:rPr>
              <w:rFonts w:ascii="Times New Roman" w:hAnsi="Times New Roman" w:cs="Times New Roman"/>
              <w:color w:val="000000"/>
              <w:sz w:val="20"/>
              <w:szCs w:val="20"/>
            </w:rPr>
          </w:rPrChange>
        </w:rPr>
      </w:pPr>
    </w:p>
    <w:p w14:paraId="111E4990" w14:textId="2FBA45EF" w:rsidR="00DC5173" w:rsidRPr="00DF26A5" w:rsidRDefault="00056A61">
      <w:pPr>
        <w:jc w:val="both"/>
        <w:rPr>
          <w:rFonts w:ascii="Times New Roman" w:eastAsia="SimSun" w:hAnsi="Times New Roman" w:cs="Times New Roman"/>
          <w:b/>
          <w:bCs/>
          <w:color w:val="000000"/>
          <w:rPrChange w:id="1554" w:author="Chen Liao" w:date="2021-03-09T15:09:00Z">
            <w:rPr>
              <w:rFonts w:ascii="Times New Roman" w:eastAsia="SimSun" w:hAnsi="Times New Roman" w:cs="Times New Roman"/>
              <w:b/>
              <w:bCs/>
              <w:color w:val="000000"/>
              <w:sz w:val="20"/>
              <w:szCs w:val="20"/>
            </w:rPr>
          </w:rPrChange>
        </w:rPr>
        <w:pPrChange w:id="1555" w:author="Chen Liao" w:date="2021-03-09T15:09:00Z">
          <w:pPr>
            <w:jc w:val="center"/>
          </w:pPr>
        </w:pPrChange>
      </w:pPr>
      <w:commentRangeStart w:id="1556"/>
      <w:commentRangeEnd w:id="1556"/>
      <w:r w:rsidRPr="00DF26A5">
        <w:rPr>
          <w:rStyle w:val="CommentReference"/>
          <w:rFonts w:ascii="Times New Roman" w:hAnsi="Times New Roman" w:cs="Times New Roman"/>
          <w:sz w:val="24"/>
          <w:szCs w:val="24"/>
          <w:rPrChange w:id="1557" w:author="Chen Liao" w:date="2021-03-09T15:09:00Z">
            <w:rPr>
              <w:rStyle w:val="CommentReference"/>
              <w:rFonts w:ascii="Times New Roman" w:hAnsi="Times New Roman" w:cs="Times New Roman"/>
            </w:rPr>
          </w:rPrChange>
        </w:rPr>
        <w:commentReference w:id="1556"/>
      </w:r>
    </w:p>
    <w:p w14:paraId="0C6C13B7" w14:textId="03DA19B3" w:rsidR="00A97F0B" w:rsidRPr="00DF26A5" w:rsidRDefault="00A97F0B">
      <w:pPr>
        <w:jc w:val="both"/>
        <w:rPr>
          <w:rFonts w:ascii="Times New Roman" w:eastAsia="SimSun" w:hAnsi="Times New Roman" w:cs="Times New Roman"/>
          <w:b/>
          <w:bCs/>
          <w:color w:val="000000"/>
          <w:rPrChange w:id="1558" w:author="Chen Liao" w:date="2021-03-09T15:09:00Z">
            <w:rPr>
              <w:rFonts w:ascii="Times New Roman" w:eastAsia="SimSun" w:hAnsi="Times New Roman" w:cs="Times New Roman"/>
              <w:b/>
              <w:bCs/>
              <w:color w:val="000000"/>
              <w:sz w:val="20"/>
              <w:szCs w:val="20"/>
            </w:rPr>
          </w:rPrChange>
        </w:rPr>
        <w:pPrChange w:id="1559" w:author="Chen Liao" w:date="2021-03-09T15:09:00Z">
          <w:pPr>
            <w:jc w:val="center"/>
          </w:pPr>
        </w:pPrChange>
      </w:pPr>
      <w:r w:rsidRPr="00DF26A5">
        <w:rPr>
          <w:rFonts w:ascii="Times New Roman" w:eastAsia="SimSun" w:hAnsi="Times New Roman" w:cs="Times New Roman"/>
          <w:b/>
          <w:bCs/>
          <w:noProof/>
          <w:color w:val="000000"/>
          <w:rPrChange w:id="1560" w:author="Chen Liao" w:date="2021-03-09T15:09:00Z">
            <w:rPr>
              <w:rFonts w:ascii="Times New Roman" w:eastAsia="SimSun" w:hAnsi="Times New Roman" w:cs="Times New Roman"/>
              <w:b/>
              <w:bCs/>
              <w:noProof/>
              <w:color w:val="000000"/>
              <w:sz w:val="20"/>
              <w:szCs w:val="20"/>
            </w:rPr>
          </w:rPrChange>
        </w:rPr>
        <w:drawing>
          <wp:inline distT="0" distB="0" distL="0" distR="0" wp14:anchorId="6118A0AC" wp14:editId="3CCA98E3">
            <wp:extent cx="4740112" cy="3204375"/>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47241" cy="3209194"/>
                    </a:xfrm>
                    <a:prstGeom prst="rect">
                      <a:avLst/>
                    </a:prstGeom>
                  </pic:spPr>
                </pic:pic>
              </a:graphicData>
            </a:graphic>
          </wp:inline>
        </w:drawing>
      </w:r>
    </w:p>
    <w:p w14:paraId="7416DB24" w14:textId="77777777" w:rsidR="000130D4" w:rsidRPr="00DF26A5" w:rsidRDefault="000130D4" w:rsidP="00203483">
      <w:pPr>
        <w:jc w:val="both"/>
        <w:rPr>
          <w:rFonts w:ascii="Times New Roman" w:hAnsi="Times New Roman" w:cs="Times New Roman"/>
          <w:b/>
          <w:bCs/>
          <w:color w:val="000000"/>
          <w:rPrChange w:id="1561" w:author="Chen Liao" w:date="2021-03-09T15:09:00Z">
            <w:rPr>
              <w:rFonts w:ascii="Times New Roman" w:hAnsi="Times New Roman" w:cs="Times New Roman"/>
              <w:b/>
              <w:bCs/>
              <w:color w:val="000000"/>
              <w:sz w:val="20"/>
              <w:szCs w:val="20"/>
            </w:rPr>
          </w:rPrChange>
        </w:rPr>
      </w:pPr>
    </w:p>
    <w:p w14:paraId="2D9FC816" w14:textId="6D602FF8" w:rsidR="00A83394" w:rsidRPr="00DF26A5" w:rsidRDefault="000130D4" w:rsidP="004D26A3">
      <w:pPr>
        <w:jc w:val="both"/>
        <w:rPr>
          <w:rFonts w:ascii="Times New Roman" w:hAnsi="Times New Roman" w:cs="Times New Roman"/>
          <w:color w:val="000000"/>
          <w:rPrChange w:id="1562" w:author="Chen Liao" w:date="2021-03-09T15:09:00Z">
            <w:rPr>
              <w:rFonts w:ascii="Times New Roman" w:hAnsi="Times New Roman" w:cs="Times New Roman"/>
              <w:color w:val="000000"/>
              <w:sz w:val="20"/>
              <w:szCs w:val="20"/>
            </w:rPr>
          </w:rPrChange>
        </w:rPr>
      </w:pPr>
      <w:r w:rsidRPr="00DF26A5">
        <w:rPr>
          <w:rFonts w:ascii="Times New Roman" w:hAnsi="Times New Roman" w:cs="Times New Roman"/>
          <w:b/>
          <w:bCs/>
          <w:color w:val="000000"/>
          <w:rPrChange w:id="1563" w:author="Chen Liao" w:date="2021-03-09T15:09:00Z">
            <w:rPr>
              <w:rFonts w:ascii="Times New Roman" w:hAnsi="Times New Roman" w:cs="Times New Roman"/>
              <w:b/>
              <w:bCs/>
              <w:color w:val="000000"/>
              <w:sz w:val="20"/>
              <w:szCs w:val="20"/>
            </w:rPr>
          </w:rPrChange>
        </w:rPr>
        <w:t>Figure 5.</w:t>
      </w:r>
      <w:r w:rsidRPr="00DF26A5">
        <w:rPr>
          <w:rFonts w:ascii="Times New Roman" w:hAnsi="Times New Roman" w:cs="Times New Roman"/>
          <w:color w:val="000000"/>
          <w:rPrChange w:id="1564" w:author="Chen Liao" w:date="2021-03-09T15:09:00Z">
            <w:rPr>
              <w:rFonts w:ascii="Times New Roman" w:hAnsi="Times New Roman" w:cs="Times New Roman"/>
              <w:color w:val="000000"/>
              <w:sz w:val="20"/>
              <w:szCs w:val="20"/>
            </w:rPr>
          </w:rPrChange>
        </w:rPr>
        <w:t xml:space="preserve"> </w:t>
      </w:r>
      <w:bookmarkStart w:id="1565" w:name="_Hlk66203689"/>
      <w:bookmarkStart w:id="1566" w:name="OLE_LINK39"/>
      <w:r w:rsidR="00A550B0" w:rsidRPr="00DF26A5">
        <w:rPr>
          <w:rFonts w:ascii="Times New Roman" w:hAnsi="Times New Roman" w:cs="Times New Roman"/>
          <w:b/>
          <w:bCs/>
          <w:color w:val="000000"/>
          <w:rPrChange w:id="1567" w:author="Chen Liao" w:date="2021-03-09T15:09:00Z">
            <w:rPr>
              <w:rFonts w:ascii="Times New Roman" w:hAnsi="Times New Roman" w:cs="Times New Roman"/>
              <w:b/>
              <w:bCs/>
              <w:color w:val="000000"/>
              <w:sz w:val="20"/>
              <w:szCs w:val="20"/>
            </w:rPr>
          </w:rPrChange>
        </w:rPr>
        <w:t xml:space="preserve">Robust learning of microbiome-metabolome relationship </w:t>
      </w:r>
      <w:bookmarkStart w:id="1568" w:name="OLE_LINK11"/>
      <w:bookmarkStart w:id="1569" w:name="OLE_LINK12"/>
      <w:r w:rsidR="00A550B0" w:rsidRPr="00DF26A5">
        <w:rPr>
          <w:rFonts w:ascii="Times New Roman" w:hAnsi="Times New Roman" w:cs="Times New Roman"/>
          <w:b/>
          <w:bCs/>
          <w:color w:val="000000"/>
          <w:rPrChange w:id="1570" w:author="Chen Liao" w:date="2021-03-09T15:09:00Z">
            <w:rPr>
              <w:rFonts w:ascii="Times New Roman" w:hAnsi="Times New Roman" w:cs="Times New Roman"/>
              <w:b/>
              <w:bCs/>
              <w:color w:val="000000"/>
              <w:sz w:val="20"/>
              <w:szCs w:val="20"/>
            </w:rPr>
          </w:rPrChange>
        </w:rPr>
        <w:t xml:space="preserve">is </w:t>
      </w:r>
      <w:bookmarkStart w:id="1571" w:name="OLE_LINK16"/>
      <w:bookmarkStart w:id="1572" w:name="OLE_LINK17"/>
      <w:r w:rsidR="00FB1E16" w:rsidRPr="00DF26A5">
        <w:rPr>
          <w:rFonts w:ascii="Times New Roman" w:hAnsi="Times New Roman" w:cs="Times New Roman"/>
          <w:b/>
          <w:bCs/>
          <w:color w:val="000000"/>
          <w:rPrChange w:id="1573" w:author="Chen Liao" w:date="2021-03-09T15:09:00Z">
            <w:rPr>
              <w:rFonts w:ascii="Times New Roman" w:hAnsi="Times New Roman" w:cs="Times New Roman"/>
              <w:b/>
              <w:bCs/>
              <w:color w:val="000000"/>
              <w:sz w:val="20"/>
              <w:szCs w:val="20"/>
            </w:rPr>
          </w:rPrChange>
        </w:rPr>
        <w:t>challenging</w:t>
      </w:r>
      <w:bookmarkEnd w:id="1565"/>
      <w:r w:rsidR="00FB1E16" w:rsidRPr="00DF26A5">
        <w:rPr>
          <w:rFonts w:ascii="Times New Roman" w:hAnsi="Times New Roman" w:cs="Times New Roman"/>
          <w:b/>
          <w:bCs/>
          <w:color w:val="000000"/>
          <w:rPrChange w:id="1574" w:author="Chen Liao" w:date="2021-03-09T15:09:00Z">
            <w:rPr>
              <w:rFonts w:ascii="Times New Roman" w:hAnsi="Times New Roman" w:cs="Times New Roman"/>
              <w:b/>
              <w:bCs/>
              <w:color w:val="000000"/>
              <w:sz w:val="20"/>
              <w:szCs w:val="20"/>
            </w:rPr>
          </w:rPrChange>
        </w:rPr>
        <w:t xml:space="preserve"> due to baseline-dependency</w:t>
      </w:r>
      <w:bookmarkEnd w:id="1566"/>
      <w:bookmarkEnd w:id="1568"/>
      <w:bookmarkEnd w:id="1569"/>
      <w:bookmarkEnd w:id="1571"/>
      <w:bookmarkEnd w:id="1572"/>
      <w:r w:rsidR="00A550B0" w:rsidRPr="00DF26A5">
        <w:rPr>
          <w:rFonts w:ascii="Times New Roman" w:hAnsi="Times New Roman" w:cs="Times New Roman"/>
          <w:b/>
          <w:bCs/>
          <w:color w:val="000000"/>
          <w:rPrChange w:id="1575" w:author="Chen Liao" w:date="2021-03-09T15:09:00Z">
            <w:rPr>
              <w:rFonts w:ascii="Times New Roman" w:hAnsi="Times New Roman" w:cs="Times New Roman"/>
              <w:b/>
              <w:bCs/>
              <w:color w:val="000000"/>
              <w:sz w:val="20"/>
              <w:szCs w:val="20"/>
            </w:rPr>
          </w:rPrChange>
        </w:rPr>
        <w:t>.</w:t>
      </w:r>
      <w:r w:rsidRPr="00DF26A5">
        <w:rPr>
          <w:rFonts w:ascii="Times New Roman" w:hAnsi="Times New Roman" w:cs="Times New Roman"/>
          <w:b/>
          <w:bCs/>
          <w:color w:val="000000"/>
          <w:rPrChange w:id="1576" w:author="Chen Liao" w:date="2021-03-09T15:09:00Z">
            <w:rPr>
              <w:rFonts w:ascii="Times New Roman" w:hAnsi="Times New Roman" w:cs="Times New Roman"/>
              <w:b/>
              <w:bCs/>
              <w:color w:val="000000"/>
              <w:sz w:val="20"/>
              <w:szCs w:val="20"/>
            </w:rPr>
          </w:rPrChange>
        </w:rPr>
        <w:t xml:space="preserve"> </w:t>
      </w:r>
      <w:r w:rsidR="00B15468" w:rsidRPr="00DF26A5">
        <w:rPr>
          <w:rFonts w:ascii="Times New Roman" w:hAnsi="Times New Roman" w:cs="Times New Roman"/>
          <w:b/>
          <w:bCs/>
          <w:color w:val="000000"/>
          <w:rPrChange w:id="1577" w:author="Chen Liao" w:date="2021-03-09T15:09:00Z">
            <w:rPr>
              <w:rFonts w:ascii="Times New Roman" w:hAnsi="Times New Roman" w:cs="Times New Roman"/>
              <w:b/>
              <w:bCs/>
              <w:color w:val="000000"/>
              <w:sz w:val="20"/>
              <w:szCs w:val="20"/>
            </w:rPr>
          </w:rPrChange>
        </w:rPr>
        <w:t>A</w:t>
      </w:r>
      <w:r w:rsidR="00B15468" w:rsidRPr="00DF26A5">
        <w:rPr>
          <w:rFonts w:ascii="Times New Roman" w:hAnsi="Times New Roman" w:cs="Times New Roman"/>
          <w:color w:val="000000"/>
          <w:rPrChange w:id="1578" w:author="Chen Liao" w:date="2021-03-09T15:09:00Z">
            <w:rPr>
              <w:rFonts w:ascii="Times New Roman" w:hAnsi="Times New Roman" w:cs="Times New Roman"/>
              <w:color w:val="000000"/>
              <w:sz w:val="20"/>
              <w:szCs w:val="20"/>
            </w:rPr>
          </w:rPrChange>
        </w:rPr>
        <w:t xml:space="preserve">. Two </w:t>
      </w:r>
      <w:bookmarkStart w:id="1579" w:name="OLE_LINK13"/>
      <w:bookmarkStart w:id="1580" w:name="OLE_LINK14"/>
      <w:r w:rsidR="00B15468" w:rsidRPr="00DF26A5">
        <w:rPr>
          <w:rFonts w:ascii="Times New Roman" w:hAnsi="Times New Roman" w:cs="Times New Roman"/>
          <w:color w:val="000000"/>
          <w:rPrChange w:id="1581" w:author="Chen Liao" w:date="2021-03-09T15:09:00Z">
            <w:rPr>
              <w:rFonts w:ascii="Times New Roman" w:hAnsi="Times New Roman" w:cs="Times New Roman"/>
              <w:color w:val="000000"/>
              <w:sz w:val="20"/>
              <w:szCs w:val="20"/>
            </w:rPr>
          </w:rPrChange>
        </w:rPr>
        <w:t>data-split</w:t>
      </w:r>
      <w:r w:rsidR="00C56B17" w:rsidRPr="00DF26A5">
        <w:rPr>
          <w:rFonts w:ascii="Times New Roman" w:hAnsi="Times New Roman" w:cs="Times New Roman"/>
          <w:color w:val="000000"/>
          <w:rPrChange w:id="1582" w:author="Chen Liao" w:date="2021-03-09T15:09:00Z">
            <w:rPr>
              <w:rFonts w:ascii="Times New Roman" w:hAnsi="Times New Roman" w:cs="Times New Roman"/>
              <w:color w:val="000000"/>
              <w:sz w:val="20"/>
              <w:szCs w:val="20"/>
            </w:rPr>
          </w:rPrChange>
        </w:rPr>
        <w:t>ting</w:t>
      </w:r>
      <w:r w:rsidR="00B15468" w:rsidRPr="00DF26A5">
        <w:rPr>
          <w:rFonts w:ascii="Times New Roman" w:hAnsi="Times New Roman" w:cs="Times New Roman"/>
          <w:color w:val="000000"/>
          <w:rPrChange w:id="1583" w:author="Chen Liao" w:date="2021-03-09T15:09:00Z">
            <w:rPr>
              <w:rFonts w:ascii="Times New Roman" w:hAnsi="Times New Roman" w:cs="Times New Roman"/>
              <w:color w:val="000000"/>
              <w:sz w:val="20"/>
              <w:szCs w:val="20"/>
            </w:rPr>
          </w:rPrChange>
        </w:rPr>
        <w:t xml:space="preserve"> strategies </w:t>
      </w:r>
      <w:bookmarkEnd w:id="1579"/>
      <w:bookmarkEnd w:id="1580"/>
      <w:r w:rsidR="008914C1" w:rsidRPr="00DF26A5">
        <w:rPr>
          <w:rFonts w:ascii="Times New Roman" w:hAnsi="Times New Roman" w:cs="Times New Roman"/>
          <w:color w:val="000000"/>
          <w:rPrChange w:id="1584" w:author="Chen Liao" w:date="2021-03-09T15:09:00Z">
            <w:rPr>
              <w:rFonts w:ascii="Times New Roman" w:hAnsi="Times New Roman" w:cs="Times New Roman"/>
              <w:color w:val="000000"/>
              <w:sz w:val="20"/>
              <w:szCs w:val="20"/>
            </w:rPr>
          </w:rPrChange>
        </w:rPr>
        <w:t xml:space="preserve">for </w:t>
      </w:r>
      <w:r w:rsidR="001F491B" w:rsidRPr="00DF26A5">
        <w:rPr>
          <w:rFonts w:ascii="Times New Roman" w:hAnsi="Times New Roman" w:cs="Times New Roman"/>
          <w:color w:val="000000"/>
          <w:rPrChange w:id="1585" w:author="Chen Liao" w:date="2021-03-09T15:09:00Z">
            <w:rPr>
              <w:rFonts w:ascii="Times New Roman" w:hAnsi="Times New Roman" w:cs="Times New Roman"/>
              <w:color w:val="000000"/>
              <w:sz w:val="20"/>
              <w:szCs w:val="20"/>
            </w:rPr>
          </w:rPrChange>
        </w:rPr>
        <w:t>test</w:t>
      </w:r>
      <w:r w:rsidR="008914C1" w:rsidRPr="00DF26A5">
        <w:rPr>
          <w:rFonts w:ascii="Times New Roman" w:hAnsi="Times New Roman" w:cs="Times New Roman"/>
          <w:color w:val="000000"/>
          <w:rPrChange w:id="1586" w:author="Chen Liao" w:date="2021-03-09T15:09:00Z">
            <w:rPr>
              <w:rFonts w:ascii="Times New Roman" w:hAnsi="Times New Roman" w:cs="Times New Roman"/>
              <w:color w:val="000000"/>
              <w:sz w:val="20"/>
              <w:szCs w:val="20"/>
            </w:rPr>
          </w:rPrChange>
        </w:rPr>
        <w:t>ing</w:t>
      </w:r>
      <w:r w:rsidR="001F491B" w:rsidRPr="00DF26A5">
        <w:rPr>
          <w:rFonts w:ascii="Times New Roman" w:hAnsi="Times New Roman" w:cs="Times New Roman"/>
          <w:color w:val="000000"/>
          <w:rPrChange w:id="1587" w:author="Chen Liao" w:date="2021-03-09T15:09:00Z">
            <w:rPr>
              <w:rFonts w:ascii="Times New Roman" w:hAnsi="Times New Roman" w:cs="Times New Roman"/>
              <w:color w:val="000000"/>
              <w:sz w:val="20"/>
              <w:szCs w:val="20"/>
            </w:rPr>
          </w:rPrChange>
        </w:rPr>
        <w:t xml:space="preserve"> </w:t>
      </w:r>
      <w:r w:rsidR="000B0790" w:rsidRPr="00DF26A5">
        <w:rPr>
          <w:rFonts w:ascii="Times New Roman" w:hAnsi="Times New Roman" w:cs="Times New Roman"/>
          <w:color w:val="000000"/>
          <w:rPrChange w:id="1588" w:author="Chen Liao" w:date="2021-03-09T15:09:00Z">
            <w:rPr>
              <w:rFonts w:ascii="Times New Roman" w:hAnsi="Times New Roman" w:cs="Times New Roman"/>
              <w:color w:val="000000"/>
              <w:sz w:val="20"/>
              <w:szCs w:val="20"/>
            </w:rPr>
          </w:rPrChange>
        </w:rPr>
        <w:t>model performance</w:t>
      </w:r>
      <w:r w:rsidR="00542974" w:rsidRPr="00DF26A5">
        <w:rPr>
          <w:rFonts w:ascii="Times New Roman" w:hAnsi="Times New Roman" w:cs="Times New Roman"/>
          <w:color w:val="000000"/>
          <w:rPrChange w:id="1589" w:author="Chen Liao" w:date="2021-03-09T15:09:00Z">
            <w:rPr>
              <w:rFonts w:ascii="Times New Roman" w:hAnsi="Times New Roman" w:cs="Times New Roman"/>
              <w:color w:val="000000"/>
              <w:sz w:val="20"/>
              <w:szCs w:val="20"/>
            </w:rPr>
          </w:rPrChange>
        </w:rPr>
        <w:t xml:space="preserve"> using machine learning models</w:t>
      </w:r>
      <w:r w:rsidR="00B15468" w:rsidRPr="00DF26A5">
        <w:rPr>
          <w:rFonts w:ascii="Times New Roman" w:hAnsi="Times New Roman" w:cs="Times New Roman"/>
          <w:color w:val="000000"/>
          <w:rPrChange w:id="1590" w:author="Chen Liao" w:date="2021-03-09T15:09:00Z">
            <w:rPr>
              <w:rFonts w:ascii="Times New Roman" w:hAnsi="Times New Roman" w:cs="Times New Roman"/>
              <w:color w:val="000000"/>
              <w:sz w:val="20"/>
              <w:szCs w:val="20"/>
            </w:rPr>
          </w:rPrChange>
        </w:rPr>
        <w:t>.</w:t>
      </w:r>
      <w:r w:rsidR="001F491B" w:rsidRPr="00DF26A5">
        <w:rPr>
          <w:rFonts w:ascii="Times New Roman" w:hAnsi="Times New Roman" w:cs="Times New Roman"/>
          <w:color w:val="000000"/>
          <w:rPrChange w:id="1591" w:author="Chen Liao" w:date="2021-03-09T15:09:00Z">
            <w:rPr>
              <w:rFonts w:ascii="Times New Roman" w:hAnsi="Times New Roman" w:cs="Times New Roman"/>
              <w:color w:val="000000"/>
              <w:sz w:val="20"/>
              <w:szCs w:val="20"/>
            </w:rPr>
          </w:rPrChange>
        </w:rPr>
        <w:t xml:space="preserve"> Mice in the testing set</w:t>
      </w:r>
      <w:r w:rsidR="000D5C41" w:rsidRPr="00DF26A5">
        <w:rPr>
          <w:rFonts w:ascii="Times New Roman" w:hAnsi="Times New Roman" w:cs="Times New Roman"/>
          <w:color w:val="000000"/>
          <w:rPrChange w:id="1592" w:author="Chen Liao" w:date="2021-03-09T15:09:00Z">
            <w:rPr>
              <w:rFonts w:ascii="Times New Roman" w:hAnsi="Times New Roman" w:cs="Times New Roman"/>
              <w:color w:val="000000"/>
              <w:sz w:val="20"/>
              <w:szCs w:val="20"/>
            </w:rPr>
          </w:rPrChange>
        </w:rPr>
        <w:t>s</w:t>
      </w:r>
      <w:r w:rsidR="001F491B" w:rsidRPr="00DF26A5">
        <w:rPr>
          <w:rFonts w:ascii="Times New Roman" w:hAnsi="Times New Roman" w:cs="Times New Roman"/>
          <w:color w:val="000000"/>
          <w:rPrChange w:id="1593" w:author="Chen Liao" w:date="2021-03-09T15:09:00Z">
            <w:rPr>
              <w:rFonts w:ascii="Times New Roman" w:hAnsi="Times New Roman" w:cs="Times New Roman"/>
              <w:color w:val="000000"/>
              <w:sz w:val="20"/>
              <w:szCs w:val="20"/>
            </w:rPr>
          </w:rPrChange>
        </w:rPr>
        <w:t xml:space="preserve"> were </w:t>
      </w:r>
      <w:r w:rsidR="004E2D63" w:rsidRPr="00DF26A5">
        <w:rPr>
          <w:rFonts w:ascii="Times New Roman" w:hAnsi="Times New Roman" w:cs="Times New Roman"/>
          <w:color w:val="000000"/>
          <w:rPrChange w:id="1594" w:author="Chen Liao" w:date="2021-03-09T15:09:00Z">
            <w:rPr>
              <w:rFonts w:ascii="Times New Roman" w:hAnsi="Times New Roman" w:cs="Times New Roman"/>
              <w:color w:val="000000"/>
              <w:sz w:val="20"/>
              <w:szCs w:val="20"/>
            </w:rPr>
          </w:rPrChange>
        </w:rPr>
        <w:t xml:space="preserve">randomly </w:t>
      </w:r>
      <w:r w:rsidR="001F491B" w:rsidRPr="00DF26A5">
        <w:rPr>
          <w:rFonts w:ascii="Times New Roman" w:hAnsi="Times New Roman" w:cs="Times New Roman"/>
          <w:color w:val="000000"/>
          <w:rPrChange w:id="1595" w:author="Chen Liao" w:date="2021-03-09T15:09:00Z">
            <w:rPr>
              <w:rFonts w:ascii="Times New Roman" w:hAnsi="Times New Roman" w:cs="Times New Roman"/>
              <w:color w:val="000000"/>
              <w:sz w:val="20"/>
              <w:szCs w:val="20"/>
            </w:rPr>
          </w:rPrChange>
        </w:rPr>
        <w:t>selected on a one-per-vendor basis for “int</w:t>
      </w:r>
      <w:r w:rsidR="004E2D63" w:rsidRPr="00DF26A5">
        <w:rPr>
          <w:rFonts w:ascii="Times New Roman" w:hAnsi="Times New Roman" w:cs="Times New Roman"/>
          <w:color w:val="000000"/>
          <w:rPrChange w:id="1596" w:author="Chen Liao" w:date="2021-03-09T15:09:00Z">
            <w:rPr>
              <w:rFonts w:ascii="Times New Roman" w:hAnsi="Times New Roman" w:cs="Times New Roman"/>
              <w:color w:val="000000"/>
              <w:sz w:val="20"/>
              <w:szCs w:val="20"/>
            </w:rPr>
          </w:rPrChange>
        </w:rPr>
        <w:t>er</w:t>
      </w:r>
      <w:r w:rsidR="001F491B" w:rsidRPr="00DF26A5">
        <w:rPr>
          <w:rFonts w:ascii="Times New Roman" w:hAnsi="Times New Roman" w:cs="Times New Roman"/>
          <w:color w:val="000000"/>
          <w:rPrChange w:id="1597" w:author="Chen Liao" w:date="2021-03-09T15:09:00Z">
            <w:rPr>
              <w:rFonts w:ascii="Times New Roman" w:hAnsi="Times New Roman" w:cs="Times New Roman"/>
              <w:color w:val="000000"/>
              <w:sz w:val="20"/>
              <w:szCs w:val="20"/>
            </w:rPr>
          </w:rPrChange>
        </w:rPr>
        <w:t xml:space="preserve">polation” and </w:t>
      </w:r>
      <w:r w:rsidR="004E2D63" w:rsidRPr="00DF26A5">
        <w:rPr>
          <w:rFonts w:ascii="Times New Roman" w:hAnsi="Times New Roman" w:cs="Times New Roman"/>
          <w:color w:val="000000"/>
          <w:rPrChange w:id="1598" w:author="Chen Liao" w:date="2021-03-09T15:09:00Z">
            <w:rPr>
              <w:rFonts w:ascii="Times New Roman" w:hAnsi="Times New Roman" w:cs="Times New Roman"/>
              <w:color w:val="000000"/>
              <w:sz w:val="20"/>
              <w:szCs w:val="20"/>
            </w:rPr>
          </w:rPrChange>
        </w:rPr>
        <w:t xml:space="preserve">exclusively selected </w:t>
      </w:r>
      <w:r w:rsidR="001F491B" w:rsidRPr="00DF26A5">
        <w:rPr>
          <w:rFonts w:ascii="Times New Roman" w:hAnsi="Times New Roman" w:cs="Times New Roman"/>
          <w:color w:val="000000"/>
          <w:rPrChange w:id="1599" w:author="Chen Liao" w:date="2021-03-09T15:09:00Z">
            <w:rPr>
              <w:rFonts w:ascii="Times New Roman" w:hAnsi="Times New Roman" w:cs="Times New Roman"/>
              <w:color w:val="000000"/>
              <w:sz w:val="20"/>
              <w:szCs w:val="20"/>
            </w:rPr>
          </w:rPrChange>
        </w:rPr>
        <w:t xml:space="preserve">from </w:t>
      </w:r>
      <w:r w:rsidR="004E2D63" w:rsidRPr="00DF26A5">
        <w:rPr>
          <w:rFonts w:ascii="Times New Roman" w:hAnsi="Times New Roman" w:cs="Times New Roman"/>
          <w:color w:val="000000"/>
          <w:rPrChange w:id="1600" w:author="Chen Liao" w:date="2021-03-09T15:09:00Z">
            <w:rPr>
              <w:rFonts w:ascii="Times New Roman" w:hAnsi="Times New Roman" w:cs="Times New Roman"/>
              <w:color w:val="000000"/>
              <w:sz w:val="20"/>
              <w:szCs w:val="20"/>
            </w:rPr>
          </w:rPrChange>
        </w:rPr>
        <w:t>a single vendor for “extrapolation</w:t>
      </w:r>
      <w:r w:rsidR="001F491B" w:rsidRPr="00DF26A5">
        <w:rPr>
          <w:rFonts w:ascii="Times New Roman" w:hAnsi="Times New Roman" w:cs="Times New Roman"/>
          <w:color w:val="000000"/>
          <w:rPrChange w:id="1601" w:author="Chen Liao" w:date="2021-03-09T15:09:00Z">
            <w:rPr>
              <w:rFonts w:ascii="Times New Roman" w:hAnsi="Times New Roman" w:cs="Times New Roman"/>
              <w:color w:val="000000"/>
              <w:sz w:val="20"/>
              <w:szCs w:val="20"/>
            </w:rPr>
          </w:rPrChange>
        </w:rPr>
        <w:t>”</w:t>
      </w:r>
      <w:r w:rsidR="004E2D63" w:rsidRPr="00DF26A5">
        <w:rPr>
          <w:rFonts w:ascii="Times New Roman" w:hAnsi="Times New Roman" w:cs="Times New Roman"/>
          <w:color w:val="000000"/>
          <w:rPrChange w:id="1602" w:author="Chen Liao" w:date="2021-03-09T15:09:00Z">
            <w:rPr>
              <w:rFonts w:ascii="Times New Roman" w:hAnsi="Times New Roman" w:cs="Times New Roman"/>
              <w:color w:val="000000"/>
              <w:sz w:val="20"/>
              <w:szCs w:val="20"/>
            </w:rPr>
          </w:rPrChange>
        </w:rPr>
        <w:t xml:space="preserve">. </w:t>
      </w:r>
      <w:r w:rsidR="00402B3C" w:rsidRPr="00DF26A5">
        <w:rPr>
          <w:rFonts w:ascii="Times New Roman" w:hAnsi="Times New Roman" w:cs="Times New Roman"/>
          <w:b/>
          <w:bCs/>
          <w:color w:val="000000"/>
          <w:rPrChange w:id="1603" w:author="Chen Liao" w:date="2021-03-09T15:09:00Z">
            <w:rPr>
              <w:rFonts w:ascii="Times New Roman" w:hAnsi="Times New Roman" w:cs="Times New Roman"/>
              <w:b/>
              <w:bCs/>
              <w:color w:val="000000"/>
              <w:sz w:val="20"/>
              <w:szCs w:val="20"/>
            </w:rPr>
          </w:rPrChange>
        </w:rPr>
        <w:t>B</w:t>
      </w:r>
      <w:r w:rsidR="00402B3C" w:rsidRPr="00DF26A5">
        <w:rPr>
          <w:rFonts w:ascii="Times New Roman" w:hAnsi="Times New Roman" w:cs="Times New Roman"/>
          <w:color w:val="000000"/>
          <w:rPrChange w:id="1604" w:author="Chen Liao" w:date="2021-03-09T15:09:00Z">
            <w:rPr>
              <w:rFonts w:ascii="Times New Roman" w:hAnsi="Times New Roman" w:cs="Times New Roman"/>
              <w:color w:val="000000"/>
              <w:sz w:val="20"/>
              <w:szCs w:val="20"/>
            </w:rPr>
          </w:rPrChange>
        </w:rPr>
        <w:t>.</w:t>
      </w:r>
      <w:r w:rsidR="00402B3C" w:rsidRPr="00DF26A5">
        <w:rPr>
          <w:rFonts w:ascii="Times New Roman" w:hAnsi="Times New Roman" w:cs="Times New Roman"/>
          <w:b/>
          <w:bCs/>
          <w:color w:val="000000"/>
          <w:rPrChange w:id="1605" w:author="Chen Liao" w:date="2021-03-09T15:09:00Z">
            <w:rPr>
              <w:rFonts w:ascii="Times New Roman" w:hAnsi="Times New Roman" w:cs="Times New Roman"/>
              <w:b/>
              <w:bCs/>
              <w:color w:val="000000"/>
              <w:sz w:val="20"/>
              <w:szCs w:val="20"/>
            </w:rPr>
          </w:rPrChange>
        </w:rPr>
        <w:t xml:space="preserve"> </w:t>
      </w:r>
      <w:r w:rsidR="00402B3C" w:rsidRPr="00DF26A5">
        <w:rPr>
          <w:rFonts w:ascii="Times New Roman" w:hAnsi="Times New Roman" w:cs="Times New Roman"/>
          <w:color w:val="000000"/>
          <w:rPrChange w:id="1606" w:author="Chen Liao" w:date="2021-03-09T15:09:00Z">
            <w:rPr>
              <w:rFonts w:ascii="Times New Roman" w:hAnsi="Times New Roman" w:cs="Times New Roman"/>
              <w:color w:val="000000"/>
              <w:sz w:val="20"/>
              <w:szCs w:val="20"/>
            </w:rPr>
          </w:rPrChange>
        </w:rPr>
        <w:t xml:space="preserve">Training and testing accuracy in Random Forest regression models trained </w:t>
      </w:r>
      <w:r w:rsidR="000D5C41" w:rsidRPr="00DF26A5">
        <w:rPr>
          <w:rFonts w:ascii="Times New Roman" w:hAnsi="Times New Roman" w:cs="Times New Roman"/>
          <w:color w:val="000000"/>
          <w:rPrChange w:id="1607" w:author="Chen Liao" w:date="2021-03-09T15:09:00Z">
            <w:rPr>
              <w:rFonts w:ascii="Times New Roman" w:hAnsi="Times New Roman" w:cs="Times New Roman"/>
              <w:color w:val="000000"/>
              <w:sz w:val="20"/>
              <w:szCs w:val="20"/>
            </w:rPr>
          </w:rPrChange>
        </w:rPr>
        <w:t>on</w:t>
      </w:r>
      <w:r w:rsidR="00402B3C" w:rsidRPr="00DF26A5">
        <w:rPr>
          <w:rFonts w:ascii="Times New Roman" w:hAnsi="Times New Roman" w:cs="Times New Roman"/>
          <w:color w:val="000000"/>
          <w:rPrChange w:id="1608" w:author="Chen Liao" w:date="2021-03-09T15:09:00Z">
            <w:rPr>
              <w:rFonts w:ascii="Times New Roman" w:hAnsi="Times New Roman" w:cs="Times New Roman"/>
              <w:color w:val="000000"/>
              <w:sz w:val="20"/>
              <w:szCs w:val="20"/>
            </w:rPr>
          </w:rPrChange>
        </w:rPr>
        <w:t xml:space="preserve"> absolute abundance of bacterial species. Data in day 0 were removed from the analysis. </w:t>
      </w:r>
      <w:r w:rsidR="00A6335E" w:rsidRPr="00DF26A5">
        <w:rPr>
          <w:rFonts w:ascii="Times New Roman" w:hAnsi="Times New Roman" w:cs="Times New Roman"/>
          <w:b/>
          <w:bCs/>
          <w:color w:val="000000"/>
          <w:rPrChange w:id="1609" w:author="Chen Liao" w:date="2021-03-09T15:09:00Z">
            <w:rPr>
              <w:rFonts w:ascii="Times New Roman" w:hAnsi="Times New Roman" w:cs="Times New Roman"/>
              <w:b/>
              <w:bCs/>
              <w:color w:val="000000"/>
              <w:sz w:val="20"/>
              <w:szCs w:val="20"/>
            </w:rPr>
          </w:rPrChange>
        </w:rPr>
        <w:t>C</w:t>
      </w:r>
      <w:r w:rsidR="00A6335E" w:rsidRPr="00DF26A5">
        <w:rPr>
          <w:rFonts w:ascii="Times New Roman" w:hAnsi="Times New Roman" w:cs="Times New Roman"/>
          <w:color w:val="000000"/>
          <w:rPrChange w:id="1610" w:author="Chen Liao" w:date="2021-03-09T15:09:00Z">
            <w:rPr>
              <w:rFonts w:ascii="Times New Roman" w:hAnsi="Times New Roman" w:cs="Times New Roman"/>
              <w:color w:val="000000"/>
              <w:sz w:val="20"/>
              <w:szCs w:val="20"/>
            </w:rPr>
          </w:rPrChange>
        </w:rPr>
        <w:t>. Presence (threshold: 0.001%) and prevalence of bacterial species in baseline microbiota</w:t>
      </w:r>
      <w:r w:rsidR="0053388F" w:rsidRPr="00DF26A5">
        <w:rPr>
          <w:rFonts w:ascii="Times New Roman" w:hAnsi="Times New Roman" w:cs="Times New Roman"/>
          <w:color w:val="000000"/>
          <w:rPrChange w:id="1611" w:author="Chen Liao" w:date="2021-03-09T15:09:00Z">
            <w:rPr>
              <w:rFonts w:ascii="Times New Roman" w:hAnsi="Times New Roman" w:cs="Times New Roman"/>
              <w:color w:val="000000"/>
              <w:sz w:val="20"/>
              <w:szCs w:val="20"/>
            </w:rPr>
          </w:rPrChange>
        </w:rPr>
        <w:t xml:space="preserve"> across mice and vendors</w:t>
      </w:r>
      <w:r w:rsidR="00A6335E" w:rsidRPr="00DF26A5">
        <w:rPr>
          <w:rFonts w:ascii="Times New Roman" w:hAnsi="Times New Roman" w:cs="Times New Roman"/>
          <w:color w:val="000000"/>
          <w:rPrChange w:id="1612" w:author="Chen Liao" w:date="2021-03-09T15:09:00Z">
            <w:rPr>
              <w:rFonts w:ascii="Times New Roman" w:hAnsi="Times New Roman" w:cs="Times New Roman"/>
              <w:color w:val="000000"/>
              <w:sz w:val="20"/>
              <w:szCs w:val="20"/>
            </w:rPr>
          </w:rPrChange>
        </w:rPr>
        <w:t xml:space="preserve">. Species </w:t>
      </w:r>
      <w:r w:rsidR="00146999" w:rsidRPr="00DF26A5">
        <w:rPr>
          <w:rFonts w:ascii="Times New Roman" w:hAnsi="Times New Roman" w:cs="Times New Roman"/>
          <w:color w:val="000000"/>
          <w:rPrChange w:id="1613" w:author="Chen Liao" w:date="2021-03-09T15:09:00Z">
            <w:rPr>
              <w:rFonts w:ascii="Times New Roman" w:hAnsi="Times New Roman" w:cs="Times New Roman"/>
              <w:color w:val="000000"/>
              <w:sz w:val="20"/>
              <w:szCs w:val="20"/>
            </w:rPr>
          </w:rPrChange>
        </w:rPr>
        <w:t>absent</w:t>
      </w:r>
      <w:r w:rsidR="00A6335E" w:rsidRPr="00DF26A5">
        <w:rPr>
          <w:rFonts w:ascii="Times New Roman" w:hAnsi="Times New Roman" w:cs="Times New Roman"/>
          <w:color w:val="000000"/>
          <w:rPrChange w:id="1614" w:author="Chen Liao" w:date="2021-03-09T15:09:00Z">
            <w:rPr>
              <w:rFonts w:ascii="Times New Roman" w:hAnsi="Times New Roman" w:cs="Times New Roman"/>
              <w:color w:val="000000"/>
              <w:sz w:val="20"/>
              <w:szCs w:val="20"/>
            </w:rPr>
          </w:rPrChange>
        </w:rPr>
        <w:t xml:space="preserve"> in any mouse baseline sample were not shown. </w:t>
      </w:r>
      <w:r w:rsidR="00115540" w:rsidRPr="00DF26A5">
        <w:rPr>
          <w:rFonts w:ascii="Times New Roman" w:hAnsi="Times New Roman" w:cs="Times New Roman"/>
          <w:color w:val="000000"/>
          <w:rPrChange w:id="1615" w:author="Chen Liao" w:date="2021-03-09T15:09:00Z">
            <w:rPr>
              <w:rFonts w:ascii="Times New Roman" w:hAnsi="Times New Roman" w:cs="Times New Roman"/>
              <w:color w:val="000000"/>
              <w:sz w:val="20"/>
              <w:szCs w:val="20"/>
            </w:rPr>
          </w:rPrChange>
        </w:rPr>
        <w:t>In the bottom panel, t</w:t>
      </w:r>
      <w:r w:rsidR="00A6335E" w:rsidRPr="00DF26A5">
        <w:rPr>
          <w:rFonts w:ascii="Times New Roman" w:hAnsi="Times New Roman" w:cs="Times New Roman"/>
          <w:color w:val="000000"/>
          <w:rPrChange w:id="1616" w:author="Chen Liao" w:date="2021-03-09T15:09:00Z">
            <w:rPr>
              <w:rFonts w:ascii="Times New Roman" w:hAnsi="Times New Roman" w:cs="Times New Roman"/>
              <w:color w:val="000000"/>
              <w:sz w:val="20"/>
              <w:szCs w:val="20"/>
            </w:rPr>
          </w:rPrChange>
        </w:rPr>
        <w:t xml:space="preserve">he prevalence </w:t>
      </w:r>
      <w:r w:rsidR="00146999" w:rsidRPr="00DF26A5">
        <w:rPr>
          <w:rFonts w:ascii="Times New Roman" w:hAnsi="Times New Roman" w:cs="Times New Roman"/>
          <w:color w:val="000000"/>
          <w:rPrChange w:id="1617" w:author="Chen Liao" w:date="2021-03-09T15:09:00Z">
            <w:rPr>
              <w:rFonts w:ascii="Times New Roman" w:hAnsi="Times New Roman" w:cs="Times New Roman"/>
              <w:color w:val="000000"/>
              <w:sz w:val="20"/>
              <w:szCs w:val="20"/>
            </w:rPr>
          </w:rPrChange>
        </w:rPr>
        <w:t>score of a species</w:t>
      </w:r>
      <w:r w:rsidR="00A6335E" w:rsidRPr="00DF26A5">
        <w:rPr>
          <w:rFonts w:ascii="Times New Roman" w:hAnsi="Times New Roman" w:cs="Times New Roman"/>
          <w:color w:val="000000"/>
          <w:rPrChange w:id="1618" w:author="Chen Liao" w:date="2021-03-09T15:09:00Z">
            <w:rPr>
              <w:rFonts w:ascii="Times New Roman" w:hAnsi="Times New Roman" w:cs="Times New Roman"/>
              <w:color w:val="000000"/>
              <w:sz w:val="20"/>
              <w:szCs w:val="20"/>
            </w:rPr>
          </w:rPrChange>
        </w:rPr>
        <w:t xml:space="preserve"> </w:t>
      </w:r>
      <w:r w:rsidR="00146999" w:rsidRPr="00DF26A5">
        <w:rPr>
          <w:rFonts w:ascii="Times New Roman" w:hAnsi="Times New Roman" w:cs="Times New Roman"/>
          <w:color w:val="000000"/>
          <w:rPrChange w:id="1619" w:author="Chen Liao" w:date="2021-03-09T15:09:00Z">
            <w:rPr>
              <w:rFonts w:ascii="Times New Roman" w:hAnsi="Times New Roman" w:cs="Times New Roman"/>
              <w:color w:val="000000"/>
              <w:sz w:val="20"/>
              <w:szCs w:val="20"/>
            </w:rPr>
          </w:rPrChange>
        </w:rPr>
        <w:t>across mice</w:t>
      </w:r>
      <w:r w:rsidR="00115540" w:rsidRPr="00DF26A5">
        <w:rPr>
          <w:rFonts w:ascii="Times New Roman" w:hAnsi="Times New Roman" w:cs="Times New Roman"/>
          <w:color w:val="000000"/>
          <w:rPrChange w:id="1620" w:author="Chen Liao" w:date="2021-03-09T15:09:00Z">
            <w:rPr>
              <w:rFonts w:ascii="Times New Roman" w:hAnsi="Times New Roman" w:cs="Times New Roman"/>
              <w:color w:val="000000"/>
              <w:sz w:val="20"/>
              <w:szCs w:val="20"/>
            </w:rPr>
          </w:rPrChange>
        </w:rPr>
        <w:t xml:space="preserve"> (solid line)</w:t>
      </w:r>
      <w:r w:rsidR="00146999" w:rsidRPr="00DF26A5">
        <w:rPr>
          <w:rFonts w:ascii="Times New Roman" w:hAnsi="Times New Roman" w:cs="Times New Roman"/>
          <w:color w:val="000000"/>
          <w:rPrChange w:id="1621" w:author="Chen Liao" w:date="2021-03-09T15:09:00Z">
            <w:rPr>
              <w:rFonts w:ascii="Times New Roman" w:hAnsi="Times New Roman" w:cs="Times New Roman"/>
              <w:color w:val="000000"/>
              <w:sz w:val="20"/>
              <w:szCs w:val="20"/>
            </w:rPr>
          </w:rPrChange>
        </w:rPr>
        <w:t xml:space="preserve"> was</w:t>
      </w:r>
      <w:r w:rsidR="00A6335E" w:rsidRPr="00DF26A5">
        <w:rPr>
          <w:rFonts w:ascii="Times New Roman" w:hAnsi="Times New Roman" w:cs="Times New Roman"/>
          <w:color w:val="000000"/>
          <w:rPrChange w:id="1622" w:author="Chen Liao" w:date="2021-03-09T15:09:00Z">
            <w:rPr>
              <w:rFonts w:ascii="Times New Roman" w:hAnsi="Times New Roman" w:cs="Times New Roman"/>
              <w:color w:val="000000"/>
              <w:sz w:val="20"/>
              <w:szCs w:val="20"/>
            </w:rPr>
          </w:rPrChange>
        </w:rPr>
        <w:t xml:space="preserve"> defined as the fraction of mice that contains this species in their baseline microbiota and </w:t>
      </w:r>
      <w:r w:rsidR="00146999" w:rsidRPr="00DF26A5">
        <w:rPr>
          <w:rFonts w:ascii="Times New Roman" w:hAnsi="Times New Roman" w:cs="Times New Roman"/>
          <w:color w:val="000000"/>
          <w:rPrChange w:id="1623" w:author="Chen Liao" w:date="2021-03-09T15:09:00Z">
            <w:rPr>
              <w:rFonts w:ascii="Times New Roman" w:hAnsi="Times New Roman" w:cs="Times New Roman"/>
              <w:color w:val="000000"/>
              <w:sz w:val="20"/>
              <w:szCs w:val="20"/>
            </w:rPr>
          </w:rPrChange>
        </w:rPr>
        <w:t>that across vendors</w:t>
      </w:r>
      <w:r w:rsidR="00115540" w:rsidRPr="00DF26A5">
        <w:rPr>
          <w:rFonts w:ascii="Times New Roman" w:hAnsi="Times New Roman" w:cs="Times New Roman"/>
          <w:color w:val="000000"/>
          <w:rPrChange w:id="1624" w:author="Chen Liao" w:date="2021-03-09T15:09:00Z">
            <w:rPr>
              <w:rFonts w:ascii="Times New Roman" w:hAnsi="Times New Roman" w:cs="Times New Roman"/>
              <w:color w:val="000000"/>
              <w:sz w:val="20"/>
              <w:szCs w:val="20"/>
            </w:rPr>
          </w:rPrChange>
        </w:rPr>
        <w:t xml:space="preserve"> (dashed lin</w:t>
      </w:r>
      <w:r w:rsidR="005352E0" w:rsidRPr="00DF26A5">
        <w:rPr>
          <w:rFonts w:ascii="Times New Roman" w:hAnsi="Times New Roman" w:cs="Times New Roman"/>
          <w:color w:val="000000"/>
          <w:rPrChange w:id="1625" w:author="Chen Liao" w:date="2021-03-09T15:09:00Z">
            <w:rPr>
              <w:rFonts w:ascii="Times New Roman" w:hAnsi="Times New Roman" w:cs="Times New Roman"/>
              <w:color w:val="000000"/>
              <w:sz w:val="20"/>
              <w:szCs w:val="20"/>
            </w:rPr>
          </w:rPrChange>
        </w:rPr>
        <w:t>e)</w:t>
      </w:r>
      <w:r w:rsidR="00146999" w:rsidRPr="00DF26A5">
        <w:rPr>
          <w:rFonts w:ascii="Times New Roman" w:hAnsi="Times New Roman" w:cs="Times New Roman"/>
          <w:color w:val="000000"/>
          <w:rPrChange w:id="1626" w:author="Chen Liao" w:date="2021-03-09T15:09:00Z">
            <w:rPr>
              <w:rFonts w:ascii="Times New Roman" w:hAnsi="Times New Roman" w:cs="Times New Roman"/>
              <w:color w:val="000000"/>
              <w:sz w:val="20"/>
              <w:szCs w:val="20"/>
            </w:rPr>
          </w:rPrChange>
        </w:rPr>
        <w:t xml:space="preserve"> was </w:t>
      </w:r>
      <w:r w:rsidR="00A6335E" w:rsidRPr="00DF26A5">
        <w:rPr>
          <w:rFonts w:ascii="Times New Roman" w:hAnsi="Times New Roman" w:cs="Times New Roman"/>
          <w:color w:val="000000"/>
          <w:rPrChange w:id="1627" w:author="Chen Liao" w:date="2021-03-09T15:09:00Z">
            <w:rPr>
              <w:rFonts w:ascii="Times New Roman" w:hAnsi="Times New Roman" w:cs="Times New Roman"/>
              <w:color w:val="000000"/>
              <w:sz w:val="20"/>
              <w:szCs w:val="20"/>
            </w:rPr>
          </w:rPrChange>
        </w:rPr>
        <w:t xml:space="preserve">the fraction of vendors </w:t>
      </w:r>
      <w:r w:rsidR="00146999" w:rsidRPr="00DF26A5">
        <w:rPr>
          <w:rFonts w:ascii="Times New Roman" w:hAnsi="Times New Roman" w:cs="Times New Roman"/>
          <w:color w:val="000000"/>
          <w:rPrChange w:id="1628" w:author="Chen Liao" w:date="2021-03-09T15:09:00Z">
            <w:rPr>
              <w:rFonts w:ascii="Times New Roman" w:hAnsi="Times New Roman" w:cs="Times New Roman"/>
              <w:color w:val="000000"/>
              <w:sz w:val="20"/>
              <w:szCs w:val="20"/>
            </w:rPr>
          </w:rPrChange>
        </w:rPr>
        <w:t>whose mice all</w:t>
      </w:r>
      <w:r w:rsidR="00A6335E" w:rsidRPr="00DF26A5">
        <w:rPr>
          <w:rFonts w:ascii="Times New Roman" w:hAnsi="Times New Roman" w:cs="Times New Roman"/>
          <w:color w:val="000000"/>
          <w:rPrChange w:id="1629" w:author="Chen Liao" w:date="2021-03-09T15:09:00Z">
            <w:rPr>
              <w:rFonts w:ascii="Times New Roman" w:hAnsi="Times New Roman" w:cs="Times New Roman"/>
              <w:color w:val="000000"/>
              <w:sz w:val="20"/>
              <w:szCs w:val="20"/>
            </w:rPr>
          </w:rPrChange>
        </w:rPr>
        <w:t xml:space="preserve"> contain this species</w:t>
      </w:r>
      <w:r w:rsidR="00146999" w:rsidRPr="00DF26A5">
        <w:rPr>
          <w:rFonts w:ascii="Times New Roman" w:hAnsi="Times New Roman" w:cs="Times New Roman"/>
          <w:color w:val="000000"/>
          <w:rPrChange w:id="1630" w:author="Chen Liao" w:date="2021-03-09T15:09:00Z">
            <w:rPr>
              <w:rFonts w:ascii="Times New Roman" w:hAnsi="Times New Roman" w:cs="Times New Roman"/>
              <w:color w:val="000000"/>
              <w:sz w:val="20"/>
              <w:szCs w:val="20"/>
            </w:rPr>
          </w:rPrChange>
        </w:rPr>
        <w:t xml:space="preserve">. </w:t>
      </w:r>
      <w:r w:rsidR="00A6335E" w:rsidRPr="00DF26A5">
        <w:rPr>
          <w:rFonts w:ascii="Times New Roman" w:hAnsi="Times New Roman" w:cs="Times New Roman"/>
          <w:b/>
          <w:bCs/>
          <w:color w:val="000000"/>
          <w:rPrChange w:id="1631" w:author="Chen Liao" w:date="2021-03-09T15:09:00Z">
            <w:rPr>
              <w:rFonts w:ascii="Times New Roman" w:hAnsi="Times New Roman" w:cs="Times New Roman"/>
              <w:b/>
              <w:bCs/>
              <w:color w:val="000000"/>
              <w:sz w:val="20"/>
              <w:szCs w:val="20"/>
            </w:rPr>
          </w:rPrChange>
        </w:rPr>
        <w:t>D</w:t>
      </w:r>
      <w:r w:rsidR="00A6335E" w:rsidRPr="00DF26A5">
        <w:rPr>
          <w:rFonts w:ascii="Times New Roman" w:hAnsi="Times New Roman" w:cs="Times New Roman"/>
          <w:color w:val="000000"/>
          <w:rPrChange w:id="1632" w:author="Chen Liao" w:date="2021-03-09T15:09:00Z">
            <w:rPr>
              <w:rFonts w:ascii="Times New Roman" w:hAnsi="Times New Roman" w:cs="Times New Roman"/>
              <w:color w:val="000000"/>
              <w:sz w:val="20"/>
              <w:szCs w:val="20"/>
            </w:rPr>
          </w:rPrChange>
        </w:rPr>
        <w:t>. Receiver operating characteristic (ROC) curve analysis of the similarity between training and testing dataset</w:t>
      </w:r>
      <w:r w:rsidR="000D5C41" w:rsidRPr="00DF26A5">
        <w:rPr>
          <w:rFonts w:ascii="Times New Roman" w:hAnsi="Times New Roman" w:cs="Times New Roman"/>
          <w:color w:val="000000"/>
          <w:rPrChange w:id="1633" w:author="Chen Liao" w:date="2021-03-09T15:09:00Z">
            <w:rPr>
              <w:rFonts w:ascii="Times New Roman" w:hAnsi="Times New Roman" w:cs="Times New Roman"/>
              <w:color w:val="000000"/>
              <w:sz w:val="20"/>
              <w:szCs w:val="20"/>
            </w:rPr>
          </w:rPrChange>
        </w:rPr>
        <w:t>s</w:t>
      </w:r>
      <w:r w:rsidR="00A6335E" w:rsidRPr="00DF26A5">
        <w:rPr>
          <w:rFonts w:ascii="Times New Roman" w:hAnsi="Times New Roman" w:cs="Times New Roman"/>
          <w:color w:val="000000"/>
          <w:rPrChange w:id="1634" w:author="Chen Liao" w:date="2021-03-09T15:09:00Z">
            <w:rPr>
              <w:rFonts w:ascii="Times New Roman" w:hAnsi="Times New Roman" w:cs="Times New Roman"/>
              <w:color w:val="000000"/>
              <w:sz w:val="20"/>
              <w:szCs w:val="20"/>
            </w:rPr>
          </w:rPrChange>
        </w:rPr>
        <w:t>.</w:t>
      </w:r>
      <w:r w:rsidR="005C1A29" w:rsidRPr="00DF26A5">
        <w:rPr>
          <w:rFonts w:ascii="Times New Roman" w:hAnsi="Times New Roman" w:cs="Times New Roman"/>
          <w:color w:val="000000"/>
          <w:rPrChange w:id="1635" w:author="Chen Liao" w:date="2021-03-09T15:09:00Z">
            <w:rPr>
              <w:rFonts w:ascii="Times New Roman" w:hAnsi="Times New Roman" w:cs="Times New Roman"/>
              <w:color w:val="000000"/>
              <w:sz w:val="20"/>
              <w:szCs w:val="20"/>
            </w:rPr>
          </w:rPrChange>
        </w:rPr>
        <w:t xml:space="preserve"> A </w:t>
      </w:r>
      <w:r w:rsidR="00017D3A" w:rsidRPr="00DF26A5">
        <w:rPr>
          <w:rFonts w:ascii="Times New Roman" w:hAnsi="Times New Roman" w:cs="Times New Roman"/>
          <w:color w:val="000000"/>
          <w:rPrChange w:id="1636" w:author="Chen Liao" w:date="2021-03-09T15:09:00Z">
            <w:rPr>
              <w:rFonts w:ascii="Times New Roman" w:hAnsi="Times New Roman" w:cs="Times New Roman"/>
              <w:color w:val="000000"/>
              <w:sz w:val="20"/>
              <w:szCs w:val="20"/>
            </w:rPr>
          </w:rPrChange>
        </w:rPr>
        <w:t>R</w:t>
      </w:r>
      <w:r w:rsidR="005C1A29" w:rsidRPr="00DF26A5">
        <w:rPr>
          <w:rFonts w:ascii="Times New Roman" w:hAnsi="Times New Roman" w:cs="Times New Roman"/>
          <w:color w:val="000000"/>
          <w:rPrChange w:id="1637" w:author="Chen Liao" w:date="2021-03-09T15:09:00Z">
            <w:rPr>
              <w:rFonts w:ascii="Times New Roman" w:hAnsi="Times New Roman" w:cs="Times New Roman"/>
              <w:color w:val="000000"/>
              <w:sz w:val="20"/>
              <w:szCs w:val="20"/>
            </w:rPr>
          </w:rPrChange>
        </w:rPr>
        <w:t xml:space="preserve">andom </w:t>
      </w:r>
      <w:r w:rsidR="00017D3A" w:rsidRPr="00DF26A5">
        <w:rPr>
          <w:rFonts w:ascii="Times New Roman" w:hAnsi="Times New Roman" w:cs="Times New Roman"/>
          <w:color w:val="000000"/>
          <w:rPrChange w:id="1638" w:author="Chen Liao" w:date="2021-03-09T15:09:00Z">
            <w:rPr>
              <w:rFonts w:ascii="Times New Roman" w:hAnsi="Times New Roman" w:cs="Times New Roman"/>
              <w:color w:val="000000"/>
              <w:sz w:val="20"/>
              <w:szCs w:val="20"/>
            </w:rPr>
          </w:rPrChange>
        </w:rPr>
        <w:t>F</w:t>
      </w:r>
      <w:r w:rsidR="005C1A29" w:rsidRPr="00DF26A5">
        <w:rPr>
          <w:rFonts w:ascii="Times New Roman" w:hAnsi="Times New Roman" w:cs="Times New Roman"/>
          <w:color w:val="000000"/>
          <w:rPrChange w:id="1639" w:author="Chen Liao" w:date="2021-03-09T15:09:00Z">
            <w:rPr>
              <w:rFonts w:ascii="Times New Roman" w:hAnsi="Times New Roman" w:cs="Times New Roman"/>
              <w:color w:val="000000"/>
              <w:sz w:val="20"/>
              <w:szCs w:val="20"/>
            </w:rPr>
          </w:rPrChange>
        </w:rPr>
        <w:t>orest classifie</w:t>
      </w:r>
      <w:r w:rsidR="00E041D2" w:rsidRPr="00DF26A5">
        <w:rPr>
          <w:rFonts w:ascii="Times New Roman" w:hAnsi="Times New Roman" w:cs="Times New Roman"/>
          <w:color w:val="000000"/>
          <w:rPrChange w:id="1640" w:author="Chen Liao" w:date="2021-03-09T15:09:00Z">
            <w:rPr>
              <w:rFonts w:ascii="Times New Roman" w:hAnsi="Times New Roman" w:cs="Times New Roman"/>
              <w:color w:val="000000"/>
              <w:sz w:val="20"/>
              <w:szCs w:val="20"/>
            </w:rPr>
          </w:rPrChange>
        </w:rPr>
        <w:t>r</w:t>
      </w:r>
      <w:r w:rsidR="005C1A29" w:rsidRPr="00DF26A5">
        <w:rPr>
          <w:rFonts w:ascii="Times New Roman" w:hAnsi="Times New Roman" w:cs="Times New Roman"/>
          <w:color w:val="000000"/>
          <w:rPrChange w:id="1641" w:author="Chen Liao" w:date="2021-03-09T15:09:00Z">
            <w:rPr>
              <w:rFonts w:ascii="Times New Roman" w:hAnsi="Times New Roman" w:cs="Times New Roman"/>
              <w:color w:val="000000"/>
              <w:sz w:val="20"/>
              <w:szCs w:val="20"/>
            </w:rPr>
          </w:rPrChange>
        </w:rPr>
        <w:t xml:space="preserve"> trained to discriminate the two datasets outputs area under the </w:t>
      </w:r>
      <w:r w:rsidR="00B90EA2" w:rsidRPr="00DF26A5">
        <w:rPr>
          <w:rFonts w:ascii="Times New Roman" w:hAnsi="Times New Roman" w:cs="Times New Roman"/>
          <w:color w:val="000000"/>
          <w:rPrChange w:id="1642" w:author="Chen Liao" w:date="2021-03-09T15:09:00Z">
            <w:rPr>
              <w:rFonts w:ascii="Times New Roman" w:hAnsi="Times New Roman" w:cs="Times New Roman"/>
              <w:color w:val="000000"/>
              <w:sz w:val="20"/>
              <w:szCs w:val="20"/>
            </w:rPr>
          </w:rPrChange>
        </w:rPr>
        <w:t xml:space="preserve">ROC </w:t>
      </w:r>
      <w:r w:rsidR="005C1A29" w:rsidRPr="00DF26A5">
        <w:rPr>
          <w:rFonts w:ascii="Times New Roman" w:hAnsi="Times New Roman" w:cs="Times New Roman"/>
          <w:color w:val="000000"/>
          <w:rPrChange w:id="1643" w:author="Chen Liao" w:date="2021-03-09T15:09:00Z">
            <w:rPr>
              <w:rFonts w:ascii="Times New Roman" w:hAnsi="Times New Roman" w:cs="Times New Roman"/>
              <w:color w:val="000000"/>
              <w:sz w:val="20"/>
              <w:szCs w:val="20"/>
            </w:rPr>
          </w:rPrChange>
        </w:rPr>
        <w:t>curve (</w:t>
      </w:r>
      <w:proofErr w:type="spellStart"/>
      <w:r w:rsidR="005C1A29" w:rsidRPr="00DF26A5">
        <w:rPr>
          <w:rFonts w:ascii="Times New Roman" w:hAnsi="Times New Roman" w:cs="Times New Roman"/>
          <w:color w:val="000000"/>
          <w:rPrChange w:id="1644" w:author="Chen Liao" w:date="2021-03-09T15:09:00Z">
            <w:rPr>
              <w:rFonts w:ascii="Times New Roman" w:hAnsi="Times New Roman" w:cs="Times New Roman"/>
              <w:color w:val="000000"/>
              <w:sz w:val="20"/>
              <w:szCs w:val="20"/>
            </w:rPr>
          </w:rPrChange>
        </w:rPr>
        <w:t>auc</w:t>
      </w:r>
      <w:proofErr w:type="spellEnd"/>
      <w:r w:rsidR="005C1A29" w:rsidRPr="00DF26A5">
        <w:rPr>
          <w:rFonts w:ascii="Times New Roman" w:hAnsi="Times New Roman" w:cs="Times New Roman"/>
          <w:color w:val="000000"/>
          <w:rPrChange w:id="1645" w:author="Chen Liao" w:date="2021-03-09T15:09:00Z">
            <w:rPr>
              <w:rFonts w:ascii="Times New Roman" w:hAnsi="Times New Roman" w:cs="Times New Roman"/>
              <w:color w:val="000000"/>
              <w:sz w:val="20"/>
              <w:szCs w:val="20"/>
            </w:rPr>
          </w:rPrChange>
        </w:rPr>
        <w:t xml:space="preserve">) as a </w:t>
      </w:r>
      <w:r w:rsidR="009702EE" w:rsidRPr="00DF26A5">
        <w:rPr>
          <w:rFonts w:ascii="Times New Roman" w:hAnsi="Times New Roman" w:cs="Times New Roman"/>
          <w:color w:val="000000"/>
          <w:rPrChange w:id="1646" w:author="Chen Liao" w:date="2021-03-09T15:09:00Z">
            <w:rPr>
              <w:rFonts w:ascii="Times New Roman" w:hAnsi="Times New Roman" w:cs="Times New Roman"/>
              <w:color w:val="000000"/>
              <w:sz w:val="20"/>
              <w:szCs w:val="20"/>
            </w:rPr>
          </w:rPrChange>
        </w:rPr>
        <w:t>similarity</w:t>
      </w:r>
      <w:r w:rsidR="005C1A29" w:rsidRPr="00DF26A5">
        <w:rPr>
          <w:rFonts w:ascii="Times New Roman" w:hAnsi="Times New Roman" w:cs="Times New Roman"/>
          <w:color w:val="000000"/>
          <w:rPrChange w:id="1647" w:author="Chen Liao" w:date="2021-03-09T15:09:00Z">
            <w:rPr>
              <w:rFonts w:ascii="Times New Roman" w:hAnsi="Times New Roman" w:cs="Times New Roman"/>
              <w:color w:val="000000"/>
              <w:sz w:val="20"/>
              <w:szCs w:val="20"/>
            </w:rPr>
          </w:rPrChange>
        </w:rPr>
        <w:t xml:space="preserve"> score</w:t>
      </w:r>
      <w:r w:rsidR="00E041D2" w:rsidRPr="00DF26A5">
        <w:rPr>
          <w:rFonts w:ascii="Times New Roman" w:hAnsi="Times New Roman" w:cs="Times New Roman"/>
          <w:color w:val="000000"/>
          <w:rPrChange w:id="1648" w:author="Chen Liao" w:date="2021-03-09T15:09:00Z">
            <w:rPr>
              <w:rFonts w:ascii="Times New Roman" w:hAnsi="Times New Roman" w:cs="Times New Roman"/>
              <w:color w:val="000000"/>
              <w:sz w:val="20"/>
              <w:szCs w:val="20"/>
            </w:rPr>
          </w:rPrChange>
        </w:rPr>
        <w:t xml:space="preserve"> (see Methods for details)</w:t>
      </w:r>
      <w:r w:rsidR="005C1A29" w:rsidRPr="00DF26A5">
        <w:rPr>
          <w:rFonts w:ascii="Times New Roman" w:hAnsi="Times New Roman" w:cs="Times New Roman"/>
          <w:color w:val="000000"/>
          <w:rPrChange w:id="1649" w:author="Chen Liao" w:date="2021-03-09T15:09:00Z">
            <w:rPr>
              <w:rFonts w:ascii="Times New Roman" w:hAnsi="Times New Roman" w:cs="Times New Roman"/>
              <w:color w:val="000000"/>
              <w:sz w:val="20"/>
              <w:szCs w:val="20"/>
            </w:rPr>
          </w:rPrChange>
        </w:rPr>
        <w:t>.</w:t>
      </w:r>
    </w:p>
    <w:p w14:paraId="56E65313" w14:textId="77777777" w:rsidR="00A83394" w:rsidRPr="00DF26A5" w:rsidRDefault="00A83394" w:rsidP="002E43AE">
      <w:pPr>
        <w:jc w:val="both"/>
        <w:rPr>
          <w:rFonts w:ascii="Times New Roman" w:hAnsi="Times New Roman" w:cs="Times New Roman"/>
          <w:color w:val="000000"/>
          <w:rPrChange w:id="1650" w:author="Chen Liao" w:date="2021-03-09T15:09:00Z">
            <w:rPr>
              <w:rFonts w:ascii="Times New Roman" w:hAnsi="Times New Roman" w:cs="Times New Roman"/>
              <w:color w:val="000000"/>
              <w:sz w:val="20"/>
              <w:szCs w:val="20"/>
            </w:rPr>
          </w:rPrChange>
        </w:rPr>
      </w:pPr>
    </w:p>
    <w:p w14:paraId="7A60DD6C" w14:textId="77777777" w:rsidR="00A83394" w:rsidRPr="00DF26A5" w:rsidRDefault="00A83394">
      <w:pPr>
        <w:jc w:val="both"/>
        <w:rPr>
          <w:rFonts w:ascii="Times New Roman" w:hAnsi="Times New Roman" w:cs="Times New Roman"/>
          <w:color w:val="000000"/>
          <w:rPrChange w:id="1651" w:author="Chen Liao" w:date="2021-03-09T15:09:00Z">
            <w:rPr>
              <w:rFonts w:ascii="Times New Roman" w:hAnsi="Times New Roman" w:cs="Times New Roman"/>
              <w:color w:val="000000"/>
              <w:sz w:val="20"/>
              <w:szCs w:val="20"/>
            </w:rPr>
          </w:rPrChange>
        </w:rPr>
        <w:pPrChange w:id="1652" w:author="Chen Liao" w:date="2021-03-09T15:09:00Z">
          <w:pPr/>
        </w:pPrChange>
      </w:pPr>
      <w:r w:rsidRPr="00DF26A5">
        <w:rPr>
          <w:rFonts w:ascii="Times New Roman" w:hAnsi="Times New Roman" w:cs="Times New Roman"/>
          <w:color w:val="000000"/>
          <w:rPrChange w:id="1653" w:author="Chen Liao" w:date="2021-03-09T15:09:00Z">
            <w:rPr>
              <w:rFonts w:ascii="Times New Roman" w:hAnsi="Times New Roman" w:cs="Times New Roman"/>
              <w:color w:val="000000"/>
              <w:sz w:val="20"/>
              <w:szCs w:val="20"/>
            </w:rPr>
          </w:rPrChange>
        </w:rPr>
        <w:lastRenderedPageBreak/>
        <w:br w:type="page"/>
      </w:r>
    </w:p>
    <w:p w14:paraId="4D259EA9" w14:textId="2603CA40" w:rsidR="00A83394" w:rsidRPr="00DF26A5" w:rsidRDefault="00A83394">
      <w:pPr>
        <w:jc w:val="both"/>
        <w:rPr>
          <w:rFonts w:ascii="Times New Roman" w:hAnsi="Times New Roman" w:cs="Times New Roman"/>
          <w:b/>
          <w:bCs/>
          <w:rPrChange w:id="1654" w:author="Chen Liao" w:date="2021-03-09T15:09:00Z">
            <w:rPr>
              <w:rFonts w:ascii="Times New Roman" w:hAnsi="Times New Roman" w:cs="Times New Roman"/>
              <w:b/>
              <w:bCs/>
              <w:sz w:val="22"/>
            </w:rPr>
          </w:rPrChange>
        </w:rPr>
        <w:pPrChange w:id="1655" w:author="Chen Liao" w:date="2021-03-09T15:09:00Z">
          <w:pPr/>
        </w:pPrChange>
      </w:pPr>
      <w:r w:rsidRPr="00DF26A5">
        <w:rPr>
          <w:rFonts w:ascii="Times New Roman" w:hAnsi="Times New Roman" w:cs="Times New Roman"/>
          <w:b/>
          <w:bCs/>
          <w:rPrChange w:id="1656" w:author="Chen Liao" w:date="2021-03-09T15:09:00Z">
            <w:rPr>
              <w:rFonts w:ascii="Times New Roman" w:hAnsi="Times New Roman" w:cs="Times New Roman"/>
              <w:b/>
              <w:bCs/>
              <w:sz w:val="22"/>
            </w:rPr>
          </w:rPrChange>
        </w:rPr>
        <w:lastRenderedPageBreak/>
        <w:t>Discussion</w:t>
      </w:r>
    </w:p>
    <w:p w14:paraId="7A72D0D7" w14:textId="77777777" w:rsidR="00A83394" w:rsidRPr="00DF26A5" w:rsidRDefault="00A83394">
      <w:pPr>
        <w:jc w:val="both"/>
        <w:rPr>
          <w:rFonts w:ascii="Times New Roman" w:hAnsi="Times New Roman" w:cs="Times New Roman"/>
          <w:b/>
          <w:bCs/>
          <w:rPrChange w:id="1657" w:author="Chen Liao" w:date="2021-03-09T15:09:00Z">
            <w:rPr>
              <w:rFonts w:ascii="Times New Roman" w:hAnsi="Times New Roman" w:cs="Times New Roman"/>
              <w:b/>
              <w:bCs/>
              <w:sz w:val="22"/>
            </w:rPr>
          </w:rPrChange>
        </w:rPr>
        <w:pPrChange w:id="1658" w:author="Chen Liao" w:date="2021-03-09T15:09:00Z">
          <w:pPr/>
        </w:pPrChange>
      </w:pPr>
    </w:p>
    <w:p w14:paraId="711B6614" w14:textId="69061AA0" w:rsidR="00A83394" w:rsidRPr="00DF26A5" w:rsidRDefault="00A83394" w:rsidP="00203483">
      <w:pPr>
        <w:jc w:val="both"/>
        <w:rPr>
          <w:rFonts w:ascii="Times New Roman" w:hAnsi="Times New Roman" w:cs="Times New Roman" w:hint="eastAsia"/>
          <w:color w:val="131413"/>
          <w:rPrChange w:id="1659" w:author="Chen Liao" w:date="2021-03-09T15:09:00Z">
            <w:rPr>
              <w:rFonts w:ascii="PsbhxkAdvTT86d47313" w:hAnsi="PsbhxkAdvTT86d47313" w:hint="eastAsia"/>
              <w:color w:val="131413"/>
            </w:rPr>
          </w:rPrChange>
        </w:rPr>
      </w:pPr>
      <w:r w:rsidRPr="00203483">
        <w:rPr>
          <w:rFonts w:ascii="Times New Roman" w:hAnsi="Times New Roman" w:cs="Times New Roman"/>
        </w:rPr>
        <w:t>In the</w:t>
      </w:r>
      <w:r w:rsidRPr="004D26A3">
        <w:rPr>
          <w:rFonts w:ascii="Times New Roman" w:hAnsi="Times New Roman" w:cs="Times New Roman"/>
        </w:rPr>
        <w:t xml:space="preserve"> present study, we characterized the </w:t>
      </w:r>
      <w:r w:rsidRPr="002E43AE">
        <w:rPr>
          <w:rFonts w:ascii="Times New Roman" w:hAnsi="Times New Roman" w:cs="Times New Roman"/>
          <w:shd w:val="clear" w:color="auto" w:fill="FFFFFF"/>
        </w:rPr>
        <w:t xml:space="preserve">dynamical and individualized response of gut microbiota </w:t>
      </w:r>
      <w:r w:rsidRPr="003B3D31">
        <w:rPr>
          <w:rFonts w:ascii="Times New Roman" w:hAnsi="Times New Roman" w:cs="Times New Roman"/>
          <w:shd w:val="clear" w:color="auto" w:fill="FFFFFF"/>
        </w:rPr>
        <w:t xml:space="preserve">following </w:t>
      </w:r>
      <w:r w:rsidRPr="00596CB1">
        <w:rPr>
          <w:rFonts w:ascii="Times New Roman" w:hAnsi="Times New Roman" w:cs="Times New Roman"/>
          <w:shd w:val="clear" w:color="auto" w:fill="FFFFFF"/>
        </w:rPr>
        <w:t>interventions of inulin and res</w:t>
      </w:r>
      <w:r w:rsidRPr="00E84517">
        <w:rPr>
          <w:rFonts w:ascii="Times New Roman" w:hAnsi="Times New Roman" w:cs="Times New Roman"/>
          <w:shd w:val="clear" w:color="auto" w:fill="FFFFFF"/>
        </w:rPr>
        <w:t xml:space="preserve">istant starch for </w:t>
      </w:r>
      <w:r w:rsidR="00763D54" w:rsidRPr="00CA756F">
        <w:rPr>
          <w:rFonts w:ascii="Times New Roman" w:hAnsi="Times New Roman" w:cs="Times New Roman"/>
          <w:shd w:val="clear" w:color="auto" w:fill="FFFFFF"/>
        </w:rPr>
        <w:t xml:space="preserve">31 </w:t>
      </w:r>
      <w:r w:rsidR="00763D54" w:rsidRPr="00DF26A5">
        <w:rPr>
          <w:rFonts w:ascii="Times New Roman" w:hAnsi="Times New Roman" w:cs="Times New Roman"/>
          <w:shd w:val="clear" w:color="auto" w:fill="FFFFFF"/>
        </w:rPr>
        <w:t>days</w:t>
      </w:r>
      <w:r w:rsidRPr="00203483">
        <w:rPr>
          <w:rFonts w:ascii="Times New Roman" w:hAnsi="Times New Roman" w:cs="Times New Roman"/>
          <w:shd w:val="clear" w:color="auto" w:fill="FFFFFF"/>
        </w:rPr>
        <w:t xml:space="preserve">. This study revealed that substantial while </w:t>
      </w:r>
      <w:r w:rsidR="008578B2" w:rsidRPr="004D26A3">
        <w:rPr>
          <w:rFonts w:ascii="Times New Roman" w:hAnsi="Times New Roman" w:cs="Times New Roman"/>
          <w:shd w:val="clear" w:color="auto" w:fill="FFFFFF"/>
        </w:rPr>
        <w:t>baseline-dependen</w:t>
      </w:r>
      <w:r w:rsidR="008578B2" w:rsidRPr="002E43AE">
        <w:rPr>
          <w:rFonts w:ascii="Times New Roman" w:hAnsi="Times New Roman" w:cs="Times New Roman"/>
          <w:shd w:val="clear" w:color="auto" w:fill="FFFFFF"/>
        </w:rPr>
        <w:t>t</w:t>
      </w:r>
      <w:r w:rsidRPr="003B3D31">
        <w:rPr>
          <w:rFonts w:ascii="Times New Roman" w:hAnsi="Times New Roman" w:cs="Times New Roman"/>
          <w:shd w:val="clear" w:color="auto" w:fill="FFFFFF"/>
        </w:rPr>
        <w:t xml:space="preserve"> </w:t>
      </w:r>
      <w:r w:rsidR="008578B2" w:rsidRPr="00596CB1">
        <w:rPr>
          <w:rFonts w:ascii="Times New Roman" w:hAnsi="Times New Roman" w:cs="Times New Roman"/>
          <w:shd w:val="clear" w:color="auto" w:fill="FFFFFF"/>
        </w:rPr>
        <w:t>dynamic</w:t>
      </w:r>
      <w:r w:rsidRPr="00E84517">
        <w:rPr>
          <w:rFonts w:ascii="Times New Roman" w:hAnsi="Times New Roman" w:cs="Times New Roman"/>
          <w:shd w:val="clear" w:color="auto" w:fill="FFFFFF"/>
        </w:rPr>
        <w:t>s in mice gut microbiome c</w:t>
      </w:r>
      <w:r w:rsidRPr="00CA756F">
        <w:rPr>
          <w:rFonts w:ascii="Times New Roman" w:hAnsi="Times New Roman" w:cs="Times New Roman"/>
          <w:shd w:val="clear" w:color="auto" w:fill="FFFFFF"/>
        </w:rPr>
        <w:t>omposition and SCFA metabolism were induced in response to inulin administration over the whole experime</w:t>
      </w:r>
      <w:r w:rsidRPr="00DF26A5">
        <w:rPr>
          <w:rFonts w:ascii="Times New Roman" w:hAnsi="Times New Roman" w:cs="Times New Roman"/>
          <w:shd w:val="clear" w:color="auto" w:fill="FFFFFF"/>
        </w:rPr>
        <w:t xml:space="preserve">ntal period. Selective enrichments of a few critical bacterial taxa that involve in the degradation of inulin determines following changes in individual SCFA production. In contrast to inulin, </w:t>
      </w:r>
      <w:r w:rsidRPr="00DF26A5">
        <w:rPr>
          <w:rFonts w:ascii="Times New Roman" w:hAnsi="Times New Roman" w:cs="Times New Roman" w:hint="eastAsia"/>
          <w:color w:val="131413"/>
          <w:rPrChange w:id="1660" w:author="Chen Liao" w:date="2021-03-09T15:09:00Z">
            <w:rPr>
              <w:rFonts w:ascii="PsbhxkAdvTT86d47313" w:hAnsi="PsbhxkAdvTT86d47313" w:hint="eastAsia"/>
              <w:color w:val="131413"/>
            </w:rPr>
          </w:rPrChange>
        </w:rPr>
        <w:t>resistant starch showed mild effect on gut microbiota composition and SCFA metabolism.</w:t>
      </w:r>
    </w:p>
    <w:p w14:paraId="2A384D9C" w14:textId="77777777" w:rsidR="008963B2" w:rsidRPr="00203483" w:rsidRDefault="008963B2" w:rsidP="004D26A3">
      <w:pPr>
        <w:jc w:val="both"/>
        <w:rPr>
          <w:rFonts w:ascii="Times New Roman" w:hAnsi="Times New Roman" w:cs="Times New Roman"/>
          <w:shd w:val="clear" w:color="auto" w:fill="FFFFFF"/>
        </w:rPr>
      </w:pPr>
    </w:p>
    <w:p w14:paraId="4327F232" w14:textId="77777777" w:rsidR="00A83394" w:rsidRPr="003B3D31" w:rsidRDefault="00A83394" w:rsidP="002E43AE">
      <w:pPr>
        <w:jc w:val="both"/>
        <w:rPr>
          <w:rFonts w:ascii="Times New Roman" w:hAnsi="Times New Roman" w:cs="Times New Roman"/>
          <w:shd w:val="clear" w:color="auto" w:fill="FFFFFF"/>
        </w:rPr>
      </w:pPr>
      <w:r w:rsidRPr="004D26A3">
        <w:rPr>
          <w:rFonts w:ascii="Times New Roman" w:hAnsi="Times New Roman" w:cs="Times New Roman"/>
          <w:b/>
          <w:bCs/>
        </w:rPr>
        <w:t>Dynam</w:t>
      </w:r>
      <w:r w:rsidRPr="002E43AE">
        <w:rPr>
          <w:rFonts w:ascii="Times New Roman" w:hAnsi="Times New Roman" w:cs="Times New Roman"/>
          <w:b/>
          <w:bCs/>
        </w:rPr>
        <w:t>ical response</w:t>
      </w:r>
    </w:p>
    <w:p w14:paraId="57136431" w14:textId="58E924C8" w:rsidR="003F6F3C" w:rsidRPr="002E3514" w:rsidRDefault="00A83394" w:rsidP="00596CB1">
      <w:pPr>
        <w:jc w:val="both"/>
        <w:rPr>
          <w:rFonts w:ascii="Times New Roman" w:hAnsi="Times New Roman" w:cs="Times New Roman"/>
          <w:color w:val="2A2A2A"/>
          <w:shd w:val="clear" w:color="auto" w:fill="FFFFFF"/>
        </w:rPr>
      </w:pPr>
      <w:r w:rsidRPr="00596CB1">
        <w:rPr>
          <w:rFonts w:ascii="Times New Roman" w:hAnsi="Times New Roman" w:cs="Times New Roman"/>
          <w:color w:val="2A2A2A"/>
          <w:shd w:val="clear" w:color="auto" w:fill="FFFFFF"/>
        </w:rPr>
        <w:t xml:space="preserve">Recent studies have suggested that </w:t>
      </w:r>
      <w:r w:rsidRPr="00E84517">
        <w:rPr>
          <w:rFonts w:ascii="Times New Roman" w:hAnsi="Times New Roman" w:cs="Times New Roman"/>
          <w:color w:val="2A2A2A"/>
          <w:shd w:val="clear" w:color="auto" w:fill="FFFFFF"/>
        </w:rPr>
        <w:t>diet is a key modifiable environmental factor which could rapidly and rep</w:t>
      </w:r>
      <w:r w:rsidRPr="00CA756F">
        <w:rPr>
          <w:rFonts w:ascii="Times New Roman" w:hAnsi="Times New Roman" w:cs="Times New Roman"/>
          <w:color w:val="2A2A2A"/>
          <w:shd w:val="clear" w:color="auto" w:fill="FFFFFF"/>
        </w:rPr>
        <w:t>roducibly alters the human gut microbiome</w:t>
      </w:r>
      <w:r w:rsidRPr="00DF26A5">
        <w:rPr>
          <w:rFonts w:ascii="Times New Roman" w:hAnsi="Times New Roman" w:cs="Times New Roman"/>
          <w:rPrChange w:id="1661" w:author="Chen Liao" w:date="2021-03-09T15:09:00Z">
            <w:rPr/>
          </w:rPrChange>
        </w:rPr>
        <w:t xml:space="preserve"> </w:t>
      </w:r>
      <w:r w:rsidRPr="00203483">
        <w:rPr>
          <w:rFonts w:ascii="Times New Roman" w:hAnsi="Times New Roman" w:cs="Times New Roman"/>
          <w:color w:val="2A2A2A"/>
          <w:shd w:val="clear" w:color="auto" w:fill="FFFFFF"/>
        </w:rPr>
        <w:t xml:space="preserve">that, in turn, could impact human physiology </w:t>
      </w:r>
      <w:r w:rsidRPr="004D26A3">
        <w:rPr>
          <w:rFonts w:ascii="Times New Roman" w:hAnsi="Times New Roman" w:cs="Times New Roman"/>
          <w:color w:val="2A2A2A"/>
          <w:shd w:val="clear" w:color="auto" w:fill="FFFFFF"/>
        </w:rPr>
        <w:fldChar w:fldCharType="begin"/>
      </w:r>
      <w:r w:rsidR="00434C87" w:rsidRPr="00DF26A5">
        <w:rPr>
          <w:rFonts w:ascii="Times New Roman" w:hAnsi="Times New Roman" w:cs="Times New Roman"/>
          <w:color w:val="2A2A2A"/>
          <w:shd w:val="clear" w:color="auto" w:fill="FFFFFF"/>
        </w:rPr>
        <w:instrText xml:space="preserve"> ADDIN NE.Ref.{C15BE33E-ABEC-4632-B930-CD1181EBE287}</w:instrText>
      </w:r>
      <w:r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[14]</w:t>
      </w:r>
      <w:r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w:t>
      </w:r>
      <w:r w:rsidRPr="004D26A3">
        <w:rPr>
          <w:rFonts w:ascii="Times New Roman" w:hAnsi="Times New Roman" w:cs="Times New Roman"/>
          <w:color w:val="000000"/>
          <w:shd w:val="clear" w:color="auto" w:fill="FFFFFF"/>
        </w:rPr>
        <w:t xml:space="preserve"> However, these changes only last as long as the dietary fiber is consumed </w:t>
      </w:r>
      <w:r w:rsidRPr="004D26A3">
        <w:rPr>
          <w:rFonts w:ascii="Times New Roman" w:hAnsi="Times New Roman" w:cs="Times New Roman"/>
          <w:color w:val="000000"/>
          <w:shd w:val="clear" w:color="auto" w:fill="FFFFFF"/>
        </w:rPr>
        <w:fldChar w:fldCharType="begin"/>
      </w:r>
      <w:r w:rsidR="00434C87" w:rsidRPr="00DF26A5">
        <w:rPr>
          <w:rFonts w:ascii="Times New Roman" w:hAnsi="Times New Roman" w:cs="Times New Roman"/>
          <w:color w:val="000000"/>
          <w:shd w:val="clear" w:color="auto" w:fill="FFFFFF"/>
        </w:rPr>
        <w:instrText xml:space="preserve"> ADDIN NE.Ref.{79A36536-B4F1-4961-A906-7B71B3B63728}</w:instrText>
      </w:r>
      <w:r w:rsidRPr="004D26A3">
        <w:rPr>
          <w:rFonts w:ascii="Times New Roman" w:hAnsi="Times New Roman" w:cs="Times New Roman"/>
          <w:color w:val="000000"/>
          <w:shd w:val="clear" w:color="auto" w:fill="FFFFFF"/>
        </w:rPr>
        <w:fldChar w:fldCharType="separate"/>
      </w:r>
      <w:r w:rsidR="00ED3422" w:rsidRPr="004D26A3">
        <w:rPr>
          <w:rFonts w:ascii="Times New Roman" w:hAnsi="Times New Roman" w:cs="Times New Roman"/>
          <w:color w:val="080000"/>
        </w:rPr>
        <w:t>[25-28]</w:t>
      </w:r>
      <w:r w:rsidRPr="004D26A3">
        <w:rPr>
          <w:rFonts w:ascii="Times New Roman" w:hAnsi="Times New Roman" w:cs="Times New Roman"/>
          <w:color w:val="000000"/>
          <w:shd w:val="clear" w:color="auto" w:fill="FFFFFF"/>
        </w:rPr>
        <w:fldChar w:fldCharType="end"/>
      </w:r>
      <w:r w:rsidRPr="00203483">
        <w:rPr>
          <w:rFonts w:ascii="Times New Roman" w:hAnsi="Times New Roman" w:cs="Times New Roman"/>
          <w:color w:val="000000"/>
          <w:shd w:val="clear" w:color="auto" w:fill="FFFFFF"/>
        </w:rPr>
        <w:t>. The transient nature of these diet-induced microbial changes disappearing s</w:t>
      </w:r>
      <w:r w:rsidRPr="004D26A3">
        <w:rPr>
          <w:rFonts w:ascii="Times New Roman" w:hAnsi="Times New Roman" w:cs="Times New Roman"/>
          <w:color w:val="000000"/>
          <w:shd w:val="clear" w:color="auto" w:fill="FFFFFF"/>
        </w:rPr>
        <w:t>hortly after cessation of a d</w:t>
      </w:r>
      <w:r w:rsidRPr="00596CB1">
        <w:rPr>
          <w:rFonts w:ascii="Times New Roman" w:hAnsi="Times New Roman" w:cs="Times New Roman"/>
          <w:color w:val="000000"/>
          <w:shd w:val="clear" w:color="auto" w:fill="FFFFFF"/>
        </w:rPr>
        <w:t xml:space="preserve">ietary </w:t>
      </w:r>
      <w:r w:rsidRPr="00E84517">
        <w:rPr>
          <w:rFonts w:ascii="Times New Roman" w:hAnsi="Times New Roman" w:cs="Times New Roman"/>
          <w:shd w:val="clear" w:color="auto" w:fill="FFFFFF"/>
        </w:rPr>
        <w:t xml:space="preserve">initiative suggest that continual intake of the nutritional substrate may be required. As such, a </w:t>
      </w:r>
      <w:r w:rsidRPr="00CA756F">
        <w:rPr>
          <w:rFonts w:ascii="Times New Roman" w:hAnsi="Times New Roman" w:cs="Times New Roman"/>
          <w:shd w:val="clear" w:color="auto" w:fill="FFFFFF"/>
        </w:rPr>
        <w:t>sustainable dietary regime is supposed could maintain the dietary effect on gut microbial composition and thereafter support the emergent of a new micr</w:t>
      </w:r>
      <w:r w:rsidRPr="00DF26A5">
        <w:rPr>
          <w:rFonts w:ascii="Times New Roman" w:hAnsi="Times New Roman" w:cs="Times New Roman"/>
          <w:shd w:val="clear" w:color="auto" w:fill="FFFFFF"/>
        </w:rPr>
        <w:t xml:space="preserve">obial ecology state </w:t>
      </w:r>
      <w:r w:rsidRPr="004D26A3">
        <w:rPr>
          <w:rFonts w:ascii="Times New Roman" w:hAnsi="Times New Roman" w:cs="Times New Roman"/>
          <w:shd w:val="clear" w:color="auto" w:fill="FFFFFF"/>
        </w:rPr>
        <w:fldChar w:fldCharType="begin"/>
      </w:r>
      <w:r w:rsidR="00434C87" w:rsidRPr="00DF26A5">
        <w:rPr>
          <w:rFonts w:ascii="Times New Roman" w:hAnsi="Times New Roman" w:cs="Times New Roman"/>
          <w:shd w:val="clear" w:color="auto" w:fill="FFFFFF"/>
        </w:rPr>
        <w:instrText xml:space="preserve"> ADDIN NE.Ref.{4011A25D-D0AF-4077-9517-0633541027B7}</w:instrText>
      </w:r>
      <w:r w:rsidRPr="004D26A3">
        <w:rPr>
          <w:rFonts w:ascii="Times New Roman" w:hAnsi="Times New Roman" w:cs="Times New Roman"/>
          <w:shd w:val="clear" w:color="auto" w:fill="FFFFFF"/>
        </w:rPr>
        <w:fldChar w:fldCharType="separate"/>
      </w:r>
      <w:r w:rsidR="00ED3422" w:rsidRPr="004D26A3">
        <w:rPr>
          <w:rFonts w:ascii="Times New Roman" w:hAnsi="Times New Roman" w:cs="Times New Roman"/>
          <w:color w:val="080000"/>
        </w:rPr>
        <w:t>[29]</w:t>
      </w:r>
      <w:r w:rsidRPr="004D26A3">
        <w:rPr>
          <w:rFonts w:ascii="Times New Roman" w:hAnsi="Times New Roman" w:cs="Times New Roman"/>
          <w:shd w:val="clear" w:color="auto" w:fill="FFFFFF"/>
        </w:rPr>
        <w:fldChar w:fldCharType="end"/>
      </w:r>
      <w:r w:rsidRPr="00203483">
        <w:rPr>
          <w:rFonts w:ascii="Times New Roman" w:hAnsi="Times New Roman" w:cs="Times New Roman"/>
          <w:shd w:val="clear" w:color="auto" w:fill="FFFFFF"/>
        </w:rPr>
        <w:t xml:space="preserve">. </w:t>
      </w:r>
      <w:r w:rsidRPr="004D26A3">
        <w:rPr>
          <w:rFonts w:ascii="Times New Roman" w:hAnsi="Times New Roman" w:cs="Times New Roman"/>
          <w:shd w:val="clear" w:color="auto" w:fill="FFFFFF"/>
        </w:rPr>
        <w:t>Surprisingly, however, we found that even</w:t>
      </w:r>
      <w:r w:rsidRPr="002E43AE">
        <w:rPr>
          <w:rFonts w:ascii="Times New Roman" w:hAnsi="Times New Roman" w:cs="Times New Roman"/>
          <w:shd w:val="clear" w:color="auto" w:fill="FFFFFF"/>
        </w:rPr>
        <w:t xml:space="preserve"> a prolonged dietary regime still could not sustain the alterations </w:t>
      </w:r>
      <w:r w:rsidR="003B37BA" w:rsidRPr="00596CB1">
        <w:rPr>
          <w:rFonts w:ascii="Times New Roman" w:hAnsi="Times New Roman" w:cs="Times New Roman"/>
          <w:shd w:val="clear" w:color="auto" w:fill="FFFFFF"/>
        </w:rPr>
        <w:t xml:space="preserve">of SCFAs production </w:t>
      </w:r>
      <w:r w:rsidRPr="00E84517">
        <w:rPr>
          <w:rFonts w:ascii="Times New Roman" w:hAnsi="Times New Roman" w:cs="Times New Roman"/>
          <w:shd w:val="clear" w:color="auto" w:fill="FFFFFF"/>
        </w:rPr>
        <w:t>observed in short-term inte</w:t>
      </w:r>
      <w:r w:rsidRPr="00CA756F">
        <w:rPr>
          <w:rFonts w:ascii="Times New Roman" w:hAnsi="Times New Roman" w:cs="Times New Roman"/>
          <w:shd w:val="clear" w:color="auto" w:fill="FFFFFF"/>
        </w:rPr>
        <w:t xml:space="preserve">rvention. There was a </w:t>
      </w:r>
      <w:r w:rsidRPr="00DF26A5">
        <w:rPr>
          <w:rFonts w:ascii="Times New Roman" w:hAnsi="Times New Roman" w:cs="Times New Roman"/>
          <w:shd w:val="clear" w:color="auto" w:fill="FFFFFF"/>
        </w:rPr>
        <w:t xml:space="preserve">strong long-term adaptation of the microbial metabolism in response to inulin intervention, representing by the substantial changes in </w:t>
      </w:r>
      <w:r w:rsidRPr="00DF26A5">
        <w:rPr>
          <w:rFonts w:ascii="Times New Roman" w:hAnsi="Times New Roman" w:cs="Times New Roman"/>
          <w:color w:val="2A2A2A"/>
          <w:shd w:val="clear" w:color="auto" w:fill="FFFFFF"/>
        </w:rPr>
        <w:t xml:space="preserve">the microbial total SCFAs </w:t>
      </w:r>
      <w:r w:rsidR="00E56227" w:rsidRPr="00DF26A5">
        <w:rPr>
          <w:rFonts w:ascii="Times New Roman" w:hAnsi="Times New Roman" w:cs="Times New Roman"/>
          <w:color w:val="2A2A2A"/>
          <w:shd w:val="clear" w:color="auto" w:fill="FFFFFF"/>
        </w:rPr>
        <w:t>production</w:t>
      </w:r>
      <w:r w:rsidRPr="00DF26A5">
        <w:rPr>
          <w:rFonts w:ascii="Times New Roman" w:hAnsi="Times New Roman" w:cs="Times New Roman"/>
          <w:color w:val="2A2A2A"/>
          <w:shd w:val="clear" w:color="auto" w:fill="FFFFFF"/>
        </w:rPr>
        <w:t xml:space="preserve"> that happened a few days after the start of the intervention diminished before approach a final stable state. </w:t>
      </w:r>
      <w:r w:rsidR="00412CB6" w:rsidRPr="00DF26A5">
        <w:rPr>
          <w:rFonts w:ascii="Times New Roman" w:hAnsi="Times New Roman" w:cs="Times New Roman"/>
          <w:color w:val="2A2A2A"/>
          <w:shd w:val="clear" w:color="auto" w:fill="FFFFFF"/>
        </w:rPr>
        <w:t>This is in line with</w:t>
      </w:r>
      <w:r w:rsidR="00412CB6" w:rsidRPr="001B058D">
        <w:rPr>
          <w:rFonts w:ascii="Times New Roman" w:hAnsi="Times New Roman" w:cs="Times New Roman"/>
          <w:color w:val="2A2A2A"/>
          <w:shd w:val="clear" w:color="auto" w:fill="FFFFFF"/>
        </w:rPr>
        <w:t xml:space="preserve"> previous research in humans, showing that the production and concentration of </w:t>
      </w:r>
      <w:r w:rsidR="00412CB6" w:rsidRPr="00203483">
        <w:rPr>
          <w:rFonts w:ascii="Times New Roman" w:hAnsi="Times New Roman" w:cs="Times New Roman"/>
          <w:color w:val="2A2A2A"/>
          <w:shd w:val="clear" w:color="auto" w:fill="FFFFFF"/>
        </w:rPr>
        <w:t xml:space="preserve">SCFAs </w:t>
      </w:r>
      <w:r w:rsidR="00412CB6" w:rsidRPr="004D26A3">
        <w:rPr>
          <w:rFonts w:ascii="Times New Roman" w:hAnsi="Times New Roman" w:cs="Times New Roman"/>
          <w:color w:val="2A2A2A"/>
          <w:shd w:val="clear" w:color="auto" w:fill="FFFFFF"/>
        </w:rPr>
        <w:t>in response to treatment with fib</w:t>
      </w:r>
      <w:r w:rsidR="00412CB6" w:rsidRPr="002E43AE">
        <w:rPr>
          <w:rFonts w:ascii="Times New Roman" w:hAnsi="Times New Roman" w:cs="Times New Roman"/>
          <w:color w:val="2A2A2A"/>
          <w:shd w:val="clear" w:color="auto" w:fill="FFFFFF"/>
        </w:rPr>
        <w:t xml:space="preserve">er </w:t>
      </w:r>
      <w:r w:rsidR="00412CB6" w:rsidRPr="003B3D31">
        <w:rPr>
          <w:rFonts w:ascii="Times New Roman" w:hAnsi="Times New Roman" w:cs="Times New Roman"/>
          <w:color w:val="2A2A2A"/>
          <w:shd w:val="clear" w:color="auto" w:fill="FFFFFF"/>
        </w:rPr>
        <w:t>in patients with</w:t>
      </w:r>
      <w:r w:rsidR="00412CB6" w:rsidRPr="001B058D">
        <w:rPr>
          <w:rFonts w:ascii="Times New Roman" w:hAnsi="Times New Roman" w:cs="Times New Roman"/>
          <w:color w:val="2A2A2A"/>
          <w:shd w:val="clear" w:color="auto" w:fill="FFFFFF"/>
        </w:rPr>
        <w:t xml:space="preserve"> </w:t>
      </w:r>
      <w:r w:rsidR="00412CB6" w:rsidRPr="00203483">
        <w:rPr>
          <w:rFonts w:ascii="Times New Roman" w:hAnsi="Times New Roman" w:cs="Times New Roman"/>
          <w:color w:val="2A2A2A"/>
          <w:shd w:val="clear" w:color="auto" w:fill="FFFFFF"/>
        </w:rPr>
        <w:t>colonic cancer</w:t>
      </w:r>
      <w:r w:rsidR="00412CB6" w:rsidRPr="004D26A3">
        <w:rPr>
          <w:rFonts w:ascii="Times New Roman" w:hAnsi="Times New Roman" w:cs="Times New Roman"/>
          <w:color w:val="2A2A2A"/>
          <w:shd w:val="clear" w:color="auto" w:fill="FFFFFF"/>
        </w:rPr>
        <w:t xml:space="preserve"> dropped down after the initial elevation before sixth </w:t>
      </w:r>
      <w:r w:rsidR="00412CB6" w:rsidRPr="002E43AE">
        <w:rPr>
          <w:rFonts w:ascii="Times New Roman" w:hAnsi="Times New Roman" w:cs="Times New Roman"/>
          <w:color w:val="2A2A2A"/>
          <w:shd w:val="clear" w:color="auto" w:fill="FFFFFF"/>
        </w:rPr>
        <w:t xml:space="preserve">week </w:t>
      </w:r>
      <w:r w:rsidR="00412CB6" w:rsidRPr="004D26A3">
        <w:rPr>
          <w:rFonts w:ascii="Times New Roman" w:hAnsi="Times New Roman" w:cs="Times New Roman"/>
          <w:color w:val="2A2A2A"/>
          <w:shd w:val="clear" w:color="auto" w:fill="FFFFFF"/>
        </w:rPr>
        <w:fldChar w:fldCharType="begin"/>
      </w:r>
      <w:r w:rsidR="00412CB6" w:rsidRPr="002E3514">
        <w:rPr>
          <w:rFonts w:ascii="Times New Roman" w:hAnsi="Times New Roman" w:cs="Times New Roman"/>
          <w:color w:val="2A2A2A"/>
          <w:shd w:val="clear" w:color="auto" w:fill="FFFFFF"/>
        </w:rPr>
        <w:instrText xml:space="preserve"> ADDIN NE.Ref.{1F4E82BF-10A2-4EB9-AA86-542D0364E130}</w:instrText>
      </w:r>
      <w:r w:rsidR="00412CB6"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[30]</w:t>
      </w:r>
      <w:r w:rsidR="00412CB6" w:rsidRPr="004D26A3">
        <w:rPr>
          <w:rFonts w:ascii="Times New Roman" w:hAnsi="Times New Roman" w:cs="Times New Roman"/>
          <w:color w:val="2A2A2A"/>
          <w:shd w:val="clear" w:color="auto" w:fill="FFFFFF"/>
        </w:rPr>
        <w:fldChar w:fldCharType="end"/>
      </w:r>
      <w:r w:rsidR="00412CB6" w:rsidRPr="00203483">
        <w:rPr>
          <w:rFonts w:ascii="Times New Roman" w:hAnsi="Times New Roman" w:cs="Times New Roman"/>
          <w:color w:val="2A2A2A"/>
          <w:shd w:val="clear" w:color="auto" w:fill="FFFFFF"/>
        </w:rPr>
        <w:t>.</w:t>
      </w:r>
      <w:r w:rsidR="0047742E" w:rsidRPr="004D26A3">
        <w:rPr>
          <w:rFonts w:ascii="Times New Roman" w:hAnsi="Times New Roman" w:cs="Times New Roman"/>
          <w:color w:val="2A2A2A"/>
          <w:shd w:val="clear" w:color="auto" w:fill="FFFFFF"/>
        </w:rPr>
        <w:t xml:space="preserve"> These findings suggested that this observed </w:t>
      </w:r>
      <w:r w:rsidR="0047742E" w:rsidRPr="002E43AE">
        <w:rPr>
          <w:rFonts w:ascii="Times New Roman" w:hAnsi="Times New Roman" w:cs="Times New Roman"/>
          <w:color w:val="2A2A2A"/>
          <w:shd w:val="clear" w:color="auto" w:fill="FFFFFF"/>
        </w:rPr>
        <w:t>short-term o</w:t>
      </w:r>
      <w:r w:rsidR="0047742E" w:rsidRPr="003B3D31">
        <w:rPr>
          <w:rFonts w:ascii="Times New Roman" w:hAnsi="Times New Roman" w:cs="Times New Roman"/>
          <w:color w:val="2A2A2A"/>
          <w:shd w:val="clear" w:color="auto" w:fill="FFFFFF"/>
        </w:rPr>
        <w:t>vershoot and long-term steady-state responses</w:t>
      </w:r>
      <w:r w:rsidR="0047742E" w:rsidRPr="00596CB1">
        <w:rPr>
          <w:rFonts w:ascii="Times New Roman" w:hAnsi="Times New Roman" w:cs="Times New Roman"/>
          <w:color w:val="2A2A2A"/>
          <w:shd w:val="clear" w:color="auto" w:fill="FFFFFF"/>
        </w:rPr>
        <w:t xml:space="preserve"> </w:t>
      </w:r>
      <w:r w:rsidR="0047742E" w:rsidRPr="00E84517">
        <w:rPr>
          <w:rFonts w:ascii="Times New Roman" w:hAnsi="Times New Roman" w:cs="Times New Roman"/>
        </w:rPr>
        <w:t>is</w:t>
      </w:r>
      <w:r w:rsidR="0047742E" w:rsidRPr="00CA756F">
        <w:rPr>
          <w:rFonts w:ascii="Times New Roman" w:hAnsi="Times New Roman" w:cs="Times New Roman"/>
        </w:rPr>
        <w:t xml:space="preserve"> widespread</w:t>
      </w:r>
      <w:r w:rsidR="0047742E" w:rsidRPr="00CA756F" w:rsidDel="00636074">
        <w:rPr>
          <w:rFonts w:ascii="Times New Roman" w:hAnsi="Times New Roman" w:cs="Times New Roman"/>
          <w:color w:val="2A2A2A"/>
          <w:shd w:val="clear" w:color="auto" w:fill="FFFFFF"/>
        </w:rPr>
        <w:t xml:space="preserve"> </w:t>
      </w:r>
      <w:r w:rsidR="0047742E" w:rsidRPr="001B058D">
        <w:rPr>
          <w:rFonts w:ascii="Times New Roman" w:hAnsi="Times New Roman" w:cs="Times New Roman"/>
          <w:color w:val="2A2A2A"/>
          <w:shd w:val="clear" w:color="auto" w:fill="FFFFFF"/>
        </w:rPr>
        <w:t xml:space="preserve">and </w:t>
      </w:r>
      <w:r w:rsidR="0047742E" w:rsidRPr="002E3514">
        <w:rPr>
          <w:rFonts w:ascii="Times New Roman" w:hAnsi="Times New Roman" w:cs="Times New Roman"/>
          <w:color w:val="2A2A2A"/>
          <w:shd w:val="clear" w:color="auto" w:fill="FFFFFF"/>
        </w:rPr>
        <w:t>independent of the pre-treatment microbial profile.</w:t>
      </w:r>
    </w:p>
    <w:p w14:paraId="1A93D00B" w14:textId="77777777" w:rsidR="00CF754D" w:rsidRPr="00DF26A5" w:rsidRDefault="00CF754D" w:rsidP="00CA756F">
      <w:pPr>
        <w:jc w:val="both"/>
        <w:rPr>
          <w:rFonts w:ascii="Times New Roman" w:hAnsi="Times New Roman" w:cs="Times New Roman"/>
          <w:color w:val="2A2A2A"/>
          <w:shd w:val="clear" w:color="auto" w:fill="FFFFFF"/>
        </w:rPr>
      </w:pPr>
    </w:p>
    <w:p w14:paraId="35F3D677" w14:textId="072F9506" w:rsidR="00C30874" w:rsidRPr="004D26A3" w:rsidRDefault="00635113">
      <w:pPr>
        <w:jc w:val="both"/>
        <w:rPr>
          <w:rFonts w:ascii="Times New Roman" w:hAnsi="Times New Roman" w:cs="Times New Roman"/>
          <w:color w:val="2A2A2A"/>
          <w:shd w:val="clear" w:color="auto" w:fill="FFFFFF"/>
        </w:rPr>
      </w:pPr>
      <w:r w:rsidRPr="001B058D">
        <w:rPr>
          <w:rFonts w:ascii="Times New Roman" w:hAnsi="Times New Roman" w:cs="Times New Roman"/>
          <w:shd w:val="clear" w:color="auto" w:fill="FFFFFF"/>
        </w:rPr>
        <w:t xml:space="preserve">Dietary fiber has </w:t>
      </w:r>
      <w:r w:rsidR="00FB0DCA" w:rsidRPr="002E3514">
        <w:rPr>
          <w:rFonts w:ascii="Times New Roman" w:hAnsi="Times New Roman" w:cs="Times New Roman"/>
          <w:shd w:val="clear" w:color="auto" w:fill="FFFFFF"/>
        </w:rPr>
        <w:t>been recently proposed</w:t>
      </w:r>
      <w:r w:rsidR="00FB0DCA" w:rsidRPr="00DF26A5">
        <w:rPr>
          <w:rFonts w:ascii="Times New Roman" w:hAnsi="Times New Roman" w:cs="Times New Roman"/>
          <w:color w:val="2A2A2A"/>
          <w:shd w:val="clear" w:color="auto" w:fill="FFFFFF"/>
        </w:rPr>
        <w:t xml:space="preserve"> </w:t>
      </w:r>
      <w:r w:rsidR="00A0250C" w:rsidRPr="00DF26A5">
        <w:rPr>
          <w:rFonts w:ascii="Times New Roman" w:hAnsi="Times New Roman" w:cs="Times New Roman"/>
          <w:color w:val="000000"/>
          <w:shd w:val="clear" w:color="auto" w:fill="FFFFFF"/>
        </w:rPr>
        <w:t>could shift the microbiota to a different stable state</w:t>
      </w:r>
      <w:r w:rsidR="00991901" w:rsidRPr="00DF26A5">
        <w:rPr>
          <w:rFonts w:ascii="Times New Roman" w:hAnsi="Times New Roman" w:cs="Times New Roman"/>
          <w:color w:val="000000"/>
          <w:shd w:val="clear" w:color="auto" w:fill="FFFFFF"/>
        </w:rPr>
        <w:t>,</w:t>
      </w:r>
      <w:r w:rsidR="00A0250C" w:rsidRPr="00DF26A5">
        <w:rPr>
          <w:rFonts w:ascii="Times New Roman" w:hAnsi="Times New Roman" w:cs="Times New Roman"/>
          <w:color w:val="000000"/>
          <w:shd w:val="clear" w:color="auto" w:fill="FFFFFF"/>
        </w:rPr>
        <w:t xml:space="preserve"> which may </w:t>
      </w:r>
      <w:r w:rsidR="00CF575F" w:rsidRPr="00DF26A5">
        <w:rPr>
          <w:rFonts w:ascii="Times New Roman" w:hAnsi="Times New Roman" w:cs="Times New Roman"/>
          <w:color w:val="000000"/>
          <w:shd w:val="clear" w:color="auto" w:fill="FFFFFF"/>
        </w:rPr>
        <w:t>serve as</w:t>
      </w:r>
      <w:r w:rsidR="00A0250C" w:rsidRPr="00203483">
        <w:rPr>
          <w:rFonts w:ascii="Times New Roman" w:hAnsi="Times New Roman" w:cs="Times New Roman"/>
          <w:color w:val="000000"/>
          <w:shd w:val="clear" w:color="auto" w:fill="FFFFFF"/>
        </w:rPr>
        <w:t xml:space="preserve"> a </w:t>
      </w:r>
      <w:r w:rsidR="00A915FE" w:rsidRPr="004D26A3">
        <w:rPr>
          <w:rFonts w:ascii="Times New Roman" w:hAnsi="Times New Roman" w:cs="Times New Roman"/>
          <w:color w:val="2A2A2A"/>
          <w:shd w:val="clear" w:color="auto" w:fill="FFFFFF"/>
        </w:rPr>
        <w:t>promising st</w:t>
      </w:r>
      <w:r w:rsidR="00A915FE" w:rsidRPr="002E43AE">
        <w:rPr>
          <w:rFonts w:ascii="Times New Roman" w:hAnsi="Times New Roman" w:cs="Times New Roman"/>
          <w:color w:val="2A2A2A"/>
          <w:shd w:val="clear" w:color="auto" w:fill="FFFFFF"/>
        </w:rPr>
        <w:t xml:space="preserve">rategy </w:t>
      </w:r>
      <w:r w:rsidR="00E864A2" w:rsidRPr="003B3D31">
        <w:rPr>
          <w:rFonts w:ascii="Times New Roman" w:hAnsi="Times New Roman" w:cs="Times New Roman"/>
          <w:color w:val="2A2A2A"/>
          <w:shd w:val="clear" w:color="auto" w:fill="FFFFFF"/>
        </w:rPr>
        <w:t>to</w:t>
      </w:r>
      <w:r w:rsidR="00E864A2" w:rsidRPr="00596CB1">
        <w:rPr>
          <w:rFonts w:ascii="Times New Roman" w:hAnsi="Times New Roman" w:cs="Times New Roman"/>
          <w:color w:val="2A2A2A"/>
          <w:shd w:val="clear" w:color="auto" w:fill="FFFFFF"/>
        </w:rPr>
        <w:t xml:space="preserve"> </w:t>
      </w:r>
      <w:r w:rsidR="00A0250C" w:rsidRPr="00E84517">
        <w:rPr>
          <w:rFonts w:ascii="Times New Roman" w:hAnsi="Times New Roman" w:cs="Times New Roman"/>
          <w:color w:val="2A2A2A"/>
          <w:shd w:val="clear" w:color="auto" w:fill="FFFFFF"/>
        </w:rPr>
        <w:t xml:space="preserve">promote host health </w:t>
      </w:r>
      <w:r w:rsidR="00E9418A" w:rsidRPr="004D26A3">
        <w:rPr>
          <w:rFonts w:ascii="Times New Roman" w:hAnsi="Times New Roman" w:cs="Times New Roman"/>
          <w:color w:val="2A2A2A"/>
          <w:shd w:val="clear" w:color="auto" w:fill="FFFFFF"/>
        </w:rPr>
        <w:fldChar w:fldCharType="begin"/>
      </w:r>
      <w:r w:rsidR="00E9418A" w:rsidRPr="00DF26A5">
        <w:rPr>
          <w:rFonts w:ascii="Times New Roman" w:hAnsi="Times New Roman" w:cs="Times New Roman"/>
          <w:color w:val="2A2A2A"/>
          <w:shd w:val="clear" w:color="auto" w:fill="FFFFFF"/>
        </w:rPr>
        <w:instrText xml:space="preserve"> ADDIN NE.Ref.{925BC680-4974-4978-B662-AABC5F745BBD}</w:instrText>
      </w:r>
      <w:r w:rsidR="00E9418A"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[31]</w:t>
      </w:r>
      <w:r w:rsidR="00E9418A" w:rsidRPr="004D26A3">
        <w:rPr>
          <w:rFonts w:ascii="Times New Roman" w:hAnsi="Times New Roman" w:cs="Times New Roman"/>
          <w:color w:val="2A2A2A"/>
          <w:shd w:val="clear" w:color="auto" w:fill="FFFFFF"/>
        </w:rPr>
        <w:fldChar w:fldCharType="end"/>
      </w:r>
      <w:r w:rsidR="00E9418A" w:rsidRPr="00203483">
        <w:rPr>
          <w:rFonts w:ascii="Times New Roman" w:hAnsi="Times New Roman" w:cs="Times New Roman"/>
          <w:color w:val="2A2A2A"/>
          <w:shd w:val="clear" w:color="auto" w:fill="FFFFFF"/>
        </w:rPr>
        <w:t xml:space="preserve">. </w:t>
      </w:r>
      <w:r w:rsidR="00AA1AA7" w:rsidRPr="004D26A3">
        <w:rPr>
          <w:rFonts w:ascii="Times New Roman" w:hAnsi="Times New Roman" w:cs="Times New Roman"/>
          <w:color w:val="2A2A2A"/>
          <w:shd w:val="clear" w:color="auto" w:fill="FFFFFF"/>
        </w:rPr>
        <w:t xml:space="preserve">Here, we found that </w:t>
      </w:r>
      <w:r w:rsidR="006A4972" w:rsidRPr="002E43AE">
        <w:rPr>
          <w:rFonts w:ascii="Times New Roman" w:hAnsi="Times New Roman" w:cs="Times New Roman"/>
          <w:color w:val="2A2A2A"/>
          <w:shd w:val="clear" w:color="auto" w:fill="FFFFFF"/>
        </w:rPr>
        <w:t xml:space="preserve">whether </w:t>
      </w:r>
      <w:r w:rsidR="001873DF" w:rsidRPr="003B3D31">
        <w:rPr>
          <w:rFonts w:ascii="Times New Roman" w:hAnsi="Times New Roman" w:cs="Times New Roman"/>
          <w:color w:val="2A2A2A"/>
          <w:shd w:val="clear" w:color="auto" w:fill="FFFFFF"/>
        </w:rPr>
        <w:t xml:space="preserve">or not </w:t>
      </w:r>
      <w:r w:rsidR="006A4972" w:rsidRPr="00596CB1">
        <w:rPr>
          <w:rFonts w:ascii="Times New Roman" w:hAnsi="Times New Roman" w:cs="Times New Roman"/>
          <w:color w:val="2A2A2A"/>
          <w:shd w:val="clear" w:color="auto" w:fill="FFFFFF"/>
        </w:rPr>
        <w:t>the gut microbiot</w:t>
      </w:r>
      <w:r w:rsidR="006A4972" w:rsidRPr="00E84517">
        <w:rPr>
          <w:rFonts w:ascii="Times New Roman" w:hAnsi="Times New Roman" w:cs="Times New Roman"/>
          <w:color w:val="2A2A2A"/>
          <w:shd w:val="clear" w:color="auto" w:fill="FFFFFF"/>
        </w:rPr>
        <w:t xml:space="preserve">a could be </w:t>
      </w:r>
      <w:r w:rsidR="00C06106" w:rsidRPr="00CA756F">
        <w:rPr>
          <w:rFonts w:ascii="Times New Roman" w:hAnsi="Times New Roman" w:cs="Times New Roman"/>
          <w:color w:val="2A2A2A"/>
          <w:shd w:val="clear" w:color="auto" w:fill="FFFFFF"/>
        </w:rPr>
        <w:t xml:space="preserve">successfully </w:t>
      </w:r>
      <w:r w:rsidR="006A4972" w:rsidRPr="00CA756F">
        <w:rPr>
          <w:rFonts w:ascii="Times New Roman" w:hAnsi="Times New Roman" w:cs="Times New Roman"/>
          <w:color w:val="2A2A2A"/>
          <w:shd w:val="clear" w:color="auto" w:fill="FFFFFF"/>
        </w:rPr>
        <w:t>induced to a new stea</w:t>
      </w:r>
      <w:r w:rsidR="006A4972" w:rsidRPr="00DF26A5">
        <w:rPr>
          <w:rFonts w:ascii="Times New Roman" w:hAnsi="Times New Roman" w:cs="Times New Roman"/>
          <w:color w:val="2A2A2A"/>
          <w:shd w:val="clear" w:color="auto" w:fill="FFFFFF"/>
        </w:rPr>
        <w:t xml:space="preserve">dy state was </w:t>
      </w:r>
      <w:proofErr w:type="gramStart"/>
      <w:r w:rsidR="006A4972" w:rsidRPr="00DF26A5">
        <w:rPr>
          <w:rFonts w:ascii="Times New Roman" w:hAnsi="Times New Roman" w:cs="Times New Roman"/>
          <w:color w:val="2A2A2A"/>
          <w:shd w:val="clear" w:color="auto" w:fill="FFFFFF"/>
        </w:rPr>
        <w:t>baseline-dependent</w:t>
      </w:r>
      <w:proofErr w:type="gramEnd"/>
      <w:r w:rsidR="006A4972" w:rsidRPr="00DF26A5">
        <w:rPr>
          <w:rFonts w:ascii="Times New Roman" w:hAnsi="Times New Roman" w:cs="Times New Roman"/>
          <w:color w:val="2A2A2A"/>
          <w:shd w:val="clear" w:color="auto" w:fill="FFFFFF"/>
        </w:rPr>
        <w:t>.</w:t>
      </w:r>
      <w:r w:rsidR="00193812" w:rsidRPr="00DF26A5">
        <w:rPr>
          <w:rFonts w:ascii="Times New Roman" w:hAnsi="Times New Roman" w:cs="Times New Roman"/>
          <w:color w:val="2A2A2A"/>
          <w:shd w:val="clear" w:color="auto" w:fill="FFFFFF"/>
        </w:rPr>
        <w:t xml:space="preserve"> </w:t>
      </w:r>
      <w:r w:rsidR="000C620A" w:rsidRPr="00DF26A5">
        <w:rPr>
          <w:rFonts w:ascii="Times New Roman" w:hAnsi="Times New Roman" w:cs="Times New Roman"/>
          <w:color w:val="2A2A2A"/>
          <w:shd w:val="clear" w:color="auto" w:fill="FFFFFF"/>
        </w:rPr>
        <w:t>As</w:t>
      </w:r>
      <w:r w:rsidR="00193812" w:rsidRPr="00DF26A5">
        <w:rPr>
          <w:rFonts w:ascii="Times New Roman" w:hAnsi="Times New Roman" w:cs="Times New Roman"/>
          <w:color w:val="2A2A2A"/>
          <w:shd w:val="clear" w:color="auto" w:fill="FFFFFF"/>
        </w:rPr>
        <w:t xml:space="preserve"> </w:t>
      </w:r>
      <w:r w:rsidR="00494F23" w:rsidRPr="00DF26A5">
        <w:rPr>
          <w:rFonts w:ascii="Times New Roman" w:hAnsi="Times New Roman" w:cs="Times New Roman"/>
          <w:color w:val="2A2A2A"/>
          <w:shd w:val="clear" w:color="auto" w:fill="FFFFFF"/>
        </w:rPr>
        <w:t xml:space="preserve">the published dataset </w:t>
      </w:r>
      <w:r w:rsidR="00494F23" w:rsidRPr="004D26A3">
        <w:rPr>
          <w:rFonts w:ascii="Times New Roman" w:hAnsi="Times New Roman" w:cs="Times New Roman"/>
          <w:color w:val="2A2A2A"/>
          <w:shd w:val="clear" w:color="auto" w:fill="FFFFFF"/>
        </w:rPr>
        <w:fldChar w:fldCharType="begin"/>
      </w:r>
      <w:r w:rsidR="00494F23" w:rsidRPr="00DF26A5">
        <w:rPr>
          <w:rFonts w:ascii="Times New Roman" w:hAnsi="Times New Roman" w:cs="Times New Roman"/>
          <w:color w:val="2A2A2A"/>
          <w:shd w:val="clear" w:color="auto" w:fill="FFFFFF"/>
        </w:rPr>
        <w:instrText xml:space="preserve"> ADDIN NE.Ref.{B9052BBE-D4C1-4717-B59A-A704BC176ABE}</w:instrText>
      </w:r>
      <w:r w:rsidR="00494F23"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[22]</w:t>
      </w:r>
      <w:r w:rsidR="00494F23" w:rsidRPr="004D26A3">
        <w:rPr>
          <w:rFonts w:ascii="Times New Roman" w:hAnsi="Times New Roman" w:cs="Times New Roman"/>
          <w:color w:val="2A2A2A"/>
          <w:shd w:val="clear" w:color="auto" w:fill="FFFFFF"/>
        </w:rPr>
        <w:fldChar w:fldCharType="end"/>
      </w:r>
      <w:r w:rsidR="00494F23" w:rsidRPr="00203483">
        <w:rPr>
          <w:rFonts w:ascii="Times New Roman" w:hAnsi="Times New Roman" w:cs="Times New Roman"/>
          <w:color w:val="2A2A2A"/>
          <w:shd w:val="clear" w:color="auto" w:fill="FFFFFF"/>
        </w:rPr>
        <w:t xml:space="preserve">, </w:t>
      </w:r>
      <w:r w:rsidR="00193812" w:rsidRPr="004D26A3">
        <w:rPr>
          <w:rFonts w:ascii="Times New Roman" w:hAnsi="Times New Roman" w:cs="Times New Roman"/>
          <w:color w:val="2A2A2A"/>
          <w:shd w:val="clear" w:color="auto" w:fill="FFFFFF"/>
        </w:rPr>
        <w:t>mice from Beijing, Hunan, and Shanghai</w:t>
      </w:r>
      <w:r w:rsidR="007F6E8F" w:rsidRPr="002E43AE">
        <w:rPr>
          <w:rFonts w:ascii="Times New Roman" w:hAnsi="Times New Roman" w:cs="Times New Roman"/>
          <w:color w:val="2A2A2A"/>
          <w:shd w:val="clear" w:color="auto" w:fill="FFFFFF"/>
        </w:rPr>
        <w:t xml:space="preserve"> achieved to a new </w:t>
      </w:r>
      <w:r w:rsidR="007F6E8F" w:rsidRPr="003B3D31">
        <w:rPr>
          <w:rFonts w:ascii="Times New Roman" w:hAnsi="Times New Roman" w:cs="Times New Roman"/>
          <w:color w:val="2A2A2A"/>
          <w:shd w:val="clear" w:color="auto" w:fill="FFFFFF"/>
        </w:rPr>
        <w:t>stable state</w:t>
      </w:r>
      <w:r w:rsidR="00376178" w:rsidRPr="00596CB1">
        <w:rPr>
          <w:rFonts w:ascii="Times New Roman" w:hAnsi="Times New Roman" w:cs="Times New Roman"/>
          <w:color w:val="2A2A2A"/>
          <w:shd w:val="clear" w:color="auto" w:fill="FFFFFF"/>
        </w:rPr>
        <w:t>,</w:t>
      </w:r>
      <w:r w:rsidR="007F6E8F" w:rsidRPr="00E84517">
        <w:rPr>
          <w:rFonts w:ascii="Times New Roman" w:hAnsi="Times New Roman" w:cs="Times New Roman"/>
          <w:color w:val="2A2A2A"/>
          <w:shd w:val="clear" w:color="auto" w:fill="FFFFFF"/>
        </w:rPr>
        <w:t xml:space="preserve"> while m</w:t>
      </w:r>
      <w:r w:rsidR="00E85891" w:rsidRPr="00CA756F">
        <w:rPr>
          <w:rFonts w:ascii="Times New Roman" w:hAnsi="Times New Roman" w:cs="Times New Roman"/>
          <w:color w:val="2A2A2A"/>
          <w:shd w:val="clear" w:color="auto" w:fill="FFFFFF"/>
        </w:rPr>
        <w:t xml:space="preserve">ice in Guangdong </w:t>
      </w:r>
      <w:r w:rsidR="00C06106" w:rsidRPr="00DF26A5">
        <w:rPr>
          <w:rFonts w:ascii="Times New Roman" w:hAnsi="Times New Roman" w:cs="Times New Roman"/>
          <w:color w:val="000000"/>
          <w:rPrChange w:id="1662" w:author="Chen Liao" w:date="2021-03-09T15:09:00Z">
            <w:rPr>
              <w:rFonts w:ascii="TimesNewRomanPSMT" w:hAnsi="TimesNewRomanPSMT"/>
              <w:color w:val="000000"/>
              <w:szCs w:val="21"/>
            </w:rPr>
          </w:rPrChange>
        </w:rPr>
        <w:t>returned</w:t>
      </w:r>
      <w:r w:rsidR="008000BA" w:rsidRPr="00DF26A5">
        <w:rPr>
          <w:rFonts w:ascii="Times New Roman" w:hAnsi="Times New Roman" w:cs="Times New Roman"/>
          <w:color w:val="000000"/>
          <w:rPrChange w:id="1663" w:author="Chen Liao" w:date="2021-03-09T15:09:00Z">
            <w:rPr>
              <w:rFonts w:ascii="TimesNewRomanPSMT" w:hAnsi="TimesNewRomanPSMT"/>
              <w:color w:val="000000"/>
              <w:szCs w:val="21"/>
            </w:rPr>
          </w:rPrChange>
        </w:rPr>
        <w:t xml:space="preserve"> near</w:t>
      </w:r>
      <w:r w:rsidR="00C06106" w:rsidRPr="00DF26A5">
        <w:rPr>
          <w:rFonts w:ascii="Times New Roman" w:hAnsi="Times New Roman" w:cs="Times New Roman"/>
          <w:color w:val="000000"/>
          <w:rPrChange w:id="1664" w:author="Chen Liao" w:date="2021-03-09T15:09:00Z">
            <w:rPr>
              <w:rFonts w:ascii="TimesNewRomanPSMT" w:hAnsi="TimesNewRomanPSMT"/>
              <w:color w:val="000000"/>
              <w:szCs w:val="21"/>
            </w:rPr>
          </w:rPrChange>
        </w:rPr>
        <w:t xml:space="preserve"> its original initial state</w:t>
      </w:r>
      <w:r w:rsidR="008000BA" w:rsidRPr="00DF26A5">
        <w:rPr>
          <w:rFonts w:ascii="Times New Roman" w:hAnsi="Times New Roman" w:cs="Times New Roman"/>
          <w:color w:val="000000"/>
          <w:rPrChange w:id="1665" w:author="Chen Liao" w:date="2021-03-09T15:09:00Z">
            <w:rPr>
              <w:rFonts w:ascii="TimesNewRomanPSMT" w:hAnsi="TimesNewRomanPSMT"/>
              <w:color w:val="000000"/>
              <w:szCs w:val="21"/>
            </w:rPr>
          </w:rPrChange>
        </w:rPr>
        <w:t xml:space="preserve">. </w:t>
      </w:r>
      <w:r w:rsidR="00F23BDA" w:rsidRPr="00DF26A5">
        <w:rPr>
          <w:rFonts w:ascii="Times New Roman" w:hAnsi="Times New Roman" w:cs="Times New Roman"/>
          <w:color w:val="000000"/>
          <w:rPrChange w:id="1666" w:author="Chen Liao" w:date="2021-03-09T15:09:00Z">
            <w:rPr>
              <w:rFonts w:ascii="TimesNewRomanPSMT" w:hAnsi="TimesNewRomanPSMT"/>
              <w:color w:val="000000"/>
              <w:szCs w:val="21"/>
            </w:rPr>
          </w:rPrChange>
        </w:rPr>
        <w:t xml:space="preserve">This </w:t>
      </w:r>
      <w:r w:rsidR="00F23BDA" w:rsidRPr="00203483">
        <w:rPr>
          <w:rFonts w:ascii="Times New Roman" w:hAnsi="Times New Roman" w:cs="Times New Roman"/>
          <w:color w:val="2A2A2A"/>
          <w:shd w:val="clear" w:color="auto" w:fill="FFFFFF"/>
        </w:rPr>
        <w:t>return t</w:t>
      </w:r>
      <w:r w:rsidR="00F23BDA" w:rsidRPr="004D26A3">
        <w:rPr>
          <w:rFonts w:ascii="Times New Roman" w:hAnsi="Times New Roman" w:cs="Times New Roman"/>
          <w:shd w:val="clear" w:color="auto" w:fill="FFFFFF"/>
        </w:rPr>
        <w:t>rend reflects that</w:t>
      </w:r>
      <w:r w:rsidR="006343DB" w:rsidRPr="002E43AE">
        <w:rPr>
          <w:rFonts w:ascii="Times New Roman" w:hAnsi="Times New Roman" w:cs="Times New Roman"/>
          <w:color w:val="2A2A2A"/>
          <w:shd w:val="clear" w:color="auto" w:fill="FFFFFF"/>
        </w:rPr>
        <w:t xml:space="preserve"> </w:t>
      </w:r>
      <w:r w:rsidR="00242869" w:rsidRPr="003B3D31">
        <w:rPr>
          <w:rFonts w:ascii="Times New Roman" w:hAnsi="Times New Roman" w:cs="Times New Roman"/>
          <w:color w:val="2A2A2A"/>
          <w:shd w:val="clear" w:color="auto" w:fill="FFFFFF"/>
        </w:rPr>
        <w:t xml:space="preserve">the gut microbiome of </w:t>
      </w:r>
      <w:r w:rsidR="006343DB" w:rsidRPr="00596CB1">
        <w:rPr>
          <w:rFonts w:ascii="Times New Roman" w:hAnsi="Times New Roman" w:cs="Times New Roman"/>
          <w:color w:val="2A2A2A"/>
          <w:shd w:val="clear" w:color="auto" w:fill="FFFFFF"/>
        </w:rPr>
        <w:t xml:space="preserve">Guangdong mice may </w:t>
      </w:r>
      <w:r w:rsidR="00242869" w:rsidRPr="00E84517">
        <w:rPr>
          <w:rFonts w:ascii="Times New Roman" w:hAnsi="Times New Roman" w:cs="Times New Roman"/>
          <w:color w:val="2A2A2A"/>
          <w:shd w:val="clear" w:color="auto" w:fill="FFFFFF"/>
        </w:rPr>
        <w:t>ha</w:t>
      </w:r>
      <w:r w:rsidR="00242869" w:rsidRPr="00CA756F">
        <w:rPr>
          <w:rFonts w:ascii="Times New Roman" w:hAnsi="Times New Roman" w:cs="Times New Roman"/>
          <w:color w:val="2A2A2A"/>
          <w:shd w:val="clear" w:color="auto" w:fill="FFFFFF"/>
        </w:rPr>
        <w:t>rb</w:t>
      </w:r>
      <w:r w:rsidR="00242869" w:rsidRPr="001B058D">
        <w:rPr>
          <w:rFonts w:ascii="Times New Roman" w:hAnsi="Times New Roman" w:cs="Times New Roman"/>
          <w:color w:val="2A2A2A"/>
          <w:shd w:val="clear" w:color="auto" w:fill="FFFFFF"/>
        </w:rPr>
        <w:t>or high</w:t>
      </w:r>
      <w:r w:rsidR="006D21C1" w:rsidRPr="002E3514">
        <w:rPr>
          <w:rFonts w:ascii="Times New Roman" w:hAnsi="Times New Roman" w:cs="Times New Roman"/>
          <w:color w:val="2A2A2A"/>
          <w:shd w:val="clear" w:color="auto" w:fill="FFFFFF"/>
        </w:rPr>
        <w:t>er</w:t>
      </w:r>
      <w:r w:rsidR="00242869" w:rsidRPr="002E3514">
        <w:rPr>
          <w:rFonts w:ascii="Times New Roman" w:hAnsi="Times New Roman" w:cs="Times New Roman"/>
          <w:color w:val="2A2A2A"/>
          <w:shd w:val="clear" w:color="auto" w:fill="FFFFFF"/>
        </w:rPr>
        <w:t xml:space="preserve"> </w:t>
      </w:r>
      <w:r w:rsidR="00242869" w:rsidRPr="00203483">
        <w:rPr>
          <w:rFonts w:ascii="Times New Roman" w:hAnsi="Times New Roman" w:cs="Times New Roman"/>
          <w:color w:val="2A2A2A"/>
          <w:shd w:val="clear" w:color="auto" w:fill="FFFFFF"/>
        </w:rPr>
        <w:t>resilience</w:t>
      </w:r>
      <w:r w:rsidR="00242869" w:rsidRPr="004D26A3">
        <w:rPr>
          <w:rFonts w:ascii="Times New Roman" w:hAnsi="Times New Roman" w:cs="Times New Roman"/>
          <w:color w:val="2A2A2A"/>
          <w:shd w:val="clear" w:color="auto" w:fill="FFFFFF"/>
        </w:rPr>
        <w:t xml:space="preserve"> that </w:t>
      </w:r>
      <w:r w:rsidR="008E3166" w:rsidRPr="002E43AE">
        <w:rPr>
          <w:rFonts w:ascii="Times New Roman" w:hAnsi="Times New Roman" w:cs="Times New Roman"/>
          <w:shd w:val="clear" w:color="auto" w:fill="FFFFFF"/>
        </w:rPr>
        <w:t>resilient to temporal changes by dietary fiber, meaning that homeostatic reactions restore the original comm</w:t>
      </w:r>
      <w:r w:rsidR="008E3166" w:rsidRPr="00596CB1">
        <w:rPr>
          <w:rFonts w:ascii="Times New Roman" w:hAnsi="Times New Roman" w:cs="Times New Roman"/>
          <w:shd w:val="clear" w:color="auto" w:fill="FFFFFF"/>
        </w:rPr>
        <w:t>unity composition, as recently shown in the ca</w:t>
      </w:r>
      <w:r w:rsidR="008E3166" w:rsidRPr="00E84517">
        <w:rPr>
          <w:rFonts w:ascii="Times New Roman" w:hAnsi="Times New Roman" w:cs="Times New Roman"/>
          <w:color w:val="2A2A2A"/>
          <w:shd w:val="clear" w:color="auto" w:fill="FFFFFF"/>
        </w:rPr>
        <w:t>se of bread</w:t>
      </w:r>
      <w:r w:rsidR="008E3166" w:rsidRPr="00CA756F">
        <w:rPr>
          <w:rFonts w:ascii="Times New Roman" w:hAnsi="Times New Roman" w:cs="Times New Roman"/>
          <w:color w:val="2A2A2A"/>
          <w:shd w:val="clear" w:color="auto" w:fill="FFFFFF"/>
        </w:rPr>
        <w:t xml:space="preserve"> </w:t>
      </w:r>
      <w:r w:rsidR="008E3166" w:rsidRPr="001B058D">
        <w:rPr>
          <w:rFonts w:ascii="Times New Roman" w:hAnsi="Times New Roman" w:cs="Times New Roman"/>
          <w:color w:val="2A2A2A"/>
          <w:shd w:val="clear" w:color="auto" w:fill="FFFFFF"/>
        </w:rPr>
        <w:t>and</w:t>
      </w:r>
      <w:r w:rsidR="008E3166" w:rsidRPr="00203483">
        <w:rPr>
          <w:rFonts w:ascii="Times New Roman" w:hAnsi="Times New Roman" w:cs="Times New Roman"/>
          <w:color w:val="2A2A2A"/>
          <w:shd w:val="clear" w:color="auto" w:fill="FFFFFF"/>
        </w:rPr>
        <w:t xml:space="preserve"> other dietary </w:t>
      </w:r>
      <w:r w:rsidR="008E3166" w:rsidRPr="004D26A3">
        <w:rPr>
          <w:rFonts w:ascii="Times New Roman" w:hAnsi="Times New Roman" w:cs="Times New Roman"/>
          <w:shd w:val="clear" w:color="auto" w:fill="FFFFFF"/>
        </w:rPr>
        <w:t>regime</w:t>
      </w:r>
      <w:r w:rsidR="008E3166" w:rsidRPr="002E43AE">
        <w:rPr>
          <w:rFonts w:ascii="Times New Roman" w:hAnsi="Times New Roman" w:cs="Times New Roman"/>
          <w:shd w:val="clear" w:color="auto" w:fill="FFFFFF"/>
        </w:rPr>
        <w:t>s</w:t>
      </w:r>
      <w:r w:rsidR="008E3166" w:rsidRPr="003B3D31">
        <w:rPr>
          <w:rFonts w:ascii="Times New Roman" w:hAnsi="Times New Roman" w:cs="Times New Roman"/>
          <w:color w:val="2A2A2A"/>
          <w:shd w:val="clear" w:color="auto" w:fill="FFFFFF"/>
        </w:rPr>
        <w:t xml:space="preserve"> </w:t>
      </w:r>
      <w:r w:rsidR="008E3166" w:rsidRPr="004D26A3">
        <w:rPr>
          <w:rFonts w:ascii="Times New Roman" w:hAnsi="Times New Roman" w:cs="Times New Roman"/>
          <w:color w:val="2A2A2A"/>
          <w:shd w:val="clear" w:color="auto" w:fill="FFFFFF"/>
        </w:rPr>
        <w:fldChar w:fldCharType="begin"/>
      </w:r>
      <w:r w:rsidR="008E3166" w:rsidRPr="002E3514">
        <w:rPr>
          <w:rFonts w:ascii="Times New Roman" w:hAnsi="Times New Roman" w:cs="Times New Roman"/>
          <w:color w:val="2A2A2A"/>
          <w:shd w:val="clear" w:color="auto" w:fill="FFFFFF"/>
        </w:rPr>
        <w:instrText xml:space="preserve"> ADDIN NE.Ref.{626A6A79-54E9-40DE-981E-CACE1A6B0AD2}</w:instrText>
      </w:r>
      <w:r w:rsidR="008E3166"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[32, 33]</w:t>
      </w:r>
      <w:r w:rsidR="008E3166" w:rsidRPr="004D26A3">
        <w:rPr>
          <w:rFonts w:ascii="Times New Roman" w:hAnsi="Times New Roman" w:cs="Times New Roman"/>
          <w:color w:val="2A2A2A"/>
          <w:shd w:val="clear" w:color="auto" w:fill="FFFFFF"/>
        </w:rPr>
        <w:fldChar w:fldCharType="end"/>
      </w:r>
      <w:r w:rsidR="008E3166" w:rsidRPr="00203483">
        <w:rPr>
          <w:rFonts w:ascii="Times New Roman" w:hAnsi="Times New Roman" w:cs="Times New Roman"/>
          <w:color w:val="2A2A2A"/>
          <w:shd w:val="clear" w:color="auto" w:fill="FFFFFF"/>
        </w:rPr>
        <w:t>.</w:t>
      </w:r>
    </w:p>
    <w:p w14:paraId="3E5AA1F1" w14:textId="3E65A4F1" w:rsidR="00CF754D" w:rsidRDefault="00CF754D">
      <w:pPr>
        <w:jc w:val="both"/>
        <w:rPr>
          <w:ins w:id="1667" w:author="Chen Liao" w:date="2021-03-18T21:56:00Z"/>
          <w:rFonts w:ascii="Times New Roman" w:hAnsi="Times New Roman" w:cs="Times New Roman"/>
          <w:color w:val="2A2A2A"/>
          <w:shd w:val="clear" w:color="auto" w:fill="FFFFFF"/>
        </w:rPr>
      </w:pPr>
    </w:p>
    <w:p w14:paraId="5C758060" w14:textId="3FE4C3ED" w:rsidR="009A32EF" w:rsidRDefault="009A32EF">
      <w:pPr>
        <w:jc w:val="both"/>
        <w:rPr>
          <w:ins w:id="1668" w:author="Chen Liao" w:date="2021-03-18T21:56:00Z"/>
          <w:rFonts w:ascii="Times New Roman" w:hAnsi="Times New Roman" w:cs="Times New Roman"/>
          <w:color w:val="2A2A2A"/>
          <w:shd w:val="clear" w:color="auto" w:fill="FFFFFF"/>
        </w:rPr>
      </w:pPr>
      <w:ins w:id="1669" w:author="Chen Liao" w:date="2021-03-18T21:56:00Z">
        <w:r>
          <w:rPr>
            <w:rFonts w:ascii="Times New Roman" w:hAnsi="Times New Roman" w:cs="Times New Roman"/>
            <w:color w:val="2A2A2A"/>
            <w:shd w:val="clear" w:color="auto" w:fill="FFFFFF"/>
          </w:rPr>
          <w:t># Why SCFA decreases?</w:t>
        </w:r>
      </w:ins>
    </w:p>
    <w:p w14:paraId="463D390F" w14:textId="35C2C5BF" w:rsidR="009A32EF" w:rsidRDefault="009A32EF">
      <w:pPr>
        <w:jc w:val="both"/>
        <w:rPr>
          <w:ins w:id="1670" w:author="Chen Liao" w:date="2021-03-18T21:56:00Z"/>
          <w:rFonts w:ascii="Times New Roman" w:hAnsi="Times New Roman" w:cs="Times New Roman"/>
          <w:color w:val="2A2A2A"/>
          <w:shd w:val="clear" w:color="auto" w:fill="FFFFFF"/>
        </w:rPr>
      </w:pPr>
    </w:p>
    <w:p w14:paraId="0C290D4D" w14:textId="0CB2236B" w:rsidR="009A32EF" w:rsidRPr="009A32EF" w:rsidRDefault="009A32EF" w:rsidP="009A32EF">
      <w:pPr>
        <w:pStyle w:val="ListParagraph"/>
        <w:numPr>
          <w:ilvl w:val="0"/>
          <w:numId w:val="10"/>
        </w:numPr>
        <w:jc w:val="both"/>
        <w:rPr>
          <w:rFonts w:ascii="Times New Roman" w:hAnsi="Times New Roman" w:cs="Times New Roman"/>
          <w:color w:val="2A2A2A"/>
          <w:shd w:val="clear" w:color="auto" w:fill="FFFFFF"/>
          <w:rPrChange w:id="1671" w:author="Chen Liao" w:date="2021-03-18T21:56:00Z">
            <w:rPr>
              <w:shd w:val="clear" w:color="auto" w:fill="FFFFFF"/>
            </w:rPr>
          </w:rPrChange>
        </w:rPr>
        <w:pPrChange w:id="1672" w:author="Chen Liao" w:date="2021-03-18T21:56:00Z">
          <w:pPr>
            <w:jc w:val="both"/>
          </w:pPr>
        </w:pPrChange>
      </w:pPr>
      <w:ins w:id="1673" w:author="Chen Liao" w:date="2021-03-18T21:56:00Z">
        <w:r>
          <w:rPr>
            <w:rFonts w:ascii="Times New Roman" w:hAnsi="Times New Roman" w:cs="Times New Roman"/>
            <w:color w:val="2A2A2A"/>
            <w:shd w:val="clear" w:color="auto" w:fill="FFFFFF"/>
          </w:rPr>
          <w:t xml:space="preserve">Bacteria absorbs SCFA. Clostridium </w:t>
        </w:r>
        <w:proofErr w:type="spellStart"/>
        <w:r>
          <w:rPr>
            <w:rFonts w:ascii="Times New Roman" w:hAnsi="Times New Roman" w:cs="Times New Roman"/>
            <w:color w:val="2A2A2A"/>
            <w:shd w:val="clear" w:color="auto" w:fill="FFFFFF"/>
          </w:rPr>
          <w:t>acetobutylicum</w:t>
        </w:r>
        <w:proofErr w:type="spellEnd"/>
        <w:r>
          <w:rPr>
            <w:rFonts w:ascii="Times New Roman" w:hAnsi="Times New Roman" w:cs="Times New Roman"/>
            <w:color w:val="2A2A2A"/>
            <w:shd w:val="clear" w:color="auto" w:fill="FFFFFF"/>
          </w:rPr>
          <w:t>. (2) Host.</w:t>
        </w:r>
      </w:ins>
    </w:p>
    <w:p w14:paraId="0B25A4F5" w14:textId="3E35F5DD" w:rsidR="00B439D9" w:rsidRPr="00CA756F" w:rsidRDefault="00B439D9">
      <w:pPr>
        <w:jc w:val="both"/>
        <w:rPr>
          <w:rFonts w:ascii="Times New Roman" w:hAnsi="Times New Roman" w:cs="Times New Roman"/>
          <w:color w:val="2A2A2A"/>
          <w:shd w:val="clear" w:color="auto" w:fill="FFFFFF"/>
        </w:rPr>
      </w:pPr>
    </w:p>
    <w:p w14:paraId="0D718080" w14:textId="4A6477FF" w:rsidR="00B439D9" w:rsidRDefault="00B439D9">
      <w:pPr>
        <w:jc w:val="both"/>
        <w:rPr>
          <w:ins w:id="1674" w:author="Chen Liao" w:date="2021-03-18T21:34:00Z"/>
          <w:rFonts w:ascii="Times New Roman" w:hAnsi="Times New Roman" w:cs="Times New Roman"/>
          <w:b/>
          <w:bCs/>
        </w:rPr>
      </w:pPr>
      <w:r w:rsidRPr="00DF26A5">
        <w:rPr>
          <w:rFonts w:ascii="Times New Roman" w:hAnsi="Times New Roman" w:cs="Times New Roman"/>
          <w:b/>
          <w:bCs/>
          <w:rPrChange w:id="1675" w:author="Chen Liao" w:date="2021-03-09T15:09:00Z">
            <w:rPr>
              <w:rFonts w:ascii="Times New Roman" w:hAnsi="Times New Roman" w:cs="Times New Roman"/>
              <w:b/>
              <w:bCs/>
              <w:sz w:val="21"/>
              <w:szCs w:val="21"/>
            </w:rPr>
          </w:rPrChange>
        </w:rPr>
        <w:t>Responders</w:t>
      </w:r>
    </w:p>
    <w:p w14:paraId="0B5C5B4A" w14:textId="7126DDB4" w:rsidR="00BE46AA" w:rsidRDefault="00BE46AA">
      <w:pPr>
        <w:jc w:val="both"/>
        <w:rPr>
          <w:ins w:id="1676" w:author="Chen Liao" w:date="2021-03-18T21:34:00Z"/>
          <w:rFonts w:ascii="Times New Roman" w:hAnsi="Times New Roman" w:cs="Times New Roman"/>
          <w:b/>
          <w:bCs/>
        </w:rPr>
      </w:pPr>
    </w:p>
    <w:p w14:paraId="4F661FC4" w14:textId="77777777" w:rsidR="00BE46AA" w:rsidRPr="00BE46AA" w:rsidRDefault="00BE46AA" w:rsidP="00BE46AA">
      <w:pPr>
        <w:pStyle w:val="paragraph"/>
        <w:jc w:val="both"/>
        <w:rPr>
          <w:ins w:id="1677" w:author="Chen Liao" w:date="2021-03-18T21:34:00Z"/>
          <w:rFonts w:ascii="Times New Roman" w:hAnsi="Times New Roman" w:cs="Times New Roman"/>
          <w:b/>
          <w:bCs/>
          <w:rPrChange w:id="1678" w:author="Chen Liao" w:date="2021-03-18T21:34:00Z">
            <w:rPr>
              <w:ins w:id="1679" w:author="Chen Liao" w:date="2021-03-18T21:34:00Z"/>
              <w:rFonts w:ascii="Times New Roman" w:hAnsi="Times New Roman" w:cs="Times New Roman"/>
            </w:rPr>
          </w:rPrChange>
        </w:rPr>
      </w:pPr>
    </w:p>
    <w:p w14:paraId="1BDD863C" w14:textId="77777777" w:rsidR="00BE46AA" w:rsidRPr="00BE46AA" w:rsidRDefault="00BE46AA" w:rsidP="00BE46AA">
      <w:pPr>
        <w:pStyle w:val="paragraph"/>
        <w:jc w:val="both"/>
        <w:rPr>
          <w:ins w:id="1680" w:author="Chen Liao" w:date="2021-03-18T21:34:00Z"/>
          <w:rFonts w:ascii="Times New Roman" w:hAnsi="Times New Roman" w:cs="Times New Roman"/>
          <w:b/>
          <w:bCs/>
          <w:rPrChange w:id="1681" w:author="Chen Liao" w:date="2021-03-18T21:34:00Z">
            <w:rPr>
              <w:ins w:id="1682" w:author="Chen Liao" w:date="2021-03-18T21:34:00Z"/>
              <w:rFonts w:ascii="Times New Roman" w:hAnsi="Times New Roman" w:cs="Times New Roman"/>
            </w:rPr>
          </w:rPrChange>
        </w:rPr>
      </w:pPr>
      <w:ins w:id="1683" w:author="Chen Liao" w:date="2021-03-18T21:34:00Z">
        <w:r w:rsidRPr="00BE46AA">
          <w:rPr>
            <w:rFonts w:ascii="Times New Roman" w:hAnsi="Times New Roman" w:cs="Times New Roman"/>
            <w:b/>
            <w:bCs/>
            <w:rPrChange w:id="1684" w:author="Chen Liao" w:date="2021-03-18T21:34:00Z">
              <w:rPr>
                <w:rFonts w:ascii="Times New Roman" w:hAnsi="Times New Roman" w:cs="Times New Roman"/>
              </w:rPr>
            </w:rPrChange>
          </w:rPr>
          <w:lastRenderedPageBreak/>
          <w:t>Interestingly, Shanghai mice has the higher inulin concentration (on average</w:t>
        </w:r>
        <w:proofErr w:type="gramStart"/>
        <w:r w:rsidRPr="00BE46AA">
          <w:rPr>
            <w:rFonts w:ascii="Times New Roman" w:hAnsi="Times New Roman" w:cs="Times New Roman"/>
            <w:b/>
            <w:bCs/>
            <w:rPrChange w:id="1685" w:author="Chen Liao" w:date="2021-03-18T21:34:00Z">
              <w:rPr>
                <w:rFonts w:ascii="Times New Roman" w:hAnsi="Times New Roman" w:cs="Times New Roman"/>
              </w:rPr>
            </w:rPrChange>
          </w:rPr>
          <w:t>)</w:t>
        </w:r>
        <w:proofErr w:type="gramEnd"/>
        <w:r w:rsidRPr="00BE46AA">
          <w:rPr>
            <w:rFonts w:ascii="Times New Roman" w:hAnsi="Times New Roman" w:cs="Times New Roman"/>
            <w:b/>
            <w:bCs/>
            <w:rPrChange w:id="1686" w:author="Chen Liao" w:date="2021-03-18T21:34:00Z">
              <w:rPr>
                <w:rFonts w:ascii="Times New Roman" w:hAnsi="Times New Roman" w:cs="Times New Roman"/>
              </w:rPr>
            </w:rPrChange>
          </w:rPr>
          <w:t xml:space="preserve"> but it does not respond to inulin. This suggests that the gene level do not conform to the change in population size as ecology plays a dominant role. </w:t>
        </w:r>
      </w:ins>
    </w:p>
    <w:p w14:paraId="7B142897" w14:textId="77777777" w:rsidR="00BE46AA" w:rsidRPr="00DF26A5" w:rsidRDefault="00BE46AA">
      <w:pPr>
        <w:jc w:val="both"/>
        <w:rPr>
          <w:rFonts w:ascii="Times New Roman" w:hAnsi="Times New Roman" w:cs="Times New Roman"/>
          <w:b/>
          <w:bCs/>
          <w:rPrChange w:id="1687" w:author="Chen Liao" w:date="2021-03-09T15:09:00Z">
            <w:rPr>
              <w:rFonts w:ascii="Times New Roman" w:hAnsi="Times New Roman" w:cs="Times New Roman"/>
              <w:b/>
              <w:bCs/>
              <w:sz w:val="21"/>
              <w:szCs w:val="21"/>
            </w:rPr>
          </w:rPrChange>
        </w:rPr>
      </w:pPr>
    </w:p>
    <w:p w14:paraId="565B5456" w14:textId="711DD0E0" w:rsidR="00B439D9" w:rsidRPr="00DF26A5" w:rsidRDefault="00B439D9">
      <w:pPr>
        <w:jc w:val="both"/>
        <w:rPr>
          <w:rFonts w:ascii="Times New Roman" w:hAnsi="Times New Roman" w:cs="Times New Roman"/>
        </w:rPr>
      </w:pPr>
      <w:r w:rsidRPr="00203483">
        <w:rPr>
          <w:rFonts w:ascii="Times New Roman" w:hAnsi="Times New Roman" w:cs="Times New Roman"/>
        </w:rPr>
        <w:t xml:space="preserve">Using </w:t>
      </w:r>
      <w:proofErr w:type="spellStart"/>
      <w:r w:rsidRPr="00203483">
        <w:rPr>
          <w:rFonts w:ascii="Times New Roman" w:hAnsi="Times New Roman" w:cs="Times New Roman"/>
        </w:rPr>
        <w:t>glv</w:t>
      </w:r>
      <w:proofErr w:type="spellEnd"/>
      <w:r w:rsidRPr="004D26A3">
        <w:rPr>
          <w:rFonts w:ascii="Times New Roman" w:hAnsi="Times New Roman" w:cs="Times New Roman"/>
        </w:rPr>
        <w:t xml:space="preserve"> model, we identified multiple inulin-responders in the complex microbiome community </w:t>
      </w:r>
      <w:r w:rsidRPr="00596CB1">
        <w:rPr>
          <w:rFonts w:ascii="Times New Roman" w:hAnsi="Times New Roman" w:cs="Times New Roman"/>
        </w:rPr>
        <w:t>of the host intestine, which we beli</w:t>
      </w:r>
      <w:r w:rsidRPr="00E84517">
        <w:rPr>
          <w:rFonts w:ascii="Times New Roman" w:hAnsi="Times New Roman" w:cs="Times New Roman"/>
        </w:rPr>
        <w:t>e</w:t>
      </w:r>
      <w:r w:rsidRPr="00CA756F">
        <w:rPr>
          <w:rFonts w:ascii="Times New Roman" w:hAnsi="Times New Roman" w:cs="Times New Roman"/>
        </w:rPr>
        <w:t>ve play critical roles in the complex process of fiber degradation and metabolism.</w:t>
      </w:r>
      <w:r w:rsidR="005E04BA" w:rsidRPr="00DF26A5">
        <w:rPr>
          <w:rFonts w:ascii="Times New Roman" w:hAnsi="Times New Roman" w:cs="Times New Roman"/>
        </w:rPr>
        <w:t xml:space="preserve"> </w:t>
      </w:r>
    </w:p>
    <w:p w14:paraId="5B41C4A4" w14:textId="4DC52C1B" w:rsidR="00B439D9" w:rsidRPr="00DF26A5" w:rsidRDefault="00B439D9">
      <w:pPr>
        <w:jc w:val="both"/>
        <w:rPr>
          <w:rFonts w:ascii="Times New Roman" w:hAnsi="Times New Roman" w:cs="Times New Roman"/>
        </w:rPr>
      </w:pPr>
    </w:p>
    <w:p w14:paraId="2039E3E6" w14:textId="2F302B14" w:rsidR="00741AF5" w:rsidRPr="00DF26A5" w:rsidRDefault="00741AF5">
      <w:pPr>
        <w:jc w:val="both"/>
        <w:rPr>
          <w:rFonts w:ascii="Times New Roman" w:hAnsi="Times New Roman" w:cs="Times New Roman"/>
        </w:rPr>
      </w:pPr>
      <w:r w:rsidRPr="00DF26A5">
        <w:rPr>
          <w:rFonts w:ascii="Times New Roman" w:hAnsi="Times New Roman" w:cs="Times New Roman"/>
        </w:rPr>
        <w:t xml:space="preserve">One intriguing observation in Shanghai mice was that the abundance of identified inulin responder, </w:t>
      </w:r>
      <w:proofErr w:type="spellStart"/>
      <w:r w:rsidRPr="00DF26A5">
        <w:rPr>
          <w:rFonts w:ascii="Times New Roman" w:hAnsi="Times New Roman" w:cs="Times New Roman"/>
          <w:i/>
          <w:iCs/>
        </w:rPr>
        <w:t>Muribaculaceae</w:t>
      </w:r>
      <w:proofErr w:type="spellEnd"/>
      <w:r w:rsidRPr="00DF26A5">
        <w:rPr>
          <w:rFonts w:ascii="Times New Roman" w:hAnsi="Times New Roman" w:cs="Times New Roman"/>
          <w:i/>
          <w:iCs/>
        </w:rPr>
        <w:t xml:space="preserve"> </w:t>
      </w:r>
      <w:r w:rsidRPr="00DF26A5">
        <w:rPr>
          <w:rFonts w:ascii="Times New Roman" w:hAnsi="Times New Roman" w:cs="Times New Roman"/>
        </w:rPr>
        <w:t>and</w:t>
      </w:r>
      <w:r w:rsidRPr="00DF26A5">
        <w:rPr>
          <w:rFonts w:ascii="Times New Roman" w:hAnsi="Times New Roman" w:cs="Times New Roman"/>
          <w:i/>
          <w:iCs/>
        </w:rPr>
        <w:t xml:space="preserve"> B. </w:t>
      </w:r>
      <w:proofErr w:type="spellStart"/>
      <w:r w:rsidRPr="00DF26A5">
        <w:rPr>
          <w:rFonts w:ascii="Times New Roman" w:hAnsi="Times New Roman" w:cs="Times New Roman"/>
          <w:i/>
          <w:iCs/>
        </w:rPr>
        <w:t>acidifaciens</w:t>
      </w:r>
      <w:proofErr w:type="spellEnd"/>
      <w:r w:rsidRPr="00DF26A5">
        <w:rPr>
          <w:rFonts w:ascii="Times New Roman" w:hAnsi="Times New Roman" w:cs="Times New Roman"/>
        </w:rPr>
        <w:t xml:space="preserve">, did not increase as in other vendors until day 13, after when the gut microbiome bloom and caught up to a higher density level similar with the other vendors. Also, a gradually elevation in propionate production was observed after the enrichment of inulin responders. Together, these observations suggest that </w:t>
      </w:r>
      <w:r w:rsidRPr="00203483">
        <w:rPr>
          <w:rFonts w:ascii="Times New Roman" w:hAnsi="Times New Roman" w:cs="Times New Roman"/>
        </w:rPr>
        <w:t>the degradation of inulin involves bacterial cross-feeding,</w:t>
      </w:r>
      <w:r w:rsidRPr="00DF26A5">
        <w:rPr>
          <w:rFonts w:ascii="Times New Roman" w:hAnsi="Times New Roman" w:cs="Times New Roman"/>
        </w:rPr>
        <w:t xml:space="preserve"> </w:t>
      </w:r>
      <w:r w:rsidRPr="00203483">
        <w:rPr>
          <w:rFonts w:ascii="Times New Roman" w:hAnsi="Times New Roman" w:cs="Times New Roman"/>
        </w:rPr>
        <w:t xml:space="preserve">where </w:t>
      </w:r>
      <w:proofErr w:type="spellStart"/>
      <w:r w:rsidRPr="004D26A3">
        <w:rPr>
          <w:rFonts w:ascii="Times New Roman" w:hAnsi="Times New Roman" w:cs="Times New Roman"/>
          <w:i/>
          <w:iCs/>
        </w:rPr>
        <w:t>M</w:t>
      </w:r>
      <w:r w:rsidRPr="002E43AE">
        <w:rPr>
          <w:rFonts w:ascii="Times New Roman" w:hAnsi="Times New Roman" w:cs="Times New Roman"/>
          <w:i/>
          <w:iCs/>
        </w:rPr>
        <w:t>uribaculaceae</w:t>
      </w:r>
      <w:proofErr w:type="spellEnd"/>
      <w:r w:rsidRPr="002E43AE">
        <w:rPr>
          <w:rFonts w:ascii="Times New Roman" w:hAnsi="Times New Roman" w:cs="Times New Roman"/>
          <w:i/>
          <w:iCs/>
        </w:rPr>
        <w:t xml:space="preserve"> </w:t>
      </w:r>
      <w:r w:rsidRPr="002E43AE">
        <w:rPr>
          <w:rFonts w:ascii="Times New Roman" w:hAnsi="Times New Roman" w:cs="Times New Roman"/>
        </w:rPr>
        <w:t>and</w:t>
      </w:r>
      <w:r w:rsidRPr="003B3D31">
        <w:rPr>
          <w:rFonts w:ascii="Times New Roman" w:hAnsi="Times New Roman" w:cs="Times New Roman"/>
          <w:i/>
          <w:iCs/>
        </w:rPr>
        <w:t xml:space="preserve"> B. </w:t>
      </w:r>
      <w:proofErr w:type="spellStart"/>
      <w:r w:rsidRPr="003B3D31">
        <w:rPr>
          <w:rFonts w:ascii="Times New Roman" w:hAnsi="Times New Roman" w:cs="Times New Roman"/>
          <w:i/>
          <w:iCs/>
        </w:rPr>
        <w:t>acidifaciens</w:t>
      </w:r>
      <w:proofErr w:type="spellEnd"/>
      <w:r w:rsidRPr="00596CB1">
        <w:rPr>
          <w:rFonts w:ascii="Times New Roman" w:hAnsi="Times New Roman" w:cs="Times New Roman"/>
        </w:rPr>
        <w:t xml:space="preserve"> are critical microbes that responsible for the primary degradation of inulin. This suggestion was fu</w:t>
      </w:r>
      <w:r w:rsidRPr="00CA756F">
        <w:rPr>
          <w:rFonts w:ascii="Times New Roman" w:hAnsi="Times New Roman" w:cs="Times New Roman"/>
        </w:rPr>
        <w:t xml:space="preserve">rther supported by a recent study showing that </w:t>
      </w:r>
      <w:r w:rsidRPr="0059730F">
        <w:rPr>
          <w:rFonts w:ascii="Times New Roman" w:hAnsi="Times New Roman" w:cs="Times New Roman"/>
          <w:i/>
          <w:iCs/>
          <w:color w:val="131413"/>
        </w:rPr>
        <w:t>Bacteroides-</w:t>
      </w:r>
      <w:proofErr w:type="spellStart"/>
      <w:r w:rsidRPr="0059730F">
        <w:rPr>
          <w:rFonts w:ascii="Times New Roman" w:hAnsi="Times New Roman" w:cs="Times New Roman"/>
          <w:i/>
          <w:iCs/>
          <w:color w:val="131413"/>
        </w:rPr>
        <w:t>acidifaciens</w:t>
      </w:r>
      <w:proofErr w:type="spellEnd"/>
      <w:r w:rsidRPr="00DF26A5">
        <w:rPr>
          <w:rFonts w:ascii="Times New Roman" w:hAnsi="Times New Roman" w:cs="Times New Roman"/>
          <w:color w:val="131413"/>
        </w:rPr>
        <w:t xml:space="preserve"> is a species involves in inulin’s degradation </w:t>
      </w:r>
      <w:r w:rsidRPr="004D26A3">
        <w:rPr>
          <w:rFonts w:ascii="Times New Roman" w:hAnsi="Times New Roman" w:cs="Times New Roman"/>
          <w:color w:val="131413"/>
        </w:rPr>
        <w:fldChar w:fldCharType="begin"/>
      </w:r>
      <w:r w:rsidRPr="00DF26A5">
        <w:rPr>
          <w:rFonts w:ascii="Times New Roman" w:hAnsi="Times New Roman" w:cs="Times New Roman"/>
          <w:color w:val="131413"/>
        </w:rPr>
        <w:instrText xml:space="preserve"> ADDIN NE.Ref.{46F0A0DF-EB4A-42D4-BAB2-82310F505066}</w:instrText>
      </w:r>
      <w:r w:rsidRPr="004D26A3">
        <w:rPr>
          <w:rFonts w:ascii="Times New Roman" w:hAnsi="Times New Roman" w:cs="Times New Roman"/>
          <w:color w:val="131413"/>
        </w:rPr>
        <w:fldChar w:fldCharType="separate"/>
      </w:r>
      <w:r w:rsidR="00ED3422" w:rsidRPr="004D26A3">
        <w:rPr>
          <w:rFonts w:ascii="Times New Roman" w:hAnsi="Times New Roman" w:cs="Times New Roman"/>
          <w:color w:val="080000"/>
        </w:rPr>
        <w:t>[32, 33]</w:t>
      </w:r>
      <w:r w:rsidRPr="004D26A3">
        <w:rPr>
          <w:rFonts w:ascii="Times New Roman" w:hAnsi="Times New Roman" w:cs="Times New Roman"/>
          <w:color w:val="131413"/>
        </w:rPr>
        <w:fldChar w:fldCharType="end"/>
      </w:r>
      <w:r w:rsidRPr="00203483">
        <w:rPr>
          <w:rFonts w:ascii="Times New Roman" w:hAnsi="Times New Roman" w:cs="Times New Roman"/>
          <w:color w:val="131413"/>
        </w:rPr>
        <w:t xml:space="preserve">. </w:t>
      </w:r>
      <w:r w:rsidRPr="004D26A3">
        <w:rPr>
          <w:rFonts w:ascii="Times New Roman" w:hAnsi="Times New Roman" w:cs="Times New Roman"/>
        </w:rPr>
        <w:t xml:space="preserve">The other inulin responder identified here, </w:t>
      </w:r>
      <w:proofErr w:type="spellStart"/>
      <w:r w:rsidRPr="00596CB1">
        <w:rPr>
          <w:rFonts w:ascii="Times New Roman" w:hAnsi="Times New Roman" w:cs="Times New Roman"/>
          <w:i/>
          <w:iCs/>
        </w:rPr>
        <w:t>Muribaculaceae</w:t>
      </w:r>
      <w:proofErr w:type="spellEnd"/>
      <w:r w:rsidRPr="00E84517">
        <w:rPr>
          <w:rFonts w:ascii="Times New Roman" w:hAnsi="Times New Roman" w:cs="Times New Roman"/>
        </w:rPr>
        <w:t>, for which the</w:t>
      </w:r>
      <w:r w:rsidRPr="00CA756F">
        <w:rPr>
          <w:rFonts w:ascii="Times New Roman" w:hAnsi="Times New Roman" w:cs="Times New Roman"/>
        </w:rPr>
        <w:t xml:space="preserve"> name family S24-7 was used before, was previously reported to be enriched by inulin </w:t>
      </w:r>
      <w:r w:rsidRPr="004D26A3">
        <w:rPr>
          <w:rFonts w:ascii="Times New Roman" w:hAnsi="Times New Roman" w:cs="Times New Roman"/>
        </w:rPr>
        <w:fldChar w:fldCharType="begin"/>
      </w:r>
      <w:r w:rsidRPr="00DF26A5">
        <w:rPr>
          <w:rFonts w:ascii="Times New Roman" w:hAnsi="Times New Roman" w:cs="Times New Roman"/>
        </w:rPr>
        <w:instrText xml:space="preserve"> ADDIN NE.Ref.{B088ADBC-3139-4E8E-962D-46B580F3CD7A}</w:instrText>
      </w:r>
      <w:r w:rsidRPr="004D26A3">
        <w:rPr>
          <w:rFonts w:ascii="Times New Roman" w:hAnsi="Times New Roman" w:cs="Times New Roman"/>
        </w:rPr>
        <w:fldChar w:fldCharType="separate"/>
      </w:r>
      <w:r w:rsidR="00ED3422" w:rsidRPr="004D26A3">
        <w:rPr>
          <w:rFonts w:ascii="Times New Roman" w:hAnsi="Times New Roman" w:cs="Times New Roman"/>
          <w:color w:val="080000"/>
        </w:rPr>
        <w:t>[34, 35]</w:t>
      </w:r>
      <w:r w:rsidRPr="004D26A3">
        <w:rPr>
          <w:rFonts w:ascii="Times New Roman" w:hAnsi="Times New Roman" w:cs="Times New Roman"/>
        </w:rPr>
        <w:fldChar w:fldCharType="end"/>
      </w:r>
      <w:r w:rsidRPr="00203483">
        <w:rPr>
          <w:rFonts w:ascii="Times New Roman" w:hAnsi="Times New Roman" w:cs="Times New Roman"/>
        </w:rPr>
        <w:t xml:space="preserve">, and this family was versatile with respect to complex carbohydrate degradation </w:t>
      </w:r>
      <w:r w:rsidRPr="004D26A3">
        <w:rPr>
          <w:rFonts w:ascii="Times New Roman" w:hAnsi="Times New Roman" w:cs="Times New Roman"/>
        </w:rPr>
        <w:fldChar w:fldCharType="begin"/>
      </w:r>
      <w:r w:rsidRPr="00DF26A5">
        <w:rPr>
          <w:rFonts w:ascii="Times New Roman" w:hAnsi="Times New Roman" w:cs="Times New Roman"/>
        </w:rPr>
        <w:instrText xml:space="preserve"> ADDIN NE.Ref.{BD3C8309-C6BA-4C97-B2E8-5C9C35ACE610}</w:instrText>
      </w:r>
      <w:r w:rsidRPr="004D26A3">
        <w:rPr>
          <w:rFonts w:ascii="Times New Roman" w:hAnsi="Times New Roman" w:cs="Times New Roman"/>
        </w:rPr>
        <w:fldChar w:fldCharType="separate"/>
      </w:r>
      <w:r w:rsidR="00ED3422" w:rsidRPr="004D26A3">
        <w:rPr>
          <w:rFonts w:ascii="Times New Roman" w:hAnsi="Times New Roman" w:cs="Times New Roman"/>
          <w:color w:val="080000"/>
        </w:rPr>
        <w:t>[36]</w:t>
      </w:r>
      <w:r w:rsidRPr="004D26A3">
        <w:rPr>
          <w:rFonts w:ascii="Times New Roman" w:hAnsi="Times New Roman" w:cs="Times New Roman"/>
        </w:rPr>
        <w:fldChar w:fldCharType="end"/>
      </w:r>
      <w:r w:rsidRPr="00203483">
        <w:rPr>
          <w:rFonts w:ascii="Times New Roman" w:hAnsi="Times New Roman" w:cs="Times New Roman"/>
        </w:rPr>
        <w:t xml:space="preserve">. In ecological terms, the release of </w:t>
      </w:r>
      <w:r w:rsidRPr="00DF26A5">
        <w:rPr>
          <w:rFonts w:ascii="Times New Roman" w:hAnsi="Times New Roman" w:cs="Times New Roman" w:hint="eastAsia"/>
          <w:color w:val="000000"/>
          <w:rPrChange w:id="1688" w:author="Chen Liao" w:date="2021-03-09T15:09:00Z">
            <w:rPr>
              <w:rFonts w:ascii="AdvMelior-R" w:hAnsi="AdvMelior-R" w:hint="eastAsia"/>
              <w:color w:val="000000"/>
            </w:rPr>
          </w:rPrChange>
        </w:rPr>
        <w:t>oligosaccharides</w:t>
      </w:r>
      <w:r w:rsidRPr="00203483">
        <w:rPr>
          <w:rFonts w:ascii="Times New Roman" w:hAnsi="Times New Roman" w:cs="Times New Roman"/>
        </w:rPr>
        <w:t xml:space="preserve"> from inulin in</w:t>
      </w:r>
      <w:r w:rsidRPr="00DF26A5">
        <w:rPr>
          <w:rFonts w:ascii="Times New Roman" w:hAnsi="Times New Roman" w:cs="Times New Roman"/>
        </w:rPr>
        <w:t xml:space="preserve"> </w:t>
      </w:r>
      <w:r w:rsidRPr="00203483">
        <w:rPr>
          <w:rFonts w:ascii="Times New Roman" w:hAnsi="Times New Roman" w:cs="Times New Roman"/>
        </w:rPr>
        <w:t>the mouse colon depe</w:t>
      </w:r>
      <w:r w:rsidRPr="004D26A3">
        <w:rPr>
          <w:rFonts w:ascii="Times New Roman" w:hAnsi="Times New Roman" w:cs="Times New Roman"/>
        </w:rPr>
        <w:t xml:space="preserve">nds on the enrichment of </w:t>
      </w:r>
      <w:proofErr w:type="spellStart"/>
      <w:r w:rsidRPr="002E43AE">
        <w:rPr>
          <w:rFonts w:ascii="Times New Roman" w:hAnsi="Times New Roman" w:cs="Times New Roman"/>
          <w:i/>
          <w:iCs/>
        </w:rPr>
        <w:t>Muribaculaceae</w:t>
      </w:r>
      <w:proofErr w:type="spellEnd"/>
      <w:r w:rsidRPr="002E43AE">
        <w:rPr>
          <w:rFonts w:ascii="Times New Roman" w:hAnsi="Times New Roman" w:cs="Times New Roman"/>
          <w:i/>
          <w:iCs/>
        </w:rPr>
        <w:t xml:space="preserve"> </w:t>
      </w:r>
      <w:r w:rsidRPr="002E43AE">
        <w:rPr>
          <w:rFonts w:ascii="Times New Roman" w:hAnsi="Times New Roman" w:cs="Times New Roman"/>
        </w:rPr>
        <w:t>or</w:t>
      </w:r>
      <w:r w:rsidRPr="003B3D31">
        <w:rPr>
          <w:rFonts w:ascii="Times New Roman" w:hAnsi="Times New Roman" w:cs="Times New Roman"/>
          <w:i/>
          <w:iCs/>
        </w:rPr>
        <w:t xml:space="preserve"> B. </w:t>
      </w:r>
      <w:proofErr w:type="spellStart"/>
      <w:r w:rsidRPr="003B3D31">
        <w:rPr>
          <w:rFonts w:ascii="Times New Roman" w:hAnsi="Times New Roman" w:cs="Times New Roman"/>
          <w:i/>
          <w:iCs/>
        </w:rPr>
        <w:t>acidifaciens</w:t>
      </w:r>
      <w:proofErr w:type="spellEnd"/>
      <w:r w:rsidRPr="00596CB1">
        <w:rPr>
          <w:rFonts w:ascii="Times New Roman" w:hAnsi="Times New Roman" w:cs="Times New Roman"/>
        </w:rPr>
        <w:t xml:space="preserve"> within the microbial community. V</w:t>
      </w:r>
      <w:r w:rsidRPr="00CA756F">
        <w:rPr>
          <w:rFonts w:ascii="Times New Roman" w:hAnsi="Times New Roman" w:cs="Times New Roman"/>
          <w:color w:val="2A2A2A"/>
          <w:shd w:val="clear" w:color="auto" w:fill="FFFFFF"/>
        </w:rPr>
        <w:t>arious enrichment of these specific degrad</w:t>
      </w:r>
      <w:r w:rsidRPr="0059730F">
        <w:rPr>
          <w:rFonts w:ascii="Times New Roman" w:hAnsi="Times New Roman" w:cs="Times New Roman"/>
          <w:color w:val="2A2A2A"/>
          <w:shd w:val="clear" w:color="auto" w:fill="FFFFFF"/>
        </w:rPr>
        <w:t xml:space="preserve">ers among individuals after dietary fiber supplementation leads to different </w:t>
      </w:r>
      <w:r w:rsidRPr="00DF26A5">
        <w:rPr>
          <w:rFonts w:ascii="Times New Roman" w:hAnsi="Times New Roman" w:cs="Times New Roman"/>
        </w:rPr>
        <w:t xml:space="preserve">amounts of products of degradation that available for growth of bacteria such as SCFA producers, and consequently </w:t>
      </w:r>
      <w:r w:rsidRPr="00DF26A5">
        <w:rPr>
          <w:rFonts w:ascii="Times New Roman" w:hAnsi="Times New Roman" w:cs="Times New Roman"/>
          <w:color w:val="2A2A2A"/>
          <w:shd w:val="clear" w:color="auto" w:fill="FFFFFF"/>
        </w:rPr>
        <w:t xml:space="preserve">induce personalized microbial responses and SCFA production </w:t>
      </w:r>
      <w:r w:rsidRPr="004D26A3">
        <w:rPr>
          <w:rFonts w:ascii="Times New Roman" w:hAnsi="Times New Roman" w:cs="Times New Roman"/>
          <w:color w:val="2A2A2A"/>
          <w:shd w:val="clear" w:color="auto" w:fill="FFFFFF"/>
        </w:rPr>
        <w:fldChar w:fldCharType="begin"/>
      </w:r>
      <w:r w:rsidRPr="00DF26A5">
        <w:rPr>
          <w:rFonts w:ascii="Times New Roman" w:hAnsi="Times New Roman" w:cs="Times New Roman"/>
          <w:color w:val="2A2A2A"/>
          <w:shd w:val="clear" w:color="auto" w:fill="FFFFFF"/>
        </w:rPr>
        <w:instrText xml:space="preserve"> ADDIN NE.Ref.{5212F7E1-84CD-4B6A-831E-A57A3571B6E6}</w:instrText>
      </w:r>
      <w:r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[17]</w:t>
      </w:r>
      <w:r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To further access the application of our model</w:t>
      </w:r>
      <w:r w:rsidRPr="004D26A3">
        <w:rPr>
          <w:rFonts w:ascii="Times New Roman" w:hAnsi="Times New Roman" w:cs="Times New Roman"/>
          <w:color w:val="2A2A2A"/>
          <w:shd w:val="clear" w:color="auto" w:fill="FFFFFF"/>
        </w:rPr>
        <w:t>, we reanalyzed data</w:t>
      </w:r>
      <w:r w:rsidRPr="00596CB1">
        <w:rPr>
          <w:rFonts w:ascii="Times New Roman" w:hAnsi="Times New Roman" w:cs="Times New Roman"/>
          <w:color w:val="2A2A2A"/>
          <w:shd w:val="clear" w:color="auto" w:fill="FFFFFF"/>
        </w:rPr>
        <w:t xml:space="preserve"> from four published studies where the experimental design had repeated sampling after inulin intervention. Notably, despite of signif</w:t>
      </w:r>
      <w:r w:rsidRPr="00CA756F">
        <w:rPr>
          <w:rFonts w:ascii="Times New Roman" w:hAnsi="Times New Roman" w:cs="Times New Roman"/>
          <w:color w:val="2A2A2A"/>
          <w:shd w:val="clear" w:color="auto" w:fill="FFFFFF"/>
        </w:rPr>
        <w:t xml:space="preserve">icantly different pre-intervention gut microbiota among studies, two inulin responders, </w:t>
      </w:r>
      <w:r w:rsidRPr="00DF26A5">
        <w:rPr>
          <w:rFonts w:ascii="Times New Roman" w:hAnsi="Times New Roman" w:cs="Times New Roman"/>
          <w:i/>
          <w:iCs/>
          <w:color w:val="2A2A2A"/>
          <w:shd w:val="clear" w:color="auto" w:fill="FFFFFF"/>
        </w:rPr>
        <w:t>Bifidobacterium</w:t>
      </w:r>
      <w:r w:rsidRPr="00DF26A5">
        <w:rPr>
          <w:rFonts w:ascii="Times New Roman" w:hAnsi="Times New Roman" w:cs="Times New Roman"/>
          <w:color w:val="2A2A2A"/>
          <w:shd w:val="clear" w:color="auto" w:fill="FFFFFF"/>
        </w:rPr>
        <w:t xml:space="preserve"> and </w:t>
      </w:r>
      <w:bookmarkStart w:id="1689" w:name="_Hlk66204371"/>
      <w:proofErr w:type="spellStart"/>
      <w:r w:rsidRPr="00DF26A5">
        <w:rPr>
          <w:rFonts w:ascii="Times New Roman" w:hAnsi="Times New Roman" w:cs="Times New Roman"/>
          <w:i/>
          <w:iCs/>
          <w:color w:val="2A2A2A"/>
          <w:shd w:val="clear" w:color="auto" w:fill="FFFFFF"/>
        </w:rPr>
        <w:t>Anaerostipes</w:t>
      </w:r>
      <w:bookmarkEnd w:id="1689"/>
      <w:proofErr w:type="spellEnd"/>
      <w:r w:rsidRPr="00DF26A5">
        <w:rPr>
          <w:rFonts w:ascii="Times New Roman" w:hAnsi="Times New Roman" w:cs="Times New Roman"/>
          <w:color w:val="2A2A2A"/>
          <w:shd w:val="clear" w:color="auto" w:fill="FFFFFF"/>
        </w:rPr>
        <w:t xml:space="preserve">, were consistently identified. Hence, consistent with a recent review that focus on the impact of inulin on human gut microbiome </w:t>
      </w:r>
      <w:r w:rsidRPr="004D26A3">
        <w:rPr>
          <w:rFonts w:ascii="Times New Roman" w:hAnsi="Times New Roman" w:cs="Times New Roman"/>
          <w:color w:val="2A2A2A"/>
          <w:shd w:val="clear" w:color="auto" w:fill="FFFFFF"/>
        </w:rPr>
        <w:fldChar w:fldCharType="begin"/>
      </w:r>
      <w:r w:rsidRPr="00DF26A5">
        <w:rPr>
          <w:rFonts w:ascii="Times New Roman" w:hAnsi="Times New Roman" w:cs="Times New Roman"/>
          <w:color w:val="2A2A2A"/>
          <w:shd w:val="clear" w:color="auto" w:fill="FFFFFF"/>
        </w:rPr>
        <w:instrText xml:space="preserve"> ADDIN NE.Ref.{2D2DEDB8-3F3C-446A-B06D-0C6B99A764F5}</w:instrText>
      </w:r>
      <w:r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[37]</w:t>
      </w:r>
      <w:r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our model further confirms the bifidogenic</w:t>
      </w:r>
      <w:r w:rsidRPr="00DF26A5">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nature of inulin, whic</w:t>
      </w:r>
      <w:r w:rsidRPr="004D26A3">
        <w:rPr>
          <w:rFonts w:ascii="Times New Roman" w:hAnsi="Times New Roman" w:cs="Times New Roman"/>
          <w:color w:val="2A2A2A"/>
          <w:shd w:val="clear" w:color="auto" w:fill="FFFFFF"/>
        </w:rPr>
        <w:t xml:space="preserve">h </w:t>
      </w:r>
      <w:r w:rsidRPr="002E43AE">
        <w:rPr>
          <w:rFonts w:ascii="Times New Roman" w:hAnsi="Times New Roman" w:cs="Times New Roman"/>
          <w:color w:val="2A2A2A"/>
          <w:shd w:val="clear" w:color="auto" w:fill="FFFFFF"/>
        </w:rPr>
        <w:t>has been attributed to the</w:t>
      </w:r>
      <w:r w:rsidRPr="00DF26A5">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ability of genus to efficiently take up and intracellularly degrade</w:t>
      </w:r>
      <w:r w:rsidRPr="00DF26A5">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 xml:space="preserve">larger inulin. Additionally, </w:t>
      </w:r>
      <w:proofErr w:type="spellStart"/>
      <w:r w:rsidRPr="004D26A3">
        <w:rPr>
          <w:rFonts w:ascii="Times New Roman" w:hAnsi="Times New Roman" w:cs="Times New Roman"/>
          <w:i/>
          <w:iCs/>
          <w:color w:val="2A2A2A"/>
          <w:shd w:val="clear" w:color="auto" w:fill="FFFFFF"/>
        </w:rPr>
        <w:t>Anaerostip</w:t>
      </w:r>
      <w:r w:rsidRPr="002E43AE">
        <w:rPr>
          <w:rFonts w:ascii="Times New Roman" w:hAnsi="Times New Roman" w:cs="Times New Roman"/>
          <w:i/>
          <w:iCs/>
          <w:color w:val="2A2A2A"/>
          <w:shd w:val="clear" w:color="auto" w:fill="FFFFFF"/>
        </w:rPr>
        <w:t>es</w:t>
      </w:r>
      <w:proofErr w:type="spellEnd"/>
      <w:r w:rsidRPr="002E43AE">
        <w:rPr>
          <w:rFonts w:ascii="Times New Roman" w:hAnsi="Times New Roman" w:cs="Times New Roman"/>
          <w:color w:val="2A2A2A"/>
          <w:shd w:val="clear" w:color="auto" w:fill="FFFFFF"/>
        </w:rPr>
        <w:t xml:space="preserve"> is a butyrate-producing</w:t>
      </w:r>
      <w:r w:rsidRPr="00DF26A5">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 xml:space="preserve">genus comprising both inulin degraders </w:t>
      </w:r>
      <w:r w:rsidRPr="004D26A3">
        <w:rPr>
          <w:rFonts w:ascii="Times New Roman" w:hAnsi="Times New Roman" w:cs="Times New Roman"/>
          <w:color w:val="2A2A2A"/>
          <w:shd w:val="clear" w:color="auto" w:fill="FFFFFF"/>
        </w:rPr>
        <w:fldChar w:fldCharType="begin"/>
      </w:r>
      <w:r w:rsidRPr="00DF26A5">
        <w:rPr>
          <w:rFonts w:ascii="Times New Roman" w:hAnsi="Times New Roman" w:cs="Times New Roman"/>
          <w:color w:val="2A2A2A"/>
          <w:shd w:val="clear" w:color="auto" w:fill="FFFFFF"/>
        </w:rPr>
        <w:instrText xml:space="preserve"> ADDIN NE.Ref.{C51A214A-5FA8-4DBE-95F7-BB3B381A3B7C}</w:instrText>
      </w:r>
      <w:r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[3</w:t>
      </w:r>
      <w:r w:rsidR="00ED3422" w:rsidRPr="002E43AE">
        <w:rPr>
          <w:rFonts w:ascii="Times New Roman" w:hAnsi="Times New Roman" w:cs="Times New Roman"/>
          <w:color w:val="080000"/>
        </w:rPr>
        <w:t>8]</w:t>
      </w:r>
      <w:r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xml:space="preserve"> and species capable of</w:t>
      </w:r>
      <w:r w:rsidRPr="00DF26A5">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 xml:space="preserve">cross-feeding on both monosaccharides and fermentation products resulting from primary inulin degradation by </w:t>
      </w:r>
      <w:r w:rsidRPr="004D26A3">
        <w:rPr>
          <w:rFonts w:ascii="Times New Roman" w:hAnsi="Times New Roman" w:cs="Times New Roman"/>
          <w:i/>
          <w:iCs/>
          <w:color w:val="2A2A2A"/>
          <w:shd w:val="clear" w:color="auto" w:fill="FFFFFF"/>
        </w:rPr>
        <w:t>Bifidobacterium</w:t>
      </w:r>
      <w:r w:rsidRPr="002E43AE">
        <w:rPr>
          <w:rFonts w:ascii="Times New Roman" w:hAnsi="Times New Roman" w:cs="Times New Roman"/>
          <w:color w:val="2A2A2A"/>
          <w:shd w:val="clear" w:color="auto" w:fill="FFFFFF"/>
        </w:rPr>
        <w:t xml:space="preserve"> </w:t>
      </w:r>
      <w:r w:rsidRPr="004D26A3">
        <w:rPr>
          <w:rFonts w:ascii="Times New Roman" w:hAnsi="Times New Roman" w:cs="Times New Roman"/>
          <w:color w:val="2A2A2A"/>
          <w:shd w:val="clear" w:color="auto" w:fill="FFFFFF"/>
        </w:rPr>
        <w:fldChar w:fldCharType="begin"/>
      </w:r>
      <w:r w:rsidRPr="00DF26A5">
        <w:rPr>
          <w:rFonts w:ascii="Times New Roman" w:hAnsi="Times New Roman" w:cs="Times New Roman"/>
          <w:color w:val="2A2A2A"/>
          <w:shd w:val="clear" w:color="auto" w:fill="FFFFFF"/>
        </w:rPr>
        <w:instrText xml:space="preserve"> ADDIN NE.Ref.{7F9F6AEC-820F-425F-AFC4-FF1044FDB798}</w:instrText>
      </w:r>
      <w:r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[12]</w:t>
      </w:r>
      <w:r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By contrast, another three inulin respond</w:t>
      </w:r>
      <w:r w:rsidRPr="004D26A3">
        <w:rPr>
          <w:rFonts w:ascii="Times New Roman" w:hAnsi="Times New Roman" w:cs="Times New Roman"/>
          <w:color w:val="2A2A2A"/>
          <w:shd w:val="clear" w:color="auto" w:fill="FFFFFF"/>
        </w:rPr>
        <w:t>er</w:t>
      </w:r>
      <w:r w:rsidRPr="002E43AE">
        <w:rPr>
          <w:rFonts w:ascii="Times New Roman" w:hAnsi="Times New Roman" w:cs="Times New Roman"/>
          <w:color w:val="2A2A2A"/>
          <w:shd w:val="clear" w:color="auto" w:fill="FFFFFF"/>
        </w:rPr>
        <w:t xml:space="preserve">s that previously associated with polysaccharide-degrading, </w:t>
      </w:r>
      <w:proofErr w:type="spellStart"/>
      <w:r w:rsidRPr="002E43AE">
        <w:rPr>
          <w:rFonts w:ascii="Times New Roman" w:hAnsi="Times New Roman" w:cs="Times New Roman"/>
          <w:i/>
          <w:iCs/>
          <w:color w:val="2A2A2A"/>
          <w:shd w:val="clear" w:color="auto" w:fill="FFFFFF"/>
        </w:rPr>
        <w:t>Faecalibacterium</w:t>
      </w:r>
      <w:proofErr w:type="spellEnd"/>
      <w:r w:rsidRPr="003B3D31">
        <w:rPr>
          <w:rFonts w:ascii="Times New Roman" w:hAnsi="Times New Roman" w:cs="Times New Roman"/>
          <w:color w:val="2A2A2A"/>
          <w:shd w:val="clear" w:color="auto" w:fill="FFFFFF"/>
        </w:rPr>
        <w:t xml:space="preserve">, </w:t>
      </w:r>
      <w:proofErr w:type="spellStart"/>
      <w:r w:rsidRPr="00596CB1">
        <w:rPr>
          <w:rFonts w:ascii="Times New Roman" w:hAnsi="Times New Roman" w:cs="Times New Roman"/>
          <w:i/>
          <w:iCs/>
          <w:color w:val="2A2A2A"/>
          <w:shd w:val="clear" w:color="auto" w:fill="FFFFFF"/>
        </w:rPr>
        <w:t>Prevotella</w:t>
      </w:r>
      <w:proofErr w:type="spellEnd"/>
      <w:r w:rsidRPr="00E84517">
        <w:rPr>
          <w:rFonts w:ascii="Times New Roman" w:hAnsi="Times New Roman" w:cs="Times New Roman"/>
          <w:color w:val="2A2A2A"/>
          <w:shd w:val="clear" w:color="auto" w:fill="FFFFFF"/>
        </w:rPr>
        <w:t xml:space="preserve">, and </w:t>
      </w:r>
      <w:proofErr w:type="spellStart"/>
      <w:r w:rsidRPr="00CA756F">
        <w:rPr>
          <w:rFonts w:ascii="Times New Roman" w:hAnsi="Times New Roman" w:cs="Times New Roman"/>
          <w:i/>
          <w:iCs/>
          <w:color w:val="131413"/>
        </w:rPr>
        <w:t>Lachnospiraceae</w:t>
      </w:r>
      <w:proofErr w:type="spellEnd"/>
      <w:r w:rsidRPr="0059730F">
        <w:rPr>
          <w:rFonts w:ascii="Times New Roman" w:hAnsi="Times New Roman" w:cs="Times New Roman"/>
          <w:color w:val="131413"/>
        </w:rPr>
        <w:t>, were individually ident</w:t>
      </w:r>
      <w:r w:rsidRPr="00DF26A5">
        <w:rPr>
          <w:rFonts w:ascii="Times New Roman" w:hAnsi="Times New Roman" w:cs="Times New Roman"/>
          <w:color w:val="131413"/>
        </w:rPr>
        <w:t xml:space="preserve">ified, indicating that the enrichment and responses of these three bacteria might depends on the gut microbial community structure. </w:t>
      </w:r>
      <w:r w:rsidRPr="00DF26A5">
        <w:rPr>
          <w:rFonts w:ascii="Times New Roman" w:hAnsi="Times New Roman" w:cs="Times New Roman"/>
          <w:color w:val="2A2A2A"/>
          <w:shd w:val="clear" w:color="auto" w:fill="FFFFFF"/>
        </w:rPr>
        <w:t>Collectively, coupling the working model</w:t>
      </w:r>
      <w:r w:rsidRPr="00DF26A5">
        <w:rPr>
          <w:rFonts w:ascii="Times New Roman" w:hAnsi="Times New Roman" w:cs="Times New Roman"/>
        </w:rPr>
        <w:t xml:space="preserve"> with inulin responders identified by our method, we could provide a good explanation for the individualized responses in gut microbial structure and SCFA metabolism after the inulin intervention.</w:t>
      </w:r>
    </w:p>
    <w:p w14:paraId="4225D81B" w14:textId="77777777" w:rsidR="00741AF5" w:rsidRPr="00DF26A5" w:rsidRDefault="00741AF5">
      <w:pPr>
        <w:jc w:val="both"/>
        <w:rPr>
          <w:rFonts w:ascii="Times New Roman" w:hAnsi="Times New Roman" w:cs="Times New Roman"/>
        </w:rPr>
      </w:pPr>
    </w:p>
    <w:p w14:paraId="3725F53B" w14:textId="7D4893B6" w:rsidR="00B439D9" w:rsidRPr="0059730F" w:rsidRDefault="001E4A3D">
      <w:pPr>
        <w:jc w:val="both"/>
        <w:rPr>
          <w:rFonts w:ascii="Times New Roman" w:hAnsi="Times New Roman" w:cs="Times New Roman"/>
          <w:color w:val="2A2A2A"/>
          <w:shd w:val="clear" w:color="auto" w:fill="FFFFFF"/>
        </w:rPr>
      </w:pPr>
      <w:r w:rsidRPr="001B058D">
        <w:rPr>
          <w:rFonts w:ascii="Times New Roman" w:hAnsi="Times New Roman" w:cs="Times New Roman"/>
          <w:color w:val="2A2A2A"/>
          <w:shd w:val="clear" w:color="auto" w:fill="FFFFFF"/>
        </w:rPr>
        <w:t>C</w:t>
      </w:r>
      <w:r w:rsidR="007667DA" w:rsidRPr="00203483">
        <w:rPr>
          <w:rFonts w:ascii="Times New Roman" w:hAnsi="Times New Roman" w:cs="Times New Roman"/>
          <w:color w:val="2A2A2A"/>
          <w:shd w:val="clear" w:color="auto" w:fill="FFFFFF"/>
        </w:rPr>
        <w:t>ontrast</w:t>
      </w:r>
      <w:r w:rsidR="007667DA" w:rsidRPr="004D26A3">
        <w:rPr>
          <w:rFonts w:ascii="Times New Roman" w:hAnsi="Times New Roman" w:cs="Times New Roman"/>
          <w:color w:val="2A2A2A"/>
          <w:shd w:val="clear" w:color="auto" w:fill="FFFFFF"/>
        </w:rPr>
        <w:t xml:space="preserve"> to previous study</w:t>
      </w:r>
      <w:r w:rsidR="00507787" w:rsidRPr="002E43AE">
        <w:rPr>
          <w:rFonts w:ascii="Times New Roman" w:hAnsi="Times New Roman" w:cs="Times New Roman"/>
          <w:color w:val="2A2A2A"/>
          <w:shd w:val="clear" w:color="auto" w:fill="FFFFFF"/>
        </w:rPr>
        <w:t xml:space="preserve"> [</w:t>
      </w:r>
      <w:r w:rsidR="00507787" w:rsidRPr="00DF26A5">
        <w:rPr>
          <w:rFonts w:ascii="Times New Roman" w:hAnsi="Times New Roman" w:cs="Times New Roman"/>
          <w:color w:val="2A2A2A"/>
          <w:shd w:val="clear" w:color="auto" w:fill="FFFFFF"/>
          <w:rPrChange w:id="1690" w:author="Chen Liao" w:date="2021-03-09T15:09:00Z">
            <w:rPr>
              <w:rFonts w:ascii="Times New Roman" w:hAnsi="Times New Roman" w:cs="Times New Roman"/>
              <w:color w:val="2A2A2A"/>
              <w:sz w:val="21"/>
              <w:szCs w:val="18"/>
              <w:shd w:val="clear" w:color="auto" w:fill="FFFFFF"/>
            </w:rPr>
          </w:rPrChange>
        </w:rPr>
        <w:t>Creswell, R., et al., High-resolution temporal profiling of the human gut microbiome reveals consistent and cascading alterations in response to dietary glycans. Genome Medicine, 2020. 12(1)</w:t>
      </w:r>
      <w:r w:rsidR="00507787" w:rsidRPr="00203483">
        <w:rPr>
          <w:rFonts w:ascii="Times New Roman" w:hAnsi="Times New Roman" w:cs="Times New Roman"/>
          <w:color w:val="2A2A2A"/>
          <w:shd w:val="clear" w:color="auto" w:fill="FFFFFF"/>
        </w:rPr>
        <w:t>]</w:t>
      </w:r>
      <w:r w:rsidR="007667DA" w:rsidRPr="004D26A3">
        <w:rPr>
          <w:rFonts w:ascii="Times New Roman" w:hAnsi="Times New Roman" w:cs="Times New Roman"/>
          <w:color w:val="2A2A2A"/>
          <w:shd w:val="clear" w:color="auto" w:fill="FFFFFF"/>
        </w:rPr>
        <w:t>,</w:t>
      </w:r>
      <w:r w:rsidR="00507787" w:rsidRPr="002E43AE">
        <w:rPr>
          <w:rFonts w:ascii="Times New Roman" w:hAnsi="Times New Roman" w:cs="Times New Roman"/>
          <w:color w:val="2A2A2A"/>
          <w:shd w:val="clear" w:color="auto" w:fill="FFFFFF"/>
        </w:rPr>
        <w:t xml:space="preserve"> </w:t>
      </w:r>
      <w:r w:rsidR="009B1C72" w:rsidRPr="002E43AE">
        <w:rPr>
          <w:rFonts w:ascii="Times New Roman" w:hAnsi="Times New Roman" w:cs="Times New Roman"/>
          <w:color w:val="2A2A2A"/>
          <w:shd w:val="clear" w:color="auto" w:fill="FFFFFF"/>
        </w:rPr>
        <w:t xml:space="preserve">only </w:t>
      </w:r>
      <w:proofErr w:type="spellStart"/>
      <w:r w:rsidR="009B1C72" w:rsidRPr="003B3D31">
        <w:rPr>
          <w:rFonts w:ascii="Times New Roman" w:hAnsi="Times New Roman" w:cs="Times New Roman"/>
          <w:i/>
          <w:iCs/>
          <w:color w:val="2A2A2A"/>
          <w:shd w:val="clear" w:color="auto" w:fill="FFFFFF"/>
        </w:rPr>
        <w:t>Anaerostipes</w:t>
      </w:r>
      <w:proofErr w:type="spellEnd"/>
      <w:r w:rsidR="009B1C72" w:rsidRPr="00596CB1">
        <w:rPr>
          <w:rFonts w:ascii="Times New Roman" w:hAnsi="Times New Roman" w:cs="Times New Roman"/>
          <w:color w:val="2A2A2A"/>
          <w:shd w:val="clear" w:color="auto" w:fill="FFFFFF"/>
        </w:rPr>
        <w:t xml:space="preserve"> was i</w:t>
      </w:r>
      <w:r w:rsidR="009B1C72" w:rsidRPr="00E84517">
        <w:rPr>
          <w:rFonts w:ascii="Times New Roman" w:hAnsi="Times New Roman" w:cs="Times New Roman"/>
          <w:color w:val="2A2A2A"/>
          <w:shd w:val="clear" w:color="auto" w:fill="FFFFFF"/>
        </w:rPr>
        <w:t>dentified as respond</w:t>
      </w:r>
      <w:r w:rsidR="009B1C72" w:rsidRPr="00CA756F">
        <w:rPr>
          <w:rFonts w:ascii="Times New Roman" w:hAnsi="Times New Roman" w:cs="Times New Roman"/>
          <w:color w:val="2A2A2A"/>
          <w:shd w:val="clear" w:color="auto" w:fill="FFFFFF"/>
        </w:rPr>
        <w:t>er by our GLV model.</w:t>
      </w:r>
    </w:p>
    <w:p w14:paraId="6457B58F" w14:textId="13DD2650" w:rsidR="00082560" w:rsidRPr="001B058D" w:rsidRDefault="00082560">
      <w:pPr>
        <w:jc w:val="both"/>
        <w:rPr>
          <w:rFonts w:ascii="Times New Roman" w:hAnsi="Times New Roman" w:cs="Times New Roman"/>
          <w:color w:val="2A2A2A"/>
          <w:shd w:val="clear" w:color="auto" w:fill="FFFFFF"/>
        </w:rPr>
      </w:pPr>
    </w:p>
    <w:p w14:paraId="324DA770" w14:textId="681D38FE" w:rsidR="00082560" w:rsidRPr="002E3514" w:rsidRDefault="00082560">
      <w:pPr>
        <w:jc w:val="both"/>
        <w:rPr>
          <w:rFonts w:ascii="Times New Roman" w:hAnsi="Times New Roman" w:cs="Times New Roman"/>
          <w:color w:val="2A2A2A"/>
          <w:shd w:val="clear" w:color="auto" w:fill="FFFFFF"/>
        </w:rPr>
      </w:pPr>
    </w:p>
    <w:p w14:paraId="442444AF" w14:textId="3E6BCEAF" w:rsidR="00B439D9" w:rsidRPr="002E3514" w:rsidRDefault="00B439D9">
      <w:pPr>
        <w:jc w:val="both"/>
        <w:rPr>
          <w:rFonts w:ascii="Times New Roman" w:hAnsi="Times New Roman" w:cs="Times New Roman"/>
          <w:color w:val="2A2A2A"/>
          <w:shd w:val="clear" w:color="auto" w:fill="FFFFFF"/>
        </w:rPr>
      </w:pPr>
    </w:p>
    <w:p w14:paraId="48E4D2A3" w14:textId="77777777" w:rsidR="00B439D9" w:rsidRPr="002E3514" w:rsidRDefault="00B439D9">
      <w:pPr>
        <w:jc w:val="both"/>
        <w:rPr>
          <w:rFonts w:ascii="Times New Roman" w:hAnsi="Times New Roman" w:cs="Times New Roman"/>
          <w:color w:val="2A2A2A"/>
          <w:shd w:val="clear" w:color="auto" w:fill="FFFFFF"/>
        </w:rPr>
      </w:pPr>
    </w:p>
    <w:p w14:paraId="3AA507C3" w14:textId="77777777" w:rsidR="00A83394" w:rsidRPr="002E3514" w:rsidRDefault="00A83394">
      <w:pPr>
        <w:jc w:val="both"/>
        <w:rPr>
          <w:rFonts w:ascii="Times New Roman" w:hAnsi="Times New Roman" w:cs="Times New Roman"/>
          <w:b/>
          <w:bCs/>
        </w:rPr>
      </w:pPr>
      <w:r w:rsidRPr="002E3514">
        <w:rPr>
          <w:rFonts w:ascii="Times New Roman" w:hAnsi="Times New Roman" w:cs="Times New Roman"/>
          <w:b/>
          <w:bCs/>
        </w:rPr>
        <w:t>Visualization of individualized responses</w:t>
      </w:r>
    </w:p>
    <w:p w14:paraId="68279F2D" w14:textId="77777777" w:rsidR="00A83394" w:rsidRPr="00DF26A5" w:rsidRDefault="00A83394">
      <w:pPr>
        <w:jc w:val="both"/>
        <w:rPr>
          <w:rFonts w:ascii="Times New Roman" w:hAnsi="Times New Roman" w:cs="Times New Roman"/>
        </w:rPr>
      </w:pPr>
      <w:r w:rsidRPr="00DF26A5">
        <w:rPr>
          <w:rFonts w:ascii="Times New Roman" w:hAnsi="Times New Roman" w:cs="Times New Roman"/>
        </w:rPr>
        <w:t>We introduced a descending dimension method for visualizing the individualized dynamic responses of gut microbiome to dietary fiber intervention and employed the distribution-free algorithm PERMANOVA to determine the significant.</w:t>
      </w:r>
    </w:p>
    <w:p w14:paraId="53126B4C" w14:textId="77777777" w:rsidR="00A83394" w:rsidRPr="00DF26A5" w:rsidRDefault="00A83394">
      <w:pPr>
        <w:jc w:val="both"/>
        <w:rPr>
          <w:rFonts w:ascii="Times New Roman" w:hAnsi="Times New Roman" w:cs="Times New Roman"/>
          <w:b/>
          <w:bCs/>
        </w:rPr>
      </w:pPr>
    </w:p>
    <w:p w14:paraId="04AB164F" w14:textId="697A6C84" w:rsidR="00A83394" w:rsidRPr="00DF26A5" w:rsidRDefault="00A83394">
      <w:pPr>
        <w:jc w:val="both"/>
        <w:rPr>
          <w:rFonts w:ascii="Times New Roman" w:hAnsi="Times New Roman" w:cs="Times New Roman"/>
        </w:rPr>
      </w:pPr>
      <w:r w:rsidRPr="00DF26A5">
        <w:rPr>
          <w:rFonts w:ascii="Times New Roman" w:hAnsi="Times New Roman" w:cs="Times New Roman"/>
        </w:rPr>
        <w:t xml:space="preserve">Though universal microbial </w:t>
      </w:r>
      <w:r w:rsidR="00BA16A1" w:rsidRPr="00DF26A5">
        <w:rPr>
          <w:rFonts w:ascii="Times New Roman" w:hAnsi="Times New Roman" w:cs="Times New Roman"/>
        </w:rPr>
        <w:t>dynamic</w:t>
      </w:r>
      <w:r w:rsidRPr="00DF26A5">
        <w:rPr>
          <w:rFonts w:ascii="Times New Roman" w:hAnsi="Times New Roman" w:cs="Times New Roman"/>
        </w:rPr>
        <w:t xml:space="preserve"> response</w:t>
      </w:r>
      <w:r w:rsidR="00BA16A1" w:rsidRPr="00DF26A5">
        <w:rPr>
          <w:rFonts w:ascii="Times New Roman" w:hAnsi="Times New Roman" w:cs="Times New Roman"/>
        </w:rPr>
        <w:t>s</w:t>
      </w:r>
      <w:r w:rsidRPr="00DF26A5">
        <w:rPr>
          <w:rFonts w:ascii="Times New Roman" w:hAnsi="Times New Roman" w:cs="Times New Roman"/>
        </w:rPr>
        <w:t xml:space="preserve"> to inulin intervention among four vendors were observed, the magnitudes and rate of these responses were, however, vendor-specific, especially for Shanghai. In contrast to the response peak of other three vendors that occurred within a week, notable delayed response peaks in both microbial structure and SCFA production were observed in Shanghai mice. </w:t>
      </w:r>
    </w:p>
    <w:p w14:paraId="7A6DDF21" w14:textId="47F5EF66" w:rsidR="00A83394" w:rsidRPr="00DF26A5" w:rsidRDefault="00A83394">
      <w:pPr>
        <w:jc w:val="both"/>
        <w:rPr>
          <w:rFonts w:ascii="Times New Roman" w:hAnsi="Times New Roman" w:cs="Times New Roman"/>
          <w:rPrChange w:id="1691" w:author="Chen Liao" w:date="2021-03-09T15:09:00Z">
            <w:rPr>
              <w:rFonts w:ascii="Times New Roman" w:hAnsi="Times New Roman" w:cs="Times New Roman"/>
              <w:sz w:val="21"/>
              <w:szCs w:val="21"/>
            </w:rPr>
          </w:rPrChange>
        </w:rPr>
      </w:pPr>
    </w:p>
    <w:p w14:paraId="2E4CDA58" w14:textId="77777777" w:rsidR="00F26372" w:rsidRPr="00DF26A5" w:rsidRDefault="00F26372">
      <w:pPr>
        <w:jc w:val="both"/>
        <w:rPr>
          <w:rFonts w:ascii="Times New Roman" w:hAnsi="Times New Roman" w:cs="Times New Roman"/>
          <w:rPrChange w:id="1692" w:author="Chen Liao" w:date="2021-03-09T15:09:00Z">
            <w:rPr>
              <w:rFonts w:ascii="Times New Roman" w:hAnsi="Times New Roman" w:cs="Times New Roman"/>
              <w:sz w:val="21"/>
              <w:szCs w:val="21"/>
            </w:rPr>
          </w:rPrChange>
        </w:rPr>
      </w:pPr>
    </w:p>
    <w:p w14:paraId="6F9C2F38" w14:textId="40A27906" w:rsidR="00EE3D35" w:rsidRPr="004D26A3" w:rsidRDefault="007A3AD9">
      <w:pPr>
        <w:jc w:val="both"/>
        <w:rPr>
          <w:rFonts w:ascii="Times New Roman" w:hAnsi="Times New Roman" w:cs="Times New Roman"/>
          <w:b/>
          <w:bCs/>
        </w:rPr>
      </w:pPr>
      <w:r w:rsidRPr="00203483">
        <w:rPr>
          <w:rFonts w:ascii="Times New Roman" w:hAnsi="Times New Roman" w:cs="Times New Roman"/>
          <w:b/>
          <w:bCs/>
        </w:rPr>
        <w:t>Prediction of SCFAs</w:t>
      </w:r>
    </w:p>
    <w:p w14:paraId="3409B758" w14:textId="0FA360FE" w:rsidR="000D02DB" w:rsidRPr="004D26A3" w:rsidRDefault="00BE26BE">
      <w:pPr>
        <w:jc w:val="both"/>
        <w:rPr>
          <w:rFonts w:ascii="Times New Roman" w:hAnsi="Times New Roman" w:cs="Times New Roman"/>
        </w:rPr>
      </w:pPr>
      <w:r w:rsidRPr="00102F41">
        <w:rPr>
          <w:rFonts w:ascii="Times New Roman" w:hAnsi="Times New Roman" w:cs="Times New Roman"/>
        </w:rPr>
        <w:t xml:space="preserve">We assumed that </w:t>
      </w:r>
      <w:r w:rsidR="00672A4A" w:rsidRPr="00E84517">
        <w:rPr>
          <w:rFonts w:ascii="Times New Roman" w:hAnsi="Times New Roman" w:cs="Times New Roman"/>
        </w:rPr>
        <w:t xml:space="preserve">there was no vendor-specific </w:t>
      </w:r>
      <w:r w:rsidR="00A42D11" w:rsidRPr="00CA756F">
        <w:rPr>
          <w:rFonts w:ascii="Times New Roman" w:hAnsi="Times New Roman" w:cs="Times New Roman"/>
        </w:rPr>
        <w:t>prod</w:t>
      </w:r>
      <w:r w:rsidR="00A42D11" w:rsidRPr="0059730F">
        <w:rPr>
          <w:rFonts w:ascii="Times New Roman" w:hAnsi="Times New Roman" w:cs="Times New Roman"/>
        </w:rPr>
        <w:t>uctivity of microbiota, therefore t</w:t>
      </w:r>
      <w:r w:rsidR="00A563D8" w:rsidRPr="00DF26A5">
        <w:rPr>
          <w:rFonts w:ascii="Times New Roman" w:hAnsi="Times New Roman" w:cs="Times New Roman"/>
        </w:rPr>
        <w:t>he microbiome-SCFA data of four vendors were analyzed together</w:t>
      </w:r>
      <w:r w:rsidR="00A35BBE" w:rsidRPr="00DF26A5">
        <w:rPr>
          <w:rFonts w:ascii="Times New Roman" w:hAnsi="Times New Roman" w:cs="Times New Roman"/>
        </w:rPr>
        <w:t xml:space="preserve">, which might be </w:t>
      </w:r>
      <w:r w:rsidR="002A2763" w:rsidRPr="00DF26A5">
        <w:rPr>
          <w:rFonts w:ascii="Times New Roman" w:hAnsi="Times New Roman" w:cs="Times New Roman"/>
        </w:rPr>
        <w:t>one</w:t>
      </w:r>
      <w:r w:rsidR="00A35BBE" w:rsidRPr="00203483">
        <w:rPr>
          <w:rFonts w:ascii="Times New Roman" w:hAnsi="Times New Roman" w:cs="Times New Roman"/>
        </w:rPr>
        <w:t xml:space="preserve"> reason that contribute to the poor prediction result.</w:t>
      </w:r>
    </w:p>
    <w:p w14:paraId="36FC1B64" w14:textId="00B3AACA" w:rsidR="00626BE9" w:rsidRPr="00102F41" w:rsidRDefault="00626BE9">
      <w:pPr>
        <w:jc w:val="both"/>
        <w:rPr>
          <w:rFonts w:ascii="Times New Roman" w:hAnsi="Times New Roman" w:cs="Times New Roman"/>
        </w:rPr>
      </w:pPr>
    </w:p>
    <w:p w14:paraId="07ABCA99" w14:textId="77777777" w:rsidR="00626BE9" w:rsidRPr="00CA756F" w:rsidRDefault="00626BE9">
      <w:pPr>
        <w:jc w:val="both"/>
        <w:rPr>
          <w:rFonts w:ascii="Times New Roman" w:hAnsi="Times New Roman" w:cs="Times New Roman"/>
        </w:rPr>
      </w:pPr>
    </w:p>
    <w:p w14:paraId="76AA44CE" w14:textId="170AF653" w:rsidR="007A3AD9" w:rsidRPr="00DF26A5" w:rsidRDefault="007A3AD9">
      <w:pPr>
        <w:jc w:val="both"/>
        <w:rPr>
          <w:rFonts w:ascii="Times New Roman" w:hAnsi="Times New Roman" w:cs="Times New Roman"/>
        </w:rPr>
      </w:pPr>
    </w:p>
    <w:p w14:paraId="1A98932A" w14:textId="6A5270E5" w:rsidR="00626BE9" w:rsidRPr="00DF26A5" w:rsidRDefault="00626BE9">
      <w:pPr>
        <w:jc w:val="both"/>
        <w:rPr>
          <w:rFonts w:ascii="Times New Roman" w:hAnsi="Times New Roman" w:cs="Times New Roman"/>
        </w:rPr>
      </w:pPr>
    </w:p>
    <w:p w14:paraId="3033F8E5" w14:textId="54E02F06" w:rsidR="00626BE9" w:rsidRPr="00DF26A5" w:rsidRDefault="00626BE9">
      <w:pPr>
        <w:jc w:val="both"/>
        <w:rPr>
          <w:rFonts w:ascii="Times New Roman" w:hAnsi="Times New Roman" w:cs="Times New Roman"/>
        </w:rPr>
      </w:pPr>
    </w:p>
    <w:p w14:paraId="3778DE1C" w14:textId="77777777" w:rsidR="00626BE9" w:rsidRPr="00DF26A5" w:rsidRDefault="00626BE9">
      <w:pPr>
        <w:jc w:val="both"/>
        <w:rPr>
          <w:rFonts w:ascii="Times New Roman" w:hAnsi="Times New Roman" w:cs="Times New Roman"/>
        </w:rPr>
      </w:pPr>
    </w:p>
    <w:p w14:paraId="1DDFA0F5" w14:textId="77777777" w:rsidR="00EE3D35" w:rsidRPr="00DF26A5" w:rsidRDefault="00EE3D35">
      <w:pPr>
        <w:jc w:val="both"/>
        <w:rPr>
          <w:rFonts w:ascii="Times New Roman" w:hAnsi="Times New Roman" w:cs="Times New Roman"/>
        </w:rPr>
      </w:pPr>
    </w:p>
    <w:p w14:paraId="6415F138" w14:textId="2AFD469B" w:rsidR="00A83394" w:rsidRPr="002E3514" w:rsidRDefault="00A83394">
      <w:pPr>
        <w:jc w:val="both"/>
        <w:rPr>
          <w:rFonts w:ascii="Times New Roman" w:hAnsi="Times New Roman" w:cs="Times New Roman"/>
          <w:color w:val="2A2A2A"/>
          <w:shd w:val="clear" w:color="auto" w:fill="FFFFFF"/>
        </w:rPr>
      </w:pPr>
      <w:r w:rsidRPr="001B058D">
        <w:rPr>
          <w:rFonts w:ascii="Times New Roman" w:hAnsi="Times New Roman" w:cs="Times New Roman"/>
        </w:rPr>
        <w:t xml:space="preserve">We note that there are several limitations that merit future research. The major one was the low pre-intervention inter-individual microbial diversity </w:t>
      </w:r>
      <w:r w:rsidRPr="002E3514">
        <w:rPr>
          <w:rFonts w:ascii="Times New Roman" w:hAnsi="Times New Roman" w:cs="Times New Roman"/>
        </w:rPr>
        <w:t xml:space="preserve">provided by employed vendors. Although mice harboring distinct gut microbiome have been obtained to conduct the experiment, limited inter-individual variations in humans has been portrayed. Nevertheless, universal microbial biphasic response to dietary fiber intervention had been identified among different gut microbiome, which was further validated by reanalyzing published mice data and supported by human studies. Another important point is that, compared with humans, laboratory </w:t>
      </w:r>
      <w:r w:rsidRPr="00203483">
        <w:rPr>
          <w:rFonts w:ascii="Times New Roman" w:hAnsi="Times New Roman" w:cs="Times New Roman"/>
        </w:rPr>
        <w:t>mice</w:t>
      </w:r>
      <w:r w:rsidRPr="004D26A3">
        <w:rPr>
          <w:rFonts w:ascii="Times New Roman" w:hAnsi="Times New Roman" w:cs="Times New Roman"/>
        </w:rPr>
        <w:t xml:space="preserve"> harboring distinct gut microbial community composition </w:t>
      </w:r>
      <w:r w:rsidRPr="004D26A3">
        <w:rPr>
          <w:rFonts w:ascii="Times New Roman" w:hAnsi="Times New Roman" w:cs="Times New Roman"/>
        </w:rPr>
        <w:fldChar w:fldCharType="begin"/>
      </w:r>
      <w:r w:rsidR="00434C87" w:rsidRPr="002E3514">
        <w:rPr>
          <w:rFonts w:ascii="Times New Roman" w:hAnsi="Times New Roman" w:cs="Times New Roman"/>
        </w:rPr>
        <w:instrText xml:space="preserve"> ADDIN NE.Ref.{A669DA55-006E-4AA5-9DFA-F44F27767123}</w:instrText>
      </w:r>
      <w:r w:rsidRPr="004D26A3">
        <w:rPr>
          <w:rFonts w:ascii="Times New Roman" w:hAnsi="Times New Roman" w:cs="Times New Roman"/>
        </w:rPr>
        <w:fldChar w:fldCharType="separate"/>
      </w:r>
      <w:r w:rsidR="00ED3422" w:rsidRPr="004D26A3">
        <w:rPr>
          <w:rFonts w:ascii="Times New Roman" w:hAnsi="Times New Roman" w:cs="Times New Roman"/>
          <w:color w:val="080000"/>
        </w:rPr>
        <w:t>[39]</w:t>
      </w:r>
      <w:r w:rsidRPr="004D26A3">
        <w:rPr>
          <w:rFonts w:ascii="Times New Roman" w:hAnsi="Times New Roman" w:cs="Times New Roman"/>
        </w:rPr>
        <w:fldChar w:fldCharType="end"/>
      </w:r>
      <w:r w:rsidRPr="00203483">
        <w:rPr>
          <w:rFonts w:ascii="Times New Roman" w:hAnsi="Times New Roman" w:cs="Times New Roman"/>
        </w:rPr>
        <w:t xml:space="preserve">, which may lead to different </w:t>
      </w:r>
      <w:r w:rsidRPr="004D26A3">
        <w:rPr>
          <w:rFonts w:ascii="Times New Roman" w:hAnsi="Times New Roman" w:cs="Times New Roman"/>
        </w:rPr>
        <w:t>metabolic interaction network</w:t>
      </w:r>
      <w:r w:rsidRPr="002E43AE">
        <w:rPr>
          <w:rFonts w:ascii="Times New Roman" w:hAnsi="Times New Roman" w:cs="Times New Roman"/>
        </w:rPr>
        <w:t xml:space="preserve"> and response to </w:t>
      </w:r>
      <w:r w:rsidRPr="002E43AE">
        <w:rPr>
          <w:rFonts w:ascii="Times New Roman" w:hAnsi="Times New Roman" w:cs="Times New Roman"/>
          <w:color w:val="2A2A2A"/>
          <w:shd w:val="clear" w:color="auto" w:fill="FFFFFF"/>
        </w:rPr>
        <w:t>internal and e</w:t>
      </w:r>
      <w:r w:rsidRPr="003B3D31">
        <w:rPr>
          <w:rFonts w:ascii="Times New Roman" w:hAnsi="Times New Roman" w:cs="Times New Roman"/>
          <w:color w:val="2A2A2A"/>
          <w:shd w:val="clear" w:color="auto" w:fill="FFFFFF"/>
        </w:rPr>
        <w:t xml:space="preserve">xternal </w:t>
      </w:r>
      <w:r w:rsidRPr="00331C2E">
        <w:rPr>
          <w:rFonts w:ascii="Times New Roman" w:hAnsi="Times New Roman" w:cs="Times New Roman"/>
          <w:color w:val="2A2A2A"/>
          <w:shd w:val="clear" w:color="auto" w:fill="FFFFFF"/>
        </w:rPr>
        <w:t>stimuli</w:t>
      </w:r>
      <w:r w:rsidRPr="00102F41">
        <w:rPr>
          <w:rFonts w:ascii="Times New Roman" w:hAnsi="Times New Roman" w:cs="Times New Roman"/>
          <w:color w:val="2A2A2A"/>
          <w:shd w:val="clear" w:color="auto" w:fill="FFFFFF"/>
        </w:rPr>
        <w:t xml:space="preserve"> </w:t>
      </w:r>
      <w:r w:rsidRPr="004D26A3">
        <w:rPr>
          <w:rFonts w:ascii="Times New Roman" w:hAnsi="Times New Roman" w:cs="Times New Roman"/>
          <w:color w:val="2A2A2A"/>
          <w:shd w:val="clear" w:color="auto" w:fill="FFFFFF"/>
        </w:rPr>
        <w:fldChar w:fldCharType="begin"/>
      </w:r>
      <w:r w:rsidR="00434C87" w:rsidRPr="002E3514">
        <w:rPr>
          <w:rFonts w:ascii="Times New Roman" w:hAnsi="Times New Roman" w:cs="Times New Roman"/>
          <w:color w:val="2A2A2A"/>
          <w:shd w:val="clear" w:color="auto" w:fill="FFFFFF"/>
        </w:rPr>
        <w:instrText xml:space="preserve"> ADDIN NE.Ref.{852D17DE-E58E-4AE2-9098-7F5BF302E709}</w:instrText>
      </w:r>
      <w:r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[40]</w:t>
      </w:r>
      <w:r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Indeed, different inulin responders were identified between the mice experiment and meta-analysis of human studies. However, most of these identified inulin responders have been r</w:t>
      </w:r>
      <w:r w:rsidRPr="004D26A3">
        <w:rPr>
          <w:rFonts w:ascii="Times New Roman" w:hAnsi="Times New Roman" w:cs="Times New Roman"/>
          <w:color w:val="2A2A2A"/>
          <w:shd w:val="clear" w:color="auto" w:fill="FFFFFF"/>
        </w:rPr>
        <w:t xml:space="preserve">eported for </w:t>
      </w:r>
      <w:r w:rsidRPr="002E43AE">
        <w:rPr>
          <w:rFonts w:ascii="Times New Roman" w:hAnsi="Times New Roman" w:cs="Times New Roman"/>
          <w:color w:val="2A2A2A"/>
          <w:shd w:val="clear" w:color="auto" w:fill="FFFFFF"/>
        </w:rPr>
        <w:t>polysaccharide-</w:t>
      </w:r>
      <w:r w:rsidRPr="003B3D31">
        <w:rPr>
          <w:rFonts w:ascii="Times New Roman" w:hAnsi="Times New Roman" w:cs="Times New Roman"/>
          <w:color w:val="2A2A2A"/>
          <w:shd w:val="clear" w:color="auto" w:fill="FFFFFF"/>
        </w:rPr>
        <w:t xml:space="preserve">degrading </w:t>
      </w:r>
      <w:r w:rsidRPr="00331C2E">
        <w:rPr>
          <w:rFonts w:ascii="Times New Roman" w:hAnsi="Times New Roman" w:cs="Times New Roman"/>
          <w:color w:val="2A2A2A"/>
          <w:shd w:val="clear" w:color="auto" w:fill="FFFFFF"/>
        </w:rPr>
        <w:t xml:space="preserve">capacity and even were </w:t>
      </w:r>
      <w:r w:rsidRPr="00102F41">
        <w:rPr>
          <w:rFonts w:ascii="Times New Roman" w:hAnsi="Times New Roman" w:cs="Times New Roman"/>
          <w:color w:val="2A2A2A"/>
          <w:shd w:val="clear" w:color="auto" w:fill="FFFFFF"/>
        </w:rPr>
        <w:t>specialists</w:t>
      </w:r>
      <w:r w:rsidRPr="00E84517">
        <w:rPr>
          <w:rFonts w:ascii="Times New Roman" w:hAnsi="Times New Roman" w:cs="Times New Roman"/>
          <w:color w:val="2A2A2A"/>
          <w:shd w:val="clear" w:color="auto" w:fill="FFFFFF"/>
        </w:rPr>
        <w:t xml:space="preserve"> for</w:t>
      </w:r>
      <w:r w:rsidRPr="00CA756F">
        <w:rPr>
          <w:rFonts w:ascii="Times New Roman" w:hAnsi="Times New Roman" w:cs="Times New Roman"/>
          <w:color w:val="2A2A2A"/>
          <w:shd w:val="clear" w:color="auto" w:fill="FFFFFF"/>
        </w:rPr>
        <w:t xml:space="preserve"> the degradation of inulin. </w:t>
      </w:r>
      <w:r w:rsidRPr="0059730F">
        <w:rPr>
          <w:rFonts w:ascii="Times New Roman" w:hAnsi="Times New Roman" w:cs="Times New Roman"/>
          <w:color w:val="2A2A2A"/>
          <w:shd w:val="clear" w:color="auto" w:fill="FFFFFF"/>
        </w:rPr>
        <w:t>Extended</w:t>
      </w:r>
      <w:r w:rsidRPr="001B058D">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 xml:space="preserve">longitudinal analysis of larger </w:t>
      </w:r>
      <w:r w:rsidRPr="004D26A3">
        <w:rPr>
          <w:rFonts w:ascii="Times New Roman" w:hAnsi="Times New Roman" w:cs="Times New Roman"/>
          <w:color w:val="2A2A2A"/>
          <w:shd w:val="clear" w:color="auto" w:fill="FFFFFF"/>
        </w:rPr>
        <w:t xml:space="preserve">human </w:t>
      </w:r>
      <w:r w:rsidRPr="00102F41">
        <w:rPr>
          <w:rFonts w:ascii="Times New Roman" w:hAnsi="Times New Roman" w:cs="Times New Roman"/>
          <w:color w:val="2A2A2A"/>
          <w:shd w:val="clear" w:color="auto" w:fill="FFFFFF"/>
        </w:rPr>
        <w:t xml:space="preserve">cohorts is needed to </w:t>
      </w:r>
      <w:r w:rsidRPr="00E84517">
        <w:rPr>
          <w:rFonts w:ascii="Times New Roman" w:hAnsi="Times New Roman" w:cs="Times New Roman"/>
          <w:color w:val="2A2A2A"/>
          <w:shd w:val="clear" w:color="auto" w:fill="FFFFFF"/>
        </w:rPr>
        <w:t>cover the substantial inter-individual variation of gut microbiome and identify</w:t>
      </w:r>
      <w:r w:rsidRPr="00CA756F">
        <w:rPr>
          <w:rFonts w:ascii="Times New Roman" w:hAnsi="Times New Roman" w:cs="Times New Roman"/>
          <w:color w:val="2A2A2A"/>
          <w:shd w:val="clear" w:color="auto" w:fill="FFFFFF"/>
        </w:rPr>
        <w:t xml:space="preserve"> </w:t>
      </w:r>
      <w:r w:rsidRPr="0059730F">
        <w:rPr>
          <w:rFonts w:ascii="Times New Roman" w:hAnsi="Times New Roman" w:cs="Times New Roman"/>
          <w:color w:val="2A2A2A"/>
          <w:shd w:val="clear" w:color="auto" w:fill="FFFFFF"/>
        </w:rPr>
        <w:t xml:space="preserve">more </w:t>
      </w:r>
      <w:r w:rsidRPr="001B058D">
        <w:rPr>
          <w:rFonts w:ascii="Times New Roman" w:hAnsi="Times New Roman" w:cs="Times New Roman"/>
          <w:color w:val="2A2A2A"/>
          <w:shd w:val="clear" w:color="auto" w:fill="FFFFFF"/>
        </w:rPr>
        <w:t xml:space="preserve">appealing </w:t>
      </w:r>
      <w:r w:rsidRPr="00203483">
        <w:rPr>
          <w:rFonts w:ascii="Times New Roman" w:hAnsi="Times New Roman" w:cs="Times New Roman"/>
          <w:color w:val="2A2A2A"/>
          <w:shd w:val="clear" w:color="auto" w:fill="FFFFFF"/>
        </w:rPr>
        <w:t xml:space="preserve">probiotic to give in combination with </w:t>
      </w:r>
      <w:r w:rsidRPr="004D26A3">
        <w:rPr>
          <w:rFonts w:ascii="Times New Roman" w:hAnsi="Times New Roman" w:cs="Times New Roman"/>
          <w:color w:val="2A2A2A"/>
          <w:shd w:val="clear" w:color="auto" w:fill="FFFFFF"/>
        </w:rPr>
        <w:t xml:space="preserve">inulin </w:t>
      </w:r>
      <w:r w:rsidRPr="002E43AE">
        <w:rPr>
          <w:rFonts w:ascii="Times New Roman" w:hAnsi="Times New Roman" w:cs="Times New Roman"/>
          <w:color w:val="2A2A2A"/>
          <w:shd w:val="clear" w:color="auto" w:fill="FFFFFF"/>
        </w:rPr>
        <w:t>to enhance butyrate production in a larger</w:t>
      </w:r>
      <w:r w:rsidRPr="001B058D">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percentage of individuals</w:t>
      </w:r>
      <w:r w:rsidRPr="004D26A3">
        <w:rPr>
          <w:rFonts w:ascii="Times New Roman" w:hAnsi="Times New Roman" w:cs="Times New Roman"/>
          <w:color w:val="2A2A2A"/>
          <w:shd w:val="clear" w:color="auto" w:fill="FFFFFF"/>
        </w:rPr>
        <w:t>. This woul</w:t>
      </w:r>
      <w:r w:rsidRPr="002E43AE">
        <w:rPr>
          <w:rFonts w:ascii="Times New Roman" w:hAnsi="Times New Roman" w:cs="Times New Roman"/>
          <w:color w:val="2A2A2A"/>
          <w:shd w:val="clear" w:color="auto" w:fill="FFFFFF"/>
        </w:rPr>
        <w:t>d be important for understanding ecological interaction between dietary fiber and gut microbiome</w:t>
      </w:r>
      <w:r w:rsidRPr="00102F41">
        <w:rPr>
          <w:rFonts w:ascii="Times New Roman" w:hAnsi="Times New Roman" w:cs="Times New Roman"/>
          <w:color w:val="2A2A2A"/>
          <w:shd w:val="clear" w:color="auto" w:fill="FFFFFF"/>
        </w:rPr>
        <w:t xml:space="preserve">, as well as </w:t>
      </w:r>
      <w:r w:rsidRPr="00E84517">
        <w:rPr>
          <w:rFonts w:ascii="Times New Roman" w:hAnsi="Times New Roman" w:cs="Times New Roman"/>
          <w:color w:val="2A2A2A"/>
          <w:shd w:val="clear" w:color="auto" w:fill="FFFFFF"/>
        </w:rPr>
        <w:t xml:space="preserve">for </w:t>
      </w:r>
      <w:r w:rsidRPr="00CA756F">
        <w:rPr>
          <w:rFonts w:ascii="Times New Roman" w:hAnsi="Times New Roman" w:cs="Times New Roman"/>
          <w:color w:val="2A2A2A"/>
          <w:shd w:val="clear" w:color="auto" w:fill="FFFFFF"/>
        </w:rPr>
        <w:t>improv</w:t>
      </w:r>
      <w:r w:rsidRPr="0059730F">
        <w:rPr>
          <w:rFonts w:ascii="Times New Roman" w:hAnsi="Times New Roman" w:cs="Times New Roman"/>
          <w:color w:val="2A2A2A"/>
          <w:shd w:val="clear" w:color="auto" w:fill="FFFFFF"/>
        </w:rPr>
        <w:t>ing</w:t>
      </w:r>
      <w:r w:rsidRPr="001B058D">
        <w:rPr>
          <w:rFonts w:ascii="Times New Roman" w:hAnsi="Times New Roman" w:cs="Times New Roman"/>
          <w:color w:val="2A2A2A"/>
          <w:shd w:val="clear" w:color="auto" w:fill="FFFFFF"/>
        </w:rPr>
        <w:t xml:space="preserve"> the efficacy of dietary supplements according to an individual’s gut microbiota.</w:t>
      </w:r>
    </w:p>
    <w:p w14:paraId="38D3D17A" w14:textId="32EDA559" w:rsidR="00A83394" w:rsidRPr="002E3514" w:rsidRDefault="00A83394">
      <w:pPr>
        <w:jc w:val="both"/>
        <w:rPr>
          <w:rFonts w:ascii="Times New Roman" w:hAnsi="Times New Roman" w:cs="Times New Roman"/>
        </w:rPr>
      </w:pPr>
    </w:p>
    <w:p w14:paraId="61ED249E" w14:textId="77777777" w:rsidR="00626BE9" w:rsidRPr="002E3514" w:rsidRDefault="00626BE9">
      <w:pPr>
        <w:jc w:val="both"/>
        <w:rPr>
          <w:rFonts w:ascii="Times New Roman" w:hAnsi="Times New Roman" w:cs="Times New Roman"/>
        </w:rPr>
      </w:pPr>
    </w:p>
    <w:p w14:paraId="311810E2" w14:textId="28A0C588" w:rsidR="00A83394" w:rsidRPr="002E3514" w:rsidRDefault="00A83394">
      <w:pPr>
        <w:jc w:val="both"/>
        <w:rPr>
          <w:rFonts w:ascii="Times New Roman" w:hAnsi="Times New Roman" w:cs="Times New Roman"/>
          <w:color w:val="2A2A2A"/>
          <w:shd w:val="clear" w:color="auto" w:fill="FFFFFF"/>
        </w:rPr>
      </w:pPr>
      <w:r w:rsidRPr="002E3514">
        <w:rPr>
          <w:rFonts w:ascii="Times New Roman" w:hAnsi="Times New Roman" w:cs="Times New Roman"/>
        </w:rPr>
        <w:t>The impact of dietary fibers on the gut microbiome has been widely studied. However, rare consistent and</w:t>
      </w:r>
      <w:r w:rsidRPr="00DF26A5">
        <w:rPr>
          <w:rFonts w:ascii="Times New Roman" w:hAnsi="Times New Roman" w:cs="Times New Roman"/>
          <w:color w:val="000000"/>
          <w:shd w:val="clear" w:color="auto" w:fill="FFFFFF"/>
        </w:rPr>
        <w:t xml:space="preserve"> reproducible microbial responses were yielded among these studies, and this </w:t>
      </w:r>
      <w:r w:rsidRPr="00DF26A5">
        <w:rPr>
          <w:rFonts w:ascii="Times New Roman" w:hAnsi="Times New Roman" w:cs="Times New Roman"/>
          <w:color w:val="000000"/>
          <w:shd w:val="clear" w:color="auto" w:fill="FFFFFF"/>
        </w:rPr>
        <w:lastRenderedPageBreak/>
        <w:t xml:space="preserve">“reproducibility crisis” has been attributed to the substantial variation in pretreatment gut microbial configuration </w:t>
      </w:r>
      <w:r w:rsidRPr="004D26A3">
        <w:rPr>
          <w:rFonts w:ascii="Times New Roman" w:hAnsi="Times New Roman" w:cs="Times New Roman"/>
          <w:color w:val="000000"/>
          <w:shd w:val="clear" w:color="auto" w:fill="FFFFFF"/>
        </w:rPr>
        <w:fldChar w:fldCharType="begin"/>
      </w:r>
      <w:r w:rsidR="00434C87" w:rsidRPr="00DF26A5">
        <w:rPr>
          <w:rFonts w:ascii="Times New Roman" w:hAnsi="Times New Roman" w:cs="Times New Roman"/>
          <w:color w:val="000000"/>
          <w:shd w:val="clear" w:color="auto" w:fill="FFFFFF"/>
        </w:rPr>
        <w:instrText xml:space="preserve"> ADDIN NE.Ref.{A92E420E-636F-46ED-9C1A-D60F993B2771}</w:instrText>
      </w:r>
      <w:r w:rsidRPr="004D26A3">
        <w:rPr>
          <w:rFonts w:ascii="Times New Roman" w:hAnsi="Times New Roman" w:cs="Times New Roman"/>
          <w:color w:val="000000"/>
          <w:shd w:val="clear" w:color="auto" w:fill="FFFFFF"/>
        </w:rPr>
        <w:fldChar w:fldCharType="separate"/>
      </w:r>
      <w:r w:rsidR="00ED3422" w:rsidRPr="004D26A3">
        <w:rPr>
          <w:rFonts w:ascii="Times New Roman" w:hAnsi="Times New Roman" w:cs="Times New Roman"/>
          <w:color w:val="080000"/>
        </w:rPr>
        <w:t>[41]</w:t>
      </w:r>
      <w:r w:rsidRPr="004D26A3">
        <w:rPr>
          <w:rFonts w:ascii="Times New Roman" w:hAnsi="Times New Roman" w:cs="Times New Roman"/>
          <w:color w:val="000000"/>
          <w:shd w:val="clear" w:color="auto" w:fill="FFFFFF"/>
        </w:rPr>
        <w:fldChar w:fldCharType="end"/>
      </w:r>
      <w:r w:rsidRPr="00203483">
        <w:rPr>
          <w:rFonts w:ascii="Times New Roman" w:hAnsi="Times New Roman" w:cs="Times New Roman"/>
          <w:color w:val="000000"/>
          <w:shd w:val="clear" w:color="auto" w:fill="FFFFFF"/>
        </w:rPr>
        <w:t xml:space="preserve">. </w:t>
      </w:r>
      <w:r w:rsidRPr="004D26A3">
        <w:rPr>
          <w:rFonts w:ascii="Times New Roman" w:hAnsi="Times New Roman" w:cs="Times New Roman"/>
          <w:color w:val="2A2A2A"/>
          <w:shd w:val="clear" w:color="auto" w:fill="FFFFFF"/>
        </w:rPr>
        <w:t xml:space="preserve">In contrast to previous cross-sectional </w:t>
      </w:r>
      <w:r w:rsidRPr="002E43AE">
        <w:rPr>
          <w:rFonts w:ascii="Times New Roman" w:hAnsi="Times New Roman" w:cs="Times New Roman"/>
          <w:color w:val="2A2A2A"/>
          <w:shd w:val="clear" w:color="auto" w:fill="FFFFFF"/>
        </w:rPr>
        <w:t>studies</w:t>
      </w:r>
      <w:r w:rsidRPr="003B3D31">
        <w:rPr>
          <w:rFonts w:ascii="Times New Roman" w:hAnsi="Times New Roman" w:cs="Times New Roman"/>
          <w:color w:val="2A2A2A"/>
          <w:shd w:val="clear" w:color="auto" w:fill="FFFFFF"/>
        </w:rPr>
        <w:t xml:space="preserve">, </w:t>
      </w:r>
      <w:r w:rsidRPr="00331C2E">
        <w:rPr>
          <w:rFonts w:ascii="Times New Roman" w:hAnsi="Times New Roman" w:cs="Times New Roman"/>
          <w:color w:val="2A2A2A"/>
          <w:shd w:val="clear" w:color="auto" w:fill="FFFFFF"/>
        </w:rPr>
        <w:t>extensive longitudi</w:t>
      </w:r>
      <w:r w:rsidRPr="00102F41">
        <w:rPr>
          <w:rFonts w:ascii="Times New Roman" w:hAnsi="Times New Roman" w:cs="Times New Roman"/>
          <w:color w:val="2A2A2A"/>
          <w:shd w:val="clear" w:color="auto" w:fill="FFFFFF"/>
        </w:rPr>
        <w:t xml:space="preserve">nal profiling </w:t>
      </w:r>
      <w:r w:rsidRPr="00CA756F">
        <w:rPr>
          <w:rFonts w:ascii="Times New Roman" w:hAnsi="Times New Roman" w:cs="Times New Roman"/>
          <w:color w:val="2A2A2A"/>
          <w:shd w:val="clear" w:color="auto" w:fill="FFFFFF"/>
        </w:rPr>
        <w:t xml:space="preserve">of current study </w:t>
      </w:r>
      <w:r w:rsidRPr="0059730F">
        <w:rPr>
          <w:rFonts w:ascii="Times New Roman" w:hAnsi="Times New Roman" w:cs="Times New Roman"/>
          <w:color w:val="2A2A2A"/>
          <w:shd w:val="clear" w:color="auto" w:fill="FFFFFF"/>
        </w:rPr>
        <w:t xml:space="preserve">enabled us to </w:t>
      </w:r>
      <w:r w:rsidRPr="001B058D">
        <w:rPr>
          <w:rFonts w:ascii="Times New Roman" w:hAnsi="Times New Roman" w:cs="Times New Roman"/>
        </w:rPr>
        <w:t>detail and capture the</w:t>
      </w:r>
      <w:r w:rsidRPr="002E3514">
        <w:rPr>
          <w:rFonts w:ascii="Times New Roman" w:hAnsi="Times New Roman" w:cs="Times New Roman"/>
          <w:color w:val="2A2A2A"/>
          <w:shd w:val="clear" w:color="auto" w:fill="FFFFFF"/>
        </w:rPr>
        <w:t xml:space="preserve"> </w:t>
      </w:r>
      <w:r w:rsidRPr="002E3514">
        <w:rPr>
          <w:rFonts w:ascii="Times New Roman" w:eastAsia="SimSun" w:hAnsi="Times New Roman" w:cs="Times New Roman"/>
        </w:rPr>
        <w:t>biphasic</w:t>
      </w:r>
      <w:r w:rsidRPr="002E3514">
        <w:rPr>
          <w:rFonts w:ascii="Times New Roman" w:hAnsi="Times New Roman" w:cs="Times New Roman"/>
          <w:color w:val="2A2A2A"/>
          <w:shd w:val="clear" w:color="auto" w:fill="FFFFFF"/>
        </w:rPr>
        <w:t xml:space="preserve"> microbial responses within an individual over time from perspectives of microbial structure and metabolism. Through the application of </w:t>
      </w:r>
      <w:proofErr w:type="spellStart"/>
      <w:r w:rsidRPr="002E3514">
        <w:rPr>
          <w:rFonts w:ascii="Times New Roman" w:hAnsi="Times New Roman" w:cs="Times New Roman"/>
          <w:color w:val="2A2A2A"/>
          <w:shd w:val="clear" w:color="auto" w:fill="FFFFFF"/>
        </w:rPr>
        <w:t>glv</w:t>
      </w:r>
      <w:proofErr w:type="spellEnd"/>
      <w:r w:rsidRPr="002E3514">
        <w:rPr>
          <w:rFonts w:ascii="Times New Roman" w:hAnsi="Times New Roman" w:cs="Times New Roman"/>
          <w:color w:val="2A2A2A"/>
          <w:shd w:val="clear" w:color="auto" w:fill="FFFFFF"/>
        </w:rPr>
        <w:t xml:space="preserve"> model to these time-series microbial measures, our study provides an opportunity to identify key bacteria that contribute to the individualized microbial responses. To our knowledge, this is the first report of successful application of </w:t>
      </w:r>
      <w:proofErr w:type="spellStart"/>
      <w:r w:rsidRPr="002E3514">
        <w:rPr>
          <w:rFonts w:ascii="Times New Roman" w:hAnsi="Times New Roman" w:cs="Times New Roman"/>
          <w:color w:val="2A2A2A"/>
          <w:shd w:val="clear" w:color="auto" w:fill="FFFFFF"/>
        </w:rPr>
        <w:t>glv</w:t>
      </w:r>
      <w:proofErr w:type="spellEnd"/>
      <w:r w:rsidRPr="002E3514">
        <w:rPr>
          <w:rFonts w:ascii="Times New Roman" w:hAnsi="Times New Roman" w:cs="Times New Roman"/>
          <w:color w:val="2A2A2A"/>
          <w:shd w:val="clear" w:color="auto" w:fill="FFFFFF"/>
        </w:rPr>
        <w:t xml:space="preserve"> model to longitudinal microbial data after dietary intervention. This framework </w:t>
      </w:r>
      <w:r w:rsidRPr="002E3514">
        <w:rPr>
          <w:rFonts w:ascii="Times New Roman" w:hAnsi="Times New Roman" w:cs="Times New Roman"/>
        </w:rPr>
        <w:t xml:space="preserve">enables us to get rid of the severe </w:t>
      </w:r>
      <w:r w:rsidRPr="00DF26A5">
        <w:rPr>
          <w:rFonts w:ascii="Times New Roman" w:hAnsi="Times New Roman" w:cs="Times New Roman"/>
          <w:color w:val="000000"/>
          <w:shd w:val="clear" w:color="auto" w:fill="FFFFFF"/>
        </w:rPr>
        <w:t xml:space="preserve">“reproducibility crisis” caused by </w:t>
      </w:r>
      <w:r w:rsidRPr="001B058D">
        <w:rPr>
          <w:rFonts w:ascii="Times New Roman" w:hAnsi="Times New Roman" w:cs="Times New Roman"/>
        </w:rPr>
        <w:t xml:space="preserve">insufferable noise and confounding factors among </w:t>
      </w:r>
      <w:r w:rsidRPr="002E3514">
        <w:rPr>
          <w:rFonts w:ascii="Times New Roman" w:hAnsi="Times New Roman" w:cs="Times New Roman"/>
          <w:color w:val="2A2A2A"/>
          <w:shd w:val="clear" w:color="auto" w:fill="FFFFFF"/>
        </w:rPr>
        <w:t>cross-sectional studies, and successfully capture consistent</w:t>
      </w:r>
      <w:r w:rsidRPr="00203483">
        <w:rPr>
          <w:rFonts w:ascii="Times New Roman" w:hAnsi="Times New Roman" w:cs="Times New Roman"/>
          <w:color w:val="2A2A2A"/>
          <w:shd w:val="clear" w:color="auto" w:fill="FFFFFF"/>
        </w:rPr>
        <w:t xml:space="preserve"> interactions between gut microbiome and dietary fi</w:t>
      </w:r>
      <w:r w:rsidRPr="004D26A3">
        <w:rPr>
          <w:rFonts w:ascii="Times New Roman" w:hAnsi="Times New Roman" w:cs="Times New Roman"/>
          <w:color w:val="2A2A2A"/>
          <w:shd w:val="clear" w:color="auto" w:fill="FFFFFF"/>
        </w:rPr>
        <w:t xml:space="preserve">ber, </w:t>
      </w:r>
      <w:r w:rsidRPr="002E43AE">
        <w:rPr>
          <w:rFonts w:ascii="Times New Roman" w:hAnsi="Times New Roman" w:cs="Times New Roman"/>
          <w:color w:val="2A2A2A"/>
          <w:shd w:val="clear" w:color="auto" w:fill="FFFFFF"/>
        </w:rPr>
        <w:t xml:space="preserve">which could </w:t>
      </w:r>
      <w:r w:rsidRPr="003B3D31">
        <w:rPr>
          <w:rFonts w:ascii="Times New Roman" w:hAnsi="Times New Roman" w:cs="Times New Roman"/>
          <w:color w:val="2A2A2A"/>
          <w:shd w:val="clear" w:color="auto" w:fill="FFFFFF"/>
        </w:rPr>
        <w:t xml:space="preserve">help us understand the </w:t>
      </w:r>
      <w:r w:rsidRPr="00331C2E">
        <w:rPr>
          <w:rFonts w:ascii="Times New Roman" w:hAnsi="Times New Roman" w:cs="Times New Roman"/>
          <w:color w:val="2A2A2A"/>
          <w:shd w:val="clear" w:color="auto" w:fill="FFFFFF"/>
        </w:rPr>
        <w:t xml:space="preserve">large variation in </w:t>
      </w:r>
      <w:r w:rsidRPr="00102F41">
        <w:rPr>
          <w:rFonts w:ascii="Times New Roman" w:hAnsi="Times New Roman" w:cs="Times New Roman"/>
          <w:color w:val="2A2A2A"/>
          <w:shd w:val="clear" w:color="auto" w:fill="FFFFFF"/>
        </w:rPr>
        <w:t>individual’</w:t>
      </w:r>
      <w:r w:rsidRPr="00E84517">
        <w:rPr>
          <w:rFonts w:ascii="Times New Roman" w:hAnsi="Times New Roman" w:cs="Times New Roman"/>
          <w:color w:val="2A2A2A"/>
          <w:shd w:val="clear" w:color="auto" w:fill="FFFFFF"/>
        </w:rPr>
        <w:t xml:space="preserve"> response to a given </w:t>
      </w:r>
      <w:r w:rsidRPr="00CA756F">
        <w:rPr>
          <w:rFonts w:ascii="Times New Roman" w:hAnsi="Times New Roman" w:cs="Times New Roman"/>
          <w:color w:val="2A2A2A"/>
          <w:shd w:val="clear" w:color="auto" w:fill="FFFFFF"/>
        </w:rPr>
        <w:t xml:space="preserve">dietary intervention and </w:t>
      </w:r>
      <w:r w:rsidRPr="0059730F">
        <w:rPr>
          <w:rFonts w:ascii="Times New Roman" w:hAnsi="Times New Roman" w:cs="Times New Roman"/>
          <w:color w:val="2A2A2A"/>
          <w:shd w:val="clear" w:color="auto" w:fill="FFFFFF"/>
        </w:rPr>
        <w:t>guide precisely ma</w:t>
      </w:r>
      <w:r w:rsidRPr="001B058D">
        <w:rPr>
          <w:rFonts w:ascii="Times New Roman" w:hAnsi="Times New Roman" w:cs="Times New Roman"/>
          <w:color w:val="2A2A2A"/>
          <w:shd w:val="clear" w:color="auto" w:fill="FFFFFF"/>
        </w:rPr>
        <w:t>nipulation of the gut microbiome for optimal dietary care.</w:t>
      </w:r>
    </w:p>
    <w:p w14:paraId="0FB3F116" w14:textId="328F23B3" w:rsidR="00A4099A" w:rsidRPr="00DF26A5" w:rsidRDefault="0021303E">
      <w:pPr>
        <w:jc w:val="both"/>
        <w:rPr>
          <w:rFonts w:ascii="Times New Roman" w:hAnsi="Times New Roman" w:cs="Times New Roman"/>
          <w:b/>
          <w:bCs/>
          <w:color w:val="000000"/>
          <w:rPrChange w:id="1693" w:author="Chen Liao" w:date="2021-03-09T15:09:00Z">
            <w:rPr>
              <w:rFonts w:ascii="Times New Roman" w:hAnsi="Times New Roman" w:cs="Times New Roman"/>
              <w:b/>
              <w:bCs/>
              <w:color w:val="000000"/>
              <w:sz w:val="20"/>
              <w:szCs w:val="20"/>
            </w:rPr>
          </w:rPrChange>
        </w:rPr>
        <w:pPrChange w:id="1694" w:author="Chen Liao" w:date="2021-03-09T15:09:00Z">
          <w:pPr/>
        </w:pPrChange>
      </w:pPr>
      <w:r w:rsidRPr="00DF26A5">
        <w:rPr>
          <w:rFonts w:ascii="Times New Roman" w:hAnsi="Times New Roman" w:cs="Times New Roman"/>
          <w:b/>
          <w:bCs/>
          <w:color w:val="000000"/>
          <w:rPrChange w:id="1695" w:author="Chen Liao" w:date="2021-03-09T15:09:00Z">
            <w:rPr>
              <w:rFonts w:ascii="Times New Roman" w:hAnsi="Times New Roman" w:cs="Times New Roman"/>
              <w:b/>
              <w:bCs/>
              <w:color w:val="000000"/>
              <w:sz w:val="20"/>
              <w:szCs w:val="20"/>
            </w:rPr>
          </w:rPrChange>
        </w:rPr>
        <w:br w:type="page"/>
      </w:r>
    </w:p>
    <w:p w14:paraId="51F8C626" w14:textId="77777777" w:rsidR="006B2B11" w:rsidRPr="004D26A3" w:rsidRDefault="006B2B11">
      <w:pPr>
        <w:jc w:val="both"/>
        <w:rPr>
          <w:rFonts w:ascii="Times New Roman" w:hAnsi="Times New Roman" w:cs="Times New Roman"/>
          <w:b/>
          <w:bCs/>
          <w:color w:val="2A2A2A"/>
          <w:shd w:val="clear" w:color="auto" w:fill="FFFFFF"/>
        </w:rPr>
        <w:pPrChange w:id="1696" w:author="Chen Liao" w:date="2021-03-09T15:09:00Z">
          <w:pPr/>
        </w:pPrChange>
      </w:pPr>
      <w:r w:rsidRPr="00203483">
        <w:rPr>
          <w:rFonts w:ascii="Times New Roman" w:hAnsi="Times New Roman" w:cs="Times New Roman"/>
          <w:b/>
          <w:bCs/>
          <w:color w:val="2A2A2A"/>
          <w:shd w:val="clear" w:color="auto" w:fill="FFFFFF"/>
        </w:rPr>
        <w:lastRenderedPageBreak/>
        <w:t>Methods</w:t>
      </w:r>
    </w:p>
    <w:p w14:paraId="4FD68A34" w14:textId="77777777" w:rsidR="006B2B11" w:rsidRPr="00E84517" w:rsidRDefault="006B2B11">
      <w:pPr>
        <w:jc w:val="both"/>
        <w:rPr>
          <w:rFonts w:ascii="Times New Roman" w:hAnsi="Times New Roman" w:cs="Times New Roman"/>
          <w:i/>
          <w:iCs/>
          <w:color w:val="2A2A2A"/>
          <w:shd w:val="clear" w:color="auto" w:fill="FFFFFF"/>
        </w:rPr>
        <w:pPrChange w:id="1697" w:author="Chen Liao" w:date="2021-03-09T15:09:00Z">
          <w:pPr/>
        </w:pPrChange>
      </w:pPr>
      <w:r w:rsidRPr="00102F41">
        <w:rPr>
          <w:rFonts w:ascii="Times New Roman" w:hAnsi="Times New Roman" w:cs="Times New Roman"/>
          <w:i/>
          <w:iCs/>
          <w:color w:val="2A2A2A"/>
          <w:shd w:val="clear" w:color="auto" w:fill="FFFFFF"/>
        </w:rPr>
        <w:t>Animal experiment</w:t>
      </w:r>
    </w:p>
    <w:p w14:paraId="7480C408" w14:textId="370537C0" w:rsidR="006B2B11" w:rsidRPr="002E3514" w:rsidRDefault="006B2B11" w:rsidP="00203483">
      <w:pPr>
        <w:jc w:val="both"/>
        <w:rPr>
          <w:rFonts w:ascii="Times New Roman" w:hAnsi="Times New Roman" w:cs="Times New Roman"/>
          <w:color w:val="2A2A2A"/>
          <w:shd w:val="clear" w:color="auto" w:fill="FFFFFF"/>
        </w:rPr>
      </w:pPr>
      <w:r w:rsidRPr="00CA756F">
        <w:rPr>
          <w:rFonts w:ascii="Times New Roman" w:hAnsi="Times New Roman" w:cs="Times New Roman"/>
          <w:color w:val="2A2A2A"/>
          <w:shd w:val="clear" w:color="auto" w:fill="FFFFFF"/>
        </w:rPr>
        <w:t xml:space="preserve">Specific-pathogen-free (SPF) female C57BL/6J mice </w:t>
      </w:r>
      <w:r w:rsidRPr="0059730F">
        <w:rPr>
          <w:rFonts w:ascii="Times New Roman" w:hAnsi="Times New Roman" w:cs="Times New Roman"/>
          <w:color w:val="2A2A2A"/>
          <w:shd w:val="clear" w:color="auto" w:fill="FFFFFF"/>
        </w:rPr>
        <w:t>for different</w:t>
      </w:r>
      <w:r w:rsidRPr="001B058D">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 xml:space="preserve">gut microbial </w:t>
      </w:r>
      <w:r w:rsidRPr="004D26A3">
        <w:rPr>
          <w:rFonts w:ascii="Times New Roman" w:hAnsi="Times New Roman" w:cs="Times New Roman"/>
          <w:color w:val="2A2A2A"/>
          <w:shd w:val="clear" w:color="auto" w:fill="FFFFFF"/>
        </w:rPr>
        <w:t>composition</w:t>
      </w:r>
      <w:r w:rsidRPr="002E43AE">
        <w:rPr>
          <w:rFonts w:ascii="Times New Roman" w:hAnsi="Times New Roman" w:cs="Times New Roman"/>
          <w:color w:val="2A2A2A"/>
          <w:shd w:val="clear" w:color="auto" w:fill="FFFFFF"/>
        </w:rPr>
        <w:t xml:space="preserve"> were obtained at 6 weeks of age </w:t>
      </w:r>
      <w:r w:rsidRPr="00102F41">
        <w:rPr>
          <w:rFonts w:ascii="Times New Roman" w:hAnsi="Times New Roman" w:cs="Times New Roman"/>
          <w:color w:val="2A2A2A"/>
          <w:shd w:val="clear" w:color="auto" w:fill="FFFFFF"/>
        </w:rPr>
        <w:t xml:space="preserve">from </w:t>
      </w:r>
      <w:r w:rsidRPr="00E84517">
        <w:rPr>
          <w:rFonts w:ascii="Times New Roman" w:hAnsi="Times New Roman" w:cs="Times New Roman"/>
          <w:color w:val="2A2A2A"/>
          <w:shd w:val="clear" w:color="auto" w:fill="FFFFFF"/>
        </w:rPr>
        <w:t>Beijing</w:t>
      </w:r>
      <w:r w:rsidRPr="00CA756F">
        <w:rPr>
          <w:rFonts w:ascii="Times New Roman" w:hAnsi="Times New Roman" w:cs="Times New Roman"/>
          <w:color w:val="2A2A2A"/>
          <w:shd w:val="clear" w:color="auto" w:fill="FFFFFF"/>
        </w:rPr>
        <w:t xml:space="preserve"> </w:t>
      </w:r>
      <w:r w:rsidRPr="0059730F">
        <w:rPr>
          <w:rFonts w:ascii="Times New Roman" w:hAnsi="Times New Roman" w:cs="Times New Roman"/>
          <w:color w:val="2A2A2A"/>
          <w:shd w:val="clear" w:color="auto" w:fill="FFFFFF"/>
        </w:rPr>
        <w:t>(A Ch</w:t>
      </w:r>
      <w:r w:rsidRPr="001B058D">
        <w:rPr>
          <w:rFonts w:ascii="Times New Roman" w:hAnsi="Times New Roman" w:cs="Times New Roman"/>
          <w:color w:val="2A2A2A"/>
          <w:shd w:val="clear" w:color="auto" w:fill="FFFFFF"/>
        </w:rPr>
        <w:t xml:space="preserve">arles River Company, Beijing, China), Hunan (Hunan </w:t>
      </w:r>
      <w:proofErr w:type="spellStart"/>
      <w:r w:rsidRPr="001B058D">
        <w:rPr>
          <w:rFonts w:ascii="Times New Roman" w:hAnsi="Times New Roman" w:cs="Times New Roman"/>
          <w:color w:val="2A2A2A"/>
          <w:shd w:val="clear" w:color="auto" w:fill="FFFFFF"/>
        </w:rPr>
        <w:t>Slac</w:t>
      </w:r>
      <w:proofErr w:type="spellEnd"/>
      <w:r w:rsidRPr="001B058D">
        <w:rPr>
          <w:rFonts w:ascii="Times New Roman" w:hAnsi="Times New Roman" w:cs="Times New Roman"/>
          <w:color w:val="2A2A2A"/>
          <w:shd w:val="clear" w:color="auto" w:fill="FFFFFF"/>
        </w:rPr>
        <w:t xml:space="preserve"> </w:t>
      </w:r>
      <w:proofErr w:type="spellStart"/>
      <w:r w:rsidRPr="001B058D">
        <w:rPr>
          <w:rFonts w:ascii="Times New Roman" w:hAnsi="Times New Roman" w:cs="Times New Roman"/>
          <w:color w:val="2A2A2A"/>
          <w:shd w:val="clear" w:color="auto" w:fill="FFFFFF"/>
        </w:rPr>
        <w:t>Jingda</w:t>
      </w:r>
      <w:proofErr w:type="spellEnd"/>
      <w:r w:rsidRPr="002E3514">
        <w:rPr>
          <w:rFonts w:ascii="Times New Roman" w:hAnsi="Times New Roman" w:cs="Times New Roman"/>
          <w:color w:val="2A2A2A"/>
          <w:shd w:val="clear" w:color="auto" w:fill="FFFFFF"/>
        </w:rPr>
        <w:t xml:space="preserve"> Laboratory Animal Company, Ltd., Changsha, China), Guangdong (Guangdong Medical Laboratory Animal Center, Foshan, China)), Shanghai</w:t>
      </w:r>
      <w:r w:rsidRPr="00DF26A5">
        <w:rPr>
          <w:rFonts w:ascii="Times New Roman" w:hAnsi="Times New Roman" w:cs="Times New Roman"/>
          <w:rPrChange w:id="1698" w:author="Chen Liao" w:date="2021-03-09T15:09:00Z">
            <w:rPr/>
          </w:rPrChange>
        </w:rPr>
        <w:t xml:space="preserve"> </w:t>
      </w:r>
      <w:r w:rsidRPr="00203483">
        <w:rPr>
          <w:rFonts w:ascii="Times New Roman" w:hAnsi="Times New Roman" w:cs="Times New Roman"/>
          <w:color w:val="2A2A2A"/>
          <w:shd w:val="clear" w:color="auto" w:fill="FFFFFF"/>
        </w:rPr>
        <w:t xml:space="preserve">(SLAC </w:t>
      </w:r>
      <w:r w:rsidRPr="004D26A3">
        <w:rPr>
          <w:rFonts w:ascii="Times New Roman" w:hAnsi="Times New Roman" w:cs="Times New Roman"/>
          <w:color w:val="2A2A2A"/>
          <w:shd w:val="clear" w:color="auto" w:fill="FFFFFF"/>
        </w:rPr>
        <w:t>Laboratory Animal Co., Ltd., Shanghai, China)</w:t>
      </w:r>
      <w:r w:rsidRPr="00102F41">
        <w:rPr>
          <w:rFonts w:ascii="Times New Roman" w:hAnsi="Times New Roman" w:cs="Times New Roman"/>
          <w:color w:val="2A2A2A"/>
          <w:shd w:val="clear" w:color="auto" w:fill="FFFFFF"/>
        </w:rPr>
        <w:t>. Mice wer</w:t>
      </w:r>
      <w:r w:rsidRPr="00E84517">
        <w:rPr>
          <w:rFonts w:ascii="Times New Roman" w:hAnsi="Times New Roman" w:cs="Times New Roman"/>
          <w:color w:val="2A2A2A"/>
          <w:shd w:val="clear" w:color="auto" w:fill="FFFFFF"/>
        </w:rPr>
        <w:t>e maintained on a 12-h light/</w:t>
      </w:r>
      <w:r w:rsidRPr="00CA756F">
        <w:rPr>
          <w:rFonts w:ascii="Times New Roman" w:hAnsi="Times New Roman" w:cs="Times New Roman"/>
          <w:color w:val="2A2A2A"/>
          <w:shd w:val="clear" w:color="auto" w:fill="FFFFFF"/>
        </w:rPr>
        <w:t>dark cycle and allowed ad libitum access to food and water throughout the experiment. After acclimatizing to the diet and housing environment for 1 week, mice from each ven</w:t>
      </w:r>
      <w:r w:rsidRPr="001B058D">
        <w:rPr>
          <w:rFonts w:ascii="Times New Roman" w:hAnsi="Times New Roman" w:cs="Times New Roman"/>
          <w:color w:val="2A2A2A"/>
          <w:shd w:val="clear" w:color="auto" w:fill="FFFFFF"/>
        </w:rPr>
        <w:t>dor were randomly separated into three groups: cellulose group, resistant starch group, and inulin group (n = 5). Com</w:t>
      </w:r>
      <w:r w:rsidRPr="002E3514">
        <w:rPr>
          <w:rFonts w:ascii="Times New Roman" w:hAnsi="Times New Roman" w:cs="Times New Roman"/>
          <w:color w:val="2A2A2A"/>
          <w:shd w:val="clear" w:color="auto" w:fill="FFFFFF"/>
        </w:rPr>
        <w:t xml:space="preserve">position of all diets including the source of dietary fibers </w:t>
      </w:r>
      <w:r w:rsidR="000B5A94" w:rsidRPr="002E3514">
        <w:rPr>
          <w:rFonts w:ascii="Times New Roman" w:hAnsi="Times New Roman" w:cs="Times New Roman"/>
          <w:color w:val="2A2A2A"/>
          <w:shd w:val="clear" w:color="auto" w:fill="FFFFFF"/>
        </w:rPr>
        <w:t xml:space="preserve">cellulose, resistant starch, and </w:t>
      </w:r>
      <w:r w:rsidRPr="002E3514">
        <w:rPr>
          <w:rFonts w:ascii="Times New Roman" w:hAnsi="Times New Roman" w:cs="Times New Roman"/>
          <w:color w:val="2A2A2A"/>
          <w:shd w:val="clear" w:color="auto" w:fill="FFFFFF"/>
        </w:rPr>
        <w:t>inulin are provided in supplementary table 1 (</w:t>
      </w:r>
      <w:r w:rsidRPr="002E3514">
        <w:rPr>
          <w:rFonts w:ascii="Times New Roman" w:hAnsi="Times New Roman" w:cs="Times New Roman"/>
          <w:b/>
          <w:bCs/>
          <w:color w:val="2A2A2A"/>
          <w:shd w:val="clear" w:color="auto" w:fill="FFFFFF"/>
        </w:rPr>
        <w:t>Table S1</w:t>
      </w:r>
      <w:r w:rsidRPr="002E3514">
        <w:rPr>
          <w:rFonts w:ascii="Times New Roman" w:hAnsi="Times New Roman" w:cs="Times New Roman"/>
          <w:color w:val="2A2A2A"/>
          <w:shd w:val="clear" w:color="auto" w:fill="FFFFFF"/>
        </w:rPr>
        <w:t xml:space="preserve">). Fecal pellets from each mouse were freshly collected over multiple time points: day 0 (before diet change), day 1, 3, 5, 8, 13, 19, 25, and 31 (Figure 1A). Fecal samples were snap-frozen in liquid nitrogen and stored at −80 °C until further processing. At every cage change (moving the mice to a new clean cage with fresh bedding </w:t>
      </w:r>
      <w:r w:rsidR="002B1107" w:rsidRPr="002E3514">
        <w:rPr>
          <w:rFonts w:ascii="Times New Roman" w:hAnsi="Times New Roman" w:cs="Times New Roman"/>
          <w:color w:val="2A2A2A"/>
          <w:shd w:val="clear" w:color="auto" w:fill="FFFFFF"/>
        </w:rPr>
        <w:t>twi</w:t>
      </w:r>
      <w:r w:rsidR="002B1107" w:rsidRPr="00203483">
        <w:rPr>
          <w:rFonts w:ascii="Times New Roman" w:hAnsi="Times New Roman" w:cs="Times New Roman"/>
          <w:color w:val="2A2A2A"/>
          <w:shd w:val="clear" w:color="auto" w:fill="FFFFFF"/>
        </w:rPr>
        <w:t xml:space="preserve">ce in </w:t>
      </w:r>
      <w:r w:rsidR="002B1107" w:rsidRPr="004D26A3">
        <w:rPr>
          <w:rFonts w:ascii="Times New Roman" w:hAnsi="Times New Roman" w:cs="Times New Roman"/>
          <w:color w:val="2A2A2A"/>
          <w:shd w:val="clear" w:color="auto" w:fill="FFFFFF"/>
        </w:rPr>
        <w:t>one</w:t>
      </w:r>
      <w:r w:rsidR="002B1107" w:rsidRPr="002E43AE">
        <w:rPr>
          <w:rFonts w:ascii="Times New Roman" w:hAnsi="Times New Roman" w:cs="Times New Roman"/>
          <w:color w:val="2A2A2A"/>
          <w:shd w:val="clear" w:color="auto" w:fill="FFFFFF"/>
        </w:rPr>
        <w:t xml:space="preserve"> week</w:t>
      </w:r>
      <w:r w:rsidRPr="002E43AE">
        <w:rPr>
          <w:rFonts w:ascii="Times New Roman" w:hAnsi="Times New Roman" w:cs="Times New Roman"/>
          <w:color w:val="2A2A2A"/>
          <w:shd w:val="clear" w:color="auto" w:fill="FFFFFF"/>
        </w:rPr>
        <w:t xml:space="preserve">), body weight was individually measured, and </w:t>
      </w:r>
      <w:r w:rsidRPr="00102F41">
        <w:rPr>
          <w:rFonts w:ascii="Times New Roman" w:hAnsi="Times New Roman" w:cs="Times New Roman"/>
          <w:color w:val="000000"/>
        </w:rPr>
        <w:t xml:space="preserve">food intake and </w:t>
      </w:r>
      <w:r w:rsidRPr="00E84517">
        <w:rPr>
          <w:rFonts w:ascii="Times New Roman" w:hAnsi="Times New Roman" w:cs="Times New Roman"/>
        </w:rPr>
        <w:t>fecal output</w:t>
      </w:r>
      <w:r w:rsidRPr="00CA756F">
        <w:rPr>
          <w:rFonts w:ascii="Times New Roman" w:hAnsi="Times New Roman" w:cs="Times New Roman"/>
          <w:color w:val="2A2A2A"/>
          <w:shd w:val="clear" w:color="auto" w:fill="FFFFFF"/>
        </w:rPr>
        <w:t xml:space="preserve"> of each cage mice during the past three days per cage were measured. </w:t>
      </w:r>
      <w:r w:rsidRPr="001B058D">
        <w:rPr>
          <w:rFonts w:ascii="Times New Roman" w:hAnsi="Times New Roman" w:cs="Times New Roman"/>
          <w:color w:val="2A2A2A"/>
          <w:shd w:val="clear" w:color="auto" w:fill="FFFFFF"/>
        </w:rPr>
        <w:t xml:space="preserve">This study was </w:t>
      </w:r>
      <w:r w:rsidRPr="002E3514">
        <w:rPr>
          <w:rFonts w:ascii="Times New Roman" w:hAnsi="Times New Roman" w:cs="Times New Roman"/>
          <w:color w:val="2A2A2A"/>
          <w:shd w:val="clear" w:color="auto" w:fill="FFFFFF"/>
        </w:rPr>
        <w:t>performed in accordance with the recommendations of the National Care and Use of Animals Guidelines (China) and approved by the Institutional Animal Care and Use Committee (IACUC) of the Shenzhen Institutes of Advanced Technology, Chinese Academy of Sciences.</w:t>
      </w:r>
    </w:p>
    <w:p w14:paraId="0AED4A44" w14:textId="77777777" w:rsidR="006B2B11" w:rsidRPr="002E3514" w:rsidRDefault="006B2B11">
      <w:pPr>
        <w:jc w:val="both"/>
        <w:rPr>
          <w:rFonts w:ascii="Times New Roman" w:hAnsi="Times New Roman" w:cs="Times New Roman"/>
          <w:color w:val="2A2A2A"/>
          <w:shd w:val="clear" w:color="auto" w:fill="FFFFFF"/>
        </w:rPr>
        <w:pPrChange w:id="1699" w:author="Chen Liao" w:date="2021-03-09T15:09:00Z">
          <w:pPr/>
        </w:pPrChange>
      </w:pPr>
    </w:p>
    <w:p w14:paraId="4C46C0C9" w14:textId="77777777" w:rsidR="006B2B11" w:rsidRPr="002E3514" w:rsidRDefault="006B2B11">
      <w:pPr>
        <w:jc w:val="both"/>
        <w:rPr>
          <w:rFonts w:ascii="Times New Roman" w:hAnsi="Times New Roman" w:cs="Times New Roman"/>
          <w:i/>
          <w:iCs/>
          <w:color w:val="2A2A2A"/>
          <w:shd w:val="clear" w:color="auto" w:fill="FFFFFF"/>
        </w:rPr>
        <w:pPrChange w:id="1700" w:author="Chen Liao" w:date="2021-03-09T15:09:00Z">
          <w:pPr/>
        </w:pPrChange>
      </w:pPr>
      <w:r w:rsidRPr="002E3514">
        <w:rPr>
          <w:rFonts w:ascii="Times New Roman" w:hAnsi="Times New Roman" w:cs="Times New Roman"/>
          <w:i/>
          <w:iCs/>
          <w:color w:val="2A2A2A"/>
          <w:shd w:val="clear" w:color="auto" w:fill="FFFFFF"/>
        </w:rPr>
        <w:t>GC-MS analysis of fecal SCFA concentration</w:t>
      </w:r>
    </w:p>
    <w:p w14:paraId="515EADB2" w14:textId="61A20071" w:rsidR="006B2B11" w:rsidRPr="002E3514" w:rsidRDefault="006B2B11" w:rsidP="00203483">
      <w:pPr>
        <w:jc w:val="both"/>
        <w:rPr>
          <w:rFonts w:ascii="Times New Roman" w:hAnsi="Times New Roman" w:cs="Times New Roman"/>
          <w:color w:val="2A2A2A"/>
          <w:shd w:val="clear" w:color="auto" w:fill="FFFFFF"/>
        </w:rPr>
      </w:pPr>
      <w:r w:rsidRPr="002E3514">
        <w:rPr>
          <w:rFonts w:ascii="Times New Roman" w:hAnsi="Times New Roman" w:cs="Times New Roman"/>
          <w:color w:val="2A2A2A"/>
          <w:shd w:val="clear" w:color="auto" w:fill="FFFFFF"/>
        </w:rPr>
        <w:t>The SCFAs were analyzed according to the previous studies with modifications</w:t>
      </w:r>
      <w:r w:rsidR="002B1107" w:rsidRPr="002E3514">
        <w:rPr>
          <w:rFonts w:ascii="Times New Roman" w:hAnsi="Times New Roman" w:cs="Times New Roman"/>
          <w:color w:val="2A2A2A"/>
          <w:shd w:val="clear" w:color="auto" w:fill="FFFFFF"/>
        </w:rPr>
        <w:t xml:space="preserve"> </w:t>
      </w:r>
      <w:r w:rsidR="00434C87" w:rsidRPr="004D26A3">
        <w:rPr>
          <w:rFonts w:ascii="Times New Roman" w:hAnsi="Times New Roman" w:cs="Times New Roman"/>
          <w:color w:val="2A2A2A"/>
          <w:shd w:val="clear" w:color="auto" w:fill="FFFFFF"/>
        </w:rPr>
        <w:fldChar w:fldCharType="begin"/>
      </w:r>
      <w:r w:rsidR="00434C87" w:rsidRPr="002E3514">
        <w:rPr>
          <w:rFonts w:ascii="Times New Roman" w:hAnsi="Times New Roman" w:cs="Times New Roman"/>
          <w:color w:val="2A2A2A"/>
          <w:shd w:val="clear" w:color="auto" w:fill="FFFFFF"/>
        </w:rPr>
        <w:instrText xml:space="preserve"> ADDIN NE.Ref.{92CAD159-2022-4440-B7FA-913075C3285B}</w:instrText>
      </w:r>
      <w:r w:rsidR="00434C87"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[42]</w:t>
      </w:r>
      <w:r w:rsidR="00434C87"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For the sample extraction, 0.05 g of frozen feces were mixed with 300 µL of pure water containing caproic acid-6,6,6-d3</w:t>
      </w:r>
      <w:r w:rsidRPr="004D26A3">
        <w:rPr>
          <w:rFonts w:ascii="Times New Roman" w:hAnsi="Times New Roman" w:cs="Times New Roman"/>
          <w:color w:val="2A2A2A"/>
          <w:shd w:val="clear" w:color="auto" w:fill="FFFFFF"/>
        </w:rPr>
        <w:t xml:space="preserve"> (</w:t>
      </w:r>
      <w:r w:rsidRPr="002E43AE">
        <w:rPr>
          <w:rFonts w:ascii="Times New Roman" w:hAnsi="Times New Roman" w:cs="Times New Roman"/>
          <w:color w:val="2A2A2A"/>
          <w:shd w:val="clear" w:color="auto" w:fill="FFFFFF"/>
        </w:rPr>
        <w:t xml:space="preserve">CDN Isotopes, </w:t>
      </w:r>
      <w:r w:rsidRPr="003B3D31">
        <w:rPr>
          <w:rFonts w:ascii="Times New Roman" w:hAnsi="Times New Roman" w:cs="Times New Roman"/>
          <w:color w:val="2A2A2A"/>
          <w:shd w:val="clear" w:color="auto" w:fill="FFFFFF"/>
        </w:rPr>
        <w:t>Quebec, Canad</w:t>
      </w:r>
      <w:r w:rsidRPr="00331C2E">
        <w:rPr>
          <w:rFonts w:ascii="Times New Roman" w:hAnsi="Times New Roman" w:cs="Times New Roman"/>
          <w:color w:val="2A2A2A"/>
          <w:shd w:val="clear" w:color="auto" w:fill="FFFFFF"/>
        </w:rPr>
        <w:t>a</w:t>
      </w:r>
      <w:r w:rsidRPr="00102F41">
        <w:rPr>
          <w:rFonts w:ascii="Times New Roman" w:hAnsi="Times New Roman" w:cs="Times New Roman"/>
          <w:color w:val="2A2A2A"/>
          <w:shd w:val="clear" w:color="auto" w:fill="FFFFFF"/>
        </w:rPr>
        <w:t xml:space="preserve">) as internal standard (IS, final </w:t>
      </w:r>
      <w:r w:rsidRPr="00E84517">
        <w:rPr>
          <w:rFonts w:ascii="Times New Roman" w:hAnsi="Times New Roman" w:cs="Times New Roman"/>
          <w:color w:val="2A2A2A"/>
          <w:shd w:val="clear" w:color="auto" w:fill="FFFFFF"/>
        </w:rPr>
        <w:t>concentration 20 µg/mL). After adding 1.0 mm diameter zirconia/silica beads (</w:t>
      </w:r>
      <w:proofErr w:type="spellStart"/>
      <w:r w:rsidRPr="00E84517">
        <w:rPr>
          <w:rFonts w:ascii="Times New Roman" w:hAnsi="Times New Roman" w:cs="Times New Roman"/>
          <w:color w:val="2A2A2A"/>
          <w:shd w:val="clear" w:color="auto" w:fill="FFFFFF"/>
        </w:rPr>
        <w:t>BioSpec</w:t>
      </w:r>
      <w:proofErr w:type="spellEnd"/>
      <w:r w:rsidRPr="00E84517">
        <w:rPr>
          <w:rFonts w:ascii="Times New Roman" w:hAnsi="Times New Roman" w:cs="Times New Roman"/>
          <w:color w:val="2A2A2A"/>
          <w:shd w:val="clear" w:color="auto" w:fill="FFFFFF"/>
        </w:rPr>
        <w:t>, Bartlesville, OK), feces were homogenized for 20 s under 6500 rpm for three times,</w:t>
      </w:r>
      <w:r w:rsidRPr="00CA756F">
        <w:rPr>
          <w:rFonts w:ascii="Times New Roman" w:hAnsi="Times New Roman" w:cs="Times New Roman"/>
        </w:rPr>
        <w:t xml:space="preserve"> </w:t>
      </w:r>
      <w:r w:rsidRPr="0059730F">
        <w:rPr>
          <w:rFonts w:ascii="Times New Roman" w:hAnsi="Times New Roman" w:cs="Times New Roman"/>
          <w:color w:val="2A2A2A"/>
          <w:shd w:val="clear" w:color="auto" w:fill="FFFFFF"/>
        </w:rPr>
        <w:t xml:space="preserve">then incubated at 4 °C </w:t>
      </w:r>
      <w:r w:rsidRPr="001B058D">
        <w:rPr>
          <w:rFonts w:ascii="Times New Roman" w:hAnsi="Times New Roman" w:cs="Times New Roman"/>
          <w:color w:val="2A2A2A"/>
          <w:shd w:val="clear" w:color="auto" w:fill="FFFFFF"/>
        </w:rPr>
        <w:t>with shaking for 30 min, followed by centrifugation for 30 min at 13,000×g. Following extraction with anhydrous diethyl ether, the SCFA extract accurately transferred into a glass insert in a GC vial a</w:t>
      </w:r>
      <w:r w:rsidRPr="002E3514">
        <w:rPr>
          <w:rFonts w:ascii="Times New Roman" w:hAnsi="Times New Roman" w:cs="Times New Roman"/>
          <w:color w:val="2A2A2A"/>
          <w:shd w:val="clear" w:color="auto" w:fill="FFFFFF"/>
        </w:rPr>
        <w:t xml:space="preserve">nd capped tightly after added 5 µl of N, O-bis(trimethyl-silyl)-trifluoroacetamide and vortexed for 5 s. The mixture was kept in the GC vial and incubated at room temperature (22 °C) overnight (or over 8 h) before loading to GC/MS. The analysis of acetic, propionic and butyric acids was performed by Agilent 8890/7000D triple quadrupole GC/MS equipped with a capillary HP-5 </w:t>
      </w:r>
      <w:proofErr w:type="spellStart"/>
      <w:r w:rsidRPr="002E3514">
        <w:rPr>
          <w:rFonts w:ascii="Times New Roman" w:hAnsi="Times New Roman" w:cs="Times New Roman"/>
          <w:color w:val="2A2A2A"/>
          <w:shd w:val="clear" w:color="auto" w:fill="FFFFFF"/>
        </w:rPr>
        <w:t>ms</w:t>
      </w:r>
      <w:proofErr w:type="spellEnd"/>
      <w:r w:rsidRPr="002E3514">
        <w:rPr>
          <w:rFonts w:ascii="Times New Roman" w:hAnsi="Times New Roman" w:cs="Times New Roman"/>
          <w:color w:val="2A2A2A"/>
          <w:shd w:val="clear" w:color="auto" w:fill="FFFFFF"/>
        </w:rPr>
        <w:t xml:space="preserve"> capillary column (30 m × 0.25 mm × 0.25 µm film thickness) (Agilent Technologies). The analytes were quantified in the selected ion monitoring (SIM) mode using the target ion and confirmed by confirmative ions. The concentration was determined with reference to the peak side of IS. </w:t>
      </w:r>
    </w:p>
    <w:p w14:paraId="383A54DD" w14:textId="77777777" w:rsidR="006B2B11" w:rsidRPr="002E3514" w:rsidRDefault="006B2B11">
      <w:pPr>
        <w:jc w:val="both"/>
        <w:rPr>
          <w:rFonts w:ascii="Times New Roman" w:hAnsi="Times New Roman" w:cs="Times New Roman"/>
          <w:color w:val="2A2A2A"/>
          <w:shd w:val="clear" w:color="auto" w:fill="FFFFFF"/>
        </w:rPr>
        <w:pPrChange w:id="1701" w:author="Chen Liao" w:date="2021-03-09T15:09:00Z">
          <w:pPr/>
        </w:pPrChange>
      </w:pPr>
    </w:p>
    <w:p w14:paraId="30D67BE7" w14:textId="77777777" w:rsidR="006B2B11" w:rsidRPr="002E3514" w:rsidRDefault="006B2B11">
      <w:pPr>
        <w:jc w:val="both"/>
        <w:rPr>
          <w:rFonts w:ascii="Times New Roman" w:hAnsi="Times New Roman" w:cs="Times New Roman"/>
          <w:i/>
          <w:iCs/>
          <w:color w:val="2A2A2A"/>
          <w:shd w:val="clear" w:color="auto" w:fill="FFFFFF"/>
        </w:rPr>
        <w:pPrChange w:id="1702" w:author="Chen Liao" w:date="2021-03-09T15:09:00Z">
          <w:pPr/>
        </w:pPrChange>
      </w:pPr>
      <w:r w:rsidRPr="002E3514">
        <w:rPr>
          <w:rFonts w:ascii="Times New Roman" w:hAnsi="Times New Roman" w:cs="Times New Roman"/>
          <w:i/>
          <w:iCs/>
          <w:color w:val="2A2A2A"/>
          <w:shd w:val="clear" w:color="auto" w:fill="FFFFFF"/>
        </w:rPr>
        <w:t>DNA extraction and quantification of bacterial load</w:t>
      </w:r>
    </w:p>
    <w:p w14:paraId="2F5C09B0" w14:textId="1868B497" w:rsidR="006B2B11" w:rsidRPr="004D26A3" w:rsidRDefault="006B2B11" w:rsidP="00203483">
      <w:pPr>
        <w:jc w:val="both"/>
        <w:rPr>
          <w:rFonts w:ascii="Times New Roman" w:hAnsi="Times New Roman" w:cs="Times New Roman"/>
        </w:rPr>
      </w:pPr>
      <w:r w:rsidRPr="002E3514">
        <w:rPr>
          <w:rFonts w:ascii="Times New Roman" w:hAnsi="Times New Roman" w:cs="Times New Roman"/>
        </w:rPr>
        <w:t xml:space="preserve">For extraction of DNA, fecal material from pellets was extracted using the </w:t>
      </w:r>
      <w:proofErr w:type="spellStart"/>
      <w:r w:rsidRPr="002E3514">
        <w:rPr>
          <w:rFonts w:ascii="Times New Roman" w:hAnsi="Times New Roman" w:cs="Times New Roman"/>
        </w:rPr>
        <w:t>QIAmp</w:t>
      </w:r>
      <w:proofErr w:type="spellEnd"/>
      <w:r w:rsidRPr="002E3514">
        <w:rPr>
          <w:rFonts w:ascii="Times New Roman" w:hAnsi="Times New Roman" w:cs="Times New Roman"/>
        </w:rPr>
        <w:t xml:space="preserve"> </w:t>
      </w:r>
      <w:proofErr w:type="spellStart"/>
      <w:r w:rsidRPr="002E3514">
        <w:rPr>
          <w:rFonts w:ascii="Times New Roman" w:hAnsi="Times New Roman" w:cs="Times New Roman"/>
        </w:rPr>
        <w:t>PowerFecal</w:t>
      </w:r>
      <w:proofErr w:type="spellEnd"/>
      <w:r w:rsidRPr="002E3514">
        <w:rPr>
          <w:rFonts w:ascii="Times New Roman" w:hAnsi="Times New Roman" w:cs="Times New Roman"/>
        </w:rPr>
        <w:t xml:space="preserve"> DNA kit (Qiagen, #12830–50) following standard manufacturer procedures. DNA samples were resuspended in Buffer C6 and quantitated using the Qubit fluorometer (</w:t>
      </w:r>
      <w:proofErr w:type="spellStart"/>
      <w:r w:rsidRPr="002E3514">
        <w:rPr>
          <w:rFonts w:ascii="Times New Roman" w:hAnsi="Times New Roman" w:cs="Times New Roman"/>
        </w:rPr>
        <w:t>ThermoFisher</w:t>
      </w:r>
      <w:proofErr w:type="spellEnd"/>
      <w:r w:rsidRPr="002E3514">
        <w:rPr>
          <w:rFonts w:ascii="Times New Roman" w:hAnsi="Times New Roman" w:cs="Times New Roman"/>
        </w:rPr>
        <w:t xml:space="preserve"> Scientific). To quantitatively assess bacterial load, total bacteria cell counts were determined using qPCR as described recently</w:t>
      </w:r>
      <w:r w:rsidR="007D2926" w:rsidRPr="002E3514">
        <w:rPr>
          <w:rFonts w:ascii="Times New Roman" w:hAnsi="Times New Roman" w:cs="Times New Roman"/>
        </w:rPr>
        <w:t xml:space="preserve"> </w:t>
      </w:r>
      <w:r w:rsidR="007D2926" w:rsidRPr="004D26A3">
        <w:rPr>
          <w:rFonts w:ascii="Times New Roman" w:hAnsi="Times New Roman" w:cs="Times New Roman"/>
        </w:rPr>
        <w:fldChar w:fldCharType="begin"/>
      </w:r>
      <w:r w:rsidR="007D2926" w:rsidRPr="002E3514">
        <w:rPr>
          <w:rFonts w:ascii="Times New Roman" w:hAnsi="Times New Roman" w:cs="Times New Roman"/>
        </w:rPr>
        <w:instrText xml:space="preserve"> ADDIN NE.Ref.{6BC2CD6D-3CB1-48FE-9ED1-B35A1D4B296C}</w:instrText>
      </w:r>
      <w:r w:rsidR="007D2926" w:rsidRPr="004D26A3">
        <w:rPr>
          <w:rFonts w:ascii="Times New Roman" w:hAnsi="Times New Roman" w:cs="Times New Roman"/>
        </w:rPr>
        <w:fldChar w:fldCharType="separate"/>
      </w:r>
      <w:r w:rsidR="00ED3422" w:rsidRPr="004D26A3">
        <w:rPr>
          <w:rFonts w:ascii="Times New Roman" w:hAnsi="Times New Roman" w:cs="Times New Roman"/>
          <w:color w:val="080000"/>
        </w:rPr>
        <w:t>[43]</w:t>
      </w:r>
      <w:r w:rsidR="007D2926" w:rsidRPr="004D26A3">
        <w:rPr>
          <w:rFonts w:ascii="Times New Roman" w:hAnsi="Times New Roman" w:cs="Times New Roman"/>
        </w:rPr>
        <w:fldChar w:fldCharType="end"/>
      </w:r>
      <w:r w:rsidRPr="00203483">
        <w:rPr>
          <w:rFonts w:ascii="Times New Roman" w:hAnsi="Times New Roman" w:cs="Times New Roman"/>
        </w:rPr>
        <w:t>.</w:t>
      </w:r>
    </w:p>
    <w:p w14:paraId="78EC6453" w14:textId="77777777" w:rsidR="006B2B11" w:rsidRPr="002E43AE" w:rsidRDefault="006B2B11">
      <w:pPr>
        <w:jc w:val="both"/>
        <w:rPr>
          <w:rFonts w:ascii="Times New Roman" w:hAnsi="Times New Roman" w:cs="Times New Roman"/>
        </w:rPr>
        <w:pPrChange w:id="1703" w:author="Chen Liao" w:date="2021-03-09T15:09:00Z">
          <w:pPr/>
        </w:pPrChange>
      </w:pPr>
    </w:p>
    <w:p w14:paraId="1FD1B79E" w14:textId="77777777" w:rsidR="006B2B11" w:rsidRPr="002E43AE" w:rsidRDefault="006B2B11">
      <w:pPr>
        <w:jc w:val="both"/>
        <w:rPr>
          <w:rFonts w:ascii="Times New Roman" w:hAnsi="Times New Roman" w:cs="Times New Roman"/>
          <w:i/>
          <w:iCs/>
          <w:color w:val="2A2A2A"/>
          <w:shd w:val="clear" w:color="auto" w:fill="FFFFFF"/>
        </w:rPr>
        <w:pPrChange w:id="1704" w:author="Chen Liao" w:date="2021-03-09T15:09:00Z">
          <w:pPr/>
        </w:pPrChange>
      </w:pPr>
      <w:r w:rsidRPr="002E43AE">
        <w:rPr>
          <w:rFonts w:ascii="Times New Roman" w:hAnsi="Times New Roman" w:cs="Times New Roman"/>
          <w:i/>
          <w:iCs/>
          <w:color w:val="2A2A2A"/>
          <w:shd w:val="clear" w:color="auto" w:fill="FFFFFF"/>
        </w:rPr>
        <w:t>A</w:t>
      </w:r>
      <w:r w:rsidRPr="001B058D">
        <w:rPr>
          <w:rFonts w:ascii="Times New Roman" w:hAnsi="Times New Roman" w:cs="Times New Roman"/>
          <w:i/>
          <w:iCs/>
          <w:color w:val="2A2A2A"/>
          <w:shd w:val="clear" w:color="auto" w:fill="FFFFFF"/>
        </w:rPr>
        <w:t>mplicon</w:t>
      </w:r>
      <w:r w:rsidRPr="00203483">
        <w:rPr>
          <w:rFonts w:ascii="Times New Roman" w:hAnsi="Times New Roman" w:cs="Times New Roman"/>
          <w:i/>
          <w:iCs/>
          <w:color w:val="2A2A2A"/>
          <w:shd w:val="clear" w:color="auto" w:fill="FFFFFF"/>
        </w:rPr>
        <w:t xml:space="preserve"> </w:t>
      </w:r>
      <w:r w:rsidRPr="001B058D">
        <w:rPr>
          <w:rFonts w:ascii="Times New Roman" w:hAnsi="Times New Roman" w:cs="Times New Roman"/>
          <w:i/>
          <w:iCs/>
          <w:color w:val="2A2A2A"/>
          <w:shd w:val="clear" w:color="auto" w:fill="FFFFFF"/>
        </w:rPr>
        <w:t>and</w:t>
      </w:r>
      <w:r w:rsidRPr="00203483">
        <w:rPr>
          <w:rFonts w:ascii="Times New Roman" w:hAnsi="Times New Roman" w:cs="Times New Roman"/>
          <w:i/>
          <w:iCs/>
          <w:color w:val="2A2A2A"/>
          <w:shd w:val="clear" w:color="auto" w:fill="FFFFFF"/>
        </w:rPr>
        <w:t xml:space="preserve"> metagenomic</w:t>
      </w:r>
      <w:r w:rsidRPr="004D26A3">
        <w:rPr>
          <w:rFonts w:ascii="Times New Roman" w:hAnsi="Times New Roman" w:cs="Times New Roman"/>
          <w:i/>
          <w:iCs/>
          <w:color w:val="2A2A2A"/>
          <w:shd w:val="clear" w:color="auto" w:fill="FFFFFF"/>
        </w:rPr>
        <w:t xml:space="preserve"> sequenc</w:t>
      </w:r>
      <w:r w:rsidRPr="002E43AE">
        <w:rPr>
          <w:rFonts w:ascii="Times New Roman" w:hAnsi="Times New Roman" w:cs="Times New Roman"/>
          <w:i/>
          <w:iCs/>
          <w:color w:val="2A2A2A"/>
          <w:shd w:val="clear" w:color="auto" w:fill="FFFFFF"/>
        </w:rPr>
        <w:t>ing</w:t>
      </w:r>
    </w:p>
    <w:p w14:paraId="4B7DFECA" w14:textId="63E406E6" w:rsidR="006B2B11" w:rsidRPr="002E3514" w:rsidRDefault="006B2B11" w:rsidP="00203483">
      <w:pPr>
        <w:jc w:val="both"/>
        <w:rPr>
          <w:rFonts w:ascii="Times New Roman" w:hAnsi="Times New Roman" w:cs="Times New Roman"/>
          <w:color w:val="000000"/>
        </w:rPr>
      </w:pPr>
      <w:r w:rsidRPr="003B3D31">
        <w:rPr>
          <w:rFonts w:ascii="Times New Roman" w:hAnsi="Times New Roman" w:cs="Times New Roman"/>
          <w:color w:val="000000"/>
        </w:rPr>
        <w:lastRenderedPageBreak/>
        <w:t>16S rRNA gene sequencing was performed as previously described</w:t>
      </w:r>
      <w:r w:rsidR="007D2926" w:rsidRPr="00331C2E">
        <w:rPr>
          <w:rFonts w:ascii="Times New Roman" w:hAnsi="Times New Roman" w:cs="Times New Roman"/>
          <w:color w:val="000000"/>
        </w:rPr>
        <w:t xml:space="preserve"> </w:t>
      </w:r>
      <w:r w:rsidR="00F621D1" w:rsidRPr="00102F41">
        <w:rPr>
          <w:rFonts w:ascii="Times New Roman" w:hAnsi="Times New Roman" w:cs="Times New Roman"/>
          <w:color w:val="2A2A2A"/>
          <w:shd w:val="clear" w:color="auto" w:fill="FFFFFF"/>
        </w:rPr>
        <w:t>with modifications</w:t>
      </w:r>
      <w:r w:rsidR="00F621D1" w:rsidRPr="00E84517">
        <w:rPr>
          <w:rFonts w:ascii="Times New Roman" w:hAnsi="Times New Roman" w:cs="Times New Roman"/>
          <w:color w:val="2A2A2A"/>
          <w:shd w:val="clear" w:color="auto" w:fill="FFFFFF"/>
        </w:rPr>
        <w:t xml:space="preserve"> </w:t>
      </w:r>
      <w:r w:rsidR="00583771" w:rsidRPr="004D26A3">
        <w:rPr>
          <w:rFonts w:ascii="Times New Roman" w:hAnsi="Times New Roman" w:cs="Times New Roman"/>
          <w:color w:val="2A2A2A"/>
          <w:shd w:val="clear" w:color="auto" w:fill="FFFFFF"/>
        </w:rPr>
        <w:fldChar w:fldCharType="begin"/>
      </w:r>
      <w:r w:rsidR="00583771" w:rsidRPr="002E3514">
        <w:rPr>
          <w:rFonts w:ascii="Times New Roman" w:hAnsi="Times New Roman" w:cs="Times New Roman"/>
          <w:color w:val="2A2A2A"/>
          <w:shd w:val="clear" w:color="auto" w:fill="FFFFFF"/>
        </w:rPr>
        <w:instrText xml:space="preserve"> ADDIN NE.Ref.{DB42C5B1-BE4E-487B-B5A3-F1D3AA9F2E51}</w:instrText>
      </w:r>
      <w:r w:rsidR="00583771"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[44]</w:t>
      </w:r>
      <w:r w:rsidR="00583771"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000000"/>
        </w:rPr>
        <w:t xml:space="preserve">. Library preparation was done using a two-step PCR method. During the first step of PCR, primers </w:t>
      </w:r>
      <w:r w:rsidRPr="004D26A3">
        <w:rPr>
          <w:rFonts w:ascii="Times New Roman" w:hAnsi="Times New Roman" w:cs="Times New Roman"/>
          <w:i/>
          <w:iCs/>
          <w:color w:val="000000"/>
        </w:rPr>
        <w:t>S-D-Bact-0341-b-S-17</w:t>
      </w:r>
      <w:r w:rsidRPr="002E43AE">
        <w:rPr>
          <w:rFonts w:ascii="Times New Roman" w:hAnsi="Times New Roman" w:cs="Times New Roman"/>
          <w:color w:val="000000"/>
        </w:rPr>
        <w:t xml:space="preserve"> and </w:t>
      </w:r>
      <w:r w:rsidRPr="002E43AE">
        <w:rPr>
          <w:rFonts w:ascii="Times New Roman" w:hAnsi="Times New Roman" w:cs="Times New Roman"/>
          <w:i/>
          <w:iCs/>
          <w:color w:val="000000"/>
        </w:rPr>
        <w:t>S-</w:t>
      </w:r>
      <w:bookmarkStart w:id="1705" w:name="OLE_LINK32"/>
      <w:r w:rsidRPr="002E43AE">
        <w:rPr>
          <w:rFonts w:ascii="Times New Roman" w:hAnsi="Times New Roman" w:cs="Times New Roman"/>
          <w:i/>
          <w:iCs/>
          <w:color w:val="000000"/>
        </w:rPr>
        <w:t>D-Bact-0785-a-A-21</w:t>
      </w:r>
      <w:bookmarkEnd w:id="1705"/>
      <w:r w:rsidRPr="003B3D31">
        <w:rPr>
          <w:rFonts w:ascii="Times New Roman" w:hAnsi="Times New Roman" w:cs="Times New Roman"/>
          <w:color w:val="000000"/>
        </w:rPr>
        <w:t xml:space="preserve"> were used to target and amplify the v3-4 region, as w</w:t>
      </w:r>
      <w:r w:rsidRPr="00102F41">
        <w:rPr>
          <w:rFonts w:ascii="Times New Roman" w:hAnsi="Times New Roman" w:cs="Times New Roman"/>
          <w:color w:val="000000"/>
        </w:rPr>
        <w:t xml:space="preserve">ell as to add second-step priming sites. Dual </w:t>
      </w:r>
      <w:r w:rsidRPr="00E84517">
        <w:rPr>
          <w:rFonts w:ascii="Times New Roman" w:hAnsi="Times New Roman" w:cs="Times New Roman"/>
          <w:color w:val="000000"/>
        </w:rPr>
        <w:t>index codes were added to eac</w:t>
      </w:r>
      <w:r w:rsidRPr="00CA756F">
        <w:rPr>
          <w:rFonts w:ascii="Times New Roman" w:hAnsi="Times New Roman" w:cs="Times New Roman"/>
          <w:color w:val="000000"/>
        </w:rPr>
        <w:t xml:space="preserve">h sample at the second PCR step. The PCR products were purified with </w:t>
      </w:r>
      <w:proofErr w:type="spellStart"/>
      <w:r w:rsidRPr="00CA756F">
        <w:rPr>
          <w:rFonts w:ascii="Times New Roman" w:hAnsi="Times New Roman" w:cs="Times New Roman"/>
          <w:color w:val="000000"/>
        </w:rPr>
        <w:t>Agencourt</w:t>
      </w:r>
      <w:proofErr w:type="spellEnd"/>
      <w:r w:rsidRPr="00CA756F">
        <w:rPr>
          <w:rFonts w:ascii="Times New Roman" w:hAnsi="Times New Roman" w:cs="Times New Roman"/>
          <w:color w:val="000000"/>
        </w:rPr>
        <w:t xml:space="preserve"> </w:t>
      </w:r>
      <w:proofErr w:type="spellStart"/>
      <w:r w:rsidRPr="00CA756F">
        <w:rPr>
          <w:rFonts w:ascii="Times New Roman" w:hAnsi="Times New Roman" w:cs="Times New Roman"/>
          <w:color w:val="000000"/>
        </w:rPr>
        <w:t>AMPure</w:t>
      </w:r>
      <w:proofErr w:type="spellEnd"/>
      <w:r w:rsidRPr="00CA756F">
        <w:rPr>
          <w:rFonts w:ascii="Times New Roman" w:hAnsi="Times New Roman" w:cs="Times New Roman"/>
          <w:color w:val="000000"/>
        </w:rPr>
        <w:t xml:space="preserve"> XP magnetic beads (Beckman Coulter, Brea, CA, USA) and quality controlled with </w:t>
      </w:r>
      <w:proofErr w:type="spellStart"/>
      <w:r w:rsidRPr="00CA756F">
        <w:rPr>
          <w:rFonts w:ascii="Times New Roman" w:hAnsi="Times New Roman" w:cs="Times New Roman"/>
          <w:color w:val="000000"/>
        </w:rPr>
        <w:t>TapeStation</w:t>
      </w:r>
      <w:proofErr w:type="spellEnd"/>
      <w:r w:rsidRPr="00CA756F">
        <w:rPr>
          <w:rFonts w:ascii="Times New Roman" w:hAnsi="Times New Roman" w:cs="Times New Roman"/>
          <w:color w:val="000000"/>
        </w:rPr>
        <w:t xml:space="preserve"> (Agi</w:t>
      </w:r>
      <w:r w:rsidRPr="001B058D">
        <w:rPr>
          <w:rFonts w:ascii="Times New Roman" w:hAnsi="Times New Roman" w:cs="Times New Roman"/>
          <w:color w:val="000000"/>
        </w:rPr>
        <w:t>lent Technologies, Santa Clara, CA, USA). The final DNA concentrations of the purified products were measured with a Qubit 2.0 fluorometer (Thermo Fisher Sci</w:t>
      </w:r>
      <w:r w:rsidRPr="002E3514">
        <w:rPr>
          <w:rFonts w:ascii="Times New Roman" w:hAnsi="Times New Roman" w:cs="Times New Roman"/>
          <w:color w:val="000000"/>
        </w:rPr>
        <w:t xml:space="preserve">entific). The purified products were pooled in equal molar </w:t>
      </w:r>
      <w:proofErr w:type="gramStart"/>
      <w:r w:rsidRPr="002E3514">
        <w:rPr>
          <w:rFonts w:ascii="Times New Roman" w:hAnsi="Times New Roman" w:cs="Times New Roman"/>
          <w:color w:val="000000"/>
        </w:rPr>
        <w:t>concentrations, and</w:t>
      </w:r>
      <w:proofErr w:type="gramEnd"/>
      <w:r w:rsidRPr="002E3514">
        <w:rPr>
          <w:rFonts w:ascii="Times New Roman" w:hAnsi="Times New Roman" w:cs="Times New Roman"/>
          <w:color w:val="000000"/>
        </w:rPr>
        <w:t xml:space="preserve"> denatured following the Illumina protocol. All sequencing was done in a single run, which was performed with </w:t>
      </w:r>
      <w:r w:rsidRPr="00203483">
        <w:rPr>
          <w:rFonts w:ascii="Times New Roman" w:hAnsi="Times New Roman" w:cs="Times New Roman"/>
          <w:color w:val="000000"/>
        </w:rPr>
        <w:t xml:space="preserve">a </w:t>
      </w:r>
      <w:r w:rsidRPr="004D26A3">
        <w:rPr>
          <w:rFonts w:ascii="Times New Roman" w:hAnsi="Times New Roman" w:cs="Times New Roman"/>
          <w:color w:val="000000"/>
        </w:rPr>
        <w:t>250</w:t>
      </w:r>
      <w:r w:rsidRPr="002E43AE">
        <w:rPr>
          <w:rFonts w:ascii="Times New Roman" w:hAnsi="Times New Roman" w:cs="Times New Roman"/>
          <w:color w:val="000000"/>
        </w:rPr>
        <w:t>-cycle SP</w:t>
      </w:r>
      <w:r w:rsidRPr="003B3D31">
        <w:rPr>
          <w:rFonts w:ascii="Times New Roman" w:hAnsi="Times New Roman" w:cs="Times New Roman"/>
          <w:color w:val="000000"/>
        </w:rPr>
        <w:t xml:space="preserve"> kit on the </w:t>
      </w:r>
      <w:proofErr w:type="spellStart"/>
      <w:r w:rsidRPr="003B3D31">
        <w:rPr>
          <w:rFonts w:ascii="Times New Roman" w:hAnsi="Times New Roman" w:cs="Times New Roman"/>
          <w:color w:val="000000"/>
        </w:rPr>
        <w:t>NovaSeq</w:t>
      </w:r>
      <w:proofErr w:type="spellEnd"/>
      <w:r w:rsidRPr="003B3D31">
        <w:rPr>
          <w:rFonts w:ascii="Times New Roman" w:hAnsi="Times New Roman" w:cs="Times New Roman"/>
          <w:color w:val="000000"/>
        </w:rPr>
        <w:t xml:space="preserve"> 6000 following the </w:t>
      </w:r>
      <w:proofErr w:type="spellStart"/>
      <w:r w:rsidRPr="003B3D31">
        <w:rPr>
          <w:rFonts w:ascii="Times New Roman" w:hAnsi="Times New Roman" w:cs="Times New Roman"/>
          <w:color w:val="000000"/>
        </w:rPr>
        <w:t>NovaSeq</w:t>
      </w:r>
      <w:proofErr w:type="spellEnd"/>
      <w:r w:rsidRPr="003B3D31">
        <w:rPr>
          <w:rFonts w:ascii="Times New Roman" w:hAnsi="Times New Roman" w:cs="Times New Roman"/>
          <w:color w:val="000000"/>
        </w:rPr>
        <w:t xml:space="preserve"> XP workflow</w:t>
      </w:r>
      <w:r w:rsidRPr="00102F41">
        <w:rPr>
          <w:rFonts w:ascii="Times New Roman" w:hAnsi="Times New Roman" w:cs="Times New Roman"/>
          <w:color w:val="000000"/>
        </w:rPr>
        <w:t xml:space="preserve"> (Illumina</w:t>
      </w:r>
      <w:r w:rsidRPr="00E84517">
        <w:rPr>
          <w:rFonts w:ascii="Times New Roman" w:hAnsi="Times New Roman" w:cs="Times New Roman"/>
          <w:color w:val="2A2A2A"/>
          <w:shd w:val="clear" w:color="auto" w:fill="FFFFFF"/>
        </w:rPr>
        <w:t>, USA</w:t>
      </w:r>
      <w:r w:rsidRPr="00CA756F">
        <w:rPr>
          <w:rFonts w:ascii="Times New Roman" w:hAnsi="Times New Roman" w:cs="Times New Roman"/>
          <w:color w:val="000000"/>
        </w:rPr>
        <w:t>).</w:t>
      </w:r>
      <w:r w:rsidR="009A021E" w:rsidRPr="0059730F">
        <w:rPr>
          <w:rFonts w:ascii="Times New Roman" w:hAnsi="Times New Roman" w:cs="Times New Roman"/>
          <w:color w:val="000000"/>
        </w:rPr>
        <w:t xml:space="preserve"> </w:t>
      </w:r>
      <w:r w:rsidR="009A021E" w:rsidRPr="001B058D">
        <w:rPr>
          <w:rFonts w:ascii="Times New Roman" w:hAnsi="Times New Roman" w:cs="Times New Roman"/>
          <w:color w:val="2A2A2A"/>
          <w:shd w:val="clear" w:color="auto" w:fill="FFFFFF"/>
        </w:rPr>
        <w:t>Blank controls (no sample added, processed routinely, n = 4) were included in the extraction process to control for contamination throughout processing.</w:t>
      </w:r>
    </w:p>
    <w:p w14:paraId="3BA475C8" w14:textId="1FA4D14B" w:rsidR="006B2B11" w:rsidRPr="0059730F" w:rsidRDefault="006B2B11" w:rsidP="004D26A3">
      <w:pPr>
        <w:jc w:val="both"/>
        <w:rPr>
          <w:rFonts w:ascii="Times New Roman" w:hAnsi="Times New Roman" w:cs="Times New Roman"/>
          <w:color w:val="2A2A2A"/>
          <w:shd w:val="clear" w:color="auto" w:fill="FFFFFF"/>
        </w:rPr>
      </w:pPr>
      <w:r w:rsidRPr="002E3514">
        <w:rPr>
          <w:rFonts w:ascii="Times New Roman" w:hAnsi="Times New Roman" w:cs="Times New Roman"/>
          <w:color w:val="2A2A2A"/>
          <w:shd w:val="clear" w:color="auto" w:fill="FFFFFF"/>
        </w:rPr>
        <w:t>Metagenomic sequencing was performed using fecal samples from the inulin diet group at day 0, 5 and 31. Extracted DNA sample was purified using silica-based columns</w:t>
      </w:r>
      <w:r w:rsidR="00A27127" w:rsidRPr="002E3514">
        <w:rPr>
          <w:rFonts w:ascii="Times New Roman" w:hAnsi="Times New Roman" w:cs="Times New Roman"/>
          <w:color w:val="2A2A2A"/>
          <w:shd w:val="clear" w:color="auto" w:fill="FFFFFF"/>
        </w:rPr>
        <w:t xml:space="preserve">. Metagenomics sequencing libraries were prepared with at least 2 </w:t>
      </w:r>
      <w:proofErr w:type="spellStart"/>
      <w:r w:rsidR="00A27127" w:rsidRPr="002E3514">
        <w:rPr>
          <w:rFonts w:ascii="Times New Roman" w:hAnsi="Times New Roman" w:cs="Times New Roman"/>
          <w:color w:val="2A2A2A"/>
          <w:shd w:val="clear" w:color="auto" w:fill="FFFFFF"/>
        </w:rPr>
        <w:t>μg</w:t>
      </w:r>
      <w:proofErr w:type="spellEnd"/>
      <w:r w:rsidR="00A27127" w:rsidRPr="002E3514">
        <w:rPr>
          <w:rFonts w:ascii="Times New Roman" w:hAnsi="Times New Roman" w:cs="Times New Roman"/>
          <w:color w:val="2A2A2A"/>
          <w:shd w:val="clear" w:color="auto" w:fill="FFFFFF"/>
        </w:rPr>
        <w:t xml:space="preserve"> of total DNA using the </w:t>
      </w:r>
      <w:proofErr w:type="spellStart"/>
      <w:r w:rsidR="00A27127" w:rsidRPr="002E3514">
        <w:rPr>
          <w:rFonts w:ascii="Times New Roman" w:hAnsi="Times New Roman" w:cs="Times New Roman"/>
          <w:color w:val="2A2A2A"/>
          <w:shd w:val="clear" w:color="auto" w:fill="FFFFFF"/>
        </w:rPr>
        <w:t>Nextera</w:t>
      </w:r>
      <w:proofErr w:type="spellEnd"/>
      <w:r w:rsidR="00A27127" w:rsidRPr="002E3514">
        <w:rPr>
          <w:rFonts w:ascii="Times New Roman" w:hAnsi="Times New Roman" w:cs="Times New Roman"/>
          <w:color w:val="2A2A2A"/>
          <w:shd w:val="clear" w:color="auto" w:fill="FFFFFF"/>
        </w:rPr>
        <w:t xml:space="preserve"> XT DNA sample Prep Kit (Illumina, San Diego, USA) with an equimolar pool of libraries achieved independently based on </w:t>
      </w:r>
      <w:r w:rsidR="00A27127" w:rsidRPr="002E3514">
        <w:rPr>
          <w:rFonts w:ascii="Times New Roman" w:hAnsi="Times New Roman" w:cs="Times New Roman"/>
          <w:color w:val="000000"/>
        </w:rPr>
        <w:t>Qubit 2.0 fluorometer</w:t>
      </w:r>
      <w:r w:rsidR="00A27127" w:rsidRPr="002E3514">
        <w:rPr>
          <w:rFonts w:ascii="Times New Roman" w:hAnsi="Times New Roman" w:cs="Times New Roman"/>
          <w:color w:val="2A2A2A"/>
          <w:shd w:val="clear" w:color="auto" w:fill="FFFFFF"/>
        </w:rPr>
        <w:t xml:space="preserve"> results combined with SYBR Green quantification (Thermo Fisher Scientific, Massachusetts, USA).</w:t>
      </w:r>
      <w:r w:rsidRPr="002E3514">
        <w:rPr>
          <w:rFonts w:ascii="Times New Roman" w:hAnsi="Times New Roman" w:cs="Times New Roman"/>
          <w:color w:val="2A2A2A"/>
          <w:shd w:val="clear" w:color="auto" w:fill="FFFFFF"/>
        </w:rPr>
        <w:t xml:space="preserve"> </w:t>
      </w:r>
      <w:r w:rsidR="00A27127" w:rsidRPr="002E3514">
        <w:rPr>
          <w:rFonts w:ascii="Times New Roman" w:hAnsi="Times New Roman" w:cs="Times New Roman"/>
          <w:color w:val="2A2A2A"/>
          <w:shd w:val="clear" w:color="auto" w:fill="FFFFFF"/>
        </w:rPr>
        <w:t>The indexed libraries were</w:t>
      </w:r>
      <w:r w:rsidRPr="002E3514">
        <w:rPr>
          <w:rFonts w:ascii="Times New Roman" w:hAnsi="Times New Roman" w:cs="Times New Roman"/>
          <w:color w:val="000000"/>
        </w:rPr>
        <w:t xml:space="preserve"> sequenced with </w:t>
      </w:r>
      <w:r w:rsidRPr="00203483">
        <w:rPr>
          <w:rFonts w:ascii="Times New Roman" w:hAnsi="Times New Roman" w:cs="Times New Roman"/>
          <w:color w:val="000000"/>
        </w:rPr>
        <w:t xml:space="preserve">a </w:t>
      </w:r>
      <w:r w:rsidRPr="004D26A3">
        <w:rPr>
          <w:rFonts w:ascii="Times New Roman" w:hAnsi="Times New Roman" w:cs="Times New Roman"/>
          <w:color w:val="000000"/>
        </w:rPr>
        <w:t>150</w:t>
      </w:r>
      <w:r w:rsidRPr="002E43AE">
        <w:rPr>
          <w:rFonts w:ascii="Times New Roman" w:hAnsi="Times New Roman" w:cs="Times New Roman"/>
          <w:color w:val="000000"/>
        </w:rPr>
        <w:t>-cycle S4</w:t>
      </w:r>
      <w:r w:rsidRPr="003B3D31">
        <w:rPr>
          <w:rFonts w:ascii="Times New Roman" w:hAnsi="Times New Roman" w:cs="Times New Roman"/>
          <w:color w:val="000000"/>
        </w:rPr>
        <w:t xml:space="preserve"> kit on the </w:t>
      </w:r>
      <w:proofErr w:type="spellStart"/>
      <w:r w:rsidRPr="003B3D31">
        <w:rPr>
          <w:rFonts w:ascii="Times New Roman" w:hAnsi="Times New Roman" w:cs="Times New Roman"/>
          <w:color w:val="000000"/>
        </w:rPr>
        <w:t>NovaSeq</w:t>
      </w:r>
      <w:proofErr w:type="spellEnd"/>
      <w:r w:rsidRPr="003B3D31">
        <w:rPr>
          <w:rFonts w:ascii="Times New Roman" w:hAnsi="Times New Roman" w:cs="Times New Roman"/>
          <w:color w:val="000000"/>
        </w:rPr>
        <w:t xml:space="preserve"> 6000 following the </w:t>
      </w:r>
      <w:proofErr w:type="spellStart"/>
      <w:r w:rsidRPr="003B3D31">
        <w:rPr>
          <w:rFonts w:ascii="Times New Roman" w:hAnsi="Times New Roman" w:cs="Times New Roman"/>
          <w:color w:val="000000"/>
        </w:rPr>
        <w:t>NovaSeq</w:t>
      </w:r>
      <w:proofErr w:type="spellEnd"/>
      <w:r w:rsidRPr="00331C2E">
        <w:rPr>
          <w:rFonts w:ascii="Times New Roman" w:hAnsi="Times New Roman" w:cs="Times New Roman"/>
          <w:color w:val="000000"/>
        </w:rPr>
        <w:t xml:space="preserve"> XP workflow</w:t>
      </w:r>
      <w:r w:rsidRPr="00102F41">
        <w:rPr>
          <w:rFonts w:ascii="Times New Roman" w:hAnsi="Times New Roman" w:cs="Times New Roman"/>
          <w:color w:val="000000"/>
        </w:rPr>
        <w:t xml:space="preserve"> (Illumina</w:t>
      </w:r>
      <w:r w:rsidRPr="00E84517">
        <w:rPr>
          <w:rFonts w:ascii="Times New Roman" w:hAnsi="Times New Roman" w:cs="Times New Roman"/>
          <w:color w:val="2A2A2A"/>
          <w:shd w:val="clear" w:color="auto" w:fill="FFFFFF"/>
        </w:rPr>
        <w:t>, USA</w:t>
      </w:r>
      <w:r w:rsidRPr="00CA756F">
        <w:rPr>
          <w:rFonts w:ascii="Times New Roman" w:hAnsi="Times New Roman" w:cs="Times New Roman"/>
          <w:color w:val="000000"/>
        </w:rPr>
        <w:t>).</w:t>
      </w:r>
    </w:p>
    <w:p w14:paraId="2F4750CD" w14:textId="77777777" w:rsidR="006B2B11" w:rsidRPr="001B058D" w:rsidRDefault="006B2B11">
      <w:pPr>
        <w:jc w:val="both"/>
        <w:rPr>
          <w:rFonts w:ascii="Times New Roman" w:hAnsi="Times New Roman" w:cs="Times New Roman"/>
          <w:color w:val="2A2A2A"/>
          <w:shd w:val="clear" w:color="auto" w:fill="FFFFFF"/>
        </w:rPr>
        <w:pPrChange w:id="1706" w:author="Chen Liao" w:date="2021-03-09T15:09:00Z">
          <w:pPr/>
        </w:pPrChange>
      </w:pPr>
    </w:p>
    <w:p w14:paraId="5DF38576" w14:textId="77777777" w:rsidR="006B2B11" w:rsidRPr="002E3514" w:rsidRDefault="006B2B11">
      <w:pPr>
        <w:jc w:val="both"/>
        <w:rPr>
          <w:rFonts w:ascii="Times New Roman" w:hAnsi="Times New Roman" w:cs="Times New Roman"/>
          <w:i/>
          <w:iCs/>
          <w:color w:val="2A2A2A"/>
          <w:shd w:val="clear" w:color="auto" w:fill="FFFFFF"/>
        </w:rPr>
        <w:pPrChange w:id="1707" w:author="Chen Liao" w:date="2021-03-09T15:09:00Z">
          <w:pPr/>
        </w:pPrChange>
      </w:pPr>
      <w:r w:rsidRPr="002E3514">
        <w:rPr>
          <w:rFonts w:ascii="Times New Roman" w:hAnsi="Times New Roman" w:cs="Times New Roman"/>
          <w:i/>
          <w:iCs/>
          <w:color w:val="2A2A2A"/>
          <w:shd w:val="clear" w:color="auto" w:fill="FFFFFF"/>
        </w:rPr>
        <w:t>Sequence analysis</w:t>
      </w:r>
    </w:p>
    <w:p w14:paraId="6253FA86" w14:textId="47E14A0C" w:rsidR="006B2B11" w:rsidRPr="002E3514" w:rsidRDefault="006B2B11" w:rsidP="00203483">
      <w:pPr>
        <w:jc w:val="both"/>
        <w:rPr>
          <w:rFonts w:ascii="Times New Roman" w:hAnsi="Times New Roman" w:cs="Times New Roman"/>
          <w:color w:val="2A2A2A"/>
          <w:shd w:val="clear" w:color="auto" w:fill="FFFFFF"/>
        </w:rPr>
      </w:pPr>
      <w:r w:rsidRPr="002E3514">
        <w:rPr>
          <w:rFonts w:ascii="Times New Roman" w:hAnsi="Times New Roman" w:cs="Times New Roman"/>
          <w:color w:val="2A2A2A"/>
          <w:shd w:val="clear" w:color="auto" w:fill="FFFFFF"/>
        </w:rPr>
        <w:t>The 16S rRNA sequencing reads were analyzed in QIIME 2-2020.2 software</w:t>
      </w:r>
      <w:r w:rsidR="00DD7030" w:rsidRPr="002E3514">
        <w:rPr>
          <w:rFonts w:ascii="Times New Roman" w:hAnsi="Times New Roman" w:cs="Times New Roman"/>
          <w:color w:val="2A2A2A"/>
          <w:shd w:val="clear" w:color="auto" w:fill="FFFFFF"/>
        </w:rPr>
        <w:t xml:space="preserve"> </w:t>
      </w:r>
      <w:r w:rsidR="00DD7030" w:rsidRPr="004D26A3">
        <w:rPr>
          <w:rFonts w:ascii="Times New Roman" w:hAnsi="Times New Roman" w:cs="Times New Roman"/>
          <w:color w:val="2A2A2A"/>
          <w:shd w:val="clear" w:color="auto" w:fill="FFFFFF"/>
        </w:rPr>
        <w:fldChar w:fldCharType="begin"/>
      </w:r>
      <w:r w:rsidR="00DD7030" w:rsidRPr="002E3514">
        <w:rPr>
          <w:rFonts w:ascii="Times New Roman" w:hAnsi="Times New Roman" w:cs="Times New Roman"/>
          <w:color w:val="2A2A2A"/>
          <w:shd w:val="clear" w:color="auto" w:fill="FFFFFF"/>
        </w:rPr>
        <w:instrText xml:space="preserve"> ADDIN NE.Ref.{BBB4847F-5015-4755-A8C4-482A03969AF2}</w:instrText>
      </w:r>
      <w:r w:rsidR="00DD7030"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[45]</w:t>
      </w:r>
      <w:r w:rsidR="00DD7030"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xml:space="preserve">. Demultiplexed paired-end reads were trimmed to remove primers and </w:t>
      </w:r>
      <w:r w:rsidR="00630698" w:rsidRPr="004D26A3">
        <w:rPr>
          <w:rFonts w:ascii="Times New Roman" w:hAnsi="Times New Roman" w:cs="Times New Roman"/>
          <w:color w:val="2A2A2A"/>
          <w:shd w:val="clear" w:color="auto" w:fill="FFFFFF"/>
        </w:rPr>
        <w:t>low-</w:t>
      </w:r>
      <w:r w:rsidRPr="002E43AE">
        <w:rPr>
          <w:rFonts w:ascii="Times New Roman" w:hAnsi="Times New Roman" w:cs="Times New Roman"/>
          <w:color w:val="2A2A2A"/>
          <w:shd w:val="clear" w:color="auto" w:fill="FFFFFF"/>
        </w:rPr>
        <w:t xml:space="preserve">quality bases with q2-cutadapt plugin. The trimmed sequences were denoised and joined with q2-dada2 plugin. </w:t>
      </w:r>
      <w:r w:rsidR="009A021E" w:rsidRPr="00102F41">
        <w:rPr>
          <w:rFonts w:ascii="Times New Roman" w:hAnsi="Times New Roman" w:cs="Times New Roman"/>
          <w:color w:val="2A2A2A"/>
          <w:shd w:val="clear" w:color="auto" w:fill="FFFFFF"/>
        </w:rPr>
        <w:t>Potential reagent contaminants we</w:t>
      </w:r>
      <w:r w:rsidR="009A021E" w:rsidRPr="00CA756F">
        <w:rPr>
          <w:rFonts w:ascii="Times New Roman" w:hAnsi="Times New Roman" w:cs="Times New Roman"/>
          <w:color w:val="2A2A2A"/>
          <w:shd w:val="clear" w:color="auto" w:fill="FFFFFF"/>
        </w:rPr>
        <w:t xml:space="preserve">re identified using </w:t>
      </w:r>
      <w:proofErr w:type="spellStart"/>
      <w:r w:rsidR="009A021E" w:rsidRPr="00CA756F">
        <w:rPr>
          <w:rFonts w:ascii="Times New Roman" w:hAnsi="Times New Roman" w:cs="Times New Roman"/>
          <w:color w:val="2A2A2A"/>
          <w:shd w:val="clear" w:color="auto" w:fill="FFFFFF"/>
        </w:rPr>
        <w:t>decontam</w:t>
      </w:r>
      <w:proofErr w:type="spellEnd"/>
      <w:r w:rsidR="009A021E" w:rsidRPr="00CA756F">
        <w:rPr>
          <w:rFonts w:ascii="Times New Roman" w:hAnsi="Times New Roman" w:cs="Times New Roman"/>
          <w:color w:val="2A2A2A"/>
          <w:shd w:val="clear" w:color="auto" w:fill="FFFFFF"/>
        </w:rPr>
        <w:t xml:space="preserve"> package based </w:t>
      </w:r>
      <w:r w:rsidR="009A021E" w:rsidRPr="0059730F">
        <w:rPr>
          <w:rFonts w:ascii="Times New Roman" w:hAnsi="Times New Roman" w:cs="Times New Roman"/>
          <w:color w:val="2A2A2A"/>
          <w:shd w:val="clear" w:color="auto" w:fill="FFFFFF"/>
        </w:rPr>
        <w:t xml:space="preserve">on either the frequency of the ASV in the </w:t>
      </w:r>
      <w:r w:rsidR="00267997" w:rsidRPr="001B058D">
        <w:rPr>
          <w:rFonts w:ascii="Times New Roman" w:hAnsi="Times New Roman" w:cs="Times New Roman"/>
          <w:color w:val="2A2A2A"/>
          <w:shd w:val="clear" w:color="auto" w:fill="FFFFFF"/>
        </w:rPr>
        <w:t>blank</w:t>
      </w:r>
      <w:r w:rsidR="009A021E" w:rsidRPr="002E3514">
        <w:rPr>
          <w:rFonts w:ascii="Times New Roman" w:hAnsi="Times New Roman" w:cs="Times New Roman"/>
          <w:color w:val="2A2A2A"/>
          <w:shd w:val="clear" w:color="auto" w:fill="FFFFFF"/>
        </w:rPr>
        <w:t xml:space="preserve"> control or the negative correlation with DNA concentration</w:t>
      </w:r>
      <w:r w:rsidR="00267997" w:rsidRPr="002E3514">
        <w:rPr>
          <w:rFonts w:ascii="Times New Roman" w:hAnsi="Times New Roman" w:cs="Times New Roman"/>
          <w:color w:val="2A2A2A"/>
          <w:shd w:val="clear" w:color="auto" w:fill="FFFFFF"/>
        </w:rPr>
        <w:t xml:space="preserve"> </w:t>
      </w:r>
      <w:r w:rsidR="00267997" w:rsidRPr="004D26A3">
        <w:rPr>
          <w:rFonts w:ascii="Times New Roman" w:hAnsi="Times New Roman" w:cs="Times New Roman"/>
          <w:color w:val="2A2A2A"/>
          <w:shd w:val="clear" w:color="auto" w:fill="FFFFFF"/>
        </w:rPr>
        <w:fldChar w:fldCharType="begin"/>
      </w:r>
      <w:r w:rsidR="00267997" w:rsidRPr="002E3514">
        <w:rPr>
          <w:rFonts w:ascii="Times New Roman" w:hAnsi="Times New Roman" w:cs="Times New Roman"/>
          <w:color w:val="2A2A2A"/>
          <w:shd w:val="clear" w:color="auto" w:fill="FFFFFF"/>
        </w:rPr>
        <w:instrText xml:space="preserve"> ADDIN NE.Ref.{2701511D-47EF-4344-B865-9E99FBA27A36}</w:instrText>
      </w:r>
      <w:r w:rsidR="00267997"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[46]</w:t>
      </w:r>
      <w:r w:rsidR="00267997" w:rsidRPr="004D26A3">
        <w:rPr>
          <w:rFonts w:ascii="Times New Roman" w:hAnsi="Times New Roman" w:cs="Times New Roman"/>
          <w:color w:val="2A2A2A"/>
          <w:shd w:val="clear" w:color="auto" w:fill="FFFFFF"/>
        </w:rPr>
        <w:fldChar w:fldCharType="end"/>
      </w:r>
      <w:r w:rsidR="009A021E" w:rsidRPr="00203483">
        <w:rPr>
          <w:rFonts w:ascii="Times New Roman" w:hAnsi="Times New Roman" w:cs="Times New Roman"/>
          <w:color w:val="2A2A2A"/>
          <w:shd w:val="clear" w:color="auto" w:fill="FFFFFF"/>
        </w:rPr>
        <w:t xml:space="preserve">. </w:t>
      </w:r>
      <w:r w:rsidRPr="004D26A3">
        <w:rPr>
          <w:rFonts w:ascii="Times New Roman" w:hAnsi="Times New Roman" w:cs="Times New Roman"/>
          <w:color w:val="2A2A2A"/>
          <w:shd w:val="clear" w:color="auto" w:fill="FFFFFF"/>
        </w:rPr>
        <w:t>The generated feature table was filtered to r</w:t>
      </w:r>
      <w:r w:rsidRPr="00102F41">
        <w:rPr>
          <w:rFonts w:ascii="Times New Roman" w:hAnsi="Times New Roman" w:cs="Times New Roman"/>
          <w:color w:val="2A2A2A"/>
          <w:shd w:val="clear" w:color="auto" w:fill="FFFFFF"/>
        </w:rPr>
        <w:t>emove ASVs present in only a single sample and remaining ASVs were used to construct a rooted phylogenetic tree via q2-phylogeny. Rarefaction curve analysis of the data obtained was used to estimate the complete</w:t>
      </w:r>
      <w:r w:rsidRPr="00CA756F">
        <w:rPr>
          <w:rFonts w:ascii="Times New Roman" w:hAnsi="Times New Roman" w:cs="Times New Roman"/>
          <w:color w:val="2A2A2A"/>
          <w:shd w:val="clear" w:color="auto" w:fill="FFFFFF"/>
        </w:rPr>
        <w:t>ness of microbial communities sampling and pe</w:t>
      </w:r>
      <w:r w:rsidRPr="0059730F">
        <w:rPr>
          <w:rFonts w:ascii="Times New Roman" w:hAnsi="Times New Roman" w:cs="Times New Roman"/>
          <w:color w:val="2A2A2A"/>
          <w:shd w:val="clear" w:color="auto" w:fill="FFFFFF"/>
        </w:rPr>
        <w:t xml:space="preserve">rformed using the </w:t>
      </w:r>
      <w:proofErr w:type="spellStart"/>
      <w:r w:rsidRPr="0059730F">
        <w:rPr>
          <w:rFonts w:ascii="Times New Roman" w:hAnsi="Times New Roman" w:cs="Times New Roman"/>
          <w:color w:val="2A2A2A"/>
          <w:shd w:val="clear" w:color="auto" w:fill="FFFFFF"/>
        </w:rPr>
        <w:t>iNEXT</w:t>
      </w:r>
      <w:proofErr w:type="spellEnd"/>
      <w:r w:rsidRPr="0059730F">
        <w:rPr>
          <w:rFonts w:ascii="Times New Roman" w:hAnsi="Times New Roman" w:cs="Times New Roman"/>
          <w:color w:val="2A2A2A"/>
          <w:shd w:val="clear" w:color="auto" w:fill="FFFFFF"/>
        </w:rPr>
        <w:t xml:space="preserve"> R package</w:t>
      </w:r>
      <w:r w:rsidR="006C4A62" w:rsidRPr="001B058D">
        <w:rPr>
          <w:rFonts w:ascii="Times New Roman" w:hAnsi="Times New Roman" w:cs="Times New Roman"/>
          <w:color w:val="2A2A2A"/>
          <w:shd w:val="clear" w:color="auto" w:fill="FFFFFF"/>
        </w:rPr>
        <w:t xml:space="preserve"> </w:t>
      </w:r>
      <w:r w:rsidR="001A6B4C" w:rsidRPr="004D26A3">
        <w:rPr>
          <w:rFonts w:ascii="Times New Roman" w:hAnsi="Times New Roman" w:cs="Times New Roman"/>
          <w:color w:val="2A2A2A"/>
          <w:shd w:val="clear" w:color="auto" w:fill="FFFFFF"/>
        </w:rPr>
        <w:fldChar w:fldCharType="begin"/>
      </w:r>
      <w:r w:rsidR="001A6B4C" w:rsidRPr="002E3514">
        <w:rPr>
          <w:rFonts w:ascii="Times New Roman" w:hAnsi="Times New Roman" w:cs="Times New Roman"/>
          <w:color w:val="2A2A2A"/>
          <w:shd w:val="clear" w:color="auto" w:fill="FFFFFF"/>
        </w:rPr>
        <w:instrText xml:space="preserve"> ADDIN NE.Ref.{D15AD28C-8533-4ECE-8920-B8BA4D0DF309}</w:instrText>
      </w:r>
      <w:r w:rsidR="001A6B4C"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[47]</w:t>
      </w:r>
      <w:r w:rsidR="001A6B4C"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Subsequently, in order to avoid sample-to-sample bias due to variable sequencing depth (different number of reads pe</w:t>
      </w:r>
      <w:r w:rsidRPr="004D26A3">
        <w:rPr>
          <w:rFonts w:ascii="Times New Roman" w:hAnsi="Times New Roman" w:cs="Times New Roman"/>
          <w:color w:val="2A2A2A"/>
          <w:shd w:val="clear" w:color="auto" w:fill="FFFFFF"/>
        </w:rPr>
        <w:t>r sample), samples were rarefied to 38,980 se</w:t>
      </w:r>
      <w:r w:rsidRPr="00102F41">
        <w:rPr>
          <w:rFonts w:ascii="Times New Roman" w:hAnsi="Times New Roman" w:cs="Times New Roman"/>
          <w:color w:val="2A2A2A"/>
          <w:shd w:val="clear" w:color="auto" w:fill="FFFFFF"/>
        </w:rPr>
        <w:t>quences per sample</w:t>
      </w:r>
      <w:r w:rsidR="0050704E" w:rsidRPr="00E84517">
        <w:rPr>
          <w:rFonts w:ascii="Times New Roman" w:hAnsi="Times New Roman" w:cs="Times New Roman"/>
          <w:color w:val="2A2A2A"/>
          <w:shd w:val="clear" w:color="auto" w:fill="FFFFFF"/>
        </w:rPr>
        <w:t>.</w:t>
      </w:r>
      <w:r w:rsidRPr="00CA756F">
        <w:rPr>
          <w:rFonts w:ascii="Times New Roman" w:hAnsi="Times New Roman" w:cs="Times New Roman"/>
          <w:color w:val="2A2A2A"/>
          <w:shd w:val="clear" w:color="auto" w:fill="FFFFFF"/>
        </w:rPr>
        <w:t xml:space="preserve"> </w:t>
      </w:r>
      <w:r w:rsidR="0050704E" w:rsidRPr="0059730F">
        <w:rPr>
          <w:rFonts w:ascii="Times New Roman" w:hAnsi="Times New Roman" w:cs="Times New Roman"/>
          <w:color w:val="2A2A2A"/>
          <w:shd w:val="clear" w:color="auto" w:fill="FFFFFF"/>
        </w:rPr>
        <w:t>Rarefaction analysis showed that great majority of the bacteria species diversity and richness that could be sampled was captured by our sequencing depth (</w:t>
      </w:r>
      <w:r w:rsidR="0050704E" w:rsidRPr="001B058D">
        <w:rPr>
          <w:rFonts w:ascii="Times New Roman" w:hAnsi="Times New Roman" w:cs="Times New Roman"/>
          <w:b/>
          <w:bCs/>
          <w:color w:val="2A2A2A"/>
          <w:shd w:val="clear" w:color="auto" w:fill="FFFFFF"/>
        </w:rPr>
        <w:t>Supplementary Fig. 1</w:t>
      </w:r>
      <w:r w:rsidR="00C66E14" w:rsidRPr="002E3514">
        <w:rPr>
          <w:rFonts w:ascii="Times New Roman" w:hAnsi="Times New Roman" w:cs="Times New Roman"/>
          <w:b/>
          <w:bCs/>
          <w:color w:val="2A2A2A"/>
          <w:shd w:val="clear" w:color="auto" w:fill="FFFFFF"/>
        </w:rPr>
        <w:t>8</w:t>
      </w:r>
      <w:r w:rsidR="0050704E" w:rsidRPr="002E3514">
        <w:rPr>
          <w:rFonts w:ascii="Times New Roman" w:hAnsi="Times New Roman" w:cs="Times New Roman"/>
          <w:color w:val="2A2A2A"/>
          <w:shd w:val="clear" w:color="auto" w:fill="FFFFFF"/>
        </w:rPr>
        <w:t>), indicated sufficient sequencing depth for majority of the analyzed samples. E</w:t>
      </w:r>
      <w:r w:rsidRPr="002E3514">
        <w:rPr>
          <w:rFonts w:ascii="Times New Roman" w:hAnsi="Times New Roman" w:cs="Times New Roman"/>
          <w:color w:val="2A2A2A"/>
          <w:shd w:val="clear" w:color="auto" w:fill="FFFFFF"/>
        </w:rPr>
        <w:t>stimated alpha diversity metrics, beta diversity metrics</w:t>
      </w:r>
      <w:r w:rsidR="00787914" w:rsidRPr="002E3514">
        <w:rPr>
          <w:rFonts w:ascii="Times New Roman" w:hAnsi="Times New Roman" w:cs="Times New Roman"/>
          <w:color w:val="2A2A2A"/>
          <w:shd w:val="clear" w:color="auto" w:fill="FFFFFF"/>
        </w:rPr>
        <w:t xml:space="preserve"> (Aitchison distance </w:t>
      </w:r>
      <w:r w:rsidR="00114205" w:rsidRPr="004D26A3">
        <w:rPr>
          <w:rFonts w:ascii="Times New Roman" w:hAnsi="Times New Roman" w:cs="Times New Roman"/>
          <w:color w:val="2A2A2A"/>
          <w:shd w:val="clear" w:color="auto" w:fill="FFFFFF"/>
        </w:rPr>
        <w:fldChar w:fldCharType="begin"/>
      </w:r>
      <w:r w:rsidR="00114205" w:rsidRPr="002E3514">
        <w:rPr>
          <w:rFonts w:ascii="Times New Roman" w:hAnsi="Times New Roman" w:cs="Times New Roman"/>
          <w:color w:val="2A2A2A"/>
          <w:shd w:val="clear" w:color="auto" w:fill="FFFFFF"/>
        </w:rPr>
        <w:instrText xml:space="preserve"> ADDIN NE.Ref.{5D93FCD7-EAAA-49A0-8762-DED1FD734D7C}</w:instrText>
      </w:r>
      <w:r w:rsidR="00114205"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[20]</w:t>
      </w:r>
      <w:r w:rsidR="00114205" w:rsidRPr="004D26A3">
        <w:rPr>
          <w:rFonts w:ascii="Times New Roman" w:hAnsi="Times New Roman" w:cs="Times New Roman"/>
          <w:color w:val="2A2A2A"/>
          <w:shd w:val="clear" w:color="auto" w:fill="FFFFFF"/>
        </w:rPr>
        <w:fldChar w:fldCharType="end"/>
      </w:r>
      <w:r w:rsidR="00787914" w:rsidRPr="00203483">
        <w:rPr>
          <w:rFonts w:ascii="Times New Roman" w:hAnsi="Times New Roman" w:cs="Times New Roman"/>
          <w:color w:val="2A2A2A"/>
          <w:shd w:val="clear" w:color="auto" w:fill="FFFFFF"/>
        </w:rPr>
        <w:t>)</w:t>
      </w:r>
      <w:r w:rsidRPr="004D26A3">
        <w:rPr>
          <w:rFonts w:ascii="Times New Roman" w:hAnsi="Times New Roman" w:cs="Times New Roman"/>
          <w:color w:val="2A2A2A"/>
          <w:shd w:val="clear" w:color="auto" w:fill="FFFFFF"/>
        </w:rPr>
        <w:t xml:space="preserve"> and </w:t>
      </w:r>
      <w:proofErr w:type="gramStart"/>
      <w:r w:rsidRPr="004D26A3">
        <w:rPr>
          <w:rFonts w:ascii="Times New Roman" w:hAnsi="Times New Roman" w:cs="Times New Roman"/>
          <w:color w:val="2A2A2A"/>
          <w:shd w:val="clear" w:color="auto" w:fill="FFFFFF"/>
        </w:rPr>
        <w:t>Principle</w:t>
      </w:r>
      <w:proofErr w:type="gramEnd"/>
      <w:r w:rsidRPr="00102F41">
        <w:rPr>
          <w:rFonts w:ascii="Times New Roman" w:hAnsi="Times New Roman" w:cs="Times New Roman"/>
          <w:color w:val="2A2A2A"/>
          <w:shd w:val="clear" w:color="auto" w:fill="FFFFFF"/>
        </w:rPr>
        <w:t xml:space="preserve"> Coordinate Analysis (</w:t>
      </w:r>
      <w:proofErr w:type="spellStart"/>
      <w:r w:rsidRPr="00102F41">
        <w:rPr>
          <w:rFonts w:ascii="Times New Roman" w:hAnsi="Times New Roman" w:cs="Times New Roman"/>
          <w:color w:val="2A2A2A"/>
          <w:shd w:val="clear" w:color="auto" w:fill="FFFFFF"/>
        </w:rPr>
        <w:t>PCoA</w:t>
      </w:r>
      <w:proofErr w:type="spellEnd"/>
      <w:r w:rsidRPr="00102F41">
        <w:rPr>
          <w:rFonts w:ascii="Times New Roman" w:hAnsi="Times New Roman" w:cs="Times New Roman"/>
          <w:color w:val="2A2A2A"/>
          <w:shd w:val="clear" w:color="auto" w:fill="FFFFFF"/>
        </w:rPr>
        <w:t xml:space="preserve">) using q2-diversity. Group significance between alpha and </w:t>
      </w:r>
      <w:r w:rsidRPr="00CA756F">
        <w:rPr>
          <w:rFonts w:ascii="Times New Roman" w:hAnsi="Times New Roman" w:cs="Times New Roman"/>
          <w:color w:val="2A2A2A"/>
          <w:shd w:val="clear" w:color="auto" w:fill="FFFFFF"/>
        </w:rPr>
        <w:t>beta diversity indexes was calculated with QIIME2 plugins using the Kruskal–Wallis test and permutational multivariate analysis of variance (PERMANOVA), respectively. To a</w:t>
      </w:r>
      <w:r w:rsidRPr="001B058D">
        <w:rPr>
          <w:rFonts w:ascii="Times New Roman" w:hAnsi="Times New Roman" w:cs="Times New Roman"/>
          <w:color w:val="2A2A2A"/>
          <w:shd w:val="clear" w:color="auto" w:fill="FFFFFF"/>
        </w:rPr>
        <w:t>ssign taxonomy to the ampl</w:t>
      </w:r>
      <w:r w:rsidRPr="002E3514">
        <w:rPr>
          <w:rFonts w:ascii="Times New Roman" w:hAnsi="Times New Roman" w:cs="Times New Roman"/>
          <w:color w:val="2A2A2A"/>
          <w:shd w:val="clear" w:color="auto" w:fill="FFFFFF"/>
        </w:rPr>
        <w:t>icon sequence variants (ASVs), the q2-feature-classifier basing on the classify-</w:t>
      </w:r>
      <w:proofErr w:type="spellStart"/>
      <w:r w:rsidRPr="002E3514">
        <w:rPr>
          <w:rFonts w:ascii="Times New Roman" w:hAnsi="Times New Roman" w:cs="Times New Roman"/>
          <w:color w:val="2A2A2A"/>
          <w:shd w:val="clear" w:color="auto" w:fill="FFFFFF"/>
        </w:rPr>
        <w:t>sklearn</w:t>
      </w:r>
      <w:proofErr w:type="spellEnd"/>
      <w:r w:rsidRPr="002E3514">
        <w:rPr>
          <w:rFonts w:ascii="Times New Roman" w:hAnsi="Times New Roman" w:cs="Times New Roman"/>
          <w:color w:val="2A2A2A"/>
          <w:shd w:val="clear" w:color="auto" w:fill="FFFFFF"/>
        </w:rPr>
        <w:t xml:space="preserve"> naïve Bayes taxonomy classifier was used with the SILVA (v.138) as reference database.</w:t>
      </w:r>
    </w:p>
    <w:p w14:paraId="4ABECDC8" w14:textId="5A28ACE5" w:rsidR="006B2B11" w:rsidRPr="004D26A3" w:rsidRDefault="006B2B11" w:rsidP="004D26A3">
      <w:pPr>
        <w:jc w:val="both"/>
        <w:rPr>
          <w:rFonts w:ascii="Times New Roman" w:hAnsi="Times New Roman" w:cs="Times New Roman"/>
          <w:color w:val="2A2A2A"/>
          <w:shd w:val="clear" w:color="auto" w:fill="FFFFFF"/>
        </w:rPr>
      </w:pPr>
      <w:r w:rsidRPr="002E3514">
        <w:rPr>
          <w:rFonts w:ascii="Times New Roman" w:hAnsi="Times New Roman" w:cs="Times New Roman"/>
          <w:color w:val="2A2A2A"/>
          <w:shd w:val="clear" w:color="auto" w:fill="FFFFFF"/>
        </w:rPr>
        <w:t xml:space="preserve">For metagenome analysis, raw sequencing reads were subjected to quality filtering and barcode trimming using </w:t>
      </w:r>
      <w:proofErr w:type="spellStart"/>
      <w:r w:rsidRPr="002E3514">
        <w:rPr>
          <w:rFonts w:ascii="Times New Roman" w:hAnsi="Times New Roman" w:cs="Times New Roman"/>
          <w:color w:val="2A2A2A"/>
          <w:shd w:val="clear" w:color="auto" w:fill="FFFFFF"/>
        </w:rPr>
        <w:t>KneadData</w:t>
      </w:r>
      <w:proofErr w:type="spellEnd"/>
      <w:r w:rsidRPr="002E3514">
        <w:rPr>
          <w:rFonts w:ascii="Times New Roman" w:hAnsi="Times New Roman" w:cs="Times New Roman"/>
          <w:color w:val="2A2A2A"/>
          <w:shd w:val="clear" w:color="auto" w:fill="FFFFFF"/>
        </w:rPr>
        <w:t xml:space="preserve"> (v0.5.4) by employing </w:t>
      </w:r>
      <w:proofErr w:type="spellStart"/>
      <w:r w:rsidRPr="002E3514">
        <w:rPr>
          <w:rFonts w:ascii="Times New Roman" w:hAnsi="Times New Roman" w:cs="Times New Roman"/>
          <w:color w:val="2A2A2A"/>
          <w:shd w:val="clear" w:color="auto" w:fill="FFFFFF"/>
        </w:rPr>
        <w:t>trimmomatic</w:t>
      </w:r>
      <w:proofErr w:type="spellEnd"/>
      <w:r w:rsidRPr="002E3514">
        <w:rPr>
          <w:rFonts w:ascii="Times New Roman" w:hAnsi="Times New Roman" w:cs="Times New Roman"/>
          <w:color w:val="2A2A2A"/>
          <w:shd w:val="clear" w:color="auto" w:fill="FFFFFF"/>
        </w:rPr>
        <w:t xml:space="preserve"> settings of 4-base wide sliding window, with average quality per base &gt;20 and minimum length 90 bp. Reads mapping to the mouse genome were also removed.</w:t>
      </w:r>
      <w:r w:rsidRPr="002E3514">
        <w:rPr>
          <w:rFonts w:ascii="Times New Roman" w:hAnsi="Times New Roman" w:cs="Times New Roman"/>
          <w:color w:val="000000"/>
          <w:shd w:val="clear" w:color="auto" w:fill="FFFFFF"/>
        </w:rPr>
        <w:t xml:space="preserve"> </w:t>
      </w:r>
      <w:r w:rsidRPr="002E3514">
        <w:rPr>
          <w:rFonts w:ascii="Times New Roman" w:hAnsi="Times New Roman" w:cs="Times New Roman"/>
          <w:color w:val="2A2A2A"/>
          <w:shd w:val="clear" w:color="auto" w:fill="FFFFFF"/>
        </w:rPr>
        <w:t xml:space="preserve">Kraken2 was run against genome taxonomy database </w:t>
      </w:r>
      <w:r w:rsidRPr="002E3514">
        <w:rPr>
          <w:rFonts w:ascii="Times New Roman" w:hAnsi="Times New Roman" w:cs="Times New Roman"/>
          <w:color w:val="2A2A2A"/>
          <w:shd w:val="clear" w:color="auto" w:fill="FFFFFF"/>
        </w:rPr>
        <w:lastRenderedPageBreak/>
        <w:t>(GTDB_r89_54k) with default parameters</w:t>
      </w:r>
      <w:r w:rsidR="00180748" w:rsidRPr="002E3514">
        <w:rPr>
          <w:rFonts w:ascii="Times New Roman" w:hAnsi="Times New Roman" w:cs="Times New Roman"/>
          <w:color w:val="2A2A2A"/>
          <w:shd w:val="clear" w:color="auto" w:fill="FFFFFF"/>
        </w:rPr>
        <w:t xml:space="preserve"> </w:t>
      </w:r>
      <w:r w:rsidR="00180748" w:rsidRPr="004D26A3">
        <w:rPr>
          <w:rFonts w:ascii="Times New Roman" w:hAnsi="Times New Roman" w:cs="Times New Roman"/>
          <w:color w:val="2A2A2A"/>
          <w:shd w:val="clear" w:color="auto" w:fill="FFFFFF"/>
        </w:rPr>
        <w:fldChar w:fldCharType="begin"/>
      </w:r>
      <w:r w:rsidR="00180748" w:rsidRPr="002E3514">
        <w:rPr>
          <w:rFonts w:ascii="Times New Roman" w:hAnsi="Times New Roman" w:cs="Times New Roman"/>
          <w:color w:val="2A2A2A"/>
          <w:shd w:val="clear" w:color="auto" w:fill="FFFFFF"/>
        </w:rPr>
        <w:instrText xml:space="preserve"> ADDIN NE.Ref.{74CB457D-9E0A-49EB-A21A-1F21D01A2D6D}</w:instrText>
      </w:r>
      <w:r w:rsidR="00180748" w:rsidRPr="004D26A3">
        <w:rPr>
          <w:rFonts w:ascii="Times New Roman" w:hAnsi="Times New Roman" w:cs="Times New Roman"/>
          <w:color w:val="2A2A2A"/>
          <w:shd w:val="clear" w:color="auto" w:fill="FFFFFF"/>
        </w:rPr>
        <w:fldChar w:fldCharType="separate"/>
      </w:r>
      <w:r w:rsidR="004506EE" w:rsidRPr="004D26A3">
        <w:rPr>
          <w:rFonts w:ascii="Times New Roman" w:hAnsi="Times New Roman" w:cs="Times New Roman"/>
          <w:color w:val="080000"/>
        </w:rPr>
        <w:t>[47]</w:t>
      </w:r>
      <w:r w:rsidR="00180748"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Following classification by Kraken2, Bracken was used to re-estimate bacterial abundances at taxonomic levels from species to phylum using a read length parameter of 150. Next, the filtered sequenc</w:t>
      </w:r>
      <w:r w:rsidRPr="004D26A3">
        <w:rPr>
          <w:rFonts w:ascii="Times New Roman" w:hAnsi="Times New Roman" w:cs="Times New Roman"/>
          <w:color w:val="2A2A2A"/>
          <w:shd w:val="clear" w:color="auto" w:fill="FFFFFF"/>
        </w:rPr>
        <w:t xml:space="preserve">es were assembled into contigs using </w:t>
      </w:r>
      <w:proofErr w:type="spellStart"/>
      <w:r w:rsidRPr="004D26A3">
        <w:rPr>
          <w:rFonts w:ascii="Times New Roman" w:hAnsi="Times New Roman" w:cs="Times New Roman"/>
          <w:color w:val="2A2A2A"/>
          <w:shd w:val="clear" w:color="auto" w:fill="FFFFFF"/>
        </w:rPr>
        <w:t>metaSPAdes</w:t>
      </w:r>
      <w:proofErr w:type="spellEnd"/>
      <w:r w:rsidRPr="004D26A3">
        <w:rPr>
          <w:rFonts w:ascii="Times New Roman" w:hAnsi="Times New Roman" w:cs="Times New Roman"/>
          <w:color w:val="2A2A2A"/>
          <w:shd w:val="clear" w:color="auto" w:fill="FFFFFF"/>
        </w:rPr>
        <w:t xml:space="preserve"> with defa</w:t>
      </w:r>
      <w:r w:rsidRPr="002E43AE">
        <w:rPr>
          <w:rFonts w:ascii="Times New Roman" w:hAnsi="Times New Roman" w:cs="Times New Roman"/>
          <w:color w:val="2A2A2A"/>
          <w:shd w:val="clear" w:color="auto" w:fill="FFFFFF"/>
        </w:rPr>
        <w:t>ult settings</w:t>
      </w:r>
      <w:r w:rsidR="00180748" w:rsidRPr="002E43AE">
        <w:rPr>
          <w:rFonts w:ascii="Times New Roman" w:hAnsi="Times New Roman" w:cs="Times New Roman"/>
          <w:color w:val="2A2A2A"/>
          <w:shd w:val="clear" w:color="auto" w:fill="FFFFFF"/>
        </w:rPr>
        <w:t xml:space="preserve"> </w:t>
      </w:r>
      <w:r w:rsidR="00180748" w:rsidRPr="004D26A3">
        <w:rPr>
          <w:rFonts w:ascii="Times New Roman" w:hAnsi="Times New Roman" w:cs="Times New Roman"/>
          <w:color w:val="2A2A2A"/>
          <w:shd w:val="clear" w:color="auto" w:fill="FFFFFF"/>
        </w:rPr>
        <w:fldChar w:fldCharType="begin"/>
      </w:r>
      <w:r w:rsidR="00180748" w:rsidRPr="002E3514">
        <w:rPr>
          <w:rFonts w:ascii="Times New Roman" w:hAnsi="Times New Roman" w:cs="Times New Roman"/>
          <w:color w:val="2A2A2A"/>
          <w:shd w:val="clear" w:color="auto" w:fill="FFFFFF"/>
        </w:rPr>
        <w:instrText xml:space="preserve"> ADDIN NE.Ref.{D0D6019C-1888-4172-9E08-C4CF6ED8E380}</w:instrText>
      </w:r>
      <w:r w:rsidR="00180748"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[49]</w:t>
      </w:r>
      <w:r w:rsidR="00180748"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xml:space="preserve">. </w:t>
      </w:r>
      <w:r w:rsidR="00515060" w:rsidRPr="004D26A3">
        <w:rPr>
          <w:rFonts w:ascii="Times New Roman" w:hAnsi="Times New Roman" w:cs="Times New Roman"/>
          <w:color w:val="2A2A2A"/>
          <w:shd w:val="clear" w:color="auto" w:fill="FFFFFF"/>
        </w:rPr>
        <w:t xml:space="preserve">The gene abundance was </w:t>
      </w:r>
      <w:r w:rsidR="00515060" w:rsidRPr="002E43AE">
        <w:rPr>
          <w:rFonts w:ascii="Times New Roman" w:hAnsi="Times New Roman" w:cs="Times New Roman"/>
          <w:color w:val="2A2A2A"/>
          <w:shd w:val="clear" w:color="auto" w:fill="FFFFFF"/>
        </w:rPr>
        <w:t xml:space="preserve">analyzed and calculated </w:t>
      </w:r>
      <w:r w:rsidR="00515060" w:rsidRPr="003B3D31">
        <w:rPr>
          <w:rFonts w:ascii="Times New Roman" w:hAnsi="Times New Roman" w:cs="Times New Roman"/>
          <w:color w:val="000000"/>
        </w:rPr>
        <w:t>as previously described</w:t>
      </w:r>
      <w:r w:rsidR="00515060" w:rsidRPr="00331C2E">
        <w:rPr>
          <w:rFonts w:ascii="Times New Roman" w:hAnsi="Times New Roman" w:cs="Times New Roman"/>
          <w:color w:val="000000"/>
        </w:rPr>
        <w:t xml:space="preserve"> </w:t>
      </w:r>
      <w:r w:rsidR="00515060" w:rsidRPr="00102F41">
        <w:rPr>
          <w:rFonts w:ascii="Times New Roman" w:hAnsi="Times New Roman" w:cs="Times New Roman"/>
          <w:color w:val="2A2A2A"/>
          <w:shd w:val="clear" w:color="auto" w:fill="FFFFFF"/>
        </w:rPr>
        <w:t>with modifications</w:t>
      </w:r>
      <w:r w:rsidR="00515060" w:rsidRPr="00E84517">
        <w:rPr>
          <w:rFonts w:ascii="Times New Roman" w:hAnsi="Times New Roman" w:cs="Times New Roman"/>
          <w:color w:val="2A2A2A"/>
          <w:shd w:val="clear" w:color="auto" w:fill="FFFFFF"/>
        </w:rPr>
        <w:t xml:space="preserve"> </w:t>
      </w:r>
      <w:r w:rsidR="00515060" w:rsidRPr="004D26A3">
        <w:rPr>
          <w:rFonts w:ascii="Times New Roman" w:hAnsi="Times New Roman" w:cs="Times New Roman"/>
          <w:color w:val="2A2A2A"/>
          <w:shd w:val="clear" w:color="auto" w:fill="FFFFFF"/>
        </w:rPr>
        <w:fldChar w:fldCharType="begin"/>
      </w:r>
      <w:r w:rsidR="00515060" w:rsidRPr="002E3514">
        <w:rPr>
          <w:rFonts w:ascii="Times New Roman" w:hAnsi="Times New Roman" w:cs="Times New Roman"/>
          <w:color w:val="2A2A2A"/>
          <w:shd w:val="clear" w:color="auto" w:fill="FFFFFF"/>
        </w:rPr>
        <w:instrText xml:space="preserve"> ADDIN NE.Ref.{72B6AACB-BE25-47DF-A5E8-F9F74E982076}</w:instrText>
      </w:r>
      <w:r w:rsidR="00515060"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[50]</w:t>
      </w:r>
      <w:r w:rsidR="00515060" w:rsidRPr="004D26A3">
        <w:rPr>
          <w:rFonts w:ascii="Times New Roman" w:hAnsi="Times New Roman" w:cs="Times New Roman"/>
          <w:color w:val="2A2A2A"/>
          <w:shd w:val="clear" w:color="auto" w:fill="FFFFFF"/>
        </w:rPr>
        <w:fldChar w:fldCharType="end"/>
      </w:r>
      <w:r w:rsidR="00515060" w:rsidRPr="00203483">
        <w:rPr>
          <w:rFonts w:ascii="Times New Roman" w:hAnsi="Times New Roman" w:cs="Times New Roman"/>
          <w:color w:val="2A2A2A"/>
          <w:shd w:val="clear" w:color="auto" w:fill="FFFFFF"/>
        </w:rPr>
        <w:t xml:space="preserve">. </w:t>
      </w:r>
      <w:r w:rsidRPr="004D26A3">
        <w:rPr>
          <w:rFonts w:ascii="Times New Roman" w:hAnsi="Times New Roman" w:cs="Times New Roman"/>
          <w:color w:val="2A2A2A"/>
          <w:shd w:val="clear" w:color="auto" w:fill="FFFFFF"/>
        </w:rPr>
        <w:t>Putative genes were then predicted on contigs longer than 200 base pairs using Prodigal under metagenome mode (-p meta)</w:t>
      </w:r>
      <w:r w:rsidR="00FF3D93" w:rsidRPr="002E43AE">
        <w:rPr>
          <w:rFonts w:ascii="Times New Roman" w:hAnsi="Times New Roman" w:cs="Times New Roman"/>
          <w:color w:val="2A2A2A"/>
          <w:shd w:val="clear" w:color="auto" w:fill="FFFFFF"/>
        </w:rPr>
        <w:t xml:space="preserve"> </w:t>
      </w:r>
      <w:r w:rsidR="00FF3D93" w:rsidRPr="004D26A3">
        <w:rPr>
          <w:rFonts w:ascii="Times New Roman" w:hAnsi="Times New Roman" w:cs="Times New Roman"/>
          <w:color w:val="2A2A2A"/>
          <w:shd w:val="clear" w:color="auto" w:fill="FFFFFF"/>
        </w:rPr>
        <w:fldChar w:fldCharType="begin"/>
      </w:r>
      <w:r w:rsidR="00FF3D93" w:rsidRPr="002E3514">
        <w:rPr>
          <w:rFonts w:ascii="Times New Roman" w:hAnsi="Times New Roman" w:cs="Times New Roman"/>
          <w:color w:val="2A2A2A"/>
          <w:shd w:val="clear" w:color="auto" w:fill="FFFFFF"/>
        </w:rPr>
        <w:instrText xml:space="preserve"> ADDIN NE.Ref.{527A84EC-18FA-44C6-9E4B-4FDBB2E155FE}</w:instrText>
      </w:r>
      <w:r w:rsidR="00FF3D93"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[51]</w:t>
      </w:r>
      <w:r w:rsidR="00FF3D93"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A non-redundant gene catalogue was constructed wi</w:t>
      </w:r>
      <w:r w:rsidRPr="004D26A3">
        <w:rPr>
          <w:rFonts w:ascii="Times New Roman" w:hAnsi="Times New Roman" w:cs="Times New Roman"/>
          <w:color w:val="2A2A2A"/>
          <w:shd w:val="clear" w:color="auto" w:fill="FFFFFF"/>
        </w:rPr>
        <w:t>th CD-HIT using the parameters “-c 0.95 –</w:t>
      </w:r>
      <w:proofErr w:type="spellStart"/>
      <w:r w:rsidRPr="004D26A3">
        <w:rPr>
          <w:rFonts w:ascii="Times New Roman" w:hAnsi="Times New Roman" w:cs="Times New Roman"/>
          <w:color w:val="2A2A2A"/>
          <w:shd w:val="clear" w:color="auto" w:fill="FFFFFF"/>
        </w:rPr>
        <w:t>aS</w:t>
      </w:r>
      <w:proofErr w:type="spellEnd"/>
      <w:r w:rsidRPr="004D26A3">
        <w:rPr>
          <w:rFonts w:ascii="Times New Roman" w:hAnsi="Times New Roman" w:cs="Times New Roman"/>
          <w:color w:val="2A2A2A"/>
          <w:shd w:val="clear" w:color="auto" w:fill="FFFFFF"/>
        </w:rPr>
        <w:t xml:space="preserve"> 0.9”</w:t>
      </w:r>
      <w:r w:rsidR="00FF3D93" w:rsidRPr="002E43AE">
        <w:rPr>
          <w:rFonts w:ascii="Times New Roman" w:hAnsi="Times New Roman" w:cs="Times New Roman"/>
          <w:color w:val="2A2A2A"/>
          <w:shd w:val="clear" w:color="auto" w:fill="FFFFFF"/>
        </w:rPr>
        <w:t xml:space="preserve"> </w:t>
      </w:r>
      <w:r w:rsidR="00026B9B" w:rsidRPr="004D26A3">
        <w:rPr>
          <w:rFonts w:ascii="Times New Roman" w:hAnsi="Times New Roman" w:cs="Times New Roman"/>
          <w:color w:val="2A2A2A"/>
          <w:shd w:val="clear" w:color="auto" w:fill="FFFFFF"/>
        </w:rPr>
        <w:fldChar w:fldCharType="begin"/>
      </w:r>
      <w:r w:rsidR="00026B9B" w:rsidRPr="002E3514">
        <w:rPr>
          <w:rFonts w:ascii="Times New Roman" w:hAnsi="Times New Roman" w:cs="Times New Roman"/>
          <w:color w:val="2A2A2A"/>
          <w:shd w:val="clear" w:color="auto" w:fill="FFFFFF"/>
        </w:rPr>
        <w:instrText xml:space="preserve"> ADDIN NE.Ref.{26CEBFF8-47DA-4765-AADD-07EF3CEA5934}</w:instrText>
      </w:r>
      <w:r w:rsidR="00026B9B"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[52]</w:t>
      </w:r>
      <w:r w:rsidR="00026B9B"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xml:space="preserve">. The abundance of each </w:t>
      </w:r>
      <w:r w:rsidRPr="004D26A3">
        <w:rPr>
          <w:rFonts w:ascii="Times New Roman" w:hAnsi="Times New Roman" w:cs="Times New Roman"/>
          <w:color w:val="2A2A2A"/>
          <w:shd w:val="clear" w:color="auto" w:fill="FFFFFF"/>
        </w:rPr>
        <w:t>predicted gene was evaluated by mapping reads back with KMA algorithm and then normalized with the following equation: RPM =</w:t>
      </w:r>
      <w:r w:rsidRPr="00102F41">
        <w:rPr>
          <w:rFonts w:ascii="Times New Roman" w:hAnsi="Times New Roman" w:cs="Times New Roman"/>
          <w:color w:val="2A2A2A"/>
          <w:shd w:val="clear" w:color="auto" w:fill="FFFFFF"/>
        </w:rPr>
        <w:t xml:space="preserve"> 1M × (mapped reads/gene length)</w:t>
      </w:r>
      <w:proofErr w:type="gramStart"/>
      <w:r w:rsidRPr="00102F41">
        <w:rPr>
          <w:rFonts w:ascii="Times New Roman" w:hAnsi="Times New Roman" w:cs="Times New Roman"/>
          <w:color w:val="2A2A2A"/>
          <w:shd w:val="clear" w:color="auto" w:fill="FFFFFF"/>
        </w:rPr>
        <w:t>/(</w:t>
      </w:r>
      <w:proofErr w:type="gramEnd"/>
      <w:r w:rsidRPr="00102F41">
        <w:rPr>
          <w:rFonts w:ascii="Times New Roman" w:hAnsi="Times New Roman" w:cs="Times New Roman"/>
          <w:color w:val="2A2A2A"/>
          <w:shd w:val="clear" w:color="auto" w:fill="FFFFFF"/>
        </w:rPr>
        <w:t>sum of mapped reads/gene length)</w:t>
      </w:r>
      <w:r w:rsidR="008A2D79" w:rsidRPr="00E84517">
        <w:rPr>
          <w:rFonts w:ascii="Times New Roman" w:hAnsi="Times New Roman" w:cs="Times New Roman"/>
          <w:color w:val="2A2A2A"/>
          <w:shd w:val="clear" w:color="auto" w:fill="FFFFFF"/>
        </w:rPr>
        <w:t xml:space="preserve"> </w:t>
      </w:r>
      <w:r w:rsidR="008A2D79" w:rsidRPr="004D26A3">
        <w:rPr>
          <w:rFonts w:ascii="Times New Roman" w:hAnsi="Times New Roman" w:cs="Times New Roman"/>
          <w:color w:val="2A2A2A"/>
          <w:shd w:val="clear" w:color="auto" w:fill="FFFFFF"/>
        </w:rPr>
        <w:fldChar w:fldCharType="begin"/>
      </w:r>
      <w:r w:rsidR="008A2D79" w:rsidRPr="002E3514">
        <w:rPr>
          <w:rFonts w:ascii="Times New Roman" w:hAnsi="Times New Roman" w:cs="Times New Roman"/>
          <w:color w:val="2A2A2A"/>
          <w:shd w:val="clear" w:color="auto" w:fill="FFFFFF"/>
        </w:rPr>
        <w:instrText xml:space="preserve"> ADDIN NE.Ref.{E4DB8DD2-7D13-46B2-AF1B-BAFB052DEA66}</w:instrText>
      </w:r>
      <w:r w:rsidR="008A2D79"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[53]</w:t>
      </w:r>
      <w:r w:rsidR="008A2D79"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xml:space="preserve">. For </w:t>
      </w:r>
      <w:r w:rsidRPr="004D26A3">
        <w:rPr>
          <w:rFonts w:ascii="Times New Roman" w:hAnsi="Times New Roman" w:cs="Times New Roman"/>
          <w:color w:val="2A2A2A"/>
          <w:shd w:val="clear" w:color="auto" w:fill="FFFFFF"/>
        </w:rPr>
        <w:t xml:space="preserve">all the predicted genes, </w:t>
      </w:r>
      <w:proofErr w:type="spellStart"/>
      <w:r w:rsidRPr="004D26A3">
        <w:rPr>
          <w:rFonts w:ascii="Times New Roman" w:hAnsi="Times New Roman" w:cs="Times New Roman"/>
          <w:color w:val="2A2A2A"/>
          <w:shd w:val="clear" w:color="auto" w:fill="FFFFFF"/>
        </w:rPr>
        <w:t>CAZymes</w:t>
      </w:r>
      <w:proofErr w:type="spellEnd"/>
      <w:r w:rsidRPr="004D26A3">
        <w:rPr>
          <w:rFonts w:ascii="Times New Roman" w:hAnsi="Times New Roman" w:cs="Times New Roman"/>
          <w:color w:val="2A2A2A"/>
          <w:shd w:val="clear" w:color="auto" w:fill="FFFFFF"/>
        </w:rPr>
        <w:t xml:space="preserve"> were annotated using </w:t>
      </w:r>
      <w:proofErr w:type="spellStart"/>
      <w:r w:rsidRPr="004D26A3">
        <w:rPr>
          <w:rFonts w:ascii="Times New Roman" w:hAnsi="Times New Roman" w:cs="Times New Roman"/>
          <w:color w:val="2A2A2A"/>
          <w:shd w:val="clear" w:color="auto" w:fill="FFFFFF"/>
        </w:rPr>
        <w:t>hmmsearch</w:t>
      </w:r>
      <w:proofErr w:type="spellEnd"/>
      <w:r w:rsidRPr="004D26A3">
        <w:rPr>
          <w:rFonts w:ascii="Times New Roman" w:hAnsi="Times New Roman" w:cs="Times New Roman"/>
          <w:color w:val="2A2A2A"/>
          <w:shd w:val="clear" w:color="auto" w:fill="FFFFFF"/>
        </w:rPr>
        <w:t xml:space="preserve"> against the dbCAN</w:t>
      </w:r>
      <w:r w:rsidR="008A2D79" w:rsidRPr="002E43AE">
        <w:rPr>
          <w:rFonts w:ascii="Times New Roman" w:hAnsi="Times New Roman" w:cs="Times New Roman"/>
          <w:color w:val="2A2A2A"/>
          <w:shd w:val="clear" w:color="auto" w:fill="FFFFFF"/>
        </w:rPr>
        <w:t>2</w:t>
      </w:r>
      <w:r w:rsidRPr="002E43AE">
        <w:rPr>
          <w:rFonts w:ascii="Times New Roman" w:hAnsi="Times New Roman" w:cs="Times New Roman"/>
          <w:color w:val="2A2A2A"/>
          <w:shd w:val="clear" w:color="auto" w:fill="FFFFFF"/>
        </w:rPr>
        <w:t xml:space="preserve"> database </w:t>
      </w:r>
      <w:r w:rsidRPr="003B3D31">
        <w:rPr>
          <w:rFonts w:ascii="Times New Roman" w:hAnsi="Times New Roman" w:cs="Times New Roman"/>
          <w:color w:val="2A2A2A"/>
          <w:shd w:val="clear" w:color="auto" w:fill="FFFFFF"/>
        </w:rPr>
        <w:t xml:space="preserve">V9 </w:t>
      </w:r>
      <w:r w:rsidRPr="00331C2E">
        <w:rPr>
          <w:rFonts w:ascii="Times New Roman" w:hAnsi="Times New Roman" w:cs="Times New Roman"/>
          <w:color w:val="2A2A2A"/>
          <w:shd w:val="clear" w:color="auto" w:fill="FFFFFF"/>
        </w:rPr>
        <w:t>(e value &lt;1 × 10−10; coverage</w:t>
      </w:r>
      <w:r w:rsidRPr="00102F41">
        <w:rPr>
          <w:rFonts w:ascii="Times New Roman" w:hAnsi="Times New Roman" w:cs="Times New Roman"/>
          <w:color w:val="2A2A2A"/>
          <w:shd w:val="clear" w:color="auto" w:fill="FFFFFF"/>
        </w:rPr>
        <w:t xml:space="preserve"> &gt;0.3)</w:t>
      </w:r>
      <w:r w:rsidR="008A2D79" w:rsidRPr="00E84517">
        <w:rPr>
          <w:rFonts w:ascii="Times New Roman" w:hAnsi="Times New Roman" w:cs="Times New Roman"/>
          <w:color w:val="2A2A2A"/>
          <w:shd w:val="clear" w:color="auto" w:fill="FFFFFF"/>
        </w:rPr>
        <w:t xml:space="preserve"> </w:t>
      </w:r>
      <w:r w:rsidR="008A2D79" w:rsidRPr="004D26A3">
        <w:rPr>
          <w:rFonts w:ascii="Times New Roman" w:hAnsi="Times New Roman" w:cs="Times New Roman"/>
          <w:color w:val="2A2A2A"/>
          <w:shd w:val="clear" w:color="auto" w:fill="FFFFFF"/>
        </w:rPr>
        <w:fldChar w:fldCharType="begin"/>
      </w:r>
      <w:r w:rsidR="008A2D79" w:rsidRPr="002E3514">
        <w:rPr>
          <w:rFonts w:ascii="Times New Roman" w:hAnsi="Times New Roman" w:cs="Times New Roman"/>
          <w:color w:val="2A2A2A"/>
          <w:shd w:val="clear" w:color="auto" w:fill="FFFFFF"/>
        </w:rPr>
        <w:instrText xml:space="preserve"> ADDIN NE.Ref.{AF9FDC7E-976F-413F-A966-54B6A45C4A15}</w:instrText>
      </w:r>
      <w:r w:rsidR="008A2D79"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[54]</w:t>
      </w:r>
      <w:r w:rsidR="008A2D79" w:rsidRPr="004D26A3">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 xml:space="preserve">. The domain with the highest coverage was selected for sequences overlapping multiple </w:t>
      </w:r>
      <w:proofErr w:type="spellStart"/>
      <w:r w:rsidRPr="00203483">
        <w:rPr>
          <w:rFonts w:ascii="Times New Roman" w:hAnsi="Times New Roman" w:cs="Times New Roman"/>
          <w:color w:val="2A2A2A"/>
          <w:shd w:val="clear" w:color="auto" w:fill="FFFFFF"/>
        </w:rPr>
        <w:t>CAZyme</w:t>
      </w:r>
      <w:proofErr w:type="spellEnd"/>
      <w:r w:rsidRPr="00203483">
        <w:rPr>
          <w:rFonts w:ascii="Times New Roman" w:hAnsi="Times New Roman" w:cs="Times New Roman"/>
          <w:color w:val="2A2A2A"/>
          <w:shd w:val="clear" w:color="auto" w:fill="FFFFFF"/>
        </w:rPr>
        <w:t xml:space="preserve"> domains.</w:t>
      </w:r>
      <w:r w:rsidRPr="004D26A3">
        <w:rPr>
          <w:rFonts w:ascii="Times New Roman" w:hAnsi="Times New Roman" w:cs="Times New Roman"/>
          <w:color w:val="2A2A2A"/>
          <w:shd w:val="clear" w:color="auto" w:fill="FFFFFF"/>
        </w:rPr>
        <w:t xml:space="preserve"> </w:t>
      </w:r>
      <w:r w:rsidR="00FD249F" w:rsidRPr="002E43AE">
        <w:rPr>
          <w:rFonts w:ascii="Times New Roman" w:hAnsi="Times New Roman" w:cs="Times New Roman"/>
          <w:color w:val="2A2A2A"/>
          <w:shd w:val="clear" w:color="auto" w:fill="FFFFFF"/>
        </w:rPr>
        <w:t>For all samples, short genomic assemblies (&lt;2</w:t>
      </w:r>
      <w:r w:rsidR="00FD249F" w:rsidRPr="003B3D31">
        <w:rPr>
          <w:rFonts w:ascii="Times New Roman" w:hAnsi="Times New Roman" w:cs="Times New Roman"/>
          <w:color w:val="2A2A2A"/>
          <w:shd w:val="clear" w:color="auto" w:fill="FFFFFF"/>
        </w:rPr>
        <w:t>,</w:t>
      </w:r>
      <w:r w:rsidR="00FD249F" w:rsidRPr="00331C2E">
        <w:rPr>
          <w:rFonts w:ascii="Times New Roman" w:hAnsi="Times New Roman" w:cs="Times New Roman"/>
          <w:color w:val="2A2A2A"/>
          <w:shd w:val="clear" w:color="auto" w:fill="FFFFFF"/>
        </w:rPr>
        <w:t>000</w:t>
      </w:r>
      <w:r w:rsidR="00FD249F" w:rsidRPr="00102F41">
        <w:rPr>
          <w:rFonts w:ascii="Times New Roman" w:hAnsi="Times New Roman" w:cs="Times New Roman"/>
          <w:color w:val="2A2A2A"/>
          <w:shd w:val="clear" w:color="auto" w:fill="FFFFFF"/>
        </w:rPr>
        <w:t xml:space="preserve"> </w:t>
      </w:r>
      <w:r w:rsidR="00FD249F" w:rsidRPr="00E84517">
        <w:rPr>
          <w:rFonts w:ascii="Times New Roman" w:hAnsi="Times New Roman" w:cs="Times New Roman"/>
          <w:color w:val="2A2A2A"/>
          <w:shd w:val="clear" w:color="auto" w:fill="FFFFFF"/>
        </w:rPr>
        <w:t>bp) that could have biased the subseq</w:t>
      </w:r>
      <w:r w:rsidR="00FD249F" w:rsidRPr="00CA756F">
        <w:rPr>
          <w:rFonts w:ascii="Times New Roman" w:hAnsi="Times New Roman" w:cs="Times New Roman"/>
          <w:color w:val="2A2A2A"/>
          <w:shd w:val="clear" w:color="auto" w:fill="FFFFFF"/>
        </w:rPr>
        <w:t xml:space="preserve">uent analysis were first excluded. Genomes were then binned </w:t>
      </w:r>
      <w:r w:rsidR="00FD249F" w:rsidRPr="0059730F">
        <w:rPr>
          <w:rFonts w:ascii="Times New Roman" w:hAnsi="Times New Roman" w:cs="Times New Roman"/>
          <w:color w:val="2A2A2A"/>
          <w:shd w:val="clear" w:color="auto" w:fill="FFFFFF"/>
        </w:rPr>
        <w:t>using VAMB</w:t>
      </w:r>
      <w:r w:rsidR="00CD5C3F" w:rsidRPr="001B058D">
        <w:rPr>
          <w:rFonts w:ascii="Times New Roman" w:hAnsi="Times New Roman" w:cs="Times New Roman"/>
          <w:color w:val="2A2A2A"/>
          <w:shd w:val="clear" w:color="auto" w:fill="FFFFFF"/>
        </w:rPr>
        <w:t xml:space="preserve"> </w:t>
      </w:r>
      <w:r w:rsidR="00CD5C3F" w:rsidRPr="004D26A3">
        <w:rPr>
          <w:rFonts w:ascii="Times New Roman" w:hAnsi="Times New Roman" w:cs="Times New Roman"/>
          <w:color w:val="2A2A2A"/>
          <w:shd w:val="clear" w:color="auto" w:fill="FFFFFF"/>
        </w:rPr>
        <w:fldChar w:fldCharType="begin"/>
      </w:r>
      <w:r w:rsidR="00CD5C3F" w:rsidRPr="002E3514">
        <w:rPr>
          <w:rFonts w:ascii="Times New Roman" w:hAnsi="Times New Roman" w:cs="Times New Roman"/>
          <w:color w:val="2A2A2A"/>
          <w:shd w:val="clear" w:color="auto" w:fill="FFFFFF"/>
        </w:rPr>
        <w:instrText xml:space="preserve"> ADDIN NE.Ref.{E64736DC-80EA-407C-87A5-3740B388F085}</w:instrText>
      </w:r>
      <w:r w:rsidR="00CD5C3F"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[55]</w:t>
      </w:r>
      <w:r w:rsidR="00CD5C3F" w:rsidRPr="004D26A3">
        <w:rPr>
          <w:rFonts w:ascii="Times New Roman" w:hAnsi="Times New Roman" w:cs="Times New Roman"/>
          <w:color w:val="2A2A2A"/>
          <w:shd w:val="clear" w:color="auto" w:fill="FFFFFF"/>
        </w:rPr>
        <w:fldChar w:fldCharType="end"/>
      </w:r>
      <w:r w:rsidR="00FD249F" w:rsidRPr="00203483">
        <w:rPr>
          <w:rFonts w:ascii="Times New Roman" w:hAnsi="Times New Roman" w:cs="Times New Roman"/>
          <w:color w:val="2A2A2A"/>
          <w:shd w:val="clear" w:color="auto" w:fill="FFFFFF"/>
        </w:rPr>
        <w:t>. The binning results were refined based on the bin quality assessment (completeness &gt;7</w:t>
      </w:r>
      <w:r w:rsidR="00F81F77" w:rsidRPr="004D26A3">
        <w:rPr>
          <w:rFonts w:ascii="Times New Roman" w:hAnsi="Times New Roman" w:cs="Times New Roman"/>
          <w:color w:val="2A2A2A"/>
          <w:shd w:val="clear" w:color="auto" w:fill="FFFFFF"/>
        </w:rPr>
        <w:t>5</w:t>
      </w:r>
      <w:r w:rsidR="00FD249F" w:rsidRPr="002E43AE">
        <w:rPr>
          <w:rFonts w:ascii="Times New Roman" w:hAnsi="Times New Roman" w:cs="Times New Roman"/>
          <w:color w:val="2A2A2A"/>
          <w:shd w:val="clear" w:color="auto" w:fill="FFFFFF"/>
        </w:rPr>
        <w:t>, and contamination &lt;</w:t>
      </w:r>
      <w:r w:rsidR="00F81F77" w:rsidRPr="002E43AE">
        <w:rPr>
          <w:rFonts w:ascii="Times New Roman" w:hAnsi="Times New Roman" w:cs="Times New Roman"/>
          <w:color w:val="2A2A2A"/>
          <w:shd w:val="clear" w:color="auto" w:fill="FFFFFF"/>
        </w:rPr>
        <w:t>15</w:t>
      </w:r>
      <w:r w:rsidR="00FD249F" w:rsidRPr="003B3D31">
        <w:rPr>
          <w:rFonts w:ascii="Times New Roman" w:hAnsi="Times New Roman" w:cs="Times New Roman"/>
          <w:color w:val="2A2A2A"/>
          <w:shd w:val="clear" w:color="auto" w:fill="FFFFFF"/>
        </w:rPr>
        <w:t xml:space="preserve">) of different </w:t>
      </w:r>
      <w:proofErr w:type="spellStart"/>
      <w:r w:rsidR="00FD249F" w:rsidRPr="00331C2E">
        <w:rPr>
          <w:rFonts w:ascii="Times New Roman" w:hAnsi="Times New Roman" w:cs="Times New Roman"/>
          <w:color w:val="2A2A2A"/>
          <w:shd w:val="clear" w:color="auto" w:fill="FFFFFF"/>
        </w:rPr>
        <w:t>binners</w:t>
      </w:r>
      <w:proofErr w:type="spellEnd"/>
      <w:r w:rsidR="00FD249F" w:rsidRPr="00331C2E">
        <w:rPr>
          <w:rFonts w:ascii="Times New Roman" w:hAnsi="Times New Roman" w:cs="Times New Roman"/>
          <w:color w:val="2A2A2A"/>
          <w:shd w:val="clear" w:color="auto" w:fill="FFFFFF"/>
        </w:rPr>
        <w:t xml:space="preserve"> from </w:t>
      </w:r>
      <w:proofErr w:type="spellStart"/>
      <w:r w:rsidR="00FD249F" w:rsidRPr="00331C2E">
        <w:rPr>
          <w:rFonts w:ascii="Times New Roman" w:hAnsi="Times New Roman" w:cs="Times New Roman"/>
          <w:color w:val="2A2A2A"/>
          <w:shd w:val="clear" w:color="auto" w:fill="FFFFFF"/>
        </w:rPr>
        <w:t>CheckM</w:t>
      </w:r>
      <w:proofErr w:type="spellEnd"/>
      <w:r w:rsidR="00C044C5" w:rsidRPr="00102F41">
        <w:rPr>
          <w:rFonts w:ascii="Times New Roman" w:hAnsi="Times New Roman" w:cs="Times New Roman"/>
          <w:color w:val="2A2A2A"/>
          <w:shd w:val="clear" w:color="auto" w:fill="FFFFFF"/>
        </w:rPr>
        <w:t xml:space="preserve"> </w:t>
      </w:r>
      <w:r w:rsidR="00BE039F" w:rsidRPr="004D26A3">
        <w:rPr>
          <w:rFonts w:ascii="Times New Roman" w:hAnsi="Times New Roman" w:cs="Times New Roman"/>
          <w:color w:val="2A2A2A"/>
          <w:shd w:val="clear" w:color="auto" w:fill="FFFFFF"/>
        </w:rPr>
        <w:fldChar w:fldCharType="begin"/>
      </w:r>
      <w:r w:rsidR="00BE039F" w:rsidRPr="002E3514">
        <w:rPr>
          <w:rFonts w:ascii="Times New Roman" w:hAnsi="Times New Roman" w:cs="Times New Roman"/>
          <w:color w:val="2A2A2A"/>
          <w:shd w:val="clear" w:color="auto" w:fill="FFFFFF"/>
        </w:rPr>
        <w:instrText xml:space="preserve"> ADDIN NE.Ref.{621535F4-3A2F-49BC-9499-EFCCBDD59145}</w:instrText>
      </w:r>
      <w:r w:rsidR="00BE039F"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[56]</w:t>
      </w:r>
      <w:r w:rsidR="00BE039F" w:rsidRPr="004D26A3">
        <w:rPr>
          <w:rFonts w:ascii="Times New Roman" w:hAnsi="Times New Roman" w:cs="Times New Roman"/>
          <w:color w:val="2A2A2A"/>
          <w:shd w:val="clear" w:color="auto" w:fill="FFFFFF"/>
        </w:rPr>
        <w:fldChar w:fldCharType="end"/>
      </w:r>
      <w:r w:rsidR="00FD249F" w:rsidRPr="00203483">
        <w:rPr>
          <w:rFonts w:ascii="Times New Roman" w:hAnsi="Times New Roman" w:cs="Times New Roman"/>
          <w:color w:val="2A2A2A"/>
          <w:shd w:val="clear" w:color="auto" w:fill="FFFFFF"/>
        </w:rPr>
        <w:t>. Taxonomic classification of each bin was determined by</w:t>
      </w:r>
      <w:r w:rsidR="00BE039F" w:rsidRPr="004D26A3">
        <w:rPr>
          <w:rFonts w:ascii="Times New Roman" w:hAnsi="Times New Roman" w:cs="Times New Roman"/>
          <w:color w:val="2A2A2A"/>
          <w:shd w:val="clear" w:color="auto" w:fill="FFFFFF"/>
        </w:rPr>
        <w:t xml:space="preserve"> GTDB-</w:t>
      </w:r>
      <w:proofErr w:type="spellStart"/>
      <w:r w:rsidR="00BE039F" w:rsidRPr="004D26A3">
        <w:rPr>
          <w:rFonts w:ascii="Times New Roman" w:hAnsi="Times New Roman" w:cs="Times New Roman"/>
          <w:color w:val="2A2A2A"/>
          <w:shd w:val="clear" w:color="auto" w:fill="FFFFFF"/>
        </w:rPr>
        <w:t>tk</w:t>
      </w:r>
      <w:proofErr w:type="spellEnd"/>
      <w:r w:rsidR="00BE039F" w:rsidRPr="002E43AE">
        <w:rPr>
          <w:rFonts w:ascii="Times New Roman" w:hAnsi="Times New Roman" w:cs="Times New Roman"/>
          <w:color w:val="2A2A2A"/>
          <w:shd w:val="clear" w:color="auto" w:fill="FFFFFF"/>
        </w:rPr>
        <w:t xml:space="preserve"> </w:t>
      </w:r>
      <w:r w:rsidR="00BE039F" w:rsidRPr="004D26A3">
        <w:rPr>
          <w:rFonts w:ascii="Times New Roman" w:hAnsi="Times New Roman" w:cs="Times New Roman"/>
          <w:color w:val="2A2A2A"/>
          <w:shd w:val="clear" w:color="auto" w:fill="FFFFFF"/>
        </w:rPr>
        <w:fldChar w:fldCharType="begin"/>
      </w:r>
      <w:r w:rsidR="00BE039F" w:rsidRPr="002E3514">
        <w:rPr>
          <w:rFonts w:ascii="Times New Roman" w:hAnsi="Times New Roman" w:cs="Times New Roman"/>
          <w:color w:val="2A2A2A"/>
          <w:shd w:val="clear" w:color="auto" w:fill="FFFFFF"/>
        </w:rPr>
        <w:instrText xml:space="preserve"> ADDIN NE.Ref.{D7236CE5-6B4D-4EAC-B73B-80E78D46C78B}</w:instrText>
      </w:r>
      <w:r w:rsidR="00BE039F"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[57]</w:t>
      </w:r>
      <w:r w:rsidR="00BE039F" w:rsidRPr="004D26A3">
        <w:rPr>
          <w:rFonts w:ascii="Times New Roman" w:hAnsi="Times New Roman" w:cs="Times New Roman"/>
          <w:color w:val="2A2A2A"/>
          <w:shd w:val="clear" w:color="auto" w:fill="FFFFFF"/>
        </w:rPr>
        <w:fldChar w:fldCharType="end"/>
      </w:r>
      <w:r w:rsidR="005C5AED" w:rsidRPr="00203483">
        <w:rPr>
          <w:rFonts w:ascii="Times New Roman" w:hAnsi="Times New Roman" w:cs="Times New Roman"/>
          <w:color w:val="2A2A2A"/>
          <w:shd w:val="clear" w:color="auto" w:fill="FFFFFF"/>
        </w:rPr>
        <w:t xml:space="preserve">, and </w:t>
      </w:r>
      <w:r w:rsidR="005C5AED" w:rsidRPr="004D26A3">
        <w:rPr>
          <w:rFonts w:ascii="Times New Roman" w:hAnsi="Times New Roman" w:cs="Times New Roman"/>
          <w:color w:val="2A2A2A"/>
          <w:shd w:val="clear" w:color="auto" w:fill="FFFFFF"/>
        </w:rPr>
        <w:t>subjected to prediction of</w:t>
      </w:r>
      <w:r w:rsidR="005C5AED" w:rsidRPr="001B058D">
        <w:rPr>
          <w:rFonts w:ascii="Times New Roman" w:hAnsi="Times New Roman" w:cs="Times New Roman"/>
          <w:color w:val="2A2A2A"/>
          <w:shd w:val="clear" w:color="auto" w:fill="FFFFFF"/>
        </w:rPr>
        <w:t xml:space="preserve"> </w:t>
      </w:r>
      <w:r w:rsidR="005C5AED" w:rsidRPr="00203483">
        <w:rPr>
          <w:rFonts w:ascii="Times New Roman" w:hAnsi="Times New Roman" w:cs="Times New Roman"/>
          <w:color w:val="2A2A2A"/>
          <w:shd w:val="clear" w:color="auto" w:fill="FFFFFF"/>
        </w:rPr>
        <w:t>polysaccharide utili</w:t>
      </w:r>
      <w:r w:rsidR="005C5AED" w:rsidRPr="004D26A3">
        <w:rPr>
          <w:rFonts w:ascii="Times New Roman" w:hAnsi="Times New Roman" w:cs="Times New Roman"/>
          <w:color w:val="2A2A2A"/>
          <w:shd w:val="clear" w:color="auto" w:fill="FFFFFF"/>
        </w:rPr>
        <w:t>zation loci (</w:t>
      </w:r>
      <w:proofErr w:type="spellStart"/>
      <w:r w:rsidR="005C5AED" w:rsidRPr="002E43AE">
        <w:rPr>
          <w:rFonts w:ascii="Times New Roman" w:hAnsi="Times New Roman" w:cs="Times New Roman"/>
          <w:color w:val="2A2A2A"/>
          <w:shd w:val="clear" w:color="auto" w:fill="FFFFFF"/>
        </w:rPr>
        <w:t>PULz</w:t>
      </w:r>
      <w:proofErr w:type="spellEnd"/>
      <w:r w:rsidR="005C5AED" w:rsidRPr="002E43AE">
        <w:rPr>
          <w:rFonts w:ascii="Times New Roman" w:hAnsi="Times New Roman" w:cs="Times New Roman"/>
          <w:color w:val="2A2A2A"/>
          <w:shd w:val="clear" w:color="auto" w:fill="FFFFFF"/>
        </w:rPr>
        <w:t xml:space="preserve">) using pipeline </w:t>
      </w:r>
      <w:proofErr w:type="spellStart"/>
      <w:r w:rsidR="005C5AED" w:rsidRPr="002E43AE">
        <w:rPr>
          <w:rFonts w:ascii="Times New Roman" w:hAnsi="Times New Roman" w:cs="Times New Roman"/>
          <w:color w:val="2A2A2A"/>
          <w:shd w:val="clear" w:color="auto" w:fill="FFFFFF"/>
        </w:rPr>
        <w:t>PULpy</w:t>
      </w:r>
      <w:proofErr w:type="spellEnd"/>
      <w:r w:rsidR="005C5AED" w:rsidRPr="002E43AE">
        <w:rPr>
          <w:rFonts w:ascii="Times New Roman" w:hAnsi="Times New Roman" w:cs="Times New Roman"/>
          <w:color w:val="2A2A2A"/>
          <w:shd w:val="clear" w:color="auto" w:fill="FFFFFF"/>
        </w:rPr>
        <w:t xml:space="preserve"> </w:t>
      </w:r>
      <w:r w:rsidR="005C5AED" w:rsidRPr="004D26A3">
        <w:rPr>
          <w:rFonts w:ascii="Times New Roman" w:hAnsi="Times New Roman" w:cs="Times New Roman"/>
          <w:color w:val="2A2A2A"/>
          <w:shd w:val="clear" w:color="auto" w:fill="FFFFFF"/>
        </w:rPr>
        <w:fldChar w:fldCharType="begin"/>
      </w:r>
      <w:r w:rsidR="005C5AED" w:rsidRPr="002E3514">
        <w:rPr>
          <w:rFonts w:ascii="Times New Roman" w:hAnsi="Times New Roman" w:cs="Times New Roman"/>
          <w:color w:val="2A2A2A"/>
          <w:shd w:val="clear" w:color="auto" w:fill="FFFFFF"/>
        </w:rPr>
        <w:instrText xml:space="preserve"> ADDIN NE.Ref.{2482B6A3-5DA9-4822-BFF8-BDD4A0D725BE}</w:instrText>
      </w:r>
      <w:r w:rsidR="005C5AED" w:rsidRPr="004D26A3">
        <w:rPr>
          <w:rFonts w:ascii="Times New Roman" w:hAnsi="Times New Roman" w:cs="Times New Roman"/>
          <w:color w:val="2A2A2A"/>
          <w:shd w:val="clear" w:color="auto" w:fill="FFFFFF"/>
        </w:rPr>
        <w:fldChar w:fldCharType="separate"/>
      </w:r>
      <w:r w:rsidR="00ED3422" w:rsidRPr="004D26A3">
        <w:rPr>
          <w:rFonts w:ascii="Times New Roman" w:hAnsi="Times New Roman" w:cs="Times New Roman"/>
          <w:color w:val="080000"/>
        </w:rPr>
        <w:t>[58]</w:t>
      </w:r>
      <w:r w:rsidR="005C5AED" w:rsidRPr="004D26A3">
        <w:rPr>
          <w:rFonts w:ascii="Times New Roman" w:hAnsi="Times New Roman" w:cs="Times New Roman"/>
          <w:color w:val="2A2A2A"/>
          <w:shd w:val="clear" w:color="auto" w:fill="FFFFFF"/>
        </w:rPr>
        <w:fldChar w:fldCharType="end"/>
      </w:r>
      <w:r w:rsidR="00FD249F" w:rsidRPr="00203483">
        <w:rPr>
          <w:rFonts w:ascii="Times New Roman" w:hAnsi="Times New Roman" w:cs="Times New Roman"/>
          <w:color w:val="2A2A2A"/>
          <w:shd w:val="clear" w:color="auto" w:fill="FFFFFF"/>
        </w:rPr>
        <w:t>.</w:t>
      </w:r>
    </w:p>
    <w:p w14:paraId="14E9491A" w14:textId="77777777" w:rsidR="006B2B11" w:rsidRPr="002E43AE" w:rsidRDefault="006B2B11">
      <w:pPr>
        <w:jc w:val="both"/>
        <w:rPr>
          <w:rFonts w:ascii="Times New Roman" w:hAnsi="Times New Roman" w:cs="Times New Roman"/>
          <w:color w:val="2A2A2A"/>
          <w:shd w:val="clear" w:color="auto" w:fill="FFFFFF"/>
        </w:rPr>
        <w:pPrChange w:id="1708" w:author="Chen Liao" w:date="2021-03-09T15:09:00Z">
          <w:pPr/>
        </w:pPrChange>
      </w:pPr>
    </w:p>
    <w:p w14:paraId="54A61CF2" w14:textId="77777777" w:rsidR="006B2B11" w:rsidRPr="00E84517" w:rsidRDefault="006B2B11">
      <w:pPr>
        <w:jc w:val="both"/>
        <w:rPr>
          <w:rFonts w:ascii="Times New Roman" w:hAnsi="Times New Roman" w:cs="Times New Roman"/>
          <w:color w:val="2A2A2A"/>
          <w:shd w:val="clear" w:color="auto" w:fill="FFFFFF"/>
        </w:rPr>
        <w:pPrChange w:id="1709" w:author="Chen Liao" w:date="2021-03-09T15:09:00Z">
          <w:pPr/>
        </w:pPrChange>
      </w:pPr>
      <w:r w:rsidRPr="00102F41">
        <w:rPr>
          <w:rFonts w:ascii="Times New Roman" w:hAnsi="Times New Roman" w:cs="Times New Roman"/>
          <w:i/>
          <w:iCs/>
          <w:color w:val="2A2A2A"/>
          <w:shd w:val="clear" w:color="auto" w:fill="FFFFFF"/>
        </w:rPr>
        <w:t>Statistical analysis</w:t>
      </w:r>
    </w:p>
    <w:p w14:paraId="03B15A17" w14:textId="784907F7" w:rsidR="006B2B11" w:rsidRPr="002E3514" w:rsidRDefault="006B2B11" w:rsidP="00203483">
      <w:pPr>
        <w:jc w:val="both"/>
        <w:rPr>
          <w:rFonts w:ascii="Times New Roman" w:hAnsi="Times New Roman" w:cs="Times New Roman"/>
          <w:color w:val="2A2A2A"/>
          <w:shd w:val="clear" w:color="auto" w:fill="FFFFFF"/>
        </w:rPr>
      </w:pPr>
      <w:r w:rsidRPr="00CA756F">
        <w:rPr>
          <w:rFonts w:ascii="Times New Roman" w:hAnsi="Times New Roman" w:cs="Times New Roman"/>
          <w:color w:val="2A2A2A"/>
          <w:shd w:val="clear" w:color="auto" w:fill="FFFFFF"/>
        </w:rPr>
        <w:t>R packa</w:t>
      </w:r>
      <w:r w:rsidRPr="0059730F">
        <w:rPr>
          <w:rFonts w:ascii="Times New Roman" w:hAnsi="Times New Roman" w:cs="Times New Roman"/>
          <w:color w:val="2A2A2A"/>
          <w:shd w:val="clear" w:color="auto" w:fill="FFFFFF"/>
        </w:rPr>
        <w:t xml:space="preserve">ges </w:t>
      </w:r>
      <w:r w:rsidRPr="001B058D">
        <w:rPr>
          <w:rFonts w:ascii="Times New Roman" w:hAnsi="Times New Roman" w:cs="Times New Roman"/>
          <w:i/>
          <w:iCs/>
          <w:color w:val="2A2A2A"/>
          <w:shd w:val="clear" w:color="auto" w:fill="FFFFFF"/>
        </w:rPr>
        <w:t>qiime2R</w:t>
      </w:r>
      <w:r w:rsidRPr="002E3514">
        <w:rPr>
          <w:rFonts w:ascii="Times New Roman" w:hAnsi="Times New Roman" w:cs="Times New Roman"/>
          <w:color w:val="2A2A2A"/>
          <w:shd w:val="clear" w:color="auto" w:fill="FFFFFF"/>
        </w:rPr>
        <w:t xml:space="preserve">, </w:t>
      </w:r>
      <w:r w:rsidRPr="002E3514">
        <w:rPr>
          <w:rFonts w:ascii="Times New Roman" w:hAnsi="Times New Roman" w:cs="Times New Roman"/>
          <w:i/>
          <w:iCs/>
          <w:color w:val="2A2A2A"/>
          <w:shd w:val="clear" w:color="auto" w:fill="FFFFFF"/>
        </w:rPr>
        <w:t>ANCOM</w:t>
      </w:r>
      <w:r w:rsidRPr="002E3514">
        <w:rPr>
          <w:rFonts w:ascii="Times New Roman" w:hAnsi="Times New Roman" w:cs="Times New Roman"/>
          <w:color w:val="2A2A2A"/>
          <w:shd w:val="clear" w:color="auto" w:fill="FFFFFF"/>
        </w:rPr>
        <w:t xml:space="preserve">, </w:t>
      </w:r>
      <w:proofErr w:type="spellStart"/>
      <w:r w:rsidRPr="002E3514">
        <w:rPr>
          <w:rFonts w:ascii="Times New Roman" w:hAnsi="Times New Roman" w:cs="Times New Roman"/>
          <w:i/>
          <w:iCs/>
          <w:color w:val="2A2A2A"/>
          <w:shd w:val="clear" w:color="auto" w:fill="FFFFFF"/>
        </w:rPr>
        <w:t>phyloseq</w:t>
      </w:r>
      <w:proofErr w:type="spellEnd"/>
      <w:r w:rsidRPr="002E3514">
        <w:rPr>
          <w:rFonts w:ascii="Times New Roman" w:hAnsi="Times New Roman" w:cs="Times New Roman"/>
          <w:color w:val="2A2A2A"/>
          <w:shd w:val="clear" w:color="auto" w:fill="FFFFFF"/>
        </w:rPr>
        <w:t xml:space="preserve">, </w:t>
      </w:r>
      <w:r w:rsidRPr="002E3514">
        <w:rPr>
          <w:rFonts w:ascii="Times New Roman" w:hAnsi="Times New Roman" w:cs="Times New Roman"/>
          <w:i/>
          <w:iCs/>
          <w:color w:val="2A2A2A"/>
          <w:shd w:val="clear" w:color="auto" w:fill="FFFFFF"/>
        </w:rPr>
        <w:t>DESeq2</w:t>
      </w:r>
      <w:r w:rsidRPr="002E3514">
        <w:rPr>
          <w:rFonts w:ascii="Times New Roman" w:hAnsi="Times New Roman" w:cs="Times New Roman"/>
          <w:color w:val="2A2A2A"/>
          <w:shd w:val="clear" w:color="auto" w:fill="FFFFFF"/>
        </w:rPr>
        <w:t xml:space="preserve">, </w:t>
      </w:r>
      <w:proofErr w:type="spellStart"/>
      <w:r w:rsidRPr="002E3514">
        <w:rPr>
          <w:rFonts w:ascii="Times New Roman" w:hAnsi="Times New Roman" w:cs="Times New Roman"/>
          <w:i/>
          <w:iCs/>
          <w:color w:val="2A2A2A"/>
          <w:shd w:val="clear" w:color="auto" w:fill="FFFFFF"/>
        </w:rPr>
        <w:t>RandomForests</w:t>
      </w:r>
      <w:proofErr w:type="spellEnd"/>
      <w:r w:rsidRPr="002E3514">
        <w:rPr>
          <w:rFonts w:ascii="Times New Roman" w:hAnsi="Times New Roman" w:cs="Times New Roman"/>
          <w:color w:val="2A2A2A"/>
          <w:shd w:val="clear" w:color="auto" w:fill="FFFFFF"/>
        </w:rPr>
        <w:t xml:space="preserve">, </w:t>
      </w:r>
      <w:r w:rsidRPr="002E3514">
        <w:rPr>
          <w:rFonts w:ascii="Times New Roman" w:hAnsi="Times New Roman" w:cs="Times New Roman"/>
          <w:i/>
          <w:iCs/>
          <w:color w:val="2A2A2A"/>
          <w:shd w:val="clear" w:color="auto" w:fill="FFFFFF"/>
        </w:rPr>
        <w:t>vegan</w:t>
      </w:r>
      <w:r w:rsidRPr="002E3514">
        <w:rPr>
          <w:rFonts w:ascii="Times New Roman" w:hAnsi="Times New Roman" w:cs="Times New Roman"/>
          <w:color w:val="2A2A2A"/>
          <w:shd w:val="clear" w:color="auto" w:fill="FFFFFF"/>
        </w:rPr>
        <w:t xml:space="preserve">, </w:t>
      </w:r>
      <w:r w:rsidRPr="002E3514">
        <w:rPr>
          <w:rFonts w:ascii="Times New Roman" w:hAnsi="Times New Roman" w:cs="Times New Roman"/>
          <w:i/>
          <w:iCs/>
          <w:color w:val="2A2A2A"/>
          <w:shd w:val="clear" w:color="auto" w:fill="FFFFFF"/>
        </w:rPr>
        <w:t>cluster</w:t>
      </w:r>
      <w:r w:rsidRPr="002E3514">
        <w:rPr>
          <w:rFonts w:ascii="Times New Roman" w:hAnsi="Times New Roman" w:cs="Times New Roman"/>
          <w:color w:val="2A2A2A"/>
          <w:shd w:val="clear" w:color="auto" w:fill="FFFFFF"/>
        </w:rPr>
        <w:t xml:space="preserve">, </w:t>
      </w:r>
      <w:proofErr w:type="spellStart"/>
      <w:r w:rsidRPr="002E3514">
        <w:rPr>
          <w:rFonts w:ascii="Times New Roman" w:hAnsi="Times New Roman" w:cs="Times New Roman"/>
          <w:i/>
          <w:iCs/>
          <w:color w:val="2A2A2A"/>
          <w:shd w:val="clear" w:color="auto" w:fill="FFFFFF"/>
        </w:rPr>
        <w:t>ggpubr</w:t>
      </w:r>
      <w:proofErr w:type="spellEnd"/>
      <w:r w:rsidRPr="002E3514">
        <w:rPr>
          <w:rFonts w:ascii="Times New Roman" w:hAnsi="Times New Roman" w:cs="Times New Roman"/>
          <w:color w:val="2A2A2A"/>
          <w:shd w:val="clear" w:color="auto" w:fill="FFFFFF"/>
        </w:rPr>
        <w:t xml:space="preserve">, </w:t>
      </w:r>
      <w:proofErr w:type="spellStart"/>
      <w:r w:rsidRPr="002E3514">
        <w:rPr>
          <w:rFonts w:ascii="Times New Roman" w:hAnsi="Times New Roman" w:cs="Times New Roman"/>
          <w:i/>
          <w:iCs/>
          <w:color w:val="2A2A2A"/>
          <w:shd w:val="clear" w:color="auto" w:fill="FFFFFF"/>
        </w:rPr>
        <w:t>ggtern</w:t>
      </w:r>
      <w:proofErr w:type="spellEnd"/>
      <w:r w:rsidRPr="002E3514">
        <w:rPr>
          <w:rFonts w:ascii="Times New Roman" w:hAnsi="Times New Roman" w:cs="Times New Roman"/>
          <w:color w:val="2A2A2A"/>
          <w:shd w:val="clear" w:color="auto" w:fill="FFFFFF"/>
        </w:rPr>
        <w:t xml:space="preserve">, </w:t>
      </w:r>
      <w:proofErr w:type="spellStart"/>
      <w:r w:rsidRPr="002E3514">
        <w:rPr>
          <w:rFonts w:ascii="Times New Roman" w:hAnsi="Times New Roman" w:cs="Times New Roman"/>
          <w:i/>
          <w:iCs/>
          <w:color w:val="2A2A2A"/>
          <w:shd w:val="clear" w:color="auto" w:fill="FFFFFF"/>
        </w:rPr>
        <w:t>rstatix</w:t>
      </w:r>
      <w:proofErr w:type="spellEnd"/>
      <w:r w:rsidRPr="002E3514">
        <w:rPr>
          <w:rFonts w:ascii="Times New Roman" w:hAnsi="Times New Roman" w:cs="Times New Roman"/>
          <w:color w:val="2A2A2A"/>
          <w:shd w:val="clear" w:color="auto" w:fill="FFFFFF"/>
        </w:rPr>
        <w:t xml:space="preserve">, and </w:t>
      </w:r>
      <w:r w:rsidRPr="002E3514">
        <w:rPr>
          <w:rFonts w:ascii="Times New Roman" w:hAnsi="Times New Roman" w:cs="Times New Roman"/>
          <w:i/>
          <w:iCs/>
          <w:color w:val="2A2A2A"/>
          <w:shd w:val="clear" w:color="auto" w:fill="FFFFFF"/>
        </w:rPr>
        <w:t>ggplot2</w:t>
      </w:r>
      <w:r w:rsidRPr="002E3514">
        <w:rPr>
          <w:rFonts w:ascii="Times New Roman" w:hAnsi="Times New Roman" w:cs="Times New Roman"/>
          <w:color w:val="2A2A2A"/>
          <w:shd w:val="clear" w:color="auto" w:fill="FFFFFF"/>
        </w:rPr>
        <w:t xml:space="preserve"> were used for normalization, analyses, and visualization. For normally distributed continuous </w:t>
      </w:r>
      <w:r w:rsidRPr="00203483">
        <w:rPr>
          <w:rFonts w:ascii="Times New Roman" w:hAnsi="Times New Roman" w:cs="Times New Roman"/>
          <w:color w:val="2A2A2A"/>
          <w:shd w:val="clear" w:color="auto" w:fill="FFFFFF"/>
        </w:rPr>
        <w:t>variables, the mean values were examined using an unpaired</w:t>
      </w:r>
      <w:r w:rsidRPr="001B058D">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 xml:space="preserve">Student’s t test or </w:t>
      </w:r>
      <w:r w:rsidRPr="004D26A3">
        <w:rPr>
          <w:rFonts w:ascii="Times New Roman" w:hAnsi="Times New Roman" w:cs="Times New Roman"/>
          <w:color w:val="2A2A2A"/>
          <w:shd w:val="clear" w:color="auto" w:fill="FFFFFF"/>
        </w:rPr>
        <w:t>One</w:t>
      </w:r>
      <w:r w:rsidRPr="002E43AE">
        <w:rPr>
          <w:rFonts w:ascii="Times New Roman" w:hAnsi="Times New Roman" w:cs="Times New Roman"/>
          <w:color w:val="2A2A2A"/>
          <w:shd w:val="clear" w:color="auto" w:fill="FFFFFF"/>
        </w:rPr>
        <w:t>-way ANOVA with Tukey’s post hoc test. The</w:t>
      </w:r>
      <w:r w:rsidRPr="001B058D">
        <w:rPr>
          <w:rFonts w:ascii="Times New Roman" w:hAnsi="Times New Roman" w:cs="Times New Roman"/>
          <w:color w:val="2A2A2A"/>
          <w:shd w:val="clear" w:color="auto" w:fill="FFFFFF"/>
        </w:rPr>
        <w:t xml:space="preserve"> </w:t>
      </w:r>
      <w:r w:rsidRPr="00203483">
        <w:rPr>
          <w:rFonts w:ascii="Times New Roman" w:hAnsi="Times New Roman" w:cs="Times New Roman"/>
          <w:color w:val="2A2A2A"/>
          <w:shd w:val="clear" w:color="auto" w:fill="FFFFFF"/>
        </w:rPr>
        <w:t xml:space="preserve">level of significance was set at </w:t>
      </w:r>
      <w:r w:rsidRPr="004D26A3">
        <w:rPr>
          <w:rFonts w:ascii="Times New Roman" w:hAnsi="Times New Roman" w:cs="Times New Roman"/>
          <w:i/>
          <w:iCs/>
          <w:color w:val="2A2A2A"/>
          <w:shd w:val="clear" w:color="auto" w:fill="FFFFFF"/>
        </w:rPr>
        <w:t>P</w:t>
      </w:r>
      <w:r w:rsidR="00CC4856" w:rsidRPr="002E43AE">
        <w:rPr>
          <w:rFonts w:ascii="Times New Roman" w:hAnsi="Times New Roman" w:cs="Times New Roman"/>
          <w:i/>
          <w:iCs/>
          <w:color w:val="2A2A2A"/>
          <w:shd w:val="clear" w:color="auto" w:fill="FFFFFF"/>
        </w:rPr>
        <w:t xml:space="preserve"> </w:t>
      </w:r>
      <w:r w:rsidRPr="002E43AE">
        <w:rPr>
          <w:rFonts w:ascii="Times New Roman" w:hAnsi="Times New Roman" w:cs="Times New Roman"/>
          <w:color w:val="2A2A2A"/>
          <w:shd w:val="clear" w:color="auto" w:fill="FFFFFF"/>
        </w:rPr>
        <w:t>&lt;</w:t>
      </w:r>
      <w:r w:rsidR="00CC4856" w:rsidRPr="003B3D31">
        <w:rPr>
          <w:rFonts w:ascii="Times New Roman" w:hAnsi="Times New Roman" w:cs="Times New Roman"/>
          <w:color w:val="2A2A2A"/>
          <w:shd w:val="clear" w:color="auto" w:fill="FFFFFF"/>
        </w:rPr>
        <w:t xml:space="preserve"> </w:t>
      </w:r>
      <w:r w:rsidRPr="00331C2E">
        <w:rPr>
          <w:rFonts w:ascii="Times New Roman" w:hAnsi="Times New Roman" w:cs="Times New Roman"/>
          <w:color w:val="2A2A2A"/>
          <w:shd w:val="clear" w:color="auto" w:fill="FFFFFF"/>
        </w:rPr>
        <w:t>0.05.</w:t>
      </w:r>
      <w:r w:rsidRPr="00102F41">
        <w:rPr>
          <w:rFonts w:ascii="Times New Roman" w:hAnsi="Times New Roman" w:cs="Times New Roman"/>
          <w:color w:val="2A2A2A"/>
          <w:shd w:val="clear" w:color="auto" w:fill="FFFFFF"/>
        </w:rPr>
        <w:t xml:space="preserve"> Differential C</w:t>
      </w:r>
      <w:r w:rsidRPr="00CA756F">
        <w:rPr>
          <w:rFonts w:ascii="Times New Roman" w:hAnsi="Times New Roman" w:cs="Times New Roman"/>
          <w:color w:val="2A2A2A"/>
          <w:shd w:val="clear" w:color="auto" w:fill="FFFFFF"/>
        </w:rPr>
        <w:t xml:space="preserve">AZY genes and </w:t>
      </w:r>
      <w:r w:rsidRPr="0059730F">
        <w:rPr>
          <w:rFonts w:ascii="Times New Roman" w:hAnsi="Times New Roman" w:cs="Times New Roman"/>
          <w:color w:val="2A2A2A"/>
          <w:shd w:val="clear" w:color="auto" w:fill="FFFFFF"/>
        </w:rPr>
        <w:t xml:space="preserve">bacterial CAGs </w:t>
      </w:r>
      <w:r w:rsidRPr="001B058D">
        <w:rPr>
          <w:rFonts w:ascii="Times New Roman" w:hAnsi="Times New Roman" w:cs="Times New Roman"/>
          <w:color w:val="2A2A2A"/>
          <w:shd w:val="clear" w:color="auto" w:fill="FFFFFF"/>
        </w:rPr>
        <w:t xml:space="preserve">between time points were identified using Wilcoxon matched-pair signed-rank tests (two-tailed) followed by FDR corrections. </w:t>
      </w:r>
    </w:p>
    <w:p w14:paraId="6FAD948E" w14:textId="7EB982D2" w:rsidR="0021303E" w:rsidRDefault="0021303E" w:rsidP="004D26A3">
      <w:pPr>
        <w:jc w:val="both"/>
        <w:rPr>
          <w:ins w:id="1710" w:author="Chen Liao" w:date="2021-03-14T09:58:00Z"/>
          <w:rFonts w:ascii="Times New Roman" w:hAnsi="Times New Roman" w:cs="Times New Roman"/>
          <w:color w:val="000000"/>
        </w:rPr>
      </w:pPr>
    </w:p>
    <w:p w14:paraId="2DDCC081" w14:textId="4D1437E7" w:rsidR="00B51AFE" w:rsidRPr="00DF26A5" w:rsidRDefault="00B51AFE" w:rsidP="004D26A3">
      <w:pPr>
        <w:jc w:val="both"/>
        <w:rPr>
          <w:rFonts w:ascii="Times New Roman" w:hAnsi="Times New Roman" w:cs="Times New Roman"/>
          <w:color w:val="000000"/>
          <w:rPrChange w:id="1711" w:author="Chen Liao" w:date="2021-03-09T15:09:00Z">
            <w:rPr>
              <w:rFonts w:ascii="Times New Roman" w:hAnsi="Times New Roman" w:cs="Times New Roman"/>
              <w:color w:val="000000"/>
              <w:sz w:val="20"/>
              <w:szCs w:val="20"/>
            </w:rPr>
          </w:rPrChange>
        </w:rPr>
      </w:pPr>
      <w:ins w:id="1712" w:author="Chen Liao" w:date="2021-03-14T09:58:00Z">
        <w:r>
          <w:rPr>
            <w:rFonts w:ascii="Times New Roman" w:hAnsi="Times New Roman" w:cs="Times New Roman"/>
            <w:color w:val="000000"/>
          </w:rPr>
          <w:t xml:space="preserve">Beta diversity: </w:t>
        </w:r>
        <w:r w:rsidRPr="00102F41">
          <w:rPr>
            <w:rFonts w:ascii="Times New Roman" w:hAnsi="Times New Roman" w:cs="Times New Roman"/>
            <w:color w:val="2A2A2A"/>
            <w:shd w:val="clear" w:color="auto" w:fill="FFFFFF"/>
          </w:rPr>
          <w:t>Beta diversity, which ill</w:t>
        </w:r>
        <w:r w:rsidRPr="00E84517">
          <w:rPr>
            <w:rFonts w:ascii="Times New Roman" w:hAnsi="Times New Roman" w:cs="Times New Roman"/>
            <w:color w:val="2A2A2A"/>
            <w:shd w:val="clear" w:color="auto" w:fill="FFFFFF"/>
          </w:rPr>
          <w:t xml:space="preserve">ustrates differences in taxonomic diversity between </w:t>
        </w:r>
        <w:r w:rsidRPr="00CA756F">
          <w:rPr>
            <w:rFonts w:ascii="Times New Roman" w:hAnsi="Times New Roman" w:cs="Times New Roman"/>
            <w:color w:val="2A2A2A"/>
            <w:shd w:val="clear" w:color="auto" w:fill="FFFFFF"/>
          </w:rPr>
          <w:t xml:space="preserve">different vendors were examined using recently developed tools that are robust for </w:t>
        </w:r>
        <w:r w:rsidRPr="00F67F0C">
          <w:rPr>
            <w:rFonts w:ascii="Times New Roman" w:hAnsi="Times New Roman" w:cs="Times New Roman"/>
            <w:color w:val="2A2A2A"/>
            <w:shd w:val="clear" w:color="auto" w:fill="FFFFFF"/>
          </w:rPr>
          <w:t>investigating compositional data: DEICODE</w:t>
        </w:r>
        <w:r w:rsidRPr="001B058D">
          <w:rPr>
            <w:rFonts w:ascii="Times New Roman" w:hAnsi="Times New Roman" w:cs="Times New Roman"/>
            <w:color w:val="2A2A2A"/>
            <w:shd w:val="clear" w:color="auto" w:fill="FFFFFF"/>
          </w:rPr>
          <w:t xml:space="preserve"> </w:t>
        </w:r>
        <w:r w:rsidRPr="00A62A4B">
          <w:rPr>
            <w:rFonts w:ascii="Times New Roman" w:hAnsi="Times New Roman" w:cs="Times New Roman"/>
            <w:color w:val="2A2A2A"/>
            <w:shd w:val="clear" w:color="auto" w:fill="FFFFFF"/>
          </w:rPr>
          <w:fldChar w:fldCharType="begin"/>
        </w:r>
        <w:r w:rsidRPr="002F0F8F">
          <w:rPr>
            <w:rFonts w:ascii="Times New Roman" w:hAnsi="Times New Roman" w:cs="Times New Roman"/>
            <w:color w:val="2A2A2A"/>
            <w:shd w:val="clear" w:color="auto" w:fill="FFFFFF"/>
          </w:rPr>
          <w:instrText xml:space="preserve"> ADDIN NE.Ref.{78BC2D8E-9613-4999-B875-2C7AAA5C43F8}</w:instrText>
        </w:r>
        <w:r w:rsidRPr="00A62A4B">
          <w:rPr>
            <w:rFonts w:ascii="Times New Roman" w:hAnsi="Times New Roman" w:cs="Times New Roman"/>
            <w:color w:val="2A2A2A"/>
            <w:shd w:val="clear" w:color="auto" w:fill="FFFFFF"/>
          </w:rPr>
          <w:fldChar w:fldCharType="separate"/>
        </w:r>
        <w:r w:rsidRPr="00A62A4B">
          <w:rPr>
            <w:rFonts w:ascii="Times New Roman" w:hAnsi="Times New Roman" w:cs="Times New Roman"/>
            <w:color w:val="080000"/>
          </w:rPr>
          <w:t>[20]</w:t>
        </w:r>
        <w:r w:rsidRPr="00A62A4B">
          <w:rPr>
            <w:rFonts w:ascii="Times New Roman" w:hAnsi="Times New Roman" w:cs="Times New Roman"/>
            <w:color w:val="2A2A2A"/>
            <w:shd w:val="clear" w:color="auto" w:fill="FFFFFF"/>
          </w:rPr>
          <w:fldChar w:fldCharType="end"/>
        </w:r>
        <w:r w:rsidRPr="00203483">
          <w:rPr>
            <w:rFonts w:ascii="Times New Roman" w:hAnsi="Times New Roman" w:cs="Times New Roman"/>
            <w:color w:val="2A2A2A"/>
            <w:shd w:val="clear" w:color="auto" w:fill="FFFFFF"/>
          </w:rPr>
          <w:t>.</w:t>
        </w:r>
      </w:ins>
    </w:p>
    <w:p w14:paraId="4D9C62CE" w14:textId="3DB11B0E" w:rsidR="006B2B11" w:rsidRPr="00DF26A5" w:rsidRDefault="006B2B11">
      <w:pPr>
        <w:jc w:val="both"/>
        <w:rPr>
          <w:rFonts w:ascii="Times New Roman" w:hAnsi="Times New Roman" w:cs="Times New Roman"/>
          <w:color w:val="000000"/>
          <w:rPrChange w:id="1713" w:author="Chen Liao" w:date="2021-03-09T15:09:00Z">
            <w:rPr>
              <w:rFonts w:ascii="Times New Roman" w:hAnsi="Times New Roman" w:cs="Times New Roman"/>
              <w:color w:val="000000"/>
              <w:sz w:val="20"/>
              <w:szCs w:val="20"/>
            </w:rPr>
          </w:rPrChange>
        </w:rPr>
        <w:pPrChange w:id="1714" w:author="Chen Liao" w:date="2021-03-09T15:09:00Z">
          <w:pPr/>
        </w:pPrChange>
      </w:pPr>
      <w:r w:rsidRPr="00DF26A5">
        <w:rPr>
          <w:rFonts w:ascii="Times New Roman" w:hAnsi="Times New Roman" w:cs="Times New Roman"/>
          <w:color w:val="000000"/>
          <w:rPrChange w:id="1715" w:author="Chen Liao" w:date="2021-03-09T15:09:00Z">
            <w:rPr>
              <w:rFonts w:ascii="Times New Roman" w:hAnsi="Times New Roman" w:cs="Times New Roman"/>
              <w:color w:val="000000"/>
              <w:sz w:val="20"/>
              <w:szCs w:val="20"/>
            </w:rPr>
          </w:rPrChange>
        </w:rPr>
        <w:br w:type="page"/>
      </w:r>
    </w:p>
    <w:p w14:paraId="66A684E2" w14:textId="29CD8661" w:rsidR="00817825" w:rsidRPr="004D26A3" w:rsidRDefault="00817825" w:rsidP="00203483">
      <w:pPr>
        <w:jc w:val="both"/>
        <w:rPr>
          <w:rFonts w:ascii="Times New Roman" w:hAnsi="Times New Roman" w:cs="Times New Roman"/>
          <w:b/>
          <w:bCs/>
        </w:rPr>
      </w:pPr>
      <w:r w:rsidRPr="00203483">
        <w:rPr>
          <w:rFonts w:ascii="Times New Roman" w:hAnsi="Times New Roman" w:cs="Times New Roman"/>
          <w:b/>
          <w:bCs/>
        </w:rPr>
        <w:lastRenderedPageBreak/>
        <w:t>Supplementary figures:</w:t>
      </w:r>
    </w:p>
    <w:p w14:paraId="66DA7AD1" w14:textId="1D44AD97" w:rsidR="00817825" w:rsidRPr="00DF26A5" w:rsidRDefault="00817825" w:rsidP="004D26A3">
      <w:pPr>
        <w:jc w:val="both"/>
        <w:rPr>
          <w:rFonts w:ascii="Times New Roman" w:eastAsia="SimSun" w:hAnsi="Times New Roman" w:cs="Times New Roman"/>
          <w:b/>
          <w:bCs/>
          <w:color w:val="000000"/>
          <w:rPrChange w:id="1716" w:author="Chen Liao" w:date="2021-03-09T15:09:00Z">
            <w:rPr>
              <w:rFonts w:ascii="Times New Roman" w:eastAsia="SimSun" w:hAnsi="Times New Roman" w:cs="Times New Roman"/>
              <w:b/>
              <w:bCs/>
              <w:color w:val="000000"/>
              <w:sz w:val="20"/>
              <w:szCs w:val="20"/>
            </w:rPr>
          </w:rPrChange>
        </w:rPr>
      </w:pPr>
    </w:p>
    <w:p w14:paraId="6EC44B60" w14:textId="7B8C93B0" w:rsidR="00817825" w:rsidRPr="00DF26A5" w:rsidRDefault="00817825" w:rsidP="00102F41">
      <w:pPr>
        <w:jc w:val="both"/>
        <w:rPr>
          <w:rFonts w:ascii="Times New Roman" w:eastAsia="SimSun" w:hAnsi="Times New Roman" w:cs="Times New Roman"/>
          <w:b/>
          <w:bCs/>
          <w:color w:val="000000"/>
          <w:rPrChange w:id="1717" w:author="Chen Liao" w:date="2021-03-09T15:09:00Z">
            <w:rPr>
              <w:rFonts w:ascii="Times New Roman" w:eastAsia="SimSun" w:hAnsi="Times New Roman" w:cs="Times New Roman"/>
              <w:b/>
              <w:bCs/>
              <w:color w:val="000000"/>
              <w:sz w:val="20"/>
              <w:szCs w:val="20"/>
            </w:rPr>
          </w:rPrChange>
        </w:rPr>
      </w:pPr>
    </w:p>
    <w:p w14:paraId="1518B8D4" w14:textId="3055C67D" w:rsidR="00724A33" w:rsidRPr="00DF26A5" w:rsidRDefault="00724A33" w:rsidP="00CA756F">
      <w:pPr>
        <w:jc w:val="both"/>
        <w:rPr>
          <w:rFonts w:ascii="Times New Roman" w:hAnsi="Times New Roman" w:cs="Times New Roman"/>
          <w:color w:val="2A2A2A"/>
          <w:shd w:val="clear" w:color="auto" w:fill="FFFFFF"/>
          <w:rPrChange w:id="1718" w:author="Chen Liao" w:date="2021-03-09T15:09:00Z">
            <w:rPr>
              <w:rFonts w:ascii="Times New Roman" w:hAnsi="Times New Roman" w:cs="Times New Roman"/>
              <w:color w:val="2A2A2A"/>
              <w:sz w:val="20"/>
              <w:szCs w:val="20"/>
              <w:shd w:val="clear" w:color="auto" w:fill="FFFFFF"/>
            </w:rPr>
          </w:rPrChange>
        </w:rPr>
      </w:pPr>
      <w:bookmarkStart w:id="1719" w:name="OLE_LINK36"/>
      <w:bookmarkStart w:id="1720" w:name="OLE_LINK37"/>
    </w:p>
    <w:p w14:paraId="6E0E0BEA" w14:textId="212DFFB7" w:rsidR="00667E07" w:rsidRPr="00DF26A5" w:rsidRDefault="009104F0" w:rsidP="006D1502">
      <w:pPr>
        <w:jc w:val="center"/>
        <w:rPr>
          <w:rFonts w:ascii="Times New Roman" w:hAnsi="Times New Roman" w:cs="Times New Roman"/>
          <w:rPrChange w:id="1721" w:author="Chen Liao" w:date="2021-03-09T15:09:00Z">
            <w:rPr>
              <w:rFonts w:ascii="Times New Roman" w:hAnsi="Times New Roman" w:cs="Times New Roman"/>
              <w:sz w:val="20"/>
              <w:szCs w:val="20"/>
            </w:rPr>
          </w:rPrChange>
        </w:rPr>
        <w:pPrChange w:id="1722" w:author="Chen Liao" w:date="2021-03-19T00:03:00Z">
          <w:pPr>
            <w:jc w:val="center"/>
          </w:pPr>
        </w:pPrChange>
      </w:pPr>
      <w:r w:rsidRPr="00DF26A5">
        <w:rPr>
          <w:rFonts w:ascii="Times New Roman" w:hAnsi="Times New Roman" w:cs="Times New Roman"/>
          <w:noProof/>
          <w:rPrChange w:id="1723" w:author="Chen Liao" w:date="2021-03-09T15:09:00Z">
            <w:rPr>
              <w:rFonts w:ascii="Times New Roman" w:hAnsi="Times New Roman" w:cs="Times New Roman"/>
              <w:noProof/>
              <w:sz w:val="20"/>
              <w:szCs w:val="20"/>
            </w:rPr>
          </w:rPrChange>
        </w:rPr>
        <w:drawing>
          <wp:inline distT="0" distB="0" distL="0" distR="0" wp14:anchorId="7CB7E139" wp14:editId="054BC094">
            <wp:extent cx="5054600" cy="3556000"/>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54600" cy="3556000"/>
                    </a:xfrm>
                    <a:prstGeom prst="rect">
                      <a:avLst/>
                    </a:prstGeom>
                  </pic:spPr>
                </pic:pic>
              </a:graphicData>
            </a:graphic>
          </wp:inline>
        </w:drawing>
      </w:r>
    </w:p>
    <w:p w14:paraId="14DB5C6C" w14:textId="77777777" w:rsidR="000613DF" w:rsidRPr="00DF26A5" w:rsidRDefault="000613DF" w:rsidP="00203483">
      <w:pPr>
        <w:jc w:val="both"/>
        <w:rPr>
          <w:rFonts w:ascii="Times New Roman" w:hAnsi="Times New Roman" w:cs="Times New Roman"/>
          <w:b/>
          <w:bCs/>
          <w:rPrChange w:id="1724" w:author="Chen Liao" w:date="2021-03-09T15:09:00Z">
            <w:rPr>
              <w:rFonts w:ascii="Times New Roman" w:hAnsi="Times New Roman" w:cs="Times New Roman"/>
              <w:b/>
              <w:bCs/>
              <w:sz w:val="20"/>
              <w:szCs w:val="20"/>
            </w:rPr>
          </w:rPrChange>
        </w:rPr>
      </w:pPr>
    </w:p>
    <w:p w14:paraId="14E0B2FF" w14:textId="5D4BC55C" w:rsidR="000613DF" w:rsidRPr="00DF26A5" w:rsidRDefault="000613DF" w:rsidP="004D26A3">
      <w:pPr>
        <w:jc w:val="both"/>
        <w:rPr>
          <w:rFonts w:ascii="Times New Roman" w:hAnsi="Times New Roman" w:cs="Times New Roman"/>
          <w:b/>
          <w:bCs/>
          <w:rPrChange w:id="1725" w:author="Chen Liao" w:date="2021-03-09T15:09:00Z">
            <w:rPr>
              <w:rFonts w:ascii="Times New Roman" w:hAnsi="Times New Roman" w:cs="Times New Roman"/>
              <w:b/>
              <w:bCs/>
              <w:sz w:val="20"/>
              <w:szCs w:val="20"/>
            </w:rPr>
          </w:rPrChange>
        </w:rPr>
      </w:pPr>
      <w:r w:rsidRPr="00DF26A5">
        <w:rPr>
          <w:rFonts w:ascii="Times New Roman" w:hAnsi="Times New Roman" w:cs="Times New Roman"/>
          <w:b/>
          <w:bCs/>
          <w:rPrChange w:id="1726" w:author="Chen Liao" w:date="2021-03-09T15:09:00Z">
            <w:rPr>
              <w:rFonts w:ascii="Times New Roman" w:hAnsi="Times New Roman" w:cs="Times New Roman"/>
              <w:b/>
              <w:bCs/>
              <w:sz w:val="20"/>
              <w:szCs w:val="20"/>
            </w:rPr>
          </w:rPrChange>
        </w:rPr>
        <w:t>Figure S</w:t>
      </w:r>
      <w:r w:rsidR="00FF476D" w:rsidRPr="00DF26A5">
        <w:rPr>
          <w:rFonts w:ascii="Times New Roman" w:hAnsi="Times New Roman" w:cs="Times New Roman"/>
          <w:b/>
          <w:bCs/>
          <w:rPrChange w:id="1727" w:author="Chen Liao" w:date="2021-03-09T15:09:00Z">
            <w:rPr>
              <w:rFonts w:ascii="Times New Roman" w:hAnsi="Times New Roman" w:cs="Times New Roman"/>
              <w:b/>
              <w:bCs/>
              <w:sz w:val="20"/>
              <w:szCs w:val="20"/>
            </w:rPr>
          </w:rPrChange>
        </w:rPr>
        <w:t>1</w:t>
      </w:r>
      <w:r w:rsidRPr="00DF26A5">
        <w:rPr>
          <w:rFonts w:ascii="Times New Roman" w:hAnsi="Times New Roman" w:cs="Times New Roman"/>
          <w:b/>
          <w:bCs/>
          <w:rPrChange w:id="1728" w:author="Chen Liao" w:date="2021-03-09T15:09:00Z">
            <w:rPr>
              <w:rFonts w:ascii="Times New Roman" w:hAnsi="Times New Roman" w:cs="Times New Roman"/>
              <w:b/>
              <w:bCs/>
              <w:sz w:val="20"/>
              <w:szCs w:val="20"/>
            </w:rPr>
          </w:rPrChange>
        </w:rPr>
        <w:t xml:space="preserve">. </w:t>
      </w:r>
      <w:r w:rsidR="00FF476D" w:rsidRPr="00DF26A5">
        <w:rPr>
          <w:rFonts w:ascii="Times New Roman" w:hAnsi="Times New Roman" w:cs="Times New Roman"/>
          <w:b/>
          <w:bCs/>
          <w:rPrChange w:id="1729" w:author="Chen Liao" w:date="2021-03-09T15:09:00Z">
            <w:rPr>
              <w:rFonts w:ascii="Times New Roman" w:hAnsi="Times New Roman" w:cs="Times New Roman"/>
              <w:b/>
              <w:bCs/>
              <w:sz w:val="20"/>
              <w:szCs w:val="20"/>
            </w:rPr>
          </w:rPrChange>
        </w:rPr>
        <w:t xml:space="preserve">(Related to Fig. 2) </w:t>
      </w:r>
      <w:r w:rsidRPr="00DF26A5">
        <w:rPr>
          <w:rFonts w:ascii="Times New Roman" w:hAnsi="Times New Roman" w:cs="Times New Roman"/>
          <w:b/>
          <w:bCs/>
          <w:rPrChange w:id="1730" w:author="Chen Liao" w:date="2021-03-09T15:09:00Z">
            <w:rPr>
              <w:rFonts w:ascii="Times New Roman" w:hAnsi="Times New Roman" w:cs="Times New Roman"/>
              <w:b/>
              <w:bCs/>
              <w:sz w:val="20"/>
              <w:szCs w:val="20"/>
            </w:rPr>
          </w:rPrChange>
        </w:rPr>
        <w:t xml:space="preserve">Effects of inulin or resistant starch on (A) body weight, (B) daily food intake, (C) daily energy intake, and (D) 48-hr fecal sample weight of mice </w:t>
      </w:r>
      <w:r w:rsidR="006A2B02" w:rsidRPr="00DF26A5">
        <w:rPr>
          <w:rFonts w:ascii="Times New Roman" w:hAnsi="Times New Roman" w:cs="Times New Roman"/>
          <w:b/>
          <w:bCs/>
          <w:rPrChange w:id="1731" w:author="Chen Liao" w:date="2021-03-09T15:09:00Z">
            <w:rPr>
              <w:rFonts w:ascii="Times New Roman" w:hAnsi="Times New Roman" w:cs="Times New Roman"/>
              <w:b/>
              <w:bCs/>
              <w:sz w:val="20"/>
              <w:szCs w:val="20"/>
            </w:rPr>
          </w:rPrChange>
        </w:rPr>
        <w:t xml:space="preserve">receiving diet supplementation </w:t>
      </w:r>
      <w:r w:rsidRPr="00DF26A5">
        <w:rPr>
          <w:rFonts w:ascii="Times New Roman" w:hAnsi="Times New Roman" w:cs="Times New Roman"/>
          <w:b/>
          <w:bCs/>
          <w:rPrChange w:id="1732" w:author="Chen Liao" w:date="2021-03-09T15:09:00Z">
            <w:rPr>
              <w:rFonts w:ascii="Times New Roman" w:hAnsi="Times New Roman" w:cs="Times New Roman"/>
              <w:b/>
              <w:bCs/>
              <w:sz w:val="20"/>
              <w:szCs w:val="20"/>
            </w:rPr>
          </w:rPrChange>
        </w:rPr>
        <w:t>used in this study.</w:t>
      </w:r>
      <w:r w:rsidR="00FE5040" w:rsidRPr="00DF26A5">
        <w:rPr>
          <w:rFonts w:ascii="Times New Roman" w:hAnsi="Times New Roman" w:cs="Times New Roman"/>
          <w:b/>
          <w:bCs/>
          <w:rPrChange w:id="1733" w:author="Chen Liao" w:date="2021-03-09T15:09:00Z">
            <w:rPr>
              <w:rFonts w:ascii="Times New Roman" w:hAnsi="Times New Roman" w:cs="Times New Roman"/>
              <w:b/>
              <w:bCs/>
              <w:sz w:val="20"/>
              <w:szCs w:val="20"/>
            </w:rPr>
          </w:rPrChange>
        </w:rPr>
        <w:t xml:space="preserve"> </w:t>
      </w:r>
      <w:r w:rsidR="00FE5040" w:rsidRPr="00DF26A5">
        <w:rPr>
          <w:rFonts w:ascii="Times New Roman" w:hAnsi="Times New Roman" w:cs="Times New Roman"/>
          <w:rPrChange w:id="1734" w:author="Chen Liao" w:date="2021-03-09T15:09:00Z">
            <w:rPr>
              <w:rFonts w:ascii="Times New Roman" w:hAnsi="Times New Roman" w:cs="Times New Roman"/>
              <w:sz w:val="20"/>
              <w:szCs w:val="20"/>
            </w:rPr>
          </w:rPrChange>
        </w:rPr>
        <w:t xml:space="preserve">Each symbol represents the mean body weight in </w:t>
      </w:r>
      <w:r w:rsidR="00732110" w:rsidRPr="00DF26A5">
        <w:rPr>
          <w:rFonts w:ascii="Times New Roman" w:hAnsi="Times New Roman" w:cs="Times New Roman"/>
          <w:rPrChange w:id="1735" w:author="Chen Liao" w:date="2021-03-09T15:09:00Z">
            <w:rPr>
              <w:rFonts w:ascii="Times New Roman" w:hAnsi="Times New Roman" w:cs="Times New Roman"/>
              <w:sz w:val="20"/>
              <w:szCs w:val="20"/>
            </w:rPr>
          </w:rPrChange>
        </w:rPr>
        <w:t xml:space="preserve">panel </w:t>
      </w:r>
      <w:r w:rsidR="00FE5040" w:rsidRPr="00DF26A5">
        <w:rPr>
          <w:rFonts w:ascii="Times New Roman" w:hAnsi="Times New Roman" w:cs="Times New Roman"/>
          <w:rPrChange w:id="1736" w:author="Chen Liao" w:date="2021-03-09T15:09:00Z">
            <w:rPr>
              <w:rFonts w:ascii="Times New Roman" w:hAnsi="Times New Roman" w:cs="Times New Roman"/>
              <w:sz w:val="20"/>
              <w:szCs w:val="20"/>
            </w:rPr>
          </w:rPrChange>
        </w:rPr>
        <w:t>A</w:t>
      </w:r>
      <w:r w:rsidR="00732110" w:rsidRPr="00DF26A5">
        <w:rPr>
          <w:rFonts w:ascii="Times New Roman" w:hAnsi="Times New Roman" w:cs="Times New Roman"/>
          <w:rPrChange w:id="1737" w:author="Chen Liao" w:date="2021-03-09T15:09:00Z">
            <w:rPr>
              <w:rFonts w:ascii="Times New Roman" w:hAnsi="Times New Roman" w:cs="Times New Roman"/>
              <w:sz w:val="20"/>
              <w:szCs w:val="20"/>
            </w:rPr>
          </w:rPrChange>
        </w:rPr>
        <w:t xml:space="preserve"> </w:t>
      </w:r>
      <w:r w:rsidR="00FE5040" w:rsidRPr="00DF26A5">
        <w:rPr>
          <w:rFonts w:ascii="Times New Roman" w:hAnsi="Times New Roman" w:cs="Times New Roman"/>
          <w:rPrChange w:id="1738" w:author="Chen Liao" w:date="2021-03-09T15:09:00Z">
            <w:rPr>
              <w:rFonts w:ascii="Times New Roman" w:hAnsi="Times New Roman" w:cs="Times New Roman"/>
              <w:sz w:val="20"/>
              <w:szCs w:val="20"/>
            </w:rPr>
          </w:rPrChange>
        </w:rPr>
        <w:t xml:space="preserve">or a single data point in </w:t>
      </w:r>
      <w:r w:rsidR="00732110" w:rsidRPr="00DF26A5">
        <w:rPr>
          <w:rFonts w:ascii="Times New Roman" w:hAnsi="Times New Roman" w:cs="Times New Roman"/>
          <w:rPrChange w:id="1739" w:author="Chen Liao" w:date="2021-03-09T15:09:00Z">
            <w:rPr>
              <w:rFonts w:ascii="Times New Roman" w:hAnsi="Times New Roman" w:cs="Times New Roman"/>
              <w:sz w:val="20"/>
              <w:szCs w:val="20"/>
            </w:rPr>
          </w:rPrChange>
        </w:rPr>
        <w:t xml:space="preserve">panels </w:t>
      </w:r>
      <w:r w:rsidR="00FE5040" w:rsidRPr="00DF26A5">
        <w:rPr>
          <w:rFonts w:ascii="Times New Roman" w:hAnsi="Times New Roman" w:cs="Times New Roman"/>
          <w:rPrChange w:id="1740" w:author="Chen Liao" w:date="2021-03-09T15:09:00Z">
            <w:rPr>
              <w:rFonts w:ascii="Times New Roman" w:hAnsi="Times New Roman" w:cs="Times New Roman"/>
              <w:sz w:val="20"/>
              <w:szCs w:val="20"/>
            </w:rPr>
          </w:rPrChange>
        </w:rPr>
        <w:t xml:space="preserve">B-D. The body weight data </w:t>
      </w:r>
      <w:r w:rsidRPr="00DF26A5">
        <w:rPr>
          <w:rFonts w:ascii="Times New Roman" w:hAnsi="Times New Roman" w:cs="Times New Roman"/>
          <w:rPrChange w:id="1741" w:author="Chen Liao" w:date="2021-03-09T15:09:00Z">
            <w:rPr>
              <w:rFonts w:ascii="Times New Roman" w:hAnsi="Times New Roman" w:cs="Times New Roman"/>
              <w:sz w:val="20"/>
              <w:szCs w:val="20"/>
            </w:rPr>
          </w:rPrChange>
        </w:rPr>
        <w:t xml:space="preserve">were analyzed </w:t>
      </w:r>
      <w:r w:rsidR="00877EF1" w:rsidRPr="00DF26A5">
        <w:rPr>
          <w:rFonts w:ascii="Times New Roman" w:hAnsi="Times New Roman" w:cs="Times New Roman"/>
          <w:rPrChange w:id="1742" w:author="Chen Liao" w:date="2021-03-09T15:09:00Z">
            <w:rPr>
              <w:rFonts w:ascii="Times New Roman" w:hAnsi="Times New Roman" w:cs="Times New Roman"/>
              <w:sz w:val="20"/>
              <w:szCs w:val="20"/>
            </w:rPr>
          </w:rPrChange>
        </w:rPr>
        <w:t xml:space="preserve">by </w:t>
      </w:r>
      <w:r w:rsidRPr="00DF26A5">
        <w:rPr>
          <w:rFonts w:ascii="Times New Roman" w:hAnsi="Times New Roman" w:cs="Times New Roman"/>
          <w:rPrChange w:id="1743" w:author="Chen Liao" w:date="2021-03-09T15:09:00Z">
            <w:rPr>
              <w:rFonts w:ascii="Times New Roman" w:hAnsi="Times New Roman" w:cs="Times New Roman"/>
              <w:sz w:val="20"/>
              <w:szCs w:val="20"/>
            </w:rPr>
          </w:rPrChange>
        </w:rPr>
        <w:t>ordinary one-way ANOVA with Turkey post hoc test</w:t>
      </w:r>
      <w:r w:rsidR="00FE5040" w:rsidRPr="00DF26A5">
        <w:rPr>
          <w:rFonts w:ascii="Times New Roman" w:hAnsi="Times New Roman" w:cs="Times New Roman"/>
          <w:rPrChange w:id="1744" w:author="Chen Liao" w:date="2021-03-09T15:09:00Z">
            <w:rPr>
              <w:rFonts w:ascii="Times New Roman" w:hAnsi="Times New Roman" w:cs="Times New Roman"/>
              <w:sz w:val="20"/>
              <w:szCs w:val="20"/>
            </w:rPr>
          </w:rPrChange>
        </w:rPr>
        <w:t xml:space="preserve"> between inulin or resistant starch and cellulose group. </w:t>
      </w:r>
      <w:r w:rsidRPr="00DF26A5">
        <w:rPr>
          <w:rFonts w:ascii="Times New Roman" w:hAnsi="Times New Roman" w:cs="Times New Roman"/>
          <w:rPrChange w:id="1745" w:author="Chen Liao" w:date="2021-03-09T15:09:00Z">
            <w:rPr>
              <w:rFonts w:ascii="Times New Roman" w:hAnsi="Times New Roman" w:cs="Times New Roman"/>
              <w:sz w:val="20"/>
              <w:szCs w:val="20"/>
            </w:rPr>
          </w:rPrChange>
        </w:rPr>
        <w:t>*</w:t>
      </w:r>
      <w:r w:rsidR="00FE5040" w:rsidRPr="00DF26A5">
        <w:rPr>
          <w:rFonts w:ascii="Times New Roman" w:hAnsi="Times New Roman" w:cs="Times New Roman"/>
          <w:rPrChange w:id="1746" w:author="Chen Liao" w:date="2021-03-09T15:09:00Z">
            <w:rPr>
              <w:rFonts w:ascii="Times New Roman" w:hAnsi="Times New Roman" w:cs="Times New Roman"/>
              <w:sz w:val="20"/>
              <w:szCs w:val="20"/>
            </w:rPr>
          </w:rPrChange>
        </w:rPr>
        <w:t>,</w:t>
      </w:r>
      <w:r w:rsidRPr="00DF26A5">
        <w:rPr>
          <w:rFonts w:ascii="Times New Roman" w:hAnsi="Times New Roman" w:cs="Times New Roman"/>
          <w:rPrChange w:id="1747" w:author="Chen Liao" w:date="2021-03-09T15:09:00Z">
            <w:rPr>
              <w:rFonts w:ascii="Times New Roman" w:hAnsi="Times New Roman" w:cs="Times New Roman"/>
              <w:sz w:val="20"/>
              <w:szCs w:val="20"/>
            </w:rPr>
          </w:rPrChange>
        </w:rPr>
        <w:t xml:space="preserve"> P &lt; 0.05</w:t>
      </w:r>
      <w:r w:rsidR="00FE5040" w:rsidRPr="00DF26A5">
        <w:rPr>
          <w:rFonts w:ascii="Times New Roman" w:hAnsi="Times New Roman" w:cs="Times New Roman"/>
          <w:rPrChange w:id="1748" w:author="Chen Liao" w:date="2021-03-09T15:09:00Z">
            <w:rPr>
              <w:rFonts w:ascii="Times New Roman" w:hAnsi="Times New Roman" w:cs="Times New Roman"/>
              <w:sz w:val="20"/>
              <w:szCs w:val="20"/>
            </w:rPr>
          </w:rPrChange>
        </w:rPr>
        <w:t>.</w:t>
      </w:r>
      <w:r w:rsidR="00220051" w:rsidRPr="00DF26A5">
        <w:rPr>
          <w:rFonts w:ascii="Times New Roman" w:hAnsi="Times New Roman" w:cs="Times New Roman"/>
          <w:b/>
          <w:bCs/>
          <w:rPrChange w:id="1749" w:author="Chen Liao" w:date="2021-03-09T15:09:00Z">
            <w:rPr>
              <w:rFonts w:ascii="Times New Roman" w:hAnsi="Times New Roman" w:cs="Times New Roman"/>
              <w:b/>
              <w:bCs/>
              <w:sz w:val="20"/>
              <w:szCs w:val="20"/>
            </w:rPr>
          </w:rPrChange>
        </w:rPr>
        <w:br w:type="page"/>
      </w:r>
    </w:p>
    <w:p w14:paraId="1E7E3FE1" w14:textId="6C654C0A" w:rsidR="00877EF1" w:rsidRPr="00DF26A5" w:rsidRDefault="00877EF1" w:rsidP="004D26A3">
      <w:pPr>
        <w:jc w:val="both"/>
        <w:rPr>
          <w:rFonts w:ascii="Times New Roman" w:hAnsi="Times New Roman" w:cs="Times New Roman"/>
          <w:rPrChange w:id="1750" w:author="Chen Liao" w:date="2021-03-09T15:09:00Z">
            <w:rPr>
              <w:rFonts w:ascii="Times New Roman" w:hAnsi="Times New Roman" w:cs="Times New Roman"/>
              <w:sz w:val="20"/>
              <w:szCs w:val="20"/>
            </w:rPr>
          </w:rPrChange>
        </w:rPr>
      </w:pPr>
    </w:p>
    <w:p w14:paraId="564E2A49" w14:textId="76BDD717" w:rsidR="00877EF1" w:rsidRPr="00DF26A5" w:rsidRDefault="00EA3A7C" w:rsidP="006D1502">
      <w:pPr>
        <w:jc w:val="center"/>
        <w:rPr>
          <w:rFonts w:ascii="Times New Roman" w:hAnsi="Times New Roman" w:cs="Times New Roman"/>
          <w:rPrChange w:id="1751" w:author="Chen Liao" w:date="2021-03-09T15:09:00Z">
            <w:rPr>
              <w:rFonts w:ascii="Times New Roman" w:hAnsi="Times New Roman" w:cs="Times New Roman"/>
              <w:sz w:val="20"/>
              <w:szCs w:val="20"/>
            </w:rPr>
          </w:rPrChange>
        </w:rPr>
        <w:pPrChange w:id="1752" w:author="Chen Liao" w:date="2021-03-19T00:03:00Z">
          <w:pPr>
            <w:jc w:val="center"/>
          </w:pPr>
        </w:pPrChange>
      </w:pPr>
      <w:del w:id="1753" w:author="Chen Liao" w:date="2021-03-19T00:02:00Z">
        <w:r w:rsidRPr="00DF26A5" w:rsidDel="00924C35">
          <w:rPr>
            <w:rFonts w:ascii="Times New Roman" w:hAnsi="Times New Roman" w:cs="Times New Roman"/>
            <w:noProof/>
            <w:rPrChange w:id="1754" w:author="Chen Liao" w:date="2021-03-09T15:09:00Z">
              <w:rPr>
                <w:rFonts w:ascii="Times New Roman" w:hAnsi="Times New Roman" w:cs="Times New Roman"/>
                <w:noProof/>
                <w:sz w:val="20"/>
                <w:szCs w:val="20"/>
              </w:rPr>
            </w:rPrChange>
          </w:rPr>
          <w:drawing>
            <wp:inline distT="0" distB="0" distL="0" distR="0" wp14:anchorId="4EB5F13F" wp14:editId="1E8A33CC">
              <wp:extent cx="5909733" cy="2765971"/>
              <wp:effectExtent l="0" t="0" r="0" b="3175"/>
              <wp:docPr id="15" name="Picture 1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0466" cy="2775675"/>
                      </a:xfrm>
                      <a:prstGeom prst="rect">
                        <a:avLst/>
                      </a:prstGeom>
                    </pic:spPr>
                  </pic:pic>
                </a:graphicData>
              </a:graphic>
            </wp:inline>
          </w:drawing>
        </w:r>
      </w:del>
      <w:ins w:id="1755" w:author="Chen Liao" w:date="2021-03-19T00:03:00Z">
        <w:r w:rsidR="00924C35">
          <w:rPr>
            <w:rFonts w:ascii="Times New Roman" w:hAnsi="Times New Roman" w:cs="Times New Roman"/>
            <w:noProof/>
          </w:rPr>
          <w:drawing>
            <wp:inline distT="0" distB="0" distL="0" distR="0" wp14:anchorId="6BF18636" wp14:editId="1DBE9BD0">
              <wp:extent cx="5562600" cy="5676900"/>
              <wp:effectExtent l="0" t="0" r="0" b="0"/>
              <wp:docPr id="6" name="Picture 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2600" cy="5676900"/>
                      </a:xfrm>
                      <a:prstGeom prst="rect">
                        <a:avLst/>
                      </a:prstGeom>
                    </pic:spPr>
                  </pic:pic>
                </a:graphicData>
              </a:graphic>
            </wp:inline>
          </w:drawing>
        </w:r>
      </w:ins>
    </w:p>
    <w:p w14:paraId="444834E5" w14:textId="77777777" w:rsidR="00611B4F" w:rsidRPr="00DF26A5" w:rsidRDefault="00611B4F" w:rsidP="00203483">
      <w:pPr>
        <w:jc w:val="both"/>
        <w:rPr>
          <w:rFonts w:ascii="Times New Roman" w:hAnsi="Times New Roman" w:cs="Times New Roman"/>
          <w:b/>
          <w:bCs/>
          <w:rPrChange w:id="1756" w:author="Chen Liao" w:date="2021-03-09T15:09:00Z">
            <w:rPr>
              <w:rFonts w:ascii="Times New Roman" w:hAnsi="Times New Roman" w:cs="Times New Roman"/>
              <w:b/>
              <w:bCs/>
              <w:sz w:val="20"/>
              <w:szCs w:val="20"/>
            </w:rPr>
          </w:rPrChange>
        </w:rPr>
      </w:pPr>
    </w:p>
    <w:p w14:paraId="6C0B3F54" w14:textId="3E2A3022" w:rsidR="005A645A" w:rsidRPr="00DF26A5" w:rsidRDefault="00611B4F" w:rsidP="004D26A3">
      <w:pPr>
        <w:jc w:val="both"/>
        <w:rPr>
          <w:rFonts w:ascii="Times New Roman" w:hAnsi="Times New Roman" w:cs="Times New Roman"/>
          <w:color w:val="000000"/>
          <w:rPrChange w:id="1757" w:author="Chen Liao" w:date="2021-03-09T15:09:00Z">
            <w:rPr>
              <w:rFonts w:ascii="Times New Roman" w:hAnsi="Times New Roman" w:cs="Times New Roman"/>
              <w:color w:val="000000"/>
              <w:sz w:val="20"/>
              <w:szCs w:val="20"/>
            </w:rPr>
          </w:rPrChange>
        </w:rPr>
      </w:pPr>
      <w:r w:rsidRPr="00DF26A5">
        <w:rPr>
          <w:rFonts w:ascii="Times New Roman" w:hAnsi="Times New Roman" w:cs="Times New Roman"/>
          <w:b/>
          <w:bCs/>
          <w:rPrChange w:id="1758" w:author="Chen Liao" w:date="2021-03-09T15:09:00Z">
            <w:rPr>
              <w:rFonts w:ascii="Times New Roman" w:hAnsi="Times New Roman" w:cs="Times New Roman"/>
              <w:b/>
              <w:bCs/>
              <w:sz w:val="20"/>
              <w:szCs w:val="20"/>
            </w:rPr>
          </w:rPrChange>
        </w:rPr>
        <w:t>Figure S</w:t>
      </w:r>
      <w:r w:rsidR="000A4BE5" w:rsidRPr="00DF26A5">
        <w:rPr>
          <w:rFonts w:ascii="Times New Roman" w:hAnsi="Times New Roman" w:cs="Times New Roman"/>
          <w:b/>
          <w:bCs/>
          <w:rPrChange w:id="1759" w:author="Chen Liao" w:date="2021-03-09T15:09:00Z">
            <w:rPr>
              <w:rFonts w:ascii="Times New Roman" w:hAnsi="Times New Roman" w:cs="Times New Roman"/>
              <w:b/>
              <w:bCs/>
              <w:sz w:val="20"/>
              <w:szCs w:val="20"/>
            </w:rPr>
          </w:rPrChange>
        </w:rPr>
        <w:t>2</w:t>
      </w:r>
      <w:r w:rsidRPr="00DF26A5">
        <w:rPr>
          <w:rFonts w:ascii="Times New Roman" w:hAnsi="Times New Roman" w:cs="Times New Roman"/>
          <w:b/>
          <w:bCs/>
          <w:rPrChange w:id="1760" w:author="Chen Liao" w:date="2021-03-09T15:09:00Z">
            <w:rPr>
              <w:rFonts w:ascii="Times New Roman" w:hAnsi="Times New Roman" w:cs="Times New Roman"/>
              <w:b/>
              <w:bCs/>
              <w:sz w:val="20"/>
              <w:szCs w:val="20"/>
            </w:rPr>
          </w:rPrChange>
        </w:rPr>
        <w:t xml:space="preserve">. </w:t>
      </w:r>
      <w:r w:rsidR="000A4BE5" w:rsidRPr="00DF26A5">
        <w:rPr>
          <w:rFonts w:ascii="Times New Roman" w:hAnsi="Times New Roman" w:cs="Times New Roman"/>
          <w:b/>
          <w:bCs/>
          <w:rPrChange w:id="1761" w:author="Chen Liao" w:date="2021-03-09T15:09:00Z">
            <w:rPr>
              <w:rFonts w:ascii="Times New Roman" w:hAnsi="Times New Roman" w:cs="Times New Roman"/>
              <w:b/>
              <w:bCs/>
              <w:sz w:val="20"/>
              <w:szCs w:val="20"/>
            </w:rPr>
          </w:rPrChange>
        </w:rPr>
        <w:t xml:space="preserve">(Related to Fig. 2) </w:t>
      </w:r>
      <w:r w:rsidR="00B158E2" w:rsidRPr="00DF26A5">
        <w:rPr>
          <w:rFonts w:ascii="Times New Roman" w:hAnsi="Times New Roman" w:cs="Times New Roman"/>
          <w:b/>
          <w:bCs/>
          <w:rPrChange w:id="1762" w:author="Chen Liao" w:date="2021-03-09T15:09:00Z">
            <w:rPr>
              <w:rFonts w:ascii="Times New Roman" w:hAnsi="Times New Roman" w:cs="Times New Roman"/>
              <w:b/>
              <w:bCs/>
              <w:sz w:val="20"/>
              <w:szCs w:val="20"/>
            </w:rPr>
          </w:rPrChange>
        </w:rPr>
        <w:t>Dynamics</w:t>
      </w:r>
      <w:ins w:id="1763" w:author="Chen Liao" w:date="2021-03-19T00:04:00Z">
        <w:r w:rsidR="00736031">
          <w:rPr>
            <w:rFonts w:ascii="Times New Roman" w:hAnsi="Times New Roman" w:cs="Times New Roman"/>
            <w:b/>
            <w:bCs/>
          </w:rPr>
          <w:t xml:space="preserve"> (A</w:t>
        </w:r>
      </w:ins>
      <w:ins w:id="1764" w:author="Chen Liao" w:date="2021-03-19T00:05:00Z">
        <w:r w:rsidR="00736031">
          <w:rPr>
            <w:rFonts w:ascii="Times New Roman" w:hAnsi="Times New Roman" w:cs="Times New Roman"/>
            <w:b/>
            <w:bCs/>
          </w:rPr>
          <w:t>)</w:t>
        </w:r>
      </w:ins>
      <w:r w:rsidRPr="00DF26A5">
        <w:rPr>
          <w:rFonts w:ascii="Times New Roman" w:hAnsi="Times New Roman" w:cs="Times New Roman"/>
          <w:b/>
          <w:bCs/>
          <w:rPrChange w:id="1765" w:author="Chen Liao" w:date="2021-03-09T15:09:00Z">
            <w:rPr>
              <w:rFonts w:ascii="Times New Roman" w:hAnsi="Times New Roman" w:cs="Times New Roman"/>
              <w:b/>
              <w:bCs/>
              <w:sz w:val="20"/>
              <w:szCs w:val="20"/>
            </w:rPr>
          </w:rPrChange>
        </w:rPr>
        <w:t xml:space="preserve"> </w:t>
      </w:r>
      <w:ins w:id="1766" w:author="Chen Liao" w:date="2021-03-19T00:05:00Z">
        <w:r w:rsidR="00736031">
          <w:rPr>
            <w:rFonts w:ascii="Times New Roman" w:hAnsi="Times New Roman" w:cs="Times New Roman"/>
            <w:b/>
            <w:bCs/>
          </w:rPr>
          <w:t>and time</w:t>
        </w:r>
      </w:ins>
      <w:ins w:id="1767" w:author="Chen Liao" w:date="2021-03-19T00:06:00Z">
        <w:r w:rsidR="00736031">
          <w:rPr>
            <w:rFonts w:ascii="Times New Roman" w:hAnsi="Times New Roman" w:cs="Times New Roman"/>
            <w:b/>
            <w:bCs/>
          </w:rPr>
          <w:t xml:space="preserve"> averages (B) </w:t>
        </w:r>
      </w:ins>
      <w:r w:rsidRPr="00DF26A5">
        <w:rPr>
          <w:rFonts w:ascii="Times New Roman" w:hAnsi="Times New Roman" w:cs="Times New Roman"/>
          <w:b/>
          <w:bCs/>
          <w:rPrChange w:id="1768" w:author="Chen Liao" w:date="2021-03-09T15:09:00Z">
            <w:rPr>
              <w:rFonts w:ascii="Times New Roman" w:hAnsi="Times New Roman" w:cs="Times New Roman"/>
              <w:b/>
              <w:bCs/>
              <w:sz w:val="20"/>
              <w:szCs w:val="20"/>
            </w:rPr>
          </w:rPrChange>
        </w:rPr>
        <w:t xml:space="preserve">of </w:t>
      </w:r>
      <w:r w:rsidR="005A645A" w:rsidRPr="00DF26A5">
        <w:rPr>
          <w:rFonts w:ascii="Times New Roman" w:hAnsi="Times New Roman" w:cs="Times New Roman"/>
          <w:b/>
          <w:bCs/>
          <w:rPrChange w:id="1769" w:author="Chen Liao" w:date="2021-03-09T15:09:00Z">
            <w:rPr>
              <w:rFonts w:ascii="Times New Roman" w:hAnsi="Times New Roman" w:cs="Times New Roman"/>
              <w:b/>
              <w:bCs/>
              <w:sz w:val="20"/>
              <w:szCs w:val="20"/>
            </w:rPr>
          </w:rPrChange>
        </w:rPr>
        <w:t xml:space="preserve">fecal </w:t>
      </w:r>
      <w:r w:rsidRPr="00DF26A5">
        <w:rPr>
          <w:rFonts w:ascii="Times New Roman" w:hAnsi="Times New Roman" w:cs="Times New Roman"/>
          <w:b/>
          <w:bCs/>
          <w:rPrChange w:id="1770" w:author="Chen Liao" w:date="2021-03-09T15:09:00Z">
            <w:rPr>
              <w:rFonts w:ascii="Times New Roman" w:hAnsi="Times New Roman" w:cs="Times New Roman"/>
              <w:b/>
              <w:bCs/>
              <w:sz w:val="20"/>
              <w:szCs w:val="20"/>
            </w:rPr>
          </w:rPrChange>
        </w:rPr>
        <w:t xml:space="preserve">short-chain fatty acid (SCFA) </w:t>
      </w:r>
      <w:r w:rsidR="005A645A" w:rsidRPr="00DF26A5">
        <w:rPr>
          <w:rFonts w:ascii="Times New Roman" w:hAnsi="Times New Roman" w:cs="Times New Roman"/>
          <w:b/>
          <w:bCs/>
          <w:rPrChange w:id="1771" w:author="Chen Liao" w:date="2021-03-09T15:09:00Z">
            <w:rPr>
              <w:rFonts w:ascii="Times New Roman" w:hAnsi="Times New Roman" w:cs="Times New Roman"/>
              <w:b/>
              <w:bCs/>
              <w:sz w:val="20"/>
              <w:szCs w:val="20"/>
            </w:rPr>
          </w:rPrChange>
        </w:rPr>
        <w:t>concentration following</w:t>
      </w:r>
      <w:r w:rsidRPr="00DF26A5">
        <w:rPr>
          <w:rFonts w:ascii="Times New Roman" w:hAnsi="Times New Roman" w:cs="Times New Roman"/>
          <w:b/>
          <w:bCs/>
          <w:rPrChange w:id="1772" w:author="Chen Liao" w:date="2021-03-09T15:09:00Z">
            <w:rPr>
              <w:rFonts w:ascii="Times New Roman" w:hAnsi="Times New Roman" w:cs="Times New Roman"/>
              <w:b/>
              <w:bCs/>
              <w:sz w:val="20"/>
              <w:szCs w:val="20"/>
            </w:rPr>
          </w:rPrChange>
        </w:rPr>
        <w:t xml:space="preserve"> dietary fiber intervention.</w:t>
      </w:r>
      <w:r w:rsidRPr="00DF26A5">
        <w:rPr>
          <w:rFonts w:ascii="Times New Roman" w:hAnsi="Times New Roman" w:cs="Times New Roman"/>
          <w:rPrChange w:id="1773" w:author="Chen Liao" w:date="2021-03-09T15:09:00Z">
            <w:rPr>
              <w:rFonts w:ascii="Times New Roman" w:hAnsi="Times New Roman" w:cs="Times New Roman"/>
              <w:sz w:val="20"/>
              <w:szCs w:val="20"/>
            </w:rPr>
          </w:rPrChange>
        </w:rPr>
        <w:t xml:space="preserve"> </w:t>
      </w:r>
      <w:r w:rsidR="005A645A" w:rsidRPr="00DF26A5">
        <w:rPr>
          <w:rFonts w:ascii="Times New Roman" w:hAnsi="Times New Roman" w:cs="Times New Roman"/>
          <w:color w:val="000000"/>
          <w:rPrChange w:id="1774" w:author="Chen Liao" w:date="2021-03-09T15:09:00Z">
            <w:rPr>
              <w:rFonts w:ascii="Times New Roman" w:hAnsi="Times New Roman" w:cs="Times New Roman"/>
              <w:color w:val="000000"/>
              <w:sz w:val="20"/>
              <w:szCs w:val="20"/>
            </w:rPr>
          </w:rPrChange>
        </w:rPr>
        <w:t xml:space="preserve">Lines represent mean </w:t>
      </w:r>
      <w:r w:rsidR="00B6667D" w:rsidRPr="00DF26A5">
        <w:rPr>
          <w:rFonts w:ascii="Times New Roman" w:hAnsi="Times New Roman" w:cs="Times New Roman"/>
          <w:color w:val="000000"/>
          <w:rPrChange w:id="1775" w:author="Chen Liao" w:date="2021-03-09T15:09:00Z">
            <w:rPr>
              <w:rFonts w:ascii="Times New Roman" w:hAnsi="Times New Roman" w:cs="Times New Roman"/>
              <w:color w:val="000000"/>
              <w:sz w:val="20"/>
              <w:szCs w:val="20"/>
            </w:rPr>
          </w:rPrChange>
        </w:rPr>
        <w:t xml:space="preserve">concentrations </w:t>
      </w:r>
      <w:ins w:id="1776" w:author="Chen Liao" w:date="2021-03-19T00:06:00Z">
        <w:r w:rsidR="00736031">
          <w:rPr>
            <w:rFonts w:ascii="Times New Roman" w:hAnsi="Times New Roman" w:cs="Times New Roman"/>
            <w:color w:val="000000"/>
          </w:rPr>
          <w:t xml:space="preserve">across mice </w:t>
        </w:r>
      </w:ins>
      <w:r w:rsidR="005A645A" w:rsidRPr="00DF26A5">
        <w:rPr>
          <w:rFonts w:ascii="Times New Roman" w:hAnsi="Times New Roman" w:cs="Times New Roman"/>
          <w:color w:val="000000"/>
          <w:rPrChange w:id="1777" w:author="Chen Liao" w:date="2021-03-09T15:09:00Z">
            <w:rPr>
              <w:rFonts w:ascii="Times New Roman" w:hAnsi="Times New Roman" w:cs="Times New Roman"/>
              <w:color w:val="000000"/>
              <w:sz w:val="20"/>
              <w:szCs w:val="20"/>
            </w:rPr>
          </w:rPrChange>
        </w:rPr>
        <w:t>and shading areas represent standard error of the mean.</w:t>
      </w:r>
      <w:r w:rsidR="005A645A" w:rsidRPr="00DF26A5">
        <w:rPr>
          <w:rFonts w:ascii="Times New Roman" w:hAnsi="Times New Roman" w:cs="Times New Roman"/>
          <w:color w:val="000000"/>
          <w:rPrChange w:id="1778" w:author="Chen Liao" w:date="2021-03-09T15:09:00Z">
            <w:rPr>
              <w:rFonts w:ascii="Times New Roman" w:hAnsi="Times New Roman" w:cs="Times New Roman"/>
              <w:color w:val="000000"/>
              <w:sz w:val="20"/>
              <w:szCs w:val="20"/>
            </w:rPr>
          </w:rPrChange>
        </w:rPr>
        <w:br w:type="page"/>
      </w:r>
    </w:p>
    <w:p w14:paraId="3E4A7149" w14:textId="6BA2141D" w:rsidR="005A645A" w:rsidRPr="00DF26A5" w:rsidRDefault="0065071F">
      <w:pPr>
        <w:jc w:val="both"/>
        <w:rPr>
          <w:rFonts w:ascii="Times New Roman" w:hAnsi="Times New Roman" w:cs="Times New Roman"/>
          <w:rPrChange w:id="1779" w:author="Chen Liao" w:date="2021-03-09T15:09:00Z">
            <w:rPr>
              <w:rFonts w:ascii="Times New Roman" w:hAnsi="Times New Roman" w:cs="Times New Roman"/>
              <w:sz w:val="20"/>
              <w:szCs w:val="20"/>
            </w:rPr>
          </w:rPrChange>
        </w:rPr>
        <w:pPrChange w:id="1780" w:author="Chen Liao" w:date="2021-03-09T15:09:00Z">
          <w:pPr>
            <w:jc w:val="center"/>
          </w:pPr>
        </w:pPrChange>
      </w:pPr>
      <w:commentRangeStart w:id="1781"/>
      <w:commentRangeEnd w:id="1781"/>
      <w:r w:rsidRPr="00DF26A5">
        <w:rPr>
          <w:rStyle w:val="CommentReference"/>
          <w:rFonts w:ascii="Times New Roman" w:hAnsi="Times New Roman" w:cs="Times New Roman"/>
          <w:sz w:val="24"/>
          <w:szCs w:val="24"/>
          <w:rPrChange w:id="1782" w:author="Chen Liao" w:date="2021-03-09T15:09:00Z">
            <w:rPr>
              <w:rStyle w:val="CommentReference"/>
              <w:rFonts w:ascii="Times New Roman" w:hAnsi="Times New Roman" w:cs="Times New Roman"/>
            </w:rPr>
          </w:rPrChange>
        </w:rPr>
        <w:lastRenderedPageBreak/>
        <w:commentReference w:id="1781"/>
      </w:r>
    </w:p>
    <w:p w14:paraId="59B04D77" w14:textId="296358C2" w:rsidR="00FD113E" w:rsidRPr="00DF26A5" w:rsidRDefault="00FD113E">
      <w:pPr>
        <w:jc w:val="both"/>
        <w:rPr>
          <w:rFonts w:ascii="Times New Roman" w:hAnsi="Times New Roman" w:cs="Times New Roman"/>
          <w:rPrChange w:id="1783" w:author="Chen Liao" w:date="2021-03-09T15:09:00Z">
            <w:rPr>
              <w:rFonts w:ascii="Times New Roman" w:hAnsi="Times New Roman" w:cs="Times New Roman"/>
              <w:sz w:val="20"/>
              <w:szCs w:val="20"/>
            </w:rPr>
          </w:rPrChange>
        </w:rPr>
        <w:pPrChange w:id="1784" w:author="Chen Liao" w:date="2021-03-09T15:09:00Z">
          <w:pPr>
            <w:jc w:val="center"/>
          </w:pPr>
        </w:pPrChange>
      </w:pPr>
      <w:r w:rsidRPr="00DF26A5">
        <w:rPr>
          <w:rFonts w:ascii="Times New Roman" w:hAnsi="Times New Roman" w:cs="Times New Roman"/>
          <w:noProof/>
          <w:rPrChange w:id="1785" w:author="Chen Liao" w:date="2021-03-09T15:09:00Z">
            <w:rPr>
              <w:rFonts w:ascii="Times New Roman" w:hAnsi="Times New Roman" w:cs="Times New Roman"/>
              <w:noProof/>
              <w:sz w:val="20"/>
              <w:szCs w:val="20"/>
            </w:rPr>
          </w:rPrChange>
        </w:rPr>
        <w:drawing>
          <wp:inline distT="0" distB="0" distL="0" distR="0" wp14:anchorId="6350E49D" wp14:editId="27ACE8A2">
            <wp:extent cx="4539874" cy="278295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1650" cy="2790176"/>
                    </a:xfrm>
                    <a:prstGeom prst="rect">
                      <a:avLst/>
                    </a:prstGeom>
                  </pic:spPr>
                </pic:pic>
              </a:graphicData>
            </a:graphic>
          </wp:inline>
        </w:drawing>
      </w:r>
    </w:p>
    <w:p w14:paraId="0D1781BB" w14:textId="7ED58B4E" w:rsidR="0065071F" w:rsidRPr="00DF26A5" w:rsidRDefault="00D31950" w:rsidP="00203483">
      <w:pPr>
        <w:jc w:val="both"/>
        <w:rPr>
          <w:rFonts w:ascii="Times New Roman" w:hAnsi="Times New Roman" w:cs="Times New Roman"/>
          <w:rPrChange w:id="1786" w:author="Chen Liao" w:date="2021-03-09T15:09:00Z">
            <w:rPr>
              <w:rFonts w:ascii="Times New Roman" w:hAnsi="Times New Roman" w:cs="Times New Roman"/>
              <w:sz w:val="20"/>
              <w:szCs w:val="20"/>
            </w:rPr>
          </w:rPrChange>
        </w:rPr>
      </w:pPr>
      <w:r w:rsidRPr="00DF26A5">
        <w:rPr>
          <w:rFonts w:ascii="Times New Roman" w:hAnsi="Times New Roman" w:cs="Times New Roman"/>
          <w:b/>
          <w:bCs/>
          <w:rPrChange w:id="1787" w:author="Chen Liao" w:date="2021-03-09T15:09:00Z">
            <w:rPr>
              <w:rFonts w:ascii="Times New Roman" w:hAnsi="Times New Roman" w:cs="Times New Roman"/>
              <w:b/>
              <w:bCs/>
              <w:sz w:val="20"/>
              <w:szCs w:val="20"/>
            </w:rPr>
          </w:rPrChange>
        </w:rPr>
        <w:t>Figure S</w:t>
      </w:r>
      <w:r w:rsidR="00292A77" w:rsidRPr="00DF26A5">
        <w:rPr>
          <w:rFonts w:ascii="Times New Roman" w:hAnsi="Times New Roman" w:cs="Times New Roman"/>
          <w:b/>
          <w:bCs/>
          <w:rPrChange w:id="1788" w:author="Chen Liao" w:date="2021-03-09T15:09:00Z">
            <w:rPr>
              <w:rFonts w:ascii="Times New Roman" w:hAnsi="Times New Roman" w:cs="Times New Roman"/>
              <w:b/>
              <w:bCs/>
              <w:sz w:val="20"/>
              <w:szCs w:val="20"/>
            </w:rPr>
          </w:rPrChange>
        </w:rPr>
        <w:t>3</w:t>
      </w:r>
      <w:r w:rsidRPr="00DF26A5">
        <w:rPr>
          <w:rFonts w:ascii="Times New Roman" w:hAnsi="Times New Roman" w:cs="Times New Roman"/>
          <w:b/>
          <w:bCs/>
          <w:rPrChange w:id="1789" w:author="Chen Liao" w:date="2021-03-09T15:09:00Z">
            <w:rPr>
              <w:rFonts w:ascii="Times New Roman" w:hAnsi="Times New Roman" w:cs="Times New Roman"/>
              <w:b/>
              <w:bCs/>
              <w:sz w:val="20"/>
              <w:szCs w:val="20"/>
            </w:rPr>
          </w:rPrChange>
        </w:rPr>
        <w:t xml:space="preserve">. </w:t>
      </w:r>
      <w:r w:rsidR="00292A77" w:rsidRPr="00DF26A5">
        <w:rPr>
          <w:rFonts w:ascii="Times New Roman" w:hAnsi="Times New Roman" w:cs="Times New Roman"/>
          <w:b/>
          <w:bCs/>
          <w:rPrChange w:id="1790" w:author="Chen Liao" w:date="2021-03-09T15:09:00Z">
            <w:rPr>
              <w:rFonts w:ascii="Times New Roman" w:hAnsi="Times New Roman" w:cs="Times New Roman"/>
              <w:b/>
              <w:bCs/>
              <w:sz w:val="20"/>
              <w:szCs w:val="20"/>
            </w:rPr>
          </w:rPrChange>
        </w:rPr>
        <w:t xml:space="preserve">(Related to Fig. 2) </w:t>
      </w:r>
      <w:r w:rsidRPr="00DF26A5">
        <w:rPr>
          <w:rFonts w:ascii="Times New Roman" w:hAnsi="Times New Roman" w:cs="Times New Roman"/>
          <w:b/>
          <w:bCs/>
          <w:rPrChange w:id="1791" w:author="Chen Liao" w:date="2021-03-09T15:09:00Z">
            <w:rPr>
              <w:rFonts w:ascii="Times New Roman" w:hAnsi="Times New Roman" w:cs="Times New Roman"/>
              <w:b/>
              <w:bCs/>
              <w:sz w:val="20"/>
              <w:szCs w:val="20"/>
            </w:rPr>
          </w:rPrChange>
        </w:rPr>
        <w:t>Dynamic</w:t>
      </w:r>
      <w:r w:rsidR="00573BA6" w:rsidRPr="00DF26A5">
        <w:rPr>
          <w:rFonts w:ascii="Times New Roman" w:hAnsi="Times New Roman" w:cs="Times New Roman"/>
          <w:b/>
          <w:bCs/>
          <w:rPrChange w:id="1792" w:author="Chen Liao" w:date="2021-03-09T15:09:00Z">
            <w:rPr>
              <w:rFonts w:ascii="Times New Roman" w:hAnsi="Times New Roman" w:cs="Times New Roman"/>
              <w:b/>
              <w:bCs/>
              <w:sz w:val="20"/>
              <w:szCs w:val="20"/>
            </w:rPr>
          </w:rPrChange>
        </w:rPr>
        <w:t xml:space="preserve">s of </w:t>
      </w:r>
      <w:r w:rsidR="009C73B2" w:rsidRPr="00DF26A5">
        <w:rPr>
          <w:rFonts w:ascii="Times New Roman" w:hAnsi="Times New Roman" w:cs="Times New Roman"/>
          <w:b/>
          <w:bCs/>
          <w:rPrChange w:id="1793" w:author="Chen Liao" w:date="2021-03-09T15:09:00Z">
            <w:rPr>
              <w:rFonts w:ascii="Times New Roman" w:hAnsi="Times New Roman" w:cs="Times New Roman"/>
              <w:b/>
              <w:bCs/>
              <w:sz w:val="20"/>
              <w:szCs w:val="20"/>
            </w:rPr>
          </w:rPrChange>
        </w:rPr>
        <w:t xml:space="preserve">cellulose-group </w:t>
      </w:r>
      <w:r w:rsidR="00B158E2" w:rsidRPr="00DF26A5">
        <w:rPr>
          <w:rFonts w:ascii="Times New Roman" w:hAnsi="Times New Roman" w:cs="Times New Roman"/>
          <w:b/>
          <w:bCs/>
          <w:rPrChange w:id="1794" w:author="Chen Liao" w:date="2021-03-09T15:09:00Z">
            <w:rPr>
              <w:rFonts w:ascii="Times New Roman" w:hAnsi="Times New Roman" w:cs="Times New Roman"/>
              <w:b/>
              <w:bCs/>
              <w:sz w:val="20"/>
              <w:szCs w:val="20"/>
            </w:rPr>
          </w:rPrChange>
        </w:rPr>
        <w:t xml:space="preserve">microbiota composition </w:t>
      </w:r>
      <w:r w:rsidR="00573BA6" w:rsidRPr="00DF26A5">
        <w:rPr>
          <w:rFonts w:ascii="Times New Roman" w:hAnsi="Times New Roman" w:cs="Times New Roman"/>
          <w:b/>
          <w:bCs/>
          <w:rPrChange w:id="1795" w:author="Chen Liao" w:date="2021-03-09T15:09:00Z">
            <w:rPr>
              <w:rFonts w:ascii="Times New Roman" w:hAnsi="Times New Roman" w:cs="Times New Roman"/>
              <w:b/>
              <w:bCs/>
              <w:sz w:val="20"/>
              <w:szCs w:val="20"/>
            </w:rPr>
          </w:rPrChange>
        </w:rPr>
        <w:t>(A), evenness</w:t>
      </w:r>
      <w:r w:rsidR="00B158E2" w:rsidRPr="00DF26A5">
        <w:rPr>
          <w:rFonts w:ascii="Times New Roman" w:hAnsi="Times New Roman" w:cs="Times New Roman"/>
          <w:b/>
          <w:bCs/>
          <w:rPrChange w:id="1796" w:author="Chen Liao" w:date="2021-03-09T15:09:00Z">
            <w:rPr>
              <w:rFonts w:ascii="Times New Roman" w:hAnsi="Times New Roman" w:cs="Times New Roman"/>
              <w:b/>
              <w:bCs/>
              <w:sz w:val="20"/>
              <w:szCs w:val="20"/>
            </w:rPr>
          </w:rPrChange>
        </w:rPr>
        <w:t xml:space="preserve"> (</w:t>
      </w:r>
      <w:r w:rsidR="00FD113E" w:rsidRPr="00DF26A5">
        <w:rPr>
          <w:rFonts w:ascii="Times New Roman" w:hAnsi="Times New Roman" w:cs="Times New Roman"/>
          <w:b/>
          <w:bCs/>
          <w:rPrChange w:id="1797" w:author="Chen Liao" w:date="2021-03-09T15:09:00Z">
            <w:rPr>
              <w:rFonts w:ascii="Times New Roman" w:hAnsi="Times New Roman" w:cs="Times New Roman"/>
              <w:b/>
              <w:bCs/>
              <w:sz w:val="20"/>
              <w:szCs w:val="20"/>
            </w:rPr>
          </w:rPrChange>
        </w:rPr>
        <w:t>B</w:t>
      </w:r>
      <w:r w:rsidR="00B158E2" w:rsidRPr="00DF26A5">
        <w:rPr>
          <w:rFonts w:ascii="Times New Roman" w:hAnsi="Times New Roman" w:cs="Times New Roman"/>
          <w:b/>
          <w:bCs/>
          <w:rPrChange w:id="1798" w:author="Chen Liao" w:date="2021-03-09T15:09:00Z">
            <w:rPr>
              <w:rFonts w:ascii="Times New Roman" w:hAnsi="Times New Roman" w:cs="Times New Roman"/>
              <w:b/>
              <w:bCs/>
              <w:sz w:val="20"/>
              <w:szCs w:val="20"/>
            </w:rPr>
          </w:rPrChange>
        </w:rPr>
        <w:t>)</w:t>
      </w:r>
      <w:r w:rsidR="00573BA6" w:rsidRPr="00DF26A5">
        <w:rPr>
          <w:rFonts w:ascii="Times New Roman" w:hAnsi="Times New Roman" w:cs="Times New Roman"/>
          <w:b/>
          <w:bCs/>
          <w:rPrChange w:id="1799" w:author="Chen Liao" w:date="2021-03-09T15:09:00Z">
            <w:rPr>
              <w:rFonts w:ascii="Times New Roman" w:hAnsi="Times New Roman" w:cs="Times New Roman"/>
              <w:b/>
              <w:bCs/>
              <w:sz w:val="20"/>
              <w:szCs w:val="20"/>
            </w:rPr>
          </w:rPrChange>
        </w:rPr>
        <w:t xml:space="preserve">, </w:t>
      </w:r>
      <w:r w:rsidR="00FD113E" w:rsidRPr="00DF26A5">
        <w:rPr>
          <w:rFonts w:ascii="Times New Roman" w:hAnsi="Times New Roman" w:cs="Times New Roman"/>
          <w:b/>
          <w:bCs/>
          <w:rPrChange w:id="1800" w:author="Chen Liao" w:date="2021-03-09T15:09:00Z">
            <w:rPr>
              <w:rFonts w:ascii="Times New Roman" w:hAnsi="Times New Roman" w:cs="Times New Roman"/>
              <w:b/>
              <w:bCs/>
              <w:sz w:val="20"/>
              <w:szCs w:val="20"/>
            </w:rPr>
          </w:rPrChange>
        </w:rPr>
        <w:t xml:space="preserve">and </w:t>
      </w:r>
      <w:r w:rsidR="00573BA6" w:rsidRPr="00DF26A5">
        <w:rPr>
          <w:rFonts w:ascii="Times New Roman" w:hAnsi="Times New Roman" w:cs="Times New Roman"/>
          <w:b/>
          <w:bCs/>
          <w:rPrChange w:id="1801" w:author="Chen Liao" w:date="2021-03-09T15:09:00Z">
            <w:rPr>
              <w:rFonts w:ascii="Times New Roman" w:hAnsi="Times New Roman" w:cs="Times New Roman"/>
              <w:b/>
              <w:bCs/>
              <w:sz w:val="20"/>
              <w:szCs w:val="20"/>
            </w:rPr>
          </w:rPrChange>
        </w:rPr>
        <w:t>number of observed ASVs</w:t>
      </w:r>
      <w:r w:rsidR="00B158E2" w:rsidRPr="00DF26A5">
        <w:rPr>
          <w:rFonts w:ascii="Times New Roman" w:hAnsi="Times New Roman" w:cs="Times New Roman"/>
          <w:b/>
          <w:bCs/>
          <w:rPrChange w:id="1802" w:author="Chen Liao" w:date="2021-03-09T15:09:00Z">
            <w:rPr>
              <w:rFonts w:ascii="Times New Roman" w:hAnsi="Times New Roman" w:cs="Times New Roman"/>
              <w:b/>
              <w:bCs/>
              <w:sz w:val="20"/>
              <w:szCs w:val="20"/>
            </w:rPr>
          </w:rPrChange>
        </w:rPr>
        <w:t xml:space="preserve"> (</w:t>
      </w:r>
      <w:r w:rsidR="00FD113E" w:rsidRPr="00DF26A5">
        <w:rPr>
          <w:rFonts w:ascii="Times New Roman" w:hAnsi="Times New Roman" w:cs="Times New Roman"/>
          <w:b/>
          <w:bCs/>
          <w:rPrChange w:id="1803" w:author="Chen Liao" w:date="2021-03-09T15:09:00Z">
            <w:rPr>
              <w:rFonts w:ascii="Times New Roman" w:hAnsi="Times New Roman" w:cs="Times New Roman"/>
              <w:b/>
              <w:bCs/>
              <w:sz w:val="20"/>
              <w:szCs w:val="20"/>
            </w:rPr>
          </w:rPrChange>
        </w:rPr>
        <w:t>C</w:t>
      </w:r>
      <w:r w:rsidR="00B158E2" w:rsidRPr="00DF26A5">
        <w:rPr>
          <w:rFonts w:ascii="Times New Roman" w:hAnsi="Times New Roman" w:cs="Times New Roman"/>
          <w:b/>
          <w:bCs/>
          <w:rPrChange w:id="1804" w:author="Chen Liao" w:date="2021-03-09T15:09:00Z">
            <w:rPr>
              <w:rFonts w:ascii="Times New Roman" w:hAnsi="Times New Roman" w:cs="Times New Roman"/>
              <w:b/>
              <w:bCs/>
              <w:sz w:val="20"/>
              <w:szCs w:val="20"/>
            </w:rPr>
          </w:rPrChange>
        </w:rPr>
        <w:t>)</w:t>
      </w:r>
      <w:r w:rsidR="00573BA6" w:rsidRPr="00DF26A5">
        <w:rPr>
          <w:rFonts w:ascii="Times New Roman" w:hAnsi="Times New Roman" w:cs="Times New Roman"/>
          <w:b/>
          <w:bCs/>
          <w:rPrChange w:id="1805" w:author="Chen Liao" w:date="2021-03-09T15:09:00Z">
            <w:rPr>
              <w:rFonts w:ascii="Times New Roman" w:hAnsi="Times New Roman" w:cs="Times New Roman"/>
              <w:b/>
              <w:bCs/>
              <w:sz w:val="20"/>
              <w:szCs w:val="20"/>
            </w:rPr>
          </w:rPrChange>
        </w:rPr>
        <w:t xml:space="preserve"> following dietary fiber intervention. </w:t>
      </w:r>
      <w:r w:rsidR="00251719" w:rsidRPr="00DF26A5">
        <w:rPr>
          <w:rFonts w:ascii="Times New Roman" w:hAnsi="Times New Roman" w:cs="Times New Roman"/>
          <w:rPrChange w:id="1806" w:author="Chen Liao" w:date="2021-03-09T15:09:00Z">
            <w:rPr>
              <w:rFonts w:ascii="Times New Roman" w:hAnsi="Times New Roman" w:cs="Times New Roman"/>
              <w:sz w:val="20"/>
              <w:szCs w:val="20"/>
            </w:rPr>
          </w:rPrChange>
        </w:rPr>
        <w:t xml:space="preserve">For panel A, taxonomic labels w/ “Un.” group bacteria that are unclassified or uncultured at lower taxonomic ranks. </w:t>
      </w:r>
      <w:r w:rsidR="00573BA6" w:rsidRPr="00DF26A5">
        <w:rPr>
          <w:rFonts w:ascii="Times New Roman" w:hAnsi="Times New Roman" w:cs="Times New Roman"/>
          <w:rPrChange w:id="1807" w:author="Chen Liao" w:date="2021-03-09T15:09:00Z">
            <w:rPr>
              <w:rFonts w:ascii="Times New Roman" w:hAnsi="Times New Roman" w:cs="Times New Roman"/>
              <w:sz w:val="20"/>
              <w:szCs w:val="20"/>
            </w:rPr>
          </w:rPrChange>
        </w:rPr>
        <w:t xml:space="preserve">For </w:t>
      </w:r>
      <w:r w:rsidR="00C5505C" w:rsidRPr="00DF26A5">
        <w:rPr>
          <w:rFonts w:ascii="Times New Roman" w:hAnsi="Times New Roman" w:cs="Times New Roman"/>
          <w:rPrChange w:id="1808" w:author="Chen Liao" w:date="2021-03-09T15:09:00Z">
            <w:rPr>
              <w:rFonts w:ascii="Times New Roman" w:hAnsi="Times New Roman" w:cs="Times New Roman"/>
              <w:sz w:val="20"/>
              <w:szCs w:val="20"/>
            </w:rPr>
          </w:rPrChange>
        </w:rPr>
        <w:t>all panels</w:t>
      </w:r>
      <w:r w:rsidR="00573BA6" w:rsidRPr="00DF26A5">
        <w:rPr>
          <w:rFonts w:ascii="Times New Roman" w:hAnsi="Times New Roman" w:cs="Times New Roman"/>
          <w:rPrChange w:id="1809" w:author="Chen Liao" w:date="2021-03-09T15:09:00Z">
            <w:rPr>
              <w:rFonts w:ascii="Times New Roman" w:hAnsi="Times New Roman" w:cs="Times New Roman"/>
              <w:sz w:val="20"/>
              <w:szCs w:val="20"/>
            </w:rPr>
          </w:rPrChange>
        </w:rPr>
        <w:t xml:space="preserve">, </w:t>
      </w:r>
      <w:r w:rsidR="00C5505C" w:rsidRPr="00DF26A5">
        <w:rPr>
          <w:rFonts w:ascii="Times New Roman" w:hAnsi="Times New Roman" w:cs="Times New Roman"/>
          <w:rPrChange w:id="1810" w:author="Chen Liao" w:date="2021-03-09T15:09:00Z">
            <w:rPr>
              <w:rFonts w:ascii="Times New Roman" w:hAnsi="Times New Roman" w:cs="Times New Roman"/>
              <w:sz w:val="20"/>
              <w:szCs w:val="20"/>
            </w:rPr>
          </w:rPrChange>
        </w:rPr>
        <w:t>the heights of stacked bands (panel A) or l</w:t>
      </w:r>
      <w:r w:rsidR="00573BA6" w:rsidRPr="00DF26A5">
        <w:rPr>
          <w:rFonts w:ascii="Times New Roman" w:hAnsi="Times New Roman" w:cs="Times New Roman"/>
          <w:rPrChange w:id="1811" w:author="Chen Liao" w:date="2021-03-09T15:09:00Z">
            <w:rPr>
              <w:rFonts w:ascii="Times New Roman" w:hAnsi="Times New Roman" w:cs="Times New Roman"/>
              <w:sz w:val="20"/>
              <w:szCs w:val="20"/>
            </w:rPr>
          </w:rPrChange>
        </w:rPr>
        <w:t>ines</w:t>
      </w:r>
      <w:r w:rsidR="00C5505C" w:rsidRPr="00DF26A5">
        <w:rPr>
          <w:rFonts w:ascii="Times New Roman" w:hAnsi="Times New Roman" w:cs="Times New Roman"/>
          <w:rPrChange w:id="1812" w:author="Chen Liao" w:date="2021-03-09T15:09:00Z">
            <w:rPr>
              <w:rFonts w:ascii="Times New Roman" w:hAnsi="Times New Roman" w:cs="Times New Roman"/>
              <w:sz w:val="20"/>
              <w:szCs w:val="20"/>
            </w:rPr>
          </w:rPrChange>
        </w:rPr>
        <w:t xml:space="preserve"> (panels B, C)</w:t>
      </w:r>
      <w:r w:rsidR="00573BA6" w:rsidRPr="00DF26A5">
        <w:rPr>
          <w:rFonts w:ascii="Times New Roman" w:hAnsi="Times New Roman" w:cs="Times New Roman"/>
          <w:rPrChange w:id="1813" w:author="Chen Liao" w:date="2021-03-09T15:09:00Z">
            <w:rPr>
              <w:rFonts w:ascii="Times New Roman" w:hAnsi="Times New Roman" w:cs="Times New Roman"/>
              <w:sz w:val="20"/>
              <w:szCs w:val="20"/>
            </w:rPr>
          </w:rPrChange>
        </w:rPr>
        <w:t xml:space="preserve"> represent mean </w:t>
      </w:r>
      <w:r w:rsidR="00556D01" w:rsidRPr="00DF26A5">
        <w:rPr>
          <w:rFonts w:ascii="Times New Roman" w:hAnsi="Times New Roman" w:cs="Times New Roman"/>
          <w:rPrChange w:id="1814" w:author="Chen Liao" w:date="2021-03-09T15:09:00Z">
            <w:rPr>
              <w:rFonts w:ascii="Times New Roman" w:hAnsi="Times New Roman" w:cs="Times New Roman"/>
              <w:sz w:val="20"/>
              <w:szCs w:val="20"/>
            </w:rPr>
          </w:rPrChange>
        </w:rPr>
        <w:t xml:space="preserve">values </w:t>
      </w:r>
      <w:r w:rsidR="00F922FE" w:rsidRPr="00DF26A5">
        <w:rPr>
          <w:rFonts w:ascii="Times New Roman" w:hAnsi="Times New Roman" w:cs="Times New Roman"/>
          <w:rPrChange w:id="1815" w:author="Chen Liao" w:date="2021-03-09T15:09:00Z">
            <w:rPr>
              <w:rFonts w:ascii="Times New Roman" w:hAnsi="Times New Roman" w:cs="Times New Roman"/>
              <w:sz w:val="20"/>
              <w:szCs w:val="20"/>
            </w:rPr>
          </w:rPrChange>
        </w:rPr>
        <w:t xml:space="preserve">across mice within the same vendor </w:t>
      </w:r>
      <w:r w:rsidR="00573BA6" w:rsidRPr="00DF26A5">
        <w:rPr>
          <w:rFonts w:ascii="Times New Roman" w:hAnsi="Times New Roman" w:cs="Times New Roman"/>
          <w:rPrChange w:id="1816" w:author="Chen Liao" w:date="2021-03-09T15:09:00Z">
            <w:rPr>
              <w:rFonts w:ascii="Times New Roman" w:hAnsi="Times New Roman" w:cs="Times New Roman"/>
              <w:sz w:val="20"/>
              <w:szCs w:val="20"/>
            </w:rPr>
          </w:rPrChange>
        </w:rPr>
        <w:t xml:space="preserve">and shading areas </w:t>
      </w:r>
      <w:r w:rsidR="00F922FE" w:rsidRPr="00DF26A5">
        <w:rPr>
          <w:rFonts w:ascii="Times New Roman" w:hAnsi="Times New Roman" w:cs="Times New Roman"/>
          <w:rPrChange w:id="1817" w:author="Chen Liao" w:date="2021-03-09T15:09:00Z">
            <w:rPr>
              <w:rFonts w:ascii="Times New Roman" w:hAnsi="Times New Roman" w:cs="Times New Roman"/>
              <w:sz w:val="20"/>
              <w:szCs w:val="20"/>
            </w:rPr>
          </w:rPrChange>
        </w:rPr>
        <w:t xml:space="preserve">(panels B, C) </w:t>
      </w:r>
      <w:r w:rsidR="00573BA6" w:rsidRPr="00DF26A5">
        <w:rPr>
          <w:rFonts w:ascii="Times New Roman" w:hAnsi="Times New Roman" w:cs="Times New Roman"/>
          <w:rPrChange w:id="1818" w:author="Chen Liao" w:date="2021-03-09T15:09:00Z">
            <w:rPr>
              <w:rFonts w:ascii="Times New Roman" w:hAnsi="Times New Roman" w:cs="Times New Roman"/>
              <w:sz w:val="20"/>
              <w:szCs w:val="20"/>
            </w:rPr>
          </w:rPrChange>
        </w:rPr>
        <w:t>represent standard error of the mean.</w:t>
      </w:r>
    </w:p>
    <w:p w14:paraId="6246918E" w14:textId="0E887E0F" w:rsidR="000C76FA" w:rsidRPr="00DF26A5" w:rsidRDefault="000C76FA">
      <w:pPr>
        <w:jc w:val="both"/>
        <w:rPr>
          <w:rFonts w:ascii="Times New Roman" w:hAnsi="Times New Roman" w:cs="Times New Roman"/>
          <w:rPrChange w:id="1819" w:author="Chen Liao" w:date="2021-03-09T15:09:00Z">
            <w:rPr>
              <w:rFonts w:ascii="Times New Roman" w:hAnsi="Times New Roman" w:cs="Times New Roman"/>
              <w:sz w:val="20"/>
              <w:szCs w:val="20"/>
            </w:rPr>
          </w:rPrChange>
        </w:rPr>
      </w:pPr>
      <w:r w:rsidRPr="00DF26A5">
        <w:rPr>
          <w:rFonts w:ascii="Times New Roman" w:hAnsi="Times New Roman" w:cs="Times New Roman"/>
          <w:rPrChange w:id="1820" w:author="Chen Liao" w:date="2021-03-09T15:09:00Z">
            <w:rPr>
              <w:rFonts w:ascii="Times New Roman" w:hAnsi="Times New Roman" w:cs="Times New Roman"/>
              <w:sz w:val="20"/>
              <w:szCs w:val="20"/>
            </w:rPr>
          </w:rPrChange>
        </w:rPr>
        <w:br w:type="page"/>
      </w:r>
    </w:p>
    <w:p w14:paraId="2D22A0E1" w14:textId="064FC021" w:rsidR="00611B4F" w:rsidRPr="00DF26A5" w:rsidRDefault="00CC4336" w:rsidP="00DB1F40">
      <w:pPr>
        <w:jc w:val="center"/>
        <w:rPr>
          <w:rFonts w:ascii="Times New Roman" w:hAnsi="Times New Roman" w:cs="Times New Roman"/>
          <w:rPrChange w:id="1821" w:author="Chen Liao" w:date="2021-03-09T15:09:00Z">
            <w:rPr>
              <w:rFonts w:ascii="Times New Roman" w:hAnsi="Times New Roman" w:cs="Times New Roman"/>
              <w:sz w:val="20"/>
              <w:szCs w:val="20"/>
            </w:rPr>
          </w:rPrChange>
        </w:rPr>
        <w:pPrChange w:id="1822" w:author="Chen Liao" w:date="2021-03-19T00:04:00Z">
          <w:pPr>
            <w:jc w:val="center"/>
          </w:pPr>
        </w:pPrChange>
      </w:pPr>
      <w:r w:rsidRPr="00DF26A5">
        <w:rPr>
          <w:rFonts w:ascii="Times New Roman" w:hAnsi="Times New Roman" w:cs="Times New Roman"/>
          <w:noProof/>
          <w:rPrChange w:id="1823" w:author="Chen Liao" w:date="2021-03-09T15:09:00Z">
            <w:rPr>
              <w:rFonts w:ascii="Times New Roman" w:hAnsi="Times New Roman" w:cs="Times New Roman"/>
              <w:noProof/>
              <w:sz w:val="20"/>
              <w:szCs w:val="20"/>
            </w:rPr>
          </w:rPrChange>
        </w:rPr>
        <w:lastRenderedPageBreak/>
        <w:drawing>
          <wp:inline distT="0" distB="0" distL="0" distR="0" wp14:anchorId="7444A57A" wp14:editId="5431672B">
            <wp:extent cx="4125546" cy="3364638"/>
            <wp:effectExtent l="0" t="0" r="254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2734" cy="3378656"/>
                    </a:xfrm>
                    <a:prstGeom prst="rect">
                      <a:avLst/>
                    </a:prstGeom>
                  </pic:spPr>
                </pic:pic>
              </a:graphicData>
            </a:graphic>
          </wp:inline>
        </w:drawing>
      </w:r>
    </w:p>
    <w:p w14:paraId="3C8A6DDB" w14:textId="77777777" w:rsidR="00502D4A" w:rsidRPr="00DF26A5" w:rsidRDefault="00502D4A" w:rsidP="00203483">
      <w:pPr>
        <w:jc w:val="both"/>
        <w:rPr>
          <w:rFonts w:ascii="Times New Roman" w:hAnsi="Times New Roman" w:cs="Times New Roman"/>
          <w:rPrChange w:id="1824" w:author="Chen Liao" w:date="2021-03-09T15:09:00Z">
            <w:rPr>
              <w:rFonts w:ascii="Times New Roman" w:hAnsi="Times New Roman" w:cs="Times New Roman"/>
              <w:sz w:val="20"/>
              <w:szCs w:val="20"/>
            </w:rPr>
          </w:rPrChange>
        </w:rPr>
      </w:pPr>
    </w:p>
    <w:p w14:paraId="42C5AFD9" w14:textId="52B4C549" w:rsidR="00DC705E" w:rsidRPr="00DF26A5" w:rsidRDefault="000C76FA" w:rsidP="004D26A3">
      <w:pPr>
        <w:jc w:val="both"/>
        <w:rPr>
          <w:rFonts w:ascii="Times New Roman" w:hAnsi="Times New Roman" w:cs="Times New Roman"/>
          <w:rPrChange w:id="1825" w:author="Chen Liao" w:date="2021-03-09T15:09:00Z">
            <w:rPr>
              <w:rFonts w:ascii="Times New Roman" w:hAnsi="Times New Roman" w:cs="Times New Roman"/>
              <w:sz w:val="20"/>
              <w:szCs w:val="20"/>
            </w:rPr>
          </w:rPrChange>
        </w:rPr>
      </w:pPr>
      <w:r w:rsidRPr="00DF26A5">
        <w:rPr>
          <w:rFonts w:ascii="Times New Roman" w:hAnsi="Times New Roman" w:cs="Times New Roman"/>
          <w:b/>
          <w:bCs/>
          <w:rPrChange w:id="1826" w:author="Chen Liao" w:date="2021-03-09T15:09:00Z">
            <w:rPr>
              <w:rFonts w:ascii="Times New Roman" w:hAnsi="Times New Roman" w:cs="Times New Roman"/>
              <w:b/>
              <w:bCs/>
              <w:sz w:val="20"/>
              <w:szCs w:val="20"/>
            </w:rPr>
          </w:rPrChange>
        </w:rPr>
        <w:t>Figure S</w:t>
      </w:r>
      <w:r w:rsidR="004A3B7E" w:rsidRPr="00DF26A5">
        <w:rPr>
          <w:rFonts w:ascii="Times New Roman" w:hAnsi="Times New Roman" w:cs="Times New Roman"/>
          <w:b/>
          <w:bCs/>
          <w:rPrChange w:id="1827" w:author="Chen Liao" w:date="2021-03-09T15:09:00Z">
            <w:rPr>
              <w:rFonts w:ascii="Times New Roman" w:hAnsi="Times New Roman" w:cs="Times New Roman"/>
              <w:b/>
              <w:bCs/>
              <w:sz w:val="20"/>
              <w:szCs w:val="20"/>
            </w:rPr>
          </w:rPrChange>
        </w:rPr>
        <w:t>4</w:t>
      </w:r>
      <w:r w:rsidRPr="00DF26A5">
        <w:rPr>
          <w:rFonts w:ascii="Times New Roman" w:hAnsi="Times New Roman" w:cs="Times New Roman"/>
          <w:b/>
          <w:bCs/>
          <w:rPrChange w:id="1828" w:author="Chen Liao" w:date="2021-03-09T15:09:00Z">
            <w:rPr>
              <w:rFonts w:ascii="Times New Roman" w:hAnsi="Times New Roman" w:cs="Times New Roman"/>
              <w:b/>
              <w:bCs/>
              <w:sz w:val="20"/>
              <w:szCs w:val="20"/>
            </w:rPr>
          </w:rPrChange>
        </w:rPr>
        <w:t xml:space="preserve">. </w:t>
      </w:r>
      <w:r w:rsidR="00F27E2F" w:rsidRPr="00DF26A5">
        <w:rPr>
          <w:rFonts w:ascii="Times New Roman" w:hAnsi="Times New Roman" w:cs="Times New Roman"/>
          <w:b/>
          <w:bCs/>
          <w:rPrChange w:id="1829" w:author="Chen Liao" w:date="2021-03-09T15:09:00Z">
            <w:rPr>
              <w:rFonts w:ascii="Times New Roman" w:hAnsi="Times New Roman" w:cs="Times New Roman"/>
              <w:b/>
              <w:bCs/>
              <w:sz w:val="20"/>
              <w:szCs w:val="20"/>
            </w:rPr>
          </w:rPrChange>
        </w:rPr>
        <w:t xml:space="preserve">(Related to Fig. 2) </w:t>
      </w:r>
      <w:r w:rsidR="0020585A" w:rsidRPr="00DF26A5">
        <w:rPr>
          <w:rFonts w:ascii="Times New Roman" w:hAnsi="Times New Roman" w:cs="Times New Roman"/>
          <w:b/>
          <w:bCs/>
          <w:rPrChange w:id="1830" w:author="Chen Liao" w:date="2021-03-09T15:09:00Z">
            <w:rPr>
              <w:rFonts w:ascii="Times New Roman" w:hAnsi="Times New Roman" w:cs="Times New Roman"/>
              <w:b/>
              <w:bCs/>
              <w:sz w:val="20"/>
              <w:szCs w:val="20"/>
            </w:rPr>
          </w:rPrChange>
        </w:rPr>
        <w:t xml:space="preserve">Fitting a harmonic oscillator model to the dynamics of short-chain fatty acids (A) and Shannon diversity (B). </w:t>
      </w:r>
      <w:r w:rsidR="00502D4A" w:rsidRPr="00DF26A5">
        <w:rPr>
          <w:rFonts w:ascii="Times New Roman" w:hAnsi="Times New Roman" w:cs="Times New Roman"/>
          <w:rPrChange w:id="1831" w:author="Chen Liao" w:date="2021-03-09T15:09:00Z">
            <w:rPr>
              <w:rFonts w:ascii="Times New Roman" w:hAnsi="Times New Roman" w:cs="Times New Roman"/>
              <w:sz w:val="20"/>
              <w:szCs w:val="20"/>
            </w:rPr>
          </w:rPrChange>
        </w:rPr>
        <w:t xml:space="preserve">Dots represent data and lines represent simulations using the best-fit parameter values. </w:t>
      </w:r>
      <w:r w:rsidR="00143609" w:rsidRPr="00DF26A5">
        <w:rPr>
          <w:rFonts w:ascii="Times New Roman" w:hAnsi="Times New Roman" w:cs="Times New Roman"/>
          <w:rPrChange w:id="1832" w:author="Chen Liao" w:date="2021-03-09T15:09:00Z">
            <w:rPr>
              <w:rFonts w:ascii="Times New Roman" w:hAnsi="Times New Roman" w:cs="Times New Roman"/>
              <w:sz w:val="20"/>
              <w:szCs w:val="20"/>
            </w:rPr>
          </w:rPrChange>
        </w:rPr>
        <w:t>Both lines and dots are color-coded on a per-mouse basis.</w:t>
      </w:r>
      <w:r w:rsidR="00143609" w:rsidRPr="00DF26A5">
        <w:rPr>
          <w:rFonts w:ascii="Times New Roman" w:hAnsi="Times New Roman" w:cs="Times New Roman"/>
          <w:rPrChange w:id="1833" w:author="Chen Liao" w:date="2021-03-09T15:09:00Z">
            <w:rPr>
              <w:rFonts w:ascii="Times New Roman" w:hAnsi="Times New Roman" w:cs="Times New Roman"/>
              <w:sz w:val="20"/>
              <w:szCs w:val="20"/>
            </w:rPr>
          </w:rPrChange>
        </w:rPr>
        <w:br w:type="page"/>
      </w:r>
    </w:p>
    <w:p w14:paraId="1796D4A8" w14:textId="7C016BB1" w:rsidR="000C76FA" w:rsidRPr="00DF26A5" w:rsidRDefault="004640A8" w:rsidP="00DB1F40">
      <w:pPr>
        <w:jc w:val="center"/>
        <w:rPr>
          <w:rFonts w:ascii="Times New Roman" w:hAnsi="Times New Roman" w:cs="Times New Roman"/>
          <w:rPrChange w:id="1834" w:author="Chen Liao" w:date="2021-03-09T15:09:00Z">
            <w:rPr>
              <w:rFonts w:ascii="Times New Roman" w:hAnsi="Times New Roman" w:cs="Times New Roman"/>
              <w:sz w:val="20"/>
              <w:szCs w:val="20"/>
            </w:rPr>
          </w:rPrChange>
        </w:rPr>
        <w:pPrChange w:id="1835" w:author="Chen Liao" w:date="2021-03-19T00:04:00Z">
          <w:pPr>
            <w:jc w:val="center"/>
          </w:pPr>
        </w:pPrChange>
      </w:pPr>
      <w:r w:rsidRPr="00DF26A5">
        <w:rPr>
          <w:rFonts w:ascii="Times New Roman" w:hAnsi="Times New Roman" w:cs="Times New Roman"/>
          <w:noProof/>
          <w:rPrChange w:id="1836" w:author="Chen Liao" w:date="2021-03-09T15:09:00Z">
            <w:rPr>
              <w:rFonts w:ascii="Times New Roman" w:hAnsi="Times New Roman" w:cs="Times New Roman"/>
              <w:noProof/>
              <w:sz w:val="20"/>
              <w:szCs w:val="20"/>
            </w:rPr>
          </w:rPrChange>
        </w:rPr>
        <w:lastRenderedPageBreak/>
        <w:drawing>
          <wp:inline distT="0" distB="0" distL="0" distR="0" wp14:anchorId="3D90DF22" wp14:editId="0B896EDB">
            <wp:extent cx="3486176" cy="1391478"/>
            <wp:effectExtent l="0" t="0" r="0" b="571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04861" cy="1398936"/>
                    </a:xfrm>
                    <a:prstGeom prst="rect">
                      <a:avLst/>
                    </a:prstGeom>
                  </pic:spPr>
                </pic:pic>
              </a:graphicData>
            </a:graphic>
          </wp:inline>
        </w:drawing>
      </w:r>
    </w:p>
    <w:p w14:paraId="1F22EF61" w14:textId="77777777" w:rsidR="002020CB" w:rsidRPr="00DF26A5" w:rsidRDefault="002020CB" w:rsidP="00203483">
      <w:pPr>
        <w:jc w:val="both"/>
        <w:rPr>
          <w:rFonts w:ascii="Times New Roman" w:hAnsi="Times New Roman" w:cs="Times New Roman"/>
          <w:rPrChange w:id="1837" w:author="Chen Liao" w:date="2021-03-09T15:09:00Z">
            <w:rPr>
              <w:rFonts w:ascii="Times New Roman" w:hAnsi="Times New Roman" w:cs="Times New Roman"/>
              <w:sz w:val="20"/>
              <w:szCs w:val="20"/>
            </w:rPr>
          </w:rPrChange>
        </w:rPr>
      </w:pPr>
    </w:p>
    <w:p w14:paraId="11605D9E" w14:textId="38FD7B38" w:rsidR="00507569" w:rsidRPr="00DF26A5" w:rsidRDefault="002020CB" w:rsidP="004D26A3">
      <w:pPr>
        <w:jc w:val="both"/>
        <w:rPr>
          <w:rFonts w:ascii="Times New Roman" w:hAnsi="Times New Roman" w:cs="Times New Roman"/>
          <w:color w:val="333333"/>
          <w:shd w:val="clear" w:color="auto" w:fill="FFFFFF"/>
          <w:rPrChange w:id="1838" w:author="Chen Liao" w:date="2021-03-09T15:09:00Z">
            <w:rPr>
              <w:rFonts w:ascii="Times New Roman" w:hAnsi="Times New Roman" w:cs="Times New Roman"/>
              <w:color w:val="333333"/>
              <w:sz w:val="20"/>
              <w:szCs w:val="20"/>
              <w:shd w:val="clear" w:color="auto" w:fill="FFFFFF"/>
            </w:rPr>
          </w:rPrChange>
        </w:rPr>
      </w:pPr>
      <w:r w:rsidRPr="00DF26A5">
        <w:rPr>
          <w:rFonts w:ascii="Times New Roman" w:hAnsi="Times New Roman" w:cs="Times New Roman"/>
          <w:b/>
          <w:bCs/>
          <w:rPrChange w:id="1839" w:author="Chen Liao" w:date="2021-03-09T15:09:00Z">
            <w:rPr>
              <w:rFonts w:ascii="Times New Roman" w:hAnsi="Times New Roman" w:cs="Times New Roman"/>
              <w:b/>
              <w:bCs/>
              <w:sz w:val="20"/>
              <w:szCs w:val="20"/>
            </w:rPr>
          </w:rPrChange>
        </w:rPr>
        <w:t>Figure S</w:t>
      </w:r>
      <w:r w:rsidR="004A3B7E" w:rsidRPr="00DF26A5">
        <w:rPr>
          <w:rFonts w:ascii="Times New Roman" w:hAnsi="Times New Roman" w:cs="Times New Roman"/>
          <w:b/>
          <w:bCs/>
          <w:rPrChange w:id="1840" w:author="Chen Liao" w:date="2021-03-09T15:09:00Z">
            <w:rPr>
              <w:rFonts w:ascii="Times New Roman" w:hAnsi="Times New Roman" w:cs="Times New Roman"/>
              <w:b/>
              <w:bCs/>
              <w:sz w:val="20"/>
              <w:szCs w:val="20"/>
            </w:rPr>
          </w:rPrChange>
        </w:rPr>
        <w:t>5</w:t>
      </w:r>
      <w:r w:rsidRPr="00DF26A5">
        <w:rPr>
          <w:rFonts w:ascii="Times New Roman" w:hAnsi="Times New Roman" w:cs="Times New Roman"/>
          <w:b/>
          <w:bCs/>
          <w:rPrChange w:id="1841" w:author="Chen Liao" w:date="2021-03-09T15:09:00Z">
            <w:rPr>
              <w:rFonts w:ascii="Times New Roman" w:hAnsi="Times New Roman" w:cs="Times New Roman"/>
              <w:b/>
              <w:bCs/>
              <w:sz w:val="20"/>
              <w:szCs w:val="20"/>
            </w:rPr>
          </w:rPrChange>
        </w:rPr>
        <w:t xml:space="preserve">. </w:t>
      </w:r>
      <w:r w:rsidR="00CA0EED" w:rsidRPr="00DF26A5">
        <w:rPr>
          <w:rFonts w:ascii="Times New Roman" w:hAnsi="Times New Roman" w:cs="Times New Roman"/>
          <w:b/>
          <w:bCs/>
          <w:rPrChange w:id="1842" w:author="Chen Liao" w:date="2021-03-09T15:09:00Z">
            <w:rPr>
              <w:rFonts w:ascii="Times New Roman" w:hAnsi="Times New Roman" w:cs="Times New Roman"/>
              <w:b/>
              <w:bCs/>
              <w:sz w:val="20"/>
              <w:szCs w:val="20"/>
            </w:rPr>
          </w:rPrChange>
        </w:rPr>
        <w:t xml:space="preserve">(Related to Fig. 2) </w:t>
      </w:r>
      <w:r w:rsidR="00F72AF4" w:rsidRPr="00DF26A5">
        <w:rPr>
          <w:rFonts w:ascii="Times New Roman" w:hAnsi="Times New Roman" w:cs="Times New Roman"/>
          <w:b/>
          <w:bCs/>
          <w:rPrChange w:id="1843" w:author="Chen Liao" w:date="2021-03-09T15:09:00Z">
            <w:rPr>
              <w:rFonts w:ascii="Times New Roman" w:hAnsi="Times New Roman" w:cs="Times New Roman"/>
              <w:b/>
              <w:bCs/>
              <w:sz w:val="20"/>
              <w:szCs w:val="20"/>
            </w:rPr>
          </w:rPrChange>
        </w:rPr>
        <w:t xml:space="preserve">Reanalysis of data from </w:t>
      </w:r>
      <w:proofErr w:type="spellStart"/>
      <w:r w:rsidR="00F72AF4" w:rsidRPr="00DF26A5">
        <w:rPr>
          <w:rFonts w:ascii="Times New Roman" w:hAnsi="Times New Roman" w:cs="Times New Roman"/>
          <w:b/>
          <w:bCs/>
          <w:rPrChange w:id="1844" w:author="Chen Liao" w:date="2021-03-09T15:09:00Z">
            <w:rPr>
              <w:rFonts w:ascii="Times New Roman" w:hAnsi="Times New Roman" w:cs="Times New Roman"/>
              <w:b/>
              <w:bCs/>
              <w:sz w:val="20"/>
              <w:szCs w:val="20"/>
            </w:rPr>
          </w:rPrChange>
        </w:rPr>
        <w:t>Chijiwa</w:t>
      </w:r>
      <w:proofErr w:type="spellEnd"/>
      <w:r w:rsidR="00F72AF4" w:rsidRPr="00DF26A5">
        <w:rPr>
          <w:rFonts w:ascii="Times New Roman" w:hAnsi="Times New Roman" w:cs="Times New Roman"/>
          <w:b/>
          <w:bCs/>
          <w:rPrChange w:id="1845" w:author="Chen Liao" w:date="2021-03-09T15:09:00Z">
            <w:rPr>
              <w:rFonts w:ascii="Times New Roman" w:hAnsi="Times New Roman" w:cs="Times New Roman"/>
              <w:b/>
              <w:bCs/>
              <w:sz w:val="20"/>
              <w:szCs w:val="20"/>
            </w:rPr>
          </w:rPrChange>
        </w:rPr>
        <w:t xml:space="preserve"> et al., 2020, where </w:t>
      </w:r>
      <w:bookmarkStart w:id="1846" w:name="OLE_LINK40"/>
      <w:bookmarkStart w:id="1847" w:name="OLE_LINK41"/>
      <w:r w:rsidR="00F72AF4" w:rsidRPr="00DF26A5">
        <w:rPr>
          <w:rFonts w:ascii="Times New Roman" w:hAnsi="Times New Roman" w:cs="Times New Roman"/>
          <w:b/>
          <w:bCs/>
          <w:rPrChange w:id="1848" w:author="Chen Liao" w:date="2021-03-09T15:09:00Z">
            <w:rPr>
              <w:rFonts w:ascii="Times New Roman" w:hAnsi="Times New Roman" w:cs="Times New Roman"/>
              <w:b/>
              <w:bCs/>
              <w:sz w:val="20"/>
              <w:szCs w:val="20"/>
            </w:rPr>
          </w:rPrChange>
        </w:rPr>
        <w:t xml:space="preserve">a similar experiment was </w:t>
      </w:r>
      <w:r w:rsidR="004E746F" w:rsidRPr="00DF26A5">
        <w:rPr>
          <w:rFonts w:ascii="Times New Roman" w:hAnsi="Times New Roman" w:cs="Times New Roman"/>
          <w:b/>
          <w:bCs/>
          <w:rPrChange w:id="1849" w:author="Chen Liao" w:date="2021-03-09T15:09:00Z">
            <w:rPr>
              <w:rFonts w:ascii="Times New Roman" w:hAnsi="Times New Roman" w:cs="Times New Roman"/>
              <w:b/>
              <w:bCs/>
              <w:sz w:val="20"/>
              <w:szCs w:val="20"/>
            </w:rPr>
          </w:rPrChange>
        </w:rPr>
        <w:t xml:space="preserve">performed to observe the gut microbiota </w:t>
      </w:r>
      <w:r w:rsidR="00DB670D" w:rsidRPr="00DF26A5">
        <w:rPr>
          <w:rFonts w:ascii="Times New Roman" w:hAnsi="Times New Roman" w:cs="Times New Roman"/>
          <w:b/>
          <w:bCs/>
          <w:rPrChange w:id="1850" w:author="Chen Liao" w:date="2021-03-09T15:09:00Z">
            <w:rPr>
              <w:rFonts w:ascii="Times New Roman" w:hAnsi="Times New Roman" w:cs="Times New Roman"/>
              <w:b/>
              <w:bCs/>
              <w:sz w:val="20"/>
              <w:szCs w:val="20"/>
            </w:rPr>
          </w:rPrChange>
        </w:rPr>
        <w:t>dynamics</w:t>
      </w:r>
      <w:r w:rsidR="004E746F" w:rsidRPr="00DF26A5">
        <w:rPr>
          <w:rFonts w:ascii="Times New Roman" w:hAnsi="Times New Roman" w:cs="Times New Roman"/>
          <w:b/>
          <w:bCs/>
          <w:rPrChange w:id="1851" w:author="Chen Liao" w:date="2021-03-09T15:09:00Z">
            <w:rPr>
              <w:rFonts w:ascii="Times New Roman" w:hAnsi="Times New Roman" w:cs="Times New Roman"/>
              <w:b/>
              <w:bCs/>
              <w:sz w:val="20"/>
              <w:szCs w:val="20"/>
            </w:rPr>
          </w:rPrChange>
        </w:rPr>
        <w:t xml:space="preserve"> following inulin treatment in a mouse model.</w:t>
      </w:r>
      <w:r w:rsidR="004E746F" w:rsidRPr="00DF26A5">
        <w:rPr>
          <w:rFonts w:ascii="Times New Roman" w:hAnsi="Times New Roman" w:cs="Times New Roman"/>
          <w:rPrChange w:id="1852" w:author="Chen Liao" w:date="2021-03-09T15:09:00Z">
            <w:rPr>
              <w:rFonts w:ascii="Times New Roman" w:hAnsi="Times New Roman" w:cs="Times New Roman"/>
              <w:sz w:val="20"/>
              <w:szCs w:val="20"/>
            </w:rPr>
          </w:rPrChange>
        </w:rPr>
        <w:t xml:space="preserve"> </w:t>
      </w:r>
      <w:bookmarkEnd w:id="1846"/>
      <w:bookmarkEnd w:id="1847"/>
      <w:r w:rsidR="00F72AF4" w:rsidRPr="00DF26A5">
        <w:rPr>
          <w:rFonts w:ascii="Times New Roman" w:hAnsi="Times New Roman" w:cs="Times New Roman"/>
          <w:b/>
          <w:bCs/>
          <w:rPrChange w:id="1853" w:author="Chen Liao" w:date="2021-03-09T15:09:00Z">
            <w:rPr>
              <w:rFonts w:ascii="Times New Roman" w:hAnsi="Times New Roman" w:cs="Times New Roman"/>
              <w:b/>
              <w:bCs/>
              <w:sz w:val="20"/>
              <w:szCs w:val="20"/>
            </w:rPr>
          </w:rPrChange>
        </w:rPr>
        <w:t>A</w:t>
      </w:r>
      <w:r w:rsidR="00583F5B" w:rsidRPr="00DF26A5">
        <w:rPr>
          <w:rFonts w:ascii="Times New Roman" w:hAnsi="Times New Roman" w:cs="Times New Roman"/>
          <w:rPrChange w:id="1854" w:author="Chen Liao" w:date="2021-03-09T15:09:00Z">
            <w:rPr>
              <w:rFonts w:ascii="Times New Roman" w:hAnsi="Times New Roman" w:cs="Times New Roman"/>
              <w:sz w:val="20"/>
              <w:szCs w:val="20"/>
            </w:rPr>
          </w:rPrChange>
        </w:rPr>
        <w:t>.</w:t>
      </w:r>
      <w:r w:rsidR="00F72AF4" w:rsidRPr="00DF26A5">
        <w:rPr>
          <w:rFonts w:ascii="Times New Roman" w:hAnsi="Times New Roman" w:cs="Times New Roman"/>
          <w:rPrChange w:id="1855" w:author="Chen Liao" w:date="2021-03-09T15:09:00Z">
            <w:rPr>
              <w:rFonts w:ascii="Times New Roman" w:hAnsi="Times New Roman" w:cs="Times New Roman"/>
              <w:sz w:val="20"/>
              <w:szCs w:val="20"/>
            </w:rPr>
          </w:rPrChange>
        </w:rPr>
        <w:t xml:space="preserve"> </w:t>
      </w:r>
      <w:r w:rsidRPr="00DF26A5">
        <w:rPr>
          <w:rFonts w:ascii="Times New Roman" w:hAnsi="Times New Roman" w:cs="Times New Roman"/>
          <w:rPrChange w:id="1856" w:author="Chen Liao" w:date="2021-03-09T15:09:00Z">
            <w:rPr>
              <w:rFonts w:ascii="Times New Roman" w:hAnsi="Times New Roman" w:cs="Times New Roman"/>
              <w:sz w:val="20"/>
              <w:szCs w:val="20"/>
            </w:rPr>
          </w:rPrChange>
        </w:rPr>
        <w:t>Alpha diversity</w:t>
      </w:r>
      <w:r w:rsidR="00F72AF4" w:rsidRPr="00DF26A5">
        <w:rPr>
          <w:rFonts w:ascii="Times New Roman" w:hAnsi="Times New Roman" w:cs="Times New Roman"/>
          <w:rPrChange w:id="1857" w:author="Chen Liao" w:date="2021-03-09T15:09:00Z">
            <w:rPr>
              <w:rFonts w:ascii="Times New Roman" w:hAnsi="Times New Roman" w:cs="Times New Roman"/>
              <w:sz w:val="20"/>
              <w:szCs w:val="20"/>
            </w:rPr>
          </w:rPrChange>
        </w:rPr>
        <w:t xml:space="preserve">. </w:t>
      </w:r>
      <w:r w:rsidR="00F72AF4" w:rsidRPr="00DF26A5">
        <w:rPr>
          <w:rFonts w:ascii="Times New Roman" w:hAnsi="Times New Roman" w:cs="Times New Roman"/>
          <w:b/>
          <w:bCs/>
          <w:rPrChange w:id="1858" w:author="Chen Liao" w:date="2021-03-09T15:09:00Z">
            <w:rPr>
              <w:rFonts w:ascii="Times New Roman" w:hAnsi="Times New Roman" w:cs="Times New Roman"/>
              <w:b/>
              <w:bCs/>
              <w:sz w:val="20"/>
              <w:szCs w:val="20"/>
            </w:rPr>
          </w:rPrChange>
        </w:rPr>
        <w:t>B</w:t>
      </w:r>
      <w:r w:rsidR="00583F5B" w:rsidRPr="00DF26A5">
        <w:rPr>
          <w:rFonts w:ascii="Times New Roman" w:hAnsi="Times New Roman" w:cs="Times New Roman"/>
          <w:rPrChange w:id="1859" w:author="Chen Liao" w:date="2021-03-09T15:09:00Z">
            <w:rPr>
              <w:rFonts w:ascii="Times New Roman" w:hAnsi="Times New Roman" w:cs="Times New Roman"/>
              <w:sz w:val="20"/>
              <w:szCs w:val="20"/>
            </w:rPr>
          </w:rPrChange>
        </w:rPr>
        <w:t>.</w:t>
      </w:r>
      <w:r w:rsidR="00F72AF4" w:rsidRPr="00DF26A5">
        <w:rPr>
          <w:rFonts w:ascii="Times New Roman" w:hAnsi="Times New Roman" w:cs="Times New Roman"/>
          <w:rPrChange w:id="1860" w:author="Chen Liao" w:date="2021-03-09T15:09:00Z">
            <w:rPr>
              <w:rFonts w:ascii="Times New Roman" w:hAnsi="Times New Roman" w:cs="Times New Roman"/>
              <w:sz w:val="20"/>
              <w:szCs w:val="20"/>
            </w:rPr>
          </w:rPrChange>
        </w:rPr>
        <w:t xml:space="preserve"> The averaged response </w:t>
      </w:r>
      <w:r w:rsidRPr="00DF26A5">
        <w:rPr>
          <w:rFonts w:ascii="Times New Roman" w:hAnsi="Times New Roman" w:cs="Times New Roman"/>
          <w:rPrChange w:id="1861" w:author="Chen Liao" w:date="2021-03-09T15:09:00Z">
            <w:rPr>
              <w:rFonts w:ascii="Times New Roman" w:hAnsi="Times New Roman" w:cs="Times New Roman"/>
              <w:sz w:val="20"/>
              <w:szCs w:val="20"/>
            </w:rPr>
          </w:rPrChange>
        </w:rPr>
        <w:t xml:space="preserve">trajectory of </w:t>
      </w:r>
      <w:r w:rsidR="00F72AF4" w:rsidRPr="00DF26A5">
        <w:rPr>
          <w:rFonts w:ascii="Times New Roman" w:hAnsi="Times New Roman" w:cs="Times New Roman"/>
          <w:rPrChange w:id="1862" w:author="Chen Liao" w:date="2021-03-09T15:09:00Z">
            <w:rPr>
              <w:rFonts w:ascii="Times New Roman" w:hAnsi="Times New Roman" w:cs="Times New Roman"/>
              <w:sz w:val="20"/>
              <w:szCs w:val="20"/>
            </w:rPr>
          </w:rPrChange>
        </w:rPr>
        <w:t xml:space="preserve">gut </w:t>
      </w:r>
      <w:r w:rsidRPr="00DF26A5">
        <w:rPr>
          <w:rFonts w:ascii="Times New Roman" w:hAnsi="Times New Roman" w:cs="Times New Roman"/>
          <w:rPrChange w:id="1863" w:author="Chen Liao" w:date="2021-03-09T15:09:00Z">
            <w:rPr>
              <w:rFonts w:ascii="Times New Roman" w:hAnsi="Times New Roman" w:cs="Times New Roman"/>
              <w:sz w:val="20"/>
              <w:szCs w:val="20"/>
            </w:rPr>
          </w:rPrChange>
        </w:rPr>
        <w:t xml:space="preserve">microbiota </w:t>
      </w:r>
      <w:r w:rsidR="00F72AF4" w:rsidRPr="00DF26A5">
        <w:rPr>
          <w:rFonts w:ascii="Times New Roman" w:hAnsi="Times New Roman" w:cs="Times New Roman"/>
          <w:rPrChange w:id="1864" w:author="Chen Liao" w:date="2021-03-09T15:09:00Z">
            <w:rPr>
              <w:rFonts w:ascii="Times New Roman" w:hAnsi="Times New Roman" w:cs="Times New Roman"/>
              <w:sz w:val="20"/>
              <w:szCs w:val="20"/>
            </w:rPr>
          </w:rPrChange>
        </w:rPr>
        <w:t xml:space="preserve">in </w:t>
      </w:r>
      <w:proofErr w:type="spellStart"/>
      <w:r w:rsidR="00F72AF4" w:rsidRPr="00DF26A5">
        <w:rPr>
          <w:rFonts w:ascii="Times New Roman" w:hAnsi="Times New Roman" w:cs="Times New Roman"/>
          <w:color w:val="000000"/>
          <w:rPrChange w:id="1865" w:author="Chen Liao" w:date="2021-03-09T15:09:00Z">
            <w:rPr>
              <w:rFonts w:ascii="Times New Roman" w:hAnsi="Times New Roman" w:cs="Times New Roman"/>
              <w:color w:val="000000"/>
              <w:sz w:val="20"/>
              <w:szCs w:val="20"/>
            </w:rPr>
          </w:rPrChange>
        </w:rPr>
        <w:t>PCoA</w:t>
      </w:r>
      <w:proofErr w:type="spellEnd"/>
      <w:r w:rsidR="00F72AF4" w:rsidRPr="00DF26A5">
        <w:rPr>
          <w:rFonts w:ascii="Times New Roman" w:hAnsi="Times New Roman" w:cs="Times New Roman"/>
          <w:color w:val="000000"/>
          <w:rPrChange w:id="1866" w:author="Chen Liao" w:date="2021-03-09T15:09:00Z">
            <w:rPr>
              <w:rFonts w:ascii="Times New Roman" w:hAnsi="Times New Roman" w:cs="Times New Roman"/>
              <w:color w:val="000000"/>
              <w:sz w:val="20"/>
              <w:szCs w:val="20"/>
            </w:rPr>
          </w:rPrChange>
        </w:rPr>
        <w:t xml:space="preserve"> (</w:t>
      </w:r>
      <w:r w:rsidR="00F72AF4" w:rsidRPr="00DF26A5">
        <w:rPr>
          <w:rFonts w:ascii="Times New Roman" w:hAnsi="Times New Roman" w:cs="Times New Roman"/>
          <w:color w:val="333333"/>
          <w:shd w:val="clear" w:color="auto" w:fill="FFFFFF"/>
          <w:rPrChange w:id="1867" w:author="Chen Liao" w:date="2021-03-09T15:09:00Z">
            <w:rPr>
              <w:rFonts w:ascii="Times New Roman" w:hAnsi="Times New Roman" w:cs="Times New Roman"/>
              <w:color w:val="333333"/>
              <w:sz w:val="20"/>
              <w:szCs w:val="20"/>
              <w:shd w:val="clear" w:color="auto" w:fill="FFFFFF"/>
            </w:rPr>
          </w:rPrChange>
        </w:rPr>
        <w:t>principal coordinate analysis) ordination scatter plot.</w:t>
      </w:r>
      <w:r w:rsidR="004A2E36" w:rsidRPr="00DF26A5">
        <w:rPr>
          <w:rFonts w:ascii="Times New Roman" w:hAnsi="Times New Roman" w:cs="Times New Roman"/>
          <w:color w:val="333333"/>
          <w:shd w:val="clear" w:color="auto" w:fill="FFFFFF"/>
          <w:rPrChange w:id="1868" w:author="Chen Liao" w:date="2021-03-09T15:09:00Z">
            <w:rPr>
              <w:rFonts w:ascii="Times New Roman" w:hAnsi="Times New Roman" w:cs="Times New Roman"/>
              <w:color w:val="333333"/>
              <w:sz w:val="20"/>
              <w:szCs w:val="20"/>
              <w:shd w:val="clear" w:color="auto" w:fill="FFFFFF"/>
            </w:rPr>
          </w:rPrChange>
        </w:rPr>
        <w:t xml:space="preserve"> Each dot represents the mean principal coordinat</w:t>
      </w:r>
      <w:r w:rsidR="006E68E1" w:rsidRPr="00DF26A5">
        <w:rPr>
          <w:rFonts w:ascii="Times New Roman" w:hAnsi="Times New Roman" w:cs="Times New Roman"/>
          <w:color w:val="333333"/>
          <w:shd w:val="clear" w:color="auto" w:fill="FFFFFF"/>
          <w:rPrChange w:id="1869" w:author="Chen Liao" w:date="2021-03-09T15:09:00Z">
            <w:rPr>
              <w:rFonts w:ascii="Times New Roman" w:hAnsi="Times New Roman" w:cs="Times New Roman"/>
              <w:color w:val="333333"/>
              <w:sz w:val="20"/>
              <w:szCs w:val="20"/>
              <w:shd w:val="clear" w:color="auto" w:fill="FFFFFF"/>
            </w:rPr>
          </w:rPrChange>
        </w:rPr>
        <w:t xml:space="preserve">e </w:t>
      </w:r>
      <w:r w:rsidR="004A2E36" w:rsidRPr="00DF26A5">
        <w:rPr>
          <w:rFonts w:ascii="Times New Roman" w:hAnsi="Times New Roman" w:cs="Times New Roman"/>
          <w:color w:val="333333"/>
          <w:shd w:val="clear" w:color="auto" w:fill="FFFFFF"/>
          <w:rPrChange w:id="1870" w:author="Chen Liao" w:date="2021-03-09T15:09:00Z">
            <w:rPr>
              <w:rFonts w:ascii="Times New Roman" w:hAnsi="Times New Roman" w:cs="Times New Roman"/>
              <w:color w:val="333333"/>
              <w:sz w:val="20"/>
              <w:szCs w:val="20"/>
              <w:shd w:val="clear" w:color="auto" w:fill="FFFFFF"/>
            </w:rPr>
          </w:rPrChange>
        </w:rPr>
        <w:t>scor</w:t>
      </w:r>
      <w:r w:rsidR="006E68E1" w:rsidRPr="00DF26A5">
        <w:rPr>
          <w:rFonts w:ascii="Times New Roman" w:hAnsi="Times New Roman" w:cs="Times New Roman"/>
          <w:color w:val="333333"/>
          <w:shd w:val="clear" w:color="auto" w:fill="FFFFFF"/>
          <w:rPrChange w:id="1871" w:author="Chen Liao" w:date="2021-03-09T15:09:00Z">
            <w:rPr>
              <w:rFonts w:ascii="Times New Roman" w:hAnsi="Times New Roman" w:cs="Times New Roman"/>
              <w:color w:val="333333"/>
              <w:sz w:val="20"/>
              <w:szCs w:val="20"/>
              <w:shd w:val="clear" w:color="auto" w:fill="FFFFFF"/>
            </w:rPr>
          </w:rPrChange>
        </w:rPr>
        <w:t>e of all mice</w:t>
      </w:r>
      <w:r w:rsidR="004A2E36" w:rsidRPr="00DF26A5">
        <w:rPr>
          <w:rFonts w:ascii="Times New Roman" w:hAnsi="Times New Roman" w:cs="Times New Roman"/>
          <w:color w:val="333333"/>
          <w:shd w:val="clear" w:color="auto" w:fill="FFFFFF"/>
          <w:rPrChange w:id="1872" w:author="Chen Liao" w:date="2021-03-09T15:09:00Z">
            <w:rPr>
              <w:rFonts w:ascii="Times New Roman" w:hAnsi="Times New Roman" w:cs="Times New Roman"/>
              <w:color w:val="333333"/>
              <w:sz w:val="20"/>
              <w:szCs w:val="20"/>
              <w:shd w:val="clear" w:color="auto" w:fill="FFFFFF"/>
            </w:rPr>
          </w:rPrChange>
        </w:rPr>
        <w:t xml:space="preserve"> and the </w:t>
      </w:r>
      <w:r w:rsidR="00C618BA" w:rsidRPr="00DF26A5">
        <w:rPr>
          <w:rFonts w:ascii="Times New Roman" w:hAnsi="Times New Roman" w:cs="Times New Roman"/>
          <w:color w:val="333333"/>
          <w:shd w:val="clear" w:color="auto" w:fill="FFFFFF"/>
          <w:rPrChange w:id="1873" w:author="Chen Liao" w:date="2021-03-09T15:09:00Z">
            <w:rPr>
              <w:rFonts w:ascii="Times New Roman" w:hAnsi="Times New Roman" w:cs="Times New Roman"/>
              <w:color w:val="333333"/>
              <w:sz w:val="20"/>
              <w:szCs w:val="20"/>
              <w:shd w:val="clear" w:color="auto" w:fill="FFFFFF"/>
            </w:rPr>
          </w:rPrChange>
        </w:rPr>
        <w:t xml:space="preserve">corresponding </w:t>
      </w:r>
      <w:r w:rsidR="004A2E36" w:rsidRPr="00DF26A5">
        <w:rPr>
          <w:rFonts w:ascii="Times New Roman" w:hAnsi="Times New Roman" w:cs="Times New Roman"/>
          <w:color w:val="333333"/>
          <w:shd w:val="clear" w:color="auto" w:fill="FFFFFF"/>
          <w:rPrChange w:id="1874" w:author="Chen Liao" w:date="2021-03-09T15:09:00Z">
            <w:rPr>
              <w:rFonts w:ascii="Times New Roman" w:hAnsi="Times New Roman" w:cs="Times New Roman"/>
              <w:color w:val="333333"/>
              <w:sz w:val="20"/>
              <w:szCs w:val="20"/>
              <w:shd w:val="clear" w:color="auto" w:fill="FFFFFF"/>
            </w:rPr>
          </w:rPrChange>
        </w:rPr>
        <w:t>error bar represents the standard error of the mean.</w:t>
      </w:r>
      <w:r w:rsidR="00507569" w:rsidRPr="00DF26A5">
        <w:rPr>
          <w:rFonts w:ascii="Times New Roman" w:hAnsi="Times New Roman" w:cs="Times New Roman"/>
          <w:color w:val="333333"/>
          <w:shd w:val="clear" w:color="auto" w:fill="FFFFFF"/>
          <w:rPrChange w:id="1875" w:author="Chen Liao" w:date="2021-03-09T15:09:00Z">
            <w:rPr>
              <w:rFonts w:ascii="Times New Roman" w:hAnsi="Times New Roman" w:cs="Times New Roman"/>
              <w:color w:val="333333"/>
              <w:sz w:val="20"/>
              <w:szCs w:val="20"/>
              <w:shd w:val="clear" w:color="auto" w:fill="FFFFFF"/>
            </w:rPr>
          </w:rPrChange>
        </w:rPr>
        <w:br w:type="page"/>
      </w:r>
    </w:p>
    <w:p w14:paraId="5FE8BA45" w14:textId="6F6CF02D" w:rsidR="001E0FEF" w:rsidRPr="00DF26A5" w:rsidRDefault="00E14FC3">
      <w:pPr>
        <w:jc w:val="both"/>
        <w:rPr>
          <w:rFonts w:ascii="Times New Roman" w:hAnsi="Times New Roman" w:cs="Times New Roman"/>
          <w:b/>
          <w:bCs/>
          <w:rPrChange w:id="1876" w:author="Chen Liao" w:date="2021-03-09T15:09:00Z">
            <w:rPr>
              <w:rFonts w:ascii="Times New Roman" w:hAnsi="Times New Roman" w:cs="Times New Roman"/>
              <w:b/>
              <w:bCs/>
              <w:sz w:val="20"/>
              <w:szCs w:val="21"/>
            </w:rPr>
          </w:rPrChange>
        </w:rPr>
        <w:pPrChange w:id="1877" w:author="Chen Liao" w:date="2021-03-09T15:09:00Z">
          <w:pPr>
            <w:jc w:val="center"/>
          </w:pPr>
        </w:pPrChange>
      </w:pPr>
      <w:r w:rsidRPr="00DF26A5">
        <w:rPr>
          <w:rFonts w:ascii="Times New Roman" w:hAnsi="Times New Roman" w:cs="Times New Roman"/>
          <w:b/>
          <w:bCs/>
          <w:noProof/>
          <w:rPrChange w:id="1878" w:author="Chen Liao" w:date="2021-03-09T15:09:00Z">
            <w:rPr>
              <w:rFonts w:ascii="Times New Roman" w:hAnsi="Times New Roman" w:cs="Times New Roman"/>
              <w:b/>
              <w:bCs/>
              <w:noProof/>
              <w:sz w:val="20"/>
              <w:szCs w:val="21"/>
            </w:rPr>
          </w:rPrChange>
        </w:rPr>
        <w:lastRenderedPageBreak/>
        <w:drawing>
          <wp:inline distT="0" distB="0" distL="0" distR="0" wp14:anchorId="6F7D22A7" wp14:editId="35A5B929">
            <wp:extent cx="2933700" cy="45212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33700" cy="4521200"/>
                    </a:xfrm>
                    <a:prstGeom prst="rect">
                      <a:avLst/>
                    </a:prstGeom>
                  </pic:spPr>
                </pic:pic>
              </a:graphicData>
            </a:graphic>
          </wp:inline>
        </w:drawing>
      </w:r>
    </w:p>
    <w:p w14:paraId="4B09D5F5" w14:textId="77777777" w:rsidR="001E0FEF" w:rsidRPr="00DF26A5" w:rsidRDefault="001E0FEF" w:rsidP="00203483">
      <w:pPr>
        <w:jc w:val="both"/>
        <w:rPr>
          <w:rFonts w:ascii="Times New Roman" w:hAnsi="Times New Roman" w:cs="Times New Roman"/>
          <w:b/>
          <w:bCs/>
          <w:rPrChange w:id="1879" w:author="Chen Liao" w:date="2021-03-09T15:09:00Z">
            <w:rPr>
              <w:rFonts w:ascii="Times New Roman" w:hAnsi="Times New Roman" w:cs="Times New Roman"/>
              <w:b/>
              <w:bCs/>
              <w:sz w:val="20"/>
              <w:szCs w:val="21"/>
            </w:rPr>
          </w:rPrChange>
        </w:rPr>
      </w:pPr>
    </w:p>
    <w:p w14:paraId="1DA6C610" w14:textId="7EE7222D" w:rsidR="00876085" w:rsidRPr="00DF26A5" w:rsidRDefault="001E0FEF" w:rsidP="004D26A3">
      <w:pPr>
        <w:jc w:val="both"/>
        <w:rPr>
          <w:rFonts w:ascii="Times New Roman" w:hAnsi="Times New Roman" w:cs="Times New Roman"/>
          <w:rPrChange w:id="1880" w:author="Chen Liao" w:date="2021-03-09T15:09:00Z">
            <w:rPr>
              <w:rFonts w:ascii="Times New Roman" w:hAnsi="Times New Roman" w:cs="Times New Roman"/>
              <w:sz w:val="20"/>
              <w:szCs w:val="21"/>
            </w:rPr>
          </w:rPrChange>
        </w:rPr>
      </w:pPr>
      <w:r w:rsidRPr="00DF26A5">
        <w:rPr>
          <w:rFonts w:ascii="Times New Roman" w:hAnsi="Times New Roman" w:cs="Times New Roman"/>
          <w:b/>
          <w:bCs/>
          <w:rPrChange w:id="1881" w:author="Chen Liao" w:date="2021-03-09T15:09:00Z">
            <w:rPr>
              <w:rFonts w:ascii="Times New Roman" w:hAnsi="Times New Roman" w:cs="Times New Roman"/>
              <w:b/>
              <w:bCs/>
              <w:sz w:val="20"/>
              <w:szCs w:val="21"/>
            </w:rPr>
          </w:rPrChange>
        </w:rPr>
        <w:t>Figure S</w:t>
      </w:r>
      <w:r w:rsidR="004A3B7E" w:rsidRPr="00DF26A5">
        <w:rPr>
          <w:rFonts w:ascii="Times New Roman" w:hAnsi="Times New Roman" w:cs="Times New Roman"/>
          <w:b/>
          <w:bCs/>
          <w:rPrChange w:id="1882" w:author="Chen Liao" w:date="2021-03-09T15:09:00Z">
            <w:rPr>
              <w:rFonts w:ascii="Times New Roman" w:hAnsi="Times New Roman" w:cs="Times New Roman"/>
              <w:b/>
              <w:bCs/>
              <w:sz w:val="20"/>
              <w:szCs w:val="21"/>
            </w:rPr>
          </w:rPrChange>
        </w:rPr>
        <w:t>6</w:t>
      </w:r>
      <w:r w:rsidRPr="00DF26A5">
        <w:rPr>
          <w:rFonts w:ascii="Times New Roman" w:hAnsi="Times New Roman" w:cs="Times New Roman"/>
          <w:b/>
          <w:bCs/>
          <w:rPrChange w:id="1883" w:author="Chen Liao" w:date="2021-03-09T15:09:00Z">
            <w:rPr>
              <w:rFonts w:ascii="Times New Roman" w:hAnsi="Times New Roman" w:cs="Times New Roman"/>
              <w:b/>
              <w:bCs/>
              <w:sz w:val="20"/>
              <w:szCs w:val="21"/>
            </w:rPr>
          </w:rPrChange>
        </w:rPr>
        <w:t xml:space="preserve">. </w:t>
      </w:r>
      <w:bookmarkStart w:id="1884" w:name="OLE_LINK46"/>
      <w:bookmarkStart w:id="1885" w:name="OLE_LINK47"/>
      <w:r w:rsidR="00F06B9D" w:rsidRPr="00DF26A5">
        <w:rPr>
          <w:rFonts w:ascii="Times New Roman" w:hAnsi="Times New Roman" w:cs="Times New Roman"/>
          <w:b/>
          <w:bCs/>
          <w:rPrChange w:id="1886" w:author="Chen Liao" w:date="2021-03-09T15:09:00Z">
            <w:rPr>
              <w:rFonts w:ascii="Times New Roman" w:hAnsi="Times New Roman" w:cs="Times New Roman"/>
              <w:b/>
              <w:bCs/>
              <w:sz w:val="20"/>
              <w:szCs w:val="21"/>
            </w:rPr>
          </w:rPrChange>
        </w:rPr>
        <w:t xml:space="preserve">(Related to Fig. 3) </w:t>
      </w:r>
      <w:r w:rsidR="00C61D8F" w:rsidRPr="00DF26A5">
        <w:rPr>
          <w:rFonts w:ascii="Times New Roman" w:hAnsi="Times New Roman" w:cs="Times New Roman"/>
          <w:b/>
          <w:bCs/>
          <w:rPrChange w:id="1887" w:author="Chen Liao" w:date="2021-03-09T15:09:00Z">
            <w:rPr>
              <w:rFonts w:ascii="Times New Roman" w:hAnsi="Times New Roman" w:cs="Times New Roman"/>
              <w:b/>
              <w:bCs/>
              <w:sz w:val="20"/>
              <w:szCs w:val="21"/>
            </w:rPr>
          </w:rPrChange>
        </w:rPr>
        <w:t xml:space="preserve">Significantly altered bacterial species in relative abundance </w:t>
      </w:r>
      <w:bookmarkEnd w:id="1884"/>
      <w:bookmarkEnd w:id="1885"/>
      <w:r w:rsidR="00C61D8F" w:rsidRPr="00DF26A5">
        <w:rPr>
          <w:rFonts w:ascii="Times New Roman" w:hAnsi="Times New Roman" w:cs="Times New Roman"/>
          <w:b/>
          <w:bCs/>
          <w:rPrChange w:id="1888" w:author="Chen Liao" w:date="2021-03-09T15:09:00Z">
            <w:rPr>
              <w:rFonts w:ascii="Times New Roman" w:hAnsi="Times New Roman" w:cs="Times New Roman"/>
              <w:b/>
              <w:bCs/>
              <w:sz w:val="20"/>
              <w:szCs w:val="21"/>
            </w:rPr>
          </w:rPrChange>
        </w:rPr>
        <w:t>between inulin and cellulose group</w:t>
      </w:r>
      <w:r w:rsidR="00C366D9" w:rsidRPr="00DF26A5">
        <w:rPr>
          <w:rFonts w:ascii="Times New Roman" w:hAnsi="Times New Roman" w:cs="Times New Roman"/>
          <w:b/>
          <w:bCs/>
          <w:rPrChange w:id="1889" w:author="Chen Liao" w:date="2021-03-09T15:09:00Z">
            <w:rPr>
              <w:rFonts w:ascii="Times New Roman" w:hAnsi="Times New Roman" w:cs="Times New Roman"/>
              <w:b/>
              <w:bCs/>
              <w:sz w:val="20"/>
              <w:szCs w:val="21"/>
            </w:rPr>
          </w:rPrChange>
        </w:rPr>
        <w:t>s</w:t>
      </w:r>
      <w:r w:rsidR="00C61D8F" w:rsidRPr="00DF26A5">
        <w:rPr>
          <w:rFonts w:ascii="Times New Roman" w:hAnsi="Times New Roman" w:cs="Times New Roman"/>
          <w:b/>
          <w:bCs/>
          <w:rPrChange w:id="1890" w:author="Chen Liao" w:date="2021-03-09T15:09:00Z">
            <w:rPr>
              <w:rFonts w:ascii="Times New Roman" w:hAnsi="Times New Roman" w:cs="Times New Roman"/>
              <w:b/>
              <w:bCs/>
              <w:sz w:val="20"/>
              <w:szCs w:val="21"/>
            </w:rPr>
          </w:rPrChange>
        </w:rPr>
        <w:t>.</w:t>
      </w:r>
      <w:r w:rsidR="00C61D8F" w:rsidRPr="00DF26A5">
        <w:rPr>
          <w:rFonts w:ascii="Times New Roman" w:hAnsi="Times New Roman" w:cs="Times New Roman"/>
          <w:rPrChange w:id="1891" w:author="Chen Liao" w:date="2021-03-09T15:09:00Z">
            <w:rPr>
              <w:rFonts w:ascii="Times New Roman" w:hAnsi="Times New Roman" w:cs="Times New Roman"/>
              <w:sz w:val="20"/>
              <w:szCs w:val="21"/>
            </w:rPr>
          </w:rPrChange>
        </w:rPr>
        <w:t xml:space="preserve"> The identified species vary depending on the day of observation.</w:t>
      </w:r>
      <w:r w:rsidR="00876085" w:rsidRPr="00DF26A5">
        <w:rPr>
          <w:rFonts w:ascii="Times New Roman" w:hAnsi="Times New Roman" w:cs="Times New Roman"/>
          <w:rPrChange w:id="1892" w:author="Chen Liao" w:date="2021-03-09T15:09:00Z">
            <w:rPr>
              <w:rFonts w:ascii="Times New Roman" w:hAnsi="Times New Roman" w:cs="Times New Roman"/>
              <w:sz w:val="20"/>
              <w:szCs w:val="20"/>
            </w:rPr>
          </w:rPrChange>
        </w:rPr>
        <w:br w:type="page"/>
      </w:r>
    </w:p>
    <w:p w14:paraId="147D13C9" w14:textId="041716C1" w:rsidR="0029151D" w:rsidRPr="00DF26A5" w:rsidRDefault="00047F2B">
      <w:pPr>
        <w:jc w:val="both"/>
        <w:rPr>
          <w:rFonts w:ascii="Times New Roman" w:hAnsi="Times New Roman" w:cs="Times New Roman"/>
          <w:rPrChange w:id="1893" w:author="Chen Liao" w:date="2021-03-09T15:09:00Z">
            <w:rPr>
              <w:rFonts w:ascii="Times New Roman" w:hAnsi="Times New Roman" w:cs="Times New Roman"/>
              <w:sz w:val="20"/>
              <w:szCs w:val="20"/>
            </w:rPr>
          </w:rPrChange>
        </w:rPr>
        <w:pPrChange w:id="1894" w:author="Chen Liao" w:date="2021-03-09T15:09:00Z">
          <w:pPr>
            <w:jc w:val="center"/>
          </w:pPr>
        </w:pPrChange>
      </w:pPr>
      <w:commentRangeStart w:id="1895"/>
      <w:commentRangeEnd w:id="1895"/>
      <w:r w:rsidRPr="00DF26A5">
        <w:rPr>
          <w:rStyle w:val="CommentReference"/>
          <w:rFonts w:ascii="Times New Roman" w:hAnsi="Times New Roman" w:cs="Times New Roman"/>
          <w:sz w:val="24"/>
          <w:szCs w:val="24"/>
          <w:rPrChange w:id="1896" w:author="Chen Liao" w:date="2021-03-09T15:09:00Z">
            <w:rPr>
              <w:rStyle w:val="CommentReference"/>
              <w:rFonts w:ascii="Times New Roman" w:hAnsi="Times New Roman" w:cs="Times New Roman"/>
            </w:rPr>
          </w:rPrChange>
        </w:rPr>
        <w:lastRenderedPageBreak/>
        <w:commentReference w:id="1895"/>
      </w:r>
    </w:p>
    <w:p w14:paraId="525E0943" w14:textId="63F71031" w:rsidR="00336DDE" w:rsidRPr="00DF26A5" w:rsidRDefault="00336DDE">
      <w:pPr>
        <w:jc w:val="both"/>
        <w:rPr>
          <w:rFonts w:ascii="Times New Roman" w:hAnsi="Times New Roman" w:cs="Times New Roman"/>
          <w:rPrChange w:id="1897" w:author="Chen Liao" w:date="2021-03-09T15:09:00Z">
            <w:rPr>
              <w:rFonts w:ascii="Times New Roman" w:hAnsi="Times New Roman" w:cs="Times New Roman"/>
              <w:sz w:val="20"/>
              <w:szCs w:val="20"/>
            </w:rPr>
          </w:rPrChange>
        </w:rPr>
        <w:pPrChange w:id="1898" w:author="Chen Liao" w:date="2021-03-09T15:09:00Z">
          <w:pPr>
            <w:jc w:val="center"/>
          </w:pPr>
        </w:pPrChange>
      </w:pPr>
      <w:r w:rsidRPr="00DF26A5">
        <w:rPr>
          <w:rFonts w:ascii="Times New Roman" w:hAnsi="Times New Roman" w:cs="Times New Roman"/>
          <w:noProof/>
          <w:rPrChange w:id="1899" w:author="Chen Liao" w:date="2021-03-09T15:09:00Z">
            <w:rPr>
              <w:rFonts w:ascii="Times New Roman" w:hAnsi="Times New Roman" w:cs="Times New Roman"/>
              <w:noProof/>
              <w:sz w:val="20"/>
              <w:szCs w:val="20"/>
            </w:rPr>
          </w:rPrChange>
        </w:rPr>
        <w:drawing>
          <wp:inline distT="0" distB="0" distL="0" distR="0" wp14:anchorId="183525D5" wp14:editId="32AE4FE9">
            <wp:extent cx="5370830" cy="3015927"/>
            <wp:effectExtent l="0" t="0" r="1270" b="0"/>
            <wp:docPr id="36" name="Picture 36"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video gam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466" cy="3032569"/>
                    </a:xfrm>
                    <a:prstGeom prst="rect">
                      <a:avLst/>
                    </a:prstGeom>
                  </pic:spPr>
                </pic:pic>
              </a:graphicData>
            </a:graphic>
          </wp:inline>
        </w:drawing>
      </w:r>
    </w:p>
    <w:p w14:paraId="7239EA98" w14:textId="77777777" w:rsidR="0029151D" w:rsidRPr="00DF26A5" w:rsidRDefault="0029151D" w:rsidP="00203483">
      <w:pPr>
        <w:jc w:val="both"/>
        <w:rPr>
          <w:rFonts w:ascii="Times New Roman" w:hAnsi="Times New Roman" w:cs="Times New Roman"/>
          <w:rPrChange w:id="1900" w:author="Chen Liao" w:date="2021-03-09T15:09:00Z">
            <w:rPr>
              <w:rFonts w:ascii="Times New Roman" w:hAnsi="Times New Roman" w:cs="Times New Roman"/>
              <w:sz w:val="20"/>
              <w:szCs w:val="20"/>
            </w:rPr>
          </w:rPrChange>
        </w:rPr>
      </w:pPr>
    </w:p>
    <w:p w14:paraId="45EE7237" w14:textId="54B2DF13" w:rsidR="0056578C" w:rsidRPr="00DF26A5" w:rsidRDefault="000764AD" w:rsidP="004D26A3">
      <w:pPr>
        <w:jc w:val="both"/>
        <w:rPr>
          <w:rFonts w:ascii="Times New Roman" w:hAnsi="Times New Roman" w:cs="Times New Roman"/>
          <w:rPrChange w:id="1901" w:author="Chen Liao" w:date="2021-03-09T15:09:00Z">
            <w:rPr>
              <w:rFonts w:ascii="Times New Roman" w:hAnsi="Times New Roman" w:cs="Times New Roman"/>
              <w:sz w:val="20"/>
              <w:szCs w:val="20"/>
            </w:rPr>
          </w:rPrChange>
        </w:rPr>
      </w:pPr>
      <w:r w:rsidRPr="00DF26A5">
        <w:rPr>
          <w:rFonts w:ascii="Times New Roman" w:hAnsi="Times New Roman" w:cs="Times New Roman"/>
          <w:b/>
          <w:bCs/>
          <w:rPrChange w:id="1902" w:author="Chen Liao" w:date="2021-03-09T15:09:00Z">
            <w:rPr>
              <w:rFonts w:ascii="Times New Roman" w:hAnsi="Times New Roman" w:cs="Times New Roman"/>
              <w:b/>
              <w:bCs/>
              <w:sz w:val="20"/>
              <w:szCs w:val="20"/>
            </w:rPr>
          </w:rPrChange>
        </w:rPr>
        <w:t>Figure S</w:t>
      </w:r>
      <w:r w:rsidR="004B60CF" w:rsidRPr="00DF26A5">
        <w:rPr>
          <w:rFonts w:ascii="Times New Roman" w:hAnsi="Times New Roman" w:cs="Times New Roman"/>
          <w:b/>
          <w:bCs/>
          <w:rPrChange w:id="1903" w:author="Chen Liao" w:date="2021-03-09T15:09:00Z">
            <w:rPr>
              <w:rFonts w:ascii="Times New Roman" w:hAnsi="Times New Roman" w:cs="Times New Roman"/>
              <w:b/>
              <w:bCs/>
              <w:sz w:val="20"/>
              <w:szCs w:val="20"/>
            </w:rPr>
          </w:rPrChange>
        </w:rPr>
        <w:t>7</w:t>
      </w:r>
      <w:r w:rsidRPr="00DF26A5">
        <w:rPr>
          <w:rFonts w:ascii="Times New Roman" w:hAnsi="Times New Roman" w:cs="Times New Roman"/>
          <w:b/>
          <w:bCs/>
          <w:rPrChange w:id="1904" w:author="Chen Liao" w:date="2021-03-09T15:09:00Z">
            <w:rPr>
              <w:rFonts w:ascii="Times New Roman" w:hAnsi="Times New Roman" w:cs="Times New Roman"/>
              <w:b/>
              <w:bCs/>
              <w:sz w:val="20"/>
              <w:szCs w:val="20"/>
            </w:rPr>
          </w:rPrChange>
        </w:rPr>
        <w:t xml:space="preserve">. </w:t>
      </w:r>
      <w:r w:rsidR="0056578C" w:rsidRPr="00DF26A5">
        <w:rPr>
          <w:rFonts w:ascii="Times New Roman" w:hAnsi="Times New Roman" w:cs="Times New Roman"/>
          <w:b/>
          <w:bCs/>
          <w:rPrChange w:id="1905" w:author="Chen Liao" w:date="2021-03-09T15:09:00Z">
            <w:rPr>
              <w:rFonts w:ascii="Times New Roman" w:hAnsi="Times New Roman" w:cs="Times New Roman"/>
              <w:b/>
              <w:bCs/>
              <w:sz w:val="20"/>
              <w:szCs w:val="20"/>
            </w:rPr>
          </w:rPrChange>
        </w:rPr>
        <w:t xml:space="preserve">(Related to Fig. 3) </w:t>
      </w:r>
      <w:r w:rsidRPr="00DF26A5">
        <w:rPr>
          <w:rFonts w:ascii="Times New Roman" w:hAnsi="Times New Roman" w:cs="Times New Roman"/>
          <w:b/>
          <w:bCs/>
          <w:rPrChange w:id="1906" w:author="Chen Liao" w:date="2021-03-09T15:09:00Z">
            <w:rPr>
              <w:rFonts w:ascii="Times New Roman" w:hAnsi="Times New Roman" w:cs="Times New Roman"/>
              <w:b/>
              <w:bCs/>
              <w:sz w:val="20"/>
              <w:szCs w:val="20"/>
            </w:rPr>
          </w:rPrChange>
        </w:rPr>
        <w:t>Dynamics of inulin responders.</w:t>
      </w:r>
      <w:r w:rsidRPr="00DF26A5">
        <w:rPr>
          <w:rFonts w:ascii="Times New Roman" w:hAnsi="Times New Roman" w:cs="Times New Roman"/>
          <w:rPrChange w:id="1907" w:author="Chen Liao" w:date="2021-03-09T15:09:00Z">
            <w:rPr>
              <w:rFonts w:ascii="Times New Roman" w:hAnsi="Times New Roman" w:cs="Times New Roman"/>
              <w:sz w:val="20"/>
              <w:szCs w:val="20"/>
            </w:rPr>
          </w:rPrChange>
        </w:rPr>
        <w:t xml:space="preserve"> </w:t>
      </w:r>
      <w:r w:rsidR="001A4500" w:rsidRPr="00DF26A5">
        <w:rPr>
          <w:rFonts w:ascii="Times New Roman" w:hAnsi="Times New Roman" w:cs="Times New Roman"/>
          <w:b/>
          <w:bCs/>
          <w:rPrChange w:id="1908" w:author="Chen Liao" w:date="2021-03-09T15:09:00Z">
            <w:rPr>
              <w:rFonts w:ascii="Times New Roman" w:hAnsi="Times New Roman" w:cs="Times New Roman"/>
              <w:b/>
              <w:bCs/>
              <w:sz w:val="20"/>
              <w:szCs w:val="20"/>
            </w:rPr>
          </w:rPrChange>
        </w:rPr>
        <w:t>A</w:t>
      </w:r>
      <w:r w:rsidR="001A4500" w:rsidRPr="00DF26A5">
        <w:rPr>
          <w:rFonts w:ascii="Times New Roman" w:hAnsi="Times New Roman" w:cs="Times New Roman"/>
          <w:rPrChange w:id="1909" w:author="Chen Liao" w:date="2021-03-09T15:09:00Z">
            <w:rPr>
              <w:rFonts w:ascii="Times New Roman" w:hAnsi="Times New Roman" w:cs="Times New Roman"/>
              <w:sz w:val="20"/>
              <w:szCs w:val="20"/>
            </w:rPr>
          </w:rPrChange>
        </w:rPr>
        <w:t xml:space="preserve">. </w:t>
      </w:r>
      <w:r w:rsidRPr="00DF26A5">
        <w:rPr>
          <w:rFonts w:ascii="Times New Roman" w:hAnsi="Times New Roman" w:cs="Times New Roman"/>
          <w:rPrChange w:id="1910" w:author="Chen Liao" w:date="2021-03-09T15:09:00Z">
            <w:rPr>
              <w:rFonts w:ascii="Times New Roman" w:hAnsi="Times New Roman" w:cs="Times New Roman"/>
              <w:sz w:val="20"/>
              <w:szCs w:val="20"/>
            </w:rPr>
          </w:rPrChange>
        </w:rPr>
        <w:t xml:space="preserve">Relative abundance of </w:t>
      </w:r>
      <w:r w:rsidR="001D03AB" w:rsidRPr="00DF26A5">
        <w:rPr>
          <w:rFonts w:ascii="Times New Roman" w:hAnsi="Times New Roman" w:cs="Times New Roman"/>
          <w:rPrChange w:id="1911" w:author="Chen Liao" w:date="2021-03-09T15:09:00Z">
            <w:rPr>
              <w:rFonts w:ascii="Times New Roman" w:hAnsi="Times New Roman" w:cs="Times New Roman"/>
              <w:sz w:val="20"/>
              <w:szCs w:val="20"/>
            </w:rPr>
          </w:rPrChange>
        </w:rPr>
        <w:t>each</w:t>
      </w:r>
      <w:r w:rsidRPr="00DF26A5">
        <w:rPr>
          <w:rFonts w:ascii="Times New Roman" w:hAnsi="Times New Roman" w:cs="Times New Roman"/>
          <w:rPrChange w:id="1912" w:author="Chen Liao" w:date="2021-03-09T15:09:00Z">
            <w:rPr>
              <w:rFonts w:ascii="Times New Roman" w:hAnsi="Times New Roman" w:cs="Times New Roman"/>
              <w:sz w:val="20"/>
              <w:szCs w:val="20"/>
            </w:rPr>
          </w:rPrChange>
        </w:rPr>
        <w:t xml:space="preserve"> inulin responder</w:t>
      </w:r>
      <w:r w:rsidR="001D03AB" w:rsidRPr="00DF26A5">
        <w:rPr>
          <w:rFonts w:ascii="Times New Roman" w:hAnsi="Times New Roman" w:cs="Times New Roman"/>
          <w:rPrChange w:id="1913" w:author="Chen Liao" w:date="2021-03-09T15:09:00Z">
            <w:rPr>
              <w:rFonts w:ascii="Times New Roman" w:hAnsi="Times New Roman" w:cs="Times New Roman"/>
              <w:sz w:val="20"/>
              <w:szCs w:val="20"/>
            </w:rPr>
          </w:rPrChange>
        </w:rPr>
        <w:t xml:space="preserve"> inferred from ecological network model</w:t>
      </w:r>
      <w:r w:rsidRPr="00DF26A5">
        <w:rPr>
          <w:rFonts w:ascii="Times New Roman" w:hAnsi="Times New Roman" w:cs="Times New Roman"/>
          <w:rPrChange w:id="1914" w:author="Chen Liao" w:date="2021-03-09T15:09:00Z">
            <w:rPr>
              <w:rFonts w:ascii="Times New Roman" w:hAnsi="Times New Roman" w:cs="Times New Roman"/>
              <w:sz w:val="20"/>
              <w:szCs w:val="20"/>
            </w:rPr>
          </w:rPrChange>
        </w:rPr>
        <w:t xml:space="preserve">. </w:t>
      </w:r>
      <w:r w:rsidR="001A4500" w:rsidRPr="00DF26A5">
        <w:rPr>
          <w:rFonts w:ascii="Times New Roman" w:hAnsi="Times New Roman" w:cs="Times New Roman"/>
          <w:b/>
          <w:bCs/>
          <w:rPrChange w:id="1915" w:author="Chen Liao" w:date="2021-03-09T15:09:00Z">
            <w:rPr>
              <w:rFonts w:ascii="Times New Roman" w:hAnsi="Times New Roman" w:cs="Times New Roman"/>
              <w:b/>
              <w:bCs/>
              <w:sz w:val="20"/>
              <w:szCs w:val="20"/>
            </w:rPr>
          </w:rPrChange>
        </w:rPr>
        <w:t>B</w:t>
      </w:r>
      <w:r w:rsidR="001A4500" w:rsidRPr="00DF26A5">
        <w:rPr>
          <w:rFonts w:ascii="Times New Roman" w:hAnsi="Times New Roman" w:cs="Times New Roman"/>
          <w:rPrChange w:id="1916" w:author="Chen Liao" w:date="2021-03-09T15:09:00Z">
            <w:rPr>
              <w:rFonts w:ascii="Times New Roman" w:hAnsi="Times New Roman" w:cs="Times New Roman"/>
              <w:sz w:val="20"/>
              <w:szCs w:val="20"/>
            </w:rPr>
          </w:rPrChange>
        </w:rPr>
        <w:t xml:space="preserve">. </w:t>
      </w:r>
      <w:r w:rsidR="00965B31" w:rsidRPr="00DF26A5">
        <w:rPr>
          <w:rFonts w:ascii="Times New Roman" w:hAnsi="Times New Roman" w:cs="Times New Roman"/>
          <w:rPrChange w:id="1917" w:author="Chen Liao" w:date="2021-03-09T15:09:00Z">
            <w:rPr>
              <w:rFonts w:ascii="Times New Roman" w:hAnsi="Times New Roman" w:cs="Times New Roman"/>
              <w:sz w:val="20"/>
              <w:szCs w:val="20"/>
            </w:rPr>
          </w:rPrChange>
        </w:rPr>
        <w:t>T</w:t>
      </w:r>
      <w:r w:rsidRPr="00DF26A5">
        <w:rPr>
          <w:rFonts w:ascii="Times New Roman" w:hAnsi="Times New Roman" w:cs="Times New Roman"/>
          <w:rPrChange w:id="1918" w:author="Chen Liao" w:date="2021-03-09T15:09:00Z">
            <w:rPr>
              <w:rFonts w:ascii="Times New Roman" w:hAnsi="Times New Roman" w:cs="Times New Roman"/>
              <w:sz w:val="20"/>
              <w:szCs w:val="20"/>
            </w:rPr>
          </w:rPrChange>
        </w:rPr>
        <w:t>hree</w:t>
      </w:r>
      <w:r w:rsidR="00965B31" w:rsidRPr="00DF26A5">
        <w:rPr>
          <w:rFonts w:ascii="Times New Roman" w:hAnsi="Times New Roman" w:cs="Times New Roman"/>
          <w:rPrChange w:id="1919" w:author="Chen Liao" w:date="2021-03-09T15:09:00Z">
            <w:rPr>
              <w:rFonts w:ascii="Times New Roman" w:hAnsi="Times New Roman" w:cs="Times New Roman"/>
              <w:sz w:val="20"/>
              <w:szCs w:val="20"/>
            </w:rPr>
          </w:rPrChange>
        </w:rPr>
        <w:t xml:space="preserve"> </w:t>
      </w:r>
      <w:r w:rsidRPr="00DF26A5">
        <w:rPr>
          <w:rFonts w:ascii="Times New Roman" w:hAnsi="Times New Roman" w:cs="Times New Roman"/>
          <w:rPrChange w:id="1920" w:author="Chen Liao" w:date="2021-03-09T15:09:00Z">
            <w:rPr>
              <w:rFonts w:ascii="Times New Roman" w:hAnsi="Times New Roman" w:cs="Times New Roman"/>
              <w:sz w:val="20"/>
              <w:szCs w:val="20"/>
            </w:rPr>
          </w:rPrChange>
        </w:rPr>
        <w:t>responders</w:t>
      </w:r>
      <w:r w:rsidR="00965B31" w:rsidRPr="00DF26A5">
        <w:rPr>
          <w:rFonts w:ascii="Times New Roman" w:hAnsi="Times New Roman" w:cs="Times New Roman"/>
          <w:rPrChange w:id="1921" w:author="Chen Liao" w:date="2021-03-09T15:09:00Z">
            <w:rPr>
              <w:rFonts w:ascii="Times New Roman" w:hAnsi="Times New Roman" w:cs="Times New Roman"/>
              <w:sz w:val="20"/>
              <w:szCs w:val="20"/>
            </w:rPr>
          </w:rPrChange>
        </w:rPr>
        <w:t xml:space="preserve"> that might compete for inulin (see </w:t>
      </w:r>
      <w:r w:rsidR="00EC3350" w:rsidRPr="00DF26A5">
        <w:rPr>
          <w:rFonts w:ascii="Times New Roman" w:hAnsi="Times New Roman" w:cs="Times New Roman"/>
          <w:rPrChange w:id="1922" w:author="Chen Liao" w:date="2021-03-09T15:09:00Z">
            <w:rPr>
              <w:rFonts w:ascii="Times New Roman" w:hAnsi="Times New Roman" w:cs="Times New Roman"/>
              <w:sz w:val="20"/>
              <w:szCs w:val="20"/>
            </w:rPr>
          </w:rPrChange>
        </w:rPr>
        <w:t xml:space="preserve">the </w:t>
      </w:r>
      <w:r w:rsidR="00965B31" w:rsidRPr="00DF26A5">
        <w:rPr>
          <w:rFonts w:ascii="Times New Roman" w:hAnsi="Times New Roman" w:cs="Times New Roman"/>
          <w:rPrChange w:id="1923" w:author="Chen Liao" w:date="2021-03-09T15:09:00Z">
            <w:rPr>
              <w:rFonts w:ascii="Times New Roman" w:hAnsi="Times New Roman" w:cs="Times New Roman"/>
              <w:sz w:val="20"/>
              <w:szCs w:val="20"/>
            </w:rPr>
          </w:rPrChange>
        </w:rPr>
        <w:t>main text Fig. 3</w:t>
      </w:r>
      <w:r w:rsidR="00B42AD3" w:rsidRPr="00DF26A5">
        <w:rPr>
          <w:rFonts w:ascii="Times New Roman" w:hAnsi="Times New Roman" w:cs="Times New Roman"/>
          <w:rPrChange w:id="1924" w:author="Chen Liao" w:date="2021-03-09T15:09:00Z">
            <w:rPr>
              <w:rFonts w:ascii="Times New Roman" w:hAnsi="Times New Roman" w:cs="Times New Roman"/>
              <w:sz w:val="20"/>
              <w:szCs w:val="20"/>
            </w:rPr>
          </w:rPrChange>
        </w:rPr>
        <w:t>F</w:t>
      </w:r>
      <w:r w:rsidR="001210A7" w:rsidRPr="00DF26A5">
        <w:rPr>
          <w:rFonts w:ascii="Times New Roman" w:hAnsi="Times New Roman" w:cs="Times New Roman"/>
          <w:rPrChange w:id="1925" w:author="Chen Liao" w:date="2021-03-09T15:09:00Z">
            <w:rPr>
              <w:rFonts w:ascii="Times New Roman" w:hAnsi="Times New Roman" w:cs="Times New Roman"/>
              <w:sz w:val="20"/>
              <w:szCs w:val="20"/>
            </w:rPr>
          </w:rPrChange>
        </w:rPr>
        <w:t xml:space="preserve"> for inferred int</w:t>
      </w:r>
      <w:r w:rsidR="000E1F17" w:rsidRPr="00DF26A5">
        <w:rPr>
          <w:rFonts w:ascii="Times New Roman" w:hAnsi="Times New Roman" w:cs="Times New Roman"/>
          <w:rPrChange w:id="1926" w:author="Chen Liao" w:date="2021-03-09T15:09:00Z">
            <w:rPr>
              <w:rFonts w:ascii="Times New Roman" w:hAnsi="Times New Roman" w:cs="Times New Roman"/>
              <w:sz w:val="20"/>
              <w:szCs w:val="20"/>
            </w:rPr>
          </w:rPrChange>
        </w:rPr>
        <w:t>erspecific interactions</w:t>
      </w:r>
      <w:r w:rsidR="00965B31" w:rsidRPr="00DF26A5">
        <w:rPr>
          <w:rFonts w:ascii="Times New Roman" w:hAnsi="Times New Roman" w:cs="Times New Roman"/>
          <w:rPrChange w:id="1927" w:author="Chen Liao" w:date="2021-03-09T15:09:00Z">
            <w:rPr>
              <w:rFonts w:ascii="Times New Roman" w:hAnsi="Times New Roman" w:cs="Times New Roman"/>
              <w:sz w:val="20"/>
              <w:szCs w:val="20"/>
            </w:rPr>
          </w:rPrChange>
        </w:rPr>
        <w:t>)</w:t>
      </w:r>
      <w:r w:rsidRPr="00DF26A5">
        <w:rPr>
          <w:rFonts w:ascii="Times New Roman" w:hAnsi="Times New Roman" w:cs="Times New Roman"/>
          <w:rPrChange w:id="1928" w:author="Chen Liao" w:date="2021-03-09T15:09:00Z">
            <w:rPr>
              <w:rFonts w:ascii="Times New Roman" w:hAnsi="Times New Roman" w:cs="Times New Roman"/>
              <w:sz w:val="20"/>
              <w:szCs w:val="20"/>
            </w:rPr>
          </w:rPrChange>
        </w:rPr>
        <w:t>.</w:t>
      </w:r>
      <w:r w:rsidR="001B6107" w:rsidRPr="00DF26A5">
        <w:rPr>
          <w:rFonts w:ascii="Times New Roman" w:hAnsi="Times New Roman" w:cs="Times New Roman"/>
          <w:rPrChange w:id="1929" w:author="Chen Liao" w:date="2021-03-09T15:09:00Z">
            <w:rPr>
              <w:rFonts w:ascii="Times New Roman" w:hAnsi="Times New Roman" w:cs="Times New Roman"/>
              <w:sz w:val="20"/>
              <w:szCs w:val="20"/>
            </w:rPr>
          </w:rPrChange>
        </w:rPr>
        <w:t xml:space="preserve"> </w:t>
      </w:r>
      <w:r w:rsidR="001A4500" w:rsidRPr="00DF26A5">
        <w:rPr>
          <w:rFonts w:ascii="Times New Roman" w:hAnsi="Times New Roman" w:cs="Times New Roman"/>
          <w:b/>
          <w:bCs/>
          <w:rPrChange w:id="1930" w:author="Chen Liao" w:date="2021-03-09T15:09:00Z">
            <w:rPr>
              <w:rFonts w:ascii="Times New Roman" w:hAnsi="Times New Roman" w:cs="Times New Roman"/>
              <w:b/>
              <w:bCs/>
              <w:sz w:val="20"/>
              <w:szCs w:val="20"/>
            </w:rPr>
          </w:rPrChange>
        </w:rPr>
        <w:t>C</w:t>
      </w:r>
      <w:r w:rsidR="001A4500" w:rsidRPr="00DF26A5">
        <w:rPr>
          <w:rFonts w:ascii="Times New Roman" w:hAnsi="Times New Roman" w:cs="Times New Roman"/>
          <w:rPrChange w:id="1931" w:author="Chen Liao" w:date="2021-03-09T15:09:00Z">
            <w:rPr>
              <w:rFonts w:ascii="Times New Roman" w:hAnsi="Times New Roman" w:cs="Times New Roman"/>
              <w:sz w:val="20"/>
              <w:szCs w:val="20"/>
            </w:rPr>
          </w:rPrChange>
        </w:rPr>
        <w:t>.</w:t>
      </w:r>
      <w:r w:rsidRPr="00DF26A5">
        <w:rPr>
          <w:rFonts w:ascii="Times New Roman" w:hAnsi="Times New Roman" w:cs="Times New Roman"/>
          <w:rPrChange w:id="1932" w:author="Chen Liao" w:date="2021-03-09T15:09:00Z">
            <w:rPr>
              <w:rFonts w:ascii="Times New Roman" w:hAnsi="Times New Roman" w:cs="Times New Roman"/>
              <w:sz w:val="20"/>
              <w:szCs w:val="20"/>
            </w:rPr>
          </w:rPrChange>
        </w:rPr>
        <w:t xml:space="preserve"> </w:t>
      </w:r>
      <w:r w:rsidR="00E64B4B" w:rsidRPr="00DF26A5">
        <w:rPr>
          <w:rFonts w:ascii="Times New Roman" w:hAnsi="Times New Roman" w:cs="Times New Roman"/>
          <w:rPrChange w:id="1933" w:author="Chen Liao" w:date="2021-03-09T15:09:00Z">
            <w:rPr>
              <w:rFonts w:ascii="Times New Roman" w:hAnsi="Times New Roman" w:cs="Times New Roman"/>
              <w:sz w:val="20"/>
              <w:szCs w:val="20"/>
            </w:rPr>
          </w:rPrChange>
        </w:rPr>
        <w:t>Comparison of t</w:t>
      </w:r>
      <w:r w:rsidRPr="00DF26A5">
        <w:rPr>
          <w:rFonts w:ascii="Times New Roman" w:hAnsi="Times New Roman" w:cs="Times New Roman"/>
          <w:rPrChange w:id="1934" w:author="Chen Liao" w:date="2021-03-09T15:09:00Z">
            <w:rPr>
              <w:rFonts w:ascii="Times New Roman" w:hAnsi="Times New Roman" w:cs="Times New Roman"/>
              <w:sz w:val="20"/>
              <w:szCs w:val="20"/>
            </w:rPr>
          </w:rPrChange>
        </w:rPr>
        <w:t xml:space="preserve">otal relative abundance </w:t>
      </w:r>
      <w:r w:rsidR="00E64B4B" w:rsidRPr="00DF26A5">
        <w:rPr>
          <w:rFonts w:ascii="Times New Roman" w:hAnsi="Times New Roman" w:cs="Times New Roman"/>
          <w:rPrChange w:id="1935" w:author="Chen Liao" w:date="2021-03-09T15:09:00Z">
            <w:rPr>
              <w:rFonts w:ascii="Times New Roman" w:hAnsi="Times New Roman" w:cs="Times New Roman"/>
              <w:sz w:val="20"/>
              <w:szCs w:val="20"/>
            </w:rPr>
          </w:rPrChange>
        </w:rPr>
        <w:t>between</w:t>
      </w:r>
      <w:r w:rsidRPr="00DF26A5">
        <w:rPr>
          <w:rFonts w:ascii="Times New Roman" w:hAnsi="Times New Roman" w:cs="Times New Roman"/>
          <w:rPrChange w:id="1936" w:author="Chen Liao" w:date="2021-03-09T15:09:00Z">
            <w:rPr>
              <w:rFonts w:ascii="Times New Roman" w:hAnsi="Times New Roman" w:cs="Times New Roman"/>
              <w:sz w:val="20"/>
              <w:szCs w:val="20"/>
            </w:rPr>
          </w:rPrChange>
        </w:rPr>
        <w:t xml:space="preserve"> inulin responders</w:t>
      </w:r>
      <w:r w:rsidR="007D4A83" w:rsidRPr="00DF26A5">
        <w:rPr>
          <w:rFonts w:ascii="Times New Roman" w:hAnsi="Times New Roman" w:cs="Times New Roman"/>
          <w:rPrChange w:id="1937" w:author="Chen Liao" w:date="2021-03-09T15:09:00Z">
            <w:rPr>
              <w:rFonts w:ascii="Times New Roman" w:hAnsi="Times New Roman" w:cs="Times New Roman"/>
              <w:sz w:val="20"/>
              <w:szCs w:val="20"/>
            </w:rPr>
          </w:rPrChange>
        </w:rPr>
        <w:t xml:space="preserve"> and other bacterial species.</w:t>
      </w:r>
      <w:r w:rsidR="0056578C" w:rsidRPr="00DF26A5">
        <w:rPr>
          <w:rFonts w:ascii="Times New Roman" w:hAnsi="Times New Roman" w:cs="Times New Roman"/>
          <w:rPrChange w:id="1938" w:author="Chen Liao" w:date="2021-03-09T15:09:00Z">
            <w:rPr>
              <w:rFonts w:ascii="Times New Roman" w:hAnsi="Times New Roman" w:cs="Times New Roman"/>
              <w:sz w:val="20"/>
              <w:szCs w:val="20"/>
            </w:rPr>
          </w:rPrChange>
        </w:rPr>
        <w:br w:type="page"/>
      </w:r>
    </w:p>
    <w:p w14:paraId="4CAF8D3E" w14:textId="6D24C360" w:rsidR="0056578C" w:rsidRPr="00DF26A5" w:rsidRDefault="0056578C">
      <w:pPr>
        <w:jc w:val="both"/>
        <w:rPr>
          <w:rFonts w:ascii="Times New Roman" w:hAnsi="Times New Roman" w:cs="Times New Roman"/>
          <w:rPrChange w:id="1939" w:author="Chen Liao" w:date="2021-03-09T15:09:00Z">
            <w:rPr>
              <w:rFonts w:ascii="Times New Roman" w:hAnsi="Times New Roman" w:cs="Times New Roman"/>
              <w:sz w:val="20"/>
              <w:szCs w:val="20"/>
            </w:rPr>
          </w:rPrChange>
        </w:rPr>
        <w:pPrChange w:id="1940" w:author="Chen Liao" w:date="2021-03-09T15:09:00Z">
          <w:pPr>
            <w:jc w:val="center"/>
          </w:pPr>
        </w:pPrChange>
      </w:pPr>
      <w:r w:rsidRPr="00DF26A5">
        <w:rPr>
          <w:rFonts w:ascii="Times New Roman" w:hAnsi="Times New Roman" w:cs="Times New Roman"/>
          <w:noProof/>
          <w:rPrChange w:id="1941" w:author="Chen Liao" w:date="2021-03-09T15:09:00Z">
            <w:rPr>
              <w:rFonts w:ascii="Times New Roman" w:hAnsi="Times New Roman" w:cs="Times New Roman"/>
              <w:noProof/>
              <w:sz w:val="20"/>
              <w:szCs w:val="20"/>
            </w:rPr>
          </w:rPrChange>
        </w:rPr>
        <w:lastRenderedPageBreak/>
        <w:drawing>
          <wp:inline distT="0" distB="0" distL="0" distR="0" wp14:anchorId="243D9918" wp14:editId="7BFBFB52">
            <wp:extent cx="3549450" cy="1948070"/>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6303" cy="1951831"/>
                    </a:xfrm>
                    <a:prstGeom prst="rect">
                      <a:avLst/>
                    </a:prstGeom>
                  </pic:spPr>
                </pic:pic>
              </a:graphicData>
            </a:graphic>
          </wp:inline>
        </w:drawing>
      </w:r>
    </w:p>
    <w:p w14:paraId="3A837A4E" w14:textId="77777777" w:rsidR="0056578C" w:rsidRPr="00DF26A5" w:rsidRDefault="0056578C">
      <w:pPr>
        <w:jc w:val="both"/>
        <w:rPr>
          <w:rFonts w:ascii="Times New Roman" w:hAnsi="Times New Roman" w:cs="Times New Roman"/>
          <w:rPrChange w:id="1942" w:author="Chen Liao" w:date="2021-03-09T15:09:00Z">
            <w:rPr>
              <w:rFonts w:ascii="Times New Roman" w:hAnsi="Times New Roman" w:cs="Times New Roman"/>
              <w:sz w:val="20"/>
              <w:szCs w:val="20"/>
            </w:rPr>
          </w:rPrChange>
        </w:rPr>
        <w:pPrChange w:id="1943" w:author="Chen Liao" w:date="2021-03-09T15:09:00Z">
          <w:pPr/>
        </w:pPrChange>
      </w:pPr>
    </w:p>
    <w:p w14:paraId="7747CB22" w14:textId="1C2797CC" w:rsidR="00E91A5F" w:rsidRPr="00DF26A5" w:rsidRDefault="0056578C" w:rsidP="00203483">
      <w:pPr>
        <w:jc w:val="both"/>
        <w:rPr>
          <w:rFonts w:ascii="Times New Roman" w:eastAsia="SimSun" w:hAnsi="Times New Roman" w:cs="Times New Roman"/>
          <w:color w:val="000000"/>
          <w:rPrChange w:id="1944" w:author="Chen Liao" w:date="2021-03-09T15:09:00Z">
            <w:rPr>
              <w:rFonts w:ascii="Times New Roman" w:eastAsia="SimSun" w:hAnsi="Times New Roman" w:cs="Times New Roman"/>
              <w:color w:val="000000"/>
              <w:sz w:val="20"/>
              <w:szCs w:val="20"/>
            </w:rPr>
          </w:rPrChange>
        </w:rPr>
      </w:pPr>
      <w:r w:rsidRPr="00DF26A5">
        <w:rPr>
          <w:rFonts w:ascii="Times New Roman" w:hAnsi="Times New Roman" w:cs="Times New Roman"/>
          <w:b/>
          <w:bCs/>
          <w:rPrChange w:id="1945" w:author="Chen Liao" w:date="2021-03-09T15:09:00Z">
            <w:rPr>
              <w:rFonts w:ascii="Times New Roman" w:hAnsi="Times New Roman" w:cs="Times New Roman"/>
              <w:b/>
              <w:bCs/>
              <w:sz w:val="20"/>
              <w:szCs w:val="20"/>
            </w:rPr>
          </w:rPrChange>
        </w:rPr>
        <w:t xml:space="preserve">Figure S8. </w:t>
      </w:r>
      <w:r w:rsidR="00883731" w:rsidRPr="00DF26A5">
        <w:rPr>
          <w:rFonts w:ascii="Times New Roman" w:hAnsi="Times New Roman" w:cs="Times New Roman"/>
          <w:b/>
          <w:bCs/>
          <w:rPrChange w:id="1946" w:author="Chen Liao" w:date="2021-03-09T15:09:00Z">
            <w:rPr>
              <w:rFonts w:ascii="Times New Roman" w:hAnsi="Times New Roman" w:cs="Times New Roman"/>
              <w:b/>
              <w:bCs/>
              <w:sz w:val="20"/>
              <w:szCs w:val="20"/>
            </w:rPr>
          </w:rPrChange>
        </w:rPr>
        <w:t xml:space="preserve">(Related to Fig. 3) </w:t>
      </w:r>
      <w:r w:rsidR="00E91A5F" w:rsidRPr="00DF26A5">
        <w:rPr>
          <w:rFonts w:ascii="Times New Roman" w:eastAsia="SimSun" w:hAnsi="Times New Roman" w:cs="Times New Roman"/>
          <w:b/>
          <w:bCs/>
          <w:color w:val="000000"/>
          <w:rPrChange w:id="1947" w:author="Chen Liao" w:date="2021-03-09T15:09:00Z">
            <w:rPr>
              <w:rFonts w:ascii="Times New Roman" w:eastAsia="SimSun" w:hAnsi="Times New Roman" w:cs="Times New Roman"/>
              <w:b/>
              <w:bCs/>
              <w:color w:val="000000"/>
              <w:sz w:val="20"/>
              <w:szCs w:val="20"/>
            </w:rPr>
          </w:rPrChange>
        </w:rPr>
        <w:t>Prediction of total bacterial density (i.e., absolute abundance) from relative abundance of inulin responders.</w:t>
      </w:r>
      <w:r w:rsidR="00E91A5F" w:rsidRPr="00DF26A5">
        <w:rPr>
          <w:rFonts w:ascii="Times New Roman" w:eastAsia="SimSun" w:hAnsi="Times New Roman" w:cs="Times New Roman"/>
          <w:color w:val="000000"/>
          <w:rPrChange w:id="1948" w:author="Chen Liao" w:date="2021-03-09T15:09:00Z">
            <w:rPr>
              <w:rFonts w:ascii="Times New Roman" w:eastAsia="SimSun" w:hAnsi="Times New Roman" w:cs="Times New Roman"/>
              <w:color w:val="000000"/>
              <w:sz w:val="20"/>
              <w:szCs w:val="20"/>
            </w:rPr>
          </w:rPrChange>
        </w:rPr>
        <w:t xml:space="preserve"> </w:t>
      </w:r>
      <w:r w:rsidR="00E91A5F" w:rsidRPr="00DF26A5">
        <w:rPr>
          <w:rFonts w:ascii="Times New Roman" w:eastAsia="SimSun" w:hAnsi="Times New Roman" w:cs="Times New Roman"/>
          <w:b/>
          <w:bCs/>
          <w:color w:val="000000"/>
          <w:rPrChange w:id="1949" w:author="Chen Liao" w:date="2021-03-09T15:09:00Z">
            <w:rPr>
              <w:rFonts w:ascii="Times New Roman" w:eastAsia="SimSun" w:hAnsi="Times New Roman" w:cs="Times New Roman"/>
              <w:b/>
              <w:bCs/>
              <w:color w:val="000000"/>
              <w:sz w:val="20"/>
              <w:szCs w:val="20"/>
            </w:rPr>
          </w:rPrChange>
        </w:rPr>
        <w:t>A</w:t>
      </w:r>
      <w:r w:rsidR="00E91A5F" w:rsidRPr="00DF26A5">
        <w:rPr>
          <w:rFonts w:ascii="Times New Roman" w:eastAsia="SimSun" w:hAnsi="Times New Roman" w:cs="Times New Roman"/>
          <w:color w:val="000000"/>
          <w:rPrChange w:id="1950" w:author="Chen Liao" w:date="2021-03-09T15:09:00Z">
            <w:rPr>
              <w:rFonts w:ascii="Times New Roman" w:eastAsia="SimSun" w:hAnsi="Times New Roman" w:cs="Times New Roman"/>
              <w:color w:val="000000"/>
              <w:sz w:val="20"/>
              <w:szCs w:val="20"/>
            </w:rPr>
          </w:rPrChange>
        </w:rPr>
        <w:t xml:space="preserve">. Pearson correlation for different combinations of inulin responders. The red bar has the highest correlation coefficient. </w:t>
      </w:r>
      <w:r w:rsidR="00E91A5F" w:rsidRPr="00DF26A5">
        <w:rPr>
          <w:rFonts w:ascii="Times New Roman" w:eastAsia="SimSun" w:hAnsi="Times New Roman" w:cs="Times New Roman"/>
          <w:b/>
          <w:bCs/>
          <w:color w:val="000000"/>
          <w:rPrChange w:id="1951" w:author="Chen Liao" w:date="2021-03-09T15:09:00Z">
            <w:rPr>
              <w:rFonts w:ascii="Times New Roman" w:eastAsia="SimSun" w:hAnsi="Times New Roman" w:cs="Times New Roman"/>
              <w:b/>
              <w:bCs/>
              <w:color w:val="000000"/>
              <w:sz w:val="20"/>
              <w:szCs w:val="20"/>
            </w:rPr>
          </w:rPrChange>
        </w:rPr>
        <w:t>B</w:t>
      </w:r>
      <w:r w:rsidR="00E91A5F" w:rsidRPr="00DF26A5">
        <w:rPr>
          <w:rFonts w:ascii="Times New Roman" w:eastAsia="SimSun" w:hAnsi="Times New Roman" w:cs="Times New Roman"/>
          <w:color w:val="000000"/>
          <w:rPrChange w:id="1952" w:author="Chen Liao" w:date="2021-03-09T15:09:00Z">
            <w:rPr>
              <w:rFonts w:ascii="Times New Roman" w:eastAsia="SimSun" w:hAnsi="Times New Roman" w:cs="Times New Roman"/>
              <w:color w:val="000000"/>
              <w:sz w:val="20"/>
              <w:szCs w:val="20"/>
            </w:rPr>
          </w:rPrChange>
        </w:rPr>
        <w:t xml:space="preserve">. Scatter plot showing the positive correlation of the combined relative abundance of Bacteroides </w:t>
      </w:r>
      <w:proofErr w:type="spellStart"/>
      <w:r w:rsidR="00E91A5F" w:rsidRPr="00DF26A5">
        <w:rPr>
          <w:rFonts w:ascii="Times New Roman" w:eastAsia="SimSun" w:hAnsi="Times New Roman" w:cs="Times New Roman"/>
          <w:color w:val="000000"/>
          <w:rPrChange w:id="1953" w:author="Chen Liao" w:date="2021-03-09T15:09:00Z">
            <w:rPr>
              <w:rFonts w:ascii="Times New Roman" w:eastAsia="SimSun" w:hAnsi="Times New Roman" w:cs="Times New Roman"/>
              <w:color w:val="000000"/>
              <w:sz w:val="20"/>
              <w:szCs w:val="20"/>
            </w:rPr>
          </w:rPrChange>
        </w:rPr>
        <w:t>acidifaciens</w:t>
      </w:r>
      <w:proofErr w:type="spellEnd"/>
      <w:r w:rsidR="00E91A5F" w:rsidRPr="00DF26A5">
        <w:rPr>
          <w:rFonts w:ascii="Times New Roman" w:eastAsia="SimSun" w:hAnsi="Times New Roman" w:cs="Times New Roman"/>
          <w:color w:val="000000"/>
          <w:rPrChange w:id="1954" w:author="Chen Liao" w:date="2021-03-09T15:09:00Z">
            <w:rPr>
              <w:rFonts w:ascii="Times New Roman" w:eastAsia="SimSun" w:hAnsi="Times New Roman" w:cs="Times New Roman"/>
              <w:color w:val="000000"/>
              <w:sz w:val="20"/>
              <w:szCs w:val="20"/>
            </w:rPr>
          </w:rPrChange>
        </w:rPr>
        <w:t xml:space="preserve"> (</w:t>
      </w:r>
      <w:proofErr w:type="spellStart"/>
      <w:r w:rsidR="00E91A5F" w:rsidRPr="00DF26A5">
        <w:rPr>
          <w:rFonts w:ascii="Times New Roman" w:eastAsia="SimSun" w:hAnsi="Times New Roman" w:cs="Times New Roman"/>
          <w:color w:val="000000"/>
          <w:rPrChange w:id="1955" w:author="Chen Liao" w:date="2021-03-09T15:09:00Z">
            <w:rPr>
              <w:rFonts w:ascii="Times New Roman" w:eastAsia="SimSun" w:hAnsi="Times New Roman" w:cs="Times New Roman"/>
              <w:color w:val="000000"/>
              <w:sz w:val="20"/>
              <w:szCs w:val="20"/>
            </w:rPr>
          </w:rPrChange>
        </w:rPr>
        <w:t>B.a.</w:t>
      </w:r>
      <w:proofErr w:type="spellEnd"/>
      <w:r w:rsidR="00E91A5F" w:rsidRPr="00DF26A5">
        <w:rPr>
          <w:rFonts w:ascii="Times New Roman" w:eastAsia="SimSun" w:hAnsi="Times New Roman" w:cs="Times New Roman"/>
          <w:color w:val="000000"/>
          <w:rPrChange w:id="1956" w:author="Chen Liao" w:date="2021-03-09T15:09:00Z">
            <w:rPr>
              <w:rFonts w:ascii="Times New Roman" w:eastAsia="SimSun" w:hAnsi="Times New Roman" w:cs="Times New Roman"/>
              <w:color w:val="000000"/>
              <w:sz w:val="20"/>
              <w:szCs w:val="20"/>
            </w:rPr>
          </w:rPrChange>
        </w:rPr>
        <w:t xml:space="preserve">) and unclassified </w:t>
      </w:r>
      <w:proofErr w:type="spellStart"/>
      <w:r w:rsidR="00E91A5F" w:rsidRPr="00DF26A5">
        <w:rPr>
          <w:rFonts w:ascii="Times New Roman" w:eastAsia="SimSun" w:hAnsi="Times New Roman" w:cs="Times New Roman"/>
          <w:color w:val="000000"/>
          <w:rPrChange w:id="1957" w:author="Chen Liao" w:date="2021-03-09T15:09:00Z">
            <w:rPr>
              <w:rFonts w:ascii="Times New Roman" w:eastAsia="SimSun" w:hAnsi="Times New Roman" w:cs="Times New Roman"/>
              <w:color w:val="000000"/>
              <w:sz w:val="20"/>
              <w:szCs w:val="20"/>
            </w:rPr>
          </w:rPrChange>
        </w:rPr>
        <w:t>Muribaculaceae</w:t>
      </w:r>
      <w:proofErr w:type="spellEnd"/>
      <w:r w:rsidR="00E91A5F" w:rsidRPr="00DF26A5">
        <w:rPr>
          <w:rFonts w:ascii="Times New Roman" w:eastAsia="SimSun" w:hAnsi="Times New Roman" w:cs="Times New Roman"/>
          <w:color w:val="000000"/>
          <w:rPrChange w:id="1958" w:author="Chen Liao" w:date="2021-03-09T15:09:00Z">
            <w:rPr>
              <w:rFonts w:ascii="Times New Roman" w:eastAsia="SimSun" w:hAnsi="Times New Roman" w:cs="Times New Roman"/>
              <w:color w:val="000000"/>
              <w:sz w:val="20"/>
              <w:szCs w:val="20"/>
            </w:rPr>
          </w:rPrChange>
        </w:rPr>
        <w:t xml:space="preserve"> (Un. Mu.) with total bacterial density. Gray line: linear regression (</w:t>
      </w:r>
      <w:r w:rsidR="004D1ED3" w:rsidRPr="00DF26A5">
        <w:rPr>
          <w:rFonts w:ascii="Times New Roman" w:eastAsia="SimSun" w:hAnsi="Times New Roman" w:cs="Times New Roman"/>
          <w:color w:val="000000"/>
          <w:rPrChange w:id="1959" w:author="Chen Liao" w:date="2021-03-09T15:09:00Z">
            <w:rPr>
              <w:rFonts w:ascii="Times New Roman" w:eastAsia="SimSun" w:hAnsi="Times New Roman" w:cs="Times New Roman"/>
              <w:color w:val="000000"/>
              <w:sz w:val="20"/>
              <w:szCs w:val="20"/>
            </w:rPr>
          </w:rPrChange>
        </w:rPr>
        <w:t>P</w:t>
      </w:r>
      <w:r w:rsidR="0033710D" w:rsidRPr="00DF26A5">
        <w:rPr>
          <w:rFonts w:ascii="Times New Roman" w:eastAsia="SimSun" w:hAnsi="Times New Roman" w:cs="Times New Roman"/>
          <w:color w:val="000000"/>
          <w:rPrChange w:id="1960" w:author="Chen Liao" w:date="2021-03-09T15:09:00Z">
            <w:rPr>
              <w:rFonts w:ascii="Times New Roman" w:eastAsia="SimSun" w:hAnsi="Times New Roman" w:cs="Times New Roman"/>
              <w:color w:val="000000"/>
              <w:sz w:val="20"/>
              <w:szCs w:val="20"/>
            </w:rPr>
          </w:rPrChange>
        </w:rPr>
        <w:t>earson r</w:t>
      </w:r>
      <w:r w:rsidR="00E91A5F" w:rsidRPr="00DF26A5">
        <w:rPr>
          <w:rFonts w:ascii="Times New Roman" w:eastAsia="SimSun" w:hAnsi="Times New Roman" w:cs="Times New Roman"/>
          <w:color w:val="000000"/>
          <w:rPrChange w:id="1961" w:author="Chen Liao" w:date="2021-03-09T15:09:00Z">
            <w:rPr>
              <w:rFonts w:ascii="Times New Roman" w:eastAsia="SimSun" w:hAnsi="Times New Roman" w:cs="Times New Roman"/>
              <w:color w:val="000000"/>
              <w:sz w:val="20"/>
              <w:szCs w:val="20"/>
            </w:rPr>
          </w:rPrChange>
        </w:rPr>
        <w:t xml:space="preserve"> and P-value are indicated in the plot); shading area: standard error of the regression.</w:t>
      </w:r>
    </w:p>
    <w:p w14:paraId="57DE88FC" w14:textId="36683429" w:rsidR="001A4500" w:rsidRPr="00DF26A5" w:rsidRDefault="001A4500">
      <w:pPr>
        <w:jc w:val="both"/>
        <w:rPr>
          <w:rFonts w:ascii="Times New Roman" w:hAnsi="Times New Roman" w:cs="Times New Roman"/>
          <w:rPrChange w:id="1962" w:author="Chen Liao" w:date="2021-03-09T15:09:00Z">
            <w:rPr>
              <w:rFonts w:ascii="Times New Roman" w:hAnsi="Times New Roman" w:cs="Times New Roman"/>
              <w:sz w:val="20"/>
              <w:szCs w:val="20"/>
            </w:rPr>
          </w:rPrChange>
        </w:rPr>
        <w:pPrChange w:id="1963" w:author="Chen Liao" w:date="2021-03-09T15:09:00Z">
          <w:pPr/>
        </w:pPrChange>
      </w:pPr>
      <w:r w:rsidRPr="00DF26A5">
        <w:rPr>
          <w:rFonts w:ascii="Times New Roman" w:hAnsi="Times New Roman" w:cs="Times New Roman"/>
          <w:rPrChange w:id="1964" w:author="Chen Liao" w:date="2021-03-09T15:09:00Z">
            <w:rPr>
              <w:rFonts w:ascii="Times New Roman" w:hAnsi="Times New Roman" w:cs="Times New Roman"/>
              <w:sz w:val="20"/>
              <w:szCs w:val="20"/>
            </w:rPr>
          </w:rPrChange>
        </w:rPr>
        <w:br w:type="page"/>
      </w:r>
    </w:p>
    <w:p w14:paraId="0C19B085" w14:textId="56A5CD27" w:rsidR="00444C15" w:rsidRPr="00DF26A5" w:rsidRDefault="009C0F51">
      <w:pPr>
        <w:jc w:val="both"/>
        <w:rPr>
          <w:rFonts w:ascii="Times New Roman" w:hAnsi="Times New Roman" w:cs="Times New Roman"/>
          <w:rPrChange w:id="1965" w:author="Chen Liao" w:date="2021-03-09T15:09:00Z">
            <w:rPr>
              <w:rFonts w:ascii="Times New Roman" w:hAnsi="Times New Roman" w:cs="Times New Roman"/>
              <w:sz w:val="20"/>
              <w:szCs w:val="20"/>
            </w:rPr>
          </w:rPrChange>
        </w:rPr>
        <w:pPrChange w:id="1966" w:author="Chen Liao" w:date="2021-03-09T15:09:00Z">
          <w:pPr>
            <w:jc w:val="center"/>
          </w:pPr>
        </w:pPrChange>
      </w:pPr>
      <w:r w:rsidRPr="00DF26A5">
        <w:rPr>
          <w:rFonts w:ascii="Times New Roman" w:hAnsi="Times New Roman" w:cs="Times New Roman"/>
          <w:noProof/>
          <w:rPrChange w:id="1967" w:author="Chen Liao" w:date="2021-03-09T15:09:00Z">
            <w:rPr>
              <w:rFonts w:ascii="Times New Roman" w:hAnsi="Times New Roman" w:cs="Times New Roman"/>
              <w:noProof/>
              <w:sz w:val="20"/>
              <w:szCs w:val="20"/>
            </w:rPr>
          </w:rPrChange>
        </w:rPr>
        <w:lastRenderedPageBreak/>
        <w:drawing>
          <wp:inline distT="0" distB="0" distL="0" distR="0" wp14:anchorId="0F4891FC" wp14:editId="7BC24F2E">
            <wp:extent cx="5943600" cy="163957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639570"/>
                    </a:xfrm>
                    <a:prstGeom prst="rect">
                      <a:avLst/>
                    </a:prstGeom>
                  </pic:spPr>
                </pic:pic>
              </a:graphicData>
            </a:graphic>
          </wp:inline>
        </w:drawing>
      </w:r>
    </w:p>
    <w:p w14:paraId="4B40E3EB" w14:textId="7ABDA8AD" w:rsidR="0035704D" w:rsidRPr="00DF26A5" w:rsidRDefault="00876085" w:rsidP="00203483">
      <w:pPr>
        <w:jc w:val="both"/>
        <w:rPr>
          <w:rFonts w:ascii="Times New Roman" w:hAnsi="Times New Roman" w:cs="Times New Roman"/>
          <w:rPrChange w:id="1968" w:author="Chen Liao" w:date="2021-03-09T15:09:00Z">
            <w:rPr>
              <w:rFonts w:ascii="Times New Roman" w:hAnsi="Times New Roman" w:cs="Times New Roman"/>
              <w:sz w:val="20"/>
              <w:szCs w:val="20"/>
            </w:rPr>
          </w:rPrChange>
        </w:rPr>
      </w:pPr>
      <w:r w:rsidRPr="00DF26A5">
        <w:rPr>
          <w:rFonts w:ascii="Times New Roman" w:hAnsi="Times New Roman" w:cs="Times New Roman"/>
          <w:rPrChange w:id="1969" w:author="Chen Liao" w:date="2021-03-09T15:09:00Z">
            <w:rPr>
              <w:rFonts w:ascii="Times New Roman" w:hAnsi="Times New Roman" w:cs="Times New Roman"/>
              <w:sz w:val="20"/>
              <w:szCs w:val="20"/>
            </w:rPr>
          </w:rPrChange>
        </w:rPr>
        <w:t xml:space="preserve"> </w:t>
      </w:r>
    </w:p>
    <w:p w14:paraId="2E157EFD" w14:textId="7C89C3E8" w:rsidR="0035704D" w:rsidRPr="00DF26A5" w:rsidRDefault="00444C15" w:rsidP="004D26A3">
      <w:pPr>
        <w:jc w:val="both"/>
        <w:rPr>
          <w:rFonts w:ascii="Times New Roman" w:eastAsia="SimSun" w:hAnsi="Times New Roman" w:cs="Times New Roman"/>
          <w:color w:val="000000"/>
          <w:rPrChange w:id="1970" w:author="Chen Liao" w:date="2021-03-09T15:09:00Z">
            <w:rPr>
              <w:rFonts w:ascii="Times New Roman" w:eastAsia="SimSun" w:hAnsi="Times New Roman" w:cs="Times New Roman"/>
              <w:color w:val="000000"/>
              <w:sz w:val="20"/>
              <w:szCs w:val="20"/>
            </w:rPr>
          </w:rPrChange>
        </w:rPr>
      </w:pPr>
      <w:r w:rsidRPr="00DF26A5">
        <w:rPr>
          <w:rFonts w:ascii="Times New Roman" w:hAnsi="Times New Roman" w:cs="Times New Roman"/>
          <w:b/>
          <w:bCs/>
          <w:rPrChange w:id="1971" w:author="Chen Liao" w:date="2021-03-09T15:09:00Z">
            <w:rPr>
              <w:rFonts w:ascii="Times New Roman" w:hAnsi="Times New Roman" w:cs="Times New Roman"/>
              <w:b/>
              <w:bCs/>
              <w:sz w:val="20"/>
              <w:szCs w:val="20"/>
            </w:rPr>
          </w:rPrChange>
        </w:rPr>
        <w:t>Figure S</w:t>
      </w:r>
      <w:r w:rsidR="00BF6A7B" w:rsidRPr="00DF26A5">
        <w:rPr>
          <w:rFonts w:ascii="Times New Roman" w:hAnsi="Times New Roman" w:cs="Times New Roman"/>
          <w:b/>
          <w:bCs/>
          <w:rPrChange w:id="1972" w:author="Chen Liao" w:date="2021-03-09T15:09:00Z">
            <w:rPr>
              <w:rFonts w:ascii="Times New Roman" w:hAnsi="Times New Roman" w:cs="Times New Roman"/>
              <w:b/>
              <w:bCs/>
              <w:sz w:val="20"/>
              <w:szCs w:val="20"/>
            </w:rPr>
          </w:rPrChange>
        </w:rPr>
        <w:t>9</w:t>
      </w:r>
      <w:r w:rsidRPr="00DF26A5">
        <w:rPr>
          <w:rFonts w:ascii="Times New Roman" w:hAnsi="Times New Roman" w:cs="Times New Roman"/>
          <w:b/>
          <w:bCs/>
          <w:rPrChange w:id="1973" w:author="Chen Liao" w:date="2021-03-09T15:09:00Z">
            <w:rPr>
              <w:rFonts w:ascii="Times New Roman" w:hAnsi="Times New Roman" w:cs="Times New Roman"/>
              <w:b/>
              <w:bCs/>
              <w:sz w:val="20"/>
              <w:szCs w:val="20"/>
            </w:rPr>
          </w:rPrChange>
        </w:rPr>
        <w:t xml:space="preserve">. </w:t>
      </w:r>
      <w:r w:rsidR="009C0F51" w:rsidRPr="00DF26A5">
        <w:rPr>
          <w:rFonts w:ascii="Times New Roman" w:hAnsi="Times New Roman" w:cs="Times New Roman"/>
          <w:b/>
          <w:bCs/>
          <w:rPrChange w:id="1974" w:author="Chen Liao" w:date="2021-03-09T15:09:00Z">
            <w:rPr>
              <w:rFonts w:ascii="Times New Roman" w:hAnsi="Times New Roman" w:cs="Times New Roman"/>
              <w:b/>
              <w:bCs/>
              <w:sz w:val="20"/>
              <w:szCs w:val="20"/>
            </w:rPr>
          </w:rPrChange>
        </w:rPr>
        <w:t xml:space="preserve">(Related to Fig. 3) </w:t>
      </w:r>
      <w:r w:rsidR="00BF2C9A" w:rsidRPr="00DF26A5">
        <w:rPr>
          <w:rFonts w:ascii="Times New Roman" w:hAnsi="Times New Roman" w:cs="Times New Roman"/>
          <w:b/>
          <w:bCs/>
          <w:rPrChange w:id="1975" w:author="Chen Liao" w:date="2021-03-09T15:09:00Z">
            <w:rPr>
              <w:rFonts w:ascii="Times New Roman" w:hAnsi="Times New Roman" w:cs="Times New Roman"/>
              <w:b/>
              <w:bCs/>
              <w:sz w:val="20"/>
              <w:szCs w:val="20"/>
            </w:rPr>
          </w:rPrChange>
        </w:rPr>
        <w:t xml:space="preserve">Inferring </w:t>
      </w:r>
      <w:r w:rsidR="00DD6564" w:rsidRPr="00DF26A5">
        <w:rPr>
          <w:rFonts w:ascii="Times New Roman" w:hAnsi="Times New Roman" w:cs="Times New Roman"/>
          <w:b/>
          <w:bCs/>
          <w:rPrChange w:id="1976" w:author="Chen Liao" w:date="2021-03-09T15:09:00Z">
            <w:rPr>
              <w:rFonts w:ascii="Times New Roman" w:hAnsi="Times New Roman" w:cs="Times New Roman"/>
              <w:b/>
              <w:bCs/>
              <w:sz w:val="20"/>
              <w:szCs w:val="20"/>
            </w:rPr>
          </w:rPrChange>
        </w:rPr>
        <w:t xml:space="preserve">bacterial </w:t>
      </w:r>
      <w:r w:rsidR="006B63AA" w:rsidRPr="00DF26A5">
        <w:rPr>
          <w:rFonts w:ascii="Times New Roman" w:hAnsi="Times New Roman" w:cs="Times New Roman"/>
          <w:b/>
          <w:bCs/>
          <w:rPrChange w:id="1977" w:author="Chen Liao" w:date="2021-03-09T15:09:00Z">
            <w:rPr>
              <w:rFonts w:ascii="Times New Roman" w:hAnsi="Times New Roman" w:cs="Times New Roman"/>
              <w:b/>
              <w:bCs/>
              <w:sz w:val="20"/>
              <w:szCs w:val="20"/>
            </w:rPr>
          </w:rPrChange>
        </w:rPr>
        <w:t xml:space="preserve">responders to resistant starch </w:t>
      </w:r>
      <w:r w:rsidR="00DD6564" w:rsidRPr="00DF26A5">
        <w:rPr>
          <w:rFonts w:ascii="Times New Roman" w:hAnsi="Times New Roman" w:cs="Times New Roman"/>
          <w:b/>
          <w:bCs/>
          <w:rPrChange w:id="1978" w:author="Chen Liao" w:date="2021-03-09T15:09:00Z">
            <w:rPr>
              <w:rFonts w:ascii="Times New Roman" w:hAnsi="Times New Roman" w:cs="Times New Roman"/>
              <w:b/>
              <w:bCs/>
              <w:sz w:val="20"/>
              <w:szCs w:val="20"/>
            </w:rPr>
          </w:rPrChange>
        </w:rPr>
        <w:t xml:space="preserve">intervention </w:t>
      </w:r>
      <w:r w:rsidR="006B63AA" w:rsidRPr="00DF26A5">
        <w:rPr>
          <w:rFonts w:ascii="Times New Roman" w:hAnsi="Times New Roman" w:cs="Times New Roman"/>
          <w:b/>
          <w:bCs/>
          <w:rPrChange w:id="1979" w:author="Chen Liao" w:date="2021-03-09T15:09:00Z">
            <w:rPr>
              <w:rFonts w:ascii="Times New Roman" w:hAnsi="Times New Roman" w:cs="Times New Roman"/>
              <w:b/>
              <w:bCs/>
              <w:sz w:val="20"/>
              <w:szCs w:val="20"/>
            </w:rPr>
          </w:rPrChange>
        </w:rPr>
        <w:t>and associated ecological interaction network.</w:t>
      </w:r>
      <w:r w:rsidR="006B63AA" w:rsidRPr="00DF26A5">
        <w:rPr>
          <w:rFonts w:ascii="Times New Roman" w:hAnsi="Times New Roman" w:cs="Times New Roman"/>
          <w:rPrChange w:id="1980" w:author="Chen Liao" w:date="2021-03-09T15:09:00Z">
            <w:rPr>
              <w:rFonts w:ascii="Times New Roman" w:hAnsi="Times New Roman" w:cs="Times New Roman"/>
              <w:sz w:val="20"/>
              <w:szCs w:val="20"/>
            </w:rPr>
          </w:rPrChange>
        </w:rPr>
        <w:t xml:space="preserve"> </w:t>
      </w:r>
      <w:r w:rsidR="001F52DA" w:rsidRPr="00DF26A5">
        <w:rPr>
          <w:rFonts w:ascii="Times New Roman" w:eastAsia="SimSun" w:hAnsi="Times New Roman" w:cs="Times New Roman"/>
          <w:color w:val="000000"/>
          <w:rPrChange w:id="1981" w:author="Chen Liao" w:date="2021-03-09T15:09:00Z">
            <w:rPr>
              <w:rFonts w:ascii="Times New Roman" w:eastAsia="SimSun" w:hAnsi="Times New Roman" w:cs="Times New Roman"/>
              <w:color w:val="000000"/>
              <w:sz w:val="20"/>
              <w:szCs w:val="20"/>
            </w:rPr>
          </w:rPrChange>
        </w:rPr>
        <w:t>The same figure legend applies as in the main text Fig. 3C-H (the same order).</w:t>
      </w:r>
      <w:r w:rsidR="006F5324" w:rsidRPr="00DF26A5">
        <w:rPr>
          <w:rFonts w:ascii="Times New Roman" w:eastAsia="SimSun" w:hAnsi="Times New Roman" w:cs="Times New Roman"/>
          <w:color w:val="000000"/>
          <w:rPrChange w:id="1982" w:author="Chen Liao" w:date="2021-03-09T15:09:00Z">
            <w:rPr>
              <w:rFonts w:ascii="Times New Roman" w:eastAsia="SimSun" w:hAnsi="Times New Roman" w:cs="Times New Roman"/>
              <w:color w:val="000000"/>
              <w:sz w:val="20"/>
              <w:szCs w:val="20"/>
            </w:rPr>
          </w:rPrChange>
        </w:rPr>
        <w:br w:type="page"/>
      </w:r>
    </w:p>
    <w:p w14:paraId="129AF1A2" w14:textId="4C2DA7FF" w:rsidR="0035704D" w:rsidRPr="00DF26A5" w:rsidRDefault="00B82201">
      <w:pPr>
        <w:jc w:val="both"/>
        <w:rPr>
          <w:rFonts w:ascii="Times New Roman" w:eastAsia="SimSun" w:hAnsi="Times New Roman" w:cs="Times New Roman"/>
          <w:color w:val="000000"/>
          <w:rPrChange w:id="1983" w:author="Chen Liao" w:date="2021-03-09T15:09:00Z">
            <w:rPr>
              <w:rFonts w:ascii="Times New Roman" w:eastAsia="SimSun" w:hAnsi="Times New Roman" w:cs="Times New Roman"/>
              <w:color w:val="000000"/>
              <w:sz w:val="20"/>
              <w:szCs w:val="20"/>
            </w:rPr>
          </w:rPrChange>
        </w:rPr>
        <w:pPrChange w:id="1984" w:author="Chen Liao" w:date="2021-03-09T15:09:00Z">
          <w:pPr>
            <w:jc w:val="center"/>
          </w:pPr>
        </w:pPrChange>
      </w:pPr>
      <w:commentRangeStart w:id="1985"/>
      <w:commentRangeEnd w:id="1985"/>
      <w:r w:rsidRPr="00DF26A5">
        <w:rPr>
          <w:rStyle w:val="CommentReference"/>
          <w:rFonts w:ascii="Times New Roman" w:hAnsi="Times New Roman" w:cs="Times New Roman"/>
          <w:sz w:val="24"/>
          <w:szCs w:val="24"/>
          <w:rPrChange w:id="1986" w:author="Chen Liao" w:date="2021-03-09T15:09:00Z">
            <w:rPr>
              <w:rStyle w:val="CommentReference"/>
              <w:rFonts w:ascii="Times New Roman" w:hAnsi="Times New Roman" w:cs="Times New Roman"/>
            </w:rPr>
          </w:rPrChange>
        </w:rPr>
        <w:lastRenderedPageBreak/>
        <w:commentReference w:id="1985"/>
      </w:r>
    </w:p>
    <w:p w14:paraId="0C010A37" w14:textId="3E92A8CE" w:rsidR="001C1D14" w:rsidRPr="00DF26A5" w:rsidDel="00C15639" w:rsidRDefault="00D30B1E">
      <w:pPr>
        <w:jc w:val="both"/>
        <w:rPr>
          <w:moveFrom w:id="1987" w:author="Chen Liao" w:date="2021-03-18T21:40:00Z"/>
          <w:rFonts w:ascii="Times New Roman" w:eastAsia="SimSun" w:hAnsi="Times New Roman" w:cs="Times New Roman"/>
          <w:color w:val="000000"/>
          <w:rPrChange w:id="1988" w:author="Chen Liao" w:date="2021-03-09T15:09:00Z">
            <w:rPr>
              <w:moveFrom w:id="1989" w:author="Chen Liao" w:date="2021-03-18T21:40:00Z"/>
              <w:rFonts w:ascii="Times New Roman" w:eastAsia="SimSun" w:hAnsi="Times New Roman" w:cs="Times New Roman"/>
              <w:color w:val="000000"/>
              <w:sz w:val="20"/>
              <w:szCs w:val="20"/>
            </w:rPr>
          </w:rPrChange>
        </w:rPr>
        <w:pPrChange w:id="1990" w:author="Chen Liao" w:date="2021-03-09T15:09:00Z">
          <w:pPr>
            <w:jc w:val="center"/>
          </w:pPr>
        </w:pPrChange>
      </w:pPr>
      <w:moveFromRangeStart w:id="1991" w:author="Chen Liao" w:date="2021-03-18T21:40:00Z" w:name="move66996062"/>
      <w:moveFrom w:id="1992" w:author="Chen Liao" w:date="2021-03-18T21:40:00Z">
        <w:r w:rsidRPr="00DF26A5" w:rsidDel="00C15639">
          <w:rPr>
            <w:rFonts w:ascii="Times New Roman" w:eastAsia="SimSun" w:hAnsi="Times New Roman" w:cs="Times New Roman"/>
            <w:noProof/>
            <w:color w:val="000000"/>
            <w:rPrChange w:id="1993" w:author="Chen Liao" w:date="2021-03-09T15:09:00Z">
              <w:rPr>
                <w:rFonts w:ascii="Times New Roman" w:eastAsia="SimSun" w:hAnsi="Times New Roman" w:cs="Times New Roman"/>
                <w:noProof/>
                <w:color w:val="000000"/>
                <w:sz w:val="20"/>
                <w:szCs w:val="20"/>
              </w:rPr>
            </w:rPrChange>
          </w:rPr>
          <w:drawing>
            <wp:inline distT="0" distB="0" distL="0" distR="0" wp14:anchorId="5EA2AF1B" wp14:editId="2498C3C4">
              <wp:extent cx="3990797" cy="3379304"/>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9516" cy="3386687"/>
                      </a:xfrm>
                      <a:prstGeom prst="rect">
                        <a:avLst/>
                      </a:prstGeom>
                    </pic:spPr>
                  </pic:pic>
                </a:graphicData>
              </a:graphic>
            </wp:inline>
          </w:drawing>
        </w:r>
      </w:moveFrom>
    </w:p>
    <w:p w14:paraId="2CF0373D" w14:textId="1B62B7D6" w:rsidR="0035704D" w:rsidRPr="00DF26A5" w:rsidDel="00C15639" w:rsidRDefault="0035704D" w:rsidP="00203483">
      <w:pPr>
        <w:jc w:val="both"/>
        <w:rPr>
          <w:moveFrom w:id="1994" w:author="Chen Liao" w:date="2021-03-18T21:40:00Z"/>
          <w:rFonts w:ascii="Times New Roman" w:eastAsia="SimSun" w:hAnsi="Times New Roman" w:cs="Times New Roman"/>
          <w:b/>
          <w:bCs/>
          <w:color w:val="000000"/>
          <w:rPrChange w:id="1995" w:author="Chen Liao" w:date="2021-03-09T15:09:00Z">
            <w:rPr>
              <w:moveFrom w:id="1996" w:author="Chen Liao" w:date="2021-03-18T21:40:00Z"/>
              <w:rFonts w:ascii="Times New Roman" w:eastAsia="SimSun" w:hAnsi="Times New Roman" w:cs="Times New Roman"/>
              <w:b/>
              <w:bCs/>
              <w:color w:val="000000"/>
              <w:sz w:val="20"/>
              <w:szCs w:val="20"/>
            </w:rPr>
          </w:rPrChange>
        </w:rPr>
      </w:pPr>
    </w:p>
    <w:p w14:paraId="56DFBEBD" w14:textId="38D409AA" w:rsidR="00B72377" w:rsidRPr="00DF26A5" w:rsidRDefault="006035EE" w:rsidP="004D26A3">
      <w:pPr>
        <w:jc w:val="both"/>
        <w:rPr>
          <w:rFonts w:ascii="Times New Roman" w:eastAsia="SimSun" w:hAnsi="Times New Roman" w:cs="Times New Roman"/>
          <w:color w:val="000000"/>
          <w:rPrChange w:id="1997" w:author="Chen Liao" w:date="2021-03-09T15:09:00Z">
            <w:rPr>
              <w:rFonts w:ascii="Times New Roman" w:eastAsia="SimSun" w:hAnsi="Times New Roman" w:cs="Times New Roman"/>
              <w:color w:val="000000"/>
              <w:sz w:val="20"/>
              <w:szCs w:val="20"/>
            </w:rPr>
          </w:rPrChange>
        </w:rPr>
      </w:pPr>
      <w:moveFrom w:id="1998" w:author="Chen Liao" w:date="2021-03-18T21:40:00Z">
        <w:r w:rsidRPr="00DF26A5" w:rsidDel="00C15639">
          <w:rPr>
            <w:rFonts w:ascii="Times New Roman" w:eastAsia="SimSun" w:hAnsi="Times New Roman" w:cs="Times New Roman"/>
            <w:b/>
            <w:bCs/>
            <w:color w:val="000000"/>
            <w:rPrChange w:id="1999" w:author="Chen Liao" w:date="2021-03-09T15:09:00Z">
              <w:rPr>
                <w:rFonts w:ascii="Times New Roman" w:eastAsia="SimSun" w:hAnsi="Times New Roman" w:cs="Times New Roman"/>
                <w:b/>
                <w:bCs/>
                <w:color w:val="000000"/>
                <w:sz w:val="20"/>
                <w:szCs w:val="20"/>
              </w:rPr>
            </w:rPrChange>
          </w:rPr>
          <w:t>Figure S10</w:t>
        </w:r>
        <w:r w:rsidR="0035704D" w:rsidRPr="00DF26A5" w:rsidDel="00C15639">
          <w:rPr>
            <w:rFonts w:ascii="Times New Roman" w:eastAsia="SimSun" w:hAnsi="Times New Roman" w:cs="Times New Roman"/>
            <w:b/>
            <w:bCs/>
            <w:color w:val="000000"/>
            <w:rPrChange w:id="2000" w:author="Chen Liao" w:date="2021-03-09T15:09:00Z">
              <w:rPr>
                <w:rFonts w:ascii="Times New Roman" w:eastAsia="SimSun" w:hAnsi="Times New Roman" w:cs="Times New Roman"/>
                <w:b/>
                <w:bCs/>
                <w:color w:val="000000"/>
                <w:sz w:val="20"/>
                <w:szCs w:val="20"/>
              </w:rPr>
            </w:rPrChange>
          </w:rPr>
          <w:t xml:space="preserve">. </w:t>
        </w:r>
        <w:r w:rsidR="00E22487" w:rsidRPr="00DF26A5" w:rsidDel="00C15639">
          <w:rPr>
            <w:rFonts w:ascii="Times New Roman" w:eastAsia="SimSun" w:hAnsi="Times New Roman" w:cs="Times New Roman"/>
            <w:b/>
            <w:bCs/>
            <w:color w:val="000000"/>
            <w:rPrChange w:id="2001" w:author="Chen Liao" w:date="2021-03-09T15:09:00Z">
              <w:rPr>
                <w:rFonts w:ascii="Times New Roman" w:eastAsia="SimSun" w:hAnsi="Times New Roman" w:cs="Times New Roman"/>
                <w:b/>
                <w:bCs/>
                <w:color w:val="000000"/>
                <w:sz w:val="20"/>
                <w:szCs w:val="20"/>
              </w:rPr>
            </w:rPrChange>
          </w:rPr>
          <w:t xml:space="preserve">(Related to Fig. 3) </w:t>
        </w:r>
        <w:r w:rsidR="0035704D" w:rsidRPr="00DF26A5" w:rsidDel="00C15639">
          <w:rPr>
            <w:rFonts w:ascii="Times New Roman" w:eastAsia="SimSun" w:hAnsi="Times New Roman" w:cs="Times New Roman"/>
            <w:b/>
            <w:bCs/>
            <w:color w:val="000000"/>
            <w:rPrChange w:id="2002" w:author="Chen Liao" w:date="2021-03-09T15:09:00Z">
              <w:rPr>
                <w:rFonts w:ascii="Times New Roman" w:eastAsia="SimSun" w:hAnsi="Times New Roman" w:cs="Times New Roman"/>
                <w:b/>
                <w:bCs/>
                <w:color w:val="000000"/>
                <w:sz w:val="20"/>
                <w:szCs w:val="20"/>
              </w:rPr>
            </w:rPrChange>
          </w:rPr>
          <w:t xml:space="preserve">Inference of inulin responders </w:t>
        </w:r>
        <w:r w:rsidR="001952B8" w:rsidRPr="00DF26A5" w:rsidDel="00C15639">
          <w:rPr>
            <w:rFonts w:ascii="Times New Roman" w:eastAsia="SimSun" w:hAnsi="Times New Roman" w:cs="Times New Roman"/>
            <w:b/>
            <w:bCs/>
            <w:color w:val="000000"/>
            <w:rPrChange w:id="2003" w:author="Chen Liao" w:date="2021-03-09T15:09:00Z">
              <w:rPr>
                <w:rFonts w:ascii="Times New Roman" w:eastAsia="SimSun" w:hAnsi="Times New Roman" w:cs="Times New Roman"/>
                <w:b/>
                <w:bCs/>
                <w:color w:val="000000"/>
                <w:sz w:val="20"/>
                <w:szCs w:val="20"/>
              </w:rPr>
            </w:rPrChange>
          </w:rPr>
          <w:t>in human gut microbiome</w:t>
        </w:r>
        <w:r w:rsidR="0035704D" w:rsidRPr="00DF26A5" w:rsidDel="00C15639">
          <w:rPr>
            <w:rFonts w:ascii="Times New Roman" w:eastAsia="SimSun" w:hAnsi="Times New Roman" w:cs="Times New Roman"/>
            <w:b/>
            <w:bCs/>
            <w:color w:val="000000"/>
            <w:rPrChange w:id="2004" w:author="Chen Liao" w:date="2021-03-09T15:09:00Z">
              <w:rPr>
                <w:rFonts w:ascii="Times New Roman" w:eastAsia="SimSun" w:hAnsi="Times New Roman" w:cs="Times New Roman"/>
                <w:b/>
                <w:bCs/>
                <w:color w:val="000000"/>
                <w:sz w:val="20"/>
                <w:szCs w:val="20"/>
              </w:rPr>
            </w:rPrChange>
          </w:rPr>
          <w:t>.</w:t>
        </w:r>
        <w:r w:rsidR="00DF02E4" w:rsidRPr="00DF26A5" w:rsidDel="00C15639">
          <w:rPr>
            <w:rFonts w:ascii="Times New Roman" w:eastAsia="SimSun" w:hAnsi="Times New Roman" w:cs="Times New Roman"/>
            <w:b/>
            <w:bCs/>
            <w:color w:val="000000"/>
            <w:rPrChange w:id="2005" w:author="Chen Liao" w:date="2021-03-09T15:09:00Z">
              <w:rPr>
                <w:rFonts w:ascii="Times New Roman" w:eastAsia="SimSun" w:hAnsi="Times New Roman" w:cs="Times New Roman"/>
                <w:b/>
                <w:bCs/>
                <w:color w:val="000000"/>
                <w:sz w:val="20"/>
                <w:szCs w:val="20"/>
              </w:rPr>
            </w:rPrChange>
          </w:rPr>
          <w:t xml:space="preserve"> A. </w:t>
        </w:r>
        <w:r w:rsidR="001952B8" w:rsidRPr="00DF26A5" w:rsidDel="00C15639">
          <w:rPr>
            <w:rFonts w:ascii="Times New Roman" w:eastAsia="SimSun" w:hAnsi="Times New Roman" w:cs="Times New Roman"/>
            <w:color w:val="000000"/>
            <w:rPrChange w:id="2006" w:author="Chen Liao" w:date="2021-03-09T15:09:00Z">
              <w:rPr>
                <w:rFonts w:ascii="Times New Roman" w:eastAsia="SimSun" w:hAnsi="Times New Roman" w:cs="Times New Roman"/>
                <w:color w:val="000000"/>
                <w:sz w:val="20"/>
                <w:szCs w:val="20"/>
              </w:rPr>
            </w:rPrChange>
          </w:rPr>
          <w:t>Principal</w:t>
        </w:r>
        <w:r w:rsidR="00DC5173" w:rsidRPr="00DF26A5" w:rsidDel="00C15639">
          <w:rPr>
            <w:rFonts w:ascii="Times New Roman" w:eastAsia="SimSun" w:hAnsi="Times New Roman" w:cs="Times New Roman"/>
            <w:color w:val="000000"/>
            <w:rPrChange w:id="2007" w:author="Chen Liao" w:date="2021-03-09T15:09:00Z">
              <w:rPr>
                <w:rFonts w:ascii="Times New Roman" w:eastAsia="SimSun" w:hAnsi="Times New Roman" w:cs="Times New Roman"/>
                <w:color w:val="000000"/>
                <w:sz w:val="20"/>
                <w:szCs w:val="20"/>
              </w:rPr>
            </w:rPrChange>
          </w:rPr>
          <w:t xml:space="preserve"> coordinate </w:t>
        </w:r>
        <w:r w:rsidR="001952B8" w:rsidRPr="00DF26A5" w:rsidDel="00C15639">
          <w:rPr>
            <w:rFonts w:ascii="Times New Roman" w:eastAsia="SimSun" w:hAnsi="Times New Roman" w:cs="Times New Roman"/>
            <w:color w:val="000000"/>
            <w:rPrChange w:id="2008" w:author="Chen Liao" w:date="2021-03-09T15:09:00Z">
              <w:rPr>
                <w:rFonts w:ascii="Times New Roman" w:eastAsia="SimSun" w:hAnsi="Times New Roman" w:cs="Times New Roman"/>
                <w:color w:val="000000"/>
                <w:sz w:val="20"/>
                <w:szCs w:val="20"/>
              </w:rPr>
            </w:rPrChange>
          </w:rPr>
          <w:t>analysis</w:t>
        </w:r>
        <w:r w:rsidR="00DC5173" w:rsidRPr="00DF26A5" w:rsidDel="00C15639">
          <w:rPr>
            <w:rFonts w:ascii="Times New Roman" w:eastAsia="SimSun" w:hAnsi="Times New Roman" w:cs="Times New Roman"/>
            <w:color w:val="000000"/>
            <w:rPrChange w:id="2009" w:author="Chen Liao" w:date="2021-03-09T15:09:00Z">
              <w:rPr>
                <w:rFonts w:ascii="Times New Roman" w:eastAsia="SimSun" w:hAnsi="Times New Roman" w:cs="Times New Roman"/>
                <w:color w:val="000000"/>
                <w:sz w:val="20"/>
                <w:szCs w:val="20"/>
              </w:rPr>
            </w:rPrChange>
          </w:rPr>
          <w:t xml:space="preserve"> (PCoA) of baseline human gut microbiota (</w:t>
        </w:r>
        <w:r w:rsidR="002D6B9A" w:rsidRPr="00DF26A5" w:rsidDel="00C15639">
          <w:rPr>
            <w:rFonts w:ascii="Times New Roman" w:hAnsi="Times New Roman" w:cs="Times New Roman"/>
            <w:color w:val="242021"/>
            <w:rPrChange w:id="2010" w:author="Chen Liao" w:date="2021-03-09T15:09:00Z">
              <w:rPr>
                <w:rFonts w:ascii="Times New Roman" w:hAnsi="Times New Roman" w:cs="Times New Roman"/>
                <w:color w:val="242021"/>
                <w:sz w:val="20"/>
                <w:szCs w:val="20"/>
              </w:rPr>
            </w:rPrChange>
          </w:rPr>
          <w:t>Bray-Curtis distance</w:t>
        </w:r>
        <w:r w:rsidR="00DC5173" w:rsidRPr="00DF26A5" w:rsidDel="00C15639">
          <w:rPr>
            <w:rFonts w:ascii="Times New Roman" w:hAnsi="Times New Roman" w:cs="Times New Roman"/>
            <w:color w:val="242021"/>
            <w:rPrChange w:id="2011" w:author="Chen Liao" w:date="2021-03-09T15:09:00Z">
              <w:rPr>
                <w:rFonts w:ascii="Times New Roman" w:hAnsi="Times New Roman" w:cs="Times New Roman"/>
                <w:color w:val="242021"/>
                <w:sz w:val="20"/>
                <w:szCs w:val="20"/>
              </w:rPr>
            </w:rPrChange>
          </w:rPr>
          <w:t xml:space="preserve"> matrix of 16S or shallow shotgun metagenomics</w:t>
        </w:r>
        <w:r w:rsidR="00DC5173" w:rsidRPr="00DF26A5" w:rsidDel="00C15639">
          <w:rPr>
            <w:rFonts w:ascii="Times New Roman" w:eastAsia="SimSun" w:hAnsi="Times New Roman" w:cs="Times New Roman"/>
            <w:color w:val="000000"/>
            <w:rPrChange w:id="2012" w:author="Chen Liao" w:date="2021-03-09T15:09:00Z">
              <w:rPr>
                <w:rFonts w:ascii="Times New Roman" w:eastAsia="SimSun" w:hAnsi="Times New Roman" w:cs="Times New Roman"/>
                <w:color w:val="000000"/>
                <w:sz w:val="20"/>
                <w:szCs w:val="20"/>
              </w:rPr>
            </w:rPrChange>
          </w:rPr>
          <w:t>) in four cohorts of literature studies with inulin intervention.</w:t>
        </w:r>
        <w:r w:rsidR="00DF02E4" w:rsidRPr="00DF26A5" w:rsidDel="00C15639">
          <w:rPr>
            <w:rFonts w:ascii="Times New Roman" w:eastAsia="SimSun" w:hAnsi="Times New Roman" w:cs="Times New Roman"/>
            <w:b/>
            <w:bCs/>
            <w:color w:val="000000"/>
            <w:rPrChange w:id="2013" w:author="Chen Liao" w:date="2021-03-09T15:09:00Z">
              <w:rPr>
                <w:rFonts w:ascii="Times New Roman" w:eastAsia="SimSun" w:hAnsi="Times New Roman" w:cs="Times New Roman"/>
                <w:b/>
                <w:bCs/>
                <w:color w:val="000000"/>
                <w:sz w:val="20"/>
                <w:szCs w:val="20"/>
              </w:rPr>
            </w:rPrChange>
          </w:rPr>
          <w:t xml:space="preserve"> B. </w:t>
        </w:r>
        <w:r w:rsidR="00DC5173" w:rsidRPr="00DF26A5" w:rsidDel="00C15639">
          <w:rPr>
            <w:rFonts w:ascii="Times New Roman" w:eastAsia="SimSun" w:hAnsi="Times New Roman" w:cs="Times New Roman"/>
            <w:color w:val="000000"/>
            <w:rPrChange w:id="2014" w:author="Chen Liao" w:date="2021-03-09T15:09:00Z">
              <w:rPr>
                <w:rFonts w:ascii="Times New Roman" w:eastAsia="SimSun" w:hAnsi="Times New Roman" w:cs="Times New Roman"/>
                <w:color w:val="000000"/>
                <w:sz w:val="20"/>
                <w:szCs w:val="20"/>
              </w:rPr>
            </w:rPrChange>
          </w:rPr>
          <w:t xml:space="preserve">Relative abundance of two major bacterial phyla in the same samples </w:t>
        </w:r>
        <w:r w:rsidR="00C5488F" w:rsidRPr="00DF26A5" w:rsidDel="00C15639">
          <w:rPr>
            <w:rFonts w:ascii="Times New Roman" w:eastAsia="SimSun" w:hAnsi="Times New Roman" w:cs="Times New Roman"/>
            <w:color w:val="000000"/>
            <w:rPrChange w:id="2015" w:author="Chen Liao" w:date="2021-03-09T15:09:00Z">
              <w:rPr>
                <w:rFonts w:ascii="Times New Roman" w:eastAsia="SimSun" w:hAnsi="Times New Roman" w:cs="Times New Roman"/>
                <w:color w:val="000000"/>
                <w:sz w:val="20"/>
                <w:szCs w:val="20"/>
              </w:rPr>
            </w:rPrChange>
          </w:rPr>
          <w:t xml:space="preserve">shown </w:t>
        </w:r>
        <w:r w:rsidR="001952B8" w:rsidRPr="00DF26A5" w:rsidDel="00C15639">
          <w:rPr>
            <w:rFonts w:ascii="Times New Roman" w:eastAsia="SimSun" w:hAnsi="Times New Roman" w:cs="Times New Roman"/>
            <w:color w:val="000000"/>
            <w:rPrChange w:id="2016" w:author="Chen Liao" w:date="2021-03-09T15:09:00Z">
              <w:rPr>
                <w:rFonts w:ascii="Times New Roman" w:eastAsia="SimSun" w:hAnsi="Times New Roman" w:cs="Times New Roman"/>
                <w:color w:val="000000"/>
                <w:sz w:val="20"/>
                <w:szCs w:val="20"/>
              </w:rPr>
            </w:rPrChange>
          </w:rPr>
          <w:t xml:space="preserve">in </w:t>
        </w:r>
        <w:r w:rsidR="00C5488F" w:rsidRPr="00DF26A5" w:rsidDel="00C15639">
          <w:rPr>
            <w:rFonts w:ascii="Times New Roman" w:eastAsia="SimSun" w:hAnsi="Times New Roman" w:cs="Times New Roman"/>
            <w:color w:val="000000"/>
            <w:rPrChange w:id="2017" w:author="Chen Liao" w:date="2021-03-09T15:09:00Z">
              <w:rPr>
                <w:rFonts w:ascii="Times New Roman" w:eastAsia="SimSun" w:hAnsi="Times New Roman" w:cs="Times New Roman"/>
                <w:color w:val="000000"/>
                <w:sz w:val="20"/>
                <w:szCs w:val="20"/>
              </w:rPr>
            </w:rPrChange>
          </w:rPr>
          <w:t xml:space="preserve">panel </w:t>
        </w:r>
        <w:r w:rsidR="001952B8" w:rsidRPr="00DF26A5" w:rsidDel="00C15639">
          <w:rPr>
            <w:rFonts w:ascii="Times New Roman" w:eastAsia="SimSun" w:hAnsi="Times New Roman" w:cs="Times New Roman"/>
            <w:color w:val="000000"/>
            <w:rPrChange w:id="2018" w:author="Chen Liao" w:date="2021-03-09T15:09:00Z">
              <w:rPr>
                <w:rFonts w:ascii="Times New Roman" w:eastAsia="SimSun" w:hAnsi="Times New Roman" w:cs="Times New Roman"/>
                <w:color w:val="000000"/>
                <w:sz w:val="20"/>
                <w:szCs w:val="20"/>
              </w:rPr>
            </w:rPrChange>
          </w:rPr>
          <w:t>A</w:t>
        </w:r>
        <w:r w:rsidR="00DC5173" w:rsidRPr="00DF26A5" w:rsidDel="00C15639">
          <w:rPr>
            <w:rFonts w:ascii="Times New Roman" w:eastAsia="SimSun" w:hAnsi="Times New Roman" w:cs="Times New Roman"/>
            <w:color w:val="000000"/>
            <w:rPrChange w:id="2019" w:author="Chen Liao" w:date="2021-03-09T15:09:00Z">
              <w:rPr>
                <w:rFonts w:ascii="Times New Roman" w:eastAsia="SimSun" w:hAnsi="Times New Roman" w:cs="Times New Roman"/>
                <w:color w:val="000000"/>
                <w:sz w:val="20"/>
                <w:szCs w:val="20"/>
              </w:rPr>
            </w:rPrChange>
          </w:rPr>
          <w:t>.</w:t>
        </w:r>
        <w:r w:rsidR="00DF02E4" w:rsidRPr="00DF26A5" w:rsidDel="00C15639">
          <w:rPr>
            <w:rFonts w:ascii="Times New Roman" w:eastAsia="SimSun" w:hAnsi="Times New Roman" w:cs="Times New Roman"/>
            <w:color w:val="000000"/>
            <w:rPrChange w:id="2020" w:author="Chen Liao" w:date="2021-03-09T15:09:00Z">
              <w:rPr>
                <w:rFonts w:ascii="Times New Roman" w:eastAsia="SimSun" w:hAnsi="Times New Roman" w:cs="Times New Roman"/>
                <w:color w:val="000000"/>
                <w:sz w:val="20"/>
                <w:szCs w:val="20"/>
              </w:rPr>
            </w:rPrChange>
          </w:rPr>
          <w:t xml:space="preserve"> </w:t>
        </w:r>
        <w:r w:rsidR="00DF02E4" w:rsidRPr="00DF26A5" w:rsidDel="00C15639">
          <w:rPr>
            <w:rFonts w:ascii="Times New Roman" w:eastAsia="SimSun" w:hAnsi="Times New Roman" w:cs="Times New Roman"/>
            <w:b/>
            <w:bCs/>
            <w:color w:val="000000"/>
            <w:rPrChange w:id="2021" w:author="Chen Liao" w:date="2021-03-09T15:09:00Z">
              <w:rPr>
                <w:rFonts w:ascii="Times New Roman" w:eastAsia="SimSun" w:hAnsi="Times New Roman" w:cs="Times New Roman"/>
                <w:b/>
                <w:bCs/>
                <w:color w:val="000000"/>
                <w:sz w:val="20"/>
                <w:szCs w:val="20"/>
              </w:rPr>
            </w:rPrChange>
          </w:rPr>
          <w:t xml:space="preserve">C. </w:t>
        </w:r>
        <w:r w:rsidR="004E6AA8" w:rsidRPr="00DF26A5" w:rsidDel="00C15639">
          <w:rPr>
            <w:rFonts w:ascii="Times New Roman" w:eastAsia="SimSun" w:hAnsi="Times New Roman" w:cs="Times New Roman"/>
            <w:color w:val="000000"/>
            <w:rPrChange w:id="2022" w:author="Chen Liao" w:date="2021-03-09T15:09:00Z">
              <w:rPr>
                <w:rFonts w:ascii="Times New Roman" w:eastAsia="SimSun" w:hAnsi="Times New Roman" w:cs="Times New Roman"/>
                <w:color w:val="000000"/>
                <w:sz w:val="20"/>
                <w:szCs w:val="20"/>
              </w:rPr>
            </w:rPrChange>
          </w:rPr>
          <w:t>Positive</w:t>
        </w:r>
        <w:r w:rsidR="00DC5173" w:rsidRPr="00DF26A5" w:rsidDel="00C15639">
          <w:rPr>
            <w:rFonts w:ascii="Times New Roman" w:eastAsia="SimSun" w:hAnsi="Times New Roman" w:cs="Times New Roman"/>
            <w:color w:val="000000"/>
            <w:rPrChange w:id="2023" w:author="Chen Liao" w:date="2021-03-09T15:09:00Z">
              <w:rPr>
                <w:rFonts w:ascii="Times New Roman" w:eastAsia="SimSun" w:hAnsi="Times New Roman" w:cs="Times New Roman"/>
                <w:color w:val="000000"/>
                <w:sz w:val="20"/>
                <w:szCs w:val="20"/>
              </w:rPr>
            </w:rPrChange>
          </w:rPr>
          <w:t xml:space="preserve"> inulin responders identified from the four literature studies in </w:t>
        </w:r>
        <w:r w:rsidR="005C2BCD" w:rsidRPr="00DF26A5" w:rsidDel="00C15639">
          <w:rPr>
            <w:rFonts w:ascii="Times New Roman" w:eastAsia="SimSun" w:hAnsi="Times New Roman" w:cs="Times New Roman"/>
            <w:color w:val="000000"/>
            <w:rPrChange w:id="2024" w:author="Chen Liao" w:date="2021-03-09T15:09:00Z">
              <w:rPr>
                <w:rFonts w:ascii="Times New Roman" w:eastAsia="SimSun" w:hAnsi="Times New Roman" w:cs="Times New Roman"/>
                <w:color w:val="000000"/>
                <w:sz w:val="20"/>
                <w:szCs w:val="20"/>
              </w:rPr>
            </w:rPrChange>
          </w:rPr>
          <w:t xml:space="preserve">panel </w:t>
        </w:r>
        <w:r w:rsidR="004E6AA8" w:rsidRPr="00DF26A5" w:rsidDel="00C15639">
          <w:rPr>
            <w:rFonts w:ascii="Times New Roman" w:eastAsia="SimSun" w:hAnsi="Times New Roman" w:cs="Times New Roman"/>
            <w:color w:val="000000"/>
            <w:rPrChange w:id="2025" w:author="Chen Liao" w:date="2021-03-09T15:09:00Z">
              <w:rPr>
                <w:rFonts w:ascii="Times New Roman" w:eastAsia="SimSun" w:hAnsi="Times New Roman" w:cs="Times New Roman"/>
                <w:color w:val="000000"/>
                <w:sz w:val="20"/>
                <w:szCs w:val="20"/>
              </w:rPr>
            </w:rPrChange>
          </w:rPr>
          <w:t xml:space="preserve">A. We used the same </w:t>
        </w:r>
        <w:r w:rsidR="005C2BCD" w:rsidRPr="00DF26A5" w:rsidDel="00C15639">
          <w:rPr>
            <w:rFonts w:ascii="Times New Roman" w:eastAsia="SimSun" w:hAnsi="Times New Roman" w:cs="Times New Roman"/>
            <w:color w:val="000000"/>
            <w:rPrChange w:id="2026" w:author="Chen Liao" w:date="2021-03-09T15:09:00Z">
              <w:rPr>
                <w:rFonts w:ascii="Times New Roman" w:eastAsia="SimSun" w:hAnsi="Times New Roman" w:cs="Times New Roman"/>
                <w:color w:val="000000"/>
                <w:sz w:val="20"/>
                <w:szCs w:val="20"/>
              </w:rPr>
            </w:rPrChange>
          </w:rPr>
          <w:t>generalized Lotka-Volterra model and B</w:t>
        </w:r>
        <w:r w:rsidR="004E6AA8" w:rsidRPr="00DF26A5" w:rsidDel="00C15639">
          <w:rPr>
            <w:rFonts w:ascii="Times New Roman" w:eastAsia="SimSun" w:hAnsi="Times New Roman" w:cs="Times New Roman"/>
            <w:color w:val="000000"/>
            <w:rPrChange w:id="2027" w:author="Chen Liao" w:date="2021-03-09T15:09:00Z">
              <w:rPr>
                <w:rFonts w:ascii="Times New Roman" w:eastAsia="SimSun" w:hAnsi="Times New Roman" w:cs="Times New Roman"/>
                <w:color w:val="000000"/>
                <w:sz w:val="20"/>
                <w:szCs w:val="20"/>
              </w:rPr>
            </w:rPrChange>
          </w:rPr>
          <w:t>aye</w:t>
        </w:r>
        <w:r w:rsidR="005C2BCD" w:rsidRPr="00DF26A5" w:rsidDel="00C15639">
          <w:rPr>
            <w:rFonts w:ascii="Times New Roman" w:eastAsia="SimSun" w:hAnsi="Times New Roman" w:cs="Times New Roman"/>
            <w:color w:val="000000"/>
            <w:rPrChange w:id="2028" w:author="Chen Liao" w:date="2021-03-09T15:09:00Z">
              <w:rPr>
                <w:rFonts w:ascii="Times New Roman" w:eastAsia="SimSun" w:hAnsi="Times New Roman" w:cs="Times New Roman"/>
                <w:color w:val="000000"/>
                <w:sz w:val="20"/>
                <w:szCs w:val="20"/>
              </w:rPr>
            </w:rPrChange>
          </w:rPr>
          <w:t>s</w:t>
        </w:r>
        <w:r w:rsidR="004E6AA8" w:rsidRPr="00DF26A5" w:rsidDel="00C15639">
          <w:rPr>
            <w:rFonts w:ascii="Times New Roman" w:eastAsia="SimSun" w:hAnsi="Times New Roman" w:cs="Times New Roman"/>
            <w:color w:val="000000"/>
            <w:rPrChange w:id="2029" w:author="Chen Liao" w:date="2021-03-09T15:09:00Z">
              <w:rPr>
                <w:rFonts w:ascii="Times New Roman" w:eastAsia="SimSun" w:hAnsi="Times New Roman" w:cs="Times New Roman"/>
                <w:color w:val="000000"/>
                <w:sz w:val="20"/>
                <w:szCs w:val="20"/>
              </w:rPr>
            </w:rPrChange>
          </w:rPr>
          <w:t xml:space="preserve">ian </w:t>
        </w:r>
        <w:r w:rsidR="005C2BCD" w:rsidRPr="00DF26A5" w:rsidDel="00C15639">
          <w:rPr>
            <w:rFonts w:ascii="Times New Roman" w:eastAsia="SimSun" w:hAnsi="Times New Roman" w:cs="Times New Roman"/>
            <w:color w:val="000000"/>
            <w:rPrChange w:id="2030" w:author="Chen Liao" w:date="2021-03-09T15:09:00Z">
              <w:rPr>
                <w:rFonts w:ascii="Times New Roman" w:eastAsia="SimSun" w:hAnsi="Times New Roman" w:cs="Times New Roman"/>
                <w:color w:val="000000"/>
                <w:sz w:val="20"/>
                <w:szCs w:val="20"/>
              </w:rPr>
            </w:rPrChange>
          </w:rPr>
          <w:t xml:space="preserve">inference </w:t>
        </w:r>
        <w:r w:rsidR="004E6AA8" w:rsidRPr="00DF26A5" w:rsidDel="00C15639">
          <w:rPr>
            <w:rFonts w:ascii="Times New Roman" w:eastAsia="SimSun" w:hAnsi="Times New Roman" w:cs="Times New Roman"/>
            <w:color w:val="000000"/>
            <w:rPrChange w:id="2031" w:author="Chen Liao" w:date="2021-03-09T15:09:00Z">
              <w:rPr>
                <w:rFonts w:ascii="Times New Roman" w:eastAsia="SimSun" w:hAnsi="Times New Roman" w:cs="Times New Roman"/>
                <w:color w:val="000000"/>
                <w:sz w:val="20"/>
                <w:szCs w:val="20"/>
              </w:rPr>
            </w:rPrChange>
          </w:rPr>
          <w:t xml:space="preserve">framework as we used for our mouse experiments </w:t>
        </w:r>
        <w:r w:rsidR="005C2BCD" w:rsidRPr="00DF26A5" w:rsidDel="00C15639">
          <w:rPr>
            <w:rFonts w:ascii="Times New Roman" w:eastAsia="SimSun" w:hAnsi="Times New Roman" w:cs="Times New Roman"/>
            <w:color w:val="000000"/>
            <w:rPrChange w:id="2032" w:author="Chen Liao" w:date="2021-03-09T15:09:00Z">
              <w:rPr>
                <w:rFonts w:ascii="Times New Roman" w:eastAsia="SimSun" w:hAnsi="Times New Roman" w:cs="Times New Roman"/>
                <w:color w:val="000000"/>
                <w:sz w:val="20"/>
                <w:szCs w:val="20"/>
              </w:rPr>
            </w:rPrChange>
          </w:rPr>
          <w:t>(see Methods in the main text for details).</w:t>
        </w:r>
        <w:r w:rsidR="00D30B1E" w:rsidRPr="00DF26A5" w:rsidDel="00C15639">
          <w:rPr>
            <w:rFonts w:ascii="Times New Roman" w:eastAsia="SimSun" w:hAnsi="Times New Roman" w:cs="Times New Roman"/>
            <w:color w:val="000000"/>
            <w:rPrChange w:id="2033" w:author="Chen Liao" w:date="2021-03-09T15:09:00Z">
              <w:rPr>
                <w:rFonts w:ascii="Times New Roman" w:eastAsia="SimSun" w:hAnsi="Times New Roman" w:cs="Times New Roman"/>
                <w:color w:val="000000"/>
                <w:sz w:val="20"/>
                <w:szCs w:val="20"/>
              </w:rPr>
            </w:rPrChange>
          </w:rPr>
          <w:t xml:space="preserve"> Cross (x) represents an exception that the inferred responder (Anaerostipes hadrus) can be classified to the species level. </w:t>
        </w:r>
        <w:r w:rsidR="00D30B1E" w:rsidRPr="00DF26A5" w:rsidDel="00C15639">
          <w:rPr>
            <w:rFonts w:ascii="Times New Roman" w:eastAsia="SimSun" w:hAnsi="Times New Roman" w:cs="Times New Roman"/>
            <w:b/>
            <w:bCs/>
            <w:color w:val="000000"/>
            <w:rPrChange w:id="2034" w:author="Chen Liao" w:date="2021-03-09T15:09:00Z">
              <w:rPr>
                <w:rFonts w:ascii="Times New Roman" w:eastAsia="SimSun" w:hAnsi="Times New Roman" w:cs="Times New Roman"/>
                <w:b/>
                <w:bCs/>
                <w:color w:val="000000"/>
                <w:sz w:val="20"/>
                <w:szCs w:val="20"/>
              </w:rPr>
            </w:rPrChange>
          </w:rPr>
          <w:t>D</w:t>
        </w:r>
        <w:r w:rsidR="00D30B1E" w:rsidRPr="00DF26A5" w:rsidDel="00C15639">
          <w:rPr>
            <w:rFonts w:ascii="Times New Roman" w:eastAsia="SimSun" w:hAnsi="Times New Roman" w:cs="Times New Roman"/>
            <w:color w:val="000000"/>
            <w:rPrChange w:id="2035" w:author="Chen Liao" w:date="2021-03-09T15:09:00Z">
              <w:rPr>
                <w:rFonts w:ascii="Times New Roman" w:eastAsia="SimSun" w:hAnsi="Times New Roman" w:cs="Times New Roman"/>
                <w:color w:val="000000"/>
                <w:sz w:val="20"/>
                <w:szCs w:val="20"/>
              </w:rPr>
            </w:rPrChange>
          </w:rPr>
          <w:t>. Relative abundance</w:t>
        </w:r>
        <w:r w:rsidR="00876CEB" w:rsidRPr="00DF26A5" w:rsidDel="00C15639">
          <w:rPr>
            <w:rFonts w:ascii="Times New Roman" w:eastAsia="SimSun" w:hAnsi="Times New Roman" w:cs="Times New Roman"/>
            <w:color w:val="000000"/>
            <w:rPrChange w:id="2036" w:author="Chen Liao" w:date="2021-03-09T15:09:00Z">
              <w:rPr>
                <w:rFonts w:ascii="Times New Roman" w:eastAsia="SimSun" w:hAnsi="Times New Roman" w:cs="Times New Roman"/>
                <w:color w:val="000000"/>
                <w:sz w:val="20"/>
                <w:szCs w:val="20"/>
              </w:rPr>
            </w:rPrChange>
          </w:rPr>
          <w:t xml:space="preserve"> (rel. abun.)</w:t>
        </w:r>
        <w:r w:rsidR="00D30B1E" w:rsidRPr="00DF26A5" w:rsidDel="00C15639">
          <w:rPr>
            <w:rFonts w:ascii="Times New Roman" w:eastAsia="SimSun" w:hAnsi="Times New Roman" w:cs="Times New Roman"/>
            <w:color w:val="000000"/>
            <w:rPrChange w:id="2037" w:author="Chen Liao" w:date="2021-03-09T15:09:00Z">
              <w:rPr>
                <w:rFonts w:ascii="Times New Roman" w:eastAsia="SimSun" w:hAnsi="Times New Roman" w:cs="Times New Roman"/>
                <w:color w:val="000000"/>
                <w:sz w:val="20"/>
                <w:szCs w:val="20"/>
              </w:rPr>
            </w:rPrChange>
          </w:rPr>
          <w:t xml:space="preserve"> of Un. Bifidobacterium and Un. Anaerostipes in the mouse gut.</w:t>
        </w:r>
      </w:moveFrom>
      <w:moveFromRangeEnd w:id="1991"/>
      <w:r w:rsidR="00B72377" w:rsidRPr="00DF26A5">
        <w:rPr>
          <w:rFonts w:ascii="Times New Roman" w:eastAsia="SimSun" w:hAnsi="Times New Roman" w:cs="Times New Roman"/>
          <w:color w:val="000000"/>
          <w:rPrChange w:id="2038" w:author="Chen Liao" w:date="2021-03-09T15:09:00Z">
            <w:rPr>
              <w:rFonts w:ascii="Times New Roman" w:eastAsia="SimSun" w:hAnsi="Times New Roman" w:cs="Times New Roman"/>
              <w:color w:val="000000"/>
              <w:sz w:val="20"/>
              <w:szCs w:val="20"/>
            </w:rPr>
          </w:rPrChange>
        </w:rPr>
        <w:br w:type="page"/>
      </w:r>
    </w:p>
    <w:p w14:paraId="03A8A967" w14:textId="6F134AAA" w:rsidR="00B72377" w:rsidRPr="00DF26A5" w:rsidRDefault="004D2AAC">
      <w:pPr>
        <w:jc w:val="both"/>
        <w:rPr>
          <w:rFonts w:ascii="Times New Roman" w:eastAsia="SimSun" w:hAnsi="Times New Roman" w:cs="Times New Roman"/>
          <w:b/>
          <w:bCs/>
          <w:color w:val="000000"/>
          <w:rPrChange w:id="2039" w:author="Chen Liao" w:date="2021-03-09T15:09:00Z">
            <w:rPr>
              <w:rFonts w:ascii="Times New Roman" w:eastAsia="SimSun" w:hAnsi="Times New Roman" w:cs="Times New Roman"/>
              <w:b/>
              <w:bCs/>
              <w:color w:val="000000"/>
              <w:sz w:val="20"/>
              <w:szCs w:val="20"/>
            </w:rPr>
          </w:rPrChange>
        </w:rPr>
        <w:pPrChange w:id="2040" w:author="Chen Liao" w:date="2021-03-09T15:09:00Z">
          <w:pPr>
            <w:jc w:val="center"/>
          </w:pPr>
        </w:pPrChange>
      </w:pPr>
      <w:r w:rsidRPr="00DF26A5">
        <w:rPr>
          <w:rFonts w:ascii="Times New Roman" w:eastAsia="SimSun" w:hAnsi="Times New Roman" w:cs="Times New Roman"/>
          <w:b/>
          <w:bCs/>
          <w:noProof/>
          <w:color w:val="000000"/>
          <w:rPrChange w:id="2041" w:author="Chen Liao" w:date="2021-03-09T15:09:00Z">
            <w:rPr>
              <w:rFonts w:ascii="Times New Roman" w:eastAsia="SimSun" w:hAnsi="Times New Roman" w:cs="Times New Roman"/>
              <w:b/>
              <w:bCs/>
              <w:noProof/>
              <w:color w:val="000000"/>
              <w:sz w:val="20"/>
              <w:szCs w:val="20"/>
            </w:rPr>
          </w:rPrChange>
        </w:rPr>
        <w:lastRenderedPageBreak/>
        <w:drawing>
          <wp:inline distT="0" distB="0" distL="0" distR="0" wp14:anchorId="5FB048AF" wp14:editId="426F709F">
            <wp:extent cx="3680237" cy="6981245"/>
            <wp:effectExtent l="0" t="0" r="3175" b="3810"/>
            <wp:docPr id="41" name="Picture 4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ligh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4311" cy="6988974"/>
                    </a:xfrm>
                    <a:prstGeom prst="rect">
                      <a:avLst/>
                    </a:prstGeom>
                  </pic:spPr>
                </pic:pic>
              </a:graphicData>
            </a:graphic>
          </wp:inline>
        </w:drawing>
      </w:r>
    </w:p>
    <w:p w14:paraId="74AAE8A2" w14:textId="27C1FD16" w:rsidR="00521B45" w:rsidRPr="00DF26A5" w:rsidRDefault="007E0E0E" w:rsidP="00203483">
      <w:pPr>
        <w:jc w:val="both"/>
        <w:rPr>
          <w:rFonts w:ascii="Times New Roman" w:eastAsia="SimSun" w:hAnsi="Times New Roman" w:cs="Times New Roman"/>
          <w:b/>
          <w:bCs/>
          <w:color w:val="000000"/>
          <w:rPrChange w:id="2042" w:author="Chen Liao" w:date="2021-03-09T15:09:00Z">
            <w:rPr>
              <w:rFonts w:ascii="Times New Roman" w:eastAsia="SimSun" w:hAnsi="Times New Roman" w:cs="Times New Roman"/>
              <w:b/>
              <w:bCs/>
              <w:color w:val="000000"/>
              <w:sz w:val="20"/>
              <w:szCs w:val="20"/>
            </w:rPr>
          </w:rPrChange>
        </w:rPr>
      </w:pPr>
      <w:r w:rsidRPr="00DF26A5">
        <w:rPr>
          <w:rFonts w:ascii="Times New Roman" w:eastAsia="SimSun" w:hAnsi="Times New Roman" w:cs="Times New Roman"/>
          <w:b/>
          <w:bCs/>
          <w:color w:val="000000"/>
          <w:rPrChange w:id="2043" w:author="Chen Liao" w:date="2021-03-09T15:09:00Z">
            <w:rPr>
              <w:rFonts w:ascii="Times New Roman" w:eastAsia="SimSun" w:hAnsi="Times New Roman" w:cs="Times New Roman"/>
              <w:b/>
              <w:bCs/>
              <w:color w:val="000000"/>
              <w:sz w:val="20"/>
              <w:szCs w:val="20"/>
            </w:rPr>
          </w:rPrChange>
        </w:rPr>
        <w:t>Figure</w:t>
      </w:r>
      <w:r w:rsidR="001A2AE8" w:rsidRPr="00DF26A5">
        <w:rPr>
          <w:rFonts w:ascii="Times New Roman" w:eastAsia="SimSun" w:hAnsi="Times New Roman" w:cs="Times New Roman"/>
          <w:b/>
          <w:bCs/>
          <w:color w:val="000000"/>
          <w:rPrChange w:id="2044" w:author="Chen Liao" w:date="2021-03-09T15:09:00Z">
            <w:rPr>
              <w:rFonts w:ascii="Times New Roman" w:eastAsia="SimSun" w:hAnsi="Times New Roman" w:cs="Times New Roman"/>
              <w:b/>
              <w:bCs/>
              <w:color w:val="000000"/>
              <w:sz w:val="20"/>
              <w:szCs w:val="20"/>
            </w:rPr>
          </w:rPrChange>
        </w:rPr>
        <w:t xml:space="preserve"> </w:t>
      </w:r>
      <w:r w:rsidRPr="00DF26A5">
        <w:rPr>
          <w:rFonts w:ascii="Times New Roman" w:eastAsia="SimSun" w:hAnsi="Times New Roman" w:cs="Times New Roman"/>
          <w:b/>
          <w:bCs/>
          <w:color w:val="000000"/>
          <w:rPrChange w:id="2045" w:author="Chen Liao" w:date="2021-03-09T15:09:00Z">
            <w:rPr>
              <w:rFonts w:ascii="Times New Roman" w:eastAsia="SimSun" w:hAnsi="Times New Roman" w:cs="Times New Roman"/>
              <w:b/>
              <w:bCs/>
              <w:color w:val="000000"/>
              <w:sz w:val="20"/>
              <w:szCs w:val="20"/>
            </w:rPr>
          </w:rPrChange>
        </w:rPr>
        <w:t xml:space="preserve">S11. </w:t>
      </w:r>
      <w:r w:rsidR="00F34F4C" w:rsidRPr="00DF26A5">
        <w:rPr>
          <w:rFonts w:ascii="Times New Roman" w:eastAsia="SimSun" w:hAnsi="Times New Roman" w:cs="Times New Roman"/>
          <w:b/>
          <w:bCs/>
          <w:color w:val="000000"/>
          <w:rPrChange w:id="2046" w:author="Chen Liao" w:date="2021-03-09T15:09:00Z">
            <w:rPr>
              <w:rFonts w:ascii="Times New Roman" w:eastAsia="SimSun" w:hAnsi="Times New Roman" w:cs="Times New Roman"/>
              <w:b/>
              <w:bCs/>
              <w:color w:val="000000"/>
              <w:sz w:val="20"/>
              <w:szCs w:val="20"/>
            </w:rPr>
          </w:rPrChange>
        </w:rPr>
        <w:t xml:space="preserve">(Related to Fig. 4) </w:t>
      </w:r>
      <w:r w:rsidRPr="00DF26A5">
        <w:rPr>
          <w:rFonts w:ascii="Times New Roman" w:eastAsia="SimSun" w:hAnsi="Times New Roman" w:cs="Times New Roman"/>
          <w:b/>
          <w:bCs/>
          <w:color w:val="000000"/>
          <w:rPrChange w:id="2047" w:author="Chen Liao" w:date="2021-03-09T15:09:00Z">
            <w:rPr>
              <w:rFonts w:ascii="Times New Roman" w:eastAsia="SimSun" w:hAnsi="Times New Roman" w:cs="Times New Roman"/>
              <w:b/>
              <w:bCs/>
              <w:color w:val="000000"/>
              <w:sz w:val="20"/>
              <w:szCs w:val="20"/>
            </w:rPr>
          </w:rPrChange>
        </w:rPr>
        <w:t>Reconstructed time series (lines) of</w:t>
      </w:r>
      <w:commentRangeStart w:id="2048"/>
      <w:r w:rsidRPr="00DF26A5">
        <w:rPr>
          <w:rFonts w:ascii="Times New Roman" w:eastAsia="SimSun" w:hAnsi="Times New Roman" w:cs="Times New Roman"/>
          <w:b/>
          <w:bCs/>
          <w:color w:val="000000"/>
          <w:rPrChange w:id="2049" w:author="Chen Liao" w:date="2021-03-09T15:09:00Z">
            <w:rPr>
              <w:rFonts w:ascii="Times New Roman" w:eastAsia="SimSun" w:hAnsi="Times New Roman" w:cs="Times New Roman"/>
              <w:b/>
              <w:bCs/>
              <w:color w:val="000000"/>
              <w:sz w:val="20"/>
              <w:szCs w:val="20"/>
            </w:rPr>
          </w:rPrChange>
        </w:rPr>
        <w:t xml:space="preserve"> selected bacterial species (A) </w:t>
      </w:r>
      <w:commentRangeEnd w:id="2048"/>
      <w:r w:rsidR="003C5B5E" w:rsidRPr="00DF26A5">
        <w:rPr>
          <w:rStyle w:val="CommentReference"/>
          <w:rFonts w:ascii="Times New Roman" w:hAnsi="Times New Roman" w:cs="Times New Roman"/>
          <w:sz w:val="24"/>
          <w:szCs w:val="24"/>
          <w:rPrChange w:id="2050" w:author="Chen Liao" w:date="2021-03-09T15:09:00Z">
            <w:rPr>
              <w:rStyle w:val="CommentReference"/>
              <w:rFonts w:ascii="Times New Roman" w:hAnsi="Times New Roman" w:cs="Times New Roman"/>
            </w:rPr>
          </w:rPrChange>
        </w:rPr>
        <w:commentReference w:id="2048"/>
      </w:r>
      <w:r w:rsidRPr="00DF26A5">
        <w:rPr>
          <w:rFonts w:ascii="Times New Roman" w:eastAsia="SimSun" w:hAnsi="Times New Roman" w:cs="Times New Roman"/>
          <w:b/>
          <w:bCs/>
          <w:color w:val="000000"/>
          <w:rPrChange w:id="2051" w:author="Chen Liao" w:date="2021-03-09T15:09:00Z">
            <w:rPr>
              <w:rFonts w:ascii="Times New Roman" w:eastAsia="SimSun" w:hAnsi="Times New Roman" w:cs="Times New Roman"/>
              <w:b/>
              <w:bCs/>
              <w:color w:val="000000"/>
              <w:sz w:val="20"/>
              <w:szCs w:val="20"/>
            </w:rPr>
          </w:rPrChange>
        </w:rPr>
        <w:t>and short-chain fatty acids (B) in the main text Fig. 4</w:t>
      </w:r>
      <w:r w:rsidR="00885D3C" w:rsidRPr="00DF26A5">
        <w:rPr>
          <w:rFonts w:ascii="Times New Roman" w:eastAsia="SimSun" w:hAnsi="Times New Roman" w:cs="Times New Roman"/>
          <w:b/>
          <w:bCs/>
          <w:color w:val="000000"/>
          <w:rPrChange w:id="2052" w:author="Chen Liao" w:date="2021-03-09T15:09:00Z">
            <w:rPr>
              <w:rFonts w:ascii="Times New Roman" w:eastAsia="SimSun" w:hAnsi="Times New Roman" w:cs="Times New Roman"/>
              <w:b/>
              <w:bCs/>
              <w:color w:val="000000"/>
              <w:sz w:val="20"/>
              <w:szCs w:val="20"/>
            </w:rPr>
          </w:rPrChange>
        </w:rPr>
        <w:t xml:space="preserve"> using the first two factors</w:t>
      </w:r>
      <w:r w:rsidR="009C1114" w:rsidRPr="00DF26A5">
        <w:rPr>
          <w:rFonts w:ascii="Times New Roman" w:eastAsia="SimSun" w:hAnsi="Times New Roman" w:cs="Times New Roman"/>
          <w:b/>
          <w:bCs/>
          <w:color w:val="000000"/>
          <w:rPrChange w:id="2053" w:author="Chen Liao" w:date="2021-03-09T15:09:00Z">
            <w:rPr>
              <w:rFonts w:ascii="Times New Roman" w:eastAsia="SimSun" w:hAnsi="Times New Roman" w:cs="Times New Roman"/>
              <w:b/>
              <w:bCs/>
              <w:color w:val="000000"/>
              <w:sz w:val="20"/>
              <w:szCs w:val="20"/>
            </w:rPr>
          </w:rPrChange>
        </w:rPr>
        <w:t xml:space="preserve"> of sequential Non-negative matrix factorization</w:t>
      </w:r>
      <w:r w:rsidR="00885D3C" w:rsidRPr="00DF26A5">
        <w:rPr>
          <w:rFonts w:ascii="Times New Roman" w:eastAsia="SimSun" w:hAnsi="Times New Roman" w:cs="Times New Roman"/>
          <w:b/>
          <w:bCs/>
          <w:color w:val="000000"/>
          <w:rPrChange w:id="2054" w:author="Chen Liao" w:date="2021-03-09T15:09:00Z">
            <w:rPr>
              <w:rFonts w:ascii="Times New Roman" w:eastAsia="SimSun" w:hAnsi="Times New Roman" w:cs="Times New Roman"/>
              <w:b/>
              <w:bCs/>
              <w:color w:val="000000"/>
              <w:sz w:val="20"/>
              <w:szCs w:val="20"/>
            </w:rPr>
          </w:rPrChange>
        </w:rPr>
        <w:t xml:space="preserve">. </w:t>
      </w:r>
      <w:r w:rsidR="00885D3C" w:rsidRPr="00DF26A5">
        <w:rPr>
          <w:rFonts w:ascii="Times New Roman" w:eastAsia="SimSun" w:hAnsi="Times New Roman" w:cs="Times New Roman"/>
          <w:color w:val="000000"/>
          <w:rPrChange w:id="2055" w:author="Chen Liao" w:date="2021-03-09T15:09:00Z">
            <w:rPr>
              <w:rFonts w:ascii="Times New Roman" w:eastAsia="SimSun" w:hAnsi="Times New Roman" w:cs="Times New Roman"/>
              <w:color w:val="000000"/>
              <w:sz w:val="20"/>
              <w:szCs w:val="20"/>
            </w:rPr>
          </w:rPrChange>
        </w:rPr>
        <w:t xml:space="preserve">Dots represent observations and </w:t>
      </w:r>
      <w:r w:rsidR="00CA44B1" w:rsidRPr="00DF26A5">
        <w:rPr>
          <w:rFonts w:ascii="Times New Roman" w:eastAsia="SimSun" w:hAnsi="Times New Roman" w:cs="Times New Roman"/>
          <w:color w:val="000000"/>
          <w:rPrChange w:id="2056" w:author="Chen Liao" w:date="2021-03-09T15:09:00Z">
            <w:rPr>
              <w:rFonts w:ascii="Times New Roman" w:eastAsia="SimSun" w:hAnsi="Times New Roman" w:cs="Times New Roman"/>
              <w:color w:val="000000"/>
              <w:sz w:val="20"/>
              <w:szCs w:val="20"/>
            </w:rPr>
          </w:rPrChange>
        </w:rPr>
        <w:t>both lines and dots are color-coded on a per-mouse basis.</w:t>
      </w:r>
      <w:r w:rsidR="00521B45" w:rsidRPr="00DF26A5">
        <w:rPr>
          <w:rFonts w:ascii="Times New Roman" w:eastAsia="SimSun" w:hAnsi="Times New Roman" w:cs="Times New Roman"/>
          <w:color w:val="000000"/>
          <w:rPrChange w:id="2057" w:author="Chen Liao" w:date="2021-03-09T15:09:00Z">
            <w:rPr>
              <w:rFonts w:ascii="Times New Roman" w:eastAsia="SimSun" w:hAnsi="Times New Roman" w:cs="Times New Roman"/>
              <w:color w:val="000000"/>
              <w:sz w:val="20"/>
              <w:szCs w:val="20"/>
            </w:rPr>
          </w:rPrChange>
        </w:rPr>
        <w:br w:type="page"/>
      </w:r>
    </w:p>
    <w:p w14:paraId="3A7108B0" w14:textId="54034AEA" w:rsidR="007E0E0E" w:rsidRPr="00DF26A5" w:rsidRDefault="003C5B5E">
      <w:pPr>
        <w:jc w:val="both"/>
        <w:rPr>
          <w:rFonts w:ascii="Times New Roman" w:eastAsia="SimSun" w:hAnsi="Times New Roman" w:cs="Times New Roman"/>
          <w:b/>
          <w:bCs/>
          <w:color w:val="000000"/>
          <w:rPrChange w:id="2058" w:author="Chen Liao" w:date="2021-03-09T15:09:00Z">
            <w:rPr>
              <w:rFonts w:ascii="Times New Roman" w:eastAsia="SimSun" w:hAnsi="Times New Roman" w:cs="Times New Roman"/>
              <w:b/>
              <w:bCs/>
              <w:color w:val="000000"/>
              <w:sz w:val="20"/>
              <w:szCs w:val="20"/>
            </w:rPr>
          </w:rPrChange>
        </w:rPr>
        <w:pPrChange w:id="2059" w:author="Chen Liao" w:date="2021-03-09T15:09:00Z">
          <w:pPr>
            <w:jc w:val="center"/>
          </w:pPr>
        </w:pPrChange>
      </w:pPr>
      <w:commentRangeStart w:id="2060"/>
      <w:commentRangeEnd w:id="2060"/>
      <w:r w:rsidRPr="00DF26A5">
        <w:rPr>
          <w:rStyle w:val="CommentReference"/>
          <w:rFonts w:ascii="Times New Roman" w:hAnsi="Times New Roman" w:cs="Times New Roman"/>
          <w:sz w:val="24"/>
          <w:szCs w:val="24"/>
          <w:rPrChange w:id="2061" w:author="Chen Liao" w:date="2021-03-09T15:09:00Z">
            <w:rPr>
              <w:rStyle w:val="CommentReference"/>
              <w:rFonts w:ascii="Times New Roman" w:hAnsi="Times New Roman" w:cs="Times New Roman"/>
            </w:rPr>
          </w:rPrChange>
        </w:rPr>
        <w:lastRenderedPageBreak/>
        <w:commentReference w:id="2060"/>
      </w:r>
    </w:p>
    <w:p w14:paraId="58B80798" w14:textId="74ED8417" w:rsidR="00DC7B47" w:rsidRPr="00DF26A5" w:rsidRDefault="00DC7B47">
      <w:pPr>
        <w:jc w:val="both"/>
        <w:rPr>
          <w:rFonts w:ascii="Times New Roman" w:eastAsia="SimSun" w:hAnsi="Times New Roman" w:cs="Times New Roman"/>
          <w:b/>
          <w:bCs/>
          <w:color w:val="000000"/>
          <w:rPrChange w:id="2062" w:author="Chen Liao" w:date="2021-03-09T15:09:00Z">
            <w:rPr>
              <w:rFonts w:ascii="Times New Roman" w:eastAsia="SimSun" w:hAnsi="Times New Roman" w:cs="Times New Roman"/>
              <w:b/>
              <w:bCs/>
              <w:color w:val="000000"/>
              <w:sz w:val="20"/>
              <w:szCs w:val="20"/>
            </w:rPr>
          </w:rPrChange>
        </w:rPr>
        <w:pPrChange w:id="2063" w:author="Chen Liao" w:date="2021-03-09T15:09:00Z">
          <w:pPr>
            <w:jc w:val="center"/>
          </w:pPr>
        </w:pPrChange>
      </w:pPr>
      <w:r w:rsidRPr="00DF26A5">
        <w:rPr>
          <w:rFonts w:ascii="Times New Roman" w:eastAsia="SimSun" w:hAnsi="Times New Roman" w:cs="Times New Roman"/>
          <w:b/>
          <w:bCs/>
          <w:noProof/>
          <w:color w:val="000000"/>
          <w:rPrChange w:id="2064" w:author="Chen Liao" w:date="2021-03-09T15:09:00Z">
            <w:rPr>
              <w:rFonts w:ascii="Times New Roman" w:eastAsia="SimSun" w:hAnsi="Times New Roman" w:cs="Times New Roman"/>
              <w:b/>
              <w:bCs/>
              <w:noProof/>
              <w:color w:val="000000"/>
              <w:sz w:val="20"/>
              <w:szCs w:val="20"/>
            </w:rPr>
          </w:rPrChange>
        </w:rPr>
        <w:drawing>
          <wp:inline distT="0" distB="0" distL="0" distR="0" wp14:anchorId="56F16429" wp14:editId="724BBB20">
            <wp:extent cx="4604689" cy="3910016"/>
            <wp:effectExtent l="0" t="0" r="5715" b="1905"/>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15968" cy="3919594"/>
                    </a:xfrm>
                    <a:prstGeom prst="rect">
                      <a:avLst/>
                    </a:prstGeom>
                  </pic:spPr>
                </pic:pic>
              </a:graphicData>
            </a:graphic>
          </wp:inline>
        </w:drawing>
      </w:r>
    </w:p>
    <w:p w14:paraId="45D73101" w14:textId="7A36A79A" w:rsidR="00521B45" w:rsidRPr="00DF26A5" w:rsidRDefault="00521B45" w:rsidP="00203483">
      <w:pPr>
        <w:jc w:val="both"/>
        <w:rPr>
          <w:rFonts w:ascii="Times New Roman" w:eastAsia="SimSun" w:hAnsi="Times New Roman" w:cs="Times New Roman"/>
          <w:b/>
          <w:bCs/>
          <w:color w:val="000000"/>
          <w:rPrChange w:id="2065" w:author="Chen Liao" w:date="2021-03-09T15:09:00Z">
            <w:rPr>
              <w:rFonts w:ascii="Times New Roman" w:eastAsia="SimSun" w:hAnsi="Times New Roman" w:cs="Times New Roman"/>
              <w:b/>
              <w:bCs/>
              <w:color w:val="000000"/>
              <w:sz w:val="20"/>
              <w:szCs w:val="20"/>
            </w:rPr>
          </w:rPrChange>
        </w:rPr>
      </w:pPr>
    </w:p>
    <w:p w14:paraId="60A53B44" w14:textId="340C810C" w:rsidR="00412D83" w:rsidRPr="00DF26A5" w:rsidRDefault="00521B45" w:rsidP="004D26A3">
      <w:pPr>
        <w:jc w:val="both"/>
        <w:rPr>
          <w:rFonts w:ascii="Times New Roman" w:eastAsia="SimSun" w:hAnsi="Times New Roman" w:cs="Times New Roman"/>
          <w:b/>
          <w:bCs/>
          <w:color w:val="000000"/>
          <w:rPrChange w:id="2066" w:author="Chen Liao" w:date="2021-03-09T15:09:00Z">
            <w:rPr>
              <w:rFonts w:ascii="Times New Roman" w:eastAsia="SimSun" w:hAnsi="Times New Roman" w:cs="Times New Roman"/>
              <w:b/>
              <w:bCs/>
              <w:color w:val="000000"/>
              <w:sz w:val="20"/>
              <w:szCs w:val="20"/>
            </w:rPr>
          </w:rPrChange>
        </w:rPr>
      </w:pPr>
      <w:r w:rsidRPr="00DF26A5">
        <w:rPr>
          <w:rFonts w:ascii="Times New Roman" w:eastAsia="SimSun" w:hAnsi="Times New Roman" w:cs="Times New Roman"/>
          <w:b/>
          <w:bCs/>
          <w:color w:val="000000"/>
          <w:rPrChange w:id="2067" w:author="Chen Liao" w:date="2021-03-09T15:09:00Z">
            <w:rPr>
              <w:rFonts w:ascii="Times New Roman" w:eastAsia="SimSun" w:hAnsi="Times New Roman" w:cs="Times New Roman"/>
              <w:b/>
              <w:bCs/>
              <w:color w:val="000000"/>
              <w:sz w:val="20"/>
              <w:szCs w:val="20"/>
            </w:rPr>
          </w:rPrChange>
        </w:rPr>
        <w:t>Figure</w:t>
      </w:r>
      <w:r w:rsidR="00D56B92" w:rsidRPr="00DF26A5">
        <w:rPr>
          <w:rFonts w:ascii="Times New Roman" w:eastAsia="SimSun" w:hAnsi="Times New Roman" w:cs="Times New Roman"/>
          <w:b/>
          <w:bCs/>
          <w:color w:val="000000"/>
          <w:rPrChange w:id="2068" w:author="Chen Liao" w:date="2021-03-09T15:09:00Z">
            <w:rPr>
              <w:rFonts w:ascii="Times New Roman" w:eastAsia="SimSun" w:hAnsi="Times New Roman" w:cs="Times New Roman"/>
              <w:b/>
              <w:bCs/>
              <w:color w:val="000000"/>
              <w:sz w:val="20"/>
              <w:szCs w:val="20"/>
            </w:rPr>
          </w:rPrChange>
        </w:rPr>
        <w:t xml:space="preserve"> </w:t>
      </w:r>
      <w:r w:rsidRPr="00DF26A5">
        <w:rPr>
          <w:rFonts w:ascii="Times New Roman" w:eastAsia="SimSun" w:hAnsi="Times New Roman" w:cs="Times New Roman"/>
          <w:b/>
          <w:bCs/>
          <w:color w:val="000000"/>
          <w:rPrChange w:id="2069" w:author="Chen Liao" w:date="2021-03-09T15:09:00Z">
            <w:rPr>
              <w:rFonts w:ascii="Times New Roman" w:eastAsia="SimSun" w:hAnsi="Times New Roman" w:cs="Times New Roman"/>
              <w:b/>
              <w:bCs/>
              <w:color w:val="000000"/>
              <w:sz w:val="20"/>
              <w:szCs w:val="20"/>
            </w:rPr>
          </w:rPrChange>
        </w:rPr>
        <w:t>S12</w:t>
      </w:r>
      <w:r w:rsidR="00D56B92" w:rsidRPr="00DF26A5">
        <w:rPr>
          <w:rFonts w:ascii="Times New Roman" w:eastAsia="SimSun" w:hAnsi="Times New Roman" w:cs="Times New Roman"/>
          <w:b/>
          <w:bCs/>
          <w:color w:val="000000"/>
          <w:rPrChange w:id="2070" w:author="Chen Liao" w:date="2021-03-09T15:09:00Z">
            <w:rPr>
              <w:rFonts w:ascii="Times New Roman" w:eastAsia="SimSun" w:hAnsi="Times New Roman" w:cs="Times New Roman"/>
              <w:b/>
              <w:bCs/>
              <w:color w:val="000000"/>
              <w:sz w:val="20"/>
              <w:szCs w:val="20"/>
            </w:rPr>
          </w:rPrChange>
        </w:rPr>
        <w:t>.</w:t>
      </w:r>
      <w:r w:rsidR="009E2731" w:rsidRPr="00DF26A5">
        <w:rPr>
          <w:rFonts w:ascii="Times New Roman" w:eastAsia="SimSun" w:hAnsi="Times New Roman" w:cs="Times New Roman"/>
          <w:b/>
          <w:bCs/>
          <w:color w:val="000000"/>
          <w:rPrChange w:id="2071" w:author="Chen Liao" w:date="2021-03-09T15:09:00Z">
            <w:rPr>
              <w:rFonts w:ascii="Times New Roman" w:eastAsia="SimSun" w:hAnsi="Times New Roman" w:cs="Times New Roman"/>
              <w:b/>
              <w:bCs/>
              <w:color w:val="000000"/>
              <w:sz w:val="20"/>
              <w:szCs w:val="20"/>
            </w:rPr>
          </w:rPrChange>
        </w:rPr>
        <w:t xml:space="preserve"> </w:t>
      </w:r>
      <w:r w:rsidR="002F115A" w:rsidRPr="00DF26A5">
        <w:rPr>
          <w:rFonts w:ascii="Times New Roman" w:eastAsia="SimSun" w:hAnsi="Times New Roman" w:cs="Times New Roman"/>
          <w:b/>
          <w:bCs/>
          <w:color w:val="000000"/>
          <w:rPrChange w:id="2072" w:author="Chen Liao" w:date="2021-03-09T15:09:00Z">
            <w:rPr>
              <w:rFonts w:ascii="Times New Roman" w:eastAsia="SimSun" w:hAnsi="Times New Roman" w:cs="Times New Roman"/>
              <w:b/>
              <w:bCs/>
              <w:color w:val="000000"/>
              <w:sz w:val="20"/>
              <w:szCs w:val="20"/>
            </w:rPr>
          </w:rPrChange>
        </w:rPr>
        <w:t xml:space="preserve">(Related to Fig. 4) </w:t>
      </w:r>
      <w:r w:rsidR="0086512C" w:rsidRPr="00DF26A5">
        <w:rPr>
          <w:rFonts w:ascii="Times New Roman" w:eastAsia="SimSun" w:hAnsi="Times New Roman" w:cs="Times New Roman"/>
          <w:b/>
          <w:bCs/>
          <w:color w:val="000000"/>
          <w:rPrChange w:id="2073" w:author="Chen Liao" w:date="2021-03-09T15:09:00Z">
            <w:rPr>
              <w:rFonts w:ascii="Times New Roman" w:eastAsia="SimSun" w:hAnsi="Times New Roman" w:cs="Times New Roman"/>
              <w:b/>
              <w:bCs/>
              <w:color w:val="000000"/>
              <w:sz w:val="20"/>
              <w:szCs w:val="20"/>
            </w:rPr>
          </w:rPrChange>
        </w:rPr>
        <w:t xml:space="preserve">Individualized response analysis of bacterial species (A) and short-chain fatty acids (B) for resistant starch intervention. </w:t>
      </w:r>
      <w:r w:rsidR="0086512C" w:rsidRPr="00DF26A5">
        <w:rPr>
          <w:rFonts w:ascii="Times New Roman" w:eastAsia="SimSun" w:hAnsi="Times New Roman" w:cs="Times New Roman"/>
          <w:color w:val="000000"/>
          <w:rPrChange w:id="2074" w:author="Chen Liao" w:date="2021-03-09T15:09:00Z">
            <w:rPr>
              <w:rFonts w:ascii="Times New Roman" w:eastAsia="SimSun" w:hAnsi="Times New Roman" w:cs="Times New Roman"/>
              <w:color w:val="000000"/>
              <w:sz w:val="20"/>
              <w:szCs w:val="20"/>
            </w:rPr>
          </w:rPrChange>
        </w:rPr>
        <w:t>The same figure legend applies as in the main text Fig. 4.</w:t>
      </w:r>
      <w:bookmarkEnd w:id="1719"/>
      <w:bookmarkEnd w:id="1720"/>
      <w:r w:rsidR="00412D83" w:rsidRPr="00DF26A5">
        <w:rPr>
          <w:rFonts w:ascii="Times New Roman" w:eastAsia="SimSun" w:hAnsi="Times New Roman" w:cs="Times New Roman"/>
          <w:b/>
          <w:bCs/>
          <w:color w:val="000000"/>
          <w:rPrChange w:id="2075" w:author="Chen Liao" w:date="2021-03-09T15:09:00Z">
            <w:rPr>
              <w:rFonts w:ascii="Times New Roman" w:eastAsia="SimSun" w:hAnsi="Times New Roman" w:cs="Times New Roman"/>
              <w:b/>
              <w:bCs/>
              <w:color w:val="000000"/>
              <w:sz w:val="20"/>
              <w:szCs w:val="20"/>
            </w:rPr>
          </w:rPrChange>
        </w:rPr>
        <w:br w:type="page"/>
      </w:r>
    </w:p>
    <w:p w14:paraId="53B1F34B" w14:textId="77777777" w:rsidR="00412D83" w:rsidRPr="00DF26A5" w:rsidRDefault="00412D83" w:rsidP="004D26A3">
      <w:pPr>
        <w:jc w:val="both"/>
        <w:rPr>
          <w:rFonts w:ascii="Times New Roman" w:eastAsia="SimSun" w:hAnsi="Times New Roman" w:cs="Times New Roman"/>
          <w:b/>
          <w:bCs/>
          <w:color w:val="000000"/>
          <w:rPrChange w:id="2076" w:author="Chen Liao" w:date="2021-03-09T15:09:00Z">
            <w:rPr>
              <w:rFonts w:ascii="Times New Roman" w:eastAsia="SimSun" w:hAnsi="Times New Roman" w:cs="Times New Roman"/>
              <w:b/>
              <w:bCs/>
              <w:color w:val="000000"/>
              <w:sz w:val="20"/>
              <w:szCs w:val="20"/>
            </w:rPr>
          </w:rPrChange>
        </w:rPr>
      </w:pPr>
      <w:r w:rsidRPr="00DF26A5">
        <w:rPr>
          <w:rFonts w:ascii="Times New Roman" w:eastAsia="SimSun" w:hAnsi="Times New Roman" w:cs="Times New Roman"/>
          <w:b/>
          <w:bCs/>
          <w:noProof/>
          <w:color w:val="000000"/>
          <w:rPrChange w:id="2077" w:author="Chen Liao" w:date="2021-03-09T15:09:00Z">
            <w:rPr>
              <w:rFonts w:ascii="Times New Roman" w:eastAsia="SimSun" w:hAnsi="Times New Roman" w:cs="Times New Roman"/>
              <w:b/>
              <w:bCs/>
              <w:noProof/>
              <w:color w:val="000000"/>
              <w:sz w:val="20"/>
              <w:szCs w:val="20"/>
            </w:rPr>
          </w:rPrChange>
        </w:rPr>
        <w:lastRenderedPageBreak/>
        <w:drawing>
          <wp:inline distT="0" distB="0" distL="0" distR="0" wp14:anchorId="652C8052" wp14:editId="65FC8AE3">
            <wp:extent cx="5943600" cy="3333115"/>
            <wp:effectExtent l="0" t="0" r="0" b="0"/>
            <wp:docPr id="27" name="Picture 2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6B05BBE7" w14:textId="77777777" w:rsidR="00412D83" w:rsidRPr="00DF26A5" w:rsidRDefault="00412D83" w:rsidP="002E43AE">
      <w:pPr>
        <w:jc w:val="both"/>
        <w:rPr>
          <w:rFonts w:ascii="Times New Roman" w:eastAsia="SimSun" w:hAnsi="Times New Roman" w:cs="Times New Roman"/>
          <w:b/>
          <w:bCs/>
          <w:color w:val="000000"/>
          <w:rPrChange w:id="2078" w:author="Chen Liao" w:date="2021-03-09T15:09:00Z">
            <w:rPr>
              <w:rFonts w:ascii="Times New Roman" w:eastAsia="SimSun" w:hAnsi="Times New Roman" w:cs="Times New Roman"/>
              <w:b/>
              <w:bCs/>
              <w:color w:val="000000"/>
              <w:sz w:val="20"/>
              <w:szCs w:val="20"/>
            </w:rPr>
          </w:rPrChange>
        </w:rPr>
      </w:pPr>
    </w:p>
    <w:p w14:paraId="7C29196E" w14:textId="76972D19" w:rsidR="00AF278F" w:rsidRPr="00DF26A5" w:rsidRDefault="00412D83" w:rsidP="002E43AE">
      <w:pPr>
        <w:jc w:val="both"/>
        <w:rPr>
          <w:rFonts w:ascii="Times New Roman" w:eastAsia="SimSun" w:hAnsi="Times New Roman" w:cs="Times New Roman"/>
          <w:color w:val="000000"/>
          <w:rPrChange w:id="2079" w:author="Chen Liao" w:date="2021-03-09T15:09:00Z">
            <w:rPr>
              <w:rFonts w:ascii="Times New Roman" w:eastAsia="SimSun" w:hAnsi="Times New Roman" w:cs="Times New Roman"/>
              <w:color w:val="000000"/>
              <w:sz w:val="20"/>
              <w:szCs w:val="20"/>
            </w:rPr>
          </w:rPrChange>
        </w:rPr>
      </w:pPr>
      <w:commentRangeStart w:id="2080"/>
      <w:r w:rsidRPr="00DF26A5">
        <w:rPr>
          <w:rFonts w:ascii="Times New Roman" w:eastAsia="SimSun" w:hAnsi="Times New Roman" w:cs="Times New Roman"/>
          <w:b/>
          <w:bCs/>
          <w:color w:val="000000"/>
          <w:rPrChange w:id="2081" w:author="Chen Liao" w:date="2021-03-09T15:09:00Z">
            <w:rPr>
              <w:rFonts w:ascii="Times New Roman" w:eastAsia="SimSun" w:hAnsi="Times New Roman" w:cs="Times New Roman"/>
              <w:b/>
              <w:bCs/>
              <w:color w:val="000000"/>
              <w:sz w:val="20"/>
              <w:szCs w:val="20"/>
            </w:rPr>
          </w:rPrChange>
        </w:rPr>
        <w:t>Figure S13</w:t>
      </w:r>
      <w:commentRangeEnd w:id="2080"/>
      <w:r w:rsidR="00B3696D" w:rsidRPr="00DF26A5">
        <w:rPr>
          <w:rStyle w:val="CommentReference"/>
          <w:rFonts w:ascii="Times New Roman" w:hAnsi="Times New Roman" w:cs="Times New Roman"/>
          <w:sz w:val="24"/>
          <w:szCs w:val="24"/>
          <w:rPrChange w:id="2082" w:author="Chen Liao" w:date="2021-03-09T15:09:00Z">
            <w:rPr>
              <w:rStyle w:val="CommentReference"/>
              <w:rFonts w:ascii="Times New Roman" w:hAnsi="Times New Roman" w:cs="Times New Roman"/>
            </w:rPr>
          </w:rPrChange>
        </w:rPr>
        <w:commentReference w:id="2080"/>
      </w:r>
      <w:r w:rsidRPr="00DF26A5">
        <w:rPr>
          <w:rFonts w:ascii="Times New Roman" w:eastAsia="SimSun" w:hAnsi="Times New Roman" w:cs="Times New Roman"/>
          <w:b/>
          <w:bCs/>
          <w:color w:val="000000"/>
          <w:rPrChange w:id="2083" w:author="Chen Liao" w:date="2021-03-09T15:09:00Z">
            <w:rPr>
              <w:rFonts w:ascii="Times New Roman" w:eastAsia="SimSun" w:hAnsi="Times New Roman" w:cs="Times New Roman"/>
              <w:b/>
              <w:bCs/>
              <w:color w:val="000000"/>
              <w:sz w:val="20"/>
              <w:szCs w:val="20"/>
            </w:rPr>
          </w:rPrChange>
        </w:rPr>
        <w:t xml:space="preserve">. </w:t>
      </w:r>
      <w:r w:rsidR="005F0779" w:rsidRPr="00DF26A5">
        <w:rPr>
          <w:rFonts w:ascii="Times New Roman" w:eastAsia="SimSun" w:hAnsi="Times New Roman" w:cs="Times New Roman"/>
          <w:b/>
          <w:bCs/>
          <w:color w:val="000000"/>
          <w:rPrChange w:id="2084" w:author="Chen Liao" w:date="2021-03-09T15:09:00Z">
            <w:rPr>
              <w:rFonts w:ascii="Times New Roman" w:eastAsia="SimSun" w:hAnsi="Times New Roman" w:cs="Times New Roman"/>
              <w:b/>
              <w:bCs/>
              <w:color w:val="000000"/>
              <w:sz w:val="20"/>
              <w:szCs w:val="20"/>
            </w:rPr>
          </w:rPrChange>
        </w:rPr>
        <w:t xml:space="preserve">(Related to Fig. 4) </w:t>
      </w:r>
      <w:r w:rsidRPr="00DF26A5">
        <w:rPr>
          <w:rFonts w:ascii="Times New Roman" w:eastAsia="SimSun" w:hAnsi="Times New Roman" w:cs="Times New Roman"/>
          <w:b/>
          <w:bCs/>
          <w:color w:val="000000"/>
          <w:rPrChange w:id="2085" w:author="Chen Liao" w:date="2021-03-09T15:09:00Z">
            <w:rPr>
              <w:rFonts w:ascii="Times New Roman" w:eastAsia="SimSun" w:hAnsi="Times New Roman" w:cs="Times New Roman"/>
              <w:b/>
              <w:bCs/>
              <w:color w:val="000000"/>
              <w:sz w:val="20"/>
              <w:szCs w:val="20"/>
            </w:rPr>
          </w:rPrChange>
        </w:rPr>
        <w:t>Pearson correlation between species w</w:t>
      </w:r>
      <w:r w:rsidR="004541CE" w:rsidRPr="00DF26A5">
        <w:rPr>
          <w:rFonts w:ascii="Times New Roman" w:eastAsia="SimSun" w:hAnsi="Times New Roman" w:cs="Times New Roman"/>
          <w:b/>
          <w:bCs/>
          <w:color w:val="000000"/>
          <w:rPrChange w:id="2086" w:author="Chen Liao" w:date="2021-03-09T15:09:00Z">
            <w:rPr>
              <w:rFonts w:ascii="Times New Roman" w:eastAsia="SimSun" w:hAnsi="Times New Roman" w:cs="Times New Roman"/>
              <w:b/>
              <w:bCs/>
              <w:color w:val="000000"/>
              <w:sz w:val="20"/>
              <w:szCs w:val="20"/>
            </w:rPr>
          </w:rPrChange>
        </w:rPr>
        <w:t>/</w:t>
      </w:r>
      <w:r w:rsidRPr="00DF26A5">
        <w:rPr>
          <w:rFonts w:ascii="Times New Roman" w:eastAsia="SimSun" w:hAnsi="Times New Roman" w:cs="Times New Roman"/>
          <w:b/>
          <w:bCs/>
          <w:color w:val="000000"/>
          <w:rPrChange w:id="2087" w:author="Chen Liao" w:date="2021-03-09T15:09:00Z">
            <w:rPr>
              <w:rFonts w:ascii="Times New Roman" w:eastAsia="SimSun" w:hAnsi="Times New Roman" w:cs="Times New Roman"/>
              <w:b/>
              <w:bCs/>
              <w:color w:val="000000"/>
              <w:sz w:val="20"/>
              <w:szCs w:val="20"/>
            </w:rPr>
          </w:rPrChange>
        </w:rPr>
        <w:t xml:space="preserve"> </w:t>
      </w:r>
      <w:r w:rsidR="004541CE" w:rsidRPr="00DF26A5">
        <w:rPr>
          <w:rFonts w:ascii="Times New Roman" w:eastAsia="SimSun" w:hAnsi="Times New Roman" w:cs="Times New Roman"/>
          <w:b/>
          <w:bCs/>
          <w:color w:val="000000"/>
          <w:rPrChange w:id="2088" w:author="Chen Liao" w:date="2021-03-09T15:09:00Z">
            <w:rPr>
              <w:rFonts w:ascii="Times New Roman" w:eastAsia="SimSun" w:hAnsi="Times New Roman" w:cs="Times New Roman"/>
              <w:b/>
              <w:bCs/>
              <w:color w:val="000000"/>
              <w:sz w:val="20"/>
              <w:szCs w:val="20"/>
            </w:rPr>
          </w:rPrChange>
        </w:rPr>
        <w:t xml:space="preserve">baseline-dependent </w:t>
      </w:r>
      <w:r w:rsidRPr="00DF26A5">
        <w:rPr>
          <w:rFonts w:ascii="Times New Roman" w:eastAsia="SimSun" w:hAnsi="Times New Roman" w:cs="Times New Roman"/>
          <w:b/>
          <w:bCs/>
          <w:color w:val="000000"/>
          <w:rPrChange w:id="2089" w:author="Chen Liao" w:date="2021-03-09T15:09:00Z">
            <w:rPr>
              <w:rFonts w:ascii="Times New Roman" w:eastAsia="SimSun" w:hAnsi="Times New Roman" w:cs="Times New Roman"/>
              <w:b/>
              <w:bCs/>
              <w:color w:val="000000"/>
              <w:sz w:val="20"/>
              <w:szCs w:val="20"/>
            </w:rPr>
          </w:rPrChange>
        </w:rPr>
        <w:t>responses (identified in the main text Fig. 4A) and inulin responders (</w:t>
      </w:r>
      <w:r w:rsidR="004541CE" w:rsidRPr="00DF26A5">
        <w:rPr>
          <w:rFonts w:ascii="Times New Roman" w:eastAsia="SimSun" w:hAnsi="Times New Roman" w:cs="Times New Roman"/>
          <w:b/>
          <w:bCs/>
          <w:color w:val="000000"/>
          <w:rPrChange w:id="2090" w:author="Chen Liao" w:date="2021-03-09T15:09:00Z">
            <w:rPr>
              <w:rFonts w:ascii="Times New Roman" w:eastAsia="SimSun" w:hAnsi="Times New Roman" w:cs="Times New Roman"/>
              <w:b/>
              <w:bCs/>
              <w:color w:val="000000"/>
              <w:sz w:val="20"/>
              <w:szCs w:val="20"/>
            </w:rPr>
          </w:rPrChange>
        </w:rPr>
        <w:t xml:space="preserve">identified in the main text Fig. 3C, </w:t>
      </w:r>
      <w:r w:rsidRPr="00DF26A5">
        <w:rPr>
          <w:rFonts w:ascii="Times New Roman" w:eastAsia="SimSun" w:hAnsi="Times New Roman" w:cs="Times New Roman"/>
          <w:b/>
          <w:bCs/>
          <w:color w:val="000000"/>
          <w:rPrChange w:id="2091" w:author="Chen Liao" w:date="2021-03-09T15:09:00Z">
            <w:rPr>
              <w:rFonts w:ascii="Times New Roman" w:eastAsia="SimSun" w:hAnsi="Times New Roman" w:cs="Times New Roman"/>
              <w:b/>
              <w:bCs/>
              <w:color w:val="000000"/>
              <w:sz w:val="20"/>
              <w:szCs w:val="20"/>
            </w:rPr>
          </w:rPrChange>
        </w:rPr>
        <w:t>highlighted in red). A</w:t>
      </w:r>
      <w:r w:rsidRPr="00DF26A5">
        <w:rPr>
          <w:rFonts w:ascii="Times New Roman" w:eastAsia="SimSun" w:hAnsi="Times New Roman" w:cs="Times New Roman"/>
          <w:color w:val="000000"/>
          <w:rPrChange w:id="2092" w:author="Chen Liao" w:date="2021-03-09T15:09:00Z">
            <w:rPr>
              <w:rFonts w:ascii="Times New Roman" w:eastAsia="SimSun" w:hAnsi="Times New Roman" w:cs="Times New Roman"/>
              <w:color w:val="000000"/>
              <w:sz w:val="20"/>
              <w:szCs w:val="20"/>
            </w:rPr>
          </w:rPrChange>
        </w:rPr>
        <w:t>. Correlation</w:t>
      </w:r>
      <w:r w:rsidR="00692A08" w:rsidRPr="00DF26A5">
        <w:rPr>
          <w:rFonts w:ascii="Times New Roman" w:eastAsia="SimSun" w:hAnsi="Times New Roman" w:cs="Times New Roman"/>
          <w:color w:val="000000"/>
          <w:rPrChange w:id="2093" w:author="Chen Liao" w:date="2021-03-09T15:09:00Z">
            <w:rPr>
              <w:rFonts w:ascii="Times New Roman" w:eastAsia="SimSun" w:hAnsi="Times New Roman" w:cs="Times New Roman"/>
              <w:color w:val="000000"/>
              <w:sz w:val="20"/>
              <w:szCs w:val="20"/>
            </w:rPr>
          </w:rPrChange>
        </w:rPr>
        <w:t>s were performed</w:t>
      </w:r>
      <w:r w:rsidRPr="00DF26A5">
        <w:rPr>
          <w:rFonts w:ascii="Times New Roman" w:eastAsia="SimSun" w:hAnsi="Times New Roman" w:cs="Times New Roman"/>
          <w:color w:val="000000"/>
          <w:rPrChange w:id="2094" w:author="Chen Liao" w:date="2021-03-09T15:09:00Z">
            <w:rPr>
              <w:rFonts w:ascii="Times New Roman" w:eastAsia="SimSun" w:hAnsi="Times New Roman" w:cs="Times New Roman"/>
              <w:color w:val="000000"/>
              <w:sz w:val="20"/>
              <w:szCs w:val="20"/>
            </w:rPr>
          </w:rPrChange>
        </w:rPr>
        <w:t xml:space="preserve"> using absolute abundance</w:t>
      </w:r>
      <w:r w:rsidR="00E27F64" w:rsidRPr="00DF26A5">
        <w:rPr>
          <w:rFonts w:ascii="Times New Roman" w:eastAsia="SimSun" w:hAnsi="Times New Roman" w:cs="Times New Roman"/>
          <w:color w:val="000000"/>
          <w:rPrChange w:id="2095" w:author="Chen Liao" w:date="2021-03-09T15:09:00Z">
            <w:rPr>
              <w:rFonts w:ascii="Times New Roman" w:eastAsia="SimSun" w:hAnsi="Times New Roman" w:cs="Times New Roman"/>
              <w:color w:val="000000"/>
              <w:sz w:val="20"/>
              <w:szCs w:val="20"/>
            </w:rPr>
          </w:rPrChange>
        </w:rPr>
        <w:t>s</w:t>
      </w:r>
      <w:r w:rsidR="00692A08" w:rsidRPr="00DF26A5">
        <w:rPr>
          <w:rFonts w:ascii="Times New Roman" w:eastAsia="SimSun" w:hAnsi="Times New Roman" w:cs="Times New Roman"/>
          <w:color w:val="000000"/>
          <w:rPrChange w:id="2096" w:author="Chen Liao" w:date="2021-03-09T15:09:00Z">
            <w:rPr>
              <w:rFonts w:ascii="Times New Roman" w:eastAsia="SimSun" w:hAnsi="Times New Roman" w:cs="Times New Roman"/>
              <w:color w:val="000000"/>
              <w:sz w:val="20"/>
              <w:szCs w:val="20"/>
            </w:rPr>
          </w:rPrChange>
        </w:rPr>
        <w:t xml:space="preserve"> </w:t>
      </w:r>
      <w:r w:rsidRPr="00DF26A5">
        <w:rPr>
          <w:rFonts w:ascii="Times New Roman" w:eastAsia="SimSun" w:hAnsi="Times New Roman" w:cs="Times New Roman"/>
          <w:color w:val="000000"/>
          <w:rPrChange w:id="2097" w:author="Chen Liao" w:date="2021-03-09T15:09:00Z">
            <w:rPr>
              <w:rFonts w:ascii="Times New Roman" w:eastAsia="SimSun" w:hAnsi="Times New Roman" w:cs="Times New Roman"/>
              <w:color w:val="000000"/>
              <w:sz w:val="20"/>
              <w:szCs w:val="20"/>
            </w:rPr>
          </w:rPrChange>
        </w:rPr>
        <w:t>at all time points.</w:t>
      </w:r>
      <w:r w:rsidRPr="00DF26A5">
        <w:rPr>
          <w:rFonts w:ascii="Times New Roman" w:eastAsia="SimSun" w:hAnsi="Times New Roman" w:cs="Times New Roman"/>
          <w:b/>
          <w:bCs/>
          <w:color w:val="000000"/>
          <w:rPrChange w:id="2098" w:author="Chen Liao" w:date="2021-03-09T15:09:00Z">
            <w:rPr>
              <w:rFonts w:ascii="Times New Roman" w:eastAsia="SimSun" w:hAnsi="Times New Roman" w:cs="Times New Roman"/>
              <w:b/>
              <w:bCs/>
              <w:color w:val="000000"/>
              <w:sz w:val="20"/>
              <w:szCs w:val="20"/>
            </w:rPr>
          </w:rPrChange>
        </w:rPr>
        <w:t xml:space="preserve"> </w:t>
      </w:r>
      <w:proofErr w:type="gramStart"/>
      <w:r w:rsidRPr="00DF26A5">
        <w:rPr>
          <w:rFonts w:ascii="Times New Roman" w:eastAsia="SimSun" w:hAnsi="Times New Roman" w:cs="Times New Roman"/>
          <w:b/>
          <w:bCs/>
          <w:color w:val="000000"/>
          <w:rPrChange w:id="2099" w:author="Chen Liao" w:date="2021-03-09T15:09:00Z">
            <w:rPr>
              <w:rFonts w:ascii="Times New Roman" w:eastAsia="SimSun" w:hAnsi="Times New Roman" w:cs="Times New Roman"/>
              <w:b/>
              <w:bCs/>
              <w:color w:val="000000"/>
              <w:sz w:val="20"/>
              <w:szCs w:val="20"/>
            </w:rPr>
          </w:rPrChange>
        </w:rPr>
        <w:t>B</w:t>
      </w:r>
      <w:r w:rsidR="00834885" w:rsidRPr="00DF26A5">
        <w:rPr>
          <w:rFonts w:ascii="Times New Roman" w:eastAsia="SimSun" w:hAnsi="Times New Roman" w:cs="Times New Roman"/>
          <w:color w:val="000000"/>
          <w:rPrChange w:id="2100" w:author="Chen Liao" w:date="2021-03-09T15:09:00Z">
            <w:rPr>
              <w:rFonts w:ascii="Times New Roman" w:eastAsia="SimSun" w:hAnsi="Times New Roman" w:cs="Times New Roman"/>
              <w:color w:val="000000"/>
              <w:sz w:val="20"/>
              <w:szCs w:val="20"/>
            </w:rPr>
          </w:rPrChange>
        </w:rPr>
        <w:t>,</w:t>
      </w:r>
      <w:r w:rsidR="00834885" w:rsidRPr="00DF26A5">
        <w:rPr>
          <w:rFonts w:ascii="Times New Roman" w:eastAsia="SimSun" w:hAnsi="Times New Roman" w:cs="Times New Roman"/>
          <w:b/>
          <w:bCs/>
          <w:color w:val="000000"/>
          <w:rPrChange w:id="2101" w:author="Chen Liao" w:date="2021-03-09T15:09:00Z">
            <w:rPr>
              <w:rFonts w:ascii="Times New Roman" w:eastAsia="SimSun" w:hAnsi="Times New Roman" w:cs="Times New Roman"/>
              <w:b/>
              <w:bCs/>
              <w:color w:val="000000"/>
              <w:sz w:val="20"/>
              <w:szCs w:val="20"/>
            </w:rPr>
          </w:rPrChange>
        </w:rPr>
        <w:t>C</w:t>
      </w:r>
      <w:r w:rsidRPr="00DF26A5">
        <w:rPr>
          <w:rFonts w:ascii="Times New Roman" w:eastAsia="SimSun" w:hAnsi="Times New Roman" w:cs="Times New Roman"/>
          <w:color w:val="000000"/>
          <w:rPrChange w:id="2102" w:author="Chen Liao" w:date="2021-03-09T15:09:00Z">
            <w:rPr>
              <w:rFonts w:ascii="Times New Roman" w:eastAsia="SimSun" w:hAnsi="Times New Roman" w:cs="Times New Roman"/>
              <w:color w:val="000000"/>
              <w:sz w:val="20"/>
              <w:szCs w:val="20"/>
            </w:rPr>
          </w:rPrChange>
        </w:rPr>
        <w:t>.</w:t>
      </w:r>
      <w:proofErr w:type="gramEnd"/>
      <w:r w:rsidRPr="00DF26A5">
        <w:rPr>
          <w:rFonts w:ascii="Times New Roman" w:eastAsia="SimSun" w:hAnsi="Times New Roman" w:cs="Times New Roman"/>
          <w:color w:val="000000"/>
          <w:rPrChange w:id="2103" w:author="Chen Liao" w:date="2021-03-09T15:09:00Z">
            <w:rPr>
              <w:rFonts w:ascii="Times New Roman" w:eastAsia="SimSun" w:hAnsi="Times New Roman" w:cs="Times New Roman"/>
              <w:color w:val="000000"/>
              <w:sz w:val="20"/>
              <w:szCs w:val="20"/>
            </w:rPr>
          </w:rPrChange>
        </w:rPr>
        <w:t xml:space="preserve"> Correlation</w:t>
      </w:r>
      <w:r w:rsidR="00692A08" w:rsidRPr="00DF26A5">
        <w:rPr>
          <w:rFonts w:ascii="Times New Roman" w:eastAsia="SimSun" w:hAnsi="Times New Roman" w:cs="Times New Roman"/>
          <w:color w:val="000000"/>
          <w:rPrChange w:id="2104" w:author="Chen Liao" w:date="2021-03-09T15:09:00Z">
            <w:rPr>
              <w:rFonts w:ascii="Times New Roman" w:eastAsia="SimSun" w:hAnsi="Times New Roman" w:cs="Times New Roman"/>
              <w:color w:val="000000"/>
              <w:sz w:val="20"/>
              <w:szCs w:val="20"/>
            </w:rPr>
          </w:rPrChange>
        </w:rPr>
        <w:t>s</w:t>
      </w:r>
      <w:r w:rsidRPr="00DF26A5">
        <w:rPr>
          <w:rFonts w:ascii="Times New Roman" w:eastAsia="SimSun" w:hAnsi="Times New Roman" w:cs="Times New Roman"/>
          <w:color w:val="000000"/>
          <w:rPrChange w:id="2105" w:author="Chen Liao" w:date="2021-03-09T15:09:00Z">
            <w:rPr>
              <w:rFonts w:ascii="Times New Roman" w:eastAsia="SimSun" w:hAnsi="Times New Roman" w:cs="Times New Roman"/>
              <w:color w:val="000000"/>
              <w:sz w:val="20"/>
              <w:szCs w:val="20"/>
            </w:rPr>
          </w:rPrChange>
        </w:rPr>
        <w:t xml:space="preserve"> </w:t>
      </w:r>
      <w:r w:rsidR="000A4894" w:rsidRPr="00DF26A5">
        <w:rPr>
          <w:rFonts w:ascii="Times New Roman" w:eastAsia="SimSun" w:hAnsi="Times New Roman" w:cs="Times New Roman"/>
          <w:color w:val="000000"/>
          <w:rPrChange w:id="2106" w:author="Chen Liao" w:date="2021-03-09T15:09:00Z">
            <w:rPr>
              <w:rFonts w:ascii="Times New Roman" w:eastAsia="SimSun" w:hAnsi="Times New Roman" w:cs="Times New Roman"/>
              <w:color w:val="000000"/>
              <w:sz w:val="20"/>
              <w:szCs w:val="20"/>
            </w:rPr>
          </w:rPrChange>
        </w:rPr>
        <w:t>w</w:t>
      </w:r>
      <w:r w:rsidR="00692A08" w:rsidRPr="00DF26A5">
        <w:rPr>
          <w:rFonts w:ascii="Times New Roman" w:eastAsia="SimSun" w:hAnsi="Times New Roman" w:cs="Times New Roman"/>
          <w:color w:val="000000"/>
          <w:rPrChange w:id="2107" w:author="Chen Liao" w:date="2021-03-09T15:09:00Z">
            <w:rPr>
              <w:rFonts w:ascii="Times New Roman" w:eastAsia="SimSun" w:hAnsi="Times New Roman" w:cs="Times New Roman"/>
              <w:color w:val="000000"/>
              <w:sz w:val="20"/>
              <w:szCs w:val="20"/>
            </w:rPr>
          </w:rPrChange>
        </w:rPr>
        <w:t>ere</w:t>
      </w:r>
      <w:r w:rsidR="000A4894" w:rsidRPr="00DF26A5">
        <w:rPr>
          <w:rFonts w:ascii="Times New Roman" w:eastAsia="SimSun" w:hAnsi="Times New Roman" w:cs="Times New Roman"/>
          <w:color w:val="000000"/>
          <w:rPrChange w:id="2108" w:author="Chen Liao" w:date="2021-03-09T15:09:00Z">
            <w:rPr>
              <w:rFonts w:ascii="Times New Roman" w:eastAsia="SimSun" w:hAnsi="Times New Roman" w:cs="Times New Roman"/>
              <w:color w:val="000000"/>
              <w:sz w:val="20"/>
              <w:szCs w:val="20"/>
            </w:rPr>
          </w:rPrChange>
        </w:rPr>
        <w:t xml:space="preserve"> </w:t>
      </w:r>
      <w:r w:rsidR="00692A08" w:rsidRPr="00DF26A5">
        <w:rPr>
          <w:rFonts w:ascii="Times New Roman" w:eastAsia="SimSun" w:hAnsi="Times New Roman" w:cs="Times New Roman"/>
          <w:color w:val="000000"/>
          <w:rPrChange w:id="2109" w:author="Chen Liao" w:date="2021-03-09T15:09:00Z">
            <w:rPr>
              <w:rFonts w:ascii="Times New Roman" w:eastAsia="SimSun" w:hAnsi="Times New Roman" w:cs="Times New Roman"/>
              <w:color w:val="000000"/>
              <w:sz w:val="20"/>
              <w:szCs w:val="20"/>
            </w:rPr>
          </w:rPrChange>
        </w:rPr>
        <w:t>performed</w:t>
      </w:r>
      <w:r w:rsidR="000A4894" w:rsidRPr="00DF26A5">
        <w:rPr>
          <w:rFonts w:ascii="Times New Roman" w:eastAsia="SimSun" w:hAnsi="Times New Roman" w:cs="Times New Roman"/>
          <w:color w:val="000000"/>
          <w:rPrChange w:id="2110" w:author="Chen Liao" w:date="2021-03-09T15:09:00Z">
            <w:rPr>
              <w:rFonts w:ascii="Times New Roman" w:eastAsia="SimSun" w:hAnsi="Times New Roman" w:cs="Times New Roman"/>
              <w:color w:val="000000"/>
              <w:sz w:val="20"/>
              <w:szCs w:val="20"/>
            </w:rPr>
          </w:rPrChange>
        </w:rPr>
        <w:t xml:space="preserve"> </w:t>
      </w:r>
      <w:r w:rsidR="004541CE" w:rsidRPr="00DF26A5">
        <w:rPr>
          <w:rFonts w:ascii="Times New Roman" w:eastAsia="SimSun" w:hAnsi="Times New Roman" w:cs="Times New Roman"/>
          <w:color w:val="000000"/>
          <w:rPrChange w:id="2111" w:author="Chen Liao" w:date="2021-03-09T15:09:00Z">
            <w:rPr>
              <w:rFonts w:ascii="Times New Roman" w:eastAsia="SimSun" w:hAnsi="Times New Roman" w:cs="Times New Roman"/>
              <w:color w:val="000000"/>
              <w:sz w:val="20"/>
              <w:szCs w:val="20"/>
            </w:rPr>
          </w:rPrChange>
        </w:rPr>
        <w:t xml:space="preserve">using </w:t>
      </w:r>
      <w:r w:rsidRPr="00DF26A5">
        <w:rPr>
          <w:rFonts w:ascii="Times New Roman" w:eastAsia="SimSun" w:hAnsi="Times New Roman" w:cs="Times New Roman"/>
          <w:color w:val="000000"/>
          <w:rPrChange w:id="2112" w:author="Chen Liao" w:date="2021-03-09T15:09:00Z">
            <w:rPr>
              <w:rFonts w:ascii="Times New Roman" w:eastAsia="SimSun" w:hAnsi="Times New Roman" w:cs="Times New Roman"/>
              <w:color w:val="000000"/>
              <w:sz w:val="20"/>
              <w:szCs w:val="20"/>
            </w:rPr>
          </w:rPrChange>
        </w:rPr>
        <w:t>baseline absolute</w:t>
      </w:r>
      <w:r w:rsidR="00834885" w:rsidRPr="00DF26A5">
        <w:rPr>
          <w:rFonts w:ascii="Times New Roman" w:eastAsia="SimSun" w:hAnsi="Times New Roman" w:cs="Times New Roman"/>
          <w:color w:val="000000"/>
          <w:rPrChange w:id="2113" w:author="Chen Liao" w:date="2021-03-09T15:09:00Z">
            <w:rPr>
              <w:rFonts w:ascii="Times New Roman" w:eastAsia="SimSun" w:hAnsi="Times New Roman" w:cs="Times New Roman"/>
              <w:color w:val="000000"/>
              <w:sz w:val="20"/>
              <w:szCs w:val="20"/>
            </w:rPr>
          </w:rPrChange>
        </w:rPr>
        <w:t xml:space="preserve"> (B) or relative (C)</w:t>
      </w:r>
      <w:r w:rsidRPr="00DF26A5">
        <w:rPr>
          <w:rFonts w:ascii="Times New Roman" w:eastAsia="SimSun" w:hAnsi="Times New Roman" w:cs="Times New Roman"/>
          <w:color w:val="000000"/>
          <w:rPrChange w:id="2114" w:author="Chen Liao" w:date="2021-03-09T15:09:00Z">
            <w:rPr>
              <w:rFonts w:ascii="Times New Roman" w:eastAsia="SimSun" w:hAnsi="Times New Roman" w:cs="Times New Roman"/>
              <w:color w:val="000000"/>
              <w:sz w:val="20"/>
              <w:szCs w:val="20"/>
            </w:rPr>
          </w:rPrChange>
        </w:rPr>
        <w:t xml:space="preserve"> abundance</w:t>
      </w:r>
      <w:r w:rsidR="00E27F64" w:rsidRPr="00DF26A5">
        <w:rPr>
          <w:rFonts w:ascii="Times New Roman" w:eastAsia="SimSun" w:hAnsi="Times New Roman" w:cs="Times New Roman"/>
          <w:color w:val="000000"/>
          <w:rPrChange w:id="2115" w:author="Chen Liao" w:date="2021-03-09T15:09:00Z">
            <w:rPr>
              <w:rFonts w:ascii="Times New Roman" w:eastAsia="SimSun" w:hAnsi="Times New Roman" w:cs="Times New Roman"/>
              <w:color w:val="000000"/>
              <w:sz w:val="20"/>
              <w:szCs w:val="20"/>
            </w:rPr>
          </w:rPrChange>
        </w:rPr>
        <w:t>s</w:t>
      </w:r>
      <w:r w:rsidRPr="00DF26A5">
        <w:rPr>
          <w:rFonts w:ascii="Times New Roman" w:eastAsia="SimSun" w:hAnsi="Times New Roman" w:cs="Times New Roman"/>
          <w:color w:val="000000"/>
          <w:rPrChange w:id="2116" w:author="Chen Liao" w:date="2021-03-09T15:09:00Z">
            <w:rPr>
              <w:rFonts w:ascii="Times New Roman" w:eastAsia="SimSun" w:hAnsi="Times New Roman" w:cs="Times New Roman"/>
              <w:color w:val="000000"/>
              <w:sz w:val="20"/>
              <w:szCs w:val="20"/>
            </w:rPr>
          </w:rPrChange>
        </w:rPr>
        <w:t xml:space="preserve"> </w:t>
      </w:r>
      <w:r w:rsidR="000A4894" w:rsidRPr="00DF26A5">
        <w:rPr>
          <w:rFonts w:ascii="Times New Roman" w:eastAsia="SimSun" w:hAnsi="Times New Roman" w:cs="Times New Roman"/>
          <w:color w:val="000000"/>
          <w:rPrChange w:id="2117" w:author="Chen Liao" w:date="2021-03-09T15:09:00Z">
            <w:rPr>
              <w:rFonts w:ascii="Times New Roman" w:eastAsia="SimSun" w:hAnsi="Times New Roman" w:cs="Times New Roman"/>
              <w:color w:val="000000"/>
              <w:sz w:val="20"/>
              <w:szCs w:val="20"/>
            </w:rPr>
          </w:rPrChange>
        </w:rPr>
        <w:t xml:space="preserve">for </w:t>
      </w:r>
      <w:r w:rsidR="004541CE" w:rsidRPr="00DF26A5">
        <w:rPr>
          <w:rFonts w:ascii="Times New Roman" w:eastAsia="SimSun" w:hAnsi="Times New Roman" w:cs="Times New Roman"/>
          <w:color w:val="000000"/>
          <w:rPrChange w:id="2118" w:author="Chen Liao" w:date="2021-03-09T15:09:00Z">
            <w:rPr>
              <w:rFonts w:ascii="Times New Roman" w:eastAsia="SimSun" w:hAnsi="Times New Roman" w:cs="Times New Roman"/>
              <w:color w:val="000000"/>
              <w:sz w:val="20"/>
              <w:szCs w:val="20"/>
            </w:rPr>
          </w:rPrChange>
        </w:rPr>
        <w:t>species w/ baseline-dependent responses</w:t>
      </w:r>
      <w:r w:rsidR="000A4894" w:rsidRPr="00DF26A5">
        <w:rPr>
          <w:rFonts w:ascii="Times New Roman" w:eastAsia="SimSun" w:hAnsi="Times New Roman" w:cs="Times New Roman"/>
          <w:color w:val="000000"/>
          <w:rPrChange w:id="2119" w:author="Chen Liao" w:date="2021-03-09T15:09:00Z">
            <w:rPr>
              <w:rFonts w:ascii="Times New Roman" w:eastAsia="SimSun" w:hAnsi="Times New Roman" w:cs="Times New Roman"/>
              <w:color w:val="000000"/>
              <w:sz w:val="20"/>
              <w:szCs w:val="20"/>
            </w:rPr>
          </w:rPrChange>
        </w:rPr>
        <w:t xml:space="preserve"> </w:t>
      </w:r>
      <w:r w:rsidR="00834885" w:rsidRPr="00DF26A5">
        <w:rPr>
          <w:rFonts w:ascii="Times New Roman" w:eastAsia="SimSun" w:hAnsi="Times New Roman" w:cs="Times New Roman"/>
          <w:color w:val="000000"/>
          <w:rPrChange w:id="2120" w:author="Chen Liao" w:date="2021-03-09T15:09:00Z">
            <w:rPr>
              <w:rFonts w:ascii="Times New Roman" w:eastAsia="SimSun" w:hAnsi="Times New Roman" w:cs="Times New Roman"/>
              <w:color w:val="000000"/>
              <w:sz w:val="20"/>
              <w:szCs w:val="20"/>
            </w:rPr>
          </w:rPrChange>
        </w:rPr>
        <w:t xml:space="preserve">and </w:t>
      </w:r>
      <w:r w:rsidR="00E27F64" w:rsidRPr="00DF26A5">
        <w:rPr>
          <w:rFonts w:ascii="Times New Roman" w:eastAsia="SimSun" w:hAnsi="Times New Roman" w:cs="Times New Roman"/>
          <w:color w:val="000000"/>
          <w:rPrChange w:id="2121" w:author="Chen Liao" w:date="2021-03-09T15:09:00Z">
            <w:rPr>
              <w:rFonts w:ascii="Times New Roman" w:eastAsia="SimSun" w:hAnsi="Times New Roman" w:cs="Times New Roman"/>
              <w:color w:val="000000"/>
              <w:sz w:val="20"/>
              <w:szCs w:val="20"/>
            </w:rPr>
          </w:rPrChange>
        </w:rPr>
        <w:t xml:space="preserve">total </w:t>
      </w:r>
      <w:r w:rsidR="000A4894" w:rsidRPr="00DF26A5">
        <w:rPr>
          <w:rFonts w:ascii="Times New Roman" w:eastAsia="SimSun" w:hAnsi="Times New Roman" w:cs="Times New Roman"/>
          <w:color w:val="000000"/>
          <w:rPrChange w:id="2122" w:author="Chen Liao" w:date="2021-03-09T15:09:00Z">
            <w:rPr>
              <w:rFonts w:ascii="Times New Roman" w:eastAsia="SimSun" w:hAnsi="Times New Roman" w:cs="Times New Roman"/>
              <w:color w:val="000000"/>
              <w:sz w:val="20"/>
              <w:szCs w:val="20"/>
            </w:rPr>
          </w:rPrChange>
        </w:rPr>
        <w:t xml:space="preserve">area under the </w:t>
      </w:r>
      <w:r w:rsidR="00E27F64" w:rsidRPr="00DF26A5">
        <w:rPr>
          <w:rFonts w:ascii="Times New Roman" w:eastAsia="SimSun" w:hAnsi="Times New Roman" w:cs="Times New Roman"/>
          <w:color w:val="000000"/>
          <w:rPrChange w:id="2123" w:author="Chen Liao" w:date="2021-03-09T15:09:00Z">
            <w:rPr>
              <w:rFonts w:ascii="Times New Roman" w:eastAsia="SimSun" w:hAnsi="Times New Roman" w:cs="Times New Roman"/>
              <w:color w:val="000000"/>
              <w:sz w:val="20"/>
              <w:szCs w:val="20"/>
            </w:rPr>
          </w:rPrChange>
        </w:rPr>
        <w:t xml:space="preserve">curve of absolute </w:t>
      </w:r>
      <w:r w:rsidR="00A814F9" w:rsidRPr="00DF26A5">
        <w:rPr>
          <w:rFonts w:ascii="Times New Roman" w:eastAsia="SimSun" w:hAnsi="Times New Roman" w:cs="Times New Roman"/>
          <w:color w:val="000000"/>
          <w:rPrChange w:id="2124" w:author="Chen Liao" w:date="2021-03-09T15:09:00Z">
            <w:rPr>
              <w:rFonts w:ascii="Times New Roman" w:eastAsia="SimSun" w:hAnsi="Times New Roman" w:cs="Times New Roman"/>
              <w:color w:val="000000"/>
              <w:sz w:val="20"/>
              <w:szCs w:val="20"/>
            </w:rPr>
          </w:rPrChange>
        </w:rPr>
        <w:t>abundances</w:t>
      </w:r>
      <w:r w:rsidR="00E27F64" w:rsidRPr="00DF26A5">
        <w:rPr>
          <w:rFonts w:ascii="Times New Roman" w:eastAsia="SimSun" w:hAnsi="Times New Roman" w:cs="Times New Roman"/>
          <w:color w:val="000000"/>
          <w:rPrChange w:id="2125" w:author="Chen Liao" w:date="2021-03-09T15:09:00Z">
            <w:rPr>
              <w:rFonts w:ascii="Times New Roman" w:eastAsia="SimSun" w:hAnsi="Times New Roman" w:cs="Times New Roman"/>
              <w:color w:val="000000"/>
              <w:sz w:val="20"/>
              <w:szCs w:val="20"/>
            </w:rPr>
          </w:rPrChange>
        </w:rPr>
        <w:t xml:space="preserve"> </w:t>
      </w:r>
      <w:r w:rsidR="000A4894" w:rsidRPr="00DF26A5">
        <w:rPr>
          <w:rFonts w:ascii="Times New Roman" w:eastAsia="SimSun" w:hAnsi="Times New Roman" w:cs="Times New Roman"/>
          <w:color w:val="000000"/>
          <w:rPrChange w:id="2126" w:author="Chen Liao" w:date="2021-03-09T15:09:00Z">
            <w:rPr>
              <w:rFonts w:ascii="Times New Roman" w:eastAsia="SimSun" w:hAnsi="Times New Roman" w:cs="Times New Roman"/>
              <w:color w:val="000000"/>
              <w:sz w:val="20"/>
              <w:szCs w:val="20"/>
            </w:rPr>
          </w:rPrChange>
        </w:rPr>
        <w:t xml:space="preserve">for </w:t>
      </w:r>
      <w:r w:rsidR="00834885" w:rsidRPr="00DF26A5">
        <w:rPr>
          <w:rFonts w:ascii="Times New Roman" w:eastAsia="SimSun" w:hAnsi="Times New Roman" w:cs="Times New Roman"/>
          <w:color w:val="000000"/>
          <w:rPrChange w:id="2127" w:author="Chen Liao" w:date="2021-03-09T15:09:00Z">
            <w:rPr>
              <w:rFonts w:ascii="Times New Roman" w:eastAsia="SimSun" w:hAnsi="Times New Roman" w:cs="Times New Roman"/>
              <w:color w:val="000000"/>
              <w:sz w:val="20"/>
              <w:szCs w:val="20"/>
            </w:rPr>
          </w:rPrChange>
        </w:rPr>
        <w:t>inulin responders</w:t>
      </w:r>
      <w:r w:rsidR="003F78AE" w:rsidRPr="00DF26A5">
        <w:rPr>
          <w:rFonts w:ascii="Times New Roman" w:eastAsia="SimSun" w:hAnsi="Times New Roman" w:cs="Times New Roman"/>
          <w:color w:val="000000"/>
          <w:rPrChange w:id="2128" w:author="Chen Liao" w:date="2021-03-09T15:09:00Z">
            <w:rPr>
              <w:rFonts w:ascii="Times New Roman" w:eastAsia="SimSun" w:hAnsi="Times New Roman" w:cs="Times New Roman"/>
              <w:color w:val="000000"/>
              <w:sz w:val="20"/>
              <w:szCs w:val="20"/>
            </w:rPr>
          </w:rPrChange>
        </w:rPr>
        <w:t>.</w:t>
      </w:r>
      <w:r w:rsidR="00AF278F" w:rsidRPr="00DF26A5">
        <w:rPr>
          <w:rFonts w:ascii="Times New Roman" w:eastAsia="SimSun" w:hAnsi="Times New Roman" w:cs="Times New Roman"/>
          <w:color w:val="000000"/>
          <w:rPrChange w:id="2129" w:author="Chen Liao" w:date="2021-03-09T15:09:00Z">
            <w:rPr>
              <w:rFonts w:ascii="Times New Roman" w:eastAsia="SimSun" w:hAnsi="Times New Roman" w:cs="Times New Roman"/>
              <w:color w:val="000000"/>
              <w:sz w:val="20"/>
              <w:szCs w:val="20"/>
            </w:rPr>
          </w:rPrChange>
        </w:rPr>
        <w:br w:type="page"/>
      </w:r>
    </w:p>
    <w:p w14:paraId="0CA949F3" w14:textId="6F2EECDA" w:rsidR="00AF278F" w:rsidRPr="00DF26A5" w:rsidRDefault="00601085">
      <w:pPr>
        <w:jc w:val="both"/>
        <w:rPr>
          <w:rFonts w:ascii="Times New Roman" w:eastAsia="SimSun" w:hAnsi="Times New Roman" w:cs="Times New Roman"/>
          <w:b/>
          <w:bCs/>
          <w:color w:val="000000"/>
          <w:rPrChange w:id="2130" w:author="Chen Liao" w:date="2021-03-09T15:09:00Z">
            <w:rPr>
              <w:rFonts w:ascii="Times New Roman" w:eastAsia="SimSun" w:hAnsi="Times New Roman" w:cs="Times New Roman"/>
              <w:b/>
              <w:bCs/>
              <w:color w:val="000000"/>
              <w:sz w:val="20"/>
              <w:szCs w:val="20"/>
            </w:rPr>
          </w:rPrChange>
        </w:rPr>
        <w:pPrChange w:id="2131" w:author="Chen Liao" w:date="2021-03-09T15:09:00Z">
          <w:pPr>
            <w:jc w:val="center"/>
          </w:pPr>
        </w:pPrChange>
      </w:pPr>
      <w:r w:rsidRPr="00DF26A5">
        <w:rPr>
          <w:rFonts w:ascii="Times New Roman" w:eastAsia="SimSun" w:hAnsi="Times New Roman" w:cs="Times New Roman"/>
          <w:b/>
          <w:bCs/>
          <w:noProof/>
          <w:color w:val="000000"/>
          <w:rPrChange w:id="2132" w:author="Chen Liao" w:date="2021-03-09T15:09:00Z">
            <w:rPr>
              <w:rFonts w:ascii="Times New Roman" w:eastAsia="SimSun" w:hAnsi="Times New Roman" w:cs="Times New Roman"/>
              <w:b/>
              <w:bCs/>
              <w:noProof/>
              <w:color w:val="000000"/>
              <w:sz w:val="20"/>
              <w:szCs w:val="20"/>
            </w:rPr>
          </w:rPrChange>
        </w:rPr>
        <w:lastRenderedPageBreak/>
        <w:drawing>
          <wp:inline distT="0" distB="0" distL="0" distR="0" wp14:anchorId="76415A6F" wp14:editId="5F48C731">
            <wp:extent cx="5590070" cy="4276165"/>
            <wp:effectExtent l="0" t="0" r="0" b="3810"/>
            <wp:docPr id="31" name="Picture 3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ckground pattern&#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97293" cy="4281690"/>
                    </a:xfrm>
                    <a:prstGeom prst="rect">
                      <a:avLst/>
                    </a:prstGeom>
                  </pic:spPr>
                </pic:pic>
              </a:graphicData>
            </a:graphic>
          </wp:inline>
        </w:drawing>
      </w:r>
    </w:p>
    <w:p w14:paraId="57D4E977" w14:textId="1E0D58A4" w:rsidR="00BF5C46" w:rsidRPr="00DF26A5" w:rsidRDefault="00BF5C46" w:rsidP="00203483">
      <w:pPr>
        <w:jc w:val="both"/>
        <w:rPr>
          <w:rFonts w:ascii="Times New Roman" w:eastAsia="SimSun" w:hAnsi="Times New Roman" w:cs="Times New Roman"/>
          <w:b/>
          <w:bCs/>
          <w:color w:val="000000"/>
          <w:rPrChange w:id="2133" w:author="Chen Liao" w:date="2021-03-09T15:09:00Z">
            <w:rPr>
              <w:rFonts w:ascii="Times New Roman" w:eastAsia="SimSun" w:hAnsi="Times New Roman" w:cs="Times New Roman"/>
              <w:b/>
              <w:bCs/>
              <w:color w:val="000000"/>
              <w:sz w:val="20"/>
              <w:szCs w:val="20"/>
            </w:rPr>
          </w:rPrChange>
        </w:rPr>
      </w:pPr>
    </w:p>
    <w:p w14:paraId="145C8F56" w14:textId="77777777" w:rsidR="00601085" w:rsidRPr="00DF26A5" w:rsidRDefault="00601085" w:rsidP="004D26A3">
      <w:pPr>
        <w:jc w:val="both"/>
        <w:rPr>
          <w:rFonts w:ascii="Times New Roman" w:eastAsia="SimSun" w:hAnsi="Times New Roman" w:cs="Times New Roman"/>
          <w:b/>
          <w:bCs/>
          <w:color w:val="000000"/>
          <w:rPrChange w:id="2134" w:author="Chen Liao" w:date="2021-03-09T15:09:00Z">
            <w:rPr>
              <w:rFonts w:ascii="Times New Roman" w:eastAsia="SimSun" w:hAnsi="Times New Roman" w:cs="Times New Roman"/>
              <w:b/>
              <w:bCs/>
              <w:color w:val="000000"/>
              <w:sz w:val="20"/>
              <w:szCs w:val="20"/>
            </w:rPr>
          </w:rPrChange>
        </w:rPr>
      </w:pPr>
    </w:p>
    <w:p w14:paraId="010E6054" w14:textId="74A7082C" w:rsidR="00601085" w:rsidRPr="00DF26A5" w:rsidRDefault="00BF5C46" w:rsidP="00102F41">
      <w:pPr>
        <w:jc w:val="both"/>
        <w:rPr>
          <w:rFonts w:ascii="Times New Roman" w:eastAsia="SimSun" w:hAnsi="Times New Roman" w:cs="Times New Roman"/>
          <w:color w:val="000000"/>
          <w:rPrChange w:id="2135" w:author="Chen Liao" w:date="2021-03-09T15:09:00Z">
            <w:rPr>
              <w:rFonts w:ascii="Times New Roman" w:eastAsia="SimSun" w:hAnsi="Times New Roman" w:cs="Times New Roman"/>
              <w:color w:val="000000"/>
              <w:sz w:val="20"/>
              <w:szCs w:val="20"/>
            </w:rPr>
          </w:rPrChange>
        </w:rPr>
      </w:pPr>
      <w:r w:rsidRPr="00DF26A5">
        <w:rPr>
          <w:rFonts w:ascii="Times New Roman" w:eastAsia="SimSun" w:hAnsi="Times New Roman" w:cs="Times New Roman"/>
          <w:b/>
          <w:bCs/>
          <w:color w:val="000000"/>
          <w:rPrChange w:id="2136" w:author="Chen Liao" w:date="2021-03-09T15:09:00Z">
            <w:rPr>
              <w:rFonts w:ascii="Times New Roman" w:eastAsia="SimSun" w:hAnsi="Times New Roman" w:cs="Times New Roman"/>
              <w:b/>
              <w:bCs/>
              <w:color w:val="000000"/>
              <w:sz w:val="20"/>
              <w:szCs w:val="20"/>
            </w:rPr>
          </w:rPrChange>
        </w:rPr>
        <w:t xml:space="preserve">Figure S14. </w:t>
      </w:r>
      <w:r w:rsidR="00C42D2C" w:rsidRPr="00DF26A5">
        <w:rPr>
          <w:rFonts w:ascii="Times New Roman" w:eastAsia="SimSun" w:hAnsi="Times New Roman" w:cs="Times New Roman"/>
          <w:b/>
          <w:bCs/>
          <w:color w:val="000000"/>
          <w:rPrChange w:id="2137" w:author="Chen Liao" w:date="2021-03-09T15:09:00Z">
            <w:rPr>
              <w:rFonts w:ascii="Times New Roman" w:eastAsia="SimSun" w:hAnsi="Times New Roman" w:cs="Times New Roman"/>
              <w:b/>
              <w:bCs/>
              <w:color w:val="000000"/>
              <w:sz w:val="20"/>
              <w:szCs w:val="20"/>
            </w:rPr>
          </w:rPrChange>
        </w:rPr>
        <w:t xml:space="preserve">(Related to Fig. 5) </w:t>
      </w:r>
      <w:r w:rsidR="00012833" w:rsidRPr="00DF26A5">
        <w:rPr>
          <w:rFonts w:ascii="Times New Roman" w:eastAsia="SimSun" w:hAnsi="Times New Roman" w:cs="Times New Roman"/>
          <w:b/>
          <w:bCs/>
          <w:color w:val="000000"/>
          <w:rPrChange w:id="2138" w:author="Chen Liao" w:date="2021-03-09T15:09:00Z">
            <w:rPr>
              <w:rFonts w:ascii="Times New Roman" w:eastAsia="SimSun" w:hAnsi="Times New Roman" w:cs="Times New Roman"/>
              <w:b/>
              <w:bCs/>
              <w:color w:val="000000"/>
              <w:sz w:val="20"/>
              <w:szCs w:val="20"/>
            </w:rPr>
          </w:rPrChange>
        </w:rPr>
        <w:t>Poor</w:t>
      </w:r>
      <w:r w:rsidR="00601085" w:rsidRPr="00DF26A5">
        <w:rPr>
          <w:rFonts w:ascii="Times New Roman" w:eastAsia="SimSun" w:hAnsi="Times New Roman" w:cs="Times New Roman"/>
          <w:b/>
          <w:bCs/>
          <w:color w:val="000000"/>
          <w:rPrChange w:id="2139" w:author="Chen Liao" w:date="2021-03-09T15:09:00Z">
            <w:rPr>
              <w:rFonts w:ascii="Times New Roman" w:eastAsia="SimSun" w:hAnsi="Times New Roman" w:cs="Times New Roman"/>
              <w:b/>
              <w:bCs/>
              <w:color w:val="000000"/>
              <w:sz w:val="20"/>
              <w:szCs w:val="20"/>
            </w:rPr>
          </w:rPrChange>
        </w:rPr>
        <w:t xml:space="preserve"> </w:t>
      </w:r>
      <w:r w:rsidR="00631B6E" w:rsidRPr="00DF26A5">
        <w:rPr>
          <w:rFonts w:ascii="Times New Roman" w:eastAsia="SimSun" w:hAnsi="Times New Roman" w:cs="Times New Roman"/>
          <w:b/>
          <w:bCs/>
          <w:color w:val="000000"/>
          <w:rPrChange w:id="2140" w:author="Chen Liao" w:date="2021-03-09T15:09:00Z">
            <w:rPr>
              <w:rFonts w:ascii="Times New Roman" w:eastAsia="SimSun" w:hAnsi="Times New Roman" w:cs="Times New Roman"/>
              <w:b/>
              <w:bCs/>
              <w:color w:val="000000"/>
              <w:sz w:val="20"/>
              <w:szCs w:val="20"/>
            </w:rPr>
          </w:rPrChange>
        </w:rPr>
        <w:t>performance</w:t>
      </w:r>
      <w:r w:rsidR="00601085" w:rsidRPr="00DF26A5">
        <w:rPr>
          <w:rFonts w:ascii="Times New Roman" w:eastAsia="SimSun" w:hAnsi="Times New Roman" w:cs="Times New Roman"/>
          <w:b/>
          <w:bCs/>
          <w:color w:val="000000"/>
          <w:rPrChange w:id="2141" w:author="Chen Liao" w:date="2021-03-09T15:09:00Z">
            <w:rPr>
              <w:rFonts w:ascii="Times New Roman" w:eastAsia="SimSun" w:hAnsi="Times New Roman" w:cs="Times New Roman"/>
              <w:b/>
              <w:bCs/>
              <w:color w:val="000000"/>
              <w:sz w:val="20"/>
              <w:szCs w:val="20"/>
            </w:rPr>
          </w:rPrChange>
        </w:rPr>
        <w:t xml:space="preserve"> of random forest model in predicting short-chain fatty acids (SCFA</w:t>
      </w:r>
      <w:r w:rsidR="00D13166" w:rsidRPr="00DF26A5">
        <w:rPr>
          <w:rFonts w:ascii="Times New Roman" w:eastAsia="SimSun" w:hAnsi="Times New Roman" w:cs="Times New Roman"/>
          <w:b/>
          <w:bCs/>
          <w:color w:val="000000"/>
          <w:rPrChange w:id="2142" w:author="Chen Liao" w:date="2021-03-09T15:09:00Z">
            <w:rPr>
              <w:rFonts w:ascii="Times New Roman" w:eastAsia="SimSun" w:hAnsi="Times New Roman" w:cs="Times New Roman"/>
              <w:b/>
              <w:bCs/>
              <w:color w:val="000000"/>
              <w:sz w:val="20"/>
              <w:szCs w:val="20"/>
            </w:rPr>
          </w:rPrChange>
        </w:rPr>
        <w:t>s</w:t>
      </w:r>
      <w:r w:rsidR="00601085" w:rsidRPr="00DF26A5">
        <w:rPr>
          <w:rFonts w:ascii="Times New Roman" w:eastAsia="SimSun" w:hAnsi="Times New Roman" w:cs="Times New Roman"/>
          <w:b/>
          <w:bCs/>
          <w:color w:val="000000"/>
          <w:rPrChange w:id="2143" w:author="Chen Liao" w:date="2021-03-09T15:09:00Z">
            <w:rPr>
              <w:rFonts w:ascii="Times New Roman" w:eastAsia="SimSun" w:hAnsi="Times New Roman" w:cs="Times New Roman"/>
              <w:b/>
              <w:bCs/>
              <w:color w:val="000000"/>
              <w:sz w:val="20"/>
              <w:szCs w:val="20"/>
            </w:rPr>
          </w:rPrChange>
        </w:rPr>
        <w:t>)</w:t>
      </w:r>
      <w:r w:rsidR="00D13166" w:rsidRPr="00DF26A5">
        <w:rPr>
          <w:rFonts w:ascii="Times New Roman" w:eastAsia="SimSun" w:hAnsi="Times New Roman" w:cs="Times New Roman"/>
          <w:b/>
          <w:bCs/>
          <w:color w:val="000000"/>
          <w:rPrChange w:id="2144" w:author="Chen Liao" w:date="2021-03-09T15:09:00Z">
            <w:rPr>
              <w:rFonts w:ascii="Times New Roman" w:eastAsia="SimSun" w:hAnsi="Times New Roman" w:cs="Times New Roman"/>
              <w:b/>
              <w:bCs/>
              <w:color w:val="000000"/>
              <w:sz w:val="20"/>
              <w:szCs w:val="20"/>
            </w:rPr>
          </w:rPrChange>
        </w:rPr>
        <w:t xml:space="preserve"> concentration</w:t>
      </w:r>
      <w:r w:rsidR="00601085" w:rsidRPr="00DF26A5">
        <w:rPr>
          <w:rFonts w:ascii="Times New Roman" w:eastAsia="SimSun" w:hAnsi="Times New Roman" w:cs="Times New Roman"/>
          <w:b/>
          <w:bCs/>
          <w:color w:val="000000"/>
          <w:rPrChange w:id="2145" w:author="Chen Liao" w:date="2021-03-09T15:09:00Z">
            <w:rPr>
              <w:rFonts w:ascii="Times New Roman" w:eastAsia="SimSun" w:hAnsi="Times New Roman" w:cs="Times New Roman"/>
              <w:b/>
              <w:bCs/>
              <w:color w:val="000000"/>
              <w:sz w:val="20"/>
              <w:szCs w:val="20"/>
            </w:rPr>
          </w:rPrChange>
        </w:rPr>
        <w:t xml:space="preserve"> </w:t>
      </w:r>
      <w:r w:rsidR="008C1571" w:rsidRPr="00DF26A5">
        <w:rPr>
          <w:rFonts w:ascii="Times New Roman" w:eastAsia="SimSun" w:hAnsi="Times New Roman" w:cs="Times New Roman"/>
          <w:b/>
          <w:bCs/>
          <w:color w:val="000000"/>
          <w:rPrChange w:id="2146" w:author="Chen Liao" w:date="2021-03-09T15:09:00Z">
            <w:rPr>
              <w:rFonts w:ascii="Times New Roman" w:eastAsia="SimSun" w:hAnsi="Times New Roman" w:cs="Times New Roman"/>
              <w:b/>
              <w:bCs/>
              <w:color w:val="000000"/>
              <w:sz w:val="20"/>
              <w:szCs w:val="20"/>
            </w:rPr>
          </w:rPrChange>
        </w:rPr>
        <w:t xml:space="preserve">(see Fig. 5B of the main text for results) </w:t>
      </w:r>
      <w:r w:rsidR="00601085" w:rsidRPr="00DF26A5">
        <w:rPr>
          <w:rFonts w:ascii="Times New Roman" w:eastAsia="SimSun" w:hAnsi="Times New Roman" w:cs="Times New Roman"/>
          <w:b/>
          <w:bCs/>
          <w:color w:val="000000"/>
          <w:rPrChange w:id="2147" w:author="Chen Liao" w:date="2021-03-09T15:09:00Z">
            <w:rPr>
              <w:rFonts w:ascii="Times New Roman" w:eastAsia="SimSun" w:hAnsi="Times New Roman" w:cs="Times New Roman"/>
              <w:b/>
              <w:bCs/>
              <w:color w:val="000000"/>
              <w:sz w:val="20"/>
              <w:szCs w:val="20"/>
            </w:rPr>
          </w:rPrChange>
        </w:rPr>
        <w:t xml:space="preserve">cannot be rescued by using (A) </w:t>
      </w:r>
      <w:r w:rsidR="00063837" w:rsidRPr="00DF26A5">
        <w:rPr>
          <w:rFonts w:ascii="Times New Roman" w:eastAsia="SimSun" w:hAnsi="Times New Roman" w:cs="Times New Roman"/>
          <w:b/>
          <w:bCs/>
          <w:color w:val="000000"/>
          <w:rPrChange w:id="2148" w:author="Chen Liao" w:date="2021-03-09T15:09:00Z">
            <w:rPr>
              <w:rFonts w:ascii="Times New Roman" w:eastAsia="SimSun" w:hAnsi="Times New Roman" w:cs="Times New Roman"/>
              <w:b/>
              <w:bCs/>
              <w:color w:val="000000"/>
              <w:sz w:val="20"/>
              <w:szCs w:val="20"/>
            </w:rPr>
          </w:rPrChange>
        </w:rPr>
        <w:t>alternative</w:t>
      </w:r>
      <w:r w:rsidR="00601085" w:rsidRPr="00DF26A5">
        <w:rPr>
          <w:rFonts w:ascii="Times New Roman" w:eastAsia="SimSun" w:hAnsi="Times New Roman" w:cs="Times New Roman"/>
          <w:b/>
          <w:bCs/>
          <w:color w:val="000000"/>
          <w:rPrChange w:id="2149" w:author="Chen Liao" w:date="2021-03-09T15:09:00Z">
            <w:rPr>
              <w:rFonts w:ascii="Times New Roman" w:eastAsia="SimSun" w:hAnsi="Times New Roman" w:cs="Times New Roman"/>
              <w:b/>
              <w:bCs/>
              <w:color w:val="000000"/>
              <w:sz w:val="20"/>
              <w:szCs w:val="20"/>
            </w:rPr>
          </w:rPrChange>
        </w:rPr>
        <w:t xml:space="preserve"> predictors, (B) </w:t>
      </w:r>
      <w:r w:rsidR="00063837" w:rsidRPr="00DF26A5">
        <w:rPr>
          <w:rFonts w:ascii="Times New Roman" w:eastAsia="SimSun" w:hAnsi="Times New Roman" w:cs="Times New Roman"/>
          <w:b/>
          <w:bCs/>
          <w:color w:val="000000"/>
          <w:rPrChange w:id="2150" w:author="Chen Liao" w:date="2021-03-09T15:09:00Z">
            <w:rPr>
              <w:rFonts w:ascii="Times New Roman" w:eastAsia="SimSun" w:hAnsi="Times New Roman" w:cs="Times New Roman"/>
              <w:b/>
              <w:bCs/>
              <w:color w:val="000000"/>
              <w:sz w:val="20"/>
              <w:szCs w:val="20"/>
            </w:rPr>
          </w:rPrChange>
        </w:rPr>
        <w:t>alternative</w:t>
      </w:r>
      <w:r w:rsidR="00601085" w:rsidRPr="00DF26A5">
        <w:rPr>
          <w:rFonts w:ascii="Times New Roman" w:eastAsia="SimSun" w:hAnsi="Times New Roman" w:cs="Times New Roman"/>
          <w:b/>
          <w:bCs/>
          <w:color w:val="000000"/>
          <w:rPrChange w:id="2151" w:author="Chen Liao" w:date="2021-03-09T15:09:00Z">
            <w:rPr>
              <w:rFonts w:ascii="Times New Roman" w:eastAsia="SimSun" w:hAnsi="Times New Roman" w:cs="Times New Roman"/>
              <w:b/>
              <w:bCs/>
              <w:color w:val="000000"/>
              <w:sz w:val="20"/>
              <w:szCs w:val="20"/>
            </w:rPr>
          </w:rPrChange>
        </w:rPr>
        <w:t xml:space="preserve"> regression model</w:t>
      </w:r>
      <w:r w:rsidR="006427E3" w:rsidRPr="00DF26A5">
        <w:rPr>
          <w:rFonts w:ascii="Times New Roman" w:eastAsia="SimSun" w:hAnsi="Times New Roman" w:cs="Times New Roman"/>
          <w:b/>
          <w:bCs/>
          <w:color w:val="000000"/>
          <w:rPrChange w:id="2152" w:author="Chen Liao" w:date="2021-03-09T15:09:00Z">
            <w:rPr>
              <w:rFonts w:ascii="Times New Roman" w:eastAsia="SimSun" w:hAnsi="Times New Roman" w:cs="Times New Roman"/>
              <w:b/>
              <w:bCs/>
              <w:color w:val="000000"/>
              <w:sz w:val="20"/>
              <w:szCs w:val="20"/>
            </w:rPr>
          </w:rPrChange>
        </w:rPr>
        <w:t>s</w:t>
      </w:r>
      <w:r w:rsidR="00601085" w:rsidRPr="00DF26A5">
        <w:rPr>
          <w:rFonts w:ascii="Times New Roman" w:eastAsia="SimSun" w:hAnsi="Times New Roman" w:cs="Times New Roman"/>
          <w:b/>
          <w:bCs/>
          <w:color w:val="000000"/>
          <w:rPrChange w:id="2153" w:author="Chen Liao" w:date="2021-03-09T15:09:00Z">
            <w:rPr>
              <w:rFonts w:ascii="Times New Roman" w:eastAsia="SimSun" w:hAnsi="Times New Roman" w:cs="Times New Roman"/>
              <w:b/>
              <w:bCs/>
              <w:color w:val="000000"/>
              <w:sz w:val="20"/>
              <w:szCs w:val="20"/>
            </w:rPr>
          </w:rPrChange>
        </w:rPr>
        <w:t>, and (</w:t>
      </w:r>
      <w:proofErr w:type="gramStart"/>
      <w:r w:rsidR="00601085" w:rsidRPr="00DF26A5">
        <w:rPr>
          <w:rFonts w:ascii="Times New Roman" w:eastAsia="SimSun" w:hAnsi="Times New Roman" w:cs="Times New Roman"/>
          <w:b/>
          <w:bCs/>
          <w:color w:val="000000"/>
          <w:rPrChange w:id="2154" w:author="Chen Liao" w:date="2021-03-09T15:09:00Z">
            <w:rPr>
              <w:rFonts w:ascii="Times New Roman" w:eastAsia="SimSun" w:hAnsi="Times New Roman" w:cs="Times New Roman"/>
              <w:b/>
              <w:bCs/>
              <w:color w:val="000000"/>
              <w:sz w:val="20"/>
              <w:szCs w:val="20"/>
            </w:rPr>
          </w:rPrChange>
        </w:rPr>
        <w:t>C</w:t>
      </w:r>
      <w:r w:rsidR="006427E3" w:rsidRPr="00DF26A5">
        <w:rPr>
          <w:rFonts w:ascii="Times New Roman" w:eastAsia="SimSun" w:hAnsi="Times New Roman" w:cs="Times New Roman"/>
          <w:b/>
          <w:bCs/>
          <w:color w:val="000000"/>
          <w:rPrChange w:id="2155" w:author="Chen Liao" w:date="2021-03-09T15:09:00Z">
            <w:rPr>
              <w:rFonts w:ascii="Times New Roman" w:eastAsia="SimSun" w:hAnsi="Times New Roman" w:cs="Times New Roman"/>
              <w:b/>
              <w:bCs/>
              <w:color w:val="000000"/>
              <w:sz w:val="20"/>
              <w:szCs w:val="20"/>
            </w:rPr>
          </w:rPrChange>
        </w:rPr>
        <w:t>,D</w:t>
      </w:r>
      <w:proofErr w:type="gramEnd"/>
      <w:r w:rsidR="00601085" w:rsidRPr="00DF26A5">
        <w:rPr>
          <w:rFonts w:ascii="Times New Roman" w:eastAsia="SimSun" w:hAnsi="Times New Roman" w:cs="Times New Roman"/>
          <w:b/>
          <w:bCs/>
          <w:color w:val="000000"/>
          <w:rPrChange w:id="2156" w:author="Chen Liao" w:date="2021-03-09T15:09:00Z">
            <w:rPr>
              <w:rFonts w:ascii="Times New Roman" w:eastAsia="SimSun" w:hAnsi="Times New Roman" w:cs="Times New Roman"/>
              <w:b/>
              <w:bCs/>
              <w:color w:val="000000"/>
              <w:sz w:val="20"/>
              <w:szCs w:val="20"/>
            </w:rPr>
          </w:rPrChange>
        </w:rPr>
        <w:t xml:space="preserve">) weighting of training </w:t>
      </w:r>
      <w:r w:rsidR="004B1AE7" w:rsidRPr="00DF26A5">
        <w:rPr>
          <w:rFonts w:ascii="Times New Roman" w:eastAsia="SimSun" w:hAnsi="Times New Roman" w:cs="Times New Roman"/>
          <w:b/>
          <w:bCs/>
          <w:color w:val="000000"/>
          <w:rPrChange w:id="2157" w:author="Chen Liao" w:date="2021-03-09T15:09:00Z">
            <w:rPr>
              <w:rFonts w:ascii="Times New Roman" w:eastAsia="SimSun" w:hAnsi="Times New Roman" w:cs="Times New Roman"/>
              <w:b/>
              <w:bCs/>
              <w:color w:val="000000"/>
              <w:sz w:val="20"/>
              <w:szCs w:val="20"/>
            </w:rPr>
          </w:rPrChange>
        </w:rPr>
        <w:t>samples</w:t>
      </w:r>
      <w:r w:rsidR="006427E3" w:rsidRPr="00DF26A5">
        <w:rPr>
          <w:rFonts w:ascii="Times New Roman" w:eastAsia="SimSun" w:hAnsi="Times New Roman" w:cs="Times New Roman"/>
          <w:b/>
          <w:bCs/>
          <w:color w:val="000000"/>
          <w:rPrChange w:id="2158" w:author="Chen Liao" w:date="2021-03-09T15:09:00Z">
            <w:rPr>
              <w:rFonts w:ascii="Times New Roman" w:eastAsia="SimSun" w:hAnsi="Times New Roman" w:cs="Times New Roman"/>
              <w:b/>
              <w:bCs/>
              <w:color w:val="000000"/>
              <w:sz w:val="20"/>
              <w:szCs w:val="20"/>
            </w:rPr>
          </w:rPrChange>
        </w:rPr>
        <w:t xml:space="preserve">. </w:t>
      </w:r>
      <w:r w:rsidR="00601085" w:rsidRPr="00DF26A5">
        <w:rPr>
          <w:rFonts w:ascii="Times New Roman" w:eastAsia="SimSun" w:hAnsi="Times New Roman" w:cs="Times New Roman"/>
          <w:b/>
          <w:bCs/>
          <w:color w:val="000000"/>
          <w:rPrChange w:id="2159" w:author="Chen Liao" w:date="2021-03-09T15:09:00Z">
            <w:rPr>
              <w:rFonts w:ascii="Times New Roman" w:eastAsia="SimSun" w:hAnsi="Times New Roman" w:cs="Times New Roman"/>
              <w:b/>
              <w:bCs/>
              <w:color w:val="000000"/>
              <w:sz w:val="20"/>
              <w:szCs w:val="20"/>
            </w:rPr>
          </w:rPrChange>
        </w:rPr>
        <w:t>A</w:t>
      </w:r>
      <w:r w:rsidR="000E0766" w:rsidRPr="00DF26A5">
        <w:rPr>
          <w:rFonts w:ascii="Times New Roman" w:eastAsia="SimSun" w:hAnsi="Times New Roman" w:cs="Times New Roman"/>
          <w:color w:val="000000"/>
          <w:rPrChange w:id="2160" w:author="Chen Liao" w:date="2021-03-09T15:09:00Z">
            <w:rPr>
              <w:rFonts w:ascii="Times New Roman" w:eastAsia="SimSun" w:hAnsi="Times New Roman" w:cs="Times New Roman"/>
              <w:color w:val="000000"/>
              <w:sz w:val="20"/>
              <w:szCs w:val="20"/>
            </w:rPr>
          </w:rPrChange>
        </w:rPr>
        <w:t>.</w:t>
      </w:r>
      <w:r w:rsidR="00601085" w:rsidRPr="00DF26A5">
        <w:rPr>
          <w:rFonts w:ascii="Times New Roman" w:eastAsia="SimSun" w:hAnsi="Times New Roman" w:cs="Times New Roman"/>
          <w:color w:val="000000"/>
          <w:rPrChange w:id="2161" w:author="Chen Liao" w:date="2021-03-09T15:09:00Z">
            <w:rPr>
              <w:rFonts w:ascii="Times New Roman" w:eastAsia="SimSun" w:hAnsi="Times New Roman" w:cs="Times New Roman"/>
              <w:color w:val="000000"/>
              <w:sz w:val="20"/>
              <w:szCs w:val="20"/>
            </w:rPr>
          </w:rPrChange>
        </w:rPr>
        <w:t xml:space="preserve"> </w:t>
      </w:r>
      <w:r w:rsidR="00CF6DEA" w:rsidRPr="00DF26A5">
        <w:rPr>
          <w:rFonts w:ascii="Times New Roman" w:eastAsia="SimSun" w:hAnsi="Times New Roman" w:cs="Times New Roman"/>
          <w:color w:val="000000"/>
          <w:rPrChange w:id="2162" w:author="Chen Liao" w:date="2021-03-09T15:09:00Z">
            <w:rPr>
              <w:rFonts w:ascii="Times New Roman" w:eastAsia="SimSun" w:hAnsi="Times New Roman" w:cs="Times New Roman"/>
              <w:color w:val="000000"/>
              <w:sz w:val="20"/>
              <w:szCs w:val="20"/>
            </w:rPr>
          </w:rPrChange>
        </w:rPr>
        <w:t>Prediction accuracy using r</w:t>
      </w:r>
      <w:r w:rsidR="000E0766" w:rsidRPr="00DF26A5">
        <w:rPr>
          <w:rFonts w:ascii="Times New Roman" w:eastAsia="SimSun" w:hAnsi="Times New Roman" w:cs="Times New Roman"/>
          <w:color w:val="000000"/>
          <w:rPrChange w:id="2163" w:author="Chen Liao" w:date="2021-03-09T15:09:00Z">
            <w:rPr>
              <w:rFonts w:ascii="Times New Roman" w:eastAsia="SimSun" w:hAnsi="Times New Roman" w:cs="Times New Roman"/>
              <w:color w:val="000000"/>
              <w:sz w:val="20"/>
              <w:szCs w:val="20"/>
            </w:rPr>
          </w:rPrChange>
        </w:rPr>
        <w:t xml:space="preserve">andom forest regression model </w:t>
      </w:r>
      <w:r w:rsidR="00CF6DEA" w:rsidRPr="00DF26A5">
        <w:rPr>
          <w:rFonts w:ascii="Times New Roman" w:eastAsia="SimSun" w:hAnsi="Times New Roman" w:cs="Times New Roman"/>
          <w:color w:val="000000"/>
          <w:rPrChange w:id="2164" w:author="Chen Liao" w:date="2021-03-09T15:09:00Z">
            <w:rPr>
              <w:rFonts w:ascii="Times New Roman" w:eastAsia="SimSun" w:hAnsi="Times New Roman" w:cs="Times New Roman"/>
              <w:color w:val="000000"/>
              <w:sz w:val="20"/>
              <w:szCs w:val="20"/>
            </w:rPr>
          </w:rPrChange>
        </w:rPr>
        <w:t>and</w:t>
      </w:r>
      <w:r w:rsidR="000E0766" w:rsidRPr="00DF26A5">
        <w:rPr>
          <w:rFonts w:ascii="Times New Roman" w:eastAsia="SimSun" w:hAnsi="Times New Roman" w:cs="Times New Roman"/>
          <w:color w:val="000000"/>
          <w:rPrChange w:id="2165" w:author="Chen Liao" w:date="2021-03-09T15:09:00Z">
            <w:rPr>
              <w:rFonts w:ascii="Times New Roman" w:eastAsia="SimSun" w:hAnsi="Times New Roman" w:cs="Times New Roman"/>
              <w:color w:val="000000"/>
              <w:sz w:val="20"/>
              <w:szCs w:val="20"/>
            </w:rPr>
          </w:rPrChange>
        </w:rPr>
        <w:t xml:space="preserve"> taxonomic (ASV, Species, Genus, Family) </w:t>
      </w:r>
      <w:r w:rsidR="00CF6DEA" w:rsidRPr="00DF26A5">
        <w:rPr>
          <w:rFonts w:ascii="Times New Roman" w:eastAsia="SimSun" w:hAnsi="Times New Roman" w:cs="Times New Roman"/>
          <w:color w:val="000000"/>
          <w:rPrChange w:id="2166" w:author="Chen Liao" w:date="2021-03-09T15:09:00Z">
            <w:rPr>
              <w:rFonts w:ascii="Times New Roman" w:eastAsia="SimSun" w:hAnsi="Times New Roman" w:cs="Times New Roman"/>
              <w:color w:val="000000"/>
              <w:sz w:val="20"/>
              <w:szCs w:val="20"/>
            </w:rPr>
          </w:rPrChange>
        </w:rPr>
        <w:t>or</w:t>
      </w:r>
      <w:r w:rsidR="000E0766" w:rsidRPr="00DF26A5">
        <w:rPr>
          <w:rFonts w:ascii="Times New Roman" w:eastAsia="SimSun" w:hAnsi="Times New Roman" w:cs="Times New Roman"/>
          <w:color w:val="000000"/>
          <w:rPrChange w:id="2167" w:author="Chen Liao" w:date="2021-03-09T15:09:00Z">
            <w:rPr>
              <w:rFonts w:ascii="Times New Roman" w:eastAsia="SimSun" w:hAnsi="Times New Roman" w:cs="Times New Roman"/>
              <w:color w:val="000000"/>
              <w:sz w:val="20"/>
              <w:szCs w:val="20"/>
            </w:rPr>
          </w:rPrChange>
        </w:rPr>
        <w:t xml:space="preserve"> functional (Gene, Pathway, Phenotype) representation of gut microbiota as predictors. T</w:t>
      </w:r>
      <w:r w:rsidR="00601085" w:rsidRPr="00DF26A5">
        <w:rPr>
          <w:rFonts w:ascii="Times New Roman" w:eastAsia="SimSun" w:hAnsi="Times New Roman" w:cs="Times New Roman"/>
          <w:color w:val="000000"/>
          <w:rPrChange w:id="2168" w:author="Chen Liao" w:date="2021-03-09T15:09:00Z">
            <w:rPr>
              <w:rFonts w:ascii="Times New Roman" w:eastAsia="SimSun" w:hAnsi="Times New Roman" w:cs="Times New Roman"/>
              <w:color w:val="000000"/>
              <w:sz w:val="20"/>
              <w:szCs w:val="20"/>
            </w:rPr>
          </w:rPrChange>
        </w:rPr>
        <w:t>he abundances of gene</w:t>
      </w:r>
      <w:r w:rsidR="009A0C4E" w:rsidRPr="00DF26A5">
        <w:rPr>
          <w:rFonts w:ascii="Times New Roman" w:eastAsia="SimSun" w:hAnsi="Times New Roman" w:cs="Times New Roman"/>
          <w:color w:val="000000"/>
          <w:rPrChange w:id="2169" w:author="Chen Liao" w:date="2021-03-09T15:09:00Z">
            <w:rPr>
              <w:rFonts w:ascii="Times New Roman" w:eastAsia="SimSun" w:hAnsi="Times New Roman" w:cs="Times New Roman"/>
              <w:color w:val="000000"/>
              <w:sz w:val="20"/>
              <w:szCs w:val="20"/>
            </w:rPr>
          </w:rPrChange>
        </w:rPr>
        <w:t>s</w:t>
      </w:r>
      <w:r w:rsidR="00601085" w:rsidRPr="00DF26A5">
        <w:rPr>
          <w:rFonts w:ascii="Times New Roman" w:eastAsia="SimSun" w:hAnsi="Times New Roman" w:cs="Times New Roman"/>
          <w:color w:val="000000"/>
          <w:rPrChange w:id="2170" w:author="Chen Liao" w:date="2021-03-09T15:09:00Z">
            <w:rPr>
              <w:rFonts w:ascii="Times New Roman" w:eastAsia="SimSun" w:hAnsi="Times New Roman" w:cs="Times New Roman"/>
              <w:color w:val="000000"/>
              <w:sz w:val="20"/>
              <w:szCs w:val="20"/>
            </w:rPr>
          </w:rPrChange>
        </w:rPr>
        <w:t>, pathway</w:t>
      </w:r>
      <w:r w:rsidR="009A0C4E" w:rsidRPr="00DF26A5">
        <w:rPr>
          <w:rFonts w:ascii="Times New Roman" w:eastAsia="SimSun" w:hAnsi="Times New Roman" w:cs="Times New Roman"/>
          <w:color w:val="000000"/>
          <w:rPrChange w:id="2171" w:author="Chen Liao" w:date="2021-03-09T15:09:00Z">
            <w:rPr>
              <w:rFonts w:ascii="Times New Roman" w:eastAsia="SimSun" w:hAnsi="Times New Roman" w:cs="Times New Roman"/>
              <w:color w:val="000000"/>
              <w:sz w:val="20"/>
              <w:szCs w:val="20"/>
            </w:rPr>
          </w:rPrChange>
        </w:rPr>
        <w:t>s</w:t>
      </w:r>
      <w:r w:rsidR="00601085" w:rsidRPr="00DF26A5">
        <w:rPr>
          <w:rFonts w:ascii="Times New Roman" w:eastAsia="SimSun" w:hAnsi="Times New Roman" w:cs="Times New Roman"/>
          <w:color w:val="000000"/>
          <w:rPrChange w:id="2172" w:author="Chen Liao" w:date="2021-03-09T15:09:00Z">
            <w:rPr>
              <w:rFonts w:ascii="Times New Roman" w:eastAsia="SimSun" w:hAnsi="Times New Roman" w:cs="Times New Roman"/>
              <w:color w:val="000000"/>
              <w:sz w:val="20"/>
              <w:szCs w:val="20"/>
            </w:rPr>
          </w:rPrChange>
        </w:rPr>
        <w:t xml:space="preserve"> and phenotype</w:t>
      </w:r>
      <w:r w:rsidR="009A0C4E" w:rsidRPr="00DF26A5">
        <w:rPr>
          <w:rFonts w:ascii="Times New Roman" w:eastAsia="SimSun" w:hAnsi="Times New Roman" w:cs="Times New Roman"/>
          <w:color w:val="000000"/>
          <w:rPrChange w:id="2173" w:author="Chen Liao" w:date="2021-03-09T15:09:00Z">
            <w:rPr>
              <w:rFonts w:ascii="Times New Roman" w:eastAsia="SimSun" w:hAnsi="Times New Roman" w:cs="Times New Roman"/>
              <w:color w:val="000000"/>
              <w:sz w:val="20"/>
              <w:szCs w:val="20"/>
            </w:rPr>
          </w:rPrChange>
        </w:rPr>
        <w:t>s</w:t>
      </w:r>
      <w:r w:rsidR="00601085" w:rsidRPr="00DF26A5">
        <w:rPr>
          <w:rFonts w:ascii="Times New Roman" w:eastAsia="SimSun" w:hAnsi="Times New Roman" w:cs="Times New Roman"/>
          <w:color w:val="000000"/>
          <w:rPrChange w:id="2174" w:author="Chen Liao" w:date="2021-03-09T15:09:00Z">
            <w:rPr>
              <w:rFonts w:ascii="Times New Roman" w:eastAsia="SimSun" w:hAnsi="Times New Roman" w:cs="Times New Roman"/>
              <w:color w:val="000000"/>
              <w:sz w:val="20"/>
              <w:szCs w:val="20"/>
            </w:rPr>
          </w:rPrChange>
        </w:rPr>
        <w:t xml:space="preserve"> were </w:t>
      </w:r>
      <w:r w:rsidR="000E0766" w:rsidRPr="00DF26A5">
        <w:rPr>
          <w:rFonts w:ascii="Times New Roman" w:eastAsia="SimSun" w:hAnsi="Times New Roman" w:cs="Times New Roman"/>
          <w:color w:val="000000"/>
          <w:rPrChange w:id="2175" w:author="Chen Liao" w:date="2021-03-09T15:09:00Z">
            <w:rPr>
              <w:rFonts w:ascii="Times New Roman" w:eastAsia="SimSun" w:hAnsi="Times New Roman" w:cs="Times New Roman"/>
              <w:color w:val="000000"/>
              <w:sz w:val="20"/>
              <w:szCs w:val="20"/>
            </w:rPr>
          </w:rPrChange>
        </w:rPr>
        <w:t>predicted</w:t>
      </w:r>
      <w:r w:rsidR="00601085" w:rsidRPr="00DF26A5">
        <w:rPr>
          <w:rFonts w:ascii="Times New Roman" w:eastAsia="SimSun" w:hAnsi="Times New Roman" w:cs="Times New Roman"/>
          <w:color w:val="000000"/>
          <w:rPrChange w:id="2176" w:author="Chen Liao" w:date="2021-03-09T15:09:00Z">
            <w:rPr>
              <w:rFonts w:ascii="Times New Roman" w:eastAsia="SimSun" w:hAnsi="Times New Roman" w:cs="Times New Roman"/>
              <w:color w:val="000000"/>
              <w:sz w:val="20"/>
              <w:szCs w:val="20"/>
            </w:rPr>
          </w:rPrChange>
        </w:rPr>
        <w:t xml:space="preserve"> using </w:t>
      </w:r>
      <w:r w:rsidR="000E0766" w:rsidRPr="00DF26A5">
        <w:rPr>
          <w:rFonts w:ascii="Times New Roman" w:eastAsia="SimSun" w:hAnsi="Times New Roman" w:cs="Times New Roman"/>
          <w:color w:val="000000"/>
          <w:rPrChange w:id="2177" w:author="Chen Liao" w:date="2021-03-09T15:09:00Z">
            <w:rPr>
              <w:rFonts w:ascii="Times New Roman" w:eastAsia="SimSun" w:hAnsi="Times New Roman" w:cs="Times New Roman"/>
              <w:color w:val="000000"/>
              <w:sz w:val="20"/>
              <w:szCs w:val="20"/>
            </w:rPr>
          </w:rPrChange>
        </w:rPr>
        <w:t>P</w:t>
      </w:r>
      <w:r w:rsidR="00A41B30" w:rsidRPr="00DF26A5">
        <w:rPr>
          <w:rFonts w:ascii="Times New Roman" w:eastAsia="SimSun" w:hAnsi="Times New Roman" w:cs="Times New Roman"/>
          <w:color w:val="000000"/>
          <w:rPrChange w:id="2178" w:author="Chen Liao" w:date="2021-03-09T15:09:00Z">
            <w:rPr>
              <w:rFonts w:ascii="Times New Roman" w:eastAsia="SimSun" w:hAnsi="Times New Roman" w:cs="Times New Roman"/>
              <w:color w:val="000000"/>
              <w:sz w:val="20"/>
              <w:szCs w:val="20"/>
            </w:rPr>
          </w:rPrChange>
        </w:rPr>
        <w:t>ICRUSt2.</w:t>
      </w:r>
      <w:r w:rsidR="00FD589D" w:rsidRPr="00DF26A5">
        <w:rPr>
          <w:rFonts w:ascii="Times New Roman" w:eastAsia="SimSun" w:hAnsi="Times New Roman" w:cs="Times New Roman"/>
          <w:color w:val="000000"/>
          <w:rPrChange w:id="2179" w:author="Chen Liao" w:date="2021-03-09T15:09:00Z">
            <w:rPr>
              <w:rFonts w:ascii="Times New Roman" w:eastAsia="SimSun" w:hAnsi="Times New Roman" w:cs="Times New Roman"/>
              <w:color w:val="000000"/>
              <w:sz w:val="20"/>
              <w:szCs w:val="20"/>
            </w:rPr>
          </w:rPrChange>
        </w:rPr>
        <w:t xml:space="preserve"> </w:t>
      </w:r>
      <w:r w:rsidR="00FD589D" w:rsidRPr="00DF26A5">
        <w:rPr>
          <w:rFonts w:ascii="Times New Roman" w:eastAsia="SimSun" w:hAnsi="Times New Roman" w:cs="Times New Roman"/>
          <w:b/>
          <w:bCs/>
          <w:color w:val="000000"/>
          <w:rPrChange w:id="2180" w:author="Chen Liao" w:date="2021-03-09T15:09:00Z">
            <w:rPr>
              <w:rFonts w:ascii="Times New Roman" w:eastAsia="SimSun" w:hAnsi="Times New Roman" w:cs="Times New Roman"/>
              <w:b/>
              <w:bCs/>
              <w:color w:val="000000"/>
              <w:sz w:val="20"/>
              <w:szCs w:val="20"/>
            </w:rPr>
          </w:rPrChange>
        </w:rPr>
        <w:t>B</w:t>
      </w:r>
      <w:r w:rsidR="00FD589D" w:rsidRPr="00DF26A5">
        <w:rPr>
          <w:rFonts w:ascii="Times New Roman" w:eastAsia="SimSun" w:hAnsi="Times New Roman" w:cs="Times New Roman"/>
          <w:color w:val="000000"/>
          <w:rPrChange w:id="2181" w:author="Chen Liao" w:date="2021-03-09T15:09:00Z">
            <w:rPr>
              <w:rFonts w:ascii="Times New Roman" w:eastAsia="SimSun" w:hAnsi="Times New Roman" w:cs="Times New Roman"/>
              <w:color w:val="000000"/>
              <w:sz w:val="20"/>
              <w:szCs w:val="20"/>
            </w:rPr>
          </w:rPrChange>
        </w:rPr>
        <w:t xml:space="preserve">. Prediction accuracy using </w:t>
      </w:r>
      <w:proofErr w:type="spellStart"/>
      <w:r w:rsidR="00FD589D" w:rsidRPr="00DF26A5">
        <w:rPr>
          <w:rFonts w:ascii="Times New Roman" w:eastAsia="SimSun" w:hAnsi="Times New Roman" w:cs="Times New Roman"/>
          <w:color w:val="000000"/>
          <w:rPrChange w:id="2182" w:author="Chen Liao" w:date="2021-03-09T15:09:00Z">
            <w:rPr>
              <w:rFonts w:ascii="Times New Roman" w:eastAsia="SimSun" w:hAnsi="Times New Roman" w:cs="Times New Roman"/>
              <w:color w:val="000000"/>
              <w:sz w:val="20"/>
              <w:szCs w:val="20"/>
            </w:rPr>
          </w:rPrChange>
        </w:rPr>
        <w:t>MelonnPan</w:t>
      </w:r>
      <w:proofErr w:type="spellEnd"/>
      <w:r w:rsidR="00FD589D" w:rsidRPr="00DF26A5">
        <w:rPr>
          <w:rFonts w:ascii="Times New Roman" w:eastAsia="SimSun" w:hAnsi="Times New Roman" w:cs="Times New Roman"/>
          <w:color w:val="000000"/>
          <w:rPrChange w:id="2183" w:author="Chen Liao" w:date="2021-03-09T15:09:00Z">
            <w:rPr>
              <w:rFonts w:ascii="Times New Roman" w:eastAsia="SimSun" w:hAnsi="Times New Roman" w:cs="Times New Roman"/>
              <w:color w:val="000000"/>
              <w:sz w:val="20"/>
              <w:szCs w:val="20"/>
            </w:rPr>
          </w:rPrChange>
        </w:rPr>
        <w:t xml:space="preserve"> and the same predictors </w:t>
      </w:r>
      <w:r w:rsidR="002C6ECF" w:rsidRPr="00DF26A5">
        <w:rPr>
          <w:rFonts w:ascii="Times New Roman" w:eastAsia="SimSun" w:hAnsi="Times New Roman" w:cs="Times New Roman"/>
          <w:color w:val="000000"/>
          <w:rPrChange w:id="2184" w:author="Chen Liao" w:date="2021-03-09T15:09:00Z">
            <w:rPr>
              <w:rFonts w:ascii="Times New Roman" w:eastAsia="SimSun" w:hAnsi="Times New Roman" w:cs="Times New Roman"/>
              <w:color w:val="000000"/>
              <w:sz w:val="20"/>
              <w:szCs w:val="20"/>
            </w:rPr>
          </w:rPrChange>
        </w:rPr>
        <w:t xml:space="preserve">as </w:t>
      </w:r>
      <w:r w:rsidR="00887C2E" w:rsidRPr="00DF26A5">
        <w:rPr>
          <w:rFonts w:ascii="Times New Roman" w:eastAsia="SimSun" w:hAnsi="Times New Roman" w:cs="Times New Roman"/>
          <w:color w:val="000000"/>
          <w:rPrChange w:id="2185" w:author="Chen Liao" w:date="2021-03-09T15:09:00Z">
            <w:rPr>
              <w:rFonts w:ascii="Times New Roman" w:eastAsia="SimSun" w:hAnsi="Times New Roman" w:cs="Times New Roman"/>
              <w:color w:val="000000"/>
              <w:sz w:val="20"/>
              <w:szCs w:val="20"/>
            </w:rPr>
          </w:rPrChange>
        </w:rPr>
        <w:t xml:space="preserve">used </w:t>
      </w:r>
      <w:r w:rsidR="00FD589D" w:rsidRPr="00DF26A5">
        <w:rPr>
          <w:rFonts w:ascii="Times New Roman" w:eastAsia="SimSun" w:hAnsi="Times New Roman" w:cs="Times New Roman"/>
          <w:color w:val="000000"/>
          <w:rPrChange w:id="2186" w:author="Chen Liao" w:date="2021-03-09T15:09:00Z">
            <w:rPr>
              <w:rFonts w:ascii="Times New Roman" w:eastAsia="SimSun" w:hAnsi="Times New Roman" w:cs="Times New Roman"/>
              <w:color w:val="000000"/>
              <w:sz w:val="20"/>
              <w:szCs w:val="20"/>
            </w:rPr>
          </w:rPrChange>
        </w:rPr>
        <w:t xml:space="preserve">in </w:t>
      </w:r>
      <w:r w:rsidR="002C6ECF" w:rsidRPr="00DF26A5">
        <w:rPr>
          <w:rFonts w:ascii="Times New Roman" w:eastAsia="SimSun" w:hAnsi="Times New Roman" w:cs="Times New Roman"/>
          <w:color w:val="000000"/>
          <w:rPrChange w:id="2187" w:author="Chen Liao" w:date="2021-03-09T15:09:00Z">
            <w:rPr>
              <w:rFonts w:ascii="Times New Roman" w:eastAsia="SimSun" w:hAnsi="Times New Roman" w:cs="Times New Roman"/>
              <w:color w:val="000000"/>
              <w:sz w:val="20"/>
              <w:szCs w:val="20"/>
            </w:rPr>
          </w:rPrChange>
        </w:rPr>
        <w:t>panel A</w:t>
      </w:r>
      <w:r w:rsidR="00FD589D" w:rsidRPr="00DF26A5">
        <w:rPr>
          <w:rFonts w:ascii="Times New Roman" w:eastAsia="SimSun" w:hAnsi="Times New Roman" w:cs="Times New Roman"/>
          <w:color w:val="000000"/>
          <w:rPrChange w:id="2188" w:author="Chen Liao" w:date="2021-03-09T15:09:00Z">
            <w:rPr>
              <w:rFonts w:ascii="Times New Roman" w:eastAsia="SimSun" w:hAnsi="Times New Roman" w:cs="Times New Roman"/>
              <w:color w:val="000000"/>
              <w:sz w:val="20"/>
              <w:szCs w:val="20"/>
            </w:rPr>
          </w:rPrChange>
        </w:rPr>
        <w:t>.</w:t>
      </w:r>
      <w:r w:rsidR="002C6ECF" w:rsidRPr="00DF26A5">
        <w:rPr>
          <w:rFonts w:ascii="Times New Roman" w:eastAsia="SimSun" w:hAnsi="Times New Roman" w:cs="Times New Roman"/>
          <w:color w:val="000000"/>
          <w:rPrChange w:id="2189" w:author="Chen Liao" w:date="2021-03-09T15:09:00Z">
            <w:rPr>
              <w:rFonts w:ascii="Times New Roman" w:eastAsia="SimSun" w:hAnsi="Times New Roman" w:cs="Times New Roman"/>
              <w:color w:val="000000"/>
              <w:sz w:val="20"/>
              <w:szCs w:val="20"/>
            </w:rPr>
          </w:rPrChange>
        </w:rPr>
        <w:t xml:space="preserve"> </w:t>
      </w:r>
      <w:r w:rsidR="002C6ECF" w:rsidRPr="00DF26A5">
        <w:rPr>
          <w:rFonts w:ascii="Times New Roman" w:eastAsia="SimSun" w:hAnsi="Times New Roman" w:cs="Times New Roman"/>
          <w:b/>
          <w:bCs/>
          <w:color w:val="000000"/>
          <w:rPrChange w:id="2190" w:author="Chen Liao" w:date="2021-03-09T15:09:00Z">
            <w:rPr>
              <w:rFonts w:ascii="Times New Roman" w:eastAsia="SimSun" w:hAnsi="Times New Roman" w:cs="Times New Roman"/>
              <w:b/>
              <w:bCs/>
              <w:color w:val="000000"/>
              <w:sz w:val="20"/>
              <w:szCs w:val="20"/>
            </w:rPr>
          </w:rPrChange>
        </w:rPr>
        <w:t>C</w:t>
      </w:r>
      <w:r w:rsidR="00541ED0" w:rsidRPr="00DF26A5">
        <w:rPr>
          <w:rFonts w:ascii="Times New Roman" w:eastAsia="SimSun" w:hAnsi="Times New Roman" w:cs="Times New Roman"/>
          <w:color w:val="000000"/>
          <w:rPrChange w:id="2191" w:author="Chen Liao" w:date="2021-03-09T15:09:00Z">
            <w:rPr>
              <w:rFonts w:ascii="Times New Roman" w:eastAsia="SimSun" w:hAnsi="Times New Roman" w:cs="Times New Roman"/>
              <w:color w:val="000000"/>
              <w:sz w:val="20"/>
              <w:szCs w:val="20"/>
            </w:rPr>
          </w:rPrChange>
        </w:rPr>
        <w:t>.</w:t>
      </w:r>
      <w:r w:rsidR="002C6ECF" w:rsidRPr="00DF26A5">
        <w:rPr>
          <w:rFonts w:ascii="Times New Roman" w:eastAsia="SimSun" w:hAnsi="Times New Roman" w:cs="Times New Roman"/>
          <w:color w:val="000000"/>
          <w:rPrChange w:id="2192" w:author="Chen Liao" w:date="2021-03-09T15:09:00Z">
            <w:rPr>
              <w:rFonts w:ascii="Times New Roman" w:eastAsia="SimSun" w:hAnsi="Times New Roman" w:cs="Times New Roman"/>
              <w:color w:val="000000"/>
              <w:sz w:val="20"/>
              <w:szCs w:val="20"/>
            </w:rPr>
          </w:rPrChange>
        </w:rPr>
        <w:t xml:space="preserve"> </w:t>
      </w:r>
      <w:r w:rsidR="00CF6DEA" w:rsidRPr="00DF26A5">
        <w:rPr>
          <w:rFonts w:ascii="Times New Roman" w:eastAsia="SimSun" w:hAnsi="Times New Roman" w:cs="Times New Roman"/>
          <w:color w:val="000000"/>
          <w:rPrChange w:id="2193" w:author="Chen Liao" w:date="2021-03-09T15:09:00Z">
            <w:rPr>
              <w:rFonts w:ascii="Times New Roman" w:eastAsia="SimSun" w:hAnsi="Times New Roman" w:cs="Times New Roman"/>
              <w:color w:val="000000"/>
              <w:sz w:val="20"/>
              <w:szCs w:val="20"/>
            </w:rPr>
          </w:rPrChange>
        </w:rPr>
        <w:t>Sample weights under different data</w:t>
      </w:r>
      <w:r w:rsidR="00F9472B" w:rsidRPr="00DF26A5">
        <w:rPr>
          <w:rFonts w:ascii="Times New Roman" w:eastAsia="SimSun" w:hAnsi="Times New Roman" w:cs="Times New Roman"/>
          <w:color w:val="000000"/>
          <w:rPrChange w:id="2194" w:author="Chen Liao" w:date="2021-03-09T15:09:00Z">
            <w:rPr>
              <w:rFonts w:ascii="Times New Roman" w:eastAsia="SimSun" w:hAnsi="Times New Roman" w:cs="Times New Roman"/>
              <w:color w:val="000000"/>
              <w:sz w:val="20"/>
              <w:szCs w:val="20"/>
            </w:rPr>
          </w:rPrChange>
        </w:rPr>
        <w:t>-splitting strategies.</w:t>
      </w:r>
      <w:r w:rsidR="00CF6DEA" w:rsidRPr="00DF26A5">
        <w:rPr>
          <w:rFonts w:ascii="Times New Roman" w:eastAsia="SimSun" w:hAnsi="Times New Roman" w:cs="Times New Roman"/>
          <w:color w:val="000000"/>
          <w:rPrChange w:id="2195" w:author="Chen Liao" w:date="2021-03-09T15:09:00Z">
            <w:rPr>
              <w:rFonts w:ascii="Times New Roman" w:eastAsia="SimSun" w:hAnsi="Times New Roman" w:cs="Times New Roman"/>
              <w:color w:val="000000"/>
              <w:sz w:val="20"/>
              <w:szCs w:val="20"/>
            </w:rPr>
          </w:rPrChange>
        </w:rPr>
        <w:t xml:space="preserve"> </w:t>
      </w:r>
      <w:r w:rsidR="001677E4" w:rsidRPr="00DF26A5">
        <w:rPr>
          <w:rFonts w:ascii="Times New Roman" w:eastAsia="SimSun" w:hAnsi="Times New Roman" w:cs="Times New Roman"/>
          <w:color w:val="000000"/>
          <w:rPrChange w:id="2196" w:author="Chen Liao" w:date="2021-03-09T15:09:00Z">
            <w:rPr>
              <w:rFonts w:ascii="Times New Roman" w:eastAsia="SimSun" w:hAnsi="Times New Roman" w:cs="Times New Roman"/>
              <w:color w:val="000000"/>
              <w:sz w:val="20"/>
              <w:szCs w:val="20"/>
            </w:rPr>
          </w:rPrChange>
        </w:rPr>
        <w:t>The weights of t</w:t>
      </w:r>
      <w:r w:rsidR="002C6ECF" w:rsidRPr="00DF26A5">
        <w:rPr>
          <w:rFonts w:ascii="Times New Roman" w:eastAsia="SimSun" w:hAnsi="Times New Roman" w:cs="Times New Roman"/>
          <w:color w:val="000000"/>
          <w:rPrChange w:id="2197" w:author="Chen Liao" w:date="2021-03-09T15:09:00Z">
            <w:rPr>
              <w:rFonts w:ascii="Times New Roman" w:eastAsia="SimSun" w:hAnsi="Times New Roman" w:cs="Times New Roman"/>
              <w:color w:val="000000"/>
              <w:sz w:val="20"/>
              <w:szCs w:val="20"/>
            </w:rPr>
          </w:rPrChange>
        </w:rPr>
        <w:t xml:space="preserve">raining </w:t>
      </w:r>
      <w:r w:rsidR="00A019D4" w:rsidRPr="00DF26A5">
        <w:rPr>
          <w:rFonts w:ascii="Times New Roman" w:eastAsia="SimSun" w:hAnsi="Times New Roman" w:cs="Times New Roman"/>
          <w:color w:val="000000"/>
          <w:rPrChange w:id="2198" w:author="Chen Liao" w:date="2021-03-09T15:09:00Z">
            <w:rPr>
              <w:rFonts w:ascii="Times New Roman" w:eastAsia="SimSun" w:hAnsi="Times New Roman" w:cs="Times New Roman"/>
              <w:color w:val="000000"/>
              <w:sz w:val="20"/>
              <w:szCs w:val="20"/>
            </w:rPr>
          </w:rPrChange>
        </w:rPr>
        <w:t>samples</w:t>
      </w:r>
      <w:r w:rsidR="002C6ECF" w:rsidRPr="00DF26A5">
        <w:rPr>
          <w:rFonts w:ascii="Times New Roman" w:eastAsia="SimSun" w:hAnsi="Times New Roman" w:cs="Times New Roman"/>
          <w:color w:val="000000"/>
          <w:rPrChange w:id="2199" w:author="Chen Liao" w:date="2021-03-09T15:09:00Z">
            <w:rPr>
              <w:rFonts w:ascii="Times New Roman" w:eastAsia="SimSun" w:hAnsi="Times New Roman" w:cs="Times New Roman"/>
              <w:color w:val="000000"/>
              <w:sz w:val="20"/>
              <w:szCs w:val="20"/>
            </w:rPr>
          </w:rPrChange>
        </w:rPr>
        <w:t xml:space="preserve"> closer to </w:t>
      </w:r>
      <w:r w:rsidR="00A019D4" w:rsidRPr="00DF26A5">
        <w:rPr>
          <w:rFonts w:ascii="Times New Roman" w:eastAsia="SimSun" w:hAnsi="Times New Roman" w:cs="Times New Roman"/>
          <w:color w:val="000000"/>
          <w:rPrChange w:id="2200" w:author="Chen Liao" w:date="2021-03-09T15:09:00Z">
            <w:rPr>
              <w:rFonts w:ascii="Times New Roman" w:eastAsia="SimSun" w:hAnsi="Times New Roman" w:cs="Times New Roman"/>
              <w:color w:val="000000"/>
              <w:sz w:val="20"/>
              <w:szCs w:val="20"/>
            </w:rPr>
          </w:rPrChange>
        </w:rPr>
        <w:t xml:space="preserve">their corresponding test samples </w:t>
      </w:r>
      <w:r w:rsidR="002C6ECF" w:rsidRPr="00DF26A5">
        <w:rPr>
          <w:rFonts w:ascii="Times New Roman" w:eastAsia="SimSun" w:hAnsi="Times New Roman" w:cs="Times New Roman"/>
          <w:color w:val="000000"/>
          <w:rPrChange w:id="2201" w:author="Chen Liao" w:date="2021-03-09T15:09:00Z">
            <w:rPr>
              <w:rFonts w:ascii="Times New Roman" w:eastAsia="SimSun" w:hAnsi="Times New Roman" w:cs="Times New Roman"/>
              <w:color w:val="000000"/>
              <w:sz w:val="20"/>
              <w:szCs w:val="20"/>
            </w:rPr>
          </w:rPrChange>
        </w:rPr>
        <w:t xml:space="preserve">were assigned higher </w:t>
      </w:r>
      <w:r w:rsidR="001677E4" w:rsidRPr="00DF26A5">
        <w:rPr>
          <w:rFonts w:ascii="Times New Roman" w:eastAsia="SimSun" w:hAnsi="Times New Roman" w:cs="Times New Roman"/>
          <w:color w:val="000000"/>
          <w:rPrChange w:id="2202" w:author="Chen Liao" w:date="2021-03-09T15:09:00Z">
            <w:rPr>
              <w:rFonts w:ascii="Times New Roman" w:eastAsia="SimSun" w:hAnsi="Times New Roman" w:cs="Times New Roman"/>
              <w:color w:val="000000"/>
              <w:sz w:val="20"/>
              <w:szCs w:val="20"/>
            </w:rPr>
          </w:rPrChange>
        </w:rPr>
        <w:t xml:space="preserve">values, as </w:t>
      </w:r>
      <w:r w:rsidR="00A019D4" w:rsidRPr="00DF26A5">
        <w:rPr>
          <w:rFonts w:ascii="Times New Roman" w:eastAsia="SimSun" w:hAnsi="Times New Roman" w:cs="Times New Roman"/>
          <w:color w:val="000000"/>
          <w:rPrChange w:id="2203" w:author="Chen Liao" w:date="2021-03-09T15:09:00Z">
            <w:rPr>
              <w:rFonts w:ascii="Times New Roman" w:eastAsia="SimSun" w:hAnsi="Times New Roman" w:cs="Times New Roman"/>
              <w:color w:val="000000"/>
              <w:sz w:val="20"/>
              <w:szCs w:val="20"/>
            </w:rPr>
          </w:rPrChange>
        </w:rPr>
        <w:t xml:space="preserve">indicated </w:t>
      </w:r>
      <w:r w:rsidR="002C6ECF" w:rsidRPr="00DF26A5">
        <w:rPr>
          <w:rFonts w:ascii="Times New Roman" w:eastAsia="SimSun" w:hAnsi="Times New Roman" w:cs="Times New Roman"/>
          <w:color w:val="000000"/>
          <w:rPrChange w:id="2204" w:author="Chen Liao" w:date="2021-03-09T15:09:00Z">
            <w:rPr>
              <w:rFonts w:ascii="Times New Roman" w:eastAsia="SimSun" w:hAnsi="Times New Roman" w:cs="Times New Roman"/>
              <w:color w:val="000000"/>
              <w:sz w:val="20"/>
              <w:szCs w:val="20"/>
            </w:rPr>
          </w:rPrChange>
        </w:rPr>
        <w:t>by larger circle sizes</w:t>
      </w:r>
      <w:r w:rsidR="007E7E69" w:rsidRPr="00DF26A5">
        <w:rPr>
          <w:rFonts w:ascii="Times New Roman" w:eastAsia="SimSun" w:hAnsi="Times New Roman" w:cs="Times New Roman"/>
          <w:color w:val="000000"/>
          <w:rPrChange w:id="2205" w:author="Chen Liao" w:date="2021-03-09T15:09:00Z">
            <w:rPr>
              <w:rFonts w:ascii="Times New Roman" w:eastAsia="SimSun" w:hAnsi="Times New Roman" w:cs="Times New Roman"/>
              <w:color w:val="000000"/>
              <w:sz w:val="20"/>
              <w:szCs w:val="20"/>
            </w:rPr>
          </w:rPrChange>
        </w:rPr>
        <w:t xml:space="preserve"> in a reduced two-dimensional UMAP (Uniform Manifold Approximation and Projection) space</w:t>
      </w:r>
      <w:r w:rsidR="001236D6" w:rsidRPr="00DF26A5">
        <w:rPr>
          <w:rFonts w:ascii="Times New Roman" w:eastAsia="SimSun" w:hAnsi="Times New Roman" w:cs="Times New Roman"/>
          <w:color w:val="000000"/>
          <w:rPrChange w:id="2206" w:author="Chen Liao" w:date="2021-03-09T15:09:00Z">
            <w:rPr>
              <w:rFonts w:ascii="Times New Roman" w:eastAsia="SimSun" w:hAnsi="Times New Roman" w:cs="Times New Roman"/>
              <w:color w:val="000000"/>
              <w:sz w:val="20"/>
              <w:szCs w:val="20"/>
            </w:rPr>
          </w:rPrChange>
        </w:rPr>
        <w:t>.</w:t>
      </w:r>
      <w:r w:rsidR="001236D6" w:rsidRPr="00DF26A5">
        <w:rPr>
          <w:rFonts w:ascii="Times New Roman" w:eastAsia="SimSun" w:hAnsi="Times New Roman" w:cs="Times New Roman"/>
          <w:b/>
          <w:bCs/>
          <w:color w:val="000000"/>
          <w:rPrChange w:id="2207" w:author="Chen Liao" w:date="2021-03-09T15:09:00Z">
            <w:rPr>
              <w:rFonts w:ascii="Times New Roman" w:eastAsia="SimSun" w:hAnsi="Times New Roman" w:cs="Times New Roman"/>
              <w:b/>
              <w:bCs/>
              <w:color w:val="000000"/>
              <w:sz w:val="20"/>
              <w:szCs w:val="20"/>
            </w:rPr>
          </w:rPrChange>
        </w:rPr>
        <w:t xml:space="preserve"> </w:t>
      </w:r>
      <w:r w:rsidR="00BF3EFA" w:rsidRPr="00DF26A5">
        <w:rPr>
          <w:rFonts w:ascii="Times New Roman" w:eastAsia="SimSun" w:hAnsi="Times New Roman" w:cs="Times New Roman"/>
          <w:color w:val="000000"/>
          <w:rPrChange w:id="2208" w:author="Chen Liao" w:date="2021-03-09T15:09:00Z">
            <w:rPr>
              <w:rFonts w:ascii="Times New Roman" w:eastAsia="SimSun" w:hAnsi="Times New Roman" w:cs="Times New Roman"/>
              <w:color w:val="000000"/>
              <w:sz w:val="20"/>
              <w:szCs w:val="20"/>
            </w:rPr>
          </w:rPrChange>
        </w:rPr>
        <w:t xml:space="preserve">The </w:t>
      </w:r>
      <w:r w:rsidR="00A03634" w:rsidRPr="00DF26A5">
        <w:rPr>
          <w:rFonts w:ascii="Times New Roman" w:eastAsia="SimSun" w:hAnsi="Times New Roman" w:cs="Times New Roman"/>
          <w:color w:val="000000"/>
          <w:rPrChange w:id="2209" w:author="Chen Liao" w:date="2021-03-09T15:09:00Z">
            <w:rPr>
              <w:rFonts w:ascii="Times New Roman" w:eastAsia="SimSun" w:hAnsi="Times New Roman" w:cs="Times New Roman"/>
              <w:color w:val="000000"/>
              <w:sz w:val="20"/>
              <w:szCs w:val="20"/>
            </w:rPr>
          </w:rPrChange>
        </w:rPr>
        <w:t>sample weight</w:t>
      </w:r>
      <w:r w:rsidR="009A0C4E" w:rsidRPr="00DF26A5">
        <w:rPr>
          <w:rFonts w:ascii="Times New Roman" w:eastAsia="SimSun" w:hAnsi="Times New Roman" w:cs="Times New Roman"/>
          <w:color w:val="000000"/>
          <w:rPrChange w:id="2210" w:author="Chen Liao" w:date="2021-03-09T15:09:00Z">
            <w:rPr>
              <w:rFonts w:ascii="Times New Roman" w:eastAsia="SimSun" w:hAnsi="Times New Roman" w:cs="Times New Roman"/>
              <w:color w:val="000000"/>
              <w:sz w:val="20"/>
              <w:szCs w:val="20"/>
            </w:rPr>
          </w:rPrChange>
        </w:rPr>
        <w:t xml:space="preserve"> </w:t>
      </w:r>
      <w:r w:rsidR="00482DC5" w:rsidRPr="00DF26A5">
        <w:rPr>
          <w:rFonts w:ascii="Times New Roman" w:eastAsia="SimSun" w:hAnsi="Times New Roman" w:cs="Times New Roman"/>
          <w:color w:val="000000"/>
          <w:rPrChange w:id="2211" w:author="Chen Liao" w:date="2021-03-09T15:09:00Z">
            <w:rPr>
              <w:rFonts w:ascii="Times New Roman" w:eastAsia="SimSun" w:hAnsi="Times New Roman" w:cs="Times New Roman"/>
              <w:color w:val="000000"/>
              <w:sz w:val="20"/>
              <w:szCs w:val="20"/>
            </w:rPr>
          </w:rPrChange>
        </w:rPr>
        <w:t>was</w:t>
      </w:r>
      <w:r w:rsidR="00BF3EFA" w:rsidRPr="00DF26A5">
        <w:rPr>
          <w:rFonts w:ascii="Times New Roman" w:eastAsia="SimSun" w:hAnsi="Times New Roman" w:cs="Times New Roman"/>
          <w:color w:val="000000"/>
          <w:rPrChange w:id="2212" w:author="Chen Liao" w:date="2021-03-09T15:09:00Z">
            <w:rPr>
              <w:rFonts w:ascii="Times New Roman" w:eastAsia="SimSun" w:hAnsi="Times New Roman" w:cs="Times New Roman"/>
              <w:color w:val="000000"/>
              <w:sz w:val="20"/>
              <w:szCs w:val="20"/>
            </w:rPr>
          </w:rPrChange>
        </w:rPr>
        <w:t xml:space="preserve"> </w:t>
      </w:r>
      <w:r w:rsidR="00CA3E3A" w:rsidRPr="00DF26A5">
        <w:rPr>
          <w:rFonts w:ascii="Times New Roman" w:eastAsia="SimSun" w:hAnsi="Times New Roman" w:cs="Times New Roman"/>
          <w:color w:val="000000"/>
          <w:rPrChange w:id="2213" w:author="Chen Liao" w:date="2021-03-09T15:09:00Z">
            <w:rPr>
              <w:rFonts w:ascii="Times New Roman" w:eastAsia="SimSun" w:hAnsi="Times New Roman" w:cs="Times New Roman"/>
              <w:color w:val="000000"/>
              <w:sz w:val="20"/>
              <w:szCs w:val="20"/>
            </w:rPr>
          </w:rPrChange>
        </w:rPr>
        <w:t xml:space="preserve">calculated </w:t>
      </w:r>
      <w:r w:rsidR="00BF3EFA" w:rsidRPr="00DF26A5">
        <w:rPr>
          <w:rFonts w:ascii="Times New Roman" w:eastAsia="SimSun" w:hAnsi="Times New Roman" w:cs="Times New Roman"/>
          <w:color w:val="000000"/>
          <w:rPrChange w:id="2214" w:author="Chen Liao" w:date="2021-03-09T15:09:00Z">
            <w:rPr>
              <w:rFonts w:ascii="Times New Roman" w:eastAsia="SimSun" w:hAnsi="Times New Roman" w:cs="Times New Roman"/>
              <w:color w:val="000000"/>
              <w:sz w:val="20"/>
              <w:szCs w:val="20"/>
            </w:rPr>
          </w:rPrChange>
        </w:rPr>
        <w:t>as 1/</w:t>
      </w:r>
      <w:r w:rsidR="00CA3E3A" w:rsidRPr="00DF26A5">
        <w:rPr>
          <w:rFonts w:ascii="Times New Roman" w:eastAsia="SimSun" w:hAnsi="Times New Roman" w:cs="Times New Roman"/>
          <w:color w:val="000000"/>
          <w:rPrChange w:id="2215" w:author="Chen Liao" w:date="2021-03-09T15:09:00Z">
            <w:rPr>
              <w:rFonts w:ascii="Times New Roman" w:eastAsia="SimSun" w:hAnsi="Times New Roman" w:cs="Times New Roman"/>
              <w:color w:val="000000"/>
              <w:sz w:val="20"/>
              <w:szCs w:val="20"/>
            </w:rPr>
          </w:rPrChange>
        </w:rPr>
        <w:t>P</w:t>
      </w:r>
      <w:r w:rsidR="00BF3EFA" w:rsidRPr="00DF26A5">
        <w:rPr>
          <w:rFonts w:ascii="Times New Roman" w:eastAsia="SimSun" w:hAnsi="Times New Roman" w:cs="Times New Roman"/>
          <w:color w:val="000000"/>
          <w:vertAlign w:val="subscript"/>
          <w:rPrChange w:id="2216" w:author="Chen Liao" w:date="2021-03-09T15:09:00Z">
            <w:rPr>
              <w:rFonts w:ascii="Times New Roman" w:eastAsia="SimSun" w:hAnsi="Times New Roman" w:cs="Times New Roman"/>
              <w:color w:val="000000"/>
              <w:sz w:val="20"/>
              <w:szCs w:val="20"/>
              <w:vertAlign w:val="subscript"/>
            </w:rPr>
          </w:rPrChange>
        </w:rPr>
        <w:t>i</w:t>
      </w:r>
      <w:r w:rsidR="00BF3EFA" w:rsidRPr="00DF26A5">
        <w:rPr>
          <w:rFonts w:ascii="Times New Roman" w:eastAsia="SimSun" w:hAnsi="Times New Roman" w:cs="Times New Roman"/>
          <w:color w:val="000000"/>
          <w:rPrChange w:id="2217" w:author="Chen Liao" w:date="2021-03-09T15:09:00Z">
            <w:rPr>
              <w:rFonts w:ascii="Times New Roman" w:eastAsia="SimSun" w:hAnsi="Times New Roman" w:cs="Times New Roman"/>
              <w:color w:val="000000"/>
              <w:sz w:val="20"/>
              <w:szCs w:val="20"/>
            </w:rPr>
          </w:rPrChange>
        </w:rPr>
        <w:t xml:space="preserve">-1, where </w:t>
      </w:r>
      <w:r w:rsidR="00CA3E3A" w:rsidRPr="00DF26A5">
        <w:rPr>
          <w:rFonts w:ascii="Times New Roman" w:eastAsia="SimSun" w:hAnsi="Times New Roman" w:cs="Times New Roman"/>
          <w:color w:val="000000"/>
          <w:rPrChange w:id="2218" w:author="Chen Liao" w:date="2021-03-09T15:09:00Z">
            <w:rPr>
              <w:rFonts w:ascii="Times New Roman" w:eastAsia="SimSun" w:hAnsi="Times New Roman" w:cs="Times New Roman"/>
              <w:color w:val="000000"/>
              <w:sz w:val="20"/>
              <w:szCs w:val="20"/>
            </w:rPr>
          </w:rPrChange>
        </w:rPr>
        <w:t>P</w:t>
      </w:r>
      <w:r w:rsidR="00CA3E3A" w:rsidRPr="00DF26A5">
        <w:rPr>
          <w:rFonts w:ascii="Times New Roman" w:eastAsia="SimSun" w:hAnsi="Times New Roman" w:cs="Times New Roman"/>
          <w:color w:val="000000"/>
          <w:vertAlign w:val="subscript"/>
          <w:rPrChange w:id="2219" w:author="Chen Liao" w:date="2021-03-09T15:09:00Z">
            <w:rPr>
              <w:rFonts w:ascii="Times New Roman" w:eastAsia="SimSun" w:hAnsi="Times New Roman" w:cs="Times New Roman"/>
              <w:color w:val="000000"/>
              <w:sz w:val="20"/>
              <w:szCs w:val="20"/>
              <w:vertAlign w:val="subscript"/>
            </w:rPr>
          </w:rPrChange>
        </w:rPr>
        <w:t>i</w:t>
      </w:r>
      <w:r w:rsidR="00CA3E3A" w:rsidRPr="00DF26A5">
        <w:rPr>
          <w:rFonts w:ascii="Times New Roman" w:eastAsia="SimSun" w:hAnsi="Times New Roman" w:cs="Times New Roman"/>
          <w:color w:val="000000"/>
          <w:rPrChange w:id="2220" w:author="Chen Liao" w:date="2021-03-09T15:09:00Z">
            <w:rPr>
              <w:rFonts w:ascii="Times New Roman" w:eastAsia="SimSun" w:hAnsi="Times New Roman" w:cs="Times New Roman"/>
              <w:color w:val="000000"/>
              <w:sz w:val="20"/>
              <w:szCs w:val="20"/>
            </w:rPr>
          </w:rPrChange>
        </w:rPr>
        <w:t xml:space="preserve"> </w:t>
      </w:r>
      <w:r w:rsidR="00BF3EFA" w:rsidRPr="00DF26A5">
        <w:rPr>
          <w:rFonts w:ascii="Times New Roman" w:eastAsia="SimSun" w:hAnsi="Times New Roman" w:cs="Times New Roman"/>
          <w:color w:val="000000"/>
          <w:rPrChange w:id="2221" w:author="Chen Liao" w:date="2021-03-09T15:09:00Z">
            <w:rPr>
              <w:rFonts w:ascii="Times New Roman" w:eastAsia="SimSun" w:hAnsi="Times New Roman" w:cs="Times New Roman"/>
              <w:color w:val="000000"/>
              <w:sz w:val="20"/>
              <w:szCs w:val="20"/>
            </w:rPr>
          </w:rPrChange>
        </w:rPr>
        <w:t xml:space="preserve">is the probability of </w:t>
      </w:r>
      <w:r w:rsidR="00CA3E3A" w:rsidRPr="00DF26A5">
        <w:rPr>
          <w:rFonts w:ascii="Times New Roman" w:eastAsia="SimSun" w:hAnsi="Times New Roman" w:cs="Times New Roman"/>
          <w:color w:val="000000"/>
          <w:rPrChange w:id="2222" w:author="Chen Liao" w:date="2021-03-09T15:09:00Z">
            <w:rPr>
              <w:rFonts w:ascii="Times New Roman" w:eastAsia="SimSun" w:hAnsi="Times New Roman" w:cs="Times New Roman"/>
              <w:color w:val="000000"/>
              <w:sz w:val="20"/>
              <w:szCs w:val="20"/>
            </w:rPr>
          </w:rPrChange>
        </w:rPr>
        <w:t xml:space="preserve">sample </w:t>
      </w:r>
      <w:proofErr w:type="spellStart"/>
      <w:r w:rsidR="0014268D" w:rsidRPr="00DF26A5">
        <w:rPr>
          <w:rFonts w:ascii="Times New Roman" w:eastAsia="SimSun" w:hAnsi="Times New Roman" w:cs="Times New Roman"/>
          <w:color w:val="000000"/>
          <w:rPrChange w:id="2223" w:author="Chen Liao" w:date="2021-03-09T15:09:00Z">
            <w:rPr>
              <w:rFonts w:ascii="Times New Roman" w:eastAsia="SimSun" w:hAnsi="Times New Roman" w:cs="Times New Roman"/>
              <w:color w:val="000000"/>
              <w:sz w:val="20"/>
              <w:szCs w:val="20"/>
            </w:rPr>
          </w:rPrChange>
        </w:rPr>
        <w:t>i</w:t>
      </w:r>
      <w:proofErr w:type="spellEnd"/>
      <w:r w:rsidR="009A0C4E" w:rsidRPr="00DF26A5">
        <w:rPr>
          <w:rFonts w:ascii="Times New Roman" w:eastAsia="SimSun" w:hAnsi="Times New Roman" w:cs="Times New Roman"/>
          <w:color w:val="000000"/>
          <w:rPrChange w:id="2224" w:author="Chen Liao" w:date="2021-03-09T15:09:00Z">
            <w:rPr>
              <w:rFonts w:ascii="Times New Roman" w:eastAsia="SimSun" w:hAnsi="Times New Roman" w:cs="Times New Roman"/>
              <w:color w:val="000000"/>
              <w:sz w:val="20"/>
              <w:szCs w:val="20"/>
            </w:rPr>
          </w:rPrChange>
        </w:rPr>
        <w:t xml:space="preserve"> belonging to the training distribution</w:t>
      </w:r>
      <w:r w:rsidR="0014268D" w:rsidRPr="00DF26A5">
        <w:rPr>
          <w:rFonts w:ascii="Times New Roman" w:eastAsia="SimSun" w:hAnsi="Times New Roman" w:cs="Times New Roman"/>
          <w:color w:val="000000"/>
          <w:rPrChange w:id="2225" w:author="Chen Liao" w:date="2021-03-09T15:09:00Z">
            <w:rPr>
              <w:rFonts w:ascii="Times New Roman" w:eastAsia="SimSun" w:hAnsi="Times New Roman" w:cs="Times New Roman"/>
              <w:color w:val="000000"/>
              <w:sz w:val="20"/>
              <w:szCs w:val="20"/>
            </w:rPr>
          </w:rPrChange>
        </w:rPr>
        <w:t xml:space="preserve"> </w:t>
      </w:r>
      <w:r w:rsidR="00A03634" w:rsidRPr="00DF26A5">
        <w:rPr>
          <w:rFonts w:ascii="Times New Roman" w:eastAsia="SimSun" w:hAnsi="Times New Roman" w:cs="Times New Roman"/>
          <w:color w:val="000000"/>
          <w:rPrChange w:id="2226" w:author="Chen Liao" w:date="2021-03-09T15:09:00Z">
            <w:rPr>
              <w:rFonts w:ascii="Times New Roman" w:eastAsia="SimSun" w:hAnsi="Times New Roman" w:cs="Times New Roman"/>
              <w:color w:val="000000"/>
              <w:sz w:val="20"/>
              <w:szCs w:val="20"/>
            </w:rPr>
          </w:rPrChange>
        </w:rPr>
        <w:t xml:space="preserve">and was </w:t>
      </w:r>
      <w:r w:rsidR="0014268D" w:rsidRPr="00DF26A5">
        <w:rPr>
          <w:rFonts w:ascii="Times New Roman" w:eastAsia="SimSun" w:hAnsi="Times New Roman" w:cs="Times New Roman"/>
          <w:color w:val="000000"/>
          <w:rPrChange w:id="2227" w:author="Chen Liao" w:date="2021-03-09T15:09:00Z">
            <w:rPr>
              <w:rFonts w:ascii="Times New Roman" w:eastAsia="SimSun" w:hAnsi="Times New Roman" w:cs="Times New Roman"/>
              <w:color w:val="000000"/>
              <w:sz w:val="20"/>
              <w:szCs w:val="20"/>
            </w:rPr>
          </w:rPrChange>
        </w:rPr>
        <w:t>estimated</w:t>
      </w:r>
      <w:r w:rsidR="00BF3EFA" w:rsidRPr="00DF26A5">
        <w:rPr>
          <w:rFonts w:ascii="Times New Roman" w:eastAsia="SimSun" w:hAnsi="Times New Roman" w:cs="Times New Roman"/>
          <w:color w:val="000000"/>
          <w:rPrChange w:id="2228" w:author="Chen Liao" w:date="2021-03-09T15:09:00Z">
            <w:rPr>
              <w:rFonts w:ascii="Times New Roman" w:eastAsia="SimSun" w:hAnsi="Times New Roman" w:cs="Times New Roman"/>
              <w:color w:val="000000"/>
              <w:sz w:val="20"/>
              <w:szCs w:val="20"/>
            </w:rPr>
          </w:rPrChange>
        </w:rPr>
        <w:t xml:space="preserve"> using random forest classifier (</w:t>
      </w:r>
      <w:r w:rsidR="005B23AA" w:rsidRPr="00DF26A5">
        <w:rPr>
          <w:rFonts w:ascii="Times New Roman" w:eastAsia="SimSun" w:hAnsi="Times New Roman" w:cs="Times New Roman"/>
          <w:color w:val="000000"/>
          <w:rPrChange w:id="2229" w:author="Chen Liao" w:date="2021-03-09T15:09:00Z">
            <w:rPr>
              <w:rFonts w:ascii="Times New Roman" w:eastAsia="SimSun" w:hAnsi="Times New Roman" w:cs="Times New Roman"/>
              <w:color w:val="000000"/>
              <w:sz w:val="20"/>
              <w:szCs w:val="20"/>
            </w:rPr>
          </w:rPrChange>
        </w:rPr>
        <w:t xml:space="preserve">the same approach was applied to generate </w:t>
      </w:r>
      <w:r w:rsidR="00FC37AE" w:rsidRPr="00DF26A5">
        <w:rPr>
          <w:rFonts w:ascii="Times New Roman" w:eastAsia="SimSun" w:hAnsi="Times New Roman" w:cs="Times New Roman"/>
          <w:color w:val="000000"/>
          <w:rPrChange w:id="2230" w:author="Chen Liao" w:date="2021-03-09T15:09:00Z">
            <w:rPr>
              <w:rFonts w:ascii="Times New Roman" w:eastAsia="SimSun" w:hAnsi="Times New Roman" w:cs="Times New Roman"/>
              <w:color w:val="000000"/>
              <w:sz w:val="20"/>
              <w:szCs w:val="20"/>
            </w:rPr>
          </w:rPrChange>
        </w:rPr>
        <w:t>R</w:t>
      </w:r>
      <w:r w:rsidR="005B23AA" w:rsidRPr="00DF26A5">
        <w:rPr>
          <w:rFonts w:ascii="Times New Roman" w:eastAsia="SimSun" w:hAnsi="Times New Roman" w:cs="Times New Roman"/>
          <w:color w:val="000000"/>
          <w:rPrChange w:id="2231" w:author="Chen Liao" w:date="2021-03-09T15:09:00Z">
            <w:rPr>
              <w:rFonts w:ascii="Times New Roman" w:eastAsia="SimSun" w:hAnsi="Times New Roman" w:cs="Times New Roman"/>
              <w:color w:val="000000"/>
              <w:sz w:val="20"/>
              <w:szCs w:val="20"/>
            </w:rPr>
          </w:rPrChange>
        </w:rPr>
        <w:t xml:space="preserve">eceiver </w:t>
      </w:r>
      <w:r w:rsidR="00FC37AE" w:rsidRPr="00DF26A5">
        <w:rPr>
          <w:rFonts w:ascii="Times New Roman" w:eastAsia="SimSun" w:hAnsi="Times New Roman" w:cs="Times New Roman"/>
          <w:color w:val="000000"/>
          <w:rPrChange w:id="2232" w:author="Chen Liao" w:date="2021-03-09T15:09:00Z">
            <w:rPr>
              <w:rFonts w:ascii="Times New Roman" w:eastAsia="SimSun" w:hAnsi="Times New Roman" w:cs="Times New Roman"/>
              <w:color w:val="000000"/>
              <w:sz w:val="20"/>
              <w:szCs w:val="20"/>
            </w:rPr>
          </w:rPrChange>
        </w:rPr>
        <w:t>O</w:t>
      </w:r>
      <w:r w:rsidR="005B23AA" w:rsidRPr="00DF26A5">
        <w:rPr>
          <w:rFonts w:ascii="Times New Roman" w:eastAsia="SimSun" w:hAnsi="Times New Roman" w:cs="Times New Roman"/>
          <w:color w:val="000000"/>
          <w:rPrChange w:id="2233" w:author="Chen Liao" w:date="2021-03-09T15:09:00Z">
            <w:rPr>
              <w:rFonts w:ascii="Times New Roman" w:eastAsia="SimSun" w:hAnsi="Times New Roman" w:cs="Times New Roman"/>
              <w:color w:val="000000"/>
              <w:sz w:val="20"/>
              <w:szCs w:val="20"/>
            </w:rPr>
          </w:rPrChange>
        </w:rPr>
        <w:t xml:space="preserve">perating </w:t>
      </w:r>
      <w:r w:rsidR="00FC37AE" w:rsidRPr="00DF26A5">
        <w:rPr>
          <w:rFonts w:ascii="Times New Roman" w:eastAsia="SimSun" w:hAnsi="Times New Roman" w:cs="Times New Roman"/>
          <w:color w:val="000000"/>
          <w:rPrChange w:id="2234" w:author="Chen Liao" w:date="2021-03-09T15:09:00Z">
            <w:rPr>
              <w:rFonts w:ascii="Times New Roman" w:eastAsia="SimSun" w:hAnsi="Times New Roman" w:cs="Times New Roman"/>
              <w:color w:val="000000"/>
              <w:sz w:val="20"/>
              <w:szCs w:val="20"/>
            </w:rPr>
          </w:rPrChange>
        </w:rPr>
        <w:t>Characteristics</w:t>
      </w:r>
      <w:r w:rsidR="005B23AA" w:rsidRPr="00DF26A5">
        <w:rPr>
          <w:rFonts w:ascii="Times New Roman" w:eastAsia="SimSun" w:hAnsi="Times New Roman" w:cs="Times New Roman"/>
          <w:color w:val="000000"/>
          <w:rPrChange w:id="2235" w:author="Chen Liao" w:date="2021-03-09T15:09:00Z">
            <w:rPr>
              <w:rFonts w:ascii="Times New Roman" w:eastAsia="SimSun" w:hAnsi="Times New Roman" w:cs="Times New Roman"/>
              <w:color w:val="000000"/>
              <w:sz w:val="20"/>
              <w:szCs w:val="20"/>
            </w:rPr>
          </w:rPrChange>
        </w:rPr>
        <w:t xml:space="preserve"> curve</w:t>
      </w:r>
      <w:r w:rsidR="00FC37AE" w:rsidRPr="00DF26A5">
        <w:rPr>
          <w:rFonts w:ascii="Times New Roman" w:eastAsia="SimSun" w:hAnsi="Times New Roman" w:cs="Times New Roman"/>
          <w:color w:val="000000"/>
          <w:rPrChange w:id="2236" w:author="Chen Liao" w:date="2021-03-09T15:09:00Z">
            <w:rPr>
              <w:rFonts w:ascii="Times New Roman" w:eastAsia="SimSun" w:hAnsi="Times New Roman" w:cs="Times New Roman"/>
              <w:color w:val="000000"/>
              <w:sz w:val="20"/>
              <w:szCs w:val="20"/>
            </w:rPr>
          </w:rPrChange>
        </w:rPr>
        <w:t>s</w:t>
      </w:r>
      <w:r w:rsidR="005B23AA" w:rsidRPr="00DF26A5">
        <w:rPr>
          <w:rFonts w:ascii="Times New Roman" w:eastAsia="SimSun" w:hAnsi="Times New Roman" w:cs="Times New Roman"/>
          <w:color w:val="000000"/>
          <w:rPrChange w:id="2237" w:author="Chen Liao" w:date="2021-03-09T15:09:00Z">
            <w:rPr>
              <w:rFonts w:ascii="Times New Roman" w:eastAsia="SimSun" w:hAnsi="Times New Roman" w:cs="Times New Roman"/>
              <w:color w:val="000000"/>
              <w:sz w:val="20"/>
              <w:szCs w:val="20"/>
            </w:rPr>
          </w:rPrChange>
        </w:rPr>
        <w:t xml:space="preserve"> in Fig. 5D</w:t>
      </w:r>
      <w:r w:rsidR="00905053" w:rsidRPr="00DF26A5">
        <w:rPr>
          <w:rFonts w:ascii="Times New Roman" w:eastAsia="SimSun" w:hAnsi="Times New Roman" w:cs="Times New Roman"/>
          <w:color w:val="000000"/>
          <w:rPrChange w:id="2238" w:author="Chen Liao" w:date="2021-03-09T15:09:00Z">
            <w:rPr>
              <w:rFonts w:ascii="Times New Roman" w:eastAsia="SimSun" w:hAnsi="Times New Roman" w:cs="Times New Roman"/>
              <w:color w:val="000000"/>
              <w:sz w:val="20"/>
              <w:szCs w:val="20"/>
            </w:rPr>
          </w:rPrChange>
        </w:rPr>
        <w:t xml:space="preserve"> of the main text</w:t>
      </w:r>
      <w:r w:rsidR="00482DC5" w:rsidRPr="00DF26A5">
        <w:rPr>
          <w:rFonts w:ascii="Times New Roman" w:eastAsia="SimSun" w:hAnsi="Times New Roman" w:cs="Times New Roman"/>
          <w:color w:val="000000"/>
          <w:rPrChange w:id="2239" w:author="Chen Liao" w:date="2021-03-09T15:09:00Z">
            <w:rPr>
              <w:rFonts w:ascii="Times New Roman" w:eastAsia="SimSun" w:hAnsi="Times New Roman" w:cs="Times New Roman"/>
              <w:color w:val="000000"/>
              <w:sz w:val="20"/>
              <w:szCs w:val="20"/>
            </w:rPr>
          </w:rPrChange>
        </w:rPr>
        <w:t>; see Methods in the main text for details</w:t>
      </w:r>
      <w:r w:rsidR="00BF3EFA" w:rsidRPr="00DF26A5">
        <w:rPr>
          <w:rFonts w:ascii="Times New Roman" w:eastAsia="SimSun" w:hAnsi="Times New Roman" w:cs="Times New Roman"/>
          <w:color w:val="000000"/>
          <w:rPrChange w:id="2240" w:author="Chen Liao" w:date="2021-03-09T15:09:00Z">
            <w:rPr>
              <w:rFonts w:ascii="Times New Roman" w:eastAsia="SimSun" w:hAnsi="Times New Roman" w:cs="Times New Roman"/>
              <w:color w:val="000000"/>
              <w:sz w:val="20"/>
              <w:szCs w:val="20"/>
            </w:rPr>
          </w:rPrChange>
        </w:rPr>
        <w:t>).</w:t>
      </w:r>
      <w:r w:rsidR="00541ED0" w:rsidRPr="00DF26A5">
        <w:rPr>
          <w:rFonts w:ascii="Times New Roman" w:eastAsia="SimSun" w:hAnsi="Times New Roman" w:cs="Times New Roman"/>
          <w:color w:val="000000"/>
          <w:rPrChange w:id="2241" w:author="Chen Liao" w:date="2021-03-09T15:09:00Z">
            <w:rPr>
              <w:rFonts w:ascii="Times New Roman" w:eastAsia="SimSun" w:hAnsi="Times New Roman" w:cs="Times New Roman"/>
              <w:color w:val="000000"/>
              <w:sz w:val="20"/>
              <w:szCs w:val="20"/>
            </w:rPr>
          </w:rPrChange>
        </w:rPr>
        <w:t xml:space="preserve"> </w:t>
      </w:r>
      <w:r w:rsidR="00541ED0" w:rsidRPr="00DF26A5">
        <w:rPr>
          <w:rFonts w:ascii="Times New Roman" w:eastAsia="SimSun" w:hAnsi="Times New Roman" w:cs="Times New Roman"/>
          <w:b/>
          <w:bCs/>
          <w:color w:val="000000"/>
          <w:rPrChange w:id="2242" w:author="Chen Liao" w:date="2021-03-09T15:09:00Z">
            <w:rPr>
              <w:rFonts w:ascii="Times New Roman" w:eastAsia="SimSun" w:hAnsi="Times New Roman" w:cs="Times New Roman"/>
              <w:b/>
              <w:bCs/>
              <w:color w:val="000000"/>
              <w:sz w:val="20"/>
              <w:szCs w:val="20"/>
            </w:rPr>
          </w:rPrChange>
        </w:rPr>
        <w:t>D</w:t>
      </w:r>
      <w:r w:rsidR="00541ED0" w:rsidRPr="00DF26A5">
        <w:rPr>
          <w:rFonts w:ascii="Times New Roman" w:eastAsia="SimSun" w:hAnsi="Times New Roman" w:cs="Times New Roman"/>
          <w:color w:val="000000"/>
          <w:rPrChange w:id="2243" w:author="Chen Liao" w:date="2021-03-09T15:09:00Z">
            <w:rPr>
              <w:rFonts w:ascii="Times New Roman" w:eastAsia="SimSun" w:hAnsi="Times New Roman" w:cs="Times New Roman"/>
              <w:color w:val="000000"/>
              <w:sz w:val="20"/>
              <w:szCs w:val="20"/>
            </w:rPr>
          </w:rPrChange>
        </w:rPr>
        <w:t xml:space="preserve">. Prediction accuracy </w:t>
      </w:r>
      <w:r w:rsidR="001A1C69" w:rsidRPr="00DF26A5">
        <w:rPr>
          <w:rFonts w:ascii="Times New Roman" w:eastAsia="SimSun" w:hAnsi="Times New Roman" w:cs="Times New Roman"/>
          <w:color w:val="000000"/>
          <w:rPrChange w:id="2244" w:author="Chen Liao" w:date="2021-03-09T15:09:00Z">
            <w:rPr>
              <w:rFonts w:ascii="Times New Roman" w:eastAsia="SimSun" w:hAnsi="Times New Roman" w:cs="Times New Roman"/>
              <w:color w:val="000000"/>
              <w:sz w:val="20"/>
              <w:szCs w:val="20"/>
            </w:rPr>
          </w:rPrChange>
        </w:rPr>
        <w:t>using</w:t>
      </w:r>
      <w:r w:rsidR="00541ED0" w:rsidRPr="00DF26A5">
        <w:rPr>
          <w:rFonts w:ascii="Times New Roman" w:eastAsia="SimSun" w:hAnsi="Times New Roman" w:cs="Times New Roman"/>
          <w:color w:val="000000"/>
          <w:rPrChange w:id="2245" w:author="Chen Liao" w:date="2021-03-09T15:09:00Z">
            <w:rPr>
              <w:rFonts w:ascii="Times New Roman" w:eastAsia="SimSun" w:hAnsi="Times New Roman" w:cs="Times New Roman"/>
              <w:color w:val="000000"/>
              <w:sz w:val="20"/>
              <w:szCs w:val="20"/>
            </w:rPr>
          </w:rPrChange>
        </w:rPr>
        <w:t xml:space="preserve"> </w:t>
      </w:r>
      <w:r w:rsidR="001A1C69" w:rsidRPr="00DF26A5">
        <w:rPr>
          <w:rFonts w:ascii="Times New Roman" w:eastAsia="SimSun" w:hAnsi="Times New Roman" w:cs="Times New Roman"/>
          <w:color w:val="000000"/>
          <w:rPrChange w:id="2246" w:author="Chen Liao" w:date="2021-03-09T15:09:00Z">
            <w:rPr>
              <w:rFonts w:ascii="Times New Roman" w:eastAsia="SimSun" w:hAnsi="Times New Roman" w:cs="Times New Roman"/>
              <w:color w:val="000000"/>
              <w:sz w:val="20"/>
              <w:szCs w:val="20"/>
            </w:rPr>
          </w:rPrChange>
        </w:rPr>
        <w:t>random forest regression model</w:t>
      </w:r>
      <w:r w:rsidR="00541ED0" w:rsidRPr="00DF26A5">
        <w:rPr>
          <w:rFonts w:ascii="Times New Roman" w:eastAsia="SimSun" w:hAnsi="Times New Roman" w:cs="Times New Roman"/>
          <w:color w:val="000000"/>
          <w:rPrChange w:id="2247" w:author="Chen Liao" w:date="2021-03-09T15:09:00Z">
            <w:rPr>
              <w:rFonts w:ascii="Times New Roman" w:eastAsia="SimSun" w:hAnsi="Times New Roman" w:cs="Times New Roman"/>
              <w:color w:val="000000"/>
              <w:sz w:val="20"/>
              <w:szCs w:val="20"/>
            </w:rPr>
          </w:rPrChange>
        </w:rPr>
        <w:t xml:space="preserve"> built from weighted training data</w:t>
      </w:r>
      <w:r w:rsidR="001A1C69" w:rsidRPr="00DF26A5">
        <w:rPr>
          <w:rFonts w:ascii="Times New Roman" w:eastAsia="SimSun" w:hAnsi="Times New Roman" w:cs="Times New Roman"/>
          <w:color w:val="000000"/>
          <w:rPrChange w:id="2248" w:author="Chen Liao" w:date="2021-03-09T15:09:00Z">
            <w:rPr>
              <w:rFonts w:ascii="Times New Roman" w:eastAsia="SimSun" w:hAnsi="Times New Roman" w:cs="Times New Roman"/>
              <w:color w:val="000000"/>
              <w:sz w:val="20"/>
              <w:szCs w:val="20"/>
            </w:rPr>
          </w:rPrChange>
        </w:rPr>
        <w:t xml:space="preserve"> and absolute abundances of bacterial species as predictors.</w:t>
      </w:r>
    </w:p>
    <w:p w14:paraId="683A75A7" w14:textId="7C4F6E42" w:rsidR="00601085" w:rsidRPr="00DF26A5" w:rsidRDefault="00B20E3F">
      <w:pPr>
        <w:jc w:val="both"/>
        <w:rPr>
          <w:rFonts w:ascii="Times New Roman" w:hAnsi="Times New Roman" w:cs="Times New Roman"/>
          <w:rPrChange w:id="2249" w:author="Chen Liao" w:date="2021-03-09T15:09:00Z">
            <w:rPr>
              <w:rFonts w:ascii="Times New Roman" w:hAnsi="Times New Roman" w:cs="Times New Roman"/>
              <w:sz w:val="20"/>
              <w:szCs w:val="21"/>
            </w:rPr>
          </w:rPrChange>
        </w:rPr>
      </w:pPr>
      <w:r w:rsidRPr="00DF26A5">
        <w:rPr>
          <w:rFonts w:ascii="Times New Roman" w:hAnsi="Times New Roman" w:cs="Times New Roman"/>
          <w:rPrChange w:id="2250" w:author="Chen Liao" w:date="2021-03-09T15:09:00Z">
            <w:rPr>
              <w:rFonts w:ascii="Times New Roman" w:hAnsi="Times New Roman" w:cs="Times New Roman"/>
              <w:sz w:val="20"/>
              <w:szCs w:val="21"/>
            </w:rPr>
          </w:rPrChange>
        </w:rPr>
        <w:br w:type="page"/>
      </w:r>
    </w:p>
    <w:p w14:paraId="3658A403" w14:textId="0E45D7EF" w:rsidR="00722BB5" w:rsidRPr="00DF26A5" w:rsidRDefault="00722BB5">
      <w:pPr>
        <w:jc w:val="both"/>
        <w:rPr>
          <w:rFonts w:ascii="Times New Roman" w:eastAsia="SimSun" w:hAnsi="Times New Roman" w:cs="Times New Roman"/>
          <w:b/>
          <w:bCs/>
          <w:color w:val="000000"/>
          <w:rPrChange w:id="2251" w:author="Chen Liao" w:date="2021-03-09T15:09:00Z">
            <w:rPr>
              <w:rFonts w:ascii="Times New Roman" w:eastAsia="SimSun" w:hAnsi="Times New Roman" w:cs="Times New Roman"/>
              <w:b/>
              <w:bCs/>
              <w:color w:val="000000"/>
              <w:sz w:val="20"/>
              <w:szCs w:val="20"/>
            </w:rPr>
          </w:rPrChange>
        </w:rPr>
        <w:pPrChange w:id="2252" w:author="Chen Liao" w:date="2021-03-09T15:09:00Z">
          <w:pPr>
            <w:jc w:val="center"/>
          </w:pPr>
        </w:pPrChange>
      </w:pPr>
    </w:p>
    <w:p w14:paraId="20B81103" w14:textId="00E01619" w:rsidR="00B40A93" w:rsidRPr="00DF26A5" w:rsidRDefault="00B40A93">
      <w:pPr>
        <w:jc w:val="both"/>
        <w:rPr>
          <w:rFonts w:ascii="Times New Roman" w:eastAsia="SimSun" w:hAnsi="Times New Roman" w:cs="Times New Roman"/>
          <w:b/>
          <w:bCs/>
          <w:color w:val="000000"/>
          <w:rPrChange w:id="2253" w:author="Chen Liao" w:date="2021-03-09T15:09:00Z">
            <w:rPr>
              <w:rFonts w:ascii="Times New Roman" w:eastAsia="SimSun" w:hAnsi="Times New Roman" w:cs="Times New Roman"/>
              <w:b/>
              <w:bCs/>
              <w:color w:val="000000"/>
              <w:sz w:val="20"/>
              <w:szCs w:val="20"/>
            </w:rPr>
          </w:rPrChange>
        </w:rPr>
        <w:pPrChange w:id="2254" w:author="Chen Liao" w:date="2021-03-09T15:09:00Z">
          <w:pPr>
            <w:jc w:val="center"/>
          </w:pPr>
        </w:pPrChange>
      </w:pPr>
      <w:r w:rsidRPr="00DF26A5">
        <w:rPr>
          <w:rFonts w:ascii="Times New Roman" w:eastAsia="SimSun" w:hAnsi="Times New Roman" w:cs="Times New Roman"/>
          <w:b/>
          <w:bCs/>
          <w:noProof/>
          <w:color w:val="000000"/>
          <w:rPrChange w:id="2255" w:author="Chen Liao" w:date="2021-03-09T15:09:00Z">
            <w:rPr>
              <w:rFonts w:ascii="Times New Roman" w:eastAsia="SimSun" w:hAnsi="Times New Roman" w:cs="Times New Roman"/>
              <w:b/>
              <w:bCs/>
              <w:noProof/>
              <w:color w:val="000000"/>
              <w:sz w:val="20"/>
              <w:szCs w:val="20"/>
            </w:rPr>
          </w:rPrChange>
        </w:rPr>
        <w:drawing>
          <wp:inline distT="0" distB="0" distL="0" distR="0" wp14:anchorId="2FBC7A00" wp14:editId="035D0A0A">
            <wp:extent cx="5410200" cy="3200400"/>
            <wp:effectExtent l="0" t="0" r="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0200" cy="3200400"/>
                    </a:xfrm>
                    <a:prstGeom prst="rect">
                      <a:avLst/>
                    </a:prstGeom>
                  </pic:spPr>
                </pic:pic>
              </a:graphicData>
            </a:graphic>
          </wp:inline>
        </w:drawing>
      </w:r>
    </w:p>
    <w:p w14:paraId="0198E8E0" w14:textId="77777777" w:rsidR="00722BB5" w:rsidRPr="00DF26A5" w:rsidRDefault="00722BB5" w:rsidP="00203483">
      <w:pPr>
        <w:jc w:val="both"/>
        <w:rPr>
          <w:rFonts w:ascii="Times New Roman" w:eastAsia="SimSun" w:hAnsi="Times New Roman" w:cs="Times New Roman"/>
          <w:b/>
          <w:bCs/>
          <w:color w:val="000000"/>
          <w:rPrChange w:id="2256" w:author="Chen Liao" w:date="2021-03-09T15:09:00Z">
            <w:rPr>
              <w:rFonts w:ascii="Times New Roman" w:eastAsia="SimSun" w:hAnsi="Times New Roman" w:cs="Times New Roman"/>
              <w:b/>
              <w:bCs/>
              <w:color w:val="000000"/>
              <w:sz w:val="20"/>
              <w:szCs w:val="20"/>
            </w:rPr>
          </w:rPrChange>
        </w:rPr>
      </w:pPr>
    </w:p>
    <w:p w14:paraId="55D0ADDB" w14:textId="2879AC57" w:rsidR="00B40A93" w:rsidRPr="00DF26A5" w:rsidRDefault="00722BB5" w:rsidP="004D26A3">
      <w:pPr>
        <w:jc w:val="both"/>
        <w:rPr>
          <w:rFonts w:ascii="Times New Roman" w:hAnsi="Times New Roman" w:cs="Times New Roman"/>
          <w:highlight w:val="yellow"/>
          <w:rPrChange w:id="2257" w:author="Chen Liao" w:date="2021-03-09T15:09:00Z">
            <w:rPr>
              <w:rFonts w:ascii="Times New Roman" w:hAnsi="Times New Roman" w:cs="Times New Roman"/>
              <w:sz w:val="20"/>
              <w:szCs w:val="21"/>
              <w:highlight w:val="yellow"/>
            </w:rPr>
          </w:rPrChange>
        </w:rPr>
      </w:pPr>
      <w:r w:rsidRPr="00DF26A5">
        <w:rPr>
          <w:rFonts w:ascii="Times New Roman" w:eastAsia="SimSun" w:hAnsi="Times New Roman" w:cs="Times New Roman"/>
          <w:b/>
          <w:bCs/>
          <w:color w:val="000000"/>
          <w:rPrChange w:id="2258" w:author="Chen Liao" w:date="2021-03-09T15:09:00Z">
            <w:rPr>
              <w:rFonts w:ascii="Times New Roman" w:eastAsia="SimSun" w:hAnsi="Times New Roman" w:cs="Times New Roman"/>
              <w:b/>
              <w:bCs/>
              <w:color w:val="000000"/>
              <w:sz w:val="20"/>
              <w:szCs w:val="20"/>
            </w:rPr>
          </w:rPrChange>
        </w:rPr>
        <w:t>Figure S1</w:t>
      </w:r>
      <w:r w:rsidR="001D6480" w:rsidRPr="00DF26A5">
        <w:rPr>
          <w:rFonts w:ascii="Times New Roman" w:eastAsia="SimSun" w:hAnsi="Times New Roman" w:cs="Times New Roman"/>
          <w:b/>
          <w:bCs/>
          <w:color w:val="000000"/>
          <w:rPrChange w:id="2259" w:author="Chen Liao" w:date="2021-03-09T15:09:00Z">
            <w:rPr>
              <w:rFonts w:ascii="Times New Roman" w:eastAsia="SimSun" w:hAnsi="Times New Roman" w:cs="Times New Roman"/>
              <w:b/>
              <w:bCs/>
              <w:color w:val="000000"/>
              <w:sz w:val="20"/>
              <w:szCs w:val="20"/>
            </w:rPr>
          </w:rPrChange>
        </w:rPr>
        <w:t>5</w:t>
      </w:r>
      <w:r w:rsidRPr="00DF26A5">
        <w:rPr>
          <w:rFonts w:ascii="Times New Roman" w:eastAsia="SimSun" w:hAnsi="Times New Roman" w:cs="Times New Roman"/>
          <w:b/>
          <w:bCs/>
          <w:color w:val="000000"/>
          <w:rPrChange w:id="2260" w:author="Chen Liao" w:date="2021-03-09T15:09:00Z">
            <w:rPr>
              <w:rFonts w:ascii="Times New Roman" w:eastAsia="SimSun" w:hAnsi="Times New Roman" w:cs="Times New Roman"/>
              <w:b/>
              <w:bCs/>
              <w:color w:val="000000"/>
              <w:sz w:val="20"/>
              <w:szCs w:val="20"/>
            </w:rPr>
          </w:rPrChange>
        </w:rPr>
        <w:t xml:space="preserve">. Inferred short-chain fatty acid (SCFA) producers in inulin-treated mice vary </w:t>
      </w:r>
      <w:commentRangeStart w:id="2261"/>
      <w:r w:rsidRPr="00DF26A5">
        <w:rPr>
          <w:rFonts w:ascii="Times New Roman" w:eastAsia="SimSun" w:hAnsi="Times New Roman" w:cs="Times New Roman"/>
          <w:b/>
          <w:bCs/>
          <w:color w:val="000000"/>
          <w:rPrChange w:id="2262" w:author="Chen Liao" w:date="2021-03-09T15:09:00Z">
            <w:rPr>
              <w:rFonts w:ascii="Times New Roman" w:eastAsia="SimSun" w:hAnsi="Times New Roman" w:cs="Times New Roman"/>
              <w:b/>
              <w:bCs/>
              <w:color w:val="000000"/>
              <w:sz w:val="20"/>
              <w:szCs w:val="20"/>
            </w:rPr>
          </w:rPrChange>
        </w:rPr>
        <w:t>depending on the inference approaches</w:t>
      </w:r>
      <w:commentRangeEnd w:id="2261"/>
      <w:r w:rsidR="003D5F8E" w:rsidRPr="00DF26A5">
        <w:rPr>
          <w:rFonts w:ascii="Times New Roman" w:eastAsia="SimSun" w:hAnsi="Times New Roman" w:cs="Times New Roman"/>
          <w:b/>
          <w:bCs/>
          <w:color w:val="000000"/>
          <w:rPrChange w:id="2263" w:author="Chen Liao" w:date="2021-03-09T15:09:00Z">
            <w:rPr>
              <w:rFonts w:ascii="Times New Roman" w:eastAsia="SimSun" w:hAnsi="Times New Roman" w:cs="Times New Roman"/>
              <w:b/>
              <w:bCs/>
              <w:color w:val="000000"/>
              <w:sz w:val="20"/>
              <w:szCs w:val="20"/>
            </w:rPr>
          </w:rPrChange>
        </w:rPr>
        <w:t xml:space="preserve"> (Random forest regression vs. Repeated correlation analysis)</w:t>
      </w:r>
      <w:r w:rsidR="00B3696D" w:rsidRPr="00DF26A5">
        <w:rPr>
          <w:rStyle w:val="CommentReference"/>
          <w:rFonts w:ascii="Times New Roman" w:hAnsi="Times New Roman" w:cs="Times New Roman"/>
          <w:sz w:val="24"/>
          <w:szCs w:val="24"/>
          <w:rPrChange w:id="2264" w:author="Chen Liao" w:date="2021-03-09T15:09:00Z">
            <w:rPr>
              <w:rStyle w:val="CommentReference"/>
              <w:rFonts w:ascii="Times New Roman" w:hAnsi="Times New Roman" w:cs="Times New Roman"/>
            </w:rPr>
          </w:rPrChange>
        </w:rPr>
        <w:commentReference w:id="2261"/>
      </w:r>
      <w:r w:rsidRPr="00DF26A5">
        <w:rPr>
          <w:rFonts w:ascii="Times New Roman" w:eastAsia="SimSun" w:hAnsi="Times New Roman" w:cs="Times New Roman"/>
          <w:b/>
          <w:bCs/>
          <w:color w:val="000000"/>
          <w:rPrChange w:id="2265" w:author="Chen Liao" w:date="2021-03-09T15:09:00Z">
            <w:rPr>
              <w:rFonts w:ascii="Times New Roman" w:eastAsia="SimSun" w:hAnsi="Times New Roman" w:cs="Times New Roman"/>
              <w:b/>
              <w:bCs/>
              <w:color w:val="000000"/>
              <w:sz w:val="20"/>
              <w:szCs w:val="20"/>
            </w:rPr>
          </w:rPrChange>
        </w:rPr>
        <w:t>. A.</w:t>
      </w:r>
      <w:r w:rsidRPr="00DF26A5">
        <w:rPr>
          <w:rFonts w:ascii="Times New Roman" w:eastAsia="SimSun" w:hAnsi="Times New Roman" w:cs="Times New Roman"/>
          <w:color w:val="000000"/>
          <w:rPrChange w:id="2266" w:author="Chen Liao" w:date="2021-03-09T15:09:00Z">
            <w:rPr>
              <w:rFonts w:ascii="Times New Roman" w:eastAsia="SimSun" w:hAnsi="Times New Roman" w:cs="Times New Roman"/>
              <w:color w:val="000000"/>
              <w:sz w:val="20"/>
              <w:szCs w:val="20"/>
            </w:rPr>
          </w:rPrChange>
        </w:rPr>
        <w:t xml:space="preserve"> Random forest (RF) regression. For each SCFA, we showed top 10 bacterial species with the highest Gini importance score in model training using all data. The absolute abundances of bacterial species were standardized and filtered (threshold 10</w:t>
      </w:r>
      <w:r w:rsidRPr="00DF26A5">
        <w:rPr>
          <w:rFonts w:ascii="Times New Roman" w:eastAsia="SimSun" w:hAnsi="Times New Roman" w:cs="Times New Roman"/>
          <w:color w:val="000000"/>
          <w:vertAlign w:val="superscript"/>
          <w:rPrChange w:id="2267" w:author="Chen Liao" w:date="2021-03-09T15:09:00Z">
            <w:rPr>
              <w:rFonts w:ascii="Times New Roman" w:eastAsia="SimSun" w:hAnsi="Times New Roman" w:cs="Times New Roman"/>
              <w:color w:val="000000"/>
              <w:sz w:val="20"/>
              <w:szCs w:val="20"/>
              <w:vertAlign w:val="superscript"/>
            </w:rPr>
          </w:rPrChange>
        </w:rPr>
        <w:t>-5</w:t>
      </w:r>
      <w:r w:rsidRPr="00DF26A5">
        <w:rPr>
          <w:rFonts w:ascii="Times New Roman" w:eastAsia="SimSun" w:hAnsi="Times New Roman" w:cs="Times New Roman"/>
          <w:color w:val="000000"/>
          <w:rPrChange w:id="2268" w:author="Chen Liao" w:date="2021-03-09T15:09:00Z">
            <w:rPr>
              <w:rFonts w:ascii="Times New Roman" w:eastAsia="SimSun" w:hAnsi="Times New Roman" w:cs="Times New Roman"/>
              <w:color w:val="000000"/>
              <w:sz w:val="20"/>
              <w:szCs w:val="20"/>
            </w:rPr>
          </w:rPrChange>
        </w:rPr>
        <w:t>) by LASSO (least absolute shrinkage and selection operator) regression before passing to RF model. Several key hyperparameters in LASSO and RF were optimized using grid search cross-validation with R</w:t>
      </w:r>
      <w:r w:rsidRPr="00DF26A5">
        <w:rPr>
          <w:rFonts w:ascii="Times New Roman" w:eastAsia="SimSun" w:hAnsi="Times New Roman" w:cs="Times New Roman"/>
          <w:color w:val="000000"/>
          <w:vertAlign w:val="superscript"/>
          <w:rPrChange w:id="2269" w:author="Chen Liao" w:date="2021-03-09T15:09:00Z">
            <w:rPr>
              <w:rFonts w:ascii="Times New Roman" w:eastAsia="SimSun" w:hAnsi="Times New Roman" w:cs="Times New Roman"/>
              <w:color w:val="000000"/>
              <w:sz w:val="20"/>
              <w:szCs w:val="20"/>
              <w:vertAlign w:val="superscript"/>
            </w:rPr>
          </w:rPrChange>
        </w:rPr>
        <w:t>2</w:t>
      </w:r>
      <w:r w:rsidRPr="00DF26A5">
        <w:rPr>
          <w:rFonts w:ascii="Times New Roman" w:eastAsia="SimSun" w:hAnsi="Times New Roman" w:cs="Times New Roman"/>
          <w:color w:val="000000"/>
          <w:rPrChange w:id="2270" w:author="Chen Liao" w:date="2021-03-09T15:09:00Z">
            <w:rPr>
              <w:rFonts w:ascii="Times New Roman" w:eastAsia="SimSun" w:hAnsi="Times New Roman" w:cs="Times New Roman"/>
              <w:color w:val="000000"/>
              <w:sz w:val="20"/>
              <w:szCs w:val="20"/>
            </w:rPr>
          </w:rPrChange>
        </w:rPr>
        <w:t xml:space="preserve"> as the score metric. </w:t>
      </w:r>
      <w:commentRangeStart w:id="2271"/>
      <w:r w:rsidRPr="00DF26A5">
        <w:rPr>
          <w:rFonts w:ascii="Times New Roman" w:eastAsia="SimSun" w:hAnsi="Times New Roman" w:cs="Times New Roman"/>
          <w:color w:val="000000"/>
          <w:rPrChange w:id="2272" w:author="Chen Liao" w:date="2021-03-09T15:09:00Z">
            <w:rPr>
              <w:rFonts w:ascii="Times New Roman" w:eastAsia="SimSun" w:hAnsi="Times New Roman" w:cs="Times New Roman"/>
              <w:color w:val="000000"/>
              <w:sz w:val="20"/>
              <w:szCs w:val="20"/>
            </w:rPr>
          </w:rPrChange>
        </w:rPr>
        <w:t xml:space="preserve">The </w:t>
      </w:r>
      <w:r w:rsidR="00784726" w:rsidRPr="00DF26A5">
        <w:rPr>
          <w:rFonts w:ascii="Times New Roman" w:eastAsia="SimSun" w:hAnsi="Times New Roman" w:cs="Times New Roman"/>
          <w:color w:val="000000"/>
          <w:rPrChange w:id="2273" w:author="Chen Liao" w:date="2021-03-09T15:09:00Z">
            <w:rPr>
              <w:rFonts w:ascii="Times New Roman" w:eastAsia="SimSun" w:hAnsi="Times New Roman" w:cs="Times New Roman"/>
              <w:color w:val="000000"/>
              <w:sz w:val="20"/>
              <w:szCs w:val="20"/>
            </w:rPr>
          </w:rPrChange>
        </w:rPr>
        <w:t xml:space="preserve">vendor-level </w:t>
      </w:r>
      <w:r w:rsidRPr="00DF26A5">
        <w:rPr>
          <w:rFonts w:ascii="Times New Roman" w:eastAsia="SimSun" w:hAnsi="Times New Roman" w:cs="Times New Roman"/>
          <w:color w:val="000000"/>
          <w:rPrChange w:id="2274" w:author="Chen Liao" w:date="2021-03-09T15:09:00Z">
            <w:rPr>
              <w:rFonts w:ascii="Times New Roman" w:eastAsia="SimSun" w:hAnsi="Times New Roman" w:cs="Times New Roman"/>
              <w:color w:val="000000"/>
              <w:sz w:val="20"/>
              <w:szCs w:val="20"/>
            </w:rPr>
          </w:rPrChange>
        </w:rPr>
        <w:t xml:space="preserve">prevalence scores were obtained from Fig. 5C in the main text. </w:t>
      </w:r>
      <w:commentRangeEnd w:id="2271"/>
      <w:r w:rsidR="00B3696D" w:rsidRPr="00DF26A5">
        <w:rPr>
          <w:rStyle w:val="CommentReference"/>
          <w:rFonts w:ascii="Times New Roman" w:hAnsi="Times New Roman" w:cs="Times New Roman"/>
          <w:sz w:val="24"/>
          <w:szCs w:val="24"/>
          <w:rPrChange w:id="2275" w:author="Chen Liao" w:date="2021-03-09T15:09:00Z">
            <w:rPr>
              <w:rStyle w:val="CommentReference"/>
              <w:rFonts w:ascii="Times New Roman" w:hAnsi="Times New Roman" w:cs="Times New Roman"/>
            </w:rPr>
          </w:rPrChange>
        </w:rPr>
        <w:commentReference w:id="2271"/>
      </w:r>
      <w:r w:rsidRPr="00DF26A5">
        <w:rPr>
          <w:rFonts w:ascii="Times New Roman" w:eastAsia="SimSun" w:hAnsi="Times New Roman" w:cs="Times New Roman"/>
          <w:b/>
          <w:bCs/>
          <w:color w:val="000000"/>
          <w:highlight w:val="yellow"/>
          <w:rPrChange w:id="2276" w:author="Chen Liao" w:date="2021-03-09T15:09:00Z">
            <w:rPr>
              <w:rFonts w:ascii="Times New Roman" w:eastAsia="SimSun" w:hAnsi="Times New Roman" w:cs="Times New Roman"/>
              <w:b/>
              <w:bCs/>
              <w:color w:val="000000"/>
              <w:sz w:val="20"/>
              <w:szCs w:val="20"/>
              <w:highlight w:val="yellow"/>
            </w:rPr>
          </w:rPrChange>
        </w:rPr>
        <w:t>B</w:t>
      </w:r>
      <w:r w:rsidRPr="00DF26A5">
        <w:rPr>
          <w:rFonts w:ascii="Times New Roman" w:eastAsia="SimSun" w:hAnsi="Times New Roman" w:cs="Times New Roman"/>
          <w:color w:val="000000"/>
          <w:highlight w:val="yellow"/>
          <w:rPrChange w:id="2277" w:author="Chen Liao" w:date="2021-03-09T15:09:00Z">
            <w:rPr>
              <w:rFonts w:ascii="Times New Roman" w:eastAsia="SimSun" w:hAnsi="Times New Roman" w:cs="Times New Roman"/>
              <w:color w:val="000000"/>
              <w:sz w:val="20"/>
              <w:szCs w:val="20"/>
              <w:highlight w:val="yellow"/>
            </w:rPr>
          </w:rPrChange>
        </w:rPr>
        <w:t xml:space="preserve">. Repeated correlation analysis. </w:t>
      </w:r>
      <w:r w:rsidRPr="00DF26A5">
        <w:rPr>
          <w:rFonts w:ascii="Times New Roman" w:hAnsi="Times New Roman" w:cs="Times New Roman"/>
          <w:highlight w:val="yellow"/>
          <w:rPrChange w:id="2278" w:author="Chen Liao" w:date="2021-03-09T15:09:00Z">
            <w:rPr>
              <w:rFonts w:ascii="Times New Roman" w:hAnsi="Times New Roman" w:cs="Times New Roman"/>
              <w:sz w:val="20"/>
              <w:szCs w:val="21"/>
              <w:highlight w:val="yellow"/>
            </w:rPr>
          </w:rPrChange>
        </w:rPr>
        <w:t>Longitudinal data and correlation trend lines are color-coded on a per-mouse basis. Repeated measures correlation coefficients (</w:t>
      </w:r>
      <w:proofErr w:type="spellStart"/>
      <w:r w:rsidRPr="00DF26A5">
        <w:rPr>
          <w:rFonts w:ascii="Times New Roman" w:hAnsi="Times New Roman" w:cs="Times New Roman"/>
          <w:i/>
          <w:iCs/>
          <w:highlight w:val="yellow"/>
          <w:rPrChange w:id="2279" w:author="Chen Liao" w:date="2021-03-09T15:09:00Z">
            <w:rPr>
              <w:rFonts w:ascii="Times New Roman" w:hAnsi="Times New Roman" w:cs="Times New Roman"/>
              <w:i/>
              <w:iCs/>
              <w:sz w:val="20"/>
              <w:szCs w:val="21"/>
              <w:highlight w:val="yellow"/>
            </w:rPr>
          </w:rPrChange>
        </w:rPr>
        <w:t>r</w:t>
      </w:r>
      <w:r w:rsidRPr="00DF26A5">
        <w:rPr>
          <w:rFonts w:ascii="Times New Roman" w:hAnsi="Times New Roman" w:cs="Times New Roman"/>
          <w:highlight w:val="yellow"/>
          <w:vertAlign w:val="subscript"/>
          <w:rPrChange w:id="2280" w:author="Chen Liao" w:date="2021-03-09T15:09:00Z">
            <w:rPr>
              <w:rFonts w:ascii="Times New Roman" w:hAnsi="Times New Roman" w:cs="Times New Roman"/>
              <w:sz w:val="20"/>
              <w:szCs w:val="21"/>
              <w:highlight w:val="yellow"/>
              <w:vertAlign w:val="subscript"/>
            </w:rPr>
          </w:rPrChange>
        </w:rPr>
        <w:t>rm</w:t>
      </w:r>
      <w:proofErr w:type="spellEnd"/>
      <w:r w:rsidRPr="00DF26A5">
        <w:rPr>
          <w:rFonts w:ascii="Times New Roman" w:hAnsi="Times New Roman" w:cs="Times New Roman"/>
          <w:highlight w:val="yellow"/>
          <w:rPrChange w:id="2281" w:author="Chen Liao" w:date="2021-03-09T15:09:00Z">
            <w:rPr>
              <w:rFonts w:ascii="Times New Roman" w:hAnsi="Times New Roman" w:cs="Times New Roman"/>
              <w:sz w:val="20"/>
              <w:szCs w:val="21"/>
              <w:highlight w:val="yellow"/>
            </w:rPr>
          </w:rPrChange>
        </w:rPr>
        <w:t>) and FDR-corrected P-values are indicated in the plot.</w:t>
      </w:r>
      <w:r w:rsidR="00B40A93" w:rsidRPr="00DF26A5">
        <w:rPr>
          <w:rFonts w:ascii="Times New Roman" w:hAnsi="Times New Roman" w:cs="Times New Roman"/>
          <w:highlight w:val="yellow"/>
          <w:rPrChange w:id="2282" w:author="Chen Liao" w:date="2021-03-09T15:09:00Z">
            <w:rPr>
              <w:rFonts w:ascii="Times New Roman" w:hAnsi="Times New Roman" w:cs="Times New Roman"/>
              <w:sz w:val="20"/>
              <w:szCs w:val="21"/>
              <w:highlight w:val="yellow"/>
            </w:rPr>
          </w:rPrChange>
        </w:rPr>
        <w:br w:type="page"/>
      </w:r>
    </w:p>
    <w:p w14:paraId="1DCA005E" w14:textId="77777777" w:rsidR="00B40A93" w:rsidRPr="00DF26A5" w:rsidRDefault="00B40A93">
      <w:pPr>
        <w:jc w:val="both"/>
        <w:rPr>
          <w:rFonts w:ascii="Times New Roman" w:eastAsia="SimSun" w:hAnsi="Times New Roman" w:cs="Times New Roman"/>
          <w:b/>
          <w:bCs/>
          <w:color w:val="000000"/>
          <w:rPrChange w:id="2283" w:author="Chen Liao" w:date="2021-03-09T15:09:00Z">
            <w:rPr>
              <w:rFonts w:ascii="Times New Roman" w:eastAsia="SimSun" w:hAnsi="Times New Roman" w:cs="Times New Roman"/>
              <w:b/>
              <w:bCs/>
              <w:color w:val="000000"/>
              <w:sz w:val="20"/>
              <w:szCs w:val="20"/>
            </w:rPr>
          </w:rPrChange>
        </w:rPr>
        <w:pPrChange w:id="2284" w:author="Chen Liao" w:date="2021-03-09T15:09:00Z">
          <w:pPr>
            <w:jc w:val="center"/>
          </w:pPr>
        </w:pPrChange>
      </w:pPr>
      <w:r w:rsidRPr="00DF26A5">
        <w:rPr>
          <w:rFonts w:ascii="Times New Roman" w:eastAsia="SimSun" w:hAnsi="Times New Roman" w:cs="Times New Roman"/>
          <w:b/>
          <w:bCs/>
          <w:noProof/>
          <w:color w:val="000000"/>
          <w:rPrChange w:id="2285" w:author="Chen Liao" w:date="2021-03-09T15:09:00Z">
            <w:rPr>
              <w:rFonts w:ascii="Times New Roman" w:eastAsia="SimSun" w:hAnsi="Times New Roman" w:cs="Times New Roman"/>
              <w:b/>
              <w:bCs/>
              <w:noProof/>
              <w:color w:val="000000"/>
              <w:sz w:val="20"/>
              <w:szCs w:val="20"/>
            </w:rPr>
          </w:rPrChange>
        </w:rPr>
        <w:lastRenderedPageBreak/>
        <w:drawing>
          <wp:inline distT="0" distB="0" distL="0" distR="0" wp14:anchorId="5B7A6C4E" wp14:editId="0299D1DE">
            <wp:extent cx="5011767" cy="3612776"/>
            <wp:effectExtent l="0" t="0" r="5080" b="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0614" cy="3626362"/>
                    </a:xfrm>
                    <a:prstGeom prst="rect">
                      <a:avLst/>
                    </a:prstGeom>
                  </pic:spPr>
                </pic:pic>
              </a:graphicData>
            </a:graphic>
          </wp:inline>
        </w:drawing>
      </w:r>
    </w:p>
    <w:p w14:paraId="697CDDA1" w14:textId="77777777" w:rsidR="00B40A93" w:rsidRPr="00DF26A5" w:rsidRDefault="00B40A93" w:rsidP="00203483">
      <w:pPr>
        <w:jc w:val="both"/>
        <w:rPr>
          <w:rFonts w:ascii="Times New Roman" w:eastAsia="SimSun" w:hAnsi="Times New Roman" w:cs="Times New Roman"/>
          <w:b/>
          <w:bCs/>
          <w:color w:val="000000"/>
          <w:rPrChange w:id="2286" w:author="Chen Liao" w:date="2021-03-09T15:09:00Z">
            <w:rPr>
              <w:rFonts w:ascii="Times New Roman" w:eastAsia="SimSun" w:hAnsi="Times New Roman" w:cs="Times New Roman"/>
              <w:b/>
              <w:bCs/>
              <w:color w:val="000000"/>
              <w:sz w:val="20"/>
              <w:szCs w:val="20"/>
            </w:rPr>
          </w:rPrChange>
        </w:rPr>
      </w:pPr>
    </w:p>
    <w:p w14:paraId="3B8FECE7" w14:textId="6AFB9138" w:rsidR="00834885" w:rsidRPr="00DF26A5" w:rsidRDefault="00B40A93" w:rsidP="004D26A3">
      <w:pPr>
        <w:jc w:val="both"/>
        <w:rPr>
          <w:rFonts w:ascii="Times New Roman" w:hAnsi="Times New Roman" w:cs="Times New Roman"/>
          <w:rPrChange w:id="2287" w:author="Chen Liao" w:date="2021-03-09T15:09:00Z">
            <w:rPr>
              <w:rFonts w:ascii="Times New Roman" w:hAnsi="Times New Roman" w:cs="Times New Roman"/>
              <w:sz w:val="20"/>
              <w:szCs w:val="21"/>
            </w:rPr>
          </w:rPrChange>
        </w:rPr>
      </w:pPr>
      <w:r w:rsidRPr="00DF26A5">
        <w:rPr>
          <w:rFonts w:ascii="Times New Roman" w:eastAsia="SimSun" w:hAnsi="Times New Roman" w:cs="Times New Roman"/>
          <w:b/>
          <w:bCs/>
          <w:color w:val="000000"/>
          <w:rPrChange w:id="2288" w:author="Chen Liao" w:date="2021-03-09T15:09:00Z">
            <w:rPr>
              <w:rFonts w:ascii="Times New Roman" w:eastAsia="SimSun" w:hAnsi="Times New Roman" w:cs="Times New Roman"/>
              <w:b/>
              <w:bCs/>
              <w:color w:val="000000"/>
              <w:sz w:val="20"/>
              <w:szCs w:val="20"/>
            </w:rPr>
          </w:rPrChange>
        </w:rPr>
        <w:t>Figure S16 (Related to Fig. 5) Prediction of short-chain fatty acid (SCFA) concentration from gut microbiota using data from resistant starch-treated mice</w:t>
      </w:r>
      <w:r w:rsidRPr="00DF26A5">
        <w:rPr>
          <w:rFonts w:ascii="Times New Roman" w:eastAsia="SimSun" w:hAnsi="Times New Roman" w:cs="Times New Roman"/>
          <w:color w:val="000000"/>
          <w:rPrChange w:id="2289" w:author="Chen Liao" w:date="2021-03-09T15:09:00Z">
            <w:rPr>
              <w:rFonts w:ascii="Times New Roman" w:eastAsia="SimSun" w:hAnsi="Times New Roman" w:cs="Times New Roman"/>
              <w:color w:val="000000"/>
              <w:sz w:val="20"/>
              <w:szCs w:val="20"/>
            </w:rPr>
          </w:rPrChange>
        </w:rPr>
        <w:t>. The same figure legend applies as in the main text Fig. 5B-D (the same order).</w:t>
      </w:r>
      <w:r w:rsidR="00834885" w:rsidRPr="00DF26A5">
        <w:rPr>
          <w:rFonts w:ascii="Times New Roman" w:eastAsia="SimSun" w:hAnsi="Times New Roman" w:cs="Times New Roman"/>
          <w:b/>
          <w:bCs/>
          <w:color w:val="000000"/>
          <w:rPrChange w:id="2290" w:author="Chen Liao" w:date="2021-03-09T15:09:00Z">
            <w:rPr>
              <w:rFonts w:ascii="Times New Roman" w:eastAsia="SimSun" w:hAnsi="Times New Roman" w:cs="Times New Roman"/>
              <w:b/>
              <w:bCs/>
              <w:color w:val="000000"/>
              <w:sz w:val="20"/>
              <w:szCs w:val="20"/>
            </w:rPr>
          </w:rPrChange>
        </w:rPr>
        <w:br w:type="page"/>
      </w:r>
    </w:p>
    <w:p w14:paraId="2CD84F82" w14:textId="77777777" w:rsidR="00C15639" w:rsidRPr="0036511A" w:rsidRDefault="00C15639" w:rsidP="00C15639">
      <w:pPr>
        <w:jc w:val="both"/>
        <w:rPr>
          <w:moveTo w:id="2291" w:author="Chen Liao" w:date="2021-03-18T21:40:00Z"/>
          <w:rFonts w:ascii="Times New Roman" w:eastAsia="SimSun" w:hAnsi="Times New Roman" w:cs="Times New Roman"/>
          <w:color w:val="000000"/>
        </w:rPr>
      </w:pPr>
      <w:moveToRangeStart w:id="2292" w:author="Chen Liao" w:date="2021-03-18T21:40:00Z" w:name="move66996062"/>
      <w:moveTo w:id="2293" w:author="Chen Liao" w:date="2021-03-18T21:40:00Z">
        <w:r w:rsidRPr="0036511A">
          <w:rPr>
            <w:rFonts w:ascii="Times New Roman" w:eastAsia="SimSun" w:hAnsi="Times New Roman" w:cs="Times New Roman"/>
            <w:noProof/>
            <w:color w:val="000000"/>
          </w:rPr>
          <w:lastRenderedPageBreak/>
          <w:drawing>
            <wp:inline distT="0" distB="0" distL="0" distR="0" wp14:anchorId="24060D95" wp14:editId="1743E177">
              <wp:extent cx="3990797" cy="3379304"/>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9516" cy="3386687"/>
                      </a:xfrm>
                      <a:prstGeom prst="rect">
                        <a:avLst/>
                      </a:prstGeom>
                    </pic:spPr>
                  </pic:pic>
                </a:graphicData>
              </a:graphic>
            </wp:inline>
          </w:drawing>
        </w:r>
      </w:moveTo>
    </w:p>
    <w:p w14:paraId="016EE84D" w14:textId="77777777" w:rsidR="00C15639" w:rsidRPr="0036511A" w:rsidRDefault="00C15639" w:rsidP="00C15639">
      <w:pPr>
        <w:jc w:val="both"/>
        <w:rPr>
          <w:moveTo w:id="2294" w:author="Chen Liao" w:date="2021-03-18T21:40:00Z"/>
          <w:rFonts w:ascii="Times New Roman" w:eastAsia="SimSun" w:hAnsi="Times New Roman" w:cs="Times New Roman"/>
          <w:b/>
          <w:bCs/>
          <w:color w:val="000000"/>
        </w:rPr>
      </w:pPr>
    </w:p>
    <w:p w14:paraId="7BBE115F" w14:textId="16D27CAF" w:rsidR="00CC5F02" w:rsidRPr="00DF26A5" w:rsidRDefault="00C15639" w:rsidP="00C15639">
      <w:pPr>
        <w:jc w:val="both"/>
        <w:rPr>
          <w:rFonts w:ascii="Times New Roman" w:eastAsia="SimSun" w:hAnsi="Times New Roman" w:cs="Times New Roman"/>
          <w:b/>
          <w:bCs/>
          <w:color w:val="000000"/>
          <w:rPrChange w:id="2295" w:author="Chen Liao" w:date="2021-03-09T15:09:00Z">
            <w:rPr>
              <w:rFonts w:ascii="Times New Roman" w:eastAsia="SimSun" w:hAnsi="Times New Roman" w:cs="Times New Roman"/>
              <w:b/>
              <w:bCs/>
              <w:color w:val="000000"/>
              <w:sz w:val="20"/>
              <w:szCs w:val="20"/>
            </w:rPr>
          </w:rPrChange>
        </w:rPr>
      </w:pPr>
      <w:moveTo w:id="2296" w:author="Chen Liao" w:date="2021-03-18T21:40:00Z">
        <w:r w:rsidRPr="0036511A">
          <w:rPr>
            <w:rFonts w:ascii="Times New Roman" w:eastAsia="SimSun" w:hAnsi="Times New Roman" w:cs="Times New Roman"/>
            <w:b/>
            <w:bCs/>
            <w:color w:val="000000"/>
          </w:rPr>
          <w:t xml:space="preserve">Figure S10. (Related to Fig. 3) Inference of inulin responders in human gut microbiome. A. </w:t>
        </w:r>
        <w:r w:rsidRPr="0036511A">
          <w:rPr>
            <w:rFonts w:ascii="Times New Roman" w:eastAsia="SimSun" w:hAnsi="Times New Roman" w:cs="Times New Roman"/>
            <w:color w:val="000000"/>
          </w:rPr>
          <w:t>Principal coordinate analysis (</w:t>
        </w:r>
        <w:proofErr w:type="spellStart"/>
        <w:r w:rsidRPr="0036511A">
          <w:rPr>
            <w:rFonts w:ascii="Times New Roman" w:eastAsia="SimSun" w:hAnsi="Times New Roman" w:cs="Times New Roman"/>
            <w:color w:val="000000"/>
          </w:rPr>
          <w:t>PCoA</w:t>
        </w:r>
        <w:proofErr w:type="spellEnd"/>
        <w:r w:rsidRPr="0036511A">
          <w:rPr>
            <w:rFonts w:ascii="Times New Roman" w:eastAsia="SimSun" w:hAnsi="Times New Roman" w:cs="Times New Roman"/>
            <w:color w:val="000000"/>
          </w:rPr>
          <w:t>) of baseline human gut microbiota (</w:t>
        </w:r>
        <w:r w:rsidRPr="0036511A">
          <w:rPr>
            <w:rFonts w:ascii="Times New Roman" w:hAnsi="Times New Roman" w:cs="Times New Roman"/>
            <w:color w:val="242021"/>
          </w:rPr>
          <w:t>Bray-Curtis distance matrix of 16S or shallow shotgun metagenomics</w:t>
        </w:r>
        <w:r w:rsidRPr="0036511A">
          <w:rPr>
            <w:rFonts w:ascii="Times New Roman" w:eastAsia="SimSun" w:hAnsi="Times New Roman" w:cs="Times New Roman"/>
            <w:color w:val="000000"/>
          </w:rPr>
          <w:t>) in four cohorts of literature studies with inulin intervention.</w:t>
        </w:r>
        <w:r w:rsidRPr="0036511A">
          <w:rPr>
            <w:rFonts w:ascii="Times New Roman" w:eastAsia="SimSun" w:hAnsi="Times New Roman" w:cs="Times New Roman"/>
            <w:b/>
            <w:bCs/>
            <w:color w:val="000000"/>
          </w:rPr>
          <w:t xml:space="preserve"> B. </w:t>
        </w:r>
        <w:r w:rsidRPr="0036511A">
          <w:rPr>
            <w:rFonts w:ascii="Times New Roman" w:eastAsia="SimSun" w:hAnsi="Times New Roman" w:cs="Times New Roman"/>
            <w:color w:val="000000"/>
          </w:rPr>
          <w:t xml:space="preserve">Relative abundance of two major bacterial phyla in the same samples shown in panel A. </w:t>
        </w:r>
        <w:r w:rsidRPr="0036511A">
          <w:rPr>
            <w:rFonts w:ascii="Times New Roman" w:eastAsia="SimSun" w:hAnsi="Times New Roman" w:cs="Times New Roman"/>
            <w:b/>
            <w:bCs/>
            <w:color w:val="000000"/>
          </w:rPr>
          <w:t xml:space="preserve">C. </w:t>
        </w:r>
        <w:r w:rsidRPr="0036511A">
          <w:rPr>
            <w:rFonts w:ascii="Times New Roman" w:eastAsia="SimSun" w:hAnsi="Times New Roman" w:cs="Times New Roman"/>
            <w:color w:val="000000"/>
          </w:rPr>
          <w:t>Positive inulin responders identified from the four literature studies in panel A. We used the same generalized Lotka-Volterra model and Bayesian inference framework as we used for our mouse experiments (see Methods in the main text for details). Cross (x) represents an exception that the inferred responder (</w:t>
        </w:r>
        <w:proofErr w:type="spellStart"/>
        <w:r w:rsidRPr="0036511A">
          <w:rPr>
            <w:rFonts w:ascii="Times New Roman" w:eastAsia="SimSun" w:hAnsi="Times New Roman" w:cs="Times New Roman"/>
            <w:color w:val="000000"/>
          </w:rPr>
          <w:t>Anaerostipes</w:t>
        </w:r>
        <w:proofErr w:type="spellEnd"/>
        <w:r w:rsidRPr="0036511A">
          <w:rPr>
            <w:rFonts w:ascii="Times New Roman" w:eastAsia="SimSun" w:hAnsi="Times New Roman" w:cs="Times New Roman"/>
            <w:color w:val="000000"/>
          </w:rPr>
          <w:t xml:space="preserve"> </w:t>
        </w:r>
        <w:proofErr w:type="spellStart"/>
        <w:r w:rsidRPr="0036511A">
          <w:rPr>
            <w:rFonts w:ascii="Times New Roman" w:eastAsia="SimSun" w:hAnsi="Times New Roman" w:cs="Times New Roman"/>
            <w:color w:val="000000"/>
          </w:rPr>
          <w:t>hadrus</w:t>
        </w:r>
        <w:proofErr w:type="spellEnd"/>
        <w:r w:rsidRPr="0036511A">
          <w:rPr>
            <w:rFonts w:ascii="Times New Roman" w:eastAsia="SimSun" w:hAnsi="Times New Roman" w:cs="Times New Roman"/>
            <w:color w:val="000000"/>
          </w:rPr>
          <w:t xml:space="preserve">) can be classified to the species level. </w:t>
        </w:r>
        <w:r w:rsidRPr="0036511A">
          <w:rPr>
            <w:rFonts w:ascii="Times New Roman" w:eastAsia="SimSun" w:hAnsi="Times New Roman" w:cs="Times New Roman"/>
            <w:b/>
            <w:bCs/>
            <w:color w:val="000000"/>
          </w:rPr>
          <w:t>D</w:t>
        </w:r>
        <w:r w:rsidRPr="0036511A">
          <w:rPr>
            <w:rFonts w:ascii="Times New Roman" w:eastAsia="SimSun" w:hAnsi="Times New Roman" w:cs="Times New Roman"/>
            <w:color w:val="000000"/>
          </w:rPr>
          <w:t xml:space="preserve">. Relative abundance (rel. </w:t>
        </w:r>
        <w:proofErr w:type="spellStart"/>
        <w:r w:rsidRPr="0036511A">
          <w:rPr>
            <w:rFonts w:ascii="Times New Roman" w:eastAsia="SimSun" w:hAnsi="Times New Roman" w:cs="Times New Roman"/>
            <w:color w:val="000000"/>
          </w:rPr>
          <w:t>abun</w:t>
        </w:r>
        <w:proofErr w:type="spellEnd"/>
        <w:r w:rsidRPr="0036511A">
          <w:rPr>
            <w:rFonts w:ascii="Times New Roman" w:eastAsia="SimSun" w:hAnsi="Times New Roman" w:cs="Times New Roman"/>
            <w:color w:val="000000"/>
          </w:rPr>
          <w:t xml:space="preserve">.) of Un. Bifidobacterium and Un. </w:t>
        </w:r>
        <w:proofErr w:type="spellStart"/>
        <w:r w:rsidRPr="0036511A">
          <w:rPr>
            <w:rFonts w:ascii="Times New Roman" w:eastAsia="SimSun" w:hAnsi="Times New Roman" w:cs="Times New Roman"/>
            <w:color w:val="000000"/>
          </w:rPr>
          <w:t>Anaerostipes</w:t>
        </w:r>
        <w:proofErr w:type="spellEnd"/>
        <w:r w:rsidRPr="0036511A">
          <w:rPr>
            <w:rFonts w:ascii="Times New Roman" w:eastAsia="SimSun" w:hAnsi="Times New Roman" w:cs="Times New Roman"/>
            <w:color w:val="000000"/>
          </w:rPr>
          <w:t xml:space="preserve"> in the mouse gut.</w:t>
        </w:r>
      </w:moveTo>
      <w:moveToRangeEnd w:id="2292"/>
    </w:p>
    <w:p w14:paraId="23773A71" w14:textId="3009BE32" w:rsidR="00CC5F02" w:rsidRPr="00DF26A5" w:rsidRDefault="00CC5F02" w:rsidP="00102F41">
      <w:pPr>
        <w:jc w:val="both"/>
        <w:rPr>
          <w:rFonts w:ascii="Times New Roman" w:hAnsi="Times New Roman" w:cs="Times New Roman"/>
          <w:rPrChange w:id="2297" w:author="Chen Liao" w:date="2021-03-09T15:09:00Z">
            <w:rPr>
              <w:rFonts w:ascii="Times New Roman" w:hAnsi="Times New Roman" w:cs="Times New Roman"/>
              <w:sz w:val="20"/>
              <w:szCs w:val="20"/>
            </w:rPr>
          </w:rPrChange>
        </w:rPr>
      </w:pPr>
    </w:p>
    <w:p w14:paraId="00D24009" w14:textId="5ED54824" w:rsidR="00CC5F02" w:rsidRPr="00DF26A5" w:rsidRDefault="00CC5F02">
      <w:pPr>
        <w:jc w:val="both"/>
        <w:rPr>
          <w:rFonts w:ascii="Times New Roman" w:hAnsi="Times New Roman" w:cs="Times New Roman"/>
          <w:rPrChange w:id="2298" w:author="Chen Liao" w:date="2021-03-09T15:09:00Z">
            <w:rPr>
              <w:rFonts w:ascii="Times New Roman" w:hAnsi="Times New Roman" w:cs="Times New Roman"/>
              <w:sz w:val="20"/>
              <w:szCs w:val="20"/>
            </w:rPr>
          </w:rPrChange>
        </w:rPr>
        <w:pPrChange w:id="2299" w:author="Chen Liao" w:date="2021-03-09T15:09:00Z">
          <w:pPr>
            <w:jc w:val="center"/>
          </w:pPr>
        </w:pPrChange>
      </w:pPr>
    </w:p>
    <w:p w14:paraId="02D99C73" w14:textId="4198C6AF" w:rsidR="00CC5F02" w:rsidRPr="00DF26A5" w:rsidRDefault="00CC5F02" w:rsidP="00203483">
      <w:pPr>
        <w:pStyle w:val="paragraph"/>
        <w:spacing w:before="0" w:beforeAutospacing="0" w:after="0" w:afterAutospacing="0"/>
        <w:jc w:val="both"/>
        <w:rPr>
          <w:rFonts w:ascii="Times New Roman" w:hAnsi="Times New Roman" w:cs="Times New Roman"/>
          <w:b/>
          <w:bCs/>
          <w:color w:val="000000"/>
          <w:rPrChange w:id="2300" w:author="Chen Liao" w:date="2021-03-09T15:09:00Z">
            <w:rPr>
              <w:rFonts w:ascii="Times New Roman" w:hAnsi="Times New Roman" w:cs="Times New Roman"/>
              <w:b/>
              <w:bCs/>
              <w:color w:val="000000"/>
              <w:sz w:val="20"/>
              <w:szCs w:val="20"/>
            </w:rPr>
          </w:rPrChange>
        </w:rPr>
      </w:pPr>
    </w:p>
    <w:p w14:paraId="1D0AEEFC" w14:textId="3FBDA183" w:rsidR="00486C9B" w:rsidRPr="00DF26A5" w:rsidRDefault="00486C9B">
      <w:pPr>
        <w:pStyle w:val="paragraph"/>
        <w:spacing w:before="0" w:beforeAutospacing="0" w:after="0" w:afterAutospacing="0"/>
        <w:jc w:val="both"/>
        <w:rPr>
          <w:rFonts w:ascii="Times New Roman" w:hAnsi="Times New Roman" w:cs="Times New Roman"/>
          <w:b/>
          <w:bCs/>
          <w:color w:val="000000"/>
          <w:rPrChange w:id="2301" w:author="Chen Liao" w:date="2021-03-09T15:09:00Z">
            <w:rPr>
              <w:rFonts w:ascii="Times New Roman" w:hAnsi="Times New Roman" w:cs="Times New Roman"/>
              <w:b/>
              <w:bCs/>
              <w:color w:val="000000"/>
              <w:sz w:val="20"/>
              <w:szCs w:val="20"/>
            </w:rPr>
          </w:rPrChange>
        </w:rPr>
        <w:pPrChange w:id="2302" w:author="Chen Liao" w:date="2021-03-09T15:09:00Z">
          <w:pPr>
            <w:pStyle w:val="paragraph"/>
            <w:spacing w:before="0" w:beforeAutospacing="0" w:after="0" w:afterAutospacing="0"/>
            <w:jc w:val="center"/>
          </w:pPr>
        </w:pPrChange>
      </w:pPr>
      <w:r w:rsidRPr="00DF26A5">
        <w:rPr>
          <w:rFonts w:ascii="Times New Roman" w:hAnsi="Times New Roman" w:cs="Times New Roman"/>
          <w:b/>
          <w:bCs/>
          <w:noProof/>
          <w:color w:val="000000"/>
          <w:rPrChange w:id="2303" w:author="Chen Liao" w:date="2021-03-09T15:09:00Z">
            <w:rPr>
              <w:rFonts w:ascii="Times New Roman" w:hAnsi="Times New Roman" w:cs="Times New Roman"/>
              <w:b/>
              <w:bCs/>
              <w:noProof/>
              <w:color w:val="000000"/>
              <w:sz w:val="20"/>
              <w:szCs w:val="20"/>
            </w:rPr>
          </w:rPrChange>
        </w:rPr>
        <w:lastRenderedPageBreak/>
        <w:drawing>
          <wp:inline distT="0" distB="0" distL="0" distR="0" wp14:anchorId="68E9E6E5" wp14:editId="76AE5CCB">
            <wp:extent cx="5041127" cy="2737467"/>
            <wp:effectExtent l="0" t="0" r="1270" b="6350"/>
            <wp:docPr id="45" name="Picture 4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 gam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53636" cy="2744260"/>
                    </a:xfrm>
                    <a:prstGeom prst="rect">
                      <a:avLst/>
                    </a:prstGeom>
                  </pic:spPr>
                </pic:pic>
              </a:graphicData>
            </a:graphic>
          </wp:inline>
        </w:drawing>
      </w:r>
    </w:p>
    <w:p w14:paraId="27F99BC4" w14:textId="77777777" w:rsidR="009354C9" w:rsidRPr="00DF26A5" w:rsidRDefault="009354C9" w:rsidP="00203483">
      <w:pPr>
        <w:pStyle w:val="paragraph"/>
        <w:spacing w:before="0" w:beforeAutospacing="0" w:after="0" w:afterAutospacing="0"/>
        <w:jc w:val="both"/>
        <w:rPr>
          <w:rFonts w:ascii="Times New Roman" w:hAnsi="Times New Roman" w:cs="Times New Roman"/>
          <w:b/>
          <w:bCs/>
          <w:color w:val="000000"/>
          <w:rPrChange w:id="2304" w:author="Chen Liao" w:date="2021-03-09T15:09:00Z">
            <w:rPr>
              <w:rFonts w:ascii="Times New Roman" w:hAnsi="Times New Roman" w:cs="Times New Roman"/>
              <w:b/>
              <w:bCs/>
              <w:color w:val="000000"/>
              <w:sz w:val="20"/>
              <w:szCs w:val="20"/>
            </w:rPr>
          </w:rPrChange>
        </w:rPr>
      </w:pPr>
    </w:p>
    <w:p w14:paraId="664BC398" w14:textId="737193C7" w:rsidR="00AA5F70" w:rsidRPr="004D26A3" w:rsidRDefault="00CC5F02" w:rsidP="004D26A3">
      <w:pPr>
        <w:pStyle w:val="paragraph"/>
        <w:jc w:val="both"/>
        <w:rPr>
          <w:rFonts w:ascii="Times New Roman" w:hAnsi="Times New Roman" w:cs="Times New Roman"/>
          <w:highlight w:val="yellow"/>
        </w:rPr>
      </w:pPr>
      <w:r w:rsidRPr="00DF26A5">
        <w:rPr>
          <w:rFonts w:ascii="Times New Roman" w:hAnsi="Times New Roman" w:cs="Times New Roman"/>
          <w:b/>
          <w:bCs/>
          <w:color w:val="000000"/>
          <w:rPrChange w:id="2305" w:author="Chen Liao" w:date="2021-03-09T15:09:00Z">
            <w:rPr>
              <w:rFonts w:ascii="Times New Roman" w:hAnsi="Times New Roman" w:cs="Times New Roman"/>
              <w:b/>
              <w:bCs/>
              <w:color w:val="000000"/>
              <w:sz w:val="20"/>
              <w:szCs w:val="20"/>
            </w:rPr>
          </w:rPrChange>
        </w:rPr>
        <w:t>Figure S1</w:t>
      </w:r>
      <w:r w:rsidR="00035865" w:rsidRPr="00DF26A5">
        <w:rPr>
          <w:rFonts w:ascii="Times New Roman" w:hAnsi="Times New Roman" w:cs="Times New Roman"/>
          <w:b/>
          <w:bCs/>
          <w:color w:val="000000"/>
          <w:rPrChange w:id="2306" w:author="Chen Liao" w:date="2021-03-09T15:09:00Z">
            <w:rPr>
              <w:rFonts w:ascii="Times New Roman" w:hAnsi="Times New Roman" w:cs="Times New Roman"/>
              <w:b/>
              <w:bCs/>
              <w:color w:val="000000"/>
              <w:sz w:val="20"/>
              <w:szCs w:val="20"/>
            </w:rPr>
          </w:rPrChange>
        </w:rPr>
        <w:t>7</w:t>
      </w:r>
      <w:r w:rsidR="00B36FFF" w:rsidRPr="00DF26A5">
        <w:rPr>
          <w:rFonts w:ascii="Times New Roman" w:hAnsi="Times New Roman" w:cs="Times New Roman"/>
          <w:color w:val="000000"/>
          <w:rPrChange w:id="2307" w:author="Chen Liao" w:date="2021-03-09T15:09:00Z">
            <w:rPr>
              <w:rFonts w:ascii="Times New Roman" w:hAnsi="Times New Roman" w:cs="Times New Roman"/>
              <w:color w:val="000000"/>
              <w:sz w:val="20"/>
              <w:szCs w:val="20"/>
            </w:rPr>
          </w:rPrChange>
        </w:rPr>
        <w:t xml:space="preserve">. </w:t>
      </w:r>
      <w:r w:rsidR="00B378DC" w:rsidRPr="00DF26A5">
        <w:rPr>
          <w:rFonts w:ascii="Times New Roman" w:hAnsi="Times New Roman" w:cs="Times New Roman"/>
          <w:b/>
          <w:bCs/>
          <w:color w:val="000000"/>
          <w:rPrChange w:id="2308" w:author="Chen Liao" w:date="2021-03-09T15:09:00Z">
            <w:rPr>
              <w:rFonts w:ascii="Times New Roman" w:hAnsi="Times New Roman" w:cs="Times New Roman"/>
              <w:b/>
              <w:bCs/>
              <w:color w:val="000000"/>
              <w:sz w:val="20"/>
              <w:szCs w:val="20"/>
            </w:rPr>
          </w:rPrChange>
        </w:rPr>
        <w:t>(Related to Discussion)</w:t>
      </w:r>
      <w:r w:rsidR="00B378DC" w:rsidRPr="00DF26A5">
        <w:rPr>
          <w:rFonts w:ascii="Times New Roman" w:hAnsi="Times New Roman" w:cs="Times New Roman"/>
          <w:color w:val="000000"/>
          <w:rPrChange w:id="2309" w:author="Chen Liao" w:date="2021-03-09T15:09:00Z">
            <w:rPr>
              <w:rFonts w:ascii="Times New Roman" w:hAnsi="Times New Roman" w:cs="Times New Roman"/>
              <w:color w:val="000000"/>
              <w:sz w:val="20"/>
              <w:szCs w:val="20"/>
            </w:rPr>
          </w:rPrChange>
        </w:rPr>
        <w:t xml:space="preserve"> </w:t>
      </w:r>
      <w:r w:rsidR="002327B8" w:rsidRPr="00DF26A5">
        <w:rPr>
          <w:rFonts w:ascii="Times New Roman" w:hAnsi="Times New Roman" w:cs="Times New Roman"/>
          <w:color w:val="000000"/>
          <w:rPrChange w:id="2310" w:author="Chen Liao" w:date="2021-03-09T15:09:00Z">
            <w:rPr>
              <w:rFonts w:ascii="Times New Roman" w:hAnsi="Times New Roman" w:cs="Times New Roman"/>
              <w:color w:val="000000"/>
              <w:sz w:val="20"/>
              <w:szCs w:val="20"/>
            </w:rPr>
          </w:rPrChange>
        </w:rPr>
        <w:t xml:space="preserve">The </w:t>
      </w:r>
      <w:r w:rsidR="00A87364" w:rsidRPr="00DF26A5">
        <w:rPr>
          <w:rFonts w:ascii="Times New Roman" w:hAnsi="Times New Roman" w:cs="Times New Roman"/>
          <w:color w:val="000000"/>
          <w:rPrChange w:id="2311" w:author="Chen Liao" w:date="2021-03-09T15:09:00Z">
            <w:rPr>
              <w:rFonts w:ascii="Times New Roman" w:hAnsi="Times New Roman" w:cs="Times New Roman"/>
              <w:color w:val="000000"/>
              <w:sz w:val="20"/>
              <w:szCs w:val="20"/>
            </w:rPr>
          </w:rPrChange>
        </w:rPr>
        <w:t xml:space="preserve">quantitative </w:t>
      </w:r>
      <w:r w:rsidR="00552148" w:rsidRPr="00DF26A5">
        <w:rPr>
          <w:rFonts w:ascii="Times New Roman" w:hAnsi="Times New Roman" w:cs="Times New Roman"/>
          <w:color w:val="000000"/>
          <w:rPrChange w:id="2312" w:author="Chen Liao" w:date="2021-03-09T15:09:00Z">
            <w:rPr>
              <w:rFonts w:ascii="Times New Roman" w:hAnsi="Times New Roman" w:cs="Times New Roman"/>
              <w:color w:val="000000"/>
              <w:sz w:val="20"/>
              <w:szCs w:val="20"/>
            </w:rPr>
          </w:rPrChange>
        </w:rPr>
        <w:t xml:space="preserve">microbiome-metabolome </w:t>
      </w:r>
      <w:r w:rsidR="00A87364" w:rsidRPr="00DF26A5">
        <w:rPr>
          <w:rFonts w:ascii="Times New Roman" w:hAnsi="Times New Roman" w:cs="Times New Roman"/>
          <w:color w:val="000000"/>
          <w:rPrChange w:id="2313" w:author="Chen Liao" w:date="2021-03-09T15:09:00Z">
            <w:rPr>
              <w:rFonts w:ascii="Times New Roman" w:hAnsi="Times New Roman" w:cs="Times New Roman"/>
              <w:color w:val="000000"/>
              <w:sz w:val="20"/>
              <w:szCs w:val="20"/>
            </w:rPr>
          </w:rPrChange>
        </w:rPr>
        <w:t>relationship var</w:t>
      </w:r>
      <w:r w:rsidR="009E3DA5" w:rsidRPr="00DF26A5">
        <w:rPr>
          <w:rFonts w:ascii="Times New Roman" w:hAnsi="Times New Roman" w:cs="Times New Roman"/>
          <w:color w:val="000000"/>
          <w:rPrChange w:id="2314" w:author="Chen Liao" w:date="2021-03-09T15:09:00Z">
            <w:rPr>
              <w:rFonts w:ascii="Times New Roman" w:hAnsi="Times New Roman" w:cs="Times New Roman"/>
              <w:color w:val="000000"/>
              <w:sz w:val="20"/>
              <w:szCs w:val="20"/>
            </w:rPr>
          </w:rPrChange>
        </w:rPr>
        <w:t>ies</w:t>
      </w:r>
      <w:r w:rsidR="00A87364" w:rsidRPr="00DF26A5">
        <w:rPr>
          <w:rFonts w:ascii="Times New Roman" w:hAnsi="Times New Roman" w:cs="Times New Roman"/>
          <w:color w:val="000000"/>
          <w:rPrChange w:id="2315" w:author="Chen Liao" w:date="2021-03-09T15:09:00Z">
            <w:rPr>
              <w:rFonts w:ascii="Times New Roman" w:hAnsi="Times New Roman" w:cs="Times New Roman"/>
              <w:color w:val="000000"/>
              <w:sz w:val="20"/>
              <w:szCs w:val="20"/>
            </w:rPr>
          </w:rPrChange>
        </w:rPr>
        <w:t xml:space="preserve"> in a complex, time-depe</w:t>
      </w:r>
      <w:r w:rsidR="0066389E" w:rsidRPr="00DF26A5">
        <w:rPr>
          <w:rFonts w:ascii="Times New Roman" w:hAnsi="Times New Roman" w:cs="Times New Roman"/>
          <w:color w:val="000000"/>
          <w:rPrChange w:id="2316" w:author="Chen Liao" w:date="2021-03-09T15:09:00Z">
            <w:rPr>
              <w:rFonts w:ascii="Times New Roman" w:hAnsi="Times New Roman" w:cs="Times New Roman"/>
              <w:color w:val="000000"/>
              <w:sz w:val="20"/>
              <w:szCs w:val="20"/>
            </w:rPr>
          </w:rPrChange>
        </w:rPr>
        <w:t>n</w:t>
      </w:r>
      <w:r w:rsidR="00A87364" w:rsidRPr="00DF26A5">
        <w:rPr>
          <w:rFonts w:ascii="Times New Roman" w:hAnsi="Times New Roman" w:cs="Times New Roman"/>
          <w:color w:val="000000"/>
          <w:rPrChange w:id="2317" w:author="Chen Liao" w:date="2021-03-09T15:09:00Z">
            <w:rPr>
              <w:rFonts w:ascii="Times New Roman" w:hAnsi="Times New Roman" w:cs="Times New Roman"/>
              <w:color w:val="000000"/>
              <w:sz w:val="20"/>
              <w:szCs w:val="20"/>
            </w:rPr>
          </w:rPrChange>
        </w:rPr>
        <w:t xml:space="preserve">dent manner. </w:t>
      </w:r>
      <w:r w:rsidR="002327B8" w:rsidRPr="00DF26A5">
        <w:rPr>
          <w:rFonts w:ascii="Times New Roman" w:hAnsi="Times New Roman" w:cs="Times New Roman"/>
          <w:b/>
          <w:bCs/>
          <w:color w:val="000000"/>
          <w:rPrChange w:id="2318" w:author="Chen Liao" w:date="2021-03-09T15:09:00Z">
            <w:rPr>
              <w:rFonts w:ascii="Times New Roman" w:hAnsi="Times New Roman" w:cs="Times New Roman"/>
              <w:b/>
              <w:bCs/>
              <w:color w:val="000000"/>
              <w:sz w:val="20"/>
              <w:szCs w:val="20"/>
            </w:rPr>
          </w:rPrChange>
        </w:rPr>
        <w:t>A</w:t>
      </w:r>
      <w:r w:rsidR="002327B8" w:rsidRPr="00DF26A5">
        <w:rPr>
          <w:rFonts w:ascii="Times New Roman" w:hAnsi="Times New Roman" w:cs="Times New Roman"/>
          <w:color w:val="000000"/>
          <w:rPrChange w:id="2319" w:author="Chen Liao" w:date="2021-03-09T15:09:00Z">
            <w:rPr>
              <w:rFonts w:ascii="Times New Roman" w:hAnsi="Times New Roman" w:cs="Times New Roman"/>
              <w:color w:val="000000"/>
              <w:sz w:val="20"/>
              <w:szCs w:val="20"/>
            </w:rPr>
          </w:rPrChange>
        </w:rPr>
        <w:t xml:space="preserve">. </w:t>
      </w:r>
      <w:r w:rsidR="003E2543" w:rsidRPr="00DF26A5">
        <w:rPr>
          <w:rFonts w:ascii="Times New Roman" w:hAnsi="Times New Roman" w:cs="Times New Roman"/>
          <w:color w:val="000000"/>
          <w:rPrChange w:id="2320" w:author="Chen Liao" w:date="2021-03-09T15:09:00Z">
            <w:rPr>
              <w:rFonts w:ascii="Times New Roman" w:hAnsi="Times New Roman" w:cs="Times New Roman"/>
              <w:color w:val="000000"/>
              <w:sz w:val="20"/>
              <w:szCs w:val="20"/>
            </w:rPr>
          </w:rPrChange>
        </w:rPr>
        <w:t>Dynamic</w:t>
      </w:r>
      <w:r w:rsidR="0066389E" w:rsidRPr="00DF26A5">
        <w:rPr>
          <w:rFonts w:ascii="Times New Roman" w:hAnsi="Times New Roman" w:cs="Times New Roman"/>
          <w:color w:val="000000"/>
          <w:rPrChange w:id="2321" w:author="Chen Liao" w:date="2021-03-09T15:09:00Z">
            <w:rPr>
              <w:rFonts w:ascii="Times New Roman" w:hAnsi="Times New Roman" w:cs="Times New Roman"/>
              <w:color w:val="000000"/>
              <w:sz w:val="20"/>
              <w:szCs w:val="20"/>
            </w:rPr>
          </w:rPrChange>
        </w:rPr>
        <w:t xml:space="preserve">s of </w:t>
      </w:r>
      <w:r w:rsidR="00B36FFF" w:rsidRPr="00DF26A5">
        <w:rPr>
          <w:rFonts w:ascii="Times New Roman" w:hAnsi="Times New Roman" w:cs="Times New Roman"/>
          <w:rPrChange w:id="2322" w:author="Chen Liao" w:date="2021-03-09T15:09:00Z">
            <w:rPr>
              <w:rFonts w:ascii="Times New Roman" w:hAnsi="Times New Roman" w:cs="Times New Roman"/>
              <w:sz w:val="20"/>
              <w:szCs w:val="20"/>
            </w:rPr>
          </w:rPrChange>
        </w:rPr>
        <w:t>gut microbio</w:t>
      </w:r>
      <w:r w:rsidR="00611FC5" w:rsidRPr="00DF26A5">
        <w:rPr>
          <w:rFonts w:ascii="Times New Roman" w:hAnsi="Times New Roman" w:cs="Times New Roman"/>
          <w:rPrChange w:id="2323" w:author="Chen Liao" w:date="2021-03-09T15:09:00Z">
            <w:rPr>
              <w:rFonts w:ascii="Times New Roman" w:hAnsi="Times New Roman" w:cs="Times New Roman"/>
              <w:sz w:val="20"/>
              <w:szCs w:val="20"/>
            </w:rPr>
          </w:rPrChange>
        </w:rPr>
        <w:t>ta composition</w:t>
      </w:r>
      <w:r w:rsidR="007C395F" w:rsidRPr="00DF26A5">
        <w:rPr>
          <w:rFonts w:ascii="Times New Roman" w:hAnsi="Times New Roman" w:cs="Times New Roman"/>
          <w:rPrChange w:id="2324" w:author="Chen Liao" w:date="2021-03-09T15:09:00Z">
            <w:rPr>
              <w:rFonts w:ascii="Times New Roman" w:hAnsi="Times New Roman" w:cs="Times New Roman"/>
              <w:sz w:val="20"/>
              <w:szCs w:val="20"/>
            </w:rPr>
          </w:rPrChange>
        </w:rPr>
        <w:t xml:space="preserve"> (x</w:t>
      </w:r>
      <w:r w:rsidR="00E212B0" w:rsidRPr="00DF26A5">
        <w:rPr>
          <w:rFonts w:ascii="Times New Roman" w:hAnsi="Times New Roman" w:cs="Times New Roman"/>
          <w:rPrChange w:id="2325" w:author="Chen Liao" w:date="2021-03-09T15:09:00Z">
            <w:rPr>
              <w:rFonts w:ascii="Times New Roman" w:hAnsi="Times New Roman" w:cs="Times New Roman"/>
              <w:sz w:val="20"/>
              <w:szCs w:val="20"/>
            </w:rPr>
          </w:rPrChange>
        </w:rPr>
        <w:t>-</w:t>
      </w:r>
      <w:r w:rsidR="007C395F" w:rsidRPr="00DF26A5">
        <w:rPr>
          <w:rFonts w:ascii="Times New Roman" w:hAnsi="Times New Roman" w:cs="Times New Roman"/>
          <w:rPrChange w:id="2326" w:author="Chen Liao" w:date="2021-03-09T15:09:00Z">
            <w:rPr>
              <w:rFonts w:ascii="Times New Roman" w:hAnsi="Times New Roman" w:cs="Times New Roman"/>
              <w:sz w:val="20"/>
              <w:szCs w:val="20"/>
            </w:rPr>
          </w:rPrChange>
        </w:rPr>
        <w:t>axis)</w:t>
      </w:r>
      <w:r w:rsidR="00B36FFF" w:rsidRPr="00DF26A5">
        <w:rPr>
          <w:rFonts w:ascii="Times New Roman" w:hAnsi="Times New Roman" w:cs="Times New Roman"/>
          <w:rPrChange w:id="2327" w:author="Chen Liao" w:date="2021-03-09T15:09:00Z">
            <w:rPr>
              <w:rFonts w:ascii="Times New Roman" w:hAnsi="Times New Roman" w:cs="Times New Roman"/>
              <w:sz w:val="20"/>
              <w:szCs w:val="20"/>
            </w:rPr>
          </w:rPrChange>
        </w:rPr>
        <w:t xml:space="preserve"> and total SCFA</w:t>
      </w:r>
      <w:r w:rsidR="00611FC5" w:rsidRPr="00DF26A5">
        <w:rPr>
          <w:rFonts w:ascii="Times New Roman" w:hAnsi="Times New Roman" w:cs="Times New Roman"/>
          <w:rPrChange w:id="2328" w:author="Chen Liao" w:date="2021-03-09T15:09:00Z">
            <w:rPr>
              <w:rFonts w:ascii="Times New Roman" w:hAnsi="Times New Roman" w:cs="Times New Roman"/>
              <w:sz w:val="20"/>
              <w:szCs w:val="20"/>
            </w:rPr>
          </w:rPrChange>
        </w:rPr>
        <w:t xml:space="preserve"> concentration</w:t>
      </w:r>
      <w:r w:rsidR="007C395F" w:rsidRPr="00DF26A5">
        <w:rPr>
          <w:rFonts w:ascii="Times New Roman" w:hAnsi="Times New Roman" w:cs="Times New Roman"/>
          <w:rPrChange w:id="2329" w:author="Chen Liao" w:date="2021-03-09T15:09:00Z">
            <w:rPr>
              <w:rFonts w:ascii="Times New Roman" w:hAnsi="Times New Roman" w:cs="Times New Roman"/>
              <w:sz w:val="20"/>
              <w:szCs w:val="20"/>
            </w:rPr>
          </w:rPrChange>
        </w:rPr>
        <w:t xml:space="preserve"> (y-ax</w:t>
      </w:r>
      <w:r w:rsidR="008837B5" w:rsidRPr="00DF26A5">
        <w:rPr>
          <w:rFonts w:ascii="Times New Roman" w:hAnsi="Times New Roman" w:cs="Times New Roman"/>
          <w:rPrChange w:id="2330" w:author="Chen Liao" w:date="2021-03-09T15:09:00Z">
            <w:rPr>
              <w:rFonts w:ascii="Times New Roman" w:hAnsi="Times New Roman" w:cs="Times New Roman"/>
              <w:sz w:val="20"/>
              <w:szCs w:val="20"/>
            </w:rPr>
          </w:rPrChange>
        </w:rPr>
        <w:t>is)</w:t>
      </w:r>
      <w:r w:rsidR="0066389E" w:rsidRPr="00DF26A5">
        <w:rPr>
          <w:rFonts w:ascii="Times New Roman" w:hAnsi="Times New Roman" w:cs="Times New Roman"/>
          <w:rPrChange w:id="2331" w:author="Chen Liao" w:date="2021-03-09T15:09:00Z">
            <w:rPr>
              <w:rFonts w:ascii="Times New Roman" w:hAnsi="Times New Roman" w:cs="Times New Roman"/>
              <w:sz w:val="20"/>
              <w:szCs w:val="20"/>
            </w:rPr>
          </w:rPrChange>
        </w:rPr>
        <w:t xml:space="preserve"> plotted on the same gr</w:t>
      </w:r>
      <w:r w:rsidR="00A72402" w:rsidRPr="00DF26A5">
        <w:rPr>
          <w:rFonts w:ascii="Times New Roman" w:hAnsi="Times New Roman" w:cs="Times New Roman"/>
          <w:rPrChange w:id="2332" w:author="Chen Liao" w:date="2021-03-09T15:09:00Z">
            <w:rPr>
              <w:rFonts w:ascii="Times New Roman" w:hAnsi="Times New Roman" w:cs="Times New Roman"/>
              <w:sz w:val="20"/>
              <w:szCs w:val="20"/>
            </w:rPr>
          </w:rPrChange>
        </w:rPr>
        <w:t>aph</w:t>
      </w:r>
      <w:r w:rsidR="003E2543" w:rsidRPr="00DF26A5">
        <w:rPr>
          <w:rFonts w:ascii="Times New Roman" w:hAnsi="Times New Roman" w:cs="Times New Roman"/>
          <w:rPrChange w:id="2333" w:author="Chen Liao" w:date="2021-03-09T15:09:00Z">
            <w:rPr>
              <w:rFonts w:ascii="Times New Roman" w:hAnsi="Times New Roman" w:cs="Times New Roman"/>
              <w:sz w:val="20"/>
              <w:szCs w:val="20"/>
            </w:rPr>
          </w:rPrChange>
        </w:rPr>
        <w:t xml:space="preserve">. </w:t>
      </w:r>
      <w:r w:rsidR="00B36FFF" w:rsidRPr="00DF26A5">
        <w:rPr>
          <w:rFonts w:ascii="Times New Roman" w:hAnsi="Times New Roman" w:cs="Times New Roman"/>
          <w:rPrChange w:id="2334" w:author="Chen Liao" w:date="2021-03-09T15:09:00Z">
            <w:rPr>
              <w:rFonts w:ascii="Times New Roman" w:hAnsi="Times New Roman" w:cs="Times New Roman"/>
              <w:sz w:val="20"/>
              <w:szCs w:val="20"/>
            </w:rPr>
          </w:rPrChange>
        </w:rPr>
        <w:t xml:space="preserve">We used the first </w:t>
      </w:r>
      <w:r w:rsidR="003E2543" w:rsidRPr="00DF26A5">
        <w:rPr>
          <w:rFonts w:ascii="Times New Roman" w:hAnsi="Times New Roman" w:cs="Times New Roman"/>
          <w:rPrChange w:id="2335" w:author="Chen Liao" w:date="2021-03-09T15:09:00Z">
            <w:rPr>
              <w:rFonts w:ascii="Times New Roman" w:hAnsi="Times New Roman" w:cs="Times New Roman"/>
              <w:sz w:val="20"/>
              <w:szCs w:val="20"/>
            </w:rPr>
          </w:rPrChange>
        </w:rPr>
        <w:t>principal</w:t>
      </w:r>
      <w:r w:rsidR="00B36FFF" w:rsidRPr="00DF26A5">
        <w:rPr>
          <w:rFonts w:ascii="Times New Roman" w:hAnsi="Times New Roman" w:cs="Times New Roman"/>
          <w:rPrChange w:id="2336" w:author="Chen Liao" w:date="2021-03-09T15:09:00Z">
            <w:rPr>
              <w:rFonts w:ascii="Times New Roman" w:hAnsi="Times New Roman" w:cs="Times New Roman"/>
              <w:sz w:val="20"/>
              <w:szCs w:val="20"/>
            </w:rPr>
          </w:rPrChange>
        </w:rPr>
        <w:t xml:space="preserve"> coordinate </w:t>
      </w:r>
      <w:r w:rsidR="00364D24" w:rsidRPr="00DF26A5">
        <w:rPr>
          <w:rFonts w:ascii="Times New Roman" w:hAnsi="Times New Roman" w:cs="Times New Roman"/>
          <w:rPrChange w:id="2337" w:author="Chen Liao" w:date="2021-03-09T15:09:00Z">
            <w:rPr>
              <w:rFonts w:ascii="Times New Roman" w:hAnsi="Times New Roman" w:cs="Times New Roman"/>
              <w:sz w:val="20"/>
              <w:szCs w:val="20"/>
            </w:rPr>
          </w:rPrChange>
        </w:rPr>
        <w:t xml:space="preserve">score </w:t>
      </w:r>
      <w:r w:rsidR="00B36FFF" w:rsidRPr="00DF26A5">
        <w:rPr>
          <w:rFonts w:ascii="Times New Roman" w:hAnsi="Times New Roman" w:cs="Times New Roman"/>
          <w:rPrChange w:id="2338" w:author="Chen Liao" w:date="2021-03-09T15:09:00Z">
            <w:rPr>
              <w:rFonts w:ascii="Times New Roman" w:hAnsi="Times New Roman" w:cs="Times New Roman"/>
              <w:sz w:val="20"/>
              <w:szCs w:val="20"/>
            </w:rPr>
          </w:rPrChange>
        </w:rPr>
        <w:t xml:space="preserve">from </w:t>
      </w:r>
      <w:proofErr w:type="spellStart"/>
      <w:r w:rsidR="00B36FFF" w:rsidRPr="00DF26A5">
        <w:rPr>
          <w:rFonts w:ascii="Times New Roman" w:hAnsi="Times New Roman" w:cs="Times New Roman"/>
          <w:rPrChange w:id="2339" w:author="Chen Liao" w:date="2021-03-09T15:09:00Z">
            <w:rPr>
              <w:rFonts w:ascii="Times New Roman" w:hAnsi="Times New Roman" w:cs="Times New Roman"/>
              <w:sz w:val="20"/>
              <w:szCs w:val="20"/>
            </w:rPr>
          </w:rPrChange>
        </w:rPr>
        <w:t>PCoA</w:t>
      </w:r>
      <w:proofErr w:type="spellEnd"/>
      <w:r w:rsidR="00B36FFF" w:rsidRPr="00DF26A5">
        <w:rPr>
          <w:rFonts w:ascii="Times New Roman" w:hAnsi="Times New Roman" w:cs="Times New Roman"/>
          <w:rPrChange w:id="2340" w:author="Chen Liao" w:date="2021-03-09T15:09:00Z">
            <w:rPr>
              <w:rFonts w:ascii="Times New Roman" w:hAnsi="Times New Roman" w:cs="Times New Roman"/>
              <w:sz w:val="20"/>
              <w:szCs w:val="20"/>
            </w:rPr>
          </w:rPrChange>
        </w:rPr>
        <w:t xml:space="preserve"> </w:t>
      </w:r>
      <w:r w:rsidR="00364D24" w:rsidRPr="00DF26A5">
        <w:rPr>
          <w:rFonts w:ascii="Times New Roman" w:hAnsi="Times New Roman" w:cs="Times New Roman"/>
          <w:rPrChange w:id="2341" w:author="Chen Liao" w:date="2021-03-09T15:09:00Z">
            <w:rPr>
              <w:rFonts w:ascii="Times New Roman" w:hAnsi="Times New Roman" w:cs="Times New Roman"/>
              <w:sz w:val="20"/>
              <w:szCs w:val="20"/>
            </w:rPr>
          </w:rPrChange>
        </w:rPr>
        <w:t xml:space="preserve">(principal coordinate analysis) </w:t>
      </w:r>
      <w:r w:rsidR="004E4559" w:rsidRPr="00DF26A5">
        <w:rPr>
          <w:rFonts w:ascii="Times New Roman" w:hAnsi="Times New Roman" w:cs="Times New Roman"/>
          <w:rPrChange w:id="2342" w:author="Chen Liao" w:date="2021-03-09T15:09:00Z">
            <w:rPr>
              <w:rFonts w:ascii="Times New Roman" w:hAnsi="Times New Roman" w:cs="Times New Roman"/>
              <w:sz w:val="20"/>
              <w:szCs w:val="20"/>
            </w:rPr>
          </w:rPrChange>
        </w:rPr>
        <w:t>ordination</w:t>
      </w:r>
      <w:r w:rsidR="00966F83" w:rsidRPr="00DF26A5">
        <w:rPr>
          <w:rFonts w:ascii="Times New Roman" w:hAnsi="Times New Roman" w:cs="Times New Roman"/>
          <w:rPrChange w:id="2343" w:author="Chen Liao" w:date="2021-03-09T15:09:00Z">
            <w:rPr>
              <w:rFonts w:ascii="Times New Roman" w:hAnsi="Times New Roman" w:cs="Times New Roman"/>
              <w:sz w:val="20"/>
              <w:szCs w:val="20"/>
            </w:rPr>
          </w:rPrChange>
        </w:rPr>
        <w:t xml:space="preserve"> </w:t>
      </w:r>
      <w:r w:rsidR="00364D24" w:rsidRPr="00DF26A5">
        <w:rPr>
          <w:rFonts w:ascii="Times New Roman" w:hAnsi="Times New Roman" w:cs="Times New Roman"/>
          <w:rPrChange w:id="2344" w:author="Chen Liao" w:date="2021-03-09T15:09:00Z">
            <w:rPr>
              <w:rFonts w:ascii="Times New Roman" w:hAnsi="Times New Roman" w:cs="Times New Roman"/>
              <w:sz w:val="20"/>
              <w:szCs w:val="20"/>
            </w:rPr>
          </w:rPrChange>
        </w:rPr>
        <w:t>t</w:t>
      </w:r>
      <w:r w:rsidR="00B36FFF" w:rsidRPr="00DF26A5">
        <w:rPr>
          <w:rFonts w:ascii="Times New Roman" w:hAnsi="Times New Roman" w:cs="Times New Roman"/>
          <w:rPrChange w:id="2345" w:author="Chen Liao" w:date="2021-03-09T15:09:00Z">
            <w:rPr>
              <w:rFonts w:ascii="Times New Roman" w:hAnsi="Times New Roman" w:cs="Times New Roman"/>
              <w:sz w:val="20"/>
              <w:szCs w:val="20"/>
            </w:rPr>
          </w:rPrChange>
        </w:rPr>
        <w:t xml:space="preserve">o </w:t>
      </w:r>
      <w:r w:rsidR="00364D24" w:rsidRPr="00DF26A5">
        <w:rPr>
          <w:rFonts w:ascii="Times New Roman" w:hAnsi="Times New Roman" w:cs="Times New Roman"/>
          <w:rPrChange w:id="2346" w:author="Chen Liao" w:date="2021-03-09T15:09:00Z">
            <w:rPr>
              <w:rFonts w:ascii="Times New Roman" w:hAnsi="Times New Roman" w:cs="Times New Roman"/>
              <w:sz w:val="20"/>
              <w:szCs w:val="20"/>
            </w:rPr>
          </w:rPrChange>
        </w:rPr>
        <w:t>represent</w:t>
      </w:r>
      <w:r w:rsidR="00E81D2A" w:rsidRPr="00DF26A5">
        <w:rPr>
          <w:rFonts w:ascii="Times New Roman" w:hAnsi="Times New Roman" w:cs="Times New Roman"/>
          <w:rPrChange w:id="2347" w:author="Chen Liao" w:date="2021-03-09T15:09:00Z">
            <w:rPr>
              <w:rFonts w:ascii="Times New Roman" w:hAnsi="Times New Roman" w:cs="Times New Roman"/>
              <w:sz w:val="20"/>
              <w:szCs w:val="20"/>
            </w:rPr>
          </w:rPrChange>
        </w:rPr>
        <w:t xml:space="preserve"> </w:t>
      </w:r>
      <w:r w:rsidR="00B36FFF" w:rsidRPr="00DF26A5">
        <w:rPr>
          <w:rFonts w:ascii="Times New Roman" w:hAnsi="Times New Roman" w:cs="Times New Roman"/>
          <w:rPrChange w:id="2348" w:author="Chen Liao" w:date="2021-03-09T15:09:00Z">
            <w:rPr>
              <w:rFonts w:ascii="Times New Roman" w:hAnsi="Times New Roman" w:cs="Times New Roman"/>
              <w:sz w:val="20"/>
              <w:szCs w:val="20"/>
            </w:rPr>
          </w:rPrChange>
        </w:rPr>
        <w:t>change</w:t>
      </w:r>
      <w:r w:rsidR="00364D24" w:rsidRPr="00DF26A5">
        <w:rPr>
          <w:rFonts w:ascii="Times New Roman" w:hAnsi="Times New Roman" w:cs="Times New Roman"/>
          <w:rPrChange w:id="2349" w:author="Chen Liao" w:date="2021-03-09T15:09:00Z">
            <w:rPr>
              <w:rFonts w:ascii="Times New Roman" w:hAnsi="Times New Roman" w:cs="Times New Roman"/>
              <w:sz w:val="20"/>
              <w:szCs w:val="20"/>
            </w:rPr>
          </w:rPrChange>
        </w:rPr>
        <w:t>s</w:t>
      </w:r>
      <w:r w:rsidR="00B36FFF" w:rsidRPr="00DF26A5">
        <w:rPr>
          <w:rFonts w:ascii="Times New Roman" w:hAnsi="Times New Roman" w:cs="Times New Roman"/>
          <w:rPrChange w:id="2350" w:author="Chen Liao" w:date="2021-03-09T15:09:00Z">
            <w:rPr>
              <w:rFonts w:ascii="Times New Roman" w:hAnsi="Times New Roman" w:cs="Times New Roman"/>
              <w:sz w:val="20"/>
              <w:szCs w:val="20"/>
            </w:rPr>
          </w:rPrChange>
        </w:rPr>
        <w:t xml:space="preserve"> in </w:t>
      </w:r>
      <w:r w:rsidR="003E2543" w:rsidRPr="00DF26A5">
        <w:rPr>
          <w:rFonts w:ascii="Times New Roman" w:hAnsi="Times New Roman" w:cs="Times New Roman"/>
          <w:rPrChange w:id="2351" w:author="Chen Liao" w:date="2021-03-09T15:09:00Z">
            <w:rPr>
              <w:rFonts w:ascii="Times New Roman" w:hAnsi="Times New Roman" w:cs="Times New Roman"/>
              <w:sz w:val="20"/>
              <w:szCs w:val="20"/>
            </w:rPr>
          </w:rPrChange>
        </w:rPr>
        <w:t>gut microbiota composition</w:t>
      </w:r>
      <w:r w:rsidR="00AF129A" w:rsidRPr="00DF26A5">
        <w:rPr>
          <w:rFonts w:ascii="Times New Roman" w:hAnsi="Times New Roman" w:cs="Times New Roman"/>
          <w:rPrChange w:id="2352" w:author="Chen Liao" w:date="2021-03-09T15:09:00Z">
            <w:rPr>
              <w:rFonts w:ascii="Times New Roman" w:hAnsi="Times New Roman" w:cs="Times New Roman"/>
              <w:sz w:val="20"/>
              <w:szCs w:val="20"/>
            </w:rPr>
          </w:rPrChange>
        </w:rPr>
        <w:t xml:space="preserve"> (relative abundance)</w:t>
      </w:r>
      <w:r w:rsidR="00E81D2A" w:rsidRPr="00DF26A5">
        <w:rPr>
          <w:rFonts w:ascii="Times New Roman" w:hAnsi="Times New Roman" w:cs="Times New Roman"/>
          <w:rPrChange w:id="2353" w:author="Chen Liao" w:date="2021-03-09T15:09:00Z">
            <w:rPr>
              <w:rFonts w:ascii="Times New Roman" w:hAnsi="Times New Roman" w:cs="Times New Roman"/>
              <w:sz w:val="20"/>
              <w:szCs w:val="20"/>
            </w:rPr>
          </w:rPrChange>
        </w:rPr>
        <w:t xml:space="preserve"> along the direction of maximum variance</w:t>
      </w:r>
      <w:r w:rsidR="003E2543" w:rsidRPr="00DF26A5">
        <w:rPr>
          <w:rFonts w:ascii="Times New Roman" w:hAnsi="Times New Roman" w:cs="Times New Roman"/>
          <w:rPrChange w:id="2354" w:author="Chen Liao" w:date="2021-03-09T15:09:00Z">
            <w:rPr>
              <w:rFonts w:ascii="Times New Roman" w:hAnsi="Times New Roman" w:cs="Times New Roman"/>
              <w:sz w:val="20"/>
              <w:szCs w:val="20"/>
            </w:rPr>
          </w:rPrChange>
        </w:rPr>
        <w:t>.</w:t>
      </w:r>
      <w:r w:rsidR="00611FC5" w:rsidRPr="00DF26A5">
        <w:rPr>
          <w:rFonts w:ascii="Times New Roman" w:hAnsi="Times New Roman" w:cs="Times New Roman"/>
          <w:rPrChange w:id="2355" w:author="Chen Liao" w:date="2021-03-09T15:09:00Z">
            <w:rPr>
              <w:rFonts w:ascii="Times New Roman" w:hAnsi="Times New Roman" w:cs="Times New Roman"/>
              <w:sz w:val="20"/>
              <w:szCs w:val="20"/>
            </w:rPr>
          </w:rPrChange>
        </w:rPr>
        <w:t xml:space="preserve"> </w:t>
      </w:r>
      <w:r w:rsidR="00B74B92" w:rsidRPr="00DF26A5">
        <w:rPr>
          <w:rFonts w:ascii="Times New Roman" w:hAnsi="Times New Roman" w:cs="Times New Roman"/>
          <w:rPrChange w:id="2356" w:author="Chen Liao" w:date="2021-03-09T15:09:00Z">
            <w:rPr>
              <w:rFonts w:ascii="Times New Roman" w:hAnsi="Times New Roman" w:cs="Times New Roman"/>
              <w:sz w:val="20"/>
              <w:szCs w:val="20"/>
            </w:rPr>
          </w:rPrChange>
        </w:rPr>
        <w:t>Note that</w:t>
      </w:r>
      <w:r w:rsidR="00746109" w:rsidRPr="00DF26A5">
        <w:rPr>
          <w:rFonts w:ascii="Times New Roman" w:hAnsi="Times New Roman" w:cs="Times New Roman"/>
          <w:rPrChange w:id="2357" w:author="Chen Liao" w:date="2021-03-09T15:09:00Z">
            <w:rPr>
              <w:rFonts w:ascii="Times New Roman" w:hAnsi="Times New Roman" w:cs="Times New Roman"/>
              <w:sz w:val="20"/>
              <w:szCs w:val="20"/>
            </w:rPr>
          </w:rPrChange>
        </w:rPr>
        <w:t xml:space="preserve"> SCFA were substantially produced between day 0 and day 1, while </w:t>
      </w:r>
      <w:r w:rsidR="006D30C5" w:rsidRPr="00DF26A5">
        <w:rPr>
          <w:rFonts w:ascii="Times New Roman" w:hAnsi="Times New Roman" w:cs="Times New Roman"/>
          <w:rPrChange w:id="2358" w:author="Chen Liao" w:date="2021-03-09T15:09:00Z">
            <w:rPr>
              <w:rFonts w:ascii="Times New Roman" w:hAnsi="Times New Roman" w:cs="Times New Roman"/>
              <w:sz w:val="20"/>
              <w:szCs w:val="20"/>
            </w:rPr>
          </w:rPrChange>
        </w:rPr>
        <w:t xml:space="preserve">gut microbiota composition </w:t>
      </w:r>
      <w:r w:rsidR="00611FC5" w:rsidRPr="00DF26A5">
        <w:rPr>
          <w:rFonts w:ascii="Times New Roman" w:hAnsi="Times New Roman" w:cs="Times New Roman"/>
          <w:rPrChange w:id="2359" w:author="Chen Liao" w:date="2021-03-09T15:09:00Z">
            <w:rPr>
              <w:rFonts w:ascii="Times New Roman" w:hAnsi="Times New Roman" w:cs="Times New Roman"/>
              <w:sz w:val="20"/>
              <w:szCs w:val="20"/>
            </w:rPr>
          </w:rPrChange>
        </w:rPr>
        <w:t>only change</w:t>
      </w:r>
      <w:r w:rsidR="00746109" w:rsidRPr="00DF26A5">
        <w:rPr>
          <w:rFonts w:ascii="Times New Roman" w:hAnsi="Times New Roman" w:cs="Times New Roman"/>
          <w:rPrChange w:id="2360" w:author="Chen Liao" w:date="2021-03-09T15:09:00Z">
            <w:rPr>
              <w:rFonts w:ascii="Times New Roman" w:hAnsi="Times New Roman" w:cs="Times New Roman"/>
              <w:sz w:val="20"/>
              <w:szCs w:val="20"/>
            </w:rPr>
          </w:rPrChange>
        </w:rPr>
        <w:t>s</w:t>
      </w:r>
      <w:r w:rsidR="00611FC5" w:rsidRPr="00DF26A5">
        <w:rPr>
          <w:rFonts w:ascii="Times New Roman" w:hAnsi="Times New Roman" w:cs="Times New Roman"/>
          <w:rPrChange w:id="2361" w:author="Chen Liao" w:date="2021-03-09T15:09:00Z">
            <w:rPr>
              <w:rFonts w:ascii="Times New Roman" w:hAnsi="Times New Roman" w:cs="Times New Roman"/>
              <w:sz w:val="20"/>
              <w:szCs w:val="20"/>
            </w:rPr>
          </w:rPrChange>
        </w:rPr>
        <w:t xml:space="preserve"> slightly.</w:t>
      </w:r>
      <w:r w:rsidR="00A82518" w:rsidRPr="00DF26A5">
        <w:rPr>
          <w:rFonts w:ascii="Times New Roman" w:hAnsi="Times New Roman" w:cs="Times New Roman"/>
          <w:rPrChange w:id="2362" w:author="Chen Liao" w:date="2021-03-09T15:09:00Z">
            <w:rPr>
              <w:rFonts w:ascii="Times New Roman" w:hAnsi="Times New Roman" w:cs="Times New Roman"/>
              <w:sz w:val="20"/>
              <w:szCs w:val="20"/>
            </w:rPr>
          </w:rPrChange>
        </w:rPr>
        <w:t xml:space="preserve"> Points represent the mean </w:t>
      </w:r>
      <w:proofErr w:type="spellStart"/>
      <w:r w:rsidR="00A82518" w:rsidRPr="00DF26A5">
        <w:rPr>
          <w:rFonts w:ascii="Times New Roman" w:hAnsi="Times New Roman" w:cs="Times New Roman"/>
          <w:rPrChange w:id="2363" w:author="Chen Liao" w:date="2021-03-09T15:09:00Z">
            <w:rPr>
              <w:rFonts w:ascii="Times New Roman" w:hAnsi="Times New Roman" w:cs="Times New Roman"/>
              <w:sz w:val="20"/>
              <w:szCs w:val="20"/>
            </w:rPr>
          </w:rPrChange>
        </w:rPr>
        <w:t>PCoA</w:t>
      </w:r>
      <w:proofErr w:type="spellEnd"/>
      <w:r w:rsidR="00A82518" w:rsidRPr="00DF26A5">
        <w:rPr>
          <w:rFonts w:ascii="Times New Roman" w:hAnsi="Times New Roman" w:cs="Times New Roman"/>
          <w:rPrChange w:id="2364" w:author="Chen Liao" w:date="2021-03-09T15:09:00Z">
            <w:rPr>
              <w:rFonts w:ascii="Times New Roman" w:hAnsi="Times New Roman" w:cs="Times New Roman"/>
              <w:sz w:val="20"/>
              <w:szCs w:val="20"/>
            </w:rPr>
          </w:rPrChange>
        </w:rPr>
        <w:t xml:space="preserve"> scores across mice </w:t>
      </w:r>
      <w:r w:rsidR="00D933F8" w:rsidRPr="00DF26A5">
        <w:rPr>
          <w:rFonts w:ascii="Times New Roman" w:hAnsi="Times New Roman" w:cs="Times New Roman"/>
          <w:rPrChange w:id="2365" w:author="Chen Liao" w:date="2021-03-09T15:09:00Z">
            <w:rPr>
              <w:rFonts w:ascii="Times New Roman" w:hAnsi="Times New Roman" w:cs="Times New Roman"/>
              <w:sz w:val="20"/>
              <w:szCs w:val="20"/>
            </w:rPr>
          </w:rPrChange>
        </w:rPr>
        <w:t>within</w:t>
      </w:r>
      <w:r w:rsidR="00A82518" w:rsidRPr="00DF26A5">
        <w:rPr>
          <w:rFonts w:ascii="Times New Roman" w:hAnsi="Times New Roman" w:cs="Times New Roman"/>
          <w:rPrChange w:id="2366" w:author="Chen Liao" w:date="2021-03-09T15:09:00Z">
            <w:rPr>
              <w:rFonts w:ascii="Times New Roman" w:hAnsi="Times New Roman" w:cs="Times New Roman"/>
              <w:sz w:val="20"/>
              <w:szCs w:val="20"/>
            </w:rPr>
          </w:rPrChange>
        </w:rPr>
        <w:t xml:space="preserve"> each vendor and error bars represent the standard error of the mean.</w:t>
      </w:r>
      <w:r w:rsidR="00FD2095" w:rsidRPr="00DF26A5">
        <w:rPr>
          <w:rFonts w:ascii="Times New Roman" w:hAnsi="Times New Roman" w:cs="Times New Roman"/>
          <w:rPrChange w:id="2367" w:author="Chen Liao" w:date="2021-03-09T15:09:00Z">
            <w:rPr>
              <w:rFonts w:ascii="Times New Roman" w:hAnsi="Times New Roman" w:cs="Times New Roman"/>
              <w:sz w:val="20"/>
              <w:szCs w:val="20"/>
            </w:rPr>
          </w:rPrChange>
        </w:rPr>
        <w:t xml:space="preserve"> </w:t>
      </w:r>
      <w:r w:rsidR="00305F84" w:rsidRPr="00DF26A5">
        <w:rPr>
          <w:rFonts w:ascii="Times New Roman" w:hAnsi="Times New Roman" w:cs="Times New Roman"/>
          <w:b/>
          <w:bCs/>
          <w:color w:val="000000"/>
          <w:rPrChange w:id="2368" w:author="Chen Liao" w:date="2021-03-09T15:09:00Z">
            <w:rPr>
              <w:rFonts w:ascii="Times New Roman" w:hAnsi="Times New Roman" w:cs="Times New Roman"/>
              <w:b/>
              <w:bCs/>
              <w:color w:val="000000"/>
              <w:sz w:val="20"/>
              <w:szCs w:val="20"/>
            </w:rPr>
          </w:rPrChange>
        </w:rPr>
        <w:t>B</w:t>
      </w:r>
      <w:commentRangeStart w:id="2369"/>
      <w:r w:rsidR="00ED01D3" w:rsidRPr="00DF26A5">
        <w:rPr>
          <w:rFonts w:ascii="Times New Roman" w:hAnsi="Times New Roman" w:cs="Times New Roman"/>
          <w:color w:val="000000"/>
          <w:rPrChange w:id="2370" w:author="Chen Liao" w:date="2021-03-09T15:09:00Z">
            <w:rPr>
              <w:rFonts w:ascii="Times New Roman" w:hAnsi="Times New Roman" w:cs="Times New Roman"/>
              <w:color w:val="000000"/>
              <w:sz w:val="20"/>
              <w:szCs w:val="20"/>
            </w:rPr>
          </w:rPrChange>
        </w:rPr>
        <w:t>-</w:t>
      </w:r>
      <w:r w:rsidR="00305F84" w:rsidRPr="00DF26A5">
        <w:rPr>
          <w:rFonts w:ascii="Times New Roman" w:hAnsi="Times New Roman" w:cs="Times New Roman"/>
          <w:b/>
          <w:bCs/>
          <w:color w:val="000000"/>
          <w:highlight w:val="yellow"/>
          <w:rPrChange w:id="2371" w:author="Chen Liao" w:date="2021-03-09T15:09:00Z">
            <w:rPr>
              <w:rFonts w:ascii="Times New Roman" w:hAnsi="Times New Roman" w:cs="Times New Roman"/>
              <w:b/>
              <w:bCs/>
              <w:color w:val="000000"/>
              <w:sz w:val="20"/>
              <w:szCs w:val="20"/>
              <w:highlight w:val="yellow"/>
            </w:rPr>
          </w:rPrChange>
        </w:rPr>
        <w:t>E</w:t>
      </w:r>
      <w:r w:rsidR="00ED01D3" w:rsidRPr="00DF26A5">
        <w:rPr>
          <w:rFonts w:ascii="Times New Roman" w:hAnsi="Times New Roman" w:cs="Times New Roman"/>
          <w:color w:val="000000"/>
          <w:highlight w:val="yellow"/>
          <w:rPrChange w:id="2372" w:author="Chen Liao" w:date="2021-03-09T15:09:00Z">
            <w:rPr>
              <w:rFonts w:ascii="Times New Roman" w:hAnsi="Times New Roman" w:cs="Times New Roman"/>
              <w:color w:val="000000"/>
              <w:sz w:val="20"/>
              <w:szCs w:val="20"/>
              <w:highlight w:val="yellow"/>
            </w:rPr>
          </w:rPrChange>
        </w:rPr>
        <w:t xml:space="preserve">. Potential producers and cross-feeding relationships for </w:t>
      </w:r>
      <w:r w:rsidR="0000736C" w:rsidRPr="00DF26A5">
        <w:rPr>
          <w:rFonts w:ascii="Times New Roman" w:hAnsi="Times New Roman" w:cs="Times New Roman"/>
          <w:color w:val="000000"/>
          <w:highlight w:val="yellow"/>
          <w:rPrChange w:id="2373" w:author="Chen Liao" w:date="2021-03-09T15:09:00Z">
            <w:rPr>
              <w:rFonts w:ascii="Times New Roman" w:hAnsi="Times New Roman" w:cs="Times New Roman"/>
              <w:color w:val="000000"/>
              <w:sz w:val="20"/>
              <w:szCs w:val="20"/>
              <w:highlight w:val="yellow"/>
            </w:rPr>
          </w:rPrChange>
        </w:rPr>
        <w:t xml:space="preserve">initial </w:t>
      </w:r>
      <w:r w:rsidR="00ED01D3" w:rsidRPr="00DF26A5">
        <w:rPr>
          <w:rFonts w:ascii="Times New Roman" w:hAnsi="Times New Roman" w:cs="Times New Roman"/>
          <w:color w:val="000000"/>
          <w:highlight w:val="yellow"/>
          <w:rPrChange w:id="2374" w:author="Chen Liao" w:date="2021-03-09T15:09:00Z">
            <w:rPr>
              <w:rFonts w:ascii="Times New Roman" w:hAnsi="Times New Roman" w:cs="Times New Roman"/>
              <w:color w:val="000000"/>
              <w:sz w:val="20"/>
              <w:szCs w:val="20"/>
              <w:highlight w:val="yellow"/>
            </w:rPr>
          </w:rPrChange>
        </w:rPr>
        <w:t>propionate production</w:t>
      </w:r>
      <w:r w:rsidR="00547130" w:rsidRPr="00DF26A5">
        <w:rPr>
          <w:rFonts w:ascii="Times New Roman" w:hAnsi="Times New Roman" w:cs="Times New Roman"/>
          <w:color w:val="000000"/>
          <w:highlight w:val="yellow"/>
          <w:rPrChange w:id="2375" w:author="Chen Liao" w:date="2021-03-09T15:09:00Z">
            <w:rPr>
              <w:rFonts w:ascii="Times New Roman" w:hAnsi="Times New Roman" w:cs="Times New Roman"/>
              <w:color w:val="000000"/>
              <w:sz w:val="20"/>
              <w:szCs w:val="20"/>
              <w:highlight w:val="yellow"/>
            </w:rPr>
          </w:rPrChange>
        </w:rPr>
        <w:t xml:space="preserve"> within a day of inulin treatment</w:t>
      </w:r>
      <w:r w:rsidR="00ED01D3" w:rsidRPr="00DF26A5">
        <w:rPr>
          <w:rFonts w:ascii="Times New Roman" w:hAnsi="Times New Roman" w:cs="Times New Roman"/>
          <w:color w:val="000000"/>
          <w:highlight w:val="yellow"/>
          <w:rPrChange w:id="2376" w:author="Chen Liao" w:date="2021-03-09T15:09:00Z">
            <w:rPr>
              <w:rFonts w:ascii="Times New Roman" w:hAnsi="Times New Roman" w:cs="Times New Roman"/>
              <w:color w:val="000000"/>
              <w:sz w:val="20"/>
              <w:szCs w:val="20"/>
              <w:highlight w:val="yellow"/>
            </w:rPr>
          </w:rPrChange>
        </w:rPr>
        <w:t xml:space="preserve">. </w:t>
      </w:r>
      <w:proofErr w:type="gramStart"/>
      <w:r w:rsidR="00305F84" w:rsidRPr="00DF26A5">
        <w:rPr>
          <w:rFonts w:ascii="Times New Roman" w:hAnsi="Times New Roman" w:cs="Times New Roman"/>
          <w:b/>
          <w:bCs/>
          <w:color w:val="000000"/>
          <w:highlight w:val="yellow"/>
          <w:rPrChange w:id="2377" w:author="Chen Liao" w:date="2021-03-09T15:09:00Z">
            <w:rPr>
              <w:rFonts w:ascii="Times New Roman" w:hAnsi="Times New Roman" w:cs="Times New Roman"/>
              <w:b/>
              <w:bCs/>
              <w:color w:val="000000"/>
              <w:sz w:val="20"/>
              <w:szCs w:val="20"/>
              <w:highlight w:val="yellow"/>
            </w:rPr>
          </w:rPrChange>
        </w:rPr>
        <w:t>B</w:t>
      </w:r>
      <w:r w:rsidR="00ED01D3" w:rsidRPr="00DF26A5">
        <w:rPr>
          <w:rFonts w:ascii="Times New Roman" w:hAnsi="Times New Roman" w:cs="Times New Roman"/>
          <w:color w:val="000000"/>
          <w:highlight w:val="yellow"/>
          <w:rPrChange w:id="2378" w:author="Chen Liao" w:date="2021-03-09T15:09:00Z">
            <w:rPr>
              <w:rFonts w:ascii="Times New Roman" w:hAnsi="Times New Roman" w:cs="Times New Roman"/>
              <w:color w:val="000000"/>
              <w:sz w:val="20"/>
              <w:szCs w:val="20"/>
              <w:highlight w:val="yellow"/>
            </w:rPr>
          </w:rPrChange>
        </w:rPr>
        <w:t>,</w:t>
      </w:r>
      <w:r w:rsidR="00305F84" w:rsidRPr="00DF26A5">
        <w:rPr>
          <w:rFonts w:ascii="Times New Roman" w:hAnsi="Times New Roman" w:cs="Times New Roman"/>
          <w:b/>
          <w:bCs/>
          <w:color w:val="000000"/>
          <w:highlight w:val="yellow"/>
          <w:rPrChange w:id="2379" w:author="Chen Liao" w:date="2021-03-09T15:09:00Z">
            <w:rPr>
              <w:rFonts w:ascii="Times New Roman" w:hAnsi="Times New Roman" w:cs="Times New Roman"/>
              <w:b/>
              <w:bCs/>
              <w:color w:val="000000"/>
              <w:sz w:val="20"/>
              <w:szCs w:val="20"/>
              <w:highlight w:val="yellow"/>
            </w:rPr>
          </w:rPrChange>
        </w:rPr>
        <w:t>C</w:t>
      </w:r>
      <w:r w:rsidR="00ED01D3" w:rsidRPr="00DF26A5">
        <w:rPr>
          <w:rFonts w:ascii="Times New Roman" w:hAnsi="Times New Roman" w:cs="Times New Roman"/>
          <w:color w:val="000000"/>
          <w:highlight w:val="yellow"/>
          <w:rPrChange w:id="2380" w:author="Chen Liao" w:date="2021-03-09T15:09:00Z">
            <w:rPr>
              <w:rFonts w:ascii="Times New Roman" w:hAnsi="Times New Roman" w:cs="Times New Roman"/>
              <w:color w:val="000000"/>
              <w:sz w:val="20"/>
              <w:szCs w:val="20"/>
              <w:highlight w:val="yellow"/>
            </w:rPr>
          </w:rPrChange>
        </w:rPr>
        <w:t>.</w:t>
      </w:r>
      <w:proofErr w:type="gramEnd"/>
      <w:r w:rsidR="00ED01D3" w:rsidRPr="00DF26A5">
        <w:rPr>
          <w:rFonts w:ascii="Times New Roman" w:hAnsi="Times New Roman" w:cs="Times New Roman"/>
          <w:color w:val="000000"/>
          <w:highlight w:val="yellow"/>
          <w:rPrChange w:id="2381" w:author="Chen Liao" w:date="2021-03-09T15:09:00Z">
            <w:rPr>
              <w:rFonts w:ascii="Times New Roman" w:hAnsi="Times New Roman" w:cs="Times New Roman"/>
              <w:color w:val="000000"/>
              <w:sz w:val="20"/>
              <w:szCs w:val="20"/>
              <w:highlight w:val="yellow"/>
            </w:rPr>
          </w:rPrChange>
        </w:rPr>
        <w:t xml:space="preserve"> Correlation of baseline unclassified (Un.) Parabacteroides absolute abundance with initial propionate production rates on day 0 (</w:t>
      </w:r>
      <w:r w:rsidR="00305F84" w:rsidRPr="00DF26A5">
        <w:rPr>
          <w:rFonts w:ascii="Times New Roman" w:hAnsi="Times New Roman" w:cs="Times New Roman"/>
          <w:color w:val="000000"/>
          <w:highlight w:val="yellow"/>
          <w:rPrChange w:id="2382" w:author="Chen Liao" w:date="2021-03-09T15:09:00Z">
            <w:rPr>
              <w:rFonts w:ascii="Times New Roman" w:hAnsi="Times New Roman" w:cs="Times New Roman"/>
              <w:color w:val="000000"/>
              <w:sz w:val="20"/>
              <w:szCs w:val="20"/>
              <w:highlight w:val="yellow"/>
            </w:rPr>
          </w:rPrChange>
        </w:rPr>
        <w:t>B</w:t>
      </w:r>
      <w:r w:rsidR="00ED01D3" w:rsidRPr="00DF26A5">
        <w:rPr>
          <w:rFonts w:ascii="Times New Roman" w:hAnsi="Times New Roman" w:cs="Times New Roman"/>
          <w:color w:val="000000"/>
          <w:highlight w:val="yellow"/>
          <w:rPrChange w:id="2383" w:author="Chen Liao" w:date="2021-03-09T15:09:00Z">
            <w:rPr>
              <w:rFonts w:ascii="Times New Roman" w:hAnsi="Times New Roman" w:cs="Times New Roman"/>
              <w:color w:val="000000"/>
              <w:sz w:val="20"/>
              <w:szCs w:val="20"/>
              <w:highlight w:val="yellow"/>
            </w:rPr>
          </w:rPrChange>
        </w:rPr>
        <w:t>) and rates in later days (</w:t>
      </w:r>
      <w:r w:rsidR="00305F84" w:rsidRPr="00DF26A5">
        <w:rPr>
          <w:rFonts w:ascii="Times New Roman" w:hAnsi="Times New Roman" w:cs="Times New Roman"/>
          <w:color w:val="000000"/>
          <w:highlight w:val="yellow"/>
          <w:rPrChange w:id="2384" w:author="Chen Liao" w:date="2021-03-09T15:09:00Z">
            <w:rPr>
              <w:rFonts w:ascii="Times New Roman" w:hAnsi="Times New Roman" w:cs="Times New Roman"/>
              <w:color w:val="000000"/>
              <w:sz w:val="20"/>
              <w:szCs w:val="20"/>
              <w:highlight w:val="yellow"/>
            </w:rPr>
          </w:rPrChange>
        </w:rPr>
        <w:t>C</w:t>
      </w:r>
      <w:r w:rsidR="00ED01D3" w:rsidRPr="00DF26A5">
        <w:rPr>
          <w:rFonts w:ascii="Times New Roman" w:hAnsi="Times New Roman" w:cs="Times New Roman"/>
          <w:color w:val="000000"/>
          <w:highlight w:val="yellow"/>
          <w:rPrChange w:id="2385" w:author="Chen Liao" w:date="2021-03-09T15:09:00Z">
            <w:rPr>
              <w:rFonts w:ascii="Times New Roman" w:hAnsi="Times New Roman" w:cs="Times New Roman"/>
              <w:color w:val="000000"/>
              <w:sz w:val="20"/>
              <w:szCs w:val="20"/>
              <w:highlight w:val="yellow"/>
            </w:rPr>
          </w:rPrChange>
        </w:rPr>
        <w:t>). Gray line: linear regression (R</w:t>
      </w:r>
      <w:r w:rsidR="00ED01D3" w:rsidRPr="00DF26A5">
        <w:rPr>
          <w:rFonts w:ascii="Times New Roman" w:hAnsi="Times New Roman" w:cs="Times New Roman"/>
          <w:color w:val="000000"/>
          <w:highlight w:val="yellow"/>
          <w:vertAlign w:val="superscript"/>
          <w:rPrChange w:id="2386" w:author="Chen Liao" w:date="2021-03-09T15:09:00Z">
            <w:rPr>
              <w:rFonts w:ascii="Times New Roman" w:hAnsi="Times New Roman" w:cs="Times New Roman"/>
              <w:color w:val="000000"/>
              <w:sz w:val="20"/>
              <w:szCs w:val="20"/>
              <w:highlight w:val="yellow"/>
              <w:vertAlign w:val="superscript"/>
            </w:rPr>
          </w:rPrChange>
        </w:rPr>
        <w:t>2</w:t>
      </w:r>
      <w:r w:rsidR="00ED01D3" w:rsidRPr="00DF26A5">
        <w:rPr>
          <w:rFonts w:ascii="Times New Roman" w:hAnsi="Times New Roman" w:cs="Times New Roman"/>
          <w:color w:val="000000"/>
          <w:highlight w:val="yellow"/>
          <w:rPrChange w:id="2387" w:author="Chen Liao" w:date="2021-03-09T15:09:00Z">
            <w:rPr>
              <w:rFonts w:ascii="Times New Roman" w:hAnsi="Times New Roman" w:cs="Times New Roman"/>
              <w:color w:val="000000"/>
              <w:sz w:val="20"/>
              <w:szCs w:val="20"/>
              <w:highlight w:val="yellow"/>
            </w:rPr>
          </w:rPrChange>
        </w:rPr>
        <w:t xml:space="preserve"> and P-value are indicated in the plot); shading area: standard error of the regression. </w:t>
      </w:r>
      <w:proofErr w:type="gramStart"/>
      <w:r w:rsidR="00305F84" w:rsidRPr="00DF26A5">
        <w:rPr>
          <w:rFonts w:ascii="Times New Roman" w:hAnsi="Times New Roman" w:cs="Times New Roman"/>
          <w:b/>
          <w:bCs/>
          <w:color w:val="000000"/>
          <w:highlight w:val="yellow"/>
          <w:rPrChange w:id="2388" w:author="Chen Liao" w:date="2021-03-09T15:09:00Z">
            <w:rPr>
              <w:rFonts w:ascii="Times New Roman" w:hAnsi="Times New Roman" w:cs="Times New Roman"/>
              <w:b/>
              <w:bCs/>
              <w:color w:val="000000"/>
              <w:sz w:val="20"/>
              <w:szCs w:val="20"/>
              <w:highlight w:val="yellow"/>
            </w:rPr>
          </w:rPrChange>
        </w:rPr>
        <w:t>D</w:t>
      </w:r>
      <w:r w:rsidR="00ED01D3" w:rsidRPr="00DF26A5">
        <w:rPr>
          <w:rFonts w:ascii="Times New Roman" w:hAnsi="Times New Roman" w:cs="Times New Roman"/>
          <w:color w:val="000000"/>
          <w:highlight w:val="yellow"/>
          <w:rPrChange w:id="2389" w:author="Chen Liao" w:date="2021-03-09T15:09:00Z">
            <w:rPr>
              <w:rFonts w:ascii="Times New Roman" w:hAnsi="Times New Roman" w:cs="Times New Roman"/>
              <w:color w:val="000000"/>
              <w:sz w:val="20"/>
              <w:szCs w:val="20"/>
              <w:highlight w:val="yellow"/>
            </w:rPr>
          </w:rPrChange>
        </w:rPr>
        <w:t>,</w:t>
      </w:r>
      <w:r w:rsidR="00305F84" w:rsidRPr="00DF26A5">
        <w:rPr>
          <w:rFonts w:ascii="Times New Roman" w:hAnsi="Times New Roman" w:cs="Times New Roman"/>
          <w:b/>
          <w:bCs/>
          <w:color w:val="000000"/>
          <w:highlight w:val="yellow"/>
          <w:rPrChange w:id="2390" w:author="Chen Liao" w:date="2021-03-09T15:09:00Z">
            <w:rPr>
              <w:rFonts w:ascii="Times New Roman" w:hAnsi="Times New Roman" w:cs="Times New Roman"/>
              <w:b/>
              <w:bCs/>
              <w:color w:val="000000"/>
              <w:sz w:val="20"/>
              <w:szCs w:val="20"/>
              <w:highlight w:val="yellow"/>
            </w:rPr>
          </w:rPrChange>
        </w:rPr>
        <w:t>E</w:t>
      </w:r>
      <w:r w:rsidR="00ED01D3" w:rsidRPr="00DF26A5">
        <w:rPr>
          <w:rFonts w:ascii="Times New Roman" w:hAnsi="Times New Roman" w:cs="Times New Roman"/>
          <w:color w:val="000000"/>
          <w:highlight w:val="yellow"/>
          <w:rPrChange w:id="2391" w:author="Chen Liao" w:date="2021-03-09T15:09:00Z">
            <w:rPr>
              <w:rFonts w:ascii="Times New Roman" w:hAnsi="Times New Roman" w:cs="Times New Roman"/>
              <w:color w:val="000000"/>
              <w:sz w:val="20"/>
              <w:szCs w:val="20"/>
              <w:highlight w:val="yellow"/>
            </w:rPr>
          </w:rPrChange>
        </w:rPr>
        <w:t>.</w:t>
      </w:r>
      <w:proofErr w:type="gramEnd"/>
      <w:r w:rsidR="00ED01D3" w:rsidRPr="00DF26A5">
        <w:rPr>
          <w:rFonts w:ascii="Times New Roman" w:hAnsi="Times New Roman" w:cs="Times New Roman"/>
          <w:color w:val="000000"/>
          <w:highlight w:val="yellow"/>
          <w:rPrChange w:id="2392" w:author="Chen Liao" w:date="2021-03-09T15:09:00Z">
            <w:rPr>
              <w:rFonts w:ascii="Times New Roman" w:hAnsi="Times New Roman" w:cs="Times New Roman"/>
              <w:color w:val="000000"/>
              <w:sz w:val="20"/>
              <w:szCs w:val="20"/>
              <w:highlight w:val="yellow"/>
            </w:rPr>
          </w:rPrChange>
        </w:rPr>
        <w:t xml:space="preserve"> Simulated effects of cross-feeding (c.f.) (</w:t>
      </w:r>
      <w:r w:rsidR="00305F84" w:rsidRPr="00DF26A5">
        <w:rPr>
          <w:rFonts w:ascii="Times New Roman" w:hAnsi="Times New Roman" w:cs="Times New Roman"/>
          <w:color w:val="000000"/>
          <w:highlight w:val="yellow"/>
          <w:rPrChange w:id="2393" w:author="Chen Liao" w:date="2021-03-09T15:09:00Z">
            <w:rPr>
              <w:rFonts w:ascii="Times New Roman" w:hAnsi="Times New Roman" w:cs="Times New Roman"/>
              <w:color w:val="000000"/>
              <w:sz w:val="20"/>
              <w:szCs w:val="20"/>
              <w:highlight w:val="yellow"/>
            </w:rPr>
          </w:rPrChange>
        </w:rPr>
        <w:t>D</w:t>
      </w:r>
      <w:r w:rsidR="00ED01D3" w:rsidRPr="00DF26A5">
        <w:rPr>
          <w:rFonts w:ascii="Times New Roman" w:hAnsi="Times New Roman" w:cs="Times New Roman"/>
          <w:color w:val="000000"/>
          <w:highlight w:val="yellow"/>
          <w:rPrChange w:id="2394" w:author="Chen Liao" w:date="2021-03-09T15:09:00Z">
            <w:rPr>
              <w:rFonts w:ascii="Times New Roman" w:hAnsi="Times New Roman" w:cs="Times New Roman"/>
              <w:color w:val="000000"/>
              <w:sz w:val="20"/>
              <w:szCs w:val="20"/>
              <w:highlight w:val="yellow"/>
            </w:rPr>
          </w:rPrChange>
        </w:rPr>
        <w:t>) and inulin availability (</w:t>
      </w:r>
      <w:r w:rsidR="00305F84" w:rsidRPr="00DF26A5">
        <w:rPr>
          <w:rFonts w:ascii="Times New Roman" w:hAnsi="Times New Roman" w:cs="Times New Roman"/>
          <w:color w:val="000000"/>
          <w:highlight w:val="yellow"/>
          <w:rPrChange w:id="2395" w:author="Chen Liao" w:date="2021-03-09T15:09:00Z">
            <w:rPr>
              <w:rFonts w:ascii="Times New Roman" w:hAnsi="Times New Roman" w:cs="Times New Roman"/>
              <w:color w:val="000000"/>
              <w:sz w:val="20"/>
              <w:szCs w:val="20"/>
              <w:highlight w:val="yellow"/>
            </w:rPr>
          </w:rPrChange>
        </w:rPr>
        <w:t>E</w:t>
      </w:r>
      <w:r w:rsidR="00ED01D3" w:rsidRPr="00DF26A5">
        <w:rPr>
          <w:rFonts w:ascii="Times New Roman" w:hAnsi="Times New Roman" w:cs="Times New Roman"/>
          <w:color w:val="000000"/>
          <w:highlight w:val="yellow"/>
          <w:rPrChange w:id="2396" w:author="Chen Liao" w:date="2021-03-09T15:09:00Z">
            <w:rPr>
              <w:rFonts w:ascii="Times New Roman" w:hAnsi="Times New Roman" w:cs="Times New Roman"/>
              <w:color w:val="000000"/>
              <w:sz w:val="20"/>
              <w:szCs w:val="20"/>
              <w:highlight w:val="yellow"/>
            </w:rPr>
          </w:rPrChange>
        </w:rPr>
        <w:t>) on growth and propionate flux of two-genera Bacteroides-Parabacteroides community. w/ c.f.: mixing Bacteroides and Parabacteroides in 1:1 ratio; w/o c.f.: mixing Parabacteroides and its clone mate in 1:1 ratio.</w:t>
      </w:r>
      <w:r w:rsidR="00ED01D3" w:rsidRPr="00DF26A5">
        <w:rPr>
          <w:rFonts w:ascii="Times New Roman" w:hAnsi="Times New Roman" w:cs="Times New Roman"/>
          <w:color w:val="000000"/>
          <w:rPrChange w:id="2397" w:author="Chen Liao" w:date="2021-03-09T15:09:00Z">
            <w:rPr>
              <w:rFonts w:ascii="Times New Roman" w:hAnsi="Times New Roman" w:cs="Times New Roman"/>
              <w:color w:val="000000"/>
              <w:sz w:val="20"/>
              <w:szCs w:val="20"/>
            </w:rPr>
          </w:rPrChange>
        </w:rPr>
        <w:t xml:space="preserve"> </w:t>
      </w:r>
      <w:commentRangeEnd w:id="2369"/>
      <w:r w:rsidR="00ED01D3" w:rsidRPr="00DF26A5">
        <w:rPr>
          <w:rStyle w:val="CommentReference"/>
          <w:rFonts w:ascii="Times New Roman" w:hAnsi="Times New Roman" w:cs="Times New Roman"/>
          <w:sz w:val="24"/>
          <w:szCs w:val="24"/>
          <w:rPrChange w:id="2398" w:author="Chen Liao" w:date="2021-03-09T15:09:00Z">
            <w:rPr>
              <w:rStyle w:val="CommentReference"/>
              <w:rFonts w:ascii="Times New Roman" w:hAnsi="Times New Roman" w:cs="Times New Roman"/>
            </w:rPr>
          </w:rPrChange>
        </w:rPr>
        <w:commentReference w:id="2369"/>
      </w:r>
      <w:r w:rsidR="00AA5F70" w:rsidRPr="00203483">
        <w:rPr>
          <w:rFonts w:ascii="Times New Roman" w:hAnsi="Times New Roman" w:cs="Times New Roman"/>
          <w:highlight w:val="yellow"/>
        </w:rPr>
        <w:br w:type="page"/>
      </w:r>
    </w:p>
    <w:p w14:paraId="5CFA45FE" w14:textId="77777777" w:rsidR="00AA5F70" w:rsidRPr="00DF26A5" w:rsidRDefault="00AA5F70" w:rsidP="004D26A3">
      <w:pPr>
        <w:jc w:val="both"/>
        <w:rPr>
          <w:rFonts w:ascii="Times New Roman" w:eastAsia="SimSun" w:hAnsi="Times New Roman" w:cs="Times New Roman"/>
          <w:b/>
          <w:bCs/>
          <w:color w:val="000000"/>
          <w:rPrChange w:id="2399" w:author="Chen Liao" w:date="2021-03-09T15:09:00Z">
            <w:rPr>
              <w:rFonts w:ascii="Times New Roman" w:eastAsia="SimSun" w:hAnsi="Times New Roman" w:cs="Times New Roman"/>
              <w:b/>
              <w:bCs/>
              <w:color w:val="000000"/>
              <w:sz w:val="20"/>
              <w:szCs w:val="20"/>
            </w:rPr>
          </w:rPrChange>
        </w:rPr>
      </w:pPr>
    </w:p>
    <w:p w14:paraId="4CF98AFB" w14:textId="77777777" w:rsidR="00AA5F70" w:rsidRPr="00DF26A5" w:rsidRDefault="00AA5F70">
      <w:pPr>
        <w:jc w:val="both"/>
        <w:rPr>
          <w:rFonts w:ascii="Times New Roman" w:eastAsia="SimSun" w:hAnsi="Times New Roman" w:cs="Times New Roman"/>
          <w:b/>
          <w:bCs/>
          <w:color w:val="000000"/>
          <w:rPrChange w:id="2400" w:author="Chen Liao" w:date="2021-03-09T15:09:00Z">
            <w:rPr>
              <w:rFonts w:ascii="Times New Roman" w:eastAsia="SimSun" w:hAnsi="Times New Roman" w:cs="Times New Roman"/>
              <w:b/>
              <w:bCs/>
              <w:color w:val="000000"/>
              <w:sz w:val="20"/>
              <w:szCs w:val="20"/>
            </w:rPr>
          </w:rPrChange>
        </w:rPr>
        <w:pPrChange w:id="2401" w:author="Chen Liao" w:date="2021-03-09T15:09:00Z">
          <w:pPr>
            <w:jc w:val="center"/>
          </w:pPr>
        </w:pPrChange>
      </w:pPr>
      <w:r w:rsidRPr="00DF26A5">
        <w:rPr>
          <w:rFonts w:ascii="Times New Roman" w:eastAsia="SimSun" w:hAnsi="Times New Roman" w:cs="Times New Roman"/>
          <w:b/>
          <w:bCs/>
          <w:noProof/>
          <w:color w:val="000000"/>
          <w:rPrChange w:id="2402" w:author="Chen Liao" w:date="2021-03-09T15:09:00Z">
            <w:rPr>
              <w:rFonts w:ascii="Times New Roman" w:eastAsia="SimSun" w:hAnsi="Times New Roman" w:cs="Times New Roman"/>
              <w:b/>
              <w:bCs/>
              <w:noProof/>
              <w:color w:val="000000"/>
              <w:sz w:val="20"/>
              <w:szCs w:val="20"/>
            </w:rPr>
          </w:rPrChange>
        </w:rPr>
        <w:drawing>
          <wp:inline distT="0" distB="0" distL="0" distR="0" wp14:anchorId="78B186F6" wp14:editId="4D937A8F">
            <wp:extent cx="5765800" cy="15494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5800" cy="1549400"/>
                    </a:xfrm>
                    <a:prstGeom prst="rect">
                      <a:avLst/>
                    </a:prstGeom>
                  </pic:spPr>
                </pic:pic>
              </a:graphicData>
            </a:graphic>
          </wp:inline>
        </w:drawing>
      </w:r>
    </w:p>
    <w:p w14:paraId="1C559F9E" w14:textId="77777777" w:rsidR="00AA5F70" w:rsidRPr="00DF26A5" w:rsidRDefault="00AA5F70" w:rsidP="00203483">
      <w:pPr>
        <w:jc w:val="both"/>
        <w:rPr>
          <w:rFonts w:ascii="Times New Roman" w:eastAsia="SimSun" w:hAnsi="Times New Roman" w:cs="Times New Roman"/>
          <w:color w:val="000000"/>
          <w:rPrChange w:id="2403" w:author="Chen Liao" w:date="2021-03-09T15:09:00Z">
            <w:rPr>
              <w:rFonts w:ascii="Times New Roman" w:eastAsia="SimSun" w:hAnsi="Times New Roman" w:cs="Times New Roman"/>
              <w:color w:val="000000"/>
              <w:sz w:val="20"/>
              <w:szCs w:val="20"/>
            </w:rPr>
          </w:rPrChange>
        </w:rPr>
      </w:pPr>
    </w:p>
    <w:p w14:paraId="25E26C5E" w14:textId="77777777" w:rsidR="00ED3422" w:rsidRPr="004D26A3" w:rsidRDefault="00AA5F70">
      <w:pPr>
        <w:widowControl w:val="0"/>
        <w:autoSpaceDE w:val="0"/>
        <w:autoSpaceDN w:val="0"/>
        <w:adjustRightInd w:val="0"/>
        <w:jc w:val="both"/>
        <w:rPr>
          <w:rFonts w:ascii="Times New Roman" w:hAnsi="Times New Roman" w:cs="Times New Roman"/>
        </w:rPr>
        <w:pPrChange w:id="2404" w:author="Chen Liao" w:date="2021-03-09T15:09:00Z">
          <w:pPr>
            <w:widowControl w:val="0"/>
            <w:autoSpaceDE w:val="0"/>
            <w:autoSpaceDN w:val="0"/>
            <w:adjustRightInd w:val="0"/>
          </w:pPr>
        </w:pPrChange>
      </w:pPr>
      <w:r w:rsidRPr="00DF26A5">
        <w:rPr>
          <w:rFonts w:ascii="Times New Roman" w:hAnsi="Times New Roman" w:cs="Times New Roman"/>
          <w:b/>
          <w:bCs/>
          <w:rPrChange w:id="2405" w:author="Chen Liao" w:date="2021-03-09T15:09:00Z">
            <w:rPr>
              <w:rFonts w:ascii="Times New Roman" w:hAnsi="Times New Roman" w:cs="Times New Roman"/>
              <w:b/>
              <w:bCs/>
              <w:sz w:val="20"/>
              <w:szCs w:val="20"/>
            </w:rPr>
          </w:rPrChange>
        </w:rPr>
        <w:t>Figure S1</w:t>
      </w:r>
      <w:r w:rsidR="00AC2C2E" w:rsidRPr="00DF26A5">
        <w:rPr>
          <w:rFonts w:ascii="Times New Roman" w:hAnsi="Times New Roman" w:cs="Times New Roman"/>
          <w:b/>
          <w:bCs/>
          <w:rPrChange w:id="2406" w:author="Chen Liao" w:date="2021-03-09T15:09:00Z">
            <w:rPr>
              <w:rFonts w:ascii="Times New Roman" w:hAnsi="Times New Roman" w:cs="Times New Roman"/>
              <w:b/>
              <w:bCs/>
              <w:sz w:val="20"/>
              <w:szCs w:val="20"/>
            </w:rPr>
          </w:rPrChange>
        </w:rPr>
        <w:t>8</w:t>
      </w:r>
      <w:r w:rsidRPr="00DF26A5">
        <w:rPr>
          <w:rFonts w:ascii="Times New Roman" w:hAnsi="Times New Roman" w:cs="Times New Roman"/>
          <w:b/>
          <w:bCs/>
          <w:rPrChange w:id="2407" w:author="Chen Liao" w:date="2021-03-09T15:09:00Z">
            <w:rPr>
              <w:rFonts w:ascii="Times New Roman" w:hAnsi="Times New Roman" w:cs="Times New Roman"/>
              <w:b/>
              <w:bCs/>
              <w:sz w:val="20"/>
              <w:szCs w:val="20"/>
            </w:rPr>
          </w:rPrChange>
        </w:rPr>
        <w:t xml:space="preserve">. (Related to </w:t>
      </w:r>
      <w:r w:rsidR="00AC2C2E" w:rsidRPr="00DF26A5">
        <w:rPr>
          <w:rFonts w:ascii="Times New Roman" w:hAnsi="Times New Roman" w:cs="Times New Roman"/>
          <w:b/>
          <w:bCs/>
          <w:rPrChange w:id="2408" w:author="Chen Liao" w:date="2021-03-09T15:09:00Z">
            <w:rPr>
              <w:rFonts w:ascii="Times New Roman" w:hAnsi="Times New Roman" w:cs="Times New Roman"/>
              <w:b/>
              <w:bCs/>
              <w:sz w:val="20"/>
              <w:szCs w:val="20"/>
            </w:rPr>
          </w:rPrChange>
        </w:rPr>
        <w:t xml:space="preserve">Materials and </w:t>
      </w:r>
      <w:r w:rsidRPr="00DF26A5">
        <w:rPr>
          <w:rFonts w:ascii="Times New Roman" w:hAnsi="Times New Roman" w:cs="Times New Roman"/>
          <w:b/>
          <w:bCs/>
          <w:rPrChange w:id="2409" w:author="Chen Liao" w:date="2021-03-09T15:09:00Z">
            <w:rPr>
              <w:rFonts w:ascii="Times New Roman" w:hAnsi="Times New Roman" w:cs="Times New Roman"/>
              <w:b/>
              <w:bCs/>
              <w:sz w:val="20"/>
              <w:szCs w:val="20"/>
            </w:rPr>
          </w:rPrChange>
        </w:rPr>
        <w:t xml:space="preserve">Methods) Rarefaction analysis of 16S rRNA gene clone libraries </w:t>
      </w:r>
      <w:r w:rsidRPr="00DF26A5">
        <w:rPr>
          <w:rFonts w:ascii="Times New Roman" w:hAnsi="Times New Roman" w:cs="Times New Roman"/>
          <w:b/>
          <w:bCs/>
          <w:color w:val="000000"/>
          <w:rPrChange w:id="2410" w:author="Chen Liao" w:date="2021-03-09T15:09:00Z">
            <w:rPr>
              <w:rFonts w:ascii="Times New Roman" w:hAnsi="Times New Roman" w:cs="Times New Roman"/>
              <w:b/>
              <w:bCs/>
              <w:color w:val="000000"/>
              <w:sz w:val="20"/>
              <w:szCs w:val="20"/>
            </w:rPr>
          </w:rPrChange>
        </w:rPr>
        <w:t>in terms of</w:t>
      </w:r>
      <w:r w:rsidRPr="00DF26A5">
        <w:rPr>
          <w:rFonts w:ascii="Times New Roman" w:hAnsi="Times New Roman" w:cs="Times New Roman"/>
          <w:b/>
          <w:bCs/>
          <w:rPrChange w:id="2411" w:author="Chen Liao" w:date="2021-03-09T15:09:00Z">
            <w:rPr>
              <w:rFonts w:ascii="Times New Roman" w:hAnsi="Times New Roman" w:cs="Times New Roman"/>
              <w:b/>
              <w:bCs/>
              <w:sz w:val="20"/>
              <w:szCs w:val="20"/>
            </w:rPr>
          </w:rPrChange>
        </w:rPr>
        <w:t xml:space="preserve"> species richness, Shannon diversity, and Simpson diversity.</w:t>
      </w:r>
      <w:r w:rsidRPr="00DF26A5">
        <w:rPr>
          <w:rFonts w:ascii="Times New Roman" w:hAnsi="Times New Roman" w:cs="Times New Roman"/>
          <w:rPrChange w:id="2412" w:author="Chen Liao" w:date="2021-03-09T15:09:00Z">
            <w:rPr>
              <w:rFonts w:ascii="Times New Roman" w:hAnsi="Times New Roman" w:cs="Times New Roman"/>
              <w:sz w:val="20"/>
              <w:szCs w:val="20"/>
            </w:rPr>
          </w:rPrChange>
        </w:rPr>
        <w:t xml:space="preserve"> Rarefaction curves were generated using the </w:t>
      </w:r>
      <w:proofErr w:type="spellStart"/>
      <w:r w:rsidRPr="00DF26A5">
        <w:rPr>
          <w:rFonts w:ascii="Times New Roman" w:hAnsi="Times New Roman" w:cs="Times New Roman"/>
          <w:rPrChange w:id="2413" w:author="Chen Liao" w:date="2021-03-09T15:09:00Z">
            <w:rPr>
              <w:rFonts w:ascii="Times New Roman" w:hAnsi="Times New Roman" w:cs="Times New Roman"/>
              <w:sz w:val="20"/>
              <w:szCs w:val="20"/>
            </w:rPr>
          </w:rPrChange>
        </w:rPr>
        <w:t>iNEXT</w:t>
      </w:r>
      <w:proofErr w:type="spellEnd"/>
      <w:r w:rsidRPr="00DF26A5">
        <w:rPr>
          <w:rFonts w:ascii="Times New Roman" w:hAnsi="Times New Roman" w:cs="Times New Roman"/>
          <w:rPrChange w:id="2414" w:author="Chen Liao" w:date="2021-03-09T15:09:00Z">
            <w:rPr>
              <w:rFonts w:ascii="Times New Roman" w:hAnsi="Times New Roman" w:cs="Times New Roman"/>
              <w:sz w:val="20"/>
              <w:szCs w:val="20"/>
            </w:rPr>
          </w:rPrChange>
        </w:rPr>
        <w:t xml:space="preserve"> package. Solid lines represent the observed alpha diversity with the number of reads sampled, and dashed lines represent the extrapolation of the solid lines until 25% more reads. To</w:t>
      </w:r>
      <w:r w:rsidRPr="00DF26A5">
        <w:rPr>
          <w:rFonts w:ascii="Times New Roman" w:hAnsi="Times New Roman" w:cs="Times New Roman"/>
          <w:color w:val="2A2A2A"/>
          <w:shd w:val="clear" w:color="auto" w:fill="FFFFFF"/>
          <w:rPrChange w:id="2415" w:author="Chen Liao" w:date="2021-03-09T15:09:00Z">
            <w:rPr>
              <w:rFonts w:ascii="Times New Roman" w:hAnsi="Times New Roman" w:cs="Times New Roman"/>
              <w:color w:val="2A2A2A"/>
              <w:sz w:val="20"/>
              <w:szCs w:val="20"/>
              <w:shd w:val="clear" w:color="auto" w:fill="FFFFFF"/>
            </w:rPr>
          </w:rPrChange>
        </w:rPr>
        <w:t xml:space="preserve"> avoid sample-to-sample bias due to variable sequencing depth (different number of reads per sample), all samples were rarefied to 38,980 sequences (black dashed line) per sample before downstream analysis.</w:t>
      </w:r>
      <w:r w:rsidR="00434C87" w:rsidRPr="00203483">
        <w:rPr>
          <w:rFonts w:ascii="Times New Roman" w:hAnsi="Times New Roman" w:cs="Times New Roman"/>
          <w:color w:val="000000"/>
        </w:rPr>
        <w:fldChar w:fldCharType="begin"/>
      </w:r>
      <w:r w:rsidR="00434C87" w:rsidRPr="00DF26A5">
        <w:rPr>
          <w:rFonts w:ascii="Times New Roman" w:hAnsi="Times New Roman" w:cs="Times New Roman"/>
          <w:color w:val="000000"/>
        </w:rPr>
        <w:instrText xml:space="preserve"> ADDIN NE.Bib</w:instrText>
      </w:r>
      <w:r w:rsidR="00434C87" w:rsidRPr="00203483">
        <w:rPr>
          <w:rFonts w:ascii="Times New Roman" w:hAnsi="Times New Roman" w:cs="Times New Roman"/>
          <w:color w:val="000000"/>
        </w:rPr>
        <w:fldChar w:fldCharType="separate"/>
      </w:r>
    </w:p>
    <w:p w14:paraId="7A641EA6" w14:textId="77777777" w:rsidR="00ED3422" w:rsidRPr="004D26A3" w:rsidRDefault="00ED3422">
      <w:pPr>
        <w:widowControl w:val="0"/>
        <w:autoSpaceDE w:val="0"/>
        <w:autoSpaceDN w:val="0"/>
        <w:adjustRightInd w:val="0"/>
        <w:jc w:val="both"/>
        <w:rPr>
          <w:rFonts w:ascii="Times New Roman" w:hAnsi="Times New Roman" w:cs="Times New Roman"/>
        </w:rPr>
        <w:pPrChange w:id="2416" w:author="Chen Liao" w:date="2021-03-09T15:09:00Z">
          <w:pPr>
            <w:widowControl w:val="0"/>
            <w:autoSpaceDE w:val="0"/>
            <w:autoSpaceDN w:val="0"/>
            <w:adjustRightInd w:val="0"/>
            <w:jc w:val="center"/>
          </w:pPr>
        </w:pPrChange>
      </w:pPr>
      <w:r w:rsidRPr="00DF26A5">
        <w:rPr>
          <w:rFonts w:ascii="Times New Roman" w:hAnsi="Times New Roman" w:cs="Times New Roman"/>
          <w:b/>
          <w:bCs/>
          <w:color w:val="000000"/>
          <w:rPrChange w:id="2417" w:author="Chen Liao" w:date="2021-03-09T15:09:00Z">
            <w:rPr>
              <w:rFonts w:ascii="Times New Roman" w:hAnsi="Times New Roman" w:cs="Times New Roman"/>
              <w:b/>
              <w:bCs/>
              <w:color w:val="000000"/>
              <w:sz w:val="40"/>
              <w:szCs w:val="40"/>
            </w:rPr>
          </w:rPrChange>
        </w:rPr>
        <w:t>References:</w:t>
      </w:r>
    </w:p>
    <w:p w14:paraId="6DF8B199" w14:textId="77777777" w:rsidR="00ED3422" w:rsidRPr="004D26A3" w:rsidRDefault="00ED3422" w:rsidP="00203483">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18" w:author="Chen Liao" w:date="2021-03-09T15:09:00Z">
            <w:rPr>
              <w:rFonts w:ascii="Times New Roman" w:hAnsi="Times New Roman" w:cs="Times New Roman"/>
              <w:color w:val="000000"/>
              <w:sz w:val="20"/>
              <w:szCs w:val="20"/>
            </w:rPr>
          </w:rPrChange>
        </w:rPr>
        <w:t xml:space="preserve"> [1].</w:t>
      </w:r>
      <w:r w:rsidRPr="00DF26A5">
        <w:rPr>
          <w:rFonts w:ascii="Times New Roman" w:hAnsi="Times New Roman" w:cs="Times New Roman"/>
          <w:color w:val="000000"/>
          <w:rPrChange w:id="2419" w:author="Chen Liao" w:date="2021-03-09T15:09:00Z">
            <w:rPr>
              <w:rFonts w:ascii="Times New Roman" w:hAnsi="Times New Roman" w:cs="Times New Roman"/>
              <w:color w:val="000000"/>
              <w:sz w:val="20"/>
              <w:szCs w:val="20"/>
            </w:rPr>
          </w:rPrChange>
        </w:rPr>
        <w:tab/>
        <w:t>Lynch, S.V. and O. Pedersen, The Human Intestinal Microbiome in Health and Disease. New England Journal of Medicine, 2016.</w:t>
      </w:r>
    </w:p>
    <w:p w14:paraId="78C23EFA" w14:textId="77777777" w:rsidR="00ED3422" w:rsidRPr="004D26A3" w:rsidRDefault="00ED3422" w:rsidP="004D26A3">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20" w:author="Chen Liao" w:date="2021-03-09T15:09:00Z">
            <w:rPr>
              <w:rFonts w:ascii="Times New Roman" w:hAnsi="Times New Roman" w:cs="Times New Roman"/>
              <w:color w:val="000000"/>
              <w:sz w:val="20"/>
              <w:szCs w:val="20"/>
            </w:rPr>
          </w:rPrChange>
        </w:rPr>
        <w:t xml:space="preserve"> [2].</w:t>
      </w:r>
      <w:r w:rsidRPr="00DF26A5">
        <w:rPr>
          <w:rFonts w:ascii="Times New Roman" w:hAnsi="Times New Roman" w:cs="Times New Roman"/>
          <w:color w:val="000000"/>
          <w:rPrChange w:id="2421" w:author="Chen Liao" w:date="2021-03-09T15:09:00Z">
            <w:rPr>
              <w:rFonts w:ascii="Times New Roman" w:hAnsi="Times New Roman" w:cs="Times New Roman"/>
              <w:color w:val="000000"/>
              <w:sz w:val="20"/>
              <w:szCs w:val="20"/>
            </w:rPr>
          </w:rPrChange>
        </w:rPr>
        <w:tab/>
        <w:t>Sanna, S., et al., Causal relationships among the gut microbiome, short-chain fatty acids and metabolic diseases. Nature Genetics, 2019. 51(4): p. 600-605.</w:t>
      </w:r>
    </w:p>
    <w:p w14:paraId="4EF6FB86" w14:textId="77777777" w:rsidR="00ED3422" w:rsidRPr="004D26A3" w:rsidRDefault="00ED3422" w:rsidP="002E43AE">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22" w:author="Chen Liao" w:date="2021-03-09T15:09:00Z">
            <w:rPr>
              <w:rFonts w:ascii="Times New Roman" w:hAnsi="Times New Roman" w:cs="Times New Roman"/>
              <w:color w:val="000000"/>
              <w:sz w:val="20"/>
              <w:szCs w:val="20"/>
            </w:rPr>
          </w:rPrChange>
        </w:rPr>
        <w:t xml:space="preserve"> [3].</w:t>
      </w:r>
      <w:r w:rsidRPr="00DF26A5">
        <w:rPr>
          <w:rFonts w:ascii="Times New Roman" w:hAnsi="Times New Roman" w:cs="Times New Roman"/>
          <w:color w:val="000000"/>
          <w:rPrChange w:id="2423" w:author="Chen Liao" w:date="2021-03-09T15:09:00Z">
            <w:rPr>
              <w:rFonts w:ascii="Times New Roman" w:hAnsi="Times New Roman" w:cs="Times New Roman"/>
              <w:color w:val="000000"/>
              <w:sz w:val="20"/>
              <w:szCs w:val="20"/>
            </w:rPr>
          </w:rPrChange>
        </w:rPr>
        <w:tab/>
        <w:t>Nomura, M., et al., Association of Short-Chain Fatty Acids in the Gut Microbiome With Clinical Response to Treatment With Nivolumab or Pembrolizumab in Patients With Solid Cancer Tumors. JAMA Network Open, 2020. 3(4): p. e202895.</w:t>
      </w:r>
    </w:p>
    <w:p w14:paraId="741C2383" w14:textId="77777777" w:rsidR="00ED3422" w:rsidRPr="004D26A3" w:rsidRDefault="00ED3422" w:rsidP="003B3D31">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24" w:author="Chen Liao" w:date="2021-03-09T15:09:00Z">
            <w:rPr>
              <w:rFonts w:ascii="Times New Roman" w:hAnsi="Times New Roman" w:cs="Times New Roman"/>
              <w:color w:val="000000"/>
              <w:sz w:val="20"/>
              <w:szCs w:val="20"/>
            </w:rPr>
          </w:rPrChange>
        </w:rPr>
        <w:t xml:space="preserve"> [4].</w:t>
      </w:r>
      <w:r w:rsidRPr="00DF26A5">
        <w:rPr>
          <w:rFonts w:ascii="Times New Roman" w:hAnsi="Times New Roman" w:cs="Times New Roman"/>
          <w:color w:val="000000"/>
          <w:rPrChange w:id="2425" w:author="Chen Liao" w:date="2021-03-09T15:09:00Z">
            <w:rPr>
              <w:rFonts w:ascii="Times New Roman" w:hAnsi="Times New Roman" w:cs="Times New Roman"/>
              <w:color w:val="000000"/>
              <w:sz w:val="20"/>
              <w:szCs w:val="20"/>
            </w:rPr>
          </w:rPrChange>
        </w:rPr>
        <w:tab/>
        <w:t>Gentile, C.L. and T.L. Weir, The gut microbiota at the intersection of diet and human health. Science, 2018. 362(6416</w:t>
      </w:r>
    </w:p>
    <w:p w14:paraId="768B3EA4" w14:textId="77777777" w:rsidR="00ED3422" w:rsidRPr="004D26A3" w:rsidRDefault="00ED3422" w:rsidP="00331C2E">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26" w:author="Chen Liao" w:date="2021-03-09T15:09:00Z">
            <w:rPr>
              <w:rFonts w:ascii="Times New Roman" w:hAnsi="Times New Roman" w:cs="Times New Roman"/>
              <w:color w:val="000000"/>
              <w:sz w:val="20"/>
              <w:szCs w:val="20"/>
            </w:rPr>
          </w:rPrChange>
        </w:rPr>
        <w:t>): p. 776</w:t>
      </w:r>
    </w:p>
    <w:p w14:paraId="56EF02B4" w14:textId="77777777" w:rsidR="00ED3422" w:rsidRPr="004D26A3" w:rsidRDefault="00ED3422" w:rsidP="00102F41">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27" w:author="Chen Liao" w:date="2021-03-09T15:09:00Z">
            <w:rPr>
              <w:rFonts w:ascii="Times New Roman" w:hAnsi="Times New Roman" w:cs="Times New Roman"/>
              <w:color w:val="000000"/>
              <w:sz w:val="20"/>
              <w:szCs w:val="20"/>
            </w:rPr>
          </w:rPrChange>
        </w:rPr>
        <w:t>-780</w:t>
      </w:r>
    </w:p>
    <w:p w14:paraId="2A47873D" w14:textId="77777777" w:rsidR="00ED3422" w:rsidRPr="004D26A3" w:rsidRDefault="00ED3422" w:rsidP="00E84517">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28" w:author="Chen Liao" w:date="2021-03-09T15:09:00Z">
            <w:rPr>
              <w:rFonts w:ascii="Times New Roman" w:hAnsi="Times New Roman" w:cs="Times New Roman"/>
              <w:color w:val="000000"/>
              <w:sz w:val="20"/>
              <w:szCs w:val="20"/>
            </w:rPr>
          </w:rPrChange>
        </w:rPr>
        <w:t>.</w:t>
      </w:r>
    </w:p>
    <w:p w14:paraId="151BEC74" w14:textId="77777777" w:rsidR="00ED3422" w:rsidRPr="004D26A3" w:rsidRDefault="00ED3422" w:rsidP="00CA756F">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29" w:author="Chen Liao" w:date="2021-03-09T15:09:00Z">
            <w:rPr>
              <w:rFonts w:ascii="Times New Roman" w:hAnsi="Times New Roman" w:cs="Times New Roman"/>
              <w:color w:val="000000"/>
              <w:sz w:val="20"/>
              <w:szCs w:val="20"/>
            </w:rPr>
          </w:rPrChange>
        </w:rPr>
        <w:t xml:space="preserve"> [5].</w:t>
      </w:r>
      <w:r w:rsidRPr="00DF26A5">
        <w:rPr>
          <w:rFonts w:ascii="Times New Roman" w:hAnsi="Times New Roman" w:cs="Times New Roman"/>
          <w:color w:val="000000"/>
          <w:rPrChange w:id="2430" w:author="Chen Liao" w:date="2021-03-09T15:09:00Z">
            <w:rPr>
              <w:rFonts w:ascii="Times New Roman" w:hAnsi="Times New Roman" w:cs="Times New Roman"/>
              <w:color w:val="000000"/>
              <w:sz w:val="20"/>
              <w:szCs w:val="20"/>
            </w:rPr>
          </w:rPrChange>
        </w:rPr>
        <w:tab/>
        <w:t>Wargo, J.A., Modulating gut microbes. Science, 2020. 369(6509): p. 1302-1303.</w:t>
      </w:r>
    </w:p>
    <w:p w14:paraId="6B4AE7F1" w14:textId="77777777" w:rsidR="00ED3422" w:rsidRPr="004D26A3" w:rsidRDefault="00ED3422" w:rsidP="0059730F">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31" w:author="Chen Liao" w:date="2021-03-09T15:09:00Z">
            <w:rPr>
              <w:rFonts w:ascii="Times New Roman" w:hAnsi="Times New Roman" w:cs="Times New Roman"/>
              <w:color w:val="000000"/>
              <w:sz w:val="20"/>
              <w:szCs w:val="20"/>
            </w:rPr>
          </w:rPrChange>
        </w:rPr>
        <w:t xml:space="preserve"> [6].</w:t>
      </w:r>
      <w:r w:rsidRPr="00DF26A5">
        <w:rPr>
          <w:rFonts w:ascii="Times New Roman" w:hAnsi="Times New Roman" w:cs="Times New Roman"/>
          <w:color w:val="000000"/>
          <w:rPrChange w:id="2432" w:author="Chen Liao" w:date="2021-03-09T15:09:00Z">
            <w:rPr>
              <w:rFonts w:ascii="Times New Roman" w:hAnsi="Times New Roman" w:cs="Times New Roman"/>
              <w:color w:val="000000"/>
              <w:sz w:val="20"/>
              <w:szCs w:val="20"/>
            </w:rPr>
          </w:rPrChange>
        </w:rPr>
        <w:tab/>
        <w:t>Harkins, C.P., H.H. Kong and J.A. Segre, Manipulating the Human Microbiome to Manage Disease. JAMA, 2019. 323(4): p. 303.</w:t>
      </w:r>
    </w:p>
    <w:p w14:paraId="33B10588" w14:textId="77777777" w:rsidR="00ED3422" w:rsidRPr="004D26A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33" w:author="Chen Liao" w:date="2021-03-09T15:09:00Z">
            <w:rPr>
              <w:rFonts w:ascii="Times New Roman" w:hAnsi="Times New Roman" w:cs="Times New Roman"/>
              <w:color w:val="000000"/>
              <w:sz w:val="20"/>
              <w:szCs w:val="20"/>
            </w:rPr>
          </w:rPrChange>
        </w:rPr>
        <w:t xml:space="preserve"> [7].</w:t>
      </w:r>
      <w:r w:rsidRPr="00DF26A5">
        <w:rPr>
          <w:rFonts w:ascii="Times New Roman" w:hAnsi="Times New Roman" w:cs="Times New Roman"/>
          <w:color w:val="000000"/>
          <w:rPrChange w:id="2434" w:author="Chen Liao" w:date="2021-03-09T15:09:00Z">
            <w:rPr>
              <w:rFonts w:ascii="Times New Roman" w:hAnsi="Times New Roman" w:cs="Times New Roman"/>
              <w:color w:val="000000"/>
              <w:sz w:val="20"/>
              <w:szCs w:val="20"/>
            </w:rPr>
          </w:rPrChange>
        </w:rPr>
        <w:tab/>
        <w:t>Gehrig, J.L., et al., Effects of microbiota-directed foods in gnotobiotic animals and undernourished children. Science, 2019. 365(6449): p. eaau4732.</w:t>
      </w:r>
    </w:p>
    <w:p w14:paraId="292E0B59" w14:textId="77777777" w:rsidR="00ED3422" w:rsidRPr="004D26A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35" w:author="Chen Liao" w:date="2021-03-09T15:09:00Z">
            <w:rPr>
              <w:rFonts w:ascii="Times New Roman" w:hAnsi="Times New Roman" w:cs="Times New Roman"/>
              <w:color w:val="000000"/>
              <w:sz w:val="20"/>
              <w:szCs w:val="20"/>
            </w:rPr>
          </w:rPrChange>
        </w:rPr>
        <w:t xml:space="preserve"> [8].</w:t>
      </w:r>
      <w:r w:rsidRPr="00DF26A5">
        <w:rPr>
          <w:rFonts w:ascii="Times New Roman" w:hAnsi="Times New Roman" w:cs="Times New Roman"/>
          <w:color w:val="000000"/>
          <w:rPrChange w:id="2436" w:author="Chen Liao" w:date="2021-03-09T15:09:00Z">
            <w:rPr>
              <w:rFonts w:ascii="Times New Roman" w:hAnsi="Times New Roman" w:cs="Times New Roman"/>
              <w:color w:val="000000"/>
              <w:sz w:val="20"/>
              <w:szCs w:val="20"/>
            </w:rPr>
          </w:rPrChange>
        </w:rPr>
        <w:tab/>
        <w:t>Zhao, L., et al., Gut bacteria selectively promoted by dietary fibers alleviate type 2 diabetes. Science, 2018. 359(6380): p. 1151-1156.</w:t>
      </w:r>
    </w:p>
    <w:p w14:paraId="6676201C" w14:textId="77777777" w:rsidR="00ED3422" w:rsidRPr="004D26A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37" w:author="Chen Liao" w:date="2021-03-09T15:09:00Z">
            <w:rPr>
              <w:rFonts w:ascii="Times New Roman" w:hAnsi="Times New Roman" w:cs="Times New Roman"/>
              <w:color w:val="000000"/>
              <w:sz w:val="20"/>
              <w:szCs w:val="20"/>
            </w:rPr>
          </w:rPrChange>
        </w:rPr>
        <w:t xml:space="preserve"> [9].</w:t>
      </w:r>
      <w:r w:rsidRPr="00DF26A5">
        <w:rPr>
          <w:rFonts w:ascii="Times New Roman" w:hAnsi="Times New Roman" w:cs="Times New Roman"/>
          <w:color w:val="000000"/>
          <w:rPrChange w:id="2438" w:author="Chen Liao" w:date="2021-03-09T15:09:00Z">
            <w:rPr>
              <w:rFonts w:ascii="Times New Roman" w:hAnsi="Times New Roman" w:cs="Times New Roman"/>
              <w:color w:val="000000"/>
              <w:sz w:val="20"/>
              <w:szCs w:val="20"/>
            </w:rPr>
          </w:rPrChange>
        </w:rPr>
        <w:tab/>
        <w:t>Valcheva, R., et al., Inulin-type fructans improve active ulcerative colitis associated with microbiota changes and increased short-chain fatty acids levels. Gut Microbes, 2019. 10(3): p. 334-357.</w:t>
      </w:r>
    </w:p>
    <w:p w14:paraId="5CBAB6A6" w14:textId="77777777" w:rsidR="00ED3422" w:rsidRPr="004D26A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39" w:author="Chen Liao" w:date="2021-03-09T15:09:00Z">
            <w:rPr>
              <w:rFonts w:ascii="Times New Roman" w:hAnsi="Times New Roman" w:cs="Times New Roman"/>
              <w:color w:val="000000"/>
              <w:sz w:val="20"/>
              <w:szCs w:val="20"/>
            </w:rPr>
          </w:rPrChange>
        </w:rPr>
        <w:t>[10].</w:t>
      </w:r>
      <w:r w:rsidRPr="00DF26A5">
        <w:rPr>
          <w:rFonts w:ascii="Times New Roman" w:hAnsi="Times New Roman" w:cs="Times New Roman"/>
          <w:color w:val="000000"/>
          <w:rPrChange w:id="2440" w:author="Chen Liao" w:date="2021-03-09T15:09:00Z">
            <w:rPr>
              <w:rFonts w:ascii="Times New Roman" w:hAnsi="Times New Roman" w:cs="Times New Roman"/>
              <w:color w:val="000000"/>
              <w:sz w:val="20"/>
              <w:szCs w:val="20"/>
            </w:rPr>
          </w:rPrChange>
        </w:rPr>
        <w:tab/>
        <w:t>Rakoff-Nahoum, S., M.J. Coyne and L.E. Comstock, An Ecological Network of Polysaccharide Utilization among Human Intestinal Symbionts. Current Biology, 2014. 24(1): p. 40-49.</w:t>
      </w:r>
    </w:p>
    <w:p w14:paraId="01FDEE67" w14:textId="77777777" w:rsidR="00ED3422" w:rsidRPr="004D26A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41" w:author="Chen Liao" w:date="2021-03-09T15:09:00Z">
            <w:rPr>
              <w:rFonts w:ascii="Times New Roman" w:hAnsi="Times New Roman" w:cs="Times New Roman"/>
              <w:color w:val="000000"/>
              <w:sz w:val="20"/>
              <w:szCs w:val="20"/>
            </w:rPr>
          </w:rPrChange>
        </w:rPr>
        <w:t>[11].</w:t>
      </w:r>
      <w:r w:rsidRPr="00DF26A5">
        <w:rPr>
          <w:rFonts w:ascii="Times New Roman" w:hAnsi="Times New Roman" w:cs="Times New Roman"/>
          <w:color w:val="000000"/>
          <w:rPrChange w:id="2442" w:author="Chen Liao" w:date="2021-03-09T15:09:00Z">
            <w:rPr>
              <w:rFonts w:ascii="Times New Roman" w:hAnsi="Times New Roman" w:cs="Times New Roman"/>
              <w:color w:val="000000"/>
              <w:sz w:val="20"/>
              <w:szCs w:val="20"/>
            </w:rPr>
          </w:rPrChange>
        </w:rPr>
        <w:tab/>
        <w:t>Solden, L.M., et al., Interspecies cross-feeding orchestrates carbon degradation in the rumen ecosystem. Nature Microbiology, 2018. 3(11): p. 1274-1284.</w:t>
      </w:r>
    </w:p>
    <w:p w14:paraId="05AF8EB5"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43" w:author="Chen Liao" w:date="2021-03-09T15:09:00Z">
            <w:rPr>
              <w:rFonts w:ascii="Times New Roman" w:hAnsi="Times New Roman" w:cs="Times New Roman"/>
              <w:color w:val="000000"/>
              <w:sz w:val="20"/>
              <w:szCs w:val="20"/>
            </w:rPr>
          </w:rPrChange>
        </w:rPr>
        <w:t>[12].</w:t>
      </w:r>
      <w:r w:rsidRPr="00DF26A5">
        <w:rPr>
          <w:rFonts w:ascii="Times New Roman" w:hAnsi="Times New Roman" w:cs="Times New Roman"/>
          <w:color w:val="000000"/>
          <w:rPrChange w:id="2444" w:author="Chen Liao" w:date="2021-03-09T15:09:00Z">
            <w:rPr>
              <w:rFonts w:ascii="Times New Roman" w:hAnsi="Times New Roman" w:cs="Times New Roman"/>
              <w:color w:val="000000"/>
              <w:sz w:val="20"/>
              <w:szCs w:val="20"/>
            </w:rPr>
          </w:rPrChange>
        </w:rPr>
        <w:tab/>
        <w:t>Falony, G., et al., Cross-Feeding between Bifidobacterium longum BB536 and Acetate-</w:t>
      </w:r>
      <w:r w:rsidRPr="00DF26A5">
        <w:rPr>
          <w:rFonts w:ascii="Times New Roman" w:hAnsi="Times New Roman" w:cs="Times New Roman"/>
          <w:color w:val="000000"/>
          <w:rPrChange w:id="2445" w:author="Chen Liao" w:date="2021-03-09T15:09:00Z">
            <w:rPr>
              <w:rFonts w:ascii="Times New Roman" w:hAnsi="Times New Roman" w:cs="Times New Roman"/>
              <w:color w:val="000000"/>
              <w:sz w:val="20"/>
              <w:szCs w:val="20"/>
            </w:rPr>
          </w:rPrChange>
        </w:rPr>
        <w:lastRenderedPageBreak/>
        <w:t>Converting, Butyrate-Producing Colon Bacteria during Growth on Oligofructose. Applied and Environmental Microbiology, 2006. 72(12): p. 7835-7841.</w:t>
      </w:r>
    </w:p>
    <w:p w14:paraId="3B026C74"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46" w:author="Chen Liao" w:date="2021-03-09T15:09:00Z">
            <w:rPr>
              <w:rFonts w:ascii="Times New Roman" w:hAnsi="Times New Roman" w:cs="Times New Roman"/>
              <w:color w:val="000000"/>
              <w:sz w:val="20"/>
              <w:szCs w:val="20"/>
            </w:rPr>
          </w:rPrChange>
        </w:rPr>
        <w:t>[13].</w:t>
      </w:r>
      <w:r w:rsidRPr="00DF26A5">
        <w:rPr>
          <w:rFonts w:ascii="Times New Roman" w:hAnsi="Times New Roman" w:cs="Times New Roman"/>
          <w:color w:val="000000"/>
          <w:rPrChange w:id="2447" w:author="Chen Liao" w:date="2021-03-09T15:09:00Z">
            <w:rPr>
              <w:rFonts w:ascii="Times New Roman" w:hAnsi="Times New Roman" w:cs="Times New Roman"/>
              <w:color w:val="000000"/>
              <w:sz w:val="20"/>
              <w:szCs w:val="20"/>
            </w:rPr>
          </w:rPrChange>
        </w:rPr>
        <w:tab/>
        <w:t>Creswell, R., et al., High-resolution temporal profiling of the human gut microbiome reveals consistent and cascading alterations in response to dietary glycans. Genome Medicine, 2020. 12(1).</w:t>
      </w:r>
    </w:p>
    <w:p w14:paraId="67077F89"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48" w:author="Chen Liao" w:date="2021-03-09T15:09:00Z">
            <w:rPr>
              <w:rFonts w:ascii="Times New Roman" w:hAnsi="Times New Roman" w:cs="Times New Roman"/>
              <w:color w:val="000000"/>
              <w:sz w:val="20"/>
              <w:szCs w:val="20"/>
            </w:rPr>
          </w:rPrChange>
        </w:rPr>
        <w:t>[14].</w:t>
      </w:r>
      <w:r w:rsidRPr="00DF26A5">
        <w:rPr>
          <w:rFonts w:ascii="Times New Roman" w:hAnsi="Times New Roman" w:cs="Times New Roman"/>
          <w:color w:val="000000"/>
          <w:rPrChange w:id="2449" w:author="Chen Liao" w:date="2021-03-09T15:09:00Z">
            <w:rPr>
              <w:rFonts w:ascii="Times New Roman" w:hAnsi="Times New Roman" w:cs="Times New Roman"/>
              <w:color w:val="000000"/>
              <w:sz w:val="20"/>
              <w:szCs w:val="20"/>
            </w:rPr>
          </w:rPrChange>
        </w:rPr>
        <w:tab/>
        <w:t>Kolodziejczyk, A.A., D. Zheng and E. Elinav, Diet-microbiota interactions and personalized nutrition. Nat Rev Microbiol, 2019. 17(12): p. 742-753.</w:t>
      </w:r>
    </w:p>
    <w:p w14:paraId="25B4A0C9"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50" w:author="Chen Liao" w:date="2021-03-09T15:09:00Z">
            <w:rPr>
              <w:rFonts w:ascii="Times New Roman" w:hAnsi="Times New Roman" w:cs="Times New Roman"/>
              <w:color w:val="000000"/>
              <w:sz w:val="20"/>
              <w:szCs w:val="20"/>
            </w:rPr>
          </w:rPrChange>
        </w:rPr>
        <w:t>[15].</w:t>
      </w:r>
      <w:r w:rsidRPr="00DF26A5">
        <w:rPr>
          <w:rFonts w:ascii="Times New Roman" w:hAnsi="Times New Roman" w:cs="Times New Roman"/>
          <w:color w:val="000000"/>
          <w:rPrChange w:id="2451" w:author="Chen Liao" w:date="2021-03-09T15:09:00Z">
            <w:rPr>
              <w:rFonts w:ascii="Times New Roman" w:hAnsi="Times New Roman" w:cs="Times New Roman"/>
              <w:color w:val="000000"/>
              <w:sz w:val="20"/>
              <w:szCs w:val="20"/>
            </w:rPr>
          </w:rPrChange>
        </w:rPr>
        <w:tab/>
        <w:t>Cockburn, D.W. and N.M. Koropatkin, Polysaccharide Degradation by the Intestinal Microbiota and Its Influence on Human Health and Disease. J Mol Biol, 2016. 428(16): p. 3230-3252.</w:t>
      </w:r>
    </w:p>
    <w:p w14:paraId="1D88F5B8"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52" w:author="Chen Liao" w:date="2021-03-09T15:09:00Z">
            <w:rPr>
              <w:rFonts w:ascii="Times New Roman" w:hAnsi="Times New Roman" w:cs="Times New Roman"/>
              <w:color w:val="000000"/>
              <w:sz w:val="20"/>
              <w:szCs w:val="20"/>
            </w:rPr>
          </w:rPrChange>
        </w:rPr>
        <w:t>[16].</w:t>
      </w:r>
      <w:r w:rsidRPr="00DF26A5">
        <w:rPr>
          <w:rFonts w:ascii="Times New Roman" w:hAnsi="Times New Roman" w:cs="Times New Roman"/>
          <w:color w:val="000000"/>
          <w:rPrChange w:id="2453" w:author="Chen Liao" w:date="2021-03-09T15:09:00Z">
            <w:rPr>
              <w:rFonts w:ascii="Times New Roman" w:hAnsi="Times New Roman" w:cs="Times New Roman"/>
              <w:color w:val="000000"/>
              <w:sz w:val="20"/>
              <w:szCs w:val="20"/>
            </w:rPr>
          </w:rPrChange>
        </w:rPr>
        <w:tab/>
        <w:t>Ze, X., et al., Ruminococcus bromii is a keystone species for the degradation of resistant starch in the human colon. ISME J, 2012. 6(8): p. 1535-43.</w:t>
      </w:r>
    </w:p>
    <w:p w14:paraId="2A475E40"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54" w:author="Chen Liao" w:date="2021-03-09T15:09:00Z">
            <w:rPr>
              <w:rFonts w:ascii="Times New Roman" w:hAnsi="Times New Roman" w:cs="Times New Roman"/>
              <w:color w:val="000000"/>
              <w:sz w:val="20"/>
              <w:szCs w:val="20"/>
            </w:rPr>
          </w:rPrChange>
        </w:rPr>
        <w:t>[17].</w:t>
      </w:r>
      <w:r w:rsidRPr="00DF26A5">
        <w:rPr>
          <w:rFonts w:ascii="Times New Roman" w:hAnsi="Times New Roman" w:cs="Times New Roman"/>
          <w:color w:val="000000"/>
          <w:rPrChange w:id="2455" w:author="Chen Liao" w:date="2021-03-09T15:09:00Z">
            <w:rPr>
              <w:rFonts w:ascii="Times New Roman" w:hAnsi="Times New Roman" w:cs="Times New Roman"/>
              <w:color w:val="000000"/>
              <w:sz w:val="20"/>
              <w:szCs w:val="20"/>
            </w:rPr>
          </w:rPrChange>
        </w:rPr>
        <w:tab/>
        <w:t>Salonen, A., et al., Impact of diet and individual variation on intestinal microbiota composition and  fermentation products in obese men. ISME J, 2014. 8(11): p. 2218-30.</w:t>
      </w:r>
    </w:p>
    <w:p w14:paraId="0EF77EE4"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56" w:author="Chen Liao" w:date="2021-03-09T15:09:00Z">
            <w:rPr>
              <w:rFonts w:ascii="Times New Roman" w:hAnsi="Times New Roman" w:cs="Times New Roman"/>
              <w:color w:val="000000"/>
              <w:sz w:val="20"/>
              <w:szCs w:val="20"/>
            </w:rPr>
          </w:rPrChange>
        </w:rPr>
        <w:t>[18].</w:t>
      </w:r>
      <w:r w:rsidRPr="00DF26A5">
        <w:rPr>
          <w:rFonts w:ascii="Times New Roman" w:hAnsi="Times New Roman" w:cs="Times New Roman"/>
          <w:color w:val="000000"/>
          <w:rPrChange w:id="2457" w:author="Chen Liao" w:date="2021-03-09T15:09:00Z">
            <w:rPr>
              <w:rFonts w:ascii="Times New Roman" w:hAnsi="Times New Roman" w:cs="Times New Roman"/>
              <w:color w:val="000000"/>
              <w:sz w:val="20"/>
              <w:szCs w:val="20"/>
            </w:rPr>
          </w:rPrChange>
        </w:rPr>
        <w:tab/>
        <w:t>Ahmed, W. and S. Rashid, Functional and therapeutic potential of inulin: A comprehensive review. Crit Rev Food Sci Nutr, 2019. 59(1): p. 1-13.</w:t>
      </w:r>
    </w:p>
    <w:p w14:paraId="47CBA8CD"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58" w:author="Chen Liao" w:date="2021-03-09T15:09:00Z">
            <w:rPr>
              <w:rFonts w:ascii="Times New Roman" w:hAnsi="Times New Roman" w:cs="Times New Roman"/>
              <w:color w:val="000000"/>
              <w:sz w:val="20"/>
              <w:szCs w:val="20"/>
            </w:rPr>
          </w:rPrChange>
        </w:rPr>
        <w:t>[19].</w:t>
      </w:r>
      <w:r w:rsidRPr="00DF26A5">
        <w:rPr>
          <w:rFonts w:ascii="Times New Roman" w:hAnsi="Times New Roman" w:cs="Times New Roman"/>
          <w:color w:val="000000"/>
          <w:rPrChange w:id="2459" w:author="Chen Liao" w:date="2021-03-09T15:09:00Z">
            <w:rPr>
              <w:rFonts w:ascii="Times New Roman" w:hAnsi="Times New Roman" w:cs="Times New Roman"/>
              <w:color w:val="000000"/>
              <w:sz w:val="20"/>
              <w:szCs w:val="20"/>
            </w:rPr>
          </w:rPrChange>
        </w:rPr>
        <w:tab/>
        <w:t>Cerqueira, F.M., et al., Starch Digestion by Gut Bacteria: Crowdsourcing for Carbs. Trends in Microbiology, 2019.</w:t>
      </w:r>
    </w:p>
    <w:p w14:paraId="6B178E3F"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60" w:author="Chen Liao" w:date="2021-03-09T15:09:00Z">
            <w:rPr>
              <w:rFonts w:ascii="Times New Roman" w:hAnsi="Times New Roman" w:cs="Times New Roman"/>
              <w:color w:val="000000"/>
              <w:sz w:val="20"/>
              <w:szCs w:val="20"/>
            </w:rPr>
          </w:rPrChange>
        </w:rPr>
        <w:t>[20].</w:t>
      </w:r>
      <w:r w:rsidRPr="00DF26A5">
        <w:rPr>
          <w:rFonts w:ascii="Times New Roman" w:hAnsi="Times New Roman" w:cs="Times New Roman"/>
          <w:color w:val="000000"/>
          <w:rPrChange w:id="2461" w:author="Chen Liao" w:date="2021-03-09T15:09:00Z">
            <w:rPr>
              <w:rFonts w:ascii="Times New Roman" w:hAnsi="Times New Roman" w:cs="Times New Roman"/>
              <w:color w:val="000000"/>
              <w:sz w:val="20"/>
              <w:szCs w:val="20"/>
            </w:rPr>
          </w:rPrChange>
        </w:rPr>
        <w:tab/>
      </w:r>
      <w:bookmarkStart w:id="2462" w:name="_neb155EC6C4_3BF2_49E3_B5CB_4BF83B75F5A1"/>
      <w:r w:rsidRPr="00DF26A5">
        <w:rPr>
          <w:rFonts w:ascii="Times New Roman" w:hAnsi="Times New Roman" w:cs="Times New Roman"/>
          <w:color w:val="000000"/>
          <w:rPrChange w:id="2463" w:author="Chen Liao" w:date="2021-03-09T15:09:00Z">
            <w:rPr>
              <w:rFonts w:ascii="Times New Roman" w:hAnsi="Times New Roman" w:cs="Times New Roman"/>
              <w:color w:val="000000"/>
              <w:sz w:val="20"/>
              <w:szCs w:val="20"/>
            </w:rPr>
          </w:rPrChange>
        </w:rPr>
        <w:t>Martino, C., et al., A Novel Sparse Compositional Technique Reveals Microbial Perturbations. mSystems, 2019. 4(1).</w:t>
      </w:r>
      <w:bookmarkEnd w:id="2462"/>
    </w:p>
    <w:p w14:paraId="01B8F58F"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64" w:author="Chen Liao" w:date="2021-03-09T15:09:00Z">
            <w:rPr>
              <w:rFonts w:ascii="Times New Roman" w:hAnsi="Times New Roman" w:cs="Times New Roman"/>
              <w:color w:val="000000"/>
              <w:sz w:val="20"/>
              <w:szCs w:val="20"/>
            </w:rPr>
          </w:rPrChange>
        </w:rPr>
        <w:t>[21].</w:t>
      </w:r>
      <w:r w:rsidRPr="00DF26A5">
        <w:rPr>
          <w:rFonts w:ascii="Times New Roman" w:hAnsi="Times New Roman" w:cs="Times New Roman"/>
          <w:color w:val="000000"/>
          <w:rPrChange w:id="2465" w:author="Chen Liao" w:date="2021-03-09T15:09:00Z">
            <w:rPr>
              <w:rFonts w:ascii="Times New Roman" w:hAnsi="Times New Roman" w:cs="Times New Roman"/>
              <w:color w:val="000000"/>
              <w:sz w:val="20"/>
              <w:szCs w:val="20"/>
            </w:rPr>
          </w:rPrChange>
        </w:rPr>
        <w:tab/>
        <w:t>Belzer, C., et al., Microbial Metabolic Networks at the Mucus Layer Lead to Diet-Independent Butyrate and Vitamin B12 Production by Intestinal Symbionts. mBio, 2017. 8(5).</w:t>
      </w:r>
    </w:p>
    <w:p w14:paraId="2FB12D5E"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66" w:author="Chen Liao" w:date="2021-03-09T15:09:00Z">
            <w:rPr>
              <w:rFonts w:ascii="Times New Roman" w:hAnsi="Times New Roman" w:cs="Times New Roman"/>
              <w:color w:val="000000"/>
              <w:sz w:val="20"/>
              <w:szCs w:val="20"/>
            </w:rPr>
          </w:rPrChange>
        </w:rPr>
        <w:t>[22].</w:t>
      </w:r>
      <w:r w:rsidRPr="00DF26A5">
        <w:rPr>
          <w:rFonts w:ascii="Times New Roman" w:hAnsi="Times New Roman" w:cs="Times New Roman"/>
          <w:color w:val="000000"/>
          <w:rPrChange w:id="2467" w:author="Chen Liao" w:date="2021-03-09T15:09:00Z">
            <w:rPr>
              <w:rFonts w:ascii="Times New Roman" w:hAnsi="Times New Roman" w:cs="Times New Roman"/>
              <w:color w:val="000000"/>
              <w:sz w:val="20"/>
              <w:szCs w:val="20"/>
            </w:rPr>
          </w:rPrChange>
        </w:rPr>
        <w:tab/>
        <w:t>Chijiiwa, R., et al., Single-cell genomics of uncultured bacteria reveals dietary fiber responders in the mouse gut microbiota. Microbiome, 2020. 8(1): p. 5-14</w:t>
      </w:r>
    </w:p>
    <w:p w14:paraId="3B262E64"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68" w:author="Chen Liao" w:date="2021-03-09T15:09:00Z">
            <w:rPr>
              <w:rFonts w:ascii="Times New Roman" w:hAnsi="Times New Roman" w:cs="Times New Roman"/>
              <w:color w:val="000000"/>
              <w:sz w:val="20"/>
              <w:szCs w:val="20"/>
            </w:rPr>
          </w:rPrChange>
        </w:rPr>
        <w:t>.</w:t>
      </w:r>
    </w:p>
    <w:p w14:paraId="42CE887F"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69" w:author="Chen Liao" w:date="2021-03-09T15:09:00Z">
            <w:rPr>
              <w:rFonts w:ascii="Times New Roman" w:hAnsi="Times New Roman" w:cs="Times New Roman"/>
              <w:color w:val="000000"/>
              <w:sz w:val="20"/>
              <w:szCs w:val="20"/>
            </w:rPr>
          </w:rPrChange>
        </w:rPr>
        <w:t>[23].</w:t>
      </w:r>
      <w:r w:rsidRPr="00DF26A5">
        <w:rPr>
          <w:rFonts w:ascii="Times New Roman" w:hAnsi="Times New Roman" w:cs="Times New Roman"/>
          <w:color w:val="000000"/>
          <w:rPrChange w:id="2470" w:author="Chen Liao" w:date="2021-03-09T15:09:00Z">
            <w:rPr>
              <w:rFonts w:ascii="Times New Roman" w:hAnsi="Times New Roman" w:cs="Times New Roman"/>
              <w:color w:val="000000"/>
              <w:sz w:val="20"/>
              <w:szCs w:val="20"/>
            </w:rPr>
          </w:rPrChange>
        </w:rPr>
        <w:tab/>
        <w:t>Rakoff-Nahoum, S., K.R. Foster and L.E. Comstock, The evolution of cooperation within the gut microbiota. Nature, 2016. 533(7602): p. 255-259.</w:t>
      </w:r>
    </w:p>
    <w:p w14:paraId="085745A2"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71" w:author="Chen Liao" w:date="2021-03-09T15:09:00Z">
            <w:rPr>
              <w:rFonts w:ascii="Times New Roman" w:hAnsi="Times New Roman" w:cs="Times New Roman"/>
              <w:color w:val="000000"/>
              <w:sz w:val="20"/>
              <w:szCs w:val="20"/>
            </w:rPr>
          </w:rPrChange>
        </w:rPr>
        <w:t>[24].</w:t>
      </w:r>
      <w:r w:rsidRPr="00DF26A5">
        <w:rPr>
          <w:rFonts w:ascii="Times New Roman" w:hAnsi="Times New Roman" w:cs="Times New Roman"/>
          <w:color w:val="000000"/>
          <w:rPrChange w:id="2472" w:author="Chen Liao" w:date="2021-03-09T15:09:00Z">
            <w:rPr>
              <w:rFonts w:ascii="Times New Roman" w:hAnsi="Times New Roman" w:cs="Times New Roman"/>
              <w:color w:val="000000"/>
              <w:sz w:val="20"/>
              <w:szCs w:val="20"/>
            </w:rPr>
          </w:rPrChange>
        </w:rPr>
        <w:tab/>
      </w:r>
      <w:bookmarkStart w:id="2473" w:name="_neb20E0F874_7279_430D_ADF2_AB5CDFAA0AA9"/>
      <w:r w:rsidRPr="00DF26A5">
        <w:rPr>
          <w:rFonts w:ascii="Times New Roman" w:hAnsi="Times New Roman" w:cs="Times New Roman"/>
          <w:color w:val="000000"/>
          <w:rPrChange w:id="2474" w:author="Chen Liao" w:date="2021-03-09T15:09:00Z">
            <w:rPr>
              <w:rFonts w:ascii="Times New Roman" w:hAnsi="Times New Roman" w:cs="Times New Roman"/>
              <w:color w:val="000000"/>
              <w:sz w:val="20"/>
              <w:szCs w:val="20"/>
            </w:rPr>
          </w:rPrChange>
        </w:rPr>
        <w:t>Koropatkin, N.M., E.A. Cameron and E.C. Martens, How glycan metabolism shapes the human gut microbiota. Nat Rev Microbiol, 2012. 10(5): p. 323-35.</w:t>
      </w:r>
      <w:bookmarkEnd w:id="2473"/>
    </w:p>
    <w:p w14:paraId="171714FF"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75" w:author="Chen Liao" w:date="2021-03-09T15:09:00Z">
            <w:rPr>
              <w:rFonts w:ascii="Times New Roman" w:hAnsi="Times New Roman" w:cs="Times New Roman"/>
              <w:color w:val="000000"/>
              <w:sz w:val="20"/>
              <w:szCs w:val="20"/>
            </w:rPr>
          </w:rPrChange>
        </w:rPr>
        <w:t>[25].</w:t>
      </w:r>
      <w:r w:rsidRPr="00DF26A5">
        <w:rPr>
          <w:rFonts w:ascii="Times New Roman" w:hAnsi="Times New Roman" w:cs="Times New Roman"/>
          <w:color w:val="000000"/>
          <w:rPrChange w:id="2476" w:author="Chen Liao" w:date="2021-03-09T15:09:00Z">
            <w:rPr>
              <w:rFonts w:ascii="Times New Roman" w:hAnsi="Times New Roman" w:cs="Times New Roman"/>
              <w:color w:val="000000"/>
              <w:sz w:val="20"/>
              <w:szCs w:val="20"/>
            </w:rPr>
          </w:rPrChange>
        </w:rPr>
        <w:tab/>
        <w:t>Baxter, N.T., et al., The Glucoamylase Inhibitor Acarbose Has a Diet-Dependent and Reversible Effect on the Murine Gut Microbiome. mSphere, 2019. 4(1).</w:t>
      </w:r>
    </w:p>
    <w:p w14:paraId="6B8D3681"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77" w:author="Chen Liao" w:date="2021-03-09T15:09:00Z">
            <w:rPr>
              <w:rFonts w:ascii="Times New Roman" w:hAnsi="Times New Roman" w:cs="Times New Roman"/>
              <w:color w:val="000000"/>
              <w:sz w:val="20"/>
              <w:szCs w:val="20"/>
            </w:rPr>
          </w:rPrChange>
        </w:rPr>
        <w:t>[26].</w:t>
      </w:r>
      <w:r w:rsidRPr="00DF26A5">
        <w:rPr>
          <w:rFonts w:ascii="Times New Roman" w:hAnsi="Times New Roman" w:cs="Times New Roman"/>
          <w:color w:val="000000"/>
          <w:rPrChange w:id="2478" w:author="Chen Liao" w:date="2021-03-09T15:09:00Z">
            <w:rPr>
              <w:rFonts w:ascii="Times New Roman" w:hAnsi="Times New Roman" w:cs="Times New Roman"/>
              <w:color w:val="000000"/>
              <w:sz w:val="20"/>
              <w:szCs w:val="20"/>
            </w:rPr>
          </w:rPrChange>
        </w:rPr>
        <w:tab/>
        <w:t>Walker, A.W., et al., Dominant and diet-responsive groups of bacteria within the human colonic microbiota. ISME J, 2011. 5(2): p. 220-30.</w:t>
      </w:r>
    </w:p>
    <w:p w14:paraId="2370D1B9"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79" w:author="Chen Liao" w:date="2021-03-09T15:09:00Z">
            <w:rPr>
              <w:rFonts w:ascii="Times New Roman" w:hAnsi="Times New Roman" w:cs="Times New Roman"/>
              <w:color w:val="000000"/>
              <w:sz w:val="20"/>
              <w:szCs w:val="20"/>
            </w:rPr>
          </w:rPrChange>
        </w:rPr>
        <w:t>[27].</w:t>
      </w:r>
      <w:r w:rsidRPr="00DF26A5">
        <w:rPr>
          <w:rFonts w:ascii="Times New Roman" w:hAnsi="Times New Roman" w:cs="Times New Roman"/>
          <w:color w:val="000000"/>
          <w:rPrChange w:id="2480" w:author="Chen Liao" w:date="2021-03-09T15:09:00Z">
            <w:rPr>
              <w:rFonts w:ascii="Times New Roman" w:hAnsi="Times New Roman" w:cs="Times New Roman"/>
              <w:color w:val="000000"/>
              <w:sz w:val="20"/>
              <w:szCs w:val="20"/>
            </w:rPr>
          </w:rPrChange>
        </w:rPr>
        <w:tab/>
        <w:t>David, L.A., et al., Diet rapidly and reproducibly alters the human gut microbiome. Nature, 2014. 505(7484): p. 559-63.</w:t>
      </w:r>
    </w:p>
    <w:p w14:paraId="3A2A7E8C"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81" w:author="Chen Liao" w:date="2021-03-09T15:09:00Z">
            <w:rPr>
              <w:rFonts w:ascii="Times New Roman" w:hAnsi="Times New Roman" w:cs="Times New Roman"/>
              <w:color w:val="000000"/>
              <w:sz w:val="20"/>
              <w:szCs w:val="20"/>
            </w:rPr>
          </w:rPrChange>
        </w:rPr>
        <w:t>[28].</w:t>
      </w:r>
      <w:r w:rsidRPr="00DF26A5">
        <w:rPr>
          <w:rFonts w:ascii="Times New Roman" w:hAnsi="Times New Roman" w:cs="Times New Roman"/>
          <w:color w:val="000000"/>
          <w:rPrChange w:id="2482" w:author="Chen Liao" w:date="2021-03-09T15:09:00Z">
            <w:rPr>
              <w:rFonts w:ascii="Times New Roman" w:hAnsi="Times New Roman" w:cs="Times New Roman"/>
              <w:color w:val="000000"/>
              <w:sz w:val="20"/>
              <w:szCs w:val="20"/>
            </w:rPr>
          </w:rPrChange>
        </w:rPr>
        <w:tab/>
        <w:t>Hiel, S., et al., Effects of a diet based on inulin-rich vegetables on gut health and nutritional behavior in healthy humans. Am J Clin Nutr, 2019. 109(6): p. 1683-1695.</w:t>
      </w:r>
    </w:p>
    <w:p w14:paraId="0B45A09F"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83" w:author="Chen Liao" w:date="2021-03-09T15:09:00Z">
            <w:rPr>
              <w:rFonts w:ascii="Times New Roman" w:hAnsi="Times New Roman" w:cs="Times New Roman"/>
              <w:color w:val="000000"/>
              <w:sz w:val="20"/>
              <w:szCs w:val="20"/>
            </w:rPr>
          </w:rPrChange>
        </w:rPr>
        <w:t>[29].</w:t>
      </w:r>
      <w:r w:rsidRPr="00DF26A5">
        <w:rPr>
          <w:rFonts w:ascii="Times New Roman" w:hAnsi="Times New Roman" w:cs="Times New Roman"/>
          <w:color w:val="000000"/>
          <w:rPrChange w:id="2484" w:author="Chen Liao" w:date="2021-03-09T15:09:00Z">
            <w:rPr>
              <w:rFonts w:ascii="Times New Roman" w:hAnsi="Times New Roman" w:cs="Times New Roman"/>
              <w:color w:val="000000"/>
              <w:sz w:val="20"/>
              <w:szCs w:val="20"/>
            </w:rPr>
          </w:rPrChange>
        </w:rPr>
        <w:tab/>
        <w:t>Wu, G.D., et al., Linking long-term dietary patterns with gut microbial enterotypes. Science, 2011. 334(6052): p. 105-8.</w:t>
      </w:r>
    </w:p>
    <w:p w14:paraId="092FAC7C"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85" w:author="Chen Liao" w:date="2021-03-09T15:09:00Z">
            <w:rPr>
              <w:rFonts w:ascii="Times New Roman" w:hAnsi="Times New Roman" w:cs="Times New Roman"/>
              <w:color w:val="000000"/>
              <w:sz w:val="20"/>
              <w:szCs w:val="20"/>
            </w:rPr>
          </w:rPrChange>
        </w:rPr>
        <w:t>[30].</w:t>
      </w:r>
      <w:r w:rsidRPr="00DF26A5">
        <w:rPr>
          <w:rFonts w:ascii="Times New Roman" w:hAnsi="Times New Roman" w:cs="Times New Roman"/>
          <w:color w:val="000000"/>
          <w:rPrChange w:id="2486" w:author="Chen Liao" w:date="2021-03-09T15:09:00Z">
            <w:rPr>
              <w:rFonts w:ascii="Times New Roman" w:hAnsi="Times New Roman" w:cs="Times New Roman"/>
              <w:color w:val="000000"/>
              <w:sz w:val="20"/>
              <w:szCs w:val="20"/>
            </w:rPr>
          </w:rPrChange>
        </w:rPr>
        <w:tab/>
        <w:t>Nordgaard, I., et al., Colonic production of butyrate in patients with previous colonic cancer during long-term treatment with dietary fibre (Plantago ovata seeds). Scand J Gastroenterol, 1996. 31(10): p. 1011-20.</w:t>
      </w:r>
    </w:p>
    <w:p w14:paraId="04F8D7C8"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87" w:author="Chen Liao" w:date="2021-03-09T15:09:00Z">
            <w:rPr>
              <w:rFonts w:ascii="Times New Roman" w:hAnsi="Times New Roman" w:cs="Times New Roman"/>
              <w:color w:val="000000"/>
              <w:sz w:val="20"/>
              <w:szCs w:val="20"/>
            </w:rPr>
          </w:rPrChange>
        </w:rPr>
        <w:t>[31].</w:t>
      </w:r>
      <w:r w:rsidRPr="00DF26A5">
        <w:rPr>
          <w:rFonts w:ascii="Times New Roman" w:hAnsi="Times New Roman" w:cs="Times New Roman"/>
          <w:color w:val="000000"/>
          <w:rPrChange w:id="2488" w:author="Chen Liao" w:date="2021-03-09T15:09:00Z">
            <w:rPr>
              <w:rFonts w:ascii="Times New Roman" w:hAnsi="Times New Roman" w:cs="Times New Roman"/>
              <w:color w:val="000000"/>
              <w:sz w:val="20"/>
              <w:szCs w:val="20"/>
            </w:rPr>
          </w:rPrChange>
        </w:rPr>
        <w:tab/>
      </w:r>
      <w:bookmarkStart w:id="2489" w:name="_neb7B87C2A1_40B7_49CC_A3AF_D897DB5091AE"/>
      <w:r w:rsidRPr="00DF26A5">
        <w:rPr>
          <w:rFonts w:ascii="Times New Roman" w:hAnsi="Times New Roman" w:cs="Times New Roman"/>
          <w:color w:val="000000"/>
          <w:rPrChange w:id="2490" w:author="Chen Liao" w:date="2021-03-09T15:09:00Z">
            <w:rPr>
              <w:rFonts w:ascii="Times New Roman" w:hAnsi="Times New Roman" w:cs="Times New Roman"/>
              <w:color w:val="000000"/>
              <w:sz w:val="20"/>
              <w:szCs w:val="20"/>
            </w:rPr>
          </w:rPrChange>
        </w:rPr>
        <w:t>Dogra, S.K., J. Doré and S. Damak, Gut Microbiota Resilience: Definition, Link to Health and Strategies for Intervention. Frontiers in Microbiology, 2020. 11.</w:t>
      </w:r>
      <w:bookmarkEnd w:id="2489"/>
    </w:p>
    <w:p w14:paraId="597AD91D"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91" w:author="Chen Liao" w:date="2021-03-09T15:09:00Z">
            <w:rPr>
              <w:rFonts w:ascii="Times New Roman" w:hAnsi="Times New Roman" w:cs="Times New Roman"/>
              <w:color w:val="000000"/>
              <w:sz w:val="20"/>
              <w:szCs w:val="20"/>
            </w:rPr>
          </w:rPrChange>
        </w:rPr>
        <w:t>[32].</w:t>
      </w:r>
      <w:r w:rsidRPr="00DF26A5">
        <w:rPr>
          <w:rFonts w:ascii="Times New Roman" w:hAnsi="Times New Roman" w:cs="Times New Roman"/>
          <w:color w:val="000000"/>
          <w:rPrChange w:id="2492" w:author="Chen Liao" w:date="2021-03-09T15:09:00Z">
            <w:rPr>
              <w:rFonts w:ascii="Times New Roman" w:hAnsi="Times New Roman" w:cs="Times New Roman"/>
              <w:color w:val="000000"/>
              <w:sz w:val="20"/>
              <w:szCs w:val="20"/>
            </w:rPr>
          </w:rPrChange>
        </w:rPr>
        <w:tab/>
        <w:t>Fragiadakis, G.K., et al., Long-term dietary intervention reveals resilience of the gut microbiota despite changes in diet and weight. The American Journal of Clinical Nutrition, 2020.</w:t>
      </w:r>
    </w:p>
    <w:p w14:paraId="58E815FC"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93" w:author="Chen Liao" w:date="2021-03-09T15:09:00Z">
            <w:rPr>
              <w:rFonts w:ascii="Times New Roman" w:hAnsi="Times New Roman" w:cs="Times New Roman"/>
              <w:color w:val="000000"/>
              <w:sz w:val="20"/>
              <w:szCs w:val="20"/>
            </w:rPr>
          </w:rPrChange>
        </w:rPr>
        <w:lastRenderedPageBreak/>
        <w:t>[33].</w:t>
      </w:r>
      <w:r w:rsidRPr="00DF26A5">
        <w:rPr>
          <w:rFonts w:ascii="Times New Roman" w:hAnsi="Times New Roman" w:cs="Times New Roman"/>
          <w:color w:val="000000"/>
          <w:rPrChange w:id="2494" w:author="Chen Liao" w:date="2021-03-09T15:09:00Z">
            <w:rPr>
              <w:rFonts w:ascii="Times New Roman" w:hAnsi="Times New Roman" w:cs="Times New Roman"/>
              <w:color w:val="000000"/>
              <w:sz w:val="20"/>
              <w:szCs w:val="20"/>
            </w:rPr>
          </w:rPrChange>
        </w:rPr>
        <w:tab/>
        <w:t>Korem, T., et al., Bread Affects Clinical Parameters and Induces Gut Microbiome-Associated Personal  Glycemic Responses. Cell Metab, 2017. 25(6): p. 1243-1253.e5.</w:t>
      </w:r>
    </w:p>
    <w:p w14:paraId="5AA04654"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95" w:author="Chen Liao" w:date="2021-03-09T15:09:00Z">
            <w:rPr>
              <w:rFonts w:ascii="Times New Roman" w:hAnsi="Times New Roman" w:cs="Times New Roman"/>
              <w:color w:val="000000"/>
              <w:sz w:val="20"/>
              <w:szCs w:val="20"/>
            </w:rPr>
          </w:rPrChange>
        </w:rPr>
        <w:t>[34].</w:t>
      </w:r>
      <w:r w:rsidRPr="00DF26A5">
        <w:rPr>
          <w:rFonts w:ascii="Times New Roman" w:hAnsi="Times New Roman" w:cs="Times New Roman"/>
          <w:color w:val="000000"/>
          <w:rPrChange w:id="2496" w:author="Chen Liao" w:date="2021-03-09T15:09:00Z">
            <w:rPr>
              <w:rFonts w:ascii="Times New Roman" w:hAnsi="Times New Roman" w:cs="Times New Roman"/>
              <w:color w:val="000000"/>
              <w:sz w:val="20"/>
              <w:szCs w:val="20"/>
            </w:rPr>
          </w:rPrChange>
        </w:rPr>
        <w:tab/>
        <w:t>Zhu, L., et al., Inulin with different degrees of polymerization modulates composition of intestinal microbiota in mice. FEMS Microbiology Letters, 2017. 364(10).</w:t>
      </w:r>
    </w:p>
    <w:p w14:paraId="51B6DFED"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97" w:author="Chen Liao" w:date="2021-03-09T15:09:00Z">
            <w:rPr>
              <w:rFonts w:ascii="Times New Roman" w:hAnsi="Times New Roman" w:cs="Times New Roman"/>
              <w:color w:val="000000"/>
              <w:sz w:val="20"/>
              <w:szCs w:val="20"/>
            </w:rPr>
          </w:rPrChange>
        </w:rPr>
        <w:t>[35].</w:t>
      </w:r>
      <w:r w:rsidRPr="00DF26A5">
        <w:rPr>
          <w:rFonts w:ascii="Times New Roman" w:hAnsi="Times New Roman" w:cs="Times New Roman"/>
          <w:color w:val="000000"/>
          <w:rPrChange w:id="2498" w:author="Chen Liao" w:date="2021-03-09T15:09:00Z">
            <w:rPr>
              <w:rFonts w:ascii="Times New Roman" w:hAnsi="Times New Roman" w:cs="Times New Roman"/>
              <w:color w:val="000000"/>
              <w:sz w:val="20"/>
              <w:szCs w:val="20"/>
            </w:rPr>
          </w:rPrChange>
        </w:rPr>
        <w:tab/>
        <w:t>Li, L., et al., Inulin with different degrees of polymerization protects against diet-induced endotoxemia and inflammation in association with gut microbiota regulation in mice. Scientific reports, 2020. 10(1): p. 978-12.</w:t>
      </w:r>
    </w:p>
    <w:p w14:paraId="6FB97803"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499" w:author="Chen Liao" w:date="2021-03-09T15:09:00Z">
            <w:rPr>
              <w:rFonts w:ascii="Times New Roman" w:hAnsi="Times New Roman" w:cs="Times New Roman"/>
              <w:color w:val="000000"/>
              <w:sz w:val="20"/>
              <w:szCs w:val="20"/>
            </w:rPr>
          </w:rPrChange>
        </w:rPr>
        <w:t>[36].</w:t>
      </w:r>
      <w:r w:rsidRPr="00DF26A5">
        <w:rPr>
          <w:rFonts w:ascii="Times New Roman" w:hAnsi="Times New Roman" w:cs="Times New Roman"/>
          <w:color w:val="000000"/>
          <w:rPrChange w:id="2500" w:author="Chen Liao" w:date="2021-03-09T15:09:00Z">
            <w:rPr>
              <w:rFonts w:ascii="Times New Roman" w:hAnsi="Times New Roman" w:cs="Times New Roman"/>
              <w:color w:val="000000"/>
              <w:sz w:val="20"/>
              <w:szCs w:val="20"/>
            </w:rPr>
          </w:rPrChange>
        </w:rPr>
        <w:tab/>
        <w:t>Lagkouvardos, I., et al., Sequence and cultivation study of Muribaculaceae reveals novel species, host preference, and functional potential of this yet undescribed family. Microbiome, 2019. 7(1).</w:t>
      </w:r>
    </w:p>
    <w:p w14:paraId="393E0107"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01" w:author="Chen Liao" w:date="2021-03-09T15:09:00Z">
            <w:rPr>
              <w:rFonts w:ascii="Times New Roman" w:hAnsi="Times New Roman" w:cs="Times New Roman"/>
              <w:color w:val="000000"/>
              <w:sz w:val="20"/>
              <w:szCs w:val="20"/>
            </w:rPr>
          </w:rPrChange>
        </w:rPr>
        <w:t>[37].</w:t>
      </w:r>
      <w:r w:rsidRPr="00DF26A5">
        <w:rPr>
          <w:rFonts w:ascii="Times New Roman" w:hAnsi="Times New Roman" w:cs="Times New Roman"/>
          <w:color w:val="000000"/>
          <w:rPrChange w:id="2502" w:author="Chen Liao" w:date="2021-03-09T15:09:00Z">
            <w:rPr>
              <w:rFonts w:ascii="Times New Roman" w:hAnsi="Times New Roman" w:cs="Times New Roman"/>
              <w:color w:val="000000"/>
              <w:sz w:val="20"/>
              <w:szCs w:val="20"/>
            </w:rPr>
          </w:rPrChange>
        </w:rPr>
        <w:tab/>
      </w:r>
      <w:bookmarkStart w:id="2503" w:name="_neb3F84B621_E948_40FD_82AE_A811527D81CE"/>
      <w:r w:rsidRPr="00DF26A5">
        <w:rPr>
          <w:rFonts w:ascii="Times New Roman" w:hAnsi="Times New Roman" w:cs="Times New Roman"/>
          <w:color w:val="000000"/>
          <w:rPrChange w:id="2504" w:author="Chen Liao" w:date="2021-03-09T15:09:00Z">
            <w:rPr>
              <w:rFonts w:ascii="Times New Roman" w:hAnsi="Times New Roman" w:cs="Times New Roman"/>
              <w:color w:val="000000"/>
              <w:sz w:val="20"/>
              <w:szCs w:val="20"/>
            </w:rPr>
          </w:rPrChange>
        </w:rPr>
        <w:t>Le Bastard, Q., et al., The effects of inulin on gut microbial composition: a systematic review of evidence from human studies. European Journal of Clinical Microbiology &amp; Infectious Diseases, 2019.</w:t>
      </w:r>
      <w:bookmarkEnd w:id="2503"/>
    </w:p>
    <w:p w14:paraId="1ABA3FCA"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05" w:author="Chen Liao" w:date="2021-03-09T15:09:00Z">
            <w:rPr>
              <w:rFonts w:ascii="Times New Roman" w:hAnsi="Times New Roman" w:cs="Times New Roman"/>
              <w:color w:val="000000"/>
              <w:sz w:val="20"/>
              <w:szCs w:val="20"/>
            </w:rPr>
          </w:rPrChange>
        </w:rPr>
        <w:t>[38].</w:t>
      </w:r>
      <w:r w:rsidRPr="00DF26A5">
        <w:rPr>
          <w:rFonts w:ascii="Times New Roman" w:hAnsi="Times New Roman" w:cs="Times New Roman"/>
          <w:color w:val="000000"/>
          <w:rPrChange w:id="2506" w:author="Chen Liao" w:date="2021-03-09T15:09:00Z">
            <w:rPr>
              <w:rFonts w:ascii="Times New Roman" w:hAnsi="Times New Roman" w:cs="Times New Roman"/>
              <w:color w:val="000000"/>
              <w:sz w:val="20"/>
              <w:szCs w:val="20"/>
            </w:rPr>
          </w:rPrChange>
        </w:rPr>
        <w:tab/>
        <w:t>Scott, K.P., et al., Prebiotic stimulation of human colonic butyrate-producing bacteria and bifidobacteria, in vitro. FEMS Microbiol Ecol, 2014. 87(1): p. 30-40.</w:t>
      </w:r>
    </w:p>
    <w:p w14:paraId="762DDE7A"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07" w:author="Chen Liao" w:date="2021-03-09T15:09:00Z">
            <w:rPr>
              <w:rFonts w:ascii="Times New Roman" w:hAnsi="Times New Roman" w:cs="Times New Roman"/>
              <w:color w:val="000000"/>
              <w:sz w:val="20"/>
              <w:szCs w:val="20"/>
            </w:rPr>
          </w:rPrChange>
        </w:rPr>
        <w:t>[39].</w:t>
      </w:r>
      <w:r w:rsidRPr="00DF26A5">
        <w:rPr>
          <w:rFonts w:ascii="Times New Roman" w:hAnsi="Times New Roman" w:cs="Times New Roman"/>
          <w:color w:val="000000"/>
          <w:rPrChange w:id="2508" w:author="Chen Liao" w:date="2021-03-09T15:09:00Z">
            <w:rPr>
              <w:rFonts w:ascii="Times New Roman" w:hAnsi="Times New Roman" w:cs="Times New Roman"/>
              <w:color w:val="000000"/>
              <w:sz w:val="20"/>
              <w:szCs w:val="20"/>
            </w:rPr>
          </w:rPrChange>
        </w:rPr>
        <w:tab/>
        <w:t>Hugenholtz, F. and W.M. de Vos, Mouse models for human intestinal microbiota research: a critical evaluation. Cellular and Molecular Life Sciences, 2017.</w:t>
      </w:r>
    </w:p>
    <w:p w14:paraId="58BCF411"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09" w:author="Chen Liao" w:date="2021-03-09T15:09:00Z">
            <w:rPr>
              <w:rFonts w:ascii="Times New Roman" w:hAnsi="Times New Roman" w:cs="Times New Roman"/>
              <w:color w:val="000000"/>
              <w:sz w:val="20"/>
              <w:szCs w:val="20"/>
            </w:rPr>
          </w:rPrChange>
        </w:rPr>
        <w:t>[40].</w:t>
      </w:r>
      <w:r w:rsidRPr="00DF26A5">
        <w:rPr>
          <w:rFonts w:ascii="Times New Roman" w:hAnsi="Times New Roman" w:cs="Times New Roman"/>
          <w:color w:val="000000"/>
          <w:rPrChange w:id="2510" w:author="Chen Liao" w:date="2021-03-09T15:09:00Z">
            <w:rPr>
              <w:rFonts w:ascii="Times New Roman" w:hAnsi="Times New Roman" w:cs="Times New Roman"/>
              <w:color w:val="000000"/>
              <w:sz w:val="20"/>
              <w:szCs w:val="20"/>
            </w:rPr>
          </w:rPrChange>
        </w:rPr>
        <w:tab/>
        <w:t>Lim, R., et al., Large-scale metabolic interaction network of the mouse and human gut microbiota. Scientific Data, 2020. 7(1).</w:t>
      </w:r>
    </w:p>
    <w:p w14:paraId="63EC12DB"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11" w:author="Chen Liao" w:date="2021-03-09T15:09:00Z">
            <w:rPr>
              <w:rFonts w:ascii="Times New Roman" w:hAnsi="Times New Roman" w:cs="Times New Roman"/>
              <w:color w:val="000000"/>
              <w:sz w:val="20"/>
              <w:szCs w:val="20"/>
            </w:rPr>
          </w:rPrChange>
        </w:rPr>
        <w:t>[41].</w:t>
      </w:r>
      <w:r w:rsidRPr="00DF26A5">
        <w:rPr>
          <w:rFonts w:ascii="Times New Roman" w:hAnsi="Times New Roman" w:cs="Times New Roman"/>
          <w:color w:val="000000"/>
          <w:rPrChange w:id="2512" w:author="Chen Liao" w:date="2021-03-09T15:09:00Z">
            <w:rPr>
              <w:rFonts w:ascii="Times New Roman" w:hAnsi="Times New Roman" w:cs="Times New Roman"/>
              <w:color w:val="000000"/>
              <w:sz w:val="20"/>
              <w:szCs w:val="20"/>
            </w:rPr>
          </w:rPrChange>
        </w:rPr>
        <w:tab/>
        <w:t>Schloss, P.D., Identifying and Overcoming Threats to Reproducibility, Replicability, Robustness, and Generalizability in Microbiome Research. mBio, 2018. 9(3).</w:t>
      </w:r>
    </w:p>
    <w:p w14:paraId="729C3DDD"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13" w:author="Chen Liao" w:date="2021-03-09T15:09:00Z">
            <w:rPr>
              <w:rFonts w:ascii="Times New Roman" w:hAnsi="Times New Roman" w:cs="Times New Roman"/>
              <w:color w:val="000000"/>
              <w:sz w:val="20"/>
              <w:szCs w:val="20"/>
            </w:rPr>
          </w:rPrChange>
        </w:rPr>
        <w:t>[42].</w:t>
      </w:r>
      <w:r w:rsidRPr="00DF26A5">
        <w:rPr>
          <w:rFonts w:ascii="Times New Roman" w:hAnsi="Times New Roman" w:cs="Times New Roman"/>
          <w:color w:val="000000"/>
          <w:rPrChange w:id="2514" w:author="Chen Liao" w:date="2021-03-09T15:09:00Z">
            <w:rPr>
              <w:rFonts w:ascii="Times New Roman" w:hAnsi="Times New Roman" w:cs="Times New Roman"/>
              <w:color w:val="000000"/>
              <w:sz w:val="20"/>
              <w:szCs w:val="20"/>
            </w:rPr>
          </w:rPrChange>
        </w:rPr>
        <w:tab/>
        <w:t>Zhang, S., H. Wang and M. Zhu, A sensitive GC/MS detection method for analyzing microbial metabolites short chain fatty acids in fecal and serum samples. Talanta, 2019. 196: p. 249-254.</w:t>
      </w:r>
    </w:p>
    <w:p w14:paraId="6EFE2D1C"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15" w:author="Chen Liao" w:date="2021-03-09T15:09:00Z">
            <w:rPr>
              <w:rFonts w:ascii="Times New Roman" w:hAnsi="Times New Roman" w:cs="Times New Roman"/>
              <w:color w:val="000000"/>
              <w:sz w:val="20"/>
              <w:szCs w:val="20"/>
            </w:rPr>
          </w:rPrChange>
        </w:rPr>
        <w:t>[43].</w:t>
      </w:r>
      <w:r w:rsidRPr="00DF26A5">
        <w:rPr>
          <w:rFonts w:ascii="Times New Roman" w:hAnsi="Times New Roman" w:cs="Times New Roman"/>
          <w:color w:val="000000"/>
          <w:rPrChange w:id="2516" w:author="Chen Liao" w:date="2021-03-09T15:09:00Z">
            <w:rPr>
              <w:rFonts w:ascii="Times New Roman" w:hAnsi="Times New Roman" w:cs="Times New Roman"/>
              <w:color w:val="000000"/>
              <w:sz w:val="20"/>
              <w:szCs w:val="20"/>
            </w:rPr>
          </w:rPrChange>
        </w:rPr>
        <w:tab/>
      </w:r>
      <w:bookmarkStart w:id="2517" w:name="_neb6EA9920D_AEC4_4F06_A10E_3480FA917FA9"/>
      <w:r w:rsidRPr="00DF26A5">
        <w:rPr>
          <w:rFonts w:ascii="Times New Roman" w:hAnsi="Times New Roman" w:cs="Times New Roman"/>
          <w:color w:val="000000"/>
          <w:rPrChange w:id="2518" w:author="Chen Liao" w:date="2021-03-09T15:09:00Z">
            <w:rPr>
              <w:rFonts w:ascii="Times New Roman" w:hAnsi="Times New Roman" w:cs="Times New Roman"/>
              <w:color w:val="000000"/>
              <w:sz w:val="20"/>
              <w:szCs w:val="20"/>
            </w:rPr>
          </w:rPrChange>
        </w:rPr>
        <w:t>Jian, C., et al., Quantitative PCR provides a simple and accessible method for quantitative microbiota profiling. PLOS ONE, 2020. 15(1): p. e0227285.</w:t>
      </w:r>
      <w:bookmarkEnd w:id="2517"/>
    </w:p>
    <w:p w14:paraId="281585AE"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19" w:author="Chen Liao" w:date="2021-03-09T15:09:00Z">
            <w:rPr>
              <w:rFonts w:ascii="Times New Roman" w:hAnsi="Times New Roman" w:cs="Times New Roman"/>
              <w:color w:val="000000"/>
              <w:sz w:val="20"/>
              <w:szCs w:val="20"/>
            </w:rPr>
          </w:rPrChange>
        </w:rPr>
        <w:t>[44].</w:t>
      </w:r>
      <w:r w:rsidRPr="00DF26A5">
        <w:rPr>
          <w:rFonts w:ascii="Times New Roman" w:hAnsi="Times New Roman" w:cs="Times New Roman"/>
          <w:color w:val="000000"/>
          <w:rPrChange w:id="2520" w:author="Chen Liao" w:date="2021-03-09T15:09:00Z">
            <w:rPr>
              <w:rFonts w:ascii="Times New Roman" w:hAnsi="Times New Roman" w:cs="Times New Roman"/>
              <w:color w:val="000000"/>
              <w:sz w:val="20"/>
              <w:szCs w:val="20"/>
            </w:rPr>
          </w:rPrChange>
        </w:rPr>
        <w:tab/>
        <w:t>Gohl, D.M., et al., Systematic improvement of amplicon marker gene methods for increased accuracy in microbiome studies. Nature Biotechnology, 2016. 34(9): p. 942-949.</w:t>
      </w:r>
    </w:p>
    <w:p w14:paraId="5CB63D73"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21" w:author="Chen Liao" w:date="2021-03-09T15:09:00Z">
            <w:rPr>
              <w:rFonts w:ascii="Times New Roman" w:hAnsi="Times New Roman" w:cs="Times New Roman"/>
              <w:color w:val="000000"/>
              <w:sz w:val="20"/>
              <w:szCs w:val="20"/>
            </w:rPr>
          </w:rPrChange>
        </w:rPr>
        <w:t>[45].</w:t>
      </w:r>
      <w:r w:rsidRPr="00DF26A5">
        <w:rPr>
          <w:rFonts w:ascii="Times New Roman" w:hAnsi="Times New Roman" w:cs="Times New Roman"/>
          <w:color w:val="000000"/>
          <w:rPrChange w:id="2522" w:author="Chen Liao" w:date="2021-03-09T15:09:00Z">
            <w:rPr>
              <w:rFonts w:ascii="Times New Roman" w:hAnsi="Times New Roman" w:cs="Times New Roman"/>
              <w:color w:val="000000"/>
              <w:sz w:val="20"/>
              <w:szCs w:val="20"/>
            </w:rPr>
          </w:rPrChange>
        </w:rPr>
        <w:tab/>
      </w:r>
      <w:bookmarkStart w:id="2523" w:name="_neb2F47CEAC_5A92_4968_8216_A153392A693C"/>
      <w:r w:rsidRPr="00DF26A5">
        <w:rPr>
          <w:rFonts w:ascii="Times New Roman" w:hAnsi="Times New Roman" w:cs="Times New Roman"/>
          <w:color w:val="000000"/>
          <w:rPrChange w:id="2524" w:author="Chen Liao" w:date="2021-03-09T15:09:00Z">
            <w:rPr>
              <w:rFonts w:ascii="Times New Roman" w:hAnsi="Times New Roman" w:cs="Times New Roman"/>
              <w:color w:val="000000"/>
              <w:sz w:val="20"/>
              <w:szCs w:val="20"/>
            </w:rPr>
          </w:rPrChange>
        </w:rPr>
        <w:t>Bolyen, E., et al., Reproducible, interactive, scalable and extensible microbiome data science using  QIIME 2. Nat Biotechnol, 2019. 37(8): p. 852-857.</w:t>
      </w:r>
      <w:bookmarkEnd w:id="2523"/>
    </w:p>
    <w:p w14:paraId="56604B6E"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25" w:author="Chen Liao" w:date="2021-03-09T15:09:00Z">
            <w:rPr>
              <w:rFonts w:ascii="Times New Roman" w:hAnsi="Times New Roman" w:cs="Times New Roman"/>
              <w:color w:val="000000"/>
              <w:sz w:val="20"/>
              <w:szCs w:val="20"/>
            </w:rPr>
          </w:rPrChange>
        </w:rPr>
        <w:t>[46].</w:t>
      </w:r>
      <w:r w:rsidRPr="00DF26A5">
        <w:rPr>
          <w:rFonts w:ascii="Times New Roman" w:hAnsi="Times New Roman" w:cs="Times New Roman"/>
          <w:color w:val="000000"/>
          <w:rPrChange w:id="2526" w:author="Chen Liao" w:date="2021-03-09T15:09:00Z">
            <w:rPr>
              <w:rFonts w:ascii="Times New Roman" w:hAnsi="Times New Roman" w:cs="Times New Roman"/>
              <w:color w:val="000000"/>
              <w:sz w:val="20"/>
              <w:szCs w:val="20"/>
            </w:rPr>
          </w:rPrChange>
        </w:rPr>
        <w:tab/>
        <w:t>Davis, N.M., et al., Simple statistical identification and removal of contaminant sequences in marker-gene and metagenomics data. Microbiome, 2018. 6(1).</w:t>
      </w:r>
    </w:p>
    <w:p w14:paraId="473A8EF5"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27" w:author="Chen Liao" w:date="2021-03-09T15:09:00Z">
            <w:rPr>
              <w:rFonts w:ascii="Times New Roman" w:hAnsi="Times New Roman" w:cs="Times New Roman"/>
              <w:color w:val="000000"/>
              <w:sz w:val="20"/>
              <w:szCs w:val="20"/>
            </w:rPr>
          </w:rPrChange>
        </w:rPr>
        <w:t>[47].</w:t>
      </w:r>
      <w:r w:rsidRPr="00DF26A5">
        <w:rPr>
          <w:rFonts w:ascii="Times New Roman" w:hAnsi="Times New Roman" w:cs="Times New Roman"/>
          <w:color w:val="000000"/>
          <w:rPrChange w:id="2528" w:author="Chen Liao" w:date="2021-03-09T15:09:00Z">
            <w:rPr>
              <w:rFonts w:ascii="Times New Roman" w:hAnsi="Times New Roman" w:cs="Times New Roman"/>
              <w:color w:val="000000"/>
              <w:sz w:val="20"/>
              <w:szCs w:val="20"/>
            </w:rPr>
          </w:rPrChange>
        </w:rPr>
        <w:tab/>
      </w:r>
      <w:bookmarkStart w:id="2529" w:name="_neb2A481061_4409_4825_8DAA_21BE86199B16"/>
      <w:r w:rsidRPr="00DF26A5">
        <w:rPr>
          <w:rFonts w:ascii="Times New Roman" w:hAnsi="Times New Roman" w:cs="Times New Roman"/>
          <w:color w:val="000000"/>
          <w:rPrChange w:id="2530" w:author="Chen Liao" w:date="2021-03-09T15:09:00Z">
            <w:rPr>
              <w:rFonts w:ascii="Times New Roman" w:hAnsi="Times New Roman" w:cs="Times New Roman"/>
              <w:color w:val="000000"/>
              <w:sz w:val="20"/>
              <w:szCs w:val="20"/>
            </w:rPr>
          </w:rPrChange>
        </w:rPr>
        <w:t>Hsieh, T.C., K.H. Ma and A. Chao, iNEXT: an R package for rarefaction and extrapolation of species diversity (H ill numbers). Methods in Ecology and Evolution, 2016. 7(12): p. 1451-1456.</w:t>
      </w:r>
      <w:bookmarkEnd w:id="2529"/>
    </w:p>
    <w:p w14:paraId="2C8B183C"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31" w:author="Chen Liao" w:date="2021-03-09T15:09:00Z">
            <w:rPr>
              <w:rFonts w:ascii="Times New Roman" w:hAnsi="Times New Roman" w:cs="Times New Roman"/>
              <w:color w:val="000000"/>
              <w:sz w:val="20"/>
              <w:szCs w:val="20"/>
            </w:rPr>
          </w:rPrChange>
        </w:rPr>
        <w:t>[48].</w:t>
      </w:r>
      <w:r w:rsidRPr="00DF26A5">
        <w:rPr>
          <w:rFonts w:ascii="Times New Roman" w:hAnsi="Times New Roman" w:cs="Times New Roman"/>
          <w:color w:val="000000"/>
          <w:rPrChange w:id="2532" w:author="Chen Liao" w:date="2021-03-09T15:09:00Z">
            <w:rPr>
              <w:rFonts w:ascii="Times New Roman" w:hAnsi="Times New Roman" w:cs="Times New Roman"/>
              <w:color w:val="000000"/>
              <w:sz w:val="20"/>
              <w:szCs w:val="20"/>
            </w:rPr>
          </w:rPrChange>
        </w:rPr>
        <w:tab/>
        <w:t>Wood, D.E., J. Lu and B. Langmead, Improved metagenomic analysis with Kraken 2. Genome Biology, 2019. 20(1).</w:t>
      </w:r>
    </w:p>
    <w:p w14:paraId="6F2D775B"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33" w:author="Chen Liao" w:date="2021-03-09T15:09:00Z">
            <w:rPr>
              <w:rFonts w:ascii="Times New Roman" w:hAnsi="Times New Roman" w:cs="Times New Roman"/>
              <w:color w:val="000000"/>
              <w:sz w:val="20"/>
              <w:szCs w:val="20"/>
            </w:rPr>
          </w:rPrChange>
        </w:rPr>
        <w:t>[49].</w:t>
      </w:r>
      <w:r w:rsidRPr="00DF26A5">
        <w:rPr>
          <w:rFonts w:ascii="Times New Roman" w:hAnsi="Times New Roman" w:cs="Times New Roman"/>
          <w:color w:val="000000"/>
          <w:rPrChange w:id="2534" w:author="Chen Liao" w:date="2021-03-09T15:09:00Z">
            <w:rPr>
              <w:rFonts w:ascii="Times New Roman" w:hAnsi="Times New Roman" w:cs="Times New Roman"/>
              <w:color w:val="000000"/>
              <w:sz w:val="20"/>
              <w:szCs w:val="20"/>
            </w:rPr>
          </w:rPrChange>
        </w:rPr>
        <w:tab/>
      </w:r>
      <w:bookmarkStart w:id="2535" w:name="_nebCBACB76D_AF46_4BFF_88A5_F989A89808B7"/>
      <w:r w:rsidRPr="00DF26A5">
        <w:rPr>
          <w:rFonts w:ascii="Times New Roman" w:hAnsi="Times New Roman" w:cs="Times New Roman"/>
          <w:color w:val="000000"/>
          <w:rPrChange w:id="2536" w:author="Chen Liao" w:date="2021-03-09T15:09:00Z">
            <w:rPr>
              <w:rFonts w:ascii="Times New Roman" w:hAnsi="Times New Roman" w:cs="Times New Roman"/>
              <w:color w:val="000000"/>
              <w:sz w:val="20"/>
              <w:szCs w:val="20"/>
            </w:rPr>
          </w:rPrChange>
        </w:rPr>
        <w:t>Nurk, S., et al., metaSPAdes: a new versatile metagenomic assembler. Genome Res, 2017. 27(5): p. 824-834.</w:t>
      </w:r>
      <w:bookmarkEnd w:id="2535"/>
    </w:p>
    <w:p w14:paraId="3E48DBCA"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37" w:author="Chen Liao" w:date="2021-03-09T15:09:00Z">
            <w:rPr>
              <w:rFonts w:ascii="Times New Roman" w:hAnsi="Times New Roman" w:cs="Times New Roman"/>
              <w:color w:val="000000"/>
              <w:sz w:val="20"/>
              <w:szCs w:val="20"/>
            </w:rPr>
          </w:rPrChange>
        </w:rPr>
        <w:t>[50].</w:t>
      </w:r>
      <w:r w:rsidRPr="00DF26A5">
        <w:rPr>
          <w:rFonts w:ascii="Times New Roman" w:hAnsi="Times New Roman" w:cs="Times New Roman"/>
          <w:color w:val="000000"/>
          <w:rPrChange w:id="2538" w:author="Chen Liao" w:date="2021-03-09T15:09:00Z">
            <w:rPr>
              <w:rFonts w:ascii="Times New Roman" w:hAnsi="Times New Roman" w:cs="Times New Roman"/>
              <w:color w:val="000000"/>
              <w:sz w:val="20"/>
              <w:szCs w:val="20"/>
            </w:rPr>
          </w:rPrChange>
        </w:rPr>
        <w:tab/>
        <w:t>Zhao, Z., F. Baltar and G.J. Herndl, Linking extracellular enzymes to phylogeny indicates a predominantly particle-associated lifestyle of deep-sea prokaryotes. Science advances, 2020. 6(16): p. eaaz4354.</w:t>
      </w:r>
    </w:p>
    <w:p w14:paraId="0C24A66F"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39" w:author="Chen Liao" w:date="2021-03-09T15:09:00Z">
            <w:rPr>
              <w:rFonts w:ascii="Times New Roman" w:hAnsi="Times New Roman" w:cs="Times New Roman"/>
              <w:color w:val="000000"/>
              <w:sz w:val="20"/>
              <w:szCs w:val="20"/>
            </w:rPr>
          </w:rPrChange>
        </w:rPr>
        <w:t>[51].</w:t>
      </w:r>
      <w:r w:rsidRPr="00DF26A5">
        <w:rPr>
          <w:rFonts w:ascii="Times New Roman" w:hAnsi="Times New Roman" w:cs="Times New Roman"/>
          <w:color w:val="000000"/>
          <w:rPrChange w:id="2540" w:author="Chen Liao" w:date="2021-03-09T15:09:00Z">
            <w:rPr>
              <w:rFonts w:ascii="Times New Roman" w:hAnsi="Times New Roman" w:cs="Times New Roman"/>
              <w:color w:val="000000"/>
              <w:sz w:val="20"/>
              <w:szCs w:val="20"/>
            </w:rPr>
          </w:rPrChange>
        </w:rPr>
        <w:tab/>
        <w:t>Hyatt, D., et al., Prodigal: prokaryotic gene recognition and translation initiation site identification. BMC Bioinformatics, 2010. 11: p. 119.</w:t>
      </w:r>
    </w:p>
    <w:p w14:paraId="75119FD3"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41" w:author="Chen Liao" w:date="2021-03-09T15:09:00Z">
            <w:rPr>
              <w:rFonts w:ascii="Times New Roman" w:hAnsi="Times New Roman" w:cs="Times New Roman"/>
              <w:color w:val="000000"/>
              <w:sz w:val="20"/>
              <w:szCs w:val="20"/>
            </w:rPr>
          </w:rPrChange>
        </w:rPr>
        <w:t>[52].</w:t>
      </w:r>
      <w:r w:rsidRPr="00DF26A5">
        <w:rPr>
          <w:rFonts w:ascii="Times New Roman" w:hAnsi="Times New Roman" w:cs="Times New Roman"/>
          <w:color w:val="000000"/>
          <w:rPrChange w:id="2542" w:author="Chen Liao" w:date="2021-03-09T15:09:00Z">
            <w:rPr>
              <w:rFonts w:ascii="Times New Roman" w:hAnsi="Times New Roman" w:cs="Times New Roman"/>
              <w:color w:val="000000"/>
              <w:sz w:val="20"/>
              <w:szCs w:val="20"/>
            </w:rPr>
          </w:rPrChange>
        </w:rPr>
        <w:tab/>
      </w:r>
      <w:bookmarkStart w:id="2543" w:name="_nebAA9DF939_477C_4D99_A7D1_327C5254F00F"/>
      <w:r w:rsidRPr="00DF26A5">
        <w:rPr>
          <w:rFonts w:ascii="Times New Roman" w:hAnsi="Times New Roman" w:cs="Times New Roman"/>
          <w:color w:val="000000"/>
          <w:rPrChange w:id="2544" w:author="Chen Liao" w:date="2021-03-09T15:09:00Z">
            <w:rPr>
              <w:rFonts w:ascii="Times New Roman" w:hAnsi="Times New Roman" w:cs="Times New Roman"/>
              <w:color w:val="000000"/>
              <w:sz w:val="20"/>
              <w:szCs w:val="20"/>
            </w:rPr>
          </w:rPrChange>
        </w:rPr>
        <w:t>Fu, L., et al., CD-HIT: accelerated for clustering the next-generation sequencing data. Bioinformatics, 2012. 28(23): p. 3150-2.</w:t>
      </w:r>
      <w:bookmarkEnd w:id="2543"/>
    </w:p>
    <w:p w14:paraId="402D6800"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45" w:author="Chen Liao" w:date="2021-03-09T15:09:00Z">
            <w:rPr>
              <w:rFonts w:ascii="Times New Roman" w:hAnsi="Times New Roman" w:cs="Times New Roman"/>
              <w:color w:val="000000"/>
              <w:sz w:val="20"/>
              <w:szCs w:val="20"/>
            </w:rPr>
          </w:rPrChange>
        </w:rPr>
        <w:lastRenderedPageBreak/>
        <w:t>[53].</w:t>
      </w:r>
      <w:r w:rsidRPr="00DF26A5">
        <w:rPr>
          <w:rFonts w:ascii="Times New Roman" w:hAnsi="Times New Roman" w:cs="Times New Roman"/>
          <w:color w:val="000000"/>
          <w:rPrChange w:id="2546" w:author="Chen Liao" w:date="2021-03-09T15:09:00Z">
            <w:rPr>
              <w:rFonts w:ascii="Times New Roman" w:hAnsi="Times New Roman" w:cs="Times New Roman"/>
              <w:color w:val="000000"/>
              <w:sz w:val="20"/>
              <w:szCs w:val="20"/>
            </w:rPr>
          </w:rPrChange>
        </w:rPr>
        <w:tab/>
      </w:r>
      <w:bookmarkStart w:id="2547" w:name="_neb23A8ED41_BFDA_40DC_A97F_5C4635ED51E0"/>
      <w:r w:rsidRPr="00DF26A5">
        <w:rPr>
          <w:rFonts w:ascii="Times New Roman" w:hAnsi="Times New Roman" w:cs="Times New Roman"/>
          <w:color w:val="000000"/>
          <w:rPrChange w:id="2548" w:author="Chen Liao" w:date="2021-03-09T15:09:00Z">
            <w:rPr>
              <w:rFonts w:ascii="Times New Roman" w:hAnsi="Times New Roman" w:cs="Times New Roman"/>
              <w:color w:val="000000"/>
              <w:sz w:val="20"/>
              <w:szCs w:val="20"/>
            </w:rPr>
          </w:rPrChange>
        </w:rPr>
        <w:t>Clausen, P.T.L.C., F.M. Aarestrup and O. Lund, Rapid and precise alignment of raw reads against redundant databases with KMA. BMC Bioinformatics, 2018. 19(1).</w:t>
      </w:r>
      <w:bookmarkEnd w:id="2547"/>
    </w:p>
    <w:p w14:paraId="28FB95B4"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49" w:author="Chen Liao" w:date="2021-03-09T15:09:00Z">
            <w:rPr>
              <w:rFonts w:ascii="Times New Roman" w:hAnsi="Times New Roman" w:cs="Times New Roman"/>
              <w:color w:val="000000"/>
              <w:sz w:val="20"/>
              <w:szCs w:val="20"/>
            </w:rPr>
          </w:rPrChange>
        </w:rPr>
        <w:t>[54].</w:t>
      </w:r>
      <w:r w:rsidRPr="00DF26A5">
        <w:rPr>
          <w:rFonts w:ascii="Times New Roman" w:hAnsi="Times New Roman" w:cs="Times New Roman"/>
          <w:color w:val="000000"/>
          <w:rPrChange w:id="2550" w:author="Chen Liao" w:date="2021-03-09T15:09:00Z">
            <w:rPr>
              <w:rFonts w:ascii="Times New Roman" w:hAnsi="Times New Roman" w:cs="Times New Roman"/>
              <w:color w:val="000000"/>
              <w:sz w:val="20"/>
              <w:szCs w:val="20"/>
            </w:rPr>
          </w:rPrChange>
        </w:rPr>
        <w:tab/>
        <w:t>Zhang, H., et al., dbCAN2: a meta server for automated carbohydrate-active enzyme annotation. Nucleic Acids Research, 2018. 46(W1): p. W95-W101.</w:t>
      </w:r>
    </w:p>
    <w:p w14:paraId="56AADBBA"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51" w:author="Chen Liao" w:date="2021-03-09T15:09:00Z">
            <w:rPr>
              <w:rFonts w:ascii="Times New Roman" w:hAnsi="Times New Roman" w:cs="Times New Roman"/>
              <w:color w:val="000000"/>
              <w:sz w:val="20"/>
              <w:szCs w:val="20"/>
            </w:rPr>
          </w:rPrChange>
        </w:rPr>
        <w:t>[55].</w:t>
      </w:r>
      <w:r w:rsidRPr="00DF26A5">
        <w:rPr>
          <w:rFonts w:ascii="Times New Roman" w:hAnsi="Times New Roman" w:cs="Times New Roman"/>
          <w:color w:val="000000"/>
          <w:rPrChange w:id="2552" w:author="Chen Liao" w:date="2021-03-09T15:09:00Z">
            <w:rPr>
              <w:rFonts w:ascii="Times New Roman" w:hAnsi="Times New Roman" w:cs="Times New Roman"/>
              <w:color w:val="000000"/>
              <w:sz w:val="20"/>
              <w:szCs w:val="20"/>
            </w:rPr>
          </w:rPrChange>
        </w:rPr>
        <w:tab/>
      </w:r>
      <w:bookmarkStart w:id="2553" w:name="_neb3102899A_AA36_4420_BB31_23C4220CB19D"/>
      <w:r w:rsidRPr="00DF26A5">
        <w:rPr>
          <w:rFonts w:ascii="Times New Roman" w:hAnsi="Times New Roman" w:cs="Times New Roman"/>
          <w:color w:val="000000"/>
          <w:rPrChange w:id="2554" w:author="Chen Liao" w:date="2021-03-09T15:09:00Z">
            <w:rPr>
              <w:rFonts w:ascii="Times New Roman" w:hAnsi="Times New Roman" w:cs="Times New Roman"/>
              <w:color w:val="000000"/>
              <w:sz w:val="20"/>
              <w:szCs w:val="20"/>
            </w:rPr>
          </w:rPrChange>
        </w:rPr>
        <w:t>Nissen, J.N., et al., Improved metagenome binning and assembly using deep variational autoencoders. Nature Biotechnology, 2021.</w:t>
      </w:r>
      <w:bookmarkEnd w:id="2553"/>
    </w:p>
    <w:p w14:paraId="73BC5764"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55" w:author="Chen Liao" w:date="2021-03-09T15:09:00Z">
            <w:rPr>
              <w:rFonts w:ascii="Times New Roman" w:hAnsi="Times New Roman" w:cs="Times New Roman"/>
              <w:color w:val="000000"/>
              <w:sz w:val="20"/>
              <w:szCs w:val="20"/>
            </w:rPr>
          </w:rPrChange>
        </w:rPr>
        <w:t>[56].</w:t>
      </w:r>
      <w:r w:rsidRPr="00DF26A5">
        <w:rPr>
          <w:rFonts w:ascii="Times New Roman" w:hAnsi="Times New Roman" w:cs="Times New Roman"/>
          <w:color w:val="000000"/>
          <w:rPrChange w:id="2556" w:author="Chen Liao" w:date="2021-03-09T15:09:00Z">
            <w:rPr>
              <w:rFonts w:ascii="Times New Roman" w:hAnsi="Times New Roman" w:cs="Times New Roman"/>
              <w:color w:val="000000"/>
              <w:sz w:val="20"/>
              <w:szCs w:val="20"/>
            </w:rPr>
          </w:rPrChange>
        </w:rPr>
        <w:tab/>
        <w:t>Parks, D.H., et al., CheckM: assessing the quality of microbial genomes recovered from isolates, single cells, and metagenomes. Genome Res, 2015. 25(7): p. 1043-55.</w:t>
      </w:r>
    </w:p>
    <w:p w14:paraId="1B719BF4"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57" w:author="Chen Liao" w:date="2021-03-09T15:09:00Z">
            <w:rPr>
              <w:rFonts w:ascii="Times New Roman" w:hAnsi="Times New Roman" w:cs="Times New Roman"/>
              <w:color w:val="000000"/>
              <w:sz w:val="20"/>
              <w:szCs w:val="20"/>
            </w:rPr>
          </w:rPrChange>
        </w:rPr>
        <w:t>[57].</w:t>
      </w:r>
      <w:r w:rsidRPr="00DF26A5">
        <w:rPr>
          <w:rFonts w:ascii="Times New Roman" w:hAnsi="Times New Roman" w:cs="Times New Roman"/>
          <w:color w:val="000000"/>
          <w:rPrChange w:id="2558" w:author="Chen Liao" w:date="2021-03-09T15:09:00Z">
            <w:rPr>
              <w:rFonts w:ascii="Times New Roman" w:hAnsi="Times New Roman" w:cs="Times New Roman"/>
              <w:color w:val="000000"/>
              <w:sz w:val="20"/>
              <w:szCs w:val="20"/>
            </w:rPr>
          </w:rPrChange>
        </w:rPr>
        <w:tab/>
      </w:r>
      <w:bookmarkStart w:id="2559" w:name="_neb3C16B855_B8D2_472E_B241_9B7E644B392E"/>
      <w:r w:rsidRPr="00DF26A5">
        <w:rPr>
          <w:rFonts w:ascii="Times New Roman" w:hAnsi="Times New Roman" w:cs="Times New Roman"/>
          <w:color w:val="000000"/>
          <w:rPrChange w:id="2560" w:author="Chen Liao" w:date="2021-03-09T15:09:00Z">
            <w:rPr>
              <w:rFonts w:ascii="Times New Roman" w:hAnsi="Times New Roman" w:cs="Times New Roman"/>
              <w:color w:val="000000"/>
              <w:sz w:val="20"/>
              <w:szCs w:val="20"/>
            </w:rPr>
          </w:rPrChange>
        </w:rPr>
        <w:t>Chaumeil, P.A., et al., GTDB-Tk: a toolkit to classify genomes with the Genome Taxonomy Database. Bioinformatics, 2019.</w:t>
      </w:r>
      <w:bookmarkEnd w:id="2559"/>
    </w:p>
    <w:p w14:paraId="7078A698" w14:textId="77777777" w:rsidR="00ED3422" w:rsidRPr="00203483" w:rsidRDefault="00ED3422">
      <w:pPr>
        <w:widowControl w:val="0"/>
        <w:autoSpaceDE w:val="0"/>
        <w:autoSpaceDN w:val="0"/>
        <w:adjustRightInd w:val="0"/>
        <w:jc w:val="both"/>
        <w:rPr>
          <w:rFonts w:ascii="Times New Roman" w:hAnsi="Times New Roman" w:cs="Times New Roman"/>
        </w:rPr>
      </w:pPr>
      <w:r w:rsidRPr="00DF26A5">
        <w:rPr>
          <w:rFonts w:ascii="Times New Roman" w:hAnsi="Times New Roman" w:cs="Times New Roman"/>
          <w:color w:val="000000"/>
          <w:rPrChange w:id="2561" w:author="Chen Liao" w:date="2021-03-09T15:09:00Z">
            <w:rPr>
              <w:rFonts w:ascii="Times New Roman" w:hAnsi="Times New Roman" w:cs="Times New Roman"/>
              <w:color w:val="000000"/>
              <w:sz w:val="20"/>
              <w:szCs w:val="20"/>
            </w:rPr>
          </w:rPrChange>
        </w:rPr>
        <w:t>[58].</w:t>
      </w:r>
      <w:r w:rsidRPr="00DF26A5">
        <w:rPr>
          <w:rFonts w:ascii="Times New Roman" w:hAnsi="Times New Roman" w:cs="Times New Roman"/>
          <w:color w:val="000000"/>
          <w:rPrChange w:id="2562" w:author="Chen Liao" w:date="2021-03-09T15:09:00Z">
            <w:rPr>
              <w:rFonts w:ascii="Times New Roman" w:hAnsi="Times New Roman" w:cs="Times New Roman"/>
              <w:color w:val="000000"/>
              <w:sz w:val="20"/>
              <w:szCs w:val="20"/>
            </w:rPr>
          </w:rPrChange>
        </w:rPr>
        <w:tab/>
        <w:t>Stewart, R.D., et al., Open prediction of polysaccharide utilisation loci (PUL) in 5414 public Bacteroidetes genomes using PULpy. bioRxiv, 2018: p. 421024.</w:t>
      </w:r>
    </w:p>
    <w:p w14:paraId="0A6D09CF" w14:textId="77777777" w:rsidR="00ED3422" w:rsidRPr="002E43AE" w:rsidRDefault="00434C87">
      <w:pPr>
        <w:widowControl w:val="0"/>
        <w:autoSpaceDE w:val="0"/>
        <w:autoSpaceDN w:val="0"/>
        <w:adjustRightInd w:val="0"/>
        <w:jc w:val="both"/>
        <w:rPr>
          <w:rFonts w:ascii="Times New Roman" w:hAnsi="Times New Roman" w:cs="Times New Roman"/>
        </w:rPr>
        <w:pPrChange w:id="2563" w:author="Chen Liao" w:date="2021-03-09T15:09:00Z">
          <w:pPr>
            <w:widowControl w:val="0"/>
            <w:autoSpaceDE w:val="0"/>
            <w:autoSpaceDN w:val="0"/>
            <w:adjustRightInd w:val="0"/>
          </w:pPr>
        </w:pPrChange>
      </w:pPr>
      <w:r w:rsidRPr="00203483">
        <w:rPr>
          <w:rFonts w:ascii="Times New Roman" w:hAnsi="Times New Roman" w:cs="Times New Roman"/>
          <w:color w:val="000000"/>
        </w:rPr>
        <w:fldChar w:fldCharType="end"/>
      </w:r>
      <w:r w:rsidRPr="004D26A3">
        <w:rPr>
          <w:rFonts w:ascii="Times New Roman" w:hAnsi="Times New Roman" w:cs="Times New Roman"/>
          <w:color w:val="000000"/>
        </w:rPr>
        <w:fldChar w:fldCharType="begin"/>
      </w:r>
      <w:r w:rsidRPr="00DF26A5">
        <w:rPr>
          <w:rFonts w:ascii="Times New Roman" w:hAnsi="Times New Roman" w:cs="Times New Roman"/>
          <w:color w:val="000000"/>
        </w:rPr>
        <w:instrText xml:space="preserve"> ADDIN NE.Rep</w:instrText>
      </w:r>
      <w:r w:rsidRPr="004D26A3">
        <w:rPr>
          <w:rFonts w:ascii="Times New Roman" w:hAnsi="Times New Roman" w:cs="Times New Roman"/>
          <w:color w:val="000000"/>
        </w:rPr>
        <w:fldChar w:fldCharType="separate"/>
      </w:r>
    </w:p>
    <w:p w14:paraId="141DFE6D" w14:textId="77777777" w:rsidR="00ED3422" w:rsidRPr="00E84517" w:rsidRDefault="00ED3422">
      <w:pPr>
        <w:widowControl w:val="0"/>
        <w:autoSpaceDE w:val="0"/>
        <w:autoSpaceDN w:val="0"/>
        <w:adjustRightInd w:val="0"/>
        <w:jc w:val="both"/>
        <w:rPr>
          <w:rFonts w:ascii="Times New Roman" w:hAnsi="Times New Roman" w:cs="Times New Roman"/>
          <w:color w:val="000000"/>
        </w:rPr>
        <w:pPrChange w:id="2564" w:author="Chen Liao" w:date="2021-03-09T15:09:00Z">
          <w:pPr>
            <w:widowControl w:val="0"/>
            <w:autoSpaceDE w:val="0"/>
            <w:autoSpaceDN w:val="0"/>
            <w:adjustRightInd w:val="0"/>
            <w:jc w:val="center"/>
          </w:pPr>
        </w:pPrChange>
      </w:pPr>
      <w:r w:rsidRPr="00102F41">
        <w:rPr>
          <w:rFonts w:ascii="Times New Roman" w:hAnsi="Times New Roman" w:cs="Times New Roman"/>
          <w:b/>
          <w:bCs/>
          <w:color w:val="FF0000"/>
        </w:rPr>
        <w:t>校对报告</w:t>
      </w:r>
    </w:p>
    <w:p w14:paraId="5DB6663A" w14:textId="77777777" w:rsidR="00ED3422" w:rsidRPr="00CA756F" w:rsidRDefault="00ED3422">
      <w:pPr>
        <w:widowControl w:val="0"/>
        <w:autoSpaceDE w:val="0"/>
        <w:autoSpaceDN w:val="0"/>
        <w:adjustRightInd w:val="0"/>
        <w:jc w:val="both"/>
        <w:rPr>
          <w:rFonts w:ascii="Times New Roman" w:hAnsi="Times New Roman" w:cs="Times New Roman"/>
        </w:rPr>
        <w:pPrChange w:id="2565" w:author="Chen Liao" w:date="2021-03-09T15:09:00Z">
          <w:pPr>
            <w:widowControl w:val="0"/>
            <w:autoSpaceDE w:val="0"/>
            <w:autoSpaceDN w:val="0"/>
            <w:adjustRightInd w:val="0"/>
            <w:jc w:val="center"/>
          </w:pPr>
        </w:pPrChange>
      </w:pPr>
    </w:p>
    <w:p w14:paraId="397C959D"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66"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当前使用的样式是</w:t>
      </w:r>
      <w:r w:rsidRPr="00DF26A5">
        <w:rPr>
          <w:rFonts w:ascii="Times New Roman" w:hAnsi="Times New Roman" w:cs="Times New Roman"/>
          <w:color w:val="000000"/>
        </w:rPr>
        <w:t xml:space="preserve"> [Numbered(Multilingual)]</w:t>
      </w:r>
    </w:p>
    <w:p w14:paraId="7B847A01"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67"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当前文档包含的题录共</w:t>
      </w:r>
      <w:r w:rsidRPr="00DF26A5">
        <w:rPr>
          <w:rFonts w:ascii="Times New Roman" w:hAnsi="Times New Roman" w:cs="Times New Roman"/>
          <w:color w:val="000000"/>
        </w:rPr>
        <w:t>68</w:t>
      </w:r>
      <w:r w:rsidRPr="00DF26A5">
        <w:rPr>
          <w:rFonts w:ascii="Times New Roman" w:hAnsi="Times New Roman" w:cs="Times New Roman" w:hint="eastAsia"/>
          <w:color w:val="000000"/>
        </w:rPr>
        <w:t>条</w:t>
      </w:r>
    </w:p>
    <w:p w14:paraId="24496DA1"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68"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有</w:t>
      </w:r>
      <w:r w:rsidRPr="00DF26A5">
        <w:rPr>
          <w:rFonts w:ascii="Times New Roman" w:hAnsi="Times New Roman" w:cs="Times New Roman"/>
          <w:color w:val="000000"/>
        </w:rPr>
        <w:t>23</w:t>
      </w:r>
      <w:r w:rsidRPr="00DF26A5">
        <w:rPr>
          <w:rFonts w:ascii="Times New Roman" w:hAnsi="Times New Roman" w:cs="Times New Roman" w:hint="eastAsia"/>
          <w:color w:val="000000"/>
        </w:rPr>
        <w:t>条题录存在必填字段内容缺失的问题</w:t>
      </w:r>
    </w:p>
    <w:p w14:paraId="2FFF774E"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69"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[1]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卷</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7690BF8D"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70"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2A118AB8"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71"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7E03907A"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72"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[13]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69CA9E24"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73"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[19]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卷</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1D21B4CE"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74"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312201A1"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75"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00A53936"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76"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[21]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5D90772D"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77"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[25]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0A38D9C9"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78"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[31]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4207AA31"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79"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3B190027"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80"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[32]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卷</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4927B6A7"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81"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13970062"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82"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22F66FAB"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83"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[34]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6326B235"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84"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[36]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5E8F9935"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85"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[37]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卷</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45F56D0E"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86"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73659404"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87"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1AEC46CE"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88"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[39]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卷</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75650F4B"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89"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4108B4DF"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90"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060F95F9"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91"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[40]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1EF92576"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92"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lastRenderedPageBreak/>
        <w:t>参考文献</w:t>
      </w:r>
      <w:r w:rsidRPr="00DF26A5">
        <w:rPr>
          <w:rFonts w:ascii="Times New Roman" w:hAnsi="Times New Roman" w:cs="Times New Roman"/>
          <w:color w:val="000000"/>
        </w:rPr>
        <w:t xml:space="preserve"> [41]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571ED597"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93"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[42]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54F4E4C3"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94"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[46]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51F8DDB0"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95"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[20]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535D8267"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96"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45607E9D"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97"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[48]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21E614AB"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98"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[51]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12B3B07A"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599"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[53]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1285EF52"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600"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[55]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卷</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373ADCB4"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601"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6831BCE8"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602"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5728F01D"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603"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[57]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卷</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58906E96"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604"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37EF5978"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605"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页码</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7448166D"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606"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参考文献</w:t>
      </w:r>
      <w:r w:rsidRPr="00DF26A5">
        <w:rPr>
          <w:rFonts w:ascii="Times New Roman" w:hAnsi="Times New Roman" w:cs="Times New Roman"/>
          <w:color w:val="000000"/>
        </w:rPr>
        <w:t xml:space="preserve"> [58] </w:t>
      </w: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卷</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0C913888" w14:textId="77777777" w:rsidR="00ED3422" w:rsidRPr="00DF26A5" w:rsidRDefault="00ED3422">
      <w:pPr>
        <w:widowControl w:val="0"/>
        <w:autoSpaceDE w:val="0"/>
        <w:autoSpaceDN w:val="0"/>
        <w:adjustRightInd w:val="0"/>
        <w:jc w:val="both"/>
        <w:rPr>
          <w:rFonts w:ascii="Times New Roman" w:hAnsi="Times New Roman" w:cs="Times New Roman"/>
          <w:color w:val="000000"/>
        </w:rPr>
        <w:pPrChange w:id="2607" w:author="Chen Liao" w:date="2021-03-09T15:09:00Z">
          <w:pPr>
            <w:widowControl w:val="0"/>
            <w:autoSpaceDE w:val="0"/>
            <w:autoSpaceDN w:val="0"/>
            <w:adjustRightInd w:val="0"/>
          </w:pPr>
        </w:pPrChange>
      </w:pPr>
      <w:r w:rsidRPr="00DF26A5">
        <w:rPr>
          <w:rFonts w:ascii="Times New Roman" w:hAnsi="Times New Roman" w:cs="Times New Roman" w:hint="eastAsia"/>
          <w:color w:val="000000"/>
        </w:rPr>
        <w:t>字段</w:t>
      </w:r>
      <w:r w:rsidRPr="00DF26A5">
        <w:rPr>
          <w:rFonts w:ascii="Times New Roman" w:hAnsi="Times New Roman" w:cs="Times New Roman"/>
          <w:color w:val="000000"/>
        </w:rPr>
        <w:t>(</w:t>
      </w:r>
      <w:r w:rsidRPr="00DF26A5">
        <w:rPr>
          <w:rFonts w:ascii="Times New Roman" w:hAnsi="Times New Roman" w:cs="Times New Roman" w:hint="eastAsia"/>
          <w:color w:val="000000"/>
        </w:rPr>
        <w:t>期</w:t>
      </w:r>
      <w:r w:rsidRPr="00DF26A5">
        <w:rPr>
          <w:rFonts w:ascii="Times New Roman" w:hAnsi="Times New Roman" w:cs="Times New Roman"/>
          <w:color w:val="000000"/>
        </w:rPr>
        <w:t>)</w:t>
      </w:r>
      <w:r w:rsidRPr="00DF26A5">
        <w:rPr>
          <w:rFonts w:ascii="Times New Roman" w:hAnsi="Times New Roman" w:cs="Times New Roman" w:hint="eastAsia"/>
          <w:color w:val="000000"/>
        </w:rPr>
        <w:t>内容缺失</w:t>
      </w:r>
      <w:r w:rsidRPr="00DF26A5">
        <w:rPr>
          <w:rFonts w:ascii="Times New Roman" w:hAnsi="Times New Roman" w:cs="Times New Roman"/>
          <w:color w:val="000000"/>
        </w:rPr>
        <w:t xml:space="preserve">; </w:t>
      </w:r>
    </w:p>
    <w:p w14:paraId="72917647" w14:textId="4E66913C" w:rsidR="008E0CF9" w:rsidRPr="00203483" w:rsidRDefault="00434C87" w:rsidP="00203483">
      <w:pPr>
        <w:jc w:val="both"/>
        <w:rPr>
          <w:rFonts w:ascii="Times New Roman" w:hAnsi="Times New Roman" w:cs="Times New Roman"/>
          <w:color w:val="000000"/>
        </w:rPr>
      </w:pPr>
      <w:r w:rsidRPr="004D26A3">
        <w:rPr>
          <w:rFonts w:ascii="Times New Roman" w:hAnsi="Times New Roman" w:cs="Times New Roman"/>
          <w:color w:val="000000"/>
        </w:rPr>
        <w:fldChar w:fldCharType="end"/>
      </w:r>
    </w:p>
    <w:sectPr w:rsidR="008E0CF9" w:rsidRPr="00203483" w:rsidSect="004660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80" w:author="Chen Liao" w:date="2021-03-09T16:32:00Z" w:initials="MOU">
    <w:p w14:paraId="02D07718" w14:textId="127583E7" w:rsidR="00C63462" w:rsidRDefault="00C63462">
      <w:pPr>
        <w:pStyle w:val="CommentText"/>
      </w:pPr>
      <w:r>
        <w:rPr>
          <w:rStyle w:val="CommentReference"/>
        </w:rPr>
        <w:annotationRef/>
      </w:r>
    </w:p>
  </w:comment>
  <w:comment w:id="302" w:author="Chen Liao" w:date="2021-03-09T17:45:00Z" w:initials="MOU">
    <w:p w14:paraId="1C1AFCD8" w14:textId="0355A805" w:rsidR="00C63462" w:rsidRDefault="00C63462">
      <w:pPr>
        <w:pStyle w:val="CommentText"/>
      </w:pPr>
      <w:r>
        <w:rPr>
          <w:rStyle w:val="CommentReference"/>
        </w:rPr>
        <w:annotationRef/>
      </w:r>
      <w:r>
        <w:t>Too many references for “altering gut microbiota by modulating intrinsic or extrinsic factors”</w:t>
      </w:r>
    </w:p>
  </w:comment>
  <w:comment w:id="515" w:author="Chen Liao" w:date="2021-03-18T22:21:00Z" w:initials="MOU">
    <w:p w14:paraId="5F776A5E" w14:textId="0622176D" w:rsidR="00113299" w:rsidRDefault="00113299">
      <w:pPr>
        <w:pStyle w:val="CommentText"/>
      </w:pPr>
      <w:r>
        <w:rPr>
          <w:rStyle w:val="CommentReference"/>
        </w:rPr>
        <w:annotationRef/>
      </w:r>
      <w:r w:rsidRPr="00113299">
        <w:t>https://msystems.asm.org/content/4/1/e00016-19</w:t>
      </w:r>
    </w:p>
  </w:comment>
  <w:comment w:id="537" w:author="Chen Liao" w:date="2021-03-14T11:12:00Z" w:initials="MOU">
    <w:p w14:paraId="4128C599" w14:textId="5D88B0DA" w:rsidR="00C63462" w:rsidRDefault="00C63462">
      <w:pPr>
        <w:pStyle w:val="CommentText"/>
      </w:pPr>
      <w:r>
        <w:rPr>
          <w:rStyle w:val="CommentReference"/>
        </w:rPr>
        <w:annotationRef/>
      </w:r>
      <w:r w:rsidRPr="00633CF2">
        <w:t>https://www.nature.com/articles/s41467-020-18928-1</w:t>
      </w:r>
    </w:p>
  </w:comment>
  <w:comment w:id="821" w:author="Chen Liao" w:date="2021-03-18T22:36:00Z" w:initials="MOU">
    <w:p w14:paraId="4E130348" w14:textId="7D5A29B6" w:rsidR="000445F9" w:rsidRDefault="000445F9">
      <w:pPr>
        <w:pStyle w:val="CommentText"/>
      </w:pPr>
      <w:r>
        <w:rPr>
          <w:rStyle w:val="CommentReference"/>
        </w:rPr>
        <w:annotationRef/>
      </w:r>
      <w:r w:rsidRPr="000445F9">
        <w:t>https://dx.doi.org/10.1038%2Fejcn.2016.248</w:t>
      </w:r>
    </w:p>
    <w:p w14:paraId="6B4031F5" w14:textId="487AC700" w:rsidR="000445F9" w:rsidRDefault="000445F9">
      <w:pPr>
        <w:pStyle w:val="CommentText"/>
      </w:pPr>
      <w:r w:rsidRPr="000445F9">
        <w:t>https://mbio.asm.org/content/10/1/e02566-18.long</w:t>
      </w:r>
    </w:p>
  </w:comment>
  <w:comment w:id="1307" w:author="戴 磊" w:date="2021-02-19T13:10:00Z" w:initials="戴">
    <w:p w14:paraId="7CD8A175" w14:textId="7A83D8CE" w:rsidR="00C63462" w:rsidRDefault="00C63462">
      <w:pPr>
        <w:pStyle w:val="CommentText"/>
      </w:pPr>
      <w:r>
        <w:rPr>
          <w:rStyle w:val="CommentReference"/>
        </w:rPr>
        <w:annotationRef/>
      </w:r>
      <w:r>
        <w:t>B: key responders</w:t>
      </w:r>
      <w:r>
        <w:rPr>
          <w:rFonts w:hint="eastAsia"/>
        </w:rPr>
        <w:t>.</w:t>
      </w:r>
      <w:r>
        <w:t xml:space="preserve"> Why </w:t>
      </w:r>
      <w:proofErr w:type="gramStart"/>
      <w:r>
        <w:t>emphasize</w:t>
      </w:r>
      <w:proofErr w:type="gramEnd"/>
      <w:r>
        <w:t xml:space="preserve"> overshoot?</w:t>
      </w:r>
    </w:p>
    <w:p w14:paraId="797F3C0B" w14:textId="09C1792D" w:rsidR="00C63462" w:rsidRDefault="00C63462">
      <w:pPr>
        <w:pStyle w:val="CommentText"/>
      </w:pPr>
      <w:r>
        <w:t>C: Refer to equation in figure 1. Label x axis: epsilon</w:t>
      </w:r>
    </w:p>
    <w:p w14:paraId="2E3CFF23" w14:textId="77777777" w:rsidR="00C63462" w:rsidRPr="0065071F" w:rsidRDefault="00C63462">
      <w:pPr>
        <w:pStyle w:val="CommentText"/>
      </w:pPr>
    </w:p>
    <w:p w14:paraId="59B134C2" w14:textId="3F71654A" w:rsidR="00C63462" w:rsidRDefault="00C63462">
      <w:pPr>
        <w:pStyle w:val="CommentText"/>
      </w:pPr>
      <w:r>
        <w:t xml:space="preserve">Change order: E, F (key </w:t>
      </w:r>
      <w:r>
        <w:rPr>
          <w:rFonts w:hint="eastAsia"/>
        </w:rPr>
        <w:t>respon</w:t>
      </w:r>
      <w:r>
        <w:t>ders-&gt;absolute abundance/total biomass); D (interactions among responders, no specific point)</w:t>
      </w:r>
    </w:p>
    <w:p w14:paraId="552BCE86" w14:textId="77777777" w:rsidR="00C63462" w:rsidRPr="0065071F" w:rsidRDefault="00C63462">
      <w:pPr>
        <w:pStyle w:val="CommentText"/>
      </w:pPr>
    </w:p>
    <w:p w14:paraId="34FCC8BC" w14:textId="165E2837" w:rsidR="00C63462" w:rsidRDefault="00C63462">
      <w:pPr>
        <w:pStyle w:val="CommentText"/>
      </w:pPr>
      <w:r>
        <w:t xml:space="preserve">Move </w:t>
      </w:r>
      <w:proofErr w:type="gramStart"/>
      <w:r>
        <w:t>G,H</w:t>
      </w:r>
      <w:proofErr w:type="gramEnd"/>
      <w:r>
        <w:t xml:space="preserve"> to supplement</w:t>
      </w:r>
    </w:p>
    <w:p w14:paraId="01578DE4" w14:textId="71C02619" w:rsidR="00C63462" w:rsidRDefault="00C63462">
      <w:pPr>
        <w:pStyle w:val="CommentText"/>
      </w:pPr>
      <w:r>
        <w:t xml:space="preserve">Is </w:t>
      </w:r>
      <w:r>
        <w:rPr>
          <w:rFonts w:hint="eastAsia"/>
        </w:rPr>
        <w:t>R</w:t>
      </w:r>
      <w:r>
        <w:t xml:space="preserve"> in H </w:t>
      </w:r>
      <w:proofErr w:type="gramStart"/>
      <w:r>
        <w:t>is</w:t>
      </w:r>
      <w:proofErr w:type="gramEnd"/>
      <w:r>
        <w:t xml:space="preserve"> consistent with the value in G?</w:t>
      </w:r>
    </w:p>
    <w:p w14:paraId="1E209833" w14:textId="60ADA9CA" w:rsidR="00C63462" w:rsidRPr="0065071F" w:rsidRDefault="00C63462">
      <w:pPr>
        <w:pStyle w:val="CommentText"/>
      </w:pPr>
    </w:p>
  </w:comment>
  <w:comment w:id="1395" w:author="戴 磊" w:date="2021-02-19T21:58:00Z" w:initials="戴">
    <w:p w14:paraId="48D3B14E" w14:textId="77777777" w:rsidR="00C63462" w:rsidRDefault="00C63462">
      <w:pPr>
        <w:pStyle w:val="CommentText"/>
      </w:pPr>
      <w:r>
        <w:rPr>
          <w:rStyle w:val="CommentReference"/>
        </w:rPr>
        <w:annotationRef/>
      </w:r>
      <w:r>
        <w:t>X, Y axis label: wrong? (p value for XX)</w:t>
      </w:r>
    </w:p>
    <w:p w14:paraId="143E9955" w14:textId="4E3BB4D3" w:rsidR="00C63462" w:rsidRDefault="00C63462">
      <w:pPr>
        <w:pStyle w:val="CommentText"/>
      </w:pPr>
      <w:r>
        <w:t xml:space="preserve">Delete B </w:t>
      </w:r>
      <w:proofErr w:type="spellStart"/>
      <w:r>
        <w:t>uniformis</w:t>
      </w:r>
      <w:proofErr w:type="spellEnd"/>
    </w:p>
    <w:p w14:paraId="6394F272" w14:textId="6425D98D" w:rsidR="00C63462" w:rsidRDefault="00C63462">
      <w:pPr>
        <w:pStyle w:val="CommentText"/>
      </w:pPr>
    </w:p>
    <w:p w14:paraId="45F5EF35" w14:textId="77777777" w:rsidR="00C63462" w:rsidRDefault="00C63462">
      <w:pPr>
        <w:pStyle w:val="CommentText"/>
      </w:pPr>
      <w:r>
        <w:t xml:space="preserve">Show multiple examples for bottom left quadrant (responsive, individualized), </w:t>
      </w:r>
      <w:r>
        <w:rPr>
          <w:rFonts w:hint="eastAsia"/>
        </w:rPr>
        <w:t>k</w:t>
      </w:r>
      <w:r>
        <w:t>eep 1 for each other quadrant is enough</w:t>
      </w:r>
    </w:p>
    <w:p w14:paraId="597C82AE" w14:textId="77777777" w:rsidR="00C63462" w:rsidRDefault="00C63462">
      <w:pPr>
        <w:pStyle w:val="CommentText"/>
      </w:pPr>
    </w:p>
    <w:p w14:paraId="1280D21A" w14:textId="77777777" w:rsidR="00C63462" w:rsidRDefault="00C63462">
      <w:pPr>
        <w:pStyle w:val="CommentText"/>
      </w:pPr>
      <w:r>
        <w:rPr>
          <w:rFonts w:hint="eastAsia"/>
        </w:rPr>
        <w:t>I</w:t>
      </w:r>
      <w:r>
        <w:t xml:space="preserve"> would label all non-responsive dots as </w:t>
      </w:r>
      <w:proofErr w:type="gramStart"/>
      <w:r>
        <w:t>grey?</w:t>
      </w:r>
      <w:proofErr w:type="gramEnd"/>
    </w:p>
    <w:p w14:paraId="37B9C09D" w14:textId="77777777" w:rsidR="00C63462" w:rsidRDefault="00C63462">
      <w:pPr>
        <w:pStyle w:val="CommentText"/>
      </w:pPr>
    </w:p>
    <w:p w14:paraId="166D70EC" w14:textId="77777777" w:rsidR="00C63462" w:rsidRDefault="00C63462">
      <w:pPr>
        <w:pStyle w:val="CommentText"/>
      </w:pPr>
      <w:r>
        <w:t xml:space="preserve">We can consider </w:t>
      </w:r>
      <w:proofErr w:type="gramStart"/>
      <w:r>
        <w:t>to change</w:t>
      </w:r>
      <w:proofErr w:type="gramEnd"/>
      <w:r>
        <w:t xml:space="preserve"> the terminology</w:t>
      </w:r>
    </w:p>
    <w:p w14:paraId="64A7BF0A" w14:textId="77777777" w:rsidR="00C63462" w:rsidRDefault="00C63462">
      <w:pPr>
        <w:pStyle w:val="CommentText"/>
      </w:pPr>
      <w:r>
        <w:t>Individualized: baseline-dependent</w:t>
      </w:r>
    </w:p>
    <w:p w14:paraId="3DD4D6C1" w14:textId="77777777" w:rsidR="00C63462" w:rsidRDefault="00C63462">
      <w:pPr>
        <w:pStyle w:val="CommentText"/>
      </w:pPr>
      <w:r>
        <w:t>Non-individualized: baseline-independent</w:t>
      </w:r>
    </w:p>
    <w:p w14:paraId="4425EF4F" w14:textId="607E428C" w:rsidR="00C63462" w:rsidRPr="00056A61" w:rsidRDefault="00C63462">
      <w:pPr>
        <w:pStyle w:val="CommentText"/>
      </w:pPr>
      <w:r>
        <w:t xml:space="preserve">This may be a better choice for two reasons: </w:t>
      </w:r>
      <w:proofErr w:type="gramStart"/>
      <w:r>
        <w:t>1)vendor</w:t>
      </w:r>
      <w:proofErr w:type="gramEnd"/>
      <w:r>
        <w:t>, instead of “individual mice”; 2) transition to figure 5</w:t>
      </w:r>
    </w:p>
  </w:comment>
  <w:comment w:id="1556" w:author="戴 磊" w:date="2021-02-19T23:43:00Z" w:initials="戴">
    <w:p w14:paraId="34D58A06" w14:textId="40B7B5ED" w:rsidR="00C63462" w:rsidRDefault="00C63462">
      <w:pPr>
        <w:pStyle w:val="CommentText"/>
      </w:pPr>
      <w:r>
        <w:rPr>
          <w:rStyle w:val="CommentReference"/>
        </w:rPr>
        <w:annotationRef/>
      </w:r>
      <w:r>
        <w:t xml:space="preserve"> Difference in baseline gut microbiota composition -&gt; leads to difficulty in the extrapolation of microbiome-metabolome prediction </w:t>
      </w:r>
    </w:p>
    <w:p w14:paraId="0F5A4B0C" w14:textId="77777777" w:rsidR="00C63462" w:rsidRPr="008E0CF9" w:rsidRDefault="00C63462">
      <w:pPr>
        <w:pStyle w:val="CommentText"/>
      </w:pPr>
    </w:p>
    <w:p w14:paraId="66CBEA45" w14:textId="6A46A6D4" w:rsidR="00C63462" w:rsidRDefault="00C63462">
      <w:pPr>
        <w:pStyle w:val="CommentText"/>
      </w:pPr>
      <w:r>
        <w:t>Transition from figure 4 to figure 5 is not very straightforward. We need to think about it.</w:t>
      </w:r>
    </w:p>
  </w:comment>
  <w:comment w:id="1781" w:author="戴 磊" w:date="2021-02-19T21:33:00Z" w:initials="戴">
    <w:p w14:paraId="0422045F" w14:textId="7570B37B" w:rsidR="00C63462" w:rsidRDefault="00C63462">
      <w:pPr>
        <w:pStyle w:val="CommentText"/>
      </w:pPr>
      <w:r>
        <w:rPr>
          <w:rStyle w:val="CommentReference"/>
        </w:rPr>
        <w:annotationRef/>
      </w:r>
      <w:r>
        <w:t xml:space="preserve">What is the index used for </w:t>
      </w:r>
      <w:proofErr w:type="gramStart"/>
      <w:r>
        <w:rPr>
          <w:rFonts w:hint="eastAsia"/>
        </w:rPr>
        <w:t>even</w:t>
      </w:r>
      <w:r>
        <w:t>ness</w:t>
      </w:r>
      <w:proofErr w:type="gramEnd"/>
    </w:p>
    <w:p w14:paraId="52BAC986" w14:textId="77777777" w:rsidR="00C63462" w:rsidRDefault="00C63462">
      <w:pPr>
        <w:pStyle w:val="CommentText"/>
      </w:pPr>
    </w:p>
    <w:p w14:paraId="6B23C895" w14:textId="0AC96884" w:rsidR="00C63462" w:rsidRDefault="00C63462">
      <w:pPr>
        <w:pStyle w:val="CommentText"/>
      </w:pPr>
      <w:r>
        <w:t>Bifidobacterium: if this is a point that we want to emphasize (known inulin degrader), make it a separate figure?</w:t>
      </w:r>
    </w:p>
    <w:p w14:paraId="77101BA8" w14:textId="77777777" w:rsidR="00C63462" w:rsidRDefault="00C63462">
      <w:pPr>
        <w:pStyle w:val="CommentText"/>
      </w:pPr>
    </w:p>
    <w:p w14:paraId="2470347D" w14:textId="22A8FEA0" w:rsidR="00C63462" w:rsidRDefault="00C63462">
      <w:pPr>
        <w:pStyle w:val="CommentText"/>
      </w:pPr>
      <w:r>
        <w:t>How are we going to discuss E?</w:t>
      </w:r>
    </w:p>
  </w:comment>
  <w:comment w:id="1895" w:author="戴 磊" w:date="2021-02-19T21:41:00Z" w:initials="戴">
    <w:p w14:paraId="34C15BC1" w14:textId="5995B70F" w:rsidR="00C63462" w:rsidRDefault="00C63462">
      <w:pPr>
        <w:pStyle w:val="CommentText"/>
      </w:pPr>
      <w:r>
        <w:rPr>
          <w:rStyle w:val="CommentReference"/>
        </w:rPr>
        <w:annotationRef/>
      </w:r>
      <w:r>
        <w:rPr>
          <w:rFonts w:hint="eastAsia"/>
        </w:rPr>
        <w:t>C</w:t>
      </w:r>
      <w:r>
        <w:t>:  Not clear what others mean; no need to show blue curve?</w:t>
      </w:r>
    </w:p>
  </w:comment>
  <w:comment w:id="1985" w:author="戴 磊" w:date="2021-02-19T21:46:00Z" w:initials="戴">
    <w:p w14:paraId="3367D924" w14:textId="1F56CFA1" w:rsidR="00C63462" w:rsidRDefault="00C63462">
      <w:pPr>
        <w:pStyle w:val="CommentText"/>
      </w:pPr>
      <w:r>
        <w:rPr>
          <w:rStyle w:val="CommentReference"/>
        </w:rPr>
        <w:annotationRef/>
      </w:r>
      <w:r>
        <w:t>Panel C: what is *? Is this connected to supp table on validated inulin degraders?</w:t>
      </w:r>
    </w:p>
  </w:comment>
  <w:comment w:id="2048" w:author="戴 磊" w:date="2021-02-19T23:30:00Z" w:initials="戴">
    <w:p w14:paraId="3EB58548" w14:textId="054CEA4A" w:rsidR="00C63462" w:rsidRDefault="00C63462">
      <w:pPr>
        <w:pStyle w:val="CommentText"/>
      </w:pPr>
      <w:r>
        <w:rPr>
          <w:rStyle w:val="CommentReference"/>
        </w:rPr>
        <w:annotationRef/>
      </w:r>
      <w:r>
        <w:t>Not necessary</w:t>
      </w:r>
      <w:r>
        <w:rPr>
          <w:rFonts w:hint="eastAsia"/>
        </w:rPr>
        <w:t>?</w:t>
      </w:r>
    </w:p>
  </w:comment>
  <w:comment w:id="2060" w:author="戴 磊" w:date="2021-02-19T23:30:00Z" w:initials="戴">
    <w:p w14:paraId="000A5C11" w14:textId="0D635E23" w:rsidR="00C63462" w:rsidRDefault="00C63462">
      <w:pPr>
        <w:pStyle w:val="CommentText"/>
      </w:pPr>
      <w:r>
        <w:rPr>
          <w:rStyle w:val="CommentReference"/>
        </w:rPr>
        <w:annotationRef/>
      </w:r>
      <w:r>
        <w:t>Same problem as figure 4</w:t>
      </w:r>
    </w:p>
  </w:comment>
  <w:comment w:id="2080" w:author="戴 磊" w:date="2021-02-19T23:31:00Z" w:initials="戴">
    <w:p w14:paraId="491F03F7" w14:textId="4F83DA72" w:rsidR="00C63462" w:rsidRDefault="00C63462">
      <w:pPr>
        <w:pStyle w:val="CommentText"/>
      </w:pPr>
      <w:r>
        <w:rPr>
          <w:rStyle w:val="CommentReference"/>
        </w:rPr>
        <w:annotationRef/>
      </w:r>
      <w:r>
        <w:t xml:space="preserve">What is the point of this </w:t>
      </w:r>
      <w:proofErr w:type="gramStart"/>
      <w:r>
        <w:t>analysis</w:t>
      </w:r>
      <w:proofErr w:type="gramEnd"/>
    </w:p>
  </w:comment>
  <w:comment w:id="2261" w:author="戴 磊" w:date="2021-02-19T23:35:00Z" w:initials="戴">
    <w:p w14:paraId="4E56025C" w14:textId="2C0FB8D4" w:rsidR="00C63462" w:rsidRDefault="00C63462" w:rsidP="00B3696D">
      <w:pPr>
        <w:pStyle w:val="CommentText"/>
        <w:numPr>
          <w:ilvl w:val="0"/>
          <w:numId w:val="8"/>
        </w:numPr>
      </w:pPr>
      <w:r>
        <w:rPr>
          <w:rStyle w:val="CommentReference"/>
        </w:rPr>
        <w:annotationRef/>
      </w:r>
      <w:r>
        <w:t>What are the approaches being compared?</w:t>
      </w:r>
    </w:p>
    <w:p w14:paraId="7D80150E" w14:textId="40482DBE" w:rsidR="00C63462" w:rsidRDefault="00C63462" w:rsidP="00B3696D">
      <w:pPr>
        <w:pStyle w:val="CommentText"/>
        <w:numPr>
          <w:ilvl w:val="0"/>
          <w:numId w:val="8"/>
        </w:numPr>
      </w:pPr>
      <w:r>
        <w:t xml:space="preserve">Same approach (RF), different choice of response variable (SCFA, </w:t>
      </w:r>
      <w:proofErr w:type="spellStart"/>
      <w:r>
        <w:t>dSCFA</w:t>
      </w:r>
      <w:proofErr w:type="spellEnd"/>
      <w:r>
        <w:t>/dt, etc.)?</w:t>
      </w:r>
    </w:p>
  </w:comment>
  <w:comment w:id="2271" w:author="戴 磊" w:date="2021-02-19T23:33:00Z" w:initials="戴">
    <w:p w14:paraId="0B39B1FD" w14:textId="2B8F07FB" w:rsidR="00C63462" w:rsidRDefault="00C63462">
      <w:pPr>
        <w:pStyle w:val="CommentText"/>
      </w:pPr>
      <w:r>
        <w:rPr>
          <w:rStyle w:val="CommentReference"/>
        </w:rPr>
        <w:annotationRef/>
      </w:r>
      <w:r>
        <w:t>What is prevalence (mouse), prevalence (vendor)</w:t>
      </w:r>
    </w:p>
  </w:comment>
  <w:comment w:id="2369" w:author="戴 磊" w:date="2021-02-19T22:12:00Z" w:initials="戴">
    <w:p w14:paraId="50AFA6F5" w14:textId="77777777" w:rsidR="00C63462" w:rsidRDefault="00C63462" w:rsidP="00ED01D3">
      <w:pPr>
        <w:pStyle w:val="CommentText"/>
      </w:pPr>
      <w:r>
        <w:rPr>
          <w:rStyle w:val="CommentReference"/>
        </w:rPr>
        <w:annotationRef/>
      </w:r>
      <w:r>
        <w:t>Let’s discuss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2D07718" w15:done="0"/>
  <w15:commentEx w15:paraId="1C1AFCD8" w15:done="0"/>
  <w15:commentEx w15:paraId="5F776A5E" w15:done="0"/>
  <w15:commentEx w15:paraId="4128C599" w15:done="0"/>
  <w15:commentEx w15:paraId="6B4031F5" w15:done="0"/>
  <w15:commentEx w15:paraId="1E209833" w15:done="0"/>
  <w15:commentEx w15:paraId="4425EF4F" w15:done="0"/>
  <w15:commentEx w15:paraId="66CBEA45" w15:done="0"/>
  <w15:commentEx w15:paraId="2470347D" w15:done="0"/>
  <w15:commentEx w15:paraId="34C15BC1" w15:done="0"/>
  <w15:commentEx w15:paraId="3367D924" w15:done="0"/>
  <w15:commentEx w15:paraId="3EB58548" w15:done="0"/>
  <w15:commentEx w15:paraId="000A5C11" w15:done="0"/>
  <w15:commentEx w15:paraId="491F03F7" w15:done="0"/>
  <w15:commentEx w15:paraId="7D80150E" w15:done="0"/>
  <w15:commentEx w15:paraId="0B39B1FD" w15:done="0"/>
  <w15:commentEx w15:paraId="50AFA6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221A7" w16cex:dateUtc="2021-03-09T21:32:00Z"/>
  <w16cex:commentExtensible w16cex:durableId="23F232D1" w16cex:dateUtc="2021-03-09T22:45:00Z"/>
  <w16cex:commentExtensible w16cex:durableId="23FE50DC" w16cex:dateUtc="2021-03-19T02:21:00Z"/>
  <w16cex:commentExtensible w16cex:durableId="23F86E23" w16cex:dateUtc="2021-03-14T15:12:00Z"/>
  <w16cex:commentExtensible w16cex:durableId="23FE5483" w16cex:dateUtc="2021-03-19T02:36:00Z"/>
  <w16cex:commentExtensible w16cex:durableId="23DA3734" w16cex:dateUtc="2021-02-19T05:10:00Z"/>
  <w16cex:commentExtensible w16cex:durableId="23DAB2F4" w16cex:dateUtc="2021-02-19T13:58:00Z"/>
  <w16cex:commentExtensible w16cex:durableId="23DACB8D" w16cex:dateUtc="2021-02-19T15:43:00Z"/>
  <w16cex:commentExtensible w16cex:durableId="23DAAD1E" w16cex:dateUtc="2021-02-19T13:33:00Z"/>
  <w16cex:commentExtensible w16cex:durableId="23DAAF1D" w16cex:dateUtc="2021-02-19T13:41:00Z"/>
  <w16cex:commentExtensible w16cex:durableId="23DAB03A" w16cex:dateUtc="2021-02-19T13:46:00Z"/>
  <w16cex:commentExtensible w16cex:durableId="23DAC87F" w16cex:dateUtc="2021-02-19T15:30:00Z"/>
  <w16cex:commentExtensible w16cex:durableId="23DAC89E" w16cex:dateUtc="2021-02-19T15:30:00Z"/>
  <w16cex:commentExtensible w16cex:durableId="23DAC8CD" w16cex:dateUtc="2021-02-19T15:31:00Z"/>
  <w16cex:commentExtensible w16cex:durableId="23DAC9C6" w16cex:dateUtc="2021-02-19T15:35:00Z"/>
  <w16cex:commentExtensible w16cex:durableId="23DAC95F" w16cex:dateUtc="2021-02-19T15:33:00Z"/>
  <w16cex:commentExtensible w16cex:durableId="23E1EE24" w16cex:dateUtc="2021-02-19T14: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2D07718" w16cid:durableId="23F221A7"/>
  <w16cid:commentId w16cid:paraId="1C1AFCD8" w16cid:durableId="23F232D1"/>
  <w16cid:commentId w16cid:paraId="5F776A5E" w16cid:durableId="23FE50DC"/>
  <w16cid:commentId w16cid:paraId="4128C599" w16cid:durableId="23F86E23"/>
  <w16cid:commentId w16cid:paraId="6B4031F5" w16cid:durableId="23FE5483"/>
  <w16cid:commentId w16cid:paraId="1E209833" w16cid:durableId="23DA3734"/>
  <w16cid:commentId w16cid:paraId="4425EF4F" w16cid:durableId="23DAB2F4"/>
  <w16cid:commentId w16cid:paraId="66CBEA45" w16cid:durableId="23DACB8D"/>
  <w16cid:commentId w16cid:paraId="2470347D" w16cid:durableId="23DAAD1E"/>
  <w16cid:commentId w16cid:paraId="34C15BC1" w16cid:durableId="23DAAF1D"/>
  <w16cid:commentId w16cid:paraId="3367D924" w16cid:durableId="23DAB03A"/>
  <w16cid:commentId w16cid:paraId="3EB58548" w16cid:durableId="23DAC87F"/>
  <w16cid:commentId w16cid:paraId="000A5C11" w16cid:durableId="23DAC89E"/>
  <w16cid:commentId w16cid:paraId="491F03F7" w16cid:durableId="23DAC8CD"/>
  <w16cid:commentId w16cid:paraId="7D80150E" w16cid:durableId="23DAC9C6"/>
  <w16cid:commentId w16cid:paraId="0B39B1FD" w16cid:durableId="23DAC95F"/>
  <w16cid:commentId w16cid:paraId="50AFA6F5" w16cid:durableId="23E1EE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145D6C" w14:textId="77777777" w:rsidR="004F5243" w:rsidRDefault="004F5243" w:rsidP="00B02F26">
      <w:r>
        <w:separator/>
      </w:r>
    </w:p>
  </w:endnote>
  <w:endnote w:type="continuationSeparator" w:id="0">
    <w:p w14:paraId="6E247737" w14:textId="77777777" w:rsidR="004F5243" w:rsidRDefault="004F5243" w:rsidP="00B02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Cambria"/>
    <w:panose1 w:val="020B0604020202020204"/>
    <w:charset w:val="00"/>
    <w:family w:val="roman"/>
    <w:pitch w:val="default"/>
  </w:font>
  <w:font w:name="TimesNewRomanPSMT">
    <w:altName w:val="Times New Roman"/>
    <w:panose1 w:val="020B0604020202020204"/>
    <w:charset w:val="00"/>
    <w:family w:val="auto"/>
    <w:pitch w:val="default"/>
    <w:sig w:usb0="00000001" w:usb1="080E0000" w:usb2="00000010" w:usb3="00000000" w:csb0="00040000" w:csb1="00000000"/>
  </w:font>
  <w:font w:name="PsbhxkAdvTT86d47313">
    <w:altName w:val="Cambria"/>
    <w:panose1 w:val="020B0604020202020204"/>
    <w:charset w:val="00"/>
    <w:family w:val="roman"/>
    <w:notTrueType/>
    <w:pitch w:val="default"/>
  </w:font>
  <w:font w:name="AdvMelior-R">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6705BF" w14:textId="77777777" w:rsidR="004F5243" w:rsidRDefault="004F5243" w:rsidP="00B02F26">
      <w:r>
        <w:separator/>
      </w:r>
    </w:p>
  </w:footnote>
  <w:footnote w:type="continuationSeparator" w:id="0">
    <w:p w14:paraId="1F2FB89B" w14:textId="77777777" w:rsidR="004F5243" w:rsidRDefault="004F5243" w:rsidP="00B02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54D1"/>
    <w:multiLevelType w:val="hybridMultilevel"/>
    <w:tmpl w:val="5858BE52"/>
    <w:lvl w:ilvl="0" w:tplc="EC7E53CA">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2EC0C7F"/>
    <w:multiLevelType w:val="hybridMultilevel"/>
    <w:tmpl w:val="17B6287E"/>
    <w:lvl w:ilvl="0" w:tplc="CF407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954F4F"/>
    <w:multiLevelType w:val="hybridMultilevel"/>
    <w:tmpl w:val="1E4481AE"/>
    <w:lvl w:ilvl="0" w:tplc="D1FC675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E555AF"/>
    <w:multiLevelType w:val="hybridMultilevel"/>
    <w:tmpl w:val="7EF85EA8"/>
    <w:lvl w:ilvl="0" w:tplc="0B32FAD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D11141F"/>
    <w:multiLevelType w:val="hybridMultilevel"/>
    <w:tmpl w:val="43E07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841EBD"/>
    <w:multiLevelType w:val="hybridMultilevel"/>
    <w:tmpl w:val="F02EB6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CA76906"/>
    <w:multiLevelType w:val="hybridMultilevel"/>
    <w:tmpl w:val="25E8967C"/>
    <w:lvl w:ilvl="0" w:tplc="1CE619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F704118"/>
    <w:multiLevelType w:val="hybridMultilevel"/>
    <w:tmpl w:val="6F4AF5A2"/>
    <w:lvl w:ilvl="0" w:tplc="06203BA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1F1863"/>
    <w:multiLevelType w:val="hybridMultilevel"/>
    <w:tmpl w:val="E3048E96"/>
    <w:lvl w:ilvl="0" w:tplc="04090015">
      <w:start w:val="1"/>
      <w:numFmt w:val="upperLetter"/>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9" w15:restartNumberingAfterBreak="0">
    <w:nsid w:val="7D905860"/>
    <w:multiLevelType w:val="hybridMultilevel"/>
    <w:tmpl w:val="0082BC9C"/>
    <w:lvl w:ilvl="0" w:tplc="04B60F9A">
      <w:start w:val="1"/>
      <w:numFmt w:val="upperLetter"/>
      <w:lvlText w:val="(%1)"/>
      <w:lvlJc w:val="left"/>
      <w:pPr>
        <w:ind w:left="4410" w:hanging="360"/>
      </w:pPr>
      <w:rPr>
        <w:rFonts w:hint="default"/>
        <w:b/>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num w:numId="1">
    <w:abstractNumId w:val="3"/>
  </w:num>
  <w:num w:numId="2">
    <w:abstractNumId w:val="2"/>
  </w:num>
  <w:num w:numId="3">
    <w:abstractNumId w:val="0"/>
  </w:num>
  <w:num w:numId="4">
    <w:abstractNumId w:val="7"/>
  </w:num>
  <w:num w:numId="5">
    <w:abstractNumId w:val="4"/>
  </w:num>
  <w:num w:numId="6">
    <w:abstractNumId w:val="8"/>
  </w:num>
  <w:num w:numId="7">
    <w:abstractNumId w:val="9"/>
  </w:num>
  <w:num w:numId="8">
    <w:abstractNumId w:val="1"/>
  </w:num>
  <w:num w:numId="9">
    <w:abstractNumId w:val="5"/>
  </w:num>
  <w:num w:numId="1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戴 磊">
    <w15:presenceInfo w15:providerId="Windows Live" w15:userId="dc4706839d8d27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bordersDoNotSurroundHeader/>
  <w:bordersDoNotSurroundFooter/>
  <w:hideSpellingErrors/>
  <w:hideGrammaticalErrors/>
  <w:activeWritingStyle w:appName="MSWord" w:lang="en-US" w:vendorID="64" w:dllVersion="4096" w:nlCheck="1" w:checkStyle="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MzMztDAyMzM3NDFU0lEKTi0uzszPAykwqgUAPwCgjywAAAA="/>
    <w:docVar w:name="ne_docsoft" w:val="MSWord"/>
    <w:docVar w:name="ne_docversion" w:val="NoteExpress 2.0"/>
    <w:docVar w:name="ne_stylename" w:val="Numbered(multilingual)"/>
    <w:docVar w:name="NE.Ref{022F45A7-959C-4A96-B323-C98A219E2D3E}" w:val=" ADDIN NE.Ref.{022F45A7-959C-4A96-B323-C98A219E2D3E}&lt;Citation&gt;&lt;Group&gt;&lt;References&gt;&lt;Item&gt;&lt;ID&gt;8589&lt;/ID&gt;&lt;UID&gt;{32BE980E-44F2-4CB3-90C5-DC5774939502}&lt;/UID&gt;&lt;Title&gt;High-resolution temporal profiling of the human gut microbiome reveals consistent and cascading alterations in response to dietary glycans&lt;/Title&gt;&lt;Template&gt;Journal Article&lt;/Template&gt;&lt;Star&gt;0&lt;/Star&gt;&lt;Tag&gt;0&lt;/Tag&gt;&lt;Author&gt;Creswell, Richard; Tan, Jie; Leff, Jonathan W; Brooks, Brandon; Mahowald, Michael A; Thieroff-Ekerdt, Ruth; Gerber, Georg K&lt;/Author&gt;&lt;Year&gt;2020&lt;/Year&gt;&lt;Details&gt;&lt;_accessed&gt;63393992&lt;/_accessed&gt;&lt;_collection_scope&gt;SCIE&lt;/_collection_scope&gt;&lt;_created&gt;63393992&lt;/_created&gt;&lt;_db_updated&gt;CrossRef&lt;/_db_updated&gt;&lt;_doi&gt;10.1186/s13073-020-00758-x&lt;/_doi&gt;&lt;_impact_factor&gt;  10.675&lt;/_impact_factor&gt;&lt;_isbn&gt;1756-994X&lt;/_isbn&gt;&lt;_issue&gt;1&lt;/_issue&gt;&lt;_journal&gt;Genome Medicine&lt;/_journal&gt;&lt;_modified&gt;63396923&lt;/_modified&gt;&lt;_tertiary_title&gt;Genome Med&lt;/_tertiary_title&gt;&lt;_url&gt;https://genomemedicine.biomedcentral.com/articles/10.1186/s13073-020-00758-x_x000d__x000a_http://link.springer.com/content/pdf/10.1186/s13073-020-00758-x.pdf&lt;/_url&gt;&lt;_volume&gt;12&lt;/_volume&gt;&lt;/Details&gt;&lt;Extra&gt;&lt;DBUID&gt;{6486014E-94A3-482F-8B8D-B1496E970E79}&lt;/DBUID&gt;&lt;/Extra&gt;&lt;/Item&gt;&lt;/References&gt;&lt;/Group&gt;&lt;/Citation&gt;_x000a_"/>
    <w:docVar w:name="NE.Ref{1F4E82BF-10A2-4EB9-AA86-542D0364E130}" w:val=" ADDIN NE.Ref.{1F4E82BF-10A2-4EB9-AA86-542D0364E130}&lt;Citation&gt;&lt;Group&gt;&lt;References&gt;&lt;Item&gt;&lt;ID&gt;8600&lt;/ID&gt;&lt;UID&gt;{FE8FB642-670F-43AE-A970-DB10B4600743}&lt;/UID&gt;&lt;Title&gt;Colonic production of butyrate in patients with previous colonic cancer during long-term treatment with dietary fibre (Plantago ovata seeds)&lt;/Title&gt;&lt;Template&gt;Journal Article&lt;/Template&gt;&lt;Star&gt;0&lt;/Star&gt;&lt;Tag&gt;0&lt;/Tag&gt;&lt;Author&gt;Nordgaard, I; Hove, H; Clausen, M R; Mortensen, P B&lt;/Author&gt;&lt;Year&gt;1996&lt;/Year&gt;&lt;Details&gt;&lt;_accessed&gt;63485937&lt;/_accessed&gt;&lt;_accession_num&gt;8898423&lt;/_accession_num&gt;&lt;_author_adr&gt;Dept. of Medicine A, Rigshospitalet, University of Copenhagen, Denmark.&lt;/_author_adr&gt;&lt;_created&gt;63485937&lt;/_created&gt;&lt;_date&gt;50885280&lt;/_date&gt;&lt;_date_display&gt;1996 Oct&lt;/_date_display&gt;&lt;_db_updated&gt;PubMed&lt;/_db_updated&gt;&lt;_doi&gt;10.3109/00365529609003122&lt;/_doi&gt;&lt;_impact_factor&gt;   2.130&lt;/_impact_factor&gt;&lt;_isbn&gt;0036-5521 (Print); 0036-5521 (Linking)&lt;/_isbn&gt;&lt;_issue&gt;10&lt;/_issue&gt;&lt;_journal&gt;Scand J Gastroenterol&lt;/_journal&gt;&lt;_language&gt;eng&lt;/_language&gt;&lt;_modified&gt;63485937&lt;/_modified&gt;&lt;_pages&gt;1011-20&lt;/_pages&gt;&lt;_subject_headings&gt;Aged; Aged, 80 and over; Analysis of Variance; Butyrates/analysis/*metabolism; Butyric Acid; Colorectal Neoplasms/*diet therapy/surgery; Dietary Fiber/*therapeutic use; Fatty Acids, Volatile/analysis/*metabolism; *Feces; Female; Humans; Male; Middle Aged&lt;/_subject_headings&gt;&lt;_tertiary_title&gt;Scandinavian journal of gastroenterology&lt;/_tertiary_title&gt;&lt;_type_work&gt;Journal Article; Research Support, Non-U.S. Gov&amp;apos;t&lt;/_type_work&gt;&lt;_url&gt;http://www.ncbi.nlm.nih.gov/entrez/query.fcgi?cmd=Retrieve&amp;amp;db=pubmed&amp;amp;dopt=Abstract&amp;amp;list_uids=8898423&amp;amp;query_hl=1&lt;/_url&gt;&lt;_volume&gt;31&lt;/_volume&gt;&lt;/Details&gt;&lt;Extra&gt;&lt;DBUID&gt;{6486014E-94A3-482F-8B8D-B1496E970E79}&lt;/DBUID&gt;&lt;/Extra&gt;&lt;/Item&gt;&lt;/References&gt;&lt;/Group&gt;&lt;/Citation&gt;_x000a_"/>
    <w:docVar w:name="NE.Ref{2411D751-B9FD-4B88-A5B6-9CDF6E02F568}" w:val=" ADDIN NE.Ref.{2411D751-B9FD-4B88-A5B6-9CDF6E02F568}&lt;Citation&gt;&lt;Group&gt;&lt;References&gt;&lt;Item&gt;&lt;ID&gt;7807&lt;/ID&gt;&lt;UID&gt;{04898327-93A8-4E13-AEF6-3532F446B73D}&lt;/UID&gt;&lt;Title&gt;Starch Digestion by Gut Bacteria: Crowdsourcing for Carbs&lt;/Title&gt;&lt;Template&gt;Journal Article&lt;/Template&gt;&lt;Star&gt;1&lt;/Star&gt;&lt;Tag&gt;0&lt;/Tag&gt;&lt;Author&gt;Cerqueira, Filipe M; Photenhauer, Amanda L; Pollet, Rebecca M; Brown, Haley A; Koropatkin, Nicole M&lt;/Author&gt;&lt;Year&gt;2019&lt;/Year&gt;&lt;Details&gt;&lt;_accessed&gt;63192743&lt;/_accessed&gt;&lt;_collection_scope&gt;SCI;SCIE&lt;/_collection_scope&gt;&lt;_created&gt;63102845&lt;/_created&gt;&lt;_db_updated&gt;CrossRef&lt;/_db_updated&gt;&lt;_doi&gt;10.1016/j.tim.2019.09.004&lt;/_doi&gt;&lt;_impact_factor&gt;  13.546&lt;/_impact_factor&gt;&lt;_isbn&gt;0966842X&lt;/_isbn&gt;&lt;_journal&gt;Trends in Microbiology&lt;/_journal&gt;&lt;_label&gt;细菌食物链&lt;/_label&gt;&lt;_modified&gt;63585683&lt;/_modified&gt;&lt;_tertiary_title&gt;Trends in Microbiology&lt;/_tertiary_title&gt;&lt;_url&gt;https://linkinghub.elsevier.com/retrieve/pii/S0966842X19302392_x000d__x000a_https://api.elsevier.com/content/article/PII:S0966842X19302392?httpAccept=text/xml&lt;/_url&gt;&lt;/Details&gt;&lt;Extra&gt;&lt;DBUID&gt;{6486014E-94A3-482F-8B8D-B1496E970E79}&lt;/DBUID&gt;&lt;/Extra&gt;&lt;/Item&gt;&lt;/References&gt;&lt;/Group&gt;&lt;/Citation&gt;_x000a_"/>
    <w:docVar w:name="NE.Ref{2482B6A3-5DA9-4822-BFF8-BDD4A0D725BE}" w:val=" ADDIN NE.Ref.{2482B6A3-5DA9-4822-BFF8-BDD4A0D725BE}&lt;Citation&gt;&lt;Group&gt;&lt;References&gt;&lt;Item&gt;&lt;ID&gt;8992&lt;/ID&gt;&lt;UID&gt;{778A8C8D-2CC1-42FF-BF2F-10E278F4F2FD}&lt;/UID&gt;&lt;Title&gt;Open prediction of polysaccharide utilisation loci (PUL) in 5414 public Bacteroidetes genomes using PULpy&lt;/Title&gt;&lt;Template&gt;Journal Article&lt;/Template&gt;&lt;Star&gt;0&lt;/Star&gt;&lt;Tag&gt;0&lt;/Tag&gt;&lt;Author&gt;Stewart, Rob D; Auffret, Marc D; Roehe, Rainer; Watson, Mick&lt;/Author&gt;&lt;Year&gt;2018&lt;/Year&gt;&lt;Details&gt;&lt;_journal&gt;bioRxiv&lt;/_journal&gt;&lt;_pages&gt;421024&lt;/_pages&gt;&lt;_created&gt;63726418&lt;/_created&gt;&lt;_modified&gt;63726418&lt;/_modified&gt;&lt;/Details&gt;&lt;Extra&gt;&lt;DBUID&gt;{6486014E-94A3-482F-8B8D-B1496E970E79}&lt;/DBUID&gt;&lt;/Extra&gt;&lt;/Item&gt;&lt;/References&gt;&lt;/Group&gt;&lt;/Citation&gt;_x000a_"/>
    <w:docVar w:name="NE.Ref{26CEBFF8-47DA-4765-AADD-07EF3CEA5934}" w:val=" ADDIN NE.Ref.{26CEBFF8-47DA-4765-AADD-07EF3CEA5934}&lt;Citation&gt;&lt;Group&gt;&lt;References&gt;&lt;Item&gt;&lt;ID&gt;8989&lt;/ID&gt;&lt;UID&gt;{AA9DF939-477C-4D99-A7D1-327C5254F00F}&lt;/UID&gt;&lt;Title&gt;CD-HIT: accelerated for clustering the next-generation sequencing data&lt;/Title&gt;&lt;Template&gt;Journal Article&lt;/Template&gt;&lt;Star&gt;0&lt;/Star&gt;&lt;Tag&gt;0&lt;/Tag&gt;&lt;Author&gt;Fu, L; Niu, B; Zhu, Z; Wu, S; Li, W&lt;/Author&gt;&lt;Year&gt;2012&lt;/Year&gt;&lt;Details&gt;&lt;_accession_num&gt;23060610&lt;/_accession_num&gt;&lt;_author_adr&gt;Center for Research in Biological Systems, University of California San Diego, La Jolla, CA 92093, USA.&lt;/_author_adr&gt;&lt;_date_display&gt;2012 Dec 1&lt;/_date_display&gt;&lt;_date&gt;2012-12-01&lt;/_date&gt;&lt;_doi&gt;10.1093/bioinformatics/bts565&lt;/_doi&gt;&lt;_isbn&gt;1367-4811 (Electronic); 1367-4803 (Linking)&lt;/_isbn&gt;&lt;_issue&gt;23&lt;/_issue&gt;&lt;_journal&gt;Bioinformatics&lt;/_journal&gt;&lt;_language&gt;eng&lt;/_language&gt;&lt;_pages&gt;3150-2&lt;/_pages&gt;&lt;_subject_headings&gt;Algorithms; Cluster Analysis; Computational Biology/*methods; Sequence Analysis, Protein/*methods; *Software&lt;/_subject_headings&gt;&lt;_tertiary_title&gt;Bioinformatics (Oxford, England)&lt;/_tertiary_title&gt;&lt;_type_work&gt;Journal Article; Research Support, N.I.H., Extramural&lt;/_type_work&gt;&lt;_url&gt;http://www.ncbi.nlm.nih.gov/entrez/query.fcgi?cmd=Retrieve&amp;amp;db=pubmed&amp;amp;dopt=Abstract&amp;amp;list_uids=23060610&amp;amp;query_hl=1&lt;/_url&gt;&lt;_volume&gt;28&lt;/_volume&gt;&lt;_created&gt;63726395&lt;/_created&gt;&lt;_modified&gt;63726395&lt;/_modified&gt;&lt;_db_updated&gt;PubMed&lt;/_db_updated&gt;&lt;_impact_factor&gt;   5.610&lt;/_impact_factor&gt;&lt;_collection_scope&gt;SCI;SCIE&lt;/_collection_scope&gt;&lt;/Details&gt;&lt;Extra&gt;&lt;DBUID&gt;{6486014E-94A3-482F-8B8D-B1496E970E79}&lt;/DBUID&gt;&lt;/Extra&gt;&lt;/Item&gt;&lt;/References&gt;&lt;/Group&gt;&lt;/Citation&gt;_x000a_"/>
    <w:docVar w:name="NE.Ref{2701511D-47EF-4344-B865-9E99FBA27A36}" w:val=" ADDIN NE.Ref.{2701511D-47EF-4344-B865-9E99FBA27A36}&lt;Citation&gt;&lt;Group&gt;&lt;References&gt;&lt;Item&gt;&lt;ID&gt;8375&lt;/ID&gt;&lt;UID&gt;{A6E7B76F-CB6D-49C0-BC03-569B29A00C9E}&lt;/UID&gt;&lt;Title&gt;Simple statistical identification and removal of contaminant sequences in marker-gene and metagenomics data&lt;/Title&gt;&lt;Template&gt;Journal Article&lt;/Template&gt;&lt;Star&gt;0&lt;/Star&gt;&lt;Tag&gt;0&lt;/Tag&gt;&lt;Author&gt;Davis, Nicole M; Proctor, Diana M; Holmes, Susan P; Relman, David A; Callahan, Benjamin J&lt;/Author&gt;&lt;Year&gt;2018&lt;/Year&gt;&lt;Details&gt;&lt;_accessed&gt;63323328&lt;/_accessed&gt;&lt;_collection_scope&gt;SCIE&lt;/_collection_scope&gt;&lt;_created&gt;63323328&lt;/_created&gt;&lt;_db_updated&gt;CrossRef&lt;/_db_updated&gt;&lt;_doi&gt;10.1186/s40168-018-0605-2&lt;/_doi&gt;&lt;_impact_factor&gt;  11.607&lt;/_impact_factor&gt;&lt;_isbn&gt;2049-2618&lt;/_isbn&gt;&lt;_issue&gt;1&lt;/_issue&gt;&lt;_journal&gt;Microbiome&lt;/_journal&gt;&lt;_modified&gt;63726385&lt;/_modified&gt;&lt;_tertiary_title&gt;Microbiome&lt;/_tertiary_title&gt;&lt;_url&gt;https://microbiomejournal.biomedcentral.com/articles/10.1186/s40168-018-0605-2_x000d__x000a_http://link.springer.com/content/pdf/10.1186/s40168-018-0605-2.pdf&lt;/_url&gt;&lt;_volume&gt;6&lt;/_volume&gt;&lt;/Details&gt;&lt;Extra&gt;&lt;DBUID&gt;{6486014E-94A3-482F-8B8D-B1496E970E79}&lt;/DBUID&gt;&lt;/Extra&gt;&lt;/Item&gt;&lt;/References&gt;&lt;/Group&gt;&lt;/Citation&gt;_x000a_"/>
    <w:docVar w:name="NE.Ref{27D6A6CD-C1C6-4548-8103-4D99BBC90ACF}" w:val=" ADDIN NE.Ref.{27D6A6CD-C1C6-4548-8103-4D99BBC90ACF}&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27F73A6F-ABD7-48F0-A0FF-655D160005F4}" w:val=" ADDIN NE.Ref.{27F73A6F-ABD7-48F0-A0FF-655D160005F4}&lt;Citation&gt;&lt;Group&gt;&lt;References&gt;&lt;Item&gt;&lt;ID&gt;5430&lt;/ID&gt;&lt;UID&gt;{0D592E0F-87A3-4652-8CEC-BC970F5E01FD}&lt;/UID&gt;&lt;Title&gt;Gut bacteria selectively promoted by dietary fibers alleviate type 2 diabetes&lt;/Title&gt;&lt;Template&gt;Journal Article&lt;/Template&gt;&lt;Star&gt;0&lt;/Star&gt;&lt;Tag&gt;0&lt;/Tag&gt;&lt;Author&gt;Zhao, L; Zhang, F; Ding, X; Wu, G; Lam, Y Y; Wang, X; Fu, H; Xue, X; Lu, C; Ma, J; Yu, L; Xu, C; Ren, Z; Xu, Y; Xu, S; Shen, H; Zhu, X; Shi, Y; Shen, Q; Dong, W; Liu, R; Ling, Y; Zeng, Y; Wang, X; Zhang, Q; Wang, J; Wang, L; Wu, Y; Zeng, B; Wei, H; Zhang, M; Peng, Y; Zhang, C&lt;/Author&gt;&lt;Year&gt;2018&lt;/Year&gt;&lt;Details&gt;&lt;_accessed&gt;63196778&lt;/_accessed&gt;&lt;_accession_num&gt;29590046&lt;/_accession_num&gt;&lt;_author_adr&gt;State Key Laboratory of Microbial Metabolism and Ministry of Education Key Laboratory of Systems Biomedicine, School of Life Sciences and Biotechnology, Shanghai Jiao Tong University, Shanghai 200240, China. lpzhao@sjtu.edu.cn pengyongde0908@126.com zhangchenhong@sjtu.edu.cn.; Department of Biochemistry and Microbiology and New Jersey Institute for Food, Nutrition, and Health, School of Environmental and Biological Sciences, Rutgers University, NJ 08901, US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Biochemistry and Microbiology and New Jersey Institute for Food, Nutrition, and Health, School of Environmental and Biological Sciences, Rutgers University, NJ 08901, US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Community Health Service Center of Songjiang District, Shanghai 201601, China.; Sijing Hospital of Songjiang District, Shanghai 201601, China.; Sijing Hospital of Songjiang District, Shanghai 201601, China.; Sijing Hospital of Songjiang District, Shanghai 201601, China.; Sijing Hospital of Songjiang District, Shanghai 201601, China.; Department of Endocrinology and Metabolism, Qidong People&amp;apos;s Hospital, Jiangsu 226200, China.; Department of Endocrinology and Metabolism, Qidong People&amp;apos;s Hospital, Jiangsu 226200, China.; Department of Endocrinology and Metabolism,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Department of Gastroenterology, Shanghai General Hospital, Shanghai Jiao Tong University School of Medicine, Shanghai 200080, China.; Department of Gastroenterology, Shanghai General Hospital, Shanghai Jiao Tong University School of Medicine, Shanghai 20008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State Key Laboratory of Microbial Metabolism and Ministry of Education Key Laboratory of Systems Biomedicine, School of Life Sciences and Biotechnology, Shanghai Jiao Tong University, Shanghai 200240, China.; Department of Laboratory Animal Science, College of Basic Medical Sciences, Army  Medical University, Chongqing 400038, China.; Department of Laboratory Animal Science, College of Basic Medical Sciences, Army  Medical University, Chongqing 400038, China.; State Key Laboratory of Microbial Metabolism and Ministry of Education Key Laboratory of Systems Biomedicine, School of Life Sciences and Biotechnology, Shanghai Jiao Tong University, Shanghai 200240, China.; Department of Endocrinology and Metabolism, Shanghai General Hospital, Shanghai Jiao Tong University School of Medicine, Shanghai 200080, China. lpzhao@sjtu.edu.cn pengyongde0908@126.com zhangchenhong@sjtu.edu.cn.; State Key Laboratory of Microbial Metabolism and Ministry of Education Key Laboratory of Systems Biomedicine, School of Life Sciences and Biotechnology, Shanghai Jiao Tong University, Shanghai 200240, China. lpzhao@sjtu.edu.cn pengyongde0908@126.com zhangchenhong@sjtu.edu.cn.&lt;/_author_adr&gt;&lt;_collection_scope&gt;SCI;SCIE;&lt;/_collection_scope&gt;&lt;_created&gt;62233074&lt;/_created&gt;&lt;_date&gt;62159040&lt;/_date&gt;&lt;_date_display&gt;2018 Mar 9&lt;/_date_display&gt;&lt;_db_updated&gt;PubMed&lt;/_db_updated&gt;&lt;_doi&gt;10.1126/science.aao5774&lt;/_doi&gt;&lt;_impact_factor&gt;  41.845&lt;/_impact_factor&gt;&lt;_isbn&gt;1095-9203 (Electronic); 0036-8075 (Linking)&lt;/_isbn&gt;&lt;_issue&gt;6380&lt;/_issue&gt;&lt;_journal&gt;Science&lt;/_journal&gt;&lt;_language&gt;eng&lt;/_language&gt;&lt;_modified&gt;63405187&lt;/_modified&gt;&lt;_ori_publication&gt;Copyright (c) 2018 The Authors, some rights reserved; exclusive licensee American_x000d__x000a_      Association for the Advancement of Science. No claim to original U.S. Government _x000d__x000a_      Works.&lt;/_ori_publication&gt;&lt;_pages&gt;1151-1156&lt;/_pages&gt;&lt;_tertiary_title&gt;Science (New York, N.Y.)&lt;/_tertiary_title&gt;&lt;_type_work&gt;Journal Article; Research Support, Non-U.S. Gov&amp;apos;t&lt;/_type_work&gt;&lt;_url&gt;http://www.ncbi.nlm.nih.gov/entrez/query.fcgi?cmd=Retrieve&amp;amp;db=pubmed&amp;amp;dopt=Abstract&amp;amp;list_uids=29590046&amp;amp;query_hl=1&lt;/_url&gt;&lt;_volume&gt;359&lt;/_volume&gt;&lt;/Details&gt;&lt;Extra&gt;&lt;DBUID&gt;{6486014E-94A3-482F-8B8D-B1496E970E79}&lt;/DBUID&gt;&lt;/Extra&gt;&lt;/Item&gt;&lt;/References&gt;&lt;/Group&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2B760D1D-7EC1-4637-B20C-CBEA1FB478BC}" w:val=" ADDIN NE.Ref.{2B760D1D-7EC1-4637-B20C-CBEA1FB478BC}&lt;Citation&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2D2DEDB8-3F3C-446A-B06D-0C6B99A764F5}" w:val=" ADDIN NE.Ref.{2D2DEDB8-3F3C-446A-B06D-0C6B99A764F5}&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2E92CDA6-0493-422D-96E9-E24FAFBABD59}" w:val=" ADDIN NE.Ref.{2E92CDA6-0493-422D-96E9-E24FAFBABD59}&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300B4D27-C6D9-4CD7-AF8C-AE4892D9E510}" w:val=" ADDIN NE.Ref.{300B4D27-C6D9-4CD7-AF8C-AE4892D9E510}&lt;Citation&gt;&lt;Group&gt;&lt;References&gt;&lt;Item&gt;&lt;ID&gt;7998&lt;/ID&gt;&lt;UID&gt;{598A2682-6287-4EB5-92FC-4DAE33DD9E06}&lt;/UID&gt;&lt;Title&gt;Functional and therapeutic potential of inulin: A comprehensive review&lt;/Title&gt;&lt;Template&gt;Journal Article&lt;/Template&gt;&lt;Star&gt;1&lt;/Star&gt;&lt;Tag&gt;0&lt;/Tag&gt;&lt;Author&gt;Ahmed, W; Rashid, S&lt;/Author&gt;&lt;Year&gt;2019&lt;/Year&gt;&lt;Details&gt;&lt;_accessed&gt;63174204&lt;/_accessed&gt;&lt;_accession_num&gt;28799777&lt;/_accession_num&gt;&lt;_author_adr&gt;a Department of Food Science and Human Nutrition , University of Veterinary and Animal Sciences , Lahore , Pakistan.; b National Institute of Food Science and Technology, Faculty of Food, Nutrition and Home Sciences , University of Agriculture , Faisalabad , Pakistan.&lt;/_author_adr&gt;&lt;_created&gt;63174204&lt;/_created&gt;&lt;_date&gt;62615520&lt;/_date&gt;&lt;_date_display&gt;2019&lt;/_date_display&gt;&lt;_db_updated&gt;PubMed&lt;/_db_updated&gt;&lt;_doi&gt;10.1080/10408398.2017.1355775&lt;/_doi&gt;&lt;_impact_factor&gt;   7.862&lt;/_impact_factor&gt;&lt;_isbn&gt;1549-7852 (Electronic); 1040-8398 (Linking)&lt;/_isbn&gt;&lt;_issue&gt;1&lt;/_issue&gt;&lt;_journal&gt;Crit Rev Food Sci Nutr&lt;/_journal&gt;&lt;_keywords&gt;Animals; Food Technology; Functional Food/*analysis; Humans; Inulin/*chemistry/*metabolism; Nutritive Value; Plants, Edible/chemistryInulin; Jerusalem artichoke; chicory; fat replacer; glycemia; hypercholesterolemia&lt;/_keywords&gt;&lt;_label&gt;inulin&lt;/_label&gt;&lt;_language&gt;eng&lt;/_language&gt;&lt;_modified&gt;63497801&lt;/_modified&gt;&lt;_pages&gt;1-13&lt;/_pages&gt;&lt;_tertiary_title&gt;Critical reviews in food science and nutrition&lt;/_tertiary_title&gt;&lt;_type_work&gt;Journal Article; Review&lt;/_type_work&gt;&lt;_url&gt;http://www.ncbi.nlm.nih.gov/entrez/query.fcgi?cmd=Retrieve&amp;amp;db=pubmed&amp;amp;dopt=Abstract&amp;amp;list_uids=28799777&amp;amp;query_hl=1&lt;/_url&gt;&lt;_volume&gt;59&lt;/_volume&gt;&lt;/Details&gt;&lt;Extra&gt;&lt;DBUID&gt;{6486014E-94A3-482F-8B8D-B1496E970E79}&lt;/DBUID&gt;&lt;/Extra&gt;&lt;/Item&gt;&lt;/References&gt;&lt;/Group&gt;&lt;/Citation&gt;_x000a_"/>
    <w:docVar w:name="NE.Ref{37B041C8-60E1-4404-8590-2756311272D6}" w:val=" ADDIN NE.Ref.{37B041C8-60E1-4404-8590-2756311272D6}&lt;Citation&gt;&lt;Group&gt;&lt;References&gt;&lt;Item&gt;&lt;ID&gt;7859&lt;/ID&gt;&lt;UID&gt;{3F84B621-E948-40FD-82AE-A811527D81CE}&lt;/UID&gt;&lt;Title&gt;The effects of inulin on gut microbial composition: a systematic review of evidence from human studies&lt;/Title&gt;&lt;Template&gt;Journal Article&lt;/Template&gt;&lt;Star&gt;1&lt;/Star&gt;&lt;Tag&gt;5&lt;/Tag&gt;&lt;Author&gt;Le Bastard, Quentin; Chapelet, Guillaume; Javaudin, François; Lepelletier, Didier; Batard, Eric; Montassier, Emmanuel&lt;/Author&gt;&lt;Year&gt;2019&lt;/Year&gt;&lt;Details&gt;&lt;_accessed&gt;63191015&lt;/_accessed&gt;&lt;_collection_scope&gt;SCI;SCIE&lt;/_collection_scope&gt;&lt;_created&gt;63162263&lt;/_created&gt;&lt;_date&gt;63037440&lt;/_date&gt;&lt;_db_updated&gt;CrossRef&lt;/_db_updated&gt;&lt;_doi&gt;10.1007/s10096-019-03721-w&lt;/_doi&gt;&lt;_impact_factor&gt;   2.837&lt;/_impact_factor&gt;&lt;_isbn&gt;0934-9723&lt;/_isbn&gt;&lt;_journal&gt;European Journal of Clinical Microbiology &amp;amp; Infectious Diseases&lt;/_journal&gt;&lt;_label&gt;inulin-individual_response; inulin&lt;/_label&gt;&lt;_modified&gt;63587019&lt;/_modified&gt;&lt;_tertiary_title&gt;Eur J Clin Microbiol Infect Dis&lt;/_tertiary_title&gt;&lt;_url&gt;http://link.springer.com/10.1007/s10096-019-03721-w_x000d__x000a_http://link.springer.com/content/pdf/10.1007/s10096-019-03721-w.pdf&lt;/_url&gt;&lt;/Details&gt;&lt;Extra&gt;&lt;DBUID&gt;{6486014E-94A3-482F-8B8D-B1496E970E79}&lt;/DBUID&gt;&lt;/Extra&gt;&lt;/Item&gt;&lt;/References&gt;&lt;/Group&gt;&lt;/Citation&gt;_x000a_"/>
    <w:docVar w:name="NE.Ref{3F5454DD-9219-4084-B4CB-FFECC114532A}" w:val=" ADDIN NE.Ref.{3F5454DD-9219-4084-B4CB-FFECC114532A}&lt;Citation&gt;&lt;Group&gt;&lt;References&gt;&lt;Item&gt;&lt;ID&gt;8597&lt;/ID&gt;&lt;UID&gt;{2C2E67AE-0C1E-458C-8042-05CF84C4F987}&lt;/UID&gt;&lt;Title&gt;Association of Short-Chain Fatty Acids in the Gut Microbiome With Clinical Response to Treatment With Nivolumab or Pembrolizumab in Patients With Solid Cancer Tumors&lt;/Title&gt;&lt;Template&gt;Journal Article&lt;/Template&gt;&lt;Star&gt;0&lt;/Star&gt;&lt;Tag&gt;0&lt;/Tag&gt;&lt;Author&gt;Nomura, Motoo; Nagatomo, Ryosuke; Doi, Keitaro; Shimizu, Juko; Baba, Kiichiro; Saito, Tomoki; Matsumoto, Shigemi; Inoue, Koichi; Muto, Manabu&lt;/Author&gt;&lt;Year&gt;2020&lt;/Year&gt;&lt;Details&gt;&lt;_accessed&gt;63485864&lt;/_accessed&gt;&lt;_created&gt;63485863&lt;/_created&gt;&lt;_date&gt;63266400&lt;/_date&gt;&lt;_db_updated&gt;CrossRef&lt;/_db_updated&gt;&lt;_doi&gt;10.1001/jamanetworkopen.2020.2895&lt;/_doi&gt;&lt;_impact_factor&gt;   5.032&lt;/_impact_factor&gt;&lt;_isbn&gt;2574-3805&lt;/_isbn&gt;&lt;_issue&gt;4&lt;/_issue&gt;&lt;_journal&gt;JAMA Network Open&lt;/_journal&gt;&lt;_modified&gt;63485864&lt;/_modified&gt;&lt;_pages&gt;e202895&lt;/_pages&gt;&lt;_tertiary_title&gt;JAMA Netw Open&lt;/_tertiary_title&gt;&lt;_url&gt;https://jamanetwork.com/journals/jamanetworkopen/fullarticle/2764580_x000d__x000a_https://jamanetwork.com/journals/jamanetworkopen/articlepdf/2764580/nomura_2020_oi_200144.pdf&lt;/_url&gt;&lt;_volume&gt;3&lt;/_volume&gt;&lt;/Details&gt;&lt;Extra&gt;&lt;DBUID&gt;{6486014E-94A3-482F-8B8D-B1496E970E79}&lt;/DBUID&gt;&lt;/Extra&gt;&lt;/Item&gt;&lt;/References&gt;&lt;/Group&gt;&lt;/Citation&gt;_x000a_"/>
    <w:docVar w:name="NE.Ref{4011A25D-D0AF-4077-9517-0633541027B7}" w:val=" ADDIN NE.Ref.{4011A25D-D0AF-4077-9517-0633541027B7}&lt;Citation&gt;&lt;Group&gt;&lt;References&gt;&lt;Item&gt;&lt;ID&gt;5966&lt;/ID&gt;&lt;UID&gt;{4A005DE2-D88D-46DA-9F80-E28797E980FE}&lt;/UID&gt;&lt;Title&gt;Linking long-term dietary patterns with gut microbial enterotypes&lt;/Title&gt;&lt;Template&gt;Journal Article&lt;/Template&gt;&lt;Star&gt;0&lt;/Star&gt;&lt;Tag&gt;0&lt;/Tag&gt;&lt;Author&gt;Wu, G D; Chen, J; Hoffmann, C; Bittinger, K; Chen, Y Y; Keilbaugh, S A; Bewtra, M; Knights, D; Walters, W A; Knight, R; Sinha, R; Gilroy, E; Gupta, K; Baldassano, R; Nessel, L; Li, H; Bushman, F D; Lewis, J D&lt;/Author&gt;&lt;Year&gt;2011&lt;/Year&gt;&lt;Details&gt;&lt;_accessed&gt;62350383&lt;/_accessed&gt;&lt;_accession_num&gt;21885731&lt;/_accession_num&gt;&lt;_author_adr&gt;Division of Gastroenterology, Perelman School of Medicine, University of Pennsylvania, Philadelphia, PA 19104, USA. gdwu@mail.med.upenn.edu&lt;/_author_adr&gt;&lt;_collection_scope&gt;SCI;SCIE;&lt;/_collection_scope&gt;&lt;_created&gt;62350383&lt;/_created&gt;&lt;_date&gt;58782240&lt;/_date&gt;&lt;_date_display&gt;2011 Oct 7&lt;/_date_display&gt;&lt;_db_updated&gt;PubMed&lt;/_db_updated&gt;&lt;_doi&gt;10.1126/science.1208344&lt;/_doi&gt;&lt;_impact_factor&gt;  41.845&lt;/_impact_factor&gt;&lt;_isbn&gt;1095-9203 (Electronic); 0036-8075 (Linking)&lt;/_isbn&gt;&lt;_issue&gt;6052&lt;/_issue&gt;&lt;_journal&gt;Science&lt;/_journal&gt;&lt;_keywords&gt;Adolescent; Adult; Bacteria/classification/*isolation &amp;amp;amp; purification; Bacteroides/classification/isolation &amp;amp;amp; purification; Child; Child, Preschool; Cross-Sectional Studies; *Diet; Dietary Carbohydrates/administration &amp;amp;amp; dosage; Dietary Fats/administration &amp;amp;amp; dosage; Dietary Fiber/administration &amp;amp;amp; dosage; Feces/*microbiology; Gastrointestinal Tract/*microbiology; Humans; *Metagenome; Middle Aged; Prevotella/classification/isolation &amp;amp;amp; purification; Ruminococcus/classification/isolation &amp;amp;amp; purification; Time Factors; Young Adult&lt;/_keywords&gt;&lt;_language&gt;eng&lt;/_language&gt;&lt;_modified&gt;63439858&lt;/_modified&gt;&lt;_pages&gt;105-8&lt;/_pages&gt;&lt;_tertiary_title&gt;Science (New York, N.Y.)&lt;/_tertiary_title&gt;&lt;_type_work&gt;Journal Article; Randomized Controlled Trial; Research Support, N.I.H., Extramural; Research Support, Non-U.S. Gov&amp;apos;t&lt;/_type_work&gt;&lt;_url&gt;http://www.ncbi.nlm.nih.gov/entrez/query.fcgi?cmd=Retrieve&amp;amp;db=pubmed&amp;amp;dopt=Abstract&amp;amp;list_uids=21885731&amp;amp;query_hl=1&lt;/_url&gt;&lt;_volume&gt;334&lt;/_volume&gt;&lt;/Details&gt;&lt;Extra&gt;&lt;DBUID&gt;{6486014E-94A3-482F-8B8D-B1496E970E79}&lt;/DBUID&gt;&lt;/Extra&gt;&lt;/Item&gt;&lt;/References&gt;&lt;/Group&gt;&lt;/Citation&gt;_x000a_"/>
    <w:docVar w:name="NE.Ref{4471FC81-02E5-4189-9973-DB0DE82AD98E}" w:val=" ADDIN NE.Ref.{4471FC81-02E5-4189-9973-DB0DE82AD98E}&lt;Citation&gt;&lt;Group&gt;&lt;References&gt;&lt;Item&gt;&lt;ID&gt;8830&lt;/ID&gt;&lt;UID&gt;{3AC2A142-381D-4CCB-9ADE-7D13FCA24D32}&lt;/UID&gt;&lt;Title&gt;Microbial Metabolic Networks at the Mucus Layer Lead to Diet-Independent Butyrate and Vitamin B12 Production by Intestinal Symbionts&lt;/Title&gt;&lt;Template&gt;Journal Article&lt;/Template&gt;&lt;Star&gt;0&lt;/Star&gt;&lt;Tag&gt;0&lt;/Tag&gt;&lt;Author&gt;Belzer, C; Chia, L W; Aalvink, S; Chamlagain, B; Piironen, V; Knol, J; de Vos, W M&lt;/Author&gt;&lt;Year&gt;2017&lt;/Year&gt;&lt;Details&gt;&lt;_accession_num&gt;28928206&lt;/_accession_num&gt;&lt;_author_adr&gt;Laboratory of Microbiology, Wageningen University and Research, Wageningen, The Netherlands clara.belzer@wur.nl.; Laboratory of Microbiology, Wageningen University and Research, Wageningen, The Netherlands.; Laboratory of Microbiology, Wageningen University and Research, Wageningen, The Netherlands.; Department of Food and Environmental Sciences, University of Helsinki, Helsinki,  Finland.; Department of Food and Environmental Sciences, University of Helsinki, Helsinki,  Finland.; Laboratory of Microbiology, Wageningen University and Research, Wageningen, The Netherlands.; Nutricia Research, Utrecht, The Netherlands.; Laboratory of Microbiology, Wageningen University and Research, Wageningen, The Netherlands.; RPU Immunobiology, Faculty of Medicine, University of Helsinki, Helsinki, Finland.&lt;/_author_adr&gt;&lt;_collection_scope&gt;SCIE&lt;/_collection_scope&gt;&lt;_created&gt;63601450&lt;/_created&gt;&lt;_date&gt;2017-09-19&lt;/_date&gt;&lt;_date_display&gt;2017 Sep 19&lt;/_date_display&gt;&lt;_db_updated&gt;PubMed&lt;/_db_updated&gt;&lt;_doi&gt;10.1128/mBio.00770-17&lt;/_doi&gt;&lt;_impact_factor&gt;   6.784&lt;/_impact_factor&gt;&lt;_isbn&gt;2150-7511 (Electronic)&lt;/_isbn&gt;&lt;_issue&gt;5&lt;/_issue&gt;&lt;_journal&gt;mBio&lt;/_journal&gt;&lt;_keywords&gt;*Akkermansia muciniphila; *anaerobes; *butyrate; *cross-feeding; *intestine; *microbiome; *mucus; *syntrophy&lt;/_keywords&gt;&lt;_language&gt;eng&lt;/_language&gt;&lt;_modified&gt;63601450&lt;/_modified&gt;&lt;_ori_publication&gt;Copyright (c) 2017 Belzer et al.&lt;/_ori_publication&gt;&lt;_subject_headings&gt;Bacteria, Anaerobic/growth &amp;amp; development/metabolism; Butyrates/*metabolism; Colon/microbiology; *Diet; Eubacterium/metabolism; Faecalibacterium/metabolism; Gastrointestinal Microbiome/*physiology; Humans; Intestinal Mucosa/microbiology; *Metabolic Networks and Pathways; Microbial Interactions; Mucus/metabolism/*microbiology; Polysaccharides/biosynthesis/metabolism; Propionates/metabolism; Propylene Glycol/metabolism; *Symbiosis; Vitamin B 12/*biosynthesis&lt;/_subject_headings&gt;&lt;_tertiary_title&gt;mBio&lt;/_tertiary_title&gt;&lt;_type_work&gt;Journal Article; Research Support, Non-U.S. Gov&amp;apos;t&lt;/_type_work&gt;&lt;_url&gt;http://www.ncbi.nlm.nih.gov/entrez/query.fcgi?cmd=Retrieve&amp;amp;db=pubmed&amp;amp;dopt=Abstract&amp;amp;list_uids=28928206&amp;amp;query_hl=1&lt;/_url&gt;&lt;_volume&gt;8&lt;/_volume&gt;&lt;/Details&gt;&lt;Extra&gt;&lt;DBUID&gt;{6486014E-94A3-482F-8B8D-B1496E970E79}&lt;/DBUID&gt;&lt;/Extra&gt;&lt;/Item&gt;&lt;/References&gt;&lt;/Group&gt;&lt;/Citation&gt;_x000a_"/>
    <w:docVar w:name="NE.Ref{46F0A0DF-EB4A-42D4-BAB2-82310F505066}" w:val=" ADDIN NE.Ref.{46F0A0DF-EB4A-42D4-BAB2-82310F505066}&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5212F7E1-84CD-4B6A-831E-A57A3571B6E6}" w:val=" ADDIN NE.Ref.{5212F7E1-84CD-4B6A-831E-A57A3571B6E6}&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527A84EC-18FA-44C6-9E4B-4FDBB2E155FE}" w:val=" ADDIN NE.Ref.{527A84EC-18FA-44C6-9E4B-4FDBB2E155FE}&lt;Citation&gt;&lt;Group&gt;&lt;References&gt;&lt;Item&gt;&lt;ID&gt;8988&lt;/ID&gt;&lt;UID&gt;{62D47EA1-C1DF-42B8-AA02-C553001C573A}&lt;/UID&gt;&lt;Title&gt;Prodigal: prokaryotic gene recognition and translation initiation site identification&lt;/Title&gt;&lt;Template&gt;Journal Article&lt;/Template&gt;&lt;Star&gt;0&lt;/Star&gt;&lt;Tag&gt;0&lt;/Tag&gt;&lt;Author&gt;Hyatt, D; Chen, G L; Locascio, P F; Land, M L; Larimer, F W; Hauser, L J&lt;/Author&gt;&lt;Year&gt;2010&lt;/Year&gt;&lt;Details&gt;&lt;_accession_num&gt;20211023&lt;/_accession_num&gt;&lt;_author_adr&gt;Computational Biology and Bioinformatics Group, Oak Ridge National Laboratory, Oak Ridge, TN 37831, USA. hyattpd@ornl.gov&lt;/_author_adr&gt;&lt;_date_display&gt;2010 Mar 8&lt;/_date_display&gt;&lt;_date&gt;2010-03-08&lt;/_date&gt;&lt;_doi&gt;10.1186/1471-2105-11-119&lt;/_doi&gt;&lt;_isbn&gt;1471-2105 (Electronic); 1471-2105 (Linking)&lt;/_isbn&gt;&lt;_journal&gt;BMC Bioinformatics&lt;/_journal&gt;&lt;_language&gt;eng&lt;/_language&gt;&lt;_pages&gt;119&lt;/_pages&gt;&lt;_subject_headings&gt;Algorithms; Databases, Genetic; Genome, Bacterial; Peptide Chain Initiation, Translational/*genetics; Prokaryotic Cells; *Software&lt;/_subject_headings&gt;&lt;_tertiary_title&gt;BMC bioinformatics&lt;/_tertiary_title&gt;&lt;_type_work&gt;Journal Article; Research Support, U.S. Gov&amp;apos;t, Non-P.H.S.&lt;/_type_work&gt;&lt;_url&gt;http://www.ncbi.nlm.nih.gov/entrez/query.fcgi?cmd=Retrieve&amp;amp;db=pubmed&amp;amp;dopt=Abstract&amp;amp;list_uids=20211023&amp;amp;query_hl=1&lt;/_url&gt;&lt;_volume&gt;11&lt;/_volume&gt;&lt;_created&gt;63726393&lt;/_created&gt;&lt;_modified&gt;63726393&lt;/_modified&gt;&lt;_db_updated&gt;PubMed&lt;/_db_updated&gt;&lt;_impact_factor&gt;   3.242&lt;/_impact_factor&gt;&lt;_collection_scope&gt;SCIE;EI&lt;/_collection_scope&gt;&lt;/Details&gt;&lt;Extra&gt;&lt;DBUID&gt;{6486014E-94A3-482F-8B8D-B1496E970E79}&lt;/DBUID&gt;&lt;/Extra&gt;&lt;/Item&gt;&lt;/References&gt;&lt;/Group&gt;&lt;/Citation&gt;_x000a_"/>
    <w:docVar w:name="NE.Ref{572CA596-38DC-4746-B10A-A1E96C2D0C46}" w:val=" ADDIN NE.Ref.{572CA596-38DC-4746-B10A-A1E96C2D0C46}&lt;Citation&gt;&lt;Group&gt;&lt;References&gt;&lt;Item&gt;&lt;ID&gt;4516&lt;/ID&gt;&lt;UID&gt;{44106770-6E64-441C-BC43-E454410CAFA1}&lt;/UID&gt;&lt;Title&gt;The Human Intestinal Microbiome in Health and Disease&lt;/Title&gt;&lt;Template&gt;Journal Article&lt;/Template&gt;&lt;Star&gt;0&lt;/Star&gt;&lt;Tag&gt;5&lt;/Tag&gt;&lt;Author&gt;Lynch, S V; Pedersen, O&lt;/Author&gt;&lt;Year&gt;2016&lt;/Year&gt;&lt;Details&gt;&lt;_accessed&gt;62346139&lt;/_accessed&gt;&lt;_collection_scope&gt;SCI;SCIE;&lt;/_collection_scope&gt;&lt;_created&gt;61640522&lt;/_created&gt;&lt;_db_updated&gt;kuakujiansuo&lt;/_db_updated&gt;&lt;_impact_factor&gt;  74.699&lt;/_impact_factor&gt;&lt;_journal&gt;New England Journal of Medicine&lt;/_journal&gt;&lt;_modified&gt;63411378&lt;/_modified&gt;&lt;_url&gt;http://xueshu.baidu.com/s?wd=paperuri:%28cbbaaaa841c619ca2ae1ccfaa860927e%29&amp;amp;filter=sc_long_sign&amp;amp;tn=SE_xueshusource_2kduw22v&amp;amp;sc_vurl=http://www.ncbi.nlm.nih.gov/pubmed/27974040&amp;amp;ie=utf-8&amp;amp;sc_us=1369937836333527423&lt;/_url&gt;&lt;/Details&gt;&lt;Extra&gt;&lt;DBUID&gt;{6486014E-94A3-482F-8B8D-B1496E970E79}&lt;/DBUID&gt;&lt;/Extra&gt;&lt;/Item&gt;&lt;/References&gt;&lt;/Group&gt;&lt;/Citation&gt;_x000a_"/>
    <w:docVar w:name="NE.Ref{5732F41C-4813-4534-B6B3-010CF8C50906}" w:val=" ADDIN NE.Ref.{5732F41C-4813-4534-B6B3-010CF8C50906}&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5D93FCD7-EAAA-49A0-8762-DED1FD734D7C}" w:val=" ADDIN NE.Ref.{5D93FCD7-EAAA-49A0-8762-DED1FD734D7C}&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621535F4-3A2F-49BC-9499-EFCCBDD59145}" w:val=" ADDIN NE.Ref.{621535F4-3A2F-49BC-9499-EFCCBDD59145}&lt;Citation&gt;&lt;Group&gt;&lt;References&gt;&lt;Item&gt;&lt;ID&gt;8990&lt;/ID&gt;&lt;UID&gt;{8FDA0176-A21F-42C5-965C-BCE1DAC410CE}&lt;/UID&gt;&lt;Title&gt;CheckM: assessing the quality of microbial genomes recovered from isolates, single cells, and metagenomes&lt;/Title&gt;&lt;Template&gt;Journal Article&lt;/Template&gt;&lt;Star&gt;0&lt;/Star&gt;&lt;Tag&gt;0&lt;/Tag&gt;&lt;Author&gt;Parks, D H; Imelfort, M; Skennerton, C T; Hugenholtz, P; Tyson, G W&lt;/Author&gt;&lt;Year&gt;2015&lt;/Year&gt;&lt;Details&gt;&lt;_accession_num&gt;25977477&lt;/_accession_num&gt;&lt;_author_adr&gt;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Australian Centre for Ecogenomics, School of Chemistry and Molecular Biosciences, The University of Queensland, St. Lucia, QLD 4072, Queensland, Australia; Institute for Molecular Bioscience, The University of Queensland, St. Lucia, QLD  4072, Queensland, Australia;; Australian Centre for Ecogenomics, School of Chemistry and Molecular Biosciences, The University of Queensland, St. Lucia, QLD 4072, Queensland, Australia; Advanced Water Management Centre, The University of Queensland, St. Lucia, QLD 4072, Queensland, Australia.&lt;/_author_adr&gt;&lt;_date_display&gt;2015 Jul&lt;/_date_display&gt;&lt;_date&gt;2015-07-01&lt;/_date&gt;&lt;_doi&gt;10.1101/gr.186072.114&lt;/_doi&gt;&lt;_isbn&gt;1549-5469 (Electronic); 1088-9051 (Linking)&lt;/_isbn&gt;&lt;_issue&gt;7&lt;/_issue&gt;&lt;_journal&gt;Genome Res&lt;/_journal&gt;&lt;_language&gt;eng&lt;/_language&gt;&lt;_ori_publication&gt;(c) 2015 Parks et al.; Published by Cold Spring Harbor Laboratory Press.&lt;/_ori_publication&gt;&lt;_pages&gt;1043-55&lt;/_pages&gt;&lt;_subject_headings&gt;*Genome, Microbial; *Metagenome; Metagenomics/*methods&lt;/_subject_headings&gt;&lt;_tertiary_title&gt;Genome research&lt;/_tertiary_title&gt;&lt;_type_work&gt;Journal Article; Research Support, Non-U.S. Gov&amp;apos;t&lt;/_type_work&gt;&lt;_url&gt;http://www.ncbi.nlm.nih.gov/entrez/query.fcgi?cmd=Retrieve&amp;amp;db=pubmed&amp;amp;dopt=Abstract&amp;amp;list_uids=25977477&amp;amp;query_hl=1&lt;/_url&gt;&lt;_volume&gt;25&lt;/_volume&gt;&lt;_created&gt;63726415&lt;/_created&gt;&lt;_modified&gt;63726415&lt;/_modified&gt;&lt;_db_updated&gt;PubMed&lt;/_db_updated&gt;&lt;_impact_factor&gt;  11.093&lt;/_impact_factor&gt;&lt;_collection_scope&gt;SCI;SCIE&lt;/_collection_scope&gt;&lt;/Details&gt;&lt;Extra&gt;&lt;DBUID&gt;{6486014E-94A3-482F-8B8D-B1496E970E79}&lt;/DBUID&gt;&lt;/Extra&gt;&lt;/Item&gt;&lt;/References&gt;&lt;/Group&gt;&lt;/Citation&gt;_x000a_"/>
    <w:docVar w:name="NE.Ref{626A6A79-54E9-40DE-981E-CACE1A6B0AD2}" w:val=" ADDIN NE.Ref.{626A6A79-54E9-40DE-981E-CACE1A6B0AD2}&lt;Citation&gt;&lt;Group&gt;&lt;References&gt;&lt;Item&gt;&lt;ID&gt;8234&lt;/ID&gt;&lt;UID&gt;{05E827FF-7AB0-402B-9A64-38F3B1A7CFB2}&lt;/UID&gt;&lt;Title&gt;Long-term dietary intervention reveals resilience of the gut microbiota despite changes in diet and weight&lt;/Title&gt;&lt;Template&gt;Journal Article&lt;/Template&gt;&lt;Star&gt;0&lt;/Star&gt;&lt;Tag&gt;0&lt;/Tag&gt;&lt;Author&gt;Fragiadakis, Gabriela K; Wastyk, Hannah C; Robinson, Jennifer L; Sonnenburg, Erica D; Sonnenburg, Justin L; Gardner, Christopher D&lt;/Author&gt;&lt;Year&gt;2020&lt;/Year&gt;&lt;Details&gt;&lt;_accessed&gt;63651778&lt;/_accessed&gt;&lt;_created&gt;63253074&lt;/_created&gt;&lt;_date&gt;63224640&lt;/_date&gt;&lt;_db_updated&gt;CrossRef&lt;/_db_updated&gt;&lt;_doi&gt;10.1093/ajcn/nqaa046&lt;/_doi&gt;&lt;_impact_factor&gt;   6.766&lt;/_impact_factor&gt;&lt;_isbn&gt;0002-9165&lt;/_isbn&gt;&lt;_journal&gt;The American Journal of Clinical Nutrition&lt;/_journal&gt;&lt;_modified&gt;63459925&lt;/_modified&gt;&lt;_url&gt;https://academic.oup.com/ajcn/advance-article/doi/10.1093/ajcn/nqaa046/5809430_x000d__x000a_http://academic.oup.com/ajcn/advance-article-pdf/doi/10.1093/ajcn/nqaa046/32957675/nqaa046.pdf&lt;/_url&gt;&lt;/Details&gt;&lt;Extra&gt;&lt;DBUID&gt;{6486014E-94A3-482F-8B8D-B1496E970E79}&lt;/DBUID&gt;&lt;/Extra&gt;&lt;/Item&gt;&lt;/References&gt;&lt;/Group&gt;&lt;Group&gt;&lt;References&gt;&lt;Item&gt;&lt;ID&gt;4800&lt;/ID&gt;&lt;UID&gt;{CB7E80AB-466C-4381-8718-3C90B35269A1}&lt;/UID&gt;&lt;Title&gt;Bread Affects Clinical Parameters and Induces Gut Microbiome-Associated Personal  Glycemic Responses&lt;/Title&gt;&lt;Template&gt;Journal Article&lt;/Template&gt;&lt;Star&gt;0&lt;/Star&gt;&lt;Tag&gt;0&lt;/Tag&gt;&lt;Author&gt;Korem, T; Zeevi, D; Zmora, N; Weissbrod, O; Bar, N; Lotan-Pompan, M; Avnit-Sagi, T; Kosower, N; Malka, G; Rein, M; Suez, J; Goldberg, B Z; Weinberger, A; Levy, A A; Elinav, E; Segal, E&lt;/Author&gt;&lt;Year&gt;2017&lt;/Year&gt;&lt;Details&gt;&lt;_accessed&gt;61834225&lt;/_accessed&gt;&lt;_accession_num&gt;28591632&lt;/_accession_num&gt;&lt;_author_adr&gt;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Internal Medicine Department, Tel Aviv Sourasky Medical Center, Tel Aviv 6423906, Israel; Research Center for Digestive Tract and Liver Diseases, Tel Aviv Sourasky Medical Center, Sackler Faculty of Medicine, Tel Aviv University, Tel Aviv 6423906,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Computer Science and Applied Mathematics, Weizmann Institute of Science, Rehovot 7610001, Israel; Department of Molecular Cell Biology, Weizmann  Institute of Science, Rehovot 7610001, Israel.; Department of Immunology, Weizmann Institute of Science, Rehovot 7610001, Israel.; Department of Plant and Environmental Sciences, Weizmann Institute of Science, Rehovot 7610001, Israel.; Department of Computer Science and Applied Mathematics, Weizmann Institute of Science, Rehovot 7610001, Israel; Department of Molecular Cell Biology, Weizmann  Institute of Science, Rehovot 7610001, Israel.; Department of Plant and Environmental Sciences, Weizmann Institute of Science, Rehovot 7610001, Israel. Electronic address: avi.levy@weizmann.ac.il.; Department of Immunology, Weizmann Institute of Science, Rehovot 7610001, Israel. Electronic address: eran.elinav@weizmann.ac.il.; Department of Computer Science and Applied Mathematics, Weizmann Institute of Science, Rehovot 7610001, Israel; Department of Molecular Cell Biology, Weizmann  Institute of Science, Rehovot 7610001, Israel. Electronic address: eran.segal@weizmann.ac.il.&lt;/_author_adr&gt;&lt;_collection_scope&gt;SCI;SCIE;&lt;/_collection_scope&gt;&lt;_created&gt;61833569&lt;/_created&gt;&lt;_date&gt;61761600&lt;/_date&gt;&lt;_date_display&gt;2017 Jun 06&lt;/_date_display&gt;&lt;_db_updated&gt;PubMed&lt;/_db_updated&gt;&lt;_doi&gt;10.1016/j.cmet.2017.05.002&lt;/_doi&gt;&lt;_impact_factor&gt;  21.567&lt;/_impact_factor&gt;&lt;_isbn&gt;1932-7420 (Electronic); 1550-4131 (Linking)&lt;/_isbn&gt;&lt;_issue&gt;6&lt;/_issue&gt;&lt;_journal&gt;Cell Metab&lt;/_journal&gt;&lt;_keywords&gt;bread; glycemic responses; gut microbiome; nutrition; personalization; prediction&lt;/_keywords&gt;&lt;_language&gt;eng&lt;/_language&gt;&lt;_modified&gt;63405609&lt;/_modified&gt;&lt;_ori_publication&gt;Copyright (c) 2017 Elsevier Inc. All rights reserved.&lt;/_ori_publication&gt;&lt;_pages&gt;1243-1253.e5&lt;/_pages&gt;&lt;_tertiary_title&gt;Cell metabolism&lt;/_tertiary_title&gt;&lt;_type_work&gt;Journal Article&lt;/_type_work&gt;&lt;_url&gt;http://www.ncbi.nlm.nih.gov/entrez/query.fcgi?cmd=Retrieve&amp;amp;db=pubmed&amp;amp;dopt=Abstract&amp;amp;list_uids=28591632&amp;amp;query_hl=1&lt;/_url&gt;&lt;_volume&gt;25&lt;/_volume&gt;&lt;/Details&gt;&lt;Extra&gt;&lt;DBUID&gt;{6486014E-94A3-482F-8B8D-B1496E970E79}&lt;/DBUID&gt;&lt;/Extra&gt;&lt;/Item&gt;&lt;/References&gt;&lt;/Group&gt;&lt;/Citation&gt;_x000a_"/>
    <w:docVar w:name="NE.Ref{6BC2CD6D-3CB1-48FE-9ED1-B35A1D4B296C}" w:val=" ADDIN NE.Ref.{6BC2CD6D-3CB1-48FE-9ED1-B35A1D4B296C}&lt;Citation&gt;&lt;Group&gt;&lt;References&gt;&lt;Item&gt;&lt;ID&gt;8261&lt;/ID&gt;&lt;UID&gt;{6EA9920D-AEC4-4F06-A10E-3480FA917FA9}&lt;/UID&gt;&lt;Title&gt;Quantitative PCR provides a simple and accessible method for quantitative microbiota profiling&lt;/Title&gt;&lt;Template&gt;Journal Article&lt;/Template&gt;&lt;Star&gt;0&lt;/Star&gt;&lt;Tag&gt;0&lt;/Tag&gt;&lt;Author&gt;Jian, Ching; Luukkonen, Panu; Yki-Järvinen, Hannele; Salonen, Anne; Korpela, Katri&lt;/Author&gt;&lt;Year&gt;2020&lt;/Year&gt;&lt;Details&gt;&lt;_accessed&gt;63264316&lt;/_accessed&gt;&lt;_collection_scope&gt;SCIE&lt;/_collection_scope&gt;&lt;_created&gt;63264316&lt;/_created&gt;&lt;_date&gt;63133920&lt;/_date&gt;&lt;_db_updated&gt;CrossRef&lt;/_db_updated&gt;&lt;_doi&gt;10.1371/journal.pone.0227285&lt;/_doi&gt;&lt;_impact_factor&gt;   2.740&lt;/_impact_factor&gt;&lt;_isbn&gt;1932-6203&lt;/_isbn&gt;&lt;_issue&gt;1&lt;/_issue&gt;&lt;_journal&gt;PLOS ONE&lt;/_journal&gt;&lt;_modified&gt;63510384&lt;/_modified&gt;&lt;_pages&gt;e0227285&lt;/_pages&gt;&lt;_tertiary_title&gt;PLoS ONE&lt;/_tertiary_title&gt;&lt;_url&gt;https://dx.plos.org/10.1371/journal.pone.0227285_x000d__x000a_https://dx.plos.org/10.1371/journal.pone.0227285&lt;/_url&gt;&lt;_volume&gt;15&lt;/_volume&gt;&lt;/Details&gt;&lt;Extra&gt;&lt;DBUID&gt;{6486014E-94A3-482F-8B8D-B1496E970E79}&lt;/DBUID&gt;&lt;/Extra&gt;&lt;/Item&gt;&lt;/References&gt;&lt;/Group&gt;&lt;/Citation&gt;_x000a_"/>
    <w:docVar w:name="NE.Ref{72B6AACB-BE25-47DF-A5E8-F9F74E982076}" w:val=" ADDIN NE.Ref.{72B6AACB-BE25-47DF-A5E8-F9F74E982076}&lt;Citation&gt;&lt;Group&gt;&lt;References&gt;&lt;Item&gt;&lt;ID&gt;8657&lt;/ID&gt;&lt;UID&gt;{91EDEC4D-1030-4528-82FC-F1FF2DDCCD13}&lt;/UID&gt;&lt;Title&gt;Linking extracellular enzymes to phylogeny indicates a predominantly particle-associated lifestyle of deep-sea prokaryotes&lt;/Title&gt;&lt;Template&gt;Journal Article&lt;/Template&gt;&lt;Star&gt;0&lt;/Star&gt;&lt;Tag&gt;0&lt;/Tag&gt;&lt;Author&gt;Zhao, Zihao; Baltar, Federico; Herndl, Gerhard J&lt;/Author&gt;&lt;Year&gt;2020&lt;/Year&gt;&lt;Details&gt;&lt;_accessed&gt;63493271&lt;/_accessed&gt;&lt;_collection_scope&gt;SCI;SCIE;EI&lt;/_collection_scope&gt;&lt;_created&gt;63493271&lt;/_created&gt;&lt;_date&gt;63113760&lt;/_date&gt;&lt;_date_display&gt;2020&lt;/_date_display&gt;&lt;_db_updated&gt;PKU Search&lt;/_db_updated&gt;&lt;_doi&gt;10.1126/sciadv.aaz4354&lt;/_doi&gt;&lt;_impact_factor&gt;  13.116&lt;/_impact_factor&gt;&lt;_isbn&gt;2375-2548&lt;/_isbn&gt;&lt;_issue&gt;16&lt;/_issue&gt;&lt;_journal&gt;Science advances&lt;/_journal&gt;&lt;_modified&gt;63493271&lt;/_modified&gt;&lt;_number&gt;1&lt;/_number&gt;&lt;_pages&gt;eaaz4354&lt;/_pages&gt;&lt;_url&gt;http://pku.summon.serialssolutions.com/2.0.0/link/0/eLvHCXMwtV1LS8NAEF6qXryIT3yzNxWJ1E12kx48iFhEFAT10kvZJ4qalBgP7a939pE0lR704CWEJQnJzsfMN5N5IBSTs270Qycow5kxWZpIAaCSVHEBljWTacp4mrkeP4P77O6B9K_pbadTD26arv2r4GENRG8Laf8g_OahsADnAAE4Agjg-CsY3PnZCKegg0tuo_Qu7VTnk_GHb-4A2wzqT-e2_k-5grjPU25bB6jCZ8nY8Ed4cMSDMIGlvr8aMChjn5uotB5FtugS9PEbL8dFFVITA-2tNUjIOGh4_OCFu1Dt4BVOpkHV98qnffdtpwuA6jRgW-bKTwTTpS0XCz-1QtSCdFvJLk65kTilETinXvfqOWtBO7M2CNuqVnM-Aa6XzLcD9eRK-K6z1oWzDbd_GMImPdE5RoQN_f3D-n7bjP0DJFFd6Dx6flxASySjrO3Hu8Bewhh1A2Wa7wnNQkOxVuuVWmTIp986VvO0ilaCO4IvvXzXUEfn62gtiOsTH4eu5CcbaBKQhGeQhAOScFXgBkm4QRLmeAZJeA6ScIMkXBhcIwm3kLSJnvvXT1c3URjcEUmg93EkWdeONuulQhO3GyzpCcIokEFlpLReMzVSEcNiBR7Aucg4E0omhijwJnom3kKLeZHrbYQ54Rm3PJmeA1NWGvx7JXq6K0wqwNTQHXRU7-Bw5PuzDOeLb_fXV-6h5Slk99FiVX7pA7Qwevs6dKL-BlRBj7w&lt;/_url&gt;&lt;_volume&gt;6&lt;/_volume&gt;&lt;/Details&gt;&lt;Extra&gt;&lt;DBUID&gt;{6486014E-94A3-482F-8B8D-B1496E970E79}&lt;/DBUID&gt;&lt;/Extra&gt;&lt;/Item&gt;&lt;/References&gt;&lt;/Group&gt;&lt;/Citation&gt;_x000a_"/>
    <w:docVar w:name="NE.Ref{74CB457D-9E0A-49EB-A21A-1F21D01A2D6D}" w:val=" ADDIN NE.Ref.{74CB457D-9E0A-49EB-A21A-1F21D01A2D6D}&lt;Citation&gt;&lt;Group&gt;&lt;References&gt;&lt;Item&gt;&lt;ID&gt;8401&lt;/ID&gt;&lt;UID&gt;{4F765255-17FF-4429-8C92-C5E86F7A9FF4}&lt;/UID&gt;&lt;Title&gt;Improved metagenomic analysis with Kraken 2&lt;/Title&gt;&lt;Template&gt;Journal Article&lt;/Template&gt;&lt;Star&gt;0&lt;/Star&gt;&lt;Tag&gt;0&lt;/Tag&gt;&lt;Author&gt;Wood, Derrick E; Lu, Jennifer; Langmead, Ben&lt;/Author&gt;&lt;Year&gt;2019&lt;/Year&gt;&lt;Details&gt;&lt;_accessed&gt;63331945&lt;/_accessed&gt;&lt;_collection_scope&gt;SCI;SCIE&lt;/_collection_scope&gt;&lt;_created&gt;63331945&lt;/_created&gt;&lt;_db_updated&gt;CrossRef&lt;/_db_updated&gt;&lt;_doi&gt;10.1186/s13059-019-1891-0&lt;/_doi&gt;&lt;_impact_factor&gt;  10.806&lt;/_impact_factor&gt;&lt;_isbn&gt;1474-760X&lt;/_isbn&gt;&lt;_issue&gt;1&lt;/_issue&gt;&lt;_journal&gt;Genome Biology&lt;/_journal&gt;&lt;_modified&gt;63493255&lt;/_modified&gt;&lt;_tertiary_title&gt;Genome Biol&lt;/_tertiary_title&gt;&lt;_url&gt;https://genomebiology.biomedcentral.com/articles/10.1186/s13059-019-1891-0_x000d__x000a_http://link.springer.com/content/pdf/10.1186/s13059-019-1891-0.pdf&lt;/_url&gt;&lt;_volume&gt;20&lt;/_volume&gt;&lt;/Details&gt;&lt;Extra&gt;&lt;DBUID&gt;{6486014E-94A3-482F-8B8D-B1496E970E79}&lt;/DBUID&gt;&lt;/Extra&gt;&lt;/Item&gt;&lt;/References&gt;&lt;/Group&gt;&lt;/Citation&gt;_x000a_"/>
    <w:docVar w:name="NE.Ref{78BC2D8E-9613-4999-B875-2C7AAA5C43F8}" w:val=" ADDIN NE.Ref.{78BC2D8E-9613-4999-B875-2C7AAA5C43F8}&lt;Citation&gt;&lt;Group&gt;&lt;References&gt;&lt;Item&gt;&lt;ID&gt;8341&lt;/ID&gt;&lt;UID&gt;{155EC6C4-3BF2-49E3-B5CB-4BF83B75F5A1}&lt;/UID&gt;&lt;Title&gt;A Novel Sparse Compositional Technique Reveals Microbial Perturbations&lt;/Title&gt;&lt;Template&gt;Journal Article&lt;/Template&gt;&lt;Star&gt;0&lt;/Star&gt;&lt;Tag&gt;0&lt;/Tag&gt;&lt;Author&gt;Martino, C; Morton, J T; Marotz, C A; Thompson, L R; Tripathi, A; Knight, R; Zengler, K&lt;/Author&gt;&lt;Year&gt;2019&lt;/Year&gt;&lt;Details&gt;&lt;_accessed&gt;63286163&lt;/_accessed&gt;&lt;_accession_num&gt;30801021&lt;/_accession_num&gt;&lt;_author_adr&gt;Department of Pediatrics, University of California San Diego, La Jolla, California, USA.; Bioinformatics and Systems Biology Program, University of California San Diego, La Jolla, California, USA.; Department of Pediatrics, University of California San Diego, La Jolla, California, USA.; Department of Computer Science and Engineering, University of California San Diego, La Jolla, California, USA.; Department of Pediatrics, University of California San Diego, La Jolla, California, USA.; Department of Biological Sciences and Northern Gulf Institute, University of Southern Mississippi, Hattiesburg, Mississippi, USA.; Ocean Chemistry and Ecosystems Division, Atlantic Oceanographic and Meteorological Laboratory, National Oceanic and Atmospheric Administration, stationed at Southwest Fisheries Science Center, La Jolla, California, USA.; Department of Pediatrics, University of California San Diego, La Jolla, California, USA.; Department of Pediatrics, University of California San Diego, La Jolla, California, USA.; Department of Computer Science and Engineering, University of California San Diego, La Jolla, California, USA.; Center for Microbiome Innovation, University of California San Diego, La Jolla, California, USA.; Department of Pediatrics, University of California San Diego, La Jolla, California, USA.; Center for Microbiome Innovation, University of California San Diego, La Jolla, California, USA.; Department of Bioengineering, University of California San Diego, La Jolla, California, USA.&lt;/_author_adr&gt;&lt;_collection_scope&gt;SCIE&lt;/_collection_scope&gt;&lt;_created&gt;63286163&lt;/_created&gt;&lt;_date&gt;62588160&lt;/_date&gt;&lt;_date_display&gt;2019 Jan-Feb&lt;/_date_display&gt;&lt;_db_updated&gt;PubMed&lt;/_db_updated&gt;&lt;_doi&gt;10.1128/mSystems.00016-19&lt;/_doi&gt;&lt;_impact_factor&gt;   6.633&lt;/_impact_factor&gt;&lt;_isbn&gt;2379-5077 (Print); 2379-5077 (Linking)&lt;/_isbn&gt;&lt;_issue&gt;1&lt;/_issue&gt;&lt;_journal&gt;mSystems&lt;/_journal&gt;&lt;_keywords&gt;compositional; computational biology; matrix completion; metagenomics; microbiome&lt;/_keywords&gt;&lt;_language&gt;eng&lt;/_language&gt;&lt;_modified&gt;63527647&lt;/_modified&gt;&lt;_tertiary_title&gt;mSystems&lt;/_tertiary_title&gt;&lt;_type_work&gt;Journal Article&lt;/_type_work&gt;&lt;_url&gt;http://www.ncbi.nlm.nih.gov/entrez/query.fcgi?cmd=Retrieve&amp;amp;db=pubmed&amp;amp;dopt=Abstract&amp;amp;list_uids=30801021&amp;amp;query_hl=1&lt;/_url&gt;&lt;_volume&gt;4&lt;/_volume&gt;&lt;/Details&gt;&lt;Extra&gt;&lt;DBUID&gt;{6486014E-94A3-482F-8B8D-B1496E970E79}&lt;/DBUID&gt;&lt;/Extra&gt;&lt;/Item&gt;&lt;/References&gt;&lt;/Group&gt;&lt;/Citation&gt;_x000a_"/>
    <w:docVar w:name="NE.Ref{79A36536-B4F1-4961-A906-7B71B3B63728}" w:val=" ADDIN NE.Ref.{79A36536-B4F1-4961-A906-7B71B3B63728}&lt;Citation&gt;&lt;Group&gt;&lt;References&gt;&lt;Item&gt;&lt;ID&gt;8787&lt;/ID&gt;&lt;UID&gt;{2E73D0C9-910C-469C-8301-66092188B529}&lt;/UID&gt;&lt;Title&gt;The Glucoamylase Inhibitor Acarbose Has a Diet-Dependent and Reversible Effect on the Murine Gut Microbiome&lt;/Title&gt;&lt;Template&gt;Journal Article&lt;/Template&gt;&lt;Star&gt;0&lt;/Star&gt;&lt;Tag&gt;0&lt;/Tag&gt;&lt;Author&gt;Baxter, N T; Lesniak, N A; Sinani, H; Schloss, P D; Koropatkin, N M&lt;/Author&gt;&lt;Year&gt;2019&lt;/Year&gt;&lt;Details&gt;&lt;_accessed&gt;63587091&lt;/_accessed&gt;&lt;_accession_num&gt;30728281&lt;/_accession_num&gt;&lt;_author_adr&gt;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Department of Microbiology and Immunology, University of Michigan Medical School, Ann Arbor, Michigan, USA nkoropat@umich.edu.&lt;/_author_adr&gt;&lt;_collection_scope&gt;SCIE&lt;/_collection_scope&gt;&lt;_created&gt;63587091&lt;/_created&gt;&lt;_date&gt;62640000&lt;/_date&gt;&lt;_date_display&gt;2019 Feb 6&lt;/_date_display&gt;&lt;_db_updated&gt;PubMed&lt;/_db_updated&gt;&lt;_doi&gt;10.1128/mSphere.00528-18&lt;/_doi&gt;&lt;_impact_factor&gt;   4.282&lt;/_impact_factor&gt;&lt;_isbn&gt;2379-5042 (Electronic); 2379-5042 (Linking)&lt;/_isbn&gt;&lt;_issue&gt;1&lt;/_issue&gt;&lt;_journal&gt;mSphere&lt;/_journal&gt;&lt;_keywords&gt;*acarbose; *gut microbiota; *starch&lt;/_keywords&gt;&lt;_language&gt;eng&lt;/_language&gt;&lt;_modified&gt;63587091&lt;/_modified&gt;&lt;_ori_publication&gt;Copyright (c) 2019 Baxter et al.&lt;/_ori_publication&gt;&lt;_subject_headings&gt;Acarbose/*administration &amp;amp; dosage; Animals; Bacteria/*drug effects/genetics; Bacteroidaceae/drug effects; Butyrates/analysis; *Diet; Dietary Fiber/metabolism; Fatty Acids, Volatile/analysis; Feces/chemistry/microbiology; Gastrointestinal Microbiome/*drug effects; Glycoside Hydrolase Inhibitors/*administration &amp;amp; dosage; Male; Mice; Mice, Inbred C57BL; RNA, Ribosomal, 16S; Starch/metabolism&lt;/_subject_headings&gt;&lt;_tertiary_title&gt;mSphere&lt;/_tertiary_title&gt;&lt;_type_work&gt;Journal Article; Research Support, N.I.H., Extramural; Research Support, Non-U.S. Gov&amp;apos;t&lt;/_type_work&gt;&lt;_url&gt;http://www.ncbi.nlm.nih.gov/entrez/query.fcgi?cmd=Retrieve&amp;amp;db=pubmed&amp;amp;dopt=Abstract&amp;amp;list_uids=30728281&amp;amp;query_hl=1&lt;/_url&gt;&lt;_volume&gt;4&lt;/_volume&gt;&lt;/Details&gt;&lt;Extra&gt;&lt;DBUID&gt;{6486014E-94A3-482F-8B8D-B1496E970E79}&lt;/DBUID&gt;&lt;/Extra&gt;&lt;/Item&gt;&lt;/References&gt;&lt;/Group&gt;&lt;Group&gt;&lt;References&gt;&lt;Item&gt;&lt;ID&gt;7215&lt;/ID&gt;&lt;UID&gt;{D9DEB16F-B232-43BC-8EA9-118EC421AA60}&lt;/UID&gt;&lt;Title&gt;Dominant and diet-responsive groups of bacteria within the human colonic microbiota&lt;/Title&gt;&lt;Template&gt;Journal Article&lt;/Template&gt;&lt;Star&gt;0&lt;/Star&gt;&lt;Tag&gt;5&lt;/Tag&gt;&lt;Author&gt;Walker, A W; Ince, J; Duncan, S H; Webster, L M; Holtrop, G; Ze, X; Brown, D; Stares, M D; Scott, P; Bergerat, A; Louis, P; McIntosh, F; Johnstone, A M; Lobley, G E; Parkhill, J; Flint, H J&lt;/Author&gt;&lt;Year&gt;2011&lt;/Year&gt;&lt;Details&gt;&lt;_accessed&gt;63192608&lt;/_accessed&gt;&lt;_accession_num&gt;20686513&lt;/_accession_num&gt;&lt;_author_adr&gt;Pathogen Genomics, Wellcome Trust Sanger Institute, Cambridge, UK.&lt;/_author_adr&gt;&lt;_collection_scope&gt;SCI;SCIE&lt;/_collection_scope&gt;&lt;_created&gt;62793533&lt;/_created&gt;&lt;_date&gt;58425120&lt;/_date&gt;&lt;_date_display&gt;2011 Feb&lt;/_date_display&gt;&lt;_db_updated&gt;PubMed&lt;/_db_updated&gt;&lt;_doi&gt;10.1038/ismej.2010.118&lt;/_doi&gt;&lt;_impact_factor&gt;   9.180&lt;/_impact_factor&gt;&lt;_isbn&gt;1751-7370 (Electronic); 1751-7362 (Linking)&lt;/_isbn&gt;&lt;_issue&gt;2&lt;/_issue&gt;&lt;_journal&gt;ISME J&lt;/_journal&gt;&lt;_keywords&gt;Archaea/genetics/growth &amp;amp;amp; development/physiology; Bacteria/classification/genetics/*growth &amp;amp;amp; development/metabolism; *Biodiversity; Colon/*microbiology; Cross-Over Studies; *Diet; Diet, Reducing; Dietary Carbohydrates/metabolism; Dietary Proteins/metabolism; Feces/microbiology; Humans; Male; Metagenome/genetics/*physiology; RNA, Ribosomal, 16S/genetics; Starch/metabolism&lt;/_keywords&gt;&lt;_label&gt;RS-individual; response&lt;/_label&gt;&lt;_language&gt;eng&lt;/_language&gt;&lt;_modified&gt;63458694&lt;/_modified&gt;&lt;_pages&gt;220-30&lt;/_pages&gt;&lt;_tertiary_title&gt;The ISME journal&lt;/_tertiary_title&gt;&lt;_type_work&gt;Journal Article; Research Support, Non-U.S. Gov&amp;apos;t&lt;/_type_work&gt;&lt;_url&gt;http://www.ncbi.nlm.nih.gov/entrez/query.fcgi?cmd=Retrieve&amp;amp;db=pubmed&amp;amp;dopt=Abstract&amp;amp;list_uids=20686513&amp;amp;query_hl=1&lt;/_url&gt;&lt;_volume&gt;5&lt;/_volume&gt;&lt;/Details&gt;&lt;Extra&gt;&lt;DBUID&gt;{6486014E-94A3-482F-8B8D-B1496E970E79}&lt;/DBUID&gt;&lt;/Extra&gt;&lt;/Item&gt;&lt;/References&gt;&lt;/Group&gt;&lt;Group&gt;&lt;References&gt;&lt;Item&gt;&lt;ID&gt;2132&lt;/ID&gt;&lt;UID&gt;{4886FA35-C462-4BBA-9442-B917C3165B82}&lt;/UID&gt;&lt;Title&gt;Diet rapidly and reproducibly alters the human gut microbiome&lt;/Title&gt;&lt;Template&gt;Journal Article&lt;/Template&gt;&lt;Star&gt;0&lt;/Star&gt;&lt;Tag&gt;0&lt;/Tag&gt;&lt;Author&gt;David, L A; Maurice, C F; Carmody, R N; Gootenberg, D B; Button, J E; Wolfe, B E; Ling, A V; Devlin, A S; Varma, Y; Fischbach, M A; Biddinger, S B; Dutton, R J; Turnbaugh, P J&lt;/Author&gt;&lt;Year&gt;2014&lt;/Year&gt;&lt;Details&gt;&lt;_accessed&gt;62936109&lt;/_accessed&gt;&lt;_accession_num&gt;24336217&lt;/_accession_num&gt;&lt;_author_adr&gt;1] FAS Center for Systems Biology, Harvard University, Cambridge, Massachusetts 02138, USA [2] Society of Fellows, Harvard University, Cambridge, Massachusetts 02138, USA [3] Molecular Genetics &amp;amp; Microbiology and Institute for Genome Sciences &amp;amp; Policy, Duke University, Durham, North Carolina 2770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FAS Center for Systems Biology, Harvard University, Cambridge, Massachusetts 02138, USA.; Division of Endocrinology, Children&amp;apos;s Hospital Boston, Harvard Medical School, Boston, Massachusetts 02115,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epartment of Bioengineering &amp;amp; Therapeutic Sciences and the California Institute  for Quantitative Biosciences, University of California, San Francisco, San Francisco, California 94158, USA.; Division of Endocrinology, Children&amp;apos;s Hospital Boston, Harvard Medical School, Boston, Massachusetts 02115, USA.; FAS Center for Systems Biology, Harvard University, Cambridge, Massachusetts 02138, USA.; FAS Center for Systems Biology, Harvard University, Cambridge, Massachusetts 02138, USA.&lt;/_author_adr&gt;&lt;_collection_scope&gt;SCI;SCIE;&lt;/_collection_scope&gt;&lt;_created&gt;60956445&lt;/_created&gt;&lt;_date&gt;59990400&lt;/_date&gt;&lt;_date_display&gt;2014 Jan 23&lt;/_date_display&gt;&lt;_db_updated&gt;PubMed&lt;/_db_updated&gt;&lt;_doi&gt;10.1038/nature12820&lt;/_doi&gt;&lt;_impact_factor&gt;  42.778&lt;/_impact_factor&gt;&lt;_isbn&gt;1476-4687 (Electronic); 0028-0836 (Linking)&lt;/_isbn&gt;&lt;_issue&gt;7484&lt;/_issue&gt;&lt;_journal&gt;Nature&lt;/_journal&gt;&lt;_keywords&gt;Adult; Bacteria/drug effects/*genetics/*isolation &amp;amp; purification; Bacteroides/drug effects/genetics/isolation &amp;amp; purification; Bile Acids and Salts/analysis/metabolism; Bilophila/drug effects/genetics/isolation &amp;amp; purification; Carnivory; *Diet/adverse effects; Diet, Vegetarian; Dietary Fats/adverse effects/pharmacology; Feces/chemistry/microbiology; Female; Fermentation/drug effects; Food Microbiology; Gastrointestinal Tract/drug effects/*microbiology/virology; Gene Expression Regulation, Bacterial/drug effects; Herbivory; Humans; Inflammatory Bowel Diseases/microbiology; Male; *Metagenome/drug effects/genetics; *Microbiota/drug effects/genetics; Time Factors; Young Adult&lt;/_keywords&gt;&lt;_language&gt;eng&lt;/_language&gt;&lt;_modified&gt;63439858&lt;/_modified&gt;&lt;_pages&gt;559-63&lt;/_pages&gt;&lt;_tertiary_title&gt;Nature&lt;/_tertiary_title&gt;&lt;_type_work&gt;Clinical Trial; Journal Article; Research Support, N.I.H., Extramural; Research Support, Non-U.S. Gov&amp;apos;t&lt;/_type_work&gt;&lt;_url&gt;http://www.ncbi.nlm.nih.gov/entrez/query.fcgi?cmd=Retrieve&amp;amp;db=pubmed&amp;amp;dopt=Abstract&amp;amp;list_uids=24336217&amp;amp;query_hl=1&lt;/_url&gt;&lt;_volume&gt;505&lt;/_volume&gt;&lt;/Details&gt;&lt;Extra&gt;&lt;DBUID&gt;{6486014E-94A3-482F-8B8D-B1496E970E79}&lt;/DBUID&gt;&lt;/Extra&gt;&lt;/Item&gt;&lt;/References&gt;&lt;/Group&gt;&lt;Group&gt;&lt;References&gt;&lt;Item&gt;&lt;ID&gt;8788&lt;/ID&gt;&lt;UID&gt;{1706FDFB-C7DB-42A6-8D57-759E5038802D}&lt;/UID&gt;&lt;Title&gt;Effects of a diet based on inulin-rich vegetables on gut health and nutritional behavior in healthy humans&lt;/Title&gt;&lt;Template&gt;Journal Article&lt;/Template&gt;&lt;Star&gt;0&lt;/Star&gt;&lt;Tag&gt;0&lt;/Tag&gt;&lt;Author&gt;Hiel, S; Bindels, L B; Pachikian, B D; Kalala, G; Broers, V; Zamariola, G; Chang, BPI; Kambashi, B; Rodriguez, J; Cani, P D; Neyrinck, A M; Thissen, J P; Luminet, O; Bindelle, J; Delzenne, N M&lt;/Author&gt;&lt;Year&gt;2019&lt;/Year&gt;&lt;Details&gt;&lt;_accessed&gt;63587112&lt;/_accessed&gt;&lt;_accession_num&gt;31108510&lt;/_accession_num&gt;&lt;_author_adr&gt;Metabolism and Nutrition Research Group, Louvain Drug Research Institute, Universite catholique de Louvain, Brussels, Belgium.; Metabolism and Nutrition Research Group, Louvain Drug Research Institute, Universite catholique de Louvain, Brussels, Belgium.; Metabolism and Nutrition Research Group, Louvain Drug Research Institute, Universite catholique de Louvain, Brussels, Belgium.; Gembloux Agro-Bio Tech, Universite de Liege, Gembloux, Belgium.; Research Institute for Psychological Sciences, Universite catholique de Louvain,  Louvain-La-Neuve, Belgium.; Research Institute for Psychological Sciences, Universite catholique de Louvain,  Louvain-La-Neuve, Belgium.; Faculty of Psychological Science, and Education, Universite libre de Bruxelles, Belgium.; Gembloux Agro-Bio Tech, Universite de Liege, Gembloux, Belgium.; Metabolism and Nutrition Research Group, Louvain Drug Research Institute, Universite catholique de Louvain, Brussels, Belgium.; Metabolism and Nutrition Research Group, Louvain Drug Research Institute, Universite catholique de Louvain, Brussels, Belgium.; WELBIO-Walloon Excellence in Life Sciences and BIOtechnology, Universite catholique de Louvain, Brussels, Belgium.; Metabolism and Nutrition Research Group, Louvain Drug Research Institute, Universite catholique de Louvain, Brussels, Belgium.; Endocrinology, Diabetology, and Nutrition Department, Institut de Recherche Experimentale et Clinique IREC, Universite catholique de Louvain, Brussels, Belgium.; Research Institute for Psychological Sciences, Universite catholique de Louvain,  Louvain-La-Neuve, Belgium.; Gembloux Agro-Bio Tech, Universite de Liege, Gembloux, Belgium.; Metabolism and Nutrition Research Group, Louvain Drug Research Institute, Universite catholique de Louvain, Brussels, Belgium.&lt;/_author_adr&gt;&lt;_collection_scope&gt;SCI;SCIE&lt;/_collection_scope&gt;&lt;_created&gt;63587111&lt;/_created&gt;&lt;_date&gt;62805600&lt;/_date&gt;&lt;_date_display&gt;2019 Jun 1&lt;/_date_display&gt;&lt;_db_updated&gt;PubMed&lt;/_db_updated&gt;&lt;_doi&gt;10.1093/ajcn/nqz001&lt;/_doi&gt;&lt;_impact_factor&gt;   6.766&lt;/_impact_factor&gt;&lt;_isbn&gt;1938-3207 (Electronic); 0002-9165 (Linking)&lt;/_isbn&gt;&lt;_issue&gt;6&lt;/_issue&gt;&lt;_journal&gt;Am J Clin Nutr&lt;/_journal&gt;&lt;_keywords&gt;*gut health; *gut microbiota; *healthy humans; *inulin-rich vegetables; *microbial fermentation; *nutrition; *nutritional behavior&lt;/_keywords&gt;&lt;_language&gt;eng&lt;/_language&gt;&lt;_modified&gt;63587112&lt;/_modified&gt;&lt;_ori_publication&gt;Copyright (c) American Society for Nutrition 2019.&lt;/_ori_publication&gt;&lt;_pages&gt;1683-1695&lt;/_pages&gt;&lt;_subject_headings&gt;Adolescent; Adult; Aged; Bacteria/classification/genetics/isolation &amp;amp; purification; Diet; Dietary Fiber/analysis/metabolism; Feces/microbiology; *Feeding Behavior; Female; *Gastrointestinal Microbiome; Healthy Volunteers; Humans; Inulin/analysis/*metabolism; Male; Middle Aged; Prebiotics/analysis; Vegetables/chemistry/*metabolism; Young Adult&lt;/_subject_headings&gt;&lt;_tertiary_title&gt;The American journal of clinical nutrition&lt;/_tertiary_title&gt;&lt;_type_work&gt;Clinical Trial; Journal Article; Research Support, Non-U.S. Gov&amp;apos;t&lt;/_type_work&gt;&lt;_url&gt;http://www.ncbi.nlm.nih.gov/entrez/query.fcgi?cmd=Retrieve&amp;amp;db=pubmed&amp;amp;dopt=Abstract&amp;amp;list_uids=31108510&amp;amp;query_hl=1&lt;/_url&gt;&lt;_volume&gt;109&lt;/_volume&gt;&lt;/Details&gt;&lt;Extra&gt;&lt;DBUID&gt;{6486014E-94A3-482F-8B8D-B1496E970E79}&lt;/DBUID&gt;&lt;/Extra&gt;&lt;/Item&gt;&lt;/References&gt;&lt;/Group&gt;&lt;/Citation&gt;_x000a_"/>
    <w:docVar w:name="NE.Ref{79B96887-E8A7-47E6-B8E6-408DFF8A7E4C}" w:val=" ADDIN NE.Ref.{79B96887-E8A7-47E6-B8E6-408DFF8A7E4C}&lt;Citation&gt;&lt;Group&gt;&lt;References&gt;&lt;Item&gt;&lt;ID&gt;8081&lt;/ID&gt;&lt;UID&gt;{9B2265C2-7777-4035-9FDA-19CC151464DC}&lt;/UID&gt;&lt;Title&gt;Inulin-type fructans improve active ulcerative colitis associated with microbiota changes and increased short-chain fatty acids levels&lt;/Title&gt;&lt;Template&gt;Journal Article&lt;/Template&gt;&lt;Star&gt;1&lt;/Star&gt;&lt;Tag&gt;5&lt;/Tag&gt;&lt;Author&gt;Valcheva, Rosica; Koleva, Petya; Martínez, Inés; Walter, Jens; Gänzle, Michael G; Dieleman, Levinus A&lt;/Author&gt;&lt;Year&gt;2019&lt;/Year&gt;&lt;Details&gt;&lt;_accessed&gt;63236777&lt;/_accessed&gt;&lt;_created&gt;63179747&lt;/_created&gt;&lt;_date&gt;62588160&lt;/_date&gt;&lt;_date_display&gt;2019&lt;/_date_display&gt;&lt;_db_updated&gt;PKU Search&lt;/_db_updated&gt;&lt;_doi&gt;10.1080/19490976.2018.1526583&lt;/_doi&gt;&lt;_impact_factor&gt;   7.740&lt;/_impact_factor&gt;&lt;_isbn&gt;1949-0976_x000d__x000a_&lt;/_isbn&gt;&lt;_issue&gt;3&lt;/_issue&gt;&lt;_journal&gt;Gut Microbes&lt;/_journal&gt;&lt;_keywords&gt;inulin_x000d__x000a_; intestinal microbiota_x000d__x000a_; fructans_x000d__x000a_; butyrate_x000d__x000a_; pyrosequencing_x000d__x000a_; FOS_x000d__x000a_; Ulcerative colitis_x000d__x000a_&lt;/_keywords&gt;&lt;_label&gt;inulin-individual_response; inulin&lt;/_label&gt;&lt;_modified&gt;63458692&lt;/_modified&gt;&lt;_number&gt;1&lt;/_number&gt;&lt;_ori_publication&gt;Taylor &amp;amp; Francis_x000d__x000a_&lt;/_ori_publication&gt;&lt;_pages&gt;334-357&lt;/_pages&gt;&lt;_place_published&gt;United States_x000d__x000a_&lt;/_place_published&gt;&lt;_url&gt;http://pku.summon.serialssolutions.com/2.0.0/link/0/eLvHCXMwpV1bS8MwFA46EHzxfpk38gc62y5rkkeRDRUFHyaCLyVpEyzOOmz3sD_g7_acpBM30IE-ts0ph5wk58KX7xDSjTthsHAmILNULkBrcLhZpFVstJaJlYjCyH0nhac7cXsfD_q9m-ZSfwOyxIzaetoId3LjVle6muHjziELlyE4VYRpCWznAz4V2T9hKyOX_nDw-FVzCRnjvrkaCgUoNbvU89OP5tzVHJnpQhzq_NFg8_-qb5GNJhalF37xbJMVU-6QNd-dcrpLPq5LhKkHWKWlFmlmwa3RwlUhDFXuoKSTUWY8eTjNHJSuoqqxuMkpVnnpa-HJnmpF_TVjGFLmtCgxYK1gVPUMOUAA34qSWlXXU_h5kVd0hICmao88DPrDy6ugadvg-AyTgFsGOVSWhHEWqSzPhYoy8I-OBReMbWLGu1xagZFaLJWQKpMa0hx4a7s5ZMz7pFW-leaQUMuE1tyGTDHJuDQiVlZqHlslpVa9qE06M-ukY8_OkUYN6elsclOc3LSZ3DYR322Y1q4sYn0Pk2Wi8hfR7hLZA79WvrSEyEH2OE-O_q7QMVmHR-nQl-yEtOr3iTklq-OXyZlb9p9eYgGM&lt;/_url&gt;&lt;_volume&gt;10&lt;/_volume&gt;&lt;/Details&gt;&lt;Extra&gt;&lt;DBUID&gt;{6486014E-94A3-482F-8B8D-B1496E970E79}&lt;/DBUID&gt;&lt;/Extra&gt;&lt;/Item&gt;&lt;/References&gt;&lt;/Group&gt;&lt;/Citation&gt;_x000a_"/>
    <w:docVar w:name="NE.Ref{7F9F6AEC-820F-425F-AFC4-FF1044FDB798}" w:val=" ADDIN NE.Ref.{7F9F6AEC-820F-425F-AFC4-FF1044FDB798}&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852D17DE-E58E-4AE2-9098-7F5BF302E709}" w:val=" ADDIN NE.Ref.{852D17DE-E58E-4AE2-9098-7F5BF302E709}&lt;Citation&gt;&lt;Group&gt;&lt;References&gt;&lt;Item&gt;&lt;ID&gt;8587&lt;/ID&gt;&lt;UID&gt;{9818C89B-4F4D-4C81-B4BE-20F50CF6E0D8}&lt;/UID&gt;&lt;Title&gt;Large-scale metabolic interaction network of the mouse and human gut microbiota&lt;/Title&gt;&lt;Template&gt;Journal Article&lt;/Template&gt;&lt;Star&gt;0&lt;/Star&gt;&lt;Tag&gt;0&lt;/Tag&gt;&lt;Author&gt;Lim, Roktaek; Cabatbat, Josephine Jill T; Martin, Thomas L P; Kim, Haneul; Kim, Seunghyeon; Sung, Jaeyun; Ghim, Cheol-Min; Kim, Pan-Jun&lt;/Author&gt;&lt;Year&gt;2020&lt;/Year&gt;&lt;Details&gt;&lt;_accessed&gt;63393990&lt;/_accessed&gt;&lt;_collection_scope&gt;SCIE&lt;/_collection_scope&gt;&lt;_created&gt;63393990&lt;/_created&gt;&lt;_db_updated&gt;CrossRef&lt;/_db_updated&gt;&lt;_doi&gt;10.1038/s41597-020-0516-5&lt;/_doi&gt;&lt;_impact_factor&gt;   5.541&lt;/_impact_factor&gt;&lt;_isbn&gt;2052-4463&lt;/_isbn&gt;&lt;_issue&gt;1&lt;/_issue&gt;&lt;_journal&gt;Scientific Data&lt;/_journal&gt;&lt;_modified&gt;63403818&lt;/_modified&gt;&lt;_tertiary_title&gt;Sci Data&lt;/_tertiary_title&gt;&lt;_url&gt;http://www.nature.com/articles/s41597-020-0516-5_x000d__x000a_http://www.nature.com/articles/s41597-020-0516-5.pdf&lt;/_url&gt;&lt;_volume&gt;7&lt;/_volume&gt;&lt;/Details&gt;&lt;Extra&gt;&lt;DBUID&gt;{6486014E-94A3-482F-8B8D-B1496E970E79}&lt;/DBUID&gt;&lt;/Extra&gt;&lt;/Item&gt;&lt;/References&gt;&lt;/Group&gt;&lt;/Citation&gt;_x000a_"/>
    <w:docVar w:name="NE.Ref{87D247A9-0031-4E47-AB6B-236FBB1E8C76}" w:val=" ADDIN NE.Ref.{87D247A9-0031-4E47-AB6B-236FBB1E8C76}&lt;Citation&gt;&lt;Group&gt;&lt;References&gt;&lt;Item&gt;&lt;ID&gt;8330&lt;/ID&gt;&lt;UID&gt;{04899283-3166-4520-BF7D-F1B8F69EB5E6}&lt;/UID&gt;&lt;Title&gt;q2-longitudinal: Longitudinal and Paired-Sample Analyses of Microbiome Data&lt;/Title&gt;&lt;Template&gt;Journal Article&lt;/Template&gt;&lt;Star&gt;0&lt;/Star&gt;&lt;Tag&gt;0&lt;/Tag&gt;&lt;Author&gt;Bokulich, Nicholas A; Dillon, Matthew R; Zhang, Yilong; Rideout, Jai Ram; Bolyen, Evan; Li, Huilin; Albert, Paul S; Caporaso, J Gregory&lt;/Author&gt;&lt;Year&gt;2018&lt;/Year&gt;&lt;Details&gt;&lt;_accessed&gt;63282046&lt;/_accessed&gt;&lt;_collection_scope&gt;SCIE&lt;/_collection_scope&gt;&lt;_created&gt;63282046&lt;/_created&gt;&lt;_date&gt;62062560&lt;/_date&gt;&lt;_date_display&gt;2018&lt;/_date_display&gt;&lt;_db_updated&gt;PKU Search&lt;/_db_updated&gt;&lt;_doi&gt;10.1128/mSystems.00219-18&lt;/_doi&gt;&lt;_impact_factor&gt;   6.633&lt;/_impact_factor&gt;&lt;_isbn&gt;2379-5077&lt;/_isbn&gt;&lt;_issue&gt;6&lt;/_issue&gt;&lt;_journal&gt;mSystems&lt;/_journal&gt;&lt;_keywords&gt;longitudinal analysis; microbiome; bioinformatics; linear mixed effects&lt;/_keywords&gt;&lt;_modified&gt;63407342&lt;/_modified&gt;&lt;_number&gt;1&lt;/_number&gt;&lt;_ori_publication&gt;American Society for Microbiology&lt;/_ori_publication&gt;&lt;_pages&gt;e00219-18&lt;/_pages&gt;&lt;_place_published&gt;United States&lt;/_place_published&gt;&lt;_url&gt;http://pku.summon.serialssolutions.com/2.0.0/link/0/eLvHCXMwrV1JS8QwGA06IHgRd8eNnIU6zdYm3tzKoDMwOHrxUpImAdFZ1JmD_94snaHMxYuXQEpJy_vK970sfQ8Agi_TZCUniMoFmhlFjdYM0xxTrausYpwgldGwxPva570BLu7ZQ8P5yx8Ri2rBEccOoowbr9nGmaWIG5UTbJRMrXuCP9ERkjERjblVWGzJSO4KW72r6VJyZ1QLgvsFFSQS7_nRqEtBvn-FaIaCU2yDrZopwuv4SjtgzYx3wUb0jvzZA4-fOPmYeLehufbOVlew1-hBOdZwIF0-08lQegVgGOVHzDecWNh_i_pLIwPv5Ezug5fi_vm2m9TOCAlyCYElslIGV1nGrKsmUtPUpjw3xCu54EwhawxhAlWVJyAko4bZnEpuBXfVX7s-OQCt8WRsjgDMheNg2vEs7WVkNOYWKyuIrLRKlZWkDS4WuJTTKIBRhokD5uUCxDKAWCLeBjceueWNXrs6XHAhLOsQln-FsA0OI-7LYYi32xOUHv_H8Cdg05EeHv8nPAWt2dfcnIH16fv8PHw0rn3qFr4dFr8n_Mo_&lt;/_url&gt;&lt;_volume&gt;3&lt;/_volume&gt;&lt;/Details&gt;&lt;Extra&gt;&lt;DBUID&gt;{6486014E-94A3-482F-8B8D-B1496E970E79}&lt;/DBUID&gt;&lt;/Extra&gt;&lt;/Item&gt;&lt;/References&gt;&lt;/Group&gt;&lt;/Citation&gt;_x000a_"/>
    <w:docVar w:name="NE.Ref{909AA867-82AC-4FBB-8B2B-82AF1AD720AB}" w:val=" ADDIN NE.Ref.{909AA867-82AC-4FBB-8B2B-82AF1AD720AB}&lt;Citation&gt;&lt;Group&gt;&lt;References&gt;&lt;Item&gt;&lt;ID&gt;7971&lt;/ID&gt;&lt;UID&gt;{3E52A4A9-815E-422D-A9C1-2BBDE2D6FF0F}&lt;/UID&gt;&lt;Title&gt;Manipulating the Human Microbiome to Manage Disease&lt;/Title&gt;&lt;Template&gt;Journal Article&lt;/Template&gt;&lt;Star&gt;0&lt;/Star&gt;&lt;Tag&gt;0&lt;/Tag&gt;&lt;Author&gt;Harkins, Catriona P; Kong, Heidi H; Segre, Julia A&lt;/Author&gt;&lt;Year&gt;2019&lt;/Year&gt;&lt;Details&gt;&lt;_accessed&gt;63227375&lt;/_accessed&gt;&lt;_created&gt;63166335&lt;/_created&gt;&lt;_date_display&gt;2019;2020;&lt;/_date_display&gt;&lt;_db_updated&gt;PKU Search&lt;/_db_updated&gt;&lt;_doi&gt;10.1001/jama.2019.19602&lt;/_doi&gt;&lt;_impact_factor&gt;  45.540&lt;/_impact_factor&gt;&lt;_isbn&gt;0098-7484_x000d__x000a_&lt;/_isbn&gt;&lt;_issue&gt;4&lt;/_issue&gt;&lt;_journal&gt;JAMA&lt;/_journal&gt;&lt;_modified&gt;63408063&lt;/_modified&gt;&lt;_number&gt;1&lt;/_number&gt;&lt;_pages&gt;303&lt;/_pages&gt;&lt;_place_published&gt;United States_x000d__x000a_&lt;/_place_published&gt;&lt;_url&gt;http://pku.summon.serialssolutions.com/2.0.0/link/0/eLvHCXMwtV3PS8MwFA5uB_Ei_nb-okcvHW2TrO3Bg8jGUAvKtnNJ00SGrBtz-_99adKmmwjz4KWUUB5bvseXl5f3viCEg67nbnFCjLnSlZFxTMKMQlTKfemR3JMhpzGTZbd0Er2-BYM-fbb6CnbsX4GHMYBeNdL-AfzaKAzAO7gAPMEJ4LmTGySsmOorukxblM7aJ1MtwDQrb87QNTBKibM-rKni1QYnD5nKq3-ZvsGlyiHa7rAXU9qrdLOmtuNhJD50klv1YTOTODVJhkDVqlVN24Y4rewoLBuWK5UAYJNMse4eNl5DGtSISy2Dn5TduCoAgpG4C5TgBXZ1qk7ktxatupRQyy7DJgYMpMpAqg0o5fRZPuWrB1G4k1ELtYDN1KH9e9SQF9vUVK2kn6wqVfV7NqKWjf1HGYeMj9Ch2UA4jxrqY7QnihO0n5gSiVOEm4g7gLhTIu5YxJ3V3NGIOwbxMzQZ9MdPQ9fcjOH65axHSkYvEx7JsMwxZj2WS8lkwHEeBDlnxM8pZYQRnMOn3KNRmCllyF5GJSOS4HPULuaFuESOjyMIcoHFuZAkzjgTENP2QulhLmjEZAfdV_88XWgBlPSXOe-gCz0z9YewYMB2No6udjdyjQ6sA96g9mq5Freotfhc35XgfQP2QlId&lt;/_url&gt;&lt;_volume&gt;323&lt;/_volume&gt;&lt;/Details&gt;&lt;Extra&gt;&lt;DBUID&gt;{6486014E-94A3-482F-8B8D-B1496E970E79}&lt;/DBUID&gt;&lt;/Extra&gt;&lt;/Item&gt;&lt;/References&gt;&lt;/Group&gt;&lt;/Citation&gt;_x000a_"/>
    <w:docVar w:name="NE.Ref{925BC680-4974-4978-B662-AABC5F745BBD}" w:val=" ADDIN NE.Ref.{925BC680-4974-4978-B662-AABC5F745BBD}&lt;Citation&gt;&lt;Group&gt;&lt;References&gt;&lt;Item&gt;&lt;ID&gt;8834&lt;/ID&gt;&lt;UID&gt;{7B87C2A1-40B7-49CC-A3AF-D897DB5091AE}&lt;/UID&gt;&lt;Title&gt;Gut Microbiota Resilience: Definition, Link to Health and Strategies for Intervention&lt;/Title&gt;&lt;Template&gt;Journal Article&lt;/Template&gt;&lt;Star&gt;0&lt;/Star&gt;&lt;Tag&gt;0&lt;/Tag&gt;&lt;Author&gt;Dogra, Shaillay Kumar; Doré, Joel; Damak, Sami&lt;/Author&gt;&lt;Year&gt;2020&lt;/Year&gt;&lt;Details&gt;&lt;_accessed&gt;63608559&lt;/_accessed&gt;&lt;_collection_scope&gt;SCIE&lt;/_collection_scope&gt;&lt;_created&gt;63608559&lt;/_created&gt;&lt;_date&gt;63485280&lt;/_date&gt;&lt;_db_updated&gt;CrossRef&lt;/_db_updated&gt;&lt;_doi&gt;10.3389/fmicb.2020.572921&lt;/_doi&gt;&lt;_impact_factor&gt;   4.235&lt;/_impact_factor&gt;&lt;_isbn&gt;1664-302X&lt;/_isbn&gt;&lt;_journal&gt;Frontiers in Microbiology&lt;/_journal&gt;&lt;_modified&gt;63608559&lt;/_modified&gt;&lt;_tertiary_title&gt;Front. Microbiol.&lt;/_tertiary_title&gt;&lt;_url&gt;https://www.frontiersin.org/article/10.3389/fmicb.2020.572921/full_x000d__x000a_https://www.frontiersin.org/article/10.3389/fmicb.2020.572921/full&lt;/_url&gt;&lt;_volume&gt;11&lt;/_volume&gt;&lt;/Details&gt;&lt;Extra&gt;&lt;DBUID&gt;{6486014E-94A3-482F-8B8D-B1496E970E79}&lt;/DBUID&gt;&lt;/Extra&gt;&lt;/Item&gt;&lt;/References&gt;&lt;/Group&gt;&lt;/Citation&gt;_x000a_"/>
    <w:docVar w:name="NE.Ref{92CAD159-2022-4440-B7FA-913075C3285B}" w:val=" ADDIN NE.Ref.{92CAD159-2022-4440-B7FA-913075C3285B}&lt;Citation&gt;&lt;Group&gt;&lt;References&gt;&lt;Item&gt;&lt;ID&gt;7581&lt;/ID&gt;&lt;UID&gt;{D763EBF6-F592-4284-B96A-3D86150309C9}&lt;/UID&gt;&lt;Title&gt;A sensitive GC/MS detection method for analyzing microbial metabolites short chain fatty acids in fecal and serum samples&lt;/Title&gt;&lt;Template&gt;Journal Article&lt;/Template&gt;&lt;Star&gt;0&lt;/Star&gt;&lt;Tag&gt;5&lt;/Tag&gt;&lt;Author&gt;Zhang, Shuming; Wang, Hongbin; Zhu, Mei-Jun&lt;/Author&gt;&lt;Year&gt;2019&lt;/Year&gt;&lt;Details&gt;&lt;_accessed&gt;62841375&lt;/_accessed&gt;&lt;_collection_scope&gt;SCI;SCIE;EI&lt;/_collection_scope&gt;&lt;_created&gt;62841375&lt;/_created&gt;&lt;_db_updated&gt;CrossRef&lt;/_db_updated&gt;&lt;_doi&gt;10.1016/j.talanta.2018.12.049&lt;/_doi&gt;&lt;_impact_factor&gt;   5.339&lt;/_impact_factor&gt;&lt;_isbn&gt;00399140&lt;/_isbn&gt;&lt;_journal&gt;Talanta&lt;/_journal&gt;&lt;_modified&gt;63536304&lt;/_modified&gt;&lt;_pages&gt;249-254&lt;/_pages&gt;&lt;_tertiary_title&gt;Talanta&lt;/_tertiary_title&gt;&lt;_url&gt;https://linkinghub.elsevier.com/retrieve/pii/S003991401831316X_x000d__x000a_https://dul.usage.elsevier.com/doi/&lt;/_url&gt;&lt;_volume&gt;196&lt;/_volume&gt;&lt;/Details&gt;&lt;Extra&gt;&lt;DBUID&gt;{6486014E-94A3-482F-8B8D-B1496E970E79}&lt;/DBUID&gt;&lt;/Extra&gt;&lt;/Item&gt;&lt;/References&gt;&lt;/Group&gt;&lt;/Citation&gt;_x000a_"/>
    <w:docVar w:name="NE.Ref{9D8A64FB-C207-48A1-8309-61EB8EF3F728}" w:val=" ADDIN NE.Ref.{9D8A64FB-C207-48A1-8309-61EB8EF3F728}&lt;Citation&gt;&lt;Group&gt;&lt;References&gt;&lt;Item&gt;&lt;ID&gt;6382&lt;/ID&gt;&lt;UID&gt;{D0A73243-4834-4B47-9974-D91B98DB2637}&lt;/UID&gt;&lt;Title&gt;The gut microbiota at the intersection of diet and human health&lt;/Title&gt;&lt;Template&gt;Journal Article&lt;/Template&gt;&lt;Star&gt;1&lt;/Star&gt;&lt;Tag&gt;5&lt;/Tag&gt;&lt;Author&gt;Gentile, Christopher L; Weir, Tiffany L&lt;/Author&gt;&lt;Year&gt;2018&lt;/Year&gt;&lt;Details&gt;&lt;_accessed&gt;63186462&lt;/_accessed&gt;&lt;_collection_scope&gt;SCI;SCIE;&lt;/_collection_scope&gt;&lt;_created&gt;62545967&lt;/_created&gt;&lt;_date&gt;62062560&lt;/_date&gt;&lt;_date_display&gt;2018&lt;/_date_display&gt;&lt;_db_updated&gt;PKU Search&lt;/_db_updated&gt;&lt;_doi&gt;10.1126/science.aau5812&lt;/_doi&gt;&lt;_impact_factor&gt;  41.845&lt;/_impact_factor&gt;&lt;_isbn&gt;0036-8075_x000d__x000a_&lt;/_isbn&gt;&lt;_issue&gt;6416_x000d__x000a_&lt;/_issue&gt;&lt;_journal&gt;Science&lt;/_journal&gt;&lt;_keywords&gt;Animal models_x000d__x000a_; Intestines_x000d__x000a_; Nutrition_x000d__x000a_; Health_x000d__x000a_; Diabetes mellitus_x000d__x000a_; Biological activity_x000d__x000a_; Microbiota_x000d__x000a_; Microorganisms_x000d__x000a_; Diet_x000d__x000a_; Nutrients_x000d__x000a_; Diabetes_x000d__x000a_; Cardiovascular diseases_x000d__x000a_; Heart diseases_x000d__x000a_; Metabolic disorders_x000d__x000a_&lt;/_keywords&gt;&lt;_modified&gt;63476019&lt;/_modified&gt;&lt;_number&gt;1&lt;/_number&gt;&lt;_ori_publication&gt;The American Association for the Advancement of Science_x000d__x000a_&lt;/_ori_publication&gt;&lt;_pages&gt;776_x000d__x000a_-780_x000d__x000a_&lt;/_pages&gt;&lt;_place_published&gt;Washington_x000d__x000a_&lt;/_place_published&gt;&lt;_url&gt;http://pku.summon.serialssolutions.com/2.0.0/link/0/eLvHCXMwlV1NSwMxEB20IHhRWxWrVXKshy27ySabnESli_gBHnrysuRrpYjb0u4e_Pdmd1O0RUF_QEKYJDNvmJn3AAgehcGGT8iNCLGNFNOJ0pjkgudU0yRUwpDYNtWDlyf--IzTMb3_4o7eKOh_m3YZSVlR3sgLu4hZ9_LdPKS_su16Tp8f1q-Ho3Vv3ISYdP8fpzmAPY8j0XV78V3YskUPdlplyY8edP2fXaKhJ5a-PIQr9ybQa1Wi92lLv1RKJEvkICCqWSMWy6Ytq0CzHJmpLZEsDGo0_FA7LXkEk3Q8ub0LvIBCoEWCAxs6dKGxiRJFjKA2jmryMOPyYRsTZnhsQl4rV5GIch1aFkVa4bq-KzTlgktyDJ1iVtgTQJhRBz1iIxOmYsUTaWKc1I2pWCviQFEfhiszZvOWJiNr0gvMMm-jzNuoD4OVmTP_X5YZdqmycFGU4dO_73QGuw6-8HoyMGID6JSLyp7D9vytumiewyf9C7Tj&lt;/_url&gt;&lt;_volume&gt;362&lt;/_volume&gt;&lt;/Details&gt;&lt;Extra&gt;&lt;DBUID&gt;{6486014E-94A3-482F-8B8D-B1496E970E79}&lt;/DBUID&gt;&lt;/Extra&gt;&lt;/Item&gt;&lt;/References&gt;&lt;/Group&gt;&lt;/Citation&gt;_x000a_"/>
    <w:docVar w:name="NE.Ref{A669DA55-006E-4AA5-9DFA-F44F27767123}" w:val=" ADDIN NE.Ref.{A669DA55-006E-4AA5-9DFA-F44F27767123}&lt;Citation&gt;&lt;Group&gt;&lt;References&gt;&lt;Item&gt;&lt;ID&gt;5026&lt;/ID&gt;&lt;UID&gt;{6BC55495-9BF6-4526-90F1-01B0D004A888}&lt;/UID&gt;&lt;Title&gt;Mouse models for human intestinal microbiota research: a critical evaluation&lt;/Title&gt;&lt;Template&gt;Journal Article&lt;/Template&gt;&lt;Star&gt;0&lt;/Star&gt;&lt;Tag&gt;0&lt;/Tag&gt;&lt;Author&gt;Hugenholtz, Floor; de Vos, Willem M&lt;/Author&gt;&lt;Year&gt;2017&lt;/Year&gt;&lt;Details&gt;&lt;_accessed&gt;62056574&lt;/_accessed&gt;&lt;_collection_scope&gt;SCI;SCIE;&lt;/_collection_scope&gt;&lt;_created&gt;62056571&lt;/_created&gt;&lt;_date&gt;61986240&lt;/_date&gt;&lt;_db_updated&gt;CrossRef&lt;/_db_updated&gt;&lt;_doi&gt;10.1007/s00018-017-2693-8&lt;/_doi&gt;&lt;_impact_factor&gt;   6.496&lt;/_impact_factor&gt;&lt;_isbn&gt;1420-682X&lt;/_isbn&gt;&lt;_journal&gt;Cellular and Molecular Life Sciences&lt;/_journal&gt;&lt;_modified&gt;63405610&lt;/_modified&gt;&lt;_tertiary_title&gt;Cell. Mol. Life Sci.&lt;/_tertiary_title&gt;&lt;_url&gt;http://link.springer.com/10.1007/s00018-017-2693-8_x000d__x000a_http://link.springer.com/content/pdf/10.1007/s00018-017-2693-8.pdf&lt;/_url&gt;&lt;/Details&gt;&lt;Extra&gt;&lt;DBUID&gt;{6486014E-94A3-482F-8B8D-B1496E970E79}&lt;/DBUID&gt;&lt;/Extra&gt;&lt;/Item&gt;&lt;/References&gt;&lt;/Group&gt;&lt;/Citation&gt;_x000a_"/>
    <w:docVar w:name="NE.Ref{A92E420E-636F-46ED-9C1A-D60F993B2771}" w:val=" ADDIN NE.Ref.{A92E420E-636F-46ED-9C1A-D60F993B2771}&lt;Citation&gt;&lt;Group&gt;&lt;References&gt;&lt;Item&gt;&lt;ID&gt;8831&lt;/ID&gt;&lt;UID&gt;{5E1C41B7-A5BC-433F-BF54-5018BCCBE516}&lt;/UID&gt;&lt;Title&gt;Identifying and Overcoming Threats to Reproducibility, Replicability, Robustness, and Generalizability in Microbiome Research&lt;/Title&gt;&lt;Template&gt;Journal Article&lt;/Template&gt;&lt;Star&gt;0&lt;/Star&gt;&lt;Tag&gt;0&lt;/Tag&gt;&lt;Author&gt;Schloss, P D&lt;/Author&gt;&lt;Year&gt;2018&lt;/Year&gt;&lt;Details&gt;&lt;_accessed&gt;63605719&lt;/_accessed&gt;&lt;_accession_num&gt;29871915&lt;/_accession_num&gt;&lt;_author_adr&gt;Department of Microbiology and Immunology, University of Michigan, Ann Arbor, Michigan, USA pschloss@umich.edu.&lt;/_author_adr&gt;&lt;_collection_scope&gt;SCIE&lt;/_collection_scope&gt;&lt;_created&gt;63605719&lt;/_created&gt;&lt;_date&gt;62285760&lt;/_date&gt;&lt;_date_display&gt;2018 Jun 5&lt;/_date_display&gt;&lt;_db_updated&gt;PubMed&lt;/_db_updated&gt;&lt;_doi&gt;10.1128/mBio.00525-18&lt;/_doi&gt;&lt;_impact_factor&gt;   6.784&lt;/_impact_factor&gt;&lt;_isbn&gt;2150-7511 (Electronic)&lt;/_isbn&gt;&lt;_issue&gt;3&lt;/_issue&gt;&lt;_journal&gt;mBio&lt;/_journal&gt;&lt;_keywords&gt;*American Academy of Microbiology; *microbiome; *reproducibility; *research ethics; *scientific method&lt;/_keywords&gt;&lt;_language&gt;eng&lt;/_language&gt;&lt;_modified&gt;63605719&lt;/_modified&gt;&lt;_ori_publication&gt;Copyright (c) 2018 Schloss.&lt;/_ori_publication&gt;&lt;_subject_headings&gt;Biomedical Research/ethics/*standards; Microbiology/ethics/standards; *Microbiota; Reproducibility of Results; Research Personnel/ethics/psychology/standards; Respect&lt;/_subject_headings&gt;&lt;_tertiary_title&gt;mBio&lt;/_tertiary_title&gt;&lt;_type_work&gt;Journal Article; Research Support, N.I.H., Extramural&lt;/_type_work&gt;&lt;_url&gt;http://www.ncbi.nlm.nih.gov/entrez/query.fcgi?cmd=Retrieve&amp;amp;db=pubmed&amp;amp;dopt=Abstract&amp;amp;list_uids=29871915&amp;amp;query_hl=1&lt;/_url&gt;&lt;_volume&gt;9&lt;/_volume&gt;&lt;/Details&gt;&lt;Extra&gt;&lt;DBUID&gt;{6486014E-94A3-482F-8B8D-B1496E970E79}&lt;/DBUID&gt;&lt;/Extra&gt;&lt;/Item&gt;&lt;/References&gt;&lt;/Group&gt;&lt;/Citation&gt;_x000a_"/>
    <w:docVar w:name="NE.Ref{AF9FDC7E-976F-413F-A966-54B6A45C4A15}" w:val=" ADDIN NE.Ref.{AF9FDC7E-976F-413F-A966-54B6A45C4A15}&lt;Citation&gt;&lt;Group&gt;&lt;References&gt;&lt;Item&gt;&lt;ID&gt;7494&lt;/ID&gt;&lt;UID&gt;{4F575AF2-0365-44B4-9AC2-AC00E7631C28}&lt;/UID&gt;&lt;Title&gt;dbCAN2: a meta server for automated carbohydrate-active enzyme annotation&lt;/Title&gt;&lt;Template&gt;Journal Article&lt;/Template&gt;&lt;Star&gt;0&lt;/Star&gt;&lt;Tag&gt;0&lt;/Tag&gt;&lt;Author&gt;Zhang, Han; Yohe, Tanner; Huang, Le; Entwistle, Sarah; Wu, Peizhi; Yang, Zhenglu; Busk, Peter K; Xu, Ying; Yin, Yanbin&lt;/Author&gt;&lt;Year&gt;2018&lt;/Year&gt;&lt;Details&gt;&lt;_accessed&gt;62793558&lt;/_accessed&gt;&lt;_collection_scope&gt;SCI;SCIE&lt;/_collection_scope&gt;&lt;_created&gt;62793552&lt;/_created&gt;&lt;_date&gt;62324640&lt;/_date&gt;&lt;_db_updated&gt;CrossRef&lt;/_db_updated&gt;&lt;_doi&gt;10.1093/nar/gky418&lt;/_doi&gt;&lt;_impact_factor&gt;  11.501&lt;/_impact_factor&gt;&lt;_isbn&gt;0305-1048&lt;/_isbn&gt;&lt;_issue&gt;W1&lt;/_issue&gt;&lt;_journal&gt;Nucleic Acids Research&lt;/_journal&gt;&lt;_modified&gt;63405806&lt;/_modified&gt;&lt;_pages&gt;W95-W101&lt;/_pages&gt;&lt;_url&gt;https://academic.oup.com/nar/article/46/W1/W95/4996582_x000d__x000a_http://academic.oup.com/nar/article-pdf/46/W1/W95/25110439/gky418.pdf&lt;/_url&gt;&lt;_volume&gt;46&lt;/_volume&gt;&lt;/Details&gt;&lt;Extra&gt;&lt;DBUID&gt;{6486014E-94A3-482F-8B8D-B1496E970E79}&lt;/DBUID&gt;&lt;/Extra&gt;&lt;/Item&gt;&lt;/References&gt;&lt;/Group&gt;&lt;/Citation&gt;_x000a_"/>
    <w:docVar w:name="NE.Ref{B088ADBC-3139-4E8E-962D-46B580F3CD7A}" w:val=" ADDIN NE.Ref.{B088ADBC-3139-4E8E-962D-46B580F3CD7A}&lt;Citation&gt;&lt;Group&gt;&lt;References&gt;&lt;Item&gt;&lt;ID&gt;8774&lt;/ID&gt;&lt;UID&gt;{E6651485-B371-4472-A2F5-E7058593F9B4}&lt;/UID&gt;&lt;Title&gt;Inulin with different degrees of polymerization modulates composition of intestinal microbiota in mice&lt;/Title&gt;&lt;Template&gt;Journal Article&lt;/Template&gt;&lt;Star&gt;0&lt;/Star&gt;&lt;Tag&gt;0&lt;/Tag&gt;&lt;Author&gt;Zhu, Limeng; Qin, Song; Zhai, Shixiang; Gao, Yonglin; Li, Lili&lt;/Author&gt;&lt;Year&gt;2017&lt;/Year&gt;&lt;Details&gt;&lt;_accessed&gt;63585294&lt;/_accessed&gt;&lt;_collection_scope&gt;SCI;SCIE&lt;/_collection_scope&gt;&lt;_created&gt;63585294&lt;/_created&gt;&lt;_date&gt;61709760&lt;/_date&gt;&lt;_db_updated&gt;CrossRef&lt;/_db_updated&gt;&lt;_doi&gt;10.1093/femsle/fnx075&lt;/_doi&gt;&lt;_impact_factor&gt;   1.987&lt;/_impact_factor&gt;&lt;_isbn&gt;1574-6968&lt;/_isbn&gt;&lt;_issue&gt;10&lt;/_issue&gt;&lt;_journal&gt;FEMS Microbiology Letters&lt;/_journal&gt;&lt;_modified&gt;63585294&lt;/_modified&gt;&lt;_url&gt;https://academic.oup.com/femsle/article/doi/10.1093/femsle/fnx075/3605367_x000d__x000a_http://academic.oup.com/femsle/article-pdf/364/10/fnx075/23929018/fnx075.pdf&lt;/_url&gt;&lt;_volume&gt;364&lt;/_volume&gt;&lt;/Details&gt;&lt;Extra&gt;&lt;DBUID&gt;{6486014E-94A3-482F-8B8D-B1496E970E79}&lt;/DBUID&gt;&lt;/Extra&gt;&lt;/Item&gt;&lt;/References&gt;&lt;/Group&gt;&lt;Group&gt;&lt;References&gt;&lt;Item&gt;&lt;ID&gt;8074&lt;/ID&gt;&lt;UID&gt;{4E934721-0396-48CC-83DF-337561E944D5}&lt;/UID&gt;&lt;Title&gt;Inulin with different degrees of polymerization protects against diet-induced endotoxemia and inflammation in association with gut microbiota regulation in mice&lt;/Title&gt;&lt;Template&gt;Journal Article&lt;/Template&gt;&lt;Star&gt;1&lt;/Star&gt;&lt;Tag&gt;0&lt;/Tag&gt;&lt;Author&gt;Li, Li-Li; Wang, Yu-Ting; Zhu, Li-Meng; Liu, Zheng-Yi; Ye, Chang-Qing; Qin, Song&lt;/Author&gt;&lt;Year&gt;2020&lt;/Year&gt;&lt;Details&gt;&lt;_accessed&gt;63191016&lt;/_accessed&gt;&lt;_collection_scope&gt;SCI;SCIE&lt;/_collection_scope&gt;&lt;_created&gt;63179747&lt;/_created&gt;&lt;_date&gt;63113760&lt;/_date&gt;&lt;_date_display&gt;2020&lt;/_date_display&gt;&lt;_db_updated&gt;PKU Search&lt;/_db_updated&gt;&lt;_doi&gt;10.1038/s41598-020-58048-w&lt;/_doi&gt;&lt;_impact_factor&gt;   3.998&lt;/_impact_factor&gt;&lt;_isbn&gt;2045-2322&lt;/_isbn&gt;&lt;_issue&gt;1&lt;/_issue&gt;&lt;_journal&gt;Scientific reports&lt;/_journal&gt;&lt;_keywords&gt;Dysbacteriosis; Adipose tissue; Polymerization; Inflammation; Fatty acids; Inflammatory diseases; High fat diet; Polysaccharides; Microbiota; Diet; Inulin; Dietary fiber; Endotoxemia&lt;/_keywords&gt;&lt;_label&gt;inulin&lt;/_label&gt;&lt;_modified&gt;63459927&lt;/_modified&gt;&lt;_number&gt;1&lt;/_number&gt;&lt;_ori_publication&gt;Nature Publishing Group&lt;/_ori_publication&gt;&lt;_pages&gt;978-12&lt;/_pages&gt;&lt;_place_published&gt;England&lt;/_place_published&gt;&lt;_url&gt;http://pku.summon.serialssolutions.com/2.0.0/link/0/eLvHCXMwtV3fi9QwEA7nieCLv3-snkfepV7TpE3ycIjKLSoKCgriS0iTybLotetul7v7b_xTnaTpHgr65mPbhLbM18lkpvN9hPDqWVn84RO8FSV3IKTSEhcoWQfH0EvYSJjlm0TI9_W9evehmp_Ub_fIx6k1Jpt78pLJdfvexaz5UcUFR_hpWT5f_SiijlSst06iGjaLLfhjxlnssb4au0KjuIP8IndZmFjnEkznbpqSq6MNrmix6wx3VbVCeBdnv61Yidj_L9Eoz6vS_OZ_eIFb5EYOUemLEVO3yR50d8i1UbTy4i75-aaLf6_TmMGlk77KQD3gzh02tA901X-_iIWgscOTZiqIDbULu8RoFCfBUCw7j6jyFDrcF_fncLq01HaeIuIRpGNDJR5Qe4mf8ZaL7UBPlyN_1GDpGhZZgSyOxgtwj3yen3x69brIOg-Fq4QqixYqpyQGRt56p2uNIUUUdXcqaMXLoG3b1HXLWcDNHtSNUAEkRi0gGuGtrTW_T_a7voOHhFYemONghYjMgjy0lSyl0w4qBhYYm5Gnky3NaqTzMKkMz5UZLW_Q8iZZ3pzNyMto7t3ISMWdTvTrhclftlHM6raxrdQhiNqVrQuNbfAxMFIDaNWMHEzWN9k_bMyl6WfkwQig3V14YiwSzaN_T3xMrlcRpSkddED2h_UWnpArq2_bw4Txw5Re-AWI6hNE&lt;/_url&gt;&lt;_volume&gt;10&lt;/_volume&gt;&lt;/Details&gt;&lt;Extra&gt;&lt;DBUID&gt;{6486014E-94A3-482F-8B8D-B1496E970E79}&lt;/DBUID&gt;&lt;/Extra&gt;&lt;/Item&gt;&lt;/References&gt;&lt;/Group&gt;&lt;/Citation&gt;_x000a_"/>
    <w:docVar w:name="NE.Ref{B23831F5-7F3E-438E-BD26-1590A8CC3805}" w:val=" ADDIN NE.Ref.{B23831F5-7F3E-438E-BD26-1590A8CC3805}&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83A98AD-6B2B-4CDA-A374-2BBA65258168}" w:val=" ADDIN NE.Ref.{B83A98AD-6B2B-4CDA-A374-2BBA65258168}&lt;Citation&gt;&lt;Group&gt;&lt;References&gt;&lt;Item&gt;&lt;ID&gt;4113&lt;/ID&gt;&lt;UID&gt;{DD498C6E-79C8-4E8D-98AD-ABE5DE95DD9E}&lt;/UID&gt;&lt;Title&gt;Polysaccharide Degradation by the Intestinal Microbiota and Its Influence on Human Health and Disease&lt;/Title&gt;&lt;Template&gt;Journal Article&lt;/Template&gt;&lt;Star&gt;1&lt;/Star&gt;&lt;Tag&gt;5&lt;/Tag&gt;&lt;Author&gt;Cockburn, D W; Koropatkin, N M&lt;/Author&gt;&lt;Year&gt;2016&lt;/Year&gt;&lt;Details&gt;&lt;_accessed&gt;62233151&lt;/_accessed&gt;&lt;_accession_num&gt;27393306&lt;/_accession_num&gt;&lt;_author_adr&gt;Department of Microbiology and Immunology, University of Michigan Medical School, Ann Arbor, MI 48109, USA.; Department of Microbiology and Immunology, University of Michigan Medical School, Ann Arbor, MI 48109, USA. Electronic address: nkoropat@umich.edu.&lt;/_author_adr&gt;&lt;_collection_scope&gt;SCI;SCIE;&lt;/_collection_scope&gt;&lt;_created&gt;61425309&lt;/_created&gt;&lt;_date&gt;61335360&lt;/_date&gt;&lt;_date_display&gt;2016 Aug 14&lt;/_date_display&gt;&lt;_db_updated&gt;PubMed&lt;/_db_updated&gt;&lt;_doi&gt;10.1016/j.jmb.2016.06.021&lt;/_doi&gt;&lt;_impact_factor&gt;   4.760&lt;/_impact_factor&gt;&lt;_isbn&gt;1089-8638 (Electronic); 0022-2836 (Linking)&lt;/_isbn&gt;&lt;_issue&gt;16&lt;/_issue&gt;&lt;_journal&gt;J Mol Biol&lt;/_journal&gt;&lt;_keywords&gt;Animals; Bacteria/*metabolism/*pathogenicity; Diet/methods; Gastrointestinal Microbiome/*physiology; Gastrointestinal Tract/*metabolism/*microbiology; Humans; Microbiota/*physiology; Polysaccharides/*metabolism*Bacteroidetes; *Firmicutes; *carbohydrates; *microbiome; *prebiotics&lt;/_keywords&gt;&lt;_language&gt;eng&lt;/_language&gt;&lt;_modified&gt;63596810&lt;/_modified&gt;&lt;_ori_publication&gt;Copyright (c) 2016 Elsevier Ltd. All rights reserved.&lt;/_ori_publication&gt;&lt;_pages&gt;3230-3252&lt;/_pages&gt;&lt;_tertiary_title&gt;Journal of molecular biology&lt;/_tertiary_title&gt;&lt;_type_work&gt;Journal Article; Review; Research Support, Non-U.S. Gov&amp;apos;t; Research Support, N.I.H., Extramural&lt;/_type_work&gt;&lt;_url&gt;http://www.ncbi.nlm.nih.gov/entrez/query.fcgi?cmd=Retrieve&amp;amp;db=pubmed&amp;amp;dopt=Abstract&amp;amp;list_uids=27393306&amp;amp;query_hl=1&lt;/_url&gt;&lt;_volume&gt;428&lt;/_volume&gt;&lt;/Details&gt;&lt;Extra&gt;&lt;DBUID&gt;{6486014E-94A3-482F-8B8D-B1496E970E79}&lt;/DBUID&gt;&lt;/Extra&gt;&lt;/Item&gt;&lt;/References&gt;&lt;/Group&gt;&lt;Group&gt;&lt;References&gt;&lt;Item&gt;&lt;ID&gt;7241&lt;/ID&gt;&lt;UID&gt;{072965C8-E8E4-4D8B-A1E6-00688B87FA45}&lt;/UID&gt;&lt;Title&gt;Ruminococcus bromii is a keystone species for the degradation of resistant starch in the human colon&lt;/Title&gt;&lt;Template&gt;Journal Article&lt;/Template&gt;&lt;Star&gt;1&lt;/Star&gt;&lt;Tag&gt;5&lt;/Tag&gt;&lt;Author&gt;Ze, X; Duncan, S H; Louis, P; Flint, H J&lt;/Author&gt;&lt;Year&gt;2012&lt;/Year&gt;&lt;Details&gt;&lt;_accessed&gt;63225361&lt;/_accessed&gt;&lt;_accession_num&gt;22343308&lt;/_accession_num&gt;&lt;_author_adr&gt;Microbial Ecology Group, Rowett Institute of Nutrition and Health, Greenburn Road, Bucksburn, Aberdeen, UK.&lt;/_author_adr&gt;&lt;_collection_scope&gt;SCI;SCIE&lt;/_collection_scope&gt;&lt;_created&gt;62793533&lt;/_created&gt;&lt;_date&gt;59212800&lt;/_date&gt;&lt;_date_display&gt;2012 Aug&lt;/_date_display&gt;&lt;_db_updated&gt;PubMed&lt;/_db_updated&gt;&lt;_doi&gt;10.1038/ismej.2012.4&lt;/_doi&gt;&lt;_impact_factor&gt;   9.180&lt;/_impact_factor&gt;&lt;_isbn&gt;1751-7370 (Electronic); 1751-7362 (Linking)&lt;/_isbn&gt;&lt;_issue&gt;8&lt;/_issue&gt;&lt;_journal&gt;ISME J&lt;/_journal&gt;&lt;_keywords&gt;Bacteria/genetics/growth &amp;amp;amp; development/*metabolism; Coculture Techniques; Colon/metabolism/*microbiology; Feces/microbiology; Fermentation; Humans; Ruminococcus/*metabolism; Species Specificity; Starch/*metabolism; Time Factors&lt;/_keywords&gt;&lt;_label&gt;RS-individual; response&lt;/_label&gt;&lt;_language&gt;eng&lt;/_language&gt;&lt;_modified&gt;63458694&lt;/_modified&gt;&lt;_pages&gt;1535-43&lt;/_pages&gt;&lt;_tertiary_title&gt;The ISME journal&lt;/_tertiary_title&gt;&lt;_type_work&gt;Journal Article; Research Support, Non-U.S. Gov&amp;apos;t&lt;/_type_work&gt;&lt;_url&gt;http://www.ncbi.nlm.nih.gov/entrez/query.fcgi?cmd=Retrieve&amp;amp;db=pubmed&amp;amp;dopt=Abstract&amp;amp;list_uids=22343308&amp;amp;query_hl=1&lt;/_url&gt;&lt;_volume&gt;6&lt;/_volume&gt;&lt;/Details&gt;&lt;Extra&gt;&lt;DBUID&gt;{6486014E-94A3-482F-8B8D-B1496E970E79}&lt;/DBUID&gt;&lt;/Extra&gt;&lt;/Item&gt;&lt;/References&gt;&lt;/Group&gt;&lt;/Citation&gt;_x000a_"/>
    <w:docVar w:name="NE.Ref{B9052BBE-D4C1-4717-B59A-A704BC176ABE}" w:val=" ADDIN NE.Ref.{B9052BBE-D4C1-4717-B59A-A704BC176ABE}&lt;Citation&gt;&lt;Group&gt;&lt;References&gt;&lt;Item&gt;&lt;ID&gt;8090&lt;/ID&gt;&lt;UID&gt;{5ECC62F9-6566-4C0E-812C-379FEFD60AD3}&lt;/UID&gt;&lt;Title&gt;Single-cell genomics of uncultured bacteria reveals dietary fiber responders in the mouse gut microbiota&lt;/Title&gt;&lt;Template&gt;Journal Article&lt;/Template&gt;&lt;Star&gt;1&lt;/Star&gt;&lt;Tag&gt;5&lt;/Tag&gt;&lt;Author&gt;Chijiiwa, Rieka; Hosokawa, Masahito; Kogawa, Masato; Nishikawa, Yohei; Ide, Keigo; Sakanashi, Chikako; Takahashi, Kai; Takeyama, Haruko&lt;/Author&gt;&lt;Year&gt;2020&lt;/Year&gt;&lt;Details&gt;&lt;_accessed&gt;63196931&lt;/_accessed&gt;&lt;_collection_scope&gt;SCIE&lt;/_collection_scope&gt;&lt;_created&gt;63179747&lt;/_created&gt;&lt;_date&gt;63113760&lt;/_date&gt;&lt;_date_display&gt;2020&lt;/_date_display&gt;&lt;_db_updated&gt;PKU Search&lt;/_db_updated&gt;&lt;_doi&gt;10.1186/s40168-019-0779-2&lt;/_doi&gt;&lt;_impact_factor&gt;  11.607&lt;/_impact_factor&gt;&lt;_isbn&gt;2049-2618_x000d__x000a_&lt;/_isbn&gt;&lt;_issue&gt;1&lt;/_issue&gt;&lt;_journal&gt;Microbiome&lt;/_journal&gt;&lt;_keywords&gt;Uncultured bacteria_x000d__x000a_; Mouse_x000d__x000a_; Gut microbiome_x000d__x000a_; Single-cell genomics_x000d__x000a_; Inulin_x000d__x000a_; Bacteroides_x000d__x000a_&lt;/_keywords&gt;&lt;_label&gt;inulin-individual_response; inulin&lt;/_label&gt;&lt;_modified&gt;63458895&lt;/_modified&gt;&lt;_number&gt;1&lt;/_number&gt;&lt;_ori_publication&gt;BMC_x000d__x000a_&lt;/_ori_publication&gt;&lt;_pages&gt;5-14_x000d__x000a_&lt;/_pages&gt;&lt;_place_published&gt;England_x000d__x000a_&lt;/_place_published&gt;&lt;_url&gt;http://pku.summon.serialssolutions.com/2.0.0/link/0/eLvHCXMwrV1LSwMxEA5aELyIb-uLnIW1TXazSY4qFhEFQb14WfLUon3Qx6H_3plNLbUXL8KesiEs3wwz82UnXwjJ-WU7W4kJQnqIiqWPLC8Mk05YV3Dri5i3ozYSzzu_PaqHJ965FfdLN39hi1hSC044tgQXkGKU9Yy7woNDylx5qX2hnWUsJu1t0V7iVnVI1qyQhZr_1WSqbI2BV5TYxoVHeKTO-K-8VMv3rxSadcLpbJOteaVIr9In7ZC10N8lG-nuyNke-XiGpPMVMtx5p6i02uu6MR1EComqVtMIntokxWwo6jSBn1HfDRMzmtGIfSIwiv2x2MlMu30KlSDFfYBA36cT2usmhaaJ2SevnduXm7tsfm1C5iD85Jk0zhSu9IpLwYIJ7RKwji7C4zSwP28hb0ls_1cxRG11aa2RSqtgolFe5Aek0R_0wxGhwAetiKUKHioNx6IGfuWlcIYxz-BFk1z8gFYNkzpGVbMKVVYJ4QoQrhDhijfJNcK6mIjC1vUA2Lea27f6y75NcpiMslgGY4gG1nn8H8ufkE2OhLreYzkljcloGs7I-vBzel571DewZdMN&lt;/_url&gt;&lt;_volume&gt;8&lt;/_volume&gt;&lt;/Details&gt;&lt;Extra&gt;&lt;DBUID&gt;{6486014E-94A3-482F-8B8D-B1496E970E79}&lt;/DBUID&gt;&lt;/Extra&gt;&lt;/Item&gt;&lt;/References&gt;&lt;/Group&gt;&lt;/Citation&gt;_x000a_"/>
    <w:docVar w:name="NE.Ref{BBB4847F-5015-4755-A8C4-482A03969AF2}" w:val=" ADDIN NE.Ref.{BBB4847F-5015-4755-A8C4-482A03969AF2}&lt;Citation&gt;&lt;Group&gt;&lt;References&gt;&lt;Item&gt;&lt;ID&gt;8333&lt;/ID&gt;&lt;UID&gt;{2F47CEAC-5A92-4968-8216-A153392A693C}&lt;/UID&gt;&lt;Title&gt;Reproducible, interactive, scalable and extensible microbiome data science using  QIIME 2&lt;/Title&gt;&lt;Template&gt;Journal Article&lt;/Template&gt;&lt;Star&gt;0&lt;/Star&gt;&lt;Tag&gt;0&lt;/Tag&gt;&lt;Author&gt;Bolyen, E; Rideout, J R; Dillon, M R; Bokulich, N A; Abnet, C C; Al-Ghalith, G A; Alexander, H; Alm, E J; Arumugam, M; Asnicar, F; Bai, Y; Bisanz, J E; Bittinger, K; Brejnrod, A; Brislawn, C J; Brown, C T; Callahan, B J; Caraballo-Rodriguez, A M; Chase, J; Cope, E K; Da, Silva R; Diener, C; Dorrestein, P C; Douglas, G M; Durall, D M; Duvallet, C; Edwardson, C F; Ernst, M; Estaki, M; Fouquier, J; Gauglitz, J M; Gibbons, S M; Gibson, D L; Gonzalez, A; Gorlick, K; Guo, J; Hillmann, B; Holmes, S; Holste, H; Huttenhower, C; Huttley, G A; Janssen, S; Jarmusch, A K; Jiang, L; Kaehler, B D; Kang, K B; Keefe, C R; Keim, P; Kelley, S T; Knights, D; Koester, I; Kosciolek, T; Kreps, J; Langille, MGI; Lee, J; Ley, R; Liu, Y X; Loftfield, E; Lozupone, C; Maher, M; Marotz, C; Martin, B D; McDonald, D; McIver, L J; Melnik, A V; Metcalf, J L; Morgan, S C; Morton, J T; Naimey, A T; Navas-Molina, J A; Nothias, L F; Orchanian, S B; Pearson, T; Peoples, S L; Petras, D; Preuss, M L; Pruesse, E; Rasmussen, L B; Rivers, A; Robeson, MS Nd; Rosenthal, P; Segata, N; Shaffer, M; Shiffer, A; Sinha, R; Song, S J; Spear, J R; Swafford, A D; Thompson, L R; Torres, P J; Trinh, P; Tripathi, A; Turnbaugh, P J; Ul-Hasan, S; van der Hooft, JJJ; Vargas, F; Vazquez-Baeza, Y; Vogtmann, E; von Hippel, M; Walters, W; Wan, Y; Wang, M; Warren, J; Weber, K C; Williamson, CHD; Willis, A D; Xu, Z Z; Zaneveld, J R; Zhang, Y; Zhu, Q; Knight, R; Caporaso, J G&lt;/Author&gt;&lt;Year&gt;2019&lt;/Year&gt;&lt;Details&gt;&lt;_accessed&gt;63282051&lt;/_accessed&gt;&lt;_accession_num&gt;31341288&lt;/_accession_num&gt;&lt;_author_adr&gt;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Center for Applied Microbiome Science, Pathogen and Microbiome Institute, Northern Arizona University, Flagstaff, AZ, USA.; Metabolic Epidemiology Branch, National Cancer Institute, Rockville, MD, USA.; Department of Computer Science and Engineering, University of Minnesota, Minneapolis, MN, USA.; Biology Department, Woods Hole Oceanographic Institution, Woods Hole, MA, USA.; Department of Population Health and Reproduction, University of California, Davis, Davis, CA, USA.; Department of Biological Engineering, Massachusetts Institute of Technology, Cambridge, MA, USA.; Center for Microbiome Informatics and Therapeutics, Massachusetts Institute of Technology, Cambridge, MA, USA.; Novo Nordisk Foundation Center for Basic Metabolic Research, Faculty of Health and Medical Sciences, University of Copenhagen, Copenhagen, Denmark.; Centre for Integrative Biology, University of Trento, Trento, Italy.;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University of Chinese Academy of Sciences, Beijing, China.; Department of Microbiology and Immunology, University of California, San Francisco, San Francisco, CA, USA.; Division of Gastroenterology and Nutrition, Children&amp;apos;s Hospital of Philadelphia,  Philadelphia, PA, USA.; Hepatology, Children&amp;apos;s Hospital of Philadelphia, Philadelphia, PA, USA.; Novo Nordisk Foundation Center for Basic Metabolic Research, Faculty of Health and Medical Sciences, University of Copenhagen, Copenhagen, Denmark.; Earth and Biological Sciences Directorate, Pacific Northwest National Laboratory, Richland, WA, USA.; Department of Population Health and Reproduction, University of California, Davis, Davis, CA, USA.; Department of Population Health &amp;amp;amp; Pathobiology, North Carolina State University,  Raleigh, NC, USA.; Bioinformatics Research Center, North Carolina State University, Raleigh, NC, USA.; Collaborative Mass Spectrometry Innovation Center, Skaggs School of Pharmacy and  Pharmaceutical Sciences, University of California San Diego, San Diego, CA, USA.; Center for Applied Microbiome Science, Pathogen and Microbiome Institute, Northern Arizona University, Flagstaff, AZ, USA.; Center for Applied Microbiome Science, Pathogen and Microbiome Institute, Northern Arizona University, Flagstaff, AZ, USA.; Department of Biological Sciences, Northern Arizona University, Flagstaff, AZ, USA.; Collaborative Mass Spectrometry Innovation Center, Skaggs School of Pharmacy and  Pharmaceutical Sciences, University of California San Diego, San Diego, CA, USA.; Institute for Systems Biology, Seattle, WA, USA.; Collaborative Mass Spectrometry Innovation Center, Skaggs School of Pharmacy and  Pharmaceutical Sciences, University of California San Diego, San Diego, CA, USA.; Department of Microbiology and Immunology, Dalhousie University, Halifax, Nova Scotia, Canada.; Irving K. Barber School of Arts and Sciences, University of British Columbia, Kelowna, British Columbia, Canada.; Department of Biological Engineering, Massachusetts Institute of Technology, Cambridge, MA, USA.; A. Watson Armour III Center for Animal Health and Welfare, Aquarium Microbiome Project, John G. Shedd Aquarium, Chicago, IL, USA.; Collaborative Mass Spectrometry Innovation Center, Skaggs School of Pharmacy and  Pharmaceutical Sciences, University of California San Diego, San Diego, CA, USA.; Department of Congenital Disorders, Statens Serum Institut, Copenhagen, Denmark.; Department of Biology, University of British Columbia Okanagan, Okanagan, British Columbia, Canada.; Computational Bioscience Program, University of Colorado Anschutz Medical Campus, Aurora, CO, USA.; Department of Medicine, Division of Biomedical Informatics and Personalized Medicine, University of Colorado Anschutz Medical Campus, Aurora, CO, USA.; Collaborative Mass Spectrometry Innovation Center, Skaggs School of Pharmacy and  Pharmaceutical Sciences, University of California San Diego, San Diego, CA, USA.; Institute for Systems Biology, Seattle, WA, USA.; eScience Institute, University of Washington, Seattle, WA, USA.; Irving K. Barber School of Arts and Sciences, Department of Biology, University of British Columbia, Kelowna, British Columbia, Canada.; Department of Medicine, University of British Columbia, Kelowna, British Columbia, Canada.; Department of Pediatrics, University of California San Diego, La Jolla, CA, USA.; Center for Applied Microbiome Science, Pathogen and Microbiome Institute, Northern Arizona University, Flagstaff, AZ, USA.; Center for Microbial Ecology, Michigan State University, East Lansing, MI, USA.; Department of Computer Science and Engineering, University of Minnesota, Minneapolis, MN, USA.; Statistics Department, Stanford University, Palo Alto, CA, USA.; Department of Pediatrics, University of California San Diego, La Jolla, CA, USA.; Department of Computer Science and Engineering, University of California San Diego, La Jolla, CA, USA.; Department of Biostatistics, Harvard T.H. Chan School of Public Health, Boston, MA, USA.; Broad Institute of MIT and Harvard, Cambridge, MA, USA.; Research School of Biology, The Australian National University, Canberra, Australian Capital Territory, Australia.; Department of Pediatric Oncology, Hematology and Clinical Immunology, Heinrich-Heine University Dusseldorf, Dusseldorf, Germany.; Collaborative Mass Spectrometry Innovation Center, Skaggs School of Pharmacy and  Pharmaceutical Sciences, University of California San Diego, San Diego, CA, USA.; Department of Family Medicine and Public Health, University of California San Diego, La Jolla, CA, USA.; Research School of Biology, The Australian National University, Canberra, Australian Capital Territory, Australia.; School of Science, University of New South Wales, Canberra, Australian Capital Territory, Australia.; Collaborative Mass Spectrometry Innovation Center, Skaggs School of Pharmacy and  Pharmaceutical Sciences, University of California San Diego, San Diego, CA, USA.; College of Pharmacy, Sookmyung Women&amp;apos;s University, Seoul, Republic of Korea.; Center for Applied Microbiome Science, Pathogen and Microbiome Institute, Northern Arizona University, Flagstaff, AZ, USA.; Center for Applied Microbiome Science, Pathogen and Microbiome Institute, Northern Arizona University, Flagstaff, AZ, USA.; Department of Biology, San Diego State University, San Diego, CA, USA.; Department of Computer Science and Engineering, University of Minnesota, Minneapolis, MN, USA.; Biotechnology Institute, University of Minnesota, Saint Paul, MN, USA.; Collaborative Mass Spectrometry Innovation Center, Skaggs School of Pharmacy and  Pharmaceutical Sciences, University of California San Diego, San Diego, CA, USA.; Scripps Institution of Oceanography, University of California San Diego, La Jolla, CA, USA.; Department of Pediatrics, University of California San Diego, La Jolla, California, USA.; Center for Applied Microbiome Science, Pathogen and Microbiome Institute, Northern Arizona University, Flagstaff, AZ, USA.; Department of Pharmacology, Dalhousie University, Halifax, Nova Scotia, Canada.; Science Education, Howard Hughes Medical Institute, Ashburn, VA, USA.; Department of Microbiome Science, Max Planck Institute for Developmental Biology, Tubingen, Germany.; Department of Molecular Biology and Genetics, Cornell University, Ithaca, NY, USA.; State Key Laboratory of Plant Genomics, Institute of Genetics and Developmental Biology, Chinese Academy of Sciences, Beijing, China.; Centre of Excellence for Plant and Microbial Sciences (CEPAMS), Institute of Genetics and Developmental Biology, Chinese Academy of Sciences &amp;amp;amp; John Innes Centre, Beijing, China.; Metabolic Epidemiology Branch, National Cancer Institute, Rockville, MD, USA.; Department of Medicine, Division of Biomedical Informatics and Personalized Medicine, University of Colorado Anschutz Medical Campus, Aurora, CO, USA.; Department of Computer Science &amp;amp;amp; Engineering, University of California San Diego, La Jolla, CA, USA.; Department of Pediatrics, University of California San Diego, La Jolla, CA, USA.; Department of Statistics, University of Washington, Seattle, WA, USA.; Department of Pediatrics, University of California San Diego, La Jolla, CA, USA.; Department of Biostatistics, Harvard T.H. Chan School of Public Health, Boston, MA, USA.; Broad Institute of MIT and Harvard, Cambridge, MA, USA.; Collaborative Mass Spectrometry Innovation Center, Skaggs School of Pharmacy and  Pharmaceutical Sciences, University of California San Diego, San Diego, CA, USA.; Department of Animal Science, Colorado State University, Fort Collins, CO, USA.; Irving K. Barber School of Arts and Sciences, Unit 2 (Biology), University of British Columbia, Kelowna, British Columbia, Canada.; Department of Pediatrics, University of California San Diego, La Jolla, CA, USA.; Department of Computer Science &amp;amp;amp; Engineering, University of California San Diego, La Jolla, CA, USA.; Center for Applied Microbiome Science, Pathogen and Microbiome Institute, Northern Arizona University, Flagstaff, AZ, USA.; Department of Pediatrics, University of California San Diego, La Jolla, CA, USA.; Department of Computer Science &amp;amp;amp; Engineering, University of California San Diego, La Jolla, CA, USA.; Google LLC, Mountain View, CA, USA.; Collaborative Mass Spectrometry Innovation Center, Skaggs School of Pharmacy and  Pharmaceutical Sciences, University of California San Diego, San Diego, CA, USA.; Center for Microbiome Innovation, University of California San Diego, La Jolla, CA, USA.; Center for Applied Microbiome Science, Pathogen and Microbiome Institute, Northern Arizona University, Flagstaff, AZ, USA.; School of Information Studies, Syracuse University, Syracuse, NY, USA.; School of STEM, University of Washington Bothell, Bothell, WA, USA.; Collaborative Mass Spectrometry Innovation Center, Skaggs School of Pharmacy and  Pharmaceutical Sciences, University of California San Diego, San Diego, CA, USA.; Department of Biological Sciences, Webster University, St. Louis, MO, USA.; Department of Medicine, Division of Biomedical Informatics and Personalized Medicine, University of Colorado Anschutz Medical Campus, Aurora, CO, USA.; Novo Nordisk Foundation Center for Basic Metabolic Research, Faculty of Health and Medical Sciences, University of Copenhagen, Copenhagen, Denmark.; Agricultural Research Service, Genomics and Bioinformatics Research Unit, United  States Department of Agriculture, Gainesville, FL, USA.; College of Medicine, Department of Biomedical Informatics, University of Arkansas for Medical Sciences, Little Rock, AR, USA.; Department of Biological Sciences, Webster University, St. Louis, MO, USA.; Centre for Integrative Biology, University of Trento, Trento, Italy.; Computational Bioscience Program, University of Colorado Anschutz Medical Campus, Aurora, CO, USA.; Department of Medicine, Division of Biomedical Informatics and Personalized Medicine, University of Colorado Anschutz Medical Campus, Aurora, CO, USA.; Center for Applied Microbiome Science, Pathogen and Microbiome Institute, Northern Arizona University, Flagstaff, AZ, USA.; Metabolic Epidemiology Branch, National Cancer Institute, Rockville, MD, USA.; Department of Pediatrics, University of California San Diego, La Jolla, CA, USA.; Department of Civil and Environmental Engineering, Colorado School of Mines, Golden, CO, USA.; Center for Microbiome Innovation, University of California San Diego, La Jolla, CA, USA.; Department of Biological Sciences and Northern Gulf Institute, University of Southern Mississippi, Hattiesburg, MS, USA.; Ocean Chemistry and Ecosystems Division, Atlantic Oceanographic and Meteorological Laboratory, National Oceanic and Atmospheric Administration, La Jolla, CA, USA.; Department of Biology, San Diego State University, San Diego, CA, USA.; Department of Environmental and Occupational Health Sciences, University of Washington, Seattle, WA, USA.; Collaborative Mass Spectrometry Innovation Center, Skaggs School of Pharmacy and  Pharmaceutical Sciences, University of California San Diego, San Diego, CA, USA.; Department of Pediatrics, University of California San Diego, La Jolla, CA, USA.; Division of Biological Sciences, University of California San Diego, San Diego, CA, USA.; Department of Microbiology and Immunology, University of California San Francisco, San Francisco, CA, USA.; Quantitative and Systems Biology Graduate Program, University of California Merced, Merced, CA, USA.; Bioinformatics Group, Wageningen University, Wageningen, the Netherlands.; Division of Biological Sciences, University of California San Diego, San Diego, CA, USA.; Department of Pediatrics, University of California San Diego, La Jolla, CA, USA.; Metabolic Epidemiology Branch, National Cancer Institute, Rockville, MD, USA.; Department of Mathematics, University of Arizona, Tucson, AZ, USA.; Department of Microbiome Science, Max Planck Institute for Developmental Biology, Tubingen, Germany.; Metabolic Epidemiology Branch, National Cancer Institute, Rockville, MD, USA.; Collaborative Mass Spectrometry Innovation Center, Skaggs School of Pharmacy and  Pharmaceutical Sciences, University of California San Diego, San Diego, CA, USA.; National Laboratory Service, Environment Agency, Starcross, UK.; Agricultural Research Service, Genomics and Bioinformatics Research Unit, United  States Department of Agriculture, Gainesville, FL, USA.; College of Agriculture and Life Sciences, University of Florida, Gainesville, FL, USA.; Pathogen and Microbiome Institute, Northern Arizona University, Flagstaff, AZ, USA.; Department of Biostatistics, University of Washington, Seattle, WA, USA.; Department of Pediatrics, University of California San Diego, La Jolla, CA, USA.; School of STEM, Division of Biological Sciences, University of Washington Bothell, Bothell, WA, USA.; Merck &amp;amp;amp; Co. Inc., Kenilworth, NJ, USA.; Department of Pediatrics, University of California San Diego, La Jolla, CA, USA.; Department of Pediatrics, University of California San Diego, La Jolla, CA, USA.; Center for Microbiome Innovation, University of California San Diego, La Jolla, CA, USA.; Department of Computer Science and Engineering, University of California San Diego, La Jolla, CA, USA.; Center for Applied Microbiome Science, Pathogen and Microbiome Institute, Northern Arizona University, Flagstaff, AZ, USA. greg.caporaso@nau.edu.; Department of Biological Sciences, Northern Arizona University, Flagstaff, AZ, USA. greg.caporaso@nau.edu.&lt;/_author_adr&gt;&lt;_collection_scope&gt;SCI;SCIE;EI&lt;/_collection_scope&gt;&lt;_created&gt;63282050&lt;/_created&gt;&lt;_date&gt;62893440&lt;/_date&gt;&lt;_date_display&gt;2019 Aug&lt;/_date_display&gt;&lt;_db_updated&gt;PubMed&lt;/_db_updated&gt;&lt;_doi&gt;10.1038/s41587-019-0209-9&lt;/_doi&gt;&lt;_impact_factor&gt;  36.558&lt;/_impact_factor&gt;&lt;_isbn&gt;1546-1696 (Electronic); 1087-0156 (Linking)&lt;/_isbn&gt;&lt;_issue&gt;8&lt;/_issue&gt;&lt;_journal&gt;Nat Biotechnol&lt;/_journal&gt;&lt;_keywords&gt;*Computational Biology; *Data Science; Databases, Factual; Humans; *Microbiota; *Software&lt;/_keywords&gt;&lt;_language&gt;eng&lt;/_language&gt;&lt;_modified&gt;63594385&lt;/_modified&gt;&lt;_pages&gt;852-857&lt;/_pages&gt;&lt;_tertiary_title&gt;Nature biotechnology&lt;/_tertiary_title&gt;&lt;_type_work&gt;Letter; Research Support, N.I.H., Extramural; Research Support, Non-U.S. Gov&amp;apos;t; Research Support, U.S. Gov&amp;apos;t, Non-P.H.S.&lt;/_type_work&gt;&lt;_url&gt;http://www.ncbi.nlm.nih.gov/entrez/query.fcgi?cmd=Retrieve&amp;amp;db=pubmed&amp;amp;dopt=Abstract&amp;amp;list_uids=31341288&amp;amp;query_hl=1&lt;/_url&gt;&lt;_volume&gt;37&lt;/_volume&gt;&lt;/Details&gt;&lt;Extra&gt;&lt;DBUID&gt;{6486014E-94A3-482F-8B8D-B1496E970E79}&lt;/DBUID&gt;&lt;/Extra&gt;&lt;/Item&gt;&lt;/References&gt;&lt;/Group&gt;&lt;/Citation&gt;_x000a_"/>
    <w:docVar w:name="NE.Ref{BD3C8309-C6BA-4C97-B2E8-5C9C35ACE610}" w:val=" ADDIN NE.Ref.{BD3C8309-C6BA-4C97-B2E8-5C9C35ACE610}&lt;Citation&gt;&lt;Group&gt;&lt;References&gt;&lt;Item&gt;&lt;ID&gt;8596&lt;/ID&gt;&lt;UID&gt;{5EDB925E-7E01-4D75-B978-FC29901FA83C}&lt;/UID&gt;&lt;Title&gt;Sequence and cultivation study of Muribaculaceae reveals novel species, host preference, and functional potential of this yet undescribed family&lt;/Title&gt;&lt;Template&gt;Journal Article&lt;/Template&gt;&lt;Star&gt;0&lt;/Star&gt;&lt;Tag&gt;0&lt;/Tag&gt;&lt;Author&gt;Lagkouvardos, Ilias; Lesker, Till R; Hitch, Thomas C A; Gálvez, Eric J C; Smit, Nathiana; Neuhaus, Klaus; Wang, Jun; Baines, John F; Abt, Birte; Stecher, Bärbel; Overmann, Jörg; Strowig, Till; Clavel, Thomas&lt;/Author&gt;&lt;Year&gt;2019&lt;/Year&gt;&lt;Details&gt;&lt;_accessed&gt;63461737&lt;/_accessed&gt;&lt;_collection_scope&gt;SCIE&lt;/_collection_scope&gt;&lt;_created&gt;63461737&lt;/_created&gt;&lt;_db_updated&gt;CrossRef&lt;/_db_updated&gt;&lt;_doi&gt;10.1186/s40168-019-0637-2&lt;/_doi&gt;&lt;_impact_factor&gt;  11.607&lt;/_impact_factor&gt;&lt;_isbn&gt;2049-2618&lt;/_isbn&gt;&lt;_issue&gt;1&lt;/_issue&gt;&lt;_journal&gt;Microbiome&lt;/_journal&gt;&lt;_modified&gt;63461737&lt;/_modified&gt;&lt;_tertiary_title&gt;Microbiome&lt;/_tertiary_title&gt;&lt;_url&gt;https://microbiomejournal.biomedcentral.com/articles/10.1186/s40168-019-0637-2_x000d__x000a_http://link.springer.com/content/pdf/10.1186/s40168-019-0637-2.pdf&lt;/_url&gt;&lt;_volume&gt;7&lt;/_volume&gt;&lt;/Details&gt;&lt;Extra&gt;&lt;DBUID&gt;{6486014E-94A3-482F-8B8D-B1496E970E79}&lt;/DBUID&gt;&lt;/Extra&gt;&lt;/Item&gt;&lt;/References&gt;&lt;/Group&gt;&lt;/Citation&gt;_x000a_"/>
    <w:docVar w:name="NE.Ref{BE02B692-A98C-413B-A23D-4D62B44F7805}" w:val=" ADDIN NE.Ref.{BE02B692-A98C-413B-A23D-4D62B44F7805}&lt;Citation&gt;&lt;Group&gt;&lt;References&gt;&lt;Item&gt;&lt;ID&gt;8784&lt;/ID&gt;&lt;UID&gt;{DD5EFA32-ABA6-4CB1-9753-CA7FD3960B3C}&lt;/UID&gt;&lt;Title&gt;Cross-Feeding between Bifidobacterium longum BB536 and Acetate-Converting, Butyrate-Producing Colon Bacteria during Growth on Oligofructose&lt;/Title&gt;&lt;Template&gt;Journal Article&lt;/Template&gt;&lt;Star&gt;0&lt;/Star&gt;&lt;Tag&gt;0&lt;/Tag&gt;&lt;Author&gt;Falony, Gwen; Vlachou, Angeliki; Verbrugghe, Kristof; Vuyst, Luc De&lt;/Author&gt;&lt;Year&gt;2006&lt;/Year&gt;&lt;Details&gt;&lt;_accessed&gt;63586843&lt;/_accessed&gt;&lt;_collection_scope&gt;SCI;SCIE;EI&lt;/_collection_scope&gt;&lt;_created&gt;63586843&lt;/_created&gt;&lt;_db_updated&gt;CrossRef&lt;/_db_updated&gt;&lt;_doi&gt;10.1128/AEM.01296-06&lt;/_doi&gt;&lt;_impact_factor&gt;   4.016&lt;/_impact_factor&gt;&lt;_isbn&gt;0099-2240&lt;/_isbn&gt;&lt;_issue&gt;12&lt;/_issue&gt;&lt;_journal&gt;Applied and Environmental Microbiology&lt;/_journal&gt;&lt;_modified&gt;63586843&lt;/_modified&gt;&lt;_pages&gt;7835-7841&lt;/_pages&gt;&lt;_tertiary_title&gt;AEM&lt;/_tertiary_title&gt;&lt;_url&gt;https://AEM.asm.org/content/72/12/7835_x000d__x000a_https://syndication.highwire.org/content/doi/10.1128/AEM.01296-06&lt;/_url&gt;&lt;_volume&gt;72&lt;/_volume&gt;&lt;/Details&gt;&lt;Extra&gt;&lt;DBUID&gt;{6486014E-94A3-482F-8B8D-B1496E970E79}&lt;/DBUID&gt;&lt;/Extra&gt;&lt;/Item&gt;&lt;/References&gt;&lt;/Group&gt;&lt;/Citation&gt;_x000a_"/>
    <w:docVar w:name="NE.Ref{C15BE33E-ABEC-4632-B930-CD1181EBE287}" w:val=" ADDIN NE.Ref.{C15BE33E-ABEC-4632-B930-CD1181EBE287}&lt;Citation&gt;&lt;Group&gt;&lt;References&gt;&lt;Item&gt;&lt;ID&gt;7829&lt;/ID&gt;&lt;UID&gt;{6DE2AA55-F332-4F11-8BAA-D14C0B61114E}&lt;/UID&gt;&lt;Title&gt;Diet-microbiota interactions and personalized nutrition&lt;/Title&gt;&lt;Template&gt;Journal Article&lt;/Template&gt;&lt;Star&gt;0&lt;/Star&gt;&lt;Tag&gt;5&lt;/Tag&gt;&lt;Author&gt;Kolodziejczyk, A A; Zheng, D; Elinav, E&lt;/Author&gt;&lt;Year&gt;2019&lt;/Year&gt;&lt;Details&gt;&lt;_accessed&gt;63135151&lt;/_accessed&gt;&lt;_accession_num&gt;31541197&lt;/_accession_num&gt;&lt;_author_adr&gt;Immunology Department, Weizmann Institute of Science, Rehovot, Israel.; Immunology Department, Weizmann Institute of Science, Rehovot, Israel.; Department of Gastroenterology, The First Affiliated Hospital, Sun Yat-sen University, Guangzhou, China.; Immunology Department, Weizmann Institute of Science, Rehovot, Israel. eran.elinav@weizmann.ac.il.; Division of Microbiome and Cancer, Deutsches Krebsforschungszentrum (DKFZ), Heidelberg, Germany. eran.elinav@weizmann.ac.il.&lt;/_author_adr&gt;&lt;_collection_scope&gt;SCI;SCIE&lt;/_collection_scope&gt;&lt;_created&gt;63135150&lt;/_created&gt;&lt;_date&gt;63069120&lt;/_date&gt;&lt;_date_display&gt;2019 Dec&lt;/_date_display&gt;&lt;_db_updated&gt;PubMed&lt;/_db_updated&gt;&lt;_doi&gt;10.1038/s41579-019-0256-8&lt;/_doi&gt;&lt;_impact_factor&gt;  34.209&lt;/_impact_factor&gt;&lt;_isbn&gt;1740-1534 (Electronic); 1740-1526 (Linking)&lt;/_isbn&gt;&lt;_issue&gt;12&lt;/_issue&gt;&lt;_journal&gt;Nat Rev Microbiol&lt;/_journal&gt;&lt;_language&gt;eng&lt;/_language&gt;&lt;_modified&gt;63415596&lt;/_modified&gt;&lt;_pages&gt;742-753&lt;/_pages&gt;&lt;_tertiary_title&gt;Nature reviews. Microbiology&lt;/_tertiary_title&gt;&lt;_type_work&gt;Journal Article; Review&lt;/_type_work&gt;&lt;_url&gt;http://www.ncbi.nlm.nih.gov/entrez/query.fcgi?cmd=Retrieve&amp;amp;db=pubmed&amp;amp;dopt=Abstract&amp;amp;list_uids=31541197&amp;amp;query_hl=1&lt;/_url&gt;&lt;_volume&gt;17&lt;/_volume&gt;&lt;/Details&gt;&lt;Extra&gt;&lt;DBUID&gt;{6486014E-94A3-482F-8B8D-B1496E970E79}&lt;/DBUID&gt;&lt;/Extra&gt;&lt;/Item&gt;&lt;/References&gt;&lt;/Group&gt;&lt;/Citation&gt;_x000a_"/>
    <w:docVar w:name="NE.Ref{C51A214A-5FA8-4DBE-95F7-BB3B381A3B7C}" w:val=" ADDIN NE.Ref.{C51A214A-5FA8-4DBE-95F7-BB3B381A3B7C}&lt;Citation&gt;&lt;Group&gt;&lt;References&gt;&lt;Item&gt;&lt;ID&gt;7298&lt;/ID&gt;&lt;UID&gt;{A628A4EA-75A5-4C82-A446-AD29D6585366}&lt;/UID&gt;&lt;Title&gt;Prebiotic stimulation of human colonic butyrate-producing bacteria and bifidobacteria, in vitro&lt;/Title&gt;&lt;Template&gt;Journal Article&lt;/Template&gt;&lt;Star&gt;0&lt;/Star&gt;&lt;Tag&gt;5&lt;/Tag&gt;&lt;Author&gt;Scott, K P; Martin, J C; Duncan, S H; Flint, H J&lt;/Author&gt;&lt;Year&gt;2014&lt;/Year&gt;&lt;Details&gt;&lt;_accessed&gt;62793523&lt;/_accessed&gt;&lt;_accession_num&gt;23909466&lt;/_accession_num&gt;&lt;_author_adr&gt;Microbial Ecology Group, Rowett Institute of Nutrition and Health, University of  Aberdeen, Bucksburn, Aberdeen, UK.&lt;/_author_adr&gt;&lt;_collection_scope&gt;SCI;SCIE&lt;/_collection_scope&gt;&lt;_created&gt;62793522&lt;/_created&gt;&lt;_date&gt;59958720&lt;/_date&gt;&lt;_date_display&gt;2014 Jan&lt;/_date_display&gt;&lt;_db_updated&gt;PubMed&lt;/_db_updated&gt;&lt;_doi&gt;10.1111/1574-6941.12186&lt;/_doi&gt;&lt;_impact_factor&gt;   3.675&lt;/_impact_factor&gt;&lt;_isbn&gt;1574-6941 (Electronic); 0168-6496 (Linking)&lt;/_isbn&gt;&lt;_issue&gt;1&lt;/_issue&gt;&lt;_journal&gt;FEMS Microbiol Ecol&lt;/_journal&gt;&lt;_keywords&gt;Bifidobacterium/*growth &amp;amp;amp; development/*metabolism; Butyrates/*metabolism; Colon/metabolism/*microbiology; Culture Media/metabolism; Gastrointestinal Tract/metabolism/microbiology; Gram-Positive Bacteria/classification/*growth &amp;amp;amp; development/*metabolism; Humans; Prebiotics/analysis/*microbiologyFaecalibacterium prausnitzii; Firmicutes; Roseburia spp; bifidobacteria; colonic anaerobes; fructans&lt;/_keywords&gt;&lt;_label&gt;inulin&lt;/_label&gt;&lt;_language&gt;eng&lt;/_language&gt;&lt;_modified&gt;63621391&lt;/_modified&gt;&lt;_ori_publication&gt;(c) 2013 Federation of European Microbiological Societies. Published by John_x000d__x000a_      Wiley &amp;amp;amp; Sons Ltd. All rights reserved.&lt;/_ori_publication&gt;&lt;_pages&gt;30-40&lt;/_pages&gt;&lt;_tertiary_title&gt;FEMS microbiology ecology&lt;/_tertiary_title&gt;&lt;_type_work&gt;Journal Article; Research Support, Non-U.S. Gov&amp;apos;t&lt;/_type_work&gt;&lt;_url&gt;http://www.ncbi.nlm.nih.gov/entrez/query.fcgi?cmd=Retrieve&amp;amp;db=pubmed&amp;amp;dopt=Abstract&amp;amp;list_uids=23909466&amp;amp;query_hl=1&lt;/_url&gt;&lt;_volume&gt;87&lt;/_volume&gt;&lt;/Details&gt;&lt;Extra&gt;&lt;DBUID&gt;{6486014E-94A3-482F-8B8D-B1496E970E79}&lt;/DBUID&gt;&lt;/Extra&gt;&lt;/Item&gt;&lt;/References&gt;&lt;/Group&gt;&lt;/Citation&gt;_x000a_"/>
    <w:docVar w:name="NE.Ref{C96A9BA6-76E2-4485-9783-8DA7668EC33F}" w:val=" ADDIN NE.Ref.{C96A9BA6-76E2-4485-9783-8DA7668EC33F}&lt;Citation&gt;&lt;Group&gt;&lt;References&gt;&lt;Item&gt;&lt;ID&gt;8740&lt;/ID&gt;&lt;UID&gt;{7EFED3D4-2893-4700-BCBE-96C3ABFA7E6A}&lt;/UID&gt;&lt;Title&gt;Modulating gut microbes&lt;/Title&gt;&lt;Template&gt;Journal Article&lt;/Template&gt;&lt;Star&gt;0&lt;/Star&gt;&lt;Tag&gt;0&lt;/Tag&gt;&lt;Author&gt;Wargo, J A&lt;/Author&gt;&lt;Year&gt;2020&lt;/Year&gt;&lt;Details&gt;&lt;_accessed&gt;63549696&lt;/_accessed&gt;&lt;_accession_num&gt;32913089&lt;/_accession_num&gt;&lt;_author_adr&gt;Departments of Surgical Oncology and Genomic Medicine, The University of Texas MD Anderson Cancer Center, Houston, TX 77030, USA. jwargo@mdanderson.org.&lt;/_author_adr&gt;&lt;_collection_scope&gt;SCI;SCIE&lt;/_collection_scope&gt;&lt;_created&gt;63549696&lt;/_created&gt;&lt;_date&gt;63479520&lt;/_date&gt;&lt;_date_display&gt;2020 Sep 11&lt;/_date_display&gt;&lt;_db_updated&gt;PubMed&lt;/_db_updated&gt;&lt;_doi&gt;10.1126/science.abc3965&lt;/_doi&gt;&lt;_impact_factor&gt;  41.845&lt;/_impact_factor&gt;&lt;_isbn&gt;1095-9203 (Electronic); 0036-8075 (Linking)&lt;/_isbn&gt;&lt;_issue&gt;6509&lt;/_issue&gt;&lt;_journal&gt;Science&lt;/_journal&gt;&lt;_language&gt;eng&lt;/_language&gt;&lt;_modified&gt;63549696&lt;/_modified&gt;&lt;_pages&gt;1302-1303&lt;/_pages&gt;&lt;_tertiary_title&gt;Science (New York, N.Y.)&lt;/_tertiary_title&gt;&lt;_type_work&gt;Journal Article; Research Support, N.I.H., Extramural; Research Support, Non-U.S. Gov&amp;apos;t&lt;/_type_work&gt;&lt;_url&gt;http://www.ncbi.nlm.nih.gov/entrez/query.fcgi?cmd=Retrieve&amp;amp;db=pubmed&amp;amp;dopt=Abstract&amp;amp;list_uids=32913089&amp;amp;query_hl=1&lt;/_url&gt;&lt;_volume&gt;369&lt;/_volume&gt;&lt;/Details&gt;&lt;Extra&gt;&lt;DBUID&gt;{6486014E-94A3-482F-8B8D-B1496E970E79}&lt;/DBUID&gt;&lt;/Extra&gt;&lt;/Item&gt;&lt;/References&gt;&lt;/Group&gt;&lt;/Citation&gt;_x000a_"/>
    <w:docVar w:name="NE.Ref{D0D6019C-1888-4172-9E08-C4CF6ED8E380}" w:val=" ADDIN NE.Ref.{D0D6019C-1888-4172-9E08-C4CF6ED8E380}&lt;Citation&gt;&lt;Group&gt;&lt;References&gt;&lt;Item&gt;&lt;ID&gt;8987&lt;/ID&gt;&lt;UID&gt;{CBACB76D-AF46-4BFF-88A5-F989A89808B7}&lt;/UID&gt;&lt;Title&gt;metaSPAdes: a new versatile metagenomic assembler&lt;/Title&gt;&lt;Template&gt;Journal Article&lt;/Template&gt;&lt;Star&gt;0&lt;/Star&gt;&lt;Tag&gt;0&lt;/Tag&gt;&lt;Author&gt;Nurk, S; Meleshko, D; Korobeynikov, A; Pevzner, P A&lt;/Author&gt;&lt;Year&gt;2017&lt;/Year&gt;&lt;Details&gt;&lt;_accession_num&gt;28298430&lt;/_accession_num&gt;&lt;_author_adr&gt;Center for Algorithmic Biotechnology, Institute for Translational Biomedicine, St. Petersburg State University, St. Petersburg, Russia 199004.; Center for Algorithmic Biotechnology, Institute for Translational Biomedicine, St. Petersburg State University, St. Petersburg, Russia 199004.; Center for Algorithmic Biotechnology, Institute for Translational Biomedicine, St. Petersburg State University, St. Petersburg, Russia 199004.; Department of Statistical Modelling, St. Petersburg State University, St. Petersburg, Russia 198515.; Center for Algorithmic Biotechnology, Institute for Translational Biomedicine, St. Petersburg State University, St. Petersburg, Russia 199004.; Department of Computer Science and Engineering, University of California, San Diego, California 92093-0404, USA.&lt;/_author_adr&gt;&lt;_date_display&gt;2017 May&lt;/_date_display&gt;&lt;_date&gt;2017-05-01&lt;/_date&gt;&lt;_doi&gt;10.1101/gr.213959.116&lt;/_doi&gt;&lt;_isbn&gt;1549-5469 (Electronic); 1088-9051 (Linking)&lt;/_isbn&gt;&lt;_issue&gt;5&lt;/_issue&gt;&lt;_journal&gt;Genome Res&lt;/_journal&gt;&lt;_language&gt;eng&lt;/_language&gt;&lt;_ori_publication&gt;(c) 2017 Nurk et al.; Published by Cold Spring Harbor Laboratory Press.&lt;/_ori_publication&gt;&lt;_pages&gt;824-834&lt;/_pages&gt;&lt;_subject_headings&gt;Contig Mapping/*methods; Genome, Bacterial; Genomics/*methods; *Metagenome; Sequence Analysis, DNA/*methods; *Software&lt;/_subject_headings&gt;&lt;_tertiary_title&gt;Genome research&lt;/_tertiary_title&gt;&lt;_type_work&gt;Journal Article; Research Support, Non-U.S. Gov&amp;apos;t&lt;/_type_work&gt;&lt;_url&gt;http://www.ncbi.nlm.nih.gov/entrez/query.fcgi?cmd=Retrieve&amp;amp;db=pubmed&amp;amp;dopt=Abstract&amp;amp;list_uids=28298430&amp;amp;query_hl=1&lt;/_url&gt;&lt;_volume&gt;27&lt;/_volume&gt;&lt;_created&gt;63726392&lt;/_created&gt;&lt;_modified&gt;63726392&lt;/_modified&gt;&lt;_db_updated&gt;PubMed&lt;/_db_updated&gt;&lt;_impact_factor&gt;  11.093&lt;/_impact_factor&gt;&lt;_collection_scope&gt;SCI;SCIE&lt;/_collection_scope&gt;&lt;/Details&gt;&lt;Extra&gt;&lt;DBUID&gt;{6486014E-94A3-482F-8B8D-B1496E970E79}&lt;/DBUID&gt;&lt;/Extra&gt;&lt;/Item&gt;&lt;/References&gt;&lt;/Group&gt;&lt;/Citation&gt;_x000a_"/>
    <w:docVar w:name="NE.Ref{D15AD28C-8533-4ECE-8920-B8BA4D0DF309}" w:val=" ADDIN NE.Ref.{D15AD28C-8533-4ECE-8920-B8BA4D0DF309}&lt;Citation&gt;&lt;Group&gt;&lt;References&gt;&lt;Item&gt;&lt;ID&gt;8986&lt;/ID&gt;&lt;UID&gt;{2A481061-4409-4825-8DAA-21BE86199B16}&lt;/UID&gt;&lt;Title&gt;iNEXT: an R package for rarefaction and extrapolation of species diversity (H ill numbers)&lt;/Title&gt;&lt;Template&gt;Journal Article&lt;/Template&gt;&lt;Star&gt;0&lt;/Star&gt;&lt;Tag&gt;0&lt;/Tag&gt;&lt;Author&gt;Hsieh, T C; Ma, K H; Chao, Anne&lt;/Author&gt;&lt;Year&gt;2016&lt;/Year&gt;&lt;Details&gt;&lt;_isbn&gt;2041-210X&lt;/_isbn&gt;&lt;_issue&gt;12&lt;/_issue&gt;&lt;_journal&gt;Methods in Ecology and Evolution&lt;/_journal&gt;&lt;_pages&gt;1451-1456&lt;/_pages&gt;&lt;_volume&gt;7&lt;/_volume&gt;&lt;_created&gt;63726389&lt;/_created&gt;&lt;_modified&gt;63726389&lt;/_modified&gt;&lt;_impact_factor&gt;   6.511&lt;/_impact_factor&gt;&lt;_collection_scope&gt;SCIE&lt;/_collection_scope&gt;&lt;/Details&gt;&lt;Extra&gt;&lt;DBUID&gt;{6486014E-94A3-482F-8B8D-B1496E970E79}&lt;/DBUID&gt;&lt;/Extra&gt;&lt;/Item&gt;&lt;/References&gt;&lt;/Group&gt;&lt;/Citation&gt;_x000a_"/>
    <w:docVar w:name="NE.Ref{D1F3CB28-35E3-40C8-81B1-E4D5E3F3E2BB}" w:val=" ADDIN NE.Ref.{D1F3CB28-35E3-40C8-81B1-E4D5E3F3E2BB}&lt;Citation&gt;&lt;Group&gt;&lt;References&gt;&lt;Item&gt;&lt;ID&gt;2513&lt;/ID&gt;&lt;UID&gt;{5054D8D7-C068-4292-8186-68AB87885C7C}&lt;/UID&gt;&lt;Title&gt;Impact of diet and individual variation on intestinal microbiota composition and  fermentation products in obese men&lt;/Title&gt;&lt;Template&gt;Journal Article&lt;/Template&gt;&lt;Star&gt;0&lt;/Star&gt;&lt;Tag&gt;5&lt;/Tag&gt;&lt;Author&gt;Salonen, A; Lahti, L; Salojarvi, J; Holtrop, G; Korpela, K; Duncan, S H; Date, P; Farquharson, F; Johnstone, A M; Lobley, G E; Louis, P; Flint, H J; de Vos, W M&lt;/Author&gt;&lt;Year&gt;2014&lt;/Year&gt;&lt;Details&gt;&lt;_accessed&gt;63183972&lt;/_accessed&gt;&lt;_accession_num&gt;24763370&lt;/_accession_num&gt;&lt;_author_adr&gt;Immunobiology Research Program, Department of Bacteriology and Immunology, Haartman Institute, University of Helsinki, Helsinki, Finland.; 1] Laboratory of Microbiology, Wageningen University, Wageningen, The Netherlands [2] Department of Veterinary Biosciences, University of Helsinki, Helsinki, Finland.; Department of Veterinary Biosciences, University of Helsinki, Helsinki, Finland.; Biomathematics and Statistics Scotland, Aberdeen, UK.; Immunobiology Research Program, Department of Bacteriology and Immunology, Haartman Institute, University of Helsinki, Helsinki, Finland.;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Rowett Institute of Nutrition and Health, University of Aberdeen, Aberdeen, UK.; 1] Immunobiology Research Program, Department of Bacteriology and Immunology, Haartman Institute, University of Helsinki, Helsinki, Finland [2] Laboratory of Microbiology, Wageningen University, Wageningen, The Netherlands [3] Department of Veterinary Biosciences, University of Helsinki, Helsinki, Finland.&lt;/_author_adr&gt;&lt;_collection_scope&gt;SCI;SCIE;&lt;/_collection_scope&gt;&lt;_created&gt;61105500&lt;/_created&gt;&lt;_date&gt;60396480&lt;/_date&gt;&lt;_date_display&gt;2014 Nov&lt;/_date_display&gt;&lt;_db_updated&gt;PubMed&lt;/_db_updated&gt;&lt;_doi&gt;10.1038/ismej.2014.63&lt;/_doi&gt;&lt;_impact_factor&gt;   9.180&lt;/_impact_factor&gt;&lt;_isbn&gt;1751-7370 (Electronic); 1751-7362 (Linking)&lt;/_isbn&gt;&lt;_issue&gt;11&lt;/_issue&gt;&lt;_journal&gt;ISME J&lt;/_journal&gt;&lt;_keywords&gt;Adult; Aged; Bacteria/classification/genetics/isolation &amp;amp; purification/metabolism; Cross-Over Studies; Diet, Reducing; Fatty Acids, Volatile/analysis; Feces/chemistry/microbiology; Fermentation; Humans; Intestines/*microbiology; Male; Metabolic Syndrome X/diet therapy/microbiology; *Microbiota; Middle Aged; Obesity/*diet therapy/*microbiology; Phylogeny&lt;/_keywords&gt;&lt;_label&gt;RS-individual&lt;/_label&gt;&lt;_language&gt;eng&lt;/_language&gt;&lt;_modified&gt;63458696&lt;/_modified&gt;&lt;_pages&gt;2218-30&lt;/_pages&gt;&lt;_tertiary_title&gt;The ISME journal&lt;/_tertiary_title&gt;&lt;_type_work&gt;Journal Article; Randomized Controlled Trial; Research Support, Non-U.S. Gov&amp;apos;t&lt;/_type_work&gt;&lt;_url&gt;http://www.ncbi.nlm.nih.gov/entrez/query.fcgi?cmd=Retrieve&amp;amp;db=pubmed&amp;amp;dopt=Abstract&amp;amp;list_uids=24763370&amp;amp;query_hl=1&lt;/_url&gt;&lt;_volume&gt;8&lt;/_volume&gt;&lt;/Details&gt;&lt;Extra&gt;&lt;DBUID&gt;{6486014E-94A3-482F-8B8D-B1496E970E79}&lt;/DBUID&gt;&lt;/Extra&gt;&lt;/Item&gt;&lt;/References&gt;&lt;/Group&gt;&lt;/Citation&gt;_x000a_"/>
    <w:docVar w:name="NE.Ref{D2469E0C-6B61-45A5-BE70-59DD924D5F47}" w:val=" ADDIN NE.Ref.{D2469E0C-6B61-45A5-BE70-59DD924D5F47}&lt;Citation&gt;&lt;Group&gt;&lt;References&gt;&lt;Item&gt;&lt;ID&gt;8829&lt;/ID&gt;&lt;UID&gt;{EA15951C-3C9E-4F11-B293-F88B1B688B24}&lt;/UID&gt;&lt;Title&gt;The genome sequence of Bifidobacterium longum reflects its adaptation to the human gastrointestinal tract&lt;/Title&gt;&lt;Template&gt;Journal Article&lt;/Template&gt;&lt;Star&gt;0&lt;/Star&gt;&lt;Tag&gt;0&lt;/Tag&gt;&lt;Author&gt;Schell, M A; Karmirantzou, M; Snel, B; Vilanova, D; Berger, B; Pessi, G; Zwahlen, M C; Desiere, F; Bork, P; Delley, M; Pridmore, R D; Arigoni, F&lt;/Author&gt;&lt;Year&gt;2002&lt;/Year&gt;&lt;Details&gt;&lt;_accession_num&gt;12381787&lt;/_accession_num&gt;&lt;_author_adr&gt;Nestle Research Center, Vers-Chez-les-Blanc, Lausanne 1000, Switzerland.&lt;/_author_adr&gt;&lt;_created&gt;63601444&lt;/_created&gt;&lt;_date&gt;2002-10-29&lt;/_date&gt;&lt;_date_display&gt;2002 Oct 29&lt;/_date_display&gt;&lt;_db_updated&gt;PubMed&lt;/_db_updated&gt;&lt;_doi&gt;10.1073/pnas.212527599&lt;/_doi&gt;&lt;_impact_factor&gt;   9.412&lt;/_impact_factor&gt;&lt;_isbn&gt;0027-8424 (Print); 0027-8424 (Linking)&lt;/_isbn&gt;&lt;_issue&gt;22&lt;/_issue&gt;&lt;_journal&gt;Proc Natl Acad Sci U S A&lt;/_journal&gt;&lt;_language&gt;eng&lt;/_language&gt;&lt;_modified&gt;63601444&lt;/_modified&gt;&lt;_pages&gt;14422-7&lt;/_pages&gt;&lt;_subject_headings&gt;Adaptation, Physiological/*genetics; Anaerobiosis; Base Sequence; Bifidobacterium/*genetics; Carbohydrate Metabolism; Colon/microbiology; DNA, Bacterial; Digestive System/*microbiology; Energy Metabolism; Gene Expression Regulation, Bacterial; Gene Transfer, Horizontal; *Genome, Bacterial; Humans; Molecular Sequence Data; Transcription, Genetic&lt;/_subject_headings&gt;&lt;_tertiary_title&gt;Proceedings of the National Academy of Sciences of the United States of America&lt;/_tertiary_title&gt;&lt;_type_work&gt;Journal Article&lt;/_type_work&gt;&lt;_url&gt;http://www.ncbi.nlm.nih.gov/entrez/query.fcgi?cmd=Retrieve&amp;amp;db=pubmed&amp;amp;dopt=Abstract&amp;amp;list_uids=12381787&amp;amp;query_hl=1&lt;/_url&gt;&lt;_volume&gt;99&lt;/_volume&gt;&lt;/Details&gt;&lt;Extra&gt;&lt;DBUID&gt;{6486014E-94A3-482F-8B8D-B1496E970E79}&lt;/DBUID&gt;&lt;/Extra&gt;&lt;/Item&gt;&lt;/References&gt;&lt;/Group&gt;&lt;/Citation&gt;_x000a_"/>
    <w:docVar w:name="NE.Ref{D51A0376-805C-4545-A401-49C21FA60033}" w:val=" ADDIN NE.Ref.{D51A0376-805C-4545-A401-49C21FA60033}&lt;Citation&gt;&lt;Group&gt;&lt;References&gt;&lt;Item&gt;&lt;ID&gt;7766&lt;/ID&gt;&lt;UID&gt;{61C9ED0F-2975-43F4-A249-8E0CC7068B2A}&lt;/UID&gt;&lt;Title&gt;Effects of microbiota-directed foods in gnotobiotic animals and undernourished children&lt;/Title&gt;&lt;Template&gt;Journal Article&lt;/Template&gt;&lt;Star&gt;0&lt;/Star&gt;&lt;Tag&gt;5&lt;/Tag&gt;&lt;Author&gt;Gehrig, Jeanette L; Venkatesh, Siddarth; Chang, Hao-Wei; Hibberd, Matthew C; Kung, Vanderlene L; Cheng, Jiye; Chen, Robert Y; Subramanian, Sathish; Cowardin, Carrie A; Meier, Martin F; O Donnell, David; Talcott, Michael; Spears, Larry D; Semenkovich, Clay F; Henrissat, Bernard; Giannone, Richard J; Hettich, Robert L; Ilkayeva, Olga; Muehlbauer, Michael; Newgard, Christopher B; Sawyer, Christopher; Head, Richard D; Rodionov, Dmitry A; Arzamasov, Aleksandr A; Leyn, Semen A; Osterman, Andrei L; Hossain, Md Iqbal; Islam, Munirul; Choudhury, Nuzhat; Sarker, Shafiqul Alam; Huq, Sayeeda; Mahmud, Imteaz; Mostafa, Ishita; Mahfuz, Mustafa; Barratt, Michael J; Ahmed, Tahmeed; Gordon, Jeffrey I&lt;/Author&gt;&lt;Year&gt;2019&lt;/Year&gt;&lt;Details&gt;&lt;_accessed&gt;63187062&lt;/_accessed&gt;&lt;_collection_scope&gt;SCI;SCIE&lt;/_collection_scope&gt;&lt;_created&gt;62938981&lt;/_created&gt;&lt;_date&gt;62864640&lt;/_date&gt;&lt;_db_updated&gt;CrossRef&lt;/_db_updated&gt;&lt;_doi&gt;10.1126/science.aau4732&lt;/_doi&gt;&lt;_impact_factor&gt;  41.845&lt;/_impact_factor&gt;&lt;_isbn&gt;0036-8075&lt;/_isbn&gt;&lt;_issue&gt;6449&lt;/_issue&gt;&lt;_journal&gt;Science&lt;/_journal&gt;&lt;_modified&gt;63464674&lt;/_modified&gt;&lt;_pages&gt;eaau4732&lt;/_pages&gt;&lt;_tertiary_title&gt;Science&lt;/_tertiary_title&gt;&lt;_url&gt;http://www.sciencemag.org/lookup/doi/10.1126/science.aau4732_x000d__x000a_https://syndication.highwire.org/content/doi/10.1126/science.aau4732&lt;/_url&gt;&lt;_volume&gt;365&lt;/_volume&gt;&lt;/Details&gt;&lt;Extra&gt;&lt;DBUID&gt;{6486014E-94A3-482F-8B8D-B1496E970E79}&lt;/DBUID&gt;&lt;/Extra&gt;&lt;/Item&gt;&lt;/References&gt;&lt;/Group&gt;&lt;/Citation&gt;_x000a_"/>
    <w:docVar w:name="NE.Ref{D7236CE5-6B4D-4EAC-B73B-80E78D46C78B}" w:val=" ADDIN NE.Ref.{D7236CE5-6B4D-4EAC-B73B-80E78D46C78B}&lt;Citation&gt;&lt;Group&gt;&lt;References&gt;&lt;Item&gt;&lt;ID&gt;8991&lt;/ID&gt;&lt;UID&gt;{3C16B855-B8D2-472E-B241-9B7E644B392E}&lt;/UID&gt;&lt;Title&gt;GTDB-Tk: a toolkit to classify genomes with the Genome Taxonomy Database&lt;/Title&gt;&lt;Template&gt;Journal Article&lt;/Template&gt;&lt;Star&gt;0&lt;/Star&gt;&lt;Tag&gt;0&lt;/Tag&gt;&lt;Author&gt;Chaumeil, P A; Mussig, A J; Hugenholtz, P; Parks, D H&lt;/Author&gt;&lt;Year&gt;2019&lt;/Year&gt;&lt;Details&gt;&lt;_accession_num&gt;31730192&lt;/_accession_num&gt;&lt;_author_adr&gt;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 Australian Centre for Ecogenomics, School of Chemistry and Molecular Biosciences, The University of Queensland, St Lucia, QLD, Australia.&lt;/_author_adr&gt;&lt;_date_display&gt;2019 Nov 15&lt;/_date_display&gt;&lt;_date&gt;2019-11-15&lt;/_date&gt;&lt;_doi&gt;10.1093/bioinformatics/btz848&lt;/_doi&gt;&lt;_isbn&gt;1367-4811 (Electronic); 1367-4803 (Linking)&lt;/_isbn&gt;&lt;_journal&gt;Bioinformatics&lt;/_journal&gt;&lt;_language&gt;eng&lt;/_language&gt;&lt;_ori_publication&gt;(c) The Author(s) 2019. Published by Oxford University Press.&lt;/_ori_publication&gt;&lt;_tertiary_title&gt;Bioinformatics (Oxford, England)&lt;/_tertiary_title&gt;&lt;_type_work&gt;Journal Article&lt;/_type_work&gt;&lt;_url&gt;http://www.ncbi.nlm.nih.gov/entrez/query.fcgi?cmd=Retrieve&amp;amp;db=pubmed&amp;amp;dopt=Abstract&amp;amp;list_uids=31730192&amp;amp;query_hl=1&lt;/_url&gt;&lt;_created&gt;63726416&lt;/_created&gt;&lt;_modified&gt;63726416&lt;/_modified&gt;&lt;_db_updated&gt;PubMed&lt;/_db_updated&gt;&lt;_impact_factor&gt;   5.610&lt;/_impact_factor&gt;&lt;_collection_scope&gt;SCI;SCIE&lt;/_collection_scope&gt;&lt;/Details&gt;&lt;Extra&gt;&lt;DBUID&gt;{6486014E-94A3-482F-8B8D-B1496E970E79}&lt;/DBUID&gt;&lt;/Extra&gt;&lt;/Item&gt;&lt;/References&gt;&lt;/Group&gt;&lt;/Citation&gt;_x000a_"/>
    <w:docVar w:name="NE.Ref{DB42C5B1-BE4E-487B-B5A3-F1D3AA9F2E51}" w:val=" ADDIN NE.Ref.{DB42C5B1-BE4E-487B-B5A3-F1D3AA9F2E51}&lt;Citation&gt;&lt;Group&gt;&lt;References&gt;&lt;Item&gt;&lt;ID&gt;7637&lt;/ID&gt;&lt;UID&gt;{4C4C9BB9-F0C3-4538-A868-BA0D7B1FCDF2}&lt;/UID&gt;&lt;Title&gt;Systematic improvement of amplicon marker gene methods for increased accuracy in microbiome studies&lt;/Title&gt;&lt;Template&gt;Journal Article&lt;/Template&gt;&lt;Star&gt;0&lt;/Star&gt;&lt;Tag&gt;0&lt;/Tag&gt;&lt;Author&gt;Gohl, Daryl M; Vangay, Pajau; Garbe, John; MacLean, Allison; Hauge, Adam; Becker, Aaron; Gould, Trevor J; Clayton, Jonathan B; Johnson, Timothy J; Hunter, Ryan; Knights, Dan; Beckman, Kenneth B&lt;/Author&gt;&lt;Year&gt;2016&lt;/Year&gt;&lt;Details&gt;&lt;_accessed&gt;62884460&lt;/_accessed&gt;&lt;_collection_scope&gt;SCI;SCIE;EI&lt;/_collection_scope&gt;&lt;_created&gt;62884460&lt;/_created&gt;&lt;_db_updated&gt;CrossRef&lt;/_db_updated&gt;&lt;_doi&gt;10.1038/nbt.3601&lt;/_doi&gt;&lt;_impact_factor&gt;  36.558&lt;/_impact_factor&gt;&lt;_isbn&gt;1087-0156&lt;/_isbn&gt;&lt;_issue&gt;9&lt;/_issue&gt;&lt;_journal&gt;Nature Biotechnology&lt;/_journal&gt;&lt;_modified&gt;63404263&lt;/_modified&gt;&lt;_pages&gt;942-949&lt;/_pages&gt;&lt;_tertiary_title&gt;Nat Biotechnol&lt;/_tertiary_title&gt;&lt;_url&gt;http://www.nature.com/articles/nbt.3601_x000d__x000a_http://www.nature.com/articles/nbt.3601.pdf&lt;/_url&gt;&lt;_volume&gt;34&lt;/_volume&gt;&lt;/Details&gt;&lt;Extra&gt;&lt;DBUID&gt;{6486014E-94A3-482F-8B8D-B1496E970E79}&lt;/DBUID&gt;&lt;/Extra&gt;&lt;/Item&gt;&lt;/References&gt;&lt;/Group&gt;&lt;/Citation&gt;_x000a_"/>
    <w:docVar w:name="NE.Ref{E0EC0640-6447-4D73-849F-F61019AAAF84}" w:val=" ADDIN NE.Ref.{E0EC0640-6447-4D73-849F-F61019AAAF84}&lt;Citation&gt;&lt;Group&gt;&lt;References&gt;&lt;Item&gt;&lt;ID&gt;8768&lt;/ID&gt;&lt;UID&gt;{D990AF28-E4EB-43BD-93C6-C3AFDDF50810}&lt;/UID&gt;&lt;Title&gt;Interspecies cross-feeding orchestrates carbon degradation in the rumen ecosystem&lt;/Title&gt;&lt;Template&gt;Journal Article&lt;/Template&gt;&lt;Star&gt;0&lt;/Star&gt;&lt;Tag&gt;5&lt;/Tag&gt;&lt;Author&gt;Solden, Lindsey M; Naas, Adrian E; Roux, Simon; Daly, Rebecca A; Collins, William B; Nicora, Carrie D; Purvine, Sam O; Hoyt, David W; Schückel, Julia; Jørgensen, Bodil; Willats, William; Spalinger, Donald E; Firkins, Jeffrey L; Lipton, Mary S; Sullivan, Matthew B; Pope, Phillip B; Wrighton, Kelly C&lt;/Author&gt;&lt;Year&gt;2018&lt;/Year&gt;&lt;Details&gt;&lt;_accessed&gt;63581511&lt;/_accessed&gt;&lt;_collection_scope&gt;SCIE&lt;/_collection_scope&gt;&lt;_created&gt;63581511&lt;/_created&gt;&lt;_db_updated&gt;CrossRef&lt;/_db_updated&gt;&lt;_doi&gt;10.1038/s41564-018-0225-4&lt;/_doi&gt;&lt;_impact_factor&gt;  15.540&lt;/_impact_factor&gt;&lt;_isbn&gt;2058-5276&lt;/_isbn&gt;&lt;_issue&gt;11&lt;/_issue&gt;&lt;_journal&gt;Nature Microbiology&lt;/_journal&gt;&lt;_modified&gt;63722372&lt;/_modified&gt;&lt;_pages&gt;1274-1284&lt;/_pages&gt;&lt;_tertiary_title&gt;Nat Microbiol&lt;/_tertiary_title&gt;&lt;_url&gt;http://www.nature.com/articles/s41564-018-0225-4_x000d__x000a_http://www.nature.com/articles/s41564-018-0225-4.pdf&lt;/_url&gt;&lt;_volume&gt;3&lt;/_volume&gt;&lt;/Details&gt;&lt;Extra&gt;&lt;DBUID&gt;{6486014E-94A3-482F-8B8D-B1496E970E79}&lt;/DBUID&gt;&lt;/Extra&gt;&lt;/Item&gt;&lt;/References&gt;&lt;/Group&gt;&lt;Group&gt;&lt;References&gt;&lt;Item&gt;&lt;ID&gt;5440&lt;/ID&gt;&lt;UID&gt;{245B9B85-A38D-4189-B535-2C19EB44EC78}&lt;/UID&gt;&lt;Title&gt;An Ecological Network of Polysaccharide Utilization among Human Intestinal Symbionts&lt;/Title&gt;&lt;Template&gt;Journal Article&lt;/Template&gt;&lt;Star&gt;0&lt;/Star&gt;&lt;Tag&gt;5&lt;/Tag&gt;&lt;Author&gt;Rakoff-Nahoum, Seth; Coyne, Michael J; Comstock, Laurie E&lt;/Author&gt;&lt;Year&gt;2014&lt;/Year&gt;&lt;Details&gt;&lt;_accessed&gt;62233155&lt;/_accessed&gt;&lt;_collection_scope&gt;SCI;SCIE;&lt;/_collection_scope&gt;&lt;_created&gt;62233155&lt;/_created&gt;&lt;_db_updated&gt;CrossRef&lt;/_db_updated&gt;&lt;_doi&gt;10.1016/j.cub.2013.10.077&lt;/_doi&gt;&lt;_impact_factor&gt;   9.601&lt;/_impact_factor&gt;&lt;_isbn&gt;09609822&lt;/_isbn&gt;&lt;_issue&gt;1&lt;/_issue&gt;&lt;_journal&gt;Current Biology&lt;/_journal&gt;&lt;_modified&gt;63458896&lt;/_modified&gt;&lt;_pages&gt;40-49&lt;/_pages&gt;&lt;_tertiary_title&gt;Current Biology&lt;/_tertiary_title&gt;&lt;_url&gt;http://linkinghub.elsevier.com/retrieve/pii/S0960982213013857_x000d__x000a_http://api.elsevier.com/content/article/PII:S0960982213013857?httpAccept=text/xml&lt;/_url&gt;&lt;_volume&gt;24&lt;/_volume&gt;&lt;/Details&gt;&lt;Extra&gt;&lt;DBUID&gt;{6486014E-94A3-482F-8B8D-B1496E970E79}&lt;/DBUID&gt;&lt;/Extra&gt;&lt;/Item&gt;&lt;/References&gt;&lt;/Group&gt;&lt;/Citation&gt;_x000a_"/>
    <w:docVar w:name="NE.Ref{E4DB8DD2-7D13-46B2-AF1B-BAFB052DEA66}" w:val=" ADDIN NE.Ref.{E4DB8DD2-7D13-46B2-AF1B-BAFB052DEA66}&lt;Citation&gt;&lt;Group&gt;&lt;References&gt;&lt;Item&gt;&lt;ID&gt;8691&lt;/ID&gt;&lt;UID&gt;{23A8ED41-BFDA-40DC-A97F-5C4635ED51E0}&lt;/UID&gt;&lt;Title&gt;Rapid and precise alignment of raw reads against redundant databases with KMA&lt;/Title&gt;&lt;Template&gt;Journal Article&lt;/Template&gt;&lt;Star&gt;0&lt;/Star&gt;&lt;Tag&gt;0&lt;/Tag&gt;&lt;Author&gt;Clausen, Philip T L C; Aarestrup, Frank M; Lund, Ole&lt;/Author&gt;&lt;Year&gt;2018&lt;/Year&gt;&lt;Details&gt;&lt;_accessed&gt;63493586&lt;/_accessed&gt;&lt;_collection_scope&gt;SCIE;EI&lt;/_collection_scope&gt;&lt;_created&gt;63493586&lt;/_created&gt;&lt;_db_updated&gt;CrossRef&lt;/_db_updated&gt;&lt;_doi&gt;10.1186/s12859-018-2336-6&lt;/_doi&gt;&lt;_impact_factor&gt;   3.242&lt;/_impact_factor&gt;&lt;_isbn&gt;1471-2105&lt;/_isbn&gt;&lt;_issue&gt;1&lt;/_issue&gt;&lt;_journal&gt;BMC Bioinformatics&lt;/_journal&gt;&lt;_modified&gt;63493586&lt;/_modified&gt;&lt;_tertiary_title&gt;BMC Bioinformatics&lt;/_tertiary_title&gt;&lt;_url&gt;https://bmcbioinformatics.biomedcentral.com/articles/10.1186/s12859-018-2336-6_x000d__x000a_http://link.springer.com/content/pdf/10.1186/s12859-018-2336-6.pdf&lt;/_url&gt;&lt;_volume&gt;19&lt;/_volume&gt;&lt;/Details&gt;&lt;Extra&gt;&lt;DBUID&gt;{6486014E-94A3-482F-8B8D-B1496E970E79}&lt;/DBUID&gt;&lt;/Extra&gt;&lt;/Item&gt;&lt;/References&gt;&lt;/Group&gt;&lt;/Citation&gt;_x000a_"/>
    <w:docVar w:name="NE.Ref{E4FAEAA4-C55F-4A5C-909B-62697434F5E6}" w:val=" ADDIN NE.Ref.{E4FAEAA4-C55F-4A5C-909B-62697434F5E6}&lt;Citation&gt;&lt;Group&gt;&lt;References&gt;&lt;Item&gt;&lt;ID&gt;3639&lt;/ID&gt;&lt;UID&gt;{9BDD0A70-5AFC-4470-8E2D-BC9E5F6F9B44}&lt;/UID&gt;&lt;Title&gt;The evolution of cooperation within the gut microbiota&lt;/Title&gt;&lt;Template&gt;Journal Article&lt;/Template&gt;&lt;Star&gt;0&lt;/Star&gt;&lt;Tag&gt;5&lt;/Tag&gt;&lt;Author&gt;Rakoff-Nahoum, Seth; Foster, Kevin R; Comstock, Laurie E&lt;/Author&gt;&lt;Year&gt;2016&lt;/Year&gt;&lt;Details&gt;&lt;_accessed&gt;62497959&lt;/_accessed&gt;&lt;_collection_scope&gt;SCI;SCIE;&lt;/_collection_scope&gt;&lt;_created&gt;61317577&lt;/_created&gt;&lt;_date&gt;61175520&lt;/_date&gt;&lt;_db_updated&gt;CrossRef&lt;/_db_updated&gt;&lt;_doi&gt;10.1038/nature17626&lt;/_doi&gt;&lt;_impact_factor&gt;  42.778&lt;/_impact_factor&gt;&lt;_isbn&gt;0028-0836&lt;/_isbn&gt;&lt;_issue&gt;7602&lt;/_issue&gt;&lt;_journal&gt;Nature&lt;/_journal&gt;&lt;_label&gt;细菌食物链&lt;/_label&gt;&lt;_modified&gt;63581311&lt;/_modified&gt;&lt;_pages&gt;255-259&lt;/_pages&gt;&lt;_tertiary_title&gt;Nature&lt;/_tertiary_title&gt;&lt;_url&gt;http://www.nature.com/doifinder/10.1038/nature17626&lt;/_url&gt;&lt;_volume&gt;533&lt;/_volume&gt;&lt;/Details&gt;&lt;Extra&gt;&lt;DBUID&gt;{6486014E-94A3-482F-8B8D-B1496E970E79}&lt;/DBUID&gt;&lt;/Extra&gt;&lt;/Item&gt;&lt;/References&gt;&lt;/Group&gt;&lt;Group&gt;&lt;References&gt;&lt;Item&gt;&lt;ID&gt;3240&lt;/ID&gt;&lt;UID&gt;{20E0F874-7279-430D-ADF2-AB5CDFAA0AA9}&lt;/UID&gt;&lt;Title&gt;How glycan metabolism shapes the human gut microbiota&lt;/Title&gt;&lt;Template&gt;Journal Article&lt;/Template&gt;&lt;Star&gt;0&lt;/Star&gt;&lt;Tag&gt;5&lt;/Tag&gt;&lt;Author&gt;Koropatkin, N M; Cameron, E A; Martens, E C&lt;/Author&gt;&lt;Year&gt;2012&lt;/Year&gt;&lt;Details&gt;&lt;_accession_num&gt;22491358&lt;/_accession_num&gt;&lt;_author_adr&gt;Department of Microbiology and Immunology, University of Michigan Medical School, Ann Arbor, Michigan 48109, USA.&lt;/_author_adr&gt;&lt;_collection_scope&gt;SCI;SCIE;&lt;/_collection_scope&gt;&lt;_created&gt;61227280&lt;/_created&gt;&lt;_custom1&gt;internal-pdf://internal-pdf://Koropatkin N M Cameron E A Martens E C.pdf.pdf&lt;/_custom1&gt;&lt;_date&gt;2012-05-01&lt;/_date&gt;&lt;_date_display&gt;2012 May&lt;/_date_display&gt;&lt;_db_updated&gt;PubMed&lt;/_db_updated&gt;&lt;_doi&gt;10.1038/nrmicro2746&lt;/_doi&gt;&lt;_impact_factor&gt;  34.209&lt;/_impact_factor&gt;&lt;_isbn&gt;1740-1534 (Electronic); 1740-1526 (Linking)&lt;/_isbn&gt;&lt;_issue&gt;5&lt;/_issue&gt;&lt;_journal&gt;Nat Rev Microbiol&lt;/_journal&gt;&lt;_keywords&gt;*Biota; *Diet; Gastrointestinal Tract/*microbiology; Humans; Metagenome/*physiology; Polysaccharides/*metabolism&lt;/_keywords&gt;&lt;_label&gt;细菌食物链&lt;/_label&gt;&lt;_language&gt;eng&lt;/_language&gt;&lt;_modified&gt;63460033&lt;/_modified&gt;&lt;_pages&gt;323-35&lt;/_pages&gt;&lt;_tertiary_title&gt;Nature reviews. Microbiology&lt;/_tertiary_title&gt;&lt;_type_work&gt;Journal Article; Research Support, N.I.H., Extramural; Research Support, Non-U.S. Gov&amp;apos;t; Review&lt;/_type_work&gt;&lt;_url&gt;http://www.ncbi.nlm.nih.gov/entrez/query.fcgi?cmd=Retrieve&amp;amp;db=pubmed&amp;amp;dopt=Abstract&amp;amp;list_uids=22491358&amp;amp;query_hl=1 _x000d__x000a_http://europepmc.org/articles/./PMC4005082?pdf=render 全文链接_x000d__x000a_&lt;/_url&gt;&lt;_volume&gt;10&lt;/_volume&gt;&lt;/Details&gt;&lt;Extra&gt;&lt;DBUID&gt;{6486014E-94A3-482F-8B8D-B1496E970E79}&lt;/DBUID&gt;&lt;/Extra&gt;&lt;/Item&gt;&lt;/References&gt;&lt;/Group&gt;&lt;/Citation&gt;_x000a_"/>
    <w:docVar w:name="NE.Ref{E64736DC-80EA-407C-87A5-3740B388F085}" w:val=" ADDIN NE.Ref.{E64736DC-80EA-407C-87A5-3740B388F085}&lt;Citation&gt;&lt;Group&gt;&lt;References&gt;&lt;Item&gt;&lt;ID&gt;8900&lt;/ID&gt;&lt;UID&gt;{3102899A-AA36-4420-BB31-23C4220CB19D}&lt;/UID&gt;&lt;Title&gt;Improved metagenome binning and assembly using deep variational autoencoders&lt;/Title&gt;&lt;Template&gt;Journal Article&lt;/Template&gt;&lt;Star&gt;0&lt;/Star&gt;&lt;Tag&gt;0&lt;/Tag&gt;&lt;Author&gt;Nissen, Jakob Nybo; Johansen, Joachim; Allesøe, Rosa Lundbye; Sønderby, Casper Kaae; Armenteros, Jose Juan Almagro; Grønbech, Christopher Heje; Jensen, Lars Juhl; Nielsen, Henrik Bjørn; Petersen, Thomas Nordahl; Winther, Ole; Rasmussen, Simon&lt;/Author&gt;&lt;Year&gt;2021&lt;/Year&gt;&lt;Details&gt;&lt;_accessed&gt;63674910&lt;/_accessed&gt;&lt;_collection_scope&gt;SCI;SCIE;EI&lt;/_collection_scope&gt;&lt;_created&gt;63674910&lt;/_created&gt;&lt;_date&gt;63645120&lt;/_date&gt;&lt;_db_updated&gt;CrossRef&lt;/_db_updated&gt;&lt;_doi&gt;10.1038/s41587-020-00777-4&lt;/_doi&gt;&lt;_impact_factor&gt;  36.558&lt;/_impact_factor&gt;&lt;_isbn&gt;1087-0156&lt;/_isbn&gt;&lt;_journal&gt;Nature Biotechnology&lt;/_journal&gt;&lt;_modified&gt;63674910&lt;/_modified&gt;&lt;_tertiary_title&gt;Nat Biotechnol&lt;/_tertiary_title&gt;&lt;_url&gt;http://www.nature.com/articles/s41587-020-00777-4_x000d__x000a_http://www.nature.com/articles/s41587-020-00777-4.pdf&lt;/_url&gt;&lt;/Details&gt;&lt;Extra&gt;&lt;DBUID&gt;{6486014E-94A3-482F-8B8D-B1496E970E79}&lt;/DBUID&gt;&lt;/Extra&gt;&lt;/Item&gt;&lt;/References&gt;&lt;/Group&gt;&lt;/Citation&gt;_x000a_"/>
    <w:docVar w:name="NE.Ref{F87C529A-2FCA-46BF-BDE1-9E84833B5F7C}" w:val=" ADDIN NE.Ref.{F87C529A-2FCA-46BF-BDE1-9E84833B5F7C}&lt;Citation&gt;&lt;Group&gt;&lt;References&gt;&lt;Item&gt;&lt;ID&gt;7744&lt;/ID&gt;&lt;UID&gt;{EC8DB466-7CC9-4D15-B941-3E1A2F210979}&lt;/UID&gt;&lt;Title&gt;Causal relationships among the gut microbiome, short-chain fatty acids and metabolic diseases&lt;/Title&gt;&lt;Template&gt;Journal Article&lt;/Template&gt;&lt;Star&gt;0&lt;/Star&gt;&lt;Tag&gt;0&lt;/Tag&gt;&lt;Author&gt;Sanna, Serena; van Zuydam, Natalie R; Mahajan, Anubha; Kurilshikov, Alexander; Vich Vila, Arnau; Võsa, Urmo; Mujagic, Zlatan; Masclee, Ad A M; Jonkers, Daisy M A E; Oosting, Marije; Joosten, Leo A B; Netea, Mihai G; Franke, Lude; Zhernakova, Alexandra; Fu, Jingyuan; Wijmenga, Cisca; McCarthy, Mark I&lt;/Author&gt;&lt;Year&gt;2019&lt;/Year&gt;&lt;Details&gt;&lt;_accessed&gt;63188465&lt;/_accessed&gt;&lt;_collection_scope&gt;SCI;SCIE&lt;/_collection_scope&gt;&lt;_created&gt;62924652&lt;/_created&gt;&lt;_db_updated&gt;CrossRef&lt;/_db_updated&gt;&lt;_doi&gt;10.1038/s41588-019-0350-x&lt;/_doi&gt;&lt;_impact_factor&gt;  27.603&lt;/_impact_factor&gt;&lt;_isbn&gt;1061-4036&lt;/_isbn&gt;&lt;_issue&gt;4&lt;/_issue&gt;&lt;_journal&gt;Nature Genetics&lt;/_journal&gt;&lt;_modified&gt;63426929&lt;/_modified&gt;&lt;_pages&gt;600-605&lt;/_pages&gt;&lt;_tertiary_title&gt;Nat Genet&lt;/_tertiary_title&gt;&lt;_url&gt;http://www.nature.com/articles/s41588-019-0350-x_x000d__x000a_http://www.nature.com/articles/s41588-019-0350-x.pdf&lt;/_url&gt;&lt;_volume&gt;51&lt;/_volume&gt;&lt;/Details&gt;&lt;Extra&gt;&lt;DBUID&gt;{6486014E-94A3-482F-8B8D-B1496E970E79}&lt;/DBUID&gt;&lt;/Extra&gt;&lt;/Item&gt;&lt;/References&gt;&lt;/Group&gt;&lt;/Citation&gt;_x000a_"/>
  </w:docVars>
  <w:rsids>
    <w:rsidRoot w:val="00326554"/>
    <w:rsid w:val="00001148"/>
    <w:rsid w:val="000025B4"/>
    <w:rsid w:val="0000314D"/>
    <w:rsid w:val="00006A9E"/>
    <w:rsid w:val="0000736C"/>
    <w:rsid w:val="00012833"/>
    <w:rsid w:val="000130D4"/>
    <w:rsid w:val="00013ECF"/>
    <w:rsid w:val="000140C8"/>
    <w:rsid w:val="000140ED"/>
    <w:rsid w:val="0001485E"/>
    <w:rsid w:val="00015BA8"/>
    <w:rsid w:val="00017D3A"/>
    <w:rsid w:val="000200CB"/>
    <w:rsid w:val="00020713"/>
    <w:rsid w:val="000212B2"/>
    <w:rsid w:val="0002299E"/>
    <w:rsid w:val="0002304F"/>
    <w:rsid w:val="00023E1D"/>
    <w:rsid w:val="00026B9B"/>
    <w:rsid w:val="00031299"/>
    <w:rsid w:val="0003189C"/>
    <w:rsid w:val="000318CE"/>
    <w:rsid w:val="00032706"/>
    <w:rsid w:val="00034744"/>
    <w:rsid w:val="00034F34"/>
    <w:rsid w:val="00035865"/>
    <w:rsid w:val="0003720C"/>
    <w:rsid w:val="000445F9"/>
    <w:rsid w:val="00044EFB"/>
    <w:rsid w:val="00045561"/>
    <w:rsid w:val="00045B20"/>
    <w:rsid w:val="00046002"/>
    <w:rsid w:val="00047F2B"/>
    <w:rsid w:val="00052290"/>
    <w:rsid w:val="00053F0B"/>
    <w:rsid w:val="0005592E"/>
    <w:rsid w:val="00056A61"/>
    <w:rsid w:val="000613DF"/>
    <w:rsid w:val="00063837"/>
    <w:rsid w:val="00067F9A"/>
    <w:rsid w:val="000710ED"/>
    <w:rsid w:val="00071581"/>
    <w:rsid w:val="0007465D"/>
    <w:rsid w:val="0007600A"/>
    <w:rsid w:val="000764AD"/>
    <w:rsid w:val="00082560"/>
    <w:rsid w:val="00085AC4"/>
    <w:rsid w:val="00087539"/>
    <w:rsid w:val="000910D4"/>
    <w:rsid w:val="000914D0"/>
    <w:rsid w:val="0009374C"/>
    <w:rsid w:val="00094BB8"/>
    <w:rsid w:val="0009785B"/>
    <w:rsid w:val="000A4894"/>
    <w:rsid w:val="000A4BE5"/>
    <w:rsid w:val="000B0790"/>
    <w:rsid w:val="000B5A94"/>
    <w:rsid w:val="000B7349"/>
    <w:rsid w:val="000C0D98"/>
    <w:rsid w:val="000C483C"/>
    <w:rsid w:val="000C620A"/>
    <w:rsid w:val="000C76FA"/>
    <w:rsid w:val="000D02DB"/>
    <w:rsid w:val="000D04D7"/>
    <w:rsid w:val="000D5C41"/>
    <w:rsid w:val="000D6594"/>
    <w:rsid w:val="000E0766"/>
    <w:rsid w:val="000E1F17"/>
    <w:rsid w:val="000E5E8B"/>
    <w:rsid w:val="000F1959"/>
    <w:rsid w:val="000F55FC"/>
    <w:rsid w:val="001009CC"/>
    <w:rsid w:val="00102F41"/>
    <w:rsid w:val="00111F96"/>
    <w:rsid w:val="00113115"/>
    <w:rsid w:val="00113299"/>
    <w:rsid w:val="00114205"/>
    <w:rsid w:val="00115540"/>
    <w:rsid w:val="001204D8"/>
    <w:rsid w:val="001210A7"/>
    <w:rsid w:val="001214DC"/>
    <w:rsid w:val="00122DA9"/>
    <w:rsid w:val="001236D6"/>
    <w:rsid w:val="00123B6A"/>
    <w:rsid w:val="00126C70"/>
    <w:rsid w:val="00127209"/>
    <w:rsid w:val="00131BF9"/>
    <w:rsid w:val="001321CF"/>
    <w:rsid w:val="00133618"/>
    <w:rsid w:val="00140875"/>
    <w:rsid w:val="00140B35"/>
    <w:rsid w:val="00142107"/>
    <w:rsid w:val="00142331"/>
    <w:rsid w:val="0014268D"/>
    <w:rsid w:val="00142EEA"/>
    <w:rsid w:val="00143609"/>
    <w:rsid w:val="00144339"/>
    <w:rsid w:val="0014651E"/>
    <w:rsid w:val="00146999"/>
    <w:rsid w:val="00151470"/>
    <w:rsid w:val="00152C8C"/>
    <w:rsid w:val="001554A7"/>
    <w:rsid w:val="001627DE"/>
    <w:rsid w:val="00163031"/>
    <w:rsid w:val="0016312B"/>
    <w:rsid w:val="00165AE1"/>
    <w:rsid w:val="001677E4"/>
    <w:rsid w:val="001706CB"/>
    <w:rsid w:val="00172771"/>
    <w:rsid w:val="0017462C"/>
    <w:rsid w:val="00175772"/>
    <w:rsid w:val="00175AFF"/>
    <w:rsid w:val="001761DF"/>
    <w:rsid w:val="00176B02"/>
    <w:rsid w:val="00177C28"/>
    <w:rsid w:val="00180748"/>
    <w:rsid w:val="001828ED"/>
    <w:rsid w:val="00186FB2"/>
    <w:rsid w:val="001873DF"/>
    <w:rsid w:val="0018791D"/>
    <w:rsid w:val="00193812"/>
    <w:rsid w:val="00193E68"/>
    <w:rsid w:val="001952B8"/>
    <w:rsid w:val="001968A4"/>
    <w:rsid w:val="00197FE7"/>
    <w:rsid w:val="001A1C69"/>
    <w:rsid w:val="001A26CF"/>
    <w:rsid w:val="001A2AE8"/>
    <w:rsid w:val="001A3285"/>
    <w:rsid w:val="001A4500"/>
    <w:rsid w:val="001A5333"/>
    <w:rsid w:val="001A6B4C"/>
    <w:rsid w:val="001A7903"/>
    <w:rsid w:val="001B035D"/>
    <w:rsid w:val="001B058D"/>
    <w:rsid w:val="001B6107"/>
    <w:rsid w:val="001B638D"/>
    <w:rsid w:val="001C1D14"/>
    <w:rsid w:val="001C4F38"/>
    <w:rsid w:val="001C5737"/>
    <w:rsid w:val="001D03AB"/>
    <w:rsid w:val="001D1504"/>
    <w:rsid w:val="001D6480"/>
    <w:rsid w:val="001E0C1B"/>
    <w:rsid w:val="001E0FEF"/>
    <w:rsid w:val="001E1676"/>
    <w:rsid w:val="001E359D"/>
    <w:rsid w:val="001E4A3D"/>
    <w:rsid w:val="001E51A9"/>
    <w:rsid w:val="001E5766"/>
    <w:rsid w:val="001E7E09"/>
    <w:rsid w:val="001F122F"/>
    <w:rsid w:val="001F3454"/>
    <w:rsid w:val="001F491B"/>
    <w:rsid w:val="001F52DA"/>
    <w:rsid w:val="001F5BC8"/>
    <w:rsid w:val="001F6BC7"/>
    <w:rsid w:val="002016D5"/>
    <w:rsid w:val="002020CB"/>
    <w:rsid w:val="00203483"/>
    <w:rsid w:val="002038EB"/>
    <w:rsid w:val="00203925"/>
    <w:rsid w:val="00204EFE"/>
    <w:rsid w:val="0020585A"/>
    <w:rsid w:val="00206990"/>
    <w:rsid w:val="00211FC4"/>
    <w:rsid w:val="0021303E"/>
    <w:rsid w:val="00213C10"/>
    <w:rsid w:val="00220051"/>
    <w:rsid w:val="00220924"/>
    <w:rsid w:val="00220CB4"/>
    <w:rsid w:val="0022196B"/>
    <w:rsid w:val="00223493"/>
    <w:rsid w:val="00223F56"/>
    <w:rsid w:val="00224ED8"/>
    <w:rsid w:val="002326D7"/>
    <w:rsid w:val="002327B8"/>
    <w:rsid w:val="002330CC"/>
    <w:rsid w:val="002335FC"/>
    <w:rsid w:val="002360FD"/>
    <w:rsid w:val="00236B65"/>
    <w:rsid w:val="00237517"/>
    <w:rsid w:val="00242869"/>
    <w:rsid w:val="00246F3D"/>
    <w:rsid w:val="00250C11"/>
    <w:rsid w:val="00251719"/>
    <w:rsid w:val="00255FCF"/>
    <w:rsid w:val="002570DA"/>
    <w:rsid w:val="00257E36"/>
    <w:rsid w:val="00261834"/>
    <w:rsid w:val="00265DBE"/>
    <w:rsid w:val="00267997"/>
    <w:rsid w:val="00271F52"/>
    <w:rsid w:val="00272B19"/>
    <w:rsid w:val="00273227"/>
    <w:rsid w:val="0027383A"/>
    <w:rsid w:val="00276C98"/>
    <w:rsid w:val="00280829"/>
    <w:rsid w:val="002809C8"/>
    <w:rsid w:val="00280B66"/>
    <w:rsid w:val="002826B5"/>
    <w:rsid w:val="00282798"/>
    <w:rsid w:val="00284350"/>
    <w:rsid w:val="0029151D"/>
    <w:rsid w:val="002922F6"/>
    <w:rsid w:val="00292A77"/>
    <w:rsid w:val="00292CEE"/>
    <w:rsid w:val="00295D8C"/>
    <w:rsid w:val="00296804"/>
    <w:rsid w:val="0029699E"/>
    <w:rsid w:val="002A2763"/>
    <w:rsid w:val="002A371F"/>
    <w:rsid w:val="002A61FE"/>
    <w:rsid w:val="002B1107"/>
    <w:rsid w:val="002B1E13"/>
    <w:rsid w:val="002B27C3"/>
    <w:rsid w:val="002B3155"/>
    <w:rsid w:val="002B4013"/>
    <w:rsid w:val="002B5950"/>
    <w:rsid w:val="002B6558"/>
    <w:rsid w:val="002C14A2"/>
    <w:rsid w:val="002C1EFE"/>
    <w:rsid w:val="002C3AAF"/>
    <w:rsid w:val="002C48F8"/>
    <w:rsid w:val="002C655C"/>
    <w:rsid w:val="002C65EF"/>
    <w:rsid w:val="002C68CA"/>
    <w:rsid w:val="002C697D"/>
    <w:rsid w:val="002C6ECF"/>
    <w:rsid w:val="002C6F74"/>
    <w:rsid w:val="002D3126"/>
    <w:rsid w:val="002D611A"/>
    <w:rsid w:val="002D658F"/>
    <w:rsid w:val="002D6B9A"/>
    <w:rsid w:val="002D70A6"/>
    <w:rsid w:val="002E3514"/>
    <w:rsid w:val="002E4279"/>
    <w:rsid w:val="002E43AE"/>
    <w:rsid w:val="002E6D8C"/>
    <w:rsid w:val="002F0A79"/>
    <w:rsid w:val="002F0BD0"/>
    <w:rsid w:val="002F115A"/>
    <w:rsid w:val="002F3503"/>
    <w:rsid w:val="002F68BA"/>
    <w:rsid w:val="00301088"/>
    <w:rsid w:val="00305F84"/>
    <w:rsid w:val="0030642B"/>
    <w:rsid w:val="0031126A"/>
    <w:rsid w:val="003138CF"/>
    <w:rsid w:val="0031532B"/>
    <w:rsid w:val="00315C1F"/>
    <w:rsid w:val="0032146A"/>
    <w:rsid w:val="003227DE"/>
    <w:rsid w:val="00326554"/>
    <w:rsid w:val="003266E4"/>
    <w:rsid w:val="003275C7"/>
    <w:rsid w:val="00331C2E"/>
    <w:rsid w:val="00336823"/>
    <w:rsid w:val="00336B08"/>
    <w:rsid w:val="00336C58"/>
    <w:rsid w:val="00336DDE"/>
    <w:rsid w:val="0033710D"/>
    <w:rsid w:val="0034090A"/>
    <w:rsid w:val="00343B9B"/>
    <w:rsid w:val="00344057"/>
    <w:rsid w:val="00346A44"/>
    <w:rsid w:val="00347C96"/>
    <w:rsid w:val="00347E77"/>
    <w:rsid w:val="0035052A"/>
    <w:rsid w:val="00351917"/>
    <w:rsid w:val="00353B71"/>
    <w:rsid w:val="0035704D"/>
    <w:rsid w:val="00363F7E"/>
    <w:rsid w:val="0036422C"/>
    <w:rsid w:val="0036441E"/>
    <w:rsid w:val="003644A9"/>
    <w:rsid w:val="00364A46"/>
    <w:rsid w:val="00364D24"/>
    <w:rsid w:val="00370366"/>
    <w:rsid w:val="00371BD9"/>
    <w:rsid w:val="003733FC"/>
    <w:rsid w:val="00376178"/>
    <w:rsid w:val="00380A1F"/>
    <w:rsid w:val="00381A05"/>
    <w:rsid w:val="0038321E"/>
    <w:rsid w:val="0038483E"/>
    <w:rsid w:val="00386B38"/>
    <w:rsid w:val="00386F3C"/>
    <w:rsid w:val="00387BA9"/>
    <w:rsid w:val="00390344"/>
    <w:rsid w:val="00393DEF"/>
    <w:rsid w:val="00394B62"/>
    <w:rsid w:val="003A0B4A"/>
    <w:rsid w:val="003A24CF"/>
    <w:rsid w:val="003A4998"/>
    <w:rsid w:val="003A5675"/>
    <w:rsid w:val="003A5FB3"/>
    <w:rsid w:val="003A7F61"/>
    <w:rsid w:val="003B0663"/>
    <w:rsid w:val="003B1CDD"/>
    <w:rsid w:val="003B2472"/>
    <w:rsid w:val="003B37BA"/>
    <w:rsid w:val="003B3D31"/>
    <w:rsid w:val="003B4EF0"/>
    <w:rsid w:val="003C3AAE"/>
    <w:rsid w:val="003C4022"/>
    <w:rsid w:val="003C5B5E"/>
    <w:rsid w:val="003D18F6"/>
    <w:rsid w:val="003D3D55"/>
    <w:rsid w:val="003D5E87"/>
    <w:rsid w:val="003D5F8E"/>
    <w:rsid w:val="003E2543"/>
    <w:rsid w:val="003E260E"/>
    <w:rsid w:val="003E5C86"/>
    <w:rsid w:val="003E6A57"/>
    <w:rsid w:val="003F3EC2"/>
    <w:rsid w:val="003F4AE0"/>
    <w:rsid w:val="003F6F3C"/>
    <w:rsid w:val="003F7598"/>
    <w:rsid w:val="003F78AE"/>
    <w:rsid w:val="004006CC"/>
    <w:rsid w:val="004026CF"/>
    <w:rsid w:val="00402B3C"/>
    <w:rsid w:val="00403073"/>
    <w:rsid w:val="0040312A"/>
    <w:rsid w:val="00403605"/>
    <w:rsid w:val="00406F31"/>
    <w:rsid w:val="00407B38"/>
    <w:rsid w:val="004119A9"/>
    <w:rsid w:val="0041292D"/>
    <w:rsid w:val="00412C61"/>
    <w:rsid w:val="00412CB6"/>
    <w:rsid w:val="00412D83"/>
    <w:rsid w:val="004167DE"/>
    <w:rsid w:val="00416F12"/>
    <w:rsid w:val="004171B4"/>
    <w:rsid w:val="00422799"/>
    <w:rsid w:val="0042582C"/>
    <w:rsid w:val="00426AA3"/>
    <w:rsid w:val="004309BD"/>
    <w:rsid w:val="004327C4"/>
    <w:rsid w:val="004336BA"/>
    <w:rsid w:val="0043386B"/>
    <w:rsid w:val="00434C87"/>
    <w:rsid w:val="00434DB3"/>
    <w:rsid w:val="004377D9"/>
    <w:rsid w:val="00437BF2"/>
    <w:rsid w:val="00437ED3"/>
    <w:rsid w:val="004414C3"/>
    <w:rsid w:val="0044164D"/>
    <w:rsid w:val="00442695"/>
    <w:rsid w:val="00442785"/>
    <w:rsid w:val="0044487C"/>
    <w:rsid w:val="00444C15"/>
    <w:rsid w:val="00450014"/>
    <w:rsid w:val="004506EE"/>
    <w:rsid w:val="00453768"/>
    <w:rsid w:val="004541CE"/>
    <w:rsid w:val="004559C4"/>
    <w:rsid w:val="00455EE5"/>
    <w:rsid w:val="004574E4"/>
    <w:rsid w:val="00463C94"/>
    <w:rsid w:val="004640A8"/>
    <w:rsid w:val="00465A4C"/>
    <w:rsid w:val="0046600E"/>
    <w:rsid w:val="004708ED"/>
    <w:rsid w:val="004747B1"/>
    <w:rsid w:val="00475F62"/>
    <w:rsid w:val="0047742E"/>
    <w:rsid w:val="004822C0"/>
    <w:rsid w:val="00482DC5"/>
    <w:rsid w:val="00482E80"/>
    <w:rsid w:val="00486C9B"/>
    <w:rsid w:val="00490046"/>
    <w:rsid w:val="00494F23"/>
    <w:rsid w:val="0049518C"/>
    <w:rsid w:val="0049531B"/>
    <w:rsid w:val="00496081"/>
    <w:rsid w:val="004A0F91"/>
    <w:rsid w:val="004A26AF"/>
    <w:rsid w:val="004A29B8"/>
    <w:rsid w:val="004A2E36"/>
    <w:rsid w:val="004A30D1"/>
    <w:rsid w:val="004A3B7E"/>
    <w:rsid w:val="004A6DF1"/>
    <w:rsid w:val="004B1AE7"/>
    <w:rsid w:val="004B36D7"/>
    <w:rsid w:val="004B44DD"/>
    <w:rsid w:val="004B60CF"/>
    <w:rsid w:val="004B615C"/>
    <w:rsid w:val="004B6B90"/>
    <w:rsid w:val="004C67F8"/>
    <w:rsid w:val="004C7B7A"/>
    <w:rsid w:val="004D1335"/>
    <w:rsid w:val="004D1ED3"/>
    <w:rsid w:val="004D26A3"/>
    <w:rsid w:val="004D2AAC"/>
    <w:rsid w:val="004E26EC"/>
    <w:rsid w:val="004E2D63"/>
    <w:rsid w:val="004E4559"/>
    <w:rsid w:val="004E6AA8"/>
    <w:rsid w:val="004E746F"/>
    <w:rsid w:val="004F3CF2"/>
    <w:rsid w:val="004F5243"/>
    <w:rsid w:val="004F69DE"/>
    <w:rsid w:val="00500285"/>
    <w:rsid w:val="00500B4A"/>
    <w:rsid w:val="00500E6F"/>
    <w:rsid w:val="005014D6"/>
    <w:rsid w:val="00501DD3"/>
    <w:rsid w:val="00501F20"/>
    <w:rsid w:val="00502D4A"/>
    <w:rsid w:val="00504919"/>
    <w:rsid w:val="00505628"/>
    <w:rsid w:val="00505CED"/>
    <w:rsid w:val="0050704E"/>
    <w:rsid w:val="00507569"/>
    <w:rsid w:val="00507787"/>
    <w:rsid w:val="005105BE"/>
    <w:rsid w:val="00512CF7"/>
    <w:rsid w:val="00515060"/>
    <w:rsid w:val="005176A4"/>
    <w:rsid w:val="00521B45"/>
    <w:rsid w:val="00530913"/>
    <w:rsid w:val="0053174B"/>
    <w:rsid w:val="0053388F"/>
    <w:rsid w:val="00534855"/>
    <w:rsid w:val="005352E0"/>
    <w:rsid w:val="00537D81"/>
    <w:rsid w:val="00541ED0"/>
    <w:rsid w:val="00542974"/>
    <w:rsid w:val="00546C70"/>
    <w:rsid w:val="00547130"/>
    <w:rsid w:val="00552148"/>
    <w:rsid w:val="00552BE3"/>
    <w:rsid w:val="00556710"/>
    <w:rsid w:val="00556798"/>
    <w:rsid w:val="00556D01"/>
    <w:rsid w:val="005629EA"/>
    <w:rsid w:val="00563FF4"/>
    <w:rsid w:val="00565219"/>
    <w:rsid w:val="0056578C"/>
    <w:rsid w:val="00565AD3"/>
    <w:rsid w:val="005673F6"/>
    <w:rsid w:val="00570710"/>
    <w:rsid w:val="00570D97"/>
    <w:rsid w:val="00573294"/>
    <w:rsid w:val="00573BA6"/>
    <w:rsid w:val="00576343"/>
    <w:rsid w:val="00580E5B"/>
    <w:rsid w:val="00582965"/>
    <w:rsid w:val="00583771"/>
    <w:rsid w:val="00583F5B"/>
    <w:rsid w:val="00584437"/>
    <w:rsid w:val="00584693"/>
    <w:rsid w:val="005857F1"/>
    <w:rsid w:val="00590DA8"/>
    <w:rsid w:val="00594DE5"/>
    <w:rsid w:val="005957C7"/>
    <w:rsid w:val="00596CB1"/>
    <w:rsid w:val="0059730F"/>
    <w:rsid w:val="00597D50"/>
    <w:rsid w:val="005A09D2"/>
    <w:rsid w:val="005A5F71"/>
    <w:rsid w:val="005A645A"/>
    <w:rsid w:val="005A6F9F"/>
    <w:rsid w:val="005B0928"/>
    <w:rsid w:val="005B23AA"/>
    <w:rsid w:val="005B28D0"/>
    <w:rsid w:val="005B5944"/>
    <w:rsid w:val="005C1A29"/>
    <w:rsid w:val="005C2BCD"/>
    <w:rsid w:val="005C4B0A"/>
    <w:rsid w:val="005C5AED"/>
    <w:rsid w:val="005C6B57"/>
    <w:rsid w:val="005D25E1"/>
    <w:rsid w:val="005D5249"/>
    <w:rsid w:val="005D61A4"/>
    <w:rsid w:val="005E04BA"/>
    <w:rsid w:val="005E0AD8"/>
    <w:rsid w:val="005E3B0C"/>
    <w:rsid w:val="005E61D1"/>
    <w:rsid w:val="005E6E0A"/>
    <w:rsid w:val="005E7B98"/>
    <w:rsid w:val="005F0779"/>
    <w:rsid w:val="005F1118"/>
    <w:rsid w:val="005F4932"/>
    <w:rsid w:val="005F7DC7"/>
    <w:rsid w:val="00601085"/>
    <w:rsid w:val="006035EE"/>
    <w:rsid w:val="00605F26"/>
    <w:rsid w:val="00611ABF"/>
    <w:rsid w:val="00611B4F"/>
    <w:rsid w:val="00611C71"/>
    <w:rsid w:val="00611FC5"/>
    <w:rsid w:val="006123DF"/>
    <w:rsid w:val="006147FA"/>
    <w:rsid w:val="006163C9"/>
    <w:rsid w:val="0062642F"/>
    <w:rsid w:val="00626BE9"/>
    <w:rsid w:val="006277A4"/>
    <w:rsid w:val="00627BB2"/>
    <w:rsid w:val="00630698"/>
    <w:rsid w:val="00631B6E"/>
    <w:rsid w:val="00632EFD"/>
    <w:rsid w:val="00633CF2"/>
    <w:rsid w:val="006343DB"/>
    <w:rsid w:val="00635113"/>
    <w:rsid w:val="00636530"/>
    <w:rsid w:val="00636AA9"/>
    <w:rsid w:val="006427E3"/>
    <w:rsid w:val="00646576"/>
    <w:rsid w:val="0065071F"/>
    <w:rsid w:val="00651ADB"/>
    <w:rsid w:val="006535CD"/>
    <w:rsid w:val="006565CC"/>
    <w:rsid w:val="00656783"/>
    <w:rsid w:val="006571A4"/>
    <w:rsid w:val="0066389E"/>
    <w:rsid w:val="006659F3"/>
    <w:rsid w:val="0066776A"/>
    <w:rsid w:val="00667A5D"/>
    <w:rsid w:val="00667E07"/>
    <w:rsid w:val="0067083E"/>
    <w:rsid w:val="00671B4A"/>
    <w:rsid w:val="00672A4A"/>
    <w:rsid w:val="0067604A"/>
    <w:rsid w:val="00680BB0"/>
    <w:rsid w:val="0069186C"/>
    <w:rsid w:val="00692027"/>
    <w:rsid w:val="00692A08"/>
    <w:rsid w:val="00693C4D"/>
    <w:rsid w:val="00697A94"/>
    <w:rsid w:val="006A1995"/>
    <w:rsid w:val="006A1D94"/>
    <w:rsid w:val="006A2B02"/>
    <w:rsid w:val="006A2E46"/>
    <w:rsid w:val="006A4972"/>
    <w:rsid w:val="006A7A4E"/>
    <w:rsid w:val="006B27F1"/>
    <w:rsid w:val="006B2B11"/>
    <w:rsid w:val="006B2C2F"/>
    <w:rsid w:val="006B4CA5"/>
    <w:rsid w:val="006B63AA"/>
    <w:rsid w:val="006B708B"/>
    <w:rsid w:val="006C1CFF"/>
    <w:rsid w:val="006C24EF"/>
    <w:rsid w:val="006C4A62"/>
    <w:rsid w:val="006C4D8F"/>
    <w:rsid w:val="006C78F6"/>
    <w:rsid w:val="006D1502"/>
    <w:rsid w:val="006D17ED"/>
    <w:rsid w:val="006D21C1"/>
    <w:rsid w:val="006D30C5"/>
    <w:rsid w:val="006D3144"/>
    <w:rsid w:val="006D42D0"/>
    <w:rsid w:val="006E1E13"/>
    <w:rsid w:val="006E3325"/>
    <w:rsid w:val="006E40D2"/>
    <w:rsid w:val="006E5740"/>
    <w:rsid w:val="006E68E1"/>
    <w:rsid w:val="006E76CC"/>
    <w:rsid w:val="006F0A17"/>
    <w:rsid w:val="006F1A4E"/>
    <w:rsid w:val="006F1FFD"/>
    <w:rsid w:val="006F48A6"/>
    <w:rsid w:val="006F4D87"/>
    <w:rsid w:val="006F5324"/>
    <w:rsid w:val="0070033F"/>
    <w:rsid w:val="0070622D"/>
    <w:rsid w:val="00706530"/>
    <w:rsid w:val="00707ECD"/>
    <w:rsid w:val="00711AB2"/>
    <w:rsid w:val="00712CF1"/>
    <w:rsid w:val="00714690"/>
    <w:rsid w:val="007155CD"/>
    <w:rsid w:val="0071697F"/>
    <w:rsid w:val="00716E60"/>
    <w:rsid w:val="00720226"/>
    <w:rsid w:val="00722BB5"/>
    <w:rsid w:val="00724A33"/>
    <w:rsid w:val="00731D1D"/>
    <w:rsid w:val="00731E66"/>
    <w:rsid w:val="00732110"/>
    <w:rsid w:val="007321F4"/>
    <w:rsid w:val="007324E0"/>
    <w:rsid w:val="00736031"/>
    <w:rsid w:val="0074035F"/>
    <w:rsid w:val="0074147F"/>
    <w:rsid w:val="00741AF5"/>
    <w:rsid w:val="00743510"/>
    <w:rsid w:val="00746109"/>
    <w:rsid w:val="00750D9F"/>
    <w:rsid w:val="00763D54"/>
    <w:rsid w:val="007647FB"/>
    <w:rsid w:val="007667DA"/>
    <w:rsid w:val="00770575"/>
    <w:rsid w:val="00770EBD"/>
    <w:rsid w:val="00774FEA"/>
    <w:rsid w:val="00776DC5"/>
    <w:rsid w:val="00777F3A"/>
    <w:rsid w:val="00783C64"/>
    <w:rsid w:val="00784726"/>
    <w:rsid w:val="00784995"/>
    <w:rsid w:val="00787523"/>
    <w:rsid w:val="00787914"/>
    <w:rsid w:val="00790B86"/>
    <w:rsid w:val="00793576"/>
    <w:rsid w:val="007A0C7E"/>
    <w:rsid w:val="007A3AD9"/>
    <w:rsid w:val="007A5CE3"/>
    <w:rsid w:val="007A6A3F"/>
    <w:rsid w:val="007B113C"/>
    <w:rsid w:val="007B20C1"/>
    <w:rsid w:val="007B47FD"/>
    <w:rsid w:val="007B64D2"/>
    <w:rsid w:val="007C1090"/>
    <w:rsid w:val="007C17C4"/>
    <w:rsid w:val="007C395F"/>
    <w:rsid w:val="007C3B14"/>
    <w:rsid w:val="007C3CD2"/>
    <w:rsid w:val="007C472A"/>
    <w:rsid w:val="007D1269"/>
    <w:rsid w:val="007D2926"/>
    <w:rsid w:val="007D4A83"/>
    <w:rsid w:val="007E0E0E"/>
    <w:rsid w:val="007E1BA9"/>
    <w:rsid w:val="007E2988"/>
    <w:rsid w:val="007E4291"/>
    <w:rsid w:val="007E7E69"/>
    <w:rsid w:val="007F0262"/>
    <w:rsid w:val="007F4954"/>
    <w:rsid w:val="007F68B1"/>
    <w:rsid w:val="007F6E8F"/>
    <w:rsid w:val="007F7FCB"/>
    <w:rsid w:val="008000BA"/>
    <w:rsid w:val="00800171"/>
    <w:rsid w:val="00801F56"/>
    <w:rsid w:val="0080640E"/>
    <w:rsid w:val="008154DC"/>
    <w:rsid w:val="0081756C"/>
    <w:rsid w:val="00817825"/>
    <w:rsid w:val="00817BC5"/>
    <w:rsid w:val="00822A9F"/>
    <w:rsid w:val="00825BDD"/>
    <w:rsid w:val="0083201D"/>
    <w:rsid w:val="00833776"/>
    <w:rsid w:val="00834885"/>
    <w:rsid w:val="00836CE2"/>
    <w:rsid w:val="00837919"/>
    <w:rsid w:val="00844589"/>
    <w:rsid w:val="00844A79"/>
    <w:rsid w:val="00846078"/>
    <w:rsid w:val="00850378"/>
    <w:rsid w:val="008511F7"/>
    <w:rsid w:val="008520E4"/>
    <w:rsid w:val="008578B2"/>
    <w:rsid w:val="00863D10"/>
    <w:rsid w:val="0086512C"/>
    <w:rsid w:val="00865EDB"/>
    <w:rsid w:val="00867243"/>
    <w:rsid w:val="008679EF"/>
    <w:rsid w:val="0087177E"/>
    <w:rsid w:val="0087316E"/>
    <w:rsid w:val="00875BAD"/>
    <w:rsid w:val="00876085"/>
    <w:rsid w:val="00876CEB"/>
    <w:rsid w:val="00877EF1"/>
    <w:rsid w:val="00882032"/>
    <w:rsid w:val="00883731"/>
    <w:rsid w:val="008837B5"/>
    <w:rsid w:val="00885D3C"/>
    <w:rsid w:val="00885FAD"/>
    <w:rsid w:val="00887C2E"/>
    <w:rsid w:val="008914C1"/>
    <w:rsid w:val="0089301F"/>
    <w:rsid w:val="008936C4"/>
    <w:rsid w:val="008941E4"/>
    <w:rsid w:val="008959A5"/>
    <w:rsid w:val="008963B2"/>
    <w:rsid w:val="008A2D79"/>
    <w:rsid w:val="008B0A59"/>
    <w:rsid w:val="008B11DF"/>
    <w:rsid w:val="008C054F"/>
    <w:rsid w:val="008C09B5"/>
    <w:rsid w:val="008C1571"/>
    <w:rsid w:val="008C600E"/>
    <w:rsid w:val="008C6426"/>
    <w:rsid w:val="008C698D"/>
    <w:rsid w:val="008C6BE1"/>
    <w:rsid w:val="008D65D8"/>
    <w:rsid w:val="008E05B7"/>
    <w:rsid w:val="008E0CF9"/>
    <w:rsid w:val="008E3166"/>
    <w:rsid w:val="008E386A"/>
    <w:rsid w:val="008E3CF7"/>
    <w:rsid w:val="008E7B59"/>
    <w:rsid w:val="008E7FFD"/>
    <w:rsid w:val="008F0BB4"/>
    <w:rsid w:val="008F272C"/>
    <w:rsid w:val="008F2B5A"/>
    <w:rsid w:val="0090267A"/>
    <w:rsid w:val="00905053"/>
    <w:rsid w:val="00907CCF"/>
    <w:rsid w:val="009104F0"/>
    <w:rsid w:val="00913E74"/>
    <w:rsid w:val="00914E65"/>
    <w:rsid w:val="009176DA"/>
    <w:rsid w:val="009208CE"/>
    <w:rsid w:val="009227F3"/>
    <w:rsid w:val="009229ED"/>
    <w:rsid w:val="0092326F"/>
    <w:rsid w:val="00923BBC"/>
    <w:rsid w:val="00924C35"/>
    <w:rsid w:val="00924EDB"/>
    <w:rsid w:val="009335C6"/>
    <w:rsid w:val="0093513E"/>
    <w:rsid w:val="009354C9"/>
    <w:rsid w:val="00935A18"/>
    <w:rsid w:val="00935F9E"/>
    <w:rsid w:val="009526AE"/>
    <w:rsid w:val="00954935"/>
    <w:rsid w:val="00956185"/>
    <w:rsid w:val="00965B31"/>
    <w:rsid w:val="00966F83"/>
    <w:rsid w:val="00967B8F"/>
    <w:rsid w:val="009702EE"/>
    <w:rsid w:val="0097453E"/>
    <w:rsid w:val="009764D3"/>
    <w:rsid w:val="00981277"/>
    <w:rsid w:val="00981376"/>
    <w:rsid w:val="009835D9"/>
    <w:rsid w:val="00983BE7"/>
    <w:rsid w:val="0098727B"/>
    <w:rsid w:val="00987C8F"/>
    <w:rsid w:val="00987CDD"/>
    <w:rsid w:val="00990397"/>
    <w:rsid w:val="009909F3"/>
    <w:rsid w:val="00991901"/>
    <w:rsid w:val="0099301B"/>
    <w:rsid w:val="00995FC1"/>
    <w:rsid w:val="00997406"/>
    <w:rsid w:val="009A021E"/>
    <w:rsid w:val="009A0C4E"/>
    <w:rsid w:val="009A10D1"/>
    <w:rsid w:val="009A32EF"/>
    <w:rsid w:val="009A3C87"/>
    <w:rsid w:val="009A4268"/>
    <w:rsid w:val="009B1018"/>
    <w:rsid w:val="009B1848"/>
    <w:rsid w:val="009B1C72"/>
    <w:rsid w:val="009C0F51"/>
    <w:rsid w:val="009C1114"/>
    <w:rsid w:val="009C1DA7"/>
    <w:rsid w:val="009C313A"/>
    <w:rsid w:val="009C3829"/>
    <w:rsid w:val="009C39BE"/>
    <w:rsid w:val="009C73B2"/>
    <w:rsid w:val="009E2731"/>
    <w:rsid w:val="009E3DA5"/>
    <w:rsid w:val="009F39CF"/>
    <w:rsid w:val="009F616E"/>
    <w:rsid w:val="00A019D4"/>
    <w:rsid w:val="00A01C8C"/>
    <w:rsid w:val="00A0250C"/>
    <w:rsid w:val="00A03634"/>
    <w:rsid w:val="00A06850"/>
    <w:rsid w:val="00A11D51"/>
    <w:rsid w:val="00A15FE9"/>
    <w:rsid w:val="00A16778"/>
    <w:rsid w:val="00A17B65"/>
    <w:rsid w:val="00A23224"/>
    <w:rsid w:val="00A23E66"/>
    <w:rsid w:val="00A24720"/>
    <w:rsid w:val="00A26C4B"/>
    <w:rsid w:val="00A27127"/>
    <w:rsid w:val="00A309D2"/>
    <w:rsid w:val="00A32E0C"/>
    <w:rsid w:val="00A33EFE"/>
    <w:rsid w:val="00A34C01"/>
    <w:rsid w:val="00A34C3D"/>
    <w:rsid w:val="00A35956"/>
    <w:rsid w:val="00A35BBE"/>
    <w:rsid w:val="00A36281"/>
    <w:rsid w:val="00A36607"/>
    <w:rsid w:val="00A4099A"/>
    <w:rsid w:val="00A41B30"/>
    <w:rsid w:val="00A42D11"/>
    <w:rsid w:val="00A47E9D"/>
    <w:rsid w:val="00A5034A"/>
    <w:rsid w:val="00A53DC0"/>
    <w:rsid w:val="00A550B0"/>
    <w:rsid w:val="00A5599D"/>
    <w:rsid w:val="00A56262"/>
    <w:rsid w:val="00A563D8"/>
    <w:rsid w:val="00A57E2D"/>
    <w:rsid w:val="00A60D17"/>
    <w:rsid w:val="00A62A4B"/>
    <w:rsid w:val="00A62DFA"/>
    <w:rsid w:val="00A631D7"/>
    <w:rsid w:val="00A6335E"/>
    <w:rsid w:val="00A6432F"/>
    <w:rsid w:val="00A71B7A"/>
    <w:rsid w:val="00A721CB"/>
    <w:rsid w:val="00A72402"/>
    <w:rsid w:val="00A73AEF"/>
    <w:rsid w:val="00A73E79"/>
    <w:rsid w:val="00A814F9"/>
    <w:rsid w:val="00A816D8"/>
    <w:rsid w:val="00A82518"/>
    <w:rsid w:val="00A8289B"/>
    <w:rsid w:val="00A83078"/>
    <w:rsid w:val="00A83394"/>
    <w:rsid w:val="00A83CE0"/>
    <w:rsid w:val="00A8536E"/>
    <w:rsid w:val="00A87364"/>
    <w:rsid w:val="00A915FE"/>
    <w:rsid w:val="00A922DA"/>
    <w:rsid w:val="00A97F0B"/>
    <w:rsid w:val="00AA1AA7"/>
    <w:rsid w:val="00AA5F70"/>
    <w:rsid w:val="00AB29A3"/>
    <w:rsid w:val="00AB2A37"/>
    <w:rsid w:val="00AB498E"/>
    <w:rsid w:val="00AB59F7"/>
    <w:rsid w:val="00AC2C2E"/>
    <w:rsid w:val="00AC539C"/>
    <w:rsid w:val="00AC588A"/>
    <w:rsid w:val="00AC66B0"/>
    <w:rsid w:val="00AD0876"/>
    <w:rsid w:val="00AD0F99"/>
    <w:rsid w:val="00AD2118"/>
    <w:rsid w:val="00AD2680"/>
    <w:rsid w:val="00AD5391"/>
    <w:rsid w:val="00AE060A"/>
    <w:rsid w:val="00AE65B2"/>
    <w:rsid w:val="00AE7BC2"/>
    <w:rsid w:val="00AF129A"/>
    <w:rsid w:val="00AF16AD"/>
    <w:rsid w:val="00AF194A"/>
    <w:rsid w:val="00AF278F"/>
    <w:rsid w:val="00AF53E4"/>
    <w:rsid w:val="00AF6552"/>
    <w:rsid w:val="00AF6C7A"/>
    <w:rsid w:val="00AF71D4"/>
    <w:rsid w:val="00B018FD"/>
    <w:rsid w:val="00B022EF"/>
    <w:rsid w:val="00B02F26"/>
    <w:rsid w:val="00B03B8E"/>
    <w:rsid w:val="00B12B3C"/>
    <w:rsid w:val="00B13527"/>
    <w:rsid w:val="00B13C56"/>
    <w:rsid w:val="00B1402B"/>
    <w:rsid w:val="00B15468"/>
    <w:rsid w:val="00B155F6"/>
    <w:rsid w:val="00B158E2"/>
    <w:rsid w:val="00B1649C"/>
    <w:rsid w:val="00B1735B"/>
    <w:rsid w:val="00B2005E"/>
    <w:rsid w:val="00B20E3F"/>
    <w:rsid w:val="00B21340"/>
    <w:rsid w:val="00B21A57"/>
    <w:rsid w:val="00B24A78"/>
    <w:rsid w:val="00B314B4"/>
    <w:rsid w:val="00B318DC"/>
    <w:rsid w:val="00B31BBB"/>
    <w:rsid w:val="00B3381A"/>
    <w:rsid w:val="00B33EE0"/>
    <w:rsid w:val="00B3696D"/>
    <w:rsid w:val="00B36FFF"/>
    <w:rsid w:val="00B378DC"/>
    <w:rsid w:val="00B40A93"/>
    <w:rsid w:val="00B40FA3"/>
    <w:rsid w:val="00B428A6"/>
    <w:rsid w:val="00B42AD3"/>
    <w:rsid w:val="00B439D9"/>
    <w:rsid w:val="00B47826"/>
    <w:rsid w:val="00B51A34"/>
    <w:rsid w:val="00B51AFE"/>
    <w:rsid w:val="00B52691"/>
    <w:rsid w:val="00B52783"/>
    <w:rsid w:val="00B549D1"/>
    <w:rsid w:val="00B604E1"/>
    <w:rsid w:val="00B6206D"/>
    <w:rsid w:val="00B63146"/>
    <w:rsid w:val="00B6667D"/>
    <w:rsid w:val="00B66C1D"/>
    <w:rsid w:val="00B70295"/>
    <w:rsid w:val="00B72377"/>
    <w:rsid w:val="00B735CB"/>
    <w:rsid w:val="00B74B92"/>
    <w:rsid w:val="00B7543D"/>
    <w:rsid w:val="00B75D99"/>
    <w:rsid w:val="00B75DA8"/>
    <w:rsid w:val="00B75EED"/>
    <w:rsid w:val="00B806AB"/>
    <w:rsid w:val="00B82201"/>
    <w:rsid w:val="00B82C6D"/>
    <w:rsid w:val="00B83C5F"/>
    <w:rsid w:val="00B8592B"/>
    <w:rsid w:val="00B86B31"/>
    <w:rsid w:val="00B90478"/>
    <w:rsid w:val="00B90EA2"/>
    <w:rsid w:val="00B92AA1"/>
    <w:rsid w:val="00B941A5"/>
    <w:rsid w:val="00B964B9"/>
    <w:rsid w:val="00B96CA5"/>
    <w:rsid w:val="00BA16A1"/>
    <w:rsid w:val="00BA3D0C"/>
    <w:rsid w:val="00BA49AD"/>
    <w:rsid w:val="00BA5E4F"/>
    <w:rsid w:val="00BB0610"/>
    <w:rsid w:val="00BB29C7"/>
    <w:rsid w:val="00BB7624"/>
    <w:rsid w:val="00BB7FB3"/>
    <w:rsid w:val="00BC06CD"/>
    <w:rsid w:val="00BC3512"/>
    <w:rsid w:val="00BC75EE"/>
    <w:rsid w:val="00BC799D"/>
    <w:rsid w:val="00BD05A9"/>
    <w:rsid w:val="00BD29AE"/>
    <w:rsid w:val="00BD7D04"/>
    <w:rsid w:val="00BE039F"/>
    <w:rsid w:val="00BE26BE"/>
    <w:rsid w:val="00BE46AA"/>
    <w:rsid w:val="00BE5372"/>
    <w:rsid w:val="00BE53A0"/>
    <w:rsid w:val="00BE67F0"/>
    <w:rsid w:val="00BF2489"/>
    <w:rsid w:val="00BF2C9A"/>
    <w:rsid w:val="00BF3EFA"/>
    <w:rsid w:val="00BF5C46"/>
    <w:rsid w:val="00BF6A7B"/>
    <w:rsid w:val="00C044C5"/>
    <w:rsid w:val="00C06106"/>
    <w:rsid w:val="00C07BE7"/>
    <w:rsid w:val="00C1184F"/>
    <w:rsid w:val="00C12191"/>
    <w:rsid w:val="00C127EF"/>
    <w:rsid w:val="00C14FE0"/>
    <w:rsid w:val="00C15639"/>
    <w:rsid w:val="00C16C10"/>
    <w:rsid w:val="00C2552D"/>
    <w:rsid w:val="00C26179"/>
    <w:rsid w:val="00C26D38"/>
    <w:rsid w:val="00C30874"/>
    <w:rsid w:val="00C31CA6"/>
    <w:rsid w:val="00C338E4"/>
    <w:rsid w:val="00C366D9"/>
    <w:rsid w:val="00C414E2"/>
    <w:rsid w:val="00C42D2C"/>
    <w:rsid w:val="00C4384D"/>
    <w:rsid w:val="00C52832"/>
    <w:rsid w:val="00C5488F"/>
    <w:rsid w:val="00C5505C"/>
    <w:rsid w:val="00C56B17"/>
    <w:rsid w:val="00C61291"/>
    <w:rsid w:val="00C618BA"/>
    <w:rsid w:val="00C61D8F"/>
    <w:rsid w:val="00C63462"/>
    <w:rsid w:val="00C65097"/>
    <w:rsid w:val="00C66E14"/>
    <w:rsid w:val="00C705D3"/>
    <w:rsid w:val="00C719AE"/>
    <w:rsid w:val="00C724F6"/>
    <w:rsid w:val="00C80411"/>
    <w:rsid w:val="00C83011"/>
    <w:rsid w:val="00C903CF"/>
    <w:rsid w:val="00C91EC9"/>
    <w:rsid w:val="00C91F39"/>
    <w:rsid w:val="00C92E19"/>
    <w:rsid w:val="00C93D78"/>
    <w:rsid w:val="00C945EE"/>
    <w:rsid w:val="00C9657D"/>
    <w:rsid w:val="00CA0EED"/>
    <w:rsid w:val="00CA3E3A"/>
    <w:rsid w:val="00CA44B1"/>
    <w:rsid w:val="00CA756F"/>
    <w:rsid w:val="00CC2ACE"/>
    <w:rsid w:val="00CC3996"/>
    <w:rsid w:val="00CC4336"/>
    <w:rsid w:val="00CC4856"/>
    <w:rsid w:val="00CC5B2D"/>
    <w:rsid w:val="00CC5F02"/>
    <w:rsid w:val="00CD18F6"/>
    <w:rsid w:val="00CD325B"/>
    <w:rsid w:val="00CD5B2E"/>
    <w:rsid w:val="00CD5C3F"/>
    <w:rsid w:val="00CD754C"/>
    <w:rsid w:val="00CE325B"/>
    <w:rsid w:val="00CE48C6"/>
    <w:rsid w:val="00CE5B41"/>
    <w:rsid w:val="00CE6FF1"/>
    <w:rsid w:val="00CF012D"/>
    <w:rsid w:val="00CF3F4F"/>
    <w:rsid w:val="00CF4136"/>
    <w:rsid w:val="00CF5699"/>
    <w:rsid w:val="00CF575F"/>
    <w:rsid w:val="00CF6DEA"/>
    <w:rsid w:val="00CF754D"/>
    <w:rsid w:val="00D00773"/>
    <w:rsid w:val="00D02061"/>
    <w:rsid w:val="00D02994"/>
    <w:rsid w:val="00D0762B"/>
    <w:rsid w:val="00D13166"/>
    <w:rsid w:val="00D139B2"/>
    <w:rsid w:val="00D14188"/>
    <w:rsid w:val="00D16088"/>
    <w:rsid w:val="00D22A60"/>
    <w:rsid w:val="00D242C1"/>
    <w:rsid w:val="00D30B1E"/>
    <w:rsid w:val="00D31950"/>
    <w:rsid w:val="00D325F1"/>
    <w:rsid w:val="00D3284B"/>
    <w:rsid w:val="00D3396F"/>
    <w:rsid w:val="00D37312"/>
    <w:rsid w:val="00D4061E"/>
    <w:rsid w:val="00D410FA"/>
    <w:rsid w:val="00D42021"/>
    <w:rsid w:val="00D4650E"/>
    <w:rsid w:val="00D50D70"/>
    <w:rsid w:val="00D5107F"/>
    <w:rsid w:val="00D53CD5"/>
    <w:rsid w:val="00D53D6D"/>
    <w:rsid w:val="00D54857"/>
    <w:rsid w:val="00D56726"/>
    <w:rsid w:val="00D56A35"/>
    <w:rsid w:val="00D56B92"/>
    <w:rsid w:val="00D61A9D"/>
    <w:rsid w:val="00D61C0A"/>
    <w:rsid w:val="00D65919"/>
    <w:rsid w:val="00D66ED3"/>
    <w:rsid w:val="00D670BF"/>
    <w:rsid w:val="00D740C1"/>
    <w:rsid w:val="00D74A49"/>
    <w:rsid w:val="00D8528C"/>
    <w:rsid w:val="00D8553E"/>
    <w:rsid w:val="00D868B7"/>
    <w:rsid w:val="00D917B4"/>
    <w:rsid w:val="00D933F8"/>
    <w:rsid w:val="00D93AEB"/>
    <w:rsid w:val="00D951E6"/>
    <w:rsid w:val="00D96FBF"/>
    <w:rsid w:val="00DA094A"/>
    <w:rsid w:val="00DA182E"/>
    <w:rsid w:val="00DA3685"/>
    <w:rsid w:val="00DA39CE"/>
    <w:rsid w:val="00DA6C84"/>
    <w:rsid w:val="00DB05B0"/>
    <w:rsid w:val="00DB1F40"/>
    <w:rsid w:val="00DB3E92"/>
    <w:rsid w:val="00DB670D"/>
    <w:rsid w:val="00DB798A"/>
    <w:rsid w:val="00DC008D"/>
    <w:rsid w:val="00DC1F3C"/>
    <w:rsid w:val="00DC40CB"/>
    <w:rsid w:val="00DC4628"/>
    <w:rsid w:val="00DC5173"/>
    <w:rsid w:val="00DC658F"/>
    <w:rsid w:val="00DC705E"/>
    <w:rsid w:val="00DC7B47"/>
    <w:rsid w:val="00DD04DF"/>
    <w:rsid w:val="00DD57F6"/>
    <w:rsid w:val="00DD62EC"/>
    <w:rsid w:val="00DD6564"/>
    <w:rsid w:val="00DD7030"/>
    <w:rsid w:val="00DE1975"/>
    <w:rsid w:val="00DE2F8A"/>
    <w:rsid w:val="00DE3185"/>
    <w:rsid w:val="00DE3B59"/>
    <w:rsid w:val="00DE6CCA"/>
    <w:rsid w:val="00DF00B8"/>
    <w:rsid w:val="00DF02E4"/>
    <w:rsid w:val="00DF259B"/>
    <w:rsid w:val="00DF26A5"/>
    <w:rsid w:val="00DF3B35"/>
    <w:rsid w:val="00E03E24"/>
    <w:rsid w:val="00E03E75"/>
    <w:rsid w:val="00E041D2"/>
    <w:rsid w:val="00E101E1"/>
    <w:rsid w:val="00E1193F"/>
    <w:rsid w:val="00E12421"/>
    <w:rsid w:val="00E14FC3"/>
    <w:rsid w:val="00E15A99"/>
    <w:rsid w:val="00E212B0"/>
    <w:rsid w:val="00E22487"/>
    <w:rsid w:val="00E2447B"/>
    <w:rsid w:val="00E248D2"/>
    <w:rsid w:val="00E27F64"/>
    <w:rsid w:val="00E33FA1"/>
    <w:rsid w:val="00E35433"/>
    <w:rsid w:val="00E356D1"/>
    <w:rsid w:val="00E3707D"/>
    <w:rsid w:val="00E374A1"/>
    <w:rsid w:val="00E4302C"/>
    <w:rsid w:val="00E440D7"/>
    <w:rsid w:val="00E44B37"/>
    <w:rsid w:val="00E5193E"/>
    <w:rsid w:val="00E51F91"/>
    <w:rsid w:val="00E5274C"/>
    <w:rsid w:val="00E56227"/>
    <w:rsid w:val="00E56341"/>
    <w:rsid w:val="00E57128"/>
    <w:rsid w:val="00E571C4"/>
    <w:rsid w:val="00E573D0"/>
    <w:rsid w:val="00E63364"/>
    <w:rsid w:val="00E64B4B"/>
    <w:rsid w:val="00E7237F"/>
    <w:rsid w:val="00E81D2A"/>
    <w:rsid w:val="00E84517"/>
    <w:rsid w:val="00E84558"/>
    <w:rsid w:val="00E85891"/>
    <w:rsid w:val="00E86076"/>
    <w:rsid w:val="00E864A2"/>
    <w:rsid w:val="00E91A5F"/>
    <w:rsid w:val="00E93F44"/>
    <w:rsid w:val="00E9418A"/>
    <w:rsid w:val="00EA0F85"/>
    <w:rsid w:val="00EA2725"/>
    <w:rsid w:val="00EA32F4"/>
    <w:rsid w:val="00EA3A08"/>
    <w:rsid w:val="00EA3A7C"/>
    <w:rsid w:val="00EA51D3"/>
    <w:rsid w:val="00EA520F"/>
    <w:rsid w:val="00EA5C08"/>
    <w:rsid w:val="00EA7885"/>
    <w:rsid w:val="00EB13BA"/>
    <w:rsid w:val="00EC04AC"/>
    <w:rsid w:val="00EC2A20"/>
    <w:rsid w:val="00EC3350"/>
    <w:rsid w:val="00ED01D3"/>
    <w:rsid w:val="00ED0E99"/>
    <w:rsid w:val="00ED2C9B"/>
    <w:rsid w:val="00ED3422"/>
    <w:rsid w:val="00ED6382"/>
    <w:rsid w:val="00ED7F24"/>
    <w:rsid w:val="00EE0251"/>
    <w:rsid w:val="00EE1928"/>
    <w:rsid w:val="00EE274E"/>
    <w:rsid w:val="00EE2B78"/>
    <w:rsid w:val="00EE3A4D"/>
    <w:rsid w:val="00EE3D35"/>
    <w:rsid w:val="00EE5B79"/>
    <w:rsid w:val="00EE6173"/>
    <w:rsid w:val="00EF0707"/>
    <w:rsid w:val="00EF1C35"/>
    <w:rsid w:val="00EF430A"/>
    <w:rsid w:val="00EF5E72"/>
    <w:rsid w:val="00EF5F2E"/>
    <w:rsid w:val="00EF702F"/>
    <w:rsid w:val="00F03F83"/>
    <w:rsid w:val="00F06B9D"/>
    <w:rsid w:val="00F10CCE"/>
    <w:rsid w:val="00F110AD"/>
    <w:rsid w:val="00F13C41"/>
    <w:rsid w:val="00F174E9"/>
    <w:rsid w:val="00F1798A"/>
    <w:rsid w:val="00F20B31"/>
    <w:rsid w:val="00F23021"/>
    <w:rsid w:val="00F235C0"/>
    <w:rsid w:val="00F23951"/>
    <w:rsid w:val="00F23BDA"/>
    <w:rsid w:val="00F26372"/>
    <w:rsid w:val="00F26FBD"/>
    <w:rsid w:val="00F27E2F"/>
    <w:rsid w:val="00F308DD"/>
    <w:rsid w:val="00F30CC6"/>
    <w:rsid w:val="00F32FAC"/>
    <w:rsid w:val="00F33907"/>
    <w:rsid w:val="00F34F4C"/>
    <w:rsid w:val="00F354D9"/>
    <w:rsid w:val="00F3678A"/>
    <w:rsid w:val="00F37203"/>
    <w:rsid w:val="00F3787D"/>
    <w:rsid w:val="00F504F4"/>
    <w:rsid w:val="00F521E0"/>
    <w:rsid w:val="00F57DC4"/>
    <w:rsid w:val="00F61D7B"/>
    <w:rsid w:val="00F621D1"/>
    <w:rsid w:val="00F66DFA"/>
    <w:rsid w:val="00F67324"/>
    <w:rsid w:val="00F67F0C"/>
    <w:rsid w:val="00F70443"/>
    <w:rsid w:val="00F70D23"/>
    <w:rsid w:val="00F72356"/>
    <w:rsid w:val="00F72AF4"/>
    <w:rsid w:val="00F73380"/>
    <w:rsid w:val="00F73798"/>
    <w:rsid w:val="00F741A9"/>
    <w:rsid w:val="00F74756"/>
    <w:rsid w:val="00F7487F"/>
    <w:rsid w:val="00F74C2B"/>
    <w:rsid w:val="00F754FB"/>
    <w:rsid w:val="00F7717F"/>
    <w:rsid w:val="00F81F77"/>
    <w:rsid w:val="00F83067"/>
    <w:rsid w:val="00F86C21"/>
    <w:rsid w:val="00F8760D"/>
    <w:rsid w:val="00F90928"/>
    <w:rsid w:val="00F91E0B"/>
    <w:rsid w:val="00F91FC4"/>
    <w:rsid w:val="00F922FE"/>
    <w:rsid w:val="00F94221"/>
    <w:rsid w:val="00F944CE"/>
    <w:rsid w:val="00F9472B"/>
    <w:rsid w:val="00F963F1"/>
    <w:rsid w:val="00FA2218"/>
    <w:rsid w:val="00FA270E"/>
    <w:rsid w:val="00FA4B31"/>
    <w:rsid w:val="00FA572F"/>
    <w:rsid w:val="00FA6B6C"/>
    <w:rsid w:val="00FB04A4"/>
    <w:rsid w:val="00FB0DCA"/>
    <w:rsid w:val="00FB0ED4"/>
    <w:rsid w:val="00FB1E16"/>
    <w:rsid w:val="00FB3828"/>
    <w:rsid w:val="00FC37AE"/>
    <w:rsid w:val="00FC41F2"/>
    <w:rsid w:val="00FC6B0B"/>
    <w:rsid w:val="00FC6F64"/>
    <w:rsid w:val="00FD113E"/>
    <w:rsid w:val="00FD2095"/>
    <w:rsid w:val="00FD249F"/>
    <w:rsid w:val="00FD49F4"/>
    <w:rsid w:val="00FD589D"/>
    <w:rsid w:val="00FE059E"/>
    <w:rsid w:val="00FE0E8B"/>
    <w:rsid w:val="00FE5040"/>
    <w:rsid w:val="00FE73B2"/>
    <w:rsid w:val="00FF0437"/>
    <w:rsid w:val="00FF074E"/>
    <w:rsid w:val="00FF3D93"/>
    <w:rsid w:val="00FF43B3"/>
    <w:rsid w:val="00FF476D"/>
    <w:rsid w:val="00FF6C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91517"/>
  <w15:chartTrackingRefBased/>
  <w15:docId w15:val="{2F111E96-ED78-4949-8B89-2BD4CB58A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657D"/>
    <w:pPr>
      <w:spacing w:before="100" w:beforeAutospacing="1" w:after="100" w:afterAutospacing="1"/>
    </w:pPr>
    <w:rPr>
      <w:rFonts w:ascii="SimSun" w:eastAsia="SimSun" w:hAnsi="SimSun" w:cs="SimSun"/>
    </w:rPr>
  </w:style>
  <w:style w:type="paragraph" w:styleId="ListParagraph">
    <w:name w:val="List Paragraph"/>
    <w:basedOn w:val="Normal"/>
    <w:uiPriority w:val="34"/>
    <w:qFormat/>
    <w:rsid w:val="00482E80"/>
    <w:pPr>
      <w:ind w:left="720"/>
      <w:contextualSpacing/>
    </w:pPr>
  </w:style>
  <w:style w:type="paragraph" w:styleId="Revision">
    <w:name w:val="Revision"/>
    <w:hidden/>
    <w:uiPriority w:val="99"/>
    <w:semiHidden/>
    <w:rsid w:val="00BB0610"/>
  </w:style>
  <w:style w:type="character" w:styleId="CommentReference">
    <w:name w:val="annotation reference"/>
    <w:basedOn w:val="DefaultParagraphFont"/>
    <w:uiPriority w:val="99"/>
    <w:semiHidden/>
    <w:unhideWhenUsed/>
    <w:rsid w:val="00BB0610"/>
    <w:rPr>
      <w:sz w:val="16"/>
      <w:szCs w:val="16"/>
    </w:rPr>
  </w:style>
  <w:style w:type="paragraph" w:styleId="CommentText">
    <w:name w:val="annotation text"/>
    <w:basedOn w:val="Normal"/>
    <w:link w:val="CommentTextChar"/>
    <w:uiPriority w:val="99"/>
    <w:unhideWhenUsed/>
    <w:rsid w:val="00BB0610"/>
    <w:rPr>
      <w:sz w:val="20"/>
      <w:szCs w:val="20"/>
    </w:rPr>
  </w:style>
  <w:style w:type="character" w:customStyle="1" w:styleId="CommentTextChar">
    <w:name w:val="Comment Text Char"/>
    <w:basedOn w:val="DefaultParagraphFont"/>
    <w:link w:val="CommentText"/>
    <w:uiPriority w:val="99"/>
    <w:rsid w:val="00BB0610"/>
    <w:rPr>
      <w:sz w:val="20"/>
      <w:szCs w:val="20"/>
    </w:rPr>
  </w:style>
  <w:style w:type="paragraph" w:styleId="CommentSubject">
    <w:name w:val="annotation subject"/>
    <w:basedOn w:val="CommentText"/>
    <w:next w:val="CommentText"/>
    <w:link w:val="CommentSubjectChar"/>
    <w:uiPriority w:val="99"/>
    <w:semiHidden/>
    <w:unhideWhenUsed/>
    <w:rsid w:val="00BB0610"/>
    <w:rPr>
      <w:b/>
      <w:bCs/>
    </w:rPr>
  </w:style>
  <w:style w:type="character" w:customStyle="1" w:styleId="CommentSubjectChar">
    <w:name w:val="Comment Subject Char"/>
    <w:basedOn w:val="CommentTextChar"/>
    <w:link w:val="CommentSubject"/>
    <w:uiPriority w:val="99"/>
    <w:semiHidden/>
    <w:rsid w:val="00BB0610"/>
    <w:rPr>
      <w:b/>
      <w:bCs/>
      <w:sz w:val="20"/>
      <w:szCs w:val="20"/>
    </w:rPr>
  </w:style>
  <w:style w:type="character" w:styleId="PlaceholderText">
    <w:name w:val="Placeholder Text"/>
    <w:basedOn w:val="DefaultParagraphFont"/>
    <w:uiPriority w:val="99"/>
    <w:semiHidden/>
    <w:rsid w:val="0020585A"/>
    <w:rPr>
      <w:color w:val="808080"/>
    </w:rPr>
  </w:style>
  <w:style w:type="paragraph" w:styleId="Header">
    <w:name w:val="header"/>
    <w:basedOn w:val="Normal"/>
    <w:link w:val="HeaderChar"/>
    <w:uiPriority w:val="99"/>
    <w:unhideWhenUsed/>
    <w:rsid w:val="00B02F2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02F26"/>
    <w:rPr>
      <w:sz w:val="18"/>
      <w:szCs w:val="18"/>
    </w:rPr>
  </w:style>
  <w:style w:type="paragraph" w:styleId="Footer">
    <w:name w:val="footer"/>
    <w:basedOn w:val="Normal"/>
    <w:link w:val="FooterChar"/>
    <w:uiPriority w:val="99"/>
    <w:unhideWhenUsed/>
    <w:rsid w:val="00B02F2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02F26"/>
    <w:rPr>
      <w:sz w:val="18"/>
      <w:szCs w:val="18"/>
    </w:rPr>
  </w:style>
  <w:style w:type="character" w:customStyle="1" w:styleId="fontstyle01">
    <w:name w:val="fontstyle01"/>
    <w:basedOn w:val="DefaultParagraphFont"/>
    <w:rsid w:val="00052290"/>
    <w:rPr>
      <w:rFonts w:ascii="MinionPro-Regular" w:hAnsi="MinionPro-Regular" w:hint="default"/>
      <w:b w:val="0"/>
      <w:bCs w:val="0"/>
      <w:i w:val="0"/>
      <w:iCs w:val="0"/>
      <w:color w:val="000000"/>
      <w:sz w:val="20"/>
      <w:szCs w:val="20"/>
    </w:rPr>
  </w:style>
  <w:style w:type="character" w:styleId="Hyperlink">
    <w:name w:val="Hyperlink"/>
    <w:basedOn w:val="DefaultParagraphFont"/>
    <w:uiPriority w:val="99"/>
    <w:unhideWhenUsed/>
    <w:rsid w:val="00B941A5"/>
    <w:rPr>
      <w:color w:val="0563C1" w:themeColor="hyperlink"/>
      <w:u w:val="single"/>
    </w:rPr>
  </w:style>
  <w:style w:type="character" w:styleId="UnresolvedMention">
    <w:name w:val="Unresolved Mention"/>
    <w:basedOn w:val="DefaultParagraphFont"/>
    <w:uiPriority w:val="99"/>
    <w:semiHidden/>
    <w:unhideWhenUsed/>
    <w:rsid w:val="00B941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799">
      <w:bodyDiv w:val="1"/>
      <w:marLeft w:val="0"/>
      <w:marRight w:val="0"/>
      <w:marTop w:val="0"/>
      <w:marBottom w:val="0"/>
      <w:divBdr>
        <w:top w:val="none" w:sz="0" w:space="0" w:color="auto"/>
        <w:left w:val="none" w:sz="0" w:space="0" w:color="auto"/>
        <w:bottom w:val="none" w:sz="0" w:space="0" w:color="auto"/>
        <w:right w:val="none" w:sz="0" w:space="0" w:color="auto"/>
      </w:divBdr>
    </w:div>
    <w:div w:id="129787771">
      <w:bodyDiv w:val="1"/>
      <w:marLeft w:val="0"/>
      <w:marRight w:val="0"/>
      <w:marTop w:val="0"/>
      <w:marBottom w:val="0"/>
      <w:divBdr>
        <w:top w:val="none" w:sz="0" w:space="0" w:color="auto"/>
        <w:left w:val="none" w:sz="0" w:space="0" w:color="auto"/>
        <w:bottom w:val="none" w:sz="0" w:space="0" w:color="auto"/>
        <w:right w:val="none" w:sz="0" w:space="0" w:color="auto"/>
      </w:divBdr>
    </w:div>
    <w:div w:id="247034433">
      <w:bodyDiv w:val="1"/>
      <w:marLeft w:val="0"/>
      <w:marRight w:val="0"/>
      <w:marTop w:val="0"/>
      <w:marBottom w:val="0"/>
      <w:divBdr>
        <w:top w:val="none" w:sz="0" w:space="0" w:color="auto"/>
        <w:left w:val="none" w:sz="0" w:space="0" w:color="auto"/>
        <w:bottom w:val="none" w:sz="0" w:space="0" w:color="auto"/>
        <w:right w:val="none" w:sz="0" w:space="0" w:color="auto"/>
      </w:divBdr>
    </w:div>
    <w:div w:id="272248092">
      <w:bodyDiv w:val="1"/>
      <w:marLeft w:val="0"/>
      <w:marRight w:val="0"/>
      <w:marTop w:val="0"/>
      <w:marBottom w:val="0"/>
      <w:divBdr>
        <w:top w:val="none" w:sz="0" w:space="0" w:color="auto"/>
        <w:left w:val="none" w:sz="0" w:space="0" w:color="auto"/>
        <w:bottom w:val="none" w:sz="0" w:space="0" w:color="auto"/>
        <w:right w:val="none" w:sz="0" w:space="0" w:color="auto"/>
      </w:divBdr>
    </w:div>
    <w:div w:id="1209335943">
      <w:bodyDiv w:val="1"/>
      <w:marLeft w:val="0"/>
      <w:marRight w:val="0"/>
      <w:marTop w:val="0"/>
      <w:marBottom w:val="0"/>
      <w:divBdr>
        <w:top w:val="none" w:sz="0" w:space="0" w:color="auto"/>
        <w:left w:val="none" w:sz="0" w:space="0" w:color="auto"/>
        <w:bottom w:val="none" w:sz="0" w:space="0" w:color="auto"/>
        <w:right w:val="none" w:sz="0" w:space="0" w:color="auto"/>
      </w:divBdr>
    </w:div>
    <w:div w:id="1675499929">
      <w:bodyDiv w:val="1"/>
      <w:marLeft w:val="0"/>
      <w:marRight w:val="0"/>
      <w:marTop w:val="0"/>
      <w:marBottom w:val="0"/>
      <w:divBdr>
        <w:top w:val="none" w:sz="0" w:space="0" w:color="auto"/>
        <w:left w:val="none" w:sz="0" w:space="0" w:color="auto"/>
        <w:bottom w:val="none" w:sz="0" w:space="0" w:color="auto"/>
        <w:right w:val="none" w:sz="0" w:space="0" w:color="auto"/>
      </w:divBdr>
    </w:div>
    <w:div w:id="2071999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926897-402D-BB46-9997-5E0926835C78}">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F0012-1021-B749-B74F-3D13CB8EC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44</Pages>
  <Words>12570</Words>
  <Characters>71653</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NE.Ref</dc:description>
  <cp:lastModifiedBy>Chen Liao</cp:lastModifiedBy>
  <cp:revision>236</cp:revision>
  <dcterms:created xsi:type="dcterms:W3CDTF">2021-03-09T12:24:00Z</dcterms:created>
  <dcterms:modified xsi:type="dcterms:W3CDTF">2021-03-19T11:01:00Z</dcterms:modified>
</cp:coreProperties>
</file>