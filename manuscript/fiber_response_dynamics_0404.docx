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C67786" w14:textId="5792ABB7" w:rsidR="004976BC" w:rsidRPr="00BA6D15" w:rsidRDefault="004976BC" w:rsidP="009A089E">
      <w:pPr>
        <w:jc w:val="center"/>
        <w:rPr>
          <w:b/>
          <w:bCs/>
          <w:color w:val="2A2A2A"/>
          <w:shd w:val="clear" w:color="auto" w:fill="FFFFFF"/>
        </w:rPr>
      </w:pPr>
      <w:r w:rsidRPr="00BA6D15">
        <w:rPr>
          <w:b/>
          <w:bCs/>
          <w:color w:val="2A2A2A"/>
          <w:shd w:val="clear" w:color="auto" w:fill="FFFFFF"/>
        </w:rPr>
        <w:t xml:space="preserve">Dynamics is a missing link for understanding </w:t>
      </w:r>
      <w:r w:rsidR="00FA2F8A" w:rsidRPr="00BA6D15">
        <w:rPr>
          <w:b/>
          <w:bCs/>
          <w:color w:val="2A2A2A"/>
          <w:shd w:val="clear" w:color="auto" w:fill="FFFFFF"/>
        </w:rPr>
        <w:t>microbiota-</w:t>
      </w:r>
      <w:r w:rsidR="00A77384" w:rsidRPr="00BA6D15">
        <w:rPr>
          <w:b/>
          <w:bCs/>
          <w:color w:val="2A2A2A"/>
          <w:shd w:val="clear" w:color="auto" w:fill="FFFFFF"/>
        </w:rPr>
        <w:t xml:space="preserve">dependent </w:t>
      </w:r>
      <w:r w:rsidRPr="00BA6D15">
        <w:rPr>
          <w:b/>
          <w:bCs/>
          <w:color w:val="2A2A2A"/>
          <w:shd w:val="clear" w:color="auto" w:fill="FFFFFF"/>
        </w:rPr>
        <w:t>heterogeneity in dietary responses</w:t>
      </w:r>
    </w:p>
    <w:p w14:paraId="6206A81A" w14:textId="512DFD5E" w:rsidR="00DE3B59" w:rsidRPr="00407BA0" w:rsidRDefault="00B97578" w:rsidP="00BA6D15">
      <w:pPr>
        <w:pStyle w:val="paragraph"/>
        <w:jc w:val="both"/>
        <w:rPr>
          <w:rFonts w:ascii="Times New Roman" w:hAnsi="Times New Roman"/>
          <w:sz w:val="22"/>
          <w:szCs w:val="22"/>
          <w:shd w:val="clear" w:color="auto" w:fill="FFFFFF"/>
        </w:rPr>
      </w:pPr>
      <w:bookmarkStart w:id="0" w:name="OLE_LINK26"/>
      <w:r w:rsidRPr="00BA6D15">
        <w:rPr>
          <w:rFonts w:ascii="Times New Roman" w:eastAsia="Times New Roman" w:hAnsi="Times New Roman" w:cs="Times New Roman"/>
          <w:b/>
          <w:bCs/>
          <w:sz w:val="22"/>
          <w:szCs w:val="22"/>
          <w:shd w:val="clear" w:color="auto" w:fill="FFFFFF"/>
        </w:rPr>
        <w:t>Abstract</w:t>
      </w:r>
      <w:r w:rsidRPr="00407BA0">
        <w:rPr>
          <w:rFonts w:ascii="Times New Roman" w:eastAsia="Times New Roman" w:hAnsi="Times New Roman"/>
          <w:b/>
          <w:bCs/>
          <w:sz w:val="22"/>
          <w:szCs w:val="22"/>
          <w:shd w:val="clear" w:color="auto" w:fill="FFFFFF"/>
        </w:rPr>
        <w:t>.</w:t>
      </w:r>
      <w:r w:rsidRPr="00BA6D15">
        <w:rPr>
          <w:rFonts w:ascii="Times New Roman" w:eastAsia="Times New Roman" w:hAnsi="Times New Roman" w:cs="Times New Roman"/>
          <w:sz w:val="22"/>
          <w:szCs w:val="22"/>
          <w:shd w:val="clear" w:color="auto" w:fill="FFFFFF"/>
        </w:rPr>
        <w:t xml:space="preserve"> The</w:t>
      </w:r>
      <w:r w:rsidR="009703D9" w:rsidRPr="00BA6D15">
        <w:rPr>
          <w:rFonts w:ascii="Times New Roman" w:eastAsia="Times New Roman" w:hAnsi="Times New Roman" w:cs="Times New Roman"/>
          <w:sz w:val="22"/>
          <w:szCs w:val="22"/>
          <w:shd w:val="clear" w:color="auto" w:fill="FFFFFF"/>
        </w:rPr>
        <w:t xml:space="preserve"> </w:t>
      </w:r>
      <w:r w:rsidR="009A2CE5">
        <w:rPr>
          <w:rFonts w:ascii="Times New Roman" w:eastAsia="Times New Roman" w:hAnsi="Times New Roman" w:cs="Times New Roman"/>
          <w:sz w:val="22"/>
          <w:szCs w:val="22"/>
          <w:shd w:val="clear" w:color="auto" w:fill="FFFFFF"/>
        </w:rPr>
        <w:t>endpoint</w:t>
      </w:r>
      <w:r w:rsidR="006E7CE5" w:rsidRPr="00BA6D15">
        <w:rPr>
          <w:rFonts w:ascii="Times New Roman" w:eastAsia="Times New Roman" w:hAnsi="Times New Roman" w:cs="Times New Roman"/>
          <w:sz w:val="22"/>
          <w:szCs w:val="22"/>
          <w:shd w:val="clear" w:color="auto" w:fill="FFFFFF"/>
        </w:rPr>
        <w:t xml:space="preserve"> </w:t>
      </w:r>
      <w:r w:rsidR="009703D9" w:rsidRPr="00BA6D15">
        <w:rPr>
          <w:rFonts w:ascii="Times New Roman" w:eastAsia="Times New Roman" w:hAnsi="Times New Roman" w:cs="Times New Roman"/>
          <w:sz w:val="22"/>
          <w:szCs w:val="22"/>
          <w:shd w:val="clear" w:color="auto" w:fill="FFFFFF"/>
        </w:rPr>
        <w:t xml:space="preserve">responses </w:t>
      </w:r>
      <w:r w:rsidR="006E7CE5" w:rsidRPr="00BA6D15">
        <w:rPr>
          <w:rFonts w:ascii="Times New Roman" w:eastAsia="Times New Roman" w:hAnsi="Times New Roman" w:cs="Times New Roman"/>
          <w:sz w:val="22"/>
          <w:szCs w:val="22"/>
          <w:shd w:val="clear" w:color="auto" w:fill="FFFFFF"/>
        </w:rPr>
        <w:t xml:space="preserve">of </w:t>
      </w:r>
      <w:r w:rsidR="00DB32DF" w:rsidRPr="00BA6D15">
        <w:rPr>
          <w:rFonts w:ascii="Times New Roman" w:eastAsia="Times New Roman" w:hAnsi="Times New Roman" w:cs="Times New Roman"/>
          <w:sz w:val="22"/>
          <w:szCs w:val="22"/>
          <w:shd w:val="clear" w:color="auto" w:fill="FFFFFF"/>
        </w:rPr>
        <w:t>prebiotic fiber</w:t>
      </w:r>
      <w:r w:rsidR="006E7CE5" w:rsidRPr="00BA6D15">
        <w:rPr>
          <w:rFonts w:ascii="Times New Roman" w:eastAsia="Times New Roman" w:hAnsi="Times New Roman" w:cs="Times New Roman"/>
          <w:sz w:val="22"/>
          <w:szCs w:val="22"/>
          <w:shd w:val="clear" w:color="auto" w:fill="FFFFFF"/>
        </w:rPr>
        <w:t xml:space="preserve"> intervention are</w:t>
      </w:r>
      <w:r w:rsidR="009703D9" w:rsidRPr="00BA6D15">
        <w:rPr>
          <w:rFonts w:ascii="Times New Roman" w:eastAsia="Times New Roman" w:hAnsi="Times New Roman" w:cs="Times New Roman"/>
          <w:sz w:val="22"/>
          <w:szCs w:val="22"/>
          <w:shd w:val="clear" w:color="auto" w:fill="FFFFFF"/>
        </w:rPr>
        <w:t xml:space="preserve"> highly individualized and </w:t>
      </w:r>
      <w:r w:rsidR="00E83F2B" w:rsidRPr="00BA6D15">
        <w:rPr>
          <w:rFonts w:ascii="Times New Roman" w:eastAsia="Times New Roman" w:hAnsi="Times New Roman" w:cs="Times New Roman"/>
          <w:sz w:val="22"/>
          <w:szCs w:val="22"/>
          <w:shd w:val="clear" w:color="auto" w:fill="FFFFFF"/>
        </w:rPr>
        <w:t>their</w:t>
      </w:r>
      <w:r w:rsidR="009703D9" w:rsidRPr="00BA6D15">
        <w:rPr>
          <w:rFonts w:ascii="Times New Roman" w:eastAsia="Times New Roman" w:hAnsi="Times New Roman" w:cs="Times New Roman"/>
          <w:sz w:val="22"/>
          <w:szCs w:val="22"/>
          <w:shd w:val="clear" w:color="auto" w:fill="FFFFFF"/>
        </w:rPr>
        <w:t xml:space="preserve"> associations with </w:t>
      </w:r>
      <w:r w:rsidR="009703D9" w:rsidRPr="006F0054">
        <w:rPr>
          <w:rFonts w:ascii="Times New Roman" w:eastAsia="Times New Roman" w:hAnsi="Times New Roman" w:cs="Times New Roman"/>
          <w:sz w:val="22"/>
          <w:szCs w:val="22"/>
          <w:shd w:val="clear" w:color="auto" w:fill="FFFFFF"/>
        </w:rPr>
        <w:t>pretreatment gut microbiota ha</w:t>
      </w:r>
      <w:r w:rsidR="00E83F2B" w:rsidRPr="006F0054">
        <w:rPr>
          <w:rFonts w:ascii="Times New Roman" w:eastAsia="Times New Roman" w:hAnsi="Times New Roman" w:cs="Times New Roman"/>
          <w:sz w:val="22"/>
          <w:szCs w:val="22"/>
          <w:shd w:val="clear" w:color="auto" w:fill="FFFFFF"/>
        </w:rPr>
        <w:t>ve</w:t>
      </w:r>
      <w:r w:rsidR="009703D9" w:rsidRPr="006F0054">
        <w:rPr>
          <w:rFonts w:ascii="Times New Roman" w:eastAsia="Times New Roman" w:hAnsi="Times New Roman" w:cs="Times New Roman"/>
          <w:sz w:val="22"/>
          <w:szCs w:val="22"/>
          <w:shd w:val="clear" w:color="auto" w:fill="FFFFFF"/>
        </w:rPr>
        <w:t xml:space="preserve"> been </w:t>
      </w:r>
      <w:r w:rsidR="00D360AB" w:rsidRPr="006F0054">
        <w:rPr>
          <w:rFonts w:ascii="Times New Roman" w:eastAsia="Times New Roman" w:hAnsi="Times New Roman" w:cs="Times New Roman"/>
          <w:sz w:val="22"/>
          <w:szCs w:val="22"/>
          <w:shd w:val="clear" w:color="auto" w:fill="FFFFFF"/>
        </w:rPr>
        <w:t>previou</w:t>
      </w:r>
      <w:r w:rsidR="00D360AB" w:rsidRPr="00497987">
        <w:rPr>
          <w:rFonts w:ascii="Times New Roman" w:eastAsia="Times New Roman" w:hAnsi="Times New Roman" w:cs="Times New Roman"/>
          <w:sz w:val="22"/>
          <w:szCs w:val="22"/>
          <w:shd w:val="clear" w:color="auto" w:fill="FFFFFF"/>
        </w:rPr>
        <w:t>sly r</w:t>
      </w:r>
      <w:r w:rsidR="000E67E0" w:rsidRPr="00497987">
        <w:rPr>
          <w:rFonts w:ascii="Times New Roman" w:eastAsia="Times New Roman" w:hAnsi="Times New Roman" w:cs="Times New Roman"/>
          <w:sz w:val="22"/>
          <w:szCs w:val="22"/>
          <w:shd w:val="clear" w:color="auto" w:fill="FFFFFF"/>
        </w:rPr>
        <w:t>eporte</w:t>
      </w:r>
      <w:r w:rsidR="00D360AB" w:rsidRPr="00497987">
        <w:rPr>
          <w:rFonts w:ascii="Times New Roman" w:eastAsia="Times New Roman" w:hAnsi="Times New Roman" w:cs="Times New Roman"/>
          <w:sz w:val="22"/>
          <w:szCs w:val="22"/>
          <w:shd w:val="clear" w:color="auto" w:fill="FFFFFF"/>
        </w:rPr>
        <w:t>d</w:t>
      </w:r>
      <w:r w:rsidR="009703D9" w:rsidRPr="00497987">
        <w:rPr>
          <w:rFonts w:ascii="Times New Roman" w:eastAsia="Times New Roman" w:hAnsi="Times New Roman" w:cs="Times New Roman"/>
          <w:sz w:val="22"/>
          <w:szCs w:val="22"/>
          <w:shd w:val="clear" w:color="auto" w:fill="FFFFFF"/>
        </w:rPr>
        <w:t>.</w:t>
      </w:r>
      <w:r w:rsidR="00E83F2B" w:rsidRPr="00497987">
        <w:rPr>
          <w:rFonts w:ascii="Times New Roman" w:eastAsia="Times New Roman" w:hAnsi="Times New Roman" w:cs="Times New Roman"/>
          <w:sz w:val="22"/>
          <w:szCs w:val="22"/>
          <w:shd w:val="clear" w:color="auto" w:fill="FFFFFF"/>
        </w:rPr>
        <w:t xml:space="preserve"> The missing </w:t>
      </w:r>
      <w:ins w:id="1" w:author="刘 红宾" w:date="2021-04-02T10:07:00Z">
        <w:r w:rsidR="000D3527">
          <w:rPr>
            <w:rFonts w:ascii="Times New Roman" w:eastAsia="Times New Roman" w:hAnsi="Times New Roman" w:cs="Times New Roman"/>
            <w:sz w:val="22"/>
            <w:szCs w:val="22"/>
            <w:shd w:val="clear" w:color="auto" w:fill="FFFFFF"/>
          </w:rPr>
          <w:t xml:space="preserve">dynamic </w:t>
        </w:r>
      </w:ins>
      <w:r w:rsidR="00E83F2B" w:rsidRPr="006F0054">
        <w:rPr>
          <w:rFonts w:ascii="Times New Roman" w:eastAsia="Times New Roman" w:hAnsi="Times New Roman" w:cs="Times New Roman"/>
          <w:sz w:val="22"/>
          <w:szCs w:val="22"/>
          <w:shd w:val="clear" w:color="auto" w:fill="FFFFFF"/>
        </w:rPr>
        <w:t xml:space="preserve">link between </w:t>
      </w:r>
      <w:r w:rsidR="00E83F2B" w:rsidRPr="00497987">
        <w:rPr>
          <w:rFonts w:ascii="Times New Roman" w:eastAsia="Times New Roman" w:hAnsi="Times New Roman" w:cs="Times New Roman"/>
          <w:sz w:val="22"/>
          <w:szCs w:val="22"/>
          <w:shd w:val="clear" w:color="auto" w:fill="FFFFFF"/>
        </w:rPr>
        <w:t>baseline micro</w:t>
      </w:r>
      <w:r w:rsidR="00CD0F7F" w:rsidRPr="00497987">
        <w:rPr>
          <w:rFonts w:ascii="Times New Roman" w:eastAsia="Times New Roman" w:hAnsi="Times New Roman" w:cs="Times New Roman"/>
          <w:sz w:val="22"/>
          <w:szCs w:val="22"/>
          <w:shd w:val="clear" w:color="auto" w:fill="FFFFFF"/>
        </w:rPr>
        <w:t>b</w:t>
      </w:r>
      <w:r w:rsidR="00E83F2B" w:rsidRPr="00497987">
        <w:rPr>
          <w:rFonts w:ascii="Times New Roman" w:eastAsia="Times New Roman" w:hAnsi="Times New Roman" w:cs="Times New Roman"/>
          <w:sz w:val="22"/>
          <w:szCs w:val="22"/>
          <w:shd w:val="clear" w:color="auto" w:fill="FFFFFF"/>
        </w:rPr>
        <w:t xml:space="preserve">iota and </w:t>
      </w:r>
      <w:r w:rsidR="009A2CE5" w:rsidRPr="00497987">
        <w:rPr>
          <w:rFonts w:ascii="Times New Roman" w:eastAsia="Times New Roman" w:hAnsi="Times New Roman" w:cs="Times New Roman"/>
          <w:sz w:val="22"/>
          <w:szCs w:val="22"/>
          <w:shd w:val="clear" w:color="auto" w:fill="FFFFFF"/>
        </w:rPr>
        <w:t>endpoint</w:t>
      </w:r>
      <w:r w:rsidR="00E83F2B" w:rsidRPr="00497987">
        <w:rPr>
          <w:rFonts w:ascii="Times New Roman" w:eastAsia="Times New Roman" w:hAnsi="Times New Roman" w:cs="Times New Roman"/>
          <w:sz w:val="22"/>
          <w:szCs w:val="22"/>
          <w:shd w:val="clear" w:color="auto" w:fill="FFFFFF"/>
        </w:rPr>
        <w:t xml:space="preserve"> heterogeneity </w:t>
      </w:r>
      <w:r w:rsidR="00D80FB1" w:rsidRPr="00497987">
        <w:rPr>
          <w:rFonts w:ascii="Times New Roman" w:eastAsia="Times New Roman" w:hAnsi="Times New Roman" w:cs="Times New Roman"/>
          <w:sz w:val="22"/>
          <w:szCs w:val="22"/>
          <w:shd w:val="clear" w:color="auto" w:fill="FFFFFF"/>
        </w:rPr>
        <w:t>is</w:t>
      </w:r>
      <w:ins w:id="2" w:author="刘 红宾" w:date="2021-04-02T10:07:00Z">
        <w:r w:rsidR="000D3527" w:rsidRPr="000D3527">
          <w:rPr>
            <w:rFonts w:ascii="Times New Roman" w:hAnsi="Times New Roman" w:cs="Times New Roman"/>
            <w:sz w:val="22"/>
            <w:szCs w:val="22"/>
            <w:shd w:val="clear" w:color="auto" w:fill="FFFFFF"/>
          </w:rPr>
          <w:t xml:space="preserve"> </w:t>
        </w:r>
        <w:r w:rsidR="000D3527" w:rsidRPr="00497987">
          <w:rPr>
            <w:rFonts w:ascii="Times New Roman" w:hAnsi="Times New Roman" w:cs="Times New Roman"/>
            <w:sz w:val="22"/>
            <w:szCs w:val="22"/>
            <w:shd w:val="clear" w:color="auto" w:fill="FFFFFF"/>
          </w:rPr>
          <w:t xml:space="preserve">important for deeper understanding of the </w:t>
        </w:r>
        <w:r w:rsidR="000D3527" w:rsidRPr="00497987">
          <w:rPr>
            <w:rFonts w:ascii="Times New Roman" w:hAnsi="Times New Roman" w:cs="Times New Roman"/>
            <w:sz w:val="22"/>
            <w:szCs w:val="22"/>
          </w:rPr>
          <w:t xml:space="preserve">delicate </w:t>
        </w:r>
      </w:ins>
      <w:ins w:id="3" w:author="刘 红宾" w:date="2021-04-02T10:24:00Z">
        <w:r w:rsidR="00C31837">
          <w:rPr>
            <w:rFonts w:ascii="Times New Roman" w:hAnsi="Times New Roman" w:cs="Times New Roman"/>
            <w:sz w:val="22"/>
            <w:szCs w:val="22"/>
          </w:rPr>
          <w:t xml:space="preserve">individualized response </w:t>
        </w:r>
      </w:ins>
      <w:ins w:id="4" w:author="刘 红宾" w:date="2021-04-02T10:26:00Z">
        <w:r w:rsidR="002C631A">
          <w:rPr>
            <w:rFonts w:ascii="Times New Roman" w:hAnsi="Times New Roman" w:cs="Times New Roman"/>
            <w:sz w:val="22"/>
            <w:szCs w:val="22"/>
          </w:rPr>
          <w:t xml:space="preserve">of </w:t>
        </w:r>
        <w:r w:rsidR="002C631A" w:rsidRPr="00497987">
          <w:rPr>
            <w:rFonts w:ascii="Times New Roman" w:hAnsi="Times New Roman" w:cs="Times New Roman"/>
            <w:sz w:val="22"/>
            <w:szCs w:val="22"/>
          </w:rPr>
          <w:t>gut microbio</w:t>
        </w:r>
        <w:r w:rsidR="002C631A">
          <w:rPr>
            <w:rFonts w:ascii="Times New Roman" w:hAnsi="Times New Roman" w:cs="Times New Roman"/>
            <w:sz w:val="22"/>
            <w:szCs w:val="22"/>
          </w:rPr>
          <w:t xml:space="preserve">ta </w:t>
        </w:r>
      </w:ins>
      <w:ins w:id="5" w:author="刘 红宾" w:date="2021-04-02T10:24:00Z">
        <w:r w:rsidR="00C31837">
          <w:rPr>
            <w:rFonts w:ascii="Times New Roman" w:hAnsi="Times New Roman" w:cs="Times New Roman"/>
            <w:sz w:val="22"/>
            <w:szCs w:val="22"/>
          </w:rPr>
          <w:t xml:space="preserve">to </w:t>
        </w:r>
      </w:ins>
      <w:ins w:id="6" w:author="刘 红宾" w:date="2021-04-02T10:26:00Z">
        <w:r w:rsidR="002C631A" w:rsidRPr="00BA6D15">
          <w:rPr>
            <w:rFonts w:ascii="Times New Roman" w:eastAsia="Times New Roman" w:hAnsi="Times New Roman" w:cs="Times New Roman"/>
            <w:sz w:val="22"/>
            <w:szCs w:val="22"/>
            <w:shd w:val="clear" w:color="auto" w:fill="FFFFFF"/>
          </w:rPr>
          <w:t>prebiotic fiber intervention</w:t>
        </w:r>
      </w:ins>
      <w:ins w:id="7" w:author="刘 红宾" w:date="2021-04-02T10:07:00Z">
        <w:r w:rsidR="000D3527" w:rsidRPr="00497987">
          <w:rPr>
            <w:rFonts w:ascii="Times New Roman" w:hAnsi="Times New Roman" w:cs="Times New Roman"/>
            <w:sz w:val="22"/>
            <w:szCs w:val="22"/>
          </w:rPr>
          <w:t xml:space="preserve"> and provide personali</w:t>
        </w:r>
        <w:r w:rsidR="000D3527">
          <w:rPr>
            <w:rFonts w:ascii="Times New Roman" w:hAnsi="Times New Roman" w:cs="Times New Roman"/>
            <w:sz w:val="22"/>
            <w:szCs w:val="22"/>
          </w:rPr>
          <w:t>z</w:t>
        </w:r>
        <w:r w:rsidR="000D3527" w:rsidRPr="00497987">
          <w:rPr>
            <w:rFonts w:ascii="Times New Roman" w:hAnsi="Times New Roman" w:cs="Times New Roman"/>
            <w:sz w:val="22"/>
            <w:szCs w:val="22"/>
          </w:rPr>
          <w:t>ed nutrition guidance</w:t>
        </w:r>
      </w:ins>
      <w:del w:id="8" w:author="刘 红宾" w:date="2021-04-02T10:07:00Z">
        <w:r w:rsidR="00E83F2B" w:rsidRPr="00497987" w:rsidDel="000D3527">
          <w:rPr>
            <w:rFonts w:ascii="Times New Roman" w:eastAsia="Times New Roman" w:hAnsi="Times New Roman" w:cs="Times New Roman"/>
            <w:sz w:val="22"/>
            <w:szCs w:val="22"/>
            <w:shd w:val="clear" w:color="auto" w:fill="FFFFFF"/>
          </w:rPr>
          <w:delText xml:space="preserve"> dynamics</w:delText>
        </w:r>
      </w:del>
      <w:r w:rsidR="00CD0F7F" w:rsidRPr="00497987">
        <w:rPr>
          <w:rFonts w:ascii="Times New Roman" w:eastAsia="Times New Roman" w:hAnsi="Times New Roman" w:cs="Times New Roman"/>
          <w:sz w:val="22"/>
          <w:szCs w:val="22"/>
          <w:shd w:val="clear" w:color="auto" w:fill="FFFFFF"/>
        </w:rPr>
        <w:t>, y</w:t>
      </w:r>
      <w:r w:rsidR="009703D9" w:rsidRPr="00497987">
        <w:rPr>
          <w:rFonts w:ascii="Times New Roman" w:eastAsia="Times New Roman" w:hAnsi="Times New Roman" w:cs="Times New Roman"/>
          <w:sz w:val="22"/>
          <w:szCs w:val="22"/>
          <w:shd w:val="clear" w:color="auto" w:fill="FFFFFF"/>
        </w:rPr>
        <w:t xml:space="preserve">et </w:t>
      </w:r>
      <w:r w:rsidR="00FF018F" w:rsidRPr="00497987">
        <w:rPr>
          <w:rFonts w:ascii="Times New Roman" w:eastAsia="Times New Roman" w:hAnsi="Times New Roman" w:cs="Times New Roman"/>
          <w:sz w:val="22"/>
          <w:szCs w:val="22"/>
          <w:shd w:val="clear" w:color="auto" w:fill="FFFFFF"/>
        </w:rPr>
        <w:t xml:space="preserve">its </w:t>
      </w:r>
      <w:r w:rsidR="00CD0F7F" w:rsidRPr="00497987">
        <w:rPr>
          <w:rFonts w:ascii="Times New Roman" w:eastAsia="Times New Roman" w:hAnsi="Times New Roman" w:cs="Times New Roman"/>
          <w:sz w:val="22"/>
          <w:szCs w:val="22"/>
          <w:shd w:val="clear" w:color="auto" w:fill="FFFFFF"/>
        </w:rPr>
        <w:t>temporal pattern</w:t>
      </w:r>
      <w:r w:rsidR="009703D9" w:rsidRPr="00497987">
        <w:rPr>
          <w:rFonts w:ascii="Times New Roman" w:eastAsia="Times New Roman" w:hAnsi="Times New Roman" w:cs="Times New Roman"/>
          <w:sz w:val="22"/>
          <w:szCs w:val="22"/>
          <w:shd w:val="clear" w:color="auto" w:fill="FFFFFF"/>
        </w:rPr>
        <w:t xml:space="preserve"> and </w:t>
      </w:r>
      <w:r w:rsidR="00D03068" w:rsidRPr="00497987">
        <w:rPr>
          <w:rFonts w:ascii="Times New Roman" w:eastAsia="Times New Roman" w:hAnsi="Times New Roman" w:cs="Times New Roman"/>
          <w:sz w:val="22"/>
          <w:szCs w:val="22"/>
          <w:shd w:val="clear" w:color="auto" w:fill="FFFFFF"/>
        </w:rPr>
        <w:t>role in transforming variations</w:t>
      </w:r>
      <w:r w:rsidR="007A7AE5" w:rsidRPr="00497987">
        <w:rPr>
          <w:rFonts w:ascii="Times New Roman" w:eastAsia="Times New Roman" w:hAnsi="Times New Roman" w:cs="Times New Roman"/>
          <w:sz w:val="22"/>
          <w:szCs w:val="22"/>
          <w:shd w:val="clear" w:color="auto" w:fill="FFFFFF"/>
        </w:rPr>
        <w:t xml:space="preserve"> </w:t>
      </w:r>
      <w:r w:rsidR="00471ADF" w:rsidRPr="00497987">
        <w:rPr>
          <w:rFonts w:ascii="Times New Roman" w:eastAsia="Times New Roman" w:hAnsi="Times New Roman" w:cs="Times New Roman"/>
          <w:sz w:val="22"/>
          <w:szCs w:val="22"/>
          <w:shd w:val="clear" w:color="auto" w:fill="FFFFFF"/>
        </w:rPr>
        <w:t xml:space="preserve">from start to end </w:t>
      </w:r>
      <w:r w:rsidR="00E83F2B" w:rsidRPr="00497987">
        <w:rPr>
          <w:rFonts w:ascii="Times New Roman" w:eastAsia="Times New Roman" w:hAnsi="Times New Roman" w:cs="Times New Roman"/>
          <w:sz w:val="22"/>
          <w:szCs w:val="22"/>
          <w:shd w:val="clear" w:color="auto" w:fill="FFFFFF"/>
        </w:rPr>
        <w:t>remain poorly understood</w:t>
      </w:r>
      <w:r w:rsidR="00CD0F7F" w:rsidRPr="00497987">
        <w:rPr>
          <w:rFonts w:ascii="Times New Roman" w:eastAsia="Times New Roman" w:hAnsi="Times New Roman" w:cs="Times New Roman"/>
          <w:sz w:val="22"/>
          <w:szCs w:val="22"/>
          <w:shd w:val="clear" w:color="auto" w:fill="FFFFFF"/>
        </w:rPr>
        <w:t xml:space="preserve">. </w:t>
      </w:r>
      <w:r w:rsidR="00EA32F4" w:rsidRPr="00497987">
        <w:rPr>
          <w:rFonts w:ascii="Times New Roman" w:eastAsia="Times New Roman" w:hAnsi="Times New Roman" w:cs="Times New Roman"/>
          <w:sz w:val="22"/>
          <w:szCs w:val="22"/>
          <w:shd w:val="clear" w:color="auto" w:fill="FFFFFF"/>
        </w:rPr>
        <w:t>He</w:t>
      </w:r>
      <w:r w:rsidR="00EA32F4" w:rsidRPr="006F0054">
        <w:rPr>
          <w:rFonts w:ascii="Times New Roman" w:eastAsia="Times New Roman" w:hAnsi="Times New Roman" w:cs="Times New Roman"/>
          <w:sz w:val="22"/>
          <w:szCs w:val="22"/>
          <w:shd w:val="clear" w:color="auto" w:fill="FFFFFF"/>
        </w:rPr>
        <w:t xml:space="preserve">re we </w:t>
      </w:r>
      <w:r w:rsidR="0076252A" w:rsidRPr="006F0054">
        <w:rPr>
          <w:rFonts w:ascii="Times New Roman" w:eastAsia="Times New Roman" w:hAnsi="Times New Roman" w:cs="Times New Roman"/>
          <w:sz w:val="22"/>
          <w:szCs w:val="22"/>
          <w:shd w:val="clear" w:color="auto" w:fill="FFFFFF"/>
        </w:rPr>
        <w:t xml:space="preserve">administered inulin and resistant starch from maize to adult mice that carry distinct </w:t>
      </w:r>
      <w:r w:rsidRPr="006F0054">
        <w:rPr>
          <w:rFonts w:ascii="Times New Roman" w:eastAsia="Times New Roman" w:hAnsi="Times New Roman" w:cs="Times New Roman"/>
          <w:sz w:val="22"/>
          <w:szCs w:val="22"/>
          <w:shd w:val="clear" w:color="auto" w:fill="FFFFFF"/>
        </w:rPr>
        <w:t>microbiota and</w:t>
      </w:r>
      <w:r w:rsidR="0076252A" w:rsidRPr="006F0054">
        <w:rPr>
          <w:rFonts w:ascii="Times New Roman" w:eastAsia="Times New Roman" w:hAnsi="Times New Roman" w:cs="Times New Roman"/>
          <w:sz w:val="22"/>
          <w:szCs w:val="22"/>
          <w:shd w:val="clear" w:color="auto" w:fill="FFFFFF"/>
        </w:rPr>
        <w:t xml:space="preserve"> </w:t>
      </w:r>
      <w:r w:rsidR="00AB6B83" w:rsidRPr="006F0054">
        <w:rPr>
          <w:rFonts w:ascii="Times New Roman" w:eastAsia="Times New Roman" w:hAnsi="Times New Roman" w:cs="Times New Roman"/>
          <w:sz w:val="22"/>
          <w:szCs w:val="22"/>
          <w:shd w:val="clear" w:color="auto" w:fill="FFFFFF"/>
        </w:rPr>
        <w:t xml:space="preserve">monitored </w:t>
      </w:r>
      <w:r w:rsidR="00BA3D0E" w:rsidRPr="006F0054">
        <w:rPr>
          <w:rFonts w:ascii="Times New Roman" w:eastAsia="Times New Roman" w:hAnsi="Times New Roman" w:cs="Times New Roman"/>
          <w:sz w:val="22"/>
          <w:szCs w:val="22"/>
          <w:shd w:val="clear" w:color="auto" w:fill="FFFFFF"/>
        </w:rPr>
        <w:t>the dynamics of</w:t>
      </w:r>
      <w:r w:rsidR="0076252A" w:rsidRPr="006F0054">
        <w:rPr>
          <w:rFonts w:ascii="Times New Roman" w:eastAsia="Times New Roman" w:hAnsi="Times New Roman" w:cs="Times New Roman"/>
          <w:sz w:val="22"/>
          <w:szCs w:val="22"/>
          <w:shd w:val="clear" w:color="auto" w:fill="FFFFFF"/>
        </w:rPr>
        <w:t xml:space="preserve"> </w:t>
      </w:r>
      <w:r w:rsidR="00DE3B59" w:rsidRPr="006F0054">
        <w:rPr>
          <w:rFonts w:ascii="Times New Roman" w:eastAsia="Times New Roman" w:hAnsi="Times New Roman" w:cs="Times New Roman"/>
          <w:sz w:val="22"/>
          <w:szCs w:val="22"/>
          <w:shd w:val="clear" w:color="auto" w:fill="FFFFFF"/>
        </w:rPr>
        <w:t>microbiome profiles and</w:t>
      </w:r>
      <w:r w:rsidR="00C80C2E" w:rsidRPr="006F0054">
        <w:rPr>
          <w:rFonts w:ascii="Times New Roman" w:eastAsia="Times New Roman" w:hAnsi="Times New Roman" w:cs="Times New Roman"/>
          <w:sz w:val="22"/>
          <w:szCs w:val="22"/>
          <w:shd w:val="clear" w:color="auto" w:fill="FFFFFF"/>
        </w:rPr>
        <w:t xml:space="preserve"> </w:t>
      </w:r>
      <w:r w:rsidR="002E7958" w:rsidRPr="006F0054">
        <w:rPr>
          <w:rFonts w:ascii="Times New Roman" w:eastAsia="Times New Roman" w:hAnsi="Times New Roman" w:cs="Times New Roman"/>
          <w:sz w:val="22"/>
          <w:szCs w:val="22"/>
          <w:shd w:val="clear" w:color="auto" w:fill="FFFFFF"/>
        </w:rPr>
        <w:t>short-chain fatty acids</w:t>
      </w:r>
      <w:r w:rsidR="00C80C2E" w:rsidRPr="006F0054">
        <w:rPr>
          <w:rFonts w:ascii="Times New Roman" w:eastAsia="Times New Roman" w:hAnsi="Times New Roman" w:cs="Times New Roman"/>
          <w:sz w:val="22"/>
          <w:szCs w:val="22"/>
          <w:shd w:val="clear" w:color="auto" w:fill="FFFFFF"/>
        </w:rPr>
        <w:t xml:space="preserve"> (</w:t>
      </w:r>
      <w:r w:rsidR="002E7958" w:rsidRPr="006F0054">
        <w:rPr>
          <w:rFonts w:ascii="Times New Roman" w:eastAsia="Times New Roman" w:hAnsi="Times New Roman" w:cs="Times New Roman"/>
          <w:sz w:val="22"/>
          <w:szCs w:val="22"/>
          <w:shd w:val="clear" w:color="auto" w:fill="FFFFFF"/>
        </w:rPr>
        <w:t xml:space="preserve">SCFAs) </w:t>
      </w:r>
      <w:r w:rsidR="00BA3D0E" w:rsidRPr="006F0054">
        <w:rPr>
          <w:rFonts w:ascii="Times New Roman" w:eastAsia="Times New Roman" w:hAnsi="Times New Roman" w:cs="Times New Roman"/>
          <w:sz w:val="22"/>
          <w:szCs w:val="22"/>
          <w:shd w:val="clear" w:color="auto" w:fill="FFFFFF"/>
        </w:rPr>
        <w:t>over four weeks.</w:t>
      </w:r>
      <w:r w:rsidR="004F1354" w:rsidRPr="006F0054">
        <w:rPr>
          <w:rFonts w:ascii="Times New Roman" w:eastAsia="Times New Roman" w:hAnsi="Times New Roman" w:cs="Times New Roman"/>
          <w:sz w:val="22"/>
          <w:szCs w:val="22"/>
          <w:shd w:val="clear" w:color="auto" w:fill="FFFFFF"/>
        </w:rPr>
        <w:t xml:space="preserve"> </w:t>
      </w:r>
      <w:r w:rsidR="00E72DD9" w:rsidRPr="006F0054">
        <w:rPr>
          <w:rFonts w:ascii="Times New Roman" w:eastAsia="Times New Roman" w:hAnsi="Times New Roman" w:cs="Times New Roman"/>
          <w:sz w:val="22"/>
          <w:szCs w:val="22"/>
          <w:shd w:val="clear" w:color="auto" w:fill="FFFFFF"/>
        </w:rPr>
        <w:t>We found that i</w:t>
      </w:r>
      <w:r w:rsidR="00AB498E" w:rsidRPr="006F0054">
        <w:rPr>
          <w:rFonts w:ascii="Times New Roman" w:eastAsia="Times New Roman" w:hAnsi="Times New Roman" w:cs="Times New Roman"/>
          <w:sz w:val="22"/>
          <w:szCs w:val="22"/>
          <w:shd w:val="clear" w:color="auto" w:fill="FFFFFF"/>
        </w:rPr>
        <w:t xml:space="preserve">nulin is more capable of stimulating production of </w:t>
      </w:r>
      <w:r w:rsidR="006D17ED" w:rsidRPr="006F0054">
        <w:rPr>
          <w:rFonts w:ascii="Times New Roman" w:eastAsia="Times New Roman" w:hAnsi="Times New Roman" w:cs="Times New Roman"/>
          <w:sz w:val="22"/>
          <w:szCs w:val="22"/>
          <w:shd w:val="clear" w:color="auto" w:fill="FFFFFF"/>
        </w:rPr>
        <w:t>SCFA</w:t>
      </w:r>
      <w:r w:rsidR="00AB498E" w:rsidRPr="006F0054">
        <w:rPr>
          <w:rFonts w:ascii="Times New Roman" w:eastAsia="Times New Roman" w:hAnsi="Times New Roman" w:cs="Times New Roman"/>
          <w:sz w:val="22"/>
          <w:szCs w:val="22"/>
          <w:shd w:val="clear" w:color="auto" w:fill="FFFFFF"/>
        </w:rPr>
        <w:t>s</w:t>
      </w:r>
      <w:r w:rsidR="00F46126" w:rsidRPr="006F0054">
        <w:rPr>
          <w:rFonts w:ascii="Times New Roman" w:eastAsia="Times New Roman" w:hAnsi="Times New Roman" w:cs="Times New Roman"/>
          <w:sz w:val="22"/>
          <w:szCs w:val="22"/>
          <w:shd w:val="clear" w:color="auto" w:fill="FFFFFF"/>
        </w:rPr>
        <w:t xml:space="preserve"> than resistant starch</w:t>
      </w:r>
      <w:r w:rsidR="006B39A8" w:rsidRPr="006F0054">
        <w:rPr>
          <w:rFonts w:ascii="Times New Roman" w:eastAsia="Times New Roman" w:hAnsi="Times New Roman" w:cs="Times New Roman"/>
          <w:sz w:val="22"/>
          <w:szCs w:val="22"/>
          <w:shd w:val="clear" w:color="auto" w:fill="FFFFFF"/>
        </w:rPr>
        <w:t>.</w:t>
      </w:r>
      <w:r w:rsidR="00DC16D5" w:rsidRPr="006F0054">
        <w:rPr>
          <w:rFonts w:ascii="Times New Roman" w:eastAsia="Times New Roman" w:hAnsi="Times New Roman" w:cs="Times New Roman"/>
          <w:sz w:val="22"/>
          <w:szCs w:val="22"/>
          <w:shd w:val="clear" w:color="auto" w:fill="FFFFFF"/>
        </w:rPr>
        <w:t xml:space="preserve"> </w:t>
      </w:r>
      <w:ins w:id="9" w:author="刘 红宾" w:date="2021-04-02T10:37:00Z">
        <w:r w:rsidR="00603C8D">
          <w:rPr>
            <w:rFonts w:ascii="Times New Roman" w:eastAsia="Times New Roman" w:hAnsi="Times New Roman" w:cs="Times New Roman"/>
            <w:sz w:val="22"/>
            <w:szCs w:val="22"/>
            <w:shd w:val="clear" w:color="auto" w:fill="FFFFFF"/>
          </w:rPr>
          <w:t>L</w:t>
        </w:r>
        <w:r w:rsidR="00603C8D" w:rsidRPr="00603C8D">
          <w:rPr>
            <w:rFonts w:ascii="Times New Roman" w:eastAsia="Times New Roman" w:hAnsi="Times New Roman" w:cs="Times New Roman"/>
            <w:sz w:val="22"/>
            <w:szCs w:val="22"/>
            <w:shd w:val="clear" w:color="auto" w:fill="FFFFFF"/>
          </w:rPr>
          <w:t>ongitudinally</w:t>
        </w:r>
      </w:ins>
      <w:del w:id="10" w:author="刘 红宾" w:date="2021-04-02T10:37:00Z">
        <w:r w:rsidR="004F045A" w:rsidRPr="006F0054" w:rsidDel="00603C8D">
          <w:rPr>
            <w:rFonts w:ascii="Times New Roman" w:eastAsia="Times New Roman" w:hAnsi="Times New Roman" w:cs="Times New Roman"/>
            <w:sz w:val="22"/>
            <w:szCs w:val="22"/>
            <w:shd w:val="clear" w:color="auto" w:fill="FFFFFF"/>
          </w:rPr>
          <w:delText>In the majority of mice</w:delText>
        </w:r>
      </w:del>
      <w:r w:rsidR="004F045A" w:rsidRPr="006F0054">
        <w:rPr>
          <w:rFonts w:ascii="Times New Roman" w:eastAsia="Times New Roman" w:hAnsi="Times New Roman" w:cs="Times New Roman"/>
          <w:sz w:val="22"/>
          <w:szCs w:val="22"/>
          <w:shd w:val="clear" w:color="auto" w:fill="FFFFFF"/>
        </w:rPr>
        <w:t>, i</w:t>
      </w:r>
      <w:r w:rsidR="00DC16D5" w:rsidRPr="006F0054">
        <w:rPr>
          <w:rFonts w:ascii="Times New Roman" w:eastAsia="Times New Roman" w:hAnsi="Times New Roman" w:cs="Times New Roman"/>
          <w:sz w:val="22"/>
          <w:szCs w:val="22"/>
          <w:shd w:val="clear" w:color="auto" w:fill="FFFFFF"/>
        </w:rPr>
        <w:t>nulin induced</w:t>
      </w:r>
      <w:r w:rsidR="006B39A8" w:rsidRPr="006F0054">
        <w:rPr>
          <w:rFonts w:ascii="Times New Roman" w:eastAsia="Times New Roman" w:hAnsi="Times New Roman" w:cs="Times New Roman"/>
          <w:sz w:val="22"/>
          <w:szCs w:val="22"/>
          <w:shd w:val="clear" w:color="auto" w:fill="FFFFFF"/>
        </w:rPr>
        <w:t xml:space="preserve"> </w:t>
      </w:r>
      <w:r w:rsidR="00DC16D5" w:rsidRPr="006F0054">
        <w:rPr>
          <w:rFonts w:ascii="Times New Roman" w:eastAsia="Times New Roman" w:hAnsi="Times New Roman" w:cs="Times New Roman"/>
          <w:sz w:val="22"/>
          <w:szCs w:val="22"/>
          <w:shd w:val="clear" w:color="auto" w:fill="FFFFFF"/>
        </w:rPr>
        <w:t>b</w:t>
      </w:r>
      <w:r w:rsidR="006B39A8" w:rsidRPr="006F0054">
        <w:rPr>
          <w:rFonts w:ascii="Times New Roman" w:eastAsia="Times New Roman" w:hAnsi="Times New Roman" w:cs="Times New Roman"/>
          <w:sz w:val="22"/>
          <w:szCs w:val="22"/>
          <w:shd w:val="clear" w:color="auto" w:fill="FFFFFF"/>
        </w:rPr>
        <w:t xml:space="preserve">iphasic </w:t>
      </w:r>
      <w:r w:rsidR="0008234D" w:rsidRPr="006F0054">
        <w:rPr>
          <w:rFonts w:ascii="Times New Roman" w:eastAsia="Times New Roman" w:hAnsi="Times New Roman" w:cs="Times New Roman"/>
          <w:sz w:val="22"/>
          <w:szCs w:val="22"/>
          <w:shd w:val="clear" w:color="auto" w:fill="FFFFFF"/>
        </w:rPr>
        <w:t>changes in</w:t>
      </w:r>
      <w:r w:rsidR="006B39A8" w:rsidRPr="006F0054">
        <w:rPr>
          <w:rFonts w:ascii="Times New Roman" w:eastAsia="Times New Roman" w:hAnsi="Times New Roman" w:cs="Times New Roman"/>
          <w:sz w:val="22"/>
          <w:szCs w:val="22"/>
          <w:shd w:val="clear" w:color="auto" w:fill="FFFFFF"/>
        </w:rPr>
        <w:t xml:space="preserve"> SCFAs</w:t>
      </w:r>
      <w:r w:rsidR="00AB498E" w:rsidRPr="006F0054">
        <w:rPr>
          <w:rFonts w:ascii="Times New Roman" w:eastAsia="Times New Roman" w:hAnsi="Times New Roman" w:cs="Times New Roman"/>
          <w:sz w:val="22"/>
          <w:szCs w:val="22"/>
          <w:shd w:val="clear" w:color="auto" w:fill="FFFFFF"/>
        </w:rPr>
        <w:t xml:space="preserve"> </w:t>
      </w:r>
      <w:del w:id="11" w:author="刘 红宾" w:date="2021-04-02T10:10:00Z">
        <w:r w:rsidR="00AB498E" w:rsidRPr="006F0054" w:rsidDel="00C61B09">
          <w:rPr>
            <w:rFonts w:ascii="Times New Roman" w:eastAsia="Times New Roman" w:hAnsi="Times New Roman" w:cs="Times New Roman"/>
            <w:sz w:val="22"/>
            <w:szCs w:val="22"/>
            <w:shd w:val="clear" w:color="auto" w:fill="FFFFFF"/>
          </w:rPr>
          <w:delText xml:space="preserve">concentration </w:delText>
        </w:r>
      </w:del>
      <w:ins w:id="12" w:author="刘 红宾" w:date="2021-04-02T10:10:00Z">
        <w:r w:rsidR="00C61B09">
          <w:rPr>
            <w:rFonts w:ascii="Times New Roman" w:eastAsia="Times New Roman" w:hAnsi="Times New Roman" w:cs="Times New Roman"/>
            <w:sz w:val="22"/>
            <w:szCs w:val="22"/>
            <w:shd w:val="clear" w:color="auto" w:fill="FFFFFF"/>
          </w:rPr>
          <w:t>production</w:t>
        </w:r>
        <w:r w:rsidR="00C61B09" w:rsidRPr="006F0054">
          <w:rPr>
            <w:rFonts w:ascii="Times New Roman" w:eastAsia="Times New Roman" w:hAnsi="Times New Roman" w:cs="Times New Roman"/>
            <w:sz w:val="22"/>
            <w:szCs w:val="22"/>
            <w:shd w:val="clear" w:color="auto" w:fill="FFFFFF"/>
          </w:rPr>
          <w:t xml:space="preserve"> </w:t>
        </w:r>
      </w:ins>
      <w:r w:rsidR="006B39A8" w:rsidRPr="006F0054">
        <w:rPr>
          <w:rFonts w:ascii="Times New Roman" w:eastAsia="Times New Roman" w:hAnsi="Times New Roman" w:cs="Times New Roman"/>
          <w:sz w:val="22"/>
          <w:szCs w:val="22"/>
          <w:shd w:val="clear" w:color="auto" w:fill="FFFFFF"/>
        </w:rPr>
        <w:t xml:space="preserve">and microbiota </w:t>
      </w:r>
      <w:r w:rsidR="00A94280" w:rsidRPr="006F0054">
        <w:rPr>
          <w:rFonts w:ascii="Times New Roman" w:eastAsia="Times New Roman" w:hAnsi="Times New Roman" w:cs="Times New Roman"/>
          <w:sz w:val="22"/>
          <w:szCs w:val="22"/>
          <w:shd w:val="clear" w:color="auto" w:fill="FFFFFF"/>
        </w:rPr>
        <w:t>bio</w:t>
      </w:r>
      <w:r w:rsidR="006B39A8" w:rsidRPr="006F0054">
        <w:rPr>
          <w:rFonts w:ascii="Times New Roman" w:eastAsia="Times New Roman" w:hAnsi="Times New Roman" w:cs="Times New Roman"/>
          <w:sz w:val="22"/>
          <w:szCs w:val="22"/>
          <w:shd w:val="clear" w:color="auto" w:fill="FFFFFF"/>
        </w:rPr>
        <w:t>diversity</w:t>
      </w:r>
      <w:r w:rsidR="00A94280" w:rsidRPr="006F0054">
        <w:rPr>
          <w:rFonts w:ascii="Times New Roman" w:eastAsia="Times New Roman" w:hAnsi="Times New Roman" w:cs="Times New Roman"/>
          <w:sz w:val="22"/>
          <w:szCs w:val="22"/>
          <w:shd w:val="clear" w:color="auto" w:fill="FFFFFF"/>
        </w:rPr>
        <w:t>,</w:t>
      </w:r>
      <w:r w:rsidR="00AD4CB9" w:rsidRPr="006F0054">
        <w:rPr>
          <w:rFonts w:ascii="Times New Roman" w:eastAsia="Times New Roman" w:hAnsi="Times New Roman" w:cs="Times New Roman"/>
          <w:sz w:val="22"/>
          <w:szCs w:val="22"/>
          <w:shd w:val="clear" w:color="auto" w:fill="FFFFFF"/>
        </w:rPr>
        <w:t xml:space="preserve"> </w:t>
      </w:r>
      <w:r w:rsidR="00A94280" w:rsidRPr="006F0054">
        <w:rPr>
          <w:rFonts w:ascii="Times New Roman" w:eastAsia="Times New Roman" w:hAnsi="Times New Roman" w:cs="Times New Roman"/>
          <w:sz w:val="22"/>
          <w:szCs w:val="22"/>
          <w:shd w:val="clear" w:color="auto" w:fill="FFFFFF"/>
        </w:rPr>
        <w:t xml:space="preserve">both of </w:t>
      </w:r>
      <w:r w:rsidR="00AD4CB9" w:rsidRPr="006F0054">
        <w:rPr>
          <w:rFonts w:ascii="Times New Roman" w:eastAsia="Times New Roman" w:hAnsi="Times New Roman" w:cs="Times New Roman"/>
          <w:sz w:val="22"/>
          <w:szCs w:val="22"/>
          <w:shd w:val="clear" w:color="auto" w:fill="FFFFFF"/>
        </w:rPr>
        <w:t>which</w:t>
      </w:r>
      <w:r w:rsidR="00367643" w:rsidRPr="006F0054">
        <w:rPr>
          <w:rFonts w:ascii="Times New Roman" w:eastAsia="Times New Roman" w:hAnsi="Times New Roman" w:cs="Times New Roman"/>
          <w:sz w:val="22"/>
          <w:szCs w:val="22"/>
          <w:shd w:val="clear" w:color="auto" w:fill="FFFFFF"/>
        </w:rPr>
        <w:t xml:space="preserve"> </w:t>
      </w:r>
      <w:r w:rsidR="00A94280" w:rsidRPr="006F0054">
        <w:rPr>
          <w:rFonts w:ascii="Times New Roman" w:eastAsia="Times New Roman" w:hAnsi="Times New Roman" w:cs="Times New Roman"/>
          <w:sz w:val="22"/>
          <w:szCs w:val="22"/>
          <w:shd w:val="clear" w:color="auto" w:fill="FFFFFF"/>
        </w:rPr>
        <w:t>were quickly perturbed in short-term but only partially recovered</w:t>
      </w:r>
      <w:r w:rsidR="006B39A8" w:rsidRPr="006F0054">
        <w:rPr>
          <w:rFonts w:ascii="Times New Roman" w:eastAsia="Times New Roman" w:hAnsi="Times New Roman" w:cs="Times New Roman"/>
          <w:sz w:val="22"/>
          <w:szCs w:val="22"/>
          <w:shd w:val="clear" w:color="auto" w:fill="FFFFFF"/>
        </w:rPr>
        <w:t xml:space="preserve"> </w:t>
      </w:r>
      <w:r w:rsidR="00D410FA" w:rsidRPr="006F0054">
        <w:rPr>
          <w:rFonts w:ascii="Times New Roman" w:eastAsia="Times New Roman" w:hAnsi="Times New Roman" w:cs="Times New Roman"/>
          <w:sz w:val="22"/>
          <w:szCs w:val="22"/>
          <w:shd w:val="clear" w:color="auto" w:fill="FFFFFF"/>
        </w:rPr>
        <w:t xml:space="preserve">even under sustainable inulin </w:t>
      </w:r>
      <w:r w:rsidR="00D74A49" w:rsidRPr="006F0054">
        <w:rPr>
          <w:rFonts w:ascii="Times New Roman" w:eastAsia="Times New Roman" w:hAnsi="Times New Roman" w:cs="Times New Roman"/>
          <w:sz w:val="22"/>
          <w:szCs w:val="22"/>
          <w:shd w:val="clear" w:color="auto" w:fill="FFFFFF"/>
        </w:rPr>
        <w:t>supply</w:t>
      </w:r>
      <w:r w:rsidR="00343B9B" w:rsidRPr="006F0054">
        <w:rPr>
          <w:rFonts w:ascii="Times New Roman" w:eastAsia="Times New Roman" w:hAnsi="Times New Roman" w:cs="Times New Roman"/>
          <w:sz w:val="22"/>
          <w:szCs w:val="22"/>
          <w:shd w:val="clear" w:color="auto" w:fill="FFFFFF"/>
        </w:rPr>
        <w:t>.</w:t>
      </w:r>
      <w:r w:rsidR="002437AC" w:rsidRPr="006F0054">
        <w:rPr>
          <w:rFonts w:ascii="Times New Roman" w:eastAsia="Times New Roman" w:hAnsi="Times New Roman" w:cs="Times New Roman"/>
          <w:sz w:val="22"/>
          <w:szCs w:val="22"/>
          <w:shd w:val="clear" w:color="auto" w:fill="FFFFFF"/>
        </w:rPr>
        <w:t xml:space="preserve"> </w:t>
      </w:r>
      <w:r w:rsidR="00414532" w:rsidRPr="006F0054">
        <w:rPr>
          <w:rFonts w:ascii="Times New Roman" w:eastAsia="Times New Roman" w:hAnsi="Times New Roman" w:cs="Times New Roman"/>
          <w:sz w:val="22"/>
          <w:szCs w:val="22"/>
          <w:shd w:val="clear" w:color="auto" w:fill="FFFFFF"/>
        </w:rPr>
        <w:t>W</w:t>
      </w:r>
      <w:r w:rsidR="002437AC" w:rsidRPr="006F0054">
        <w:rPr>
          <w:rFonts w:ascii="Times New Roman" w:eastAsia="Times New Roman" w:hAnsi="Times New Roman" w:cs="Times New Roman"/>
          <w:sz w:val="22"/>
          <w:szCs w:val="22"/>
          <w:shd w:val="clear" w:color="auto" w:fill="FFFFFF"/>
        </w:rPr>
        <w:t xml:space="preserve">e </w:t>
      </w:r>
      <w:r w:rsidR="00135732" w:rsidRPr="006F0054">
        <w:rPr>
          <w:rFonts w:ascii="Times New Roman" w:eastAsia="Times New Roman" w:hAnsi="Times New Roman" w:cs="Times New Roman"/>
          <w:sz w:val="22"/>
          <w:szCs w:val="22"/>
          <w:shd w:val="clear" w:color="auto" w:fill="FFFFFF"/>
        </w:rPr>
        <w:t xml:space="preserve">further </w:t>
      </w:r>
      <w:r w:rsidR="002437AC" w:rsidRPr="006F0054">
        <w:rPr>
          <w:rFonts w:ascii="Times New Roman" w:eastAsia="Times New Roman" w:hAnsi="Times New Roman" w:cs="Times New Roman"/>
          <w:sz w:val="22"/>
          <w:szCs w:val="22"/>
          <w:shd w:val="clear" w:color="auto" w:fill="FFFFFF"/>
        </w:rPr>
        <w:t xml:space="preserve">identified a consortium of five inulin </w:t>
      </w:r>
      <w:r w:rsidR="00135732" w:rsidRPr="006F0054">
        <w:rPr>
          <w:rFonts w:ascii="Times New Roman" w:eastAsia="Times New Roman" w:hAnsi="Times New Roman" w:cs="Times New Roman"/>
          <w:sz w:val="22"/>
          <w:szCs w:val="22"/>
          <w:shd w:val="clear" w:color="auto" w:fill="FFFFFF"/>
        </w:rPr>
        <w:t xml:space="preserve">responders </w:t>
      </w:r>
      <w:r w:rsidR="00414532" w:rsidRPr="006F0054">
        <w:rPr>
          <w:rFonts w:ascii="Times New Roman" w:eastAsia="Times New Roman" w:hAnsi="Times New Roman" w:cs="Times New Roman"/>
          <w:sz w:val="22"/>
          <w:szCs w:val="22"/>
          <w:shd w:val="clear" w:color="auto" w:fill="FFFFFF"/>
        </w:rPr>
        <w:t>that collectively shape short-term microbiota dy</w:t>
      </w:r>
      <w:r w:rsidR="004D6F94" w:rsidRPr="006F0054">
        <w:rPr>
          <w:rFonts w:ascii="Times New Roman" w:eastAsia="Times New Roman" w:hAnsi="Times New Roman" w:cs="Times New Roman"/>
          <w:sz w:val="22"/>
          <w:szCs w:val="22"/>
          <w:shd w:val="clear" w:color="auto" w:fill="FFFFFF"/>
        </w:rPr>
        <w:t>na</w:t>
      </w:r>
      <w:r w:rsidR="00414532" w:rsidRPr="006F0054">
        <w:rPr>
          <w:rFonts w:ascii="Times New Roman" w:eastAsia="Times New Roman" w:hAnsi="Times New Roman" w:cs="Times New Roman"/>
          <w:sz w:val="22"/>
          <w:szCs w:val="22"/>
          <w:shd w:val="clear" w:color="auto" w:fill="FFFFFF"/>
        </w:rPr>
        <w:t xml:space="preserve">mics through </w:t>
      </w:r>
      <w:r w:rsidR="00135732" w:rsidRPr="006F0054">
        <w:rPr>
          <w:rFonts w:ascii="Times New Roman" w:eastAsia="Times New Roman" w:hAnsi="Times New Roman" w:cs="Times New Roman"/>
          <w:sz w:val="22"/>
          <w:szCs w:val="22"/>
          <w:shd w:val="clear" w:color="auto" w:fill="FFFFFF"/>
        </w:rPr>
        <w:t>an</w:t>
      </w:r>
      <w:r w:rsidR="00135732" w:rsidRPr="00BA6D15">
        <w:rPr>
          <w:rFonts w:ascii="Times New Roman" w:eastAsia="Times New Roman" w:hAnsi="Times New Roman" w:cs="Times New Roman"/>
          <w:sz w:val="22"/>
          <w:szCs w:val="22"/>
          <w:shd w:val="clear" w:color="auto" w:fill="FFFFFF"/>
        </w:rPr>
        <w:t xml:space="preserve"> </w:t>
      </w:r>
      <w:commentRangeStart w:id="13"/>
      <w:r w:rsidR="00135732" w:rsidRPr="00BA6D15">
        <w:rPr>
          <w:rFonts w:ascii="Times New Roman" w:eastAsia="Times New Roman" w:hAnsi="Times New Roman" w:cs="Times New Roman"/>
          <w:sz w:val="22"/>
          <w:szCs w:val="22"/>
          <w:shd w:val="clear" w:color="auto" w:fill="FFFFFF"/>
        </w:rPr>
        <w:t>activation-then-</w:t>
      </w:r>
      <w:r w:rsidR="00414532" w:rsidRPr="00BA6D15">
        <w:rPr>
          <w:rFonts w:ascii="Times New Roman" w:eastAsia="Times New Roman" w:hAnsi="Times New Roman" w:cs="Times New Roman"/>
          <w:sz w:val="22"/>
          <w:szCs w:val="22"/>
          <w:shd w:val="clear" w:color="auto" w:fill="FFFFFF"/>
        </w:rPr>
        <w:t>competition</w:t>
      </w:r>
      <w:commentRangeEnd w:id="13"/>
      <w:r w:rsidR="00414932">
        <w:rPr>
          <w:rStyle w:val="CommentReference"/>
          <w:rFonts w:ascii="Times New Roman" w:eastAsia="Times New Roman" w:hAnsi="Times New Roman" w:cs="Times New Roman"/>
        </w:rPr>
        <w:commentReference w:id="13"/>
      </w:r>
      <w:r w:rsidR="00135732" w:rsidRPr="00BA6D15">
        <w:rPr>
          <w:rFonts w:ascii="Times New Roman" w:eastAsia="Times New Roman" w:hAnsi="Times New Roman" w:cs="Times New Roman"/>
          <w:sz w:val="22"/>
          <w:szCs w:val="22"/>
          <w:shd w:val="clear" w:color="auto" w:fill="FFFFFF"/>
        </w:rPr>
        <w:t xml:space="preserve"> mechanism</w:t>
      </w:r>
      <w:r w:rsidR="00414532" w:rsidRPr="00BA6D15">
        <w:rPr>
          <w:rFonts w:ascii="Times New Roman" w:eastAsia="Times New Roman" w:hAnsi="Times New Roman" w:cs="Times New Roman"/>
          <w:sz w:val="22"/>
          <w:szCs w:val="22"/>
          <w:shd w:val="clear" w:color="auto" w:fill="FFFFFF"/>
        </w:rPr>
        <w:t xml:space="preserve">. </w:t>
      </w:r>
      <w:r w:rsidR="007A5370" w:rsidRPr="00BA6D15">
        <w:rPr>
          <w:rFonts w:ascii="Times New Roman" w:eastAsia="Times New Roman" w:hAnsi="Times New Roman" w:cs="Times New Roman"/>
          <w:sz w:val="22"/>
          <w:szCs w:val="22"/>
          <w:shd w:val="clear" w:color="auto" w:fill="FFFFFF"/>
        </w:rPr>
        <w:t xml:space="preserve">The </w:t>
      </w:r>
      <w:r w:rsidRPr="00BA6D15">
        <w:rPr>
          <w:rFonts w:ascii="Times New Roman" w:eastAsia="Times New Roman" w:hAnsi="Times New Roman" w:cs="Times New Roman"/>
          <w:sz w:val="22"/>
          <w:szCs w:val="22"/>
          <w:shd w:val="clear" w:color="auto" w:fill="FFFFFF"/>
        </w:rPr>
        <w:t>observed</w:t>
      </w:r>
      <w:r w:rsidR="007A5370" w:rsidRPr="00BA6D15">
        <w:rPr>
          <w:rFonts w:ascii="Times New Roman" w:eastAsia="Times New Roman" w:hAnsi="Times New Roman" w:cs="Times New Roman"/>
          <w:sz w:val="22"/>
          <w:szCs w:val="22"/>
          <w:shd w:val="clear" w:color="auto" w:fill="FFFFFF"/>
        </w:rPr>
        <w:t xml:space="preserve"> </w:t>
      </w:r>
      <w:commentRangeStart w:id="14"/>
      <w:r w:rsidR="007A5370" w:rsidRPr="00BA6D15">
        <w:rPr>
          <w:rFonts w:ascii="Times New Roman" w:eastAsia="Times New Roman" w:hAnsi="Times New Roman" w:cs="Times New Roman"/>
          <w:sz w:val="22"/>
          <w:szCs w:val="22"/>
          <w:shd w:val="clear" w:color="auto" w:fill="FFFFFF"/>
        </w:rPr>
        <w:t>dynamical responses depend on baseline mi</w:t>
      </w:r>
      <w:r w:rsidR="006D47E7" w:rsidRPr="00BA6D15">
        <w:rPr>
          <w:rFonts w:ascii="Times New Roman" w:eastAsia="Times New Roman" w:hAnsi="Times New Roman" w:cs="Times New Roman"/>
          <w:sz w:val="22"/>
          <w:szCs w:val="22"/>
          <w:shd w:val="clear" w:color="auto" w:fill="FFFFFF"/>
        </w:rPr>
        <w:t>cro</w:t>
      </w:r>
      <w:r w:rsidR="007A5370" w:rsidRPr="00BA6D15">
        <w:rPr>
          <w:rFonts w:ascii="Times New Roman" w:eastAsia="Times New Roman" w:hAnsi="Times New Roman" w:cs="Times New Roman"/>
          <w:sz w:val="22"/>
          <w:szCs w:val="22"/>
          <w:shd w:val="clear" w:color="auto" w:fill="FFFFFF"/>
        </w:rPr>
        <w:t xml:space="preserve">biota </w:t>
      </w:r>
      <w:r w:rsidR="00905329">
        <w:rPr>
          <w:rFonts w:ascii="Times New Roman" w:eastAsia="Times New Roman" w:hAnsi="Times New Roman" w:cs="Times New Roman"/>
          <w:sz w:val="22"/>
          <w:szCs w:val="22"/>
          <w:shd w:val="clear" w:color="auto" w:fill="FFFFFF"/>
        </w:rPr>
        <w:t>composition</w:t>
      </w:r>
      <w:commentRangeEnd w:id="14"/>
      <w:r w:rsidR="00315527">
        <w:rPr>
          <w:rStyle w:val="CommentReference"/>
          <w:rFonts w:ascii="Times New Roman" w:eastAsia="Times New Roman" w:hAnsi="Times New Roman" w:cs="Times New Roman"/>
        </w:rPr>
        <w:commentReference w:id="14"/>
      </w:r>
      <w:r w:rsidR="00905329">
        <w:rPr>
          <w:rFonts w:ascii="Times New Roman" w:eastAsia="Times New Roman" w:hAnsi="Times New Roman" w:cs="Times New Roman"/>
          <w:sz w:val="22"/>
          <w:szCs w:val="22"/>
          <w:shd w:val="clear" w:color="auto" w:fill="FFFFFF"/>
        </w:rPr>
        <w:t xml:space="preserve"> </w:t>
      </w:r>
      <w:r w:rsidR="007A5370" w:rsidRPr="00BA6D15">
        <w:rPr>
          <w:rFonts w:ascii="Times New Roman" w:eastAsia="Times New Roman" w:hAnsi="Times New Roman" w:cs="Times New Roman"/>
          <w:sz w:val="22"/>
          <w:szCs w:val="22"/>
          <w:shd w:val="clear" w:color="auto" w:fill="FFFFFF"/>
        </w:rPr>
        <w:t>and</w:t>
      </w:r>
      <w:r w:rsidR="00835855" w:rsidRPr="00BA6D15">
        <w:rPr>
          <w:rFonts w:ascii="Times New Roman" w:eastAsia="Times New Roman" w:hAnsi="Times New Roman" w:cs="Times New Roman"/>
          <w:sz w:val="22"/>
          <w:szCs w:val="22"/>
          <w:shd w:val="clear" w:color="auto" w:fill="FFFFFF"/>
        </w:rPr>
        <w:t xml:space="preserve"> the </w:t>
      </w:r>
      <w:r w:rsidR="006D47E7" w:rsidRPr="00BA6D15">
        <w:rPr>
          <w:rFonts w:ascii="Times New Roman" w:eastAsia="Times New Roman" w:hAnsi="Times New Roman" w:cs="Times New Roman"/>
          <w:sz w:val="22"/>
          <w:szCs w:val="22"/>
          <w:shd w:val="clear" w:color="auto" w:fill="FFFFFF"/>
        </w:rPr>
        <w:t>baseline-dependency</w:t>
      </w:r>
      <w:r w:rsidR="007A5370" w:rsidRPr="00BA6D15">
        <w:rPr>
          <w:rFonts w:ascii="Times New Roman" w:eastAsia="Times New Roman" w:hAnsi="Times New Roman" w:cs="Times New Roman"/>
          <w:sz w:val="22"/>
          <w:szCs w:val="22"/>
          <w:shd w:val="clear" w:color="auto" w:fill="FFFFFF"/>
        </w:rPr>
        <w:t xml:space="preserve"> </w:t>
      </w:r>
      <w:r w:rsidR="00835855" w:rsidRPr="00BA6D15">
        <w:rPr>
          <w:rFonts w:ascii="Times New Roman" w:eastAsia="Times New Roman" w:hAnsi="Times New Roman" w:cs="Times New Roman"/>
          <w:sz w:val="22"/>
          <w:szCs w:val="22"/>
          <w:shd w:val="clear" w:color="auto" w:fill="FFFFFF"/>
        </w:rPr>
        <w:t>was</w:t>
      </w:r>
      <w:r w:rsidR="007C01AA" w:rsidRPr="00BA6D15">
        <w:rPr>
          <w:rFonts w:ascii="Times New Roman" w:eastAsia="Times New Roman" w:hAnsi="Times New Roman" w:cs="Times New Roman"/>
          <w:sz w:val="22"/>
          <w:szCs w:val="22"/>
          <w:shd w:val="clear" w:color="auto" w:fill="FFFFFF"/>
        </w:rPr>
        <w:t xml:space="preserve"> found in </w:t>
      </w:r>
      <w:r w:rsidR="00F114BE" w:rsidRPr="00BA6D15">
        <w:rPr>
          <w:rFonts w:ascii="Times New Roman" w:eastAsia="Times New Roman" w:hAnsi="Times New Roman" w:cs="Times New Roman"/>
          <w:sz w:val="22"/>
          <w:szCs w:val="22"/>
          <w:shd w:val="clear" w:color="auto" w:fill="FFFFFF"/>
        </w:rPr>
        <w:t>10</w:t>
      </w:r>
      <w:r w:rsidR="003903A9" w:rsidRPr="00BA6D15">
        <w:rPr>
          <w:rFonts w:ascii="Times New Roman" w:eastAsia="Times New Roman" w:hAnsi="Times New Roman" w:cs="Times New Roman"/>
          <w:sz w:val="22"/>
          <w:szCs w:val="22"/>
          <w:shd w:val="clear" w:color="auto" w:fill="FFFFFF"/>
        </w:rPr>
        <w:t>%-</w:t>
      </w:r>
      <w:r w:rsidR="007E70A9" w:rsidRPr="00BA6D15">
        <w:rPr>
          <w:rFonts w:ascii="Times New Roman" w:eastAsia="Times New Roman" w:hAnsi="Times New Roman" w:cs="Times New Roman"/>
          <w:sz w:val="22"/>
          <w:szCs w:val="22"/>
          <w:shd w:val="clear" w:color="auto" w:fill="FFFFFF"/>
        </w:rPr>
        <w:t>20% bacterial species and the majority of SCFAs. In</w:t>
      </w:r>
      <w:r w:rsidR="00A721CB" w:rsidRPr="00BA6D15">
        <w:rPr>
          <w:rFonts w:ascii="Times New Roman" w:eastAsia="Times New Roman" w:hAnsi="Times New Roman" w:cs="Times New Roman"/>
          <w:sz w:val="22"/>
          <w:szCs w:val="22"/>
          <w:shd w:val="clear" w:color="auto" w:fill="FFFFFF"/>
        </w:rPr>
        <w:t xml:space="preserve"> accordance with previous </w:t>
      </w:r>
      <w:r w:rsidR="004D6F94" w:rsidRPr="00BA6D15">
        <w:rPr>
          <w:rFonts w:ascii="Times New Roman" w:eastAsia="Times New Roman" w:hAnsi="Times New Roman" w:cs="Times New Roman"/>
          <w:sz w:val="22"/>
          <w:szCs w:val="22"/>
          <w:shd w:val="clear" w:color="auto" w:fill="FFFFFF"/>
        </w:rPr>
        <w:t xml:space="preserve">human </w:t>
      </w:r>
      <w:r w:rsidR="00A721CB" w:rsidRPr="00BA6D15">
        <w:rPr>
          <w:rFonts w:ascii="Times New Roman" w:eastAsia="Times New Roman" w:hAnsi="Times New Roman" w:cs="Times New Roman"/>
          <w:sz w:val="22"/>
          <w:szCs w:val="22"/>
          <w:shd w:val="clear" w:color="auto" w:fill="FFFFFF"/>
        </w:rPr>
        <w:t>studies, t</w:t>
      </w:r>
      <w:r w:rsidR="00537D81" w:rsidRPr="00BA6D15">
        <w:rPr>
          <w:rFonts w:ascii="Times New Roman" w:eastAsia="Times New Roman" w:hAnsi="Times New Roman" w:cs="Times New Roman"/>
          <w:sz w:val="22"/>
          <w:szCs w:val="22"/>
          <w:shd w:val="clear" w:color="auto" w:fill="FFFFFF"/>
        </w:rPr>
        <w:t xml:space="preserve">he </w:t>
      </w:r>
      <w:r w:rsidR="00905329">
        <w:rPr>
          <w:rFonts w:ascii="Times New Roman" w:eastAsia="Times New Roman" w:hAnsi="Times New Roman" w:cs="Times New Roman"/>
          <w:sz w:val="22"/>
          <w:szCs w:val="22"/>
          <w:shd w:val="clear" w:color="auto" w:fill="FFFFFF"/>
        </w:rPr>
        <w:t xml:space="preserve">strong </w:t>
      </w:r>
      <w:r w:rsidR="006D47E7" w:rsidRPr="00BA6D15">
        <w:rPr>
          <w:rFonts w:ascii="Times New Roman" w:eastAsia="Times New Roman" w:hAnsi="Times New Roman" w:cs="Times New Roman"/>
          <w:sz w:val="22"/>
          <w:szCs w:val="22"/>
          <w:shd w:val="clear" w:color="auto" w:fill="FFFFFF"/>
        </w:rPr>
        <w:t>baselin</w:t>
      </w:r>
      <w:r w:rsidR="00905329">
        <w:rPr>
          <w:rFonts w:ascii="Times New Roman" w:eastAsia="Times New Roman" w:hAnsi="Times New Roman" w:cs="Times New Roman"/>
          <w:sz w:val="22"/>
          <w:szCs w:val="22"/>
          <w:shd w:val="clear" w:color="auto" w:fill="FFFFFF"/>
        </w:rPr>
        <w:t>e effects</w:t>
      </w:r>
      <w:r w:rsidR="006D47E7" w:rsidRPr="00BA6D15">
        <w:rPr>
          <w:rFonts w:ascii="Times New Roman" w:eastAsia="Times New Roman" w:hAnsi="Times New Roman" w:cs="Times New Roman"/>
          <w:sz w:val="22"/>
          <w:szCs w:val="22"/>
          <w:shd w:val="clear" w:color="auto" w:fill="FFFFFF"/>
        </w:rPr>
        <w:t xml:space="preserve"> </w:t>
      </w:r>
      <w:r w:rsidR="00537D81" w:rsidRPr="00BA6D15">
        <w:rPr>
          <w:rFonts w:ascii="Times New Roman" w:eastAsia="Times New Roman" w:hAnsi="Times New Roman" w:cs="Times New Roman"/>
          <w:sz w:val="22"/>
          <w:szCs w:val="22"/>
          <w:shd w:val="clear" w:color="auto" w:fill="FFFFFF"/>
        </w:rPr>
        <w:t>pose a great challenge</w:t>
      </w:r>
      <w:r w:rsidR="00366C27" w:rsidRPr="00BA6D15">
        <w:rPr>
          <w:rFonts w:ascii="Times New Roman" w:eastAsia="Times New Roman" w:hAnsi="Times New Roman" w:cs="Times New Roman"/>
          <w:sz w:val="22"/>
          <w:szCs w:val="22"/>
          <w:shd w:val="clear" w:color="auto" w:fill="FFFFFF"/>
        </w:rPr>
        <w:t xml:space="preserve"> to</w:t>
      </w:r>
      <w:r w:rsidR="00537D81" w:rsidRPr="00BA6D15">
        <w:rPr>
          <w:rFonts w:ascii="Times New Roman" w:eastAsia="Times New Roman" w:hAnsi="Times New Roman" w:cs="Times New Roman"/>
          <w:sz w:val="22"/>
          <w:szCs w:val="22"/>
          <w:shd w:val="clear" w:color="auto" w:fill="FFFFFF"/>
        </w:rPr>
        <w:t xml:space="preserve"> extrapolat</w:t>
      </w:r>
      <w:r w:rsidR="00366C27" w:rsidRPr="00BA6D15">
        <w:rPr>
          <w:rFonts w:ascii="Times New Roman" w:eastAsia="Times New Roman" w:hAnsi="Times New Roman" w:cs="Times New Roman"/>
          <w:sz w:val="22"/>
          <w:szCs w:val="22"/>
          <w:shd w:val="clear" w:color="auto" w:fill="FFFFFF"/>
        </w:rPr>
        <w:t>e</w:t>
      </w:r>
      <w:r w:rsidR="00537D81" w:rsidRPr="00BA6D15">
        <w:rPr>
          <w:rFonts w:ascii="Times New Roman" w:eastAsia="Times New Roman" w:hAnsi="Times New Roman" w:cs="Times New Roman"/>
          <w:sz w:val="22"/>
          <w:szCs w:val="22"/>
          <w:shd w:val="clear" w:color="auto" w:fill="FFFFFF"/>
        </w:rPr>
        <w:t xml:space="preserve"> prediction of </w:t>
      </w:r>
      <w:r w:rsidR="00213C10" w:rsidRPr="00BA6D15">
        <w:rPr>
          <w:rFonts w:ascii="Times New Roman" w:eastAsia="Times New Roman" w:hAnsi="Times New Roman" w:cs="Times New Roman"/>
          <w:sz w:val="22"/>
          <w:szCs w:val="22"/>
          <w:shd w:val="clear" w:color="auto" w:fill="FFFFFF"/>
        </w:rPr>
        <w:t xml:space="preserve">SCFA </w:t>
      </w:r>
      <w:r w:rsidR="007E2988" w:rsidRPr="00BA6D15">
        <w:rPr>
          <w:rFonts w:ascii="Times New Roman" w:eastAsia="Times New Roman" w:hAnsi="Times New Roman" w:cs="Times New Roman"/>
          <w:sz w:val="22"/>
          <w:szCs w:val="22"/>
          <w:shd w:val="clear" w:color="auto" w:fill="FFFFFF"/>
        </w:rPr>
        <w:t>concentration</w:t>
      </w:r>
      <w:r w:rsidR="00213C10" w:rsidRPr="00BA6D15">
        <w:rPr>
          <w:rFonts w:ascii="Times New Roman" w:eastAsia="Times New Roman" w:hAnsi="Times New Roman" w:cs="Times New Roman"/>
          <w:sz w:val="22"/>
          <w:szCs w:val="22"/>
          <w:shd w:val="clear" w:color="auto" w:fill="FFFFFF"/>
        </w:rPr>
        <w:t xml:space="preserve"> from gut microbiota to unobserved baseline composition. </w:t>
      </w:r>
      <w:r w:rsidR="00AB2DFE" w:rsidRPr="00BA6D15">
        <w:rPr>
          <w:rFonts w:ascii="Times New Roman" w:eastAsia="Times New Roman" w:hAnsi="Times New Roman" w:cs="Times New Roman"/>
          <w:sz w:val="22"/>
          <w:szCs w:val="22"/>
          <w:shd w:val="clear" w:color="auto" w:fill="FFFFFF"/>
        </w:rPr>
        <w:t>Our study</w:t>
      </w:r>
      <w:r w:rsidR="00DE3B59" w:rsidRPr="00BA6D15">
        <w:rPr>
          <w:rFonts w:ascii="Times New Roman" w:eastAsia="Times New Roman" w:hAnsi="Times New Roman" w:cs="Times New Roman"/>
          <w:sz w:val="22"/>
          <w:szCs w:val="22"/>
          <w:shd w:val="clear" w:color="auto" w:fill="FFFFFF"/>
        </w:rPr>
        <w:t xml:space="preserve"> </w:t>
      </w:r>
      <w:r w:rsidR="00B75D99" w:rsidRPr="00BA6D15">
        <w:rPr>
          <w:rFonts w:ascii="Times New Roman" w:eastAsia="Times New Roman" w:hAnsi="Times New Roman" w:cs="Times New Roman"/>
          <w:sz w:val="22"/>
          <w:szCs w:val="22"/>
          <w:shd w:val="clear" w:color="auto" w:fill="FFFFFF"/>
        </w:rPr>
        <w:t>reveals</w:t>
      </w:r>
      <w:r w:rsidR="00023E1D" w:rsidRPr="00BA6D15">
        <w:rPr>
          <w:rFonts w:ascii="Times New Roman" w:eastAsia="Times New Roman" w:hAnsi="Times New Roman" w:cs="Times New Roman"/>
          <w:sz w:val="22"/>
          <w:szCs w:val="22"/>
          <w:shd w:val="clear" w:color="auto" w:fill="FFFFFF"/>
        </w:rPr>
        <w:t xml:space="preserve"> </w:t>
      </w:r>
      <w:r w:rsidR="00D02994" w:rsidRPr="00BA6D15">
        <w:rPr>
          <w:rFonts w:ascii="Times New Roman" w:eastAsia="Times New Roman" w:hAnsi="Times New Roman" w:cs="Times New Roman"/>
          <w:sz w:val="22"/>
          <w:szCs w:val="22"/>
          <w:shd w:val="clear" w:color="auto" w:fill="FFFFFF"/>
        </w:rPr>
        <w:t>time- and baseline-</w:t>
      </w:r>
      <w:r w:rsidR="00B75D99" w:rsidRPr="00BA6D15">
        <w:rPr>
          <w:rFonts w:ascii="Times New Roman" w:eastAsia="Times New Roman" w:hAnsi="Times New Roman" w:cs="Times New Roman"/>
          <w:sz w:val="22"/>
          <w:szCs w:val="22"/>
          <w:shd w:val="clear" w:color="auto" w:fill="FFFFFF"/>
        </w:rPr>
        <w:t>dependenc</w:t>
      </w:r>
      <w:r w:rsidR="00905329">
        <w:rPr>
          <w:rFonts w:ascii="Times New Roman" w:eastAsia="Times New Roman" w:hAnsi="Times New Roman" w:cs="Times New Roman"/>
          <w:sz w:val="22"/>
          <w:szCs w:val="22"/>
          <w:shd w:val="clear" w:color="auto" w:fill="FFFFFF"/>
        </w:rPr>
        <w:t>e</w:t>
      </w:r>
      <w:r w:rsidR="00D02994" w:rsidRPr="00BA6D15">
        <w:rPr>
          <w:rFonts w:ascii="Times New Roman" w:eastAsia="Times New Roman" w:hAnsi="Times New Roman" w:cs="Times New Roman"/>
          <w:sz w:val="22"/>
          <w:szCs w:val="22"/>
          <w:shd w:val="clear" w:color="auto" w:fill="FFFFFF"/>
        </w:rPr>
        <w:t xml:space="preserve"> of dietary fiber responses</w:t>
      </w:r>
      <w:r w:rsidR="00DE3B59" w:rsidRPr="00BA6D15">
        <w:rPr>
          <w:rFonts w:ascii="Times New Roman" w:eastAsia="Times New Roman" w:hAnsi="Times New Roman" w:cs="Times New Roman"/>
          <w:sz w:val="22"/>
          <w:szCs w:val="22"/>
          <w:shd w:val="clear" w:color="auto" w:fill="FFFFFF"/>
        </w:rPr>
        <w:t xml:space="preserve"> as major </w:t>
      </w:r>
      <w:r w:rsidR="00023E1D" w:rsidRPr="00BA6D15">
        <w:rPr>
          <w:rFonts w:ascii="Times New Roman" w:eastAsia="Times New Roman" w:hAnsi="Times New Roman" w:cs="Times New Roman"/>
          <w:sz w:val="22"/>
          <w:szCs w:val="22"/>
          <w:shd w:val="clear" w:color="auto" w:fill="FFFFFF"/>
        </w:rPr>
        <w:t>challenges</w:t>
      </w:r>
      <w:r w:rsidR="00DE3B59" w:rsidRPr="00BA6D15">
        <w:rPr>
          <w:rFonts w:ascii="Times New Roman" w:eastAsia="Times New Roman" w:hAnsi="Times New Roman" w:cs="Times New Roman"/>
          <w:sz w:val="22"/>
          <w:szCs w:val="22"/>
          <w:shd w:val="clear" w:color="auto" w:fill="FFFFFF"/>
        </w:rPr>
        <w:t xml:space="preserve"> </w:t>
      </w:r>
      <w:ins w:id="15" w:author="刘 红宾" w:date="2021-04-02T10:48:00Z">
        <w:r w:rsidR="006B7179">
          <w:rPr>
            <w:rFonts w:ascii="Times New Roman" w:eastAsia="Times New Roman" w:hAnsi="Times New Roman" w:cs="Times New Roman"/>
            <w:sz w:val="22"/>
            <w:szCs w:val="22"/>
            <w:shd w:val="clear" w:color="auto" w:fill="FFFFFF"/>
          </w:rPr>
          <w:t xml:space="preserve">merit further study </w:t>
        </w:r>
      </w:ins>
      <w:r w:rsidR="00DE3B59" w:rsidRPr="00BA6D15">
        <w:rPr>
          <w:rFonts w:ascii="Times New Roman" w:eastAsia="Times New Roman" w:hAnsi="Times New Roman" w:cs="Times New Roman"/>
          <w:sz w:val="22"/>
          <w:szCs w:val="22"/>
          <w:shd w:val="clear" w:color="auto" w:fill="FFFFFF"/>
        </w:rPr>
        <w:t xml:space="preserve">for </w:t>
      </w:r>
      <w:r w:rsidR="00AC63E8" w:rsidRPr="00BA6D15">
        <w:rPr>
          <w:rFonts w:ascii="Times New Roman" w:eastAsia="Times New Roman" w:hAnsi="Times New Roman" w:cs="Times New Roman"/>
          <w:sz w:val="22"/>
          <w:szCs w:val="22"/>
          <w:shd w:val="clear" w:color="auto" w:fill="FFFFFF"/>
        </w:rPr>
        <w:t xml:space="preserve">attainable and robust </w:t>
      </w:r>
      <w:r w:rsidR="00DE3B59" w:rsidRPr="00BA6D15">
        <w:rPr>
          <w:rFonts w:ascii="Times New Roman" w:eastAsia="Times New Roman" w:hAnsi="Times New Roman" w:cs="Times New Roman"/>
          <w:sz w:val="22"/>
          <w:szCs w:val="22"/>
          <w:shd w:val="clear" w:color="auto" w:fill="FFFFFF"/>
        </w:rPr>
        <w:t>personalized nutritional therapies.</w:t>
      </w:r>
      <w:bookmarkEnd w:id="0"/>
    </w:p>
    <w:p w14:paraId="21E350F5" w14:textId="77777777" w:rsidR="002E7958" w:rsidRPr="00BA6D15" w:rsidRDefault="0004635E" w:rsidP="00B76665">
      <w:pPr>
        <w:jc w:val="both"/>
        <w:rPr>
          <w:sz w:val="22"/>
          <w:szCs w:val="22"/>
          <w:shd w:val="clear" w:color="auto" w:fill="FFFFFF"/>
        </w:rPr>
      </w:pPr>
      <w:r w:rsidRPr="00BA6D15">
        <w:rPr>
          <w:sz w:val="22"/>
          <w:szCs w:val="22"/>
          <w:shd w:val="clear" w:color="auto" w:fill="FFFFFF"/>
        </w:rPr>
        <w:t xml:space="preserve">Keywords: </w:t>
      </w:r>
      <w:r w:rsidR="00C87E96" w:rsidRPr="00BA6D15">
        <w:rPr>
          <w:sz w:val="22"/>
          <w:szCs w:val="22"/>
          <w:shd w:val="clear" w:color="auto" w:fill="FFFFFF"/>
        </w:rPr>
        <w:t xml:space="preserve">mouse, </w:t>
      </w:r>
      <w:r w:rsidR="00D6382F" w:rsidRPr="00BA6D15">
        <w:rPr>
          <w:sz w:val="22"/>
          <w:szCs w:val="22"/>
          <w:shd w:val="clear" w:color="auto" w:fill="FFFFFF"/>
        </w:rPr>
        <w:t>dietary fiber intervention, gut micr</w:t>
      </w:r>
      <w:r w:rsidR="00AE3682" w:rsidRPr="00BA6D15">
        <w:rPr>
          <w:sz w:val="22"/>
          <w:szCs w:val="22"/>
          <w:shd w:val="clear" w:color="auto" w:fill="FFFFFF"/>
        </w:rPr>
        <w:t>o</w:t>
      </w:r>
      <w:r w:rsidR="00D6382F" w:rsidRPr="00BA6D15">
        <w:rPr>
          <w:sz w:val="22"/>
          <w:szCs w:val="22"/>
          <w:shd w:val="clear" w:color="auto" w:fill="FFFFFF"/>
        </w:rPr>
        <w:t xml:space="preserve">biome, </w:t>
      </w:r>
      <w:r w:rsidR="0010117D" w:rsidRPr="00BA6D15">
        <w:rPr>
          <w:sz w:val="22"/>
          <w:szCs w:val="22"/>
          <w:shd w:val="clear" w:color="auto" w:fill="FFFFFF"/>
        </w:rPr>
        <w:t xml:space="preserve">time-series, dynamics, </w:t>
      </w:r>
      <w:r w:rsidR="00D6382F" w:rsidRPr="00BA6D15">
        <w:rPr>
          <w:sz w:val="22"/>
          <w:szCs w:val="22"/>
          <w:shd w:val="clear" w:color="auto" w:fill="FFFFFF"/>
        </w:rPr>
        <w:t xml:space="preserve">short-chain fatty acids, ecological </w:t>
      </w:r>
      <w:r w:rsidR="00DC218E" w:rsidRPr="00BA6D15">
        <w:rPr>
          <w:sz w:val="22"/>
          <w:szCs w:val="22"/>
          <w:shd w:val="clear" w:color="auto" w:fill="FFFFFF"/>
        </w:rPr>
        <w:t>network,</w:t>
      </w:r>
      <w:r w:rsidR="00D6382F" w:rsidRPr="00BA6D15">
        <w:rPr>
          <w:sz w:val="22"/>
          <w:szCs w:val="22"/>
          <w:shd w:val="clear" w:color="auto" w:fill="FFFFFF"/>
        </w:rPr>
        <w:t xml:space="preserve"> biphasic responses</w:t>
      </w:r>
      <w:r w:rsidR="00DC218E" w:rsidRPr="00BA6D15">
        <w:rPr>
          <w:sz w:val="22"/>
          <w:szCs w:val="22"/>
          <w:shd w:val="clear" w:color="auto" w:fill="FFFFFF"/>
        </w:rPr>
        <w:t>, inulin</w:t>
      </w:r>
      <w:r w:rsidR="001B0ED8" w:rsidRPr="00BA6D15">
        <w:rPr>
          <w:sz w:val="22"/>
          <w:szCs w:val="22"/>
          <w:shd w:val="clear" w:color="auto" w:fill="FFFFFF"/>
        </w:rPr>
        <w:t>, resistant starch</w:t>
      </w:r>
    </w:p>
    <w:p w14:paraId="55A65CB5" w14:textId="77777777" w:rsidR="00F67DA8" w:rsidRPr="00BA6D15" w:rsidRDefault="00F67DA8" w:rsidP="00B76665">
      <w:pPr>
        <w:jc w:val="both"/>
        <w:rPr>
          <w:b/>
          <w:bCs/>
          <w:color w:val="2A2A2A"/>
          <w:shd w:val="clear" w:color="auto" w:fill="FFFFFF"/>
        </w:rPr>
      </w:pPr>
      <w:r w:rsidRPr="00BA6D15">
        <w:rPr>
          <w:b/>
          <w:bCs/>
          <w:color w:val="2A2A2A"/>
          <w:shd w:val="clear" w:color="auto" w:fill="FFFFFF"/>
        </w:rPr>
        <w:br w:type="page"/>
      </w:r>
    </w:p>
    <w:p w14:paraId="6F5CF456" w14:textId="26A9A832" w:rsidR="00C93D78" w:rsidRPr="002B6EEC" w:rsidRDefault="00C93D78" w:rsidP="00BA6D15">
      <w:pPr>
        <w:jc w:val="both"/>
        <w:rPr>
          <w:b/>
          <w:bCs/>
          <w:color w:val="2A2A2A"/>
          <w:shd w:val="clear" w:color="auto" w:fill="FFFFFF"/>
        </w:rPr>
      </w:pPr>
      <w:r w:rsidRPr="002B6EEC">
        <w:rPr>
          <w:b/>
          <w:bCs/>
          <w:color w:val="2A2A2A"/>
          <w:shd w:val="clear" w:color="auto" w:fill="FFFFFF"/>
        </w:rPr>
        <w:lastRenderedPageBreak/>
        <w:t>Introduction</w:t>
      </w:r>
    </w:p>
    <w:p w14:paraId="49EF3941" w14:textId="77777777" w:rsidR="00142331" w:rsidRPr="00BA6D15" w:rsidRDefault="00142331" w:rsidP="00BA6D15">
      <w:pPr>
        <w:jc w:val="both"/>
        <w:rPr>
          <w:b/>
          <w:bCs/>
          <w:color w:val="2A2A2A"/>
          <w:sz w:val="22"/>
          <w:szCs w:val="22"/>
          <w:shd w:val="clear" w:color="auto" w:fill="FFFFFF"/>
        </w:rPr>
      </w:pPr>
    </w:p>
    <w:p w14:paraId="0BD8C0C0" w14:textId="0C94881C" w:rsidR="00DF26A5" w:rsidRPr="00BA6D15" w:rsidRDefault="00142331" w:rsidP="00BA6D15">
      <w:pPr>
        <w:jc w:val="both"/>
        <w:rPr>
          <w:color w:val="2A2A2A"/>
          <w:sz w:val="22"/>
          <w:szCs w:val="22"/>
          <w:u w:val="single"/>
          <w:shd w:val="clear" w:color="auto" w:fill="FFFFFF"/>
        </w:rPr>
      </w:pPr>
      <w:r w:rsidRPr="00BA6D15">
        <w:rPr>
          <w:color w:val="2A2A2A"/>
          <w:sz w:val="22"/>
          <w:szCs w:val="22"/>
          <w:u w:val="single"/>
          <w:shd w:val="clear" w:color="auto" w:fill="FFFFFF"/>
        </w:rPr>
        <w:t xml:space="preserve"># </w:t>
      </w:r>
      <w:r w:rsidR="00774FEA" w:rsidRPr="00BA6D15">
        <w:rPr>
          <w:color w:val="2A2A2A"/>
          <w:sz w:val="22"/>
          <w:szCs w:val="22"/>
          <w:u w:val="single"/>
          <w:shd w:val="clear" w:color="auto" w:fill="FFFFFF"/>
        </w:rPr>
        <w:t xml:space="preserve">Dietary </w:t>
      </w:r>
      <w:r w:rsidR="0052254B" w:rsidRPr="00BA6D15">
        <w:rPr>
          <w:color w:val="2A2A2A"/>
          <w:sz w:val="22"/>
          <w:szCs w:val="22"/>
          <w:u w:val="single"/>
          <w:shd w:val="clear" w:color="auto" w:fill="FFFFFF"/>
        </w:rPr>
        <w:t xml:space="preserve">fiber </w:t>
      </w:r>
      <w:r w:rsidR="00774FEA" w:rsidRPr="00BA6D15">
        <w:rPr>
          <w:color w:val="2A2A2A"/>
          <w:sz w:val="22"/>
          <w:szCs w:val="22"/>
          <w:u w:val="single"/>
          <w:shd w:val="clear" w:color="auto" w:fill="FFFFFF"/>
        </w:rPr>
        <w:t xml:space="preserve">intervention is </w:t>
      </w:r>
      <w:r w:rsidR="0052254B" w:rsidRPr="00BA6D15">
        <w:rPr>
          <w:color w:val="2A2A2A"/>
          <w:sz w:val="22"/>
          <w:szCs w:val="22"/>
          <w:u w:val="single"/>
          <w:shd w:val="clear" w:color="auto" w:fill="FFFFFF"/>
        </w:rPr>
        <w:t>often used to promote SCFA production</w:t>
      </w:r>
    </w:p>
    <w:p w14:paraId="2BA9D2B6" w14:textId="77777777" w:rsidR="00843BD7" w:rsidRPr="00BA6D15" w:rsidRDefault="00843BD7" w:rsidP="00C3619E">
      <w:pPr>
        <w:jc w:val="both"/>
        <w:rPr>
          <w:sz w:val="22"/>
          <w:szCs w:val="22"/>
          <w:shd w:val="clear" w:color="auto" w:fill="FFFFFF"/>
        </w:rPr>
      </w:pPr>
    </w:p>
    <w:p w14:paraId="68A6011C" w14:textId="684F7B45" w:rsidR="00155B25" w:rsidRPr="00BA6D15" w:rsidRDefault="00BC13A9" w:rsidP="00C3619E">
      <w:pPr>
        <w:jc w:val="both"/>
        <w:rPr>
          <w:sz w:val="22"/>
          <w:szCs w:val="22"/>
          <w:shd w:val="clear" w:color="auto" w:fill="FFFFFF"/>
        </w:rPr>
      </w:pPr>
      <w:commentRangeStart w:id="16"/>
      <w:r w:rsidRPr="00BA6D15">
        <w:rPr>
          <w:sz w:val="22"/>
          <w:szCs w:val="22"/>
          <w:shd w:val="clear" w:color="auto" w:fill="FFFFFF"/>
        </w:rPr>
        <w:t xml:space="preserve">Biodiversity and inter-individual variability are two hallmarks of healthy </w:t>
      </w:r>
      <w:r w:rsidR="00A34C3D" w:rsidRPr="00BA6D15">
        <w:rPr>
          <w:sz w:val="22"/>
          <w:szCs w:val="22"/>
          <w:shd w:val="clear" w:color="auto" w:fill="FFFFFF"/>
        </w:rPr>
        <w:t xml:space="preserve">human gut </w:t>
      </w:r>
      <w:r w:rsidR="00B97578" w:rsidRPr="00BA6D15">
        <w:rPr>
          <w:sz w:val="22"/>
          <w:szCs w:val="22"/>
          <w:shd w:val="clear" w:color="auto" w:fill="FFFFFF"/>
        </w:rPr>
        <w:t>microbiome</w:t>
      </w:r>
      <w:r w:rsidRPr="00BA6D15">
        <w:rPr>
          <w:sz w:val="22"/>
          <w:szCs w:val="22"/>
          <w:shd w:val="clear" w:color="auto" w:fill="FFFFFF"/>
        </w:rPr>
        <w:t xml:space="preserve">, which </w:t>
      </w:r>
      <w:r w:rsidR="00CF0D3D" w:rsidRPr="00BA6D15">
        <w:rPr>
          <w:sz w:val="22"/>
          <w:szCs w:val="22"/>
          <w:shd w:val="clear" w:color="auto" w:fill="FFFFFF"/>
        </w:rPr>
        <w:t>harbors</w:t>
      </w:r>
      <w:r w:rsidR="00203483" w:rsidRPr="00BA6D15">
        <w:rPr>
          <w:sz w:val="22"/>
          <w:szCs w:val="22"/>
          <w:shd w:val="clear" w:color="auto" w:fill="FFFFFF"/>
        </w:rPr>
        <w:t xml:space="preserve"> </w:t>
      </w:r>
      <w:r w:rsidR="00F91E0B" w:rsidRPr="00BA6D15">
        <w:rPr>
          <w:sz w:val="22"/>
          <w:szCs w:val="22"/>
          <w:shd w:val="clear" w:color="auto" w:fill="FFFFFF"/>
        </w:rPr>
        <w:t>h</w:t>
      </w:r>
      <w:r w:rsidR="00C93D78" w:rsidRPr="00BA6D15">
        <w:rPr>
          <w:sz w:val="22"/>
          <w:szCs w:val="22"/>
          <w:shd w:val="clear" w:color="auto" w:fill="FFFFFF"/>
        </w:rPr>
        <w:t xml:space="preserve">undreds of trillions of </w:t>
      </w:r>
      <w:r w:rsidR="00F91E0B" w:rsidRPr="00BA6D15">
        <w:rPr>
          <w:sz w:val="22"/>
          <w:szCs w:val="22"/>
          <w:shd w:val="clear" w:color="auto" w:fill="FFFFFF"/>
        </w:rPr>
        <w:t xml:space="preserve">tiny </w:t>
      </w:r>
      <w:r w:rsidR="00C93D78" w:rsidRPr="00BA6D15">
        <w:rPr>
          <w:sz w:val="22"/>
          <w:szCs w:val="22"/>
          <w:shd w:val="clear" w:color="auto" w:fill="FFFFFF"/>
        </w:rPr>
        <w:t xml:space="preserve">microbes </w:t>
      </w:r>
      <w:r w:rsidR="00A34C3D" w:rsidRPr="00BA6D15">
        <w:rPr>
          <w:sz w:val="22"/>
          <w:szCs w:val="22"/>
          <w:shd w:val="clear" w:color="auto" w:fill="FFFFFF"/>
        </w:rPr>
        <w:t xml:space="preserve">(bacteria, fungi, virus, etc.) </w:t>
      </w:r>
      <w:r w:rsidR="000745EC" w:rsidRPr="00BA6D15">
        <w:rPr>
          <w:sz w:val="22"/>
          <w:szCs w:val="22"/>
          <w:shd w:val="clear" w:color="auto" w:fill="FFFFFF"/>
        </w:rPr>
        <w:t>that co-evolve with us</w:t>
      </w:r>
      <w:r w:rsidR="00A34C3D" w:rsidRPr="00BA6D15">
        <w:rPr>
          <w:sz w:val="22"/>
          <w:szCs w:val="22"/>
          <w:shd w:val="clear" w:color="auto" w:fill="FFFFFF"/>
        </w:rPr>
        <w:t xml:space="preserve"> </w:t>
      </w:r>
      <w:r w:rsidR="00C93D78" w:rsidRPr="00BA6D15">
        <w:rPr>
          <w:sz w:val="22"/>
          <w:szCs w:val="22"/>
          <w:shd w:val="clear" w:color="auto" w:fill="FFFFFF"/>
        </w:rPr>
        <w:t>in the gastrointestinal</w:t>
      </w:r>
      <w:r w:rsidR="004D26A3" w:rsidRPr="00BA6D15">
        <w:rPr>
          <w:sz w:val="22"/>
          <w:szCs w:val="22"/>
          <w:shd w:val="clear" w:color="auto" w:fill="FFFFFF"/>
        </w:rPr>
        <w:t xml:space="preserve"> </w:t>
      </w:r>
      <w:r w:rsidR="00C93D78" w:rsidRPr="00BA6D15">
        <w:rPr>
          <w:sz w:val="22"/>
          <w:szCs w:val="22"/>
          <w:shd w:val="clear" w:color="auto" w:fill="FFFFFF"/>
        </w:rPr>
        <w:t>tract</w:t>
      </w:r>
      <w:r w:rsidR="00A34C3D" w:rsidRPr="00BA6D15">
        <w:rPr>
          <w:sz w:val="22"/>
          <w:szCs w:val="22"/>
          <w:shd w:val="clear" w:color="auto" w:fill="FFFFFF"/>
        </w:rPr>
        <w:t>.</w:t>
      </w:r>
      <w:commentRangeEnd w:id="16"/>
      <w:r w:rsidR="00FC3EF1">
        <w:rPr>
          <w:rStyle w:val="CommentReference"/>
        </w:rPr>
        <w:commentReference w:id="16"/>
      </w:r>
      <w:r w:rsidR="000910D4" w:rsidRPr="00BA6D15">
        <w:rPr>
          <w:sz w:val="22"/>
          <w:szCs w:val="22"/>
          <w:shd w:val="clear" w:color="auto" w:fill="FFFFFF"/>
        </w:rPr>
        <w:t xml:space="preserve"> </w:t>
      </w:r>
      <w:ins w:id="17" w:author="刘 红宾" w:date="2021-04-02T14:58:00Z">
        <w:r w:rsidR="001228A6" w:rsidRPr="00BA6D15">
          <w:rPr>
            <w:sz w:val="22"/>
            <w:szCs w:val="22"/>
            <w:shd w:val="clear" w:color="auto" w:fill="FFFFFF"/>
          </w:rPr>
          <w:t xml:space="preserve">SCFAs, especially butyrate, </w:t>
        </w:r>
      </w:ins>
      <w:ins w:id="18" w:author="刘 红宾" w:date="2021-04-04T10:57:00Z">
        <w:r w:rsidR="009147B9" w:rsidRPr="009147B9">
          <w:rPr>
            <w:sz w:val="22"/>
            <w:szCs w:val="22"/>
            <w:shd w:val="clear" w:color="auto" w:fill="FFFFFF"/>
          </w:rPr>
          <w:t xml:space="preserve">are important metabolites </w:t>
        </w:r>
        <w:r w:rsidR="009147B9" w:rsidRPr="001B18AA">
          <w:rPr>
            <w:sz w:val="22"/>
            <w:szCs w:val="22"/>
            <w:shd w:val="clear" w:color="auto" w:fill="FFFFFF"/>
          </w:rPr>
          <w:t>that</w:t>
        </w:r>
        <w:r w:rsidR="009147B9" w:rsidRPr="009147B9">
          <w:rPr>
            <w:sz w:val="22"/>
            <w:szCs w:val="22"/>
            <w:shd w:val="clear" w:color="auto" w:fill="FFFFFF"/>
          </w:rPr>
          <w:t xml:space="preserve"> </w:t>
        </w:r>
      </w:ins>
      <w:ins w:id="19" w:author="刘 红宾" w:date="2021-04-02T14:58:00Z">
        <w:r w:rsidR="001228A6" w:rsidRPr="00BA6D15">
          <w:rPr>
            <w:sz w:val="22"/>
            <w:szCs w:val="22"/>
            <w:shd w:val="clear" w:color="auto" w:fill="FFFFFF"/>
          </w:rPr>
          <w:t>have broad impacts on human host physiology, immune system and intestinal homeostasis by playing versatile roles as histone deacetylases inhibitors, ligands of G-protein-coupled-receptors, and energy sources for colonocytes</w:t>
        </w:r>
        <w:r w:rsidR="001228A6">
          <w:rPr>
            <w:sz w:val="22"/>
            <w:szCs w:val="22"/>
            <w:shd w:val="clear" w:color="auto" w:fill="FFFFFF"/>
          </w:rPr>
          <w:t xml:space="preserve"> </w:t>
        </w:r>
        <w:r w:rsidR="001228A6">
          <w:rPr>
            <w:sz w:val="22"/>
            <w:szCs w:val="22"/>
            <w:shd w:val="clear" w:color="auto" w:fill="FFFFFF"/>
          </w:rPr>
          <w:fldChar w:fldCharType="begin"/>
        </w:r>
      </w:ins>
      <w:ins w:id="20" w:author="刘 红宾" w:date="2021-04-04T15:03:00Z">
        <w:r w:rsidR="00FD0EB7">
          <w:rPr>
            <w:sz w:val="22"/>
            <w:szCs w:val="22"/>
            <w:shd w:val="clear" w:color="auto" w:fill="FFFFFF"/>
          </w:rPr>
          <w:instrText xml:space="preserve"> ADDIN NE.Ref.{028B9320-8B00-4648-AE93-0517F08E2C29}</w:instrText>
        </w:r>
      </w:ins>
      <w:ins w:id="21" w:author="刘 红宾" w:date="2021-04-02T14:58:00Z">
        <w:r w:rsidR="001228A6">
          <w:rPr>
            <w:sz w:val="22"/>
            <w:szCs w:val="22"/>
            <w:shd w:val="clear" w:color="auto" w:fill="FFFFFF"/>
          </w:rPr>
          <w:fldChar w:fldCharType="separate"/>
        </w:r>
      </w:ins>
      <w:ins w:id="22" w:author="刘 红宾" w:date="2021-04-04T17:04:00Z">
        <w:r w:rsidR="00C2571B">
          <w:rPr>
            <w:rFonts w:eastAsiaTheme="minorEastAsia"/>
            <w:color w:val="080000"/>
            <w:sz w:val="22"/>
            <w:szCs w:val="22"/>
          </w:rPr>
          <w:t>[1]</w:t>
        </w:r>
      </w:ins>
      <w:ins w:id="23" w:author="刘 红宾" w:date="2021-04-02T14:58:00Z">
        <w:r w:rsidR="001228A6">
          <w:rPr>
            <w:sz w:val="22"/>
            <w:szCs w:val="22"/>
            <w:shd w:val="clear" w:color="auto" w:fill="FFFFFF"/>
          </w:rPr>
          <w:fldChar w:fldCharType="end"/>
        </w:r>
        <w:r w:rsidR="001228A6" w:rsidRPr="00BA6D15">
          <w:rPr>
            <w:sz w:val="22"/>
            <w:szCs w:val="22"/>
            <w:shd w:val="clear" w:color="auto" w:fill="FFFFFF"/>
          </w:rPr>
          <w:t>. Impaired intestinal SCFAs production has also been significantly associated with several metabolic diseases (e.g., type 2 diabetes mellitus,</w:t>
        </w:r>
        <w:r w:rsidR="001228A6" w:rsidRPr="00BA6D15">
          <w:rPr>
            <w:sz w:val="22"/>
            <w:szCs w:val="22"/>
          </w:rPr>
          <w:t xml:space="preserve"> </w:t>
        </w:r>
        <w:r w:rsidR="001228A6" w:rsidRPr="00BA6D15">
          <w:rPr>
            <w:sz w:val="22"/>
            <w:szCs w:val="22"/>
            <w:shd w:val="clear" w:color="auto" w:fill="FFFFFF"/>
          </w:rPr>
          <w:t xml:space="preserve">obesity and inflammatory bowel disorders) </w:t>
        </w:r>
        <w:r w:rsidR="001228A6" w:rsidRPr="00BA6D15">
          <w:rPr>
            <w:sz w:val="22"/>
            <w:szCs w:val="22"/>
            <w:shd w:val="clear" w:color="auto" w:fill="FFFFFF"/>
          </w:rPr>
          <w:fldChar w:fldCharType="begin"/>
        </w:r>
      </w:ins>
      <w:ins w:id="24" w:author="刘 红宾" w:date="2021-04-04T15:03:00Z">
        <w:r w:rsidR="00FD0EB7">
          <w:rPr>
            <w:sz w:val="22"/>
            <w:szCs w:val="22"/>
            <w:shd w:val="clear" w:color="auto" w:fill="FFFFFF"/>
          </w:rPr>
          <w:instrText xml:space="preserve"> ADDIN NE.Ref.{F87C529A-2FCA-46BF-BDE1-9E84833B5F7C}</w:instrText>
        </w:r>
      </w:ins>
      <w:ins w:id="25" w:author="刘 红宾" w:date="2021-04-02T14:58:00Z">
        <w:r w:rsidR="001228A6" w:rsidRPr="00BA6D15">
          <w:rPr>
            <w:sz w:val="22"/>
            <w:szCs w:val="22"/>
            <w:shd w:val="clear" w:color="auto" w:fill="FFFFFF"/>
          </w:rPr>
          <w:fldChar w:fldCharType="separate"/>
        </w:r>
      </w:ins>
      <w:ins w:id="26" w:author="刘 红宾" w:date="2021-04-04T17:04:00Z">
        <w:r w:rsidR="00C2571B">
          <w:rPr>
            <w:rFonts w:eastAsiaTheme="minorEastAsia"/>
            <w:color w:val="080000"/>
            <w:sz w:val="22"/>
            <w:szCs w:val="22"/>
          </w:rPr>
          <w:t>[2]</w:t>
        </w:r>
      </w:ins>
      <w:ins w:id="27" w:author="刘 红宾" w:date="2021-04-02T14:58:00Z">
        <w:r w:rsidR="001228A6" w:rsidRPr="00BA6D15">
          <w:rPr>
            <w:sz w:val="22"/>
            <w:szCs w:val="22"/>
            <w:shd w:val="clear" w:color="auto" w:fill="FFFFFF"/>
          </w:rPr>
          <w:fldChar w:fldCharType="end"/>
        </w:r>
        <w:r w:rsidR="001228A6" w:rsidRPr="00BA6D15">
          <w:rPr>
            <w:sz w:val="22"/>
            <w:szCs w:val="22"/>
            <w:shd w:val="clear" w:color="auto" w:fill="FFFFFF"/>
          </w:rPr>
          <w:t>, chronic Graft-versus-host-disease</w:t>
        </w:r>
      </w:ins>
      <w:ins w:id="28" w:author="刘 红宾" w:date="2021-04-02T16:19:00Z">
        <w:r w:rsidR="0057141F">
          <w:rPr>
            <w:sz w:val="22"/>
            <w:szCs w:val="22"/>
            <w:shd w:val="clear" w:color="auto" w:fill="FFFFFF"/>
          </w:rPr>
          <w:fldChar w:fldCharType="begin"/>
        </w:r>
      </w:ins>
      <w:ins w:id="29" w:author="刘 红宾" w:date="2021-04-04T15:03:00Z">
        <w:r w:rsidR="00FD0EB7">
          <w:rPr>
            <w:sz w:val="22"/>
            <w:szCs w:val="22"/>
            <w:shd w:val="clear" w:color="auto" w:fill="FFFFFF"/>
          </w:rPr>
          <w:instrText xml:space="preserve"> ADDIN NE.Ref.{37623B2C-ED1C-4D63-957A-CA651B22120E}</w:instrText>
        </w:r>
      </w:ins>
      <w:r w:rsidR="0057141F">
        <w:rPr>
          <w:sz w:val="22"/>
          <w:szCs w:val="22"/>
          <w:shd w:val="clear" w:color="auto" w:fill="FFFFFF"/>
        </w:rPr>
        <w:fldChar w:fldCharType="separate"/>
      </w:r>
      <w:ins w:id="30" w:author="刘 红宾" w:date="2021-04-04T17:04:00Z">
        <w:r w:rsidR="00C2571B">
          <w:rPr>
            <w:rFonts w:eastAsiaTheme="minorEastAsia"/>
            <w:color w:val="080000"/>
            <w:sz w:val="22"/>
            <w:szCs w:val="22"/>
          </w:rPr>
          <w:t>[3]</w:t>
        </w:r>
      </w:ins>
      <w:ins w:id="31" w:author="刘 红宾" w:date="2021-04-02T16:19:00Z">
        <w:r w:rsidR="0057141F">
          <w:rPr>
            <w:sz w:val="22"/>
            <w:szCs w:val="22"/>
            <w:shd w:val="clear" w:color="auto" w:fill="FFFFFF"/>
          </w:rPr>
          <w:fldChar w:fldCharType="end"/>
        </w:r>
      </w:ins>
      <w:ins w:id="32" w:author="刘 红宾" w:date="2021-04-02T14:58:00Z">
        <w:r w:rsidR="001228A6" w:rsidRPr="00BA6D15">
          <w:rPr>
            <w:sz w:val="22"/>
            <w:szCs w:val="22"/>
            <w:shd w:val="clear" w:color="auto" w:fill="FFFFFF"/>
          </w:rPr>
          <w:t xml:space="preserve">, and efficacy of immunotherapy for solid tumors </w:t>
        </w:r>
        <w:r w:rsidR="001228A6" w:rsidRPr="00BA6D15">
          <w:rPr>
            <w:sz w:val="22"/>
            <w:szCs w:val="22"/>
            <w:shd w:val="clear" w:color="auto" w:fill="FFFFFF"/>
          </w:rPr>
          <w:fldChar w:fldCharType="begin"/>
        </w:r>
      </w:ins>
      <w:ins w:id="33" w:author="刘 红宾" w:date="2021-04-04T15:03:00Z">
        <w:r w:rsidR="00FD0EB7">
          <w:rPr>
            <w:sz w:val="22"/>
            <w:szCs w:val="22"/>
            <w:shd w:val="clear" w:color="auto" w:fill="FFFFFF"/>
          </w:rPr>
          <w:instrText xml:space="preserve"> ADDIN NE.Ref.{3F5454DD-9219-4084-B4CB-FFECC114532A}</w:instrText>
        </w:r>
      </w:ins>
      <w:ins w:id="34" w:author="刘 红宾" w:date="2021-04-02T14:58:00Z">
        <w:r w:rsidR="001228A6" w:rsidRPr="00BA6D15">
          <w:rPr>
            <w:sz w:val="22"/>
            <w:szCs w:val="22"/>
            <w:shd w:val="clear" w:color="auto" w:fill="FFFFFF"/>
          </w:rPr>
          <w:fldChar w:fldCharType="separate"/>
        </w:r>
      </w:ins>
      <w:ins w:id="35" w:author="刘 红宾" w:date="2021-04-04T17:04:00Z">
        <w:r w:rsidR="00C2571B">
          <w:rPr>
            <w:rFonts w:eastAsiaTheme="minorEastAsia"/>
            <w:color w:val="080000"/>
            <w:sz w:val="22"/>
            <w:szCs w:val="22"/>
          </w:rPr>
          <w:t>[4]</w:t>
        </w:r>
      </w:ins>
      <w:ins w:id="36" w:author="刘 红宾" w:date="2021-04-02T14:58:00Z">
        <w:r w:rsidR="001228A6" w:rsidRPr="00BA6D15">
          <w:rPr>
            <w:sz w:val="22"/>
            <w:szCs w:val="22"/>
            <w:shd w:val="clear" w:color="auto" w:fill="FFFFFF"/>
          </w:rPr>
          <w:fldChar w:fldCharType="end"/>
        </w:r>
        <w:r w:rsidR="001228A6" w:rsidRPr="00BA6D15">
          <w:rPr>
            <w:sz w:val="22"/>
            <w:szCs w:val="22"/>
            <w:shd w:val="clear" w:color="auto" w:fill="FFFFFF"/>
          </w:rPr>
          <w:t>.</w:t>
        </w:r>
        <w:r w:rsidR="001228A6">
          <w:rPr>
            <w:sz w:val="22"/>
            <w:szCs w:val="22"/>
            <w:shd w:val="clear" w:color="auto" w:fill="FFFFFF"/>
          </w:rPr>
          <w:t xml:space="preserve"> </w:t>
        </w:r>
      </w:ins>
      <w:ins w:id="37" w:author="刘 红宾" w:date="2021-04-04T11:01:00Z">
        <w:r w:rsidR="00E3514D">
          <w:rPr>
            <w:sz w:val="22"/>
            <w:szCs w:val="22"/>
            <w:shd w:val="clear" w:color="auto" w:fill="FFFFFF"/>
          </w:rPr>
          <w:t>As</w:t>
        </w:r>
      </w:ins>
      <w:ins w:id="38" w:author="刘 红宾" w:date="2021-04-04T11:00:00Z">
        <w:r w:rsidR="000E5AE1" w:rsidRPr="000E5AE1">
          <w:rPr>
            <w:sz w:val="22"/>
            <w:szCs w:val="22"/>
            <w:shd w:val="clear" w:color="auto" w:fill="FFFFFF"/>
          </w:rPr>
          <w:t xml:space="preserve"> optimal substrate to beneficial commensal microbes </w:t>
        </w:r>
        <w:r w:rsidR="000E5AE1">
          <w:rPr>
            <w:sz w:val="22"/>
            <w:szCs w:val="22"/>
            <w:shd w:val="clear" w:color="auto" w:fill="FFFFFF"/>
          </w:rPr>
          <w:t>including SCFA producers,</w:t>
        </w:r>
        <w:r w:rsidR="000E5AE1" w:rsidRPr="000E5AE1">
          <w:rPr>
            <w:sz w:val="22"/>
            <w:szCs w:val="22"/>
            <w:shd w:val="clear" w:color="auto" w:fill="FFFFFF"/>
          </w:rPr>
          <w:t xml:space="preserve"> </w:t>
        </w:r>
        <w:r w:rsidR="000E5AE1">
          <w:rPr>
            <w:sz w:val="22"/>
            <w:szCs w:val="22"/>
            <w:shd w:val="clear" w:color="auto" w:fill="FFFFFF"/>
          </w:rPr>
          <w:t>p</w:t>
        </w:r>
      </w:ins>
      <w:del w:id="39" w:author="刘 红宾" w:date="2021-04-04T11:00:00Z">
        <w:r w:rsidR="005D3AD1" w:rsidRPr="00BA6D15" w:rsidDel="000E5AE1">
          <w:rPr>
            <w:sz w:val="22"/>
            <w:szCs w:val="22"/>
            <w:shd w:val="clear" w:color="auto" w:fill="FFFFFF"/>
          </w:rPr>
          <w:delText>P</w:delText>
        </w:r>
      </w:del>
      <w:r w:rsidR="005D3AD1" w:rsidRPr="00BA6D15">
        <w:rPr>
          <w:sz w:val="22"/>
          <w:szCs w:val="22"/>
          <w:shd w:val="clear" w:color="auto" w:fill="FFFFFF"/>
        </w:rPr>
        <w:t>rebiotic fibers</w:t>
      </w:r>
      <w:r w:rsidR="005D0B1C" w:rsidRPr="00BA6D15">
        <w:rPr>
          <w:sz w:val="22"/>
          <w:szCs w:val="22"/>
          <w:shd w:val="clear" w:color="auto" w:fill="FFFFFF"/>
        </w:rPr>
        <w:t xml:space="preserve"> (e.g., inulin and resistant starches)</w:t>
      </w:r>
      <w:r w:rsidR="00DC685F" w:rsidRPr="00BA6D15">
        <w:rPr>
          <w:sz w:val="22"/>
          <w:szCs w:val="22"/>
          <w:shd w:val="clear" w:color="auto" w:fill="FFFFFF"/>
        </w:rPr>
        <w:t xml:space="preserve"> </w:t>
      </w:r>
      <w:r w:rsidR="005D3AD1" w:rsidRPr="00BA6D15">
        <w:rPr>
          <w:sz w:val="22"/>
          <w:szCs w:val="22"/>
          <w:shd w:val="clear" w:color="auto" w:fill="FFFFFF"/>
        </w:rPr>
        <w:t>are often used as an intervention on gut microbiota to promote production of short-chain fatty acids (SCFAs)</w:t>
      </w:r>
      <w:r w:rsidR="00AD5629" w:rsidRPr="00BA6D15">
        <w:rPr>
          <w:sz w:val="22"/>
          <w:szCs w:val="22"/>
          <w:shd w:val="clear" w:color="auto" w:fill="FFFFFF"/>
        </w:rPr>
        <w:t xml:space="preserve">. </w:t>
      </w:r>
      <w:del w:id="40" w:author="刘 红宾" w:date="2021-04-02T14:58:00Z">
        <w:r w:rsidR="00AD5629" w:rsidRPr="00BA6D15" w:rsidDel="001228A6">
          <w:rPr>
            <w:sz w:val="22"/>
            <w:szCs w:val="22"/>
            <w:shd w:val="clear" w:color="auto" w:fill="FFFFFF"/>
          </w:rPr>
          <w:delText xml:space="preserve">SCFAs, especially butyrate, have </w:delText>
        </w:r>
        <w:commentRangeStart w:id="41"/>
        <w:r w:rsidR="00AD5629" w:rsidRPr="00BA6D15" w:rsidDel="001228A6">
          <w:rPr>
            <w:sz w:val="22"/>
            <w:szCs w:val="22"/>
            <w:shd w:val="clear" w:color="auto" w:fill="FFFFFF"/>
          </w:rPr>
          <w:delText>broad impacts on human host physiology, immune system and intestinal homeostasis</w:delText>
        </w:r>
        <w:commentRangeEnd w:id="41"/>
        <w:r w:rsidR="000A49A1" w:rsidDel="001228A6">
          <w:rPr>
            <w:rStyle w:val="CommentReference"/>
          </w:rPr>
          <w:commentReference w:id="41"/>
        </w:r>
        <w:r w:rsidR="00AD5629" w:rsidRPr="00BA6D15" w:rsidDel="001228A6">
          <w:rPr>
            <w:sz w:val="22"/>
            <w:szCs w:val="22"/>
            <w:shd w:val="clear" w:color="auto" w:fill="FFFFFF"/>
          </w:rPr>
          <w:delText xml:space="preserve"> by </w:delText>
        </w:r>
        <w:r w:rsidR="007D06AE" w:rsidRPr="00BA6D15" w:rsidDel="001228A6">
          <w:rPr>
            <w:sz w:val="22"/>
            <w:szCs w:val="22"/>
            <w:shd w:val="clear" w:color="auto" w:fill="FFFFFF"/>
          </w:rPr>
          <w:delText>playing versatile roles</w:delText>
        </w:r>
        <w:r w:rsidR="00AD5629" w:rsidRPr="00BA6D15" w:rsidDel="001228A6">
          <w:rPr>
            <w:sz w:val="22"/>
            <w:szCs w:val="22"/>
            <w:shd w:val="clear" w:color="auto" w:fill="FFFFFF"/>
          </w:rPr>
          <w:delText xml:space="preserve"> as </w:delText>
        </w:r>
        <w:commentRangeStart w:id="42"/>
        <w:r w:rsidR="00AD5629" w:rsidRPr="00BA6D15" w:rsidDel="001228A6">
          <w:rPr>
            <w:sz w:val="22"/>
            <w:szCs w:val="22"/>
            <w:shd w:val="clear" w:color="auto" w:fill="FFFFFF"/>
          </w:rPr>
          <w:delText xml:space="preserve">histone deacetylases inhibitors, ligands of G-protein-coupled-receptors, and energy sources </w:delText>
        </w:r>
        <w:r w:rsidR="00A15BF6" w:rsidRPr="00BA6D15" w:rsidDel="001228A6">
          <w:rPr>
            <w:sz w:val="22"/>
            <w:szCs w:val="22"/>
            <w:shd w:val="clear" w:color="auto" w:fill="FFFFFF"/>
          </w:rPr>
          <w:delText xml:space="preserve">for </w:delText>
        </w:r>
        <w:r w:rsidR="002E61B7" w:rsidRPr="00BA6D15" w:rsidDel="001228A6">
          <w:rPr>
            <w:sz w:val="22"/>
            <w:szCs w:val="22"/>
            <w:shd w:val="clear" w:color="auto" w:fill="FFFFFF"/>
          </w:rPr>
          <w:delText>colonocytes</w:delText>
        </w:r>
        <w:commentRangeEnd w:id="42"/>
        <w:r w:rsidR="00572F3F" w:rsidDel="001228A6">
          <w:rPr>
            <w:rStyle w:val="CommentReference"/>
          </w:rPr>
          <w:commentReference w:id="42"/>
        </w:r>
        <w:r w:rsidR="00AD5629" w:rsidRPr="00BA6D15" w:rsidDel="001228A6">
          <w:rPr>
            <w:sz w:val="22"/>
            <w:szCs w:val="22"/>
            <w:shd w:val="clear" w:color="auto" w:fill="FFFFFF"/>
          </w:rPr>
          <w:delText>. I</w:delText>
        </w:r>
        <w:r w:rsidR="00EC4C0F" w:rsidRPr="00BA6D15" w:rsidDel="001228A6">
          <w:rPr>
            <w:sz w:val="22"/>
            <w:szCs w:val="22"/>
            <w:shd w:val="clear" w:color="auto" w:fill="FFFFFF"/>
          </w:rPr>
          <w:delText xml:space="preserve">mpaired intestinal SCFAs </w:delText>
        </w:r>
        <w:r w:rsidR="003B3D31" w:rsidRPr="00BA6D15" w:rsidDel="001228A6">
          <w:rPr>
            <w:sz w:val="22"/>
            <w:szCs w:val="22"/>
            <w:shd w:val="clear" w:color="auto" w:fill="FFFFFF"/>
          </w:rPr>
          <w:delText>produc</w:delText>
        </w:r>
        <w:r w:rsidR="00331C2E" w:rsidRPr="00BA6D15" w:rsidDel="001228A6">
          <w:rPr>
            <w:sz w:val="22"/>
            <w:szCs w:val="22"/>
            <w:shd w:val="clear" w:color="auto" w:fill="FFFFFF"/>
          </w:rPr>
          <w:delText xml:space="preserve">tion </w:delText>
        </w:r>
        <w:r w:rsidR="00155B25" w:rsidRPr="00BA6D15" w:rsidDel="001228A6">
          <w:rPr>
            <w:sz w:val="22"/>
            <w:szCs w:val="22"/>
            <w:shd w:val="clear" w:color="auto" w:fill="FFFFFF"/>
          </w:rPr>
          <w:delText xml:space="preserve">has </w:delText>
        </w:r>
        <w:r w:rsidR="00AD5629" w:rsidRPr="00BA6D15" w:rsidDel="001228A6">
          <w:rPr>
            <w:sz w:val="22"/>
            <w:szCs w:val="22"/>
            <w:shd w:val="clear" w:color="auto" w:fill="FFFFFF"/>
          </w:rPr>
          <w:delText xml:space="preserve">also </w:delText>
        </w:r>
        <w:r w:rsidR="00155B25" w:rsidRPr="00BA6D15" w:rsidDel="001228A6">
          <w:rPr>
            <w:sz w:val="22"/>
            <w:szCs w:val="22"/>
            <w:shd w:val="clear" w:color="auto" w:fill="FFFFFF"/>
          </w:rPr>
          <w:delText>been</w:delText>
        </w:r>
        <w:r w:rsidR="003B3D31" w:rsidRPr="00BA6D15" w:rsidDel="001228A6">
          <w:rPr>
            <w:sz w:val="22"/>
            <w:szCs w:val="22"/>
            <w:shd w:val="clear" w:color="auto" w:fill="FFFFFF"/>
          </w:rPr>
          <w:delText xml:space="preserve"> </w:delText>
        </w:r>
        <w:r w:rsidR="00331C2E" w:rsidRPr="00BA6D15" w:rsidDel="001228A6">
          <w:rPr>
            <w:sz w:val="22"/>
            <w:szCs w:val="22"/>
            <w:shd w:val="clear" w:color="auto" w:fill="FFFFFF"/>
          </w:rPr>
          <w:delText xml:space="preserve">significantly associated with </w:delText>
        </w:r>
        <w:r w:rsidR="00F83067" w:rsidRPr="00BA6D15" w:rsidDel="001228A6">
          <w:rPr>
            <w:sz w:val="22"/>
            <w:szCs w:val="22"/>
            <w:shd w:val="clear" w:color="auto" w:fill="FFFFFF"/>
          </w:rPr>
          <w:delText xml:space="preserve">several </w:delText>
        </w:r>
        <w:r w:rsidR="00331C2E" w:rsidRPr="00BA6D15" w:rsidDel="001228A6">
          <w:rPr>
            <w:sz w:val="22"/>
            <w:szCs w:val="22"/>
            <w:shd w:val="clear" w:color="auto" w:fill="FFFFFF"/>
          </w:rPr>
          <w:delText>metabolic disease</w:delText>
        </w:r>
        <w:r w:rsidR="00F83067" w:rsidRPr="00BA6D15" w:rsidDel="001228A6">
          <w:rPr>
            <w:sz w:val="22"/>
            <w:szCs w:val="22"/>
            <w:shd w:val="clear" w:color="auto" w:fill="FFFFFF"/>
          </w:rPr>
          <w:delText>s</w:delText>
        </w:r>
        <w:r w:rsidR="00331C2E" w:rsidRPr="00BA6D15" w:rsidDel="001228A6">
          <w:rPr>
            <w:sz w:val="22"/>
            <w:szCs w:val="22"/>
            <w:shd w:val="clear" w:color="auto" w:fill="FFFFFF"/>
          </w:rPr>
          <w:delText xml:space="preserve"> (e.g., </w:delText>
        </w:r>
        <w:r w:rsidR="00C93D78" w:rsidRPr="00BA6D15" w:rsidDel="001228A6">
          <w:rPr>
            <w:sz w:val="22"/>
            <w:szCs w:val="22"/>
            <w:shd w:val="clear" w:color="auto" w:fill="FFFFFF"/>
          </w:rPr>
          <w:delText>type 2 diabetes mellitus,</w:delText>
        </w:r>
        <w:r w:rsidR="00C93D78" w:rsidRPr="00BA6D15" w:rsidDel="001228A6">
          <w:rPr>
            <w:sz w:val="22"/>
            <w:szCs w:val="22"/>
          </w:rPr>
          <w:delText xml:space="preserve"> </w:delText>
        </w:r>
        <w:r w:rsidR="00C93D78" w:rsidRPr="00BA6D15" w:rsidDel="001228A6">
          <w:rPr>
            <w:sz w:val="22"/>
            <w:szCs w:val="22"/>
            <w:shd w:val="clear" w:color="auto" w:fill="FFFFFF"/>
          </w:rPr>
          <w:delText>obesity and inflammatory bowel disorders</w:delText>
        </w:r>
        <w:r w:rsidR="00331C2E" w:rsidRPr="00BA6D15" w:rsidDel="001228A6">
          <w:rPr>
            <w:sz w:val="22"/>
            <w:szCs w:val="22"/>
            <w:shd w:val="clear" w:color="auto" w:fill="FFFFFF"/>
          </w:rPr>
          <w:delText>)</w:delText>
        </w:r>
        <w:r w:rsidR="00C93D78" w:rsidRPr="00BA6D15" w:rsidDel="001228A6">
          <w:rPr>
            <w:sz w:val="22"/>
            <w:szCs w:val="22"/>
            <w:shd w:val="clear" w:color="auto" w:fill="FFFFFF"/>
          </w:rPr>
          <w:delText xml:space="preserve"> </w:delText>
        </w:r>
        <w:r w:rsidR="00C93D78" w:rsidRPr="00BA6D15" w:rsidDel="001228A6">
          <w:rPr>
            <w:sz w:val="22"/>
            <w:szCs w:val="22"/>
            <w:shd w:val="clear" w:color="auto" w:fill="FFFFFF"/>
          </w:rPr>
          <w:fldChar w:fldCharType="begin"/>
        </w:r>
      </w:del>
      <w:ins w:id="43" w:author="刘 红宾" w:date="2021-04-02T15:45:00Z">
        <w:r w:rsidR="00996E61">
          <w:rPr>
            <w:sz w:val="22"/>
            <w:szCs w:val="22"/>
            <w:shd w:val="clear" w:color="auto" w:fill="FFFFFF"/>
          </w:rPr>
          <w:instrText xml:space="preserve"> ADDIN NE.Ref.{F427493D-1B64-4A42-B81E-D8FA1F0E088D}</w:instrText>
        </w:r>
      </w:ins>
      <w:del w:id="44" w:author="刘 红宾" w:date="2021-04-02T14:58:00Z">
        <w:r w:rsidR="00434C87" w:rsidRPr="00BA6D15" w:rsidDel="001228A6">
          <w:rPr>
            <w:sz w:val="22"/>
            <w:szCs w:val="22"/>
            <w:shd w:val="clear" w:color="auto" w:fill="FFFFFF"/>
          </w:rPr>
          <w:delInstrText xml:space="preserve"> ADDIN NE.Ref.{F87C529A-2FCA-46BF-BDE1-9E84833B5F7C}</w:delInstrText>
        </w:r>
        <w:r w:rsidR="00C93D78" w:rsidRPr="00BA6D15" w:rsidDel="001228A6">
          <w:rPr>
            <w:sz w:val="22"/>
            <w:szCs w:val="22"/>
            <w:shd w:val="clear" w:color="auto" w:fill="FFFFFF"/>
          </w:rPr>
          <w:fldChar w:fldCharType="separate"/>
        </w:r>
      </w:del>
      <w:ins w:id="45" w:author="刘 红宾" w:date="2021-04-02T15:45:00Z">
        <w:r w:rsidR="00996E61">
          <w:rPr>
            <w:rFonts w:eastAsiaTheme="minorEastAsia"/>
            <w:color w:val="080000"/>
            <w:sz w:val="22"/>
            <w:szCs w:val="22"/>
          </w:rPr>
          <w:t>[2]</w:t>
        </w:r>
      </w:ins>
      <w:del w:id="46" w:author="刘 红宾" w:date="2021-04-02T14:31:00Z">
        <w:r w:rsidR="00ED3422" w:rsidRPr="00BA6D15" w:rsidDel="00B40F2D">
          <w:rPr>
            <w:color w:val="080000"/>
            <w:sz w:val="22"/>
            <w:szCs w:val="22"/>
          </w:rPr>
          <w:delText>[2]</w:delText>
        </w:r>
      </w:del>
      <w:del w:id="47" w:author="刘 红宾" w:date="2021-04-02T14:58:00Z">
        <w:r w:rsidR="00C93D78" w:rsidRPr="00BA6D15" w:rsidDel="001228A6">
          <w:rPr>
            <w:sz w:val="22"/>
            <w:szCs w:val="22"/>
            <w:shd w:val="clear" w:color="auto" w:fill="FFFFFF"/>
          </w:rPr>
          <w:fldChar w:fldCharType="end"/>
        </w:r>
        <w:r w:rsidR="00F83067" w:rsidRPr="00BA6D15" w:rsidDel="001228A6">
          <w:rPr>
            <w:sz w:val="22"/>
            <w:szCs w:val="22"/>
            <w:shd w:val="clear" w:color="auto" w:fill="FFFFFF"/>
          </w:rPr>
          <w:delText xml:space="preserve">, </w:delText>
        </w:r>
        <w:commentRangeStart w:id="48"/>
        <w:r w:rsidR="00C012F6" w:rsidRPr="00BA6D15" w:rsidDel="001228A6">
          <w:rPr>
            <w:sz w:val="22"/>
            <w:szCs w:val="22"/>
            <w:shd w:val="clear" w:color="auto" w:fill="FFFFFF"/>
          </w:rPr>
          <w:delText>chronic Graft-versus-host-disease</w:delText>
        </w:r>
        <w:commentRangeEnd w:id="48"/>
        <w:r w:rsidR="003F25B5" w:rsidDel="001228A6">
          <w:rPr>
            <w:rStyle w:val="CommentReference"/>
          </w:rPr>
          <w:commentReference w:id="48"/>
        </w:r>
        <w:r w:rsidR="00F83067" w:rsidRPr="00BA6D15" w:rsidDel="001228A6">
          <w:rPr>
            <w:sz w:val="22"/>
            <w:szCs w:val="22"/>
            <w:shd w:val="clear" w:color="auto" w:fill="FFFFFF"/>
          </w:rPr>
          <w:delText xml:space="preserve">, </w:delText>
        </w:r>
        <w:r w:rsidR="00331C2E" w:rsidRPr="00BA6D15" w:rsidDel="001228A6">
          <w:rPr>
            <w:sz w:val="22"/>
            <w:szCs w:val="22"/>
            <w:shd w:val="clear" w:color="auto" w:fill="FFFFFF"/>
          </w:rPr>
          <w:delText xml:space="preserve">and efficacy of immunotherapy for solid tumors </w:delText>
        </w:r>
        <w:r w:rsidR="00C93D78" w:rsidRPr="00BA6D15" w:rsidDel="001228A6">
          <w:rPr>
            <w:sz w:val="22"/>
            <w:szCs w:val="22"/>
            <w:shd w:val="clear" w:color="auto" w:fill="FFFFFF"/>
          </w:rPr>
          <w:fldChar w:fldCharType="begin"/>
        </w:r>
      </w:del>
      <w:ins w:id="49" w:author="刘 红宾" w:date="2021-04-02T15:45:00Z">
        <w:r w:rsidR="00996E61">
          <w:rPr>
            <w:sz w:val="22"/>
            <w:szCs w:val="22"/>
            <w:shd w:val="clear" w:color="auto" w:fill="FFFFFF"/>
          </w:rPr>
          <w:instrText xml:space="preserve"> ADDIN NE.Ref.{79A00EDD-83F6-4577-9679-FF199706AFF7}</w:instrText>
        </w:r>
      </w:ins>
      <w:del w:id="50" w:author="刘 红宾" w:date="2021-04-02T14:58:00Z">
        <w:r w:rsidR="00434C87" w:rsidRPr="00BA6D15" w:rsidDel="001228A6">
          <w:rPr>
            <w:sz w:val="22"/>
            <w:szCs w:val="22"/>
            <w:shd w:val="clear" w:color="auto" w:fill="FFFFFF"/>
          </w:rPr>
          <w:delInstrText xml:space="preserve"> ADDIN NE.Ref.{3F5454DD-9219-4084-B4CB-FFECC114532A}</w:delInstrText>
        </w:r>
        <w:r w:rsidR="00C93D78" w:rsidRPr="00BA6D15" w:rsidDel="001228A6">
          <w:rPr>
            <w:sz w:val="22"/>
            <w:szCs w:val="22"/>
            <w:shd w:val="clear" w:color="auto" w:fill="FFFFFF"/>
          </w:rPr>
          <w:fldChar w:fldCharType="separate"/>
        </w:r>
      </w:del>
      <w:ins w:id="51" w:author="刘 红宾" w:date="2021-04-02T15:45:00Z">
        <w:r w:rsidR="00996E61">
          <w:rPr>
            <w:rFonts w:eastAsiaTheme="minorEastAsia"/>
            <w:color w:val="080000"/>
            <w:sz w:val="22"/>
            <w:szCs w:val="22"/>
          </w:rPr>
          <w:t>[3]</w:t>
        </w:r>
      </w:ins>
      <w:del w:id="52" w:author="刘 红宾" w:date="2021-04-02T14:31:00Z">
        <w:r w:rsidR="00ED3422" w:rsidRPr="00BA6D15" w:rsidDel="00B40F2D">
          <w:rPr>
            <w:color w:val="080000"/>
            <w:sz w:val="22"/>
            <w:szCs w:val="22"/>
          </w:rPr>
          <w:delText>[3]</w:delText>
        </w:r>
      </w:del>
      <w:del w:id="53" w:author="刘 红宾" w:date="2021-04-02T14:58:00Z">
        <w:r w:rsidR="00C93D78" w:rsidRPr="00BA6D15" w:rsidDel="001228A6">
          <w:rPr>
            <w:sz w:val="22"/>
            <w:szCs w:val="22"/>
            <w:shd w:val="clear" w:color="auto" w:fill="FFFFFF"/>
          </w:rPr>
          <w:fldChar w:fldCharType="end"/>
        </w:r>
        <w:r w:rsidR="00C93D78" w:rsidRPr="00BA6D15" w:rsidDel="001228A6">
          <w:rPr>
            <w:sz w:val="22"/>
            <w:szCs w:val="22"/>
            <w:shd w:val="clear" w:color="auto" w:fill="FFFFFF"/>
          </w:rPr>
          <w:delText xml:space="preserve">. </w:delText>
        </w:r>
      </w:del>
      <w:del w:id="54" w:author="刘 红宾" w:date="2021-04-02T16:32:00Z">
        <w:r w:rsidR="00A255B2" w:rsidRPr="00BA6D15" w:rsidDel="001D05EF">
          <w:rPr>
            <w:sz w:val="22"/>
            <w:szCs w:val="22"/>
            <w:shd w:val="clear" w:color="auto" w:fill="FFFFFF"/>
          </w:rPr>
          <w:delText xml:space="preserve">Despite a long history, the efficacy of </w:delText>
        </w:r>
        <w:r w:rsidR="00D22A49" w:rsidRPr="00BA6D15" w:rsidDel="001D05EF">
          <w:rPr>
            <w:sz w:val="22"/>
            <w:szCs w:val="22"/>
            <w:shd w:val="clear" w:color="auto" w:fill="FFFFFF"/>
          </w:rPr>
          <w:delText xml:space="preserve">using prebiotics to promote SCFAs </w:delText>
        </w:r>
        <w:r w:rsidR="00A255B2" w:rsidRPr="00BA6D15" w:rsidDel="001D05EF">
          <w:rPr>
            <w:sz w:val="22"/>
            <w:szCs w:val="22"/>
            <w:shd w:val="clear" w:color="auto" w:fill="FFFFFF"/>
          </w:rPr>
          <w:delText>has not been</w:delText>
        </w:r>
        <w:r w:rsidR="00D22A49" w:rsidRPr="00BA6D15" w:rsidDel="001D05EF">
          <w:rPr>
            <w:sz w:val="22"/>
            <w:szCs w:val="22"/>
            <w:shd w:val="clear" w:color="auto" w:fill="FFFFFF"/>
          </w:rPr>
          <w:delText xml:space="preserve"> clearly </w:delText>
        </w:r>
        <w:r w:rsidR="00234E56" w:rsidRPr="00BA6D15" w:rsidDel="001D05EF">
          <w:rPr>
            <w:sz w:val="22"/>
            <w:szCs w:val="22"/>
            <w:shd w:val="clear" w:color="auto" w:fill="FFFFFF"/>
          </w:rPr>
          <w:delText>validated.</w:delText>
        </w:r>
        <w:commentRangeStart w:id="55"/>
        <w:r w:rsidR="00234E56" w:rsidRPr="00BA6D15" w:rsidDel="001D05EF">
          <w:rPr>
            <w:sz w:val="22"/>
            <w:szCs w:val="22"/>
            <w:shd w:val="clear" w:color="auto" w:fill="FFFFFF"/>
          </w:rPr>
          <w:delText xml:space="preserve"> </w:delText>
        </w:r>
        <w:r w:rsidR="00653779" w:rsidRPr="00BA6D15" w:rsidDel="001D05EF">
          <w:rPr>
            <w:sz w:val="22"/>
            <w:szCs w:val="22"/>
            <w:shd w:val="clear" w:color="auto" w:fill="FFFFFF"/>
          </w:rPr>
          <w:delText>Several</w:delText>
        </w:r>
        <w:r w:rsidR="002E19D8" w:rsidRPr="00BA6D15" w:rsidDel="001D05EF">
          <w:rPr>
            <w:sz w:val="22"/>
            <w:szCs w:val="22"/>
            <w:shd w:val="clear" w:color="auto" w:fill="FFFFFF"/>
          </w:rPr>
          <w:delText xml:space="preserve"> independent </w:delText>
        </w:r>
        <w:r w:rsidR="00D54067" w:rsidRPr="00BA6D15" w:rsidDel="001D05EF">
          <w:rPr>
            <w:sz w:val="22"/>
            <w:szCs w:val="22"/>
            <w:shd w:val="clear" w:color="auto" w:fill="FFFFFF"/>
          </w:rPr>
          <w:delText>clinical trials of healthy</w:delText>
        </w:r>
        <w:r w:rsidR="009E5D87" w:rsidRPr="00BA6D15" w:rsidDel="001D05EF">
          <w:rPr>
            <w:sz w:val="22"/>
            <w:szCs w:val="22"/>
            <w:shd w:val="clear" w:color="auto" w:fill="FFFFFF"/>
          </w:rPr>
          <w:delText xml:space="preserve"> adults</w:delText>
        </w:r>
        <w:r w:rsidR="00653779" w:rsidRPr="00BA6D15" w:rsidDel="001D05EF">
          <w:rPr>
            <w:sz w:val="22"/>
            <w:szCs w:val="22"/>
            <w:shd w:val="clear" w:color="auto" w:fill="FFFFFF"/>
          </w:rPr>
          <w:delText xml:space="preserve"> have </w:delText>
        </w:r>
        <w:r w:rsidR="0052254B" w:rsidRPr="00BA6D15" w:rsidDel="001D05EF">
          <w:rPr>
            <w:sz w:val="22"/>
            <w:szCs w:val="22"/>
            <w:shd w:val="clear" w:color="auto" w:fill="FFFFFF"/>
          </w:rPr>
          <w:delText xml:space="preserve">collectively </w:delText>
        </w:r>
        <w:r w:rsidR="00653779" w:rsidRPr="00BA6D15" w:rsidDel="001D05EF">
          <w:rPr>
            <w:sz w:val="22"/>
            <w:szCs w:val="22"/>
            <w:shd w:val="clear" w:color="auto" w:fill="FFFFFF"/>
          </w:rPr>
          <w:delText>revealed that</w:delText>
        </w:r>
        <w:r w:rsidR="00D54067" w:rsidRPr="00BA6D15" w:rsidDel="001D05EF">
          <w:rPr>
            <w:sz w:val="22"/>
            <w:szCs w:val="22"/>
            <w:shd w:val="clear" w:color="auto" w:fill="FFFFFF"/>
          </w:rPr>
          <w:delText xml:space="preserve"> </w:delText>
        </w:r>
        <w:r w:rsidR="003804D2" w:rsidRPr="00BA6D15" w:rsidDel="001D05EF">
          <w:rPr>
            <w:sz w:val="22"/>
            <w:szCs w:val="22"/>
            <w:shd w:val="clear" w:color="auto" w:fill="FFFFFF"/>
          </w:rPr>
          <w:delText xml:space="preserve">the ability of prebiotic fibers to alter </w:delText>
        </w:r>
        <w:r w:rsidR="00D54067" w:rsidRPr="00BA6D15" w:rsidDel="001D05EF">
          <w:rPr>
            <w:sz w:val="22"/>
            <w:szCs w:val="22"/>
            <w:shd w:val="clear" w:color="auto" w:fill="FFFFFF"/>
          </w:rPr>
          <w:delText xml:space="preserve">SCFAs profiles </w:delText>
        </w:r>
        <w:r w:rsidR="00E26AED" w:rsidRPr="00BA6D15" w:rsidDel="001D05EF">
          <w:rPr>
            <w:sz w:val="22"/>
            <w:szCs w:val="22"/>
            <w:shd w:val="clear" w:color="auto" w:fill="FFFFFF"/>
          </w:rPr>
          <w:delText xml:space="preserve">varies between </w:delText>
        </w:r>
        <w:r w:rsidR="002B572E" w:rsidRPr="00BA6D15" w:rsidDel="001D05EF">
          <w:rPr>
            <w:sz w:val="22"/>
            <w:szCs w:val="22"/>
            <w:shd w:val="clear" w:color="auto" w:fill="FFFFFF"/>
          </w:rPr>
          <w:delText xml:space="preserve">fibers, SCFAs and </w:delText>
        </w:r>
        <w:r w:rsidR="00A54D03" w:rsidRPr="00BA6D15" w:rsidDel="001D05EF">
          <w:rPr>
            <w:sz w:val="22"/>
            <w:szCs w:val="22"/>
            <w:shd w:val="clear" w:color="auto" w:fill="FFFFFF"/>
          </w:rPr>
          <w:delText>human subjects</w:delText>
        </w:r>
        <w:commentRangeEnd w:id="55"/>
        <w:r w:rsidR="00911BCB" w:rsidDel="001D05EF">
          <w:rPr>
            <w:rStyle w:val="CommentReference"/>
          </w:rPr>
          <w:commentReference w:id="55"/>
        </w:r>
        <w:r w:rsidR="002B572E" w:rsidRPr="00BA6D15" w:rsidDel="001D05EF">
          <w:rPr>
            <w:sz w:val="22"/>
            <w:szCs w:val="22"/>
            <w:shd w:val="clear" w:color="auto" w:fill="FFFFFF"/>
          </w:rPr>
          <w:delText>.</w:delText>
        </w:r>
      </w:del>
    </w:p>
    <w:p w14:paraId="52BB6709" w14:textId="644BED98" w:rsidR="00627BB2" w:rsidRPr="001B18AA" w:rsidRDefault="00627BB2" w:rsidP="00BA6D15">
      <w:pPr>
        <w:jc w:val="both"/>
        <w:rPr>
          <w:rFonts w:eastAsiaTheme="minorEastAsia"/>
          <w:sz w:val="22"/>
          <w:szCs w:val="22"/>
        </w:rPr>
      </w:pPr>
    </w:p>
    <w:p w14:paraId="35ADAC07" w14:textId="2ADE43FA" w:rsidR="008C6EFA" w:rsidRPr="00BA6D15" w:rsidRDefault="00142331" w:rsidP="001E011A">
      <w:pPr>
        <w:spacing w:after="240"/>
        <w:jc w:val="both"/>
        <w:rPr>
          <w:sz w:val="22"/>
          <w:szCs w:val="22"/>
          <w:u w:val="single"/>
          <w:shd w:val="clear" w:color="auto" w:fill="FFFFFF"/>
        </w:rPr>
      </w:pPr>
      <w:r w:rsidRPr="00BA6D15">
        <w:rPr>
          <w:sz w:val="22"/>
          <w:szCs w:val="22"/>
          <w:u w:val="single"/>
          <w:shd w:val="clear" w:color="auto" w:fill="FFFFFF"/>
        </w:rPr>
        <w:t xml:space="preserve"># </w:t>
      </w:r>
      <w:r w:rsidR="005B0928" w:rsidRPr="00BA6D15">
        <w:rPr>
          <w:sz w:val="22"/>
          <w:szCs w:val="22"/>
          <w:u w:val="single"/>
          <w:shd w:val="clear" w:color="auto" w:fill="FFFFFF"/>
        </w:rPr>
        <w:t xml:space="preserve">The </w:t>
      </w:r>
      <w:r w:rsidR="00CF24E0" w:rsidRPr="00BA6D15">
        <w:rPr>
          <w:sz w:val="22"/>
          <w:szCs w:val="22"/>
          <w:u w:val="single"/>
          <w:shd w:val="clear" w:color="auto" w:fill="FFFFFF"/>
        </w:rPr>
        <w:t>interaction</w:t>
      </w:r>
      <w:r w:rsidR="00295462" w:rsidRPr="00BA6D15">
        <w:rPr>
          <w:sz w:val="22"/>
          <w:szCs w:val="22"/>
          <w:u w:val="single"/>
          <w:shd w:val="clear" w:color="auto" w:fill="FFFFFF"/>
        </w:rPr>
        <w:t>s</w:t>
      </w:r>
      <w:r w:rsidR="00CF24E0" w:rsidRPr="00BA6D15">
        <w:rPr>
          <w:sz w:val="22"/>
          <w:szCs w:val="22"/>
          <w:u w:val="single"/>
          <w:shd w:val="clear" w:color="auto" w:fill="FFFFFF"/>
        </w:rPr>
        <w:t xml:space="preserve"> between diet</w:t>
      </w:r>
      <w:r w:rsidR="00F514D8" w:rsidRPr="00BA6D15">
        <w:rPr>
          <w:sz w:val="22"/>
          <w:szCs w:val="22"/>
          <w:u w:val="single"/>
          <w:shd w:val="clear" w:color="auto" w:fill="FFFFFF"/>
        </w:rPr>
        <w:t>ary fiber</w:t>
      </w:r>
      <w:r w:rsidR="00CF24E0" w:rsidRPr="00BA6D15">
        <w:rPr>
          <w:sz w:val="22"/>
          <w:szCs w:val="22"/>
          <w:u w:val="single"/>
          <w:shd w:val="clear" w:color="auto" w:fill="FFFFFF"/>
        </w:rPr>
        <w:t>, gut bacteria and SCFA metabolism</w:t>
      </w:r>
      <w:r w:rsidR="005B0928" w:rsidRPr="00BA6D15">
        <w:rPr>
          <w:sz w:val="22"/>
          <w:szCs w:val="22"/>
          <w:u w:val="single"/>
          <w:shd w:val="clear" w:color="auto" w:fill="FFFFFF"/>
        </w:rPr>
        <w:t xml:space="preserve"> is partially known</w:t>
      </w:r>
    </w:p>
    <w:p w14:paraId="0E2EF55C" w14:textId="752F7DE8" w:rsidR="00C6056D" w:rsidRPr="00BA6D15" w:rsidRDefault="0026176C" w:rsidP="001E011A">
      <w:pPr>
        <w:spacing w:after="240"/>
        <w:jc w:val="both"/>
        <w:rPr>
          <w:sz w:val="22"/>
          <w:szCs w:val="22"/>
          <w:shd w:val="clear" w:color="auto" w:fill="FFFFFF"/>
        </w:rPr>
      </w:pPr>
      <w:r w:rsidRPr="00BA6D15">
        <w:rPr>
          <w:sz w:val="22"/>
          <w:szCs w:val="22"/>
          <w:shd w:val="clear" w:color="auto" w:fill="FFFFFF"/>
        </w:rPr>
        <w:t>Supplementation of dietary fiber to selectively stimulate and enrich SCFA</w:t>
      </w:r>
      <w:r w:rsidR="006F19FE" w:rsidRPr="00BA6D15">
        <w:rPr>
          <w:sz w:val="22"/>
          <w:szCs w:val="22"/>
          <w:shd w:val="clear" w:color="auto" w:fill="FFFFFF"/>
        </w:rPr>
        <w:t>s</w:t>
      </w:r>
      <w:r w:rsidRPr="00BA6D15">
        <w:rPr>
          <w:sz w:val="22"/>
          <w:szCs w:val="22"/>
          <w:shd w:val="clear" w:color="auto" w:fill="FFFFFF"/>
        </w:rPr>
        <w:t xml:space="preserve"> producers is not as straightforward as it sounds: gut microbiome is an ecosystem and prebiotic interventions</w:t>
      </w:r>
      <w:r w:rsidR="00891158" w:rsidRPr="00BA6D15">
        <w:rPr>
          <w:sz w:val="22"/>
          <w:szCs w:val="22"/>
          <w:shd w:val="clear" w:color="auto" w:fill="FFFFFF"/>
        </w:rPr>
        <w:t xml:space="preserve"> may </w:t>
      </w:r>
      <w:r w:rsidRPr="00BA6D15">
        <w:rPr>
          <w:sz w:val="22"/>
          <w:szCs w:val="22"/>
          <w:shd w:val="clear" w:color="auto" w:fill="FFFFFF"/>
        </w:rPr>
        <w:t>lead to system-wide micr</w:t>
      </w:r>
      <w:r w:rsidR="00314C38" w:rsidRPr="00BA6D15">
        <w:rPr>
          <w:sz w:val="22"/>
          <w:szCs w:val="22"/>
          <w:shd w:val="clear" w:color="auto" w:fill="FFFFFF"/>
        </w:rPr>
        <w:t>o</w:t>
      </w:r>
      <w:r w:rsidRPr="00BA6D15">
        <w:rPr>
          <w:sz w:val="22"/>
          <w:szCs w:val="22"/>
          <w:shd w:val="clear" w:color="auto" w:fill="FFFFFF"/>
        </w:rPr>
        <w:t xml:space="preserve">biota </w:t>
      </w:r>
      <w:r w:rsidR="008B2369" w:rsidRPr="00BA6D15">
        <w:rPr>
          <w:sz w:val="22"/>
          <w:szCs w:val="22"/>
          <w:shd w:val="clear" w:color="auto" w:fill="FFFFFF"/>
        </w:rPr>
        <w:t xml:space="preserve">and metabolic </w:t>
      </w:r>
      <w:r w:rsidRPr="00BA6D15">
        <w:rPr>
          <w:sz w:val="22"/>
          <w:szCs w:val="22"/>
          <w:shd w:val="clear" w:color="auto" w:fill="FFFFFF"/>
        </w:rPr>
        <w:t>shifts</w:t>
      </w:r>
      <w:r w:rsidR="00891158" w:rsidRPr="00BA6D15">
        <w:rPr>
          <w:sz w:val="22"/>
          <w:szCs w:val="22"/>
          <w:shd w:val="clear" w:color="auto" w:fill="FFFFFF"/>
        </w:rPr>
        <w:t xml:space="preserve">. </w:t>
      </w:r>
      <w:r w:rsidR="008B2369" w:rsidRPr="00BA6D15">
        <w:rPr>
          <w:sz w:val="22"/>
          <w:szCs w:val="22"/>
          <w:shd w:val="clear" w:color="auto" w:fill="FFFFFF"/>
        </w:rPr>
        <w:t>Th</w:t>
      </w:r>
      <w:r w:rsidR="00926C10" w:rsidRPr="00BA6D15">
        <w:rPr>
          <w:sz w:val="22"/>
          <w:szCs w:val="22"/>
          <w:shd w:val="clear" w:color="auto" w:fill="FFFFFF"/>
        </w:rPr>
        <w:t>erefore</w:t>
      </w:r>
      <w:r w:rsidR="008B2369" w:rsidRPr="00BA6D15">
        <w:rPr>
          <w:sz w:val="22"/>
          <w:szCs w:val="22"/>
          <w:shd w:val="clear" w:color="auto" w:fill="FFFFFF"/>
        </w:rPr>
        <w:t>, p</w:t>
      </w:r>
      <w:r w:rsidR="001B57CB" w:rsidRPr="00BA6D15">
        <w:rPr>
          <w:sz w:val="22"/>
          <w:szCs w:val="22"/>
          <w:shd w:val="clear" w:color="auto" w:fill="FFFFFF"/>
        </w:rPr>
        <w:t>redicting wh</w:t>
      </w:r>
      <w:r w:rsidR="0068210B" w:rsidRPr="00BA6D15">
        <w:rPr>
          <w:sz w:val="22"/>
          <w:szCs w:val="22"/>
          <w:shd w:val="clear" w:color="auto" w:fill="FFFFFF"/>
        </w:rPr>
        <w:t>ether</w:t>
      </w:r>
      <w:r w:rsidR="001B57CB" w:rsidRPr="00BA6D15">
        <w:rPr>
          <w:sz w:val="22"/>
          <w:szCs w:val="22"/>
          <w:shd w:val="clear" w:color="auto" w:fill="FFFFFF"/>
        </w:rPr>
        <w:t xml:space="preserve"> SCFAs</w:t>
      </w:r>
      <w:r w:rsidR="00282A49" w:rsidRPr="00BA6D15">
        <w:rPr>
          <w:sz w:val="22"/>
          <w:szCs w:val="22"/>
          <w:shd w:val="clear" w:color="auto" w:fill="FFFFFF"/>
        </w:rPr>
        <w:t xml:space="preserve"> levels increase or decrease </w:t>
      </w:r>
      <w:r w:rsidR="0068210B" w:rsidRPr="00BA6D15">
        <w:rPr>
          <w:sz w:val="22"/>
          <w:szCs w:val="22"/>
          <w:shd w:val="clear" w:color="auto" w:fill="FFFFFF"/>
        </w:rPr>
        <w:t>requires a</w:t>
      </w:r>
      <w:r w:rsidRPr="00BA6D15">
        <w:rPr>
          <w:sz w:val="22"/>
          <w:szCs w:val="22"/>
          <w:shd w:val="clear" w:color="auto" w:fill="FFFFFF"/>
        </w:rPr>
        <w:t xml:space="preserve"> </w:t>
      </w:r>
      <w:r w:rsidR="00B97578" w:rsidRPr="00BA6D15">
        <w:rPr>
          <w:sz w:val="22"/>
          <w:szCs w:val="22"/>
          <w:shd w:val="clear" w:color="auto" w:fill="FFFFFF"/>
        </w:rPr>
        <w:t>system</w:t>
      </w:r>
      <w:r w:rsidR="0068210B" w:rsidRPr="00BA6D15">
        <w:rPr>
          <w:sz w:val="22"/>
          <w:szCs w:val="22"/>
          <w:shd w:val="clear" w:color="auto" w:fill="FFFFFF"/>
        </w:rPr>
        <w:t xml:space="preserve"> understanding of the</w:t>
      </w:r>
      <w:r w:rsidR="00490E01" w:rsidRPr="00BA6D15">
        <w:rPr>
          <w:sz w:val="22"/>
          <w:szCs w:val="22"/>
          <w:shd w:val="clear" w:color="auto" w:fill="FFFFFF"/>
        </w:rPr>
        <w:t xml:space="preserve"> </w:t>
      </w:r>
      <w:r w:rsidR="00F976F1" w:rsidRPr="00BA6D15">
        <w:rPr>
          <w:sz w:val="22"/>
          <w:szCs w:val="22"/>
          <w:shd w:val="clear" w:color="auto" w:fill="FFFFFF"/>
        </w:rPr>
        <w:t xml:space="preserve">complex </w:t>
      </w:r>
      <w:r w:rsidR="00490E01" w:rsidRPr="00BA6D15">
        <w:rPr>
          <w:sz w:val="22"/>
          <w:szCs w:val="22"/>
          <w:shd w:val="clear" w:color="auto" w:fill="FFFFFF"/>
        </w:rPr>
        <w:t>interplay between diet</w:t>
      </w:r>
      <w:r w:rsidR="007C2583" w:rsidRPr="00BA6D15">
        <w:rPr>
          <w:sz w:val="22"/>
          <w:szCs w:val="22"/>
          <w:shd w:val="clear" w:color="auto" w:fill="FFFFFF"/>
        </w:rPr>
        <w:t>ary fiber</w:t>
      </w:r>
      <w:r w:rsidR="00490E01" w:rsidRPr="00BA6D15">
        <w:rPr>
          <w:sz w:val="22"/>
          <w:szCs w:val="22"/>
          <w:shd w:val="clear" w:color="auto" w:fill="FFFFFF"/>
        </w:rPr>
        <w:t xml:space="preserve">, gut </w:t>
      </w:r>
      <w:r w:rsidR="00C6371D" w:rsidRPr="00BA6D15">
        <w:rPr>
          <w:sz w:val="22"/>
          <w:szCs w:val="22"/>
          <w:shd w:val="clear" w:color="auto" w:fill="FFFFFF"/>
        </w:rPr>
        <w:t>bacteria</w:t>
      </w:r>
      <w:r w:rsidR="00490E01" w:rsidRPr="00BA6D15">
        <w:rPr>
          <w:sz w:val="22"/>
          <w:szCs w:val="22"/>
          <w:shd w:val="clear" w:color="auto" w:fill="FFFFFF"/>
        </w:rPr>
        <w:t xml:space="preserve"> and </w:t>
      </w:r>
      <w:r w:rsidR="00C6371D" w:rsidRPr="00BA6D15">
        <w:rPr>
          <w:sz w:val="22"/>
          <w:szCs w:val="22"/>
          <w:shd w:val="clear" w:color="auto" w:fill="FFFFFF"/>
        </w:rPr>
        <w:t>SCFA metabolism</w:t>
      </w:r>
      <w:r w:rsidR="004D0379" w:rsidRPr="00BA6D15">
        <w:rPr>
          <w:sz w:val="22"/>
          <w:szCs w:val="22"/>
          <w:shd w:val="clear" w:color="auto" w:fill="FFFFFF"/>
        </w:rPr>
        <w:t>, which is only partially known.</w:t>
      </w:r>
      <w:r w:rsidR="00490E01" w:rsidRPr="00BA6D15">
        <w:rPr>
          <w:sz w:val="22"/>
          <w:szCs w:val="22"/>
          <w:shd w:val="clear" w:color="auto" w:fill="FFFFFF"/>
        </w:rPr>
        <w:t xml:space="preserve"> </w:t>
      </w:r>
      <w:commentRangeStart w:id="56"/>
      <w:del w:id="57" w:author="刘 红宾" w:date="2021-04-04T11:02:00Z">
        <w:r w:rsidR="005E59F4" w:rsidRPr="00BA6D15" w:rsidDel="00226873">
          <w:rPr>
            <w:sz w:val="22"/>
            <w:szCs w:val="22"/>
            <w:shd w:val="clear" w:color="auto" w:fill="FFFFFF"/>
          </w:rPr>
          <w:delText xml:space="preserve">Depending on the </w:delText>
        </w:r>
        <w:r w:rsidR="00B97578" w:rsidRPr="00BA6D15" w:rsidDel="00226873">
          <w:rPr>
            <w:sz w:val="22"/>
            <w:szCs w:val="22"/>
            <w:shd w:val="clear" w:color="auto" w:fill="FFFFFF"/>
          </w:rPr>
          <w:delText>availability</w:delText>
        </w:r>
        <w:r w:rsidR="005E59F4" w:rsidRPr="00BA6D15" w:rsidDel="00226873">
          <w:rPr>
            <w:sz w:val="22"/>
            <w:szCs w:val="22"/>
            <w:shd w:val="clear" w:color="auto" w:fill="FFFFFF"/>
          </w:rPr>
          <w:delText xml:space="preserve"> of fermentable fibers</w:delText>
        </w:r>
        <w:r w:rsidR="0082069C" w:rsidRPr="00BA6D15" w:rsidDel="00226873">
          <w:rPr>
            <w:sz w:val="22"/>
            <w:szCs w:val="22"/>
            <w:shd w:val="clear" w:color="auto" w:fill="FFFFFF"/>
          </w:rPr>
          <w:delText xml:space="preserve"> in the gut</w:delText>
        </w:r>
        <w:r w:rsidR="005E59F4" w:rsidRPr="00BA6D15" w:rsidDel="00226873">
          <w:rPr>
            <w:sz w:val="22"/>
            <w:szCs w:val="22"/>
            <w:shd w:val="clear" w:color="auto" w:fill="FFFFFF"/>
          </w:rPr>
          <w:delText xml:space="preserve">, gut </w:delText>
        </w:r>
        <w:r w:rsidR="001A0D02" w:rsidRPr="00BA6D15" w:rsidDel="00226873">
          <w:rPr>
            <w:sz w:val="22"/>
            <w:szCs w:val="22"/>
            <w:shd w:val="clear" w:color="auto" w:fill="FFFFFF"/>
          </w:rPr>
          <w:delText>bacteria</w:delText>
        </w:r>
        <w:r w:rsidR="005E59F4" w:rsidRPr="00BA6D15" w:rsidDel="00226873">
          <w:rPr>
            <w:sz w:val="22"/>
            <w:szCs w:val="22"/>
            <w:shd w:val="clear" w:color="auto" w:fill="FFFFFF"/>
          </w:rPr>
          <w:delText xml:space="preserve"> choose between those fibers and other energetically less </w:delText>
        </w:r>
        <w:r w:rsidR="00B97578" w:rsidRPr="00BA6D15" w:rsidDel="00226873">
          <w:rPr>
            <w:sz w:val="22"/>
            <w:szCs w:val="22"/>
            <w:shd w:val="clear" w:color="auto" w:fill="FFFFFF"/>
          </w:rPr>
          <w:delText>favorable</w:delText>
        </w:r>
        <w:r w:rsidR="005E59F4" w:rsidRPr="00BA6D15" w:rsidDel="00226873">
          <w:rPr>
            <w:sz w:val="22"/>
            <w:szCs w:val="22"/>
            <w:shd w:val="clear" w:color="auto" w:fill="FFFFFF"/>
          </w:rPr>
          <w:delText xml:space="preserve"> sources (e.g., amino acids) </w:delText>
        </w:r>
        <w:r w:rsidR="00900C3B" w:rsidRPr="00BA6D15" w:rsidDel="00226873">
          <w:rPr>
            <w:sz w:val="22"/>
            <w:szCs w:val="22"/>
            <w:shd w:val="clear" w:color="auto" w:fill="FFFFFF"/>
          </w:rPr>
          <w:delText>and</w:delText>
        </w:r>
        <w:r w:rsidR="005E59F4" w:rsidRPr="00BA6D15" w:rsidDel="00226873">
          <w:rPr>
            <w:sz w:val="22"/>
            <w:szCs w:val="22"/>
            <w:shd w:val="clear" w:color="auto" w:fill="FFFFFF"/>
          </w:rPr>
          <w:delText xml:space="preserve"> regulate the fatty acid composition</w:delText>
        </w:r>
        <w:r w:rsidR="00900C3B" w:rsidRPr="00BA6D15" w:rsidDel="00226873">
          <w:rPr>
            <w:sz w:val="22"/>
            <w:szCs w:val="22"/>
            <w:shd w:val="clear" w:color="auto" w:fill="FFFFFF"/>
          </w:rPr>
          <w:delText xml:space="preserve"> accordingly</w:delText>
        </w:r>
        <w:r w:rsidR="00227B03" w:rsidRPr="00BA6D15" w:rsidDel="00226873">
          <w:rPr>
            <w:sz w:val="22"/>
            <w:szCs w:val="22"/>
            <w:shd w:val="clear" w:color="auto" w:fill="FFFFFF"/>
          </w:rPr>
          <w:delText xml:space="preserve">, where </w:delText>
        </w:r>
        <w:r w:rsidR="002B3FBC" w:rsidRPr="00BA6D15" w:rsidDel="00226873">
          <w:rPr>
            <w:sz w:val="22"/>
            <w:szCs w:val="22"/>
            <w:shd w:val="clear" w:color="auto" w:fill="FFFFFF"/>
          </w:rPr>
          <w:delText>fiber consumption</w:delText>
        </w:r>
        <w:r w:rsidR="00227B03" w:rsidRPr="00BA6D15" w:rsidDel="00226873">
          <w:rPr>
            <w:sz w:val="22"/>
            <w:szCs w:val="22"/>
            <w:shd w:val="clear" w:color="auto" w:fill="FFFFFF"/>
          </w:rPr>
          <w:delText xml:space="preserve"> produce</w:delText>
        </w:r>
        <w:r w:rsidR="002B3FBC" w:rsidRPr="00BA6D15" w:rsidDel="00226873">
          <w:rPr>
            <w:sz w:val="22"/>
            <w:szCs w:val="22"/>
            <w:shd w:val="clear" w:color="auto" w:fill="FFFFFF"/>
          </w:rPr>
          <w:delText>s</w:delText>
        </w:r>
        <w:r w:rsidR="00227B03" w:rsidRPr="00BA6D15" w:rsidDel="00226873">
          <w:rPr>
            <w:sz w:val="22"/>
            <w:szCs w:val="22"/>
            <w:shd w:val="clear" w:color="auto" w:fill="FFFFFF"/>
          </w:rPr>
          <w:delText xml:space="preserve"> </w:delText>
        </w:r>
        <w:r w:rsidR="005E59F4" w:rsidRPr="00BA6D15" w:rsidDel="00226873">
          <w:rPr>
            <w:sz w:val="22"/>
            <w:szCs w:val="22"/>
            <w:shd w:val="clear" w:color="auto" w:fill="FFFFFF"/>
          </w:rPr>
          <w:delText xml:space="preserve">SCFAs </w:delText>
        </w:r>
        <w:r w:rsidR="001E3886" w:rsidDel="00226873">
          <w:rPr>
            <w:sz w:val="22"/>
            <w:szCs w:val="22"/>
            <w:shd w:val="clear" w:color="auto" w:fill="FFFFFF"/>
          </w:rPr>
          <w:delText>as</w:delText>
        </w:r>
        <w:r w:rsidR="005E59F4" w:rsidRPr="00BA6D15" w:rsidDel="00226873">
          <w:rPr>
            <w:sz w:val="22"/>
            <w:szCs w:val="22"/>
            <w:shd w:val="clear" w:color="auto" w:fill="FFFFFF"/>
          </w:rPr>
          <w:delText xml:space="preserve"> the </w:delText>
        </w:r>
        <w:r w:rsidR="00B97578" w:rsidRPr="00BA6D15" w:rsidDel="00226873">
          <w:rPr>
            <w:sz w:val="22"/>
            <w:szCs w:val="22"/>
            <w:shd w:val="clear" w:color="auto" w:fill="FFFFFF"/>
          </w:rPr>
          <w:delText>major</w:delText>
        </w:r>
        <w:r w:rsidR="005E59F4" w:rsidRPr="00BA6D15" w:rsidDel="00226873">
          <w:rPr>
            <w:sz w:val="22"/>
            <w:szCs w:val="22"/>
            <w:shd w:val="clear" w:color="auto" w:fill="FFFFFF"/>
          </w:rPr>
          <w:delText xml:space="preserve"> end products</w:delText>
        </w:r>
        <w:r w:rsidR="00227B03" w:rsidRPr="00BA6D15" w:rsidDel="00226873">
          <w:rPr>
            <w:sz w:val="22"/>
            <w:szCs w:val="22"/>
            <w:shd w:val="clear" w:color="auto" w:fill="FFFFFF"/>
          </w:rPr>
          <w:delText xml:space="preserve">. </w:delText>
        </w:r>
        <w:commentRangeEnd w:id="56"/>
        <w:r w:rsidR="00D52BAF" w:rsidDel="00226873">
          <w:rPr>
            <w:rStyle w:val="CommentReference"/>
          </w:rPr>
          <w:commentReference w:id="56"/>
        </w:r>
      </w:del>
      <w:r w:rsidR="009E0988" w:rsidRPr="00BA6D15">
        <w:rPr>
          <w:sz w:val="22"/>
          <w:szCs w:val="22"/>
          <w:shd w:val="clear" w:color="auto" w:fill="FFFFFF"/>
        </w:rPr>
        <w:t>The m</w:t>
      </w:r>
      <w:r w:rsidR="00403BDE" w:rsidRPr="00BA6D15">
        <w:rPr>
          <w:sz w:val="22"/>
          <w:szCs w:val="22"/>
          <w:shd w:val="clear" w:color="auto" w:fill="FFFFFF"/>
        </w:rPr>
        <w:t>icrobial conversion from dietary fiber</w:t>
      </w:r>
      <w:r w:rsidR="00DB3D01" w:rsidRPr="00BA6D15">
        <w:rPr>
          <w:sz w:val="22"/>
          <w:szCs w:val="22"/>
          <w:shd w:val="clear" w:color="auto" w:fill="FFFFFF"/>
        </w:rPr>
        <w:t>s</w:t>
      </w:r>
      <w:r w:rsidR="00403BDE" w:rsidRPr="00BA6D15">
        <w:rPr>
          <w:sz w:val="22"/>
          <w:szCs w:val="22"/>
          <w:shd w:val="clear" w:color="auto" w:fill="FFFFFF"/>
        </w:rPr>
        <w:t xml:space="preserve"> to SCFAs involve a number of </w:t>
      </w:r>
      <w:r w:rsidR="00F975EA" w:rsidRPr="00BA6D15">
        <w:rPr>
          <w:sz w:val="22"/>
          <w:szCs w:val="22"/>
          <w:shd w:val="clear" w:color="auto" w:fill="FFFFFF"/>
        </w:rPr>
        <w:t>metabolic</w:t>
      </w:r>
      <w:r w:rsidR="00AD5534" w:rsidRPr="00BA6D15">
        <w:rPr>
          <w:sz w:val="22"/>
          <w:szCs w:val="22"/>
          <w:shd w:val="clear" w:color="auto" w:fill="FFFFFF"/>
        </w:rPr>
        <w:t xml:space="preserve"> </w:t>
      </w:r>
      <w:r w:rsidR="00403BDE" w:rsidRPr="00BA6D15">
        <w:rPr>
          <w:sz w:val="22"/>
          <w:szCs w:val="22"/>
          <w:shd w:val="clear" w:color="auto" w:fill="FFFFFF"/>
        </w:rPr>
        <w:t>cascading events</w:t>
      </w:r>
      <w:r w:rsidR="00AD5534" w:rsidRPr="00BA6D15">
        <w:rPr>
          <w:sz w:val="22"/>
          <w:szCs w:val="22"/>
          <w:shd w:val="clear" w:color="auto" w:fill="FFFFFF"/>
        </w:rPr>
        <w:t xml:space="preserve"> </w:t>
      </w:r>
      <w:r w:rsidR="00734A9B" w:rsidRPr="00BA6D15">
        <w:rPr>
          <w:sz w:val="22"/>
          <w:szCs w:val="22"/>
          <w:shd w:val="clear" w:color="auto" w:fill="FFFFFF"/>
        </w:rPr>
        <w:t xml:space="preserve">operated by </w:t>
      </w:r>
      <w:r w:rsidR="00403BDE" w:rsidRPr="00BA6D15">
        <w:rPr>
          <w:sz w:val="22"/>
          <w:szCs w:val="22"/>
          <w:shd w:val="clear" w:color="auto" w:fill="FFFFFF"/>
        </w:rPr>
        <w:t>speci</w:t>
      </w:r>
      <w:r w:rsidR="008F21AA" w:rsidRPr="00BA6D15">
        <w:rPr>
          <w:sz w:val="22"/>
          <w:szCs w:val="22"/>
          <w:shd w:val="clear" w:color="auto" w:fill="FFFFFF"/>
        </w:rPr>
        <w:t>alized</w:t>
      </w:r>
      <w:r w:rsidR="00403BDE" w:rsidRPr="00BA6D15">
        <w:rPr>
          <w:sz w:val="22"/>
          <w:szCs w:val="22"/>
          <w:shd w:val="clear" w:color="auto" w:fill="FFFFFF"/>
        </w:rPr>
        <w:t xml:space="preserve"> members of the gut microbiota</w:t>
      </w:r>
      <w:r w:rsidR="00AD5534" w:rsidRPr="00BA6D15">
        <w:rPr>
          <w:sz w:val="22"/>
          <w:szCs w:val="22"/>
          <w:shd w:val="clear" w:color="auto" w:fill="FFFFFF"/>
        </w:rPr>
        <w:t xml:space="preserve">. </w:t>
      </w:r>
      <w:r w:rsidR="00D43F21" w:rsidRPr="00BA6D15">
        <w:rPr>
          <w:sz w:val="22"/>
          <w:szCs w:val="22"/>
          <w:shd w:val="clear" w:color="auto" w:fill="FFFFFF"/>
        </w:rPr>
        <w:t>C</w:t>
      </w:r>
      <w:r w:rsidR="009C0B58" w:rsidRPr="00BA6D15">
        <w:rPr>
          <w:sz w:val="22"/>
          <w:szCs w:val="22"/>
          <w:shd w:val="clear" w:color="auto" w:fill="FFFFFF"/>
        </w:rPr>
        <w:t>omplex polysaccharide</w:t>
      </w:r>
      <w:r w:rsidR="002B66DF" w:rsidRPr="00BA6D15">
        <w:rPr>
          <w:sz w:val="22"/>
          <w:szCs w:val="22"/>
          <w:shd w:val="clear" w:color="auto" w:fill="FFFFFF"/>
        </w:rPr>
        <w:t xml:space="preserve"> fibers</w:t>
      </w:r>
      <w:r w:rsidR="009C0B58" w:rsidRPr="00BA6D15">
        <w:rPr>
          <w:sz w:val="22"/>
          <w:szCs w:val="22"/>
          <w:shd w:val="clear" w:color="auto" w:fill="FFFFFF"/>
        </w:rPr>
        <w:t xml:space="preserve"> are first hydrolyzed by </w:t>
      </w:r>
      <w:r w:rsidR="003C5C1C" w:rsidRPr="00BA6D15">
        <w:rPr>
          <w:sz w:val="22"/>
          <w:szCs w:val="22"/>
          <w:shd w:val="clear" w:color="auto" w:fill="FFFFFF"/>
        </w:rPr>
        <w:t>p</w:t>
      </w:r>
      <w:r w:rsidR="00A1421C" w:rsidRPr="00BA6D15">
        <w:rPr>
          <w:sz w:val="22"/>
          <w:szCs w:val="22"/>
          <w:shd w:val="clear" w:color="auto" w:fill="FFFFFF"/>
        </w:rPr>
        <w:t xml:space="preserve">rimary </w:t>
      </w:r>
      <w:r w:rsidR="00B45FF0" w:rsidRPr="00BA6D15">
        <w:rPr>
          <w:sz w:val="22"/>
          <w:szCs w:val="22"/>
          <w:shd w:val="clear" w:color="auto" w:fill="FFFFFF"/>
        </w:rPr>
        <w:t>fiber</w:t>
      </w:r>
      <w:r w:rsidR="00735873" w:rsidRPr="00BA6D15">
        <w:rPr>
          <w:sz w:val="22"/>
          <w:szCs w:val="22"/>
          <w:shd w:val="clear" w:color="auto" w:fill="FFFFFF"/>
        </w:rPr>
        <w:t>-</w:t>
      </w:r>
      <w:r w:rsidR="00A1421C" w:rsidRPr="00BA6D15">
        <w:rPr>
          <w:sz w:val="22"/>
          <w:szCs w:val="22"/>
          <w:shd w:val="clear" w:color="auto" w:fill="FFFFFF"/>
        </w:rPr>
        <w:t>degrad</w:t>
      </w:r>
      <w:r w:rsidR="00735873" w:rsidRPr="00BA6D15">
        <w:rPr>
          <w:sz w:val="22"/>
          <w:szCs w:val="22"/>
          <w:shd w:val="clear" w:color="auto" w:fill="FFFFFF"/>
        </w:rPr>
        <w:t>ing bacteria</w:t>
      </w:r>
      <w:r w:rsidR="009C0B58" w:rsidRPr="00BA6D15">
        <w:rPr>
          <w:sz w:val="22"/>
          <w:szCs w:val="22"/>
          <w:shd w:val="clear" w:color="auto" w:fill="FFFFFF"/>
        </w:rPr>
        <w:t>.</w:t>
      </w:r>
      <w:r w:rsidR="00E52512" w:rsidRPr="00BA6D15">
        <w:rPr>
          <w:sz w:val="22"/>
          <w:szCs w:val="22"/>
          <w:shd w:val="clear" w:color="auto" w:fill="FFFFFF"/>
        </w:rPr>
        <w:t xml:space="preserve"> The</w:t>
      </w:r>
      <w:r w:rsidR="00735873" w:rsidRPr="00BA6D15">
        <w:rPr>
          <w:sz w:val="22"/>
          <w:szCs w:val="22"/>
          <w:shd w:val="clear" w:color="auto" w:fill="FFFFFF"/>
        </w:rPr>
        <w:t>se</w:t>
      </w:r>
      <w:r w:rsidR="00E52512" w:rsidRPr="00BA6D15">
        <w:rPr>
          <w:sz w:val="22"/>
          <w:szCs w:val="22"/>
          <w:shd w:val="clear" w:color="auto" w:fill="FFFFFF"/>
        </w:rPr>
        <w:t xml:space="preserve"> </w:t>
      </w:r>
      <w:r w:rsidR="00735873" w:rsidRPr="00BA6D15">
        <w:rPr>
          <w:sz w:val="22"/>
          <w:szCs w:val="22"/>
          <w:shd w:val="clear" w:color="auto" w:fill="FFFFFF"/>
        </w:rPr>
        <w:t xml:space="preserve">primary </w:t>
      </w:r>
      <w:r w:rsidR="00E52512" w:rsidRPr="00BA6D15">
        <w:rPr>
          <w:sz w:val="22"/>
          <w:szCs w:val="22"/>
          <w:shd w:val="clear" w:color="auto" w:fill="FFFFFF"/>
        </w:rPr>
        <w:t>degrade</w:t>
      </w:r>
      <w:r w:rsidR="00735873" w:rsidRPr="00BA6D15">
        <w:rPr>
          <w:sz w:val="22"/>
          <w:szCs w:val="22"/>
          <w:shd w:val="clear" w:color="auto" w:fill="FFFFFF"/>
        </w:rPr>
        <w:t>r</w:t>
      </w:r>
      <w:r w:rsidR="00E52512" w:rsidRPr="00BA6D15">
        <w:rPr>
          <w:sz w:val="22"/>
          <w:szCs w:val="22"/>
          <w:shd w:val="clear" w:color="auto" w:fill="FFFFFF"/>
        </w:rPr>
        <w:t xml:space="preserve">s can </w:t>
      </w:r>
      <w:r w:rsidR="00735873" w:rsidRPr="00BA6D15">
        <w:rPr>
          <w:sz w:val="22"/>
          <w:szCs w:val="22"/>
          <w:shd w:val="clear" w:color="auto" w:fill="FFFFFF"/>
        </w:rPr>
        <w:t xml:space="preserve">either </w:t>
      </w:r>
      <w:r w:rsidR="00E52512" w:rsidRPr="00BA6D15">
        <w:rPr>
          <w:sz w:val="22"/>
          <w:szCs w:val="22"/>
          <w:shd w:val="clear" w:color="auto" w:fill="FFFFFF"/>
        </w:rPr>
        <w:t xml:space="preserve">produce SCFAs </w:t>
      </w:r>
      <w:r w:rsidR="00735873" w:rsidRPr="00BA6D15">
        <w:rPr>
          <w:sz w:val="22"/>
          <w:szCs w:val="22"/>
          <w:shd w:val="clear" w:color="auto" w:fill="FFFFFF"/>
        </w:rPr>
        <w:t xml:space="preserve">themselves </w:t>
      </w:r>
      <w:r w:rsidR="00E52512" w:rsidRPr="00BA6D15">
        <w:rPr>
          <w:sz w:val="22"/>
          <w:szCs w:val="22"/>
          <w:shd w:val="clear" w:color="auto" w:fill="FFFFFF"/>
        </w:rPr>
        <w:t>or</w:t>
      </w:r>
      <w:r w:rsidR="001E011A" w:rsidRPr="00BA6D15">
        <w:rPr>
          <w:sz w:val="22"/>
          <w:szCs w:val="22"/>
          <w:shd w:val="clear" w:color="auto" w:fill="FFFFFF"/>
        </w:rPr>
        <w:t xml:space="preserve"> </w:t>
      </w:r>
      <w:r w:rsidR="00735873" w:rsidRPr="00BA6D15">
        <w:rPr>
          <w:sz w:val="22"/>
          <w:szCs w:val="22"/>
          <w:shd w:val="clear" w:color="auto" w:fill="FFFFFF"/>
        </w:rPr>
        <w:t>fuel the fermentation pathway</w:t>
      </w:r>
      <w:r w:rsidR="00872143" w:rsidRPr="00BA6D15">
        <w:rPr>
          <w:sz w:val="22"/>
          <w:szCs w:val="22"/>
          <w:shd w:val="clear" w:color="auto" w:fill="FFFFFF"/>
        </w:rPr>
        <w:t>s</w:t>
      </w:r>
      <w:r w:rsidR="00735873" w:rsidRPr="00BA6D15">
        <w:rPr>
          <w:sz w:val="22"/>
          <w:szCs w:val="22"/>
          <w:shd w:val="clear" w:color="auto" w:fill="FFFFFF"/>
        </w:rPr>
        <w:t xml:space="preserve"> of </w:t>
      </w:r>
      <w:r w:rsidR="00472320" w:rsidRPr="00BA6D15">
        <w:rPr>
          <w:sz w:val="22"/>
          <w:szCs w:val="22"/>
          <w:shd w:val="clear" w:color="auto" w:fill="FFFFFF"/>
        </w:rPr>
        <w:t>downstream SCFAs-producing bacter</w:t>
      </w:r>
      <w:r w:rsidR="001154AB" w:rsidRPr="00BA6D15">
        <w:rPr>
          <w:sz w:val="22"/>
          <w:szCs w:val="22"/>
          <w:shd w:val="clear" w:color="auto" w:fill="FFFFFF"/>
        </w:rPr>
        <w:t>ia</w:t>
      </w:r>
      <w:r w:rsidR="00735873" w:rsidRPr="00BA6D15">
        <w:rPr>
          <w:sz w:val="22"/>
          <w:szCs w:val="22"/>
          <w:shd w:val="clear" w:color="auto" w:fill="FFFFFF"/>
        </w:rPr>
        <w:t xml:space="preserve"> by releasing a wide range of accessible carbohydrates (e.g., </w:t>
      </w:r>
      <w:r w:rsidR="00A1421C" w:rsidRPr="00BA6D15">
        <w:rPr>
          <w:sz w:val="22"/>
          <w:szCs w:val="22"/>
          <w:shd w:val="clear" w:color="auto" w:fill="FFFFFF"/>
        </w:rPr>
        <w:t>mono</w:t>
      </w:r>
      <w:r w:rsidR="00E619C5" w:rsidRPr="00BA6D15">
        <w:rPr>
          <w:sz w:val="22"/>
          <w:szCs w:val="22"/>
          <w:shd w:val="clear" w:color="auto" w:fill="FFFFFF"/>
        </w:rPr>
        <w:t>- or</w:t>
      </w:r>
      <w:r w:rsidR="00A1421C" w:rsidRPr="00BA6D15">
        <w:rPr>
          <w:sz w:val="22"/>
          <w:szCs w:val="22"/>
          <w:shd w:val="clear" w:color="auto" w:fill="FFFFFF"/>
        </w:rPr>
        <w:t xml:space="preserve"> </w:t>
      </w:r>
      <w:r w:rsidR="00B97578" w:rsidRPr="00BA6D15">
        <w:rPr>
          <w:sz w:val="22"/>
          <w:szCs w:val="22"/>
          <w:shd w:val="clear" w:color="auto" w:fill="FFFFFF"/>
        </w:rPr>
        <w:t>oligosaccharides</w:t>
      </w:r>
      <w:r w:rsidR="00735873" w:rsidRPr="00BA6D15">
        <w:rPr>
          <w:sz w:val="22"/>
          <w:szCs w:val="22"/>
          <w:shd w:val="clear" w:color="auto" w:fill="FFFFFF"/>
        </w:rPr>
        <w:t>)</w:t>
      </w:r>
      <w:r w:rsidR="001E011A" w:rsidRPr="00BA6D15">
        <w:rPr>
          <w:sz w:val="22"/>
          <w:szCs w:val="22"/>
          <w:shd w:val="clear" w:color="auto" w:fill="FFFFFF"/>
        </w:rPr>
        <w:t xml:space="preserve"> </w:t>
      </w:r>
      <w:r w:rsidR="00A1421C" w:rsidRPr="00BA6D15">
        <w:rPr>
          <w:sz w:val="22"/>
          <w:szCs w:val="22"/>
          <w:shd w:val="clear" w:color="auto" w:fill="FFFFFF"/>
        </w:rPr>
        <w:fldChar w:fldCharType="begin"/>
      </w:r>
      <w:r w:rsidR="00FD0EB7">
        <w:rPr>
          <w:sz w:val="22"/>
          <w:szCs w:val="22"/>
          <w:shd w:val="clear" w:color="auto" w:fill="FFFFFF"/>
        </w:rPr>
        <w:instrText xml:space="preserve"> ADDIN NE.Ref.{E0EC0640-6447-4D73-849F-F61019AAAF84}</w:instrText>
      </w:r>
      <w:r w:rsidR="00A1421C" w:rsidRPr="00BA6D15">
        <w:rPr>
          <w:sz w:val="22"/>
          <w:szCs w:val="22"/>
          <w:shd w:val="clear" w:color="auto" w:fill="FFFFFF"/>
        </w:rPr>
        <w:fldChar w:fldCharType="separate"/>
      </w:r>
      <w:ins w:id="58" w:author="刘 红宾" w:date="2021-04-04T17:04:00Z">
        <w:r w:rsidR="00C2571B">
          <w:rPr>
            <w:rFonts w:eastAsiaTheme="minorEastAsia"/>
            <w:color w:val="080000"/>
            <w:sz w:val="22"/>
            <w:szCs w:val="22"/>
          </w:rPr>
          <w:t>[5, 6]</w:t>
        </w:r>
      </w:ins>
      <w:r w:rsidR="00A1421C" w:rsidRPr="00BA6D15">
        <w:rPr>
          <w:sz w:val="22"/>
          <w:szCs w:val="22"/>
          <w:shd w:val="clear" w:color="auto" w:fill="FFFFFF"/>
        </w:rPr>
        <w:fldChar w:fldCharType="end"/>
      </w:r>
      <w:r w:rsidR="00A1421C" w:rsidRPr="00BA6D15">
        <w:rPr>
          <w:sz w:val="22"/>
          <w:szCs w:val="22"/>
          <w:shd w:val="clear" w:color="auto" w:fill="FFFFFF"/>
        </w:rPr>
        <w:t xml:space="preserve">. </w:t>
      </w:r>
      <w:r w:rsidR="001159DD" w:rsidRPr="00BA6D15">
        <w:rPr>
          <w:sz w:val="22"/>
          <w:szCs w:val="22"/>
          <w:shd w:val="clear" w:color="auto" w:fill="FFFFFF"/>
        </w:rPr>
        <w:t xml:space="preserve">For example, </w:t>
      </w:r>
      <w:proofErr w:type="spellStart"/>
      <w:ins w:id="59" w:author="刘 红宾" w:date="2021-04-02T15:41:00Z">
        <w:r w:rsidR="0051511B" w:rsidRPr="001B18AA">
          <w:rPr>
            <w:rStyle w:val="Emphasis"/>
            <w:color w:val="000000"/>
            <w:sz w:val="22"/>
            <w:szCs w:val="22"/>
            <w:shd w:val="clear" w:color="auto" w:fill="FFFFFF"/>
          </w:rPr>
          <w:t>Roseburia</w:t>
        </w:r>
      </w:ins>
      <w:proofErr w:type="spellEnd"/>
      <w:del w:id="60" w:author="刘 红宾" w:date="2021-04-02T15:41:00Z">
        <w:r w:rsidR="00C53D2C" w:rsidRPr="00BA6D15" w:rsidDel="0051511B">
          <w:rPr>
            <w:sz w:val="22"/>
            <w:szCs w:val="22"/>
            <w:shd w:val="clear" w:color="auto" w:fill="FFFFFF"/>
          </w:rPr>
          <w:delText>Eubacterium hallii</w:delText>
        </w:r>
      </w:del>
      <w:r w:rsidR="0004782A" w:rsidRPr="00BA6D15">
        <w:rPr>
          <w:sz w:val="22"/>
          <w:szCs w:val="22"/>
          <w:shd w:val="clear" w:color="auto" w:fill="FFFFFF"/>
        </w:rPr>
        <w:t xml:space="preserve"> </w:t>
      </w:r>
      <w:r w:rsidR="006539C4" w:rsidRPr="00BA6D15">
        <w:rPr>
          <w:sz w:val="22"/>
          <w:szCs w:val="22"/>
          <w:shd w:val="clear" w:color="auto" w:fill="FFFFFF"/>
        </w:rPr>
        <w:t>can</w:t>
      </w:r>
      <w:r w:rsidR="0004782A" w:rsidRPr="00BA6D15">
        <w:rPr>
          <w:sz w:val="22"/>
          <w:szCs w:val="22"/>
          <w:shd w:val="clear" w:color="auto" w:fill="FFFFFF"/>
        </w:rPr>
        <w:t xml:space="preserve"> </w:t>
      </w:r>
      <w:del w:id="61" w:author="刘 红宾" w:date="2021-04-02T15:41:00Z">
        <w:r w:rsidR="0004782A" w:rsidRPr="00BA6D15" w:rsidDel="0051511B">
          <w:rPr>
            <w:sz w:val="22"/>
            <w:szCs w:val="22"/>
            <w:shd w:val="clear" w:color="auto" w:fill="FFFFFF"/>
          </w:rPr>
          <w:delText xml:space="preserve">convert </w:delText>
        </w:r>
      </w:del>
      <w:ins w:id="62" w:author="刘 红宾" w:date="2021-04-02T15:41:00Z">
        <w:r w:rsidR="0051511B">
          <w:rPr>
            <w:sz w:val="22"/>
            <w:szCs w:val="22"/>
            <w:shd w:val="clear" w:color="auto" w:fill="FFFFFF"/>
          </w:rPr>
          <w:t>utilize</w:t>
        </w:r>
        <w:r w:rsidR="0051511B" w:rsidRPr="00BA6D15">
          <w:rPr>
            <w:sz w:val="22"/>
            <w:szCs w:val="22"/>
            <w:shd w:val="clear" w:color="auto" w:fill="FFFFFF"/>
          </w:rPr>
          <w:t xml:space="preserve"> </w:t>
        </w:r>
      </w:ins>
      <w:ins w:id="63" w:author="刘 红宾" w:date="2021-04-02T15:43:00Z">
        <w:r w:rsidR="000E162E" w:rsidRPr="000E162E">
          <w:rPr>
            <w:sz w:val="22"/>
            <w:szCs w:val="22"/>
            <w:shd w:val="clear" w:color="auto" w:fill="FFFFFF"/>
          </w:rPr>
          <w:t>small fructo-oligosaccharides</w:t>
        </w:r>
      </w:ins>
      <w:del w:id="64" w:author="刘 红宾" w:date="2021-04-02T15:43:00Z">
        <w:r w:rsidR="0004782A" w:rsidRPr="00BA6D15" w:rsidDel="000E162E">
          <w:rPr>
            <w:sz w:val="22"/>
            <w:szCs w:val="22"/>
            <w:shd w:val="clear" w:color="auto" w:fill="FFFFFF"/>
          </w:rPr>
          <w:delText>lactate</w:delText>
        </w:r>
      </w:del>
      <w:r w:rsidR="0004782A" w:rsidRPr="00BA6D15">
        <w:rPr>
          <w:sz w:val="22"/>
          <w:szCs w:val="22"/>
          <w:shd w:val="clear" w:color="auto" w:fill="FFFFFF"/>
        </w:rPr>
        <w:t xml:space="preserve"> </w:t>
      </w:r>
      <w:del w:id="65" w:author="刘 红宾" w:date="2021-04-02T15:43:00Z">
        <w:r w:rsidR="0004782A" w:rsidRPr="00BA6D15" w:rsidDel="000E162E">
          <w:rPr>
            <w:sz w:val="22"/>
            <w:szCs w:val="22"/>
            <w:shd w:val="clear" w:color="auto" w:fill="FFFFFF"/>
          </w:rPr>
          <w:delText xml:space="preserve">produced </w:delText>
        </w:r>
      </w:del>
      <w:ins w:id="66" w:author="刘 红宾" w:date="2021-04-02T15:43:00Z">
        <w:r w:rsidR="000E162E">
          <w:rPr>
            <w:sz w:val="22"/>
            <w:szCs w:val="22"/>
            <w:shd w:val="clear" w:color="auto" w:fill="FFFFFF"/>
          </w:rPr>
          <w:t>release</w:t>
        </w:r>
        <w:r w:rsidR="000E162E" w:rsidRPr="00BA6D15">
          <w:rPr>
            <w:sz w:val="22"/>
            <w:szCs w:val="22"/>
            <w:shd w:val="clear" w:color="auto" w:fill="FFFFFF"/>
          </w:rPr>
          <w:t xml:space="preserve">d </w:t>
        </w:r>
      </w:ins>
      <w:r w:rsidR="0004782A" w:rsidRPr="00BA6D15">
        <w:rPr>
          <w:sz w:val="22"/>
          <w:szCs w:val="22"/>
          <w:shd w:val="clear" w:color="auto" w:fill="FFFFFF"/>
        </w:rPr>
        <w:t xml:space="preserve">by </w:t>
      </w:r>
      <w:r w:rsidR="0004782A" w:rsidRPr="001B18AA">
        <w:rPr>
          <w:i/>
          <w:iCs/>
          <w:sz w:val="22"/>
          <w:szCs w:val="22"/>
          <w:shd w:val="clear" w:color="auto" w:fill="FFFFFF"/>
        </w:rPr>
        <w:t xml:space="preserve">Bifidobacterium </w:t>
      </w:r>
      <w:r w:rsidR="00B97578" w:rsidRPr="001B18AA">
        <w:rPr>
          <w:i/>
          <w:iCs/>
          <w:sz w:val="22"/>
          <w:szCs w:val="22"/>
          <w:shd w:val="clear" w:color="auto" w:fill="FFFFFF"/>
        </w:rPr>
        <w:t>adolescents</w:t>
      </w:r>
      <w:r w:rsidR="0004782A" w:rsidRPr="00BA6D15">
        <w:rPr>
          <w:sz w:val="22"/>
          <w:szCs w:val="22"/>
          <w:shd w:val="clear" w:color="auto" w:fill="FFFFFF"/>
        </w:rPr>
        <w:t xml:space="preserve"> </w:t>
      </w:r>
      <w:r w:rsidR="00A9638D" w:rsidRPr="00BA6D15">
        <w:rPr>
          <w:sz w:val="22"/>
          <w:szCs w:val="22"/>
          <w:shd w:val="clear" w:color="auto" w:fill="FFFFFF"/>
        </w:rPr>
        <w:t>from</w:t>
      </w:r>
      <w:r w:rsidR="00C97DAE" w:rsidRPr="00BA6D15">
        <w:rPr>
          <w:sz w:val="22"/>
          <w:szCs w:val="22"/>
          <w:shd w:val="clear" w:color="auto" w:fill="FFFFFF"/>
        </w:rPr>
        <w:t xml:space="preserve"> breaking down </w:t>
      </w:r>
      <w:del w:id="67" w:author="刘 红宾" w:date="2021-04-02T15:46:00Z">
        <w:r w:rsidR="00A9638D" w:rsidRPr="00BA6D15" w:rsidDel="00996E61">
          <w:rPr>
            <w:sz w:val="22"/>
            <w:szCs w:val="22"/>
            <w:shd w:val="clear" w:color="auto" w:fill="FFFFFF"/>
          </w:rPr>
          <w:delText xml:space="preserve">starch or </w:delText>
        </w:r>
      </w:del>
      <w:r w:rsidR="00A9638D" w:rsidRPr="00BA6D15">
        <w:rPr>
          <w:sz w:val="22"/>
          <w:szCs w:val="22"/>
          <w:shd w:val="clear" w:color="auto" w:fill="FFFFFF"/>
        </w:rPr>
        <w:t xml:space="preserve">fructo-oligosaccharides </w:t>
      </w:r>
      <w:r w:rsidR="0004782A" w:rsidRPr="00BA6D15">
        <w:rPr>
          <w:sz w:val="22"/>
          <w:szCs w:val="22"/>
          <w:shd w:val="clear" w:color="auto" w:fill="FFFFFF"/>
        </w:rPr>
        <w:t>to</w:t>
      </w:r>
      <w:ins w:id="68" w:author="刘 红宾" w:date="2021-04-02T15:44:00Z">
        <w:r w:rsidR="000E162E">
          <w:rPr>
            <w:sz w:val="22"/>
            <w:szCs w:val="22"/>
            <w:shd w:val="clear" w:color="auto" w:fill="FFFFFF"/>
          </w:rPr>
          <w:t xml:space="preserve"> produce</w:t>
        </w:r>
      </w:ins>
      <w:r w:rsidR="0004782A" w:rsidRPr="00BA6D15">
        <w:rPr>
          <w:sz w:val="22"/>
          <w:szCs w:val="22"/>
          <w:shd w:val="clear" w:color="auto" w:fill="FFFFFF"/>
        </w:rPr>
        <w:t xml:space="preserve"> </w:t>
      </w:r>
      <w:r w:rsidR="001714B3" w:rsidRPr="00BA6D15">
        <w:rPr>
          <w:sz w:val="22"/>
          <w:szCs w:val="22"/>
          <w:shd w:val="clear" w:color="auto" w:fill="FFFFFF"/>
        </w:rPr>
        <w:t>butyrate</w:t>
      </w:r>
      <w:ins w:id="69" w:author="刘 红宾" w:date="2021-04-02T15:44:00Z">
        <w:r w:rsidR="000E162E">
          <w:rPr>
            <w:sz w:val="22"/>
            <w:szCs w:val="22"/>
            <w:shd w:val="clear" w:color="auto" w:fill="FFFFFF"/>
          </w:rPr>
          <w:t xml:space="preserve"> </w:t>
        </w:r>
      </w:ins>
      <w:ins w:id="70" w:author="刘 红宾" w:date="2021-04-02T15:45:00Z">
        <w:r w:rsidR="00996E61">
          <w:rPr>
            <w:sz w:val="22"/>
            <w:szCs w:val="22"/>
            <w:shd w:val="clear" w:color="auto" w:fill="FFFFFF"/>
          </w:rPr>
          <w:fldChar w:fldCharType="begin"/>
        </w:r>
      </w:ins>
      <w:ins w:id="71" w:author="刘 红宾" w:date="2021-04-04T15:03:00Z">
        <w:r w:rsidR="00FD0EB7">
          <w:rPr>
            <w:sz w:val="22"/>
            <w:szCs w:val="22"/>
            <w:shd w:val="clear" w:color="auto" w:fill="FFFFFF"/>
          </w:rPr>
          <w:instrText xml:space="preserve"> ADDIN NE.Ref.{C998C189-685C-47D2-9780-3C81DCD83C0D}</w:instrText>
        </w:r>
      </w:ins>
      <w:r w:rsidR="00996E61">
        <w:rPr>
          <w:sz w:val="22"/>
          <w:szCs w:val="22"/>
          <w:shd w:val="clear" w:color="auto" w:fill="FFFFFF"/>
        </w:rPr>
        <w:fldChar w:fldCharType="separate"/>
      </w:r>
      <w:ins w:id="72" w:author="刘 红宾" w:date="2021-04-04T17:04:00Z">
        <w:r w:rsidR="00C2571B">
          <w:rPr>
            <w:rFonts w:eastAsiaTheme="minorEastAsia"/>
            <w:color w:val="080000"/>
            <w:sz w:val="22"/>
            <w:szCs w:val="22"/>
          </w:rPr>
          <w:t>[7]</w:t>
        </w:r>
      </w:ins>
      <w:ins w:id="73" w:author="刘 红宾" w:date="2021-04-02T15:45:00Z">
        <w:r w:rsidR="00996E61">
          <w:rPr>
            <w:sz w:val="22"/>
            <w:szCs w:val="22"/>
            <w:shd w:val="clear" w:color="auto" w:fill="FFFFFF"/>
          </w:rPr>
          <w:fldChar w:fldCharType="end"/>
        </w:r>
      </w:ins>
      <w:r w:rsidR="0004782A" w:rsidRPr="00BA6D15">
        <w:rPr>
          <w:sz w:val="22"/>
          <w:szCs w:val="22"/>
          <w:shd w:val="clear" w:color="auto" w:fill="FFFFFF"/>
        </w:rPr>
        <w:t>.</w:t>
      </w:r>
      <w:r w:rsidR="004C58B9" w:rsidRPr="00BA6D15">
        <w:rPr>
          <w:sz w:val="22"/>
          <w:szCs w:val="22"/>
          <w:shd w:val="clear" w:color="auto" w:fill="FFFFFF"/>
        </w:rPr>
        <w:t xml:space="preserve"> </w:t>
      </w:r>
      <w:del w:id="74" w:author="刘 红宾" w:date="2021-04-02T15:16:00Z">
        <w:r w:rsidR="00875484" w:rsidRPr="00BA6D15" w:rsidDel="00333421">
          <w:rPr>
            <w:sz w:val="22"/>
            <w:szCs w:val="22"/>
            <w:shd w:val="clear" w:color="auto" w:fill="FFFFFF"/>
          </w:rPr>
          <w:delText xml:space="preserve">Environmental cues other than dietary fiber can further modulate the </w:delText>
        </w:r>
        <w:r w:rsidR="0013075C" w:rsidRPr="00BA6D15" w:rsidDel="00333421">
          <w:rPr>
            <w:sz w:val="22"/>
            <w:szCs w:val="22"/>
            <w:shd w:val="clear" w:color="auto" w:fill="FFFFFF"/>
          </w:rPr>
          <w:delText xml:space="preserve">metabolic </w:delText>
        </w:r>
        <w:r w:rsidR="00875484" w:rsidRPr="00BA6D15" w:rsidDel="00333421">
          <w:rPr>
            <w:sz w:val="22"/>
            <w:szCs w:val="22"/>
            <w:shd w:val="clear" w:color="auto" w:fill="FFFFFF"/>
          </w:rPr>
          <w:delText xml:space="preserve">processes. </w:delText>
        </w:r>
        <w:r w:rsidR="00872143" w:rsidRPr="00BA6D15" w:rsidDel="00333421">
          <w:rPr>
            <w:sz w:val="22"/>
            <w:szCs w:val="22"/>
            <w:shd w:val="clear" w:color="auto" w:fill="FFFFFF"/>
          </w:rPr>
          <w:delText>A</w:delText>
        </w:r>
        <w:commentRangeStart w:id="75"/>
        <w:r w:rsidR="00875484" w:rsidRPr="00BA6D15" w:rsidDel="00333421">
          <w:rPr>
            <w:sz w:val="22"/>
            <w:szCs w:val="22"/>
            <w:shd w:val="clear" w:color="auto" w:fill="FFFFFF"/>
          </w:rPr>
          <w:delText xml:space="preserve"> mildly acidic pH (5.5) </w:delText>
        </w:r>
        <w:r w:rsidR="00872143" w:rsidRPr="00BA6D15" w:rsidDel="00333421">
          <w:rPr>
            <w:sz w:val="22"/>
            <w:szCs w:val="22"/>
            <w:shd w:val="clear" w:color="auto" w:fill="FFFFFF"/>
          </w:rPr>
          <w:delText xml:space="preserve">was reported to </w:delText>
        </w:r>
        <w:r w:rsidR="00875484" w:rsidRPr="00BA6D15" w:rsidDel="00333421">
          <w:rPr>
            <w:sz w:val="22"/>
            <w:szCs w:val="22"/>
            <w:shd w:val="clear" w:color="auto" w:fill="FFFFFF"/>
          </w:rPr>
          <w:delText>favor</w:delText>
        </w:r>
        <w:r w:rsidR="00872143" w:rsidRPr="00BA6D15" w:rsidDel="00333421">
          <w:rPr>
            <w:sz w:val="22"/>
            <w:szCs w:val="22"/>
            <w:shd w:val="clear" w:color="auto" w:fill="FFFFFF"/>
          </w:rPr>
          <w:delText xml:space="preserve"> </w:delText>
        </w:r>
        <w:r w:rsidR="00875484" w:rsidRPr="00BA6D15" w:rsidDel="00333421">
          <w:rPr>
            <w:sz w:val="22"/>
            <w:szCs w:val="22"/>
            <w:shd w:val="clear" w:color="auto" w:fill="FFFFFF"/>
          </w:rPr>
          <w:delText>butyrate production while high propionate concentrations were observed upon</w:delText>
        </w:r>
        <w:r w:rsidR="00872143" w:rsidRPr="00BA6D15" w:rsidDel="00333421">
          <w:rPr>
            <w:sz w:val="22"/>
            <w:szCs w:val="22"/>
            <w:shd w:val="clear" w:color="auto" w:fill="FFFFFF"/>
          </w:rPr>
          <w:delText xml:space="preserve"> just</w:delText>
        </w:r>
        <w:r w:rsidR="00875484" w:rsidRPr="00BA6D15" w:rsidDel="00333421">
          <w:rPr>
            <w:sz w:val="22"/>
            <w:szCs w:val="22"/>
            <w:shd w:val="clear" w:color="auto" w:fill="FFFFFF"/>
          </w:rPr>
          <w:delText xml:space="preserve"> one unit pH change (6.5)</w:delText>
        </w:r>
        <w:commentRangeEnd w:id="75"/>
        <w:r w:rsidR="00875484" w:rsidRPr="00BA6D15" w:rsidDel="00333421">
          <w:rPr>
            <w:rStyle w:val="CommentReference"/>
            <w:sz w:val="15"/>
            <w:szCs w:val="15"/>
          </w:rPr>
          <w:commentReference w:id="75"/>
        </w:r>
        <w:r w:rsidR="00875484" w:rsidRPr="00BA6D15" w:rsidDel="00333421">
          <w:rPr>
            <w:sz w:val="22"/>
            <w:szCs w:val="22"/>
            <w:shd w:val="clear" w:color="auto" w:fill="FFFFFF"/>
          </w:rPr>
          <w:delText>.</w:delText>
        </w:r>
      </w:del>
    </w:p>
    <w:p w14:paraId="52D048B1" w14:textId="74FE48D1" w:rsidR="00FE47FA" w:rsidRDefault="002C41DA" w:rsidP="00FE47FA">
      <w:pPr>
        <w:rPr>
          <w:ins w:id="76" w:author="刘 红宾" w:date="2021-04-02T16:32:00Z"/>
          <w:sz w:val="22"/>
          <w:szCs w:val="22"/>
          <w:u w:val="single"/>
          <w:shd w:val="clear" w:color="auto" w:fill="FFFFFF"/>
        </w:rPr>
      </w:pPr>
      <w:r w:rsidRPr="00BA6D15">
        <w:rPr>
          <w:sz w:val="22"/>
          <w:szCs w:val="22"/>
          <w:u w:val="single"/>
          <w:shd w:val="clear" w:color="auto" w:fill="FFFFFF"/>
        </w:rPr>
        <w:t xml:space="preserve"># Dietary intervention </w:t>
      </w:r>
      <w:r w:rsidR="0072691A" w:rsidRPr="00BA6D15">
        <w:rPr>
          <w:sz w:val="22"/>
          <w:szCs w:val="22"/>
          <w:u w:val="single"/>
          <w:shd w:val="clear" w:color="auto" w:fill="FFFFFF"/>
        </w:rPr>
        <w:t xml:space="preserve">are </w:t>
      </w:r>
      <w:r w:rsidRPr="00BA6D15">
        <w:rPr>
          <w:sz w:val="22"/>
          <w:szCs w:val="22"/>
          <w:u w:val="single"/>
          <w:shd w:val="clear" w:color="auto" w:fill="FFFFFF"/>
        </w:rPr>
        <w:t xml:space="preserve">heterogenous </w:t>
      </w:r>
      <w:r w:rsidR="00593C9D" w:rsidRPr="00BA6D15">
        <w:rPr>
          <w:sz w:val="22"/>
          <w:szCs w:val="22"/>
          <w:u w:val="single"/>
          <w:shd w:val="clear" w:color="auto" w:fill="FFFFFF"/>
        </w:rPr>
        <w:t>and how dynamics can bridge the gap for better unders</w:t>
      </w:r>
      <w:r w:rsidR="005A18BA" w:rsidRPr="00BA6D15">
        <w:rPr>
          <w:sz w:val="22"/>
          <w:szCs w:val="22"/>
          <w:u w:val="single"/>
          <w:shd w:val="clear" w:color="auto" w:fill="FFFFFF"/>
        </w:rPr>
        <w:t>tand</w:t>
      </w:r>
      <w:r w:rsidR="00593C9D" w:rsidRPr="00BA6D15">
        <w:rPr>
          <w:sz w:val="22"/>
          <w:szCs w:val="22"/>
          <w:u w:val="single"/>
          <w:shd w:val="clear" w:color="auto" w:fill="FFFFFF"/>
        </w:rPr>
        <w:t>ing the heterogeneity</w:t>
      </w:r>
    </w:p>
    <w:p w14:paraId="5A3C6BAA" w14:textId="77777777" w:rsidR="001D05EF" w:rsidRPr="00BA6D15" w:rsidRDefault="001D05EF" w:rsidP="00FE47FA">
      <w:pPr>
        <w:rPr>
          <w:sz w:val="22"/>
          <w:szCs w:val="22"/>
          <w:u w:val="single"/>
          <w:shd w:val="clear" w:color="auto" w:fill="FFFFFF"/>
        </w:rPr>
      </w:pPr>
    </w:p>
    <w:p w14:paraId="035372D0" w14:textId="5F7E5115" w:rsidR="009E0702" w:rsidRPr="00BA6D15" w:rsidRDefault="001D05EF" w:rsidP="00ED671E">
      <w:pPr>
        <w:jc w:val="both"/>
        <w:rPr>
          <w:sz w:val="22"/>
          <w:szCs w:val="22"/>
          <w:shd w:val="clear" w:color="auto" w:fill="FFFFFF"/>
        </w:rPr>
      </w:pPr>
      <w:ins w:id="77" w:author="刘 红宾" w:date="2021-04-02T16:32:00Z">
        <w:r w:rsidRPr="00BA6D15">
          <w:rPr>
            <w:sz w:val="22"/>
            <w:szCs w:val="22"/>
            <w:shd w:val="clear" w:color="auto" w:fill="FFFFFF"/>
          </w:rPr>
          <w:t>Despite a long history, the efficacy of using prebiotics to promote SCFAs has not been clearly validated. Several independent clinical trials of healthy adults have collectively revealed that the ability of prebiotic fibers to alter SCFAs profiles varies between fibers, SCFAs and human subjects</w:t>
        </w:r>
        <w:r>
          <w:rPr>
            <w:sz w:val="22"/>
            <w:szCs w:val="22"/>
            <w:shd w:val="clear" w:color="auto" w:fill="FFFFFF"/>
          </w:rPr>
          <w:t xml:space="preserve"> </w:t>
        </w:r>
        <w:r>
          <w:rPr>
            <w:sz w:val="22"/>
            <w:szCs w:val="22"/>
            <w:shd w:val="clear" w:color="auto" w:fill="FFFFFF"/>
          </w:rPr>
          <w:fldChar w:fldCharType="begin"/>
        </w:r>
      </w:ins>
      <w:ins w:id="78" w:author="刘 红宾" w:date="2021-04-04T15:03:00Z">
        <w:r w:rsidR="00FD0EB7">
          <w:rPr>
            <w:sz w:val="22"/>
            <w:szCs w:val="22"/>
            <w:shd w:val="clear" w:color="auto" w:fill="FFFFFF"/>
          </w:rPr>
          <w:instrText xml:space="preserve"> ADDIN NE.Ref.{9D5B9D29-357D-4B84-A67D-49A0E7010CE2}</w:instrText>
        </w:r>
      </w:ins>
      <w:ins w:id="79" w:author="刘 红宾" w:date="2021-04-02T16:32:00Z">
        <w:r>
          <w:rPr>
            <w:sz w:val="22"/>
            <w:szCs w:val="22"/>
            <w:shd w:val="clear" w:color="auto" w:fill="FFFFFF"/>
          </w:rPr>
          <w:fldChar w:fldCharType="separate"/>
        </w:r>
      </w:ins>
      <w:ins w:id="80" w:author="刘 红宾" w:date="2021-04-04T17:04:00Z">
        <w:r w:rsidR="00C2571B">
          <w:rPr>
            <w:rFonts w:eastAsiaTheme="minorEastAsia"/>
            <w:color w:val="080000"/>
            <w:sz w:val="22"/>
            <w:szCs w:val="22"/>
          </w:rPr>
          <w:t>[8-11]</w:t>
        </w:r>
      </w:ins>
      <w:ins w:id="81" w:author="刘 红宾" w:date="2021-04-02T16:32:00Z">
        <w:r>
          <w:rPr>
            <w:sz w:val="22"/>
            <w:szCs w:val="22"/>
            <w:shd w:val="clear" w:color="auto" w:fill="FFFFFF"/>
          </w:rPr>
          <w:fldChar w:fldCharType="end"/>
        </w:r>
        <w:r w:rsidRPr="00BA6D15">
          <w:rPr>
            <w:sz w:val="22"/>
            <w:szCs w:val="22"/>
            <w:shd w:val="clear" w:color="auto" w:fill="FFFFFF"/>
          </w:rPr>
          <w:t>.</w:t>
        </w:r>
        <w:r>
          <w:rPr>
            <w:sz w:val="22"/>
            <w:szCs w:val="22"/>
            <w:shd w:val="clear" w:color="auto" w:fill="FFFFFF"/>
          </w:rPr>
          <w:t xml:space="preserve"> </w:t>
        </w:r>
      </w:ins>
      <w:r w:rsidR="00B92707" w:rsidRPr="00BA6D15">
        <w:rPr>
          <w:sz w:val="22"/>
          <w:szCs w:val="22"/>
          <w:shd w:val="clear" w:color="auto" w:fill="FFFFFF"/>
        </w:rPr>
        <w:t xml:space="preserve">For example, </w:t>
      </w:r>
      <w:r w:rsidR="00740C1F" w:rsidRPr="00BA6D15">
        <w:rPr>
          <w:sz w:val="22"/>
          <w:szCs w:val="22"/>
          <w:shd w:val="clear" w:color="auto" w:fill="FFFFFF"/>
        </w:rPr>
        <w:t xml:space="preserve">Baxter et al. shows that </w:t>
      </w:r>
      <w:del w:id="82" w:author="刘 红宾" w:date="2021-04-04T11:15:00Z">
        <w:r w:rsidR="00740C1F" w:rsidRPr="00BA6D15" w:rsidDel="00A1367D">
          <w:rPr>
            <w:sz w:val="22"/>
            <w:szCs w:val="22"/>
            <w:shd w:val="clear" w:color="auto" w:fill="FFFFFF"/>
          </w:rPr>
          <w:delText xml:space="preserve">inulin </w:delText>
        </w:r>
      </w:del>
      <w:ins w:id="83" w:author="刘 红宾" w:date="2021-04-04T11:15:00Z">
        <w:r w:rsidR="00A1367D">
          <w:rPr>
            <w:sz w:val="22"/>
            <w:szCs w:val="22"/>
            <w:shd w:val="clear" w:color="auto" w:fill="FFFFFF"/>
          </w:rPr>
          <w:t>resis</w:t>
        </w:r>
      </w:ins>
      <w:ins w:id="84" w:author="刘 红宾" w:date="2021-04-04T11:16:00Z">
        <w:r w:rsidR="00A1367D">
          <w:rPr>
            <w:sz w:val="22"/>
            <w:szCs w:val="22"/>
            <w:shd w:val="clear" w:color="auto" w:fill="FFFFFF"/>
          </w:rPr>
          <w:t>tant starch</w:t>
        </w:r>
      </w:ins>
      <w:ins w:id="85" w:author="刘 红宾" w:date="2021-04-04T11:15:00Z">
        <w:r w:rsidR="00A1367D" w:rsidRPr="00BA6D15">
          <w:rPr>
            <w:sz w:val="22"/>
            <w:szCs w:val="22"/>
            <w:shd w:val="clear" w:color="auto" w:fill="FFFFFF"/>
          </w:rPr>
          <w:t xml:space="preserve"> </w:t>
        </w:r>
      </w:ins>
      <w:r w:rsidR="00740C1F" w:rsidRPr="00BA6D15">
        <w:rPr>
          <w:sz w:val="22"/>
          <w:szCs w:val="22"/>
          <w:shd w:val="clear" w:color="auto" w:fill="FFFFFF"/>
        </w:rPr>
        <w:t>was able to promote</w:t>
      </w:r>
      <w:r w:rsidR="00185E69" w:rsidRPr="00BA6D15">
        <w:rPr>
          <w:sz w:val="22"/>
          <w:szCs w:val="22"/>
          <w:shd w:val="clear" w:color="auto" w:fill="FFFFFF"/>
        </w:rPr>
        <w:t xml:space="preserve"> </w:t>
      </w:r>
      <w:r w:rsidR="00740C1F" w:rsidRPr="00BA6D15">
        <w:rPr>
          <w:sz w:val="22"/>
          <w:szCs w:val="22"/>
          <w:shd w:val="clear" w:color="auto" w:fill="FFFFFF"/>
        </w:rPr>
        <w:t xml:space="preserve">butyrate production </w:t>
      </w:r>
      <w:r w:rsidR="00185E69" w:rsidRPr="00BA6D15">
        <w:rPr>
          <w:sz w:val="22"/>
          <w:szCs w:val="22"/>
          <w:shd w:val="clear" w:color="auto" w:fill="FFFFFF"/>
        </w:rPr>
        <w:t xml:space="preserve">in </w:t>
      </w:r>
      <w:r w:rsidR="00653AF5" w:rsidRPr="00BA6D15">
        <w:rPr>
          <w:sz w:val="22"/>
          <w:szCs w:val="22"/>
          <w:shd w:val="clear" w:color="auto" w:fill="FFFFFF"/>
        </w:rPr>
        <w:t xml:space="preserve">only </w:t>
      </w:r>
      <w:r w:rsidR="00185E69" w:rsidRPr="00BA6D15">
        <w:rPr>
          <w:sz w:val="22"/>
          <w:szCs w:val="22"/>
          <w:shd w:val="clear" w:color="auto" w:fill="FFFFFF"/>
        </w:rPr>
        <w:t xml:space="preserve">63% </w:t>
      </w:r>
      <w:r w:rsidR="00740C1F" w:rsidRPr="00BA6D15">
        <w:rPr>
          <w:sz w:val="22"/>
          <w:szCs w:val="22"/>
          <w:shd w:val="clear" w:color="auto" w:fill="FFFFFF"/>
        </w:rPr>
        <w:t>healthy young adults</w:t>
      </w:r>
      <w:ins w:id="86" w:author="刘 红宾" w:date="2021-04-02T16:03:00Z">
        <w:r w:rsidR="00DA320B">
          <w:rPr>
            <w:sz w:val="22"/>
            <w:szCs w:val="22"/>
            <w:shd w:val="clear" w:color="auto" w:fill="FFFFFF"/>
          </w:rPr>
          <w:t xml:space="preserve"> </w:t>
        </w:r>
        <w:r w:rsidR="00DA320B">
          <w:rPr>
            <w:sz w:val="22"/>
            <w:szCs w:val="22"/>
            <w:shd w:val="clear" w:color="auto" w:fill="FFFFFF"/>
          </w:rPr>
          <w:fldChar w:fldCharType="begin"/>
        </w:r>
      </w:ins>
      <w:ins w:id="87" w:author="刘 红宾" w:date="2021-04-04T15:03:00Z">
        <w:r w:rsidR="00FD0EB7">
          <w:rPr>
            <w:sz w:val="22"/>
            <w:szCs w:val="22"/>
            <w:shd w:val="clear" w:color="auto" w:fill="FFFFFF"/>
          </w:rPr>
          <w:instrText xml:space="preserve"> ADDIN NE.Ref.{A76F18B2-95A5-416D-8C63-7ED29A75A45E}</w:instrText>
        </w:r>
      </w:ins>
      <w:r w:rsidR="00DA320B">
        <w:rPr>
          <w:sz w:val="22"/>
          <w:szCs w:val="22"/>
          <w:shd w:val="clear" w:color="auto" w:fill="FFFFFF"/>
        </w:rPr>
        <w:fldChar w:fldCharType="separate"/>
      </w:r>
      <w:ins w:id="88" w:author="刘 红宾" w:date="2021-04-04T17:04:00Z">
        <w:r w:rsidR="00C2571B">
          <w:rPr>
            <w:rFonts w:eastAsiaTheme="minorEastAsia"/>
            <w:color w:val="080000"/>
            <w:sz w:val="22"/>
            <w:szCs w:val="22"/>
          </w:rPr>
          <w:t>[9]</w:t>
        </w:r>
      </w:ins>
      <w:ins w:id="89" w:author="刘 红宾" w:date="2021-04-02T16:03:00Z">
        <w:r w:rsidR="00DA320B">
          <w:rPr>
            <w:sz w:val="22"/>
            <w:szCs w:val="22"/>
            <w:shd w:val="clear" w:color="auto" w:fill="FFFFFF"/>
          </w:rPr>
          <w:fldChar w:fldCharType="end"/>
        </w:r>
      </w:ins>
      <w:r w:rsidR="00740C1F" w:rsidRPr="00BA6D15">
        <w:rPr>
          <w:sz w:val="22"/>
          <w:szCs w:val="22"/>
          <w:shd w:val="clear" w:color="auto" w:fill="FFFFFF"/>
        </w:rPr>
        <w:t>.</w:t>
      </w:r>
      <w:r w:rsidR="001843D0" w:rsidRPr="00BA6D15">
        <w:rPr>
          <w:sz w:val="22"/>
          <w:szCs w:val="22"/>
          <w:shd w:val="clear" w:color="auto" w:fill="FFFFFF"/>
        </w:rPr>
        <w:t xml:space="preserve"> </w:t>
      </w:r>
      <w:r w:rsidR="00C4727A" w:rsidRPr="00BA6D15">
        <w:rPr>
          <w:sz w:val="22"/>
          <w:szCs w:val="22"/>
          <w:shd w:val="clear" w:color="auto" w:fill="FFFFFF"/>
        </w:rPr>
        <w:t xml:space="preserve">Understanding which particular recipients can benefit from the treatment is </w:t>
      </w:r>
      <w:r w:rsidR="00041A70" w:rsidRPr="00BA6D15">
        <w:rPr>
          <w:sz w:val="22"/>
          <w:szCs w:val="22"/>
          <w:shd w:val="clear" w:color="auto" w:fill="FFFFFF"/>
        </w:rPr>
        <w:t>critical</w:t>
      </w:r>
      <w:r w:rsidR="00C4727A" w:rsidRPr="00BA6D15">
        <w:rPr>
          <w:sz w:val="22"/>
          <w:szCs w:val="22"/>
          <w:shd w:val="clear" w:color="auto" w:fill="FFFFFF"/>
        </w:rPr>
        <w:t xml:space="preserve"> to ensure that appropriate prebiotics </w:t>
      </w:r>
      <w:r w:rsidR="00486E18" w:rsidRPr="00BA6D15">
        <w:rPr>
          <w:sz w:val="22"/>
          <w:szCs w:val="22"/>
          <w:shd w:val="clear" w:color="auto" w:fill="FFFFFF"/>
        </w:rPr>
        <w:t>can be offered in a customized and optimal solution</w:t>
      </w:r>
      <w:r w:rsidR="00C4727A" w:rsidRPr="00BA6D15">
        <w:rPr>
          <w:sz w:val="22"/>
          <w:szCs w:val="22"/>
          <w:shd w:val="clear" w:color="auto" w:fill="FFFFFF"/>
        </w:rPr>
        <w:t xml:space="preserve">. </w:t>
      </w:r>
      <w:r w:rsidR="00C1015D" w:rsidRPr="00BA6D15">
        <w:rPr>
          <w:sz w:val="22"/>
          <w:szCs w:val="22"/>
          <w:shd w:val="clear" w:color="auto" w:fill="FFFFFF"/>
        </w:rPr>
        <w:t>T</w:t>
      </w:r>
      <w:r w:rsidR="00DD02E5" w:rsidRPr="00BA6D15">
        <w:rPr>
          <w:sz w:val="22"/>
          <w:szCs w:val="22"/>
          <w:shd w:val="clear" w:color="auto" w:fill="FFFFFF"/>
        </w:rPr>
        <w:t xml:space="preserve">here is growing </w:t>
      </w:r>
      <w:r w:rsidR="00B97578" w:rsidRPr="00BA6D15">
        <w:rPr>
          <w:sz w:val="22"/>
          <w:szCs w:val="22"/>
          <w:shd w:val="clear" w:color="auto" w:fill="FFFFFF"/>
        </w:rPr>
        <w:t>evidence</w:t>
      </w:r>
      <w:r w:rsidR="00DD02E5" w:rsidRPr="00BA6D15">
        <w:rPr>
          <w:sz w:val="22"/>
          <w:szCs w:val="22"/>
          <w:shd w:val="clear" w:color="auto" w:fill="FFFFFF"/>
        </w:rPr>
        <w:t xml:space="preserve"> </w:t>
      </w:r>
      <w:r w:rsidR="003F6D54" w:rsidRPr="00BA6D15">
        <w:rPr>
          <w:sz w:val="22"/>
          <w:szCs w:val="22"/>
          <w:shd w:val="clear" w:color="auto" w:fill="FFFFFF"/>
        </w:rPr>
        <w:t xml:space="preserve">that </w:t>
      </w:r>
      <w:r w:rsidR="002C76E2" w:rsidRPr="00BA6D15">
        <w:rPr>
          <w:sz w:val="22"/>
          <w:szCs w:val="22"/>
          <w:shd w:val="clear" w:color="auto" w:fill="FFFFFF"/>
        </w:rPr>
        <w:t>baseline</w:t>
      </w:r>
      <w:r w:rsidR="000B7B2E" w:rsidRPr="00BA6D15">
        <w:rPr>
          <w:sz w:val="22"/>
          <w:szCs w:val="22"/>
          <w:shd w:val="clear" w:color="auto" w:fill="FFFFFF"/>
        </w:rPr>
        <w:t xml:space="preserve"> gut </w:t>
      </w:r>
      <w:r w:rsidR="00292258" w:rsidRPr="00BA6D15">
        <w:rPr>
          <w:sz w:val="22"/>
          <w:szCs w:val="22"/>
          <w:shd w:val="clear" w:color="auto" w:fill="FFFFFF"/>
        </w:rPr>
        <w:t xml:space="preserve">microbiota </w:t>
      </w:r>
      <w:r w:rsidR="003F6D54" w:rsidRPr="00BA6D15">
        <w:rPr>
          <w:sz w:val="22"/>
          <w:szCs w:val="22"/>
          <w:shd w:val="clear" w:color="auto" w:fill="FFFFFF"/>
        </w:rPr>
        <w:t xml:space="preserve">may be an important contributor to </w:t>
      </w:r>
      <w:r w:rsidR="002C76E2" w:rsidRPr="00BA6D15">
        <w:rPr>
          <w:sz w:val="22"/>
          <w:szCs w:val="22"/>
          <w:shd w:val="clear" w:color="auto" w:fill="FFFFFF"/>
        </w:rPr>
        <w:t>the</w:t>
      </w:r>
      <w:r w:rsidR="00292258" w:rsidRPr="00BA6D15">
        <w:rPr>
          <w:sz w:val="22"/>
          <w:szCs w:val="22"/>
          <w:shd w:val="clear" w:color="auto" w:fill="FFFFFF"/>
        </w:rPr>
        <w:t xml:space="preserve"> observed heterogeneity</w:t>
      </w:r>
      <w:ins w:id="90" w:author="刘 红宾" w:date="2021-04-02T16:07:00Z">
        <w:r w:rsidR="00DD1E5C">
          <w:rPr>
            <w:sz w:val="22"/>
            <w:szCs w:val="22"/>
            <w:shd w:val="clear" w:color="auto" w:fill="FFFFFF"/>
          </w:rPr>
          <w:t xml:space="preserve"> </w:t>
        </w:r>
      </w:ins>
      <w:ins w:id="91" w:author="刘 红宾" w:date="2021-04-02T16:09:00Z">
        <w:r w:rsidR="00E20669">
          <w:rPr>
            <w:sz w:val="22"/>
            <w:szCs w:val="22"/>
            <w:shd w:val="clear" w:color="auto" w:fill="FFFFFF"/>
          </w:rPr>
          <w:fldChar w:fldCharType="begin"/>
        </w:r>
      </w:ins>
      <w:ins w:id="92" w:author="刘 红宾" w:date="2021-04-04T15:03:00Z">
        <w:r w:rsidR="00FD0EB7">
          <w:rPr>
            <w:sz w:val="22"/>
            <w:szCs w:val="22"/>
            <w:shd w:val="clear" w:color="auto" w:fill="FFFFFF"/>
          </w:rPr>
          <w:instrText xml:space="preserve"> ADDIN NE.Ref.{91CE8208-7920-4F17-947E-C502CBDF6896}</w:instrText>
        </w:r>
      </w:ins>
      <w:r w:rsidR="00E20669">
        <w:rPr>
          <w:sz w:val="22"/>
          <w:szCs w:val="22"/>
          <w:shd w:val="clear" w:color="auto" w:fill="FFFFFF"/>
        </w:rPr>
        <w:fldChar w:fldCharType="separate"/>
      </w:r>
      <w:ins w:id="93" w:author="刘 红宾" w:date="2021-04-04T17:04:00Z">
        <w:r w:rsidR="00C2571B">
          <w:rPr>
            <w:rFonts w:eastAsiaTheme="minorEastAsia"/>
            <w:color w:val="080000"/>
            <w:sz w:val="22"/>
            <w:szCs w:val="22"/>
          </w:rPr>
          <w:t>[11, 12]</w:t>
        </w:r>
      </w:ins>
      <w:ins w:id="94" w:author="刘 红宾" w:date="2021-04-02T16:09:00Z">
        <w:r w:rsidR="00E20669">
          <w:rPr>
            <w:sz w:val="22"/>
            <w:szCs w:val="22"/>
            <w:shd w:val="clear" w:color="auto" w:fill="FFFFFF"/>
          </w:rPr>
          <w:fldChar w:fldCharType="end"/>
        </w:r>
      </w:ins>
      <w:r w:rsidR="00AD3A43" w:rsidRPr="00BA6D15">
        <w:rPr>
          <w:sz w:val="22"/>
          <w:szCs w:val="22"/>
          <w:shd w:val="clear" w:color="auto" w:fill="FFFFFF"/>
        </w:rPr>
        <w:t xml:space="preserve">, as </w:t>
      </w:r>
      <w:r w:rsidR="000B2CFF" w:rsidRPr="00BA6D15">
        <w:rPr>
          <w:sz w:val="22"/>
          <w:szCs w:val="22"/>
          <w:shd w:val="clear" w:color="auto" w:fill="FFFFFF"/>
        </w:rPr>
        <w:t>t</w:t>
      </w:r>
      <w:r w:rsidR="00A23499" w:rsidRPr="00BA6D15">
        <w:rPr>
          <w:sz w:val="22"/>
          <w:szCs w:val="22"/>
          <w:shd w:val="clear" w:color="auto" w:fill="FFFFFF"/>
        </w:rPr>
        <w:t>he</w:t>
      </w:r>
      <w:r w:rsidR="00576E39" w:rsidRPr="00BA6D15">
        <w:rPr>
          <w:rFonts w:eastAsiaTheme="minorEastAsia"/>
          <w:sz w:val="22"/>
          <w:szCs w:val="22"/>
          <w:shd w:val="clear" w:color="auto" w:fill="FFFFFF"/>
        </w:rPr>
        <w:t xml:space="preserve"> </w:t>
      </w:r>
      <w:r w:rsidR="00576E39" w:rsidRPr="00BA6D15">
        <w:rPr>
          <w:sz w:val="22"/>
          <w:szCs w:val="22"/>
          <w:shd w:val="clear" w:color="auto" w:fill="FFFFFF"/>
        </w:rPr>
        <w:t xml:space="preserve">presence and abundance of </w:t>
      </w:r>
      <w:r w:rsidR="007332B8" w:rsidRPr="00BA6D15">
        <w:rPr>
          <w:sz w:val="22"/>
          <w:szCs w:val="22"/>
          <w:shd w:val="clear" w:color="auto" w:fill="FFFFFF"/>
        </w:rPr>
        <w:t>primary fiber</w:t>
      </w:r>
      <w:r w:rsidR="00576E39" w:rsidRPr="00BA6D15">
        <w:rPr>
          <w:sz w:val="22"/>
          <w:szCs w:val="22"/>
          <w:shd w:val="clear" w:color="auto" w:fill="FFFFFF"/>
        </w:rPr>
        <w:t xml:space="preserve"> degraders and </w:t>
      </w:r>
      <w:r w:rsidR="000D642C" w:rsidRPr="00BA6D15">
        <w:rPr>
          <w:sz w:val="22"/>
          <w:szCs w:val="22"/>
          <w:shd w:val="clear" w:color="auto" w:fill="FFFFFF"/>
        </w:rPr>
        <w:t>SCFAs producers</w:t>
      </w:r>
      <w:r w:rsidR="00576E39" w:rsidRPr="00BA6D15">
        <w:rPr>
          <w:sz w:val="22"/>
          <w:szCs w:val="22"/>
          <w:shd w:val="clear" w:color="auto" w:fill="FFFFFF"/>
        </w:rPr>
        <w:t xml:space="preserve"> prior to </w:t>
      </w:r>
      <w:r w:rsidR="00156F94" w:rsidRPr="00BA6D15">
        <w:rPr>
          <w:sz w:val="22"/>
          <w:szCs w:val="22"/>
          <w:shd w:val="clear" w:color="auto" w:fill="FFFFFF"/>
        </w:rPr>
        <w:t xml:space="preserve">treatment </w:t>
      </w:r>
      <w:r w:rsidR="00F40231" w:rsidRPr="00BA6D15">
        <w:rPr>
          <w:sz w:val="22"/>
          <w:szCs w:val="22"/>
          <w:shd w:val="clear" w:color="auto" w:fill="FFFFFF"/>
        </w:rPr>
        <w:t xml:space="preserve">may </w:t>
      </w:r>
      <w:r w:rsidR="0014620D" w:rsidRPr="00BA6D15">
        <w:rPr>
          <w:sz w:val="22"/>
          <w:szCs w:val="22"/>
          <w:shd w:val="clear" w:color="auto" w:fill="FFFFFF"/>
        </w:rPr>
        <w:t xml:space="preserve">trigger different ecological and metabolic processes that ultimately </w:t>
      </w:r>
      <w:r w:rsidR="00F40231" w:rsidRPr="00BA6D15">
        <w:rPr>
          <w:sz w:val="22"/>
          <w:szCs w:val="22"/>
          <w:shd w:val="clear" w:color="auto" w:fill="FFFFFF"/>
        </w:rPr>
        <w:t xml:space="preserve">lead </w:t>
      </w:r>
      <w:r w:rsidR="00576E39" w:rsidRPr="00BA6D15">
        <w:rPr>
          <w:sz w:val="22"/>
          <w:szCs w:val="22"/>
          <w:shd w:val="clear" w:color="auto" w:fill="FFFFFF"/>
        </w:rPr>
        <w:t>to personalized outcomes</w:t>
      </w:r>
      <w:r w:rsidR="00576E39" w:rsidRPr="00BA6D15">
        <w:rPr>
          <w:sz w:val="22"/>
          <w:szCs w:val="22"/>
          <w:shd w:val="clear" w:color="auto" w:fill="FFFFFF"/>
        </w:rPr>
        <w:fldChar w:fldCharType="begin"/>
      </w:r>
      <w:r w:rsidR="00FD0EB7">
        <w:rPr>
          <w:sz w:val="22"/>
          <w:szCs w:val="22"/>
          <w:shd w:val="clear" w:color="auto" w:fill="FFFFFF"/>
        </w:rPr>
        <w:instrText xml:space="preserve"> ADDIN NE.Ref.{D1F3CB28-35E3-40C8-81B1-E4D5E3F3E2BB}</w:instrText>
      </w:r>
      <w:r w:rsidR="00576E39" w:rsidRPr="00BA6D15">
        <w:rPr>
          <w:sz w:val="22"/>
          <w:szCs w:val="22"/>
          <w:shd w:val="clear" w:color="auto" w:fill="FFFFFF"/>
        </w:rPr>
        <w:fldChar w:fldCharType="separate"/>
      </w:r>
      <w:ins w:id="95" w:author="刘 红宾" w:date="2021-04-04T17:04:00Z">
        <w:r w:rsidR="00C2571B">
          <w:rPr>
            <w:rFonts w:eastAsiaTheme="minorEastAsia"/>
            <w:color w:val="080000"/>
            <w:sz w:val="22"/>
            <w:szCs w:val="22"/>
          </w:rPr>
          <w:t>[13]</w:t>
        </w:r>
      </w:ins>
      <w:r w:rsidR="00576E39" w:rsidRPr="00BA6D15">
        <w:rPr>
          <w:sz w:val="22"/>
          <w:szCs w:val="22"/>
          <w:shd w:val="clear" w:color="auto" w:fill="FFFFFF"/>
        </w:rPr>
        <w:fldChar w:fldCharType="end"/>
      </w:r>
      <w:r w:rsidR="00660C74" w:rsidRPr="00BA6D15">
        <w:rPr>
          <w:sz w:val="22"/>
          <w:szCs w:val="22"/>
          <w:shd w:val="clear" w:color="auto" w:fill="FFFFFF"/>
        </w:rPr>
        <w:t xml:space="preserve">. </w:t>
      </w:r>
      <w:r w:rsidR="00D82685" w:rsidRPr="00BA6D15">
        <w:rPr>
          <w:sz w:val="22"/>
          <w:szCs w:val="22"/>
          <w:shd w:val="clear" w:color="auto" w:fill="FFFFFF"/>
        </w:rPr>
        <w:t xml:space="preserve">While this association is promising, </w:t>
      </w:r>
      <w:r w:rsidR="00C06140" w:rsidRPr="00BA6D15">
        <w:rPr>
          <w:sz w:val="22"/>
          <w:szCs w:val="22"/>
          <w:shd w:val="clear" w:color="auto" w:fill="FFFFFF"/>
        </w:rPr>
        <w:t xml:space="preserve">the </w:t>
      </w:r>
      <w:r w:rsidR="00D82685" w:rsidRPr="00BA6D15">
        <w:rPr>
          <w:sz w:val="22"/>
          <w:szCs w:val="22"/>
          <w:shd w:val="clear" w:color="auto" w:fill="FFFFFF"/>
        </w:rPr>
        <w:t xml:space="preserve">statistical </w:t>
      </w:r>
      <w:r w:rsidR="00B97578" w:rsidRPr="00BA6D15">
        <w:rPr>
          <w:sz w:val="22"/>
          <w:szCs w:val="22"/>
          <w:shd w:val="clear" w:color="auto" w:fill="FFFFFF"/>
        </w:rPr>
        <w:t>evidence</w:t>
      </w:r>
      <w:r w:rsidR="00C06140" w:rsidRPr="00BA6D15">
        <w:rPr>
          <w:sz w:val="22"/>
          <w:szCs w:val="22"/>
          <w:shd w:val="clear" w:color="auto" w:fill="FFFFFF"/>
        </w:rPr>
        <w:t xml:space="preserve"> </w:t>
      </w:r>
      <w:r w:rsidR="00B97578" w:rsidRPr="00BA6D15">
        <w:rPr>
          <w:sz w:val="22"/>
          <w:szCs w:val="22"/>
          <w:shd w:val="clear" w:color="auto" w:fill="FFFFFF"/>
        </w:rPr>
        <w:t>was</w:t>
      </w:r>
      <w:r w:rsidR="00A96DA3" w:rsidRPr="00BA6D15">
        <w:rPr>
          <w:sz w:val="22"/>
          <w:szCs w:val="22"/>
          <w:shd w:val="clear" w:color="auto" w:fill="FFFFFF"/>
        </w:rPr>
        <w:t xml:space="preserve"> </w:t>
      </w:r>
      <w:r w:rsidR="00A77244" w:rsidRPr="00BA6D15">
        <w:rPr>
          <w:sz w:val="22"/>
          <w:szCs w:val="22"/>
          <w:shd w:val="clear" w:color="auto" w:fill="FFFFFF"/>
        </w:rPr>
        <w:t xml:space="preserve">obtained </w:t>
      </w:r>
      <w:r w:rsidR="00C06140" w:rsidRPr="00BA6D15">
        <w:rPr>
          <w:sz w:val="22"/>
          <w:szCs w:val="22"/>
          <w:shd w:val="clear" w:color="auto" w:fill="FFFFFF"/>
        </w:rPr>
        <w:t xml:space="preserve">mainly by comparing baseline and </w:t>
      </w:r>
      <w:r w:rsidR="009A2CE5">
        <w:rPr>
          <w:sz w:val="22"/>
          <w:szCs w:val="22"/>
          <w:shd w:val="clear" w:color="auto" w:fill="FFFFFF"/>
        </w:rPr>
        <w:t>endpoint</w:t>
      </w:r>
      <w:r w:rsidR="00C06140" w:rsidRPr="00BA6D15">
        <w:rPr>
          <w:sz w:val="22"/>
          <w:szCs w:val="22"/>
          <w:shd w:val="clear" w:color="auto" w:fill="FFFFFF"/>
        </w:rPr>
        <w:t xml:space="preserve"> measurements in cross-sectional studies</w:t>
      </w:r>
      <w:ins w:id="96" w:author="刘 红宾" w:date="2021-04-04T11:34:00Z">
        <w:r w:rsidR="00CA14E0">
          <w:rPr>
            <w:sz w:val="22"/>
            <w:szCs w:val="22"/>
            <w:shd w:val="clear" w:color="auto" w:fill="FFFFFF"/>
          </w:rPr>
          <w:t xml:space="preserve"> </w:t>
        </w:r>
        <w:r w:rsidR="00CA14E0">
          <w:rPr>
            <w:sz w:val="22"/>
            <w:szCs w:val="22"/>
            <w:shd w:val="clear" w:color="auto" w:fill="FFFFFF"/>
          </w:rPr>
          <w:fldChar w:fldCharType="begin"/>
        </w:r>
      </w:ins>
      <w:ins w:id="97" w:author="刘 红宾" w:date="2021-04-04T15:03:00Z">
        <w:r w:rsidR="00FD0EB7">
          <w:rPr>
            <w:sz w:val="22"/>
            <w:szCs w:val="22"/>
            <w:shd w:val="clear" w:color="auto" w:fill="FFFFFF"/>
          </w:rPr>
          <w:instrText xml:space="preserve"> ADDIN NE.Ref.{3A182EA5-00EB-4E2C-822A-31F640CCE769}</w:instrText>
        </w:r>
      </w:ins>
      <w:ins w:id="98" w:author="刘 红宾" w:date="2021-04-04T11:34:00Z">
        <w:r w:rsidR="00CA14E0">
          <w:rPr>
            <w:sz w:val="22"/>
            <w:szCs w:val="22"/>
            <w:shd w:val="clear" w:color="auto" w:fill="FFFFFF"/>
          </w:rPr>
          <w:fldChar w:fldCharType="separate"/>
        </w:r>
      </w:ins>
      <w:ins w:id="99" w:author="刘 红宾" w:date="2021-04-04T17:04:00Z">
        <w:r w:rsidR="00C2571B">
          <w:rPr>
            <w:rFonts w:eastAsiaTheme="minorEastAsia"/>
            <w:color w:val="080000"/>
            <w:sz w:val="22"/>
            <w:szCs w:val="22"/>
          </w:rPr>
          <w:t>[8-11]</w:t>
        </w:r>
      </w:ins>
      <w:ins w:id="100" w:author="刘 红宾" w:date="2021-04-04T11:34:00Z">
        <w:r w:rsidR="00CA14E0">
          <w:rPr>
            <w:sz w:val="22"/>
            <w:szCs w:val="22"/>
            <w:shd w:val="clear" w:color="auto" w:fill="FFFFFF"/>
          </w:rPr>
          <w:fldChar w:fldCharType="end"/>
        </w:r>
      </w:ins>
      <w:r w:rsidR="008D49C0" w:rsidRPr="00BA6D15">
        <w:rPr>
          <w:sz w:val="22"/>
          <w:szCs w:val="22"/>
          <w:shd w:val="clear" w:color="auto" w:fill="FFFFFF"/>
        </w:rPr>
        <w:t>.</w:t>
      </w:r>
      <w:r w:rsidR="00DD76FD" w:rsidRPr="00BA6D15">
        <w:rPr>
          <w:sz w:val="22"/>
          <w:szCs w:val="22"/>
          <w:shd w:val="clear" w:color="auto" w:fill="FFFFFF"/>
        </w:rPr>
        <w:t xml:space="preserve"> </w:t>
      </w:r>
      <w:r w:rsidR="008D49C0" w:rsidRPr="00BA6D15">
        <w:rPr>
          <w:sz w:val="22"/>
          <w:szCs w:val="22"/>
          <w:shd w:val="clear" w:color="auto" w:fill="FFFFFF"/>
        </w:rPr>
        <w:t xml:space="preserve">The dynamic processes </w:t>
      </w:r>
      <w:r w:rsidR="00C35652" w:rsidRPr="00BA6D15">
        <w:rPr>
          <w:sz w:val="22"/>
          <w:szCs w:val="22"/>
          <w:shd w:val="clear" w:color="auto" w:fill="FFFFFF"/>
        </w:rPr>
        <w:t xml:space="preserve">that bridge </w:t>
      </w:r>
      <w:r w:rsidR="008D49C0" w:rsidRPr="00BA6D15">
        <w:rPr>
          <w:sz w:val="22"/>
          <w:szCs w:val="22"/>
          <w:shd w:val="clear" w:color="auto" w:fill="FFFFFF"/>
        </w:rPr>
        <w:t>the two research timepoints</w:t>
      </w:r>
      <w:r w:rsidR="003A179D" w:rsidRPr="00BA6D15">
        <w:rPr>
          <w:sz w:val="22"/>
          <w:szCs w:val="22"/>
          <w:shd w:val="clear" w:color="auto" w:fill="FFFFFF"/>
        </w:rPr>
        <w:t xml:space="preserve"> remain unclear</w:t>
      </w:r>
      <w:r w:rsidR="008D49C0" w:rsidRPr="00BA6D15">
        <w:rPr>
          <w:sz w:val="22"/>
          <w:szCs w:val="22"/>
          <w:shd w:val="clear" w:color="auto" w:fill="FFFFFF"/>
        </w:rPr>
        <w:t>:</w:t>
      </w:r>
      <w:r w:rsidR="003A179D" w:rsidRPr="00BA6D15">
        <w:rPr>
          <w:sz w:val="22"/>
          <w:szCs w:val="22"/>
          <w:shd w:val="clear" w:color="auto" w:fill="FFFFFF"/>
        </w:rPr>
        <w:t xml:space="preserve"> </w:t>
      </w:r>
      <w:r w:rsidR="001E3886">
        <w:rPr>
          <w:sz w:val="22"/>
          <w:szCs w:val="22"/>
          <w:shd w:val="clear" w:color="auto" w:fill="FFFFFF"/>
        </w:rPr>
        <w:t xml:space="preserve">Do </w:t>
      </w:r>
      <w:r w:rsidR="002F7F8B">
        <w:rPr>
          <w:sz w:val="22"/>
          <w:szCs w:val="22"/>
          <w:shd w:val="clear" w:color="auto" w:fill="FFFFFF"/>
        </w:rPr>
        <w:t xml:space="preserve">prebiotic fibers </w:t>
      </w:r>
      <w:r w:rsidR="001E3886">
        <w:rPr>
          <w:sz w:val="22"/>
          <w:szCs w:val="22"/>
          <w:shd w:val="clear" w:color="auto" w:fill="FFFFFF"/>
        </w:rPr>
        <w:t xml:space="preserve">induce </w:t>
      </w:r>
      <w:r w:rsidR="00720D71">
        <w:rPr>
          <w:sz w:val="22"/>
          <w:szCs w:val="22"/>
          <w:shd w:val="clear" w:color="auto" w:fill="FFFFFF"/>
        </w:rPr>
        <w:t xml:space="preserve">generalized temporal </w:t>
      </w:r>
      <w:proofErr w:type="spellStart"/>
      <w:r w:rsidR="00720D71">
        <w:rPr>
          <w:sz w:val="22"/>
          <w:szCs w:val="22"/>
          <w:shd w:val="clear" w:color="auto" w:fill="FFFFFF"/>
        </w:rPr>
        <w:t>reponses</w:t>
      </w:r>
      <w:proofErr w:type="spellEnd"/>
      <w:r w:rsidR="00D24B40" w:rsidRPr="00BA6D15">
        <w:rPr>
          <w:sz w:val="22"/>
          <w:szCs w:val="22"/>
          <w:shd w:val="clear" w:color="auto" w:fill="FFFFFF"/>
        </w:rPr>
        <w:t xml:space="preserve"> and how </w:t>
      </w:r>
      <w:r w:rsidR="00C14385">
        <w:rPr>
          <w:sz w:val="22"/>
          <w:szCs w:val="22"/>
          <w:shd w:val="clear" w:color="auto" w:fill="FFFFFF"/>
        </w:rPr>
        <w:t>much of the variation in response dynamics is due to variation in baseline microbiota</w:t>
      </w:r>
      <w:r w:rsidR="00904B18" w:rsidRPr="00BA6D15">
        <w:rPr>
          <w:sz w:val="22"/>
          <w:szCs w:val="22"/>
          <w:shd w:val="clear" w:color="auto" w:fill="FFFFFF"/>
        </w:rPr>
        <w:t>?</w:t>
      </w:r>
      <w:r w:rsidR="00E930CB" w:rsidRPr="00BA6D15">
        <w:rPr>
          <w:sz w:val="22"/>
          <w:szCs w:val="22"/>
          <w:shd w:val="clear" w:color="auto" w:fill="FFFFFF"/>
        </w:rPr>
        <w:t xml:space="preserve"> </w:t>
      </w:r>
      <w:r w:rsidR="000D642C" w:rsidRPr="00BA6D15">
        <w:rPr>
          <w:sz w:val="22"/>
          <w:szCs w:val="22"/>
          <w:shd w:val="clear" w:color="auto" w:fill="FFFFFF"/>
        </w:rPr>
        <w:t xml:space="preserve">Clearly, baseline differences do not always </w:t>
      </w:r>
      <w:r w:rsidR="00F31CCA" w:rsidRPr="00BA6D15">
        <w:rPr>
          <w:sz w:val="22"/>
          <w:szCs w:val="22"/>
          <w:shd w:val="clear" w:color="auto" w:fill="FFFFFF"/>
        </w:rPr>
        <w:t>result in</w:t>
      </w:r>
      <w:r w:rsidR="000D642C" w:rsidRPr="00BA6D15">
        <w:rPr>
          <w:sz w:val="22"/>
          <w:szCs w:val="22"/>
          <w:shd w:val="clear" w:color="auto" w:fill="FFFFFF"/>
        </w:rPr>
        <w:t xml:space="preserve"> </w:t>
      </w:r>
      <w:r w:rsidR="00151D0F">
        <w:rPr>
          <w:sz w:val="22"/>
          <w:szCs w:val="22"/>
          <w:shd w:val="clear" w:color="auto" w:fill="FFFFFF"/>
        </w:rPr>
        <w:t>individualized</w:t>
      </w:r>
      <w:r w:rsidR="00EF3581">
        <w:rPr>
          <w:sz w:val="22"/>
          <w:szCs w:val="22"/>
          <w:shd w:val="clear" w:color="auto" w:fill="FFFFFF"/>
        </w:rPr>
        <w:t xml:space="preserve"> responses</w:t>
      </w:r>
      <w:ins w:id="101" w:author="刘 红宾" w:date="2021-04-02T16:13:00Z">
        <w:r w:rsidR="00CE1CF6">
          <w:rPr>
            <w:sz w:val="22"/>
            <w:szCs w:val="22"/>
            <w:shd w:val="clear" w:color="auto" w:fill="FFFFFF"/>
          </w:rPr>
          <w:t xml:space="preserve"> </w:t>
        </w:r>
      </w:ins>
      <w:ins w:id="102" w:author="刘 红宾" w:date="2021-04-02T16:14:00Z">
        <w:r w:rsidR="00CE1CF6">
          <w:rPr>
            <w:sz w:val="22"/>
            <w:szCs w:val="22"/>
            <w:shd w:val="clear" w:color="auto" w:fill="FFFFFF"/>
          </w:rPr>
          <w:fldChar w:fldCharType="begin"/>
        </w:r>
      </w:ins>
      <w:ins w:id="103" w:author="刘 红宾" w:date="2021-04-04T15:03:00Z">
        <w:r w:rsidR="00FD0EB7">
          <w:rPr>
            <w:sz w:val="22"/>
            <w:szCs w:val="22"/>
            <w:shd w:val="clear" w:color="auto" w:fill="FFFFFF"/>
          </w:rPr>
          <w:instrText xml:space="preserve"> ADDIN NE.Ref.{1FFB0DDA-5E3C-422B-A2B9-AE0C6F0C7DB4}</w:instrText>
        </w:r>
      </w:ins>
      <w:r w:rsidR="00CE1CF6">
        <w:rPr>
          <w:sz w:val="22"/>
          <w:szCs w:val="22"/>
          <w:shd w:val="clear" w:color="auto" w:fill="FFFFFF"/>
        </w:rPr>
        <w:fldChar w:fldCharType="separate"/>
      </w:r>
      <w:ins w:id="104" w:author="刘 红宾" w:date="2021-04-04T17:04:00Z">
        <w:r w:rsidR="00C2571B">
          <w:rPr>
            <w:rFonts w:eastAsiaTheme="minorEastAsia"/>
            <w:color w:val="080000"/>
            <w:sz w:val="22"/>
            <w:szCs w:val="22"/>
          </w:rPr>
          <w:t>[14]</w:t>
        </w:r>
      </w:ins>
      <w:ins w:id="105" w:author="刘 红宾" w:date="2021-04-02T16:14:00Z">
        <w:r w:rsidR="00CE1CF6">
          <w:rPr>
            <w:sz w:val="22"/>
            <w:szCs w:val="22"/>
            <w:shd w:val="clear" w:color="auto" w:fill="FFFFFF"/>
          </w:rPr>
          <w:fldChar w:fldCharType="end"/>
        </w:r>
      </w:ins>
      <w:r w:rsidR="00F267B0" w:rsidRPr="00BA6D15">
        <w:rPr>
          <w:sz w:val="22"/>
          <w:szCs w:val="22"/>
          <w:shd w:val="clear" w:color="auto" w:fill="FFFFFF"/>
        </w:rPr>
        <w:t xml:space="preserve">; it is therefore </w:t>
      </w:r>
      <w:r w:rsidR="00B03297" w:rsidRPr="00BA6D15">
        <w:rPr>
          <w:sz w:val="22"/>
          <w:szCs w:val="22"/>
          <w:shd w:val="clear" w:color="auto" w:fill="FFFFFF"/>
        </w:rPr>
        <w:t>important to</w:t>
      </w:r>
      <w:r w:rsidR="00F267B0" w:rsidRPr="00BA6D15">
        <w:rPr>
          <w:sz w:val="22"/>
          <w:szCs w:val="22"/>
          <w:shd w:val="clear" w:color="auto" w:fill="FFFFFF"/>
        </w:rPr>
        <w:t xml:space="preserve"> identify the </w:t>
      </w:r>
      <w:r w:rsidR="00016864" w:rsidRPr="00BA6D15">
        <w:rPr>
          <w:sz w:val="22"/>
          <w:szCs w:val="22"/>
          <w:shd w:val="clear" w:color="auto" w:fill="FFFFFF"/>
        </w:rPr>
        <w:t xml:space="preserve">(latent) </w:t>
      </w:r>
      <w:r w:rsidR="00C4727A" w:rsidRPr="00BA6D15">
        <w:rPr>
          <w:sz w:val="22"/>
          <w:szCs w:val="22"/>
          <w:shd w:val="clear" w:color="auto" w:fill="FFFFFF"/>
        </w:rPr>
        <w:t xml:space="preserve">responding </w:t>
      </w:r>
      <w:r w:rsidR="00D048DB" w:rsidRPr="00BA6D15">
        <w:rPr>
          <w:sz w:val="22"/>
          <w:szCs w:val="22"/>
          <w:shd w:val="clear" w:color="auto" w:fill="FFFFFF"/>
        </w:rPr>
        <w:t>variables</w:t>
      </w:r>
      <w:r w:rsidR="006D4304" w:rsidRPr="00BA6D15">
        <w:rPr>
          <w:sz w:val="22"/>
          <w:szCs w:val="22"/>
          <w:shd w:val="clear" w:color="auto" w:fill="FFFFFF"/>
        </w:rPr>
        <w:t xml:space="preserve"> which can predict </w:t>
      </w:r>
      <w:r w:rsidR="003271FD" w:rsidRPr="00BA6D15">
        <w:rPr>
          <w:sz w:val="22"/>
          <w:szCs w:val="22"/>
          <w:shd w:val="clear" w:color="auto" w:fill="FFFFFF"/>
        </w:rPr>
        <w:t>the</w:t>
      </w:r>
      <w:r w:rsidR="00F267B0" w:rsidRPr="00BA6D15">
        <w:rPr>
          <w:sz w:val="22"/>
          <w:szCs w:val="22"/>
          <w:shd w:val="clear" w:color="auto" w:fill="FFFFFF"/>
        </w:rPr>
        <w:t xml:space="preserve"> </w:t>
      </w:r>
      <w:r w:rsidR="00705798" w:rsidRPr="00BA6D15">
        <w:rPr>
          <w:sz w:val="22"/>
          <w:szCs w:val="22"/>
          <w:shd w:val="clear" w:color="auto" w:fill="FFFFFF"/>
        </w:rPr>
        <w:t xml:space="preserve">individuality </w:t>
      </w:r>
      <w:r w:rsidR="006D4304" w:rsidRPr="00BA6D15">
        <w:rPr>
          <w:sz w:val="22"/>
          <w:szCs w:val="22"/>
          <w:shd w:val="clear" w:color="auto" w:fill="FFFFFF"/>
        </w:rPr>
        <w:t>based on</w:t>
      </w:r>
      <w:r w:rsidR="00705798" w:rsidRPr="00BA6D15">
        <w:rPr>
          <w:sz w:val="22"/>
          <w:szCs w:val="22"/>
          <w:shd w:val="clear" w:color="auto" w:fill="FFFFFF"/>
        </w:rPr>
        <w:t xml:space="preserve"> </w:t>
      </w:r>
      <w:r w:rsidR="00016864" w:rsidRPr="00BA6D15">
        <w:rPr>
          <w:sz w:val="22"/>
          <w:szCs w:val="22"/>
          <w:shd w:val="clear" w:color="auto" w:fill="FFFFFF"/>
        </w:rPr>
        <w:t xml:space="preserve">their </w:t>
      </w:r>
      <w:r w:rsidR="003271FD" w:rsidRPr="00BA6D15">
        <w:rPr>
          <w:sz w:val="22"/>
          <w:szCs w:val="22"/>
          <w:shd w:val="clear" w:color="auto" w:fill="FFFFFF"/>
        </w:rPr>
        <w:t xml:space="preserve">initial </w:t>
      </w:r>
      <w:r w:rsidR="00F267B0" w:rsidRPr="00BA6D15">
        <w:rPr>
          <w:sz w:val="22"/>
          <w:szCs w:val="22"/>
          <w:shd w:val="clear" w:color="auto" w:fill="FFFFFF"/>
        </w:rPr>
        <w:t>differences</w:t>
      </w:r>
      <w:ins w:id="106" w:author="刘 红宾" w:date="2021-04-04T11:43:00Z">
        <w:r w:rsidR="00F678DB">
          <w:rPr>
            <w:sz w:val="22"/>
            <w:szCs w:val="22"/>
            <w:shd w:val="clear" w:color="auto" w:fill="FFFFFF"/>
          </w:rPr>
          <w:t xml:space="preserve"> </w:t>
        </w:r>
        <w:r w:rsidR="00F678DB">
          <w:rPr>
            <w:sz w:val="22"/>
            <w:szCs w:val="22"/>
            <w:shd w:val="clear" w:color="auto" w:fill="FFFFFF"/>
          </w:rPr>
          <w:fldChar w:fldCharType="begin"/>
        </w:r>
      </w:ins>
      <w:ins w:id="107" w:author="刘 红宾" w:date="2021-04-04T15:03:00Z">
        <w:r w:rsidR="00FD0EB7">
          <w:rPr>
            <w:sz w:val="22"/>
            <w:szCs w:val="22"/>
            <w:shd w:val="clear" w:color="auto" w:fill="FFFFFF"/>
          </w:rPr>
          <w:instrText xml:space="preserve"> ADDIN NE.Ref.{9545EFE1-7B11-40C0-8F44-7C794E98BE69}</w:instrText>
        </w:r>
      </w:ins>
      <w:r w:rsidR="00F678DB">
        <w:rPr>
          <w:sz w:val="22"/>
          <w:szCs w:val="22"/>
          <w:shd w:val="clear" w:color="auto" w:fill="FFFFFF"/>
        </w:rPr>
        <w:fldChar w:fldCharType="separate"/>
      </w:r>
      <w:ins w:id="108" w:author="刘 红宾" w:date="2021-04-04T17:04:00Z">
        <w:r w:rsidR="00C2571B">
          <w:rPr>
            <w:rFonts w:eastAsiaTheme="minorEastAsia"/>
            <w:color w:val="080000"/>
            <w:sz w:val="22"/>
            <w:szCs w:val="22"/>
          </w:rPr>
          <w:t>[15]</w:t>
        </w:r>
      </w:ins>
      <w:ins w:id="109" w:author="刘 红宾" w:date="2021-04-04T11:43:00Z">
        <w:r w:rsidR="00F678DB">
          <w:rPr>
            <w:sz w:val="22"/>
            <w:szCs w:val="22"/>
            <w:shd w:val="clear" w:color="auto" w:fill="FFFFFF"/>
          </w:rPr>
          <w:fldChar w:fldCharType="end"/>
        </w:r>
      </w:ins>
      <w:r w:rsidR="00705798" w:rsidRPr="00BA6D15">
        <w:rPr>
          <w:sz w:val="22"/>
          <w:szCs w:val="22"/>
          <w:shd w:val="clear" w:color="auto" w:fill="FFFFFF"/>
        </w:rPr>
        <w:t xml:space="preserve">. </w:t>
      </w:r>
      <w:r w:rsidR="00E11D3F" w:rsidRPr="00BA6D15">
        <w:rPr>
          <w:sz w:val="22"/>
          <w:szCs w:val="22"/>
          <w:shd w:val="clear" w:color="auto" w:fill="FFFFFF"/>
        </w:rPr>
        <w:t>The key respond</w:t>
      </w:r>
      <w:r w:rsidR="000A7DBC" w:rsidRPr="00BA6D15">
        <w:rPr>
          <w:sz w:val="22"/>
          <w:szCs w:val="22"/>
          <w:shd w:val="clear" w:color="auto" w:fill="FFFFFF"/>
        </w:rPr>
        <w:t>ing-bacteria</w:t>
      </w:r>
      <w:r w:rsidR="00E11D3F" w:rsidRPr="00BA6D15">
        <w:rPr>
          <w:sz w:val="22"/>
          <w:szCs w:val="22"/>
          <w:shd w:val="clear" w:color="auto" w:fill="FFFFFF"/>
        </w:rPr>
        <w:t xml:space="preserve"> </w:t>
      </w:r>
      <w:r w:rsidR="000A7DBC" w:rsidRPr="00BA6D15">
        <w:rPr>
          <w:sz w:val="22"/>
          <w:szCs w:val="22"/>
          <w:shd w:val="clear" w:color="auto" w:fill="FFFFFF"/>
        </w:rPr>
        <w:t xml:space="preserve">in the baseline community </w:t>
      </w:r>
      <w:r w:rsidR="00E11D3F" w:rsidRPr="00BA6D15">
        <w:rPr>
          <w:sz w:val="22"/>
          <w:szCs w:val="22"/>
          <w:shd w:val="clear" w:color="auto" w:fill="FFFFFF"/>
        </w:rPr>
        <w:t xml:space="preserve">and their ecological interactions may be inferred from </w:t>
      </w:r>
      <w:r w:rsidR="00233B03" w:rsidRPr="00BA6D15">
        <w:rPr>
          <w:sz w:val="22"/>
          <w:szCs w:val="22"/>
          <w:shd w:val="clear" w:color="auto" w:fill="FFFFFF"/>
        </w:rPr>
        <w:t>time series</w:t>
      </w:r>
      <w:r w:rsidR="00E11D3F" w:rsidRPr="00BA6D15">
        <w:rPr>
          <w:sz w:val="22"/>
          <w:szCs w:val="22"/>
          <w:shd w:val="clear" w:color="auto" w:fill="FFFFFF"/>
        </w:rPr>
        <w:t xml:space="preserve"> data with assistance</w:t>
      </w:r>
      <w:r w:rsidR="00A46FCE" w:rsidRPr="00BA6D15">
        <w:rPr>
          <w:sz w:val="22"/>
          <w:szCs w:val="22"/>
          <w:shd w:val="clear" w:color="auto" w:fill="FFFFFF"/>
        </w:rPr>
        <w:t>s</w:t>
      </w:r>
      <w:r w:rsidR="00E11D3F" w:rsidRPr="00BA6D15">
        <w:rPr>
          <w:sz w:val="22"/>
          <w:szCs w:val="22"/>
          <w:shd w:val="clear" w:color="auto" w:fill="FFFFFF"/>
        </w:rPr>
        <w:t xml:space="preserve"> from ecological dynamics model</w:t>
      </w:r>
      <w:r w:rsidR="00A46FCE" w:rsidRPr="00BA6D15">
        <w:rPr>
          <w:sz w:val="22"/>
          <w:szCs w:val="22"/>
          <w:shd w:val="clear" w:color="auto" w:fill="FFFFFF"/>
        </w:rPr>
        <w:t>s</w:t>
      </w:r>
      <w:ins w:id="110" w:author="刘 红宾" w:date="2021-04-02T16:17:00Z">
        <w:r w:rsidR="0070335E">
          <w:rPr>
            <w:sz w:val="22"/>
            <w:szCs w:val="22"/>
            <w:shd w:val="clear" w:color="auto" w:fill="FFFFFF"/>
          </w:rPr>
          <w:fldChar w:fldCharType="begin"/>
        </w:r>
      </w:ins>
      <w:ins w:id="111" w:author="刘 红宾" w:date="2021-04-04T15:03:00Z">
        <w:r w:rsidR="00FD0EB7">
          <w:rPr>
            <w:sz w:val="22"/>
            <w:szCs w:val="22"/>
            <w:shd w:val="clear" w:color="auto" w:fill="FFFFFF"/>
          </w:rPr>
          <w:instrText xml:space="preserve"> ADDIN NE.Ref.{10FD22EA-16F4-4404-8F13-F4F19833E5E0}</w:instrText>
        </w:r>
      </w:ins>
      <w:r w:rsidR="0070335E">
        <w:rPr>
          <w:sz w:val="22"/>
          <w:szCs w:val="22"/>
          <w:shd w:val="clear" w:color="auto" w:fill="FFFFFF"/>
        </w:rPr>
        <w:fldChar w:fldCharType="separate"/>
      </w:r>
      <w:ins w:id="112" w:author="刘 红宾" w:date="2021-04-04T17:04:00Z">
        <w:r w:rsidR="00C2571B">
          <w:rPr>
            <w:rFonts w:eastAsiaTheme="minorEastAsia"/>
            <w:color w:val="080000"/>
            <w:sz w:val="22"/>
            <w:szCs w:val="22"/>
          </w:rPr>
          <w:t>[16]</w:t>
        </w:r>
      </w:ins>
      <w:ins w:id="113" w:author="刘 红宾" w:date="2021-04-02T16:17:00Z">
        <w:r w:rsidR="0070335E">
          <w:rPr>
            <w:sz w:val="22"/>
            <w:szCs w:val="22"/>
            <w:shd w:val="clear" w:color="auto" w:fill="FFFFFF"/>
          </w:rPr>
          <w:fldChar w:fldCharType="end"/>
        </w:r>
      </w:ins>
      <w:r w:rsidR="00E11D3F" w:rsidRPr="00BA6D15">
        <w:rPr>
          <w:sz w:val="22"/>
          <w:szCs w:val="22"/>
          <w:shd w:val="clear" w:color="auto" w:fill="FFFFFF"/>
        </w:rPr>
        <w:t xml:space="preserve">. </w:t>
      </w:r>
      <w:r w:rsidR="00352AFD" w:rsidRPr="00BA6D15">
        <w:rPr>
          <w:sz w:val="22"/>
          <w:szCs w:val="22"/>
          <w:shd w:val="clear" w:color="auto" w:fill="FFFFFF"/>
        </w:rPr>
        <w:t xml:space="preserve">Generally, </w:t>
      </w:r>
      <w:r w:rsidR="000A7DBC" w:rsidRPr="00BA6D15">
        <w:rPr>
          <w:sz w:val="22"/>
          <w:szCs w:val="22"/>
          <w:shd w:val="clear" w:color="auto" w:fill="FFFFFF"/>
        </w:rPr>
        <w:t xml:space="preserve">understanding the temporal changes </w:t>
      </w:r>
      <w:r w:rsidR="005E72C9" w:rsidRPr="00BA6D15">
        <w:rPr>
          <w:sz w:val="22"/>
          <w:szCs w:val="22"/>
          <w:shd w:val="clear" w:color="auto" w:fill="FFFFFF"/>
        </w:rPr>
        <w:t xml:space="preserve">in </w:t>
      </w:r>
      <w:r w:rsidR="000A7DBC" w:rsidRPr="00BA6D15">
        <w:rPr>
          <w:sz w:val="22"/>
          <w:szCs w:val="22"/>
          <w:shd w:val="clear" w:color="auto" w:fill="FFFFFF"/>
        </w:rPr>
        <w:t>gut microbiome</w:t>
      </w:r>
      <w:r w:rsidR="005E72C9" w:rsidRPr="00BA6D15">
        <w:rPr>
          <w:sz w:val="22"/>
          <w:szCs w:val="22"/>
          <w:shd w:val="clear" w:color="auto" w:fill="FFFFFF"/>
        </w:rPr>
        <w:t xml:space="preserve"> </w:t>
      </w:r>
      <w:r w:rsidR="000A7DBC" w:rsidRPr="00BA6D15">
        <w:rPr>
          <w:sz w:val="22"/>
          <w:szCs w:val="22"/>
          <w:shd w:val="clear" w:color="auto" w:fill="FFFFFF"/>
        </w:rPr>
        <w:t>composition and metabolism</w:t>
      </w:r>
      <w:r w:rsidR="005E72C9" w:rsidRPr="00BA6D15">
        <w:rPr>
          <w:sz w:val="22"/>
          <w:szCs w:val="22"/>
          <w:shd w:val="clear" w:color="auto" w:fill="FFFFFF"/>
        </w:rPr>
        <w:t xml:space="preserve">, as well as </w:t>
      </w:r>
      <w:r w:rsidR="000A7DBC" w:rsidRPr="00BA6D15">
        <w:rPr>
          <w:sz w:val="22"/>
          <w:szCs w:val="22"/>
          <w:shd w:val="clear" w:color="auto" w:fill="FFFFFF"/>
        </w:rPr>
        <w:t>identifying</w:t>
      </w:r>
      <w:r w:rsidR="005E72C9" w:rsidRPr="00BA6D15">
        <w:rPr>
          <w:sz w:val="22"/>
          <w:szCs w:val="22"/>
          <w:shd w:val="clear" w:color="auto" w:fill="FFFFFF"/>
        </w:rPr>
        <w:t xml:space="preserve"> responders</w:t>
      </w:r>
      <w:r w:rsidR="000A7DBC" w:rsidRPr="00BA6D15">
        <w:rPr>
          <w:sz w:val="22"/>
          <w:szCs w:val="22"/>
          <w:shd w:val="clear" w:color="auto" w:fill="FFFFFF"/>
        </w:rPr>
        <w:t xml:space="preserve"> </w:t>
      </w:r>
      <w:r w:rsidR="005E72C9" w:rsidRPr="00BA6D15">
        <w:rPr>
          <w:sz w:val="22"/>
          <w:szCs w:val="22"/>
          <w:shd w:val="clear" w:color="auto" w:fill="FFFFFF"/>
        </w:rPr>
        <w:t xml:space="preserve">that </w:t>
      </w:r>
      <w:r w:rsidR="0068398E" w:rsidRPr="00BA6D15">
        <w:rPr>
          <w:sz w:val="22"/>
          <w:szCs w:val="22"/>
          <w:shd w:val="clear" w:color="auto" w:fill="FFFFFF"/>
        </w:rPr>
        <w:t xml:space="preserve">empowers </w:t>
      </w:r>
      <w:r w:rsidR="0068398E" w:rsidRPr="00BA6D15">
        <w:rPr>
          <w:sz w:val="22"/>
          <w:szCs w:val="22"/>
          <w:shd w:val="clear" w:color="auto" w:fill="FFFFFF"/>
        </w:rPr>
        <w:lastRenderedPageBreak/>
        <w:t xml:space="preserve">prediction of individualized responses, can aid in clinical trial design and move us closer to </w:t>
      </w:r>
      <w:r w:rsidR="00352AFD" w:rsidRPr="00BA6D15">
        <w:rPr>
          <w:sz w:val="22"/>
          <w:szCs w:val="22"/>
          <w:shd w:val="clear" w:color="auto" w:fill="FFFFFF"/>
        </w:rPr>
        <w:t xml:space="preserve">personalized medicine. </w:t>
      </w:r>
    </w:p>
    <w:p w14:paraId="206326EA" w14:textId="77777777" w:rsidR="009E0702" w:rsidRPr="00BA6D15" w:rsidRDefault="009E0702" w:rsidP="00BA6D15">
      <w:pPr>
        <w:jc w:val="both"/>
        <w:rPr>
          <w:sz w:val="22"/>
          <w:szCs w:val="22"/>
          <w:shd w:val="clear" w:color="auto" w:fill="FFFFFF"/>
        </w:rPr>
      </w:pPr>
    </w:p>
    <w:p w14:paraId="330E4AF1" w14:textId="6E8CCEB9" w:rsidR="00142331" w:rsidRPr="00BA6D15" w:rsidRDefault="00142331" w:rsidP="00BA6D15">
      <w:pPr>
        <w:spacing w:after="240"/>
        <w:jc w:val="both"/>
        <w:rPr>
          <w:sz w:val="22"/>
          <w:szCs w:val="22"/>
          <w:u w:val="single"/>
          <w:shd w:val="clear" w:color="auto" w:fill="FFFFFF"/>
        </w:rPr>
      </w:pPr>
      <w:r w:rsidRPr="00BA6D15">
        <w:rPr>
          <w:sz w:val="22"/>
          <w:szCs w:val="22"/>
          <w:u w:val="single"/>
          <w:shd w:val="clear" w:color="auto" w:fill="FFFFFF"/>
        </w:rPr>
        <w:t xml:space="preserve"># </w:t>
      </w:r>
      <w:r w:rsidR="00A62A4B" w:rsidRPr="00BA6D15">
        <w:rPr>
          <w:sz w:val="22"/>
          <w:szCs w:val="22"/>
          <w:u w:val="single"/>
          <w:shd w:val="clear" w:color="auto" w:fill="FFFFFF"/>
        </w:rPr>
        <w:t>Our approach t</w:t>
      </w:r>
      <w:r w:rsidRPr="00BA6D15">
        <w:rPr>
          <w:sz w:val="22"/>
          <w:szCs w:val="22"/>
          <w:u w:val="single"/>
          <w:shd w:val="clear" w:color="auto" w:fill="FFFFFF"/>
        </w:rPr>
        <w:t>o meet the challenges</w:t>
      </w:r>
    </w:p>
    <w:p w14:paraId="36D6A825" w14:textId="445338A6" w:rsidR="00217F4E" w:rsidRPr="00BA6D15" w:rsidRDefault="00BA3C34" w:rsidP="00C3619E">
      <w:pPr>
        <w:jc w:val="both"/>
        <w:rPr>
          <w:b/>
          <w:bCs/>
          <w:color w:val="000000" w:themeColor="text1"/>
          <w:sz w:val="22"/>
          <w:szCs w:val="22"/>
        </w:rPr>
      </w:pPr>
      <w:r w:rsidRPr="00BA6D15">
        <w:rPr>
          <w:sz w:val="22"/>
          <w:szCs w:val="22"/>
          <w:shd w:val="clear" w:color="auto" w:fill="FFFFFF"/>
        </w:rPr>
        <w:t xml:space="preserve">Compared to antibiotics which can severely disrupt gut microbiota and lead to expansion and domination of facultative anaerobes (e.g., Vancomycin-resistant </w:t>
      </w:r>
      <w:r w:rsidRPr="00396C18">
        <w:rPr>
          <w:i/>
          <w:iCs/>
          <w:sz w:val="22"/>
          <w:szCs w:val="22"/>
          <w:shd w:val="clear" w:color="auto" w:fill="FFFFFF"/>
        </w:rPr>
        <w:t>Enterococcus</w:t>
      </w:r>
      <w:r w:rsidRPr="00BA6D15">
        <w:rPr>
          <w:sz w:val="22"/>
          <w:szCs w:val="22"/>
          <w:shd w:val="clear" w:color="auto" w:fill="FFFFFF"/>
        </w:rPr>
        <w:t>)</w:t>
      </w:r>
      <w:r w:rsidR="00202363" w:rsidRPr="00BA6D15">
        <w:rPr>
          <w:sz w:val="22"/>
          <w:szCs w:val="22"/>
          <w:shd w:val="clear" w:color="auto" w:fill="FFFFFF"/>
        </w:rPr>
        <w:t xml:space="preserve"> in the gut</w:t>
      </w:r>
      <w:ins w:id="114" w:author="刘 红宾" w:date="2021-04-02T16:22:00Z">
        <w:r w:rsidR="00E1633A">
          <w:rPr>
            <w:sz w:val="22"/>
            <w:szCs w:val="22"/>
            <w:shd w:val="clear" w:color="auto" w:fill="FFFFFF"/>
          </w:rPr>
          <w:t xml:space="preserve"> </w:t>
        </w:r>
      </w:ins>
      <w:ins w:id="115" w:author="刘 红宾" w:date="2021-04-02T16:21:00Z">
        <w:r w:rsidR="00E1633A">
          <w:rPr>
            <w:sz w:val="22"/>
            <w:szCs w:val="22"/>
            <w:shd w:val="clear" w:color="auto" w:fill="FFFFFF"/>
          </w:rPr>
          <w:fldChar w:fldCharType="begin"/>
        </w:r>
      </w:ins>
      <w:ins w:id="116" w:author="刘 红宾" w:date="2021-04-04T15:03:00Z">
        <w:r w:rsidR="00FD0EB7">
          <w:rPr>
            <w:sz w:val="22"/>
            <w:szCs w:val="22"/>
            <w:shd w:val="clear" w:color="auto" w:fill="FFFFFF"/>
          </w:rPr>
          <w:instrText xml:space="preserve"> ADDIN NE.Ref.{E8FF6596-1B50-4EE2-B44F-9BD6A293A1A0}</w:instrText>
        </w:r>
      </w:ins>
      <w:r w:rsidR="00E1633A">
        <w:rPr>
          <w:sz w:val="22"/>
          <w:szCs w:val="22"/>
          <w:shd w:val="clear" w:color="auto" w:fill="FFFFFF"/>
        </w:rPr>
        <w:fldChar w:fldCharType="separate"/>
      </w:r>
      <w:ins w:id="117" w:author="刘 红宾" w:date="2021-04-04T17:04:00Z">
        <w:r w:rsidR="00C2571B">
          <w:rPr>
            <w:rFonts w:eastAsiaTheme="minorEastAsia"/>
            <w:color w:val="080000"/>
            <w:sz w:val="22"/>
            <w:szCs w:val="22"/>
          </w:rPr>
          <w:t>[17]</w:t>
        </w:r>
      </w:ins>
      <w:ins w:id="118" w:author="刘 红宾" w:date="2021-04-02T16:21:00Z">
        <w:r w:rsidR="00E1633A">
          <w:rPr>
            <w:sz w:val="22"/>
            <w:szCs w:val="22"/>
            <w:shd w:val="clear" w:color="auto" w:fill="FFFFFF"/>
          </w:rPr>
          <w:fldChar w:fldCharType="end"/>
        </w:r>
      </w:ins>
      <w:r w:rsidRPr="00BA6D15">
        <w:rPr>
          <w:sz w:val="22"/>
          <w:szCs w:val="22"/>
          <w:shd w:val="clear" w:color="auto" w:fill="FFFFFF"/>
        </w:rPr>
        <w:t xml:space="preserve">, diet as a modifiable factor is much milder and its effects may </w:t>
      </w:r>
      <w:r w:rsidR="00F038B7" w:rsidRPr="00BA6D15">
        <w:rPr>
          <w:sz w:val="22"/>
          <w:szCs w:val="22"/>
          <w:shd w:val="clear" w:color="auto" w:fill="FFFFFF"/>
        </w:rPr>
        <w:t>be</w:t>
      </w:r>
      <w:r w:rsidRPr="00BA6D15">
        <w:rPr>
          <w:sz w:val="22"/>
          <w:szCs w:val="22"/>
          <w:shd w:val="clear" w:color="auto" w:fill="FFFFFF"/>
        </w:rPr>
        <w:t xml:space="preserve"> statistically </w:t>
      </w:r>
      <w:r w:rsidR="00EC47D9" w:rsidRPr="00BA6D15">
        <w:rPr>
          <w:sz w:val="22"/>
          <w:szCs w:val="22"/>
          <w:shd w:val="clear" w:color="auto" w:fill="FFFFFF"/>
        </w:rPr>
        <w:t>masked by</w:t>
      </w:r>
      <w:r w:rsidRPr="00BA6D15">
        <w:rPr>
          <w:sz w:val="22"/>
          <w:szCs w:val="22"/>
          <w:shd w:val="clear" w:color="auto" w:fill="FFFFFF"/>
        </w:rPr>
        <w:t xml:space="preserve"> </w:t>
      </w:r>
      <w:r w:rsidR="00B97578" w:rsidRPr="00BA6D15">
        <w:rPr>
          <w:sz w:val="22"/>
          <w:szCs w:val="22"/>
          <w:shd w:val="clear" w:color="auto" w:fill="FFFFFF"/>
        </w:rPr>
        <w:t>confounding</w:t>
      </w:r>
      <w:r w:rsidRPr="00BA6D15">
        <w:rPr>
          <w:sz w:val="22"/>
          <w:szCs w:val="22"/>
          <w:shd w:val="clear" w:color="auto" w:fill="FFFFFF"/>
        </w:rPr>
        <w:t xml:space="preserve"> variables in clinical trials</w:t>
      </w:r>
      <w:ins w:id="119" w:author="刘 红宾" w:date="2021-04-04T11:47:00Z">
        <w:r w:rsidR="00761911">
          <w:rPr>
            <w:sz w:val="22"/>
            <w:szCs w:val="22"/>
            <w:shd w:val="clear" w:color="auto" w:fill="FFFFFF"/>
          </w:rPr>
          <w:t xml:space="preserve"> </w:t>
        </w:r>
      </w:ins>
      <w:ins w:id="120" w:author="刘 红宾" w:date="2021-04-04T11:48:00Z">
        <w:r w:rsidR="00761911">
          <w:rPr>
            <w:sz w:val="22"/>
            <w:szCs w:val="22"/>
            <w:shd w:val="clear" w:color="auto" w:fill="FFFFFF"/>
          </w:rPr>
          <w:fldChar w:fldCharType="begin"/>
        </w:r>
      </w:ins>
      <w:ins w:id="121" w:author="刘 红宾" w:date="2021-04-04T15:03:00Z">
        <w:r w:rsidR="00FD0EB7">
          <w:rPr>
            <w:sz w:val="22"/>
            <w:szCs w:val="22"/>
            <w:shd w:val="clear" w:color="auto" w:fill="FFFFFF"/>
          </w:rPr>
          <w:instrText xml:space="preserve"> ADDIN NE.Ref.{63E6F69A-11D5-4781-BF78-6CDF69E3E013}</w:instrText>
        </w:r>
      </w:ins>
      <w:r w:rsidR="00761911">
        <w:rPr>
          <w:sz w:val="22"/>
          <w:szCs w:val="22"/>
          <w:shd w:val="clear" w:color="auto" w:fill="FFFFFF"/>
        </w:rPr>
        <w:fldChar w:fldCharType="separate"/>
      </w:r>
      <w:ins w:id="122" w:author="刘 红宾" w:date="2021-04-04T17:04:00Z">
        <w:r w:rsidR="00C2571B">
          <w:rPr>
            <w:rFonts w:eastAsiaTheme="minorEastAsia"/>
            <w:color w:val="080000"/>
            <w:sz w:val="22"/>
            <w:szCs w:val="22"/>
          </w:rPr>
          <w:t>[8]</w:t>
        </w:r>
      </w:ins>
      <w:ins w:id="123" w:author="刘 红宾" w:date="2021-04-04T11:48:00Z">
        <w:r w:rsidR="00761911">
          <w:rPr>
            <w:sz w:val="22"/>
            <w:szCs w:val="22"/>
            <w:shd w:val="clear" w:color="auto" w:fill="FFFFFF"/>
          </w:rPr>
          <w:fldChar w:fldCharType="end"/>
        </w:r>
      </w:ins>
      <w:r w:rsidR="00292773" w:rsidRPr="00BA6D15">
        <w:rPr>
          <w:sz w:val="22"/>
          <w:szCs w:val="22"/>
          <w:shd w:val="clear" w:color="auto" w:fill="FFFFFF"/>
        </w:rPr>
        <w:t xml:space="preserve">. </w:t>
      </w:r>
      <w:r w:rsidRPr="00BA6D15">
        <w:rPr>
          <w:sz w:val="22"/>
          <w:szCs w:val="22"/>
          <w:shd w:val="clear" w:color="auto" w:fill="FFFFFF"/>
        </w:rPr>
        <w:t xml:space="preserve">Studying dietary effects </w:t>
      </w:r>
      <w:r w:rsidR="00C20CB6" w:rsidRPr="00BA6D15">
        <w:rPr>
          <w:sz w:val="22"/>
          <w:szCs w:val="22"/>
          <w:shd w:val="clear" w:color="auto" w:fill="FFFFFF"/>
        </w:rPr>
        <w:t xml:space="preserve">on gut microbiota </w:t>
      </w:r>
      <w:r w:rsidRPr="00BA6D15">
        <w:rPr>
          <w:sz w:val="22"/>
          <w:szCs w:val="22"/>
          <w:shd w:val="clear" w:color="auto" w:fill="FFFFFF"/>
        </w:rPr>
        <w:t xml:space="preserve">using mouse models, as a complimentary alternative to clinical trials, </w:t>
      </w:r>
      <w:r w:rsidR="00745922" w:rsidRPr="00BA6D15">
        <w:rPr>
          <w:sz w:val="22"/>
          <w:szCs w:val="22"/>
          <w:shd w:val="clear" w:color="auto" w:fill="FFFFFF"/>
        </w:rPr>
        <w:t>has better controls over confounding variations between individuals driven by environmental and other host differences.</w:t>
      </w:r>
      <w:r w:rsidR="00D103EB" w:rsidRPr="00BA6D15">
        <w:rPr>
          <w:sz w:val="22"/>
          <w:szCs w:val="22"/>
          <w:shd w:val="clear" w:color="auto" w:fill="FFFFFF"/>
        </w:rPr>
        <w:t xml:space="preserve"> For this purpose, we purchased age- and gender-matched isogenic </w:t>
      </w:r>
      <w:r w:rsidR="00B55DE3" w:rsidRPr="00BA6D15">
        <w:rPr>
          <w:rFonts w:eastAsia="SimSun"/>
          <w:color w:val="2A2A2A"/>
          <w:sz w:val="22"/>
          <w:szCs w:val="22"/>
          <w:shd w:val="clear" w:color="auto" w:fill="FFFFFF"/>
        </w:rPr>
        <w:t>C57BL/6</w:t>
      </w:r>
      <w:r w:rsidR="00B97578" w:rsidRPr="00BA6D15">
        <w:rPr>
          <w:rFonts w:eastAsia="SimSun"/>
          <w:color w:val="2A2A2A"/>
          <w:sz w:val="22"/>
          <w:szCs w:val="22"/>
          <w:shd w:val="clear" w:color="auto" w:fill="FFFFFF"/>
        </w:rPr>
        <w:t>J mice</w:t>
      </w:r>
      <w:r w:rsidR="00D103EB" w:rsidRPr="00BA6D15">
        <w:rPr>
          <w:sz w:val="22"/>
          <w:szCs w:val="22"/>
          <w:shd w:val="clear" w:color="auto" w:fill="FFFFFF"/>
        </w:rPr>
        <w:t xml:space="preserve"> </w:t>
      </w:r>
      <w:r w:rsidR="00B21789" w:rsidRPr="00BA6D15">
        <w:rPr>
          <w:sz w:val="22"/>
          <w:szCs w:val="22"/>
          <w:shd w:val="clear" w:color="auto" w:fill="FFFFFF"/>
        </w:rPr>
        <w:t xml:space="preserve">that harbor </w:t>
      </w:r>
      <w:r w:rsidR="00B97578" w:rsidRPr="00BA6D15">
        <w:rPr>
          <w:sz w:val="22"/>
          <w:szCs w:val="22"/>
          <w:shd w:val="clear" w:color="auto" w:fill="FFFFFF"/>
        </w:rPr>
        <w:t>distinct</w:t>
      </w:r>
      <w:r w:rsidR="00B21789" w:rsidRPr="00BA6D15">
        <w:rPr>
          <w:sz w:val="22"/>
          <w:szCs w:val="22"/>
          <w:shd w:val="clear" w:color="auto" w:fill="FFFFFF"/>
        </w:rPr>
        <w:t xml:space="preserve"> gut microbiota composition</w:t>
      </w:r>
      <w:r w:rsidR="00D103EB" w:rsidRPr="00BA6D15">
        <w:rPr>
          <w:sz w:val="22"/>
          <w:szCs w:val="22"/>
          <w:shd w:val="clear" w:color="auto" w:fill="FFFFFF"/>
        </w:rPr>
        <w:t xml:space="preserve"> from four commercial vendors (independent breeder sources)</w:t>
      </w:r>
      <w:r w:rsidR="000F71F0" w:rsidRPr="00BA6D15">
        <w:rPr>
          <w:sz w:val="22"/>
          <w:szCs w:val="22"/>
          <w:shd w:val="clear" w:color="auto" w:fill="FFFFFF"/>
        </w:rPr>
        <w:t xml:space="preserve">, </w:t>
      </w:r>
      <w:r w:rsidR="00F64C80" w:rsidRPr="00BA6D15">
        <w:rPr>
          <w:sz w:val="22"/>
          <w:szCs w:val="22"/>
          <w:shd w:val="clear" w:color="auto" w:fill="FFFFFF"/>
        </w:rPr>
        <w:t>mimic</w:t>
      </w:r>
      <w:r w:rsidR="000F71F0" w:rsidRPr="00BA6D15">
        <w:rPr>
          <w:sz w:val="22"/>
          <w:szCs w:val="22"/>
          <w:shd w:val="clear" w:color="auto" w:fill="FFFFFF"/>
        </w:rPr>
        <w:t>king</w:t>
      </w:r>
      <w:r w:rsidR="00F64C80" w:rsidRPr="00BA6D15">
        <w:rPr>
          <w:sz w:val="22"/>
          <w:szCs w:val="22"/>
          <w:shd w:val="clear" w:color="auto" w:fill="FFFFFF"/>
        </w:rPr>
        <w:t xml:space="preserve"> the efforts of stratifying human subjects into groups based on their gut microbiota </w:t>
      </w:r>
      <w:r w:rsidR="00FA1758" w:rsidRPr="00BA6D15">
        <w:rPr>
          <w:sz w:val="22"/>
          <w:szCs w:val="22"/>
          <w:shd w:val="clear" w:color="auto" w:fill="FFFFFF"/>
        </w:rPr>
        <w:t xml:space="preserve">to tackle </w:t>
      </w:r>
      <w:r w:rsidR="00E40AAA" w:rsidRPr="00BA6D15">
        <w:rPr>
          <w:sz w:val="22"/>
          <w:szCs w:val="22"/>
          <w:shd w:val="clear" w:color="auto" w:fill="FFFFFF"/>
        </w:rPr>
        <w:t xml:space="preserve">the </w:t>
      </w:r>
      <w:r w:rsidR="00F64C80" w:rsidRPr="00BA6D15">
        <w:rPr>
          <w:sz w:val="22"/>
          <w:szCs w:val="22"/>
          <w:shd w:val="clear" w:color="auto" w:fill="FFFFFF"/>
        </w:rPr>
        <w:t xml:space="preserve">individuality </w:t>
      </w:r>
      <w:r w:rsidR="00365DBB" w:rsidRPr="00BA6D15">
        <w:rPr>
          <w:sz w:val="22"/>
          <w:szCs w:val="22"/>
          <w:shd w:val="clear" w:color="auto" w:fill="FFFFFF"/>
        </w:rPr>
        <w:t xml:space="preserve">issue </w:t>
      </w:r>
      <w:r w:rsidR="00F64C80" w:rsidRPr="00BA6D15">
        <w:rPr>
          <w:sz w:val="22"/>
          <w:szCs w:val="22"/>
          <w:shd w:val="clear" w:color="auto" w:fill="FFFFFF"/>
        </w:rPr>
        <w:t xml:space="preserve">in personalized </w:t>
      </w:r>
      <w:r w:rsidR="00B97578" w:rsidRPr="00BA6D15">
        <w:rPr>
          <w:sz w:val="22"/>
          <w:szCs w:val="22"/>
          <w:shd w:val="clear" w:color="auto" w:fill="FFFFFF"/>
        </w:rPr>
        <w:t>nutr</w:t>
      </w:r>
      <w:r w:rsidR="00A26404">
        <w:rPr>
          <w:sz w:val="22"/>
          <w:szCs w:val="22"/>
          <w:shd w:val="clear" w:color="auto" w:fill="FFFFFF"/>
        </w:rPr>
        <w:t>i</w:t>
      </w:r>
      <w:r w:rsidR="00B97578" w:rsidRPr="00BA6D15">
        <w:rPr>
          <w:sz w:val="22"/>
          <w:szCs w:val="22"/>
          <w:shd w:val="clear" w:color="auto" w:fill="FFFFFF"/>
        </w:rPr>
        <w:t>tion</w:t>
      </w:r>
      <w:ins w:id="124" w:author="刘 红宾" w:date="2021-04-02T16:23:00Z">
        <w:r w:rsidR="002E52FA">
          <w:rPr>
            <w:sz w:val="22"/>
            <w:szCs w:val="22"/>
            <w:shd w:val="clear" w:color="auto" w:fill="FFFFFF"/>
          </w:rPr>
          <w:fldChar w:fldCharType="begin"/>
        </w:r>
      </w:ins>
      <w:ins w:id="125" w:author="刘 红宾" w:date="2021-04-04T15:03:00Z">
        <w:r w:rsidR="00FD0EB7">
          <w:rPr>
            <w:sz w:val="22"/>
            <w:szCs w:val="22"/>
            <w:shd w:val="clear" w:color="auto" w:fill="FFFFFF"/>
          </w:rPr>
          <w:instrText xml:space="preserve"> ADDIN NE.Ref.{01F84759-D3C3-4785-98B5-411CA4ECE2C8}</w:instrText>
        </w:r>
      </w:ins>
      <w:r w:rsidR="002E52FA">
        <w:rPr>
          <w:sz w:val="22"/>
          <w:szCs w:val="22"/>
          <w:shd w:val="clear" w:color="auto" w:fill="FFFFFF"/>
        </w:rPr>
        <w:fldChar w:fldCharType="separate"/>
      </w:r>
      <w:ins w:id="126" w:author="刘 红宾" w:date="2021-04-04T17:04:00Z">
        <w:r w:rsidR="00C2571B">
          <w:rPr>
            <w:rFonts w:eastAsiaTheme="minorEastAsia"/>
            <w:color w:val="080000"/>
            <w:sz w:val="22"/>
            <w:szCs w:val="22"/>
          </w:rPr>
          <w:t>[8]</w:t>
        </w:r>
      </w:ins>
      <w:ins w:id="127" w:author="刘 红宾" w:date="2021-04-02T16:23:00Z">
        <w:r w:rsidR="002E52FA">
          <w:rPr>
            <w:sz w:val="22"/>
            <w:szCs w:val="22"/>
            <w:shd w:val="clear" w:color="auto" w:fill="FFFFFF"/>
          </w:rPr>
          <w:fldChar w:fldCharType="end"/>
        </w:r>
      </w:ins>
      <w:r w:rsidR="00F64C80" w:rsidRPr="00BA6D15">
        <w:rPr>
          <w:sz w:val="22"/>
          <w:szCs w:val="22"/>
          <w:shd w:val="clear" w:color="auto" w:fill="FFFFFF"/>
        </w:rPr>
        <w:t xml:space="preserve">. </w:t>
      </w:r>
      <w:r w:rsidR="0013030E" w:rsidRPr="00BA6D15">
        <w:rPr>
          <w:sz w:val="22"/>
          <w:szCs w:val="22"/>
          <w:shd w:val="clear" w:color="auto" w:fill="FFFFFF"/>
        </w:rPr>
        <w:t>By</w:t>
      </w:r>
      <w:r w:rsidR="00B21789" w:rsidRPr="00BA6D15">
        <w:rPr>
          <w:sz w:val="22"/>
          <w:szCs w:val="22"/>
          <w:shd w:val="clear" w:color="auto" w:fill="FFFFFF"/>
        </w:rPr>
        <w:t xml:space="preserve"> </w:t>
      </w:r>
      <w:r w:rsidR="006039FA" w:rsidRPr="00BA6D15">
        <w:rPr>
          <w:sz w:val="22"/>
          <w:szCs w:val="22"/>
          <w:shd w:val="clear" w:color="auto" w:fill="FFFFFF"/>
        </w:rPr>
        <w:t>collect</w:t>
      </w:r>
      <w:r w:rsidR="0013030E" w:rsidRPr="00BA6D15">
        <w:rPr>
          <w:sz w:val="22"/>
          <w:szCs w:val="22"/>
          <w:shd w:val="clear" w:color="auto" w:fill="FFFFFF"/>
        </w:rPr>
        <w:t xml:space="preserve">ing </w:t>
      </w:r>
      <w:r w:rsidR="006039FA" w:rsidRPr="00BA6D15">
        <w:rPr>
          <w:sz w:val="22"/>
          <w:szCs w:val="22"/>
          <w:shd w:val="clear" w:color="auto" w:fill="FFFFFF"/>
        </w:rPr>
        <w:t xml:space="preserve">stool specimens </w:t>
      </w:r>
      <w:r w:rsidR="0013030E" w:rsidRPr="00BA6D15">
        <w:rPr>
          <w:rFonts w:eastAsia="SimSun"/>
          <w:color w:val="2A2A2A"/>
          <w:sz w:val="22"/>
          <w:szCs w:val="22"/>
          <w:shd w:val="clear" w:color="auto" w:fill="FFFFFF"/>
        </w:rPr>
        <w:t>over an experimental period of 4 weeks, we</w:t>
      </w:r>
      <w:r w:rsidR="0013030E" w:rsidRPr="00BA6D15">
        <w:rPr>
          <w:sz w:val="22"/>
          <w:szCs w:val="22"/>
          <w:shd w:val="clear" w:color="auto" w:fill="FFFFFF"/>
        </w:rPr>
        <w:t xml:space="preserve"> </w:t>
      </w:r>
      <w:r w:rsidR="00B55DE3" w:rsidRPr="00BA6D15">
        <w:rPr>
          <w:sz w:val="22"/>
          <w:szCs w:val="22"/>
          <w:shd w:val="clear" w:color="auto" w:fill="FFFFFF"/>
        </w:rPr>
        <w:t xml:space="preserve">monitored </w:t>
      </w:r>
      <w:r w:rsidR="00B21789" w:rsidRPr="00BA6D15">
        <w:rPr>
          <w:rFonts w:eastAsia="SimSun"/>
          <w:color w:val="131413"/>
          <w:sz w:val="22"/>
          <w:szCs w:val="22"/>
        </w:rPr>
        <w:t>t</w:t>
      </w:r>
      <w:r w:rsidR="00F3317C" w:rsidRPr="00BA6D15">
        <w:rPr>
          <w:rFonts w:eastAsia="SimSun"/>
          <w:color w:val="131413"/>
          <w:sz w:val="22"/>
          <w:szCs w:val="22"/>
        </w:rPr>
        <w:t>emporal</w:t>
      </w:r>
      <w:r w:rsidR="00B21789" w:rsidRPr="00BA6D15">
        <w:rPr>
          <w:rFonts w:eastAsia="SimSun"/>
          <w:color w:val="131413"/>
          <w:sz w:val="22"/>
          <w:szCs w:val="22"/>
        </w:rPr>
        <w:t xml:space="preserve"> shifts </w:t>
      </w:r>
      <w:r w:rsidR="00B55DE3" w:rsidRPr="00BA6D15">
        <w:rPr>
          <w:rFonts w:eastAsia="SimSun"/>
          <w:color w:val="131413"/>
          <w:sz w:val="22"/>
          <w:szCs w:val="22"/>
        </w:rPr>
        <w:t xml:space="preserve">in </w:t>
      </w:r>
      <w:r w:rsidR="00505170" w:rsidRPr="00BA6D15">
        <w:rPr>
          <w:rFonts w:eastAsia="SimSun"/>
          <w:color w:val="131413"/>
          <w:sz w:val="22"/>
          <w:szCs w:val="22"/>
        </w:rPr>
        <w:t xml:space="preserve">absolute abundances of </w:t>
      </w:r>
      <w:r w:rsidR="00B55DE3" w:rsidRPr="00BA6D15">
        <w:rPr>
          <w:rFonts w:eastAsia="SimSun"/>
          <w:color w:val="131413"/>
          <w:sz w:val="22"/>
          <w:szCs w:val="22"/>
        </w:rPr>
        <w:t xml:space="preserve">fecal </w:t>
      </w:r>
      <w:r w:rsidR="006039FA" w:rsidRPr="00BA6D15">
        <w:rPr>
          <w:rFonts w:eastAsia="SimSun"/>
          <w:color w:val="131413"/>
          <w:sz w:val="22"/>
          <w:szCs w:val="22"/>
        </w:rPr>
        <w:t xml:space="preserve">bacteria </w:t>
      </w:r>
      <w:r w:rsidR="00505170" w:rsidRPr="00BA6D15">
        <w:rPr>
          <w:rFonts w:eastAsia="SimSun"/>
          <w:color w:val="131413"/>
          <w:sz w:val="22"/>
          <w:szCs w:val="22"/>
        </w:rPr>
        <w:t>(16S rRNA gene sequencing and quantitative PCR)</w:t>
      </w:r>
      <w:r w:rsidR="006039FA" w:rsidRPr="00BA6D15">
        <w:rPr>
          <w:rFonts w:eastAsia="SimSun"/>
          <w:color w:val="131413"/>
          <w:sz w:val="22"/>
          <w:szCs w:val="22"/>
        </w:rPr>
        <w:t>,</w:t>
      </w:r>
      <w:r w:rsidR="00B21789" w:rsidRPr="00BA6D15">
        <w:rPr>
          <w:rFonts w:eastAsia="SimSun"/>
          <w:color w:val="131413"/>
          <w:sz w:val="22"/>
          <w:szCs w:val="22"/>
        </w:rPr>
        <w:t xml:space="preserve"> </w:t>
      </w:r>
      <w:r w:rsidR="00505170" w:rsidRPr="00BA6D15">
        <w:rPr>
          <w:rFonts w:eastAsia="SimSun"/>
          <w:color w:val="131413"/>
          <w:sz w:val="22"/>
          <w:szCs w:val="22"/>
        </w:rPr>
        <w:t xml:space="preserve">gene abundances (metagenomics sequencing), </w:t>
      </w:r>
      <w:r w:rsidR="00B21789" w:rsidRPr="00BA6D15">
        <w:rPr>
          <w:rFonts w:eastAsia="SimSun"/>
          <w:color w:val="131413"/>
          <w:sz w:val="22"/>
          <w:szCs w:val="22"/>
        </w:rPr>
        <w:t xml:space="preserve">SCFAs </w:t>
      </w:r>
      <w:r w:rsidR="00505170" w:rsidRPr="00BA6D15">
        <w:rPr>
          <w:rFonts w:eastAsia="SimSun"/>
          <w:color w:val="131413"/>
          <w:sz w:val="22"/>
          <w:szCs w:val="22"/>
        </w:rPr>
        <w:t>concentration (targeted metabolome)</w:t>
      </w:r>
      <w:r w:rsidR="00B21789" w:rsidRPr="00BA6D15">
        <w:rPr>
          <w:rFonts w:eastAsia="SimSun"/>
          <w:color w:val="131413"/>
          <w:sz w:val="22"/>
          <w:szCs w:val="22"/>
        </w:rPr>
        <w:t xml:space="preserve"> </w:t>
      </w:r>
      <w:r w:rsidR="006039FA" w:rsidRPr="00BA6D15">
        <w:rPr>
          <w:rFonts w:eastAsia="SimSun"/>
          <w:color w:val="131413"/>
          <w:sz w:val="22"/>
          <w:szCs w:val="22"/>
        </w:rPr>
        <w:t>as well as physiological changes</w:t>
      </w:r>
      <w:r w:rsidR="00F3317C" w:rsidRPr="00BA6D15">
        <w:rPr>
          <w:rFonts w:eastAsia="SimSun"/>
          <w:color w:val="131413"/>
          <w:sz w:val="22"/>
          <w:szCs w:val="22"/>
        </w:rPr>
        <w:t xml:space="preserve"> of treated mice</w:t>
      </w:r>
      <w:r w:rsidR="006039FA" w:rsidRPr="00BA6D15">
        <w:rPr>
          <w:rFonts w:eastAsia="SimSun"/>
          <w:color w:val="131413"/>
          <w:sz w:val="22"/>
          <w:szCs w:val="22"/>
        </w:rPr>
        <w:t xml:space="preserve"> </w:t>
      </w:r>
      <w:r w:rsidR="006577C5" w:rsidRPr="00BA6D15">
        <w:rPr>
          <w:rFonts w:eastAsia="SimSun"/>
          <w:color w:val="131413"/>
          <w:sz w:val="22"/>
          <w:szCs w:val="22"/>
        </w:rPr>
        <w:t xml:space="preserve">(e.g., body weight) </w:t>
      </w:r>
      <w:r w:rsidR="00B55DE3" w:rsidRPr="00BA6D15">
        <w:rPr>
          <w:rFonts w:eastAsia="SimSun"/>
          <w:color w:val="131413"/>
          <w:sz w:val="22"/>
          <w:szCs w:val="22"/>
        </w:rPr>
        <w:t xml:space="preserve">following intervention of two high fermentable fibers (inulin and resistant starch from maize) and </w:t>
      </w:r>
      <w:r w:rsidR="00F3317C" w:rsidRPr="00BA6D15">
        <w:rPr>
          <w:rFonts w:eastAsia="SimSun"/>
          <w:color w:val="131413"/>
          <w:sz w:val="22"/>
          <w:szCs w:val="22"/>
        </w:rPr>
        <w:t xml:space="preserve">a </w:t>
      </w:r>
      <w:r w:rsidR="00B55DE3" w:rsidRPr="00BA6D15">
        <w:rPr>
          <w:rFonts w:eastAsia="SimSun"/>
          <w:color w:val="131413"/>
          <w:sz w:val="22"/>
          <w:szCs w:val="22"/>
        </w:rPr>
        <w:t>low fermentable cellulose control</w:t>
      </w:r>
      <w:r w:rsidR="00B21789" w:rsidRPr="00BA6D15">
        <w:rPr>
          <w:rFonts w:eastAsia="SimSun"/>
          <w:color w:val="131413"/>
          <w:sz w:val="22"/>
          <w:szCs w:val="22"/>
        </w:rPr>
        <w:t xml:space="preserve"> </w:t>
      </w:r>
      <w:r w:rsidR="00B21789" w:rsidRPr="00BA6D15">
        <w:rPr>
          <w:rFonts w:eastAsia="SimSun"/>
          <w:color w:val="2A2A2A"/>
          <w:sz w:val="22"/>
          <w:szCs w:val="22"/>
          <w:shd w:val="clear" w:color="auto" w:fill="FFFFFF"/>
        </w:rPr>
        <w:t>(</w:t>
      </w:r>
      <w:r w:rsidR="00B21789" w:rsidRPr="00BA6D15">
        <w:rPr>
          <w:rFonts w:eastAsia="SimSun"/>
          <w:color w:val="2A2A2A"/>
          <w:sz w:val="22"/>
          <w:szCs w:val="22"/>
          <w:highlight w:val="yellow"/>
          <w:shd w:val="clear" w:color="auto" w:fill="FFFFFF"/>
        </w:rPr>
        <w:t>Fig 1A</w:t>
      </w:r>
      <w:r w:rsidR="00B21789" w:rsidRPr="00BA6D15">
        <w:rPr>
          <w:rFonts w:eastAsia="SimSun"/>
          <w:color w:val="2A2A2A"/>
          <w:sz w:val="22"/>
          <w:szCs w:val="22"/>
          <w:shd w:val="clear" w:color="auto" w:fill="FFFFFF"/>
        </w:rPr>
        <w:t>).</w:t>
      </w:r>
      <w:r w:rsidR="00467CD2" w:rsidRPr="00BA6D15">
        <w:rPr>
          <w:rFonts w:eastAsia="SimSun"/>
          <w:color w:val="2A2A2A"/>
          <w:sz w:val="22"/>
          <w:szCs w:val="22"/>
          <w:shd w:val="clear" w:color="auto" w:fill="FFFFFF"/>
        </w:rPr>
        <w:t xml:space="preserve"> </w:t>
      </w:r>
      <w:r w:rsidR="00B94E34" w:rsidRPr="00BA6D15">
        <w:rPr>
          <w:rFonts w:eastAsia="SimSun"/>
          <w:color w:val="2A2A2A"/>
          <w:sz w:val="22"/>
          <w:szCs w:val="22"/>
          <w:shd w:val="clear" w:color="auto" w:fill="FFFFFF"/>
        </w:rPr>
        <w:t xml:space="preserve">Both inulin and resistant starch </w:t>
      </w:r>
      <w:r w:rsidR="00404676" w:rsidRPr="00BA6D15">
        <w:rPr>
          <w:rFonts w:eastAsia="SimSun"/>
          <w:color w:val="2A2A2A"/>
          <w:sz w:val="22"/>
          <w:szCs w:val="22"/>
          <w:shd w:val="clear" w:color="auto" w:fill="FFFFFF"/>
        </w:rPr>
        <w:t xml:space="preserve">can escape </w:t>
      </w:r>
      <w:r w:rsidR="00A228A7" w:rsidRPr="00BA6D15">
        <w:rPr>
          <w:rFonts w:eastAsia="SimSun"/>
          <w:color w:val="2A2A2A"/>
          <w:sz w:val="22"/>
          <w:szCs w:val="22"/>
          <w:shd w:val="clear" w:color="auto" w:fill="FFFFFF"/>
        </w:rPr>
        <w:t xml:space="preserve">hydrolysis by human enzymes </w:t>
      </w:r>
      <w:r w:rsidR="000F4714" w:rsidRPr="00BA6D15">
        <w:rPr>
          <w:rFonts w:eastAsia="SimSun"/>
          <w:color w:val="2A2A2A"/>
          <w:sz w:val="22"/>
          <w:szCs w:val="22"/>
          <w:shd w:val="clear" w:color="auto" w:fill="FFFFFF"/>
        </w:rPr>
        <w:t xml:space="preserve">in the upper gut </w:t>
      </w:r>
      <w:r w:rsidR="00A228A7" w:rsidRPr="00BA6D15">
        <w:rPr>
          <w:rFonts w:eastAsia="SimSun"/>
          <w:color w:val="2A2A2A"/>
          <w:sz w:val="22"/>
          <w:szCs w:val="22"/>
          <w:shd w:val="clear" w:color="auto" w:fill="FFFFFF"/>
        </w:rPr>
        <w:t>and known to be degraded by gut bacteria</w:t>
      </w:r>
      <w:r w:rsidR="000F4714" w:rsidRPr="00BA6D15">
        <w:rPr>
          <w:rFonts w:eastAsia="SimSun"/>
          <w:color w:val="2A2A2A"/>
          <w:sz w:val="22"/>
          <w:szCs w:val="22"/>
          <w:shd w:val="clear" w:color="auto" w:fill="FFFFFF"/>
        </w:rPr>
        <w:t xml:space="preserve"> in the cecum and colon</w:t>
      </w:r>
      <w:r w:rsidR="00A228A7" w:rsidRPr="00BA6D15">
        <w:rPr>
          <w:rFonts w:eastAsia="SimSun"/>
          <w:color w:val="2A2A2A"/>
          <w:sz w:val="22"/>
          <w:szCs w:val="22"/>
          <w:shd w:val="clear" w:color="auto" w:fill="FFFFFF"/>
        </w:rPr>
        <w:t xml:space="preserve"> </w:t>
      </w:r>
      <w:r w:rsidR="00B94E34" w:rsidRPr="00BA6D15">
        <w:rPr>
          <w:rFonts w:eastAsia="SimSun"/>
          <w:color w:val="000000"/>
          <w:sz w:val="22"/>
          <w:szCs w:val="22"/>
        </w:rPr>
        <w:fldChar w:fldCharType="begin"/>
      </w:r>
      <w:r w:rsidR="00FD0EB7">
        <w:rPr>
          <w:rFonts w:eastAsia="SimSun"/>
          <w:color w:val="000000"/>
          <w:sz w:val="22"/>
          <w:szCs w:val="22"/>
        </w:rPr>
        <w:instrText xml:space="preserve"> ADDIN NE.Ref.{300B4D27-C6D9-4CD7-AF8C-AE4892D9E510}</w:instrText>
      </w:r>
      <w:r w:rsidR="00B94E34" w:rsidRPr="00BA6D15">
        <w:rPr>
          <w:rFonts w:eastAsia="SimSun"/>
          <w:color w:val="000000"/>
          <w:sz w:val="22"/>
          <w:szCs w:val="22"/>
        </w:rPr>
        <w:fldChar w:fldCharType="separate"/>
      </w:r>
      <w:ins w:id="128" w:author="刘 红宾" w:date="2021-04-04T17:04:00Z">
        <w:r w:rsidR="00C2571B">
          <w:rPr>
            <w:rFonts w:eastAsiaTheme="minorEastAsia"/>
            <w:color w:val="080000"/>
            <w:sz w:val="22"/>
            <w:szCs w:val="22"/>
          </w:rPr>
          <w:t>[19, 20]</w:t>
        </w:r>
      </w:ins>
      <w:r w:rsidR="00B94E34" w:rsidRPr="00BA6D15">
        <w:rPr>
          <w:rFonts w:eastAsia="SimSun"/>
          <w:color w:val="000000"/>
          <w:sz w:val="22"/>
          <w:szCs w:val="22"/>
        </w:rPr>
        <w:fldChar w:fldCharType="end"/>
      </w:r>
      <w:r w:rsidR="00B94E34" w:rsidRPr="00BA6D15">
        <w:rPr>
          <w:rFonts w:eastAsia="SimSun"/>
          <w:color w:val="000000"/>
          <w:sz w:val="22"/>
          <w:szCs w:val="22"/>
        </w:rPr>
        <w:t xml:space="preserve">. </w:t>
      </w:r>
      <w:r w:rsidR="00467CD2" w:rsidRPr="00BA6D15">
        <w:rPr>
          <w:rFonts w:eastAsia="SimSun"/>
          <w:color w:val="2A2A2A"/>
          <w:sz w:val="22"/>
          <w:szCs w:val="22"/>
          <w:shd w:val="clear" w:color="auto" w:fill="FFFFFF"/>
        </w:rPr>
        <w:t xml:space="preserve">Motivated by a central hypothesis that </w:t>
      </w:r>
      <w:r w:rsidR="00B75D97" w:rsidRPr="00BA6D15">
        <w:rPr>
          <w:rFonts w:eastAsia="SimSun"/>
          <w:color w:val="2A2A2A"/>
          <w:sz w:val="22"/>
          <w:szCs w:val="22"/>
          <w:shd w:val="clear" w:color="auto" w:fill="FFFFFF"/>
        </w:rPr>
        <w:t xml:space="preserve">heterogenous </w:t>
      </w:r>
      <w:r w:rsidR="009612A3" w:rsidRPr="00BA6D15">
        <w:rPr>
          <w:rFonts w:eastAsia="SimSun"/>
          <w:color w:val="2A2A2A"/>
          <w:sz w:val="22"/>
          <w:szCs w:val="22"/>
          <w:shd w:val="clear" w:color="auto" w:fill="FFFFFF"/>
        </w:rPr>
        <w:t>dynamics</w:t>
      </w:r>
      <w:r w:rsidR="0097522A" w:rsidRPr="00BA6D15">
        <w:rPr>
          <w:rFonts w:eastAsia="SimSun"/>
          <w:color w:val="2A2A2A"/>
          <w:sz w:val="22"/>
          <w:szCs w:val="22"/>
          <w:shd w:val="clear" w:color="auto" w:fill="FFFFFF"/>
        </w:rPr>
        <w:t xml:space="preserve"> </w:t>
      </w:r>
      <w:r w:rsidR="00F3317C" w:rsidRPr="00BA6D15">
        <w:rPr>
          <w:rFonts w:eastAsia="SimSun"/>
          <w:color w:val="2A2A2A"/>
          <w:sz w:val="22"/>
          <w:szCs w:val="22"/>
          <w:shd w:val="clear" w:color="auto" w:fill="FFFFFF"/>
        </w:rPr>
        <w:t>of gut microbiota and SCFAs</w:t>
      </w:r>
      <w:r w:rsidR="00341853" w:rsidRPr="00BA6D15">
        <w:rPr>
          <w:rFonts w:eastAsia="SimSun"/>
          <w:color w:val="2A2A2A"/>
          <w:sz w:val="22"/>
          <w:szCs w:val="22"/>
          <w:shd w:val="clear" w:color="auto" w:fill="FFFFFF"/>
        </w:rPr>
        <w:t xml:space="preserve"> </w:t>
      </w:r>
      <w:r w:rsidR="00F3317C" w:rsidRPr="00BA6D15">
        <w:rPr>
          <w:rFonts w:eastAsia="SimSun"/>
          <w:color w:val="2A2A2A"/>
          <w:sz w:val="22"/>
          <w:szCs w:val="22"/>
          <w:shd w:val="clear" w:color="auto" w:fill="FFFFFF"/>
        </w:rPr>
        <w:t xml:space="preserve">are </w:t>
      </w:r>
      <w:r w:rsidR="00341853" w:rsidRPr="00BA6D15">
        <w:rPr>
          <w:rFonts w:eastAsia="SimSun"/>
          <w:color w:val="2A2A2A"/>
          <w:sz w:val="22"/>
          <w:szCs w:val="22"/>
          <w:shd w:val="clear" w:color="auto" w:fill="FFFFFF"/>
        </w:rPr>
        <w:t xml:space="preserve">primed by </w:t>
      </w:r>
      <w:r w:rsidR="00F3317C" w:rsidRPr="00BA6D15">
        <w:rPr>
          <w:rFonts w:eastAsia="SimSun"/>
          <w:color w:val="2A2A2A"/>
          <w:sz w:val="22"/>
          <w:szCs w:val="22"/>
          <w:shd w:val="clear" w:color="auto" w:fill="FFFFFF"/>
        </w:rPr>
        <w:t>pretreatment microbial community</w:t>
      </w:r>
      <w:r w:rsidR="002C1132" w:rsidRPr="00BA6D15">
        <w:rPr>
          <w:rFonts w:eastAsia="SimSun"/>
          <w:color w:val="2A2A2A"/>
          <w:sz w:val="22"/>
          <w:szCs w:val="22"/>
          <w:shd w:val="clear" w:color="auto" w:fill="FFFFFF"/>
        </w:rPr>
        <w:t xml:space="preserve"> </w:t>
      </w:r>
      <w:r w:rsidR="00F3317C" w:rsidRPr="00BA6D15">
        <w:rPr>
          <w:rFonts w:eastAsia="SimSun"/>
          <w:color w:val="2A2A2A"/>
          <w:sz w:val="22"/>
          <w:szCs w:val="22"/>
          <w:shd w:val="clear" w:color="auto" w:fill="FFFFFF"/>
        </w:rPr>
        <w:t xml:space="preserve">and </w:t>
      </w:r>
      <w:r w:rsidR="002C1132" w:rsidRPr="00BA6D15">
        <w:rPr>
          <w:rFonts w:eastAsia="SimSun"/>
          <w:color w:val="2A2A2A"/>
          <w:sz w:val="22"/>
          <w:szCs w:val="22"/>
          <w:shd w:val="clear" w:color="auto" w:fill="FFFFFF"/>
        </w:rPr>
        <w:t>community</w:t>
      </w:r>
      <w:r w:rsidR="00341853" w:rsidRPr="00BA6D15">
        <w:rPr>
          <w:rFonts w:eastAsia="SimSun"/>
          <w:color w:val="2A2A2A"/>
          <w:sz w:val="22"/>
          <w:szCs w:val="22"/>
          <w:shd w:val="clear" w:color="auto" w:fill="FFFFFF"/>
        </w:rPr>
        <w:t xml:space="preserve"> </w:t>
      </w:r>
      <w:r w:rsidR="00F3317C" w:rsidRPr="00BA6D15">
        <w:rPr>
          <w:rFonts w:eastAsia="SimSun"/>
          <w:color w:val="2A2A2A"/>
          <w:sz w:val="22"/>
          <w:szCs w:val="22"/>
          <w:shd w:val="clear" w:color="auto" w:fill="FFFFFF"/>
        </w:rPr>
        <w:t>ecology</w:t>
      </w:r>
      <w:r w:rsidR="001741F1" w:rsidRPr="00BA6D15">
        <w:rPr>
          <w:rFonts w:eastAsia="SimSun"/>
          <w:color w:val="2A2A2A"/>
          <w:sz w:val="22"/>
          <w:szCs w:val="22"/>
          <w:shd w:val="clear" w:color="auto" w:fill="FFFFFF"/>
        </w:rPr>
        <w:t xml:space="preserve"> </w:t>
      </w:r>
      <w:r w:rsidR="00467CD2" w:rsidRPr="00BA6D15">
        <w:rPr>
          <w:rFonts w:eastAsia="SimSun"/>
          <w:color w:val="2A2A2A"/>
          <w:sz w:val="22"/>
          <w:szCs w:val="22"/>
          <w:shd w:val="clear" w:color="auto" w:fill="FFFFFF"/>
        </w:rPr>
        <w:t>(</w:t>
      </w:r>
      <w:r w:rsidR="00467CD2" w:rsidRPr="00BA6D15">
        <w:rPr>
          <w:rFonts w:eastAsia="SimSun"/>
          <w:color w:val="2A2A2A"/>
          <w:sz w:val="22"/>
          <w:szCs w:val="22"/>
          <w:highlight w:val="yellow"/>
          <w:shd w:val="clear" w:color="auto" w:fill="FFFFFF"/>
        </w:rPr>
        <w:t>Fig. 1B</w:t>
      </w:r>
      <w:r w:rsidR="00467CD2" w:rsidRPr="00BA6D15">
        <w:rPr>
          <w:rFonts w:eastAsia="SimSun"/>
          <w:color w:val="2A2A2A"/>
          <w:sz w:val="22"/>
          <w:szCs w:val="22"/>
          <w:shd w:val="clear" w:color="auto" w:fill="FFFFFF"/>
        </w:rPr>
        <w:t>)</w:t>
      </w:r>
      <w:r w:rsidR="00F3317C" w:rsidRPr="00BA6D15">
        <w:rPr>
          <w:rFonts w:eastAsia="SimSun"/>
          <w:color w:val="2A2A2A"/>
          <w:sz w:val="22"/>
          <w:szCs w:val="22"/>
          <w:shd w:val="clear" w:color="auto" w:fill="FFFFFF"/>
        </w:rPr>
        <w:t xml:space="preserve">, </w:t>
      </w:r>
      <w:r w:rsidR="001741F1" w:rsidRPr="00BA6D15">
        <w:rPr>
          <w:rFonts w:eastAsia="SimSun"/>
          <w:color w:val="2A2A2A"/>
          <w:sz w:val="22"/>
          <w:szCs w:val="22"/>
          <w:shd w:val="clear" w:color="auto" w:fill="FFFFFF"/>
        </w:rPr>
        <w:t xml:space="preserve">we </w:t>
      </w:r>
      <w:r w:rsidR="00F3317C" w:rsidRPr="00BA6D15">
        <w:rPr>
          <w:rFonts w:eastAsia="SimSun"/>
          <w:color w:val="2A2A2A"/>
          <w:sz w:val="22"/>
          <w:szCs w:val="22"/>
          <w:shd w:val="clear" w:color="auto" w:fill="FFFFFF"/>
        </w:rPr>
        <w:t xml:space="preserve">developed </w:t>
      </w:r>
      <w:r w:rsidR="001741F1" w:rsidRPr="00BA6D15">
        <w:rPr>
          <w:rFonts w:eastAsia="SimSun"/>
          <w:color w:val="2A2A2A"/>
          <w:sz w:val="22"/>
          <w:szCs w:val="22"/>
          <w:shd w:val="clear" w:color="auto" w:fill="FFFFFF"/>
        </w:rPr>
        <w:t>several computational approaches</w:t>
      </w:r>
      <w:r w:rsidR="00F3317C" w:rsidRPr="00BA6D15">
        <w:rPr>
          <w:rFonts w:eastAsia="SimSun"/>
          <w:color w:val="2A2A2A"/>
          <w:sz w:val="22"/>
          <w:szCs w:val="22"/>
          <w:shd w:val="clear" w:color="auto" w:fill="FFFFFF"/>
        </w:rPr>
        <w:t xml:space="preserve"> to </w:t>
      </w:r>
      <w:r w:rsidR="001741F1" w:rsidRPr="00BA6D15">
        <w:rPr>
          <w:rFonts w:eastAsia="SimSun"/>
          <w:color w:val="2A2A2A"/>
          <w:sz w:val="22"/>
          <w:szCs w:val="22"/>
          <w:shd w:val="clear" w:color="auto" w:fill="FFFFFF"/>
        </w:rPr>
        <w:t xml:space="preserve">address different aspects (quantifications, causes and </w:t>
      </w:r>
      <w:r w:rsidR="00B97578" w:rsidRPr="00BA6D15">
        <w:rPr>
          <w:rFonts w:eastAsia="SimSun"/>
          <w:color w:val="2A2A2A"/>
          <w:sz w:val="22"/>
          <w:szCs w:val="22"/>
          <w:shd w:val="clear" w:color="auto" w:fill="FFFFFF"/>
        </w:rPr>
        <w:t>consequences</w:t>
      </w:r>
      <w:r w:rsidR="001741F1" w:rsidRPr="00BA6D15">
        <w:rPr>
          <w:rFonts w:eastAsia="SimSun"/>
          <w:color w:val="2A2A2A"/>
          <w:sz w:val="22"/>
          <w:szCs w:val="22"/>
          <w:shd w:val="clear" w:color="auto" w:fill="FFFFFF"/>
        </w:rPr>
        <w:t xml:space="preserve">) of the </w:t>
      </w:r>
      <w:r w:rsidR="007A3E82" w:rsidRPr="00BA6D15">
        <w:rPr>
          <w:rFonts w:eastAsia="SimSun"/>
          <w:color w:val="2A2A2A"/>
          <w:sz w:val="22"/>
          <w:szCs w:val="22"/>
          <w:shd w:val="clear" w:color="auto" w:fill="FFFFFF"/>
        </w:rPr>
        <w:t>diet-induced</w:t>
      </w:r>
      <w:r w:rsidR="00C77E88">
        <w:rPr>
          <w:rFonts w:eastAsia="SimSun"/>
          <w:color w:val="2A2A2A"/>
          <w:sz w:val="22"/>
          <w:szCs w:val="22"/>
          <w:shd w:val="clear" w:color="auto" w:fill="FFFFFF"/>
        </w:rPr>
        <w:t>, baseline-microbiota-dependent</w:t>
      </w:r>
      <w:r w:rsidR="007A3E82" w:rsidRPr="00BA6D15">
        <w:rPr>
          <w:rFonts w:eastAsia="SimSun"/>
          <w:color w:val="2A2A2A"/>
          <w:sz w:val="22"/>
          <w:szCs w:val="22"/>
          <w:shd w:val="clear" w:color="auto" w:fill="FFFFFF"/>
        </w:rPr>
        <w:t xml:space="preserve"> </w:t>
      </w:r>
      <w:r w:rsidR="001741F1" w:rsidRPr="00BA6D15">
        <w:rPr>
          <w:rFonts w:eastAsia="SimSun"/>
          <w:color w:val="2A2A2A"/>
          <w:sz w:val="22"/>
          <w:szCs w:val="22"/>
          <w:shd w:val="clear" w:color="auto" w:fill="FFFFFF"/>
        </w:rPr>
        <w:t>heterogeneity</w:t>
      </w:r>
      <w:r w:rsidR="00F3317C" w:rsidRPr="00BA6D15">
        <w:rPr>
          <w:rFonts w:eastAsia="SimSun"/>
          <w:color w:val="2A2A2A"/>
          <w:sz w:val="22"/>
          <w:szCs w:val="22"/>
          <w:shd w:val="clear" w:color="auto" w:fill="FFFFFF"/>
        </w:rPr>
        <w:t>.</w:t>
      </w:r>
    </w:p>
    <w:p w14:paraId="0CE30E7F" w14:textId="7DAFC70B" w:rsidR="00217F4E" w:rsidRPr="00BA6D15" w:rsidRDefault="00217F4E" w:rsidP="00235E3B">
      <w:pPr>
        <w:jc w:val="both"/>
        <w:rPr>
          <w:b/>
          <w:bCs/>
          <w:color w:val="000000" w:themeColor="text1"/>
          <w:sz w:val="22"/>
          <w:szCs w:val="22"/>
        </w:rPr>
      </w:pPr>
    </w:p>
    <w:p w14:paraId="00A62FF1" w14:textId="77777777" w:rsidR="0091607B" w:rsidRPr="00BA6D15" w:rsidRDefault="0091607B" w:rsidP="00235E3B">
      <w:pPr>
        <w:jc w:val="both"/>
        <w:rPr>
          <w:b/>
          <w:bCs/>
          <w:color w:val="000000" w:themeColor="text1"/>
        </w:rPr>
      </w:pPr>
      <w:r w:rsidRPr="00BA6D15">
        <w:rPr>
          <w:b/>
          <w:bCs/>
          <w:color w:val="000000" w:themeColor="text1"/>
        </w:rPr>
        <w:br w:type="page"/>
      </w:r>
    </w:p>
    <w:p w14:paraId="5B73F7F1" w14:textId="2CB6ECC6" w:rsidR="00217F4E" w:rsidRPr="002B6EEC" w:rsidRDefault="00217F4E" w:rsidP="00235E3B">
      <w:pPr>
        <w:jc w:val="both"/>
        <w:rPr>
          <w:b/>
          <w:bCs/>
          <w:color w:val="000000" w:themeColor="text1"/>
        </w:rPr>
      </w:pPr>
      <w:r w:rsidRPr="002B6EEC">
        <w:rPr>
          <w:b/>
          <w:bCs/>
          <w:color w:val="000000" w:themeColor="text1"/>
        </w:rPr>
        <w:lastRenderedPageBreak/>
        <w:t>Results</w:t>
      </w:r>
    </w:p>
    <w:p w14:paraId="13C46AD1" w14:textId="77777777" w:rsidR="00217F4E" w:rsidRPr="00BA6D15" w:rsidRDefault="00217F4E" w:rsidP="00BA6D15">
      <w:pPr>
        <w:jc w:val="both"/>
        <w:rPr>
          <w:sz w:val="22"/>
          <w:szCs w:val="22"/>
          <w:shd w:val="clear" w:color="auto" w:fill="FFFFFF"/>
        </w:rPr>
      </w:pPr>
    </w:p>
    <w:p w14:paraId="3A488C31" w14:textId="335C7BAE" w:rsidR="0076252A" w:rsidRPr="00BA6D15" w:rsidRDefault="00AD0876" w:rsidP="00BA6D15">
      <w:pPr>
        <w:jc w:val="both"/>
        <w:rPr>
          <w:color w:val="000000"/>
          <w:sz w:val="22"/>
          <w:szCs w:val="22"/>
        </w:rPr>
      </w:pPr>
      <w:r w:rsidRPr="00BA6D15">
        <w:rPr>
          <w:b/>
          <w:bCs/>
          <w:color w:val="000000" w:themeColor="text1"/>
          <w:sz w:val="22"/>
          <w:szCs w:val="22"/>
        </w:rPr>
        <w:t>Baseline characteristics of the murine</w:t>
      </w:r>
      <w:r w:rsidR="00590F03">
        <w:rPr>
          <w:b/>
          <w:bCs/>
          <w:color w:val="000000" w:themeColor="text1"/>
          <w:sz w:val="22"/>
          <w:szCs w:val="22"/>
        </w:rPr>
        <w:t xml:space="preserve"> gut</w:t>
      </w:r>
      <w:r w:rsidRPr="00BA6D15">
        <w:rPr>
          <w:b/>
          <w:bCs/>
          <w:color w:val="000000" w:themeColor="text1"/>
          <w:sz w:val="22"/>
          <w:szCs w:val="22"/>
        </w:rPr>
        <w:t xml:space="preserve"> microbiome</w:t>
      </w:r>
      <w:r w:rsidR="00BD29AE" w:rsidRPr="00BA6D15">
        <w:rPr>
          <w:rFonts w:eastAsia="SimSun"/>
          <w:color w:val="131413"/>
          <w:sz w:val="22"/>
          <w:szCs w:val="22"/>
        </w:rPr>
        <w:t xml:space="preserve">. </w:t>
      </w:r>
      <w:r w:rsidR="0042245E">
        <w:rPr>
          <w:rFonts w:eastAsia="SimSun"/>
          <w:color w:val="131413"/>
          <w:sz w:val="22"/>
          <w:szCs w:val="22"/>
        </w:rPr>
        <w:t>All</w:t>
      </w:r>
      <w:r w:rsidR="00032952" w:rsidRPr="00BA6D15">
        <w:rPr>
          <w:rFonts w:eastAsia="SimSun"/>
          <w:color w:val="131413"/>
          <w:sz w:val="22"/>
          <w:szCs w:val="22"/>
        </w:rPr>
        <w:t xml:space="preserve"> mice in our study</w:t>
      </w:r>
      <w:r w:rsidR="007068E6" w:rsidRPr="00BA6D15">
        <w:rPr>
          <w:rFonts w:eastAsia="SimSun"/>
          <w:color w:val="131413"/>
          <w:sz w:val="22"/>
          <w:szCs w:val="22"/>
        </w:rPr>
        <w:t xml:space="preserve"> </w:t>
      </w:r>
      <w:r w:rsidR="007068E6" w:rsidRPr="00BA6D15">
        <w:rPr>
          <w:color w:val="2A2A2A"/>
          <w:sz w:val="22"/>
          <w:szCs w:val="22"/>
          <w:shd w:val="clear" w:color="auto" w:fill="FFFFFF"/>
        </w:rPr>
        <w:t xml:space="preserve">were </w:t>
      </w:r>
      <w:ins w:id="129" w:author="刘 红宾" w:date="2021-04-04T14:41:00Z">
        <w:r w:rsidR="005E2913">
          <w:rPr>
            <w:color w:val="2A2A2A"/>
            <w:sz w:val="22"/>
            <w:szCs w:val="22"/>
            <w:shd w:val="clear" w:color="auto" w:fill="FFFFFF"/>
          </w:rPr>
          <w:t xml:space="preserve">gender, </w:t>
        </w:r>
      </w:ins>
      <w:ins w:id="130" w:author="刘 红宾" w:date="2021-04-04T14:40:00Z">
        <w:r w:rsidR="005E2913">
          <w:rPr>
            <w:color w:val="2A2A2A"/>
            <w:sz w:val="22"/>
            <w:szCs w:val="22"/>
            <w:shd w:val="clear" w:color="auto" w:fill="FFFFFF"/>
          </w:rPr>
          <w:t>ag</w:t>
        </w:r>
      </w:ins>
      <w:ins w:id="131" w:author="刘 红宾" w:date="2021-04-04T14:41:00Z">
        <w:r w:rsidR="005E2913">
          <w:rPr>
            <w:color w:val="2A2A2A"/>
            <w:sz w:val="22"/>
            <w:szCs w:val="22"/>
            <w:shd w:val="clear" w:color="auto" w:fill="FFFFFF"/>
          </w:rPr>
          <w:t xml:space="preserve">e and </w:t>
        </w:r>
      </w:ins>
      <w:r w:rsidR="007068E6" w:rsidRPr="00BA6D15">
        <w:rPr>
          <w:color w:val="2A2A2A"/>
          <w:sz w:val="22"/>
          <w:szCs w:val="22"/>
          <w:shd w:val="clear" w:color="auto" w:fill="FFFFFF"/>
        </w:rPr>
        <w:t xml:space="preserve">genetically identical, </w:t>
      </w:r>
      <w:del w:id="132" w:author="刘 红宾" w:date="2021-04-04T14:41:00Z">
        <w:r w:rsidR="007068E6" w:rsidRPr="00BA6D15" w:rsidDel="005E2913">
          <w:rPr>
            <w:color w:val="2A2A2A"/>
            <w:sz w:val="22"/>
            <w:szCs w:val="22"/>
            <w:shd w:val="clear" w:color="auto" w:fill="FFFFFF"/>
          </w:rPr>
          <w:delText xml:space="preserve">co-housed in the same cages, </w:delText>
        </w:r>
      </w:del>
      <w:r w:rsidR="007068E6" w:rsidRPr="00BA6D15">
        <w:rPr>
          <w:color w:val="2A2A2A"/>
          <w:sz w:val="22"/>
          <w:szCs w:val="22"/>
          <w:shd w:val="clear" w:color="auto" w:fill="FFFFFF"/>
        </w:rPr>
        <w:t xml:space="preserve">and fed with the same cellulose-based diet 7 days prior to dietary fiber intervention. </w:t>
      </w:r>
      <w:r w:rsidR="002D5EA7" w:rsidRPr="00BA6D15">
        <w:rPr>
          <w:color w:val="2A2A2A"/>
          <w:sz w:val="22"/>
          <w:szCs w:val="22"/>
          <w:shd w:val="clear" w:color="auto" w:fill="FFFFFF"/>
        </w:rPr>
        <w:t xml:space="preserve">While </w:t>
      </w:r>
      <w:commentRangeStart w:id="133"/>
      <w:r w:rsidR="002D5EA7" w:rsidRPr="00BA6D15">
        <w:rPr>
          <w:color w:val="2A2A2A"/>
          <w:sz w:val="22"/>
          <w:szCs w:val="22"/>
          <w:shd w:val="clear" w:color="auto" w:fill="FFFFFF"/>
        </w:rPr>
        <w:t>difficult to stratify human microbiomes</w:t>
      </w:r>
      <w:commentRangeEnd w:id="133"/>
      <w:r w:rsidR="00CA793A">
        <w:rPr>
          <w:rStyle w:val="CommentReference"/>
        </w:rPr>
        <w:commentReference w:id="133"/>
      </w:r>
      <w:r w:rsidR="002D5EA7" w:rsidRPr="00BA6D15">
        <w:rPr>
          <w:color w:val="2A2A2A"/>
          <w:sz w:val="22"/>
          <w:szCs w:val="22"/>
          <w:shd w:val="clear" w:color="auto" w:fill="FFFFFF"/>
        </w:rPr>
        <w:t>, the</w:t>
      </w:r>
      <w:r w:rsidR="007068E6" w:rsidRPr="00BA6D15">
        <w:rPr>
          <w:color w:val="2A2A2A"/>
          <w:sz w:val="22"/>
          <w:szCs w:val="22"/>
          <w:shd w:val="clear" w:color="auto" w:fill="FFFFFF"/>
        </w:rPr>
        <w:t xml:space="preserve">se </w:t>
      </w:r>
      <w:r w:rsidR="00032952" w:rsidRPr="00BA6D15">
        <w:rPr>
          <w:color w:val="2A2A2A"/>
          <w:sz w:val="22"/>
          <w:szCs w:val="22"/>
          <w:shd w:val="clear" w:color="auto" w:fill="FFFFFF"/>
        </w:rPr>
        <w:t>mice</w:t>
      </w:r>
      <w:r w:rsidR="002D5EA7" w:rsidRPr="00BA6D15">
        <w:rPr>
          <w:color w:val="2A2A2A"/>
          <w:sz w:val="22"/>
          <w:szCs w:val="22"/>
          <w:shd w:val="clear" w:color="auto" w:fill="FFFFFF"/>
        </w:rPr>
        <w:t xml:space="preserve"> can be </w:t>
      </w:r>
      <w:r w:rsidR="004C1AFA" w:rsidRPr="00BA6D15">
        <w:rPr>
          <w:color w:val="2A2A2A"/>
          <w:sz w:val="22"/>
          <w:szCs w:val="22"/>
          <w:shd w:val="clear" w:color="auto" w:fill="FFFFFF"/>
        </w:rPr>
        <w:t xml:space="preserve">naturally </w:t>
      </w:r>
      <w:r w:rsidR="002D5EA7" w:rsidRPr="00BA6D15">
        <w:rPr>
          <w:color w:val="2A2A2A"/>
          <w:sz w:val="22"/>
          <w:szCs w:val="22"/>
          <w:shd w:val="clear" w:color="auto" w:fill="FFFFFF"/>
        </w:rPr>
        <w:t xml:space="preserve">divided by vendor sources </w:t>
      </w:r>
      <w:r w:rsidR="0007569A">
        <w:rPr>
          <w:color w:val="2A2A2A"/>
          <w:sz w:val="22"/>
          <w:szCs w:val="22"/>
          <w:shd w:val="clear" w:color="auto" w:fill="FFFFFF"/>
        </w:rPr>
        <w:t>into</w:t>
      </w:r>
      <w:r w:rsidR="002D5EA7" w:rsidRPr="00BA6D15">
        <w:rPr>
          <w:color w:val="2A2A2A"/>
          <w:sz w:val="22"/>
          <w:szCs w:val="22"/>
          <w:shd w:val="clear" w:color="auto" w:fill="FFFFFF"/>
        </w:rPr>
        <w:t xml:space="preserve"> groups </w:t>
      </w:r>
      <w:r w:rsidR="0007569A">
        <w:rPr>
          <w:color w:val="2A2A2A"/>
          <w:sz w:val="22"/>
          <w:szCs w:val="22"/>
          <w:shd w:val="clear" w:color="auto" w:fill="FFFFFF"/>
        </w:rPr>
        <w:t>with distinct</w:t>
      </w:r>
      <w:r w:rsidR="002D5EA7" w:rsidRPr="00BA6D15">
        <w:rPr>
          <w:color w:val="2A2A2A"/>
          <w:sz w:val="22"/>
          <w:szCs w:val="22"/>
          <w:shd w:val="clear" w:color="auto" w:fill="FFFFFF"/>
        </w:rPr>
        <w:t xml:space="preserve"> microbiota</w:t>
      </w:r>
      <w:r w:rsidR="00A71A85">
        <w:rPr>
          <w:color w:val="2A2A2A"/>
          <w:sz w:val="22"/>
          <w:szCs w:val="22"/>
          <w:shd w:val="clear" w:color="auto" w:fill="FFFFFF"/>
        </w:rPr>
        <w:t xml:space="preserve"> composition</w:t>
      </w:r>
      <w:r w:rsidR="002D5EA7" w:rsidRPr="00BA6D15">
        <w:rPr>
          <w:color w:val="2A2A2A"/>
          <w:sz w:val="22"/>
          <w:szCs w:val="22"/>
          <w:shd w:val="clear" w:color="auto" w:fill="FFFFFF"/>
        </w:rPr>
        <w:t xml:space="preserve"> (</w:t>
      </w:r>
      <w:r w:rsidR="002D5EA7" w:rsidRPr="00BA6D15">
        <w:rPr>
          <w:color w:val="2A2A2A"/>
          <w:sz w:val="22"/>
          <w:szCs w:val="22"/>
          <w:highlight w:val="yellow"/>
          <w:shd w:val="clear" w:color="auto" w:fill="FFFFFF"/>
        </w:rPr>
        <w:t>Fig. 1</w:t>
      </w:r>
      <w:r w:rsidR="00B97578" w:rsidRPr="00BA6D15">
        <w:rPr>
          <w:color w:val="2A2A2A"/>
          <w:sz w:val="22"/>
          <w:szCs w:val="22"/>
          <w:highlight w:val="yellow"/>
          <w:shd w:val="clear" w:color="auto" w:fill="FFFFFF"/>
        </w:rPr>
        <w:t>C, D</w:t>
      </w:r>
      <w:r w:rsidR="002D5EA7" w:rsidRPr="00BA6D15">
        <w:rPr>
          <w:color w:val="2A2A2A"/>
          <w:sz w:val="22"/>
          <w:szCs w:val="22"/>
          <w:shd w:val="clear" w:color="auto" w:fill="FFFFFF"/>
        </w:rPr>
        <w:t xml:space="preserve">). </w:t>
      </w:r>
      <w:r w:rsidR="00B97578" w:rsidRPr="00BA6D15">
        <w:rPr>
          <w:color w:val="2A2A2A"/>
          <w:sz w:val="22"/>
          <w:szCs w:val="22"/>
          <w:shd w:val="clear" w:color="auto" w:fill="FFFFFF"/>
        </w:rPr>
        <w:t>Beta-diversity (between-sample distance)</w:t>
      </w:r>
      <w:r w:rsidR="00045481">
        <w:rPr>
          <w:color w:val="2A2A2A"/>
          <w:sz w:val="22"/>
          <w:szCs w:val="22"/>
          <w:shd w:val="clear" w:color="auto" w:fill="FFFFFF"/>
        </w:rPr>
        <w:t>,</w:t>
      </w:r>
      <w:r w:rsidR="008E05B7" w:rsidRPr="00BA6D15">
        <w:rPr>
          <w:color w:val="2A2A2A"/>
          <w:sz w:val="22"/>
          <w:szCs w:val="22"/>
          <w:shd w:val="clear" w:color="auto" w:fill="FFFFFF"/>
        </w:rPr>
        <w:t xml:space="preserve"> calculated by </w:t>
      </w:r>
      <w:bookmarkStart w:id="134" w:name="OLE_LINK66"/>
      <w:bookmarkStart w:id="135" w:name="OLE_LINK67"/>
      <w:r w:rsidR="008E05B7" w:rsidRPr="00BA6D15">
        <w:rPr>
          <w:color w:val="2A2A2A"/>
          <w:sz w:val="22"/>
          <w:szCs w:val="22"/>
          <w:shd w:val="clear" w:color="auto" w:fill="FFFFFF"/>
        </w:rPr>
        <w:t>Aitchison distance</w:t>
      </w:r>
      <w:r w:rsidR="002E3514" w:rsidRPr="00BA6D15">
        <w:rPr>
          <w:color w:val="2A2A2A"/>
          <w:sz w:val="22"/>
          <w:szCs w:val="22"/>
          <w:shd w:val="clear" w:color="auto" w:fill="FFFFFF"/>
        </w:rPr>
        <w:t xml:space="preserve"> </w:t>
      </w:r>
      <w:bookmarkEnd w:id="134"/>
      <w:bookmarkEnd w:id="135"/>
      <w:r w:rsidR="002E3514" w:rsidRPr="00BA6D15">
        <w:rPr>
          <w:color w:val="2A2A2A"/>
          <w:sz w:val="22"/>
          <w:szCs w:val="22"/>
          <w:shd w:val="clear" w:color="auto" w:fill="FFFFFF"/>
        </w:rPr>
        <w:t>at the lowest classified taxonomy level</w:t>
      </w:r>
      <w:r w:rsidR="008E05B7" w:rsidRPr="00BA6D15">
        <w:rPr>
          <w:color w:val="2A2A2A"/>
          <w:sz w:val="22"/>
          <w:szCs w:val="22"/>
          <w:shd w:val="clear" w:color="auto" w:fill="FFFFFF"/>
        </w:rPr>
        <w:t xml:space="preserve">, </w:t>
      </w:r>
      <w:r w:rsidR="00E101E1" w:rsidRPr="00BA6D15">
        <w:rPr>
          <w:color w:val="2A2A2A"/>
          <w:sz w:val="22"/>
          <w:szCs w:val="22"/>
          <w:shd w:val="clear" w:color="auto" w:fill="FFFFFF"/>
        </w:rPr>
        <w:t xml:space="preserve">shows </w:t>
      </w:r>
      <w:r w:rsidR="002E3514" w:rsidRPr="00BA6D15">
        <w:rPr>
          <w:color w:val="2A2A2A"/>
          <w:sz w:val="22"/>
          <w:szCs w:val="22"/>
          <w:shd w:val="clear" w:color="auto" w:fill="FFFFFF"/>
        </w:rPr>
        <w:t xml:space="preserve">that the baseline </w:t>
      </w:r>
      <w:r w:rsidR="00045481">
        <w:rPr>
          <w:color w:val="2A2A2A"/>
          <w:sz w:val="22"/>
          <w:szCs w:val="22"/>
          <w:shd w:val="clear" w:color="auto" w:fill="FFFFFF"/>
        </w:rPr>
        <w:t>composition</w:t>
      </w:r>
      <w:r w:rsidR="002523A6">
        <w:rPr>
          <w:color w:val="2A2A2A"/>
          <w:sz w:val="22"/>
          <w:szCs w:val="22"/>
          <w:shd w:val="clear" w:color="auto" w:fill="FFFFFF"/>
        </w:rPr>
        <w:t>s</w:t>
      </w:r>
      <w:r w:rsidR="002E3514" w:rsidRPr="00BA6D15">
        <w:rPr>
          <w:color w:val="2A2A2A"/>
          <w:sz w:val="22"/>
          <w:szCs w:val="22"/>
          <w:shd w:val="clear" w:color="auto" w:fill="FFFFFF"/>
        </w:rPr>
        <w:t xml:space="preserve"> of our mice cluster by vendor (Adonis, </w:t>
      </w:r>
      <w:r w:rsidR="002E3514" w:rsidRPr="00A74765">
        <w:rPr>
          <w:i/>
          <w:iCs/>
          <w:color w:val="2A2A2A"/>
          <w:sz w:val="22"/>
          <w:szCs w:val="22"/>
          <w:shd w:val="clear" w:color="auto" w:fill="FFFFFF"/>
        </w:rPr>
        <w:t>P</w:t>
      </w:r>
      <w:ins w:id="136" w:author="刘 红宾" w:date="2021-04-02T19:57:00Z">
        <w:r w:rsidR="00131AF4">
          <w:rPr>
            <w:color w:val="2A2A2A"/>
            <w:sz w:val="22"/>
            <w:szCs w:val="22"/>
            <w:shd w:val="clear" w:color="auto" w:fill="FFFFFF"/>
          </w:rPr>
          <w:t xml:space="preserve"> </w:t>
        </w:r>
      </w:ins>
      <w:r w:rsidR="002E3514" w:rsidRPr="00BA6D15">
        <w:rPr>
          <w:color w:val="2A2A2A"/>
          <w:sz w:val="22"/>
          <w:szCs w:val="22"/>
          <w:shd w:val="clear" w:color="auto" w:fill="FFFFFF"/>
        </w:rPr>
        <w:t>&lt;</w:t>
      </w:r>
      <w:ins w:id="137" w:author="刘 红宾" w:date="2021-04-02T19:57:00Z">
        <w:r w:rsidR="00131AF4">
          <w:rPr>
            <w:color w:val="2A2A2A"/>
            <w:sz w:val="22"/>
            <w:szCs w:val="22"/>
            <w:shd w:val="clear" w:color="auto" w:fill="FFFFFF"/>
          </w:rPr>
          <w:t xml:space="preserve"> </w:t>
        </w:r>
      </w:ins>
      <w:r w:rsidR="002E3514" w:rsidRPr="00BA6D15">
        <w:rPr>
          <w:color w:val="2A2A2A"/>
          <w:sz w:val="22"/>
          <w:szCs w:val="22"/>
          <w:shd w:val="clear" w:color="auto" w:fill="FFFFFF"/>
        </w:rPr>
        <w:t>0.001) and are characterized by distinct bacterial taxa</w:t>
      </w:r>
      <w:r w:rsidR="00E86076" w:rsidRPr="00BA6D15">
        <w:rPr>
          <w:color w:val="2A2A2A"/>
          <w:sz w:val="22"/>
          <w:szCs w:val="22"/>
          <w:shd w:val="clear" w:color="auto" w:fill="FFFFFF"/>
        </w:rPr>
        <w:t xml:space="preserve"> (</w:t>
      </w:r>
      <w:r w:rsidR="00E86076" w:rsidRPr="00BA6D15">
        <w:rPr>
          <w:color w:val="2A2A2A"/>
          <w:sz w:val="22"/>
          <w:szCs w:val="22"/>
          <w:highlight w:val="yellow"/>
          <w:shd w:val="clear" w:color="auto" w:fill="FFFFFF"/>
        </w:rPr>
        <w:t>Fig. 1C</w:t>
      </w:r>
      <w:r w:rsidR="00E86076" w:rsidRPr="00BA6D15">
        <w:rPr>
          <w:color w:val="2A2A2A"/>
          <w:sz w:val="22"/>
          <w:szCs w:val="22"/>
          <w:shd w:val="clear" w:color="auto" w:fill="FFFFFF"/>
        </w:rPr>
        <w:t>)</w:t>
      </w:r>
      <w:r w:rsidR="002E3514" w:rsidRPr="00BA6D15">
        <w:rPr>
          <w:color w:val="2A2A2A"/>
          <w:sz w:val="22"/>
          <w:szCs w:val="22"/>
          <w:shd w:val="clear" w:color="auto" w:fill="FFFFFF"/>
        </w:rPr>
        <w:t xml:space="preserve">. </w:t>
      </w:r>
      <w:r w:rsidR="006A7A4E" w:rsidRPr="00BA6D15">
        <w:rPr>
          <w:color w:val="2A2A2A"/>
          <w:sz w:val="22"/>
          <w:szCs w:val="22"/>
          <w:shd w:val="clear" w:color="auto" w:fill="FFFFFF"/>
        </w:rPr>
        <w:t xml:space="preserve">For example, </w:t>
      </w:r>
      <w:r w:rsidR="006A7A4E" w:rsidRPr="00BA6D15">
        <w:rPr>
          <w:color w:val="242021"/>
          <w:sz w:val="22"/>
          <w:szCs w:val="22"/>
        </w:rPr>
        <w:t xml:space="preserve">Shanghai mice </w:t>
      </w:r>
      <w:r w:rsidR="00E03E24" w:rsidRPr="00BA6D15">
        <w:rPr>
          <w:color w:val="242021"/>
          <w:sz w:val="22"/>
          <w:szCs w:val="22"/>
        </w:rPr>
        <w:t xml:space="preserve">lack </w:t>
      </w:r>
      <w:r w:rsidR="006A7A4E" w:rsidRPr="00BA6D15">
        <w:rPr>
          <w:color w:val="242021"/>
          <w:sz w:val="22"/>
          <w:szCs w:val="22"/>
        </w:rPr>
        <w:t xml:space="preserve">several </w:t>
      </w:r>
      <w:r w:rsidR="00D8528C" w:rsidRPr="00BA6D15">
        <w:rPr>
          <w:color w:val="242021"/>
          <w:sz w:val="22"/>
          <w:szCs w:val="22"/>
        </w:rPr>
        <w:t xml:space="preserve">commensal </w:t>
      </w:r>
      <w:ins w:id="138" w:author="刘 红宾" w:date="2021-04-04T14:45:00Z">
        <w:r w:rsidR="00BD32F3" w:rsidRPr="00BD32F3">
          <w:rPr>
            <w:color w:val="242021"/>
            <w:sz w:val="22"/>
            <w:szCs w:val="22"/>
          </w:rPr>
          <w:t xml:space="preserve">complex </w:t>
        </w:r>
      </w:ins>
      <w:ins w:id="139" w:author="刘 红宾" w:date="2021-04-04T14:52:00Z">
        <w:r w:rsidR="00E05159" w:rsidRPr="00E05159">
          <w:rPr>
            <w:color w:val="242021"/>
            <w:sz w:val="22"/>
            <w:szCs w:val="22"/>
          </w:rPr>
          <w:t>polysaccharides</w:t>
        </w:r>
      </w:ins>
      <w:ins w:id="140" w:author="刘 红宾" w:date="2021-04-04T14:45:00Z">
        <w:r w:rsidR="00BD32F3" w:rsidRPr="00BD32F3">
          <w:rPr>
            <w:color w:val="242021"/>
            <w:sz w:val="22"/>
            <w:szCs w:val="22"/>
          </w:rPr>
          <w:t xml:space="preserve"> degrad</w:t>
        </w:r>
        <w:r w:rsidR="00BD32F3">
          <w:rPr>
            <w:color w:val="242021"/>
            <w:sz w:val="22"/>
            <w:szCs w:val="22"/>
          </w:rPr>
          <w:t>ers</w:t>
        </w:r>
      </w:ins>
      <w:del w:id="141" w:author="刘 红宾" w:date="2021-04-04T14:45:00Z">
        <w:r w:rsidR="00D61C0A" w:rsidRPr="00BA6D15" w:rsidDel="00BD32F3">
          <w:rPr>
            <w:color w:val="242021"/>
            <w:sz w:val="22"/>
            <w:szCs w:val="22"/>
          </w:rPr>
          <w:delText>mucosal-monosaccharide-</w:delText>
        </w:r>
      </w:del>
      <w:ins w:id="142" w:author="刘 红宾" w:date="2021-04-04T14:45:00Z">
        <w:r w:rsidR="00BD32F3" w:rsidRPr="00BA6D15" w:rsidDel="00BD32F3">
          <w:rPr>
            <w:color w:val="242021"/>
            <w:sz w:val="22"/>
            <w:szCs w:val="22"/>
          </w:rPr>
          <w:t xml:space="preserve"> </w:t>
        </w:r>
      </w:ins>
      <w:del w:id="143" w:author="刘 红宾" w:date="2021-04-04T14:45:00Z">
        <w:r w:rsidR="00D61C0A" w:rsidRPr="00BA6D15" w:rsidDel="00BD32F3">
          <w:rPr>
            <w:color w:val="242021"/>
            <w:sz w:val="22"/>
            <w:szCs w:val="22"/>
          </w:rPr>
          <w:delText xml:space="preserve">utilizers </w:delText>
        </w:r>
      </w:del>
      <w:r w:rsidR="00D8528C" w:rsidRPr="00BA6D15">
        <w:rPr>
          <w:color w:val="242021"/>
          <w:sz w:val="22"/>
          <w:szCs w:val="22"/>
        </w:rPr>
        <w:t>such as</w:t>
      </w:r>
      <w:r w:rsidR="006A7A4E" w:rsidRPr="00BA6D15">
        <w:rPr>
          <w:color w:val="242021"/>
          <w:sz w:val="22"/>
          <w:szCs w:val="22"/>
        </w:rPr>
        <w:t xml:space="preserve"> </w:t>
      </w:r>
      <w:proofErr w:type="spellStart"/>
      <w:r w:rsidR="006A7A4E" w:rsidRPr="00A74765">
        <w:rPr>
          <w:i/>
          <w:iCs/>
          <w:sz w:val="22"/>
          <w:szCs w:val="22"/>
          <w:shd w:val="clear" w:color="auto" w:fill="FFFFFF"/>
        </w:rPr>
        <w:t>Muribaculaceae</w:t>
      </w:r>
      <w:proofErr w:type="spellEnd"/>
      <w:r w:rsidR="006A7A4E" w:rsidRPr="00BA6D15">
        <w:rPr>
          <w:sz w:val="22"/>
          <w:szCs w:val="22"/>
          <w:shd w:val="clear" w:color="auto" w:fill="FFFFFF"/>
        </w:rPr>
        <w:t xml:space="preserve"> a</w:t>
      </w:r>
      <w:r w:rsidR="00D8528C" w:rsidRPr="00BA6D15">
        <w:rPr>
          <w:sz w:val="22"/>
          <w:szCs w:val="22"/>
          <w:shd w:val="clear" w:color="auto" w:fill="FFFFFF"/>
        </w:rPr>
        <w:t xml:space="preserve">nd </w:t>
      </w:r>
      <w:proofErr w:type="spellStart"/>
      <w:r w:rsidR="00D8528C" w:rsidRPr="00A74765">
        <w:rPr>
          <w:i/>
          <w:iCs/>
          <w:sz w:val="22"/>
          <w:szCs w:val="22"/>
          <w:shd w:val="clear" w:color="auto" w:fill="FFFFFF"/>
        </w:rPr>
        <w:t>Rikenellaceae</w:t>
      </w:r>
      <w:proofErr w:type="spellEnd"/>
      <w:ins w:id="144" w:author="刘 红宾" w:date="2021-04-04T14:46:00Z">
        <w:r w:rsidR="00BD32F3">
          <w:rPr>
            <w:i/>
            <w:iCs/>
            <w:sz w:val="22"/>
            <w:szCs w:val="22"/>
            <w:shd w:val="clear" w:color="auto" w:fill="FFFFFF"/>
          </w:rPr>
          <w:t xml:space="preserve"> </w:t>
        </w:r>
        <w:r w:rsidR="00BD32F3">
          <w:rPr>
            <w:sz w:val="22"/>
            <w:szCs w:val="22"/>
            <w:shd w:val="clear" w:color="auto" w:fill="FFFFFF"/>
          </w:rPr>
          <w:fldChar w:fldCharType="begin"/>
        </w:r>
      </w:ins>
      <w:ins w:id="145" w:author="刘 红宾" w:date="2021-04-04T15:03:00Z">
        <w:r w:rsidR="00FD0EB7">
          <w:rPr>
            <w:sz w:val="22"/>
            <w:szCs w:val="22"/>
            <w:shd w:val="clear" w:color="auto" w:fill="FFFFFF"/>
          </w:rPr>
          <w:instrText xml:space="preserve"> ADDIN NE.Ref.{904149DB-9372-4638-8513-A5BD6B99F9D9}</w:instrText>
        </w:r>
      </w:ins>
      <w:r w:rsidR="00BD32F3">
        <w:rPr>
          <w:sz w:val="22"/>
          <w:szCs w:val="22"/>
          <w:shd w:val="clear" w:color="auto" w:fill="FFFFFF"/>
        </w:rPr>
        <w:fldChar w:fldCharType="separate"/>
      </w:r>
      <w:ins w:id="146" w:author="刘 红宾" w:date="2021-04-04T17:04:00Z">
        <w:r w:rsidR="00C2571B">
          <w:rPr>
            <w:rFonts w:eastAsiaTheme="minorEastAsia"/>
            <w:color w:val="080000"/>
            <w:sz w:val="22"/>
            <w:szCs w:val="22"/>
          </w:rPr>
          <w:t>[21, 22]</w:t>
        </w:r>
      </w:ins>
      <w:ins w:id="147" w:author="刘 红宾" w:date="2021-04-04T14:46:00Z">
        <w:r w:rsidR="00BD32F3">
          <w:rPr>
            <w:sz w:val="22"/>
            <w:szCs w:val="22"/>
            <w:shd w:val="clear" w:color="auto" w:fill="FFFFFF"/>
          </w:rPr>
          <w:fldChar w:fldCharType="end"/>
        </w:r>
      </w:ins>
      <w:r w:rsidR="006A7A4E" w:rsidRPr="00BA6D15">
        <w:rPr>
          <w:color w:val="242021"/>
          <w:sz w:val="22"/>
          <w:szCs w:val="22"/>
        </w:rPr>
        <w:t>.</w:t>
      </w:r>
      <w:r w:rsidR="00416F12" w:rsidRPr="00BA6D15">
        <w:rPr>
          <w:color w:val="242021"/>
          <w:sz w:val="22"/>
          <w:szCs w:val="22"/>
        </w:rPr>
        <w:t xml:space="preserve"> </w:t>
      </w:r>
      <w:r w:rsidR="002E3514" w:rsidRPr="00BA6D15">
        <w:rPr>
          <w:color w:val="2A2A2A"/>
          <w:sz w:val="22"/>
          <w:szCs w:val="22"/>
          <w:shd w:val="clear" w:color="auto" w:fill="FFFFFF"/>
        </w:rPr>
        <w:t>The profound inter</w:t>
      </w:r>
      <w:r w:rsidR="00973F20" w:rsidRPr="00BA6D15">
        <w:rPr>
          <w:color w:val="2A2A2A"/>
          <w:sz w:val="22"/>
          <w:szCs w:val="22"/>
          <w:shd w:val="clear" w:color="auto" w:fill="FFFFFF"/>
        </w:rPr>
        <w:t>-</w:t>
      </w:r>
      <w:r w:rsidR="002E3514" w:rsidRPr="00BA6D15">
        <w:rPr>
          <w:color w:val="2A2A2A"/>
          <w:sz w:val="22"/>
          <w:szCs w:val="22"/>
          <w:shd w:val="clear" w:color="auto" w:fill="FFFFFF"/>
        </w:rPr>
        <w:t>vendor difference</w:t>
      </w:r>
      <w:r w:rsidR="00F1798A" w:rsidRPr="00BA6D15">
        <w:rPr>
          <w:color w:val="2A2A2A"/>
          <w:sz w:val="22"/>
          <w:szCs w:val="22"/>
          <w:shd w:val="clear" w:color="auto" w:fill="FFFFFF"/>
        </w:rPr>
        <w:t xml:space="preserve"> (Adonis, </w:t>
      </w:r>
      <w:r w:rsidR="00F1798A" w:rsidRPr="00A74765">
        <w:rPr>
          <w:i/>
          <w:iCs/>
          <w:color w:val="2A2A2A"/>
          <w:sz w:val="22"/>
          <w:szCs w:val="22"/>
          <w:shd w:val="clear" w:color="auto" w:fill="FFFFFF"/>
        </w:rPr>
        <w:t>P</w:t>
      </w:r>
      <w:ins w:id="148" w:author="刘 红宾" w:date="2021-04-02T19:57:00Z">
        <w:r w:rsidR="00131AF4">
          <w:rPr>
            <w:color w:val="2A2A2A"/>
            <w:sz w:val="22"/>
            <w:szCs w:val="22"/>
            <w:shd w:val="clear" w:color="auto" w:fill="FFFFFF"/>
          </w:rPr>
          <w:t xml:space="preserve"> </w:t>
        </w:r>
      </w:ins>
      <w:r w:rsidR="00F1798A" w:rsidRPr="00BA6D15">
        <w:rPr>
          <w:color w:val="2A2A2A"/>
          <w:sz w:val="22"/>
          <w:szCs w:val="22"/>
          <w:shd w:val="clear" w:color="auto" w:fill="FFFFFF"/>
        </w:rPr>
        <w:t>&lt;</w:t>
      </w:r>
      <w:ins w:id="149" w:author="刘 红宾" w:date="2021-04-02T19:57:00Z">
        <w:r w:rsidR="00131AF4">
          <w:rPr>
            <w:color w:val="2A2A2A"/>
            <w:sz w:val="22"/>
            <w:szCs w:val="22"/>
            <w:shd w:val="clear" w:color="auto" w:fill="FFFFFF"/>
          </w:rPr>
          <w:t xml:space="preserve"> </w:t>
        </w:r>
      </w:ins>
      <w:r w:rsidR="00F1798A" w:rsidRPr="00BA6D15">
        <w:rPr>
          <w:color w:val="2A2A2A"/>
          <w:sz w:val="22"/>
          <w:szCs w:val="22"/>
          <w:shd w:val="clear" w:color="auto" w:fill="FFFFFF"/>
        </w:rPr>
        <w:t>0.001)</w:t>
      </w:r>
      <w:r w:rsidR="002E3514" w:rsidRPr="00BA6D15">
        <w:rPr>
          <w:color w:val="2A2A2A"/>
          <w:sz w:val="22"/>
          <w:szCs w:val="22"/>
          <w:shd w:val="clear" w:color="auto" w:fill="FFFFFF"/>
        </w:rPr>
        <w:t xml:space="preserve"> </w:t>
      </w:r>
      <w:r w:rsidR="00557D91" w:rsidRPr="00BA6D15">
        <w:rPr>
          <w:color w:val="2A2A2A"/>
          <w:sz w:val="22"/>
          <w:szCs w:val="22"/>
          <w:shd w:val="clear" w:color="auto" w:fill="FFFFFF"/>
        </w:rPr>
        <w:t>was also</w:t>
      </w:r>
      <w:r w:rsidR="002E3514" w:rsidRPr="00BA6D15">
        <w:rPr>
          <w:color w:val="2A2A2A"/>
          <w:sz w:val="22"/>
          <w:szCs w:val="22"/>
          <w:shd w:val="clear" w:color="auto" w:fill="FFFFFF"/>
        </w:rPr>
        <w:t xml:space="preserve"> observed at</w:t>
      </w:r>
      <w:r w:rsidR="00B51A34" w:rsidRPr="00BA6D15">
        <w:rPr>
          <w:color w:val="2A2A2A"/>
          <w:sz w:val="22"/>
          <w:szCs w:val="22"/>
          <w:shd w:val="clear" w:color="auto" w:fill="FFFFFF"/>
        </w:rPr>
        <w:t xml:space="preserve"> </w:t>
      </w:r>
      <w:r w:rsidR="00557D91" w:rsidRPr="00BA6D15">
        <w:rPr>
          <w:color w:val="2A2A2A"/>
          <w:sz w:val="22"/>
          <w:szCs w:val="22"/>
          <w:shd w:val="clear" w:color="auto" w:fill="FFFFFF"/>
        </w:rPr>
        <w:t xml:space="preserve">the family </w:t>
      </w:r>
      <w:r w:rsidR="00B51A34" w:rsidRPr="00BA6D15">
        <w:rPr>
          <w:color w:val="2A2A2A"/>
          <w:sz w:val="22"/>
          <w:szCs w:val="22"/>
          <w:shd w:val="clear" w:color="auto" w:fill="FFFFFF"/>
        </w:rPr>
        <w:t>level</w:t>
      </w:r>
      <w:r w:rsidR="00FB04A4" w:rsidRPr="00BA6D15">
        <w:rPr>
          <w:color w:val="2A2A2A"/>
          <w:sz w:val="22"/>
          <w:szCs w:val="22"/>
          <w:shd w:val="clear" w:color="auto" w:fill="FFFFFF"/>
        </w:rPr>
        <w:t xml:space="preserve"> </w:t>
      </w:r>
      <w:bookmarkStart w:id="150" w:name="OLE_LINK3"/>
      <w:bookmarkStart w:id="151" w:name="OLE_LINK4"/>
      <w:r w:rsidR="00FB04A4" w:rsidRPr="00BA6D15">
        <w:rPr>
          <w:color w:val="2A2A2A"/>
          <w:sz w:val="22"/>
          <w:szCs w:val="22"/>
          <w:shd w:val="clear" w:color="auto" w:fill="FFFFFF"/>
        </w:rPr>
        <w:t>(</w:t>
      </w:r>
      <w:bookmarkEnd w:id="150"/>
      <w:bookmarkEnd w:id="151"/>
      <w:r w:rsidR="00557D91" w:rsidRPr="00BA6D15">
        <w:rPr>
          <w:color w:val="2A2A2A"/>
          <w:sz w:val="22"/>
          <w:szCs w:val="22"/>
          <w:highlight w:val="yellow"/>
          <w:shd w:val="clear" w:color="auto" w:fill="FFFFFF"/>
        </w:rPr>
        <w:t>Fig. 1D</w:t>
      </w:r>
      <w:r w:rsidR="00FB04A4" w:rsidRPr="00BA6D15">
        <w:rPr>
          <w:color w:val="2A2A2A"/>
          <w:sz w:val="22"/>
          <w:szCs w:val="22"/>
          <w:shd w:val="clear" w:color="auto" w:fill="FFFFFF"/>
        </w:rPr>
        <w:t>)</w:t>
      </w:r>
      <w:r w:rsidR="00B51A34" w:rsidRPr="00BA6D15">
        <w:rPr>
          <w:color w:val="2A2A2A"/>
          <w:sz w:val="22"/>
          <w:szCs w:val="22"/>
          <w:shd w:val="clear" w:color="auto" w:fill="FFFFFF"/>
        </w:rPr>
        <w:t>.</w:t>
      </w:r>
      <w:r w:rsidR="005E61D1" w:rsidRPr="00BA6D15">
        <w:rPr>
          <w:color w:val="2A2A2A"/>
          <w:sz w:val="22"/>
          <w:szCs w:val="22"/>
          <w:shd w:val="clear" w:color="auto" w:fill="FFFFFF"/>
        </w:rPr>
        <w:t xml:space="preserve"> </w:t>
      </w:r>
      <w:r w:rsidR="00F02ACD" w:rsidRPr="00BA6D15">
        <w:rPr>
          <w:color w:val="2A2A2A"/>
          <w:sz w:val="22"/>
          <w:szCs w:val="22"/>
          <w:shd w:val="clear" w:color="auto" w:fill="FFFFFF"/>
        </w:rPr>
        <w:t>Due to the high</w:t>
      </w:r>
      <w:r w:rsidR="005E61D1" w:rsidRPr="00BA6D15">
        <w:rPr>
          <w:color w:val="2A2A2A"/>
          <w:sz w:val="22"/>
          <w:szCs w:val="22"/>
          <w:shd w:val="clear" w:color="auto" w:fill="FFFFFF"/>
        </w:rPr>
        <w:t xml:space="preserve"> between-vendor varia</w:t>
      </w:r>
      <w:r w:rsidR="00EC11C4">
        <w:rPr>
          <w:color w:val="2A2A2A"/>
          <w:sz w:val="22"/>
          <w:szCs w:val="22"/>
          <w:shd w:val="clear" w:color="auto" w:fill="FFFFFF"/>
        </w:rPr>
        <w:t>tion</w:t>
      </w:r>
      <w:r w:rsidR="005E61D1" w:rsidRPr="00BA6D15">
        <w:rPr>
          <w:color w:val="2A2A2A"/>
          <w:sz w:val="22"/>
          <w:szCs w:val="22"/>
          <w:shd w:val="clear" w:color="auto" w:fill="FFFFFF"/>
        </w:rPr>
        <w:t xml:space="preserve">, </w:t>
      </w:r>
      <w:bookmarkStart w:id="152" w:name="OLE_LINK70"/>
      <w:bookmarkStart w:id="153" w:name="OLE_LINK71"/>
      <w:bookmarkStart w:id="154" w:name="OLE_LINK68"/>
      <w:bookmarkStart w:id="155" w:name="OLE_LINK69"/>
      <w:r w:rsidR="005E61D1" w:rsidRPr="00BA6D15">
        <w:rPr>
          <w:color w:val="2A2A2A"/>
          <w:sz w:val="22"/>
          <w:szCs w:val="22"/>
          <w:shd w:val="clear" w:color="auto" w:fill="FFFFFF"/>
        </w:rPr>
        <w:t xml:space="preserve">mice from the same vendor can be </w:t>
      </w:r>
      <w:r w:rsidR="00426AA3" w:rsidRPr="00BA6D15">
        <w:rPr>
          <w:color w:val="2A2A2A"/>
          <w:sz w:val="22"/>
          <w:szCs w:val="22"/>
          <w:shd w:val="clear" w:color="auto" w:fill="FFFFFF"/>
        </w:rPr>
        <w:t xml:space="preserve">effectively </w:t>
      </w:r>
      <w:r w:rsidR="005E61D1" w:rsidRPr="00BA6D15">
        <w:rPr>
          <w:color w:val="2A2A2A"/>
          <w:sz w:val="22"/>
          <w:szCs w:val="22"/>
          <w:shd w:val="clear" w:color="auto" w:fill="FFFFFF"/>
        </w:rPr>
        <w:t xml:space="preserve">treated as </w:t>
      </w:r>
      <w:bookmarkStart w:id="156" w:name="OLE_LINK54"/>
      <w:bookmarkStart w:id="157" w:name="OLE_LINK55"/>
      <w:bookmarkStart w:id="158" w:name="OLE_LINK72"/>
      <w:r w:rsidR="005E61D1" w:rsidRPr="00BA6D15">
        <w:rPr>
          <w:color w:val="2A2A2A"/>
          <w:sz w:val="22"/>
          <w:szCs w:val="22"/>
          <w:shd w:val="clear" w:color="auto" w:fill="FFFFFF"/>
        </w:rPr>
        <w:t>independent biological replicates</w:t>
      </w:r>
      <w:bookmarkEnd w:id="152"/>
      <w:bookmarkEnd w:id="153"/>
      <w:bookmarkEnd w:id="156"/>
      <w:bookmarkEnd w:id="157"/>
      <w:bookmarkEnd w:id="158"/>
      <w:r w:rsidR="005E61D1" w:rsidRPr="00BA6D15">
        <w:rPr>
          <w:color w:val="2A2A2A"/>
          <w:sz w:val="22"/>
          <w:szCs w:val="22"/>
          <w:shd w:val="clear" w:color="auto" w:fill="FFFFFF"/>
        </w:rPr>
        <w:t xml:space="preserve"> </w:t>
      </w:r>
      <w:r w:rsidR="003227DE" w:rsidRPr="00BA6D15">
        <w:rPr>
          <w:color w:val="2A2A2A"/>
          <w:sz w:val="22"/>
          <w:szCs w:val="22"/>
          <w:shd w:val="clear" w:color="auto" w:fill="FFFFFF"/>
        </w:rPr>
        <w:t>for each baseline microbiota</w:t>
      </w:r>
      <w:bookmarkEnd w:id="154"/>
      <w:bookmarkEnd w:id="155"/>
      <w:r w:rsidR="00DA734D" w:rsidRPr="00BA6D15">
        <w:rPr>
          <w:color w:val="2A2A2A"/>
          <w:sz w:val="22"/>
          <w:szCs w:val="22"/>
          <w:shd w:val="clear" w:color="auto" w:fill="FFFFFF"/>
        </w:rPr>
        <w:t xml:space="preserve"> </w:t>
      </w:r>
      <w:r w:rsidR="00554C49">
        <w:rPr>
          <w:color w:val="2A2A2A"/>
          <w:sz w:val="22"/>
          <w:szCs w:val="22"/>
          <w:shd w:val="clear" w:color="auto" w:fill="FFFFFF"/>
        </w:rPr>
        <w:t>composition</w:t>
      </w:r>
      <w:r w:rsidR="00DA734D" w:rsidRPr="00BA6D15">
        <w:rPr>
          <w:color w:val="2A2A2A"/>
          <w:sz w:val="22"/>
          <w:szCs w:val="22"/>
          <w:shd w:val="clear" w:color="auto" w:fill="FFFFFF"/>
        </w:rPr>
        <w:t>.</w:t>
      </w:r>
    </w:p>
    <w:p w14:paraId="57136324" w14:textId="64F39720" w:rsidR="00C9657D" w:rsidRPr="00BA6D15" w:rsidRDefault="00C9657D" w:rsidP="00C3619E">
      <w:pPr>
        <w:jc w:val="both"/>
        <w:rPr>
          <w:sz w:val="22"/>
          <w:szCs w:val="22"/>
        </w:rPr>
      </w:pPr>
    </w:p>
    <w:p w14:paraId="514C53D7" w14:textId="24FFDC21" w:rsidR="00387BA9" w:rsidRPr="00BA6D15" w:rsidRDefault="00CF09B0">
      <w:pPr>
        <w:jc w:val="center"/>
        <w:rPr>
          <w:sz w:val="22"/>
          <w:szCs w:val="22"/>
        </w:rPr>
      </w:pPr>
      <w:ins w:id="159" w:author="Chen Liao" w:date="2021-04-04T20:04:00Z">
        <w:r>
          <w:rPr>
            <w:noProof/>
            <w:sz w:val="22"/>
            <w:szCs w:val="22"/>
          </w:rPr>
          <w:drawing>
            <wp:inline distT="0" distB="0" distL="0" distR="0" wp14:anchorId="316B7A56" wp14:editId="36C4BDE6">
              <wp:extent cx="5040671" cy="3383947"/>
              <wp:effectExtent l="0" t="0" r="127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2436" cy="3385132"/>
                      </a:xfrm>
                      <a:prstGeom prst="rect">
                        <a:avLst/>
                      </a:prstGeom>
                    </pic:spPr>
                  </pic:pic>
                </a:graphicData>
              </a:graphic>
            </wp:inline>
          </w:drawing>
        </w:r>
      </w:ins>
    </w:p>
    <w:p w14:paraId="2F634C79" w14:textId="77777777" w:rsidR="00F37203" w:rsidRPr="00BA6D15" w:rsidRDefault="00F37203" w:rsidP="00C3619E">
      <w:pPr>
        <w:jc w:val="both"/>
        <w:rPr>
          <w:sz w:val="22"/>
          <w:szCs w:val="22"/>
        </w:rPr>
      </w:pPr>
    </w:p>
    <w:p w14:paraId="616E8336" w14:textId="10B42EEC" w:rsidR="00A83394" w:rsidRPr="000716FD" w:rsidRDefault="00C9657D" w:rsidP="00C3619E">
      <w:pPr>
        <w:pStyle w:val="paragraph"/>
        <w:spacing w:before="0" w:beforeAutospacing="0" w:after="0" w:afterAutospacing="0"/>
        <w:jc w:val="both"/>
        <w:rPr>
          <w:rFonts w:ascii="Times New Roman" w:hAnsi="Times New Roman" w:cs="Times New Roman"/>
          <w:sz w:val="20"/>
          <w:szCs w:val="20"/>
        </w:rPr>
      </w:pPr>
      <w:r w:rsidRPr="000716FD">
        <w:rPr>
          <w:rFonts w:ascii="Times New Roman" w:hAnsi="Times New Roman" w:cs="Times New Roman"/>
          <w:b/>
          <w:bCs/>
          <w:sz w:val="20"/>
          <w:szCs w:val="20"/>
        </w:rPr>
        <w:t xml:space="preserve">Figure 1. Experimental design and </w:t>
      </w:r>
      <w:r w:rsidR="007E4291" w:rsidRPr="000716FD">
        <w:rPr>
          <w:rFonts w:ascii="Times New Roman" w:hAnsi="Times New Roman" w:cs="Times New Roman"/>
          <w:b/>
          <w:bCs/>
          <w:sz w:val="20"/>
          <w:szCs w:val="20"/>
        </w:rPr>
        <w:t>computational</w:t>
      </w:r>
      <w:r w:rsidRPr="000716FD">
        <w:rPr>
          <w:rFonts w:ascii="Times New Roman" w:hAnsi="Times New Roman" w:cs="Times New Roman"/>
          <w:b/>
          <w:bCs/>
          <w:sz w:val="20"/>
          <w:szCs w:val="20"/>
        </w:rPr>
        <w:t xml:space="preserve"> framework </w:t>
      </w:r>
      <w:r w:rsidR="00F73798" w:rsidRPr="000716FD">
        <w:rPr>
          <w:rFonts w:ascii="Times New Roman" w:hAnsi="Times New Roman" w:cs="Times New Roman"/>
          <w:b/>
          <w:bCs/>
          <w:sz w:val="20"/>
          <w:szCs w:val="20"/>
        </w:rPr>
        <w:t xml:space="preserve">for </w:t>
      </w:r>
      <w:r w:rsidR="00D54857" w:rsidRPr="000716FD">
        <w:rPr>
          <w:rFonts w:ascii="Times New Roman" w:hAnsi="Times New Roman" w:cs="Times New Roman"/>
          <w:b/>
          <w:bCs/>
          <w:sz w:val="20"/>
          <w:szCs w:val="20"/>
        </w:rPr>
        <w:t>this</w:t>
      </w:r>
      <w:r w:rsidR="00F73798" w:rsidRPr="000716FD">
        <w:rPr>
          <w:rFonts w:ascii="Times New Roman" w:hAnsi="Times New Roman" w:cs="Times New Roman"/>
          <w:b/>
          <w:bCs/>
          <w:sz w:val="20"/>
          <w:szCs w:val="20"/>
        </w:rPr>
        <w:t xml:space="preserve"> study</w:t>
      </w:r>
      <w:r w:rsidRPr="000716FD">
        <w:rPr>
          <w:rFonts w:ascii="Times New Roman" w:hAnsi="Times New Roman" w:cs="Times New Roman"/>
          <w:b/>
          <w:bCs/>
          <w:sz w:val="20"/>
          <w:szCs w:val="20"/>
        </w:rPr>
        <w:t>.</w:t>
      </w:r>
      <w:r w:rsidR="007155CD" w:rsidRPr="000716FD">
        <w:rPr>
          <w:rFonts w:ascii="Times New Roman" w:hAnsi="Times New Roman" w:cs="Times New Roman"/>
          <w:sz w:val="20"/>
          <w:szCs w:val="20"/>
        </w:rPr>
        <w:t xml:space="preserve"> </w:t>
      </w:r>
      <w:r w:rsidRPr="000716FD">
        <w:rPr>
          <w:rFonts w:ascii="Times New Roman" w:hAnsi="Times New Roman" w:cs="Times New Roman"/>
          <w:b/>
          <w:bCs/>
          <w:sz w:val="20"/>
          <w:szCs w:val="20"/>
        </w:rPr>
        <w:t>A</w:t>
      </w:r>
      <w:r w:rsidR="003D5E87" w:rsidRPr="000716FD">
        <w:rPr>
          <w:rFonts w:ascii="Times New Roman" w:hAnsi="Times New Roman" w:cs="Times New Roman"/>
          <w:sz w:val="20"/>
          <w:szCs w:val="20"/>
        </w:rPr>
        <w:t>.</w:t>
      </w:r>
      <w:r w:rsidR="007155CD" w:rsidRPr="000716FD">
        <w:rPr>
          <w:rFonts w:ascii="Times New Roman" w:hAnsi="Times New Roman" w:cs="Times New Roman"/>
          <w:sz w:val="20"/>
          <w:szCs w:val="20"/>
        </w:rPr>
        <w:t xml:space="preserve"> </w:t>
      </w:r>
      <w:r w:rsidR="00E374A1" w:rsidRPr="000716FD">
        <w:rPr>
          <w:rFonts w:ascii="Times New Roman" w:hAnsi="Times New Roman" w:cs="Times New Roman"/>
          <w:sz w:val="20"/>
          <w:szCs w:val="20"/>
        </w:rPr>
        <w:t>Schematics</w:t>
      </w:r>
      <w:r w:rsidRPr="000716FD">
        <w:rPr>
          <w:rFonts w:ascii="Times New Roman" w:hAnsi="Times New Roman" w:cs="Times New Roman"/>
          <w:sz w:val="20"/>
          <w:szCs w:val="20"/>
        </w:rPr>
        <w:t xml:space="preserve"> of </w:t>
      </w:r>
      <w:r w:rsidR="00EA0F85" w:rsidRPr="000716FD">
        <w:rPr>
          <w:rFonts w:ascii="Times New Roman" w:hAnsi="Times New Roman" w:cs="Times New Roman"/>
          <w:sz w:val="20"/>
          <w:szCs w:val="20"/>
        </w:rPr>
        <w:t>the experiments performed on a mouse model</w:t>
      </w:r>
      <w:r w:rsidRPr="000716FD">
        <w:rPr>
          <w:rFonts w:ascii="Times New Roman" w:hAnsi="Times New Roman" w:cs="Times New Roman"/>
          <w:sz w:val="20"/>
          <w:szCs w:val="20"/>
        </w:rPr>
        <w:t xml:space="preserve">. </w:t>
      </w:r>
      <w:r w:rsidR="00956185" w:rsidRPr="000716FD">
        <w:rPr>
          <w:rFonts w:ascii="Times New Roman" w:hAnsi="Times New Roman" w:cs="Times New Roman"/>
          <w:sz w:val="20"/>
          <w:szCs w:val="20"/>
        </w:rPr>
        <w:t xml:space="preserve">Gray </w:t>
      </w:r>
      <w:r w:rsidR="00AE7BC2" w:rsidRPr="000716FD">
        <w:rPr>
          <w:rFonts w:ascii="Times New Roman" w:hAnsi="Times New Roman" w:cs="Times New Roman"/>
          <w:sz w:val="20"/>
          <w:szCs w:val="20"/>
        </w:rPr>
        <w:t>dots</w:t>
      </w:r>
      <w:r w:rsidRPr="000716FD">
        <w:rPr>
          <w:rFonts w:ascii="Times New Roman" w:hAnsi="Times New Roman" w:cs="Times New Roman"/>
          <w:sz w:val="20"/>
          <w:szCs w:val="20"/>
        </w:rPr>
        <w:t xml:space="preserve"> indicate the days on which longitudinal fecal samples, microbiome </w:t>
      </w:r>
      <w:r w:rsidR="00590DA8" w:rsidRPr="000716FD">
        <w:rPr>
          <w:rFonts w:ascii="Times New Roman" w:hAnsi="Times New Roman" w:cs="Times New Roman"/>
          <w:sz w:val="20"/>
          <w:szCs w:val="20"/>
        </w:rPr>
        <w:t>and metabolomics data</w:t>
      </w:r>
      <w:r w:rsidR="00F37203" w:rsidRPr="000716FD">
        <w:rPr>
          <w:rFonts w:ascii="Times New Roman" w:hAnsi="Times New Roman" w:cs="Times New Roman"/>
          <w:sz w:val="20"/>
          <w:szCs w:val="20"/>
        </w:rPr>
        <w:t xml:space="preserve"> </w:t>
      </w:r>
      <w:r w:rsidRPr="000716FD">
        <w:rPr>
          <w:rFonts w:ascii="Times New Roman" w:hAnsi="Times New Roman" w:cs="Times New Roman"/>
          <w:sz w:val="20"/>
          <w:szCs w:val="20"/>
        </w:rPr>
        <w:t>were collected.</w:t>
      </w:r>
      <w:r w:rsidR="007155CD" w:rsidRPr="000716FD">
        <w:rPr>
          <w:rFonts w:ascii="Times New Roman" w:hAnsi="Times New Roman" w:cs="Times New Roman"/>
          <w:sz w:val="20"/>
          <w:szCs w:val="20"/>
        </w:rPr>
        <w:t xml:space="preserve"> </w:t>
      </w:r>
      <w:r w:rsidR="00590DA8" w:rsidRPr="000716FD">
        <w:rPr>
          <w:rFonts w:ascii="Times New Roman" w:hAnsi="Times New Roman" w:cs="Times New Roman"/>
          <w:sz w:val="20"/>
          <w:szCs w:val="20"/>
        </w:rPr>
        <w:t xml:space="preserve">SCFA: short-chain fatty acid. </w:t>
      </w:r>
      <w:r w:rsidR="004B615C" w:rsidRPr="000716FD">
        <w:rPr>
          <w:rFonts w:ascii="Times New Roman" w:hAnsi="Times New Roman" w:cs="Times New Roman"/>
          <w:b/>
          <w:bCs/>
          <w:sz w:val="20"/>
          <w:szCs w:val="20"/>
        </w:rPr>
        <w:t>B</w:t>
      </w:r>
      <w:r w:rsidR="004B615C" w:rsidRPr="000716FD">
        <w:rPr>
          <w:rFonts w:ascii="Times New Roman" w:hAnsi="Times New Roman" w:cs="Times New Roman"/>
          <w:sz w:val="20"/>
          <w:szCs w:val="20"/>
        </w:rPr>
        <w:t xml:space="preserve">. </w:t>
      </w:r>
      <w:r w:rsidR="00E374A1" w:rsidRPr="000716FD">
        <w:rPr>
          <w:rFonts w:ascii="Times New Roman" w:hAnsi="Times New Roman" w:cs="Times New Roman"/>
          <w:sz w:val="20"/>
          <w:szCs w:val="20"/>
        </w:rPr>
        <w:t>An ec</w:t>
      </w:r>
      <w:r w:rsidR="00273227" w:rsidRPr="000716FD">
        <w:rPr>
          <w:rFonts w:ascii="Times New Roman" w:hAnsi="Times New Roman" w:cs="Times New Roman"/>
          <w:sz w:val="20"/>
          <w:szCs w:val="20"/>
        </w:rPr>
        <w:t xml:space="preserve">ology-centric </w:t>
      </w:r>
      <w:r w:rsidR="00E374A1" w:rsidRPr="000716FD">
        <w:rPr>
          <w:rFonts w:ascii="Times New Roman" w:hAnsi="Times New Roman" w:cs="Times New Roman"/>
          <w:sz w:val="20"/>
          <w:szCs w:val="20"/>
        </w:rPr>
        <w:t xml:space="preserve">view of </w:t>
      </w:r>
      <w:r w:rsidR="008C6BE1" w:rsidRPr="000716FD">
        <w:rPr>
          <w:rFonts w:ascii="Times New Roman" w:hAnsi="Times New Roman" w:cs="Times New Roman"/>
          <w:sz w:val="20"/>
          <w:szCs w:val="20"/>
        </w:rPr>
        <w:t xml:space="preserve">baseline-dependent dynamical fiber responses. </w:t>
      </w:r>
      <w:r w:rsidR="004B615C" w:rsidRPr="000716FD">
        <w:rPr>
          <w:rFonts w:ascii="Times New Roman" w:hAnsi="Times New Roman" w:cs="Times New Roman"/>
          <w:sz w:val="20"/>
          <w:szCs w:val="20"/>
        </w:rPr>
        <w:t xml:space="preserve">We used </w:t>
      </w:r>
      <w:r w:rsidR="008E7FFD" w:rsidRPr="000716FD">
        <w:rPr>
          <w:rFonts w:ascii="Times New Roman" w:hAnsi="Times New Roman" w:cs="Times New Roman"/>
          <w:sz w:val="20"/>
          <w:szCs w:val="20"/>
        </w:rPr>
        <w:t xml:space="preserve">mathematical </w:t>
      </w:r>
      <w:r w:rsidR="004B615C" w:rsidRPr="000716FD">
        <w:rPr>
          <w:rFonts w:ascii="Times New Roman" w:hAnsi="Times New Roman" w:cs="Times New Roman"/>
          <w:sz w:val="20"/>
          <w:szCs w:val="20"/>
        </w:rPr>
        <w:t xml:space="preserve">modeling to infer </w:t>
      </w:r>
      <w:r w:rsidR="006147FA" w:rsidRPr="000716FD">
        <w:rPr>
          <w:rFonts w:ascii="Times New Roman" w:hAnsi="Times New Roman" w:cs="Times New Roman"/>
          <w:sz w:val="20"/>
          <w:szCs w:val="20"/>
        </w:rPr>
        <w:t xml:space="preserve">ecological network and </w:t>
      </w:r>
      <w:r w:rsidR="004B615C" w:rsidRPr="000716FD">
        <w:rPr>
          <w:rFonts w:ascii="Times New Roman" w:hAnsi="Times New Roman" w:cs="Times New Roman"/>
          <w:sz w:val="20"/>
          <w:szCs w:val="20"/>
        </w:rPr>
        <w:t>key fiber responders</w:t>
      </w:r>
      <w:r w:rsidR="006147FA" w:rsidRPr="000716FD">
        <w:rPr>
          <w:rFonts w:ascii="Times New Roman" w:hAnsi="Times New Roman" w:cs="Times New Roman"/>
          <w:sz w:val="20"/>
          <w:szCs w:val="20"/>
        </w:rPr>
        <w:t xml:space="preserve"> that determine baseline</w:t>
      </w:r>
      <w:r w:rsidR="00DE2F8A" w:rsidRPr="000716FD">
        <w:rPr>
          <w:rFonts w:ascii="Times New Roman" w:hAnsi="Times New Roman" w:cs="Times New Roman"/>
          <w:sz w:val="20"/>
          <w:szCs w:val="20"/>
        </w:rPr>
        <w:t xml:space="preserve"> dependenc</w:t>
      </w:r>
      <w:r w:rsidR="004320BE" w:rsidRPr="000716FD">
        <w:rPr>
          <w:rFonts w:ascii="Times New Roman" w:hAnsi="Times New Roman" w:cs="Times New Roman"/>
          <w:sz w:val="20"/>
          <w:szCs w:val="20"/>
        </w:rPr>
        <w:t>e</w:t>
      </w:r>
      <w:r w:rsidR="004B615C" w:rsidRPr="000716FD">
        <w:rPr>
          <w:rFonts w:ascii="Times New Roman" w:hAnsi="Times New Roman" w:cs="Times New Roman"/>
          <w:sz w:val="20"/>
          <w:szCs w:val="20"/>
        </w:rPr>
        <w:t xml:space="preserve"> of both microbiome and SCFA</w:t>
      </w:r>
      <w:r w:rsidR="00DE2F8A" w:rsidRPr="000716FD">
        <w:rPr>
          <w:rFonts w:ascii="Times New Roman" w:hAnsi="Times New Roman" w:cs="Times New Roman"/>
          <w:sz w:val="20"/>
          <w:szCs w:val="20"/>
        </w:rPr>
        <w:t xml:space="preserve"> </w:t>
      </w:r>
      <w:r w:rsidR="00EF1C35" w:rsidRPr="000716FD">
        <w:rPr>
          <w:rFonts w:ascii="Times New Roman" w:hAnsi="Times New Roman" w:cs="Times New Roman"/>
          <w:sz w:val="20"/>
          <w:szCs w:val="20"/>
        </w:rPr>
        <w:t>dynamics</w:t>
      </w:r>
      <w:r w:rsidR="004B615C" w:rsidRPr="000716FD">
        <w:rPr>
          <w:rFonts w:ascii="Times New Roman" w:hAnsi="Times New Roman" w:cs="Times New Roman"/>
          <w:sz w:val="20"/>
          <w:szCs w:val="20"/>
        </w:rPr>
        <w:t xml:space="preserve">. </w:t>
      </w:r>
      <w:bookmarkStart w:id="160" w:name="OLE_LINK28"/>
      <w:bookmarkStart w:id="161" w:name="OLE_LINK29"/>
      <w:r w:rsidR="00D740C1" w:rsidRPr="000716FD">
        <w:rPr>
          <w:rFonts w:ascii="Times New Roman" w:hAnsi="Times New Roman" w:cs="Times New Roman"/>
          <w:b/>
          <w:bCs/>
          <w:sz w:val="20"/>
          <w:szCs w:val="20"/>
        </w:rPr>
        <w:t>C</w:t>
      </w:r>
      <w:r w:rsidR="003D5E87" w:rsidRPr="000716FD">
        <w:rPr>
          <w:rFonts w:ascii="Times New Roman" w:hAnsi="Times New Roman" w:cs="Times New Roman"/>
          <w:sz w:val="20"/>
          <w:szCs w:val="20"/>
        </w:rPr>
        <w:t>.</w:t>
      </w:r>
      <w:bookmarkEnd w:id="160"/>
      <w:bookmarkEnd w:id="161"/>
      <w:r w:rsidR="007F3178" w:rsidRPr="000716FD">
        <w:rPr>
          <w:rFonts w:ascii="Times New Roman" w:hAnsi="Times New Roman" w:cs="Times New Roman"/>
          <w:sz w:val="20"/>
          <w:szCs w:val="20"/>
        </w:rPr>
        <w:t xml:space="preserve"> B</w:t>
      </w:r>
      <w:r w:rsidR="00667A5D" w:rsidRPr="000716FD">
        <w:rPr>
          <w:rFonts w:ascii="Times New Roman" w:hAnsi="Times New Roman" w:cs="Times New Roman"/>
          <w:sz w:val="20"/>
          <w:szCs w:val="20"/>
        </w:rPr>
        <w:t xml:space="preserve">eta diversity of </w:t>
      </w:r>
      <w:r w:rsidR="00F7487F" w:rsidRPr="000716FD">
        <w:rPr>
          <w:rFonts w:ascii="Times New Roman" w:hAnsi="Times New Roman" w:cs="Times New Roman"/>
          <w:sz w:val="20"/>
          <w:szCs w:val="20"/>
        </w:rPr>
        <w:t>baseline microbiota</w:t>
      </w:r>
      <w:r w:rsidR="0071697F" w:rsidRPr="000716FD">
        <w:rPr>
          <w:rFonts w:ascii="Times New Roman" w:hAnsi="Times New Roman" w:cs="Times New Roman"/>
          <w:sz w:val="20"/>
          <w:szCs w:val="20"/>
        </w:rPr>
        <w:t xml:space="preserve"> composition</w:t>
      </w:r>
      <w:r w:rsidR="00667A5D" w:rsidRPr="000716FD">
        <w:rPr>
          <w:rFonts w:ascii="Times New Roman" w:hAnsi="Times New Roman" w:cs="Times New Roman"/>
          <w:sz w:val="20"/>
          <w:szCs w:val="20"/>
        </w:rPr>
        <w:t xml:space="preserve"> </w:t>
      </w:r>
      <w:r w:rsidR="007F3178" w:rsidRPr="000716FD">
        <w:rPr>
          <w:rFonts w:ascii="Times New Roman" w:hAnsi="Times New Roman" w:cs="Times New Roman"/>
          <w:sz w:val="20"/>
          <w:szCs w:val="20"/>
        </w:rPr>
        <w:t xml:space="preserve">shown in </w:t>
      </w:r>
      <w:proofErr w:type="spellStart"/>
      <w:r w:rsidR="007F3178" w:rsidRPr="000716FD">
        <w:rPr>
          <w:rFonts w:ascii="Times New Roman" w:hAnsi="Times New Roman" w:cs="Times New Roman"/>
          <w:sz w:val="20"/>
          <w:szCs w:val="20"/>
        </w:rPr>
        <w:t>PCoA</w:t>
      </w:r>
      <w:proofErr w:type="spellEnd"/>
      <w:r w:rsidR="007F3178" w:rsidRPr="000716FD">
        <w:rPr>
          <w:rFonts w:ascii="Times New Roman" w:hAnsi="Times New Roman" w:cs="Times New Roman"/>
          <w:sz w:val="20"/>
          <w:szCs w:val="20"/>
        </w:rPr>
        <w:t xml:space="preserve"> (principal coordinate analysis)</w:t>
      </w:r>
      <w:r w:rsidR="007F3178" w:rsidRPr="00ED671E">
        <w:rPr>
          <w:rFonts w:ascii="Times New Roman" w:hAnsi="Times New Roman" w:cs="Times New Roman"/>
          <w:sz w:val="20"/>
          <w:szCs w:val="20"/>
        </w:rPr>
        <w:t xml:space="preserve"> plot</w:t>
      </w:r>
      <w:ins w:id="162" w:author="刘 红宾" w:date="2021-04-03T20:26:00Z">
        <w:r w:rsidR="00962BB5" w:rsidRPr="00B71387">
          <w:rPr>
            <w:rFonts w:ascii="Times New Roman" w:hAnsi="Times New Roman" w:cs="Times New Roman"/>
            <w:color w:val="2A2A2A"/>
            <w:sz w:val="20"/>
            <w:szCs w:val="20"/>
            <w:shd w:val="clear" w:color="auto" w:fill="FFFFFF"/>
          </w:rPr>
          <w:t xml:space="preserve"> were examined using recently developed tools that are robust for investigating compositional data: DEICODE </w:t>
        </w:r>
        <w:r w:rsidR="00962BB5" w:rsidRPr="00B71387">
          <w:rPr>
            <w:rFonts w:ascii="Times New Roman" w:hAnsi="Times New Roman" w:cs="Times New Roman"/>
            <w:color w:val="2A2A2A"/>
            <w:sz w:val="20"/>
            <w:szCs w:val="20"/>
            <w:shd w:val="clear" w:color="auto" w:fill="FFFFFF"/>
          </w:rPr>
          <w:fldChar w:fldCharType="begin"/>
        </w:r>
      </w:ins>
      <w:ins w:id="163" w:author="刘 红宾" w:date="2021-04-04T15:03:00Z">
        <w:r w:rsidR="00FD0EB7">
          <w:rPr>
            <w:rFonts w:ascii="Times New Roman" w:hAnsi="Times New Roman" w:cs="Times New Roman"/>
            <w:color w:val="2A2A2A"/>
            <w:sz w:val="20"/>
            <w:szCs w:val="20"/>
            <w:shd w:val="clear" w:color="auto" w:fill="FFFFFF"/>
          </w:rPr>
          <w:instrText xml:space="preserve"> ADDIN NE.Ref.{78BC2D8E-9613-4999-B875-2C7AAA5C43F8}</w:instrText>
        </w:r>
      </w:ins>
      <w:ins w:id="164" w:author="刘 红宾" w:date="2021-04-03T20:26:00Z">
        <w:r w:rsidR="00962BB5" w:rsidRPr="00B71387">
          <w:rPr>
            <w:rFonts w:ascii="Times New Roman" w:hAnsi="Times New Roman" w:cs="Times New Roman"/>
            <w:color w:val="2A2A2A"/>
            <w:sz w:val="20"/>
            <w:szCs w:val="20"/>
            <w:shd w:val="clear" w:color="auto" w:fill="FFFFFF"/>
          </w:rPr>
          <w:fldChar w:fldCharType="separate"/>
        </w:r>
      </w:ins>
      <w:ins w:id="165" w:author="刘 红宾" w:date="2021-04-04T17:04:00Z">
        <w:r w:rsidR="00C2571B">
          <w:rPr>
            <w:rFonts w:hAnsiTheme="minorHAnsi"/>
            <w:color w:val="080000"/>
            <w:sz w:val="20"/>
            <w:szCs w:val="20"/>
          </w:rPr>
          <w:t>[23]</w:t>
        </w:r>
      </w:ins>
      <w:ins w:id="166" w:author="刘 红宾" w:date="2021-04-03T20:26:00Z">
        <w:r w:rsidR="00962BB5" w:rsidRPr="00B71387">
          <w:rPr>
            <w:rFonts w:ascii="Times New Roman" w:hAnsi="Times New Roman" w:cs="Times New Roman"/>
            <w:color w:val="2A2A2A"/>
            <w:sz w:val="20"/>
            <w:szCs w:val="20"/>
            <w:shd w:val="clear" w:color="auto" w:fill="FFFFFF"/>
          </w:rPr>
          <w:fldChar w:fldCharType="end"/>
        </w:r>
        <w:r w:rsidR="00962BB5" w:rsidRPr="00B71387">
          <w:rPr>
            <w:rFonts w:ascii="Times New Roman" w:hAnsi="Times New Roman" w:cs="Times New Roman"/>
            <w:color w:val="2A2A2A"/>
            <w:sz w:val="20"/>
            <w:szCs w:val="20"/>
            <w:shd w:val="clear" w:color="auto" w:fill="FFFFFF"/>
          </w:rPr>
          <w:t>.</w:t>
        </w:r>
      </w:ins>
      <w:r w:rsidR="00C37CA6" w:rsidRPr="000716FD">
        <w:rPr>
          <w:rFonts w:ascii="Times New Roman" w:hAnsi="Times New Roman" w:cs="Times New Roman"/>
          <w:sz w:val="20"/>
          <w:szCs w:val="20"/>
        </w:rPr>
        <w:t>Gray d</w:t>
      </w:r>
      <w:r w:rsidR="007F3178" w:rsidRPr="000716FD">
        <w:rPr>
          <w:rFonts w:ascii="Times New Roman" w:hAnsi="Times New Roman" w:cs="Times New Roman"/>
          <w:sz w:val="20"/>
          <w:szCs w:val="20"/>
        </w:rPr>
        <w:t>ots represent</w:t>
      </w:r>
      <w:r w:rsidR="00667A5D" w:rsidRPr="000716FD">
        <w:rPr>
          <w:rFonts w:ascii="Times New Roman" w:hAnsi="Times New Roman" w:cs="Times New Roman"/>
          <w:sz w:val="20"/>
          <w:szCs w:val="20"/>
        </w:rPr>
        <w:t xml:space="preserve"> </w:t>
      </w:r>
      <w:r w:rsidR="007F3178" w:rsidRPr="000716FD">
        <w:rPr>
          <w:rFonts w:ascii="Times New Roman" w:hAnsi="Times New Roman" w:cs="Times New Roman"/>
          <w:sz w:val="20"/>
          <w:szCs w:val="20"/>
        </w:rPr>
        <w:t xml:space="preserve">baseline samples of </w:t>
      </w:r>
      <w:r w:rsidR="00667A5D" w:rsidRPr="000716FD">
        <w:rPr>
          <w:rFonts w:ascii="Times New Roman" w:hAnsi="Times New Roman" w:cs="Times New Roman"/>
          <w:sz w:val="20"/>
          <w:szCs w:val="20"/>
        </w:rPr>
        <w:t>isogenic mice purchased from four different vendors</w:t>
      </w:r>
      <w:r w:rsidR="007F3178" w:rsidRPr="000716FD">
        <w:rPr>
          <w:rFonts w:ascii="Times New Roman" w:hAnsi="Times New Roman" w:cs="Times New Roman"/>
          <w:sz w:val="20"/>
          <w:szCs w:val="20"/>
        </w:rPr>
        <w:t xml:space="preserve"> (Beijing, Guangdong, Hunan, Shanghai) </w:t>
      </w:r>
      <w:r w:rsidR="00C12191" w:rsidRPr="000716FD">
        <w:rPr>
          <w:rFonts w:ascii="Times New Roman" w:hAnsi="Times New Roman" w:cs="Times New Roman"/>
          <w:sz w:val="20"/>
          <w:szCs w:val="20"/>
        </w:rPr>
        <w:t xml:space="preserve">and gray arrows represent </w:t>
      </w:r>
      <w:r w:rsidR="00F7487F" w:rsidRPr="000716FD">
        <w:rPr>
          <w:rFonts w:ascii="Times New Roman" w:hAnsi="Times New Roman" w:cs="Times New Roman"/>
          <w:sz w:val="20"/>
          <w:szCs w:val="20"/>
        </w:rPr>
        <w:t xml:space="preserve">dominant </w:t>
      </w:r>
      <w:r w:rsidR="00C12191" w:rsidRPr="000716FD">
        <w:rPr>
          <w:rFonts w:ascii="Times New Roman" w:hAnsi="Times New Roman" w:cs="Times New Roman"/>
          <w:sz w:val="20"/>
          <w:szCs w:val="20"/>
        </w:rPr>
        <w:t xml:space="preserve">bacterial </w:t>
      </w:r>
      <w:r w:rsidR="00EB1995">
        <w:rPr>
          <w:rFonts w:ascii="Times New Roman" w:hAnsi="Times New Roman" w:cs="Times New Roman"/>
          <w:sz w:val="20"/>
          <w:szCs w:val="20"/>
        </w:rPr>
        <w:t>taxa</w:t>
      </w:r>
      <w:r w:rsidR="00F7487F" w:rsidRPr="000716FD">
        <w:rPr>
          <w:rFonts w:ascii="Times New Roman" w:hAnsi="Times New Roman" w:cs="Times New Roman"/>
          <w:sz w:val="20"/>
          <w:szCs w:val="20"/>
        </w:rPr>
        <w:t xml:space="preserve"> in the</w:t>
      </w:r>
      <w:r w:rsidR="00D16E09" w:rsidRPr="000716FD">
        <w:rPr>
          <w:rFonts w:ascii="Times New Roman" w:hAnsi="Times New Roman" w:cs="Times New Roman"/>
          <w:sz w:val="20"/>
          <w:szCs w:val="20"/>
        </w:rPr>
        <w:t>se</w:t>
      </w:r>
      <w:r w:rsidR="00F7487F" w:rsidRPr="000716FD">
        <w:rPr>
          <w:rFonts w:ascii="Times New Roman" w:hAnsi="Times New Roman" w:cs="Times New Roman"/>
          <w:sz w:val="20"/>
          <w:szCs w:val="20"/>
        </w:rPr>
        <w:t xml:space="preserve"> samples</w:t>
      </w:r>
      <w:r w:rsidR="00C12191" w:rsidRPr="000716FD">
        <w:rPr>
          <w:rFonts w:ascii="Times New Roman" w:hAnsi="Times New Roman" w:cs="Times New Roman"/>
          <w:sz w:val="20"/>
          <w:szCs w:val="20"/>
        </w:rPr>
        <w:t xml:space="preserve">. The sample </w:t>
      </w:r>
      <w:r w:rsidR="00F7487F" w:rsidRPr="000716FD">
        <w:rPr>
          <w:rFonts w:ascii="Times New Roman" w:hAnsi="Times New Roman" w:cs="Times New Roman"/>
          <w:sz w:val="20"/>
          <w:szCs w:val="20"/>
        </w:rPr>
        <w:t xml:space="preserve">whose </w:t>
      </w:r>
      <w:r w:rsidR="006123DF" w:rsidRPr="000716FD">
        <w:rPr>
          <w:rFonts w:ascii="Times New Roman" w:hAnsi="Times New Roman" w:cs="Times New Roman"/>
          <w:sz w:val="20"/>
          <w:szCs w:val="20"/>
        </w:rPr>
        <w:t>dot</w:t>
      </w:r>
      <w:r w:rsidR="00F7487F" w:rsidRPr="000716FD">
        <w:rPr>
          <w:rFonts w:ascii="Times New Roman" w:hAnsi="Times New Roman" w:cs="Times New Roman"/>
          <w:sz w:val="20"/>
          <w:szCs w:val="20"/>
        </w:rPr>
        <w:t xml:space="preserve"> projects furthest in the direction of a species </w:t>
      </w:r>
      <w:r w:rsidR="00C12191" w:rsidRPr="000716FD">
        <w:rPr>
          <w:rFonts w:ascii="Times New Roman" w:hAnsi="Times New Roman" w:cs="Times New Roman"/>
          <w:sz w:val="20"/>
          <w:szCs w:val="20"/>
        </w:rPr>
        <w:t>ha</w:t>
      </w:r>
      <w:r w:rsidR="00F7487F" w:rsidRPr="000716FD">
        <w:rPr>
          <w:rFonts w:ascii="Times New Roman" w:hAnsi="Times New Roman" w:cs="Times New Roman"/>
          <w:sz w:val="20"/>
          <w:szCs w:val="20"/>
        </w:rPr>
        <w:t>s</w:t>
      </w:r>
      <w:r w:rsidR="00C12191" w:rsidRPr="000716FD">
        <w:rPr>
          <w:rFonts w:ascii="Times New Roman" w:hAnsi="Times New Roman" w:cs="Times New Roman"/>
          <w:sz w:val="20"/>
          <w:szCs w:val="20"/>
        </w:rPr>
        <w:t xml:space="preserve"> the </w:t>
      </w:r>
      <w:r w:rsidR="00F7487F" w:rsidRPr="000716FD">
        <w:rPr>
          <w:rFonts w:ascii="Times New Roman" w:hAnsi="Times New Roman" w:cs="Times New Roman"/>
          <w:sz w:val="20"/>
          <w:szCs w:val="20"/>
        </w:rPr>
        <w:t>highest relative abundance of that species</w:t>
      </w:r>
      <w:r w:rsidR="00C12191" w:rsidRPr="000716FD">
        <w:rPr>
          <w:rFonts w:ascii="Times New Roman" w:hAnsi="Times New Roman" w:cs="Times New Roman"/>
          <w:sz w:val="20"/>
          <w:szCs w:val="20"/>
        </w:rPr>
        <w:t xml:space="preserve">. </w:t>
      </w:r>
      <w:bookmarkStart w:id="167" w:name="OLE_LINK1"/>
      <w:bookmarkStart w:id="168" w:name="OLE_LINK2"/>
      <w:bookmarkStart w:id="169" w:name="OLE_LINK15"/>
      <w:r w:rsidR="00F7487F" w:rsidRPr="000716FD">
        <w:rPr>
          <w:rFonts w:ascii="Times New Roman" w:hAnsi="Times New Roman" w:cs="Times New Roman"/>
          <w:sz w:val="20"/>
          <w:szCs w:val="20"/>
        </w:rPr>
        <w:t>R</w:t>
      </w:r>
      <w:r w:rsidR="00F7487F" w:rsidRPr="000716FD">
        <w:rPr>
          <w:rFonts w:ascii="Times New Roman" w:hAnsi="Times New Roman" w:cs="Times New Roman"/>
          <w:sz w:val="20"/>
          <w:szCs w:val="20"/>
          <w:vertAlign w:val="superscript"/>
        </w:rPr>
        <w:t>2</w:t>
      </w:r>
      <w:r w:rsidR="00F7487F" w:rsidRPr="000716FD">
        <w:rPr>
          <w:rFonts w:ascii="Times New Roman" w:hAnsi="Times New Roman" w:cs="Times New Roman"/>
          <w:sz w:val="20"/>
          <w:szCs w:val="20"/>
        </w:rPr>
        <w:t xml:space="preserve"> and </w:t>
      </w:r>
      <w:r w:rsidR="00C12191" w:rsidRPr="00B71387">
        <w:rPr>
          <w:rFonts w:ascii="Times New Roman" w:hAnsi="Times New Roman" w:cs="Times New Roman"/>
          <w:i/>
          <w:iCs/>
          <w:sz w:val="20"/>
          <w:szCs w:val="20"/>
        </w:rPr>
        <w:t>P</w:t>
      </w:r>
      <w:r w:rsidR="00C12191" w:rsidRPr="000716FD">
        <w:rPr>
          <w:rFonts w:ascii="Times New Roman" w:hAnsi="Times New Roman" w:cs="Times New Roman"/>
          <w:sz w:val="20"/>
          <w:szCs w:val="20"/>
        </w:rPr>
        <w:t>-value w</w:t>
      </w:r>
      <w:r w:rsidR="00EA0F85" w:rsidRPr="000716FD">
        <w:rPr>
          <w:rFonts w:ascii="Times New Roman" w:hAnsi="Times New Roman" w:cs="Times New Roman"/>
          <w:sz w:val="20"/>
          <w:szCs w:val="20"/>
        </w:rPr>
        <w:t>ere</w:t>
      </w:r>
      <w:r w:rsidR="00C12191" w:rsidRPr="000716FD">
        <w:rPr>
          <w:rFonts w:ascii="Times New Roman" w:hAnsi="Times New Roman" w:cs="Times New Roman"/>
          <w:sz w:val="20"/>
          <w:szCs w:val="20"/>
        </w:rPr>
        <w:t xml:space="preserve"> obtained from Adonis analysis, which tests for </w:t>
      </w:r>
      <w:r w:rsidR="00F7487F" w:rsidRPr="000716FD">
        <w:rPr>
          <w:rFonts w:ascii="Times New Roman" w:hAnsi="Times New Roman" w:cs="Times New Roman"/>
          <w:sz w:val="20"/>
          <w:szCs w:val="20"/>
        </w:rPr>
        <w:t>baseline differences across the four vendors.</w:t>
      </w:r>
      <w:r w:rsidR="00D740C1" w:rsidRPr="000716FD">
        <w:rPr>
          <w:rFonts w:ascii="Times New Roman" w:hAnsi="Times New Roman" w:cs="Times New Roman"/>
          <w:sz w:val="20"/>
          <w:szCs w:val="20"/>
        </w:rPr>
        <w:t xml:space="preserve"> </w:t>
      </w:r>
      <w:r w:rsidR="0062642F" w:rsidRPr="000716FD">
        <w:rPr>
          <w:rFonts w:ascii="Times New Roman" w:hAnsi="Times New Roman" w:cs="Times New Roman"/>
          <w:sz w:val="20"/>
          <w:szCs w:val="20"/>
        </w:rPr>
        <w:t xml:space="preserve">Taxonomic labels w/ “Un.” group bacteria that are unclassified or uncultured at lower taxonomic ranks. </w:t>
      </w:r>
      <w:r w:rsidR="00D740C1" w:rsidRPr="000716FD">
        <w:rPr>
          <w:rFonts w:ascii="Times New Roman" w:hAnsi="Times New Roman" w:cs="Times New Roman"/>
          <w:b/>
          <w:bCs/>
          <w:sz w:val="20"/>
          <w:szCs w:val="20"/>
        </w:rPr>
        <w:t>D</w:t>
      </w:r>
      <w:r w:rsidR="00D740C1" w:rsidRPr="000716FD">
        <w:rPr>
          <w:rFonts w:ascii="Times New Roman" w:hAnsi="Times New Roman" w:cs="Times New Roman"/>
          <w:sz w:val="20"/>
          <w:szCs w:val="20"/>
        </w:rPr>
        <w:t xml:space="preserve">. </w:t>
      </w:r>
      <w:r w:rsidR="004708ED" w:rsidRPr="000716FD">
        <w:rPr>
          <w:rFonts w:ascii="Times New Roman" w:hAnsi="Times New Roman" w:cs="Times New Roman"/>
          <w:sz w:val="20"/>
          <w:szCs w:val="20"/>
        </w:rPr>
        <w:t>The b</w:t>
      </w:r>
      <w:r w:rsidR="00D740C1" w:rsidRPr="000716FD">
        <w:rPr>
          <w:rFonts w:ascii="Times New Roman" w:hAnsi="Times New Roman" w:cs="Times New Roman"/>
          <w:sz w:val="20"/>
          <w:szCs w:val="20"/>
        </w:rPr>
        <w:t xml:space="preserve">aseline gut microbiota composition </w:t>
      </w:r>
      <w:r w:rsidR="006659F3" w:rsidRPr="000716FD">
        <w:rPr>
          <w:rFonts w:ascii="Times New Roman" w:hAnsi="Times New Roman" w:cs="Times New Roman"/>
          <w:sz w:val="20"/>
          <w:szCs w:val="20"/>
        </w:rPr>
        <w:t>at family level.</w:t>
      </w:r>
      <w:r w:rsidR="00262E98" w:rsidRPr="000716FD">
        <w:rPr>
          <w:rFonts w:ascii="Times New Roman" w:hAnsi="Times New Roman" w:cs="Times New Roman"/>
          <w:sz w:val="20"/>
          <w:szCs w:val="20"/>
        </w:rPr>
        <w:t xml:space="preserve"> B</w:t>
      </w:r>
      <w:r w:rsidR="00EF782D" w:rsidRPr="000716FD">
        <w:rPr>
          <w:rFonts w:ascii="Times New Roman" w:hAnsi="Times New Roman" w:cs="Times New Roman"/>
          <w:sz w:val="20"/>
          <w:szCs w:val="20"/>
        </w:rPr>
        <w:t xml:space="preserve">ars </w:t>
      </w:r>
      <w:r w:rsidR="000C11D8" w:rsidRPr="000716FD">
        <w:rPr>
          <w:rFonts w:ascii="Times New Roman" w:hAnsi="Times New Roman" w:cs="Times New Roman"/>
          <w:sz w:val="20"/>
          <w:szCs w:val="20"/>
        </w:rPr>
        <w:t>in</w:t>
      </w:r>
      <w:r w:rsidR="00A91F16" w:rsidRPr="000716FD">
        <w:rPr>
          <w:rFonts w:ascii="Times New Roman" w:hAnsi="Times New Roman" w:cs="Times New Roman"/>
          <w:sz w:val="20"/>
          <w:szCs w:val="20"/>
        </w:rPr>
        <w:t xml:space="preserve"> each subplot</w:t>
      </w:r>
      <w:r w:rsidR="00262E98" w:rsidRPr="000716FD">
        <w:rPr>
          <w:rFonts w:ascii="Times New Roman" w:hAnsi="Times New Roman" w:cs="Times New Roman"/>
          <w:sz w:val="20"/>
          <w:szCs w:val="20"/>
        </w:rPr>
        <w:t xml:space="preserve"> </w:t>
      </w:r>
      <w:r w:rsidR="00EF782D" w:rsidRPr="000716FD">
        <w:rPr>
          <w:rFonts w:ascii="Times New Roman" w:hAnsi="Times New Roman" w:cs="Times New Roman"/>
          <w:sz w:val="20"/>
          <w:szCs w:val="20"/>
        </w:rPr>
        <w:t xml:space="preserve">represent </w:t>
      </w:r>
      <w:r w:rsidR="00262E98" w:rsidRPr="000716FD">
        <w:rPr>
          <w:rFonts w:ascii="Times New Roman" w:hAnsi="Times New Roman" w:cs="Times New Roman"/>
          <w:sz w:val="20"/>
          <w:szCs w:val="20"/>
        </w:rPr>
        <w:t>different mice</w:t>
      </w:r>
      <w:r w:rsidR="00A91F16" w:rsidRPr="000716FD">
        <w:rPr>
          <w:rFonts w:ascii="Times New Roman" w:hAnsi="Times New Roman" w:cs="Times New Roman"/>
          <w:sz w:val="20"/>
          <w:szCs w:val="20"/>
        </w:rPr>
        <w:t xml:space="preserve"> purchased from the same vendor</w:t>
      </w:r>
      <w:r w:rsidR="00EF782D" w:rsidRPr="000716FD">
        <w:rPr>
          <w:rFonts w:ascii="Times New Roman" w:hAnsi="Times New Roman" w:cs="Times New Roman"/>
          <w:sz w:val="20"/>
          <w:szCs w:val="20"/>
        </w:rPr>
        <w:t>.</w:t>
      </w:r>
      <w:bookmarkEnd w:id="167"/>
      <w:bookmarkEnd w:id="168"/>
      <w:bookmarkEnd w:id="169"/>
    </w:p>
    <w:p w14:paraId="60C244C3" w14:textId="50C70D01" w:rsidR="00A83394" w:rsidRPr="00BA6D15" w:rsidRDefault="00A83394" w:rsidP="00BA6D15">
      <w:pPr>
        <w:jc w:val="both"/>
        <w:rPr>
          <w:rFonts w:eastAsia="SimSun"/>
          <w:sz w:val="22"/>
          <w:szCs w:val="22"/>
        </w:rPr>
      </w:pPr>
    </w:p>
    <w:p w14:paraId="253AAD46" w14:textId="11E35571" w:rsidR="002D611A" w:rsidRPr="00BA6D15" w:rsidRDefault="005105BE" w:rsidP="00BA6D15">
      <w:pPr>
        <w:pStyle w:val="paragraph"/>
        <w:spacing w:before="0" w:beforeAutospacing="0" w:after="0" w:afterAutospacing="0"/>
        <w:jc w:val="both"/>
        <w:rPr>
          <w:rStyle w:val="fontstyle01"/>
          <w:rFonts w:ascii="Times New Roman" w:hAnsi="Times New Roman"/>
          <w:color w:val="auto"/>
          <w:sz w:val="22"/>
          <w:szCs w:val="22"/>
        </w:rPr>
      </w:pPr>
      <w:bookmarkStart w:id="170" w:name="OLE_LINK60"/>
      <w:bookmarkStart w:id="171" w:name="OLE_LINK61"/>
      <w:r w:rsidRPr="00BA6D15">
        <w:rPr>
          <w:rFonts w:ascii="Times New Roman" w:hAnsi="Times New Roman" w:cs="Times New Roman"/>
          <w:b/>
          <w:bCs/>
          <w:color w:val="000000" w:themeColor="text1"/>
          <w:sz w:val="22"/>
          <w:szCs w:val="22"/>
        </w:rPr>
        <w:lastRenderedPageBreak/>
        <w:t xml:space="preserve">Biphasic </w:t>
      </w:r>
      <w:r w:rsidR="00BB29C7" w:rsidRPr="00BA6D15">
        <w:rPr>
          <w:rFonts w:ascii="Times New Roman" w:hAnsi="Times New Roman" w:cs="Times New Roman"/>
          <w:b/>
          <w:bCs/>
          <w:color w:val="000000" w:themeColor="text1"/>
          <w:sz w:val="22"/>
          <w:szCs w:val="22"/>
        </w:rPr>
        <w:t>d</w:t>
      </w:r>
      <w:r w:rsidR="00D03E02" w:rsidRPr="00BA6D15">
        <w:rPr>
          <w:rFonts w:ascii="Times New Roman" w:hAnsi="Times New Roman" w:cs="Times New Roman"/>
          <w:b/>
          <w:bCs/>
          <w:color w:val="000000" w:themeColor="text1"/>
          <w:sz w:val="22"/>
          <w:szCs w:val="22"/>
        </w:rPr>
        <w:t>ynamic</w:t>
      </w:r>
      <w:r w:rsidR="00BB29C7" w:rsidRPr="00BA6D15">
        <w:rPr>
          <w:rFonts w:ascii="Times New Roman" w:hAnsi="Times New Roman" w:cs="Times New Roman"/>
          <w:b/>
          <w:bCs/>
          <w:color w:val="000000" w:themeColor="text1"/>
          <w:sz w:val="22"/>
          <w:szCs w:val="22"/>
        </w:rPr>
        <w:t>s</w:t>
      </w:r>
      <w:r w:rsidR="00CE5B41" w:rsidRPr="00BA6D15">
        <w:rPr>
          <w:rFonts w:ascii="Times New Roman" w:hAnsi="Times New Roman" w:cs="Times New Roman"/>
          <w:b/>
          <w:bCs/>
          <w:color w:val="000000" w:themeColor="text1"/>
          <w:sz w:val="22"/>
          <w:szCs w:val="22"/>
        </w:rPr>
        <w:t xml:space="preserve"> of SCFA</w:t>
      </w:r>
      <w:r w:rsidR="00462E41" w:rsidRPr="00BA6D15">
        <w:rPr>
          <w:rFonts w:ascii="Times New Roman" w:hAnsi="Times New Roman" w:cs="Times New Roman"/>
          <w:b/>
          <w:bCs/>
          <w:color w:val="000000" w:themeColor="text1"/>
          <w:sz w:val="22"/>
          <w:szCs w:val="22"/>
        </w:rPr>
        <w:t xml:space="preserve">s </w:t>
      </w:r>
      <w:r w:rsidR="00CE5B41" w:rsidRPr="00BA6D15">
        <w:rPr>
          <w:rFonts w:ascii="Times New Roman" w:hAnsi="Times New Roman" w:cs="Times New Roman"/>
          <w:b/>
          <w:bCs/>
          <w:color w:val="000000" w:themeColor="text1"/>
          <w:sz w:val="22"/>
          <w:szCs w:val="22"/>
        </w:rPr>
        <w:t xml:space="preserve">and gut </w:t>
      </w:r>
      <w:r w:rsidR="00B97578" w:rsidRPr="00BA6D15">
        <w:rPr>
          <w:rFonts w:ascii="Times New Roman" w:hAnsi="Times New Roman" w:cs="Times New Roman"/>
          <w:b/>
          <w:bCs/>
          <w:color w:val="000000" w:themeColor="text1"/>
          <w:sz w:val="22"/>
          <w:szCs w:val="22"/>
        </w:rPr>
        <w:t>biodiversity</w:t>
      </w:r>
      <w:r w:rsidR="002B27C3" w:rsidRPr="00BA6D15">
        <w:rPr>
          <w:rStyle w:val="fontstyle01"/>
          <w:rFonts w:ascii="Times New Roman" w:hAnsi="Times New Roman" w:cs="Times New Roman"/>
          <w:sz w:val="22"/>
          <w:szCs w:val="22"/>
        </w:rPr>
        <w:t>.</w:t>
      </w:r>
      <w:bookmarkEnd w:id="170"/>
      <w:bookmarkEnd w:id="171"/>
      <w:r w:rsidR="002B27C3" w:rsidRPr="00BA6D15">
        <w:rPr>
          <w:rStyle w:val="fontstyle01"/>
          <w:rFonts w:ascii="Times New Roman" w:hAnsi="Times New Roman" w:cs="Times New Roman"/>
          <w:sz w:val="22"/>
          <w:szCs w:val="22"/>
        </w:rPr>
        <w:t xml:space="preserve"> </w:t>
      </w:r>
      <w:r w:rsidR="00935A18" w:rsidRPr="00BA6D15">
        <w:rPr>
          <w:rStyle w:val="fontstyle01"/>
          <w:rFonts w:ascii="Times New Roman" w:hAnsi="Times New Roman" w:cs="Times New Roman"/>
          <w:sz w:val="22"/>
          <w:szCs w:val="22"/>
        </w:rPr>
        <w:t>Dietary intake of inulin and resistant starch</w:t>
      </w:r>
      <w:r w:rsidR="00913E74" w:rsidRPr="00BA6D15">
        <w:rPr>
          <w:rStyle w:val="fontstyle01"/>
          <w:rFonts w:ascii="Times New Roman" w:hAnsi="Times New Roman" w:cs="Times New Roman"/>
          <w:sz w:val="22"/>
          <w:szCs w:val="22"/>
        </w:rPr>
        <w:t xml:space="preserve"> </w:t>
      </w:r>
      <w:bookmarkStart w:id="172" w:name="OLE_LINK42"/>
      <w:bookmarkStart w:id="173" w:name="OLE_LINK43"/>
      <w:r w:rsidR="00913E74" w:rsidRPr="00BA6D15">
        <w:rPr>
          <w:rStyle w:val="fontstyle01"/>
          <w:rFonts w:ascii="Times New Roman" w:hAnsi="Times New Roman" w:cs="Times New Roman"/>
          <w:sz w:val="22"/>
          <w:szCs w:val="22"/>
        </w:rPr>
        <w:t>increase</w:t>
      </w:r>
      <w:r w:rsidR="00935A18" w:rsidRPr="00BA6D15">
        <w:rPr>
          <w:rStyle w:val="fontstyle01"/>
          <w:rFonts w:ascii="Times New Roman" w:hAnsi="Times New Roman" w:cs="Times New Roman"/>
          <w:sz w:val="22"/>
          <w:szCs w:val="22"/>
        </w:rPr>
        <w:t xml:space="preserve">s </w:t>
      </w:r>
      <w:bookmarkStart w:id="174" w:name="OLE_LINK44"/>
      <w:bookmarkStart w:id="175" w:name="OLE_LINK45"/>
      <w:r w:rsidR="00935A18" w:rsidRPr="00BA6D15">
        <w:rPr>
          <w:rStyle w:val="fontstyle01"/>
          <w:rFonts w:ascii="Times New Roman" w:hAnsi="Times New Roman" w:cs="Times New Roman"/>
          <w:sz w:val="22"/>
          <w:szCs w:val="22"/>
        </w:rPr>
        <w:t xml:space="preserve">mice </w:t>
      </w:r>
      <w:r w:rsidR="00913E74" w:rsidRPr="00BA6D15">
        <w:rPr>
          <w:rStyle w:val="fontstyle01"/>
          <w:rFonts w:ascii="Times New Roman" w:hAnsi="Times New Roman" w:cs="Times New Roman"/>
          <w:sz w:val="22"/>
          <w:szCs w:val="22"/>
        </w:rPr>
        <w:t xml:space="preserve">body weight </w:t>
      </w:r>
      <w:bookmarkEnd w:id="172"/>
      <w:bookmarkEnd w:id="173"/>
      <w:bookmarkEnd w:id="174"/>
      <w:bookmarkEnd w:id="175"/>
      <w:r w:rsidR="00913E74" w:rsidRPr="00BA6D15">
        <w:rPr>
          <w:rStyle w:val="fontstyle01"/>
          <w:rFonts w:ascii="Times New Roman" w:hAnsi="Times New Roman" w:cs="Times New Roman"/>
          <w:sz w:val="22"/>
          <w:szCs w:val="22"/>
        </w:rPr>
        <w:t xml:space="preserve">gradually over </w:t>
      </w:r>
      <w:r w:rsidR="00B97578" w:rsidRPr="00BA6D15">
        <w:rPr>
          <w:rStyle w:val="fontstyle01"/>
          <w:rFonts w:ascii="Times New Roman" w:hAnsi="Times New Roman" w:cs="Times New Roman"/>
          <w:sz w:val="22"/>
          <w:szCs w:val="22"/>
        </w:rPr>
        <w:t>time,</w:t>
      </w:r>
      <w:r w:rsidR="00913E74" w:rsidRPr="00BA6D15">
        <w:rPr>
          <w:rStyle w:val="fontstyle01"/>
          <w:rFonts w:ascii="Times New Roman" w:hAnsi="Times New Roman" w:cs="Times New Roman"/>
          <w:sz w:val="22"/>
          <w:szCs w:val="22"/>
        </w:rPr>
        <w:t xml:space="preserve"> </w:t>
      </w:r>
      <w:r w:rsidR="007E1BA9" w:rsidRPr="00BA6D15">
        <w:rPr>
          <w:rStyle w:val="fontstyle01"/>
          <w:rFonts w:ascii="Times New Roman" w:hAnsi="Times New Roman" w:cs="Times New Roman"/>
          <w:sz w:val="22"/>
          <w:szCs w:val="22"/>
        </w:rPr>
        <w:t>but</w:t>
      </w:r>
      <w:r w:rsidR="00913E74" w:rsidRPr="00BA6D15">
        <w:rPr>
          <w:rStyle w:val="fontstyle01"/>
          <w:rFonts w:ascii="Times New Roman" w:hAnsi="Times New Roman" w:cs="Times New Roman"/>
          <w:sz w:val="22"/>
          <w:szCs w:val="22"/>
        </w:rPr>
        <w:t xml:space="preserve"> the amount of body weight gain is </w:t>
      </w:r>
      <w:bookmarkStart w:id="176" w:name="OLE_LINK33"/>
      <w:bookmarkStart w:id="177" w:name="OLE_LINK38"/>
      <w:r w:rsidR="00DD04DF" w:rsidRPr="00BA6D15">
        <w:rPr>
          <w:rStyle w:val="fontstyle01"/>
          <w:rFonts w:ascii="Times New Roman" w:hAnsi="Times New Roman" w:cs="Times New Roman"/>
          <w:sz w:val="22"/>
          <w:szCs w:val="22"/>
        </w:rPr>
        <w:t>generally insignificant compared</w:t>
      </w:r>
      <w:r w:rsidR="007E1BA9" w:rsidRPr="00BA6D15">
        <w:rPr>
          <w:rStyle w:val="fontstyle01"/>
          <w:rFonts w:ascii="Times New Roman" w:hAnsi="Times New Roman" w:cs="Times New Roman"/>
          <w:sz w:val="22"/>
          <w:szCs w:val="22"/>
        </w:rPr>
        <w:t xml:space="preserve"> to mice treated with </w:t>
      </w:r>
      <w:bookmarkStart w:id="178" w:name="OLE_LINK48"/>
      <w:bookmarkStart w:id="179" w:name="OLE_LINK49"/>
      <w:r w:rsidR="00740171" w:rsidRPr="00BA6D15">
        <w:rPr>
          <w:rStyle w:val="fontstyle01"/>
          <w:rFonts w:ascii="Times New Roman" w:hAnsi="Times New Roman" w:cs="Times New Roman"/>
          <w:sz w:val="22"/>
          <w:szCs w:val="22"/>
        </w:rPr>
        <w:t xml:space="preserve">the cellulose control </w:t>
      </w:r>
      <w:r w:rsidR="007E1BA9" w:rsidRPr="00BA6D15">
        <w:rPr>
          <w:rStyle w:val="fontstyle01"/>
          <w:rFonts w:ascii="Times New Roman" w:hAnsi="Times New Roman" w:cs="Times New Roman"/>
          <w:sz w:val="22"/>
          <w:szCs w:val="22"/>
        </w:rPr>
        <w:t>(</w:t>
      </w:r>
      <w:r w:rsidR="007E1BA9" w:rsidRPr="00BA6D15">
        <w:rPr>
          <w:rStyle w:val="fontstyle01"/>
          <w:rFonts w:ascii="Times New Roman" w:hAnsi="Times New Roman" w:cs="Times New Roman"/>
          <w:sz w:val="22"/>
          <w:szCs w:val="22"/>
          <w:highlight w:val="yellow"/>
        </w:rPr>
        <w:t xml:space="preserve">Fig. </w:t>
      </w:r>
      <w:r w:rsidR="0063666F" w:rsidRPr="00BA6D15">
        <w:rPr>
          <w:rStyle w:val="fontstyle01"/>
          <w:rFonts w:ascii="Times New Roman" w:hAnsi="Times New Roman" w:cs="Times New Roman"/>
          <w:sz w:val="22"/>
          <w:szCs w:val="22"/>
          <w:highlight w:val="yellow"/>
        </w:rPr>
        <w:t>S</w:t>
      </w:r>
      <w:r w:rsidR="007E1BA9" w:rsidRPr="00BA6D15">
        <w:rPr>
          <w:rStyle w:val="fontstyle01"/>
          <w:rFonts w:ascii="Times New Roman" w:hAnsi="Times New Roman" w:cs="Times New Roman"/>
          <w:sz w:val="22"/>
          <w:szCs w:val="22"/>
          <w:highlight w:val="yellow"/>
        </w:rPr>
        <w:t>1</w:t>
      </w:r>
      <w:r w:rsidR="00DA094A" w:rsidRPr="00BA6D15">
        <w:rPr>
          <w:rStyle w:val="fontstyle01"/>
          <w:rFonts w:ascii="Times New Roman" w:hAnsi="Times New Roman" w:cs="Times New Roman"/>
          <w:sz w:val="22"/>
          <w:szCs w:val="22"/>
          <w:highlight w:val="yellow"/>
        </w:rPr>
        <w:t>A</w:t>
      </w:r>
      <w:r w:rsidR="007E1BA9" w:rsidRPr="00BA6D15">
        <w:rPr>
          <w:rStyle w:val="fontstyle01"/>
          <w:rFonts w:ascii="Times New Roman" w:hAnsi="Times New Roman" w:cs="Times New Roman"/>
          <w:sz w:val="22"/>
          <w:szCs w:val="22"/>
        </w:rPr>
        <w:t>)</w:t>
      </w:r>
      <w:bookmarkEnd w:id="178"/>
      <w:bookmarkEnd w:id="179"/>
      <w:r w:rsidR="007E1BA9" w:rsidRPr="00BA6D15">
        <w:rPr>
          <w:rStyle w:val="fontstyle01"/>
          <w:rFonts w:ascii="Times New Roman" w:hAnsi="Times New Roman" w:cs="Times New Roman"/>
          <w:sz w:val="22"/>
          <w:szCs w:val="22"/>
        </w:rPr>
        <w:t xml:space="preserve">. </w:t>
      </w:r>
      <w:r w:rsidR="005344A8" w:rsidRPr="00BA6D15">
        <w:rPr>
          <w:rStyle w:val="fontstyle01"/>
          <w:rFonts w:ascii="Times New Roman" w:hAnsi="Times New Roman" w:cs="Times New Roman"/>
          <w:sz w:val="22"/>
          <w:szCs w:val="22"/>
        </w:rPr>
        <w:t xml:space="preserve">Although there </w:t>
      </w:r>
      <w:r w:rsidR="001E5766" w:rsidRPr="00BA6D15">
        <w:rPr>
          <w:rStyle w:val="fontstyle01"/>
          <w:rFonts w:ascii="Times New Roman" w:hAnsi="Times New Roman" w:cs="Times New Roman"/>
          <w:sz w:val="22"/>
          <w:szCs w:val="22"/>
        </w:rPr>
        <w:t>were n</w:t>
      </w:r>
      <w:r w:rsidR="00935A18" w:rsidRPr="00BA6D15">
        <w:rPr>
          <w:rStyle w:val="fontstyle01"/>
          <w:rFonts w:ascii="Times New Roman" w:hAnsi="Times New Roman" w:cs="Times New Roman"/>
          <w:sz w:val="22"/>
          <w:szCs w:val="22"/>
        </w:rPr>
        <w:t xml:space="preserve">o obvious </w:t>
      </w:r>
      <w:r w:rsidR="001E5766" w:rsidRPr="00BA6D15">
        <w:rPr>
          <w:rStyle w:val="fontstyle01"/>
          <w:rFonts w:ascii="Times New Roman" w:hAnsi="Times New Roman" w:cs="Times New Roman"/>
          <w:sz w:val="22"/>
          <w:szCs w:val="22"/>
        </w:rPr>
        <w:t xml:space="preserve">temporal </w:t>
      </w:r>
      <w:r w:rsidR="00574D98" w:rsidRPr="00BA6D15">
        <w:rPr>
          <w:rStyle w:val="fontstyle01"/>
          <w:rFonts w:ascii="Times New Roman" w:hAnsi="Times New Roman" w:cs="Times New Roman"/>
          <w:sz w:val="22"/>
          <w:szCs w:val="22"/>
        </w:rPr>
        <w:t>patterns</w:t>
      </w:r>
      <w:r w:rsidR="00935A18" w:rsidRPr="00BA6D15">
        <w:rPr>
          <w:rStyle w:val="fontstyle01"/>
          <w:rFonts w:ascii="Times New Roman" w:hAnsi="Times New Roman" w:cs="Times New Roman"/>
          <w:sz w:val="22"/>
          <w:szCs w:val="22"/>
        </w:rPr>
        <w:t xml:space="preserve"> </w:t>
      </w:r>
      <w:r w:rsidR="001E5766" w:rsidRPr="00BA6D15">
        <w:rPr>
          <w:rStyle w:val="fontstyle01"/>
          <w:rFonts w:ascii="Times New Roman" w:hAnsi="Times New Roman" w:cs="Times New Roman"/>
          <w:sz w:val="22"/>
          <w:szCs w:val="22"/>
        </w:rPr>
        <w:t>in the</w:t>
      </w:r>
      <w:r w:rsidR="00935A18" w:rsidRPr="00BA6D15">
        <w:rPr>
          <w:rStyle w:val="fontstyle01"/>
          <w:rFonts w:ascii="Times New Roman" w:hAnsi="Times New Roman" w:cs="Times New Roman"/>
          <w:sz w:val="22"/>
          <w:szCs w:val="22"/>
        </w:rPr>
        <w:t xml:space="preserve"> fiber intake</w:t>
      </w:r>
      <w:del w:id="180" w:author="刘 红宾" w:date="2021-04-02T19:42:00Z">
        <w:r w:rsidR="00935A18" w:rsidRPr="00BA6D15" w:rsidDel="009E41CF">
          <w:rPr>
            <w:rStyle w:val="fontstyle01"/>
            <w:rFonts w:ascii="Times New Roman" w:hAnsi="Times New Roman" w:cs="Times New Roman"/>
            <w:sz w:val="22"/>
            <w:szCs w:val="22"/>
          </w:rPr>
          <w:delText xml:space="preserve"> rate</w:delText>
        </w:r>
      </w:del>
      <w:r w:rsidR="00574D98" w:rsidRPr="00BA6D15">
        <w:rPr>
          <w:rStyle w:val="fontstyle01"/>
          <w:rFonts w:ascii="Times New Roman" w:hAnsi="Times New Roman" w:cs="Times New Roman"/>
          <w:sz w:val="22"/>
          <w:szCs w:val="22"/>
        </w:rPr>
        <w:t xml:space="preserve"> (</w:t>
      </w:r>
      <w:r w:rsidR="00574D98" w:rsidRPr="00BA6D15">
        <w:rPr>
          <w:rStyle w:val="fontstyle01"/>
          <w:rFonts w:ascii="Times New Roman" w:hAnsi="Times New Roman" w:cs="Times New Roman"/>
          <w:sz w:val="22"/>
          <w:szCs w:val="22"/>
          <w:highlight w:val="yellow"/>
        </w:rPr>
        <w:t>Fig. S1</w:t>
      </w:r>
      <w:r w:rsidR="00B97578" w:rsidRPr="00BA6D15">
        <w:rPr>
          <w:rStyle w:val="fontstyle01"/>
          <w:rFonts w:ascii="Times New Roman" w:hAnsi="Times New Roman" w:cs="Times New Roman"/>
          <w:sz w:val="22"/>
          <w:szCs w:val="22"/>
          <w:highlight w:val="yellow"/>
        </w:rPr>
        <w:t>B, C</w:t>
      </w:r>
      <w:r w:rsidR="00574D98" w:rsidRPr="00BA6D15">
        <w:rPr>
          <w:rStyle w:val="fontstyle01"/>
          <w:rFonts w:ascii="Times New Roman" w:hAnsi="Times New Roman" w:cs="Times New Roman"/>
          <w:sz w:val="22"/>
          <w:szCs w:val="22"/>
        </w:rPr>
        <w:t>)</w:t>
      </w:r>
      <w:r w:rsidR="00935A18" w:rsidRPr="00BA6D15">
        <w:rPr>
          <w:rStyle w:val="fontstyle01"/>
          <w:rFonts w:ascii="Times New Roman" w:hAnsi="Times New Roman" w:cs="Times New Roman"/>
          <w:sz w:val="22"/>
          <w:szCs w:val="22"/>
        </w:rPr>
        <w:t xml:space="preserve"> and fecal </w:t>
      </w:r>
      <w:r w:rsidR="00B1402B" w:rsidRPr="00BA6D15">
        <w:rPr>
          <w:rStyle w:val="fontstyle01"/>
          <w:rFonts w:ascii="Times New Roman" w:hAnsi="Times New Roman" w:cs="Times New Roman"/>
          <w:sz w:val="22"/>
          <w:szCs w:val="22"/>
        </w:rPr>
        <w:t>weight</w:t>
      </w:r>
      <w:r w:rsidR="00574D98" w:rsidRPr="00BA6D15">
        <w:rPr>
          <w:rStyle w:val="fontstyle01"/>
          <w:rFonts w:ascii="Times New Roman" w:hAnsi="Times New Roman" w:cs="Times New Roman"/>
          <w:sz w:val="22"/>
          <w:szCs w:val="22"/>
        </w:rPr>
        <w:t xml:space="preserve"> (</w:t>
      </w:r>
      <w:r w:rsidR="00574D98" w:rsidRPr="00BA6D15">
        <w:rPr>
          <w:rStyle w:val="fontstyle01"/>
          <w:rFonts w:ascii="Times New Roman" w:hAnsi="Times New Roman" w:cs="Times New Roman"/>
          <w:sz w:val="22"/>
          <w:szCs w:val="22"/>
          <w:highlight w:val="yellow"/>
        </w:rPr>
        <w:t>Fig. S1D</w:t>
      </w:r>
      <w:r w:rsidR="00574D98" w:rsidRPr="00BA6D15">
        <w:rPr>
          <w:rStyle w:val="fontstyle01"/>
          <w:rFonts w:ascii="Times New Roman" w:hAnsi="Times New Roman" w:cs="Times New Roman"/>
          <w:sz w:val="22"/>
          <w:szCs w:val="22"/>
        </w:rPr>
        <w:t>)</w:t>
      </w:r>
      <w:r w:rsidR="00510E82" w:rsidRPr="00BA6D15">
        <w:rPr>
          <w:rStyle w:val="fontstyle01"/>
          <w:rFonts w:ascii="Times New Roman" w:hAnsi="Times New Roman" w:cs="Times New Roman"/>
          <w:sz w:val="22"/>
          <w:szCs w:val="22"/>
        </w:rPr>
        <w:t xml:space="preserve">, the fecal weight </w:t>
      </w:r>
      <w:r w:rsidR="00574D98" w:rsidRPr="00BA6D15">
        <w:rPr>
          <w:rStyle w:val="fontstyle01"/>
          <w:rFonts w:ascii="Times New Roman" w:hAnsi="Times New Roman" w:cs="Times New Roman"/>
          <w:sz w:val="22"/>
          <w:szCs w:val="22"/>
        </w:rPr>
        <w:t>was</w:t>
      </w:r>
      <w:r w:rsidR="00510E82" w:rsidRPr="00BA6D15">
        <w:rPr>
          <w:rStyle w:val="fontstyle01"/>
          <w:rFonts w:ascii="Times New Roman" w:hAnsi="Times New Roman" w:cs="Times New Roman"/>
          <w:sz w:val="22"/>
          <w:szCs w:val="22"/>
        </w:rPr>
        <w:t xml:space="preserve"> </w:t>
      </w:r>
      <w:r w:rsidR="00D3795C" w:rsidRPr="00BA6D15">
        <w:rPr>
          <w:rStyle w:val="fontstyle01"/>
          <w:rFonts w:ascii="Times New Roman" w:hAnsi="Times New Roman" w:cs="Times New Roman"/>
          <w:sz w:val="22"/>
          <w:szCs w:val="22"/>
        </w:rPr>
        <w:t xml:space="preserve">dramatically </w:t>
      </w:r>
      <w:r w:rsidR="00510E82" w:rsidRPr="00BA6D15">
        <w:rPr>
          <w:rStyle w:val="fontstyle01"/>
          <w:rFonts w:ascii="Times New Roman" w:hAnsi="Times New Roman" w:cs="Times New Roman"/>
          <w:sz w:val="22"/>
          <w:szCs w:val="22"/>
        </w:rPr>
        <w:t>lower in inulin- and resistant starch-</w:t>
      </w:r>
      <w:r w:rsidR="001C68CC" w:rsidRPr="00BA6D15">
        <w:rPr>
          <w:rStyle w:val="fontstyle01"/>
          <w:rFonts w:ascii="Times New Roman" w:hAnsi="Times New Roman" w:cs="Times New Roman"/>
          <w:sz w:val="22"/>
          <w:szCs w:val="22"/>
        </w:rPr>
        <w:t>fed</w:t>
      </w:r>
      <w:r w:rsidR="00510E82" w:rsidRPr="00BA6D15">
        <w:rPr>
          <w:rStyle w:val="fontstyle01"/>
          <w:rFonts w:ascii="Times New Roman" w:hAnsi="Times New Roman" w:cs="Times New Roman"/>
          <w:sz w:val="22"/>
          <w:szCs w:val="22"/>
        </w:rPr>
        <w:t xml:space="preserve"> mice</w:t>
      </w:r>
      <w:r w:rsidR="005344A8" w:rsidRPr="00BA6D15">
        <w:rPr>
          <w:rStyle w:val="fontstyle01"/>
          <w:rFonts w:ascii="Times New Roman" w:hAnsi="Times New Roman" w:cs="Times New Roman"/>
          <w:sz w:val="22"/>
          <w:szCs w:val="22"/>
        </w:rPr>
        <w:t xml:space="preserve">, </w:t>
      </w:r>
      <w:r w:rsidR="00F81E79" w:rsidRPr="00BA6D15">
        <w:rPr>
          <w:rStyle w:val="fontstyle01"/>
          <w:rFonts w:ascii="Times New Roman" w:hAnsi="Times New Roman" w:cs="Times New Roman"/>
          <w:sz w:val="22"/>
          <w:szCs w:val="22"/>
        </w:rPr>
        <w:t>suggesting</w:t>
      </w:r>
      <w:r w:rsidR="005344A8" w:rsidRPr="00BA6D15">
        <w:rPr>
          <w:rStyle w:val="fontstyle01"/>
          <w:rFonts w:ascii="Times New Roman" w:hAnsi="Times New Roman" w:cs="Times New Roman"/>
          <w:sz w:val="22"/>
          <w:szCs w:val="22"/>
        </w:rPr>
        <w:t xml:space="preserve"> </w:t>
      </w:r>
      <w:r w:rsidR="00F81E79" w:rsidRPr="00BA6D15">
        <w:rPr>
          <w:rStyle w:val="fontstyle01"/>
          <w:rFonts w:ascii="Times New Roman" w:hAnsi="Times New Roman" w:cs="Times New Roman"/>
          <w:sz w:val="22"/>
          <w:szCs w:val="22"/>
        </w:rPr>
        <w:t>increase</w:t>
      </w:r>
      <w:r w:rsidR="00764FD8" w:rsidRPr="00BA6D15">
        <w:rPr>
          <w:rStyle w:val="fontstyle01"/>
          <w:rFonts w:ascii="Times New Roman" w:hAnsi="Times New Roman" w:cs="Times New Roman"/>
          <w:sz w:val="22"/>
          <w:szCs w:val="22"/>
        </w:rPr>
        <w:t>d</w:t>
      </w:r>
      <w:r w:rsidR="008F3364" w:rsidRPr="00BA6D15">
        <w:rPr>
          <w:rStyle w:val="fontstyle01"/>
          <w:rFonts w:ascii="Times New Roman" w:hAnsi="Times New Roman" w:cs="Times New Roman"/>
          <w:sz w:val="22"/>
          <w:szCs w:val="22"/>
        </w:rPr>
        <w:t xml:space="preserve"> </w:t>
      </w:r>
      <w:r w:rsidR="005344A8" w:rsidRPr="00BA6D15">
        <w:rPr>
          <w:rStyle w:val="fontstyle01"/>
          <w:rFonts w:ascii="Times New Roman" w:hAnsi="Times New Roman" w:cs="Times New Roman"/>
          <w:sz w:val="22"/>
          <w:szCs w:val="22"/>
        </w:rPr>
        <w:t>colonic transit time</w:t>
      </w:r>
      <w:r w:rsidR="00264FE9" w:rsidRPr="00BA6D15">
        <w:rPr>
          <w:rStyle w:val="fontstyle01"/>
          <w:rFonts w:ascii="Times New Roman" w:hAnsi="Times New Roman" w:cs="Times New Roman"/>
          <w:sz w:val="22"/>
          <w:szCs w:val="22"/>
        </w:rPr>
        <w:t xml:space="preserve"> and decreased defecation frequency</w:t>
      </w:r>
      <w:r w:rsidR="00A01C8C" w:rsidRPr="00BA6D15">
        <w:rPr>
          <w:rStyle w:val="fontstyle01"/>
          <w:rFonts w:ascii="Times New Roman" w:hAnsi="Times New Roman" w:cs="Times New Roman"/>
          <w:sz w:val="22"/>
          <w:szCs w:val="22"/>
        </w:rPr>
        <w:t>.</w:t>
      </w:r>
      <w:r w:rsidR="00740171" w:rsidRPr="00BA6D15">
        <w:rPr>
          <w:rStyle w:val="fontstyle01"/>
          <w:rFonts w:ascii="Times New Roman" w:hAnsi="Times New Roman" w:cs="Times New Roman"/>
          <w:sz w:val="22"/>
          <w:szCs w:val="22"/>
        </w:rPr>
        <w:t xml:space="preserve"> Accordingly,</w:t>
      </w:r>
      <w:r w:rsidR="001059B7" w:rsidRPr="00BA6D15">
        <w:rPr>
          <w:rStyle w:val="fontstyle01"/>
          <w:rFonts w:ascii="Times New Roman" w:hAnsi="Times New Roman" w:cs="Times New Roman"/>
          <w:sz w:val="22"/>
          <w:szCs w:val="22"/>
        </w:rPr>
        <w:t xml:space="preserve"> </w:t>
      </w:r>
      <w:r w:rsidR="00764FD8" w:rsidRPr="00BA6D15">
        <w:rPr>
          <w:rStyle w:val="fontstyle01"/>
          <w:rFonts w:ascii="Times New Roman" w:hAnsi="Times New Roman" w:cs="Times New Roman"/>
          <w:sz w:val="22"/>
          <w:szCs w:val="22"/>
        </w:rPr>
        <w:t xml:space="preserve">the intestinal absorption of </w:t>
      </w:r>
      <w:r w:rsidR="00B9597B" w:rsidRPr="00BA6D15">
        <w:rPr>
          <w:rStyle w:val="fontstyle01"/>
          <w:rFonts w:ascii="Times New Roman" w:hAnsi="Times New Roman" w:cs="Times New Roman"/>
          <w:sz w:val="22"/>
          <w:szCs w:val="22"/>
        </w:rPr>
        <w:t xml:space="preserve">both fermentable </w:t>
      </w:r>
      <w:r w:rsidR="00764FD8" w:rsidRPr="00BA6D15">
        <w:rPr>
          <w:rStyle w:val="fontstyle01"/>
          <w:rFonts w:ascii="Times New Roman" w:hAnsi="Times New Roman" w:cs="Times New Roman"/>
          <w:sz w:val="22"/>
          <w:szCs w:val="22"/>
        </w:rPr>
        <w:t>fibers by gut microbiota</w:t>
      </w:r>
      <w:r w:rsidR="00740171" w:rsidRPr="00BA6D15">
        <w:rPr>
          <w:rStyle w:val="fontstyle01"/>
          <w:rFonts w:ascii="Times New Roman" w:hAnsi="Times New Roman" w:cs="Times New Roman"/>
          <w:sz w:val="22"/>
          <w:szCs w:val="22"/>
        </w:rPr>
        <w:t xml:space="preserve"> </w:t>
      </w:r>
      <w:r w:rsidR="001059B7" w:rsidRPr="00BA6D15">
        <w:rPr>
          <w:rStyle w:val="fontstyle01"/>
          <w:rFonts w:ascii="Times New Roman" w:hAnsi="Times New Roman" w:cs="Times New Roman"/>
          <w:sz w:val="22"/>
          <w:szCs w:val="22"/>
        </w:rPr>
        <w:t>promoted</w:t>
      </w:r>
      <w:r w:rsidR="00DD04DF" w:rsidRPr="00BA6D15">
        <w:rPr>
          <w:rStyle w:val="fontstyle01"/>
          <w:rFonts w:ascii="Times New Roman" w:hAnsi="Times New Roman" w:cs="Times New Roman"/>
          <w:sz w:val="22"/>
          <w:szCs w:val="22"/>
        </w:rPr>
        <w:t xml:space="preserve"> fecal SCFA </w:t>
      </w:r>
      <w:r w:rsidR="009D60CD" w:rsidRPr="00BA6D15">
        <w:rPr>
          <w:rStyle w:val="fontstyle01"/>
          <w:rFonts w:ascii="Times New Roman" w:hAnsi="Times New Roman" w:cs="Times New Roman"/>
          <w:sz w:val="22"/>
          <w:szCs w:val="22"/>
        </w:rPr>
        <w:t>concentration</w:t>
      </w:r>
      <w:r w:rsidR="001059B7" w:rsidRPr="00BA6D15">
        <w:rPr>
          <w:rStyle w:val="fontstyle01"/>
          <w:rFonts w:ascii="Times New Roman" w:hAnsi="Times New Roman" w:cs="Times New Roman"/>
          <w:sz w:val="22"/>
          <w:szCs w:val="22"/>
        </w:rPr>
        <w:t xml:space="preserve"> </w:t>
      </w:r>
      <w:r w:rsidR="00455EE5" w:rsidRPr="00BA6D15">
        <w:rPr>
          <w:rStyle w:val="fontstyle01"/>
          <w:rFonts w:ascii="Times New Roman" w:hAnsi="Times New Roman" w:cs="Times New Roman"/>
          <w:sz w:val="22"/>
          <w:szCs w:val="22"/>
        </w:rPr>
        <w:t>(</w:t>
      </w:r>
      <w:r w:rsidR="00455EE5" w:rsidRPr="00BA6D15">
        <w:rPr>
          <w:rStyle w:val="fontstyle01"/>
          <w:rFonts w:ascii="Times New Roman" w:hAnsi="Times New Roman" w:cs="Times New Roman"/>
          <w:sz w:val="22"/>
          <w:szCs w:val="22"/>
          <w:highlight w:val="yellow"/>
        </w:rPr>
        <w:t>Fig. 2A</w:t>
      </w:r>
      <w:r w:rsidR="003B1FA2" w:rsidRPr="00BA6D15">
        <w:rPr>
          <w:rStyle w:val="fontstyle01"/>
          <w:rFonts w:ascii="Times New Roman" w:hAnsi="Times New Roman" w:cs="Times New Roman"/>
          <w:sz w:val="22"/>
          <w:szCs w:val="22"/>
          <w:highlight w:val="yellow"/>
        </w:rPr>
        <w:t>, S2A</w:t>
      </w:r>
      <w:r w:rsidR="00455EE5" w:rsidRPr="00BA6D15">
        <w:rPr>
          <w:rStyle w:val="fontstyle01"/>
          <w:rFonts w:ascii="Times New Roman" w:hAnsi="Times New Roman" w:cs="Times New Roman"/>
          <w:sz w:val="22"/>
          <w:szCs w:val="22"/>
        </w:rPr>
        <w:t>)</w:t>
      </w:r>
      <w:r w:rsidR="00DD04DF" w:rsidRPr="00BA6D15">
        <w:rPr>
          <w:rStyle w:val="fontstyle01"/>
          <w:rFonts w:ascii="Times New Roman" w:hAnsi="Times New Roman" w:cs="Times New Roman"/>
          <w:sz w:val="22"/>
          <w:szCs w:val="22"/>
        </w:rPr>
        <w:t xml:space="preserve">. </w:t>
      </w:r>
      <w:r w:rsidR="00501F20" w:rsidRPr="00BA6D15">
        <w:rPr>
          <w:rStyle w:val="fontstyle01"/>
          <w:rFonts w:ascii="Times New Roman" w:hAnsi="Times New Roman" w:cs="Times New Roman"/>
          <w:sz w:val="22"/>
          <w:szCs w:val="22"/>
        </w:rPr>
        <w:t xml:space="preserve">Consistent with </w:t>
      </w:r>
      <w:bookmarkStart w:id="181" w:name="OLE_LINK64"/>
      <w:bookmarkStart w:id="182" w:name="OLE_LINK65"/>
      <w:r w:rsidR="001F6BC7" w:rsidRPr="00BA6D15">
        <w:rPr>
          <w:rStyle w:val="fontstyle01"/>
          <w:rFonts w:ascii="Times New Roman" w:hAnsi="Times New Roman" w:cs="Times New Roman"/>
          <w:sz w:val="22"/>
          <w:szCs w:val="22"/>
        </w:rPr>
        <w:t>previous</w:t>
      </w:r>
      <w:r w:rsidR="00B2005E" w:rsidRPr="00BA6D15">
        <w:rPr>
          <w:rStyle w:val="fontstyle01"/>
          <w:rFonts w:ascii="Times New Roman" w:hAnsi="Times New Roman" w:cs="Times New Roman"/>
          <w:sz w:val="22"/>
          <w:szCs w:val="22"/>
        </w:rPr>
        <w:t xml:space="preserve"> huma</w:t>
      </w:r>
      <w:r w:rsidR="00B2005E" w:rsidRPr="004F16E3">
        <w:rPr>
          <w:rStyle w:val="fontstyle01"/>
          <w:rFonts w:ascii="Times New Roman" w:hAnsi="Times New Roman" w:cs="Times New Roman"/>
          <w:sz w:val="22"/>
          <w:szCs w:val="22"/>
        </w:rPr>
        <w:t>n</w:t>
      </w:r>
      <w:bookmarkEnd w:id="181"/>
      <w:bookmarkEnd w:id="182"/>
      <w:r w:rsidR="001F6BC7" w:rsidRPr="004F16E3">
        <w:rPr>
          <w:rStyle w:val="fontstyle01"/>
          <w:rFonts w:ascii="Times New Roman" w:hAnsi="Times New Roman" w:cs="Times New Roman"/>
          <w:sz w:val="22"/>
          <w:szCs w:val="22"/>
        </w:rPr>
        <w:t xml:space="preserve"> studie</w:t>
      </w:r>
      <w:r w:rsidR="001F6BC7" w:rsidRPr="000A3273">
        <w:rPr>
          <w:rStyle w:val="fontstyle01"/>
          <w:rFonts w:ascii="Times New Roman" w:hAnsi="Times New Roman" w:cs="Times New Roman"/>
          <w:sz w:val="22"/>
          <w:szCs w:val="22"/>
        </w:rPr>
        <w:t>s</w:t>
      </w:r>
      <w:ins w:id="183" w:author="刘 红宾" w:date="2021-04-02T19:54:00Z">
        <w:r w:rsidR="000A3273" w:rsidRPr="00ED671E">
          <w:rPr>
            <w:rStyle w:val="fontstyle01"/>
            <w:rFonts w:ascii="Times New Roman" w:hAnsi="Times New Roman" w:cs="Times New Roman"/>
            <w:sz w:val="22"/>
            <w:szCs w:val="22"/>
          </w:rPr>
          <w:t xml:space="preserve"> </w:t>
        </w:r>
        <w:r w:rsidR="000A3273" w:rsidRPr="00ED671E">
          <w:rPr>
            <w:rStyle w:val="fontstyle01"/>
            <w:rFonts w:ascii="Times New Roman" w:hAnsi="Times New Roman" w:cs="Times New Roman"/>
            <w:sz w:val="22"/>
            <w:szCs w:val="22"/>
          </w:rPr>
          <w:fldChar w:fldCharType="begin"/>
        </w:r>
      </w:ins>
      <w:ins w:id="184" w:author="刘 红宾" w:date="2021-04-04T15:03:00Z">
        <w:r w:rsidR="00FD0EB7" w:rsidRPr="00FD0EB7">
          <w:rPr>
            <w:rStyle w:val="fontstyle01"/>
            <w:rFonts w:ascii="Times New Roman" w:hAnsi="Times New Roman" w:cs="Times New Roman"/>
            <w:sz w:val="22"/>
            <w:szCs w:val="22"/>
          </w:rPr>
          <w:instrText xml:space="preserve"> ADDIN NE.Ref.{F4EC8689-46E2-41E4-AF01-58B7DFED2885}</w:instrText>
        </w:r>
      </w:ins>
      <w:r w:rsidR="000A3273" w:rsidRPr="00932B78">
        <w:rPr>
          <w:rStyle w:val="fontstyle01"/>
          <w:rFonts w:ascii="Times New Roman" w:hAnsi="Times New Roman" w:cs="Times New Roman"/>
          <w:sz w:val="22"/>
          <w:szCs w:val="22"/>
        </w:rPr>
        <w:fldChar w:fldCharType="separate"/>
      </w:r>
      <w:ins w:id="185" w:author="刘 红宾" w:date="2021-04-04T17:04:00Z">
        <w:r w:rsidR="00C2571B">
          <w:rPr>
            <w:rFonts w:hAnsiTheme="minorHAnsi"/>
            <w:color w:val="080000"/>
            <w:sz w:val="22"/>
            <w:szCs w:val="22"/>
          </w:rPr>
          <w:t>[9, 24]</w:t>
        </w:r>
      </w:ins>
      <w:ins w:id="186" w:author="刘 红宾" w:date="2021-04-02T19:54:00Z">
        <w:r w:rsidR="000A3273" w:rsidRPr="00ED671E">
          <w:rPr>
            <w:rStyle w:val="fontstyle01"/>
            <w:rFonts w:ascii="Times New Roman" w:hAnsi="Times New Roman" w:cs="Times New Roman"/>
            <w:sz w:val="22"/>
            <w:szCs w:val="22"/>
          </w:rPr>
          <w:fldChar w:fldCharType="end"/>
        </w:r>
      </w:ins>
      <w:r w:rsidR="00501F20" w:rsidRPr="004F16E3">
        <w:rPr>
          <w:rStyle w:val="fontstyle01"/>
          <w:rFonts w:ascii="Times New Roman" w:hAnsi="Times New Roman" w:cs="Times New Roman"/>
          <w:sz w:val="22"/>
          <w:szCs w:val="22"/>
        </w:rPr>
        <w:t xml:space="preserve">, </w:t>
      </w:r>
      <w:r w:rsidR="00501F20" w:rsidRPr="000A3273">
        <w:rPr>
          <w:rStyle w:val="fontstyle01"/>
          <w:rFonts w:ascii="Times New Roman" w:hAnsi="Times New Roman" w:cs="Times New Roman"/>
          <w:sz w:val="22"/>
          <w:szCs w:val="22"/>
        </w:rPr>
        <w:t>i</w:t>
      </w:r>
      <w:r w:rsidR="00FC6F64" w:rsidRPr="000A3273">
        <w:rPr>
          <w:rStyle w:val="fontstyle01"/>
          <w:rFonts w:ascii="Times New Roman" w:hAnsi="Times New Roman" w:cs="Times New Roman"/>
          <w:sz w:val="22"/>
          <w:szCs w:val="22"/>
        </w:rPr>
        <w:t>n</w:t>
      </w:r>
      <w:r w:rsidR="00FC6F64" w:rsidRPr="00BA6D15">
        <w:rPr>
          <w:rStyle w:val="fontstyle01"/>
          <w:rFonts w:ascii="Times New Roman" w:hAnsi="Times New Roman" w:cs="Times New Roman"/>
          <w:sz w:val="22"/>
          <w:szCs w:val="22"/>
        </w:rPr>
        <w:t xml:space="preserve">ulin stimulated higher </w:t>
      </w:r>
      <w:r w:rsidR="00501F20" w:rsidRPr="00BA6D15">
        <w:rPr>
          <w:rStyle w:val="fontstyle01"/>
          <w:rFonts w:ascii="Times New Roman" w:hAnsi="Times New Roman" w:cs="Times New Roman"/>
          <w:sz w:val="22"/>
          <w:szCs w:val="22"/>
        </w:rPr>
        <w:t xml:space="preserve">production of total and three </w:t>
      </w:r>
      <w:proofErr w:type="gramStart"/>
      <w:r w:rsidR="00501F20" w:rsidRPr="00BA6D15">
        <w:rPr>
          <w:rStyle w:val="fontstyle01"/>
          <w:rFonts w:ascii="Times New Roman" w:hAnsi="Times New Roman" w:cs="Times New Roman"/>
          <w:sz w:val="22"/>
          <w:szCs w:val="22"/>
        </w:rPr>
        <w:t>major</w:t>
      </w:r>
      <w:proofErr w:type="gramEnd"/>
      <w:r w:rsidR="00501F20" w:rsidRPr="00BA6D15">
        <w:rPr>
          <w:rStyle w:val="fontstyle01"/>
          <w:rFonts w:ascii="Times New Roman" w:hAnsi="Times New Roman" w:cs="Times New Roman"/>
          <w:sz w:val="22"/>
          <w:szCs w:val="22"/>
        </w:rPr>
        <w:t xml:space="preserve"> </w:t>
      </w:r>
      <w:r w:rsidR="00E74570" w:rsidRPr="00BA6D15">
        <w:rPr>
          <w:rStyle w:val="fontstyle01"/>
          <w:rFonts w:ascii="Times New Roman" w:hAnsi="Times New Roman" w:cs="Times New Roman"/>
          <w:sz w:val="22"/>
          <w:szCs w:val="22"/>
        </w:rPr>
        <w:t xml:space="preserve">individual </w:t>
      </w:r>
      <w:r w:rsidR="00501F20" w:rsidRPr="00BA6D15">
        <w:rPr>
          <w:rStyle w:val="fontstyle01"/>
          <w:rFonts w:ascii="Times New Roman" w:hAnsi="Times New Roman" w:cs="Times New Roman"/>
          <w:sz w:val="22"/>
          <w:szCs w:val="22"/>
        </w:rPr>
        <w:t>SCFAs (acetate, propionate</w:t>
      </w:r>
      <w:r w:rsidR="00DA39CE" w:rsidRPr="00BA6D15">
        <w:rPr>
          <w:rStyle w:val="fontstyle01"/>
          <w:rFonts w:ascii="Times New Roman" w:hAnsi="Times New Roman" w:cs="Times New Roman"/>
          <w:sz w:val="22"/>
          <w:szCs w:val="22"/>
        </w:rPr>
        <w:t>, and butyrate</w:t>
      </w:r>
      <w:r w:rsidR="00501F20" w:rsidRPr="00BA6D15">
        <w:rPr>
          <w:rStyle w:val="fontstyle01"/>
          <w:rFonts w:ascii="Times New Roman" w:hAnsi="Times New Roman" w:cs="Times New Roman"/>
          <w:sz w:val="22"/>
          <w:szCs w:val="22"/>
        </w:rPr>
        <w:t xml:space="preserve">) </w:t>
      </w:r>
      <w:r w:rsidR="00FC6F64" w:rsidRPr="00BA6D15">
        <w:rPr>
          <w:rStyle w:val="fontstyle01"/>
          <w:rFonts w:ascii="Times New Roman" w:hAnsi="Times New Roman" w:cs="Times New Roman"/>
          <w:sz w:val="22"/>
          <w:szCs w:val="22"/>
        </w:rPr>
        <w:t>than resistant starch</w:t>
      </w:r>
      <w:r w:rsidR="00501F20" w:rsidRPr="00BA6D15">
        <w:rPr>
          <w:rStyle w:val="fontstyle01"/>
          <w:rFonts w:ascii="Times New Roman" w:hAnsi="Times New Roman" w:cs="Times New Roman"/>
          <w:sz w:val="22"/>
          <w:szCs w:val="22"/>
        </w:rPr>
        <w:t xml:space="preserve"> </w:t>
      </w:r>
      <w:r w:rsidR="009573E7" w:rsidRPr="00BA6D15">
        <w:rPr>
          <w:rStyle w:val="fontstyle01"/>
          <w:rFonts w:ascii="Times New Roman" w:hAnsi="Times New Roman" w:cs="Times New Roman"/>
          <w:sz w:val="22"/>
          <w:szCs w:val="22"/>
        </w:rPr>
        <w:t>regardless of baseline microbiota</w:t>
      </w:r>
      <w:r w:rsidR="00144339" w:rsidRPr="00BA6D15">
        <w:rPr>
          <w:rStyle w:val="fontstyle01"/>
          <w:rFonts w:ascii="Times New Roman" w:hAnsi="Times New Roman" w:cs="Times New Roman"/>
          <w:sz w:val="22"/>
          <w:szCs w:val="22"/>
        </w:rPr>
        <w:t xml:space="preserve"> (</w:t>
      </w:r>
      <w:r w:rsidR="00D6420D" w:rsidRPr="00BA6D15">
        <w:rPr>
          <w:rStyle w:val="fontstyle01"/>
          <w:rFonts w:ascii="Times New Roman" w:hAnsi="Times New Roman" w:cs="Times New Roman"/>
          <w:sz w:val="22"/>
          <w:szCs w:val="22"/>
          <w:highlight w:val="yellow"/>
        </w:rPr>
        <w:t xml:space="preserve">Fig. </w:t>
      </w:r>
      <w:r w:rsidR="007A2D4A" w:rsidRPr="00BA6D15">
        <w:rPr>
          <w:rStyle w:val="fontstyle01"/>
          <w:rFonts w:ascii="Times New Roman" w:hAnsi="Times New Roman" w:cs="Times New Roman"/>
          <w:sz w:val="22"/>
          <w:szCs w:val="22"/>
          <w:highlight w:val="yellow"/>
        </w:rPr>
        <w:t>S</w:t>
      </w:r>
      <w:r w:rsidR="00EF702F" w:rsidRPr="00BA6D15">
        <w:rPr>
          <w:rStyle w:val="fontstyle01"/>
          <w:rFonts w:ascii="Times New Roman" w:hAnsi="Times New Roman" w:cs="Times New Roman"/>
          <w:sz w:val="22"/>
          <w:szCs w:val="22"/>
          <w:highlight w:val="yellow"/>
        </w:rPr>
        <w:t>2</w:t>
      </w:r>
      <w:r w:rsidR="003B1FA2" w:rsidRPr="00BA6D15">
        <w:rPr>
          <w:rStyle w:val="fontstyle01"/>
          <w:rFonts w:ascii="Times New Roman" w:hAnsi="Times New Roman" w:cs="Times New Roman"/>
          <w:sz w:val="22"/>
          <w:szCs w:val="22"/>
          <w:highlight w:val="yellow"/>
        </w:rPr>
        <w:t>B</w:t>
      </w:r>
      <w:r w:rsidR="00144339" w:rsidRPr="00BA6D15">
        <w:rPr>
          <w:rStyle w:val="fontstyle01"/>
          <w:rFonts w:ascii="Times New Roman" w:hAnsi="Times New Roman" w:cs="Times New Roman"/>
          <w:sz w:val="22"/>
          <w:szCs w:val="22"/>
        </w:rPr>
        <w:t>)</w:t>
      </w:r>
      <w:r w:rsidR="00501F20" w:rsidRPr="00BA6D15">
        <w:rPr>
          <w:rStyle w:val="fontstyle01"/>
          <w:rFonts w:ascii="Times New Roman" w:hAnsi="Times New Roman" w:cs="Times New Roman"/>
          <w:sz w:val="22"/>
          <w:szCs w:val="22"/>
        </w:rPr>
        <w:t xml:space="preserve">. </w:t>
      </w:r>
      <w:r w:rsidR="009573E7" w:rsidRPr="00BA6D15">
        <w:rPr>
          <w:rStyle w:val="fontstyle01"/>
          <w:rFonts w:ascii="Times New Roman" w:hAnsi="Times New Roman" w:cs="Times New Roman"/>
          <w:sz w:val="22"/>
          <w:szCs w:val="22"/>
        </w:rPr>
        <w:t>Still</w:t>
      </w:r>
      <w:r w:rsidR="00501F20" w:rsidRPr="00BA6D15">
        <w:rPr>
          <w:rStyle w:val="fontstyle01"/>
          <w:rFonts w:ascii="Times New Roman" w:hAnsi="Times New Roman" w:cs="Times New Roman"/>
          <w:sz w:val="22"/>
          <w:szCs w:val="22"/>
        </w:rPr>
        <w:t>, the quantitative difference</w:t>
      </w:r>
      <w:r w:rsidR="00EF204E" w:rsidRPr="00BA6D15">
        <w:rPr>
          <w:rStyle w:val="fontstyle01"/>
          <w:rFonts w:ascii="Times New Roman" w:hAnsi="Times New Roman" w:cs="Times New Roman"/>
          <w:sz w:val="22"/>
          <w:szCs w:val="22"/>
        </w:rPr>
        <w:t>s</w:t>
      </w:r>
      <w:r w:rsidR="00140176" w:rsidRPr="00BA6D15">
        <w:rPr>
          <w:rStyle w:val="fontstyle01"/>
          <w:rFonts w:ascii="Times New Roman" w:hAnsi="Times New Roman" w:cs="Times New Roman"/>
          <w:sz w:val="22"/>
          <w:szCs w:val="22"/>
        </w:rPr>
        <w:t xml:space="preserve"> </w:t>
      </w:r>
      <w:r w:rsidR="00FD2796" w:rsidRPr="00BA6D15">
        <w:rPr>
          <w:rStyle w:val="fontstyle01"/>
          <w:rFonts w:ascii="Times New Roman" w:hAnsi="Times New Roman" w:cs="Times New Roman"/>
          <w:sz w:val="22"/>
          <w:szCs w:val="22"/>
        </w:rPr>
        <w:t xml:space="preserve">in the stimulating effects of </w:t>
      </w:r>
      <w:r w:rsidR="00501F20" w:rsidRPr="00BA6D15">
        <w:rPr>
          <w:rStyle w:val="fontstyle01"/>
          <w:rFonts w:ascii="Times New Roman" w:hAnsi="Times New Roman" w:cs="Times New Roman"/>
          <w:sz w:val="22"/>
          <w:szCs w:val="22"/>
        </w:rPr>
        <w:t xml:space="preserve">inulin and resistant starch </w:t>
      </w:r>
      <w:r w:rsidR="00EF204E" w:rsidRPr="00BA6D15">
        <w:rPr>
          <w:rStyle w:val="fontstyle01"/>
          <w:rFonts w:ascii="Times New Roman" w:hAnsi="Times New Roman" w:cs="Times New Roman"/>
          <w:sz w:val="22"/>
          <w:szCs w:val="22"/>
        </w:rPr>
        <w:t>are</w:t>
      </w:r>
      <w:r w:rsidR="00501F20" w:rsidRPr="00BA6D15">
        <w:rPr>
          <w:rStyle w:val="fontstyle01"/>
          <w:rFonts w:ascii="Times New Roman" w:hAnsi="Times New Roman" w:cs="Times New Roman"/>
          <w:sz w:val="22"/>
          <w:szCs w:val="22"/>
        </w:rPr>
        <w:t xml:space="preserve"> </w:t>
      </w:r>
      <w:r w:rsidR="009573E7" w:rsidRPr="00BA6D15">
        <w:rPr>
          <w:rStyle w:val="fontstyle01"/>
          <w:rFonts w:ascii="Times New Roman" w:hAnsi="Times New Roman" w:cs="Times New Roman"/>
          <w:sz w:val="22"/>
          <w:szCs w:val="22"/>
        </w:rPr>
        <w:t>SCFA-</w:t>
      </w:r>
      <w:r w:rsidR="00501F20" w:rsidRPr="00BA6D15">
        <w:rPr>
          <w:rStyle w:val="fontstyle01"/>
          <w:rFonts w:ascii="Times New Roman" w:hAnsi="Times New Roman" w:cs="Times New Roman"/>
          <w:sz w:val="22"/>
          <w:szCs w:val="22"/>
        </w:rPr>
        <w:t xml:space="preserve"> and</w:t>
      </w:r>
      <w:r w:rsidR="00142EEA" w:rsidRPr="00BA6D15">
        <w:rPr>
          <w:rStyle w:val="fontstyle01"/>
          <w:rFonts w:ascii="Times New Roman" w:hAnsi="Times New Roman" w:cs="Times New Roman"/>
          <w:sz w:val="22"/>
          <w:szCs w:val="22"/>
        </w:rPr>
        <w:t xml:space="preserve"> </w:t>
      </w:r>
      <w:r w:rsidR="009573E7" w:rsidRPr="00BA6D15">
        <w:rPr>
          <w:rStyle w:val="fontstyle01"/>
          <w:rFonts w:ascii="Times New Roman" w:hAnsi="Times New Roman" w:cs="Times New Roman"/>
          <w:sz w:val="22"/>
          <w:szCs w:val="22"/>
        </w:rPr>
        <w:t>baseline-</w:t>
      </w:r>
      <w:r w:rsidR="00083AA2" w:rsidRPr="00BA6D15">
        <w:rPr>
          <w:rStyle w:val="fontstyle01"/>
          <w:rFonts w:ascii="Times New Roman" w:hAnsi="Times New Roman" w:cs="Times New Roman"/>
          <w:sz w:val="22"/>
          <w:szCs w:val="22"/>
        </w:rPr>
        <w:t>dependent</w:t>
      </w:r>
      <w:r w:rsidR="00501F20" w:rsidRPr="00BA6D15">
        <w:rPr>
          <w:rStyle w:val="fontstyle01"/>
          <w:rFonts w:ascii="Times New Roman" w:hAnsi="Times New Roman" w:cs="Times New Roman"/>
          <w:sz w:val="22"/>
          <w:szCs w:val="22"/>
        </w:rPr>
        <w:t xml:space="preserve">. </w:t>
      </w:r>
    </w:p>
    <w:p w14:paraId="29C552EC" w14:textId="77777777" w:rsidR="000C0D98" w:rsidRPr="00BA6D15" w:rsidRDefault="000C0D98" w:rsidP="00235E3B">
      <w:pPr>
        <w:jc w:val="both"/>
        <w:rPr>
          <w:rStyle w:val="fontstyle01"/>
          <w:rFonts w:ascii="Times New Roman" w:hAnsi="Times New Roman"/>
          <w:sz w:val="22"/>
          <w:szCs w:val="22"/>
        </w:rPr>
      </w:pPr>
    </w:p>
    <w:p w14:paraId="7AB259B9" w14:textId="6E345ACB" w:rsidR="00CA019D" w:rsidRPr="00BA6D15" w:rsidRDefault="005903A3" w:rsidP="00BA6D15">
      <w:pPr>
        <w:pStyle w:val="ListParagraph"/>
        <w:ind w:left="0"/>
        <w:jc w:val="both"/>
        <w:rPr>
          <w:sz w:val="22"/>
          <w:szCs w:val="22"/>
        </w:rPr>
      </w:pPr>
      <w:r>
        <w:rPr>
          <w:rStyle w:val="fontstyle01"/>
          <w:rFonts w:ascii="Times New Roman" w:hAnsi="Times New Roman"/>
          <w:sz w:val="22"/>
          <w:szCs w:val="22"/>
        </w:rPr>
        <w:t xml:space="preserve">Except for Shanghai </w:t>
      </w:r>
      <w:r w:rsidRPr="00ED7981">
        <w:rPr>
          <w:sz w:val="22"/>
          <w:szCs w:val="22"/>
        </w:rPr>
        <w:t xml:space="preserve">mice </w:t>
      </w:r>
      <w:r>
        <w:rPr>
          <w:sz w:val="22"/>
          <w:szCs w:val="22"/>
        </w:rPr>
        <w:t>whose propionate production was notably</w:t>
      </w:r>
      <w:r w:rsidRPr="00ED7981">
        <w:rPr>
          <w:sz w:val="22"/>
          <w:szCs w:val="22"/>
        </w:rPr>
        <w:t xml:space="preserve"> delayed and </w:t>
      </w:r>
      <w:proofErr w:type="gramStart"/>
      <w:r w:rsidRPr="00ED7981">
        <w:rPr>
          <w:sz w:val="22"/>
          <w:szCs w:val="22"/>
        </w:rPr>
        <w:t>compromised</w:t>
      </w:r>
      <w:r>
        <w:rPr>
          <w:sz w:val="22"/>
          <w:szCs w:val="22"/>
        </w:rPr>
        <w:t>,</w:t>
      </w:r>
      <w:r w:rsidRPr="00ED7981">
        <w:rPr>
          <w:sz w:val="22"/>
          <w:szCs w:val="22"/>
        </w:rPr>
        <w:t xml:space="preserve">  </w:t>
      </w:r>
      <w:r>
        <w:rPr>
          <w:rStyle w:val="fontstyle01"/>
          <w:rFonts w:ascii="Times New Roman" w:hAnsi="Times New Roman"/>
          <w:sz w:val="22"/>
          <w:szCs w:val="22"/>
        </w:rPr>
        <w:t>t</w:t>
      </w:r>
      <w:r w:rsidR="00FC6F64" w:rsidRPr="00BA6D15">
        <w:rPr>
          <w:rStyle w:val="fontstyle01"/>
          <w:rFonts w:ascii="Times New Roman" w:hAnsi="Times New Roman"/>
          <w:sz w:val="22"/>
          <w:szCs w:val="22"/>
        </w:rPr>
        <w:t>he</w:t>
      </w:r>
      <w:proofErr w:type="gramEnd"/>
      <w:r w:rsidR="00FC6F64" w:rsidRPr="00BA6D15">
        <w:rPr>
          <w:rStyle w:val="fontstyle01"/>
          <w:rFonts w:ascii="Times New Roman" w:hAnsi="Times New Roman"/>
          <w:sz w:val="22"/>
          <w:szCs w:val="22"/>
        </w:rPr>
        <w:t xml:space="preserve"> </w:t>
      </w:r>
      <w:r w:rsidR="009573E7" w:rsidRPr="00BA6D15">
        <w:rPr>
          <w:rStyle w:val="fontstyle01"/>
          <w:rFonts w:ascii="Times New Roman" w:hAnsi="Times New Roman"/>
          <w:sz w:val="22"/>
          <w:szCs w:val="22"/>
        </w:rPr>
        <w:t>inulin</w:t>
      </w:r>
      <w:r w:rsidR="001A3285" w:rsidRPr="00BA6D15">
        <w:rPr>
          <w:rStyle w:val="fontstyle01"/>
          <w:rFonts w:ascii="Times New Roman" w:hAnsi="Times New Roman"/>
          <w:sz w:val="22"/>
          <w:szCs w:val="22"/>
        </w:rPr>
        <w:t>-</w:t>
      </w:r>
      <w:bookmarkStart w:id="187" w:name="OLE_LINK52"/>
      <w:bookmarkStart w:id="188" w:name="OLE_LINK53"/>
      <w:r w:rsidR="001A3285" w:rsidRPr="00BA6D15">
        <w:rPr>
          <w:rStyle w:val="fontstyle01"/>
          <w:rFonts w:ascii="Times New Roman" w:hAnsi="Times New Roman"/>
          <w:sz w:val="22"/>
          <w:szCs w:val="22"/>
        </w:rPr>
        <w:t xml:space="preserve">induced </w:t>
      </w:r>
      <w:r w:rsidR="00055148" w:rsidRPr="00BA6D15">
        <w:rPr>
          <w:rStyle w:val="fontstyle01"/>
          <w:rFonts w:ascii="Times New Roman" w:hAnsi="Times New Roman"/>
          <w:sz w:val="22"/>
          <w:szCs w:val="22"/>
        </w:rPr>
        <w:t>changes in fecal SCFA concentratio</w:t>
      </w:r>
      <w:r w:rsidR="004B204F" w:rsidRPr="00BA6D15">
        <w:rPr>
          <w:rStyle w:val="fontstyle01"/>
          <w:rFonts w:ascii="Times New Roman" w:hAnsi="Times New Roman"/>
          <w:sz w:val="22"/>
          <w:szCs w:val="22"/>
        </w:rPr>
        <w:t>n</w:t>
      </w:r>
      <w:r w:rsidR="0082155E">
        <w:rPr>
          <w:rStyle w:val="fontstyle01"/>
          <w:rFonts w:ascii="Times New Roman" w:hAnsi="Times New Roman"/>
          <w:sz w:val="22"/>
          <w:szCs w:val="22"/>
        </w:rPr>
        <w:t xml:space="preserve"> </w:t>
      </w:r>
      <w:bookmarkEnd w:id="187"/>
      <w:bookmarkEnd w:id="188"/>
      <w:r w:rsidR="00FC6F64" w:rsidRPr="00BA6D15">
        <w:rPr>
          <w:rStyle w:val="fontstyle01"/>
          <w:rFonts w:ascii="Times New Roman" w:hAnsi="Times New Roman"/>
          <w:sz w:val="22"/>
          <w:szCs w:val="22"/>
        </w:rPr>
        <w:t xml:space="preserve">follow </w:t>
      </w:r>
      <w:r w:rsidR="00B54D4E">
        <w:rPr>
          <w:rStyle w:val="fontstyle01"/>
          <w:rFonts w:ascii="Times New Roman" w:hAnsi="Times New Roman"/>
          <w:sz w:val="22"/>
          <w:szCs w:val="22"/>
        </w:rPr>
        <w:t xml:space="preserve">a universal </w:t>
      </w:r>
      <w:r w:rsidR="009573E7" w:rsidRPr="00BA6D15">
        <w:rPr>
          <w:rStyle w:val="fontstyle01"/>
          <w:rFonts w:ascii="Times New Roman" w:hAnsi="Times New Roman"/>
          <w:sz w:val="22"/>
          <w:szCs w:val="22"/>
        </w:rPr>
        <w:t>biphasic</w:t>
      </w:r>
      <w:r w:rsidR="00FC6F64" w:rsidRPr="00BA6D15">
        <w:rPr>
          <w:rStyle w:val="fontstyle01"/>
          <w:rFonts w:ascii="Times New Roman" w:hAnsi="Times New Roman"/>
          <w:sz w:val="22"/>
          <w:szCs w:val="22"/>
        </w:rPr>
        <w:t xml:space="preserve"> dynamics: their levels peaked in short-term </w:t>
      </w:r>
      <w:r w:rsidR="001706CB" w:rsidRPr="00BA6D15">
        <w:rPr>
          <w:rStyle w:val="fontstyle01"/>
          <w:rFonts w:ascii="Times New Roman" w:hAnsi="Times New Roman"/>
          <w:sz w:val="22"/>
          <w:szCs w:val="22"/>
        </w:rPr>
        <w:t xml:space="preserve">before gradually decreasing </w:t>
      </w:r>
      <w:r w:rsidR="009573E7" w:rsidRPr="00BA6D15">
        <w:rPr>
          <w:rStyle w:val="fontstyle01"/>
          <w:rFonts w:ascii="Times New Roman" w:hAnsi="Times New Roman"/>
          <w:sz w:val="22"/>
          <w:szCs w:val="22"/>
        </w:rPr>
        <w:t>until steady states</w:t>
      </w:r>
      <w:ins w:id="189" w:author="刘 红宾" w:date="2021-04-04T15:00:00Z">
        <w:r w:rsidR="00156D06">
          <w:rPr>
            <w:rStyle w:val="fontstyle01"/>
            <w:rFonts w:ascii="Times New Roman" w:hAnsi="Times New Roman"/>
            <w:sz w:val="22"/>
            <w:szCs w:val="22"/>
          </w:rPr>
          <w:t xml:space="preserve"> </w:t>
        </w:r>
        <w:r w:rsidR="00156D06" w:rsidRPr="00BA6D15">
          <w:rPr>
            <w:rStyle w:val="fontstyle01"/>
            <w:rFonts w:ascii="Times New Roman" w:hAnsi="Times New Roman"/>
            <w:sz w:val="22"/>
            <w:szCs w:val="22"/>
          </w:rPr>
          <w:t>(</w:t>
        </w:r>
        <w:r w:rsidR="00156D06" w:rsidRPr="00BA6D15">
          <w:rPr>
            <w:rStyle w:val="fontstyle01"/>
            <w:rFonts w:ascii="Times New Roman" w:hAnsi="Times New Roman"/>
            <w:sz w:val="22"/>
            <w:szCs w:val="22"/>
            <w:highlight w:val="yellow"/>
          </w:rPr>
          <w:t>Fig. 2A, S2A</w:t>
        </w:r>
        <w:r w:rsidR="00156D06" w:rsidRPr="00BA6D15">
          <w:rPr>
            <w:rStyle w:val="fontstyle01"/>
            <w:rFonts w:ascii="Times New Roman" w:hAnsi="Times New Roman"/>
            <w:sz w:val="22"/>
            <w:szCs w:val="22"/>
          </w:rPr>
          <w:t>)</w:t>
        </w:r>
      </w:ins>
      <w:r w:rsidR="001706CB" w:rsidRPr="00BA6D15">
        <w:rPr>
          <w:rStyle w:val="fontstyle01"/>
          <w:rFonts w:ascii="Times New Roman" w:hAnsi="Times New Roman"/>
          <w:sz w:val="22"/>
          <w:szCs w:val="22"/>
        </w:rPr>
        <w:t xml:space="preserve">. </w:t>
      </w:r>
      <w:r w:rsidR="00DC658F" w:rsidRPr="00BA6D15">
        <w:rPr>
          <w:rStyle w:val="fontstyle01"/>
          <w:rFonts w:ascii="Times New Roman" w:hAnsi="Times New Roman"/>
          <w:sz w:val="22"/>
          <w:szCs w:val="22"/>
        </w:rPr>
        <w:t xml:space="preserve">Depending on the </w:t>
      </w:r>
      <w:r w:rsidR="00B97578" w:rsidRPr="00BA6D15">
        <w:rPr>
          <w:rStyle w:val="fontstyle01"/>
          <w:rFonts w:ascii="Times New Roman" w:hAnsi="Times New Roman"/>
          <w:sz w:val="22"/>
          <w:szCs w:val="22"/>
        </w:rPr>
        <w:t>baseline</w:t>
      </w:r>
      <w:r w:rsidR="009573E7" w:rsidRPr="00BA6D15">
        <w:rPr>
          <w:rStyle w:val="fontstyle01"/>
          <w:rFonts w:ascii="Times New Roman" w:hAnsi="Times New Roman"/>
          <w:sz w:val="22"/>
          <w:szCs w:val="22"/>
        </w:rPr>
        <w:t xml:space="preserve"> microbiota</w:t>
      </w:r>
      <w:r w:rsidR="001706CB" w:rsidRPr="00BA6D15">
        <w:rPr>
          <w:rStyle w:val="fontstyle01"/>
          <w:rFonts w:ascii="Times New Roman" w:hAnsi="Times New Roman"/>
          <w:sz w:val="22"/>
          <w:szCs w:val="22"/>
        </w:rPr>
        <w:t xml:space="preserve">, the </w:t>
      </w:r>
      <w:r w:rsidR="00DC658F" w:rsidRPr="00BA6D15">
        <w:rPr>
          <w:rStyle w:val="fontstyle01"/>
          <w:rFonts w:ascii="Times New Roman" w:hAnsi="Times New Roman"/>
          <w:sz w:val="22"/>
          <w:szCs w:val="22"/>
        </w:rPr>
        <w:t>mean</w:t>
      </w:r>
      <w:r w:rsidR="009573E7" w:rsidRPr="00BA6D15">
        <w:rPr>
          <w:rStyle w:val="fontstyle01"/>
          <w:rFonts w:ascii="Times New Roman" w:hAnsi="Times New Roman"/>
          <w:sz w:val="22"/>
          <w:szCs w:val="22"/>
        </w:rPr>
        <w:t xml:space="preserve"> </w:t>
      </w:r>
      <w:r w:rsidR="009A2CE5">
        <w:rPr>
          <w:rStyle w:val="fontstyle01"/>
          <w:rFonts w:ascii="Times New Roman" w:hAnsi="Times New Roman"/>
          <w:sz w:val="22"/>
          <w:szCs w:val="22"/>
        </w:rPr>
        <w:t>endpoint</w:t>
      </w:r>
      <w:r w:rsidR="001706CB" w:rsidRPr="00BA6D15">
        <w:rPr>
          <w:rStyle w:val="fontstyle01"/>
          <w:rFonts w:ascii="Times New Roman" w:hAnsi="Times New Roman"/>
          <w:sz w:val="22"/>
          <w:szCs w:val="22"/>
        </w:rPr>
        <w:t xml:space="preserve"> level of total SCFA </w:t>
      </w:r>
      <w:r w:rsidR="00E433FA" w:rsidRPr="00BA6D15">
        <w:rPr>
          <w:rStyle w:val="fontstyle01"/>
          <w:rFonts w:ascii="Times New Roman" w:hAnsi="Times New Roman"/>
          <w:sz w:val="22"/>
          <w:szCs w:val="22"/>
        </w:rPr>
        <w:t xml:space="preserve">at day 31 </w:t>
      </w:r>
      <w:r w:rsidR="001706CB" w:rsidRPr="00BA6D15">
        <w:rPr>
          <w:rStyle w:val="fontstyle01"/>
          <w:rFonts w:ascii="Times New Roman" w:hAnsi="Times New Roman"/>
          <w:sz w:val="22"/>
          <w:szCs w:val="22"/>
        </w:rPr>
        <w:t xml:space="preserve">is </w:t>
      </w:r>
      <w:r w:rsidR="00DC658F" w:rsidRPr="00BA6D15">
        <w:rPr>
          <w:rStyle w:val="fontstyle01"/>
          <w:rFonts w:ascii="Times New Roman" w:hAnsi="Times New Roman"/>
          <w:sz w:val="22"/>
          <w:szCs w:val="22"/>
        </w:rPr>
        <w:t>6</w:t>
      </w:r>
      <w:r w:rsidR="001706CB" w:rsidRPr="00BA6D15">
        <w:rPr>
          <w:rStyle w:val="fontstyle01"/>
          <w:rFonts w:ascii="Times New Roman" w:hAnsi="Times New Roman"/>
          <w:sz w:val="22"/>
          <w:szCs w:val="22"/>
        </w:rPr>
        <w:t>0%</w:t>
      </w:r>
      <w:r w:rsidR="00DC658F" w:rsidRPr="00BA6D15">
        <w:rPr>
          <w:rStyle w:val="fontstyle01"/>
          <w:rFonts w:ascii="Times New Roman" w:hAnsi="Times New Roman"/>
          <w:sz w:val="22"/>
          <w:szCs w:val="22"/>
        </w:rPr>
        <w:t>-65%</w:t>
      </w:r>
      <w:r w:rsidR="001706CB" w:rsidRPr="00BA6D15">
        <w:rPr>
          <w:rStyle w:val="fontstyle01"/>
          <w:rFonts w:ascii="Times New Roman" w:hAnsi="Times New Roman"/>
          <w:sz w:val="22"/>
          <w:szCs w:val="22"/>
        </w:rPr>
        <w:t xml:space="preserve"> of its peak but </w:t>
      </w:r>
      <w:r w:rsidR="00DC658F" w:rsidRPr="00BA6D15">
        <w:rPr>
          <w:rStyle w:val="fontstyle01"/>
          <w:rFonts w:ascii="Times New Roman" w:hAnsi="Times New Roman"/>
          <w:sz w:val="22"/>
          <w:szCs w:val="22"/>
        </w:rPr>
        <w:t>2.0-3.5 times as</w:t>
      </w:r>
      <w:r w:rsidR="001706CB" w:rsidRPr="00BA6D15">
        <w:rPr>
          <w:rStyle w:val="fontstyle01"/>
          <w:rFonts w:ascii="Times New Roman" w:hAnsi="Times New Roman"/>
          <w:sz w:val="22"/>
          <w:szCs w:val="22"/>
        </w:rPr>
        <w:t xml:space="preserve"> high</w:t>
      </w:r>
      <w:r w:rsidR="00DC658F" w:rsidRPr="00BA6D15">
        <w:rPr>
          <w:rStyle w:val="fontstyle01"/>
          <w:rFonts w:ascii="Times New Roman" w:hAnsi="Times New Roman"/>
          <w:sz w:val="22"/>
          <w:szCs w:val="22"/>
        </w:rPr>
        <w:t xml:space="preserve"> as</w:t>
      </w:r>
      <w:r w:rsidR="001706CB" w:rsidRPr="00BA6D15">
        <w:rPr>
          <w:rStyle w:val="fontstyle01"/>
          <w:rFonts w:ascii="Times New Roman" w:hAnsi="Times New Roman"/>
          <w:sz w:val="22"/>
          <w:szCs w:val="22"/>
        </w:rPr>
        <w:t xml:space="preserve"> its baseline level</w:t>
      </w:r>
      <w:r w:rsidR="00E433FA" w:rsidRPr="00BA6D15">
        <w:rPr>
          <w:rStyle w:val="fontstyle01"/>
          <w:rFonts w:ascii="Times New Roman" w:hAnsi="Times New Roman"/>
          <w:sz w:val="22"/>
          <w:szCs w:val="22"/>
        </w:rPr>
        <w:t xml:space="preserve"> at day 0</w:t>
      </w:r>
      <w:r w:rsidR="001706CB" w:rsidRPr="00BA6D15">
        <w:rPr>
          <w:rStyle w:val="fontstyle01"/>
          <w:rFonts w:ascii="Times New Roman" w:hAnsi="Times New Roman"/>
          <w:sz w:val="22"/>
          <w:szCs w:val="22"/>
        </w:rPr>
        <w:t xml:space="preserve">. </w:t>
      </w:r>
      <w:r w:rsidR="00142EEA" w:rsidRPr="00BA6D15">
        <w:rPr>
          <w:rStyle w:val="fontstyle01"/>
          <w:rFonts w:ascii="Times New Roman" w:hAnsi="Times New Roman"/>
          <w:sz w:val="22"/>
          <w:szCs w:val="22"/>
        </w:rPr>
        <w:t xml:space="preserve">The long-term </w:t>
      </w:r>
      <w:r w:rsidR="009573E7" w:rsidRPr="00BA6D15">
        <w:rPr>
          <w:rStyle w:val="fontstyle01"/>
          <w:rFonts w:ascii="Times New Roman" w:hAnsi="Times New Roman"/>
          <w:sz w:val="22"/>
          <w:szCs w:val="22"/>
        </w:rPr>
        <w:t>decrease</w:t>
      </w:r>
      <w:r w:rsidR="00142EEA" w:rsidRPr="00BA6D15">
        <w:rPr>
          <w:rStyle w:val="fontstyle01"/>
          <w:rFonts w:ascii="Times New Roman" w:hAnsi="Times New Roman"/>
          <w:sz w:val="22"/>
          <w:szCs w:val="22"/>
        </w:rPr>
        <w:t xml:space="preserve"> in fecal SCFA concentration was not a result of </w:t>
      </w:r>
      <w:r w:rsidR="009F616E" w:rsidRPr="00BA6D15">
        <w:rPr>
          <w:sz w:val="22"/>
          <w:szCs w:val="22"/>
        </w:rPr>
        <w:t xml:space="preserve">reduced diet intake as </w:t>
      </w:r>
      <w:r w:rsidR="00142EEA" w:rsidRPr="00BA6D15">
        <w:rPr>
          <w:sz w:val="22"/>
          <w:szCs w:val="22"/>
        </w:rPr>
        <w:t xml:space="preserve">the intake rate remains largely unchanged over time </w:t>
      </w:r>
      <w:r w:rsidR="009F616E" w:rsidRPr="00BA6D15">
        <w:rPr>
          <w:sz w:val="22"/>
          <w:szCs w:val="22"/>
        </w:rPr>
        <w:t>(</w:t>
      </w:r>
      <w:r w:rsidR="00C1184F" w:rsidRPr="00BA6D15">
        <w:rPr>
          <w:sz w:val="22"/>
          <w:szCs w:val="22"/>
          <w:highlight w:val="yellow"/>
        </w:rPr>
        <w:t xml:space="preserve">Fig. </w:t>
      </w:r>
      <w:r w:rsidR="00537D5D" w:rsidRPr="00BA6D15">
        <w:rPr>
          <w:sz w:val="22"/>
          <w:szCs w:val="22"/>
          <w:highlight w:val="yellow"/>
        </w:rPr>
        <w:t>S</w:t>
      </w:r>
      <w:r w:rsidR="00C1184F" w:rsidRPr="00BA6D15">
        <w:rPr>
          <w:sz w:val="22"/>
          <w:szCs w:val="22"/>
          <w:highlight w:val="yellow"/>
        </w:rPr>
        <w:t>1</w:t>
      </w:r>
      <w:r w:rsidR="00B97578" w:rsidRPr="00BA6D15">
        <w:rPr>
          <w:sz w:val="22"/>
          <w:szCs w:val="22"/>
          <w:highlight w:val="yellow"/>
        </w:rPr>
        <w:t>B, C</w:t>
      </w:r>
      <w:r w:rsidR="009F616E" w:rsidRPr="00BA6D15">
        <w:rPr>
          <w:sz w:val="22"/>
          <w:szCs w:val="22"/>
        </w:rPr>
        <w:t xml:space="preserve">). </w:t>
      </w:r>
      <w:r w:rsidR="006E76CC" w:rsidRPr="00BA6D15">
        <w:rPr>
          <w:sz w:val="22"/>
          <w:szCs w:val="22"/>
        </w:rPr>
        <w:t xml:space="preserve">Since fecal SCFAs are metabolites produced by colonic bacterial fermentation of dietary fibers, we </w:t>
      </w:r>
      <w:r w:rsidR="005E6E0A" w:rsidRPr="00BA6D15">
        <w:rPr>
          <w:sz w:val="22"/>
          <w:szCs w:val="22"/>
        </w:rPr>
        <w:t xml:space="preserve">observed similar biphasic, </w:t>
      </w:r>
      <w:r w:rsidR="006E76CC" w:rsidRPr="00BA6D15">
        <w:rPr>
          <w:sz w:val="22"/>
          <w:szCs w:val="22"/>
        </w:rPr>
        <w:t xml:space="preserve">but undershoot, dynamics in the </w:t>
      </w:r>
      <w:r w:rsidR="00B45244" w:rsidRPr="00BA6D15">
        <w:rPr>
          <w:sz w:val="22"/>
          <w:szCs w:val="22"/>
        </w:rPr>
        <w:t xml:space="preserve">gut </w:t>
      </w:r>
      <w:bookmarkStart w:id="190" w:name="OLE_LINK103"/>
      <w:bookmarkStart w:id="191" w:name="OLE_LINK104"/>
      <w:r w:rsidR="00333B1D" w:rsidRPr="00BA6D15">
        <w:rPr>
          <w:sz w:val="22"/>
          <w:szCs w:val="22"/>
        </w:rPr>
        <w:t>bio</w:t>
      </w:r>
      <w:r w:rsidR="006E76CC" w:rsidRPr="00BA6D15">
        <w:rPr>
          <w:sz w:val="22"/>
          <w:szCs w:val="22"/>
        </w:rPr>
        <w:t>diversity</w:t>
      </w:r>
      <w:bookmarkEnd w:id="190"/>
      <w:bookmarkEnd w:id="191"/>
      <w:r w:rsidR="00D65919" w:rsidRPr="00BA6D15">
        <w:rPr>
          <w:sz w:val="22"/>
          <w:szCs w:val="22"/>
        </w:rPr>
        <w:t xml:space="preserve">, </w:t>
      </w:r>
      <w:r w:rsidR="006E76CC" w:rsidRPr="00BA6D15">
        <w:rPr>
          <w:sz w:val="22"/>
          <w:szCs w:val="22"/>
        </w:rPr>
        <w:t xml:space="preserve">which </w:t>
      </w:r>
      <w:r w:rsidR="00113299" w:rsidRPr="00BA6D15">
        <w:rPr>
          <w:sz w:val="22"/>
          <w:szCs w:val="22"/>
        </w:rPr>
        <w:t>drops</w:t>
      </w:r>
      <w:r w:rsidR="00D65919" w:rsidRPr="00BA6D15">
        <w:rPr>
          <w:sz w:val="22"/>
          <w:szCs w:val="22"/>
        </w:rPr>
        <w:t xml:space="preserve"> initially </w:t>
      </w:r>
      <w:bookmarkStart w:id="192" w:name="OLE_LINK58"/>
      <w:bookmarkStart w:id="193" w:name="OLE_LINK59"/>
      <w:r w:rsidR="00D65919" w:rsidRPr="00BA6D15">
        <w:rPr>
          <w:sz w:val="22"/>
          <w:szCs w:val="22"/>
        </w:rPr>
        <w:t xml:space="preserve">before gradual increase </w:t>
      </w:r>
      <w:bookmarkEnd w:id="192"/>
      <w:bookmarkEnd w:id="193"/>
      <w:r w:rsidR="00D65919" w:rsidRPr="00BA6D15">
        <w:rPr>
          <w:sz w:val="22"/>
          <w:szCs w:val="22"/>
        </w:rPr>
        <w:t>(</w:t>
      </w:r>
      <w:r w:rsidR="00D65919" w:rsidRPr="00BA6D15">
        <w:rPr>
          <w:sz w:val="22"/>
          <w:szCs w:val="22"/>
          <w:highlight w:val="yellow"/>
        </w:rPr>
        <w:t>Fig. 2</w:t>
      </w:r>
      <w:r w:rsidR="00E11A04" w:rsidRPr="00BA6D15">
        <w:rPr>
          <w:sz w:val="22"/>
          <w:szCs w:val="22"/>
          <w:highlight w:val="yellow"/>
        </w:rPr>
        <w:t>B</w:t>
      </w:r>
      <w:r w:rsidR="00D65919" w:rsidRPr="00BA6D15">
        <w:rPr>
          <w:sz w:val="22"/>
          <w:szCs w:val="22"/>
        </w:rPr>
        <w:t>).</w:t>
      </w:r>
      <w:r w:rsidR="00615532" w:rsidRPr="00BA6D15">
        <w:rPr>
          <w:sz w:val="22"/>
          <w:szCs w:val="22"/>
        </w:rPr>
        <w:t xml:space="preserve"> </w:t>
      </w:r>
      <w:r w:rsidR="0056120E" w:rsidRPr="00BA6D15">
        <w:rPr>
          <w:rStyle w:val="fontstyle01"/>
          <w:rFonts w:ascii="Times New Roman" w:hAnsi="Times New Roman"/>
          <w:sz w:val="22"/>
          <w:szCs w:val="22"/>
        </w:rPr>
        <w:t>Concordantly</w:t>
      </w:r>
      <w:r w:rsidR="00873F92" w:rsidRPr="00BA6D15">
        <w:rPr>
          <w:rStyle w:val="fontstyle01"/>
          <w:rFonts w:ascii="Times New Roman" w:hAnsi="Times New Roman"/>
          <w:sz w:val="22"/>
          <w:szCs w:val="22"/>
        </w:rPr>
        <w:t xml:space="preserve">, we observed </w:t>
      </w:r>
      <w:bookmarkStart w:id="194" w:name="OLE_LINK107"/>
      <w:bookmarkStart w:id="195" w:name="OLE_LINK108"/>
      <w:r w:rsidR="00CA019D" w:rsidRPr="00BA6D15">
        <w:rPr>
          <w:rStyle w:val="fontstyle01"/>
          <w:rFonts w:ascii="Times New Roman" w:hAnsi="Times New Roman"/>
          <w:sz w:val="22"/>
          <w:szCs w:val="22"/>
        </w:rPr>
        <w:t>rapid but</w:t>
      </w:r>
      <w:r w:rsidR="00EB369E" w:rsidRPr="00BA6D15">
        <w:rPr>
          <w:rStyle w:val="fontstyle01"/>
          <w:rFonts w:ascii="Times New Roman" w:hAnsi="Times New Roman"/>
          <w:sz w:val="22"/>
          <w:szCs w:val="22"/>
        </w:rPr>
        <w:t xml:space="preserve"> </w:t>
      </w:r>
      <w:r w:rsidR="00873F92" w:rsidRPr="00BA6D15">
        <w:rPr>
          <w:rStyle w:val="fontstyle01"/>
          <w:rFonts w:ascii="Times New Roman" w:hAnsi="Times New Roman"/>
          <w:sz w:val="22"/>
          <w:szCs w:val="22"/>
        </w:rPr>
        <w:t xml:space="preserve">non-monotonic </w:t>
      </w:r>
      <w:bookmarkStart w:id="196" w:name="OLE_LINK109"/>
      <w:bookmarkStart w:id="197" w:name="OLE_LINK110"/>
      <w:r w:rsidR="006308E6" w:rsidRPr="00BA6D15">
        <w:rPr>
          <w:rStyle w:val="fontstyle01"/>
          <w:rFonts w:ascii="Times New Roman" w:hAnsi="Times New Roman"/>
          <w:sz w:val="22"/>
          <w:szCs w:val="22"/>
        </w:rPr>
        <w:t xml:space="preserve">complex </w:t>
      </w:r>
      <w:r w:rsidR="00873F92" w:rsidRPr="00BA6D15">
        <w:rPr>
          <w:rStyle w:val="fontstyle01"/>
          <w:rFonts w:ascii="Times New Roman" w:hAnsi="Times New Roman"/>
          <w:sz w:val="22"/>
          <w:szCs w:val="22"/>
        </w:rPr>
        <w:t xml:space="preserve">changes </w:t>
      </w:r>
      <w:bookmarkEnd w:id="194"/>
      <w:bookmarkEnd w:id="195"/>
      <w:r w:rsidR="00873F92" w:rsidRPr="00BA6D15">
        <w:rPr>
          <w:rStyle w:val="fontstyle01"/>
          <w:rFonts w:ascii="Times New Roman" w:hAnsi="Times New Roman"/>
          <w:sz w:val="22"/>
          <w:szCs w:val="22"/>
        </w:rPr>
        <w:t xml:space="preserve">in the </w:t>
      </w:r>
      <w:bookmarkStart w:id="198" w:name="OLE_LINK97"/>
      <w:bookmarkStart w:id="199" w:name="OLE_LINK98"/>
      <w:r w:rsidR="00873F92" w:rsidRPr="00BA6D15">
        <w:rPr>
          <w:rStyle w:val="fontstyle01"/>
          <w:rFonts w:ascii="Times New Roman" w:hAnsi="Times New Roman"/>
          <w:sz w:val="22"/>
          <w:szCs w:val="22"/>
        </w:rPr>
        <w:t xml:space="preserve">relative abundance </w:t>
      </w:r>
      <w:bookmarkStart w:id="200" w:name="OLE_LINK93"/>
      <w:bookmarkStart w:id="201" w:name="OLE_LINK94"/>
      <w:r w:rsidR="00EB369E" w:rsidRPr="00BA6D15">
        <w:rPr>
          <w:rStyle w:val="fontstyle01"/>
          <w:rFonts w:ascii="Times New Roman" w:hAnsi="Times New Roman"/>
          <w:sz w:val="22"/>
          <w:szCs w:val="22"/>
        </w:rPr>
        <w:t xml:space="preserve">of </w:t>
      </w:r>
      <w:r w:rsidR="00E433FA" w:rsidRPr="00BA6D15">
        <w:rPr>
          <w:rStyle w:val="fontstyle01"/>
          <w:rFonts w:ascii="Times New Roman" w:hAnsi="Times New Roman"/>
          <w:sz w:val="22"/>
          <w:szCs w:val="22"/>
        </w:rPr>
        <w:t xml:space="preserve">several </w:t>
      </w:r>
      <w:r w:rsidR="0026542C" w:rsidRPr="00BA6D15">
        <w:rPr>
          <w:rStyle w:val="fontstyle01"/>
          <w:rFonts w:ascii="Times New Roman" w:hAnsi="Times New Roman"/>
          <w:sz w:val="22"/>
          <w:szCs w:val="22"/>
        </w:rPr>
        <w:t xml:space="preserve">dominant </w:t>
      </w:r>
      <w:r w:rsidR="00EB369E" w:rsidRPr="00BA6D15">
        <w:rPr>
          <w:rStyle w:val="fontstyle01"/>
          <w:rFonts w:ascii="Times New Roman" w:hAnsi="Times New Roman"/>
          <w:sz w:val="22"/>
          <w:szCs w:val="22"/>
        </w:rPr>
        <w:t>bacteria</w:t>
      </w:r>
      <w:r w:rsidR="0026542C" w:rsidRPr="00BA6D15">
        <w:rPr>
          <w:rStyle w:val="fontstyle01"/>
          <w:rFonts w:ascii="Times New Roman" w:hAnsi="Times New Roman"/>
          <w:sz w:val="22"/>
          <w:szCs w:val="22"/>
        </w:rPr>
        <w:t>l taxa</w:t>
      </w:r>
      <w:r w:rsidR="00EB369E" w:rsidRPr="00BA6D15">
        <w:rPr>
          <w:rStyle w:val="fontstyle01"/>
          <w:rFonts w:ascii="Times New Roman" w:hAnsi="Times New Roman"/>
          <w:sz w:val="22"/>
          <w:szCs w:val="22"/>
        </w:rPr>
        <w:t xml:space="preserve"> </w:t>
      </w:r>
      <w:bookmarkEnd w:id="196"/>
      <w:bookmarkEnd w:id="197"/>
      <w:bookmarkEnd w:id="198"/>
      <w:bookmarkEnd w:id="199"/>
      <w:bookmarkEnd w:id="200"/>
      <w:bookmarkEnd w:id="201"/>
      <w:r w:rsidR="004A3073" w:rsidRPr="00BA6D15">
        <w:rPr>
          <w:rStyle w:val="fontstyle01"/>
          <w:rFonts w:ascii="Times New Roman" w:hAnsi="Times New Roman"/>
          <w:sz w:val="22"/>
          <w:szCs w:val="22"/>
        </w:rPr>
        <w:t xml:space="preserve">such as </w:t>
      </w:r>
      <w:r w:rsidR="00873F92" w:rsidRPr="00A64D89">
        <w:rPr>
          <w:rStyle w:val="fontstyle01"/>
          <w:rFonts w:ascii="Times New Roman" w:hAnsi="Times New Roman"/>
          <w:i/>
          <w:iCs/>
          <w:sz w:val="22"/>
          <w:szCs w:val="22"/>
        </w:rPr>
        <w:t>Bacteroides</w:t>
      </w:r>
      <w:r w:rsidR="004A3073" w:rsidRPr="00BA6D15">
        <w:rPr>
          <w:rStyle w:val="fontstyle01"/>
          <w:rFonts w:ascii="Times New Roman" w:hAnsi="Times New Roman"/>
          <w:sz w:val="22"/>
          <w:szCs w:val="22"/>
        </w:rPr>
        <w:t xml:space="preserve"> and</w:t>
      </w:r>
      <w:r w:rsidR="00873F92" w:rsidRPr="00BA6D15">
        <w:rPr>
          <w:rStyle w:val="fontstyle01"/>
          <w:rFonts w:ascii="Times New Roman" w:hAnsi="Times New Roman"/>
          <w:sz w:val="22"/>
          <w:szCs w:val="22"/>
        </w:rPr>
        <w:t xml:space="preserve"> unclassified </w:t>
      </w:r>
      <w:proofErr w:type="spellStart"/>
      <w:r w:rsidR="00873F92" w:rsidRPr="00A64D89">
        <w:rPr>
          <w:rStyle w:val="fontstyle01"/>
          <w:rFonts w:ascii="Times New Roman" w:hAnsi="Times New Roman"/>
          <w:i/>
          <w:iCs/>
          <w:sz w:val="22"/>
          <w:szCs w:val="22"/>
        </w:rPr>
        <w:t>Muribaculaceae</w:t>
      </w:r>
      <w:proofErr w:type="spellEnd"/>
      <w:r w:rsidR="004A3073" w:rsidRPr="00BA6D15">
        <w:rPr>
          <w:rStyle w:val="fontstyle01"/>
          <w:rFonts w:ascii="Times New Roman" w:hAnsi="Times New Roman"/>
          <w:sz w:val="22"/>
          <w:szCs w:val="22"/>
        </w:rPr>
        <w:t xml:space="preserve"> (</w:t>
      </w:r>
      <w:r w:rsidR="004A3073" w:rsidRPr="00BA6D15">
        <w:rPr>
          <w:rStyle w:val="fontstyle01"/>
          <w:rFonts w:ascii="Times New Roman" w:hAnsi="Times New Roman"/>
          <w:sz w:val="22"/>
          <w:szCs w:val="22"/>
          <w:highlight w:val="yellow"/>
        </w:rPr>
        <w:t>Fig. 2</w:t>
      </w:r>
      <w:r w:rsidR="00904F6A" w:rsidRPr="00BA6D15">
        <w:rPr>
          <w:rStyle w:val="fontstyle01"/>
          <w:rFonts w:ascii="Times New Roman" w:hAnsi="Times New Roman"/>
          <w:sz w:val="22"/>
          <w:szCs w:val="22"/>
          <w:highlight w:val="yellow"/>
        </w:rPr>
        <w:t>C</w:t>
      </w:r>
      <w:r w:rsidR="004A3073" w:rsidRPr="00BA6D15">
        <w:rPr>
          <w:rStyle w:val="fontstyle01"/>
          <w:rFonts w:ascii="Times New Roman" w:hAnsi="Times New Roman"/>
          <w:sz w:val="22"/>
          <w:szCs w:val="22"/>
        </w:rPr>
        <w:t>)</w:t>
      </w:r>
      <w:r w:rsidR="00873F92" w:rsidRPr="00BA6D15">
        <w:rPr>
          <w:rStyle w:val="fontstyle01"/>
          <w:rFonts w:ascii="Times New Roman" w:hAnsi="Times New Roman"/>
          <w:sz w:val="22"/>
          <w:szCs w:val="22"/>
        </w:rPr>
        <w:t xml:space="preserve">. </w:t>
      </w:r>
      <w:r w:rsidR="003D7945" w:rsidRPr="00BA6D15">
        <w:rPr>
          <w:sz w:val="22"/>
          <w:szCs w:val="22"/>
        </w:rPr>
        <w:t xml:space="preserve">Similar to SCFA dynamics, the trends of biodiversity are qualitatively </w:t>
      </w:r>
      <w:r w:rsidR="00B97578" w:rsidRPr="00BA6D15">
        <w:rPr>
          <w:sz w:val="22"/>
          <w:szCs w:val="22"/>
        </w:rPr>
        <w:t>consistent</w:t>
      </w:r>
      <w:r w:rsidR="003D7945" w:rsidRPr="00BA6D15">
        <w:rPr>
          <w:sz w:val="22"/>
          <w:szCs w:val="22"/>
        </w:rPr>
        <w:t xml:space="preserve"> but quantitatively different across the four</w:t>
      </w:r>
      <w:r w:rsidR="00396655" w:rsidRPr="00BA6D15">
        <w:rPr>
          <w:sz w:val="22"/>
          <w:szCs w:val="22"/>
        </w:rPr>
        <w:t xml:space="preserve"> </w:t>
      </w:r>
      <w:r w:rsidR="000C709C">
        <w:rPr>
          <w:sz w:val="22"/>
          <w:szCs w:val="22"/>
        </w:rPr>
        <w:t>vendors</w:t>
      </w:r>
      <w:r w:rsidR="003D7945" w:rsidRPr="00BA6D15">
        <w:rPr>
          <w:sz w:val="22"/>
          <w:szCs w:val="22"/>
        </w:rPr>
        <w:t xml:space="preserve">. </w:t>
      </w:r>
      <w:r w:rsidR="009573E7" w:rsidRPr="00BA6D15">
        <w:rPr>
          <w:sz w:val="22"/>
          <w:szCs w:val="22"/>
        </w:rPr>
        <w:t xml:space="preserve">We further showed that the undershoot dynamics of biodiversity </w:t>
      </w:r>
      <w:r w:rsidR="00B4628D" w:rsidRPr="00BA6D15">
        <w:rPr>
          <w:sz w:val="22"/>
          <w:szCs w:val="22"/>
        </w:rPr>
        <w:t xml:space="preserve">primarily </w:t>
      </w:r>
      <w:r w:rsidR="00EE0F10" w:rsidRPr="00BA6D15">
        <w:rPr>
          <w:sz w:val="22"/>
          <w:szCs w:val="22"/>
        </w:rPr>
        <w:t>resulted from</w:t>
      </w:r>
      <w:r w:rsidR="009573E7" w:rsidRPr="00BA6D15">
        <w:rPr>
          <w:sz w:val="22"/>
          <w:szCs w:val="22"/>
        </w:rPr>
        <w:t xml:space="preserve"> changes in evenness (</w:t>
      </w:r>
      <w:r w:rsidR="009573E7" w:rsidRPr="00BA6D15">
        <w:rPr>
          <w:sz w:val="22"/>
          <w:szCs w:val="22"/>
          <w:highlight w:val="yellow"/>
        </w:rPr>
        <w:t xml:space="preserve">Fig. </w:t>
      </w:r>
      <w:r w:rsidR="00E11A04" w:rsidRPr="00BA6D15">
        <w:rPr>
          <w:sz w:val="22"/>
          <w:szCs w:val="22"/>
          <w:highlight w:val="yellow"/>
        </w:rPr>
        <w:t>S</w:t>
      </w:r>
      <w:r w:rsidR="009573E7" w:rsidRPr="00BA6D15">
        <w:rPr>
          <w:sz w:val="22"/>
          <w:szCs w:val="22"/>
          <w:highlight w:val="yellow"/>
        </w:rPr>
        <w:t>3</w:t>
      </w:r>
      <w:r w:rsidR="00AB01A4" w:rsidRPr="00BA6D15">
        <w:rPr>
          <w:sz w:val="22"/>
          <w:szCs w:val="22"/>
          <w:highlight w:val="yellow"/>
        </w:rPr>
        <w:t>A</w:t>
      </w:r>
      <w:r w:rsidR="009573E7" w:rsidRPr="00BA6D15">
        <w:rPr>
          <w:sz w:val="22"/>
          <w:szCs w:val="22"/>
        </w:rPr>
        <w:t xml:space="preserve">), </w:t>
      </w:r>
      <w:r w:rsidR="00D743F3" w:rsidRPr="00BA6D15">
        <w:rPr>
          <w:sz w:val="22"/>
          <w:szCs w:val="22"/>
        </w:rPr>
        <w:t>not</w:t>
      </w:r>
      <w:r w:rsidR="009573E7" w:rsidRPr="00BA6D15">
        <w:rPr>
          <w:sz w:val="22"/>
          <w:szCs w:val="22"/>
        </w:rPr>
        <w:t xml:space="preserve"> richness (</w:t>
      </w:r>
      <w:r w:rsidR="009573E7" w:rsidRPr="00BA6D15">
        <w:rPr>
          <w:sz w:val="22"/>
          <w:szCs w:val="22"/>
          <w:highlight w:val="yellow"/>
        </w:rPr>
        <w:t xml:space="preserve">Fig. </w:t>
      </w:r>
      <w:r w:rsidR="00E11A04" w:rsidRPr="00BA6D15">
        <w:rPr>
          <w:sz w:val="22"/>
          <w:szCs w:val="22"/>
          <w:highlight w:val="yellow"/>
        </w:rPr>
        <w:t>S</w:t>
      </w:r>
      <w:r w:rsidR="009573E7" w:rsidRPr="00BA6D15">
        <w:rPr>
          <w:sz w:val="22"/>
          <w:szCs w:val="22"/>
          <w:highlight w:val="yellow"/>
        </w:rPr>
        <w:t>3</w:t>
      </w:r>
      <w:r w:rsidR="00AB01A4" w:rsidRPr="00BA6D15">
        <w:rPr>
          <w:sz w:val="22"/>
          <w:szCs w:val="22"/>
          <w:highlight w:val="yellow"/>
        </w:rPr>
        <w:t>B</w:t>
      </w:r>
      <w:r w:rsidR="009573E7" w:rsidRPr="00BA6D15">
        <w:rPr>
          <w:sz w:val="22"/>
          <w:szCs w:val="22"/>
        </w:rPr>
        <w:t xml:space="preserve">), suggesting </w:t>
      </w:r>
      <w:bookmarkStart w:id="202" w:name="OLE_LINK99"/>
      <w:bookmarkStart w:id="203" w:name="OLE_LINK100"/>
      <w:r w:rsidR="00904646" w:rsidRPr="00BA6D15">
        <w:rPr>
          <w:sz w:val="22"/>
          <w:szCs w:val="22"/>
        </w:rPr>
        <w:t xml:space="preserve">that the decreased biodiversity was </w:t>
      </w:r>
      <w:r w:rsidR="008036F9" w:rsidRPr="00BA6D15">
        <w:rPr>
          <w:sz w:val="22"/>
          <w:szCs w:val="22"/>
        </w:rPr>
        <w:t xml:space="preserve">likely </w:t>
      </w:r>
      <w:r w:rsidR="00904646" w:rsidRPr="00BA6D15">
        <w:rPr>
          <w:sz w:val="22"/>
          <w:szCs w:val="22"/>
        </w:rPr>
        <w:t xml:space="preserve">caused by </w:t>
      </w:r>
      <w:r w:rsidR="000C7F13" w:rsidRPr="00BA6D15">
        <w:rPr>
          <w:sz w:val="22"/>
          <w:szCs w:val="22"/>
        </w:rPr>
        <w:t xml:space="preserve">an </w:t>
      </w:r>
      <w:r w:rsidR="00333B1D" w:rsidRPr="00BA6D15">
        <w:rPr>
          <w:sz w:val="22"/>
          <w:szCs w:val="22"/>
        </w:rPr>
        <w:t xml:space="preserve">expansion </w:t>
      </w:r>
      <w:bookmarkEnd w:id="202"/>
      <w:bookmarkEnd w:id="203"/>
      <w:r w:rsidR="009573E7" w:rsidRPr="00BA6D15">
        <w:rPr>
          <w:sz w:val="22"/>
          <w:szCs w:val="22"/>
        </w:rPr>
        <w:t xml:space="preserve">of </w:t>
      </w:r>
      <w:r w:rsidR="00904646" w:rsidRPr="00BA6D15">
        <w:rPr>
          <w:sz w:val="22"/>
          <w:szCs w:val="22"/>
        </w:rPr>
        <w:t>re</w:t>
      </w:r>
      <w:r w:rsidR="0089373F" w:rsidRPr="00BA6D15">
        <w:rPr>
          <w:sz w:val="22"/>
          <w:szCs w:val="22"/>
        </w:rPr>
        <w:t>sident</w:t>
      </w:r>
      <w:r w:rsidR="00904646" w:rsidRPr="00BA6D15">
        <w:rPr>
          <w:sz w:val="22"/>
          <w:szCs w:val="22"/>
        </w:rPr>
        <w:t xml:space="preserve"> bacteria, rather than invaders.</w:t>
      </w:r>
      <w:r w:rsidR="00333B1D" w:rsidRPr="00BA6D15">
        <w:rPr>
          <w:sz w:val="22"/>
          <w:szCs w:val="22"/>
        </w:rPr>
        <w:t xml:space="preserve"> </w:t>
      </w:r>
      <w:r w:rsidR="005A1FCA" w:rsidRPr="00BA6D15">
        <w:rPr>
          <w:sz w:val="22"/>
          <w:szCs w:val="22"/>
        </w:rPr>
        <w:t xml:space="preserve">Supporting </w:t>
      </w:r>
      <w:r w:rsidR="00211D90" w:rsidRPr="00BA6D15">
        <w:rPr>
          <w:sz w:val="22"/>
          <w:szCs w:val="22"/>
        </w:rPr>
        <w:t xml:space="preserve">these </w:t>
      </w:r>
      <w:r w:rsidR="005A1FCA" w:rsidRPr="00BA6D15">
        <w:rPr>
          <w:sz w:val="22"/>
          <w:szCs w:val="22"/>
        </w:rPr>
        <w:t>findings, metagenomic sequencing revealed that the initial (day 0), short (day 5)- and long (day 31)-term microbiomes have distinct gene family profiles and functions (</w:t>
      </w:r>
      <w:r w:rsidR="005A1FCA" w:rsidRPr="00BA6D15">
        <w:rPr>
          <w:sz w:val="22"/>
          <w:szCs w:val="22"/>
          <w:highlight w:val="yellow"/>
        </w:rPr>
        <w:t>Fig. 2</w:t>
      </w:r>
      <w:r w:rsidR="00904F6A" w:rsidRPr="00BA6D15">
        <w:rPr>
          <w:sz w:val="22"/>
          <w:szCs w:val="22"/>
          <w:highlight w:val="yellow"/>
        </w:rPr>
        <w:t>D</w:t>
      </w:r>
      <w:r w:rsidR="005A1FCA" w:rsidRPr="00BA6D15">
        <w:rPr>
          <w:sz w:val="22"/>
          <w:szCs w:val="22"/>
        </w:rPr>
        <w:t xml:space="preserve">). </w:t>
      </w:r>
      <w:r w:rsidR="00CA019D" w:rsidRPr="00BA6D15">
        <w:rPr>
          <w:sz w:val="22"/>
          <w:szCs w:val="22"/>
        </w:rPr>
        <w:t xml:space="preserve">Our dynamics data confirms </w:t>
      </w:r>
      <w:r w:rsidR="000D4D3D" w:rsidRPr="00BA6D15">
        <w:rPr>
          <w:sz w:val="22"/>
          <w:szCs w:val="22"/>
        </w:rPr>
        <w:t>previous</w:t>
      </w:r>
      <w:r w:rsidR="00CA019D" w:rsidRPr="00BA6D15">
        <w:rPr>
          <w:sz w:val="22"/>
          <w:szCs w:val="22"/>
        </w:rPr>
        <w:t xml:space="preserve"> </w:t>
      </w:r>
      <w:r w:rsidR="0020172B" w:rsidRPr="00BA6D15">
        <w:rPr>
          <w:sz w:val="22"/>
          <w:szCs w:val="22"/>
        </w:rPr>
        <w:t xml:space="preserve">studies </w:t>
      </w:r>
      <w:r w:rsidR="00CA019D" w:rsidRPr="00BA6D15">
        <w:rPr>
          <w:sz w:val="22"/>
          <w:szCs w:val="22"/>
        </w:rPr>
        <w:t xml:space="preserve">on the role of dietary fibers to quickly alter gut microbiota diversity and composition on the timescale of a day </w:t>
      </w:r>
      <w:r w:rsidR="00B97578" w:rsidRPr="00BA6D15">
        <w:rPr>
          <w:sz w:val="22"/>
          <w:szCs w:val="22"/>
        </w:rPr>
        <w:t>independent</w:t>
      </w:r>
      <w:r w:rsidR="00CA019D" w:rsidRPr="00BA6D15">
        <w:rPr>
          <w:sz w:val="22"/>
          <w:szCs w:val="22"/>
        </w:rPr>
        <w:t xml:space="preserve"> of the baseline microbiota</w:t>
      </w:r>
      <w:ins w:id="204" w:author="刘 红宾" w:date="2021-04-02T20:10:00Z">
        <w:r w:rsidR="005A0913" w:rsidRPr="00ED671E">
          <w:rPr>
            <w:sz w:val="22"/>
            <w:szCs w:val="22"/>
          </w:rPr>
          <w:t xml:space="preserve"> </w:t>
        </w:r>
        <w:r w:rsidR="005A0913" w:rsidRPr="00ED671E">
          <w:rPr>
            <w:sz w:val="22"/>
            <w:szCs w:val="22"/>
          </w:rPr>
          <w:fldChar w:fldCharType="begin"/>
        </w:r>
      </w:ins>
      <w:ins w:id="205" w:author="刘 红宾" w:date="2021-04-04T15:03:00Z">
        <w:r w:rsidR="00FD0EB7">
          <w:rPr>
            <w:sz w:val="22"/>
            <w:szCs w:val="22"/>
          </w:rPr>
          <w:instrText xml:space="preserve"> ADDIN NE.Ref.{365A4E56-496A-4774-BB56-2402BD807A21}</w:instrText>
        </w:r>
      </w:ins>
      <w:r w:rsidR="005A0913" w:rsidRPr="00932B78">
        <w:rPr>
          <w:sz w:val="22"/>
          <w:szCs w:val="22"/>
        </w:rPr>
        <w:fldChar w:fldCharType="separate"/>
      </w:r>
      <w:ins w:id="206" w:author="刘 红宾" w:date="2021-04-04T17:04:00Z">
        <w:r w:rsidR="00C2571B">
          <w:rPr>
            <w:rFonts w:eastAsiaTheme="minorEastAsia"/>
            <w:color w:val="080000"/>
            <w:sz w:val="22"/>
            <w:szCs w:val="22"/>
          </w:rPr>
          <w:t>[25, 26]</w:t>
        </w:r>
      </w:ins>
      <w:ins w:id="207" w:author="刘 红宾" w:date="2021-04-02T20:10:00Z">
        <w:r w:rsidR="005A0913" w:rsidRPr="00ED671E">
          <w:rPr>
            <w:sz w:val="22"/>
            <w:szCs w:val="22"/>
          </w:rPr>
          <w:fldChar w:fldCharType="end"/>
        </w:r>
      </w:ins>
      <w:r w:rsidR="00CA019D" w:rsidRPr="00BA6D15">
        <w:rPr>
          <w:sz w:val="22"/>
          <w:szCs w:val="22"/>
        </w:rPr>
        <w:t xml:space="preserve">. </w:t>
      </w:r>
    </w:p>
    <w:p w14:paraId="13520191" w14:textId="77777777" w:rsidR="00C85020" w:rsidRPr="00BA6D15" w:rsidRDefault="00C85020" w:rsidP="00235E3B">
      <w:pPr>
        <w:pStyle w:val="ListParagraph"/>
        <w:ind w:left="0"/>
        <w:jc w:val="both"/>
        <w:rPr>
          <w:sz w:val="22"/>
          <w:szCs w:val="22"/>
        </w:rPr>
      </w:pPr>
    </w:p>
    <w:p w14:paraId="5B0FF923" w14:textId="1027535F" w:rsidR="00E11A04" w:rsidRDefault="00BA4E55" w:rsidP="00235E3B">
      <w:pPr>
        <w:pStyle w:val="ListParagraph"/>
        <w:ind w:left="0"/>
        <w:jc w:val="both"/>
        <w:rPr>
          <w:sz w:val="22"/>
          <w:szCs w:val="22"/>
        </w:rPr>
      </w:pPr>
      <w:r w:rsidRPr="00BA6D15">
        <w:rPr>
          <w:sz w:val="22"/>
          <w:szCs w:val="22"/>
        </w:rPr>
        <w:t>O</w:t>
      </w:r>
      <w:r w:rsidR="00870EBC" w:rsidRPr="00BA6D15">
        <w:rPr>
          <w:sz w:val="22"/>
          <w:szCs w:val="22"/>
        </w:rPr>
        <w:t>n contrary</w:t>
      </w:r>
      <w:r w:rsidR="003B152D" w:rsidRPr="00BA6D15">
        <w:rPr>
          <w:sz w:val="22"/>
          <w:szCs w:val="22"/>
        </w:rPr>
        <w:t xml:space="preserve"> to inulin</w:t>
      </w:r>
      <w:r w:rsidR="00BF1969" w:rsidRPr="00BA6D15">
        <w:rPr>
          <w:sz w:val="22"/>
          <w:szCs w:val="22"/>
        </w:rPr>
        <w:t xml:space="preserve">, </w:t>
      </w:r>
      <w:r w:rsidR="00E723FB" w:rsidRPr="00BA6D15">
        <w:rPr>
          <w:sz w:val="22"/>
          <w:szCs w:val="22"/>
        </w:rPr>
        <w:t xml:space="preserve">no consistent </w:t>
      </w:r>
      <w:r w:rsidR="00B97578" w:rsidRPr="00BA6D15">
        <w:rPr>
          <w:sz w:val="22"/>
          <w:szCs w:val="22"/>
        </w:rPr>
        <w:t>temporal</w:t>
      </w:r>
      <w:r w:rsidR="00E723FB" w:rsidRPr="00BA6D15">
        <w:rPr>
          <w:sz w:val="22"/>
          <w:szCs w:val="22"/>
        </w:rPr>
        <w:t xml:space="preserve"> patterns of SCFA</w:t>
      </w:r>
      <w:r w:rsidR="00211D90" w:rsidRPr="00BA6D15">
        <w:rPr>
          <w:sz w:val="22"/>
          <w:szCs w:val="22"/>
        </w:rPr>
        <w:t>s</w:t>
      </w:r>
      <w:r w:rsidR="00E723FB" w:rsidRPr="00BA6D15">
        <w:rPr>
          <w:sz w:val="22"/>
          <w:szCs w:val="22"/>
        </w:rPr>
        <w:t xml:space="preserve"> and gut microbiota </w:t>
      </w:r>
      <w:r w:rsidR="00211D90" w:rsidRPr="00BA6D15">
        <w:rPr>
          <w:sz w:val="22"/>
          <w:szCs w:val="22"/>
        </w:rPr>
        <w:t>biodiversity</w:t>
      </w:r>
      <w:r w:rsidR="00E723FB" w:rsidRPr="00BA6D15">
        <w:rPr>
          <w:sz w:val="22"/>
          <w:szCs w:val="22"/>
        </w:rPr>
        <w:t xml:space="preserve"> </w:t>
      </w:r>
      <w:r w:rsidR="00BF1969" w:rsidRPr="00BA6D15">
        <w:rPr>
          <w:sz w:val="22"/>
          <w:szCs w:val="22"/>
        </w:rPr>
        <w:t xml:space="preserve">were </w:t>
      </w:r>
      <w:r w:rsidR="00DF609B" w:rsidRPr="00BA6D15">
        <w:rPr>
          <w:sz w:val="22"/>
          <w:szCs w:val="22"/>
        </w:rPr>
        <w:t>found in</w:t>
      </w:r>
      <w:r w:rsidR="00E723FB" w:rsidRPr="00BA6D15">
        <w:rPr>
          <w:sz w:val="22"/>
          <w:szCs w:val="22"/>
        </w:rPr>
        <w:t xml:space="preserve"> </w:t>
      </w:r>
      <w:r w:rsidR="00EB12E9" w:rsidRPr="00BA6D15">
        <w:rPr>
          <w:sz w:val="22"/>
          <w:szCs w:val="22"/>
        </w:rPr>
        <w:t xml:space="preserve">the </w:t>
      </w:r>
      <w:r w:rsidR="00E723FB" w:rsidRPr="00BA6D15">
        <w:rPr>
          <w:sz w:val="22"/>
          <w:szCs w:val="22"/>
        </w:rPr>
        <w:t>resistant starch</w:t>
      </w:r>
      <w:r w:rsidR="00DF609B" w:rsidRPr="00BA6D15">
        <w:rPr>
          <w:sz w:val="22"/>
          <w:szCs w:val="22"/>
        </w:rPr>
        <w:t xml:space="preserve"> </w:t>
      </w:r>
      <w:r w:rsidR="00C17ECF" w:rsidRPr="00BA6D15">
        <w:rPr>
          <w:sz w:val="22"/>
          <w:szCs w:val="22"/>
        </w:rPr>
        <w:t>intervention</w:t>
      </w:r>
      <w:r w:rsidR="00565714" w:rsidRPr="00BA6D15">
        <w:rPr>
          <w:sz w:val="22"/>
          <w:szCs w:val="22"/>
        </w:rPr>
        <w:t xml:space="preserve"> (</w:t>
      </w:r>
      <w:r w:rsidR="00565714" w:rsidRPr="00BA6D15">
        <w:rPr>
          <w:sz w:val="22"/>
          <w:szCs w:val="22"/>
          <w:highlight w:val="yellow"/>
        </w:rPr>
        <w:t>Fig. 2</w:t>
      </w:r>
      <w:proofErr w:type="gramStart"/>
      <w:r w:rsidR="00B97578" w:rsidRPr="00BA6D15">
        <w:rPr>
          <w:sz w:val="22"/>
          <w:szCs w:val="22"/>
          <w:highlight w:val="yellow"/>
        </w:rPr>
        <w:t>A,B</w:t>
      </w:r>
      <w:proofErr w:type="gramEnd"/>
      <w:r w:rsidR="00565714" w:rsidRPr="00BA6D15">
        <w:rPr>
          <w:sz w:val="22"/>
          <w:szCs w:val="22"/>
        </w:rPr>
        <w:t>)</w:t>
      </w:r>
      <w:r w:rsidR="00743D1A" w:rsidRPr="00BA6D15">
        <w:rPr>
          <w:sz w:val="22"/>
          <w:szCs w:val="22"/>
        </w:rPr>
        <w:t xml:space="preserve">. The </w:t>
      </w:r>
      <w:r w:rsidR="0037196B" w:rsidRPr="00BA6D15">
        <w:rPr>
          <w:sz w:val="22"/>
          <w:szCs w:val="22"/>
        </w:rPr>
        <w:t xml:space="preserve">alterations in </w:t>
      </w:r>
      <w:r w:rsidR="00743D1A" w:rsidRPr="00BA6D15">
        <w:rPr>
          <w:sz w:val="22"/>
          <w:szCs w:val="22"/>
        </w:rPr>
        <w:t xml:space="preserve">gut </w:t>
      </w:r>
      <w:r w:rsidR="00B97578" w:rsidRPr="00BA6D15">
        <w:rPr>
          <w:sz w:val="22"/>
          <w:szCs w:val="22"/>
        </w:rPr>
        <w:t>microbiota</w:t>
      </w:r>
      <w:r w:rsidR="00565714" w:rsidRPr="00BA6D15">
        <w:rPr>
          <w:sz w:val="22"/>
          <w:szCs w:val="22"/>
        </w:rPr>
        <w:t xml:space="preserve"> composition </w:t>
      </w:r>
      <w:r w:rsidR="0037196B" w:rsidRPr="00BA6D15">
        <w:rPr>
          <w:sz w:val="22"/>
          <w:szCs w:val="22"/>
        </w:rPr>
        <w:t xml:space="preserve">were also </w:t>
      </w:r>
      <w:r w:rsidR="00743D1A" w:rsidRPr="00BA6D15">
        <w:rPr>
          <w:sz w:val="22"/>
          <w:szCs w:val="22"/>
        </w:rPr>
        <w:t xml:space="preserve">milder, despite </w:t>
      </w:r>
      <w:r w:rsidR="008E674A" w:rsidRPr="00BA6D15">
        <w:rPr>
          <w:sz w:val="22"/>
          <w:szCs w:val="22"/>
        </w:rPr>
        <w:t xml:space="preserve">the </w:t>
      </w:r>
      <w:r w:rsidR="00E168F2" w:rsidRPr="00BA6D15">
        <w:rPr>
          <w:sz w:val="22"/>
          <w:szCs w:val="22"/>
        </w:rPr>
        <w:t>effects</w:t>
      </w:r>
      <w:r w:rsidR="008E674A" w:rsidRPr="00BA6D15">
        <w:rPr>
          <w:sz w:val="22"/>
          <w:szCs w:val="22"/>
        </w:rPr>
        <w:t xml:space="preserve"> </w:t>
      </w:r>
      <w:r w:rsidR="00DC35C3" w:rsidRPr="00BA6D15">
        <w:rPr>
          <w:sz w:val="22"/>
          <w:szCs w:val="22"/>
        </w:rPr>
        <w:t xml:space="preserve">are </w:t>
      </w:r>
      <w:r w:rsidR="00743D1A" w:rsidRPr="00BA6D15">
        <w:rPr>
          <w:sz w:val="22"/>
          <w:szCs w:val="22"/>
        </w:rPr>
        <w:t xml:space="preserve">more dramatic than </w:t>
      </w:r>
      <w:r w:rsidR="00565714" w:rsidRPr="00BA6D15">
        <w:rPr>
          <w:sz w:val="22"/>
          <w:szCs w:val="22"/>
        </w:rPr>
        <w:t>cellulose (</w:t>
      </w:r>
      <w:r w:rsidR="00565714" w:rsidRPr="00BA6D15">
        <w:rPr>
          <w:sz w:val="22"/>
          <w:szCs w:val="22"/>
          <w:highlight w:val="yellow"/>
        </w:rPr>
        <w:t xml:space="preserve">Fig. </w:t>
      </w:r>
      <w:r w:rsidR="007D6428" w:rsidRPr="00BA6D15">
        <w:rPr>
          <w:sz w:val="22"/>
          <w:szCs w:val="22"/>
          <w:highlight w:val="yellow"/>
        </w:rPr>
        <w:t>S</w:t>
      </w:r>
      <w:r w:rsidR="00565714" w:rsidRPr="00BA6D15">
        <w:rPr>
          <w:sz w:val="22"/>
          <w:szCs w:val="22"/>
          <w:highlight w:val="yellow"/>
        </w:rPr>
        <w:t>2C</w:t>
      </w:r>
      <w:r w:rsidR="00565714" w:rsidRPr="00BA6D15">
        <w:rPr>
          <w:sz w:val="22"/>
          <w:szCs w:val="22"/>
        </w:rPr>
        <w:t>)</w:t>
      </w:r>
      <w:r w:rsidR="00E723FB" w:rsidRPr="00BA6D15">
        <w:rPr>
          <w:sz w:val="22"/>
          <w:szCs w:val="22"/>
        </w:rPr>
        <w:t xml:space="preserve">. </w:t>
      </w:r>
    </w:p>
    <w:p w14:paraId="4FB6211A" w14:textId="1920C820" w:rsidR="004A7883" w:rsidRDefault="004A7883" w:rsidP="00235E3B">
      <w:pPr>
        <w:pStyle w:val="ListParagraph"/>
        <w:ind w:left="0"/>
        <w:jc w:val="both"/>
        <w:rPr>
          <w:sz w:val="22"/>
          <w:szCs w:val="22"/>
        </w:rPr>
      </w:pPr>
    </w:p>
    <w:p w14:paraId="29374377" w14:textId="77777777" w:rsidR="00665802" w:rsidRPr="00BA6D15" w:rsidRDefault="00665802" w:rsidP="00665802">
      <w:pPr>
        <w:jc w:val="both"/>
        <w:rPr>
          <w:color w:val="2A2A2A"/>
          <w:sz w:val="22"/>
          <w:szCs w:val="22"/>
          <w:shd w:val="clear" w:color="auto" w:fill="FFFFFF"/>
        </w:rPr>
      </w:pPr>
    </w:p>
    <w:p w14:paraId="4823FB94" w14:textId="77777777" w:rsidR="00665802" w:rsidRPr="00BA6D15" w:rsidRDefault="00665802" w:rsidP="00665802">
      <w:pPr>
        <w:jc w:val="center"/>
        <w:rPr>
          <w:sz w:val="22"/>
          <w:szCs w:val="22"/>
        </w:rPr>
      </w:pPr>
      <w:r w:rsidRPr="00BA6D15">
        <w:rPr>
          <w:noProof/>
          <w:sz w:val="22"/>
          <w:szCs w:val="22"/>
        </w:rPr>
        <w:lastRenderedPageBreak/>
        <w:drawing>
          <wp:inline distT="0" distB="0" distL="0" distR="0" wp14:anchorId="762E7443" wp14:editId="2C52898F">
            <wp:extent cx="4514611" cy="3176108"/>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2146" cy="3188444"/>
                    </a:xfrm>
                    <a:prstGeom prst="rect">
                      <a:avLst/>
                    </a:prstGeom>
                  </pic:spPr>
                </pic:pic>
              </a:graphicData>
            </a:graphic>
          </wp:inline>
        </w:drawing>
      </w:r>
    </w:p>
    <w:p w14:paraId="27774451" w14:textId="77777777" w:rsidR="00665802" w:rsidRPr="00BA6D15" w:rsidRDefault="00665802" w:rsidP="00665802">
      <w:pPr>
        <w:jc w:val="both"/>
        <w:rPr>
          <w:b/>
          <w:bCs/>
          <w:sz w:val="22"/>
          <w:szCs w:val="22"/>
        </w:rPr>
      </w:pPr>
    </w:p>
    <w:p w14:paraId="6AE3BA2E" w14:textId="502F82E4" w:rsidR="00CC7F04" w:rsidRPr="00AC69F0" w:rsidRDefault="00665802" w:rsidP="00665802">
      <w:pPr>
        <w:jc w:val="both"/>
        <w:rPr>
          <w:sz w:val="20"/>
          <w:szCs w:val="20"/>
        </w:rPr>
      </w:pPr>
      <w:r w:rsidRPr="00AC69F0">
        <w:rPr>
          <w:b/>
          <w:bCs/>
          <w:sz w:val="20"/>
          <w:szCs w:val="20"/>
        </w:rPr>
        <w:t xml:space="preserve">Figure S1. Effects of inulin or resistant starch on (A) body weight, (B) daily food intake, (C) daily energy intake, and (D) 48-hr fecal sample weight of mice receiving diet supplementation used in this study. </w:t>
      </w:r>
      <w:r w:rsidRPr="00AC69F0">
        <w:rPr>
          <w:sz w:val="20"/>
          <w:szCs w:val="20"/>
        </w:rPr>
        <w:t>Each symbol represents the mean body weight in panel A or a single data point in panels B-D. The body weight data were analyzed by ordinary one-way ANOVA</w:t>
      </w:r>
      <w:r w:rsidR="006D0A19" w:rsidRPr="00AC69F0">
        <w:rPr>
          <w:sz w:val="20"/>
          <w:szCs w:val="20"/>
        </w:rPr>
        <w:t xml:space="preserve"> (Analysis of variance)</w:t>
      </w:r>
      <w:r w:rsidRPr="00AC69F0">
        <w:rPr>
          <w:sz w:val="20"/>
          <w:szCs w:val="20"/>
        </w:rPr>
        <w:t xml:space="preserve"> with Turkey post hoc test between inulin or resistant starch and cellulose group. * </w:t>
      </w:r>
      <w:r w:rsidRPr="00A64D89">
        <w:rPr>
          <w:i/>
          <w:iCs/>
          <w:sz w:val="20"/>
          <w:szCs w:val="20"/>
        </w:rPr>
        <w:t>P</w:t>
      </w:r>
      <w:r w:rsidRPr="00AC69F0">
        <w:rPr>
          <w:sz w:val="20"/>
          <w:szCs w:val="20"/>
        </w:rPr>
        <w:t xml:space="preserve"> &lt; 0.05.</w:t>
      </w:r>
    </w:p>
    <w:p w14:paraId="35642328" w14:textId="77777777" w:rsidR="00CC7F04" w:rsidRDefault="00CC7F04" w:rsidP="00665802">
      <w:pPr>
        <w:jc w:val="both"/>
        <w:rPr>
          <w:sz w:val="22"/>
          <w:szCs w:val="22"/>
        </w:rPr>
      </w:pPr>
    </w:p>
    <w:p w14:paraId="5F78B9BB" w14:textId="38B325AB" w:rsidR="00665802" w:rsidRPr="00BA6D15" w:rsidRDefault="002D2023" w:rsidP="00CC7F04">
      <w:pPr>
        <w:jc w:val="center"/>
        <w:rPr>
          <w:sz w:val="22"/>
          <w:szCs w:val="22"/>
        </w:rPr>
      </w:pPr>
      <w:r>
        <w:rPr>
          <w:noProof/>
          <w:sz w:val="22"/>
          <w:szCs w:val="22"/>
        </w:rPr>
        <w:lastRenderedPageBreak/>
        <w:drawing>
          <wp:inline distT="0" distB="0" distL="0" distR="0" wp14:anchorId="4BB8F261" wp14:editId="2558483C">
            <wp:extent cx="5119007" cy="5224192"/>
            <wp:effectExtent l="0" t="0" r="0" b="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9597" cy="5245205"/>
                    </a:xfrm>
                    <a:prstGeom prst="rect">
                      <a:avLst/>
                    </a:prstGeom>
                  </pic:spPr>
                </pic:pic>
              </a:graphicData>
            </a:graphic>
          </wp:inline>
        </w:drawing>
      </w:r>
    </w:p>
    <w:p w14:paraId="357A34D8" w14:textId="77777777" w:rsidR="00665802" w:rsidRPr="00BA6D15" w:rsidRDefault="00665802" w:rsidP="00665802">
      <w:pPr>
        <w:jc w:val="both"/>
        <w:rPr>
          <w:b/>
          <w:bCs/>
          <w:sz w:val="22"/>
          <w:szCs w:val="22"/>
        </w:rPr>
      </w:pPr>
    </w:p>
    <w:p w14:paraId="2F78138A" w14:textId="3637F0C7" w:rsidR="00665802" w:rsidRPr="00AC69F0" w:rsidRDefault="00665802" w:rsidP="00665802">
      <w:pPr>
        <w:jc w:val="both"/>
        <w:rPr>
          <w:color w:val="000000"/>
          <w:sz w:val="20"/>
          <w:szCs w:val="20"/>
        </w:rPr>
      </w:pPr>
      <w:r w:rsidRPr="00AC69F0">
        <w:rPr>
          <w:b/>
          <w:bCs/>
          <w:sz w:val="20"/>
          <w:szCs w:val="20"/>
        </w:rPr>
        <w:t xml:space="preserve">Figure S2. Dynamics (A) </w:t>
      </w:r>
      <w:r w:rsidR="00C810E9" w:rsidRPr="00AC69F0">
        <w:rPr>
          <w:b/>
          <w:bCs/>
          <w:sz w:val="20"/>
          <w:szCs w:val="20"/>
        </w:rPr>
        <w:t xml:space="preserve">and mean levels (B) </w:t>
      </w:r>
      <w:r w:rsidRPr="00AC69F0">
        <w:rPr>
          <w:b/>
          <w:bCs/>
          <w:sz w:val="20"/>
          <w:szCs w:val="20"/>
        </w:rPr>
        <w:t>of fecal short-chain fatty acid</w:t>
      </w:r>
      <w:r w:rsidR="00C810E9" w:rsidRPr="00AC69F0">
        <w:rPr>
          <w:b/>
          <w:bCs/>
          <w:sz w:val="20"/>
          <w:szCs w:val="20"/>
        </w:rPr>
        <w:t>s</w:t>
      </w:r>
      <w:r w:rsidRPr="00AC69F0">
        <w:rPr>
          <w:b/>
          <w:bCs/>
          <w:sz w:val="20"/>
          <w:szCs w:val="20"/>
        </w:rPr>
        <w:t xml:space="preserve"> (SCFA</w:t>
      </w:r>
      <w:r w:rsidR="00C810E9" w:rsidRPr="00AC69F0">
        <w:rPr>
          <w:b/>
          <w:bCs/>
          <w:sz w:val="20"/>
          <w:szCs w:val="20"/>
        </w:rPr>
        <w:t>s</w:t>
      </w:r>
      <w:r w:rsidRPr="00AC69F0">
        <w:rPr>
          <w:b/>
          <w:bCs/>
          <w:sz w:val="20"/>
          <w:szCs w:val="20"/>
        </w:rPr>
        <w:t>) concentration</w:t>
      </w:r>
      <w:r w:rsidR="00E01B85" w:rsidRPr="00AC69F0">
        <w:rPr>
          <w:b/>
          <w:bCs/>
          <w:sz w:val="20"/>
          <w:szCs w:val="20"/>
        </w:rPr>
        <w:t xml:space="preserve"> </w:t>
      </w:r>
      <w:r w:rsidR="00C810E9" w:rsidRPr="00AC69F0">
        <w:rPr>
          <w:b/>
          <w:bCs/>
          <w:sz w:val="20"/>
          <w:szCs w:val="20"/>
        </w:rPr>
        <w:t xml:space="preserve">following </w:t>
      </w:r>
      <w:r w:rsidR="00373ABC" w:rsidRPr="00AC69F0">
        <w:rPr>
          <w:b/>
          <w:bCs/>
          <w:sz w:val="20"/>
          <w:szCs w:val="20"/>
        </w:rPr>
        <w:t>dietary fiber intervention</w:t>
      </w:r>
      <w:r w:rsidRPr="00AC69F0">
        <w:rPr>
          <w:b/>
          <w:bCs/>
          <w:sz w:val="20"/>
          <w:szCs w:val="20"/>
        </w:rPr>
        <w:t>.</w:t>
      </w:r>
      <w:r w:rsidRPr="00AC69F0">
        <w:rPr>
          <w:sz w:val="20"/>
          <w:szCs w:val="20"/>
        </w:rPr>
        <w:t xml:space="preserve"> </w:t>
      </w:r>
      <w:r w:rsidR="00C810E9" w:rsidRPr="00AC69F0">
        <w:rPr>
          <w:sz w:val="20"/>
          <w:szCs w:val="20"/>
        </w:rPr>
        <w:t xml:space="preserve">In panel A, </w:t>
      </w:r>
      <w:r w:rsidR="005A6783" w:rsidRPr="00AC69F0">
        <w:rPr>
          <w:sz w:val="20"/>
          <w:szCs w:val="20"/>
        </w:rPr>
        <w:t>dots</w:t>
      </w:r>
      <w:r w:rsidR="002927B5" w:rsidRPr="00AC69F0">
        <w:rPr>
          <w:sz w:val="20"/>
          <w:szCs w:val="20"/>
        </w:rPr>
        <w:t>/</w:t>
      </w:r>
      <w:r w:rsidR="00C810E9" w:rsidRPr="00AC69F0">
        <w:rPr>
          <w:color w:val="000000"/>
          <w:sz w:val="20"/>
          <w:szCs w:val="20"/>
        </w:rPr>
        <w:t>l</w:t>
      </w:r>
      <w:r w:rsidRPr="00AC69F0">
        <w:rPr>
          <w:color w:val="000000"/>
          <w:sz w:val="20"/>
          <w:szCs w:val="20"/>
        </w:rPr>
        <w:t xml:space="preserve">ines represent mean concentrations across mice </w:t>
      </w:r>
      <w:r w:rsidR="00CB45F8" w:rsidRPr="00AC69F0">
        <w:rPr>
          <w:sz w:val="20"/>
          <w:szCs w:val="20"/>
        </w:rPr>
        <w:t xml:space="preserve">within the same vendor </w:t>
      </w:r>
      <w:r w:rsidRPr="00AC69F0">
        <w:rPr>
          <w:color w:val="000000"/>
          <w:sz w:val="20"/>
          <w:szCs w:val="20"/>
        </w:rPr>
        <w:t>and shading areas represent standard error of the mean.</w:t>
      </w:r>
      <w:r w:rsidR="00C810E9" w:rsidRPr="00AC69F0">
        <w:rPr>
          <w:color w:val="000000"/>
          <w:sz w:val="20"/>
          <w:szCs w:val="20"/>
        </w:rPr>
        <w:t xml:space="preserve"> In panel B, </w:t>
      </w:r>
      <w:r w:rsidR="005A6783" w:rsidRPr="00AC69F0">
        <w:rPr>
          <w:color w:val="000000"/>
          <w:sz w:val="20"/>
          <w:szCs w:val="20"/>
        </w:rPr>
        <w:t xml:space="preserve">each </w:t>
      </w:r>
      <w:r w:rsidR="00DF4982" w:rsidRPr="00AC69F0">
        <w:rPr>
          <w:color w:val="000000"/>
          <w:sz w:val="20"/>
          <w:szCs w:val="20"/>
        </w:rPr>
        <w:t xml:space="preserve">colored </w:t>
      </w:r>
      <w:r w:rsidR="002927B5" w:rsidRPr="00AC69F0">
        <w:rPr>
          <w:color w:val="000000"/>
          <w:sz w:val="20"/>
          <w:szCs w:val="20"/>
        </w:rPr>
        <w:t xml:space="preserve">dot </w:t>
      </w:r>
      <w:r w:rsidR="003B09DD" w:rsidRPr="00AC69F0">
        <w:rPr>
          <w:color w:val="000000"/>
          <w:sz w:val="20"/>
          <w:szCs w:val="20"/>
        </w:rPr>
        <w:t>means</w:t>
      </w:r>
      <w:r w:rsidR="002927B5" w:rsidRPr="00AC69F0">
        <w:rPr>
          <w:color w:val="000000"/>
          <w:sz w:val="20"/>
          <w:szCs w:val="20"/>
        </w:rPr>
        <w:t xml:space="preserve"> </w:t>
      </w:r>
      <w:r w:rsidR="003B09DD" w:rsidRPr="00AC69F0">
        <w:rPr>
          <w:color w:val="000000"/>
          <w:sz w:val="20"/>
          <w:szCs w:val="20"/>
        </w:rPr>
        <w:t>the time-averaged level of SCFAs (calculated by area under the concentration curve divided by the observation time) in a mouse</w:t>
      </w:r>
      <w:r w:rsidR="00DF4982" w:rsidRPr="00AC69F0">
        <w:rPr>
          <w:color w:val="000000"/>
          <w:sz w:val="20"/>
          <w:szCs w:val="20"/>
        </w:rPr>
        <w:t xml:space="preserve"> and g</w:t>
      </w:r>
      <w:r w:rsidR="003B09DD" w:rsidRPr="00AC69F0">
        <w:rPr>
          <w:color w:val="000000"/>
          <w:sz w:val="20"/>
          <w:szCs w:val="20"/>
        </w:rPr>
        <w:t xml:space="preserve">ray lines </w:t>
      </w:r>
      <w:r w:rsidR="00DF4982" w:rsidRPr="00AC69F0">
        <w:rPr>
          <w:color w:val="000000"/>
          <w:sz w:val="20"/>
          <w:szCs w:val="20"/>
        </w:rPr>
        <w:t>are</w:t>
      </w:r>
      <w:r w:rsidR="003B09DD" w:rsidRPr="00AC69F0">
        <w:rPr>
          <w:color w:val="000000"/>
          <w:sz w:val="20"/>
          <w:szCs w:val="20"/>
        </w:rPr>
        <w:t xml:space="preserve"> the best linear regression fit</w:t>
      </w:r>
      <w:r w:rsidR="002D2023" w:rsidRPr="00AC69F0">
        <w:rPr>
          <w:color w:val="000000"/>
          <w:sz w:val="20"/>
          <w:szCs w:val="20"/>
        </w:rPr>
        <w:t>.</w:t>
      </w:r>
    </w:p>
    <w:p w14:paraId="2C926A41" w14:textId="3E40B26F" w:rsidR="00665802" w:rsidRPr="00BA6D15" w:rsidRDefault="00B227AA" w:rsidP="00B227AA">
      <w:pPr>
        <w:jc w:val="center"/>
        <w:rPr>
          <w:sz w:val="22"/>
          <w:szCs w:val="22"/>
        </w:rPr>
      </w:pPr>
      <w:r>
        <w:rPr>
          <w:noProof/>
          <w:sz w:val="22"/>
          <w:szCs w:val="22"/>
        </w:rPr>
        <w:lastRenderedPageBreak/>
        <w:drawing>
          <wp:inline distT="0" distB="0" distL="0" distR="0" wp14:anchorId="530A1F92" wp14:editId="03EE5485">
            <wp:extent cx="4102100" cy="2514600"/>
            <wp:effectExtent l="0" t="0" r="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2100" cy="2514600"/>
                    </a:xfrm>
                    <a:prstGeom prst="rect">
                      <a:avLst/>
                    </a:prstGeom>
                  </pic:spPr>
                </pic:pic>
              </a:graphicData>
            </a:graphic>
          </wp:inline>
        </w:drawing>
      </w:r>
    </w:p>
    <w:p w14:paraId="0382D4C2" w14:textId="77777777" w:rsidR="00B227AA" w:rsidRDefault="00B227AA" w:rsidP="00665802">
      <w:pPr>
        <w:jc w:val="both"/>
        <w:rPr>
          <w:b/>
          <w:bCs/>
          <w:sz w:val="22"/>
          <w:szCs w:val="22"/>
        </w:rPr>
      </w:pPr>
    </w:p>
    <w:p w14:paraId="19AA39C3" w14:textId="4EFB7144" w:rsidR="004A7883" w:rsidRPr="001E3DF1" w:rsidRDefault="00665802" w:rsidP="00B227AA">
      <w:pPr>
        <w:jc w:val="both"/>
        <w:rPr>
          <w:sz w:val="20"/>
          <w:szCs w:val="20"/>
        </w:rPr>
      </w:pPr>
      <w:r w:rsidRPr="001E3DF1">
        <w:rPr>
          <w:b/>
          <w:bCs/>
          <w:sz w:val="20"/>
          <w:szCs w:val="20"/>
        </w:rPr>
        <w:t>Figure S3</w:t>
      </w:r>
      <w:r w:rsidR="00157721" w:rsidRPr="001E3DF1">
        <w:rPr>
          <w:b/>
          <w:bCs/>
          <w:sz w:val="20"/>
          <w:szCs w:val="20"/>
        </w:rPr>
        <w:t xml:space="preserve">. </w:t>
      </w:r>
      <w:r w:rsidRPr="001E3DF1">
        <w:rPr>
          <w:b/>
          <w:bCs/>
          <w:sz w:val="20"/>
          <w:szCs w:val="20"/>
        </w:rPr>
        <w:t>Dynamics of evenness (</w:t>
      </w:r>
      <w:r w:rsidR="00786A79" w:rsidRPr="001E3DF1">
        <w:rPr>
          <w:b/>
          <w:bCs/>
          <w:sz w:val="20"/>
          <w:szCs w:val="20"/>
        </w:rPr>
        <w:t>A</w:t>
      </w:r>
      <w:r w:rsidRPr="001E3DF1">
        <w:rPr>
          <w:b/>
          <w:bCs/>
          <w:sz w:val="20"/>
          <w:szCs w:val="20"/>
        </w:rPr>
        <w:t>), number of observed ASVs (</w:t>
      </w:r>
      <w:r w:rsidR="00786A79" w:rsidRPr="001E3DF1">
        <w:rPr>
          <w:b/>
          <w:bCs/>
          <w:sz w:val="20"/>
          <w:szCs w:val="20"/>
        </w:rPr>
        <w:t>B</w:t>
      </w:r>
      <w:r w:rsidRPr="001E3DF1">
        <w:rPr>
          <w:b/>
          <w:bCs/>
          <w:sz w:val="20"/>
          <w:szCs w:val="20"/>
        </w:rPr>
        <w:t>)</w:t>
      </w:r>
      <w:r w:rsidR="00786A79" w:rsidRPr="001E3DF1">
        <w:rPr>
          <w:b/>
          <w:bCs/>
          <w:sz w:val="20"/>
          <w:szCs w:val="20"/>
        </w:rPr>
        <w:t xml:space="preserve">, and cellulose-group microbiota composition (C) </w:t>
      </w:r>
      <w:r w:rsidRPr="001E3DF1">
        <w:rPr>
          <w:b/>
          <w:bCs/>
          <w:sz w:val="20"/>
          <w:szCs w:val="20"/>
        </w:rPr>
        <w:t xml:space="preserve">following dietary fiber intervention. </w:t>
      </w:r>
      <w:r w:rsidR="00DC0CB1" w:rsidRPr="001E3DF1">
        <w:rPr>
          <w:sz w:val="20"/>
          <w:szCs w:val="20"/>
        </w:rPr>
        <w:t>T</w:t>
      </w:r>
      <w:r w:rsidRPr="001E3DF1">
        <w:rPr>
          <w:sz w:val="20"/>
          <w:szCs w:val="20"/>
        </w:rPr>
        <w:t xml:space="preserve">he height of lines (panels </w:t>
      </w:r>
      <w:r w:rsidR="00A17347" w:rsidRPr="001E3DF1">
        <w:rPr>
          <w:sz w:val="20"/>
          <w:szCs w:val="20"/>
        </w:rPr>
        <w:t>A</w:t>
      </w:r>
      <w:r w:rsidRPr="001E3DF1">
        <w:rPr>
          <w:sz w:val="20"/>
          <w:szCs w:val="20"/>
        </w:rPr>
        <w:t xml:space="preserve">, </w:t>
      </w:r>
      <w:r w:rsidR="00A17347" w:rsidRPr="001E3DF1">
        <w:rPr>
          <w:sz w:val="20"/>
          <w:szCs w:val="20"/>
        </w:rPr>
        <w:t>B</w:t>
      </w:r>
      <w:r w:rsidRPr="001E3DF1">
        <w:rPr>
          <w:sz w:val="20"/>
          <w:szCs w:val="20"/>
        </w:rPr>
        <w:t xml:space="preserve">) </w:t>
      </w:r>
      <w:r w:rsidR="00A17347" w:rsidRPr="001E3DF1">
        <w:rPr>
          <w:sz w:val="20"/>
          <w:szCs w:val="20"/>
        </w:rPr>
        <w:t xml:space="preserve">or stacked bands (panel C) </w:t>
      </w:r>
      <w:r w:rsidRPr="001E3DF1">
        <w:rPr>
          <w:sz w:val="20"/>
          <w:szCs w:val="20"/>
        </w:rPr>
        <w:t xml:space="preserve">represent mean values across mice within the same vendor and shading areas (panels </w:t>
      </w:r>
      <w:r w:rsidR="00DC0CB1" w:rsidRPr="001E3DF1">
        <w:rPr>
          <w:sz w:val="20"/>
          <w:szCs w:val="20"/>
        </w:rPr>
        <w:t>A</w:t>
      </w:r>
      <w:r w:rsidRPr="001E3DF1">
        <w:rPr>
          <w:sz w:val="20"/>
          <w:szCs w:val="20"/>
        </w:rPr>
        <w:t xml:space="preserve">, </w:t>
      </w:r>
      <w:r w:rsidR="00DC0CB1" w:rsidRPr="001E3DF1">
        <w:rPr>
          <w:sz w:val="20"/>
          <w:szCs w:val="20"/>
        </w:rPr>
        <w:t>B</w:t>
      </w:r>
      <w:r w:rsidRPr="001E3DF1">
        <w:rPr>
          <w:sz w:val="20"/>
          <w:szCs w:val="20"/>
        </w:rPr>
        <w:t>) represent standard error of the mean.</w:t>
      </w:r>
      <w:r w:rsidR="00A17347" w:rsidRPr="001E3DF1">
        <w:rPr>
          <w:sz w:val="20"/>
          <w:szCs w:val="20"/>
        </w:rPr>
        <w:t xml:space="preserve"> In panel C, taxonomic labels w/ “Un.” group bacteria that are unclassified or uncultured at lower taxonomic ranks.</w:t>
      </w:r>
    </w:p>
    <w:p w14:paraId="12102F8C" w14:textId="1CD43B7E" w:rsidR="00126BC9" w:rsidRPr="00BA6D15" w:rsidRDefault="00126BC9">
      <w:pPr>
        <w:pStyle w:val="ListParagraph"/>
        <w:ind w:left="0"/>
        <w:jc w:val="both"/>
        <w:rPr>
          <w:sz w:val="22"/>
          <w:szCs w:val="22"/>
        </w:rPr>
      </w:pPr>
    </w:p>
    <w:p w14:paraId="5A251D4A" w14:textId="4A1CB2A0" w:rsidR="00E21C42" w:rsidRPr="00BA6D15" w:rsidRDefault="00B97578" w:rsidP="0056716A">
      <w:pPr>
        <w:jc w:val="both"/>
        <w:rPr>
          <w:sz w:val="22"/>
          <w:szCs w:val="22"/>
        </w:rPr>
      </w:pPr>
      <w:bookmarkStart w:id="208" w:name="OLE_LINK62"/>
      <w:bookmarkStart w:id="209" w:name="OLE_LINK63"/>
      <w:bookmarkStart w:id="210" w:name="OLE_LINK77"/>
      <w:bookmarkStart w:id="211" w:name="OLE_LINK78"/>
      <w:bookmarkStart w:id="212" w:name="OLE_LINK81"/>
      <w:bookmarkStart w:id="213" w:name="OLE_LINK79"/>
      <w:bookmarkStart w:id="214" w:name="OLE_LINK80"/>
      <w:r w:rsidRPr="00BA6D15">
        <w:rPr>
          <w:b/>
          <w:bCs/>
          <w:color w:val="000000" w:themeColor="text1"/>
          <w:sz w:val="22"/>
          <w:szCs w:val="22"/>
        </w:rPr>
        <w:t>Stabilization</w:t>
      </w:r>
      <w:r w:rsidR="008C5EAB" w:rsidRPr="00BA6D15">
        <w:rPr>
          <w:b/>
          <w:bCs/>
          <w:color w:val="000000" w:themeColor="text1"/>
          <w:sz w:val="22"/>
          <w:szCs w:val="22"/>
        </w:rPr>
        <w:t xml:space="preserve"> of </w:t>
      </w:r>
      <w:r w:rsidR="00694621" w:rsidRPr="00BA6D15">
        <w:rPr>
          <w:b/>
          <w:bCs/>
          <w:color w:val="000000" w:themeColor="text1"/>
          <w:sz w:val="22"/>
          <w:szCs w:val="22"/>
        </w:rPr>
        <w:t>gut</w:t>
      </w:r>
      <w:r w:rsidR="00B64920" w:rsidRPr="00BA6D15">
        <w:rPr>
          <w:b/>
          <w:bCs/>
          <w:color w:val="000000" w:themeColor="text1"/>
          <w:sz w:val="22"/>
          <w:szCs w:val="22"/>
        </w:rPr>
        <w:t xml:space="preserve"> </w:t>
      </w:r>
      <w:r w:rsidR="002125DC" w:rsidRPr="00BA6D15">
        <w:rPr>
          <w:b/>
          <w:bCs/>
          <w:color w:val="000000" w:themeColor="text1"/>
          <w:sz w:val="22"/>
          <w:szCs w:val="22"/>
        </w:rPr>
        <w:t>microbiota</w:t>
      </w:r>
      <w:r w:rsidR="001E08AE" w:rsidRPr="00BA6D15">
        <w:rPr>
          <w:b/>
          <w:bCs/>
          <w:color w:val="000000" w:themeColor="text1"/>
          <w:sz w:val="22"/>
          <w:szCs w:val="22"/>
        </w:rPr>
        <w:t xml:space="preserve"> </w:t>
      </w:r>
      <w:r w:rsidR="00206F84" w:rsidRPr="00BA6D15">
        <w:rPr>
          <w:b/>
          <w:bCs/>
          <w:color w:val="000000" w:themeColor="text1"/>
          <w:sz w:val="22"/>
          <w:szCs w:val="22"/>
        </w:rPr>
        <w:t>composition</w:t>
      </w:r>
      <w:bookmarkEnd w:id="208"/>
      <w:bookmarkEnd w:id="209"/>
      <w:bookmarkEnd w:id="210"/>
      <w:bookmarkEnd w:id="211"/>
      <w:bookmarkEnd w:id="212"/>
      <w:bookmarkEnd w:id="213"/>
      <w:bookmarkEnd w:id="214"/>
      <w:r w:rsidR="008C5EAB" w:rsidRPr="00BA6D15">
        <w:rPr>
          <w:b/>
          <w:bCs/>
          <w:color w:val="000000" w:themeColor="text1"/>
          <w:sz w:val="22"/>
          <w:szCs w:val="22"/>
        </w:rPr>
        <w:t xml:space="preserve"> under sustained </w:t>
      </w:r>
      <w:r w:rsidR="00E81E20" w:rsidRPr="00BA6D15">
        <w:rPr>
          <w:b/>
          <w:bCs/>
          <w:color w:val="000000" w:themeColor="text1"/>
          <w:sz w:val="22"/>
          <w:szCs w:val="22"/>
        </w:rPr>
        <w:t>stimulation</w:t>
      </w:r>
      <w:r w:rsidR="002125DC" w:rsidRPr="00BA6D15">
        <w:rPr>
          <w:b/>
          <w:bCs/>
          <w:color w:val="000000" w:themeColor="text1"/>
          <w:sz w:val="22"/>
          <w:szCs w:val="22"/>
        </w:rPr>
        <w:t>.</w:t>
      </w:r>
      <w:r w:rsidR="00206F84" w:rsidRPr="00BA6D15">
        <w:rPr>
          <w:color w:val="000000" w:themeColor="text1"/>
          <w:sz w:val="22"/>
          <w:szCs w:val="22"/>
        </w:rPr>
        <w:t xml:space="preserve"> </w:t>
      </w:r>
      <w:r w:rsidR="004148DE">
        <w:rPr>
          <w:color w:val="000000" w:themeColor="text1"/>
          <w:sz w:val="22"/>
          <w:szCs w:val="22"/>
        </w:rPr>
        <w:t>In addition to biphasic responses,</w:t>
      </w:r>
      <w:r w:rsidR="007E74BF">
        <w:rPr>
          <w:color w:val="000000" w:themeColor="text1"/>
          <w:sz w:val="22"/>
          <w:szCs w:val="22"/>
        </w:rPr>
        <w:t xml:space="preserve"> </w:t>
      </w:r>
      <w:r w:rsidR="00755C06" w:rsidRPr="00BA6D15">
        <w:rPr>
          <w:color w:val="000000" w:themeColor="text1"/>
          <w:sz w:val="22"/>
          <w:szCs w:val="22"/>
        </w:rPr>
        <w:t>w</w:t>
      </w:r>
      <w:r w:rsidR="00310BEE" w:rsidRPr="00BA6D15">
        <w:rPr>
          <w:color w:val="000000" w:themeColor="text1"/>
          <w:sz w:val="22"/>
          <w:szCs w:val="22"/>
        </w:rPr>
        <w:t xml:space="preserve">e also found </w:t>
      </w:r>
      <w:r w:rsidR="00BD4A9D" w:rsidRPr="00BA6D15">
        <w:rPr>
          <w:color w:val="000000" w:themeColor="text1"/>
          <w:sz w:val="22"/>
          <w:szCs w:val="22"/>
        </w:rPr>
        <w:t>strong tendency of gut mi</w:t>
      </w:r>
      <w:r w:rsidR="003C3CC9" w:rsidRPr="00BA6D15">
        <w:rPr>
          <w:color w:val="000000" w:themeColor="text1"/>
          <w:sz w:val="22"/>
          <w:szCs w:val="22"/>
        </w:rPr>
        <w:t>cro</w:t>
      </w:r>
      <w:r w:rsidR="00BD4A9D" w:rsidRPr="00BA6D15">
        <w:rPr>
          <w:color w:val="000000" w:themeColor="text1"/>
          <w:sz w:val="22"/>
          <w:szCs w:val="22"/>
        </w:rPr>
        <w:t xml:space="preserve">biota composition to stabilize under </w:t>
      </w:r>
      <w:r w:rsidR="00310BEE" w:rsidRPr="00BA6D15">
        <w:rPr>
          <w:color w:val="000000" w:themeColor="text1"/>
          <w:sz w:val="22"/>
          <w:szCs w:val="22"/>
        </w:rPr>
        <w:t xml:space="preserve">sustained </w:t>
      </w:r>
      <w:r w:rsidR="00BD4A9D" w:rsidRPr="00BA6D15">
        <w:rPr>
          <w:color w:val="000000" w:themeColor="text1"/>
          <w:sz w:val="22"/>
          <w:szCs w:val="22"/>
        </w:rPr>
        <w:t xml:space="preserve">stimulation of </w:t>
      </w:r>
      <w:r w:rsidR="00310BEE" w:rsidRPr="00BA6D15">
        <w:rPr>
          <w:color w:val="000000" w:themeColor="text1"/>
          <w:sz w:val="22"/>
          <w:szCs w:val="22"/>
        </w:rPr>
        <w:t>inulin</w:t>
      </w:r>
      <w:r w:rsidR="00061E25" w:rsidRPr="00BA6D15">
        <w:rPr>
          <w:color w:val="000000" w:themeColor="text1"/>
          <w:sz w:val="22"/>
          <w:szCs w:val="22"/>
        </w:rPr>
        <w:t xml:space="preserve"> (</w:t>
      </w:r>
      <w:r w:rsidR="00061E25" w:rsidRPr="00BA6D15">
        <w:rPr>
          <w:color w:val="000000" w:themeColor="text1"/>
          <w:sz w:val="22"/>
          <w:szCs w:val="22"/>
          <w:highlight w:val="yellow"/>
        </w:rPr>
        <w:t>Fig. 2</w:t>
      </w:r>
      <w:r w:rsidR="000C12D6">
        <w:rPr>
          <w:color w:val="000000" w:themeColor="text1"/>
          <w:sz w:val="22"/>
          <w:szCs w:val="22"/>
          <w:highlight w:val="yellow"/>
        </w:rPr>
        <w:t>E</w:t>
      </w:r>
      <w:r w:rsidR="00061E25" w:rsidRPr="00BA6D15">
        <w:rPr>
          <w:color w:val="000000" w:themeColor="text1"/>
          <w:sz w:val="22"/>
          <w:szCs w:val="22"/>
        </w:rPr>
        <w:t xml:space="preserve">) </w:t>
      </w:r>
      <w:r w:rsidR="00310BEE" w:rsidRPr="00BA6D15">
        <w:rPr>
          <w:color w:val="000000" w:themeColor="text1"/>
          <w:sz w:val="22"/>
          <w:szCs w:val="22"/>
        </w:rPr>
        <w:t>and</w:t>
      </w:r>
      <w:r w:rsidR="00061E25" w:rsidRPr="00BA6D15">
        <w:rPr>
          <w:color w:val="000000" w:themeColor="text1"/>
          <w:sz w:val="22"/>
          <w:szCs w:val="22"/>
        </w:rPr>
        <w:t>,</w:t>
      </w:r>
      <w:r w:rsidR="00310BEE" w:rsidRPr="00BA6D15">
        <w:rPr>
          <w:color w:val="000000" w:themeColor="text1"/>
          <w:sz w:val="22"/>
          <w:szCs w:val="22"/>
        </w:rPr>
        <w:t xml:space="preserve"> to lesser degree</w:t>
      </w:r>
      <w:r w:rsidR="00061E25" w:rsidRPr="00BA6D15">
        <w:rPr>
          <w:color w:val="000000" w:themeColor="text1"/>
          <w:sz w:val="22"/>
          <w:szCs w:val="22"/>
        </w:rPr>
        <w:t xml:space="preserve">, </w:t>
      </w:r>
      <w:r w:rsidR="00310BEE" w:rsidRPr="00BA6D15">
        <w:rPr>
          <w:color w:val="000000" w:themeColor="text1"/>
          <w:sz w:val="22"/>
          <w:szCs w:val="22"/>
        </w:rPr>
        <w:t>resistant starch</w:t>
      </w:r>
      <w:r w:rsidR="00061E25" w:rsidRPr="00BA6D15">
        <w:rPr>
          <w:color w:val="000000" w:themeColor="text1"/>
          <w:sz w:val="22"/>
          <w:szCs w:val="22"/>
        </w:rPr>
        <w:t xml:space="preserve"> (</w:t>
      </w:r>
      <w:r w:rsidR="00061E25" w:rsidRPr="00BA6D15">
        <w:rPr>
          <w:color w:val="000000" w:themeColor="text1"/>
          <w:sz w:val="22"/>
          <w:szCs w:val="22"/>
          <w:highlight w:val="yellow"/>
        </w:rPr>
        <w:t>Fig. S</w:t>
      </w:r>
      <w:r w:rsidR="00ED6ED0" w:rsidRPr="00BA6D15">
        <w:rPr>
          <w:color w:val="000000" w:themeColor="text1"/>
          <w:sz w:val="22"/>
          <w:szCs w:val="22"/>
          <w:highlight w:val="yellow"/>
        </w:rPr>
        <w:t>4</w:t>
      </w:r>
      <w:r w:rsidR="00B358D4" w:rsidRPr="00BA6D15">
        <w:rPr>
          <w:color w:val="000000" w:themeColor="text1"/>
          <w:sz w:val="22"/>
          <w:szCs w:val="22"/>
          <w:highlight w:val="yellow"/>
        </w:rPr>
        <w:t>A</w:t>
      </w:r>
      <w:r w:rsidR="00061E25" w:rsidRPr="00BA6D15">
        <w:rPr>
          <w:color w:val="000000" w:themeColor="text1"/>
          <w:sz w:val="22"/>
          <w:szCs w:val="22"/>
        </w:rPr>
        <w:t>)</w:t>
      </w:r>
      <w:r w:rsidR="00310BEE" w:rsidRPr="00BA6D15">
        <w:rPr>
          <w:color w:val="000000" w:themeColor="text1"/>
          <w:sz w:val="22"/>
          <w:szCs w:val="22"/>
        </w:rPr>
        <w:t xml:space="preserve">. </w:t>
      </w:r>
      <w:r w:rsidR="0056716A" w:rsidRPr="00BA6D15">
        <w:rPr>
          <w:rStyle w:val="fontstyle01"/>
          <w:rFonts w:ascii="Times New Roman" w:hAnsi="Times New Roman"/>
          <w:sz w:val="22"/>
          <w:szCs w:val="22"/>
        </w:rPr>
        <w:t xml:space="preserve">Regardless of the </w:t>
      </w:r>
      <w:r w:rsidR="006B44B0" w:rsidRPr="00BA6D15">
        <w:rPr>
          <w:rStyle w:val="fontstyle01"/>
          <w:rFonts w:ascii="Times New Roman" w:hAnsi="Times New Roman"/>
          <w:sz w:val="22"/>
          <w:szCs w:val="22"/>
        </w:rPr>
        <w:t>baseline microbiota</w:t>
      </w:r>
      <w:r w:rsidR="0056716A" w:rsidRPr="00BA6D15">
        <w:rPr>
          <w:rStyle w:val="fontstyle01"/>
          <w:rFonts w:ascii="Times New Roman" w:hAnsi="Times New Roman"/>
          <w:sz w:val="22"/>
          <w:szCs w:val="22"/>
        </w:rPr>
        <w:t>, the steady-state compositions are distinct from their baseline</w:t>
      </w:r>
      <w:r w:rsidR="009312AA" w:rsidRPr="00BA6D15">
        <w:rPr>
          <w:rStyle w:val="fontstyle01"/>
          <w:rFonts w:ascii="Times New Roman" w:hAnsi="Times New Roman"/>
          <w:sz w:val="22"/>
          <w:szCs w:val="22"/>
        </w:rPr>
        <w:t xml:space="preserve">s </w:t>
      </w:r>
      <w:r w:rsidR="0056716A" w:rsidRPr="00BA6D15">
        <w:rPr>
          <w:rStyle w:val="fontstyle01"/>
          <w:rFonts w:ascii="Times New Roman" w:hAnsi="Times New Roman"/>
          <w:sz w:val="22"/>
          <w:szCs w:val="22"/>
        </w:rPr>
        <w:t xml:space="preserve">for both fibers and thus represent </w:t>
      </w:r>
      <w:bookmarkStart w:id="215" w:name="OLE_LINK117"/>
      <w:bookmarkStart w:id="216" w:name="OLE_LINK118"/>
      <w:r w:rsidR="0056716A" w:rsidRPr="00BA6D15">
        <w:rPr>
          <w:rStyle w:val="fontstyle01"/>
          <w:rFonts w:ascii="Times New Roman" w:hAnsi="Times New Roman"/>
          <w:sz w:val="22"/>
          <w:szCs w:val="22"/>
        </w:rPr>
        <w:t xml:space="preserve">new equilibria sustained by </w:t>
      </w:r>
      <w:bookmarkEnd w:id="215"/>
      <w:bookmarkEnd w:id="216"/>
      <w:r w:rsidR="0056716A" w:rsidRPr="00BA6D15">
        <w:rPr>
          <w:rStyle w:val="fontstyle01"/>
          <w:rFonts w:ascii="Times New Roman" w:hAnsi="Times New Roman"/>
          <w:sz w:val="22"/>
          <w:szCs w:val="22"/>
        </w:rPr>
        <w:t xml:space="preserve">dietary fiber intake. </w:t>
      </w:r>
      <w:r w:rsidRPr="00BA6D15">
        <w:rPr>
          <w:rStyle w:val="fontstyle01"/>
          <w:rFonts w:ascii="Times New Roman" w:hAnsi="Times New Roman"/>
          <w:sz w:val="22"/>
          <w:szCs w:val="22"/>
        </w:rPr>
        <w:t>Specifically</w:t>
      </w:r>
      <w:r w:rsidR="0056716A" w:rsidRPr="00BA6D15">
        <w:rPr>
          <w:rStyle w:val="fontstyle01"/>
          <w:rFonts w:ascii="Times New Roman" w:hAnsi="Times New Roman"/>
          <w:sz w:val="22"/>
          <w:szCs w:val="22"/>
        </w:rPr>
        <w:t xml:space="preserve">, the gut microbiota in </w:t>
      </w:r>
      <w:r w:rsidRPr="00BA6D15">
        <w:rPr>
          <w:rStyle w:val="fontstyle01"/>
          <w:rFonts w:ascii="Times New Roman" w:hAnsi="Times New Roman"/>
          <w:sz w:val="22"/>
          <w:szCs w:val="22"/>
        </w:rPr>
        <w:t>Guangdong</w:t>
      </w:r>
      <w:r w:rsidR="0056716A" w:rsidRPr="00BA6D15">
        <w:rPr>
          <w:rStyle w:val="fontstyle01"/>
          <w:rFonts w:ascii="Times New Roman" w:hAnsi="Times New Roman"/>
          <w:sz w:val="22"/>
          <w:szCs w:val="22"/>
        </w:rPr>
        <w:t xml:space="preserve"> mice </w:t>
      </w:r>
      <w:r w:rsidR="00DA1A5C" w:rsidRPr="00BA6D15">
        <w:rPr>
          <w:rStyle w:val="fontstyle01"/>
          <w:rFonts w:ascii="Times New Roman" w:hAnsi="Times New Roman"/>
          <w:sz w:val="22"/>
          <w:szCs w:val="22"/>
        </w:rPr>
        <w:t xml:space="preserve">was highly </w:t>
      </w:r>
      <w:r w:rsidR="00B6638C" w:rsidRPr="00BA6D15">
        <w:rPr>
          <w:rStyle w:val="fontstyle01"/>
          <w:rFonts w:ascii="Times New Roman" w:hAnsi="Times New Roman"/>
          <w:sz w:val="22"/>
          <w:szCs w:val="22"/>
        </w:rPr>
        <w:t xml:space="preserve">resilient to inulin intervention and </w:t>
      </w:r>
      <w:r w:rsidR="0056716A" w:rsidRPr="00BA6D15">
        <w:rPr>
          <w:rStyle w:val="fontstyle01"/>
          <w:rFonts w:ascii="Times New Roman" w:hAnsi="Times New Roman"/>
          <w:sz w:val="22"/>
          <w:szCs w:val="22"/>
        </w:rPr>
        <w:t xml:space="preserve">almost returned to its </w:t>
      </w:r>
      <w:r w:rsidR="008D48B0" w:rsidRPr="00BA6D15">
        <w:rPr>
          <w:rStyle w:val="fontstyle01"/>
          <w:rFonts w:ascii="Times New Roman" w:hAnsi="Times New Roman"/>
          <w:sz w:val="22"/>
          <w:szCs w:val="22"/>
        </w:rPr>
        <w:t xml:space="preserve">baseline </w:t>
      </w:r>
      <w:r w:rsidR="0056716A" w:rsidRPr="00BA6D15">
        <w:rPr>
          <w:rStyle w:val="fontstyle01"/>
          <w:rFonts w:ascii="Times New Roman" w:hAnsi="Times New Roman"/>
          <w:sz w:val="22"/>
          <w:szCs w:val="22"/>
        </w:rPr>
        <w:t>composition</w:t>
      </w:r>
      <w:r w:rsidR="00B6638C" w:rsidRPr="00BA6D15">
        <w:rPr>
          <w:rStyle w:val="fontstyle01"/>
          <w:rFonts w:ascii="Times New Roman" w:hAnsi="Times New Roman"/>
          <w:sz w:val="22"/>
          <w:szCs w:val="22"/>
        </w:rPr>
        <w:t xml:space="preserve"> at</w:t>
      </w:r>
      <w:r w:rsidR="00DA1A5C" w:rsidRPr="00BA6D15">
        <w:rPr>
          <w:rStyle w:val="fontstyle01"/>
          <w:rFonts w:ascii="Times New Roman" w:hAnsi="Times New Roman"/>
          <w:sz w:val="22"/>
          <w:szCs w:val="22"/>
        </w:rPr>
        <w:t xml:space="preserve"> day 31</w:t>
      </w:r>
      <w:r w:rsidR="0056716A" w:rsidRPr="00BA6D15">
        <w:rPr>
          <w:rStyle w:val="fontstyle01"/>
          <w:rFonts w:ascii="Times New Roman" w:hAnsi="Times New Roman"/>
          <w:sz w:val="22"/>
          <w:szCs w:val="22"/>
        </w:rPr>
        <w:t xml:space="preserve">. </w:t>
      </w:r>
      <w:r w:rsidR="003C3CC9" w:rsidRPr="00BA6D15">
        <w:rPr>
          <w:rStyle w:val="fontstyle01"/>
          <w:rFonts w:ascii="Times New Roman" w:hAnsi="Times New Roman"/>
          <w:sz w:val="22"/>
          <w:szCs w:val="22"/>
        </w:rPr>
        <w:t xml:space="preserve">In addition, </w:t>
      </w:r>
      <w:r w:rsidR="00533003" w:rsidRPr="00BA6D15">
        <w:rPr>
          <w:rStyle w:val="fontstyle01"/>
          <w:rFonts w:ascii="Times New Roman" w:hAnsi="Times New Roman"/>
          <w:sz w:val="22"/>
          <w:szCs w:val="22"/>
        </w:rPr>
        <w:t>inulin</w:t>
      </w:r>
      <w:r w:rsidR="00AC0E36" w:rsidRPr="00BA6D15">
        <w:rPr>
          <w:rStyle w:val="fontstyle01"/>
          <w:rFonts w:ascii="Times New Roman" w:hAnsi="Times New Roman"/>
          <w:sz w:val="22"/>
          <w:szCs w:val="22"/>
        </w:rPr>
        <w:t xml:space="preserve">, as well as resistant starch and even cellulose, </w:t>
      </w:r>
      <w:r w:rsidR="00533003" w:rsidRPr="00BA6D15">
        <w:rPr>
          <w:rStyle w:val="fontstyle01"/>
          <w:rFonts w:ascii="Times New Roman" w:hAnsi="Times New Roman"/>
          <w:sz w:val="22"/>
          <w:szCs w:val="22"/>
        </w:rPr>
        <w:t>reduced baseline microbiota differences by ~35% at day 31</w:t>
      </w:r>
      <w:r w:rsidR="003951B2" w:rsidRPr="00BA6D15">
        <w:rPr>
          <w:rStyle w:val="fontstyle01"/>
          <w:rFonts w:ascii="Times New Roman" w:hAnsi="Times New Roman"/>
          <w:sz w:val="22"/>
          <w:szCs w:val="22"/>
        </w:rPr>
        <w:t xml:space="preserve"> (</w:t>
      </w:r>
      <w:r w:rsidR="003951B2" w:rsidRPr="00BA6D15">
        <w:rPr>
          <w:rStyle w:val="fontstyle01"/>
          <w:rFonts w:ascii="Times New Roman" w:hAnsi="Times New Roman"/>
          <w:sz w:val="22"/>
          <w:szCs w:val="22"/>
          <w:highlight w:val="yellow"/>
        </w:rPr>
        <w:t>Fig. S</w:t>
      </w:r>
      <w:r w:rsidR="00B358D4" w:rsidRPr="00BA6D15">
        <w:rPr>
          <w:rStyle w:val="fontstyle01"/>
          <w:rFonts w:ascii="Times New Roman" w:hAnsi="Times New Roman"/>
          <w:sz w:val="22"/>
          <w:szCs w:val="22"/>
          <w:highlight w:val="yellow"/>
        </w:rPr>
        <w:t>4B</w:t>
      </w:r>
      <w:r w:rsidR="003951B2" w:rsidRPr="00BA6D15">
        <w:rPr>
          <w:rStyle w:val="fontstyle01"/>
          <w:rFonts w:ascii="Times New Roman" w:hAnsi="Times New Roman"/>
          <w:sz w:val="22"/>
          <w:szCs w:val="22"/>
        </w:rPr>
        <w:t>)</w:t>
      </w:r>
      <w:r w:rsidR="00AC0E36" w:rsidRPr="00BA6D15">
        <w:rPr>
          <w:rStyle w:val="fontstyle01"/>
          <w:rFonts w:ascii="Times New Roman" w:hAnsi="Times New Roman"/>
          <w:sz w:val="22"/>
          <w:szCs w:val="22"/>
        </w:rPr>
        <w:t xml:space="preserve">, suggesting that </w:t>
      </w:r>
      <w:r w:rsidR="00AF542F" w:rsidRPr="00BA6D15">
        <w:rPr>
          <w:rStyle w:val="fontstyle01"/>
          <w:rFonts w:ascii="Times New Roman" w:hAnsi="Times New Roman"/>
          <w:sz w:val="22"/>
          <w:szCs w:val="22"/>
        </w:rPr>
        <w:t xml:space="preserve">long-term </w:t>
      </w:r>
      <w:r w:rsidR="00AC0E36" w:rsidRPr="00BA6D15">
        <w:rPr>
          <w:color w:val="000000" w:themeColor="text1"/>
          <w:sz w:val="22"/>
          <w:szCs w:val="22"/>
        </w:rPr>
        <w:t>dietary fiber</w:t>
      </w:r>
      <w:r w:rsidR="00AF542F" w:rsidRPr="00BA6D15">
        <w:rPr>
          <w:color w:val="000000" w:themeColor="text1"/>
          <w:sz w:val="22"/>
          <w:szCs w:val="22"/>
        </w:rPr>
        <w:t xml:space="preserve"> intervention</w:t>
      </w:r>
      <w:r w:rsidR="00AC0E36" w:rsidRPr="00BA6D15">
        <w:rPr>
          <w:color w:val="000000" w:themeColor="text1"/>
          <w:sz w:val="22"/>
          <w:szCs w:val="22"/>
        </w:rPr>
        <w:t xml:space="preserve"> promotes adaptative convergence of baseline microbiota towards similar composition</w:t>
      </w:r>
      <w:ins w:id="217" w:author="刘 红宾" w:date="2021-04-02T20:16:00Z">
        <w:r w:rsidR="004F16E3">
          <w:rPr>
            <w:color w:val="000000" w:themeColor="text1"/>
            <w:sz w:val="22"/>
            <w:szCs w:val="22"/>
          </w:rPr>
          <w:t xml:space="preserve"> between different vendors</w:t>
        </w:r>
      </w:ins>
      <w:r w:rsidR="00533003" w:rsidRPr="00BA6D15">
        <w:rPr>
          <w:rStyle w:val="fontstyle01"/>
          <w:rFonts w:ascii="Times New Roman" w:hAnsi="Times New Roman"/>
          <w:sz w:val="22"/>
          <w:szCs w:val="22"/>
        </w:rPr>
        <w:t xml:space="preserve">. </w:t>
      </w:r>
      <w:r w:rsidR="006B44B0" w:rsidRPr="00BA6D15">
        <w:rPr>
          <w:rStyle w:val="fontstyle01"/>
          <w:rFonts w:ascii="Times New Roman" w:hAnsi="Times New Roman"/>
          <w:sz w:val="22"/>
          <w:szCs w:val="22"/>
        </w:rPr>
        <w:t xml:space="preserve">The adaptation </w:t>
      </w:r>
      <w:r w:rsidR="00FF44CC" w:rsidRPr="00BA6D15">
        <w:rPr>
          <w:rStyle w:val="fontstyle01"/>
          <w:rFonts w:ascii="Times New Roman" w:hAnsi="Times New Roman"/>
          <w:sz w:val="22"/>
          <w:szCs w:val="22"/>
        </w:rPr>
        <w:t xml:space="preserve">is </w:t>
      </w:r>
      <w:r w:rsidR="006B44B0" w:rsidRPr="00BA6D15">
        <w:rPr>
          <w:rStyle w:val="fontstyle01"/>
          <w:rFonts w:ascii="Times New Roman" w:hAnsi="Times New Roman"/>
          <w:sz w:val="22"/>
          <w:szCs w:val="22"/>
        </w:rPr>
        <w:t xml:space="preserve">also evident in the dynamics of </w:t>
      </w:r>
      <w:r w:rsidR="00AC0E36" w:rsidRPr="00BA6D15">
        <w:rPr>
          <w:rStyle w:val="fontstyle01"/>
          <w:rFonts w:ascii="Times New Roman" w:hAnsi="Times New Roman"/>
          <w:sz w:val="22"/>
          <w:szCs w:val="22"/>
        </w:rPr>
        <w:t>the</w:t>
      </w:r>
      <w:r w:rsidR="006B44B0" w:rsidRPr="00BA6D15">
        <w:rPr>
          <w:rStyle w:val="fontstyle01"/>
          <w:rFonts w:ascii="Times New Roman" w:hAnsi="Times New Roman"/>
          <w:sz w:val="22"/>
          <w:szCs w:val="22"/>
        </w:rPr>
        <w:t xml:space="preserve"> dominant </w:t>
      </w:r>
      <w:r w:rsidR="003262F3" w:rsidRPr="00BA6D15">
        <w:rPr>
          <w:rStyle w:val="fontstyle01"/>
          <w:rFonts w:ascii="Times New Roman" w:hAnsi="Times New Roman"/>
          <w:sz w:val="22"/>
          <w:szCs w:val="22"/>
        </w:rPr>
        <w:t xml:space="preserve">bacterial </w:t>
      </w:r>
      <w:r w:rsidR="006B44B0" w:rsidRPr="00BA6D15">
        <w:rPr>
          <w:rStyle w:val="fontstyle01"/>
          <w:rFonts w:ascii="Times New Roman" w:hAnsi="Times New Roman"/>
          <w:sz w:val="22"/>
          <w:szCs w:val="22"/>
        </w:rPr>
        <w:t>taxa. For example, the relative abundance of</w:t>
      </w:r>
      <w:r w:rsidR="00AC344B">
        <w:rPr>
          <w:rStyle w:val="fontstyle01"/>
          <w:rFonts w:ascii="Times New Roman" w:hAnsi="Times New Roman"/>
          <w:sz w:val="22"/>
          <w:szCs w:val="22"/>
        </w:rPr>
        <w:t xml:space="preserve"> unclassified </w:t>
      </w:r>
      <w:proofErr w:type="spellStart"/>
      <w:r w:rsidR="006B44B0" w:rsidRPr="00BF0051">
        <w:rPr>
          <w:i/>
          <w:iCs/>
          <w:sz w:val="22"/>
          <w:szCs w:val="22"/>
        </w:rPr>
        <w:t>Muribaculaceae</w:t>
      </w:r>
      <w:proofErr w:type="spellEnd"/>
      <w:r w:rsidR="006B44B0" w:rsidRPr="00BA6D15">
        <w:rPr>
          <w:sz w:val="22"/>
          <w:szCs w:val="22"/>
        </w:rPr>
        <w:t xml:space="preserve"> in Shanghai mice was initially much lower at day 0 but finally reached similar levels as in the mice from the</w:t>
      </w:r>
      <w:r w:rsidR="009C6A63">
        <w:rPr>
          <w:sz w:val="22"/>
          <w:szCs w:val="22"/>
        </w:rPr>
        <w:t xml:space="preserve"> </w:t>
      </w:r>
      <w:r w:rsidR="006B44B0" w:rsidRPr="00BA6D15">
        <w:rPr>
          <w:sz w:val="22"/>
          <w:szCs w:val="22"/>
        </w:rPr>
        <w:t>other three vendors at day 3</w:t>
      </w:r>
      <w:r w:rsidR="00126BC9" w:rsidRPr="00BA6D15">
        <w:rPr>
          <w:sz w:val="22"/>
          <w:szCs w:val="22"/>
        </w:rPr>
        <w:t>1</w:t>
      </w:r>
      <w:ins w:id="218" w:author="刘 红宾" w:date="2021-04-02T20:17:00Z">
        <w:r w:rsidR="008C378A">
          <w:rPr>
            <w:sz w:val="22"/>
            <w:szCs w:val="22"/>
          </w:rPr>
          <w:t xml:space="preserve"> </w:t>
        </w:r>
        <w:r w:rsidR="008C378A" w:rsidRPr="00BA6D15">
          <w:rPr>
            <w:color w:val="000000" w:themeColor="text1"/>
            <w:sz w:val="22"/>
            <w:szCs w:val="22"/>
          </w:rPr>
          <w:t>(</w:t>
        </w:r>
        <w:r w:rsidR="008C378A" w:rsidRPr="00BA6D15">
          <w:rPr>
            <w:color w:val="000000" w:themeColor="text1"/>
            <w:sz w:val="22"/>
            <w:szCs w:val="22"/>
            <w:highlight w:val="yellow"/>
          </w:rPr>
          <w:t xml:space="preserve">Fig. </w:t>
        </w:r>
        <w:r w:rsidR="008C378A" w:rsidRPr="008C378A">
          <w:rPr>
            <w:color w:val="000000" w:themeColor="text1"/>
            <w:sz w:val="22"/>
            <w:szCs w:val="22"/>
            <w:highlight w:val="yellow"/>
          </w:rPr>
          <w:t>2</w:t>
        </w:r>
        <w:r w:rsidR="008C378A" w:rsidRPr="00643FA3">
          <w:rPr>
            <w:color w:val="000000" w:themeColor="text1"/>
            <w:sz w:val="22"/>
            <w:szCs w:val="22"/>
            <w:highlight w:val="yellow"/>
          </w:rPr>
          <w:t>C</w:t>
        </w:r>
        <w:r w:rsidR="008C378A" w:rsidRPr="00BA6D15">
          <w:rPr>
            <w:color w:val="000000" w:themeColor="text1"/>
            <w:sz w:val="22"/>
            <w:szCs w:val="22"/>
          </w:rPr>
          <w:t>)</w:t>
        </w:r>
      </w:ins>
      <w:r w:rsidR="00126BC9" w:rsidRPr="00BA6D15">
        <w:rPr>
          <w:sz w:val="22"/>
          <w:szCs w:val="22"/>
        </w:rPr>
        <w:t>.</w:t>
      </w:r>
    </w:p>
    <w:p w14:paraId="550A77C0" w14:textId="77777777" w:rsidR="00752B6C" w:rsidRPr="00BA6D15" w:rsidRDefault="00752B6C" w:rsidP="0056716A">
      <w:pPr>
        <w:jc w:val="both"/>
        <w:rPr>
          <w:sz w:val="22"/>
          <w:szCs w:val="22"/>
        </w:rPr>
      </w:pPr>
    </w:p>
    <w:p w14:paraId="1E587B99" w14:textId="2F4C8CC6" w:rsidR="00E673AA" w:rsidRPr="00BA6D15" w:rsidRDefault="0056716A">
      <w:pPr>
        <w:jc w:val="both"/>
        <w:rPr>
          <w:rStyle w:val="fontstyle01"/>
          <w:rFonts w:ascii="Times New Roman" w:hAnsi="Times New Roman"/>
          <w:sz w:val="22"/>
          <w:szCs w:val="22"/>
        </w:rPr>
      </w:pPr>
      <w:r w:rsidRPr="00BA6D15">
        <w:rPr>
          <w:rStyle w:val="fontstyle01"/>
          <w:rFonts w:ascii="Times New Roman" w:hAnsi="Times New Roman"/>
          <w:sz w:val="22"/>
          <w:szCs w:val="22"/>
        </w:rPr>
        <w:t xml:space="preserve">To quantify the rate of </w:t>
      </w:r>
      <w:r w:rsidR="00F269D2" w:rsidRPr="00BA6D15">
        <w:rPr>
          <w:rStyle w:val="fontstyle01"/>
          <w:rFonts w:ascii="Times New Roman" w:hAnsi="Times New Roman"/>
          <w:sz w:val="22"/>
          <w:szCs w:val="22"/>
        </w:rPr>
        <w:t>stabilization</w:t>
      </w:r>
      <w:r w:rsidRPr="00BA6D15">
        <w:rPr>
          <w:rStyle w:val="fontstyle01"/>
          <w:rFonts w:ascii="Times New Roman" w:hAnsi="Times New Roman"/>
          <w:sz w:val="22"/>
          <w:szCs w:val="22"/>
        </w:rPr>
        <w:t xml:space="preserve">, we fit </w:t>
      </w:r>
      <w:r w:rsidR="00CE7BEA">
        <w:rPr>
          <w:rStyle w:val="fontstyle01"/>
          <w:rFonts w:ascii="Times New Roman" w:hAnsi="Times New Roman"/>
          <w:sz w:val="22"/>
          <w:szCs w:val="22"/>
        </w:rPr>
        <w:t>a</w:t>
      </w:r>
      <w:r w:rsidRPr="00BA6D15">
        <w:rPr>
          <w:rStyle w:val="fontstyle01"/>
          <w:rFonts w:ascii="Times New Roman" w:hAnsi="Times New Roman"/>
          <w:sz w:val="22"/>
          <w:szCs w:val="22"/>
        </w:rPr>
        <w:t xml:space="preserve"> harmonic oscillator model </w:t>
      </w:r>
      <w:r w:rsidR="0017280F">
        <w:rPr>
          <w:rStyle w:val="fontstyle01"/>
          <w:rFonts w:ascii="Times New Roman" w:hAnsi="Times New Roman"/>
          <w:sz w:val="22"/>
          <w:szCs w:val="22"/>
        </w:rPr>
        <w:t>(</w:t>
      </w:r>
      <w:r w:rsidR="0017280F" w:rsidRPr="00F11763">
        <w:rPr>
          <w:rStyle w:val="fontstyle01"/>
          <w:rFonts w:ascii="Times New Roman" w:hAnsi="Times New Roman"/>
          <w:sz w:val="22"/>
          <w:szCs w:val="22"/>
          <w:highlight w:val="yellow"/>
        </w:rPr>
        <w:t xml:space="preserve">Eq. </w:t>
      </w:r>
      <w:r w:rsidR="00F11763" w:rsidRPr="00F11763">
        <w:rPr>
          <w:rStyle w:val="fontstyle01"/>
          <w:rFonts w:ascii="Times New Roman" w:hAnsi="Times New Roman"/>
          <w:sz w:val="22"/>
          <w:szCs w:val="22"/>
          <w:highlight w:val="yellow"/>
        </w:rPr>
        <w:t>1-2</w:t>
      </w:r>
      <w:r w:rsidR="0017280F">
        <w:rPr>
          <w:rStyle w:val="fontstyle01"/>
          <w:rFonts w:ascii="Times New Roman" w:hAnsi="Times New Roman"/>
          <w:sz w:val="22"/>
          <w:szCs w:val="22"/>
        </w:rPr>
        <w:t xml:space="preserve">) </w:t>
      </w:r>
      <w:r w:rsidRPr="00BA6D15">
        <w:rPr>
          <w:rStyle w:val="fontstyle01"/>
          <w:rFonts w:ascii="Times New Roman" w:hAnsi="Times New Roman"/>
          <w:sz w:val="22"/>
          <w:szCs w:val="22"/>
        </w:rPr>
        <w:t xml:space="preserve">from physics to </w:t>
      </w:r>
      <w:r w:rsidR="00723412" w:rsidRPr="00BA6D15">
        <w:rPr>
          <w:rStyle w:val="fontstyle01"/>
          <w:rFonts w:ascii="Times New Roman" w:hAnsi="Times New Roman"/>
          <w:sz w:val="22"/>
          <w:szCs w:val="22"/>
        </w:rPr>
        <w:t xml:space="preserve">time series </w:t>
      </w:r>
      <w:r w:rsidR="006B1EA2" w:rsidRPr="00BA6D15">
        <w:rPr>
          <w:rStyle w:val="fontstyle01"/>
          <w:rFonts w:ascii="Times New Roman" w:hAnsi="Times New Roman"/>
          <w:sz w:val="22"/>
          <w:szCs w:val="22"/>
        </w:rPr>
        <w:t xml:space="preserve">of </w:t>
      </w:r>
      <w:r w:rsidRPr="00BA6D15">
        <w:rPr>
          <w:rStyle w:val="fontstyle01"/>
          <w:rFonts w:ascii="Times New Roman" w:hAnsi="Times New Roman"/>
          <w:sz w:val="22"/>
          <w:szCs w:val="22"/>
        </w:rPr>
        <w:t>biodiversity</w:t>
      </w:r>
      <w:r w:rsidR="00D8739E" w:rsidRPr="00BA6D15">
        <w:rPr>
          <w:rStyle w:val="fontstyle01"/>
          <w:rFonts w:ascii="Times New Roman" w:hAnsi="Times New Roman"/>
          <w:sz w:val="22"/>
          <w:szCs w:val="22"/>
        </w:rPr>
        <w:t xml:space="preserve"> </w:t>
      </w:r>
      <w:r w:rsidRPr="00BA6D15">
        <w:rPr>
          <w:rStyle w:val="fontstyle01"/>
          <w:rFonts w:ascii="Times New Roman" w:hAnsi="Times New Roman"/>
          <w:sz w:val="22"/>
          <w:szCs w:val="22"/>
        </w:rPr>
        <w:t xml:space="preserve">and calculated damping ratio—a </w:t>
      </w:r>
      <w:r w:rsidR="00B97578" w:rsidRPr="00BA6D15">
        <w:rPr>
          <w:rStyle w:val="fontstyle01"/>
          <w:rFonts w:ascii="Times New Roman" w:hAnsi="Times New Roman"/>
          <w:sz w:val="22"/>
          <w:szCs w:val="22"/>
        </w:rPr>
        <w:t>dimensionless</w:t>
      </w:r>
      <w:r w:rsidRPr="00BA6D15">
        <w:rPr>
          <w:rStyle w:val="fontstyle01"/>
          <w:rFonts w:ascii="Times New Roman" w:hAnsi="Times New Roman"/>
          <w:sz w:val="22"/>
          <w:szCs w:val="22"/>
        </w:rPr>
        <w:t xml:space="preserve"> measure of whether and how dynamical system</w:t>
      </w:r>
      <w:r w:rsidR="0029687E" w:rsidRPr="00BA6D15">
        <w:rPr>
          <w:rStyle w:val="fontstyle01"/>
          <w:rFonts w:ascii="Times New Roman" w:hAnsi="Times New Roman"/>
          <w:sz w:val="22"/>
          <w:szCs w:val="22"/>
        </w:rPr>
        <w:t>s</w:t>
      </w:r>
      <w:r w:rsidRPr="00BA6D15">
        <w:rPr>
          <w:rStyle w:val="fontstyle01"/>
          <w:rFonts w:ascii="Times New Roman" w:hAnsi="Times New Roman"/>
          <w:sz w:val="22"/>
          <w:szCs w:val="22"/>
        </w:rPr>
        <w:t xml:space="preserve"> approach</w:t>
      </w:r>
      <w:r w:rsidR="0029687E" w:rsidRPr="00BA6D15">
        <w:rPr>
          <w:rStyle w:val="fontstyle01"/>
          <w:rFonts w:ascii="Times New Roman" w:hAnsi="Times New Roman"/>
          <w:sz w:val="22"/>
          <w:szCs w:val="22"/>
        </w:rPr>
        <w:t xml:space="preserve"> </w:t>
      </w:r>
      <w:r w:rsidR="00D8739E" w:rsidRPr="00BA6D15">
        <w:rPr>
          <w:rStyle w:val="fontstyle01"/>
          <w:rFonts w:ascii="Times New Roman" w:hAnsi="Times New Roman"/>
          <w:sz w:val="22"/>
          <w:szCs w:val="22"/>
        </w:rPr>
        <w:t xml:space="preserve">new </w:t>
      </w:r>
      <w:r w:rsidRPr="00BA6D15">
        <w:rPr>
          <w:rStyle w:val="fontstyle01"/>
          <w:rFonts w:ascii="Times New Roman" w:hAnsi="Times New Roman"/>
          <w:sz w:val="22"/>
          <w:szCs w:val="22"/>
        </w:rPr>
        <w:t>steady states u</w:t>
      </w:r>
      <w:r w:rsidR="0029687E" w:rsidRPr="00BA6D15">
        <w:rPr>
          <w:rStyle w:val="fontstyle01"/>
          <w:rFonts w:ascii="Times New Roman" w:hAnsi="Times New Roman"/>
          <w:sz w:val="22"/>
          <w:szCs w:val="22"/>
        </w:rPr>
        <w:t xml:space="preserve">pon </w:t>
      </w:r>
      <w:r w:rsidRPr="00BA6D15">
        <w:rPr>
          <w:rStyle w:val="fontstyle01"/>
          <w:rFonts w:ascii="Times New Roman" w:hAnsi="Times New Roman"/>
          <w:sz w:val="22"/>
          <w:szCs w:val="22"/>
        </w:rPr>
        <w:t>perturbations—from the best-fit parameters (</w:t>
      </w:r>
      <w:r w:rsidRPr="00BA6D15">
        <w:rPr>
          <w:rStyle w:val="fontstyle01"/>
          <w:rFonts w:ascii="Times New Roman" w:hAnsi="Times New Roman"/>
          <w:sz w:val="22"/>
          <w:szCs w:val="22"/>
          <w:highlight w:val="yellow"/>
        </w:rPr>
        <w:t>see Methods</w:t>
      </w:r>
      <w:r w:rsidR="00E42E03" w:rsidRPr="00BA6D15">
        <w:rPr>
          <w:rStyle w:val="fontstyle01"/>
          <w:rFonts w:ascii="Times New Roman" w:hAnsi="Times New Roman"/>
          <w:sz w:val="22"/>
          <w:szCs w:val="22"/>
          <w:highlight w:val="yellow"/>
        </w:rPr>
        <w:t>, Table S1</w:t>
      </w:r>
      <w:r w:rsidRPr="00BA6D15">
        <w:rPr>
          <w:rStyle w:val="fontstyle01"/>
          <w:rFonts w:ascii="Times New Roman" w:hAnsi="Times New Roman"/>
          <w:sz w:val="22"/>
          <w:szCs w:val="22"/>
        </w:rPr>
        <w:t xml:space="preserve">). The model fits the data </w:t>
      </w:r>
      <w:r w:rsidR="00B97578" w:rsidRPr="00BA6D15">
        <w:rPr>
          <w:rStyle w:val="fontstyle01"/>
          <w:rFonts w:ascii="Times New Roman" w:hAnsi="Times New Roman"/>
          <w:sz w:val="22"/>
          <w:szCs w:val="22"/>
        </w:rPr>
        <w:t>reasonably</w:t>
      </w:r>
      <w:r w:rsidRPr="00BA6D15">
        <w:rPr>
          <w:rStyle w:val="fontstyle01"/>
          <w:rFonts w:ascii="Times New Roman" w:hAnsi="Times New Roman"/>
          <w:sz w:val="22"/>
          <w:szCs w:val="22"/>
        </w:rPr>
        <w:t xml:space="preserve"> well </w:t>
      </w:r>
      <w:r w:rsidR="00624467" w:rsidRPr="00BA6D15">
        <w:rPr>
          <w:rStyle w:val="fontstyle01"/>
          <w:rFonts w:ascii="Times New Roman" w:hAnsi="Times New Roman"/>
          <w:sz w:val="22"/>
          <w:szCs w:val="22"/>
        </w:rPr>
        <w:t xml:space="preserve">with </w:t>
      </w:r>
      <w:r w:rsidRPr="00BA6D15">
        <w:rPr>
          <w:rStyle w:val="fontstyle01"/>
          <w:rFonts w:ascii="Times New Roman" w:hAnsi="Times New Roman"/>
          <w:sz w:val="22"/>
          <w:szCs w:val="22"/>
        </w:rPr>
        <w:t>mean R</w:t>
      </w:r>
      <w:r w:rsidRPr="00BA6D15">
        <w:rPr>
          <w:rStyle w:val="fontstyle01"/>
          <w:rFonts w:ascii="Times New Roman" w:hAnsi="Times New Roman"/>
          <w:sz w:val="22"/>
          <w:szCs w:val="22"/>
          <w:vertAlign w:val="superscript"/>
        </w:rPr>
        <w:t>2</w:t>
      </w:r>
      <w:r w:rsidRPr="00BA6D15">
        <w:rPr>
          <w:rStyle w:val="fontstyle01"/>
          <w:rFonts w:ascii="Times New Roman" w:hAnsi="Times New Roman"/>
          <w:sz w:val="22"/>
          <w:szCs w:val="22"/>
        </w:rPr>
        <w:t xml:space="preserve"> of </w:t>
      </w:r>
      <w:r w:rsidR="00552959" w:rsidRPr="00BA6D15">
        <w:rPr>
          <w:rStyle w:val="fontstyle01"/>
          <w:rFonts w:ascii="Times New Roman" w:hAnsi="Times New Roman"/>
          <w:sz w:val="22"/>
          <w:szCs w:val="22"/>
        </w:rPr>
        <w:t>73</w:t>
      </w:r>
      <w:r w:rsidRPr="00BA6D15">
        <w:rPr>
          <w:rStyle w:val="fontstyle01"/>
          <w:rFonts w:ascii="Times New Roman" w:hAnsi="Times New Roman"/>
          <w:sz w:val="22"/>
          <w:szCs w:val="22"/>
        </w:rPr>
        <w:t>%</w:t>
      </w:r>
      <w:r w:rsidR="001E6972" w:rsidRPr="00BA6D15">
        <w:rPr>
          <w:rStyle w:val="fontstyle01"/>
          <w:rFonts w:ascii="Times New Roman" w:hAnsi="Times New Roman"/>
          <w:sz w:val="22"/>
          <w:szCs w:val="22"/>
        </w:rPr>
        <w:t xml:space="preserve"> and 61% for inulin and resistant starch respectively</w:t>
      </w:r>
      <w:ins w:id="219" w:author="刘 红宾" w:date="2021-04-04T15:36:00Z">
        <w:r w:rsidR="0076507B">
          <w:rPr>
            <w:rStyle w:val="fontstyle01"/>
            <w:rFonts w:ascii="Times New Roman" w:hAnsi="Times New Roman"/>
            <w:sz w:val="22"/>
            <w:szCs w:val="22"/>
          </w:rPr>
          <w:t xml:space="preserve"> (</w:t>
        </w:r>
        <w:r w:rsidR="0076507B" w:rsidRPr="00BA6D15">
          <w:rPr>
            <w:rStyle w:val="fontstyle01"/>
            <w:rFonts w:ascii="Times New Roman" w:hAnsi="Times New Roman"/>
            <w:sz w:val="22"/>
            <w:szCs w:val="22"/>
            <w:highlight w:val="yellow"/>
          </w:rPr>
          <w:t>Table S1</w:t>
        </w:r>
        <w:r w:rsidR="0076507B">
          <w:rPr>
            <w:rStyle w:val="fontstyle01"/>
            <w:rFonts w:ascii="Times New Roman" w:hAnsi="Times New Roman"/>
            <w:sz w:val="22"/>
            <w:szCs w:val="22"/>
          </w:rPr>
          <w:t>)</w:t>
        </w:r>
      </w:ins>
      <w:r w:rsidRPr="00BA6D15">
        <w:rPr>
          <w:rStyle w:val="fontstyle01"/>
          <w:rFonts w:ascii="Times New Roman" w:hAnsi="Times New Roman"/>
          <w:sz w:val="22"/>
          <w:szCs w:val="22"/>
        </w:rPr>
        <w:t xml:space="preserve">. </w:t>
      </w:r>
      <w:r w:rsidR="00A00511" w:rsidRPr="00BA6D15">
        <w:rPr>
          <w:rStyle w:val="fontstyle01"/>
          <w:rFonts w:ascii="Times New Roman" w:hAnsi="Times New Roman"/>
          <w:sz w:val="22"/>
          <w:szCs w:val="22"/>
        </w:rPr>
        <w:t xml:space="preserve">The </w:t>
      </w:r>
      <w:r w:rsidRPr="00BA6D15">
        <w:rPr>
          <w:rStyle w:val="fontstyle01"/>
          <w:rFonts w:ascii="Times New Roman" w:hAnsi="Times New Roman"/>
          <w:sz w:val="22"/>
          <w:szCs w:val="22"/>
        </w:rPr>
        <w:t xml:space="preserve">damping ratios are </w:t>
      </w:r>
      <w:r w:rsidR="00A00511" w:rsidRPr="00BA6D15">
        <w:rPr>
          <w:rStyle w:val="fontstyle01"/>
          <w:rFonts w:ascii="Times New Roman" w:hAnsi="Times New Roman"/>
          <w:sz w:val="22"/>
          <w:szCs w:val="22"/>
        </w:rPr>
        <w:t xml:space="preserve">all </w:t>
      </w:r>
      <w:r w:rsidRPr="00BA6D15">
        <w:rPr>
          <w:rStyle w:val="fontstyle01"/>
          <w:rFonts w:ascii="Times New Roman" w:hAnsi="Times New Roman"/>
          <w:sz w:val="22"/>
          <w:szCs w:val="22"/>
        </w:rPr>
        <w:t xml:space="preserve">equal or greater than 1, meaning that their responses were critically or overdamped and no oscillations were involved in the </w:t>
      </w:r>
      <w:r w:rsidR="00A8252B" w:rsidRPr="00BA6D15">
        <w:rPr>
          <w:rStyle w:val="fontstyle01"/>
          <w:rFonts w:ascii="Times New Roman" w:hAnsi="Times New Roman"/>
          <w:sz w:val="22"/>
          <w:szCs w:val="22"/>
        </w:rPr>
        <w:t>adaptive</w:t>
      </w:r>
      <w:r w:rsidR="00587F96" w:rsidRPr="00BA6D15">
        <w:rPr>
          <w:rStyle w:val="fontstyle01"/>
          <w:rFonts w:ascii="Times New Roman" w:hAnsi="Times New Roman"/>
          <w:sz w:val="22"/>
          <w:szCs w:val="22"/>
        </w:rPr>
        <w:t xml:space="preserve"> </w:t>
      </w:r>
      <w:r w:rsidRPr="00BA6D15">
        <w:rPr>
          <w:rStyle w:val="fontstyle01"/>
          <w:rFonts w:ascii="Times New Roman" w:hAnsi="Times New Roman"/>
          <w:sz w:val="22"/>
          <w:szCs w:val="22"/>
        </w:rPr>
        <w:t>responses. The oscillation-free property is critical for ecosystems to maintain dynamic stability and integrity during adaptation. Although the damping ratio varie</w:t>
      </w:r>
      <w:r w:rsidR="00106A30" w:rsidRPr="00BA6D15">
        <w:rPr>
          <w:rStyle w:val="fontstyle01"/>
          <w:rFonts w:ascii="Times New Roman" w:hAnsi="Times New Roman"/>
          <w:sz w:val="22"/>
          <w:szCs w:val="22"/>
        </w:rPr>
        <w:t xml:space="preserve">s </w:t>
      </w:r>
      <w:r w:rsidRPr="00BA6D15">
        <w:rPr>
          <w:rStyle w:val="fontstyle01"/>
          <w:rFonts w:ascii="Times New Roman" w:hAnsi="Times New Roman"/>
          <w:sz w:val="22"/>
          <w:szCs w:val="22"/>
        </w:rPr>
        <w:t>among individual mice</w:t>
      </w:r>
      <w:r w:rsidR="00CB56E9" w:rsidRPr="00BA6D15">
        <w:rPr>
          <w:rStyle w:val="fontstyle01"/>
          <w:rFonts w:ascii="Times New Roman" w:hAnsi="Times New Roman"/>
          <w:sz w:val="22"/>
          <w:szCs w:val="22"/>
        </w:rPr>
        <w:t xml:space="preserve"> and treatment</w:t>
      </w:r>
      <w:r w:rsidRPr="00BA6D15">
        <w:rPr>
          <w:rStyle w:val="fontstyle01"/>
          <w:rFonts w:ascii="Times New Roman" w:hAnsi="Times New Roman"/>
          <w:sz w:val="22"/>
          <w:szCs w:val="22"/>
        </w:rPr>
        <w:t xml:space="preserve">, the </w:t>
      </w:r>
      <w:r w:rsidR="00106A30" w:rsidRPr="00BA6D15">
        <w:rPr>
          <w:rStyle w:val="fontstyle01"/>
          <w:rFonts w:ascii="Times New Roman" w:hAnsi="Times New Roman"/>
          <w:sz w:val="22"/>
          <w:szCs w:val="22"/>
        </w:rPr>
        <w:t>dynamical responses</w:t>
      </w:r>
      <w:r w:rsidRPr="00BA6D15">
        <w:rPr>
          <w:rStyle w:val="fontstyle01"/>
          <w:rFonts w:ascii="Times New Roman" w:hAnsi="Times New Roman"/>
          <w:sz w:val="22"/>
          <w:szCs w:val="22"/>
        </w:rPr>
        <w:t xml:space="preserve"> of </w:t>
      </w:r>
      <w:r w:rsidR="00BF24B4" w:rsidRPr="00BA6D15">
        <w:rPr>
          <w:rStyle w:val="fontstyle01"/>
          <w:rFonts w:ascii="Times New Roman" w:hAnsi="Times New Roman"/>
          <w:sz w:val="22"/>
          <w:szCs w:val="22"/>
        </w:rPr>
        <w:t>42%</w:t>
      </w:r>
      <w:r w:rsidR="00F155A3" w:rsidRPr="00BA6D15">
        <w:rPr>
          <w:rStyle w:val="fontstyle01"/>
          <w:rFonts w:ascii="Times New Roman" w:hAnsi="Times New Roman"/>
          <w:sz w:val="22"/>
          <w:szCs w:val="22"/>
        </w:rPr>
        <w:t xml:space="preserve"> of</w:t>
      </w:r>
      <w:r w:rsidR="00B00181" w:rsidRPr="00BA6D15">
        <w:rPr>
          <w:rStyle w:val="fontstyle01"/>
          <w:rFonts w:ascii="Times New Roman" w:hAnsi="Times New Roman"/>
          <w:sz w:val="22"/>
          <w:szCs w:val="22"/>
        </w:rPr>
        <w:t xml:space="preserve"> our</w:t>
      </w:r>
      <w:r w:rsidRPr="00BA6D15">
        <w:rPr>
          <w:rStyle w:val="fontstyle01"/>
          <w:rFonts w:ascii="Times New Roman" w:hAnsi="Times New Roman"/>
          <w:sz w:val="22"/>
          <w:szCs w:val="22"/>
        </w:rPr>
        <w:t xml:space="preserve"> mice</w:t>
      </w:r>
      <w:r w:rsidR="00950044" w:rsidRPr="00BA6D15">
        <w:rPr>
          <w:rStyle w:val="fontstyle01"/>
          <w:rFonts w:ascii="Times New Roman" w:hAnsi="Times New Roman"/>
          <w:sz w:val="22"/>
          <w:szCs w:val="22"/>
        </w:rPr>
        <w:t xml:space="preserve"> were </w:t>
      </w:r>
      <w:r w:rsidRPr="00BA6D15">
        <w:rPr>
          <w:rStyle w:val="fontstyle01"/>
          <w:rFonts w:ascii="Times New Roman" w:hAnsi="Times New Roman"/>
          <w:sz w:val="22"/>
          <w:szCs w:val="22"/>
        </w:rPr>
        <w:t>critical damping</w:t>
      </w:r>
      <w:r w:rsidR="00CE087D" w:rsidRPr="00BA6D15">
        <w:rPr>
          <w:rStyle w:val="fontstyle01"/>
          <w:rFonts w:ascii="Times New Roman" w:hAnsi="Times New Roman"/>
          <w:sz w:val="22"/>
          <w:szCs w:val="22"/>
        </w:rPr>
        <w:t xml:space="preserve"> </w:t>
      </w:r>
      <w:r w:rsidRPr="00BA6D15">
        <w:rPr>
          <w:rStyle w:val="fontstyle01"/>
          <w:rFonts w:ascii="Times New Roman" w:hAnsi="Times New Roman"/>
          <w:sz w:val="22"/>
          <w:szCs w:val="22"/>
        </w:rPr>
        <w:t xml:space="preserve">which leads to the fastest </w:t>
      </w:r>
      <w:r w:rsidR="00106A30" w:rsidRPr="00BA6D15">
        <w:rPr>
          <w:rStyle w:val="fontstyle01"/>
          <w:rFonts w:ascii="Times New Roman" w:hAnsi="Times New Roman"/>
          <w:sz w:val="22"/>
          <w:szCs w:val="22"/>
        </w:rPr>
        <w:t>non-</w:t>
      </w:r>
      <w:r w:rsidR="005B776C" w:rsidRPr="00BA6D15">
        <w:rPr>
          <w:rStyle w:val="fontstyle01"/>
          <w:rFonts w:ascii="Times New Roman" w:hAnsi="Times New Roman"/>
          <w:sz w:val="22"/>
          <w:szCs w:val="22"/>
        </w:rPr>
        <w:t>oscillat</w:t>
      </w:r>
      <w:r w:rsidR="003C7325" w:rsidRPr="00BA6D15">
        <w:rPr>
          <w:rStyle w:val="fontstyle01"/>
          <w:rFonts w:ascii="Times New Roman" w:hAnsi="Times New Roman"/>
          <w:sz w:val="22"/>
          <w:szCs w:val="22"/>
        </w:rPr>
        <w:t>ory</w:t>
      </w:r>
      <w:r w:rsidR="005B776C" w:rsidRPr="00BA6D15">
        <w:rPr>
          <w:rStyle w:val="fontstyle01"/>
          <w:rFonts w:ascii="Times New Roman" w:hAnsi="Times New Roman"/>
          <w:sz w:val="22"/>
          <w:szCs w:val="22"/>
        </w:rPr>
        <w:t xml:space="preserve"> </w:t>
      </w:r>
      <w:r w:rsidRPr="00BA6D15">
        <w:rPr>
          <w:rStyle w:val="fontstyle01"/>
          <w:rFonts w:ascii="Times New Roman" w:hAnsi="Times New Roman"/>
          <w:sz w:val="22"/>
          <w:szCs w:val="22"/>
        </w:rPr>
        <w:t>convergence towards stationary equilibria.</w:t>
      </w:r>
      <w:r w:rsidR="003C7325" w:rsidRPr="00BA6D15">
        <w:rPr>
          <w:rStyle w:val="fontstyle01"/>
          <w:rFonts w:ascii="Times New Roman" w:hAnsi="Times New Roman"/>
          <w:sz w:val="22"/>
          <w:szCs w:val="22"/>
        </w:rPr>
        <w:t xml:space="preserve"> I</w:t>
      </w:r>
      <w:r w:rsidRPr="00BA6D15">
        <w:rPr>
          <w:rStyle w:val="fontstyle01"/>
          <w:rFonts w:ascii="Times New Roman" w:hAnsi="Times New Roman"/>
          <w:sz w:val="22"/>
          <w:szCs w:val="22"/>
        </w:rPr>
        <w:t xml:space="preserve">nterestingly, the critical damping behavior was also found in human gut </w:t>
      </w:r>
      <w:r w:rsidR="00B97578" w:rsidRPr="00BA6D15">
        <w:rPr>
          <w:rStyle w:val="fontstyle01"/>
          <w:rFonts w:ascii="Times New Roman" w:hAnsi="Times New Roman"/>
          <w:sz w:val="22"/>
          <w:szCs w:val="22"/>
        </w:rPr>
        <w:t>microbiome</w:t>
      </w:r>
      <w:r w:rsidRPr="00BA6D15">
        <w:rPr>
          <w:rStyle w:val="fontstyle01"/>
          <w:rFonts w:ascii="Times New Roman" w:hAnsi="Times New Roman"/>
          <w:sz w:val="22"/>
          <w:szCs w:val="22"/>
        </w:rPr>
        <w:t xml:space="preserve"> recovery after transient antibiotic exposure</w:t>
      </w:r>
      <w:bookmarkStart w:id="220" w:name="OLE_LINK86"/>
      <w:bookmarkStart w:id="221" w:name="OLE_LINK87"/>
      <w:bookmarkStart w:id="222" w:name="OLE_LINK88"/>
      <w:bookmarkStart w:id="223" w:name="OLE_LINK89"/>
      <w:bookmarkStart w:id="224" w:name="OLE_LINK90"/>
      <w:ins w:id="225" w:author="刘 红宾" w:date="2021-04-02T20:24:00Z">
        <w:r w:rsidR="004E71D2">
          <w:rPr>
            <w:rStyle w:val="fontstyle01"/>
            <w:rFonts w:ascii="Times New Roman" w:hAnsi="Times New Roman"/>
            <w:sz w:val="22"/>
            <w:szCs w:val="22"/>
          </w:rPr>
          <w:t xml:space="preserve"> </w:t>
        </w:r>
        <w:r w:rsidR="004E71D2">
          <w:rPr>
            <w:rStyle w:val="fontstyle01"/>
            <w:rFonts w:ascii="Times New Roman" w:hAnsi="Times New Roman"/>
            <w:sz w:val="22"/>
            <w:szCs w:val="22"/>
          </w:rPr>
          <w:fldChar w:fldCharType="begin"/>
        </w:r>
      </w:ins>
      <w:ins w:id="226" w:author="刘 红宾" w:date="2021-04-04T15:03:00Z">
        <w:r w:rsidR="00FD0EB7">
          <w:rPr>
            <w:rStyle w:val="fontstyle01"/>
            <w:rFonts w:ascii="Times New Roman" w:hAnsi="Times New Roman"/>
            <w:sz w:val="22"/>
            <w:szCs w:val="22"/>
          </w:rPr>
          <w:instrText xml:space="preserve"> ADDIN NE.Ref.{FB1C8A0D-529C-43A7-B7A9-11715179C676}</w:instrText>
        </w:r>
      </w:ins>
      <w:r w:rsidR="004E71D2">
        <w:rPr>
          <w:rStyle w:val="fontstyle01"/>
          <w:rFonts w:ascii="Times New Roman" w:hAnsi="Times New Roman"/>
          <w:sz w:val="22"/>
          <w:szCs w:val="22"/>
        </w:rPr>
        <w:fldChar w:fldCharType="separate"/>
      </w:r>
      <w:ins w:id="227" w:author="刘 红宾" w:date="2021-04-04T17:04:00Z">
        <w:r w:rsidR="00C2571B">
          <w:rPr>
            <w:rFonts w:eastAsiaTheme="minorEastAsia"/>
            <w:color w:val="080000"/>
            <w:sz w:val="22"/>
            <w:szCs w:val="22"/>
          </w:rPr>
          <w:t>[27]</w:t>
        </w:r>
      </w:ins>
      <w:ins w:id="228" w:author="刘 红宾" w:date="2021-04-02T20:24:00Z">
        <w:r w:rsidR="004E71D2">
          <w:rPr>
            <w:rStyle w:val="fontstyle01"/>
            <w:rFonts w:ascii="Times New Roman" w:hAnsi="Times New Roman"/>
            <w:sz w:val="22"/>
            <w:szCs w:val="22"/>
          </w:rPr>
          <w:fldChar w:fldCharType="end"/>
        </w:r>
      </w:ins>
      <w:r w:rsidR="003C7325" w:rsidRPr="00BA6D15">
        <w:rPr>
          <w:rStyle w:val="fontstyle01"/>
          <w:rFonts w:ascii="Times New Roman" w:hAnsi="Times New Roman"/>
          <w:sz w:val="22"/>
          <w:szCs w:val="22"/>
        </w:rPr>
        <w:t>.</w:t>
      </w:r>
      <w:bookmarkEnd w:id="220"/>
      <w:bookmarkEnd w:id="221"/>
      <w:bookmarkEnd w:id="222"/>
    </w:p>
    <w:bookmarkEnd w:id="223"/>
    <w:bookmarkEnd w:id="224"/>
    <w:p w14:paraId="19C27993" w14:textId="0C4A45A4" w:rsidR="00EF05F5" w:rsidRPr="00BA6D15" w:rsidRDefault="00EF05F5">
      <w:pPr>
        <w:jc w:val="both"/>
        <w:rPr>
          <w:rStyle w:val="fontstyle01"/>
          <w:rFonts w:ascii="Times New Roman" w:hAnsi="Times New Roman"/>
          <w:sz w:val="22"/>
          <w:szCs w:val="22"/>
        </w:rPr>
      </w:pPr>
    </w:p>
    <w:bookmarkEnd w:id="176"/>
    <w:bookmarkEnd w:id="177"/>
    <w:p w14:paraId="5CFB99B8" w14:textId="458636CB" w:rsidR="00863D10" w:rsidRPr="00BA6D15" w:rsidRDefault="00360A2B" w:rsidP="00235E3B">
      <w:pPr>
        <w:jc w:val="center"/>
        <w:rPr>
          <w:sz w:val="22"/>
          <w:szCs w:val="22"/>
        </w:rPr>
      </w:pPr>
      <w:r w:rsidRPr="00BA6D15">
        <w:rPr>
          <w:noProof/>
          <w:sz w:val="22"/>
          <w:szCs w:val="22"/>
        </w:rPr>
        <w:lastRenderedPageBreak/>
        <w:drawing>
          <wp:inline distT="0" distB="0" distL="0" distR="0" wp14:anchorId="48F0E010" wp14:editId="6EF98AC9">
            <wp:extent cx="4191000" cy="5257800"/>
            <wp:effectExtent l="0" t="0" r="0" b="0"/>
            <wp:docPr id="8" name="Picture 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uild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1000" cy="5257800"/>
                    </a:xfrm>
                    <a:prstGeom prst="rect">
                      <a:avLst/>
                    </a:prstGeom>
                  </pic:spPr>
                </pic:pic>
              </a:graphicData>
            </a:graphic>
          </wp:inline>
        </w:drawing>
      </w:r>
    </w:p>
    <w:p w14:paraId="01048429" w14:textId="77777777" w:rsidR="00122DA9" w:rsidRPr="00BA6D15" w:rsidRDefault="00122DA9" w:rsidP="00BA6D15">
      <w:pPr>
        <w:jc w:val="both"/>
      </w:pPr>
    </w:p>
    <w:p w14:paraId="63D2E208" w14:textId="70EAAC7C" w:rsidR="001E0C1B" w:rsidRDefault="003F7598" w:rsidP="00C3619E">
      <w:pPr>
        <w:pStyle w:val="paragraph"/>
        <w:spacing w:before="0" w:beforeAutospacing="0" w:after="0" w:afterAutospacing="0"/>
        <w:jc w:val="both"/>
        <w:rPr>
          <w:rFonts w:ascii="Times New Roman" w:hAnsi="Times New Roman" w:cs="Times New Roman"/>
          <w:sz w:val="20"/>
          <w:szCs w:val="20"/>
        </w:rPr>
      </w:pPr>
      <w:r w:rsidRPr="002B6EEC">
        <w:rPr>
          <w:rFonts w:ascii="Times New Roman" w:hAnsi="Times New Roman" w:cs="Times New Roman"/>
          <w:b/>
          <w:bCs/>
          <w:color w:val="000000"/>
          <w:sz w:val="20"/>
          <w:szCs w:val="20"/>
        </w:rPr>
        <w:t>Figure 2.</w:t>
      </w:r>
      <w:r w:rsidRPr="002B6EEC">
        <w:rPr>
          <w:rFonts w:ascii="Times New Roman" w:hAnsi="Times New Roman" w:cs="Times New Roman"/>
          <w:color w:val="000000"/>
          <w:sz w:val="20"/>
          <w:szCs w:val="20"/>
        </w:rPr>
        <w:t xml:space="preserve"> </w:t>
      </w:r>
      <w:r w:rsidRPr="002B6EEC">
        <w:rPr>
          <w:rFonts w:ascii="Times New Roman" w:hAnsi="Times New Roman" w:cs="Times New Roman"/>
          <w:b/>
          <w:bCs/>
          <w:color w:val="000000"/>
          <w:sz w:val="20"/>
          <w:szCs w:val="20"/>
        </w:rPr>
        <w:t xml:space="preserve">Dynamical responses of </w:t>
      </w:r>
      <w:r w:rsidR="006F4D87" w:rsidRPr="002B6EEC">
        <w:rPr>
          <w:rFonts w:ascii="Times New Roman" w:hAnsi="Times New Roman" w:cs="Times New Roman"/>
          <w:b/>
          <w:bCs/>
          <w:color w:val="000000"/>
          <w:sz w:val="20"/>
          <w:szCs w:val="20"/>
        </w:rPr>
        <w:t>short-chain fatty acid</w:t>
      </w:r>
      <w:r w:rsidR="00152327" w:rsidRPr="00BA6D15">
        <w:rPr>
          <w:rFonts w:ascii="Times New Roman" w:hAnsi="Times New Roman" w:cs="Times New Roman"/>
          <w:b/>
          <w:bCs/>
          <w:color w:val="000000"/>
          <w:sz w:val="20"/>
          <w:szCs w:val="20"/>
        </w:rPr>
        <w:t>s</w:t>
      </w:r>
      <w:r w:rsidR="006F4D87" w:rsidRPr="002B6EEC">
        <w:rPr>
          <w:rFonts w:ascii="Times New Roman" w:hAnsi="Times New Roman" w:cs="Times New Roman"/>
          <w:b/>
          <w:bCs/>
          <w:color w:val="000000"/>
          <w:sz w:val="20"/>
          <w:szCs w:val="20"/>
        </w:rPr>
        <w:t xml:space="preserve"> (</w:t>
      </w:r>
      <w:r w:rsidRPr="002B6EEC">
        <w:rPr>
          <w:rFonts w:ascii="Times New Roman" w:hAnsi="Times New Roman" w:cs="Times New Roman"/>
          <w:b/>
          <w:bCs/>
          <w:color w:val="000000"/>
          <w:sz w:val="20"/>
          <w:szCs w:val="20"/>
        </w:rPr>
        <w:t>SCFA</w:t>
      </w:r>
      <w:r w:rsidR="00152327" w:rsidRPr="00BA6D15">
        <w:rPr>
          <w:rFonts w:ascii="Times New Roman" w:hAnsi="Times New Roman" w:cs="Times New Roman"/>
          <w:b/>
          <w:bCs/>
          <w:color w:val="000000"/>
          <w:sz w:val="20"/>
          <w:szCs w:val="20"/>
        </w:rPr>
        <w:t>s</w:t>
      </w:r>
      <w:r w:rsidR="006F4D87" w:rsidRPr="002B6EEC">
        <w:rPr>
          <w:rFonts w:ascii="Times New Roman" w:hAnsi="Times New Roman" w:cs="Times New Roman"/>
          <w:b/>
          <w:bCs/>
          <w:color w:val="000000"/>
          <w:sz w:val="20"/>
          <w:szCs w:val="20"/>
        </w:rPr>
        <w:t>)</w:t>
      </w:r>
      <w:r w:rsidRPr="002B6EEC">
        <w:rPr>
          <w:rFonts w:ascii="Times New Roman" w:hAnsi="Times New Roman" w:cs="Times New Roman"/>
          <w:b/>
          <w:bCs/>
          <w:color w:val="000000"/>
          <w:sz w:val="20"/>
          <w:szCs w:val="20"/>
        </w:rPr>
        <w:t xml:space="preserve"> metabolism </w:t>
      </w:r>
      <w:r w:rsidR="003D3D55" w:rsidRPr="002B6EEC">
        <w:rPr>
          <w:rFonts w:ascii="Times New Roman" w:hAnsi="Times New Roman" w:cs="Times New Roman"/>
          <w:b/>
          <w:bCs/>
          <w:color w:val="000000"/>
          <w:sz w:val="20"/>
          <w:szCs w:val="20"/>
        </w:rPr>
        <w:t xml:space="preserve">and </w:t>
      </w:r>
      <w:r w:rsidR="00B83C5F" w:rsidRPr="002B6EEC">
        <w:rPr>
          <w:rFonts w:ascii="Times New Roman" w:hAnsi="Times New Roman" w:cs="Times New Roman"/>
          <w:b/>
          <w:bCs/>
          <w:color w:val="000000"/>
          <w:sz w:val="20"/>
          <w:szCs w:val="20"/>
        </w:rPr>
        <w:t xml:space="preserve">murine </w:t>
      </w:r>
      <w:r w:rsidR="003D3D55" w:rsidRPr="002B6EEC">
        <w:rPr>
          <w:rFonts w:ascii="Times New Roman" w:hAnsi="Times New Roman" w:cs="Times New Roman"/>
          <w:b/>
          <w:bCs/>
          <w:color w:val="000000"/>
          <w:sz w:val="20"/>
          <w:szCs w:val="20"/>
        </w:rPr>
        <w:t xml:space="preserve">gut microbiome </w:t>
      </w:r>
      <w:r w:rsidRPr="002B6EEC">
        <w:rPr>
          <w:rFonts w:ascii="Times New Roman" w:hAnsi="Times New Roman" w:cs="Times New Roman"/>
          <w:b/>
          <w:bCs/>
          <w:color w:val="000000"/>
          <w:sz w:val="20"/>
          <w:szCs w:val="20"/>
        </w:rPr>
        <w:t>to dietary fiber intervention.</w:t>
      </w:r>
      <w:r w:rsidR="006535CD" w:rsidRPr="002B6EEC">
        <w:rPr>
          <w:rFonts w:ascii="Times New Roman" w:hAnsi="Times New Roman" w:cs="Times New Roman"/>
          <w:b/>
          <w:bCs/>
          <w:color w:val="000000"/>
          <w:sz w:val="20"/>
          <w:szCs w:val="20"/>
        </w:rPr>
        <w:t xml:space="preserve"> A</w:t>
      </w:r>
      <w:r w:rsidR="00F6722D" w:rsidRPr="002B6EEC">
        <w:rPr>
          <w:rFonts w:ascii="Times New Roman" w:hAnsi="Times New Roman" w:cs="Times New Roman"/>
          <w:b/>
          <w:bCs/>
          <w:color w:val="000000"/>
          <w:sz w:val="20"/>
          <w:szCs w:val="20"/>
        </w:rPr>
        <w:t>.</w:t>
      </w:r>
      <w:r w:rsidR="00045561" w:rsidRPr="002B6EEC">
        <w:rPr>
          <w:rFonts w:ascii="Times New Roman" w:hAnsi="Times New Roman" w:cs="Times New Roman"/>
          <w:color w:val="000000"/>
          <w:sz w:val="20"/>
          <w:szCs w:val="20"/>
        </w:rPr>
        <w:t xml:space="preserve"> </w:t>
      </w:r>
      <w:r w:rsidR="00F6722D" w:rsidRPr="002B6EEC">
        <w:rPr>
          <w:rFonts w:ascii="Times New Roman" w:hAnsi="Times New Roman" w:cs="Times New Roman"/>
          <w:color w:val="000000"/>
          <w:sz w:val="20"/>
          <w:szCs w:val="20"/>
        </w:rPr>
        <w:t>F</w:t>
      </w:r>
      <w:r w:rsidRPr="002B6EEC">
        <w:rPr>
          <w:rFonts w:ascii="Times New Roman" w:hAnsi="Times New Roman" w:cs="Times New Roman"/>
          <w:color w:val="000000"/>
          <w:sz w:val="20"/>
          <w:szCs w:val="20"/>
        </w:rPr>
        <w:t xml:space="preserve">ecal concentration </w:t>
      </w:r>
      <w:r w:rsidR="00833776" w:rsidRPr="002B6EEC">
        <w:rPr>
          <w:rFonts w:ascii="Times New Roman" w:hAnsi="Times New Roman" w:cs="Times New Roman"/>
          <w:color w:val="000000"/>
          <w:sz w:val="20"/>
          <w:szCs w:val="20"/>
        </w:rPr>
        <w:t>of three major SCFA</w:t>
      </w:r>
      <w:r w:rsidR="00712CF1" w:rsidRPr="002B6EEC">
        <w:rPr>
          <w:rFonts w:ascii="Times New Roman" w:hAnsi="Times New Roman" w:cs="Times New Roman"/>
          <w:color w:val="000000"/>
          <w:sz w:val="20"/>
          <w:szCs w:val="20"/>
        </w:rPr>
        <w:t>s</w:t>
      </w:r>
      <w:r w:rsidR="00F6722D" w:rsidRPr="002B6EEC">
        <w:rPr>
          <w:rFonts w:ascii="Times New Roman" w:hAnsi="Times New Roman" w:cs="Times New Roman"/>
          <w:color w:val="000000"/>
          <w:sz w:val="20"/>
          <w:szCs w:val="20"/>
        </w:rPr>
        <w:t xml:space="preserve">. </w:t>
      </w:r>
      <w:r w:rsidR="00F6722D" w:rsidRPr="00BA6D15">
        <w:rPr>
          <w:rFonts w:ascii="Times New Roman" w:hAnsi="Times New Roman" w:cs="Times New Roman"/>
          <w:b/>
          <w:bCs/>
          <w:color w:val="000000"/>
          <w:sz w:val="20"/>
          <w:szCs w:val="20"/>
        </w:rPr>
        <w:t>B</w:t>
      </w:r>
      <w:r w:rsidR="00F6722D" w:rsidRPr="002B6EEC">
        <w:rPr>
          <w:rFonts w:ascii="Times New Roman" w:hAnsi="Times New Roman" w:cs="Times New Roman"/>
          <w:color w:val="000000"/>
          <w:sz w:val="20"/>
          <w:szCs w:val="20"/>
        </w:rPr>
        <w:t>.</w:t>
      </w:r>
      <w:r w:rsidR="00F26FBD" w:rsidRPr="002B6EEC">
        <w:rPr>
          <w:rFonts w:ascii="Times New Roman" w:hAnsi="Times New Roman" w:cs="Times New Roman"/>
          <w:color w:val="000000"/>
          <w:sz w:val="20"/>
          <w:szCs w:val="20"/>
        </w:rPr>
        <w:t xml:space="preserve"> </w:t>
      </w:r>
      <w:r w:rsidR="00E10EA4">
        <w:rPr>
          <w:rFonts w:ascii="Times New Roman" w:hAnsi="Times New Roman" w:cs="Times New Roman"/>
          <w:color w:val="000000"/>
          <w:sz w:val="20"/>
          <w:szCs w:val="20"/>
        </w:rPr>
        <w:t>Bio</w:t>
      </w:r>
      <w:r w:rsidR="00045561" w:rsidRPr="002B6EEC">
        <w:rPr>
          <w:rFonts w:ascii="Times New Roman" w:hAnsi="Times New Roman" w:cs="Times New Roman"/>
          <w:color w:val="000000"/>
          <w:sz w:val="20"/>
          <w:szCs w:val="20"/>
        </w:rPr>
        <w:t>diversity</w:t>
      </w:r>
      <w:r w:rsidR="005139BA" w:rsidRPr="002B6EEC">
        <w:rPr>
          <w:rFonts w:ascii="Times New Roman" w:hAnsi="Times New Roman" w:cs="Times New Roman"/>
          <w:color w:val="000000"/>
          <w:sz w:val="20"/>
          <w:szCs w:val="20"/>
        </w:rPr>
        <w:t xml:space="preserve"> of gut mi</w:t>
      </w:r>
      <w:r w:rsidR="00F61504" w:rsidRPr="002B6EEC">
        <w:rPr>
          <w:rFonts w:ascii="Times New Roman" w:hAnsi="Times New Roman" w:cs="Times New Roman"/>
          <w:color w:val="000000"/>
          <w:sz w:val="20"/>
          <w:szCs w:val="20"/>
        </w:rPr>
        <w:t>cro</w:t>
      </w:r>
      <w:r w:rsidR="005139BA" w:rsidRPr="002B6EEC">
        <w:rPr>
          <w:rFonts w:ascii="Times New Roman" w:hAnsi="Times New Roman" w:cs="Times New Roman"/>
          <w:color w:val="000000"/>
          <w:sz w:val="20"/>
          <w:szCs w:val="20"/>
        </w:rPr>
        <w:t>biota</w:t>
      </w:r>
      <w:r w:rsidR="00F6722D" w:rsidRPr="002B6EEC">
        <w:rPr>
          <w:rFonts w:ascii="Times New Roman" w:hAnsi="Times New Roman" w:cs="Times New Roman"/>
          <w:color w:val="000000"/>
          <w:sz w:val="20"/>
          <w:szCs w:val="20"/>
        </w:rPr>
        <w:t>.</w:t>
      </w:r>
      <w:r w:rsidR="00F6722D" w:rsidRPr="00BA6D15">
        <w:rPr>
          <w:rFonts w:ascii="Times New Roman" w:hAnsi="Times New Roman" w:cs="Times New Roman"/>
          <w:b/>
          <w:bCs/>
          <w:color w:val="000000"/>
          <w:sz w:val="20"/>
          <w:szCs w:val="20"/>
        </w:rPr>
        <w:t xml:space="preserve"> C</w:t>
      </w:r>
      <w:r w:rsidR="00F6722D" w:rsidRPr="002B6EEC">
        <w:rPr>
          <w:rFonts w:ascii="Times New Roman" w:hAnsi="Times New Roman" w:cs="Times New Roman"/>
          <w:color w:val="000000"/>
          <w:sz w:val="20"/>
          <w:szCs w:val="20"/>
        </w:rPr>
        <w:t xml:space="preserve">. </w:t>
      </w:r>
      <w:r w:rsidR="007C152A" w:rsidRPr="002B6EEC">
        <w:rPr>
          <w:rFonts w:ascii="Times New Roman" w:hAnsi="Times New Roman" w:cs="Times New Roman"/>
          <w:color w:val="000000"/>
          <w:sz w:val="20"/>
          <w:szCs w:val="20"/>
        </w:rPr>
        <w:t xml:space="preserve">Genus-level </w:t>
      </w:r>
      <w:r w:rsidR="00F6722D" w:rsidRPr="002B6EEC">
        <w:rPr>
          <w:rFonts w:ascii="Times New Roman" w:hAnsi="Times New Roman" w:cs="Times New Roman"/>
          <w:color w:val="000000"/>
          <w:sz w:val="20"/>
          <w:szCs w:val="20"/>
        </w:rPr>
        <w:t xml:space="preserve">composition </w:t>
      </w:r>
      <w:r w:rsidR="007C152A" w:rsidRPr="002B6EEC">
        <w:rPr>
          <w:rFonts w:ascii="Times New Roman" w:hAnsi="Times New Roman" w:cs="Times New Roman"/>
          <w:color w:val="000000"/>
          <w:sz w:val="20"/>
          <w:szCs w:val="20"/>
        </w:rPr>
        <w:t>of gut microbiota</w:t>
      </w:r>
      <w:r w:rsidR="00F6722D" w:rsidRPr="002B6EEC">
        <w:rPr>
          <w:rFonts w:ascii="Times New Roman" w:hAnsi="Times New Roman" w:cs="Times New Roman"/>
          <w:color w:val="000000"/>
          <w:sz w:val="20"/>
          <w:szCs w:val="20"/>
        </w:rPr>
        <w:t xml:space="preserve">. </w:t>
      </w:r>
      <w:r w:rsidR="00F6722D" w:rsidRPr="002B6EEC">
        <w:rPr>
          <w:rFonts w:ascii="Times New Roman" w:hAnsi="Times New Roman" w:cs="Times New Roman"/>
          <w:sz w:val="20"/>
          <w:szCs w:val="20"/>
        </w:rPr>
        <w:t xml:space="preserve">Taxonomic labels w/ “Un.” group bacteria that are unclassified or uncultured at lower taxonomic ranks. </w:t>
      </w:r>
      <w:r w:rsidR="00F6722D" w:rsidRPr="00BA6D15">
        <w:rPr>
          <w:rFonts w:ascii="Times New Roman" w:hAnsi="Times New Roman" w:cs="Times New Roman"/>
          <w:b/>
          <w:bCs/>
          <w:color w:val="000000"/>
          <w:sz w:val="20"/>
          <w:szCs w:val="20"/>
        </w:rPr>
        <w:t>D</w:t>
      </w:r>
      <w:r w:rsidR="00F6722D" w:rsidRPr="002B6EEC">
        <w:rPr>
          <w:rFonts w:ascii="Times New Roman" w:hAnsi="Times New Roman" w:cs="Times New Roman"/>
          <w:color w:val="000000"/>
          <w:sz w:val="20"/>
          <w:szCs w:val="20"/>
        </w:rPr>
        <w:t xml:space="preserve">. </w:t>
      </w:r>
      <w:r w:rsidR="00F84246" w:rsidRPr="002B6EEC">
        <w:rPr>
          <w:rFonts w:ascii="Times New Roman" w:hAnsi="Times New Roman" w:cs="Times New Roman"/>
          <w:color w:val="000000"/>
          <w:sz w:val="20"/>
          <w:szCs w:val="20"/>
        </w:rPr>
        <w:t>Clustering of</w:t>
      </w:r>
      <w:r w:rsidR="00C6050C" w:rsidRPr="002B6EEC">
        <w:rPr>
          <w:rFonts w:ascii="Times New Roman" w:hAnsi="Times New Roman" w:cs="Times New Roman"/>
          <w:color w:val="000000"/>
          <w:sz w:val="20"/>
          <w:szCs w:val="20"/>
        </w:rPr>
        <w:t xml:space="preserve"> gene family profiles </w:t>
      </w:r>
      <w:r w:rsidR="00667144">
        <w:rPr>
          <w:rFonts w:ascii="Times New Roman" w:hAnsi="Times New Roman" w:cs="Times New Roman"/>
          <w:color w:val="000000"/>
          <w:sz w:val="20"/>
          <w:szCs w:val="20"/>
        </w:rPr>
        <w:t>at</w:t>
      </w:r>
      <w:r w:rsidR="00C6050C" w:rsidRPr="002B6EEC">
        <w:rPr>
          <w:rFonts w:ascii="Times New Roman" w:hAnsi="Times New Roman" w:cs="Times New Roman"/>
          <w:color w:val="000000"/>
          <w:sz w:val="20"/>
          <w:szCs w:val="20"/>
        </w:rPr>
        <w:t xml:space="preserve"> day 0 (baseline), 5 (short-term) and 31 (long-term) </w:t>
      </w:r>
      <w:r w:rsidR="00F84246" w:rsidRPr="002B6EEC">
        <w:rPr>
          <w:rFonts w:ascii="Times New Roman" w:hAnsi="Times New Roman" w:cs="Times New Roman"/>
          <w:color w:val="000000"/>
          <w:sz w:val="20"/>
          <w:szCs w:val="20"/>
        </w:rPr>
        <w:t xml:space="preserve">following inulin intervention </w:t>
      </w:r>
      <w:r w:rsidR="00667144">
        <w:rPr>
          <w:rFonts w:ascii="Times New Roman" w:hAnsi="Times New Roman" w:cs="Times New Roman"/>
          <w:color w:val="000000"/>
          <w:sz w:val="20"/>
          <w:szCs w:val="20"/>
        </w:rPr>
        <w:t>in</w:t>
      </w:r>
      <w:r w:rsidR="00F84246" w:rsidRPr="002B6EEC">
        <w:rPr>
          <w:rFonts w:ascii="Times New Roman" w:hAnsi="Times New Roman" w:cs="Times New Roman"/>
          <w:color w:val="000000"/>
          <w:sz w:val="20"/>
          <w:szCs w:val="20"/>
        </w:rPr>
        <w:t xml:space="preserve"> </w:t>
      </w:r>
      <w:proofErr w:type="spellStart"/>
      <w:r w:rsidR="00915D14" w:rsidRPr="002B6EEC">
        <w:rPr>
          <w:rFonts w:ascii="Times New Roman" w:hAnsi="Times New Roman" w:cs="Times New Roman"/>
          <w:sz w:val="20"/>
          <w:szCs w:val="20"/>
        </w:rPr>
        <w:t>PCoA</w:t>
      </w:r>
      <w:proofErr w:type="spellEnd"/>
      <w:r w:rsidR="00915D14" w:rsidRPr="002B6EEC">
        <w:rPr>
          <w:rFonts w:ascii="Times New Roman" w:hAnsi="Times New Roman" w:cs="Times New Roman"/>
          <w:sz w:val="20"/>
          <w:szCs w:val="20"/>
        </w:rPr>
        <w:t xml:space="preserve"> (principal coordinate analysis) plots</w:t>
      </w:r>
      <w:r w:rsidR="00C6050C" w:rsidRPr="002B6EEC">
        <w:rPr>
          <w:rFonts w:ascii="Times New Roman" w:hAnsi="Times New Roman" w:cs="Times New Roman"/>
          <w:sz w:val="20"/>
          <w:szCs w:val="20"/>
        </w:rPr>
        <w:t xml:space="preserve">. </w:t>
      </w:r>
      <w:r w:rsidR="00505628" w:rsidRPr="002B6EEC">
        <w:rPr>
          <w:rFonts w:ascii="Times New Roman" w:hAnsi="Times New Roman" w:cs="Times New Roman"/>
          <w:sz w:val="20"/>
          <w:szCs w:val="20"/>
        </w:rPr>
        <w:t>R</w:t>
      </w:r>
      <w:r w:rsidR="00505628" w:rsidRPr="002B6EEC">
        <w:rPr>
          <w:rFonts w:ascii="Times New Roman" w:hAnsi="Times New Roman" w:cs="Times New Roman"/>
          <w:sz w:val="20"/>
          <w:szCs w:val="20"/>
          <w:vertAlign w:val="superscript"/>
        </w:rPr>
        <w:t>2</w:t>
      </w:r>
      <w:r w:rsidR="00505628" w:rsidRPr="002B6EEC">
        <w:rPr>
          <w:rFonts w:ascii="Times New Roman" w:hAnsi="Times New Roman" w:cs="Times New Roman"/>
          <w:sz w:val="20"/>
          <w:szCs w:val="20"/>
        </w:rPr>
        <w:t xml:space="preserve"> and </w:t>
      </w:r>
      <w:r w:rsidR="00505628" w:rsidRPr="00BF0051">
        <w:rPr>
          <w:rFonts w:ascii="Times New Roman" w:hAnsi="Times New Roman" w:cs="Times New Roman"/>
          <w:i/>
          <w:iCs/>
          <w:sz w:val="20"/>
          <w:szCs w:val="20"/>
        </w:rPr>
        <w:t>P</w:t>
      </w:r>
      <w:r w:rsidR="00505628" w:rsidRPr="002B6EEC">
        <w:rPr>
          <w:rFonts w:ascii="Times New Roman" w:hAnsi="Times New Roman" w:cs="Times New Roman"/>
          <w:sz w:val="20"/>
          <w:szCs w:val="20"/>
        </w:rPr>
        <w:t>-value were obtained from Adonis analysis</w:t>
      </w:r>
      <w:r w:rsidR="003A51ED" w:rsidRPr="002B6EEC">
        <w:rPr>
          <w:rFonts w:ascii="Times New Roman" w:hAnsi="Times New Roman" w:cs="Times New Roman"/>
          <w:sz w:val="20"/>
          <w:szCs w:val="20"/>
        </w:rPr>
        <w:t>.</w:t>
      </w:r>
      <w:r w:rsidR="00EC0D63" w:rsidRPr="002B6EEC">
        <w:rPr>
          <w:rFonts w:ascii="Times New Roman" w:hAnsi="Times New Roman" w:cs="Times New Roman"/>
          <w:sz w:val="20"/>
          <w:szCs w:val="20"/>
        </w:rPr>
        <w:t xml:space="preserve"> For each cluster,</w:t>
      </w:r>
      <w:r w:rsidR="003A51ED" w:rsidRPr="002B6EEC">
        <w:rPr>
          <w:rFonts w:ascii="Times New Roman" w:hAnsi="Times New Roman" w:cs="Times New Roman"/>
          <w:sz w:val="20"/>
          <w:szCs w:val="20"/>
        </w:rPr>
        <w:t xml:space="preserve"> </w:t>
      </w:r>
      <w:r w:rsidR="00EC0D63" w:rsidRPr="002B6EEC">
        <w:rPr>
          <w:rFonts w:ascii="Times New Roman" w:hAnsi="Times New Roman" w:cs="Times New Roman"/>
          <w:sz w:val="20"/>
          <w:szCs w:val="20"/>
        </w:rPr>
        <w:t>s</w:t>
      </w:r>
      <w:r w:rsidR="0096092D" w:rsidRPr="002B6EEC">
        <w:rPr>
          <w:rFonts w:ascii="Times New Roman" w:hAnsi="Times New Roman" w:cs="Times New Roman"/>
          <w:sz w:val="20"/>
          <w:szCs w:val="20"/>
        </w:rPr>
        <w:t>maller dots represent indiv</w:t>
      </w:r>
      <w:r w:rsidR="009E31F9" w:rsidRPr="002B6EEC">
        <w:rPr>
          <w:rFonts w:ascii="Times New Roman" w:hAnsi="Times New Roman" w:cs="Times New Roman"/>
          <w:sz w:val="20"/>
          <w:szCs w:val="20"/>
        </w:rPr>
        <w:t>idu</w:t>
      </w:r>
      <w:r w:rsidR="0096092D" w:rsidRPr="002B6EEC">
        <w:rPr>
          <w:rFonts w:ascii="Times New Roman" w:hAnsi="Times New Roman" w:cs="Times New Roman"/>
          <w:sz w:val="20"/>
          <w:szCs w:val="20"/>
        </w:rPr>
        <w:t>al mice</w:t>
      </w:r>
      <w:r w:rsidR="006D54F9" w:rsidRPr="002B6EEC">
        <w:rPr>
          <w:rFonts w:ascii="Times New Roman" w:hAnsi="Times New Roman" w:cs="Times New Roman"/>
          <w:sz w:val="20"/>
          <w:szCs w:val="20"/>
        </w:rPr>
        <w:t>. T</w:t>
      </w:r>
      <w:r w:rsidR="008E304E" w:rsidRPr="002B6EEC">
        <w:rPr>
          <w:rFonts w:ascii="Times New Roman" w:hAnsi="Times New Roman" w:cs="Times New Roman"/>
          <w:sz w:val="20"/>
          <w:szCs w:val="20"/>
        </w:rPr>
        <w:t xml:space="preserve">he </w:t>
      </w:r>
      <w:r w:rsidR="0096092D" w:rsidRPr="002B6EEC">
        <w:rPr>
          <w:rFonts w:ascii="Times New Roman" w:hAnsi="Times New Roman" w:cs="Times New Roman"/>
          <w:sz w:val="20"/>
          <w:szCs w:val="20"/>
        </w:rPr>
        <w:t>bigger dot represent</w:t>
      </w:r>
      <w:r w:rsidR="009E31F9" w:rsidRPr="002B6EEC">
        <w:rPr>
          <w:rFonts w:ascii="Times New Roman" w:hAnsi="Times New Roman" w:cs="Times New Roman"/>
          <w:sz w:val="20"/>
          <w:szCs w:val="20"/>
        </w:rPr>
        <w:t>s</w:t>
      </w:r>
      <w:r w:rsidR="0096092D" w:rsidRPr="002B6EEC">
        <w:rPr>
          <w:rFonts w:ascii="Times New Roman" w:hAnsi="Times New Roman" w:cs="Times New Roman"/>
          <w:sz w:val="20"/>
          <w:szCs w:val="20"/>
        </w:rPr>
        <w:t xml:space="preserve"> the </w:t>
      </w:r>
      <w:r w:rsidR="00EC0D63" w:rsidRPr="002B6EEC">
        <w:rPr>
          <w:rFonts w:ascii="Times New Roman" w:hAnsi="Times New Roman" w:cs="Times New Roman"/>
          <w:sz w:val="20"/>
          <w:szCs w:val="20"/>
        </w:rPr>
        <w:t xml:space="preserve">cluster </w:t>
      </w:r>
      <w:r w:rsidR="00B97578" w:rsidRPr="002B6EEC">
        <w:rPr>
          <w:rFonts w:ascii="Times New Roman" w:hAnsi="Times New Roman" w:cs="Times New Roman"/>
          <w:sz w:val="20"/>
          <w:szCs w:val="20"/>
        </w:rPr>
        <w:t>center,</w:t>
      </w:r>
      <w:r w:rsidR="009E31F9" w:rsidRPr="002B6EEC">
        <w:rPr>
          <w:rFonts w:ascii="Times New Roman" w:hAnsi="Times New Roman" w:cs="Times New Roman"/>
          <w:sz w:val="20"/>
          <w:szCs w:val="20"/>
        </w:rPr>
        <w:t xml:space="preserve"> and a</w:t>
      </w:r>
      <w:r w:rsidR="000C5DEF" w:rsidRPr="002B6EEC">
        <w:rPr>
          <w:rFonts w:ascii="Times New Roman" w:hAnsi="Times New Roman" w:cs="Times New Roman"/>
          <w:sz w:val="20"/>
          <w:szCs w:val="20"/>
        </w:rPr>
        <w:t>n eclipse was drawn around the average to show the</w:t>
      </w:r>
      <w:r w:rsidR="00D55398" w:rsidRPr="00BA6D15">
        <w:rPr>
          <w:rFonts w:ascii="Times New Roman" w:hAnsi="Times New Roman" w:cs="Times New Roman"/>
          <w:sz w:val="20"/>
          <w:szCs w:val="20"/>
        </w:rPr>
        <w:t xml:space="preserve"> 95%</w:t>
      </w:r>
      <w:r w:rsidR="000C5DEF" w:rsidRPr="002B6EEC">
        <w:rPr>
          <w:rFonts w:ascii="Times New Roman" w:hAnsi="Times New Roman" w:cs="Times New Roman"/>
          <w:sz w:val="20"/>
          <w:szCs w:val="20"/>
        </w:rPr>
        <w:t xml:space="preserve"> </w:t>
      </w:r>
      <w:r w:rsidR="00D55398" w:rsidRPr="00BA6D15">
        <w:rPr>
          <w:rFonts w:ascii="Times New Roman" w:hAnsi="Times New Roman" w:cs="Times New Roman"/>
          <w:sz w:val="20"/>
          <w:szCs w:val="20"/>
        </w:rPr>
        <w:t>confidence interval</w:t>
      </w:r>
      <w:r w:rsidR="000C5DEF" w:rsidRPr="002B6EEC">
        <w:rPr>
          <w:rFonts w:ascii="Times New Roman" w:hAnsi="Times New Roman" w:cs="Times New Roman"/>
          <w:sz w:val="20"/>
          <w:szCs w:val="20"/>
        </w:rPr>
        <w:t xml:space="preserve">. </w:t>
      </w:r>
      <w:r w:rsidR="001F5BC8" w:rsidRPr="002B6EEC">
        <w:rPr>
          <w:rFonts w:ascii="Times New Roman" w:hAnsi="Times New Roman" w:cs="Times New Roman"/>
          <w:b/>
          <w:bCs/>
          <w:color w:val="000000"/>
          <w:sz w:val="20"/>
          <w:szCs w:val="20"/>
        </w:rPr>
        <w:t>E</w:t>
      </w:r>
      <w:r w:rsidR="00FF0437" w:rsidRPr="002B6EEC">
        <w:rPr>
          <w:rFonts w:ascii="Times New Roman" w:hAnsi="Times New Roman" w:cs="Times New Roman"/>
          <w:b/>
          <w:bCs/>
          <w:color w:val="000000"/>
          <w:sz w:val="20"/>
          <w:szCs w:val="20"/>
        </w:rPr>
        <w:t>.</w:t>
      </w:r>
      <w:r w:rsidR="007F0262" w:rsidRPr="002B6EEC">
        <w:rPr>
          <w:rFonts w:ascii="Times New Roman" w:hAnsi="Times New Roman" w:cs="Times New Roman"/>
          <w:color w:val="000000"/>
          <w:sz w:val="20"/>
          <w:szCs w:val="20"/>
        </w:rPr>
        <w:t xml:space="preserve"> </w:t>
      </w:r>
      <w:bookmarkStart w:id="229" w:name="OLE_LINK22"/>
      <w:bookmarkStart w:id="230" w:name="OLE_LINK23"/>
      <w:r w:rsidR="00372429">
        <w:rPr>
          <w:rFonts w:ascii="Times New Roman" w:hAnsi="Times New Roman" w:cs="Times New Roman"/>
          <w:color w:val="000000"/>
          <w:sz w:val="20"/>
          <w:szCs w:val="20"/>
        </w:rPr>
        <w:t>Time t</w:t>
      </w:r>
      <w:r w:rsidR="002C494F" w:rsidRPr="00BA6D15">
        <w:rPr>
          <w:rFonts w:ascii="Times New Roman" w:hAnsi="Times New Roman" w:cs="Times New Roman"/>
          <w:sz w:val="20"/>
          <w:szCs w:val="20"/>
        </w:rPr>
        <w:t>rajectories of gut microbiota composition</w:t>
      </w:r>
      <w:r w:rsidR="0011358F" w:rsidRPr="002B6EEC">
        <w:rPr>
          <w:rFonts w:ascii="Times New Roman" w:hAnsi="Times New Roman" w:cs="Times New Roman"/>
          <w:sz w:val="20"/>
          <w:szCs w:val="20"/>
        </w:rPr>
        <w:t xml:space="preserve"> responses to inulin</w:t>
      </w:r>
      <w:r w:rsidR="002C494F" w:rsidRPr="00BA6D15">
        <w:rPr>
          <w:rFonts w:ascii="Times New Roman" w:hAnsi="Times New Roman" w:cs="Times New Roman"/>
          <w:sz w:val="20"/>
          <w:szCs w:val="20"/>
        </w:rPr>
        <w:t xml:space="preserve"> </w:t>
      </w:r>
      <w:r w:rsidR="00D52A53" w:rsidRPr="002B6EEC">
        <w:rPr>
          <w:rFonts w:ascii="Times New Roman" w:hAnsi="Times New Roman" w:cs="Times New Roman"/>
          <w:sz w:val="20"/>
          <w:szCs w:val="20"/>
        </w:rPr>
        <w:t xml:space="preserve">in </w:t>
      </w:r>
      <w:proofErr w:type="spellStart"/>
      <w:r w:rsidR="00D52A53" w:rsidRPr="002B6EEC">
        <w:rPr>
          <w:rFonts w:ascii="Times New Roman" w:hAnsi="Times New Roman" w:cs="Times New Roman"/>
          <w:sz w:val="20"/>
          <w:szCs w:val="20"/>
        </w:rPr>
        <w:t>PCoA</w:t>
      </w:r>
      <w:proofErr w:type="spellEnd"/>
      <w:r w:rsidR="00D52A53" w:rsidRPr="002B6EEC">
        <w:rPr>
          <w:rFonts w:ascii="Times New Roman" w:hAnsi="Times New Roman" w:cs="Times New Roman"/>
          <w:sz w:val="20"/>
          <w:szCs w:val="20"/>
        </w:rPr>
        <w:t xml:space="preserve"> </w:t>
      </w:r>
      <w:r w:rsidR="00237749" w:rsidRPr="002B6EEC">
        <w:rPr>
          <w:rFonts w:ascii="Times New Roman" w:hAnsi="Times New Roman" w:cs="Times New Roman"/>
          <w:sz w:val="20"/>
          <w:szCs w:val="20"/>
        </w:rPr>
        <w:t>coordinates</w:t>
      </w:r>
      <w:bookmarkEnd w:id="229"/>
      <w:bookmarkEnd w:id="230"/>
      <w:r w:rsidR="007F0262" w:rsidRPr="00BA6D15">
        <w:rPr>
          <w:rFonts w:ascii="Times New Roman" w:hAnsi="Times New Roman" w:cs="Times New Roman"/>
          <w:sz w:val="20"/>
          <w:szCs w:val="20"/>
        </w:rPr>
        <w:t xml:space="preserve">. </w:t>
      </w:r>
      <w:r w:rsidR="005A5F71" w:rsidRPr="00BA6D15">
        <w:rPr>
          <w:rFonts w:ascii="Times New Roman" w:hAnsi="Times New Roman" w:cs="Times New Roman"/>
          <w:sz w:val="20"/>
          <w:szCs w:val="20"/>
        </w:rPr>
        <w:t>T</w:t>
      </w:r>
      <w:r w:rsidR="005D5249" w:rsidRPr="00BA6D15">
        <w:rPr>
          <w:rFonts w:ascii="Times New Roman" w:hAnsi="Times New Roman" w:cs="Times New Roman"/>
          <w:sz w:val="20"/>
          <w:szCs w:val="20"/>
        </w:rPr>
        <w:t xml:space="preserve">he heights of </w:t>
      </w:r>
      <w:r w:rsidR="00045561" w:rsidRPr="00BA6D15">
        <w:rPr>
          <w:rFonts w:ascii="Times New Roman" w:hAnsi="Times New Roman" w:cs="Times New Roman"/>
          <w:sz w:val="20"/>
          <w:szCs w:val="20"/>
        </w:rPr>
        <w:t xml:space="preserve">stacked bands </w:t>
      </w:r>
      <w:r w:rsidR="005A5F71" w:rsidRPr="00BA6D15">
        <w:rPr>
          <w:rFonts w:ascii="Times New Roman" w:hAnsi="Times New Roman" w:cs="Times New Roman"/>
          <w:sz w:val="20"/>
          <w:szCs w:val="20"/>
        </w:rPr>
        <w:t xml:space="preserve">(panels A, </w:t>
      </w:r>
      <w:r w:rsidR="00A275D4" w:rsidRPr="002B6EEC">
        <w:rPr>
          <w:rFonts w:ascii="Times New Roman" w:hAnsi="Times New Roman" w:cs="Times New Roman"/>
          <w:sz w:val="20"/>
          <w:szCs w:val="20"/>
        </w:rPr>
        <w:t>C</w:t>
      </w:r>
      <w:r w:rsidR="005A5F71" w:rsidRPr="00BA6D15">
        <w:rPr>
          <w:rFonts w:ascii="Times New Roman" w:hAnsi="Times New Roman" w:cs="Times New Roman"/>
          <w:sz w:val="20"/>
          <w:szCs w:val="20"/>
        </w:rPr>
        <w:t xml:space="preserve">), lines (panel B) </w:t>
      </w:r>
      <w:r w:rsidR="00C6050C" w:rsidRPr="002B6EEC">
        <w:rPr>
          <w:rFonts w:ascii="Times New Roman" w:hAnsi="Times New Roman" w:cs="Times New Roman"/>
          <w:sz w:val="20"/>
          <w:szCs w:val="20"/>
        </w:rPr>
        <w:t>and</w:t>
      </w:r>
      <w:r w:rsidR="005A5F71" w:rsidRPr="00BA6D15">
        <w:rPr>
          <w:rFonts w:ascii="Times New Roman" w:hAnsi="Times New Roman" w:cs="Times New Roman"/>
          <w:sz w:val="20"/>
          <w:szCs w:val="20"/>
        </w:rPr>
        <w:t xml:space="preserve"> dots (panel E) </w:t>
      </w:r>
      <w:r w:rsidR="00045561" w:rsidRPr="00BA6D15">
        <w:rPr>
          <w:rFonts w:ascii="Times New Roman" w:hAnsi="Times New Roman" w:cs="Times New Roman"/>
          <w:sz w:val="20"/>
          <w:szCs w:val="20"/>
        </w:rPr>
        <w:t xml:space="preserve">represent </w:t>
      </w:r>
      <w:r w:rsidR="005A5F71" w:rsidRPr="00BA6D15">
        <w:rPr>
          <w:rFonts w:ascii="Times New Roman" w:hAnsi="Times New Roman" w:cs="Times New Roman"/>
          <w:sz w:val="20"/>
          <w:szCs w:val="20"/>
        </w:rPr>
        <w:t xml:space="preserve">the mean values </w:t>
      </w:r>
      <w:r w:rsidR="00045561" w:rsidRPr="00BA6D15">
        <w:rPr>
          <w:rFonts w:ascii="Times New Roman" w:hAnsi="Times New Roman" w:cs="Times New Roman"/>
          <w:sz w:val="20"/>
          <w:szCs w:val="20"/>
        </w:rPr>
        <w:t xml:space="preserve">across </w:t>
      </w:r>
      <w:r w:rsidR="00087539" w:rsidRPr="00BA6D15">
        <w:rPr>
          <w:rFonts w:ascii="Times New Roman" w:hAnsi="Times New Roman" w:cs="Times New Roman"/>
          <w:sz w:val="20"/>
          <w:szCs w:val="20"/>
        </w:rPr>
        <w:t>mice within the same vendor</w:t>
      </w:r>
      <w:r w:rsidR="00C6050C" w:rsidRPr="002B6EEC">
        <w:rPr>
          <w:rFonts w:ascii="Times New Roman" w:hAnsi="Times New Roman" w:cs="Times New Roman"/>
          <w:sz w:val="20"/>
          <w:szCs w:val="20"/>
        </w:rPr>
        <w:t>. S</w:t>
      </w:r>
      <w:r w:rsidR="00DD57F6" w:rsidRPr="00BA6D15">
        <w:rPr>
          <w:rFonts w:ascii="Times New Roman" w:hAnsi="Times New Roman" w:cs="Times New Roman"/>
          <w:sz w:val="20"/>
          <w:szCs w:val="20"/>
        </w:rPr>
        <w:t>hading areas</w:t>
      </w:r>
      <w:r w:rsidR="005A5F71" w:rsidRPr="00BA6D15">
        <w:rPr>
          <w:rFonts w:ascii="Times New Roman" w:hAnsi="Times New Roman" w:cs="Times New Roman"/>
          <w:sz w:val="20"/>
          <w:szCs w:val="20"/>
        </w:rPr>
        <w:t xml:space="preserve"> (panel B)</w:t>
      </w:r>
      <w:r w:rsidR="00DD57F6" w:rsidRPr="00BA6D15">
        <w:rPr>
          <w:rFonts w:ascii="Times New Roman" w:hAnsi="Times New Roman" w:cs="Times New Roman"/>
          <w:sz w:val="20"/>
          <w:szCs w:val="20"/>
        </w:rPr>
        <w:t xml:space="preserve"> </w:t>
      </w:r>
      <w:r w:rsidR="00C6050C" w:rsidRPr="002B6EEC">
        <w:rPr>
          <w:rFonts w:ascii="Times New Roman" w:hAnsi="Times New Roman" w:cs="Times New Roman"/>
          <w:sz w:val="20"/>
          <w:szCs w:val="20"/>
        </w:rPr>
        <w:t>and</w:t>
      </w:r>
      <w:r w:rsidR="00AF194A" w:rsidRPr="00BA6D15">
        <w:rPr>
          <w:rFonts w:ascii="Times New Roman" w:hAnsi="Times New Roman" w:cs="Times New Roman"/>
          <w:sz w:val="20"/>
          <w:szCs w:val="20"/>
        </w:rPr>
        <w:t xml:space="preserve"> error bars </w:t>
      </w:r>
      <w:r w:rsidR="005A5F71" w:rsidRPr="00BA6D15">
        <w:rPr>
          <w:rFonts w:ascii="Times New Roman" w:hAnsi="Times New Roman" w:cs="Times New Roman"/>
          <w:sz w:val="20"/>
          <w:szCs w:val="20"/>
        </w:rPr>
        <w:t xml:space="preserve">(panel E) </w:t>
      </w:r>
      <w:r w:rsidR="00DD57F6" w:rsidRPr="00BA6D15">
        <w:rPr>
          <w:rFonts w:ascii="Times New Roman" w:hAnsi="Times New Roman" w:cs="Times New Roman"/>
          <w:sz w:val="20"/>
          <w:szCs w:val="20"/>
        </w:rPr>
        <w:t>represent standard error of the mean.</w:t>
      </w:r>
      <w:r w:rsidR="00AF194A" w:rsidRPr="00BA6D15">
        <w:rPr>
          <w:rFonts w:ascii="Times New Roman" w:hAnsi="Times New Roman" w:cs="Times New Roman"/>
          <w:sz w:val="20"/>
          <w:szCs w:val="20"/>
        </w:rPr>
        <w:t xml:space="preserve"> </w:t>
      </w:r>
    </w:p>
    <w:p w14:paraId="6F97CD55" w14:textId="2DAD1916" w:rsidR="008A5879" w:rsidRDefault="008A5879" w:rsidP="00C3619E">
      <w:pPr>
        <w:pStyle w:val="paragraph"/>
        <w:spacing w:before="0" w:beforeAutospacing="0" w:after="0" w:afterAutospacing="0"/>
        <w:jc w:val="both"/>
        <w:rPr>
          <w:rFonts w:ascii="Times New Roman" w:hAnsi="Times New Roman" w:cs="Times New Roman"/>
          <w:sz w:val="20"/>
          <w:szCs w:val="20"/>
        </w:rPr>
      </w:pPr>
    </w:p>
    <w:p w14:paraId="64A82759" w14:textId="7CDCDF6F" w:rsidR="008A5879" w:rsidRDefault="008A5879" w:rsidP="008A5879">
      <w:pPr>
        <w:pStyle w:val="paragraph"/>
        <w:spacing w:before="0" w:beforeAutospacing="0" w:after="0" w:afterAutospacing="0"/>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0F362DE" wp14:editId="5225528D">
            <wp:extent cx="4972050" cy="2222077"/>
            <wp:effectExtent l="0" t="0" r="0" b="635"/>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596" cy="2229025"/>
                    </a:xfrm>
                    <a:prstGeom prst="rect">
                      <a:avLst/>
                    </a:prstGeom>
                  </pic:spPr>
                </pic:pic>
              </a:graphicData>
            </a:graphic>
          </wp:inline>
        </w:drawing>
      </w:r>
    </w:p>
    <w:p w14:paraId="40749AF6" w14:textId="2A8AC45E" w:rsidR="008A5879" w:rsidRDefault="008A5879" w:rsidP="00441B2D">
      <w:pPr>
        <w:pStyle w:val="paragraph"/>
        <w:spacing w:before="0" w:beforeAutospacing="0" w:after="0" w:afterAutospacing="0"/>
        <w:jc w:val="both"/>
        <w:rPr>
          <w:rFonts w:ascii="Times New Roman" w:hAnsi="Times New Roman" w:cs="Times New Roman"/>
          <w:sz w:val="20"/>
          <w:szCs w:val="20"/>
        </w:rPr>
      </w:pPr>
    </w:p>
    <w:p w14:paraId="61A3E83B" w14:textId="6E299C89" w:rsidR="00372429" w:rsidRDefault="00372429" w:rsidP="00441B2D">
      <w:pPr>
        <w:pStyle w:val="paragraph"/>
        <w:spacing w:before="0" w:beforeAutospacing="0" w:after="0" w:afterAutospacing="0"/>
        <w:jc w:val="both"/>
        <w:rPr>
          <w:rFonts w:ascii="Times New Roman" w:hAnsi="Times New Roman" w:cs="Times New Roman"/>
          <w:sz w:val="20"/>
          <w:szCs w:val="20"/>
        </w:rPr>
      </w:pPr>
      <w:r w:rsidRPr="002B6EEC">
        <w:rPr>
          <w:rFonts w:ascii="Times New Roman" w:hAnsi="Times New Roman" w:cs="Times New Roman"/>
          <w:b/>
          <w:bCs/>
          <w:color w:val="000000"/>
          <w:sz w:val="20"/>
          <w:szCs w:val="20"/>
        </w:rPr>
        <w:t xml:space="preserve">Figure </w:t>
      </w:r>
      <w:r>
        <w:rPr>
          <w:rFonts w:ascii="Times New Roman" w:hAnsi="Times New Roman" w:cs="Times New Roman"/>
          <w:b/>
          <w:bCs/>
          <w:color w:val="000000"/>
          <w:sz w:val="20"/>
          <w:szCs w:val="20"/>
        </w:rPr>
        <w:t>S4</w:t>
      </w:r>
      <w:r w:rsidRPr="002B6EEC">
        <w:rPr>
          <w:rFonts w:ascii="Times New Roman" w:hAnsi="Times New Roman" w:cs="Times New Roman"/>
          <w:b/>
          <w:bCs/>
          <w:color w:val="000000"/>
          <w:sz w:val="20"/>
          <w:szCs w:val="20"/>
        </w:rPr>
        <w:t>.</w:t>
      </w:r>
      <w:r w:rsidRPr="002B6EEC">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T</w:t>
      </w:r>
      <w:r w:rsidR="002155DD">
        <w:rPr>
          <w:rFonts w:ascii="Times New Roman" w:hAnsi="Times New Roman" w:cs="Times New Roman"/>
          <w:b/>
          <w:bCs/>
          <w:color w:val="000000"/>
          <w:sz w:val="20"/>
          <w:szCs w:val="20"/>
        </w:rPr>
        <w:t>ime t</w:t>
      </w:r>
      <w:r>
        <w:rPr>
          <w:rFonts w:ascii="Times New Roman" w:hAnsi="Times New Roman" w:cs="Times New Roman"/>
          <w:b/>
          <w:bCs/>
          <w:color w:val="000000"/>
          <w:sz w:val="20"/>
          <w:szCs w:val="20"/>
        </w:rPr>
        <w:t xml:space="preserve">rajectories of gut microbiota responses </w:t>
      </w:r>
      <w:r w:rsidR="004E7103">
        <w:rPr>
          <w:rFonts w:ascii="Times New Roman" w:hAnsi="Times New Roman" w:cs="Times New Roman"/>
          <w:b/>
          <w:bCs/>
          <w:color w:val="000000"/>
          <w:sz w:val="20"/>
          <w:szCs w:val="20"/>
        </w:rPr>
        <w:t xml:space="preserve">in </w:t>
      </w:r>
      <w:proofErr w:type="spellStart"/>
      <w:r w:rsidR="004E7103" w:rsidRPr="00AE11F4">
        <w:rPr>
          <w:rFonts w:ascii="Times New Roman" w:hAnsi="Times New Roman" w:cs="Times New Roman"/>
          <w:b/>
          <w:bCs/>
          <w:color w:val="000000"/>
          <w:sz w:val="20"/>
          <w:szCs w:val="20"/>
        </w:rPr>
        <w:t>PCoA</w:t>
      </w:r>
      <w:proofErr w:type="spellEnd"/>
      <w:r w:rsidR="004E7103" w:rsidRPr="00AE11F4">
        <w:rPr>
          <w:rFonts w:ascii="Times New Roman" w:hAnsi="Times New Roman" w:cs="Times New Roman"/>
          <w:b/>
          <w:bCs/>
          <w:color w:val="000000"/>
          <w:sz w:val="20"/>
          <w:szCs w:val="20"/>
        </w:rPr>
        <w:t xml:space="preserve"> </w:t>
      </w:r>
      <w:r w:rsidR="00BE430B" w:rsidRPr="00AE11F4">
        <w:rPr>
          <w:rFonts w:ascii="Times New Roman" w:hAnsi="Times New Roman" w:cs="Times New Roman"/>
          <w:b/>
          <w:bCs/>
          <w:color w:val="000000"/>
          <w:sz w:val="20"/>
          <w:szCs w:val="20"/>
        </w:rPr>
        <w:t>(</w:t>
      </w:r>
      <w:r w:rsidR="00BE430B" w:rsidRPr="00AE11F4">
        <w:rPr>
          <w:rFonts w:ascii="Times New Roman" w:hAnsi="Times New Roman" w:cs="Times New Roman"/>
          <w:b/>
          <w:bCs/>
          <w:sz w:val="20"/>
          <w:szCs w:val="20"/>
        </w:rPr>
        <w:t xml:space="preserve">principal coordinate analysis) </w:t>
      </w:r>
      <w:r w:rsidR="004E7103" w:rsidRPr="00AE11F4">
        <w:rPr>
          <w:rFonts w:ascii="Times New Roman" w:hAnsi="Times New Roman" w:cs="Times New Roman"/>
          <w:b/>
          <w:bCs/>
          <w:color w:val="000000"/>
          <w:sz w:val="20"/>
          <w:szCs w:val="20"/>
        </w:rPr>
        <w:t>coordinates</w:t>
      </w:r>
      <w:r w:rsidRPr="00AE11F4">
        <w:rPr>
          <w:rFonts w:ascii="Times New Roman" w:hAnsi="Times New Roman" w:cs="Times New Roman"/>
          <w:b/>
          <w:bCs/>
          <w:color w:val="000000"/>
          <w:sz w:val="20"/>
          <w:szCs w:val="20"/>
        </w:rPr>
        <w:t xml:space="preserve"> (A) and </w:t>
      </w:r>
      <w:r w:rsidR="002155DD" w:rsidRPr="00AE11F4">
        <w:rPr>
          <w:rFonts w:ascii="Times New Roman" w:hAnsi="Times New Roman" w:cs="Times New Roman"/>
          <w:b/>
          <w:bCs/>
          <w:color w:val="000000"/>
          <w:sz w:val="20"/>
          <w:szCs w:val="20"/>
        </w:rPr>
        <w:t>temporal changes in the distance of mi</w:t>
      </w:r>
      <w:r w:rsidR="004E7103" w:rsidRPr="00AE11F4">
        <w:rPr>
          <w:rFonts w:ascii="Times New Roman" w:hAnsi="Times New Roman" w:cs="Times New Roman"/>
          <w:b/>
          <w:bCs/>
          <w:color w:val="000000"/>
          <w:sz w:val="20"/>
          <w:szCs w:val="20"/>
        </w:rPr>
        <w:t>c</w:t>
      </w:r>
      <w:r w:rsidR="002155DD" w:rsidRPr="00AE11F4">
        <w:rPr>
          <w:rFonts w:ascii="Times New Roman" w:hAnsi="Times New Roman" w:cs="Times New Roman"/>
          <w:b/>
          <w:bCs/>
          <w:color w:val="000000"/>
          <w:sz w:val="20"/>
          <w:szCs w:val="20"/>
        </w:rPr>
        <w:t>r</w:t>
      </w:r>
      <w:r w:rsidR="004E7103" w:rsidRPr="00AE11F4">
        <w:rPr>
          <w:rFonts w:ascii="Times New Roman" w:hAnsi="Times New Roman" w:cs="Times New Roman"/>
          <w:b/>
          <w:bCs/>
          <w:color w:val="000000"/>
          <w:sz w:val="20"/>
          <w:szCs w:val="20"/>
        </w:rPr>
        <w:t>o</w:t>
      </w:r>
      <w:r w:rsidR="002155DD" w:rsidRPr="00AE11F4">
        <w:rPr>
          <w:rFonts w:ascii="Times New Roman" w:hAnsi="Times New Roman" w:cs="Times New Roman"/>
          <w:b/>
          <w:bCs/>
          <w:color w:val="000000"/>
          <w:sz w:val="20"/>
          <w:szCs w:val="20"/>
        </w:rPr>
        <w:t>biota composition between vendors (B).</w:t>
      </w:r>
      <w:r w:rsidRPr="00AE11F4">
        <w:rPr>
          <w:rFonts w:ascii="Times New Roman" w:hAnsi="Times New Roman" w:cs="Times New Roman"/>
          <w:b/>
          <w:bCs/>
          <w:color w:val="000000"/>
          <w:sz w:val="20"/>
          <w:szCs w:val="20"/>
        </w:rPr>
        <w:t xml:space="preserve"> </w:t>
      </w:r>
      <w:r w:rsidR="00AE11F4">
        <w:rPr>
          <w:rFonts w:ascii="Times New Roman" w:hAnsi="Times New Roman" w:cs="Times New Roman"/>
          <w:color w:val="000000"/>
          <w:sz w:val="20"/>
          <w:szCs w:val="20"/>
        </w:rPr>
        <w:t xml:space="preserve">Panel A shows responses to resistant starch and panel B shows responses to inulin, resistant starch and cellulose. </w:t>
      </w:r>
      <w:r w:rsidR="00441B2D">
        <w:rPr>
          <w:rFonts w:ascii="Times New Roman" w:hAnsi="Times New Roman" w:cs="Times New Roman"/>
          <w:color w:val="000000"/>
          <w:sz w:val="20"/>
          <w:szCs w:val="20"/>
        </w:rPr>
        <w:t xml:space="preserve">In panel A, </w:t>
      </w:r>
      <w:r w:rsidRPr="00BA6D15">
        <w:rPr>
          <w:rFonts w:ascii="Times New Roman" w:hAnsi="Times New Roman" w:cs="Times New Roman"/>
          <w:sz w:val="20"/>
          <w:szCs w:val="20"/>
        </w:rPr>
        <w:t>dots</w:t>
      </w:r>
      <w:r w:rsidR="00441B2D">
        <w:rPr>
          <w:rFonts w:ascii="Times New Roman" w:hAnsi="Times New Roman" w:cs="Times New Roman"/>
          <w:sz w:val="20"/>
          <w:szCs w:val="20"/>
        </w:rPr>
        <w:t xml:space="preserve"> </w:t>
      </w:r>
      <w:r w:rsidRPr="00BA6D15">
        <w:rPr>
          <w:rFonts w:ascii="Times New Roman" w:hAnsi="Times New Roman" w:cs="Times New Roman"/>
          <w:sz w:val="20"/>
          <w:szCs w:val="20"/>
        </w:rPr>
        <w:t xml:space="preserve">represent the mean </w:t>
      </w:r>
      <w:proofErr w:type="spellStart"/>
      <w:r w:rsidR="00F40B5C">
        <w:rPr>
          <w:rFonts w:ascii="Times New Roman" w:hAnsi="Times New Roman" w:cs="Times New Roman"/>
          <w:sz w:val="20"/>
          <w:szCs w:val="20"/>
        </w:rPr>
        <w:t>PCoA</w:t>
      </w:r>
      <w:proofErr w:type="spellEnd"/>
      <w:r w:rsidR="00F40B5C">
        <w:rPr>
          <w:rFonts w:ascii="Times New Roman" w:hAnsi="Times New Roman" w:cs="Times New Roman"/>
          <w:sz w:val="20"/>
          <w:szCs w:val="20"/>
        </w:rPr>
        <w:t xml:space="preserve"> </w:t>
      </w:r>
      <w:r w:rsidR="00366591">
        <w:rPr>
          <w:rFonts w:ascii="Times New Roman" w:hAnsi="Times New Roman" w:cs="Times New Roman"/>
          <w:sz w:val="20"/>
          <w:szCs w:val="20"/>
        </w:rPr>
        <w:t>coordinate score</w:t>
      </w:r>
      <w:r w:rsidRPr="00BA6D15">
        <w:rPr>
          <w:rFonts w:ascii="Times New Roman" w:hAnsi="Times New Roman" w:cs="Times New Roman"/>
          <w:sz w:val="20"/>
          <w:szCs w:val="20"/>
        </w:rPr>
        <w:t xml:space="preserve"> across mice within the same vendor</w:t>
      </w:r>
      <w:r w:rsidR="00441B2D">
        <w:rPr>
          <w:rFonts w:ascii="Times New Roman" w:hAnsi="Times New Roman" w:cs="Times New Roman"/>
          <w:sz w:val="20"/>
          <w:szCs w:val="20"/>
        </w:rPr>
        <w:t xml:space="preserve"> and </w:t>
      </w:r>
      <w:r w:rsidRPr="00BA6D15">
        <w:rPr>
          <w:rFonts w:ascii="Times New Roman" w:hAnsi="Times New Roman" w:cs="Times New Roman"/>
          <w:sz w:val="20"/>
          <w:szCs w:val="20"/>
        </w:rPr>
        <w:t xml:space="preserve">error bars represent standard error of the mean. </w:t>
      </w:r>
      <w:r w:rsidR="00441B2D">
        <w:rPr>
          <w:rFonts w:ascii="Times New Roman" w:hAnsi="Times New Roman" w:cs="Times New Roman"/>
          <w:sz w:val="20"/>
          <w:szCs w:val="20"/>
        </w:rPr>
        <w:t xml:space="preserve">In panel B, </w:t>
      </w:r>
      <w:r w:rsidR="00163AE6">
        <w:rPr>
          <w:rFonts w:ascii="Times New Roman" w:hAnsi="Times New Roman" w:cs="Times New Roman"/>
          <w:sz w:val="20"/>
          <w:szCs w:val="20"/>
        </w:rPr>
        <w:t xml:space="preserve">dots/lines are the mean </w:t>
      </w:r>
      <w:r w:rsidR="00163AE6" w:rsidRPr="00163AE6">
        <w:rPr>
          <w:rFonts w:ascii="Times New Roman" w:hAnsi="Times New Roman" w:cs="Times New Roman"/>
          <w:color w:val="000000"/>
          <w:sz w:val="20"/>
          <w:szCs w:val="20"/>
        </w:rPr>
        <w:t>pairwise Aitchison distan</w:t>
      </w:r>
      <w:r w:rsidR="00FF424E">
        <w:rPr>
          <w:rFonts w:ascii="Times New Roman" w:hAnsi="Times New Roman" w:cs="Times New Roman"/>
          <w:color w:val="000000"/>
          <w:sz w:val="20"/>
          <w:szCs w:val="20"/>
        </w:rPr>
        <w:t xml:space="preserve">ce between samples from different vendors and shading areas represent </w:t>
      </w:r>
      <w:r w:rsidR="00FF424E" w:rsidRPr="00BA6D15">
        <w:rPr>
          <w:rFonts w:ascii="Times New Roman" w:hAnsi="Times New Roman" w:cs="Times New Roman"/>
          <w:sz w:val="20"/>
          <w:szCs w:val="20"/>
        </w:rPr>
        <w:t>standard error of the mean</w:t>
      </w:r>
      <w:r w:rsidR="00FF424E">
        <w:rPr>
          <w:rFonts w:ascii="Times New Roman" w:hAnsi="Times New Roman" w:cs="Times New Roman"/>
          <w:sz w:val="20"/>
          <w:szCs w:val="20"/>
        </w:rPr>
        <w:t>.</w:t>
      </w:r>
    </w:p>
    <w:p w14:paraId="2C363BF4" w14:textId="0C77C3CA" w:rsidR="001E0C1B" w:rsidRPr="00BA6D15" w:rsidRDefault="001E0C1B" w:rsidP="00C3619E">
      <w:pPr>
        <w:jc w:val="both"/>
        <w:rPr>
          <w:sz w:val="22"/>
          <w:szCs w:val="22"/>
        </w:rPr>
      </w:pPr>
    </w:p>
    <w:p w14:paraId="402268EA" w14:textId="67E9158E" w:rsidR="00184439" w:rsidRPr="00BA6D15" w:rsidRDefault="0013058C" w:rsidP="00235E3B">
      <w:pPr>
        <w:pStyle w:val="paragraph"/>
        <w:spacing w:before="0" w:beforeAutospacing="0" w:after="0" w:afterAutospacing="0"/>
        <w:jc w:val="both"/>
        <w:rPr>
          <w:rFonts w:ascii="Times New Roman" w:hAnsi="Times New Roman" w:cs="Times New Roman"/>
          <w:color w:val="000000"/>
          <w:sz w:val="22"/>
          <w:szCs w:val="22"/>
        </w:rPr>
      </w:pPr>
      <w:r w:rsidRPr="00EF239A">
        <w:rPr>
          <w:rFonts w:ascii="Times New Roman" w:hAnsi="Times New Roman" w:cs="Times New Roman"/>
          <w:b/>
          <w:bCs/>
          <w:color w:val="000000"/>
          <w:sz w:val="22"/>
          <w:szCs w:val="22"/>
        </w:rPr>
        <w:t>Infer</w:t>
      </w:r>
      <w:r w:rsidR="009F1A74" w:rsidRPr="00EF239A">
        <w:rPr>
          <w:rFonts w:ascii="Times New Roman" w:hAnsi="Times New Roman" w:cs="Times New Roman"/>
          <w:b/>
          <w:bCs/>
          <w:color w:val="000000"/>
          <w:sz w:val="22"/>
          <w:szCs w:val="22"/>
        </w:rPr>
        <w:t>ring</w:t>
      </w:r>
      <w:r w:rsidRPr="00EF239A">
        <w:rPr>
          <w:rFonts w:ascii="Times New Roman" w:hAnsi="Times New Roman" w:cs="Times New Roman"/>
          <w:b/>
          <w:bCs/>
          <w:color w:val="000000"/>
          <w:sz w:val="22"/>
          <w:szCs w:val="22"/>
        </w:rPr>
        <w:t xml:space="preserve"> dietary fiber responders.</w:t>
      </w:r>
      <w:r w:rsidRPr="00407BA0">
        <w:rPr>
          <w:rFonts w:ascii="Times New Roman" w:hAnsi="Times New Roman"/>
          <w:b/>
          <w:bCs/>
          <w:color w:val="000000" w:themeColor="text1"/>
          <w:sz w:val="22"/>
          <w:szCs w:val="22"/>
        </w:rPr>
        <w:t xml:space="preserve"> </w:t>
      </w:r>
      <w:r w:rsidR="00A53DC0" w:rsidRPr="00BA6D15">
        <w:rPr>
          <w:rFonts w:ascii="Times New Roman" w:hAnsi="Times New Roman" w:cs="Times New Roman"/>
          <w:color w:val="000000"/>
          <w:sz w:val="22"/>
          <w:szCs w:val="22"/>
        </w:rPr>
        <w:t xml:space="preserve">A number of </w:t>
      </w:r>
      <w:r w:rsidR="00E77D15" w:rsidRPr="00BA6D15">
        <w:rPr>
          <w:rFonts w:ascii="Times New Roman" w:hAnsi="Times New Roman" w:cs="Times New Roman"/>
          <w:color w:val="000000"/>
          <w:sz w:val="22"/>
          <w:szCs w:val="22"/>
        </w:rPr>
        <w:t xml:space="preserve">culturable </w:t>
      </w:r>
      <w:r w:rsidR="00A53DC0" w:rsidRPr="00BA6D15">
        <w:rPr>
          <w:rFonts w:ascii="Times New Roman" w:hAnsi="Times New Roman" w:cs="Times New Roman"/>
          <w:color w:val="000000"/>
          <w:sz w:val="22"/>
          <w:szCs w:val="22"/>
        </w:rPr>
        <w:t>bacteria could metabolize inulin</w:t>
      </w:r>
      <w:r w:rsidR="00BE0371" w:rsidRPr="00BA6D15">
        <w:rPr>
          <w:rFonts w:ascii="Times New Roman" w:hAnsi="Times New Roman" w:cs="Times New Roman"/>
          <w:color w:val="000000"/>
          <w:sz w:val="22"/>
          <w:szCs w:val="22"/>
        </w:rPr>
        <w:t xml:space="preserve"> and resistant starch</w:t>
      </w:r>
      <w:r w:rsidR="00A53DC0" w:rsidRPr="00BA6D15">
        <w:rPr>
          <w:rFonts w:ascii="Times New Roman" w:hAnsi="Times New Roman" w:cs="Times New Roman"/>
          <w:color w:val="000000"/>
          <w:sz w:val="22"/>
          <w:szCs w:val="22"/>
        </w:rPr>
        <w:t xml:space="preserve"> </w:t>
      </w:r>
      <w:r w:rsidR="00A53DC0" w:rsidRPr="00BA6D15">
        <w:rPr>
          <w:rFonts w:ascii="Times New Roman" w:hAnsi="Times New Roman" w:cs="Times New Roman"/>
          <w:i/>
          <w:iCs/>
          <w:color w:val="000000"/>
          <w:sz w:val="22"/>
          <w:szCs w:val="22"/>
        </w:rPr>
        <w:t>in vitro</w:t>
      </w:r>
      <w:r w:rsidR="00A53DC0" w:rsidRPr="00BA6D15">
        <w:rPr>
          <w:rFonts w:ascii="Times New Roman" w:hAnsi="Times New Roman" w:cs="Times New Roman"/>
          <w:color w:val="000000"/>
          <w:sz w:val="22"/>
          <w:szCs w:val="22"/>
        </w:rPr>
        <w:t xml:space="preserve"> </w:t>
      </w:r>
      <w:ins w:id="231" w:author="刘 红宾" w:date="2021-04-04T15:40:00Z">
        <w:r w:rsidR="00FB58EE" w:rsidRPr="00ED671E">
          <w:rPr>
            <w:rFonts w:ascii="Times New Roman" w:hAnsi="Times New Roman" w:cs="Times New Roman"/>
            <w:color w:val="000000"/>
            <w:sz w:val="22"/>
            <w:szCs w:val="22"/>
          </w:rPr>
          <w:fldChar w:fldCharType="begin"/>
        </w:r>
      </w:ins>
      <w:ins w:id="232" w:author="刘 红宾" w:date="2021-04-04T15:41:00Z">
        <w:r w:rsidR="00407BA0" w:rsidRPr="00407BA0">
          <w:rPr>
            <w:rFonts w:ascii="Times New Roman" w:hAnsi="Times New Roman" w:cs="Times New Roman"/>
            <w:color w:val="000000"/>
            <w:sz w:val="22"/>
            <w:szCs w:val="22"/>
          </w:rPr>
          <w:instrText xml:space="preserve"> ADDIN NE.Ref.{B302632C-0833-4A4A-9406-44EEB2B4DF7A}</w:instrText>
        </w:r>
      </w:ins>
      <w:r w:rsidR="00FB58EE" w:rsidRPr="00932B78">
        <w:rPr>
          <w:rFonts w:ascii="Times New Roman" w:hAnsi="Times New Roman" w:cs="Times New Roman"/>
          <w:color w:val="000000"/>
          <w:sz w:val="22"/>
          <w:szCs w:val="22"/>
        </w:rPr>
        <w:fldChar w:fldCharType="separate"/>
      </w:r>
      <w:ins w:id="233" w:author="刘 红宾" w:date="2021-04-04T17:04:00Z">
        <w:r w:rsidR="00C2571B">
          <w:rPr>
            <w:rFonts w:hAnsiTheme="minorHAnsi"/>
            <w:color w:val="080000"/>
            <w:sz w:val="22"/>
            <w:szCs w:val="22"/>
          </w:rPr>
          <w:t>[13, 28]</w:t>
        </w:r>
      </w:ins>
      <w:ins w:id="234" w:author="刘 红宾" w:date="2021-04-04T15:40:00Z">
        <w:r w:rsidR="00FB58EE" w:rsidRPr="00ED671E">
          <w:rPr>
            <w:rFonts w:ascii="Times New Roman" w:hAnsi="Times New Roman" w:cs="Times New Roman"/>
            <w:color w:val="000000"/>
            <w:sz w:val="22"/>
            <w:szCs w:val="22"/>
          </w:rPr>
          <w:fldChar w:fldCharType="end"/>
        </w:r>
      </w:ins>
      <w:ins w:id="235" w:author="刘 红宾" w:date="2021-04-04T15:42:00Z">
        <w:r w:rsidR="00407BA0" w:rsidRPr="00ED671E">
          <w:rPr>
            <w:rFonts w:ascii="Times New Roman" w:hAnsi="Times New Roman" w:cs="Times New Roman"/>
            <w:color w:val="000000"/>
            <w:sz w:val="22"/>
            <w:szCs w:val="22"/>
          </w:rPr>
          <w:t xml:space="preserve"> </w:t>
        </w:r>
      </w:ins>
      <w:r w:rsidR="00A53DC0" w:rsidRPr="00BA6D15">
        <w:rPr>
          <w:rFonts w:ascii="Times New Roman" w:hAnsi="Times New Roman" w:cs="Times New Roman"/>
          <w:color w:val="000000"/>
          <w:sz w:val="22"/>
          <w:szCs w:val="22"/>
        </w:rPr>
        <w:t>but a</w:t>
      </w:r>
      <w:r w:rsidR="000914D0" w:rsidRPr="00BA6D15">
        <w:rPr>
          <w:rFonts w:ascii="Times New Roman" w:hAnsi="Times New Roman" w:cs="Times New Roman"/>
          <w:color w:val="000000"/>
          <w:sz w:val="22"/>
          <w:szCs w:val="22"/>
        </w:rPr>
        <w:t xml:space="preserve">n </w:t>
      </w:r>
      <w:r w:rsidR="000914D0" w:rsidRPr="00BA6D15">
        <w:rPr>
          <w:rFonts w:ascii="Times New Roman" w:hAnsi="Times New Roman" w:cs="Times New Roman"/>
          <w:i/>
          <w:iCs/>
          <w:color w:val="000000"/>
          <w:sz w:val="22"/>
          <w:szCs w:val="22"/>
        </w:rPr>
        <w:t>in vivo</w:t>
      </w:r>
      <w:r w:rsidR="00A53DC0" w:rsidRPr="00BA6D15">
        <w:rPr>
          <w:rFonts w:ascii="Times New Roman" w:hAnsi="Times New Roman" w:cs="Times New Roman"/>
          <w:color w:val="000000"/>
          <w:sz w:val="22"/>
          <w:szCs w:val="22"/>
        </w:rPr>
        <w:t xml:space="preserve"> understanding of the </w:t>
      </w:r>
      <w:r w:rsidR="00E77D15" w:rsidRPr="00BA6D15">
        <w:rPr>
          <w:rFonts w:ascii="Times New Roman" w:hAnsi="Times New Roman" w:cs="Times New Roman"/>
          <w:color w:val="000000"/>
          <w:sz w:val="22"/>
          <w:szCs w:val="22"/>
        </w:rPr>
        <w:t xml:space="preserve">bacterial fiber degraders and the </w:t>
      </w:r>
      <w:r w:rsidR="00A53DC0" w:rsidRPr="00BA6D15">
        <w:rPr>
          <w:rFonts w:ascii="Times New Roman" w:hAnsi="Times New Roman" w:cs="Times New Roman"/>
          <w:color w:val="000000"/>
          <w:sz w:val="22"/>
          <w:szCs w:val="22"/>
        </w:rPr>
        <w:t xml:space="preserve">ecology correlated with </w:t>
      </w:r>
      <w:r w:rsidR="00BE0371" w:rsidRPr="00BA6D15">
        <w:rPr>
          <w:rFonts w:ascii="Times New Roman" w:hAnsi="Times New Roman" w:cs="Times New Roman"/>
          <w:color w:val="000000"/>
          <w:sz w:val="22"/>
          <w:szCs w:val="22"/>
        </w:rPr>
        <w:t>their</w:t>
      </w:r>
      <w:r w:rsidR="00D53175" w:rsidRPr="00BA6D15">
        <w:rPr>
          <w:rFonts w:ascii="Times New Roman" w:hAnsi="Times New Roman" w:cs="Times New Roman"/>
          <w:color w:val="000000"/>
          <w:sz w:val="22"/>
          <w:szCs w:val="22"/>
        </w:rPr>
        <w:t xml:space="preserve"> </w:t>
      </w:r>
      <w:r w:rsidR="00A53DC0" w:rsidRPr="00BA6D15">
        <w:rPr>
          <w:rFonts w:ascii="Times New Roman" w:hAnsi="Times New Roman" w:cs="Times New Roman"/>
          <w:color w:val="000000"/>
          <w:sz w:val="22"/>
          <w:szCs w:val="22"/>
        </w:rPr>
        <w:t xml:space="preserve">fermentation has not </w:t>
      </w:r>
      <w:r w:rsidR="00CE2E7C" w:rsidRPr="00BA6D15">
        <w:rPr>
          <w:rFonts w:ascii="Times New Roman" w:hAnsi="Times New Roman" w:cs="Times New Roman"/>
          <w:color w:val="000000"/>
          <w:sz w:val="22"/>
          <w:szCs w:val="22"/>
        </w:rPr>
        <w:t>been established yet</w:t>
      </w:r>
      <w:r w:rsidR="00A53DC0" w:rsidRPr="00BA6D15">
        <w:rPr>
          <w:rFonts w:ascii="Times New Roman" w:hAnsi="Times New Roman" w:cs="Times New Roman"/>
          <w:color w:val="000000"/>
          <w:sz w:val="22"/>
          <w:szCs w:val="22"/>
        </w:rPr>
        <w:t xml:space="preserve">. </w:t>
      </w:r>
      <w:r w:rsidR="00E77D15" w:rsidRPr="00BA6D15">
        <w:rPr>
          <w:rFonts w:ascii="Times New Roman" w:hAnsi="Times New Roman" w:cs="Times New Roman"/>
          <w:color w:val="000000"/>
          <w:sz w:val="22"/>
          <w:szCs w:val="22"/>
        </w:rPr>
        <w:t xml:space="preserve">Since genomic </w:t>
      </w:r>
      <w:r w:rsidR="0029569D" w:rsidRPr="00BA6D15">
        <w:rPr>
          <w:rFonts w:ascii="Times New Roman" w:hAnsi="Times New Roman" w:cs="Times New Roman"/>
          <w:color w:val="000000"/>
          <w:sz w:val="22"/>
          <w:szCs w:val="22"/>
        </w:rPr>
        <w:t xml:space="preserve">approaches </w:t>
      </w:r>
      <w:r w:rsidR="00D209FC" w:rsidRPr="00BA6D15">
        <w:rPr>
          <w:rFonts w:ascii="Times New Roman" w:hAnsi="Times New Roman" w:cs="Times New Roman"/>
          <w:color w:val="000000"/>
          <w:sz w:val="22"/>
          <w:szCs w:val="22"/>
        </w:rPr>
        <w:t xml:space="preserve">rely on strain-level identifiability and </w:t>
      </w:r>
      <w:r w:rsidR="00B97578" w:rsidRPr="00BA6D15">
        <w:rPr>
          <w:rFonts w:ascii="Times New Roman" w:hAnsi="Times New Roman" w:cs="Times New Roman"/>
          <w:color w:val="000000"/>
          <w:sz w:val="22"/>
          <w:szCs w:val="22"/>
        </w:rPr>
        <w:t>cultivability</w:t>
      </w:r>
      <w:ins w:id="236" w:author="刘 红宾" w:date="2021-04-04T15:42:00Z">
        <w:r w:rsidR="00407BA0" w:rsidRPr="00ED671E">
          <w:rPr>
            <w:rFonts w:ascii="Times New Roman" w:hAnsi="Times New Roman" w:cs="Times New Roman"/>
            <w:color w:val="000000"/>
            <w:sz w:val="22"/>
            <w:szCs w:val="22"/>
          </w:rPr>
          <w:t xml:space="preserve"> </w:t>
        </w:r>
        <w:r w:rsidR="00407BA0" w:rsidRPr="00ED671E">
          <w:rPr>
            <w:rFonts w:ascii="Times New Roman" w:hAnsi="Times New Roman" w:cs="Times New Roman"/>
            <w:color w:val="000000"/>
            <w:sz w:val="22"/>
            <w:szCs w:val="22"/>
          </w:rPr>
          <w:fldChar w:fldCharType="begin"/>
        </w:r>
        <w:r w:rsidR="00407BA0" w:rsidRPr="00407BA0">
          <w:rPr>
            <w:rFonts w:ascii="Times New Roman" w:hAnsi="Times New Roman" w:cs="Times New Roman"/>
            <w:color w:val="000000"/>
            <w:sz w:val="22"/>
            <w:szCs w:val="22"/>
          </w:rPr>
          <w:instrText xml:space="preserve"> ADDIN NE.Ref.{F461DB1A-062D-4EFF-BB60-005E1539C61A}</w:instrText>
        </w:r>
      </w:ins>
      <w:r w:rsidR="00407BA0" w:rsidRPr="00932B78">
        <w:rPr>
          <w:rFonts w:ascii="Times New Roman" w:hAnsi="Times New Roman" w:cs="Times New Roman"/>
          <w:color w:val="000000"/>
          <w:sz w:val="22"/>
          <w:szCs w:val="22"/>
        </w:rPr>
        <w:fldChar w:fldCharType="separate"/>
      </w:r>
      <w:ins w:id="237" w:author="刘 红宾" w:date="2021-04-04T17:04:00Z">
        <w:r w:rsidR="00C2571B">
          <w:rPr>
            <w:rFonts w:hAnsiTheme="minorHAnsi"/>
            <w:color w:val="080000"/>
            <w:sz w:val="22"/>
            <w:szCs w:val="22"/>
          </w:rPr>
          <w:t>[29]</w:t>
        </w:r>
      </w:ins>
      <w:ins w:id="238" w:author="刘 红宾" w:date="2021-04-04T15:42:00Z">
        <w:r w:rsidR="00407BA0" w:rsidRPr="00ED671E">
          <w:rPr>
            <w:rFonts w:ascii="Times New Roman" w:hAnsi="Times New Roman" w:cs="Times New Roman"/>
            <w:color w:val="000000"/>
            <w:sz w:val="22"/>
            <w:szCs w:val="22"/>
          </w:rPr>
          <w:fldChar w:fldCharType="end"/>
        </w:r>
      </w:ins>
      <w:r w:rsidR="00D209FC" w:rsidRPr="00BA6D15">
        <w:rPr>
          <w:rFonts w:ascii="Times New Roman" w:hAnsi="Times New Roman" w:cs="Times New Roman"/>
          <w:color w:val="000000"/>
          <w:sz w:val="22"/>
          <w:szCs w:val="22"/>
        </w:rPr>
        <w:t xml:space="preserve">, we switched to a data-driven approach that aims to identify responders that can directly or indirectly metabolize </w:t>
      </w:r>
      <w:r w:rsidR="00F6231E" w:rsidRPr="00BA6D15">
        <w:rPr>
          <w:rFonts w:ascii="Times New Roman" w:hAnsi="Times New Roman" w:cs="Times New Roman"/>
          <w:color w:val="000000"/>
          <w:sz w:val="22"/>
          <w:szCs w:val="22"/>
        </w:rPr>
        <w:t>dietary f</w:t>
      </w:r>
      <w:r w:rsidR="00883A59" w:rsidRPr="00BA6D15">
        <w:rPr>
          <w:rFonts w:ascii="Times New Roman" w:hAnsi="Times New Roman" w:cs="Times New Roman"/>
          <w:color w:val="000000"/>
          <w:sz w:val="22"/>
          <w:szCs w:val="22"/>
        </w:rPr>
        <w:t>ibers</w:t>
      </w:r>
      <w:r w:rsidR="00EC1FAE" w:rsidRPr="00BA6D15">
        <w:rPr>
          <w:rFonts w:ascii="Times New Roman" w:hAnsi="Times New Roman" w:cs="Times New Roman"/>
          <w:color w:val="000000"/>
          <w:sz w:val="22"/>
          <w:szCs w:val="22"/>
        </w:rPr>
        <w:t>.</w:t>
      </w:r>
      <w:r w:rsidR="00883A59" w:rsidRPr="00BA6D15">
        <w:rPr>
          <w:rFonts w:ascii="Times New Roman" w:hAnsi="Times New Roman" w:cs="Times New Roman"/>
          <w:color w:val="000000"/>
          <w:sz w:val="22"/>
          <w:szCs w:val="22"/>
        </w:rPr>
        <w:t xml:space="preserve"> </w:t>
      </w:r>
      <w:r w:rsidR="0079721C" w:rsidRPr="00BA6D15">
        <w:rPr>
          <w:rFonts w:ascii="Times New Roman" w:hAnsi="Times New Roman" w:cs="Times New Roman"/>
          <w:color w:val="000000"/>
          <w:sz w:val="22"/>
          <w:szCs w:val="22"/>
        </w:rPr>
        <w:t>If such responders exis</w:t>
      </w:r>
      <w:r w:rsidR="00B24313" w:rsidRPr="00BA6D15">
        <w:rPr>
          <w:rFonts w:ascii="Times New Roman" w:hAnsi="Times New Roman" w:cs="Times New Roman"/>
          <w:color w:val="000000"/>
          <w:sz w:val="22"/>
          <w:szCs w:val="22"/>
        </w:rPr>
        <w:t>t</w:t>
      </w:r>
      <w:r w:rsidR="0079721C" w:rsidRPr="00BA6D15">
        <w:rPr>
          <w:rFonts w:ascii="Times New Roman" w:hAnsi="Times New Roman" w:cs="Times New Roman"/>
          <w:color w:val="000000"/>
          <w:sz w:val="22"/>
          <w:szCs w:val="22"/>
        </w:rPr>
        <w:t xml:space="preserve">, we would expect </w:t>
      </w:r>
      <w:r w:rsidR="00F6231E" w:rsidRPr="00BA6D15">
        <w:rPr>
          <w:rFonts w:ascii="Times New Roman" w:hAnsi="Times New Roman" w:cs="Times New Roman"/>
          <w:color w:val="000000"/>
          <w:sz w:val="22"/>
          <w:szCs w:val="22"/>
        </w:rPr>
        <w:t>increased abundance of their popula</w:t>
      </w:r>
      <w:r w:rsidR="00FE5F92" w:rsidRPr="00BA6D15">
        <w:rPr>
          <w:rFonts w:ascii="Times New Roman" w:hAnsi="Times New Roman" w:cs="Times New Roman"/>
          <w:color w:val="000000"/>
          <w:sz w:val="22"/>
          <w:szCs w:val="22"/>
        </w:rPr>
        <w:t>ti</w:t>
      </w:r>
      <w:r w:rsidR="00F6231E" w:rsidRPr="00BA6D15">
        <w:rPr>
          <w:rFonts w:ascii="Times New Roman" w:hAnsi="Times New Roman" w:cs="Times New Roman"/>
          <w:color w:val="000000"/>
          <w:sz w:val="22"/>
          <w:szCs w:val="22"/>
        </w:rPr>
        <w:t xml:space="preserve">ons with </w:t>
      </w:r>
      <w:r w:rsidR="00FE5F92" w:rsidRPr="00BA6D15">
        <w:rPr>
          <w:rFonts w:ascii="Times New Roman" w:hAnsi="Times New Roman" w:cs="Times New Roman"/>
          <w:color w:val="000000"/>
          <w:sz w:val="22"/>
          <w:szCs w:val="22"/>
        </w:rPr>
        <w:t xml:space="preserve">a </w:t>
      </w:r>
      <w:r w:rsidR="00F6231E" w:rsidRPr="00BA6D15">
        <w:rPr>
          <w:rFonts w:ascii="Times New Roman" w:hAnsi="Times New Roman" w:cs="Times New Roman"/>
          <w:color w:val="000000"/>
          <w:sz w:val="22"/>
          <w:szCs w:val="22"/>
        </w:rPr>
        <w:t xml:space="preserve">concomitant higher level of </w:t>
      </w:r>
      <w:r w:rsidR="005B3C2A" w:rsidRPr="00BA6D15">
        <w:rPr>
          <w:rFonts w:ascii="Times New Roman" w:hAnsi="Times New Roman" w:cs="Times New Roman"/>
          <w:color w:val="000000"/>
          <w:sz w:val="22"/>
          <w:szCs w:val="22"/>
        </w:rPr>
        <w:t xml:space="preserve">enzymes capable of </w:t>
      </w:r>
      <w:r w:rsidR="00D53175" w:rsidRPr="00BA6D15">
        <w:rPr>
          <w:rFonts w:ascii="Times New Roman" w:hAnsi="Times New Roman" w:cs="Times New Roman"/>
          <w:color w:val="000000"/>
          <w:sz w:val="22"/>
          <w:szCs w:val="22"/>
        </w:rPr>
        <w:t xml:space="preserve">fiber </w:t>
      </w:r>
      <w:r w:rsidR="005B3C2A" w:rsidRPr="00BA6D15">
        <w:rPr>
          <w:rFonts w:ascii="Times New Roman" w:hAnsi="Times New Roman" w:cs="Times New Roman"/>
          <w:color w:val="000000"/>
          <w:sz w:val="22"/>
          <w:szCs w:val="22"/>
        </w:rPr>
        <w:t>degrad</w:t>
      </w:r>
      <w:r w:rsidR="00D53175" w:rsidRPr="00BA6D15">
        <w:rPr>
          <w:rFonts w:ascii="Times New Roman" w:hAnsi="Times New Roman" w:cs="Times New Roman"/>
          <w:color w:val="000000"/>
          <w:sz w:val="22"/>
          <w:szCs w:val="22"/>
        </w:rPr>
        <w:t>ation</w:t>
      </w:r>
      <w:r w:rsidR="00B24313" w:rsidRPr="00BA6D15">
        <w:rPr>
          <w:rFonts w:ascii="Times New Roman" w:hAnsi="Times New Roman" w:cs="Times New Roman"/>
          <w:color w:val="000000"/>
          <w:sz w:val="22"/>
          <w:szCs w:val="22"/>
        </w:rPr>
        <w:t xml:space="preserve"> following treatment</w:t>
      </w:r>
      <w:r w:rsidR="005B3C2A" w:rsidRPr="00BA6D15">
        <w:rPr>
          <w:rFonts w:ascii="Times New Roman" w:hAnsi="Times New Roman" w:cs="Times New Roman"/>
          <w:color w:val="000000"/>
          <w:sz w:val="22"/>
          <w:szCs w:val="22"/>
        </w:rPr>
        <w:t xml:space="preserve">. Indeed, the relative abundance of genes encoding </w:t>
      </w:r>
      <w:proofErr w:type="spellStart"/>
      <w:r w:rsidR="00193E68" w:rsidRPr="00BA6D15">
        <w:rPr>
          <w:rFonts w:ascii="Times New Roman" w:hAnsi="Times New Roman" w:cs="Times New Roman"/>
          <w:color w:val="000000"/>
          <w:sz w:val="22"/>
          <w:szCs w:val="22"/>
        </w:rPr>
        <w:t>inulinase</w:t>
      </w:r>
      <w:proofErr w:type="spellEnd"/>
      <w:r w:rsidR="005B3C2A" w:rsidRPr="00BA6D15">
        <w:rPr>
          <w:rFonts w:ascii="Times New Roman" w:hAnsi="Times New Roman" w:cs="Times New Roman"/>
          <w:color w:val="000000"/>
          <w:sz w:val="22"/>
          <w:szCs w:val="22"/>
        </w:rPr>
        <w:t xml:space="preserve"> significantly increased </w:t>
      </w:r>
      <w:r w:rsidR="00700A7D" w:rsidRPr="00BA6D15">
        <w:rPr>
          <w:rFonts w:ascii="Times New Roman" w:hAnsi="Times New Roman" w:cs="Times New Roman"/>
          <w:color w:val="000000"/>
          <w:sz w:val="22"/>
          <w:szCs w:val="22"/>
        </w:rPr>
        <w:t xml:space="preserve">from day 0 to </w:t>
      </w:r>
      <w:r w:rsidR="00193E68" w:rsidRPr="00BA6D15">
        <w:rPr>
          <w:rFonts w:ascii="Times New Roman" w:hAnsi="Times New Roman" w:cs="Times New Roman"/>
          <w:color w:val="000000"/>
          <w:sz w:val="22"/>
          <w:szCs w:val="22"/>
        </w:rPr>
        <w:t xml:space="preserve">day 5 </w:t>
      </w:r>
      <w:r w:rsidR="00700A7D" w:rsidRPr="00BA6D15">
        <w:rPr>
          <w:rFonts w:ascii="Times New Roman" w:hAnsi="Times New Roman" w:cs="Times New Roman"/>
          <w:color w:val="000000"/>
          <w:sz w:val="22"/>
          <w:szCs w:val="22"/>
        </w:rPr>
        <w:t>and 31 (</w:t>
      </w:r>
      <w:r w:rsidR="00700A7D" w:rsidRPr="00BA6D15">
        <w:rPr>
          <w:rFonts w:ascii="Times New Roman" w:hAnsi="Times New Roman" w:cs="Times New Roman"/>
          <w:color w:val="000000"/>
          <w:sz w:val="22"/>
          <w:szCs w:val="22"/>
          <w:highlight w:val="yellow"/>
        </w:rPr>
        <w:t>Fig. 3A</w:t>
      </w:r>
      <w:r w:rsidR="00700A7D" w:rsidRPr="00BA6D15">
        <w:rPr>
          <w:rFonts w:ascii="Times New Roman" w:hAnsi="Times New Roman" w:cs="Times New Roman"/>
          <w:color w:val="000000"/>
          <w:sz w:val="22"/>
          <w:szCs w:val="22"/>
        </w:rPr>
        <w:t xml:space="preserve">), </w:t>
      </w:r>
      <w:r w:rsidR="00193E68" w:rsidRPr="00BA6D15">
        <w:rPr>
          <w:rFonts w:ascii="Times New Roman" w:hAnsi="Times New Roman" w:cs="Times New Roman"/>
          <w:color w:val="000000"/>
          <w:sz w:val="22"/>
          <w:szCs w:val="22"/>
        </w:rPr>
        <w:t xml:space="preserve">suggesting that </w:t>
      </w:r>
      <w:proofErr w:type="spellStart"/>
      <w:r w:rsidR="00811783" w:rsidRPr="00BA6D15">
        <w:rPr>
          <w:rFonts w:ascii="Times New Roman" w:hAnsi="Times New Roman" w:cs="Times New Roman"/>
          <w:color w:val="000000"/>
          <w:sz w:val="22"/>
          <w:szCs w:val="22"/>
        </w:rPr>
        <w:t>inulin</w:t>
      </w:r>
      <w:r w:rsidR="002F67E3" w:rsidRPr="00BA6D15">
        <w:rPr>
          <w:rFonts w:ascii="Times New Roman" w:hAnsi="Times New Roman" w:cs="Times New Roman"/>
          <w:color w:val="000000"/>
          <w:sz w:val="22"/>
          <w:szCs w:val="22"/>
        </w:rPr>
        <w:t>ase</w:t>
      </w:r>
      <w:proofErr w:type="spellEnd"/>
      <w:r w:rsidR="002F67E3" w:rsidRPr="00BA6D15">
        <w:rPr>
          <w:rFonts w:ascii="Times New Roman" w:hAnsi="Times New Roman" w:cs="Times New Roman"/>
          <w:color w:val="000000"/>
          <w:sz w:val="22"/>
          <w:szCs w:val="22"/>
        </w:rPr>
        <w:t xml:space="preserve"> </w:t>
      </w:r>
      <w:r w:rsidR="00110FC6" w:rsidRPr="00BA6D15">
        <w:rPr>
          <w:rFonts w:ascii="Times New Roman" w:hAnsi="Times New Roman" w:cs="Times New Roman"/>
          <w:color w:val="000000"/>
          <w:sz w:val="22"/>
          <w:szCs w:val="22"/>
        </w:rPr>
        <w:t>may</w:t>
      </w:r>
      <w:r w:rsidR="002F67E3" w:rsidRPr="00BA6D15">
        <w:rPr>
          <w:rFonts w:ascii="Times New Roman" w:hAnsi="Times New Roman" w:cs="Times New Roman"/>
          <w:color w:val="000000"/>
          <w:sz w:val="22"/>
          <w:szCs w:val="22"/>
        </w:rPr>
        <w:t xml:space="preserve"> be a trait that has been selected for by inulin.</w:t>
      </w:r>
    </w:p>
    <w:p w14:paraId="71C104A4" w14:textId="77777777" w:rsidR="00184439" w:rsidRPr="00BA6D15" w:rsidRDefault="00184439" w:rsidP="00235E3B">
      <w:pPr>
        <w:pStyle w:val="paragraph"/>
        <w:spacing w:before="0" w:beforeAutospacing="0" w:after="0" w:afterAutospacing="0"/>
        <w:jc w:val="both"/>
        <w:rPr>
          <w:rFonts w:ascii="Times New Roman" w:hAnsi="Times New Roman" w:cs="Times New Roman"/>
          <w:color w:val="000000"/>
          <w:sz w:val="22"/>
          <w:szCs w:val="22"/>
        </w:rPr>
      </w:pPr>
    </w:p>
    <w:p w14:paraId="339DDD3F" w14:textId="0C37F2C9" w:rsidR="000A4DB3" w:rsidRPr="00B961DF" w:rsidRDefault="00193E68" w:rsidP="00235E3B">
      <w:pPr>
        <w:pStyle w:val="paragraph"/>
        <w:spacing w:before="0" w:beforeAutospacing="0" w:after="0" w:afterAutospacing="0"/>
        <w:jc w:val="both"/>
        <w:rPr>
          <w:rFonts w:ascii="Times New Roman" w:hAnsi="Times New Roman" w:cs="Times New Roman"/>
          <w:color w:val="FF0000"/>
          <w:sz w:val="22"/>
          <w:szCs w:val="22"/>
        </w:rPr>
      </w:pPr>
      <w:r w:rsidRPr="00BA6D15">
        <w:rPr>
          <w:rFonts w:ascii="Times New Roman" w:hAnsi="Times New Roman" w:cs="Times New Roman"/>
          <w:color w:val="000000"/>
          <w:sz w:val="22"/>
          <w:szCs w:val="22"/>
        </w:rPr>
        <w:t xml:space="preserve">To </w:t>
      </w:r>
      <w:r w:rsidR="00A90C57" w:rsidRPr="00BA6D15">
        <w:rPr>
          <w:rFonts w:ascii="Times New Roman" w:hAnsi="Times New Roman" w:cs="Times New Roman"/>
          <w:color w:val="000000"/>
          <w:sz w:val="22"/>
          <w:szCs w:val="22"/>
        </w:rPr>
        <w:t>infer</w:t>
      </w:r>
      <w:r w:rsidRPr="00BA6D15">
        <w:rPr>
          <w:rFonts w:ascii="Times New Roman" w:hAnsi="Times New Roman" w:cs="Times New Roman"/>
          <w:color w:val="000000"/>
          <w:sz w:val="22"/>
          <w:szCs w:val="22"/>
        </w:rPr>
        <w:t xml:space="preserve"> </w:t>
      </w:r>
      <w:r w:rsidR="00807D3F" w:rsidRPr="00BA6D15">
        <w:rPr>
          <w:rFonts w:ascii="Times New Roman" w:hAnsi="Times New Roman" w:cs="Times New Roman"/>
          <w:color w:val="000000"/>
          <w:sz w:val="22"/>
          <w:szCs w:val="22"/>
        </w:rPr>
        <w:t>dietary fiber</w:t>
      </w:r>
      <w:r w:rsidRPr="00BA6D15">
        <w:rPr>
          <w:rFonts w:ascii="Times New Roman" w:hAnsi="Times New Roman" w:cs="Times New Roman"/>
          <w:color w:val="000000"/>
          <w:sz w:val="22"/>
          <w:szCs w:val="22"/>
        </w:rPr>
        <w:t xml:space="preserve"> responders</w:t>
      </w:r>
      <w:r w:rsidR="00A90C57" w:rsidRPr="00BA6D15">
        <w:rPr>
          <w:rFonts w:ascii="Times New Roman" w:hAnsi="Times New Roman" w:cs="Times New Roman"/>
          <w:color w:val="000000"/>
          <w:sz w:val="22"/>
          <w:szCs w:val="22"/>
        </w:rPr>
        <w:t xml:space="preserve"> from the complex</w:t>
      </w:r>
      <w:r w:rsidR="00807D3F" w:rsidRPr="00BA6D15">
        <w:rPr>
          <w:rFonts w:ascii="Times New Roman" w:hAnsi="Times New Roman" w:cs="Times New Roman"/>
          <w:color w:val="000000"/>
          <w:sz w:val="22"/>
          <w:szCs w:val="22"/>
        </w:rPr>
        <w:t xml:space="preserve"> </w:t>
      </w:r>
      <w:r w:rsidR="00EC1FAE" w:rsidRPr="00BA6D15">
        <w:rPr>
          <w:rFonts w:ascii="Times New Roman" w:hAnsi="Times New Roman" w:cs="Times New Roman"/>
          <w:color w:val="000000"/>
          <w:sz w:val="22"/>
          <w:szCs w:val="22"/>
        </w:rPr>
        <w:t>micr</w:t>
      </w:r>
      <w:r w:rsidR="00D17F4B" w:rsidRPr="00BA6D15">
        <w:rPr>
          <w:rFonts w:ascii="Times New Roman" w:hAnsi="Times New Roman" w:cs="Times New Roman"/>
          <w:color w:val="000000"/>
          <w:sz w:val="22"/>
          <w:szCs w:val="22"/>
        </w:rPr>
        <w:t>o</w:t>
      </w:r>
      <w:r w:rsidR="00EC1FAE" w:rsidRPr="00BA6D15">
        <w:rPr>
          <w:rFonts w:ascii="Times New Roman" w:hAnsi="Times New Roman" w:cs="Times New Roman"/>
          <w:color w:val="000000"/>
          <w:sz w:val="22"/>
          <w:szCs w:val="22"/>
        </w:rPr>
        <w:t>bi</w:t>
      </w:r>
      <w:r w:rsidR="00AA2929" w:rsidRPr="00BA6D15">
        <w:rPr>
          <w:rFonts w:ascii="Times New Roman" w:hAnsi="Times New Roman" w:cs="Times New Roman"/>
          <w:color w:val="000000"/>
          <w:sz w:val="22"/>
          <w:szCs w:val="22"/>
        </w:rPr>
        <w:t>ota</w:t>
      </w:r>
      <w:r w:rsidRPr="00BA6D15">
        <w:rPr>
          <w:rFonts w:ascii="Times New Roman" w:hAnsi="Times New Roman" w:cs="Times New Roman"/>
          <w:color w:val="000000"/>
          <w:sz w:val="22"/>
          <w:szCs w:val="22"/>
        </w:rPr>
        <w:t xml:space="preserve">, we employed </w:t>
      </w:r>
      <w:r w:rsidR="00807D3F" w:rsidRPr="00BA6D15">
        <w:rPr>
          <w:rFonts w:ascii="Times New Roman" w:hAnsi="Times New Roman" w:cs="Times New Roman"/>
          <w:color w:val="000000"/>
          <w:sz w:val="22"/>
          <w:szCs w:val="22"/>
        </w:rPr>
        <w:t xml:space="preserve">the </w:t>
      </w:r>
      <w:r w:rsidRPr="00BA6D15">
        <w:rPr>
          <w:rFonts w:ascii="Times New Roman" w:hAnsi="Times New Roman" w:cs="Times New Roman"/>
          <w:color w:val="000000"/>
          <w:sz w:val="22"/>
          <w:szCs w:val="22"/>
        </w:rPr>
        <w:t>g</w:t>
      </w:r>
      <w:r w:rsidR="00967B8F" w:rsidRPr="00BA6D15">
        <w:rPr>
          <w:rFonts w:ascii="Times New Roman" w:hAnsi="Times New Roman" w:cs="Times New Roman"/>
          <w:color w:val="000000"/>
          <w:sz w:val="22"/>
          <w:szCs w:val="22"/>
        </w:rPr>
        <w:t>eneralized Lotka–Volterra (</w:t>
      </w:r>
      <w:proofErr w:type="spellStart"/>
      <w:r w:rsidR="00967B8F" w:rsidRPr="00BA6D15">
        <w:rPr>
          <w:rFonts w:ascii="Times New Roman" w:hAnsi="Times New Roman" w:cs="Times New Roman"/>
          <w:color w:val="000000"/>
          <w:sz w:val="22"/>
          <w:szCs w:val="22"/>
        </w:rPr>
        <w:t>gLV</w:t>
      </w:r>
      <w:proofErr w:type="spellEnd"/>
      <w:r w:rsidR="00967B8F" w:rsidRPr="00BA6D15">
        <w:rPr>
          <w:rFonts w:ascii="Times New Roman" w:hAnsi="Times New Roman" w:cs="Times New Roman"/>
          <w:color w:val="000000"/>
          <w:sz w:val="22"/>
          <w:szCs w:val="22"/>
        </w:rPr>
        <w:t>)</w:t>
      </w:r>
      <w:r w:rsidR="00811783" w:rsidRPr="00BA6D15">
        <w:rPr>
          <w:rFonts w:ascii="Times New Roman" w:hAnsi="Times New Roman" w:cs="Times New Roman"/>
          <w:color w:val="000000"/>
          <w:sz w:val="22"/>
          <w:szCs w:val="22"/>
        </w:rPr>
        <w:t xml:space="preserve"> </w:t>
      </w:r>
      <w:r w:rsidR="00F33B46" w:rsidRPr="00BA6D15">
        <w:rPr>
          <w:rFonts w:ascii="Times New Roman" w:hAnsi="Times New Roman" w:cs="Times New Roman"/>
          <w:color w:val="000000"/>
          <w:sz w:val="22"/>
          <w:szCs w:val="22"/>
        </w:rPr>
        <w:t xml:space="preserve">equation </w:t>
      </w:r>
      <w:r w:rsidR="00F501F2">
        <w:rPr>
          <w:rFonts w:ascii="Times New Roman" w:hAnsi="Times New Roman" w:cs="Times New Roman"/>
          <w:color w:val="000000"/>
          <w:sz w:val="22"/>
          <w:szCs w:val="22"/>
        </w:rPr>
        <w:t>(</w:t>
      </w:r>
      <w:r w:rsidR="00852D3B" w:rsidRPr="00852D3B">
        <w:rPr>
          <w:rFonts w:ascii="Times New Roman" w:hAnsi="Times New Roman" w:cs="Times New Roman"/>
          <w:color w:val="000000"/>
          <w:sz w:val="22"/>
          <w:szCs w:val="22"/>
          <w:highlight w:val="yellow"/>
        </w:rPr>
        <w:t>Fig. 3B</w:t>
      </w:r>
      <w:r w:rsidR="00852D3B">
        <w:rPr>
          <w:rFonts w:ascii="Times New Roman" w:hAnsi="Times New Roman" w:cs="Times New Roman"/>
          <w:color w:val="000000"/>
          <w:sz w:val="22"/>
          <w:szCs w:val="22"/>
        </w:rPr>
        <w:t xml:space="preserve">, </w:t>
      </w:r>
      <w:r w:rsidR="00F501F2" w:rsidRPr="00215B95">
        <w:rPr>
          <w:rFonts w:ascii="Times New Roman" w:hAnsi="Times New Roman" w:cs="Times New Roman"/>
          <w:color w:val="000000"/>
          <w:sz w:val="22"/>
          <w:szCs w:val="22"/>
          <w:highlight w:val="yellow"/>
        </w:rPr>
        <w:t>E</w:t>
      </w:r>
      <w:r w:rsidR="00F501F2" w:rsidRPr="00215B95">
        <w:rPr>
          <w:rFonts w:ascii="Times New Roman" w:hAnsi="Times New Roman" w:cs="Times New Roman" w:hint="eastAsia"/>
          <w:color w:val="000000"/>
          <w:sz w:val="22"/>
          <w:szCs w:val="22"/>
          <w:highlight w:val="yellow"/>
        </w:rPr>
        <w:t>q</w:t>
      </w:r>
      <w:r w:rsidR="00F501F2" w:rsidRPr="00215B95">
        <w:rPr>
          <w:rFonts w:ascii="Times New Roman" w:hAnsi="Times New Roman" w:cs="Times New Roman"/>
          <w:color w:val="000000"/>
          <w:sz w:val="22"/>
          <w:szCs w:val="22"/>
          <w:highlight w:val="yellow"/>
        </w:rPr>
        <w:t>.</w:t>
      </w:r>
      <w:r w:rsidR="00F501F2">
        <w:rPr>
          <w:rFonts w:ascii="Times New Roman" w:hAnsi="Times New Roman" w:cs="Times New Roman"/>
          <w:color w:val="000000"/>
          <w:sz w:val="22"/>
          <w:szCs w:val="22"/>
          <w:highlight w:val="yellow"/>
        </w:rPr>
        <w:t xml:space="preserve"> </w:t>
      </w:r>
      <w:r w:rsidR="00F501F2" w:rsidRPr="00215B95">
        <w:rPr>
          <w:rFonts w:ascii="Times New Roman" w:hAnsi="Times New Roman" w:cs="Times New Roman"/>
          <w:color w:val="000000"/>
          <w:sz w:val="22"/>
          <w:szCs w:val="22"/>
          <w:highlight w:val="yellow"/>
        </w:rPr>
        <w:t>3</w:t>
      </w:r>
      <w:r w:rsidR="00F501F2">
        <w:rPr>
          <w:rFonts w:ascii="Times New Roman" w:hAnsi="Times New Roman" w:cs="Times New Roman"/>
          <w:color w:val="000000"/>
          <w:sz w:val="22"/>
          <w:szCs w:val="22"/>
        </w:rPr>
        <w:t xml:space="preserve">) </w:t>
      </w:r>
      <w:r w:rsidR="00F33B46" w:rsidRPr="00BA6D15">
        <w:rPr>
          <w:rFonts w:ascii="Times New Roman" w:hAnsi="Times New Roman" w:cs="Times New Roman"/>
          <w:color w:val="000000"/>
          <w:sz w:val="22"/>
          <w:szCs w:val="22"/>
        </w:rPr>
        <w:t xml:space="preserve">to </w:t>
      </w:r>
      <w:r w:rsidR="00811783" w:rsidRPr="00BA6D15">
        <w:rPr>
          <w:rFonts w:ascii="Times New Roman" w:hAnsi="Times New Roman" w:cs="Times New Roman"/>
          <w:color w:val="000000"/>
          <w:sz w:val="22"/>
          <w:szCs w:val="22"/>
        </w:rPr>
        <w:t xml:space="preserve">model </w:t>
      </w:r>
      <w:r w:rsidR="00F33B46" w:rsidRPr="00BA6D15">
        <w:rPr>
          <w:rFonts w:ascii="Times New Roman" w:hAnsi="Times New Roman" w:cs="Times New Roman"/>
          <w:color w:val="000000"/>
          <w:sz w:val="22"/>
          <w:szCs w:val="22"/>
        </w:rPr>
        <w:t xml:space="preserve">the </w:t>
      </w:r>
      <w:r w:rsidR="00807D3F" w:rsidRPr="00BA6D15">
        <w:rPr>
          <w:rFonts w:ascii="Times New Roman" w:hAnsi="Times New Roman" w:cs="Times New Roman"/>
          <w:color w:val="000000"/>
          <w:sz w:val="22"/>
          <w:szCs w:val="22"/>
        </w:rPr>
        <w:t xml:space="preserve">observed </w:t>
      </w:r>
      <w:r w:rsidR="00F33B46" w:rsidRPr="00BA6D15">
        <w:rPr>
          <w:rFonts w:ascii="Times New Roman" w:hAnsi="Times New Roman" w:cs="Times New Roman"/>
          <w:color w:val="000000"/>
          <w:sz w:val="22"/>
          <w:szCs w:val="22"/>
        </w:rPr>
        <w:t xml:space="preserve">dynamical responses. </w:t>
      </w:r>
      <w:r w:rsidR="00852D3B">
        <w:rPr>
          <w:rFonts w:ascii="Times New Roman" w:hAnsi="Times New Roman" w:cs="Times New Roman"/>
          <w:color w:val="000000"/>
          <w:sz w:val="22"/>
          <w:szCs w:val="22"/>
        </w:rPr>
        <w:t xml:space="preserve">The </w:t>
      </w:r>
      <w:proofErr w:type="spellStart"/>
      <w:r w:rsidR="00852D3B">
        <w:rPr>
          <w:rFonts w:ascii="Times New Roman" w:hAnsi="Times New Roman" w:cs="Times New Roman"/>
          <w:color w:val="000000"/>
          <w:sz w:val="22"/>
          <w:szCs w:val="22"/>
        </w:rPr>
        <w:t>g</w:t>
      </w:r>
      <w:r w:rsidR="00865679">
        <w:rPr>
          <w:rFonts w:ascii="Times New Roman" w:hAnsi="Times New Roman" w:cs="Times New Roman"/>
          <w:color w:val="000000"/>
          <w:sz w:val="22"/>
          <w:szCs w:val="22"/>
        </w:rPr>
        <w:t>LV</w:t>
      </w:r>
      <w:proofErr w:type="spellEnd"/>
      <w:r w:rsidR="00852D3B">
        <w:rPr>
          <w:rFonts w:ascii="Times New Roman" w:hAnsi="Times New Roman" w:cs="Times New Roman"/>
          <w:color w:val="000000"/>
          <w:sz w:val="22"/>
          <w:szCs w:val="22"/>
        </w:rPr>
        <w:t xml:space="preserve"> model</w:t>
      </w:r>
      <w:r w:rsidR="00560A85">
        <w:rPr>
          <w:rFonts w:ascii="Times New Roman" w:hAnsi="Times New Roman" w:cs="Times New Roman"/>
          <w:color w:val="000000"/>
          <w:sz w:val="22"/>
          <w:szCs w:val="22"/>
        </w:rPr>
        <w:t xml:space="preserve"> </w:t>
      </w:r>
      <w:r w:rsidR="00F33B46" w:rsidRPr="00BA6D15">
        <w:rPr>
          <w:rFonts w:ascii="Times New Roman" w:hAnsi="Times New Roman" w:cs="Times New Roman"/>
          <w:color w:val="000000"/>
          <w:sz w:val="22"/>
          <w:szCs w:val="22"/>
        </w:rPr>
        <w:t>summarizes the underlying ecology by three terms that additively determine bacterial growth rate</w:t>
      </w:r>
      <w:r w:rsidR="00746270" w:rsidRPr="00BA6D15">
        <w:rPr>
          <w:rFonts w:ascii="Times New Roman" w:hAnsi="Times New Roman" w:cs="Times New Roman"/>
          <w:color w:val="000000"/>
          <w:sz w:val="22"/>
          <w:szCs w:val="22"/>
        </w:rPr>
        <w:t>s</w:t>
      </w:r>
      <w:r w:rsidR="00F33B46" w:rsidRPr="00BA6D15">
        <w:rPr>
          <w:rFonts w:ascii="Times New Roman" w:hAnsi="Times New Roman" w:cs="Times New Roman"/>
          <w:color w:val="000000"/>
          <w:sz w:val="22"/>
          <w:szCs w:val="22"/>
        </w:rPr>
        <w:t xml:space="preserve">: </w:t>
      </w:r>
      <w:r w:rsidR="00746270" w:rsidRPr="00BA6D15">
        <w:rPr>
          <w:rFonts w:ascii="Times New Roman" w:hAnsi="Times New Roman" w:cs="Times New Roman"/>
          <w:color w:val="000000"/>
          <w:sz w:val="22"/>
          <w:szCs w:val="22"/>
        </w:rPr>
        <w:t xml:space="preserve">the </w:t>
      </w:r>
      <w:r w:rsidR="00F33B46" w:rsidRPr="00BA6D15">
        <w:rPr>
          <w:rFonts w:ascii="Times New Roman" w:hAnsi="Times New Roman" w:cs="Times New Roman"/>
          <w:color w:val="000000"/>
          <w:sz w:val="22"/>
          <w:szCs w:val="22"/>
        </w:rPr>
        <w:t xml:space="preserve">basal </w:t>
      </w:r>
      <w:r w:rsidR="009E6516" w:rsidRPr="00BA6D15">
        <w:rPr>
          <w:rFonts w:ascii="Times New Roman" w:hAnsi="Times New Roman" w:cs="Times New Roman"/>
          <w:color w:val="000000"/>
          <w:sz w:val="22"/>
          <w:szCs w:val="22"/>
        </w:rPr>
        <w:t xml:space="preserve">growth </w:t>
      </w:r>
      <w:r w:rsidR="00F33B46" w:rsidRPr="00BA6D15">
        <w:rPr>
          <w:rFonts w:ascii="Times New Roman" w:hAnsi="Times New Roman" w:cs="Times New Roman"/>
          <w:color w:val="000000"/>
          <w:sz w:val="22"/>
          <w:szCs w:val="22"/>
        </w:rPr>
        <w:t>rate</w:t>
      </w:r>
      <w:r w:rsidR="003E5AB4" w:rsidRPr="00BA6D15">
        <w:rPr>
          <w:rFonts w:ascii="Times New Roman" w:hAnsi="Times New Roman" w:cs="Times New Roman"/>
          <w:color w:val="000000"/>
          <w:sz w:val="22"/>
          <w:szCs w:val="22"/>
        </w:rPr>
        <w:t>s</w:t>
      </w:r>
      <w:r w:rsidR="00F33B46" w:rsidRPr="00BA6D15">
        <w:rPr>
          <w:rFonts w:ascii="Times New Roman" w:hAnsi="Times New Roman" w:cs="Times New Roman"/>
          <w:color w:val="000000"/>
          <w:sz w:val="22"/>
          <w:szCs w:val="22"/>
        </w:rPr>
        <w:t xml:space="preserve"> (</w:t>
      </w:r>
      <m:oMath>
        <m:r>
          <w:rPr>
            <w:rFonts w:ascii="Cambria Math" w:hAnsi="Cambria Math" w:cs="Times New Roman"/>
            <w:color w:val="000000"/>
            <w:sz w:val="22"/>
            <w:szCs w:val="22"/>
          </w:rPr>
          <m:t>α</m:t>
        </m:r>
      </m:oMath>
      <w:r w:rsidR="00F33B46" w:rsidRPr="00BA6D15">
        <w:rPr>
          <w:rFonts w:ascii="Times New Roman" w:hAnsi="Times New Roman" w:cs="Times New Roman"/>
          <w:color w:val="000000"/>
          <w:sz w:val="22"/>
          <w:szCs w:val="22"/>
        </w:rPr>
        <w:t xml:space="preserve">), </w:t>
      </w:r>
      <w:r w:rsidR="00746270" w:rsidRPr="00BA6D15">
        <w:rPr>
          <w:rFonts w:ascii="Times New Roman" w:hAnsi="Times New Roman" w:cs="Times New Roman"/>
          <w:color w:val="000000"/>
          <w:sz w:val="22"/>
          <w:szCs w:val="22"/>
        </w:rPr>
        <w:t xml:space="preserve">the </w:t>
      </w:r>
      <w:r w:rsidR="00F33B46" w:rsidRPr="00BA6D15">
        <w:rPr>
          <w:rFonts w:ascii="Times New Roman" w:hAnsi="Times New Roman" w:cs="Times New Roman"/>
          <w:color w:val="000000"/>
          <w:sz w:val="22"/>
          <w:szCs w:val="22"/>
        </w:rPr>
        <w:t>influences from other bacteria (</w:t>
      </w:r>
      <m:oMath>
        <m:r>
          <w:rPr>
            <w:rFonts w:ascii="Cambria Math" w:hAnsi="Cambria Math" w:cs="Times New Roman"/>
            <w:color w:val="000000"/>
            <w:sz w:val="22"/>
            <w:szCs w:val="22"/>
          </w:rPr>
          <m:t>β</m:t>
        </m:r>
      </m:oMath>
      <w:r w:rsidR="00F33B46" w:rsidRPr="00BA6D15">
        <w:rPr>
          <w:rFonts w:ascii="Times New Roman" w:hAnsi="Times New Roman" w:cs="Times New Roman"/>
          <w:color w:val="000000"/>
          <w:sz w:val="22"/>
          <w:szCs w:val="22"/>
        </w:rPr>
        <w:t xml:space="preserve">), and </w:t>
      </w:r>
      <w:r w:rsidR="00746270" w:rsidRPr="00BA6D15">
        <w:rPr>
          <w:rFonts w:ascii="Times New Roman" w:hAnsi="Times New Roman" w:cs="Times New Roman"/>
          <w:color w:val="000000"/>
          <w:sz w:val="22"/>
          <w:szCs w:val="22"/>
        </w:rPr>
        <w:t xml:space="preserve">the </w:t>
      </w:r>
      <w:r w:rsidR="00F33B46" w:rsidRPr="00BA6D15">
        <w:rPr>
          <w:rFonts w:ascii="Times New Roman" w:hAnsi="Times New Roman" w:cs="Times New Roman"/>
          <w:color w:val="000000"/>
          <w:sz w:val="22"/>
          <w:szCs w:val="22"/>
        </w:rPr>
        <w:t xml:space="preserve">impacts of </w:t>
      </w:r>
      <w:r w:rsidR="00B97578" w:rsidRPr="00BA6D15">
        <w:rPr>
          <w:rFonts w:ascii="Times New Roman" w:hAnsi="Times New Roman" w:cs="Times New Roman"/>
          <w:color w:val="000000"/>
          <w:sz w:val="22"/>
          <w:szCs w:val="22"/>
        </w:rPr>
        <w:t>environment</w:t>
      </w:r>
      <w:r w:rsidR="00F33B46" w:rsidRPr="00BA6D15">
        <w:rPr>
          <w:rFonts w:ascii="Times New Roman" w:hAnsi="Times New Roman" w:cs="Times New Roman"/>
          <w:color w:val="000000"/>
          <w:sz w:val="22"/>
          <w:szCs w:val="22"/>
        </w:rPr>
        <w:t xml:space="preserve"> (</w:t>
      </w:r>
      <m:oMath>
        <m:r>
          <w:rPr>
            <w:rFonts w:ascii="Cambria Math" w:hAnsi="Cambria Math" w:cs="Times New Roman"/>
            <w:color w:val="000000"/>
            <w:sz w:val="22"/>
            <w:szCs w:val="22"/>
          </w:rPr>
          <m:t>ϵ</m:t>
        </m:r>
      </m:oMath>
      <w:r w:rsidR="00F33B46" w:rsidRPr="00BA6D15">
        <w:rPr>
          <w:rFonts w:ascii="Times New Roman" w:hAnsi="Times New Roman" w:cs="Times New Roman"/>
          <w:color w:val="000000"/>
          <w:sz w:val="22"/>
          <w:szCs w:val="22"/>
        </w:rPr>
        <w:t xml:space="preserve">). </w:t>
      </w:r>
      <w:r w:rsidR="003E5AB4" w:rsidRPr="00BA6D15">
        <w:rPr>
          <w:rFonts w:ascii="Times New Roman" w:hAnsi="Times New Roman" w:cs="Times New Roman"/>
          <w:color w:val="000000"/>
          <w:sz w:val="22"/>
          <w:szCs w:val="22"/>
        </w:rPr>
        <w:t xml:space="preserve">In this study, </w:t>
      </w:r>
      <m:oMath>
        <m:r>
          <w:rPr>
            <w:rFonts w:ascii="Cambria Math" w:hAnsi="Cambria Math" w:cs="Times New Roman"/>
            <w:color w:val="000000"/>
            <w:sz w:val="22"/>
            <w:szCs w:val="22"/>
          </w:rPr>
          <m:t>ϵ</m:t>
        </m:r>
      </m:oMath>
      <w:r w:rsidR="003E5AB4" w:rsidRPr="00BA6D15">
        <w:rPr>
          <w:rFonts w:ascii="Times New Roman" w:hAnsi="Times New Roman" w:cs="Times New Roman"/>
          <w:color w:val="000000"/>
          <w:sz w:val="22"/>
          <w:szCs w:val="22"/>
        </w:rPr>
        <w:t xml:space="preserve"> represents </w:t>
      </w:r>
      <w:r w:rsidR="0026722C" w:rsidRPr="00BA6D15">
        <w:rPr>
          <w:rFonts w:ascii="Times New Roman" w:hAnsi="Times New Roman" w:cs="Times New Roman"/>
          <w:color w:val="000000"/>
          <w:sz w:val="22"/>
          <w:szCs w:val="22"/>
        </w:rPr>
        <w:t xml:space="preserve">the </w:t>
      </w:r>
      <w:r w:rsidR="00746270" w:rsidRPr="00BA6D15">
        <w:rPr>
          <w:rFonts w:ascii="Times New Roman" w:hAnsi="Times New Roman" w:cs="Times New Roman"/>
          <w:color w:val="000000"/>
          <w:sz w:val="22"/>
          <w:szCs w:val="22"/>
        </w:rPr>
        <w:t xml:space="preserve">growth responses of bacteria to </w:t>
      </w:r>
      <w:r w:rsidR="0026722C" w:rsidRPr="00BA6D15">
        <w:rPr>
          <w:rFonts w:ascii="Times New Roman" w:hAnsi="Times New Roman" w:cs="Times New Roman"/>
          <w:color w:val="000000"/>
          <w:sz w:val="22"/>
          <w:szCs w:val="22"/>
        </w:rPr>
        <w:t>dietary fiber.</w:t>
      </w:r>
      <w:r w:rsidR="00AF10CC" w:rsidRPr="00BA6D15">
        <w:rPr>
          <w:rFonts w:ascii="Times New Roman" w:hAnsi="Times New Roman" w:cs="Times New Roman"/>
          <w:color w:val="000000"/>
          <w:sz w:val="22"/>
          <w:szCs w:val="22"/>
        </w:rPr>
        <w:t xml:space="preserve"> </w:t>
      </w:r>
      <w:r w:rsidR="00B3132E" w:rsidRPr="00BA6D15">
        <w:rPr>
          <w:rFonts w:ascii="Times New Roman" w:hAnsi="Times New Roman" w:cs="Times New Roman"/>
          <w:color w:val="000000"/>
          <w:sz w:val="22"/>
          <w:szCs w:val="22"/>
        </w:rPr>
        <w:t>To estimate the uncertainties associated with these parameters, we further formulated the inference problem in a Bayesian framework (</w:t>
      </w:r>
      <w:r w:rsidR="00B3132E" w:rsidRPr="00BA6D15">
        <w:rPr>
          <w:rFonts w:ascii="Times New Roman" w:hAnsi="Times New Roman" w:cs="Times New Roman"/>
          <w:color w:val="000000"/>
          <w:sz w:val="22"/>
          <w:szCs w:val="22"/>
          <w:highlight w:val="yellow"/>
        </w:rPr>
        <w:t>see Methods</w:t>
      </w:r>
      <w:r w:rsidR="00B3132E" w:rsidRPr="00BA6D15">
        <w:rPr>
          <w:rFonts w:ascii="Times New Roman" w:hAnsi="Times New Roman" w:cs="Times New Roman"/>
          <w:color w:val="000000"/>
          <w:sz w:val="22"/>
          <w:szCs w:val="22"/>
        </w:rPr>
        <w:t>)</w:t>
      </w:r>
      <w:r w:rsidR="005067D5" w:rsidRPr="00BA6D15">
        <w:rPr>
          <w:rFonts w:ascii="Times New Roman" w:hAnsi="Times New Roman" w:cs="Times New Roman"/>
          <w:color w:val="000000"/>
          <w:sz w:val="22"/>
          <w:szCs w:val="22"/>
        </w:rPr>
        <w:t xml:space="preserve"> and r</w:t>
      </w:r>
      <w:r w:rsidR="00B3132E" w:rsidRPr="00BA6D15">
        <w:rPr>
          <w:rFonts w:ascii="Times New Roman" w:hAnsi="Times New Roman" w:cs="Times New Roman"/>
          <w:color w:val="000000"/>
          <w:sz w:val="22"/>
          <w:szCs w:val="22"/>
        </w:rPr>
        <w:t>esponder</w:t>
      </w:r>
      <w:r w:rsidR="00807D3F" w:rsidRPr="00BA6D15">
        <w:rPr>
          <w:rFonts w:ascii="Times New Roman" w:hAnsi="Times New Roman" w:cs="Times New Roman"/>
          <w:color w:val="000000"/>
          <w:sz w:val="22"/>
          <w:szCs w:val="22"/>
        </w:rPr>
        <w:t>s</w:t>
      </w:r>
      <w:r w:rsidR="00B3132E" w:rsidRPr="00BA6D15">
        <w:rPr>
          <w:rFonts w:ascii="Times New Roman" w:hAnsi="Times New Roman" w:cs="Times New Roman"/>
          <w:color w:val="000000"/>
          <w:sz w:val="22"/>
          <w:szCs w:val="22"/>
        </w:rPr>
        <w:t xml:space="preserve"> </w:t>
      </w:r>
      <w:r w:rsidR="00560A85">
        <w:rPr>
          <w:rFonts w:ascii="Times New Roman" w:hAnsi="Times New Roman" w:cs="Times New Roman"/>
          <w:color w:val="000000"/>
          <w:sz w:val="22"/>
          <w:szCs w:val="22"/>
        </w:rPr>
        <w:t>include any</w:t>
      </w:r>
      <w:r w:rsidR="00B3132E" w:rsidRPr="00BA6D15">
        <w:rPr>
          <w:rFonts w:ascii="Times New Roman" w:hAnsi="Times New Roman" w:cs="Times New Roman"/>
          <w:color w:val="000000"/>
          <w:sz w:val="22"/>
          <w:szCs w:val="22"/>
        </w:rPr>
        <w:t xml:space="preserve"> </w:t>
      </w:r>
      <w:r w:rsidR="004F7473" w:rsidRPr="00BA6D15">
        <w:rPr>
          <w:rFonts w:ascii="Times New Roman" w:hAnsi="Times New Roman" w:cs="Times New Roman"/>
          <w:color w:val="000000"/>
          <w:sz w:val="22"/>
          <w:szCs w:val="22"/>
        </w:rPr>
        <w:t xml:space="preserve">bacteria whose </w:t>
      </w:r>
      <w:r w:rsidR="00B3132E" w:rsidRPr="00BA6D15">
        <w:rPr>
          <w:rFonts w:ascii="Times New Roman" w:hAnsi="Times New Roman" w:cs="Times New Roman"/>
          <w:color w:val="000000"/>
          <w:sz w:val="22"/>
          <w:szCs w:val="22"/>
        </w:rPr>
        <w:t>95% credible interval</w:t>
      </w:r>
      <w:r w:rsidR="004F7473" w:rsidRPr="00BA6D15">
        <w:rPr>
          <w:rFonts w:ascii="Times New Roman" w:hAnsi="Times New Roman" w:cs="Times New Roman"/>
          <w:color w:val="000000"/>
          <w:sz w:val="22"/>
          <w:szCs w:val="22"/>
        </w:rPr>
        <w:t xml:space="preserve"> of </w:t>
      </w:r>
      <w:r w:rsidR="00560A85">
        <w:rPr>
          <w:rFonts w:ascii="Times New Roman" w:hAnsi="Times New Roman" w:cs="Times New Roman"/>
          <w:color w:val="000000"/>
          <w:sz w:val="22"/>
          <w:szCs w:val="22"/>
        </w:rPr>
        <w:t>its</w:t>
      </w:r>
      <w:r w:rsidR="004F7473" w:rsidRPr="00BA6D15">
        <w:rPr>
          <w:rFonts w:ascii="Times New Roman" w:hAnsi="Times New Roman" w:cs="Times New Roman"/>
          <w:color w:val="000000"/>
          <w:sz w:val="22"/>
          <w:szCs w:val="22"/>
        </w:rPr>
        <w:t xml:space="preserve"> posterior distribution of </w:t>
      </w:r>
      <m:oMath>
        <m:r>
          <w:rPr>
            <w:rFonts w:ascii="Cambria Math" w:hAnsi="Cambria Math" w:cs="Times New Roman"/>
            <w:color w:val="000000"/>
            <w:sz w:val="22"/>
            <w:szCs w:val="22"/>
          </w:rPr>
          <m:t>ϵ</m:t>
        </m:r>
      </m:oMath>
      <w:r w:rsidR="00B3132E" w:rsidRPr="00BA6D15">
        <w:rPr>
          <w:rFonts w:ascii="Times New Roman" w:hAnsi="Times New Roman" w:cs="Times New Roman"/>
          <w:color w:val="000000"/>
          <w:sz w:val="22"/>
          <w:szCs w:val="22"/>
        </w:rPr>
        <w:t xml:space="preserve"> is completely to the </w:t>
      </w:r>
      <w:r w:rsidR="00DE68A2" w:rsidRPr="00BA6D15">
        <w:rPr>
          <w:rFonts w:ascii="Times New Roman" w:hAnsi="Times New Roman" w:cs="Times New Roman"/>
          <w:color w:val="000000"/>
          <w:sz w:val="22"/>
          <w:szCs w:val="22"/>
        </w:rPr>
        <w:t xml:space="preserve">right </w:t>
      </w:r>
      <w:r w:rsidR="00B3132E" w:rsidRPr="00BA6D15">
        <w:rPr>
          <w:rFonts w:ascii="Times New Roman" w:hAnsi="Times New Roman" w:cs="Times New Roman"/>
          <w:color w:val="000000"/>
          <w:sz w:val="22"/>
          <w:szCs w:val="22"/>
        </w:rPr>
        <w:t xml:space="preserve">of 0. </w:t>
      </w:r>
      <w:r w:rsidR="00DB0504" w:rsidRPr="0050454A">
        <w:rPr>
          <w:rFonts w:ascii="Times New Roman" w:hAnsi="Times New Roman" w:cs="Times New Roman"/>
          <w:color w:val="000000" w:themeColor="text1"/>
          <w:sz w:val="22"/>
          <w:szCs w:val="22"/>
        </w:rPr>
        <w:t xml:space="preserve">Since </w:t>
      </w:r>
      <w:proofErr w:type="spellStart"/>
      <w:r w:rsidR="000A4DB3" w:rsidRPr="0050454A">
        <w:rPr>
          <w:rFonts w:ascii="Times New Roman" w:hAnsi="Times New Roman" w:cs="Times New Roman"/>
          <w:color w:val="000000" w:themeColor="text1"/>
          <w:sz w:val="22"/>
          <w:szCs w:val="22"/>
        </w:rPr>
        <w:t>gLV</w:t>
      </w:r>
      <w:proofErr w:type="spellEnd"/>
      <w:r w:rsidR="000A4DB3" w:rsidRPr="0050454A">
        <w:rPr>
          <w:rFonts w:ascii="Times New Roman" w:hAnsi="Times New Roman" w:cs="Times New Roman"/>
          <w:color w:val="000000" w:themeColor="text1"/>
          <w:sz w:val="22"/>
          <w:szCs w:val="22"/>
        </w:rPr>
        <w:t xml:space="preserve"> is a differential-equation model</w:t>
      </w:r>
      <w:r w:rsidR="00DB0504" w:rsidRPr="0050454A">
        <w:rPr>
          <w:rFonts w:ascii="Times New Roman" w:hAnsi="Times New Roman" w:cs="Times New Roman"/>
          <w:color w:val="000000" w:themeColor="text1"/>
          <w:sz w:val="22"/>
          <w:szCs w:val="22"/>
        </w:rPr>
        <w:t xml:space="preserve">, it is </w:t>
      </w:r>
      <w:r w:rsidR="000A4DB3" w:rsidRPr="0050454A">
        <w:rPr>
          <w:rFonts w:ascii="Times New Roman" w:hAnsi="Times New Roman" w:cs="Times New Roman"/>
          <w:color w:val="000000" w:themeColor="text1"/>
          <w:sz w:val="22"/>
          <w:szCs w:val="22"/>
        </w:rPr>
        <w:t xml:space="preserve">naturally more </w:t>
      </w:r>
      <w:r w:rsidR="00B97578" w:rsidRPr="0050454A">
        <w:rPr>
          <w:rFonts w:ascii="Times New Roman" w:hAnsi="Times New Roman" w:cs="Times New Roman"/>
          <w:color w:val="000000" w:themeColor="text1"/>
          <w:sz w:val="22"/>
          <w:szCs w:val="22"/>
        </w:rPr>
        <w:t>amenable</w:t>
      </w:r>
      <w:r w:rsidR="000A4DB3" w:rsidRPr="0050454A">
        <w:rPr>
          <w:rFonts w:ascii="Times New Roman" w:hAnsi="Times New Roman" w:cs="Times New Roman"/>
          <w:color w:val="000000" w:themeColor="text1"/>
          <w:sz w:val="22"/>
          <w:szCs w:val="22"/>
        </w:rPr>
        <w:t xml:space="preserve"> to analyzing longitudinal data</w:t>
      </w:r>
      <w:r w:rsidR="00DB0504" w:rsidRPr="0050454A">
        <w:rPr>
          <w:rFonts w:ascii="Times New Roman" w:hAnsi="Times New Roman" w:cs="Times New Roman"/>
          <w:color w:val="000000" w:themeColor="text1"/>
          <w:sz w:val="22"/>
          <w:szCs w:val="22"/>
        </w:rPr>
        <w:t xml:space="preserve"> compared to </w:t>
      </w:r>
      <w:ins w:id="239" w:author="刘 红宾" w:date="2021-04-02T20:39:00Z">
        <w:r w:rsidR="003B4BAB" w:rsidRPr="005F63EE">
          <w:rPr>
            <w:rFonts w:ascii="Times New Roman" w:hAnsi="Times New Roman" w:cs="Times New Roman"/>
            <w:color w:val="000000" w:themeColor="text1"/>
            <w:sz w:val="22"/>
            <w:szCs w:val="22"/>
          </w:rPr>
          <w:t>traditional</w:t>
        </w:r>
        <w:r w:rsidR="003B4BAB" w:rsidRPr="0050454A">
          <w:rPr>
            <w:rFonts w:ascii="Times New Roman" w:hAnsi="Times New Roman" w:cs="Times New Roman"/>
            <w:color w:val="000000" w:themeColor="text1"/>
            <w:sz w:val="22"/>
            <w:szCs w:val="22"/>
          </w:rPr>
          <w:t xml:space="preserve"> </w:t>
        </w:r>
      </w:ins>
      <w:r w:rsidR="001B38C1" w:rsidRPr="0050454A">
        <w:rPr>
          <w:rFonts w:ascii="Times New Roman" w:hAnsi="Times New Roman" w:cs="Times New Roman"/>
          <w:color w:val="000000" w:themeColor="text1"/>
          <w:sz w:val="22"/>
          <w:szCs w:val="22"/>
        </w:rPr>
        <w:t xml:space="preserve">cross-sectional </w:t>
      </w:r>
      <w:r w:rsidR="00DB0504" w:rsidRPr="0050454A">
        <w:rPr>
          <w:rFonts w:ascii="Times New Roman" w:hAnsi="Times New Roman" w:cs="Times New Roman"/>
          <w:color w:val="000000" w:themeColor="text1"/>
          <w:sz w:val="22"/>
          <w:szCs w:val="22"/>
        </w:rPr>
        <w:t xml:space="preserve">statistical tests </w:t>
      </w:r>
      <w:del w:id="240" w:author="刘 红宾" w:date="2021-04-02T20:40:00Z">
        <w:r w:rsidR="005772A6" w:rsidRPr="0050454A" w:rsidDel="003B4BAB">
          <w:rPr>
            <w:rFonts w:ascii="Times New Roman" w:hAnsi="Times New Roman" w:cs="Times New Roman"/>
            <w:color w:val="000000" w:themeColor="text1"/>
            <w:sz w:val="22"/>
            <w:szCs w:val="22"/>
          </w:rPr>
          <w:delText>based on</w:delText>
        </w:r>
        <w:r w:rsidR="00DB0504" w:rsidRPr="0050454A" w:rsidDel="003B4BAB">
          <w:rPr>
            <w:rFonts w:ascii="Times New Roman" w:hAnsi="Times New Roman" w:cs="Times New Roman"/>
            <w:color w:val="000000" w:themeColor="text1"/>
            <w:sz w:val="22"/>
            <w:szCs w:val="22"/>
          </w:rPr>
          <w:delText xml:space="preserve"> </w:delText>
        </w:r>
      </w:del>
      <w:ins w:id="241" w:author="刘 红宾" w:date="2021-04-02T20:37:00Z">
        <w:r w:rsidR="005F63EE">
          <w:rPr>
            <w:rFonts w:ascii="Times New Roman" w:hAnsi="Times New Roman" w:cs="Times New Roman"/>
            <w:color w:val="000000" w:themeColor="text1"/>
            <w:sz w:val="22"/>
            <w:szCs w:val="22"/>
          </w:rPr>
          <w:t xml:space="preserve">that based on </w:t>
        </w:r>
      </w:ins>
      <w:r w:rsidR="00DB0504" w:rsidRPr="0050454A">
        <w:rPr>
          <w:rFonts w:ascii="Times New Roman" w:hAnsi="Times New Roman" w:cs="Times New Roman"/>
          <w:color w:val="000000" w:themeColor="text1"/>
          <w:sz w:val="22"/>
          <w:szCs w:val="22"/>
        </w:rPr>
        <w:t>pre-</w:t>
      </w:r>
      <w:r w:rsidR="00014C03" w:rsidRPr="0050454A">
        <w:rPr>
          <w:rFonts w:ascii="Times New Roman" w:hAnsi="Times New Roman" w:cs="Times New Roman" w:hint="eastAsia"/>
          <w:color w:val="000000" w:themeColor="text1"/>
          <w:sz w:val="22"/>
          <w:szCs w:val="22"/>
        </w:rPr>
        <w:t>to-</w:t>
      </w:r>
      <w:r w:rsidR="00DB0504" w:rsidRPr="0050454A">
        <w:rPr>
          <w:rFonts w:ascii="Times New Roman" w:hAnsi="Times New Roman" w:cs="Times New Roman"/>
          <w:color w:val="000000" w:themeColor="text1"/>
          <w:sz w:val="22"/>
          <w:szCs w:val="22"/>
        </w:rPr>
        <w:t xml:space="preserve">post </w:t>
      </w:r>
      <w:r w:rsidR="006C4E43" w:rsidRPr="0050454A">
        <w:rPr>
          <w:rFonts w:ascii="Times New Roman" w:hAnsi="Times New Roman" w:cs="Times New Roman"/>
          <w:color w:val="000000" w:themeColor="text1"/>
          <w:sz w:val="22"/>
          <w:szCs w:val="22"/>
        </w:rPr>
        <w:t>change</w:t>
      </w:r>
      <w:del w:id="242" w:author="刘 红宾" w:date="2021-04-02T20:38:00Z">
        <w:r w:rsidR="006C4E43" w:rsidRPr="0050454A" w:rsidDel="005F63EE">
          <w:rPr>
            <w:rFonts w:ascii="Times New Roman" w:hAnsi="Times New Roman" w:cs="Times New Roman"/>
            <w:color w:val="000000" w:themeColor="text1"/>
            <w:sz w:val="22"/>
            <w:szCs w:val="22"/>
          </w:rPr>
          <w:delText>s</w:delText>
        </w:r>
      </w:del>
      <w:ins w:id="243" w:author="刘 红宾" w:date="2021-04-02T20:38:00Z">
        <w:r w:rsidR="005F63EE">
          <w:rPr>
            <w:rFonts w:ascii="Times New Roman" w:hAnsi="Times New Roman" w:cs="Times New Roman"/>
            <w:color w:val="000000" w:themeColor="text1"/>
            <w:sz w:val="22"/>
            <w:szCs w:val="22"/>
          </w:rPr>
          <w:t xml:space="preserve">s </w:t>
        </w:r>
        <w:r w:rsidR="005F63EE" w:rsidRPr="00ED671E">
          <w:rPr>
            <w:rFonts w:ascii="Times New Roman" w:hAnsi="Times New Roman" w:cs="Times New Roman"/>
            <w:color w:val="000000" w:themeColor="text1"/>
            <w:sz w:val="22"/>
            <w:szCs w:val="22"/>
          </w:rPr>
          <w:fldChar w:fldCharType="begin"/>
        </w:r>
      </w:ins>
      <w:ins w:id="244" w:author="刘 红宾" w:date="2021-04-04T15:03:00Z">
        <w:r w:rsidR="00FD0EB7" w:rsidRPr="00090B5C">
          <w:rPr>
            <w:rFonts w:ascii="Times New Roman" w:hAnsi="Times New Roman" w:cs="Times New Roman"/>
            <w:color w:val="000000" w:themeColor="text1"/>
            <w:sz w:val="22"/>
            <w:szCs w:val="22"/>
          </w:rPr>
          <w:instrText xml:space="preserve"> ADDIN NE.Ref.{F2C69C53-29AC-48F1-B87A-7267E16B614A}</w:instrText>
        </w:r>
      </w:ins>
      <w:r w:rsidR="005F63EE" w:rsidRPr="00932B78">
        <w:rPr>
          <w:rFonts w:ascii="Times New Roman" w:hAnsi="Times New Roman" w:cs="Times New Roman"/>
          <w:color w:val="000000" w:themeColor="text1"/>
          <w:sz w:val="22"/>
          <w:szCs w:val="22"/>
        </w:rPr>
        <w:fldChar w:fldCharType="separate"/>
      </w:r>
      <w:ins w:id="245" w:author="刘 红宾" w:date="2021-04-04T17:04:00Z">
        <w:r w:rsidR="00C2571B">
          <w:rPr>
            <w:rFonts w:hAnsiTheme="minorHAnsi"/>
            <w:color w:val="080000"/>
            <w:sz w:val="22"/>
            <w:szCs w:val="22"/>
          </w:rPr>
          <w:t>[9, 10, 12]</w:t>
        </w:r>
      </w:ins>
      <w:ins w:id="246" w:author="刘 红宾" w:date="2021-04-02T20:38:00Z">
        <w:r w:rsidR="005F63EE" w:rsidRPr="00ED671E">
          <w:rPr>
            <w:rFonts w:ascii="Times New Roman" w:hAnsi="Times New Roman" w:cs="Times New Roman"/>
            <w:color w:val="000000" w:themeColor="text1"/>
            <w:sz w:val="22"/>
            <w:szCs w:val="22"/>
          </w:rPr>
          <w:fldChar w:fldCharType="end"/>
        </w:r>
      </w:ins>
      <w:r w:rsidR="00DB0504" w:rsidRPr="0050454A">
        <w:rPr>
          <w:rFonts w:ascii="Times New Roman" w:hAnsi="Times New Roman" w:cs="Times New Roman"/>
          <w:color w:val="000000" w:themeColor="text1"/>
          <w:sz w:val="22"/>
          <w:szCs w:val="22"/>
        </w:rPr>
        <w:t xml:space="preserve">. Indeed, </w:t>
      </w:r>
      <w:r w:rsidR="000A4DB3" w:rsidRPr="0050454A">
        <w:rPr>
          <w:rFonts w:ascii="Times New Roman" w:hAnsi="Times New Roman" w:cs="Times New Roman"/>
          <w:color w:val="000000" w:themeColor="text1"/>
          <w:sz w:val="22"/>
          <w:szCs w:val="22"/>
        </w:rPr>
        <w:t>bacteria whose relative abundances were significantly altered by inulin vary depending on the day of sample collection (</w:t>
      </w:r>
      <w:r w:rsidR="000A4DB3" w:rsidRPr="0050454A">
        <w:rPr>
          <w:rFonts w:ascii="Times New Roman" w:hAnsi="Times New Roman" w:cs="Times New Roman"/>
          <w:color w:val="000000" w:themeColor="text1"/>
          <w:sz w:val="22"/>
          <w:szCs w:val="22"/>
          <w:highlight w:val="yellow"/>
        </w:rPr>
        <w:t>Fig. S</w:t>
      </w:r>
      <w:r w:rsidR="0067138E" w:rsidRPr="0050454A">
        <w:rPr>
          <w:rFonts w:ascii="Times New Roman" w:hAnsi="Times New Roman" w:cs="Times New Roman"/>
          <w:color w:val="000000" w:themeColor="text1"/>
          <w:sz w:val="22"/>
          <w:szCs w:val="22"/>
          <w:highlight w:val="yellow"/>
        </w:rPr>
        <w:t>5</w:t>
      </w:r>
      <w:r w:rsidR="000A4DB3" w:rsidRPr="0050454A">
        <w:rPr>
          <w:rFonts w:ascii="Times New Roman" w:hAnsi="Times New Roman" w:cs="Times New Roman"/>
          <w:color w:val="000000" w:themeColor="text1"/>
          <w:sz w:val="22"/>
          <w:szCs w:val="22"/>
        </w:rPr>
        <w:t>).</w:t>
      </w:r>
    </w:p>
    <w:p w14:paraId="36EEBD07" w14:textId="77777777" w:rsidR="000A4DB3" w:rsidRPr="00BA6D15" w:rsidRDefault="000A4DB3" w:rsidP="00235E3B">
      <w:pPr>
        <w:pStyle w:val="paragraph"/>
        <w:spacing w:before="0" w:beforeAutospacing="0" w:after="0" w:afterAutospacing="0"/>
        <w:jc w:val="both"/>
        <w:rPr>
          <w:rFonts w:ascii="Times New Roman" w:hAnsi="Times New Roman" w:cs="Times New Roman"/>
          <w:color w:val="000000"/>
          <w:sz w:val="22"/>
          <w:szCs w:val="22"/>
        </w:rPr>
      </w:pPr>
    </w:p>
    <w:p w14:paraId="0410A963" w14:textId="2DE0E3A3" w:rsidR="004743AC" w:rsidRPr="00F020F1" w:rsidRDefault="00B051FC" w:rsidP="00605DAE">
      <w:pPr>
        <w:pStyle w:val="paragraph"/>
        <w:spacing w:before="0" w:beforeAutospacing="0" w:after="0" w:afterAutospacing="0"/>
        <w:jc w:val="both"/>
        <w:rPr>
          <w:rFonts w:ascii="Times New Roman" w:hAnsi="Times New Roman" w:cs="Times New Roman"/>
          <w:sz w:val="22"/>
          <w:szCs w:val="22"/>
        </w:rPr>
      </w:pPr>
      <w:r w:rsidRPr="00BA6D15">
        <w:rPr>
          <w:rFonts w:ascii="Times New Roman" w:hAnsi="Times New Roman" w:cs="Times New Roman"/>
          <w:color w:val="242021"/>
          <w:sz w:val="22"/>
          <w:szCs w:val="22"/>
        </w:rPr>
        <w:t xml:space="preserve">Since </w:t>
      </w:r>
      <w:proofErr w:type="spellStart"/>
      <w:r w:rsidRPr="00BA6D15">
        <w:rPr>
          <w:rFonts w:ascii="Times New Roman" w:hAnsi="Times New Roman" w:cs="Times New Roman"/>
          <w:color w:val="242021"/>
          <w:sz w:val="22"/>
          <w:szCs w:val="22"/>
        </w:rPr>
        <w:t>g</w:t>
      </w:r>
      <w:r w:rsidR="00FA233E" w:rsidRPr="00BA6D15">
        <w:rPr>
          <w:rFonts w:ascii="Times New Roman" w:hAnsi="Times New Roman" w:cs="Times New Roman"/>
          <w:color w:val="242021"/>
          <w:sz w:val="22"/>
          <w:szCs w:val="22"/>
        </w:rPr>
        <w:t>LV</w:t>
      </w:r>
      <w:proofErr w:type="spellEnd"/>
      <w:r w:rsidR="00FA233E" w:rsidRPr="00BA6D15">
        <w:rPr>
          <w:rFonts w:ascii="Times New Roman" w:hAnsi="Times New Roman" w:cs="Times New Roman"/>
          <w:color w:val="242021"/>
          <w:sz w:val="22"/>
          <w:szCs w:val="22"/>
        </w:rPr>
        <w:t xml:space="preserve"> models the absolute abundance of bacterial taxa, </w:t>
      </w:r>
      <w:r w:rsidRPr="00BA6D15">
        <w:rPr>
          <w:rFonts w:ascii="Times New Roman" w:hAnsi="Times New Roman" w:cs="Times New Roman"/>
          <w:color w:val="242021"/>
          <w:sz w:val="22"/>
          <w:szCs w:val="22"/>
        </w:rPr>
        <w:t xml:space="preserve">we measured the </w:t>
      </w:r>
      <w:r w:rsidR="00D01129" w:rsidRPr="00BA6D15">
        <w:rPr>
          <w:rFonts w:ascii="Times New Roman" w:hAnsi="Times New Roman" w:cs="Times New Roman"/>
          <w:color w:val="242021"/>
          <w:sz w:val="22"/>
          <w:szCs w:val="22"/>
        </w:rPr>
        <w:t xml:space="preserve">fecal </w:t>
      </w:r>
      <w:r w:rsidR="00162E96" w:rsidRPr="00BA6D15">
        <w:rPr>
          <w:rFonts w:ascii="Times New Roman" w:hAnsi="Times New Roman" w:cs="Times New Roman"/>
          <w:color w:val="242021"/>
          <w:sz w:val="22"/>
          <w:szCs w:val="22"/>
        </w:rPr>
        <w:t xml:space="preserve">bacterial </w:t>
      </w:r>
      <w:r w:rsidRPr="00BA6D15">
        <w:rPr>
          <w:rFonts w:ascii="Times New Roman" w:hAnsi="Times New Roman" w:cs="Times New Roman"/>
          <w:color w:val="242021"/>
          <w:sz w:val="22"/>
          <w:szCs w:val="22"/>
        </w:rPr>
        <w:t xml:space="preserve">density </w:t>
      </w:r>
      <w:r w:rsidR="00B63684" w:rsidRPr="00BA6D15">
        <w:rPr>
          <w:rFonts w:ascii="Times New Roman" w:hAnsi="Times New Roman" w:cs="Times New Roman"/>
          <w:color w:val="242021"/>
          <w:sz w:val="22"/>
          <w:szCs w:val="22"/>
        </w:rPr>
        <w:t>of each samp</w:t>
      </w:r>
      <w:r w:rsidR="005B6540" w:rsidRPr="00BA6D15">
        <w:rPr>
          <w:rFonts w:ascii="Times New Roman" w:hAnsi="Times New Roman" w:cs="Times New Roman"/>
          <w:color w:val="242021"/>
          <w:sz w:val="22"/>
          <w:szCs w:val="22"/>
        </w:rPr>
        <w:t>le</w:t>
      </w:r>
      <w:r w:rsidR="00B63684" w:rsidRPr="00BA6D15">
        <w:rPr>
          <w:rFonts w:ascii="Times New Roman" w:hAnsi="Times New Roman" w:cs="Times New Roman"/>
          <w:color w:val="242021"/>
          <w:sz w:val="22"/>
          <w:szCs w:val="22"/>
        </w:rPr>
        <w:t xml:space="preserve"> </w:t>
      </w:r>
      <w:r w:rsidRPr="00BA6D15">
        <w:rPr>
          <w:rFonts w:ascii="Times New Roman" w:hAnsi="Times New Roman" w:cs="Times New Roman"/>
          <w:color w:val="242021"/>
          <w:sz w:val="22"/>
          <w:szCs w:val="22"/>
        </w:rPr>
        <w:t>by q</w:t>
      </w:r>
      <w:r w:rsidR="00162E96" w:rsidRPr="00BA6D15">
        <w:rPr>
          <w:rFonts w:ascii="Times New Roman" w:hAnsi="Times New Roman" w:cs="Times New Roman"/>
          <w:color w:val="242021"/>
          <w:sz w:val="22"/>
          <w:szCs w:val="22"/>
        </w:rPr>
        <w:t xml:space="preserve">uantitative </w:t>
      </w:r>
      <w:r w:rsidRPr="00BA6D15">
        <w:rPr>
          <w:rFonts w:ascii="Times New Roman" w:hAnsi="Times New Roman" w:cs="Times New Roman"/>
          <w:color w:val="242021"/>
          <w:sz w:val="22"/>
          <w:szCs w:val="22"/>
        </w:rPr>
        <w:t xml:space="preserve">PCR </w:t>
      </w:r>
      <w:r w:rsidR="00B63684" w:rsidRPr="00BA6D15">
        <w:rPr>
          <w:rFonts w:ascii="Times New Roman" w:hAnsi="Times New Roman" w:cs="Times New Roman"/>
          <w:color w:val="242021"/>
          <w:sz w:val="22"/>
          <w:szCs w:val="22"/>
        </w:rPr>
        <w:t>(</w:t>
      </w:r>
      <w:r w:rsidR="00B63684" w:rsidRPr="00BA6D15">
        <w:rPr>
          <w:rFonts w:ascii="Times New Roman" w:hAnsi="Times New Roman" w:cs="Times New Roman"/>
          <w:color w:val="242021"/>
          <w:sz w:val="22"/>
          <w:szCs w:val="22"/>
          <w:highlight w:val="yellow"/>
        </w:rPr>
        <w:t>Fig. 3C</w:t>
      </w:r>
      <w:r w:rsidR="00B63684" w:rsidRPr="00BA6D15">
        <w:rPr>
          <w:rFonts w:ascii="Times New Roman" w:hAnsi="Times New Roman" w:cs="Times New Roman"/>
          <w:color w:val="242021"/>
          <w:sz w:val="22"/>
          <w:szCs w:val="22"/>
        </w:rPr>
        <w:t xml:space="preserve">) </w:t>
      </w:r>
      <w:r w:rsidRPr="00BA6D15">
        <w:rPr>
          <w:rFonts w:ascii="Times New Roman" w:hAnsi="Times New Roman" w:cs="Times New Roman"/>
          <w:color w:val="242021"/>
          <w:sz w:val="22"/>
          <w:szCs w:val="22"/>
        </w:rPr>
        <w:t>a</w:t>
      </w:r>
      <w:r w:rsidR="00B63684" w:rsidRPr="00BA6D15">
        <w:rPr>
          <w:rFonts w:ascii="Times New Roman" w:hAnsi="Times New Roman" w:cs="Times New Roman"/>
          <w:color w:val="242021"/>
          <w:sz w:val="22"/>
          <w:szCs w:val="22"/>
        </w:rPr>
        <w:t>n</w:t>
      </w:r>
      <w:r w:rsidRPr="00BA6D15">
        <w:rPr>
          <w:rFonts w:ascii="Times New Roman" w:hAnsi="Times New Roman" w:cs="Times New Roman"/>
          <w:color w:val="242021"/>
          <w:sz w:val="22"/>
          <w:szCs w:val="22"/>
        </w:rPr>
        <w:t xml:space="preserve">d </w:t>
      </w:r>
      <w:r w:rsidR="00B63684" w:rsidRPr="00BA6D15">
        <w:rPr>
          <w:rFonts w:ascii="Times New Roman" w:hAnsi="Times New Roman" w:cs="Times New Roman"/>
          <w:color w:val="242021"/>
          <w:sz w:val="22"/>
          <w:szCs w:val="22"/>
        </w:rPr>
        <w:t xml:space="preserve">then </w:t>
      </w:r>
      <w:r w:rsidRPr="00BA6D15">
        <w:rPr>
          <w:rFonts w:ascii="Times New Roman" w:hAnsi="Times New Roman" w:cs="Times New Roman"/>
          <w:color w:val="242021"/>
          <w:sz w:val="22"/>
          <w:szCs w:val="22"/>
        </w:rPr>
        <w:t>multipl</w:t>
      </w:r>
      <w:r w:rsidR="00B63684" w:rsidRPr="00BA6D15">
        <w:rPr>
          <w:rFonts w:ascii="Times New Roman" w:hAnsi="Times New Roman" w:cs="Times New Roman"/>
          <w:color w:val="242021"/>
          <w:sz w:val="22"/>
          <w:szCs w:val="22"/>
        </w:rPr>
        <w:t>ied</w:t>
      </w:r>
      <w:r w:rsidRPr="00BA6D15">
        <w:rPr>
          <w:rFonts w:ascii="Times New Roman" w:hAnsi="Times New Roman" w:cs="Times New Roman"/>
          <w:color w:val="242021"/>
          <w:sz w:val="22"/>
          <w:szCs w:val="22"/>
        </w:rPr>
        <w:t xml:space="preserve"> the density </w:t>
      </w:r>
      <w:r w:rsidR="00B63684" w:rsidRPr="00BA6D15">
        <w:rPr>
          <w:rFonts w:ascii="Times New Roman" w:hAnsi="Times New Roman" w:cs="Times New Roman"/>
          <w:color w:val="242021"/>
          <w:sz w:val="22"/>
          <w:szCs w:val="22"/>
        </w:rPr>
        <w:t>by</w:t>
      </w:r>
      <w:r w:rsidRPr="00BA6D15">
        <w:rPr>
          <w:rFonts w:ascii="Times New Roman" w:hAnsi="Times New Roman" w:cs="Times New Roman"/>
          <w:color w:val="242021"/>
          <w:sz w:val="22"/>
          <w:szCs w:val="22"/>
        </w:rPr>
        <w:t xml:space="preserve"> </w:t>
      </w:r>
      <w:r w:rsidR="00B63684" w:rsidRPr="00BA6D15">
        <w:rPr>
          <w:rFonts w:ascii="Times New Roman" w:hAnsi="Times New Roman" w:cs="Times New Roman"/>
          <w:color w:val="242021"/>
          <w:sz w:val="22"/>
          <w:szCs w:val="22"/>
        </w:rPr>
        <w:t xml:space="preserve">their </w:t>
      </w:r>
      <w:r w:rsidRPr="00BA6D15">
        <w:rPr>
          <w:rFonts w:ascii="Times New Roman" w:hAnsi="Times New Roman" w:cs="Times New Roman"/>
          <w:color w:val="242021"/>
          <w:sz w:val="22"/>
          <w:szCs w:val="22"/>
        </w:rPr>
        <w:t xml:space="preserve">relative abundance to </w:t>
      </w:r>
      <w:r w:rsidR="00B63684" w:rsidRPr="00BA6D15">
        <w:rPr>
          <w:rFonts w:ascii="Times New Roman" w:hAnsi="Times New Roman" w:cs="Times New Roman"/>
          <w:color w:val="242021"/>
          <w:sz w:val="22"/>
          <w:szCs w:val="22"/>
        </w:rPr>
        <w:t>ca</w:t>
      </w:r>
      <w:r w:rsidR="00D73853" w:rsidRPr="00BA6D15">
        <w:rPr>
          <w:rFonts w:ascii="Times New Roman" w:hAnsi="Times New Roman" w:cs="Times New Roman"/>
          <w:color w:val="242021"/>
          <w:sz w:val="22"/>
          <w:szCs w:val="22"/>
        </w:rPr>
        <w:t>lcul</w:t>
      </w:r>
      <w:r w:rsidR="00B63684" w:rsidRPr="00BA6D15">
        <w:rPr>
          <w:rFonts w:ascii="Times New Roman" w:hAnsi="Times New Roman" w:cs="Times New Roman"/>
          <w:color w:val="242021"/>
          <w:sz w:val="22"/>
          <w:szCs w:val="22"/>
        </w:rPr>
        <w:t xml:space="preserve">ate </w:t>
      </w:r>
      <w:r w:rsidRPr="00BA6D15">
        <w:rPr>
          <w:rFonts w:ascii="Times New Roman" w:hAnsi="Times New Roman" w:cs="Times New Roman"/>
          <w:color w:val="242021"/>
          <w:sz w:val="22"/>
          <w:szCs w:val="22"/>
        </w:rPr>
        <w:t xml:space="preserve">absolute abundance. </w:t>
      </w:r>
      <w:r w:rsidR="00572FA1" w:rsidRPr="00BA6D15">
        <w:rPr>
          <w:rFonts w:ascii="Times New Roman" w:hAnsi="Times New Roman" w:cs="Times New Roman"/>
          <w:color w:val="242021"/>
          <w:sz w:val="22"/>
          <w:szCs w:val="22"/>
        </w:rPr>
        <w:t xml:space="preserve">Except for </w:t>
      </w:r>
      <w:r w:rsidR="00162E96" w:rsidRPr="00BA6D15">
        <w:rPr>
          <w:rFonts w:ascii="Times New Roman" w:hAnsi="Times New Roman" w:cs="Times New Roman"/>
          <w:color w:val="242021"/>
          <w:sz w:val="22"/>
          <w:szCs w:val="22"/>
        </w:rPr>
        <w:t xml:space="preserve">the </w:t>
      </w:r>
      <w:r w:rsidR="00572FA1" w:rsidRPr="00BA6D15">
        <w:rPr>
          <w:rFonts w:ascii="Times New Roman" w:hAnsi="Times New Roman" w:cs="Times New Roman"/>
          <w:color w:val="242021"/>
          <w:sz w:val="22"/>
          <w:szCs w:val="22"/>
        </w:rPr>
        <w:t>Shanghai group</w:t>
      </w:r>
      <w:r w:rsidR="00746FF8" w:rsidRPr="00BA6D15">
        <w:rPr>
          <w:rFonts w:ascii="Times New Roman" w:hAnsi="Times New Roman" w:cs="Times New Roman"/>
          <w:color w:val="242021"/>
          <w:sz w:val="22"/>
          <w:szCs w:val="22"/>
        </w:rPr>
        <w:t xml:space="preserve"> (despite high </w:t>
      </w:r>
      <w:proofErr w:type="spellStart"/>
      <w:r w:rsidR="00746FF8" w:rsidRPr="00BA6D15">
        <w:rPr>
          <w:rFonts w:ascii="Times New Roman" w:hAnsi="Times New Roman" w:cs="Times New Roman"/>
          <w:color w:val="242021"/>
          <w:sz w:val="22"/>
          <w:szCs w:val="22"/>
        </w:rPr>
        <w:t>inulinase</w:t>
      </w:r>
      <w:proofErr w:type="spellEnd"/>
      <w:r w:rsidR="00746FF8" w:rsidRPr="00BA6D15">
        <w:rPr>
          <w:rFonts w:ascii="Times New Roman" w:hAnsi="Times New Roman" w:cs="Times New Roman"/>
          <w:color w:val="242021"/>
          <w:sz w:val="22"/>
          <w:szCs w:val="22"/>
        </w:rPr>
        <w:t xml:space="preserve"> abundance)</w:t>
      </w:r>
      <w:r w:rsidR="00572FA1" w:rsidRPr="00BA6D15">
        <w:rPr>
          <w:rFonts w:ascii="Times New Roman" w:hAnsi="Times New Roman" w:cs="Times New Roman"/>
          <w:color w:val="242021"/>
          <w:sz w:val="22"/>
          <w:szCs w:val="22"/>
        </w:rPr>
        <w:t>, i</w:t>
      </w:r>
      <w:r w:rsidR="00D01129" w:rsidRPr="00BA6D15">
        <w:rPr>
          <w:rFonts w:ascii="Times New Roman" w:hAnsi="Times New Roman" w:cs="Times New Roman"/>
          <w:color w:val="242021"/>
          <w:sz w:val="22"/>
          <w:szCs w:val="22"/>
        </w:rPr>
        <w:t xml:space="preserve">nulin nourished gut microbes by </w:t>
      </w:r>
      <w:r w:rsidR="005E0E53" w:rsidRPr="00BA6D15">
        <w:rPr>
          <w:rFonts w:ascii="Times New Roman" w:hAnsi="Times New Roman" w:cs="Times New Roman"/>
          <w:color w:val="242021"/>
          <w:sz w:val="22"/>
          <w:szCs w:val="22"/>
        </w:rPr>
        <w:t>rapidly</w:t>
      </w:r>
      <w:r w:rsidR="00E36D1E" w:rsidRPr="00BA6D15">
        <w:rPr>
          <w:rFonts w:ascii="Times New Roman" w:hAnsi="Times New Roman" w:cs="Times New Roman"/>
          <w:color w:val="242021"/>
          <w:sz w:val="22"/>
          <w:szCs w:val="22"/>
        </w:rPr>
        <w:t xml:space="preserve"> </w:t>
      </w:r>
      <w:r w:rsidR="000A24AE" w:rsidRPr="00BA6D15">
        <w:rPr>
          <w:rFonts w:ascii="Times New Roman" w:hAnsi="Times New Roman" w:cs="Times New Roman"/>
          <w:color w:val="242021"/>
          <w:sz w:val="22"/>
          <w:szCs w:val="22"/>
        </w:rPr>
        <w:t>(in a</w:t>
      </w:r>
      <w:r w:rsidR="00E36D1E" w:rsidRPr="00BA6D15">
        <w:rPr>
          <w:rFonts w:ascii="Times New Roman" w:hAnsi="Times New Roman" w:cs="Times New Roman"/>
          <w:color w:val="242021"/>
          <w:sz w:val="22"/>
          <w:szCs w:val="22"/>
        </w:rPr>
        <w:t xml:space="preserve"> day)</w:t>
      </w:r>
      <w:r w:rsidR="00D01129" w:rsidRPr="00BA6D15">
        <w:rPr>
          <w:rFonts w:ascii="Times New Roman" w:hAnsi="Times New Roman" w:cs="Times New Roman"/>
          <w:color w:val="242021"/>
          <w:sz w:val="22"/>
          <w:szCs w:val="22"/>
        </w:rPr>
        <w:t xml:space="preserve"> </w:t>
      </w:r>
      <w:r w:rsidR="00F97021" w:rsidRPr="00BA6D15">
        <w:rPr>
          <w:rFonts w:ascii="Times New Roman" w:hAnsi="Times New Roman" w:cs="Times New Roman"/>
          <w:color w:val="242021"/>
          <w:sz w:val="22"/>
          <w:szCs w:val="22"/>
        </w:rPr>
        <w:t>boosting</w:t>
      </w:r>
      <w:r w:rsidR="00D01129" w:rsidRPr="00BA6D15">
        <w:rPr>
          <w:rFonts w:ascii="Times New Roman" w:hAnsi="Times New Roman" w:cs="Times New Roman"/>
          <w:color w:val="242021"/>
          <w:sz w:val="22"/>
          <w:szCs w:val="22"/>
        </w:rPr>
        <w:t xml:space="preserve"> their density</w:t>
      </w:r>
      <w:r w:rsidR="00572FA1" w:rsidRPr="00BA6D15">
        <w:rPr>
          <w:rFonts w:ascii="Times New Roman" w:hAnsi="Times New Roman" w:cs="Times New Roman"/>
          <w:color w:val="242021"/>
          <w:sz w:val="22"/>
          <w:szCs w:val="22"/>
        </w:rPr>
        <w:t xml:space="preserve"> </w:t>
      </w:r>
      <w:r w:rsidR="003C16E0" w:rsidRPr="00BA6D15">
        <w:rPr>
          <w:rFonts w:ascii="Times New Roman" w:hAnsi="Times New Roman" w:cs="Times New Roman"/>
          <w:color w:val="242021"/>
          <w:sz w:val="22"/>
          <w:szCs w:val="22"/>
        </w:rPr>
        <w:t xml:space="preserve">to </w:t>
      </w:r>
      <w:r w:rsidR="00720E4C" w:rsidRPr="00BA6D15">
        <w:rPr>
          <w:rFonts w:ascii="Times New Roman" w:hAnsi="Times New Roman" w:cs="Times New Roman"/>
          <w:color w:val="242021"/>
          <w:sz w:val="22"/>
          <w:szCs w:val="22"/>
        </w:rPr>
        <w:t xml:space="preserve">more than 70% of </w:t>
      </w:r>
      <w:r w:rsidR="00572FA1" w:rsidRPr="00BA6D15">
        <w:rPr>
          <w:rFonts w:ascii="Times New Roman" w:hAnsi="Times New Roman" w:cs="Times New Roman"/>
          <w:color w:val="242021"/>
          <w:sz w:val="22"/>
          <w:szCs w:val="22"/>
        </w:rPr>
        <w:t xml:space="preserve">maximum </w:t>
      </w:r>
      <w:r w:rsidR="00993C32" w:rsidRPr="00BA6D15">
        <w:rPr>
          <w:rFonts w:ascii="Times New Roman" w:hAnsi="Times New Roman" w:cs="Times New Roman"/>
          <w:color w:val="242021"/>
          <w:sz w:val="22"/>
          <w:szCs w:val="22"/>
        </w:rPr>
        <w:t>load</w:t>
      </w:r>
      <w:r w:rsidR="00572FA1" w:rsidRPr="00BA6D15">
        <w:rPr>
          <w:rFonts w:ascii="Times New Roman" w:hAnsi="Times New Roman" w:cs="Times New Roman"/>
          <w:color w:val="242021"/>
          <w:sz w:val="22"/>
          <w:szCs w:val="22"/>
        </w:rPr>
        <w:t>.</w:t>
      </w:r>
      <w:r w:rsidR="00037072" w:rsidRPr="00BA6D15">
        <w:rPr>
          <w:rFonts w:ascii="Times New Roman" w:hAnsi="Times New Roman" w:cs="Times New Roman"/>
          <w:color w:val="242021"/>
          <w:sz w:val="22"/>
          <w:szCs w:val="22"/>
        </w:rPr>
        <w:t xml:space="preserve"> </w:t>
      </w:r>
      <w:r w:rsidR="00A849CE" w:rsidRPr="00BA6D15">
        <w:rPr>
          <w:rFonts w:ascii="Times New Roman" w:hAnsi="Times New Roman" w:cs="Times New Roman"/>
          <w:color w:val="242021"/>
          <w:sz w:val="22"/>
          <w:szCs w:val="22"/>
        </w:rPr>
        <w:t>Considering ecological forces driving microbiome dynamics are largely host-independent</w:t>
      </w:r>
      <w:ins w:id="247" w:author="刘 红宾" w:date="2021-04-02T20:41:00Z">
        <w:r w:rsidR="007359DE">
          <w:rPr>
            <w:rFonts w:ascii="Times New Roman" w:hAnsi="Times New Roman" w:cs="Times New Roman"/>
            <w:color w:val="242021"/>
            <w:sz w:val="22"/>
            <w:szCs w:val="22"/>
          </w:rPr>
          <w:t xml:space="preserve"> </w:t>
        </w:r>
        <w:r w:rsidR="007359DE">
          <w:rPr>
            <w:rFonts w:ascii="Times New Roman" w:hAnsi="Times New Roman" w:cs="Times New Roman"/>
            <w:color w:val="242021"/>
            <w:sz w:val="22"/>
            <w:szCs w:val="22"/>
          </w:rPr>
          <w:fldChar w:fldCharType="begin"/>
        </w:r>
      </w:ins>
      <w:ins w:id="248" w:author="刘 红宾" w:date="2021-04-04T15:03:00Z">
        <w:r w:rsidR="00FD0EB7">
          <w:rPr>
            <w:rFonts w:ascii="Times New Roman" w:hAnsi="Times New Roman" w:cs="Times New Roman"/>
            <w:color w:val="242021"/>
            <w:sz w:val="22"/>
            <w:szCs w:val="22"/>
          </w:rPr>
          <w:instrText xml:space="preserve"> ADDIN NE.Ref.{352713DB-CA2D-46AB-87F1-9F1AA7D3AF3B}</w:instrText>
        </w:r>
      </w:ins>
      <w:r w:rsidR="007359DE">
        <w:rPr>
          <w:rFonts w:ascii="Times New Roman" w:hAnsi="Times New Roman" w:cs="Times New Roman"/>
          <w:color w:val="242021"/>
          <w:sz w:val="22"/>
          <w:szCs w:val="22"/>
        </w:rPr>
        <w:fldChar w:fldCharType="separate"/>
      </w:r>
      <w:ins w:id="249" w:author="刘 红宾" w:date="2021-04-04T17:04:00Z">
        <w:r w:rsidR="00C2571B">
          <w:rPr>
            <w:rFonts w:hAnsiTheme="minorHAnsi"/>
            <w:color w:val="080000"/>
            <w:sz w:val="22"/>
            <w:szCs w:val="22"/>
          </w:rPr>
          <w:t>[30]</w:t>
        </w:r>
      </w:ins>
      <w:ins w:id="250" w:author="刘 红宾" w:date="2021-04-02T20:41:00Z">
        <w:r w:rsidR="007359DE">
          <w:rPr>
            <w:rFonts w:ascii="Times New Roman" w:hAnsi="Times New Roman" w:cs="Times New Roman"/>
            <w:color w:val="242021"/>
            <w:sz w:val="22"/>
            <w:szCs w:val="22"/>
          </w:rPr>
          <w:fldChar w:fldCharType="end"/>
        </w:r>
      </w:ins>
      <w:r w:rsidR="00D55398" w:rsidRPr="00BA6D15">
        <w:rPr>
          <w:rFonts w:ascii="Times New Roman" w:hAnsi="Times New Roman" w:cs="Times New Roman"/>
          <w:color w:val="242021"/>
          <w:sz w:val="22"/>
          <w:szCs w:val="22"/>
        </w:rPr>
        <w:t>, t</w:t>
      </w:r>
      <w:r w:rsidR="008B7AEB" w:rsidRPr="00BA6D15">
        <w:rPr>
          <w:rFonts w:ascii="Times New Roman" w:hAnsi="Times New Roman" w:cs="Times New Roman"/>
          <w:color w:val="242021"/>
          <w:sz w:val="22"/>
          <w:szCs w:val="22"/>
        </w:rPr>
        <w:t>he time-series data</w:t>
      </w:r>
      <w:r w:rsidR="009A6642" w:rsidRPr="00BA6D15">
        <w:rPr>
          <w:rFonts w:ascii="Times New Roman" w:hAnsi="Times New Roman" w:cs="Times New Roman"/>
          <w:color w:val="242021"/>
          <w:sz w:val="22"/>
          <w:szCs w:val="22"/>
        </w:rPr>
        <w:t xml:space="preserve"> from all mice</w:t>
      </w:r>
      <w:r w:rsidR="008B7AEB" w:rsidRPr="00BA6D15">
        <w:rPr>
          <w:rFonts w:ascii="Times New Roman" w:hAnsi="Times New Roman" w:cs="Times New Roman"/>
          <w:color w:val="242021"/>
          <w:sz w:val="22"/>
          <w:szCs w:val="22"/>
        </w:rPr>
        <w:t xml:space="preserve"> were </w:t>
      </w:r>
      <w:r w:rsidR="006D570A" w:rsidRPr="00BA6D15">
        <w:rPr>
          <w:rFonts w:ascii="Times New Roman" w:hAnsi="Times New Roman" w:cs="Times New Roman"/>
          <w:color w:val="242021"/>
          <w:sz w:val="22"/>
          <w:szCs w:val="22"/>
        </w:rPr>
        <w:t xml:space="preserve">simultaneously </w:t>
      </w:r>
      <w:r w:rsidR="008B7AEB" w:rsidRPr="00BA6D15">
        <w:rPr>
          <w:rFonts w:ascii="Times New Roman" w:hAnsi="Times New Roman" w:cs="Times New Roman"/>
          <w:color w:val="242021"/>
          <w:sz w:val="22"/>
          <w:szCs w:val="22"/>
        </w:rPr>
        <w:t xml:space="preserve">fed into </w:t>
      </w:r>
      <w:r w:rsidR="00D55398" w:rsidRPr="00BA6D15">
        <w:rPr>
          <w:rFonts w:ascii="Times New Roman" w:hAnsi="Times New Roman" w:cs="Times New Roman"/>
          <w:color w:val="242021"/>
          <w:sz w:val="22"/>
          <w:szCs w:val="22"/>
        </w:rPr>
        <w:t xml:space="preserve">the </w:t>
      </w:r>
      <w:proofErr w:type="spellStart"/>
      <w:r w:rsidR="00D55398" w:rsidRPr="00BA6D15">
        <w:rPr>
          <w:rFonts w:ascii="Times New Roman" w:hAnsi="Times New Roman" w:cs="Times New Roman"/>
          <w:color w:val="242021"/>
          <w:sz w:val="22"/>
          <w:szCs w:val="22"/>
        </w:rPr>
        <w:t>gLV</w:t>
      </w:r>
      <w:proofErr w:type="spellEnd"/>
      <w:r w:rsidR="00D55398" w:rsidRPr="00BA6D15">
        <w:rPr>
          <w:rFonts w:ascii="Times New Roman" w:hAnsi="Times New Roman" w:cs="Times New Roman"/>
          <w:color w:val="242021"/>
          <w:sz w:val="22"/>
          <w:szCs w:val="22"/>
        </w:rPr>
        <w:t xml:space="preserve"> model</w:t>
      </w:r>
      <w:r w:rsidR="009B1E7F">
        <w:rPr>
          <w:rFonts w:ascii="Times New Roman" w:hAnsi="Times New Roman" w:cs="Times New Roman"/>
          <w:color w:val="242021"/>
          <w:sz w:val="22"/>
          <w:szCs w:val="22"/>
        </w:rPr>
        <w:t xml:space="preserve"> after grouping</w:t>
      </w:r>
      <w:r w:rsidR="00707183">
        <w:rPr>
          <w:rFonts w:ascii="Times New Roman" w:hAnsi="Times New Roman" w:cs="Times New Roman"/>
          <w:color w:val="242021"/>
          <w:sz w:val="22"/>
          <w:szCs w:val="22"/>
        </w:rPr>
        <w:t xml:space="preserve"> bacteria </w:t>
      </w:r>
      <w:r w:rsidR="009404DB">
        <w:rPr>
          <w:rFonts w:ascii="Times New Roman" w:hAnsi="Times New Roman" w:cs="Times New Roman"/>
          <w:color w:val="242021"/>
          <w:sz w:val="22"/>
          <w:szCs w:val="22"/>
        </w:rPr>
        <w:t>according to</w:t>
      </w:r>
      <w:r w:rsidR="00707183">
        <w:rPr>
          <w:rFonts w:ascii="Times New Roman" w:hAnsi="Times New Roman" w:cs="Times New Roman"/>
          <w:color w:val="242021"/>
          <w:sz w:val="22"/>
          <w:szCs w:val="22"/>
        </w:rPr>
        <w:t xml:space="preserve"> their lowest classified taxonomic ranks</w:t>
      </w:r>
      <w:r w:rsidR="009B1E7F">
        <w:rPr>
          <w:rFonts w:ascii="Times New Roman" w:hAnsi="Times New Roman" w:cs="Times New Roman"/>
          <w:color w:val="242021"/>
          <w:sz w:val="22"/>
          <w:szCs w:val="22"/>
        </w:rPr>
        <w:t>. W</w:t>
      </w:r>
      <w:r w:rsidR="00356BCE" w:rsidRPr="00BA6D15">
        <w:rPr>
          <w:rFonts w:ascii="Times New Roman" w:hAnsi="Times New Roman" w:cs="Times New Roman"/>
          <w:color w:val="242021"/>
          <w:sz w:val="22"/>
          <w:szCs w:val="22"/>
        </w:rPr>
        <w:t>e i</w:t>
      </w:r>
      <w:r w:rsidR="00193E68" w:rsidRPr="00BA6D15">
        <w:rPr>
          <w:rFonts w:ascii="Times New Roman" w:hAnsi="Times New Roman" w:cs="Times New Roman"/>
          <w:color w:val="242021"/>
          <w:sz w:val="22"/>
          <w:szCs w:val="22"/>
        </w:rPr>
        <w:t xml:space="preserve">dentified </w:t>
      </w:r>
      <w:r w:rsidR="001C6A0D" w:rsidRPr="00BA6D15">
        <w:rPr>
          <w:rFonts w:ascii="Times New Roman" w:hAnsi="Times New Roman" w:cs="Times New Roman"/>
          <w:color w:val="242021"/>
          <w:sz w:val="22"/>
          <w:szCs w:val="22"/>
        </w:rPr>
        <w:t xml:space="preserve">five </w:t>
      </w:r>
      <w:r w:rsidR="00193E68" w:rsidRPr="00BA6D15">
        <w:rPr>
          <w:rFonts w:ascii="Times New Roman" w:hAnsi="Times New Roman" w:cs="Times New Roman"/>
          <w:color w:val="242021"/>
          <w:sz w:val="22"/>
          <w:szCs w:val="22"/>
        </w:rPr>
        <w:t>inulin responders</w:t>
      </w:r>
      <w:r w:rsidR="0019667E" w:rsidRPr="00BA6D15">
        <w:rPr>
          <w:rFonts w:ascii="Times New Roman" w:hAnsi="Times New Roman" w:cs="Times New Roman"/>
          <w:color w:val="242021"/>
          <w:sz w:val="22"/>
          <w:szCs w:val="22"/>
        </w:rPr>
        <w:t xml:space="preserve"> </w:t>
      </w:r>
      <w:r w:rsidR="00F3007D" w:rsidRPr="00BA6D15">
        <w:rPr>
          <w:rFonts w:ascii="Times New Roman" w:hAnsi="Times New Roman" w:cs="Times New Roman"/>
          <w:color w:val="242021"/>
          <w:sz w:val="22"/>
          <w:szCs w:val="22"/>
        </w:rPr>
        <w:t xml:space="preserve">at different </w:t>
      </w:r>
      <w:r w:rsidR="007C0542">
        <w:rPr>
          <w:rFonts w:ascii="Times New Roman" w:hAnsi="Times New Roman" w:cs="Times New Roman"/>
          <w:color w:val="242021"/>
          <w:sz w:val="22"/>
          <w:szCs w:val="22"/>
        </w:rPr>
        <w:t xml:space="preserve">classification </w:t>
      </w:r>
      <w:r w:rsidR="00F3007D" w:rsidRPr="00BA6D15">
        <w:rPr>
          <w:rFonts w:ascii="Times New Roman" w:hAnsi="Times New Roman" w:cs="Times New Roman"/>
          <w:color w:val="242021"/>
          <w:sz w:val="22"/>
          <w:szCs w:val="22"/>
        </w:rPr>
        <w:t>levels</w:t>
      </w:r>
      <w:r w:rsidR="00967AD4" w:rsidRPr="00BA6D15">
        <w:rPr>
          <w:rFonts w:ascii="Times New Roman" w:hAnsi="Times New Roman" w:cs="Times New Roman"/>
          <w:color w:val="242021"/>
          <w:sz w:val="22"/>
          <w:szCs w:val="22"/>
        </w:rPr>
        <w:t xml:space="preserve"> </w:t>
      </w:r>
      <w:r w:rsidR="00967AD4" w:rsidRPr="00BA6D15">
        <w:rPr>
          <w:rFonts w:ascii="Times New Roman" w:hAnsi="Times New Roman" w:cs="Times New Roman"/>
          <w:color w:val="242021"/>
          <w:sz w:val="22"/>
          <w:szCs w:val="22"/>
        </w:rPr>
        <w:lastRenderedPageBreak/>
        <w:t>(</w:t>
      </w:r>
      <w:r w:rsidR="00967AD4" w:rsidRPr="00BA6D15">
        <w:rPr>
          <w:rFonts w:ascii="Times New Roman" w:hAnsi="Times New Roman" w:cs="Times New Roman"/>
          <w:color w:val="242021"/>
          <w:sz w:val="22"/>
          <w:szCs w:val="22"/>
          <w:highlight w:val="yellow"/>
        </w:rPr>
        <w:t>Fig. 3D</w:t>
      </w:r>
      <w:r w:rsidR="00967AD4" w:rsidRPr="00BA6D15">
        <w:rPr>
          <w:rFonts w:ascii="Times New Roman" w:hAnsi="Times New Roman" w:cs="Times New Roman"/>
          <w:color w:val="242021"/>
          <w:sz w:val="22"/>
          <w:szCs w:val="22"/>
        </w:rPr>
        <w:t>)</w:t>
      </w:r>
      <w:r w:rsidR="00F3007D" w:rsidRPr="00BA6D15">
        <w:rPr>
          <w:rFonts w:ascii="Times New Roman" w:hAnsi="Times New Roman" w:cs="Times New Roman"/>
          <w:color w:val="242021"/>
          <w:sz w:val="22"/>
          <w:szCs w:val="22"/>
        </w:rPr>
        <w:t>:</w:t>
      </w:r>
      <w:r w:rsidR="009D1A2E">
        <w:rPr>
          <w:rFonts w:ascii="Times New Roman" w:hAnsi="Times New Roman" w:cs="Times New Roman"/>
          <w:color w:val="242021"/>
          <w:sz w:val="22"/>
          <w:szCs w:val="22"/>
        </w:rPr>
        <w:t xml:space="preserve"> (</w:t>
      </w:r>
      <w:r w:rsidR="009D1A2E">
        <w:rPr>
          <w:rFonts w:ascii="Times New Roman" w:hAnsi="Times New Roman" w:cs="Times New Roman" w:hint="eastAsia"/>
          <w:color w:val="242021"/>
          <w:sz w:val="22"/>
          <w:szCs w:val="22"/>
        </w:rPr>
        <w:t>fro</w:t>
      </w:r>
      <w:r w:rsidR="009D1A2E">
        <w:rPr>
          <w:rFonts w:ascii="Times New Roman" w:hAnsi="Times New Roman" w:cs="Times New Roman"/>
          <w:color w:val="242021"/>
          <w:sz w:val="22"/>
          <w:szCs w:val="22"/>
        </w:rPr>
        <w:t xml:space="preserve">m </w:t>
      </w:r>
      <w:r w:rsidR="0065095A">
        <w:rPr>
          <w:rFonts w:ascii="Times New Roman" w:hAnsi="Times New Roman" w:cs="Times New Roman"/>
          <w:color w:val="242021"/>
          <w:sz w:val="22"/>
          <w:szCs w:val="22"/>
        </w:rPr>
        <w:t>highest</w:t>
      </w:r>
      <w:r w:rsidR="009D1A2E">
        <w:rPr>
          <w:rFonts w:ascii="Times New Roman" w:hAnsi="Times New Roman" w:cs="Times New Roman"/>
          <w:color w:val="242021"/>
          <w:sz w:val="22"/>
          <w:szCs w:val="22"/>
        </w:rPr>
        <w:t xml:space="preserve"> to </w:t>
      </w:r>
      <w:r w:rsidR="0065095A">
        <w:rPr>
          <w:rFonts w:ascii="Times New Roman" w:hAnsi="Times New Roman" w:cs="Times New Roman"/>
          <w:color w:val="242021"/>
          <w:sz w:val="22"/>
          <w:szCs w:val="22"/>
        </w:rPr>
        <w:t>lowest</w:t>
      </w:r>
      <w:r w:rsidR="007532C0">
        <w:rPr>
          <w:rFonts w:ascii="Times New Roman" w:hAnsi="Times New Roman" w:cs="Times New Roman"/>
          <w:color w:val="242021"/>
          <w:sz w:val="22"/>
          <w:szCs w:val="22"/>
        </w:rPr>
        <w:t xml:space="preserve"> signal</w:t>
      </w:r>
      <w:r w:rsidR="0065095A">
        <w:rPr>
          <w:rFonts w:ascii="Times New Roman" w:hAnsi="Times New Roman" w:cs="Times New Roman"/>
          <w:color w:val="242021"/>
          <w:sz w:val="22"/>
          <w:szCs w:val="22"/>
        </w:rPr>
        <w:t xml:space="preserve"> strength</w:t>
      </w:r>
      <w:r w:rsidR="009D1A2E">
        <w:rPr>
          <w:rFonts w:ascii="Times New Roman" w:hAnsi="Times New Roman" w:cs="Times New Roman"/>
          <w:color w:val="242021"/>
          <w:sz w:val="22"/>
          <w:szCs w:val="22"/>
        </w:rPr>
        <w:t>)</w:t>
      </w:r>
      <w:r w:rsidR="00F3007D" w:rsidRPr="00BA6D15">
        <w:rPr>
          <w:rFonts w:ascii="Times New Roman" w:hAnsi="Times New Roman" w:cs="Times New Roman" w:hint="eastAsia"/>
          <w:color w:val="242021"/>
          <w:sz w:val="22"/>
          <w:szCs w:val="22"/>
        </w:rPr>
        <w:t xml:space="preserve"> </w:t>
      </w:r>
      <w:r w:rsidR="00F3007D" w:rsidRPr="00943C7D">
        <w:rPr>
          <w:rFonts w:ascii="Times New Roman" w:hAnsi="Times New Roman" w:cs="Times New Roman"/>
          <w:i/>
          <w:iCs/>
          <w:color w:val="242021"/>
          <w:sz w:val="22"/>
          <w:szCs w:val="22"/>
        </w:rPr>
        <w:t xml:space="preserve">Bacteroides </w:t>
      </w:r>
      <w:proofErr w:type="spellStart"/>
      <w:r w:rsidR="00F3007D" w:rsidRPr="00943C7D">
        <w:rPr>
          <w:rFonts w:ascii="Times New Roman" w:hAnsi="Times New Roman" w:cs="Times New Roman"/>
          <w:i/>
          <w:iCs/>
          <w:color w:val="242021"/>
          <w:sz w:val="22"/>
          <w:szCs w:val="22"/>
        </w:rPr>
        <w:t>acidifaciens</w:t>
      </w:r>
      <w:proofErr w:type="spellEnd"/>
      <w:r w:rsidR="00F3007D" w:rsidRPr="00BA6D15">
        <w:rPr>
          <w:rFonts w:ascii="Times New Roman" w:hAnsi="Times New Roman" w:cs="Times New Roman"/>
          <w:color w:val="242021"/>
          <w:sz w:val="22"/>
          <w:szCs w:val="22"/>
        </w:rPr>
        <w:t xml:space="preserve"> (</w:t>
      </w:r>
      <w:r w:rsidR="00B97578" w:rsidRPr="00BA6D15">
        <w:rPr>
          <w:rFonts w:ascii="Times New Roman" w:hAnsi="Times New Roman" w:cs="Times New Roman"/>
          <w:color w:val="242021"/>
          <w:sz w:val="22"/>
          <w:szCs w:val="22"/>
        </w:rPr>
        <w:t>species</w:t>
      </w:r>
      <w:r w:rsidR="00F3007D" w:rsidRPr="00BA6D15">
        <w:rPr>
          <w:rFonts w:ascii="Times New Roman" w:hAnsi="Times New Roman" w:cs="Times New Roman"/>
          <w:color w:val="242021"/>
          <w:sz w:val="22"/>
          <w:szCs w:val="22"/>
        </w:rPr>
        <w:t xml:space="preserve">), unclassified </w:t>
      </w:r>
      <w:proofErr w:type="spellStart"/>
      <w:r w:rsidR="00F3007D" w:rsidRPr="00943C7D">
        <w:rPr>
          <w:rFonts w:ascii="Times New Roman" w:hAnsi="Times New Roman" w:cs="Times New Roman"/>
          <w:i/>
          <w:iCs/>
          <w:color w:val="242021"/>
          <w:sz w:val="22"/>
          <w:szCs w:val="22"/>
        </w:rPr>
        <w:t>Muribaculaceae</w:t>
      </w:r>
      <w:proofErr w:type="spellEnd"/>
      <w:r w:rsidR="00F3007D" w:rsidRPr="00BA6D15">
        <w:rPr>
          <w:rFonts w:ascii="Times New Roman" w:hAnsi="Times New Roman" w:cs="Times New Roman"/>
          <w:color w:val="242021"/>
          <w:sz w:val="22"/>
          <w:szCs w:val="22"/>
        </w:rPr>
        <w:t xml:space="preserve"> (family), unclassified </w:t>
      </w:r>
      <w:proofErr w:type="spellStart"/>
      <w:r w:rsidR="00F3007D" w:rsidRPr="00943C7D">
        <w:rPr>
          <w:rFonts w:ascii="Times New Roman" w:hAnsi="Times New Roman" w:cs="Times New Roman"/>
          <w:i/>
          <w:iCs/>
          <w:color w:val="242021"/>
          <w:sz w:val="22"/>
          <w:szCs w:val="22"/>
        </w:rPr>
        <w:t>Fa</w:t>
      </w:r>
      <w:r w:rsidR="000B75AF" w:rsidRPr="00943C7D">
        <w:rPr>
          <w:rFonts w:ascii="Times New Roman" w:hAnsi="Times New Roman" w:cs="Times New Roman"/>
          <w:i/>
          <w:iCs/>
          <w:color w:val="242021"/>
          <w:sz w:val="22"/>
          <w:szCs w:val="22"/>
        </w:rPr>
        <w:t>e</w:t>
      </w:r>
      <w:r w:rsidR="00F3007D" w:rsidRPr="00943C7D">
        <w:rPr>
          <w:rFonts w:ascii="Times New Roman" w:hAnsi="Times New Roman" w:cs="Times New Roman"/>
          <w:i/>
          <w:iCs/>
          <w:color w:val="242021"/>
          <w:sz w:val="22"/>
          <w:szCs w:val="22"/>
        </w:rPr>
        <w:t>c</w:t>
      </w:r>
      <w:r w:rsidR="000B75AF" w:rsidRPr="00943C7D">
        <w:rPr>
          <w:rFonts w:ascii="Times New Roman" w:hAnsi="Times New Roman" w:cs="Times New Roman"/>
          <w:i/>
          <w:iCs/>
          <w:color w:val="242021"/>
          <w:sz w:val="22"/>
          <w:szCs w:val="22"/>
        </w:rPr>
        <w:t>a</w:t>
      </w:r>
      <w:r w:rsidR="00F3007D" w:rsidRPr="00943C7D">
        <w:rPr>
          <w:rFonts w:ascii="Times New Roman" w:hAnsi="Times New Roman" w:cs="Times New Roman"/>
          <w:i/>
          <w:iCs/>
          <w:color w:val="242021"/>
          <w:sz w:val="22"/>
          <w:szCs w:val="22"/>
        </w:rPr>
        <w:t>libaculum</w:t>
      </w:r>
      <w:proofErr w:type="spellEnd"/>
      <w:r w:rsidR="00F3007D" w:rsidRPr="00BA6D15">
        <w:rPr>
          <w:rFonts w:ascii="Times New Roman" w:hAnsi="Times New Roman" w:cs="Times New Roman"/>
          <w:color w:val="242021"/>
          <w:sz w:val="22"/>
          <w:szCs w:val="22"/>
        </w:rPr>
        <w:t xml:space="preserve"> (</w:t>
      </w:r>
      <w:r w:rsidR="000B75AF" w:rsidRPr="00BA6D15">
        <w:rPr>
          <w:rFonts w:ascii="Times New Roman" w:hAnsi="Times New Roman" w:cs="Times New Roman"/>
          <w:color w:val="242021"/>
          <w:sz w:val="22"/>
          <w:szCs w:val="22"/>
        </w:rPr>
        <w:t>genus</w:t>
      </w:r>
      <w:r w:rsidR="00F3007D" w:rsidRPr="00BA6D15">
        <w:rPr>
          <w:rFonts w:ascii="Times New Roman" w:hAnsi="Times New Roman" w:cs="Times New Roman"/>
          <w:color w:val="242021"/>
          <w:sz w:val="22"/>
          <w:szCs w:val="22"/>
        </w:rPr>
        <w:t xml:space="preserve">), unclassified </w:t>
      </w:r>
      <w:proofErr w:type="spellStart"/>
      <w:r w:rsidR="00FD23F1" w:rsidRPr="00943C7D">
        <w:rPr>
          <w:rFonts w:ascii="Times New Roman" w:hAnsi="Times New Roman" w:cs="Times New Roman"/>
          <w:i/>
          <w:iCs/>
          <w:color w:val="242021"/>
          <w:sz w:val="22"/>
          <w:szCs w:val="22"/>
        </w:rPr>
        <w:t>Parasutterella</w:t>
      </w:r>
      <w:proofErr w:type="spellEnd"/>
      <w:r w:rsidR="00FD23F1" w:rsidRPr="00BA6D15">
        <w:rPr>
          <w:rFonts w:ascii="Times New Roman" w:hAnsi="Times New Roman" w:cs="Times New Roman"/>
          <w:color w:val="242021"/>
          <w:sz w:val="22"/>
          <w:szCs w:val="22"/>
        </w:rPr>
        <w:t xml:space="preserve"> </w:t>
      </w:r>
      <w:r w:rsidR="00F3007D" w:rsidRPr="00BA6D15">
        <w:rPr>
          <w:rFonts w:ascii="Times New Roman" w:hAnsi="Times New Roman" w:cs="Times New Roman"/>
          <w:color w:val="242021"/>
          <w:sz w:val="22"/>
          <w:szCs w:val="22"/>
        </w:rPr>
        <w:t>(</w:t>
      </w:r>
      <w:r w:rsidR="00FD23F1" w:rsidRPr="00BA6D15">
        <w:rPr>
          <w:rFonts w:ascii="Times New Roman" w:hAnsi="Times New Roman" w:cs="Times New Roman"/>
          <w:color w:val="242021"/>
          <w:sz w:val="22"/>
          <w:szCs w:val="22"/>
        </w:rPr>
        <w:t>genus</w:t>
      </w:r>
      <w:r w:rsidR="00F3007D" w:rsidRPr="00BA6D15">
        <w:rPr>
          <w:rFonts w:ascii="Times New Roman" w:hAnsi="Times New Roman" w:cs="Times New Roman"/>
          <w:color w:val="242021"/>
          <w:sz w:val="22"/>
          <w:szCs w:val="22"/>
        </w:rPr>
        <w:t xml:space="preserve">), and unclassified </w:t>
      </w:r>
      <w:r w:rsidR="00F3007D" w:rsidRPr="00943C7D">
        <w:rPr>
          <w:rFonts w:ascii="Times New Roman" w:hAnsi="Times New Roman" w:cs="Times New Roman"/>
          <w:i/>
          <w:iCs/>
          <w:color w:val="242021"/>
          <w:sz w:val="22"/>
          <w:szCs w:val="22"/>
        </w:rPr>
        <w:t>Bacteroides</w:t>
      </w:r>
      <w:r w:rsidR="00F3007D" w:rsidRPr="00BA6D15">
        <w:rPr>
          <w:rFonts w:ascii="Times New Roman" w:hAnsi="Times New Roman" w:cs="Times New Roman"/>
          <w:color w:val="242021"/>
          <w:sz w:val="22"/>
          <w:szCs w:val="22"/>
        </w:rPr>
        <w:t xml:space="preserve"> (genus).</w:t>
      </w:r>
      <w:r w:rsidR="00193E68" w:rsidRPr="00BA6D15">
        <w:rPr>
          <w:rFonts w:ascii="Times New Roman" w:hAnsi="Times New Roman" w:cs="Times New Roman"/>
          <w:color w:val="242021"/>
          <w:sz w:val="22"/>
          <w:szCs w:val="22"/>
        </w:rPr>
        <w:t xml:space="preserve"> </w:t>
      </w:r>
      <w:r w:rsidR="00D8395D" w:rsidRPr="00BA6D15">
        <w:rPr>
          <w:rFonts w:ascii="Times New Roman" w:hAnsi="Times New Roman" w:cs="Times New Roman"/>
          <w:color w:val="242021"/>
          <w:sz w:val="22"/>
          <w:szCs w:val="22"/>
        </w:rPr>
        <w:t xml:space="preserve">Since </w:t>
      </w:r>
      <w:proofErr w:type="spellStart"/>
      <w:r w:rsidR="00D8395D" w:rsidRPr="00BA6D15">
        <w:rPr>
          <w:rFonts w:ascii="Times New Roman" w:hAnsi="Times New Roman" w:cs="Times New Roman"/>
          <w:color w:val="242021"/>
          <w:sz w:val="22"/>
          <w:szCs w:val="22"/>
        </w:rPr>
        <w:t>gLV</w:t>
      </w:r>
      <w:proofErr w:type="spellEnd"/>
      <w:r w:rsidR="00D8395D" w:rsidRPr="00BA6D15">
        <w:rPr>
          <w:rFonts w:ascii="Times New Roman" w:hAnsi="Times New Roman" w:cs="Times New Roman"/>
          <w:color w:val="242021"/>
          <w:sz w:val="22"/>
          <w:szCs w:val="22"/>
        </w:rPr>
        <w:t xml:space="preserve"> incorporates bacterial interactions as confounding variables, these responders are most likely to be primary inulin degraders. In fact</w:t>
      </w:r>
      <w:r w:rsidR="00035995" w:rsidRPr="00BA6D15">
        <w:rPr>
          <w:rFonts w:ascii="Times New Roman" w:hAnsi="Times New Roman" w:cs="Times New Roman"/>
          <w:color w:val="242021"/>
          <w:sz w:val="22"/>
          <w:szCs w:val="22"/>
        </w:rPr>
        <w:t>, genetic</w:t>
      </w:r>
      <w:r w:rsidR="00E02678">
        <w:rPr>
          <w:rFonts w:ascii="Times New Roman" w:hAnsi="Times New Roman" w:cs="Times New Roman"/>
          <w:color w:val="242021"/>
          <w:sz w:val="22"/>
          <w:szCs w:val="22"/>
        </w:rPr>
        <w:t xml:space="preserve"> </w:t>
      </w:r>
      <w:r w:rsidR="00035995" w:rsidRPr="00BA6D15">
        <w:rPr>
          <w:rFonts w:ascii="Times New Roman" w:hAnsi="Times New Roman" w:cs="Times New Roman"/>
          <w:color w:val="242021"/>
          <w:sz w:val="22"/>
          <w:szCs w:val="22"/>
        </w:rPr>
        <w:t xml:space="preserve">or </w:t>
      </w:r>
      <w:r w:rsidR="00035995" w:rsidRPr="00BA6D15">
        <w:rPr>
          <w:rFonts w:ascii="Times New Roman" w:hAnsi="Times New Roman" w:cs="Times New Roman"/>
          <w:i/>
          <w:iCs/>
          <w:color w:val="242021"/>
          <w:sz w:val="22"/>
          <w:szCs w:val="22"/>
        </w:rPr>
        <w:t>in vitro</w:t>
      </w:r>
      <w:r w:rsidR="00035995" w:rsidRPr="00BA6D15">
        <w:rPr>
          <w:rFonts w:ascii="Times New Roman" w:hAnsi="Times New Roman" w:cs="Times New Roman"/>
          <w:color w:val="242021"/>
          <w:sz w:val="22"/>
          <w:szCs w:val="22"/>
        </w:rPr>
        <w:t xml:space="preserve"> </w:t>
      </w:r>
      <w:proofErr w:type="gramStart"/>
      <w:r w:rsidR="00B97578" w:rsidRPr="00BA6D15">
        <w:rPr>
          <w:rFonts w:ascii="Times New Roman" w:hAnsi="Times New Roman" w:cs="Times New Roman"/>
          <w:color w:val="242021"/>
          <w:sz w:val="22"/>
          <w:szCs w:val="22"/>
        </w:rPr>
        <w:t>evidence</w:t>
      </w:r>
      <w:r w:rsidR="00E02678">
        <w:rPr>
          <w:rFonts w:ascii="Times New Roman" w:hAnsi="Times New Roman" w:cs="Times New Roman" w:hint="eastAsia"/>
          <w:color w:val="242021"/>
          <w:sz w:val="22"/>
          <w:szCs w:val="22"/>
        </w:rPr>
        <w:t>s</w:t>
      </w:r>
      <w:proofErr w:type="gramEnd"/>
      <w:r w:rsidR="00035995" w:rsidRPr="00BA6D15">
        <w:rPr>
          <w:rFonts w:ascii="Times New Roman" w:hAnsi="Times New Roman" w:cs="Times New Roman"/>
          <w:color w:val="242021"/>
          <w:sz w:val="22"/>
          <w:szCs w:val="22"/>
        </w:rPr>
        <w:t xml:space="preserve"> have been found</w:t>
      </w:r>
      <w:r w:rsidR="001F0F2E">
        <w:rPr>
          <w:rFonts w:ascii="Times New Roman" w:hAnsi="Times New Roman" w:cs="Times New Roman"/>
          <w:color w:val="242021"/>
          <w:sz w:val="22"/>
          <w:szCs w:val="22"/>
        </w:rPr>
        <w:t xml:space="preserve">, except for </w:t>
      </w:r>
      <w:r w:rsidR="00810B83">
        <w:rPr>
          <w:rFonts w:ascii="Times New Roman" w:hAnsi="Times New Roman" w:cs="Times New Roman" w:hint="eastAsia"/>
          <w:color w:val="242021"/>
          <w:sz w:val="22"/>
          <w:szCs w:val="22"/>
        </w:rPr>
        <w:t>unclassified</w:t>
      </w:r>
      <w:r w:rsidR="00810B83">
        <w:rPr>
          <w:rFonts w:ascii="Times New Roman" w:hAnsi="Times New Roman" w:cs="Times New Roman"/>
          <w:color w:val="242021"/>
          <w:sz w:val="22"/>
          <w:szCs w:val="22"/>
        </w:rPr>
        <w:t xml:space="preserve"> </w:t>
      </w:r>
      <w:proofErr w:type="spellStart"/>
      <w:r w:rsidR="001F0F2E" w:rsidRPr="00943C7D">
        <w:rPr>
          <w:rFonts w:ascii="Times New Roman" w:hAnsi="Times New Roman" w:cs="Times New Roman"/>
          <w:i/>
          <w:iCs/>
          <w:color w:val="242021"/>
          <w:sz w:val="22"/>
          <w:szCs w:val="22"/>
        </w:rPr>
        <w:t>Parasutterella</w:t>
      </w:r>
      <w:proofErr w:type="spellEnd"/>
      <w:r w:rsidR="001F0F2E">
        <w:rPr>
          <w:rFonts w:ascii="Times New Roman" w:hAnsi="Times New Roman" w:cs="Times New Roman"/>
          <w:color w:val="242021"/>
          <w:sz w:val="22"/>
          <w:szCs w:val="22"/>
        </w:rPr>
        <w:t>,</w:t>
      </w:r>
      <w:r w:rsidR="003A726C" w:rsidRPr="00BA6D15">
        <w:rPr>
          <w:rFonts w:ascii="Times New Roman" w:hAnsi="Times New Roman" w:cs="Times New Roman"/>
          <w:color w:val="242021"/>
          <w:sz w:val="22"/>
          <w:szCs w:val="22"/>
        </w:rPr>
        <w:t xml:space="preserve"> to support the </w:t>
      </w:r>
      <w:r w:rsidR="00E02678">
        <w:rPr>
          <w:rFonts w:ascii="Times New Roman" w:hAnsi="Times New Roman" w:cs="Times New Roman"/>
          <w:color w:val="242021"/>
          <w:sz w:val="22"/>
          <w:szCs w:val="22"/>
        </w:rPr>
        <w:t xml:space="preserve">their </w:t>
      </w:r>
      <w:r w:rsidR="003A726C" w:rsidRPr="00BA6D15">
        <w:rPr>
          <w:rFonts w:ascii="Times New Roman" w:hAnsi="Times New Roman" w:cs="Times New Roman"/>
          <w:color w:val="242021"/>
          <w:sz w:val="22"/>
          <w:szCs w:val="22"/>
        </w:rPr>
        <w:t xml:space="preserve">role </w:t>
      </w:r>
      <w:r w:rsidR="00E24740" w:rsidRPr="00BA6D15">
        <w:rPr>
          <w:rFonts w:ascii="Times New Roman" w:hAnsi="Times New Roman" w:cs="Times New Roman"/>
          <w:color w:val="242021"/>
          <w:sz w:val="22"/>
          <w:szCs w:val="22"/>
        </w:rPr>
        <w:t>in degrading inulin</w:t>
      </w:r>
      <w:r w:rsidR="008175E0" w:rsidRPr="00BA6D15">
        <w:rPr>
          <w:rFonts w:ascii="Times New Roman" w:hAnsi="Times New Roman" w:cs="Times New Roman"/>
          <w:color w:val="242021"/>
          <w:sz w:val="22"/>
          <w:szCs w:val="22"/>
        </w:rPr>
        <w:t xml:space="preserve"> (</w:t>
      </w:r>
      <w:r w:rsidR="008175E0" w:rsidRPr="00BA6D15">
        <w:rPr>
          <w:rFonts w:ascii="Times New Roman" w:hAnsi="Times New Roman" w:cs="Times New Roman"/>
          <w:color w:val="242021"/>
          <w:sz w:val="22"/>
          <w:szCs w:val="22"/>
          <w:highlight w:val="yellow"/>
        </w:rPr>
        <w:t xml:space="preserve">Table </w:t>
      </w:r>
      <w:r w:rsidR="00E8561A" w:rsidRPr="00BA6D15">
        <w:rPr>
          <w:rFonts w:ascii="Times New Roman" w:hAnsi="Times New Roman" w:cs="Times New Roman"/>
          <w:color w:val="242021"/>
          <w:sz w:val="22"/>
          <w:szCs w:val="22"/>
          <w:highlight w:val="yellow"/>
        </w:rPr>
        <w:t>S2</w:t>
      </w:r>
      <w:r w:rsidR="008175E0" w:rsidRPr="00BA6D15">
        <w:rPr>
          <w:rFonts w:ascii="Times New Roman" w:hAnsi="Times New Roman" w:cs="Times New Roman"/>
          <w:color w:val="242021"/>
          <w:sz w:val="22"/>
          <w:szCs w:val="22"/>
        </w:rPr>
        <w:t>)</w:t>
      </w:r>
      <w:r w:rsidR="00035995" w:rsidRPr="00BA6D15">
        <w:rPr>
          <w:rFonts w:ascii="Times New Roman" w:hAnsi="Times New Roman" w:cs="Times New Roman"/>
          <w:color w:val="242021"/>
          <w:sz w:val="22"/>
          <w:szCs w:val="22"/>
        </w:rPr>
        <w:t>.</w:t>
      </w:r>
      <w:r w:rsidR="00A840D4" w:rsidRPr="00BA6D15">
        <w:rPr>
          <w:rFonts w:ascii="Times New Roman" w:hAnsi="Times New Roman" w:cs="Times New Roman"/>
          <w:color w:val="242021"/>
          <w:sz w:val="22"/>
          <w:szCs w:val="22"/>
        </w:rPr>
        <w:t xml:space="preserve"> For example, </w:t>
      </w:r>
      <w:r w:rsidR="00B852E4" w:rsidRPr="00BA6D15">
        <w:rPr>
          <w:rFonts w:ascii="Times New Roman" w:hAnsi="Times New Roman" w:cs="Times New Roman"/>
          <w:color w:val="242021"/>
          <w:sz w:val="22"/>
          <w:szCs w:val="22"/>
        </w:rPr>
        <w:t xml:space="preserve">members from </w:t>
      </w:r>
      <w:r w:rsidR="00D0544D" w:rsidRPr="00943C7D">
        <w:rPr>
          <w:rFonts w:ascii="Times New Roman" w:hAnsi="Times New Roman" w:cs="Times New Roman"/>
          <w:i/>
          <w:iCs/>
          <w:color w:val="242021"/>
          <w:sz w:val="22"/>
          <w:szCs w:val="22"/>
        </w:rPr>
        <w:t>Bacteroides</w:t>
      </w:r>
      <w:r w:rsidR="00D0544D" w:rsidRPr="00BA6D15">
        <w:rPr>
          <w:rFonts w:ascii="Times New Roman" w:hAnsi="Times New Roman" w:cs="Times New Roman"/>
          <w:color w:val="242021"/>
          <w:sz w:val="22"/>
          <w:szCs w:val="22"/>
        </w:rPr>
        <w:t xml:space="preserve"> </w:t>
      </w:r>
      <w:r w:rsidR="00B852E4" w:rsidRPr="00BA6D15">
        <w:rPr>
          <w:rFonts w:ascii="Times New Roman" w:hAnsi="Times New Roman" w:cs="Times New Roman"/>
          <w:color w:val="242021"/>
          <w:sz w:val="22"/>
          <w:szCs w:val="22"/>
        </w:rPr>
        <w:t xml:space="preserve">and </w:t>
      </w:r>
      <w:proofErr w:type="spellStart"/>
      <w:r w:rsidR="00B852E4" w:rsidRPr="00943C7D">
        <w:rPr>
          <w:rFonts w:ascii="Times New Roman" w:hAnsi="Times New Roman" w:cs="Times New Roman"/>
          <w:i/>
          <w:iCs/>
          <w:color w:val="242021"/>
          <w:sz w:val="22"/>
          <w:szCs w:val="22"/>
        </w:rPr>
        <w:t>Muribaculaceae</w:t>
      </w:r>
      <w:proofErr w:type="spellEnd"/>
      <w:r w:rsidR="00B852E4" w:rsidRPr="00BA6D15">
        <w:rPr>
          <w:rFonts w:ascii="Times New Roman" w:hAnsi="Times New Roman" w:cs="Times New Roman"/>
          <w:color w:val="242021"/>
          <w:sz w:val="22"/>
          <w:szCs w:val="22"/>
        </w:rPr>
        <w:t xml:space="preserve"> </w:t>
      </w:r>
      <w:r w:rsidR="00D0544D" w:rsidRPr="00BA6D15">
        <w:rPr>
          <w:rFonts w:ascii="Times New Roman" w:hAnsi="Times New Roman" w:cs="Times New Roman"/>
          <w:color w:val="242021"/>
          <w:sz w:val="22"/>
          <w:szCs w:val="22"/>
        </w:rPr>
        <w:t xml:space="preserve">harbor gene clusters known as </w:t>
      </w:r>
      <w:r w:rsidR="00D0544D" w:rsidRPr="00BA6D15">
        <w:rPr>
          <w:rFonts w:ascii="Times New Roman" w:hAnsi="Times New Roman" w:cs="Times New Roman"/>
          <w:sz w:val="22"/>
          <w:szCs w:val="22"/>
        </w:rPr>
        <w:t>polysaccharide utilization loci (PUL</w:t>
      </w:r>
      <w:r w:rsidR="00B47B05" w:rsidRPr="00BA6D15">
        <w:rPr>
          <w:rFonts w:ascii="Times New Roman" w:hAnsi="Times New Roman" w:cs="Times New Roman"/>
          <w:sz w:val="22"/>
          <w:szCs w:val="22"/>
        </w:rPr>
        <w:t>s</w:t>
      </w:r>
      <w:r w:rsidR="00D0544D" w:rsidRPr="00BA6D15">
        <w:rPr>
          <w:rFonts w:ascii="Times New Roman" w:hAnsi="Times New Roman" w:cs="Times New Roman"/>
          <w:sz w:val="22"/>
          <w:szCs w:val="22"/>
        </w:rPr>
        <w:t xml:space="preserve">), which contain </w:t>
      </w:r>
      <w:proofErr w:type="spellStart"/>
      <w:r w:rsidR="00C15639" w:rsidRPr="00BA6D15">
        <w:rPr>
          <w:rFonts w:ascii="Times New Roman" w:hAnsi="Times New Roman" w:cs="Times New Roman"/>
          <w:i/>
          <w:iCs/>
          <w:sz w:val="22"/>
          <w:szCs w:val="22"/>
        </w:rPr>
        <w:t>sus</w:t>
      </w:r>
      <w:r w:rsidR="00D0544D" w:rsidRPr="00BA6D15">
        <w:rPr>
          <w:rFonts w:ascii="Times New Roman" w:hAnsi="Times New Roman" w:cs="Times New Roman"/>
          <w:i/>
          <w:iCs/>
          <w:sz w:val="22"/>
          <w:szCs w:val="22"/>
        </w:rPr>
        <w:t>C</w:t>
      </w:r>
      <w:proofErr w:type="spellEnd"/>
      <w:r w:rsidR="00D0544D" w:rsidRPr="00BA6D15">
        <w:rPr>
          <w:rFonts w:ascii="Times New Roman" w:hAnsi="Times New Roman" w:cs="Times New Roman"/>
          <w:i/>
          <w:iCs/>
          <w:sz w:val="22"/>
          <w:szCs w:val="22"/>
        </w:rPr>
        <w:t>/</w:t>
      </w:r>
      <w:proofErr w:type="spellStart"/>
      <w:r w:rsidR="00D0544D" w:rsidRPr="00BA6D15">
        <w:rPr>
          <w:rFonts w:ascii="Times New Roman" w:hAnsi="Times New Roman" w:cs="Times New Roman"/>
          <w:i/>
          <w:iCs/>
          <w:sz w:val="22"/>
          <w:szCs w:val="22"/>
        </w:rPr>
        <w:t>sus</w:t>
      </w:r>
      <w:r w:rsidR="00C15639" w:rsidRPr="00BA6D15">
        <w:rPr>
          <w:rFonts w:ascii="Times New Roman" w:hAnsi="Times New Roman" w:cs="Times New Roman"/>
          <w:i/>
          <w:iCs/>
          <w:sz w:val="22"/>
          <w:szCs w:val="22"/>
        </w:rPr>
        <w:t>D</w:t>
      </w:r>
      <w:proofErr w:type="spellEnd"/>
      <w:r w:rsidR="00C15639" w:rsidRPr="00BA6D15">
        <w:rPr>
          <w:rFonts w:ascii="Times New Roman" w:hAnsi="Times New Roman" w:cs="Times New Roman"/>
          <w:sz w:val="22"/>
          <w:szCs w:val="22"/>
        </w:rPr>
        <w:t xml:space="preserve"> </w:t>
      </w:r>
      <w:r w:rsidR="00D0544D" w:rsidRPr="00BA6D15">
        <w:rPr>
          <w:rFonts w:ascii="Times New Roman" w:hAnsi="Times New Roman" w:cs="Times New Roman"/>
          <w:sz w:val="22"/>
          <w:szCs w:val="22"/>
        </w:rPr>
        <w:t>homologous gene pair that facilitates sensing and import of</w:t>
      </w:r>
      <w:r w:rsidR="00C15639" w:rsidRPr="00BA6D15">
        <w:rPr>
          <w:rFonts w:ascii="Times New Roman" w:hAnsi="Times New Roman" w:cs="Times New Roman"/>
          <w:sz w:val="22"/>
          <w:szCs w:val="22"/>
        </w:rPr>
        <w:t xml:space="preserve"> </w:t>
      </w:r>
      <w:r w:rsidR="00D0544D" w:rsidRPr="00BA6D15">
        <w:rPr>
          <w:rFonts w:ascii="Times New Roman" w:hAnsi="Times New Roman" w:cs="Times New Roman"/>
          <w:sz w:val="22"/>
          <w:szCs w:val="22"/>
        </w:rPr>
        <w:t>inulin</w:t>
      </w:r>
      <w:r w:rsidR="00C15639" w:rsidRPr="00BA6D15">
        <w:rPr>
          <w:rFonts w:ascii="Times New Roman" w:hAnsi="Times New Roman" w:cs="Times New Roman"/>
          <w:sz w:val="22"/>
          <w:szCs w:val="22"/>
        </w:rPr>
        <w:t xml:space="preserve"> </w:t>
      </w:r>
      <w:r w:rsidR="00C15639" w:rsidRPr="00BA6D15">
        <w:rPr>
          <w:rFonts w:ascii="Times New Roman" w:hAnsi="Times New Roman" w:cs="Times New Roman"/>
          <w:sz w:val="22"/>
          <w:szCs w:val="22"/>
        </w:rPr>
        <w:fldChar w:fldCharType="begin"/>
      </w:r>
      <w:r w:rsidR="00FD0EB7">
        <w:rPr>
          <w:rFonts w:ascii="Times New Roman" w:hAnsi="Times New Roman" w:cs="Times New Roman"/>
          <w:sz w:val="22"/>
          <w:szCs w:val="22"/>
        </w:rPr>
        <w:instrText xml:space="preserve"> ADDIN NE.Ref.{E4FAEAA4-C55F-4A5C-909B-62697434F5E6}</w:instrText>
      </w:r>
      <w:r w:rsidR="00C15639" w:rsidRPr="00BA6D15">
        <w:rPr>
          <w:rFonts w:ascii="Times New Roman" w:hAnsi="Times New Roman" w:cs="Times New Roman"/>
          <w:sz w:val="22"/>
          <w:szCs w:val="22"/>
        </w:rPr>
        <w:fldChar w:fldCharType="separate"/>
      </w:r>
      <w:ins w:id="251" w:author="刘 红宾" w:date="2021-04-04T17:04:00Z">
        <w:r w:rsidR="00C2571B">
          <w:rPr>
            <w:rFonts w:eastAsiaTheme="minorEastAsia"/>
            <w:color w:val="080000"/>
            <w:sz w:val="22"/>
            <w:szCs w:val="22"/>
          </w:rPr>
          <w:t>[31, 32]</w:t>
        </w:r>
      </w:ins>
      <w:r w:rsidR="00C15639" w:rsidRPr="00BA6D15">
        <w:rPr>
          <w:rFonts w:ascii="Times New Roman" w:hAnsi="Times New Roman" w:cs="Times New Roman"/>
          <w:sz w:val="22"/>
          <w:szCs w:val="22"/>
        </w:rPr>
        <w:fldChar w:fldCharType="end"/>
      </w:r>
      <w:r w:rsidR="00C15639" w:rsidRPr="00BA6D15">
        <w:rPr>
          <w:rFonts w:ascii="Times New Roman" w:hAnsi="Times New Roman" w:cs="Times New Roman"/>
          <w:sz w:val="22"/>
          <w:szCs w:val="22"/>
        </w:rPr>
        <w:t xml:space="preserve">. </w:t>
      </w:r>
      <w:r w:rsidR="00D17812" w:rsidRPr="00BA6D15">
        <w:rPr>
          <w:rFonts w:ascii="Times New Roman" w:hAnsi="Times New Roman" w:cs="Times New Roman"/>
          <w:sz w:val="22"/>
          <w:szCs w:val="22"/>
        </w:rPr>
        <w:t>Putative i</w:t>
      </w:r>
      <w:r w:rsidR="00C15639" w:rsidRPr="00BA6D15">
        <w:rPr>
          <w:rFonts w:ascii="Times New Roman" w:hAnsi="Times New Roman" w:cs="Times New Roman"/>
          <w:sz w:val="22"/>
          <w:szCs w:val="22"/>
        </w:rPr>
        <w:t xml:space="preserve">nulin PULs were also detected in </w:t>
      </w:r>
      <w:r w:rsidR="00162E96" w:rsidRPr="00BA6D15">
        <w:rPr>
          <w:rFonts w:ascii="Times New Roman" w:hAnsi="Times New Roman" w:cs="Times New Roman"/>
          <w:sz w:val="22"/>
          <w:szCs w:val="22"/>
        </w:rPr>
        <w:t xml:space="preserve">the </w:t>
      </w:r>
      <w:r w:rsidR="00562B9F" w:rsidRPr="00BA6D15">
        <w:rPr>
          <w:rFonts w:ascii="Times New Roman" w:hAnsi="Times New Roman" w:cs="Times New Roman"/>
          <w:sz w:val="22"/>
          <w:szCs w:val="22"/>
        </w:rPr>
        <w:t>metagenome-assembled</w:t>
      </w:r>
      <w:r w:rsidR="00C15639" w:rsidRPr="00BA6D15">
        <w:rPr>
          <w:rFonts w:ascii="Times New Roman" w:hAnsi="Times New Roman" w:cs="Times New Roman"/>
          <w:sz w:val="22"/>
          <w:szCs w:val="22"/>
        </w:rPr>
        <w:t xml:space="preserve"> genomes of </w:t>
      </w:r>
      <w:r w:rsidR="00C15639" w:rsidRPr="00943C7D">
        <w:rPr>
          <w:rFonts w:ascii="Times New Roman" w:hAnsi="Times New Roman" w:cs="Times New Roman"/>
          <w:i/>
          <w:iCs/>
          <w:sz w:val="22"/>
          <w:szCs w:val="22"/>
        </w:rPr>
        <w:t xml:space="preserve">Bacteroides </w:t>
      </w:r>
      <w:proofErr w:type="spellStart"/>
      <w:r w:rsidR="00C15639" w:rsidRPr="00943C7D">
        <w:rPr>
          <w:rFonts w:ascii="Times New Roman" w:hAnsi="Times New Roman" w:cs="Times New Roman"/>
          <w:i/>
          <w:iCs/>
          <w:sz w:val="22"/>
          <w:szCs w:val="22"/>
        </w:rPr>
        <w:t>acidifaciens</w:t>
      </w:r>
      <w:proofErr w:type="spellEnd"/>
      <w:r w:rsidR="00C15639" w:rsidRPr="00BA6D15">
        <w:rPr>
          <w:rFonts w:ascii="Times New Roman" w:hAnsi="Times New Roman" w:cs="Times New Roman"/>
          <w:sz w:val="22"/>
          <w:szCs w:val="22"/>
        </w:rPr>
        <w:t xml:space="preserve"> and </w:t>
      </w:r>
      <w:proofErr w:type="spellStart"/>
      <w:r w:rsidR="00C15639" w:rsidRPr="00943C7D">
        <w:rPr>
          <w:rFonts w:ascii="Times New Roman" w:hAnsi="Times New Roman" w:cs="Times New Roman"/>
          <w:i/>
          <w:iCs/>
          <w:sz w:val="22"/>
          <w:szCs w:val="22"/>
        </w:rPr>
        <w:t>Muribaculaceae</w:t>
      </w:r>
      <w:proofErr w:type="spellEnd"/>
      <w:r w:rsidR="00C15639" w:rsidRPr="00BA6D15">
        <w:rPr>
          <w:rFonts w:ascii="Times New Roman" w:hAnsi="Times New Roman" w:cs="Times New Roman"/>
          <w:sz w:val="22"/>
          <w:szCs w:val="22"/>
        </w:rPr>
        <w:t xml:space="preserve"> (</w:t>
      </w:r>
      <w:r w:rsidR="00B961DF" w:rsidRPr="00B961DF">
        <w:rPr>
          <w:rFonts w:ascii="Times New Roman" w:hAnsi="Times New Roman" w:cs="Times New Roman"/>
          <w:sz w:val="22"/>
          <w:szCs w:val="22"/>
          <w:highlight w:val="yellow"/>
        </w:rPr>
        <w:t>Table S3</w:t>
      </w:r>
      <w:r w:rsidR="00C15639" w:rsidRPr="00BA6D15">
        <w:rPr>
          <w:rFonts w:ascii="Times New Roman" w:hAnsi="Times New Roman" w:cs="Times New Roman"/>
          <w:sz w:val="22"/>
          <w:szCs w:val="22"/>
        </w:rPr>
        <w:t>).</w:t>
      </w:r>
      <w:r w:rsidR="001554A7" w:rsidRPr="00BA6D15">
        <w:rPr>
          <w:rFonts w:ascii="Times New Roman" w:hAnsi="Times New Roman" w:cs="Times New Roman"/>
          <w:sz w:val="22"/>
          <w:szCs w:val="22"/>
        </w:rPr>
        <w:t xml:space="preserve"> </w:t>
      </w:r>
      <w:r w:rsidR="004743AC" w:rsidRPr="00BA6D15">
        <w:rPr>
          <w:rFonts w:ascii="Times New Roman" w:hAnsi="Times New Roman" w:cs="Times New Roman"/>
          <w:sz w:val="22"/>
          <w:szCs w:val="22"/>
        </w:rPr>
        <w:t xml:space="preserve">Other than competitions, we also found </w:t>
      </w:r>
      <w:r w:rsidR="00AF2DFF">
        <w:rPr>
          <w:rFonts w:ascii="Times New Roman" w:hAnsi="Times New Roman" w:cs="Times New Roman"/>
          <w:sz w:val="22"/>
          <w:szCs w:val="22"/>
        </w:rPr>
        <w:t>that</w:t>
      </w:r>
      <w:r w:rsidR="004743AC" w:rsidRPr="00BA6D15">
        <w:rPr>
          <w:rFonts w:ascii="Times New Roman" w:hAnsi="Times New Roman" w:cs="Times New Roman"/>
          <w:sz w:val="22"/>
          <w:szCs w:val="22"/>
        </w:rPr>
        <w:t xml:space="preserve"> </w:t>
      </w:r>
      <w:r w:rsidR="004743AC" w:rsidRPr="00943C7D">
        <w:rPr>
          <w:rFonts w:ascii="Times New Roman" w:hAnsi="Times New Roman" w:cs="Times New Roman"/>
          <w:i/>
          <w:iCs/>
          <w:sz w:val="22"/>
          <w:szCs w:val="22"/>
        </w:rPr>
        <w:t xml:space="preserve">Bacteroides </w:t>
      </w:r>
      <w:proofErr w:type="spellStart"/>
      <w:r w:rsidR="004743AC" w:rsidRPr="00943C7D">
        <w:rPr>
          <w:rFonts w:ascii="Times New Roman" w:hAnsi="Times New Roman" w:cs="Times New Roman"/>
          <w:i/>
          <w:iCs/>
          <w:sz w:val="22"/>
          <w:szCs w:val="22"/>
        </w:rPr>
        <w:t>acidifaciens</w:t>
      </w:r>
      <w:proofErr w:type="spellEnd"/>
      <w:r w:rsidR="00AF2DFF">
        <w:rPr>
          <w:rFonts w:ascii="Times New Roman" w:hAnsi="Times New Roman" w:cs="Times New Roman"/>
          <w:sz w:val="22"/>
          <w:szCs w:val="22"/>
        </w:rPr>
        <w:t xml:space="preserve"> positively influences growth of </w:t>
      </w:r>
      <w:proofErr w:type="spellStart"/>
      <w:r w:rsidR="00AF2DFF" w:rsidRPr="00943C7D">
        <w:rPr>
          <w:rFonts w:ascii="Times New Roman" w:hAnsi="Times New Roman" w:cs="Times New Roman"/>
          <w:i/>
          <w:iCs/>
          <w:sz w:val="22"/>
          <w:szCs w:val="22"/>
        </w:rPr>
        <w:t>Akkermancia</w:t>
      </w:r>
      <w:proofErr w:type="spellEnd"/>
      <w:r w:rsidR="00AF2DFF" w:rsidRPr="00943C7D">
        <w:rPr>
          <w:rFonts w:ascii="Times New Roman" w:hAnsi="Times New Roman" w:cs="Times New Roman"/>
          <w:i/>
          <w:iCs/>
          <w:sz w:val="22"/>
          <w:szCs w:val="22"/>
        </w:rPr>
        <w:t xml:space="preserve"> </w:t>
      </w:r>
      <w:proofErr w:type="spellStart"/>
      <w:r w:rsidR="00AF2DFF" w:rsidRPr="00943C7D">
        <w:rPr>
          <w:rFonts w:ascii="Times New Roman" w:hAnsi="Times New Roman" w:cs="Times New Roman"/>
          <w:i/>
          <w:iCs/>
          <w:sz w:val="22"/>
          <w:szCs w:val="22"/>
        </w:rPr>
        <w:t>muciniphila</w:t>
      </w:r>
      <w:proofErr w:type="spellEnd"/>
      <w:r w:rsidR="00F020F1">
        <w:rPr>
          <w:rFonts w:ascii="Times New Roman" w:hAnsi="Times New Roman" w:cs="Times New Roman"/>
          <w:sz w:val="22"/>
          <w:szCs w:val="22"/>
        </w:rPr>
        <w:t>—</w:t>
      </w:r>
      <w:r w:rsidR="00F020F1" w:rsidRPr="00F020F1">
        <w:rPr>
          <w:rFonts w:ascii="Times New Roman" w:hAnsi="Times New Roman" w:cs="Times New Roman"/>
          <w:color w:val="242021"/>
          <w:sz w:val="22"/>
          <w:szCs w:val="22"/>
        </w:rPr>
        <w:t xml:space="preserve">a mucin-degrading bacteria whose abundance often increases after prebiotic treatment </w:t>
      </w:r>
      <w:r w:rsidR="00F020F1" w:rsidRPr="00F020F1">
        <w:rPr>
          <w:rFonts w:ascii="Times New Roman" w:hAnsi="Times New Roman" w:cs="Times New Roman"/>
          <w:color w:val="242021"/>
          <w:sz w:val="22"/>
          <w:szCs w:val="22"/>
        </w:rPr>
        <w:fldChar w:fldCharType="begin"/>
      </w:r>
      <w:r w:rsidR="00FD0EB7">
        <w:rPr>
          <w:rFonts w:ascii="Times New Roman" w:hAnsi="Times New Roman" w:cs="Times New Roman"/>
          <w:color w:val="242021"/>
          <w:sz w:val="22"/>
          <w:szCs w:val="22"/>
        </w:rPr>
        <w:instrText xml:space="preserve"> ADDIN NE.Ref.{4471FC81-02E5-4189-9973-DB0DE82AD98E}</w:instrText>
      </w:r>
      <w:r w:rsidR="00F020F1" w:rsidRPr="00F020F1">
        <w:rPr>
          <w:rFonts w:ascii="Times New Roman" w:hAnsi="Times New Roman" w:cs="Times New Roman"/>
          <w:color w:val="242021"/>
          <w:sz w:val="22"/>
          <w:szCs w:val="22"/>
        </w:rPr>
        <w:fldChar w:fldCharType="separate"/>
      </w:r>
      <w:ins w:id="252" w:author="刘 红宾" w:date="2021-04-04T17:04:00Z">
        <w:r w:rsidR="00C2571B">
          <w:rPr>
            <w:rFonts w:eastAsiaTheme="minorEastAsia"/>
            <w:color w:val="080000"/>
            <w:sz w:val="22"/>
            <w:szCs w:val="22"/>
          </w:rPr>
          <w:t>[33]</w:t>
        </w:r>
      </w:ins>
      <w:r w:rsidR="00F020F1" w:rsidRPr="00F020F1">
        <w:rPr>
          <w:rFonts w:ascii="Times New Roman" w:hAnsi="Times New Roman" w:cs="Times New Roman"/>
          <w:color w:val="242021"/>
          <w:sz w:val="22"/>
          <w:szCs w:val="22"/>
        </w:rPr>
        <w:fldChar w:fldCharType="end"/>
      </w:r>
      <w:r w:rsidR="00AF5117" w:rsidRPr="00F020F1">
        <w:rPr>
          <w:rFonts w:ascii="Times New Roman" w:hAnsi="Times New Roman" w:cs="Times New Roman"/>
          <w:color w:val="242021"/>
          <w:sz w:val="22"/>
          <w:szCs w:val="22"/>
        </w:rPr>
        <w:t>.</w:t>
      </w:r>
      <w:r w:rsidR="00F020F1">
        <w:rPr>
          <w:rFonts w:ascii="Times New Roman" w:hAnsi="Times New Roman" w:cs="Times New Roman"/>
          <w:color w:val="242021"/>
          <w:sz w:val="22"/>
          <w:szCs w:val="22"/>
        </w:rPr>
        <w:t xml:space="preserve"> </w:t>
      </w:r>
      <w:r w:rsidR="008E7B23" w:rsidRPr="00F020F1">
        <w:rPr>
          <w:rFonts w:ascii="Times New Roman" w:hAnsi="Times New Roman" w:cs="Times New Roman"/>
          <w:color w:val="242021"/>
          <w:sz w:val="22"/>
          <w:szCs w:val="22"/>
        </w:rPr>
        <w:t>Considering</w:t>
      </w:r>
      <w:r w:rsidR="00FD059E">
        <w:rPr>
          <w:rFonts w:ascii="Times New Roman" w:hAnsi="Times New Roman" w:cs="Times New Roman"/>
          <w:sz w:val="22"/>
          <w:szCs w:val="22"/>
        </w:rPr>
        <w:t xml:space="preserve"> </w:t>
      </w:r>
      <w:proofErr w:type="spellStart"/>
      <w:r w:rsidR="004743AC" w:rsidRPr="00943C7D">
        <w:rPr>
          <w:rFonts w:ascii="Times New Roman" w:hAnsi="Times New Roman" w:cs="Times New Roman"/>
          <w:i/>
          <w:iCs/>
          <w:sz w:val="22"/>
          <w:szCs w:val="22"/>
        </w:rPr>
        <w:t>Akkermancia</w:t>
      </w:r>
      <w:proofErr w:type="spellEnd"/>
      <w:r w:rsidR="004743AC" w:rsidRPr="00943C7D">
        <w:rPr>
          <w:rFonts w:ascii="Times New Roman" w:hAnsi="Times New Roman" w:cs="Times New Roman"/>
          <w:i/>
          <w:iCs/>
          <w:sz w:val="22"/>
          <w:szCs w:val="22"/>
        </w:rPr>
        <w:t xml:space="preserve"> </w:t>
      </w:r>
      <w:proofErr w:type="spellStart"/>
      <w:r w:rsidR="004743AC" w:rsidRPr="00943C7D">
        <w:rPr>
          <w:rFonts w:ascii="Times New Roman" w:hAnsi="Times New Roman" w:cs="Times New Roman"/>
          <w:i/>
          <w:iCs/>
          <w:sz w:val="22"/>
          <w:szCs w:val="22"/>
        </w:rPr>
        <w:t>m</w:t>
      </w:r>
      <w:r w:rsidR="00AF5117" w:rsidRPr="00943C7D">
        <w:rPr>
          <w:rFonts w:ascii="Times New Roman" w:hAnsi="Times New Roman" w:cs="Times New Roman"/>
          <w:i/>
          <w:iCs/>
          <w:sz w:val="22"/>
          <w:szCs w:val="22"/>
        </w:rPr>
        <w:t>uciniphila</w:t>
      </w:r>
      <w:proofErr w:type="spellEnd"/>
      <w:r w:rsidR="00380DAC">
        <w:rPr>
          <w:rFonts w:ascii="Times New Roman" w:hAnsi="Times New Roman" w:cs="Times New Roman"/>
          <w:sz w:val="22"/>
          <w:szCs w:val="22"/>
        </w:rPr>
        <w:t xml:space="preserve"> does not grow well </w:t>
      </w:r>
      <w:r w:rsidR="00380DAC" w:rsidRPr="00380DAC">
        <w:rPr>
          <w:rFonts w:ascii="Times New Roman" w:hAnsi="Times New Roman" w:cs="Times New Roman"/>
          <w:i/>
          <w:iCs/>
          <w:sz w:val="22"/>
          <w:szCs w:val="22"/>
        </w:rPr>
        <w:t xml:space="preserve">in vitro </w:t>
      </w:r>
      <w:r w:rsidR="00380DAC">
        <w:rPr>
          <w:rFonts w:ascii="Times New Roman" w:hAnsi="Times New Roman" w:cs="Times New Roman"/>
          <w:sz w:val="22"/>
          <w:szCs w:val="22"/>
        </w:rPr>
        <w:t>by supplementing inulin</w:t>
      </w:r>
      <w:ins w:id="253" w:author="刘 红宾" w:date="2021-04-02T20:45:00Z">
        <w:r w:rsidR="00BA30C3">
          <w:rPr>
            <w:rFonts w:ascii="Times New Roman" w:hAnsi="Times New Roman" w:cs="Times New Roman"/>
            <w:sz w:val="22"/>
            <w:szCs w:val="22"/>
          </w:rPr>
          <w:t xml:space="preserve"> </w:t>
        </w:r>
        <w:r w:rsidR="00BA30C3">
          <w:rPr>
            <w:rFonts w:ascii="Times New Roman" w:hAnsi="Times New Roman" w:cs="Times New Roman"/>
            <w:sz w:val="22"/>
            <w:szCs w:val="22"/>
          </w:rPr>
          <w:fldChar w:fldCharType="begin"/>
        </w:r>
      </w:ins>
      <w:ins w:id="254" w:author="刘 红宾" w:date="2021-04-04T15:03:00Z">
        <w:r w:rsidR="00FD0EB7">
          <w:rPr>
            <w:rFonts w:ascii="Times New Roman" w:hAnsi="Times New Roman" w:cs="Times New Roman"/>
            <w:sz w:val="22"/>
            <w:szCs w:val="22"/>
          </w:rPr>
          <w:instrText xml:space="preserve"> ADDIN NE.Ref.{2F5174DA-922D-4AB6-B1B0-F744F376733A}</w:instrText>
        </w:r>
      </w:ins>
      <w:r w:rsidR="00BA30C3">
        <w:rPr>
          <w:rFonts w:ascii="Times New Roman" w:hAnsi="Times New Roman" w:cs="Times New Roman"/>
          <w:sz w:val="22"/>
          <w:szCs w:val="22"/>
        </w:rPr>
        <w:fldChar w:fldCharType="separate"/>
      </w:r>
      <w:ins w:id="255" w:author="刘 红宾" w:date="2021-04-04T17:04:00Z">
        <w:r w:rsidR="00C2571B">
          <w:rPr>
            <w:rFonts w:hAnsiTheme="minorHAnsi"/>
            <w:color w:val="080000"/>
            <w:sz w:val="22"/>
            <w:szCs w:val="22"/>
          </w:rPr>
          <w:t>[34]</w:t>
        </w:r>
      </w:ins>
      <w:ins w:id="256" w:author="刘 红宾" w:date="2021-04-02T20:45:00Z">
        <w:r w:rsidR="00BA30C3">
          <w:rPr>
            <w:rFonts w:ascii="Times New Roman" w:hAnsi="Times New Roman" w:cs="Times New Roman"/>
            <w:sz w:val="22"/>
            <w:szCs w:val="22"/>
          </w:rPr>
          <w:fldChar w:fldCharType="end"/>
        </w:r>
      </w:ins>
      <w:r w:rsidR="00AF5117" w:rsidRPr="00BA6D15">
        <w:rPr>
          <w:rFonts w:ascii="Times New Roman" w:hAnsi="Times New Roman" w:cs="Times New Roman" w:hint="eastAsia"/>
          <w:sz w:val="22"/>
          <w:szCs w:val="22"/>
        </w:rPr>
        <w:t>,</w:t>
      </w:r>
      <w:r w:rsidR="00AF5117" w:rsidRPr="00BA6D15">
        <w:rPr>
          <w:rFonts w:ascii="Times New Roman" w:hAnsi="Times New Roman" w:cs="Times New Roman"/>
          <w:sz w:val="22"/>
          <w:szCs w:val="22"/>
        </w:rPr>
        <w:t xml:space="preserve"> the indirect effect</w:t>
      </w:r>
      <w:r w:rsidR="00D03EDE">
        <w:rPr>
          <w:rFonts w:ascii="Times New Roman" w:hAnsi="Times New Roman" w:cs="Times New Roman"/>
          <w:sz w:val="22"/>
          <w:szCs w:val="22"/>
        </w:rPr>
        <w:t xml:space="preserve"> may</w:t>
      </w:r>
      <w:r w:rsidR="00AF5117" w:rsidRPr="00BA6D15">
        <w:rPr>
          <w:rFonts w:ascii="Times New Roman" w:hAnsi="Times New Roman" w:cs="Times New Roman"/>
          <w:sz w:val="22"/>
          <w:szCs w:val="22"/>
        </w:rPr>
        <w:t xml:space="preserve"> </w:t>
      </w:r>
      <w:r w:rsidR="00B97578" w:rsidRPr="00BA6D15">
        <w:rPr>
          <w:rFonts w:ascii="Times New Roman" w:hAnsi="Times New Roman" w:cs="Times New Roman"/>
          <w:sz w:val="22"/>
          <w:szCs w:val="22"/>
        </w:rPr>
        <w:t>explain</w:t>
      </w:r>
      <w:r w:rsidR="00AF5117" w:rsidRPr="00BA6D15">
        <w:rPr>
          <w:rFonts w:ascii="Times New Roman" w:hAnsi="Times New Roman" w:cs="Times New Roman"/>
          <w:sz w:val="22"/>
          <w:szCs w:val="22"/>
        </w:rPr>
        <w:t xml:space="preserve"> w</w:t>
      </w:r>
      <w:r w:rsidR="00C67BE6">
        <w:rPr>
          <w:rFonts w:ascii="Times New Roman" w:hAnsi="Times New Roman" w:cs="Times New Roman"/>
          <w:sz w:val="22"/>
          <w:szCs w:val="22"/>
        </w:rPr>
        <w:t>hy</w:t>
      </w:r>
      <w:r w:rsidR="00AF5117" w:rsidRPr="00BA6D15">
        <w:rPr>
          <w:rFonts w:ascii="Times New Roman" w:hAnsi="Times New Roman" w:cs="Times New Roman"/>
          <w:sz w:val="22"/>
          <w:szCs w:val="22"/>
        </w:rPr>
        <w:t xml:space="preserve"> </w:t>
      </w:r>
      <w:r w:rsidR="00DE6C75" w:rsidRPr="00BA6D15">
        <w:rPr>
          <w:rFonts w:ascii="Times New Roman" w:hAnsi="Times New Roman" w:cs="Times New Roman"/>
          <w:sz w:val="22"/>
          <w:szCs w:val="22"/>
        </w:rPr>
        <w:t xml:space="preserve">it </w:t>
      </w:r>
      <w:r w:rsidR="001E011F">
        <w:rPr>
          <w:rFonts w:ascii="Times New Roman" w:hAnsi="Times New Roman" w:cs="Times New Roman"/>
          <w:sz w:val="22"/>
          <w:szCs w:val="22"/>
        </w:rPr>
        <w:t>was</w:t>
      </w:r>
      <w:r w:rsidR="00DE6C75" w:rsidRPr="00BA6D15">
        <w:rPr>
          <w:rFonts w:ascii="Times New Roman" w:hAnsi="Times New Roman" w:cs="Times New Roman"/>
          <w:sz w:val="22"/>
          <w:szCs w:val="22"/>
        </w:rPr>
        <w:t xml:space="preserve"> not inferred as a responde</w:t>
      </w:r>
      <w:r w:rsidR="00FA7469">
        <w:rPr>
          <w:rFonts w:ascii="Times New Roman" w:hAnsi="Times New Roman" w:cs="Times New Roman"/>
          <w:sz w:val="22"/>
          <w:szCs w:val="22"/>
        </w:rPr>
        <w:t xml:space="preserve">r but </w:t>
      </w:r>
      <w:r w:rsidR="001E011F" w:rsidRPr="00BA6D15">
        <w:rPr>
          <w:rFonts w:ascii="Times New Roman" w:hAnsi="Times New Roman" w:cs="Times New Roman"/>
          <w:sz w:val="22"/>
          <w:szCs w:val="22"/>
        </w:rPr>
        <w:t xml:space="preserve">its relative abundance </w:t>
      </w:r>
      <w:r w:rsidR="001E011F">
        <w:rPr>
          <w:rFonts w:ascii="Times New Roman" w:hAnsi="Times New Roman" w:cs="Times New Roman"/>
          <w:sz w:val="22"/>
          <w:szCs w:val="22"/>
        </w:rPr>
        <w:t>significantly</w:t>
      </w:r>
      <w:r w:rsidR="00256848">
        <w:rPr>
          <w:rFonts w:ascii="Times New Roman" w:hAnsi="Times New Roman" w:cs="Times New Roman"/>
          <w:sz w:val="22"/>
          <w:szCs w:val="22"/>
        </w:rPr>
        <w:t xml:space="preserve"> increased in both short- and long-term</w:t>
      </w:r>
      <w:r w:rsidR="001E011F" w:rsidRPr="00BA6D15">
        <w:rPr>
          <w:rFonts w:ascii="Times New Roman" w:hAnsi="Times New Roman" w:cs="Times New Roman"/>
          <w:sz w:val="22"/>
          <w:szCs w:val="22"/>
        </w:rPr>
        <w:t xml:space="preserve"> (</w:t>
      </w:r>
      <w:r w:rsidR="001E011F" w:rsidRPr="00BA6D15">
        <w:rPr>
          <w:rFonts w:ascii="Times New Roman" w:hAnsi="Times New Roman" w:cs="Times New Roman"/>
          <w:sz w:val="22"/>
          <w:szCs w:val="22"/>
          <w:highlight w:val="yellow"/>
        </w:rPr>
        <w:t xml:space="preserve">Fig. </w:t>
      </w:r>
      <w:r w:rsidR="001E011F" w:rsidRPr="00D40D5E">
        <w:rPr>
          <w:rFonts w:ascii="Times New Roman" w:hAnsi="Times New Roman" w:cs="Times New Roman"/>
          <w:sz w:val="22"/>
          <w:szCs w:val="22"/>
          <w:highlight w:val="yellow"/>
        </w:rPr>
        <w:t>S5</w:t>
      </w:r>
      <w:proofErr w:type="gramStart"/>
      <w:r w:rsidR="001E011F">
        <w:rPr>
          <w:rFonts w:ascii="Times New Roman" w:hAnsi="Times New Roman" w:cs="Times New Roman"/>
          <w:sz w:val="22"/>
          <w:szCs w:val="22"/>
          <w:highlight w:val="yellow"/>
        </w:rPr>
        <w:t>B,</w:t>
      </w:r>
      <w:r w:rsidR="001E011F" w:rsidRPr="00D40D5E">
        <w:rPr>
          <w:rFonts w:ascii="Times New Roman" w:hAnsi="Times New Roman" w:cs="Times New Roman"/>
          <w:sz w:val="22"/>
          <w:szCs w:val="22"/>
          <w:highlight w:val="yellow"/>
        </w:rPr>
        <w:t>C</w:t>
      </w:r>
      <w:proofErr w:type="gramEnd"/>
      <w:r w:rsidR="001E011F" w:rsidRPr="00BA6D15">
        <w:rPr>
          <w:rFonts w:ascii="Times New Roman" w:hAnsi="Times New Roman" w:cs="Times New Roman"/>
          <w:sz w:val="22"/>
          <w:szCs w:val="22"/>
        </w:rPr>
        <w:t>)</w:t>
      </w:r>
      <w:r w:rsidR="000C18A6" w:rsidRPr="00BA6D15">
        <w:rPr>
          <w:rFonts w:ascii="Times New Roman" w:hAnsi="Times New Roman" w:cs="Times New Roman"/>
          <w:sz w:val="22"/>
          <w:szCs w:val="22"/>
        </w:rPr>
        <w:t>.</w:t>
      </w:r>
    </w:p>
    <w:p w14:paraId="19861A37" w14:textId="77777777" w:rsidR="004F1E2A" w:rsidRDefault="004F1E2A" w:rsidP="00605DAE">
      <w:pPr>
        <w:pStyle w:val="paragraph"/>
        <w:spacing w:before="0" w:beforeAutospacing="0" w:after="0" w:afterAutospacing="0"/>
        <w:jc w:val="both"/>
        <w:rPr>
          <w:rFonts w:ascii="Times New Roman" w:hAnsi="Times New Roman" w:cs="Times New Roman"/>
          <w:sz w:val="22"/>
          <w:szCs w:val="22"/>
        </w:rPr>
      </w:pPr>
    </w:p>
    <w:p w14:paraId="50F2FC5E" w14:textId="15D8CB9E" w:rsidR="00605DAE" w:rsidRDefault="00D627B9" w:rsidP="00605DAE">
      <w:pPr>
        <w:pStyle w:val="paragraph"/>
        <w:spacing w:before="0" w:beforeAutospacing="0" w:after="0" w:afterAutospacing="0"/>
        <w:jc w:val="both"/>
        <w:rPr>
          <w:rFonts w:ascii="Times New Roman" w:hAnsi="Times New Roman" w:cs="Times New Roman"/>
          <w:sz w:val="22"/>
          <w:szCs w:val="22"/>
        </w:rPr>
      </w:pPr>
      <w:r w:rsidRPr="00BA6D15">
        <w:rPr>
          <w:rFonts w:ascii="Times New Roman" w:hAnsi="Times New Roman" w:cs="Times New Roman"/>
          <w:sz w:val="22"/>
          <w:szCs w:val="22"/>
        </w:rPr>
        <w:t>For resistant starch,</w:t>
      </w:r>
      <w:r w:rsidR="008D55BD">
        <w:rPr>
          <w:rFonts w:ascii="Times New Roman" w:hAnsi="Times New Roman" w:cs="Times New Roman"/>
          <w:sz w:val="22"/>
          <w:szCs w:val="22"/>
        </w:rPr>
        <w:t xml:space="preserve"> </w:t>
      </w:r>
      <w:r w:rsidRPr="00BA6D15">
        <w:rPr>
          <w:rFonts w:ascii="Times New Roman" w:hAnsi="Times New Roman" w:cs="Times New Roman"/>
          <w:sz w:val="22"/>
          <w:szCs w:val="22"/>
        </w:rPr>
        <w:t>t</w:t>
      </w:r>
      <w:r w:rsidR="00C167C1" w:rsidRPr="00BA6D15">
        <w:rPr>
          <w:rFonts w:ascii="Times New Roman" w:hAnsi="Times New Roman" w:cs="Times New Roman"/>
          <w:sz w:val="22"/>
          <w:szCs w:val="22"/>
        </w:rPr>
        <w:t>hree</w:t>
      </w:r>
      <w:r w:rsidR="00320A4A" w:rsidRPr="00BA6D15">
        <w:rPr>
          <w:rFonts w:ascii="Times New Roman" w:hAnsi="Times New Roman" w:cs="Times New Roman"/>
          <w:sz w:val="22"/>
          <w:szCs w:val="22"/>
        </w:rPr>
        <w:t xml:space="preserve"> </w:t>
      </w:r>
      <w:r w:rsidR="00C167C1" w:rsidRPr="00BA6D15">
        <w:rPr>
          <w:rFonts w:ascii="Times New Roman" w:hAnsi="Times New Roman" w:cs="Times New Roman"/>
          <w:sz w:val="22"/>
          <w:szCs w:val="22"/>
        </w:rPr>
        <w:t>bacterial taxa</w:t>
      </w:r>
      <w:r w:rsidR="008D55BD">
        <w:rPr>
          <w:rFonts w:ascii="Times New Roman" w:hAnsi="Times New Roman" w:cs="Times New Roman"/>
          <w:sz w:val="22"/>
          <w:szCs w:val="22"/>
        </w:rPr>
        <w:t xml:space="preserve"> were inferred as responders: </w:t>
      </w:r>
      <w:r w:rsidR="00BB6CAF">
        <w:rPr>
          <w:rFonts w:ascii="Times New Roman" w:hAnsi="Times New Roman" w:cs="Times New Roman"/>
          <w:color w:val="242021"/>
          <w:sz w:val="22"/>
          <w:szCs w:val="22"/>
        </w:rPr>
        <w:t>(</w:t>
      </w:r>
      <w:r w:rsidR="00BB6CAF">
        <w:rPr>
          <w:rFonts w:ascii="Times New Roman" w:hAnsi="Times New Roman" w:cs="Times New Roman" w:hint="eastAsia"/>
          <w:color w:val="242021"/>
          <w:sz w:val="22"/>
          <w:szCs w:val="22"/>
        </w:rPr>
        <w:t>fro</w:t>
      </w:r>
      <w:r w:rsidR="00BB6CAF">
        <w:rPr>
          <w:rFonts w:ascii="Times New Roman" w:hAnsi="Times New Roman" w:cs="Times New Roman"/>
          <w:color w:val="242021"/>
          <w:sz w:val="22"/>
          <w:szCs w:val="22"/>
        </w:rPr>
        <w:t xml:space="preserve">m highest to lowest signal strength) </w:t>
      </w:r>
      <w:r w:rsidR="00B852E4" w:rsidRPr="00BA6D15">
        <w:rPr>
          <w:rFonts w:ascii="Times New Roman" w:hAnsi="Times New Roman" w:cs="Times New Roman"/>
          <w:sz w:val="22"/>
          <w:szCs w:val="22"/>
        </w:rPr>
        <w:t xml:space="preserve">unclassified </w:t>
      </w:r>
      <w:proofErr w:type="spellStart"/>
      <w:r w:rsidR="00B852E4" w:rsidRPr="00943C7D">
        <w:rPr>
          <w:rFonts w:ascii="Times New Roman" w:hAnsi="Times New Roman" w:cs="Times New Roman"/>
          <w:i/>
          <w:iCs/>
          <w:sz w:val="22"/>
          <w:szCs w:val="22"/>
        </w:rPr>
        <w:t>Faecalibaculum</w:t>
      </w:r>
      <w:proofErr w:type="spellEnd"/>
      <w:r w:rsidR="00B852E4" w:rsidRPr="00BA6D15">
        <w:rPr>
          <w:rFonts w:ascii="Times New Roman" w:hAnsi="Times New Roman" w:cs="Times New Roman"/>
          <w:sz w:val="22"/>
          <w:szCs w:val="22"/>
        </w:rPr>
        <w:t xml:space="preserve"> (genus), </w:t>
      </w:r>
      <w:proofErr w:type="spellStart"/>
      <w:r w:rsidR="0041510B">
        <w:rPr>
          <w:rFonts w:ascii="Times New Roman" w:hAnsi="Times New Roman" w:cs="Times New Roman"/>
          <w:sz w:val="22"/>
          <w:szCs w:val="22"/>
        </w:rPr>
        <w:t>unclassised</w:t>
      </w:r>
      <w:proofErr w:type="spellEnd"/>
      <w:r w:rsidR="0041510B">
        <w:rPr>
          <w:rFonts w:ascii="Times New Roman" w:hAnsi="Times New Roman" w:cs="Times New Roman"/>
          <w:sz w:val="22"/>
          <w:szCs w:val="22"/>
        </w:rPr>
        <w:t xml:space="preserve"> </w:t>
      </w:r>
      <w:proofErr w:type="spellStart"/>
      <w:r w:rsidR="0041510B" w:rsidRPr="00943C7D">
        <w:rPr>
          <w:rFonts w:ascii="Times New Roman" w:hAnsi="Times New Roman" w:cs="Times New Roman"/>
          <w:i/>
          <w:iCs/>
          <w:sz w:val="22"/>
          <w:szCs w:val="22"/>
        </w:rPr>
        <w:t>M</w:t>
      </w:r>
      <w:r w:rsidR="00B852E4" w:rsidRPr="00943C7D">
        <w:rPr>
          <w:rFonts w:ascii="Times New Roman" w:hAnsi="Times New Roman" w:cs="Times New Roman"/>
          <w:i/>
          <w:iCs/>
          <w:sz w:val="22"/>
          <w:szCs w:val="22"/>
        </w:rPr>
        <w:t>uribaculaceae</w:t>
      </w:r>
      <w:proofErr w:type="spellEnd"/>
      <w:r w:rsidR="00B852E4" w:rsidRPr="00BA6D15">
        <w:rPr>
          <w:rFonts w:ascii="Times New Roman" w:hAnsi="Times New Roman" w:cs="Times New Roman"/>
          <w:sz w:val="22"/>
          <w:szCs w:val="22"/>
        </w:rPr>
        <w:t xml:space="preserve"> (</w:t>
      </w:r>
      <w:r w:rsidR="00802345">
        <w:rPr>
          <w:rFonts w:ascii="Times New Roman" w:hAnsi="Times New Roman" w:cs="Times New Roman"/>
          <w:sz w:val="22"/>
          <w:szCs w:val="22"/>
        </w:rPr>
        <w:t>family</w:t>
      </w:r>
      <w:r w:rsidR="00B852E4" w:rsidRPr="00BA6D15">
        <w:rPr>
          <w:rFonts w:ascii="Times New Roman" w:hAnsi="Times New Roman" w:cs="Times New Roman"/>
          <w:sz w:val="22"/>
          <w:szCs w:val="22"/>
        </w:rPr>
        <w:t xml:space="preserve">), and unclassified </w:t>
      </w:r>
      <w:proofErr w:type="spellStart"/>
      <w:r w:rsidR="00B852E4" w:rsidRPr="00943C7D">
        <w:rPr>
          <w:rFonts w:ascii="Times New Roman" w:hAnsi="Times New Roman" w:cs="Times New Roman"/>
          <w:i/>
          <w:iCs/>
          <w:sz w:val="22"/>
          <w:szCs w:val="22"/>
        </w:rPr>
        <w:t>Desulfovibrionaceae</w:t>
      </w:r>
      <w:proofErr w:type="spellEnd"/>
      <w:r w:rsidR="00B852E4" w:rsidRPr="00BA6D15">
        <w:rPr>
          <w:rFonts w:ascii="Times New Roman" w:hAnsi="Times New Roman" w:cs="Times New Roman"/>
          <w:sz w:val="22"/>
          <w:szCs w:val="22"/>
        </w:rPr>
        <w:t xml:space="preserve"> (</w:t>
      </w:r>
      <w:r w:rsidR="00802345">
        <w:rPr>
          <w:rFonts w:ascii="Times New Roman" w:hAnsi="Times New Roman" w:cs="Times New Roman"/>
          <w:sz w:val="22"/>
          <w:szCs w:val="22"/>
        </w:rPr>
        <w:t>family</w:t>
      </w:r>
      <w:r w:rsidR="00B852E4" w:rsidRPr="00BA6D15">
        <w:rPr>
          <w:rFonts w:ascii="Times New Roman" w:hAnsi="Times New Roman" w:cs="Times New Roman"/>
          <w:sz w:val="22"/>
          <w:szCs w:val="22"/>
        </w:rPr>
        <w:t>)</w:t>
      </w:r>
      <w:r w:rsidR="004A68A8">
        <w:rPr>
          <w:rFonts w:ascii="Times New Roman" w:hAnsi="Times New Roman" w:cs="Times New Roman"/>
          <w:sz w:val="22"/>
          <w:szCs w:val="22"/>
        </w:rPr>
        <w:t xml:space="preserve">. </w:t>
      </w:r>
      <w:r w:rsidR="00C51C3F">
        <w:rPr>
          <w:rFonts w:ascii="Times New Roman" w:hAnsi="Times New Roman" w:cs="Times New Roman"/>
          <w:sz w:val="22"/>
          <w:szCs w:val="22"/>
        </w:rPr>
        <w:t>Some</w:t>
      </w:r>
      <w:r w:rsidR="0013784B">
        <w:rPr>
          <w:rFonts w:ascii="Times New Roman" w:hAnsi="Times New Roman" w:cs="Times New Roman"/>
          <w:sz w:val="22"/>
          <w:szCs w:val="22"/>
        </w:rPr>
        <w:t xml:space="preserve"> indirect</w:t>
      </w:r>
      <w:r w:rsidR="00C51C3F">
        <w:rPr>
          <w:rFonts w:ascii="Times New Roman" w:hAnsi="Times New Roman" w:cs="Times New Roman"/>
          <w:sz w:val="22"/>
          <w:szCs w:val="22"/>
        </w:rPr>
        <w:t xml:space="preserve"> e</w:t>
      </w:r>
      <w:r w:rsidR="004A68A8">
        <w:rPr>
          <w:rFonts w:ascii="Times New Roman" w:hAnsi="Times New Roman" w:cs="Times New Roman"/>
          <w:sz w:val="22"/>
          <w:szCs w:val="22"/>
        </w:rPr>
        <w:t xml:space="preserve">vidences have </w:t>
      </w:r>
      <w:r w:rsidR="00A778AB">
        <w:rPr>
          <w:rFonts w:ascii="Times New Roman" w:hAnsi="Times New Roman" w:cs="Times New Roman"/>
          <w:sz w:val="22"/>
          <w:szCs w:val="22"/>
        </w:rPr>
        <w:t xml:space="preserve">been </w:t>
      </w:r>
      <w:r w:rsidR="004A68A8">
        <w:rPr>
          <w:rFonts w:ascii="Times New Roman" w:hAnsi="Times New Roman" w:cs="Times New Roman"/>
          <w:sz w:val="22"/>
          <w:szCs w:val="22"/>
        </w:rPr>
        <w:t>shown</w:t>
      </w:r>
      <w:r w:rsidR="00A778AB">
        <w:rPr>
          <w:rFonts w:ascii="Times New Roman" w:hAnsi="Times New Roman" w:cs="Times New Roman"/>
          <w:sz w:val="22"/>
          <w:szCs w:val="22"/>
        </w:rPr>
        <w:t xml:space="preserve"> </w:t>
      </w:r>
      <w:r w:rsidR="00FF0E70">
        <w:rPr>
          <w:rFonts w:ascii="Times New Roman" w:hAnsi="Times New Roman" w:cs="Times New Roman"/>
          <w:sz w:val="22"/>
          <w:szCs w:val="22"/>
        </w:rPr>
        <w:t>for the</w:t>
      </w:r>
      <w:r w:rsidR="00CF1445">
        <w:rPr>
          <w:rFonts w:ascii="Times New Roman" w:hAnsi="Times New Roman" w:cs="Times New Roman"/>
          <w:sz w:val="22"/>
          <w:szCs w:val="22"/>
        </w:rPr>
        <w:t xml:space="preserve"> first two responders </w:t>
      </w:r>
      <w:r w:rsidR="00DB62AF" w:rsidRPr="00BA6D15">
        <w:rPr>
          <w:rFonts w:ascii="Times New Roman" w:hAnsi="Times New Roman" w:cs="Times New Roman"/>
          <w:sz w:val="22"/>
          <w:szCs w:val="22"/>
        </w:rPr>
        <w:t xml:space="preserve">in </w:t>
      </w:r>
      <w:r w:rsidR="00BD2695" w:rsidRPr="00BA6D15">
        <w:rPr>
          <w:rFonts w:ascii="Times New Roman" w:hAnsi="Times New Roman" w:cs="Times New Roman"/>
          <w:sz w:val="22"/>
          <w:szCs w:val="22"/>
        </w:rPr>
        <w:t>utilizing</w:t>
      </w:r>
      <w:r w:rsidR="00DB62AF" w:rsidRPr="00BA6D15">
        <w:rPr>
          <w:rFonts w:ascii="Times New Roman" w:hAnsi="Times New Roman" w:cs="Times New Roman"/>
          <w:sz w:val="22"/>
          <w:szCs w:val="22"/>
        </w:rPr>
        <w:t xml:space="preserve"> resistant starch (</w:t>
      </w:r>
      <w:r w:rsidR="005C1122" w:rsidRPr="00BA6D15">
        <w:rPr>
          <w:rFonts w:ascii="Times New Roman" w:hAnsi="Times New Roman" w:cs="Times New Roman"/>
          <w:sz w:val="22"/>
          <w:szCs w:val="22"/>
          <w:highlight w:val="yellow"/>
        </w:rPr>
        <w:t>Table S</w:t>
      </w:r>
      <w:r w:rsidR="00C167C1" w:rsidRPr="00BA6D15">
        <w:rPr>
          <w:rFonts w:ascii="Times New Roman" w:hAnsi="Times New Roman" w:cs="Times New Roman"/>
          <w:sz w:val="22"/>
          <w:szCs w:val="22"/>
          <w:highlight w:val="yellow"/>
        </w:rPr>
        <w:t>2</w:t>
      </w:r>
      <w:r w:rsidR="00DB62AF" w:rsidRPr="00BA6D15">
        <w:rPr>
          <w:rFonts w:ascii="Times New Roman" w:hAnsi="Times New Roman" w:cs="Times New Roman"/>
          <w:sz w:val="22"/>
          <w:szCs w:val="22"/>
        </w:rPr>
        <w:t>)</w:t>
      </w:r>
      <w:r w:rsidR="001554A7" w:rsidRPr="00BA6D15">
        <w:rPr>
          <w:rFonts w:ascii="Times New Roman" w:hAnsi="Times New Roman" w:cs="Times New Roman"/>
          <w:sz w:val="22"/>
          <w:szCs w:val="22"/>
        </w:rPr>
        <w:t>.</w:t>
      </w:r>
    </w:p>
    <w:p w14:paraId="018FE7CB" w14:textId="08BC1025" w:rsidR="00645020" w:rsidRDefault="00645020" w:rsidP="00605DAE">
      <w:pPr>
        <w:pStyle w:val="paragraph"/>
        <w:spacing w:before="0" w:beforeAutospacing="0" w:after="0" w:afterAutospacing="0"/>
        <w:jc w:val="both"/>
        <w:rPr>
          <w:rFonts w:ascii="Times New Roman" w:hAnsi="Times New Roman" w:cs="Times New Roman"/>
          <w:sz w:val="22"/>
          <w:szCs w:val="22"/>
        </w:rPr>
      </w:pPr>
    </w:p>
    <w:p w14:paraId="31C4142A" w14:textId="786CAA67" w:rsidR="00645020" w:rsidRDefault="00FC638A" w:rsidP="00177D8A">
      <w:pPr>
        <w:pStyle w:val="paragraph"/>
        <w:spacing w:before="0" w:beforeAutospacing="0" w:after="0" w:afterAutospacing="0"/>
        <w:jc w:val="center"/>
        <w:rPr>
          <w:rFonts w:ascii="Times New Roman" w:hAnsi="Times New Roman" w:cs="Times New Roman"/>
          <w:color w:val="000000"/>
          <w:sz w:val="22"/>
          <w:szCs w:val="22"/>
        </w:rPr>
      </w:pPr>
      <w:r>
        <w:rPr>
          <w:rFonts w:ascii="Times New Roman" w:hAnsi="Times New Roman" w:cs="Times New Roman"/>
          <w:noProof/>
          <w:color w:val="000000"/>
          <w:sz w:val="22"/>
          <w:szCs w:val="22"/>
        </w:rPr>
        <w:drawing>
          <wp:inline distT="0" distB="0" distL="0" distR="0" wp14:anchorId="7BD23224" wp14:editId="578AB862">
            <wp:extent cx="2933700" cy="33782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3700" cy="3378200"/>
                    </a:xfrm>
                    <a:prstGeom prst="rect">
                      <a:avLst/>
                    </a:prstGeom>
                  </pic:spPr>
                </pic:pic>
              </a:graphicData>
            </a:graphic>
          </wp:inline>
        </w:drawing>
      </w:r>
    </w:p>
    <w:p w14:paraId="0D81F4A2" w14:textId="4D9299E8" w:rsidR="00177D8A" w:rsidRDefault="00177D8A" w:rsidP="00177D8A">
      <w:pPr>
        <w:pStyle w:val="paragraph"/>
        <w:spacing w:before="0" w:beforeAutospacing="0" w:after="0" w:afterAutospacing="0"/>
        <w:rPr>
          <w:rFonts w:ascii="Times New Roman" w:hAnsi="Times New Roman" w:cs="Times New Roman"/>
          <w:color w:val="000000"/>
          <w:sz w:val="22"/>
          <w:szCs w:val="22"/>
        </w:rPr>
      </w:pPr>
    </w:p>
    <w:p w14:paraId="0CFBA7E7" w14:textId="0034AE64" w:rsidR="0040625F" w:rsidRDefault="00177D8A" w:rsidP="009E266D">
      <w:pPr>
        <w:pStyle w:val="paragraph"/>
        <w:spacing w:before="0" w:beforeAutospacing="0" w:after="0" w:afterAutospacing="0"/>
        <w:jc w:val="both"/>
        <w:rPr>
          <w:rFonts w:ascii="Times New Roman" w:hAnsi="Times New Roman" w:cs="Times New Roman"/>
          <w:sz w:val="20"/>
          <w:szCs w:val="20"/>
        </w:rPr>
      </w:pPr>
      <w:r w:rsidRPr="00C43578">
        <w:rPr>
          <w:rFonts w:ascii="Times New Roman" w:hAnsi="Times New Roman" w:cs="Times New Roman"/>
          <w:b/>
          <w:bCs/>
          <w:sz w:val="20"/>
          <w:szCs w:val="20"/>
        </w:rPr>
        <w:t>Figure S</w:t>
      </w:r>
      <w:r w:rsidR="00C43578" w:rsidRPr="00C43578">
        <w:rPr>
          <w:rFonts w:ascii="Times New Roman" w:hAnsi="Times New Roman" w:cs="Times New Roman"/>
          <w:b/>
          <w:bCs/>
          <w:sz w:val="20"/>
          <w:szCs w:val="20"/>
        </w:rPr>
        <w:t>5</w:t>
      </w:r>
      <w:r w:rsidRPr="00C43578">
        <w:rPr>
          <w:rFonts w:ascii="Times New Roman" w:hAnsi="Times New Roman" w:cs="Times New Roman"/>
          <w:b/>
          <w:bCs/>
          <w:sz w:val="20"/>
          <w:szCs w:val="20"/>
        </w:rPr>
        <w:t xml:space="preserve">. </w:t>
      </w:r>
      <w:bookmarkStart w:id="257" w:name="OLE_LINK46"/>
      <w:bookmarkStart w:id="258" w:name="OLE_LINK47"/>
      <w:r w:rsidRPr="00C43578">
        <w:rPr>
          <w:rFonts w:ascii="Times New Roman" w:hAnsi="Times New Roman" w:cs="Times New Roman"/>
          <w:b/>
          <w:bCs/>
          <w:sz w:val="20"/>
          <w:szCs w:val="20"/>
        </w:rPr>
        <w:t>Significantly altered bacterial</w:t>
      </w:r>
      <w:r w:rsidR="006962CF">
        <w:rPr>
          <w:rFonts w:ascii="Times New Roman" w:hAnsi="Times New Roman" w:cs="Times New Roman"/>
          <w:b/>
          <w:bCs/>
          <w:sz w:val="20"/>
          <w:szCs w:val="20"/>
        </w:rPr>
        <w:t xml:space="preserve"> taxa</w:t>
      </w:r>
      <w:r w:rsidRPr="00C43578">
        <w:rPr>
          <w:rFonts w:ascii="Times New Roman" w:hAnsi="Times New Roman" w:cs="Times New Roman"/>
          <w:b/>
          <w:bCs/>
          <w:sz w:val="20"/>
          <w:szCs w:val="20"/>
        </w:rPr>
        <w:t xml:space="preserve"> in relative abundance </w:t>
      </w:r>
      <w:bookmarkEnd w:id="257"/>
      <w:bookmarkEnd w:id="258"/>
      <w:r w:rsidR="009E2A7A">
        <w:rPr>
          <w:rFonts w:ascii="Times New Roman" w:hAnsi="Times New Roman" w:cs="Times New Roman"/>
          <w:b/>
          <w:bCs/>
          <w:sz w:val="20"/>
          <w:szCs w:val="20"/>
        </w:rPr>
        <w:t xml:space="preserve">between inulin </w:t>
      </w:r>
      <w:r w:rsidR="00510E88">
        <w:rPr>
          <w:rFonts w:ascii="Times New Roman" w:hAnsi="Times New Roman" w:cs="Times New Roman"/>
          <w:b/>
          <w:bCs/>
          <w:sz w:val="20"/>
          <w:szCs w:val="20"/>
        </w:rPr>
        <w:t>and cellulose</w:t>
      </w:r>
      <w:r w:rsidR="009E2A7A">
        <w:rPr>
          <w:rFonts w:ascii="Times New Roman" w:hAnsi="Times New Roman" w:cs="Times New Roman"/>
          <w:b/>
          <w:bCs/>
          <w:sz w:val="20"/>
          <w:szCs w:val="20"/>
        </w:rPr>
        <w:t xml:space="preserve"> intervention. </w:t>
      </w:r>
      <w:r w:rsidR="009E2A7A" w:rsidRPr="009E2A7A">
        <w:rPr>
          <w:rFonts w:ascii="Times New Roman" w:hAnsi="Times New Roman" w:cs="Times New Roman"/>
          <w:sz w:val="20"/>
          <w:szCs w:val="20"/>
        </w:rPr>
        <w:t xml:space="preserve">Relative </w:t>
      </w:r>
      <w:r w:rsidR="0040625F">
        <w:rPr>
          <w:rFonts w:ascii="Times New Roman" w:hAnsi="Times New Roman" w:cs="Times New Roman"/>
          <w:sz w:val="20"/>
          <w:szCs w:val="20"/>
        </w:rPr>
        <w:t xml:space="preserve">abundance </w:t>
      </w:r>
      <w:r w:rsidR="009E2A7A" w:rsidRPr="009E2A7A">
        <w:rPr>
          <w:rFonts w:ascii="Times New Roman" w:hAnsi="Times New Roman" w:cs="Times New Roman"/>
          <w:sz w:val="20"/>
          <w:szCs w:val="20"/>
        </w:rPr>
        <w:t xml:space="preserve">changes were calculated between </w:t>
      </w:r>
      <w:r w:rsidR="00547754" w:rsidRPr="009E2A7A">
        <w:rPr>
          <w:rFonts w:ascii="Times New Roman" w:hAnsi="Times New Roman" w:cs="Times New Roman" w:hint="eastAsia"/>
          <w:sz w:val="20"/>
          <w:szCs w:val="20"/>
        </w:rPr>
        <w:t>day</w:t>
      </w:r>
      <w:r w:rsidR="00547754" w:rsidRPr="009E2A7A">
        <w:rPr>
          <w:rFonts w:ascii="Times New Roman" w:hAnsi="Times New Roman" w:cs="Times New Roman"/>
          <w:sz w:val="20"/>
          <w:szCs w:val="20"/>
        </w:rPr>
        <w:t xml:space="preserve"> 0 and day 1 (A), day 0 and day 5 (B</w:t>
      </w:r>
      <w:proofErr w:type="gramStart"/>
      <w:r w:rsidR="00547754" w:rsidRPr="009E2A7A">
        <w:rPr>
          <w:rFonts w:ascii="Times New Roman" w:hAnsi="Times New Roman" w:cs="Times New Roman"/>
          <w:sz w:val="20"/>
          <w:szCs w:val="20"/>
        </w:rPr>
        <w:t>),  day</w:t>
      </w:r>
      <w:proofErr w:type="gramEnd"/>
      <w:r w:rsidR="00547754" w:rsidRPr="009E2A7A">
        <w:rPr>
          <w:rFonts w:ascii="Times New Roman" w:hAnsi="Times New Roman" w:cs="Times New Roman"/>
          <w:sz w:val="20"/>
          <w:szCs w:val="20"/>
        </w:rPr>
        <w:t xml:space="preserve"> 0 and day 31 (C)</w:t>
      </w:r>
      <w:r w:rsidR="009E2A7A">
        <w:rPr>
          <w:rFonts w:ascii="Times New Roman" w:hAnsi="Times New Roman" w:cs="Times New Roman"/>
          <w:sz w:val="20"/>
          <w:szCs w:val="20"/>
        </w:rPr>
        <w:t xml:space="preserve">. </w:t>
      </w:r>
      <w:r w:rsidR="0040625F" w:rsidRPr="003F176B">
        <w:rPr>
          <w:rFonts w:ascii="Times New Roman" w:hAnsi="Times New Roman" w:cs="Times New Roman"/>
          <w:i/>
          <w:iCs/>
          <w:sz w:val="20"/>
          <w:szCs w:val="20"/>
        </w:rPr>
        <w:t>P</w:t>
      </w:r>
      <w:r w:rsidR="0040625F">
        <w:rPr>
          <w:rFonts w:ascii="Times New Roman" w:hAnsi="Times New Roman" w:cs="Times New Roman"/>
          <w:sz w:val="20"/>
          <w:szCs w:val="20"/>
        </w:rPr>
        <w:t>-values were obtained from Wilcoxon rank-sum test after multi</w:t>
      </w:r>
      <w:r w:rsidR="00390E30">
        <w:rPr>
          <w:rFonts w:ascii="Times New Roman" w:hAnsi="Times New Roman" w:cs="Times New Roman"/>
          <w:sz w:val="20"/>
          <w:szCs w:val="20"/>
        </w:rPr>
        <w:t xml:space="preserve">ple </w:t>
      </w:r>
      <w:r w:rsidR="0040625F">
        <w:rPr>
          <w:rFonts w:ascii="Times New Roman" w:hAnsi="Times New Roman" w:cs="Times New Roman"/>
          <w:sz w:val="20"/>
          <w:szCs w:val="20"/>
        </w:rPr>
        <w:t>test correction v</w:t>
      </w:r>
      <w:r w:rsidR="0040625F" w:rsidRPr="0040625F">
        <w:rPr>
          <w:rFonts w:ascii="Times New Roman" w:hAnsi="Times New Roman" w:cs="Times New Roman"/>
          <w:sz w:val="20"/>
          <w:szCs w:val="20"/>
        </w:rPr>
        <w:t>ia false discovery rate (FDR)</w:t>
      </w:r>
      <w:r w:rsidR="0040625F">
        <w:rPr>
          <w:rFonts w:ascii="Times New Roman" w:hAnsi="Times New Roman" w:cs="Times New Roman"/>
          <w:sz w:val="20"/>
          <w:szCs w:val="20"/>
        </w:rPr>
        <w:t xml:space="preserve"> </w:t>
      </w:r>
      <w:r w:rsidR="0040625F" w:rsidRPr="0040625F">
        <w:rPr>
          <w:rFonts w:ascii="Times New Roman" w:hAnsi="Times New Roman" w:cs="Times New Roman"/>
          <w:sz w:val="20"/>
          <w:szCs w:val="20"/>
        </w:rPr>
        <w:t>estimation.</w:t>
      </w:r>
      <w:r w:rsidR="007010F5">
        <w:rPr>
          <w:rFonts w:ascii="Times New Roman" w:hAnsi="Times New Roman" w:cs="Times New Roman"/>
          <w:sz w:val="20"/>
          <w:szCs w:val="20"/>
        </w:rPr>
        <w:t xml:space="preserve"> </w:t>
      </w:r>
      <w:r w:rsidR="007010F5" w:rsidRPr="007010F5">
        <w:rPr>
          <w:rFonts w:ascii="Times New Roman" w:hAnsi="Times New Roman" w:cs="Times New Roman"/>
          <w:sz w:val="20"/>
          <w:szCs w:val="20"/>
        </w:rPr>
        <w:t xml:space="preserve">*, </w:t>
      </w:r>
      <w:r w:rsidR="007010F5">
        <w:rPr>
          <w:rFonts w:ascii="Times New Roman" w:hAnsi="Times New Roman" w:cs="Times New Roman"/>
          <w:sz w:val="20"/>
          <w:szCs w:val="20"/>
        </w:rPr>
        <w:t xml:space="preserve">FDR </w:t>
      </w:r>
      <w:r w:rsidR="007010F5" w:rsidRPr="007010F5">
        <w:rPr>
          <w:rFonts w:ascii="Times New Roman" w:hAnsi="Times New Roman" w:cs="Times New Roman"/>
          <w:sz w:val="20"/>
          <w:szCs w:val="20"/>
        </w:rPr>
        <w:t>&lt; 0.05</w:t>
      </w:r>
      <w:r w:rsidR="007010F5">
        <w:rPr>
          <w:rFonts w:ascii="Times New Roman" w:hAnsi="Times New Roman" w:cs="Times New Roman"/>
          <w:sz w:val="20"/>
          <w:szCs w:val="20"/>
        </w:rPr>
        <w:t>; *</w:t>
      </w:r>
      <w:r w:rsidR="007010F5" w:rsidRPr="007010F5">
        <w:rPr>
          <w:rFonts w:ascii="Times New Roman" w:hAnsi="Times New Roman" w:cs="Times New Roman"/>
          <w:sz w:val="20"/>
          <w:szCs w:val="20"/>
        </w:rPr>
        <w:t xml:space="preserve">*, </w:t>
      </w:r>
      <w:r w:rsidR="007010F5">
        <w:rPr>
          <w:rFonts w:ascii="Times New Roman" w:hAnsi="Times New Roman" w:cs="Times New Roman"/>
          <w:sz w:val="20"/>
          <w:szCs w:val="20"/>
        </w:rPr>
        <w:t xml:space="preserve">FDR </w:t>
      </w:r>
      <w:r w:rsidR="007010F5" w:rsidRPr="007010F5">
        <w:rPr>
          <w:rFonts w:ascii="Times New Roman" w:hAnsi="Times New Roman" w:cs="Times New Roman"/>
          <w:sz w:val="20"/>
          <w:szCs w:val="20"/>
        </w:rPr>
        <w:t>&lt; 0.0</w:t>
      </w:r>
      <w:r w:rsidR="007010F5">
        <w:rPr>
          <w:rFonts w:ascii="Times New Roman" w:hAnsi="Times New Roman" w:cs="Times New Roman"/>
          <w:sz w:val="20"/>
          <w:szCs w:val="20"/>
        </w:rPr>
        <w:t>1; **</w:t>
      </w:r>
      <w:r w:rsidR="007010F5" w:rsidRPr="007010F5">
        <w:rPr>
          <w:rFonts w:ascii="Times New Roman" w:hAnsi="Times New Roman" w:cs="Times New Roman"/>
          <w:sz w:val="20"/>
          <w:szCs w:val="20"/>
        </w:rPr>
        <w:t xml:space="preserve">*, </w:t>
      </w:r>
      <w:r w:rsidR="007010F5">
        <w:rPr>
          <w:rFonts w:ascii="Times New Roman" w:hAnsi="Times New Roman" w:cs="Times New Roman"/>
          <w:sz w:val="20"/>
          <w:szCs w:val="20"/>
        </w:rPr>
        <w:t xml:space="preserve">FDR </w:t>
      </w:r>
      <w:r w:rsidR="007010F5" w:rsidRPr="007010F5">
        <w:rPr>
          <w:rFonts w:ascii="Times New Roman" w:hAnsi="Times New Roman" w:cs="Times New Roman"/>
          <w:sz w:val="20"/>
          <w:szCs w:val="20"/>
        </w:rPr>
        <w:t>&lt; 0.0</w:t>
      </w:r>
      <w:r w:rsidR="007010F5">
        <w:rPr>
          <w:rFonts w:ascii="Times New Roman" w:hAnsi="Times New Roman" w:cs="Times New Roman"/>
          <w:sz w:val="20"/>
          <w:szCs w:val="20"/>
        </w:rPr>
        <w:t>01.</w:t>
      </w:r>
    </w:p>
    <w:p w14:paraId="784A3A6D" w14:textId="77777777" w:rsidR="009E2A7A" w:rsidRDefault="009E2A7A" w:rsidP="00165313">
      <w:pPr>
        <w:jc w:val="both"/>
        <w:rPr>
          <w:rStyle w:val="fontstyle01"/>
          <w:rFonts w:ascii="Times New Roman" w:hAnsi="Times New Roman"/>
          <w:b/>
          <w:bCs/>
          <w:color w:val="000000" w:themeColor="text1"/>
          <w:sz w:val="22"/>
          <w:szCs w:val="22"/>
        </w:rPr>
      </w:pPr>
    </w:p>
    <w:p w14:paraId="517AAFCF" w14:textId="2FD011B3" w:rsidR="00165313" w:rsidRDefault="00035B3D" w:rsidP="00165313">
      <w:pPr>
        <w:jc w:val="both"/>
        <w:rPr>
          <w:rStyle w:val="fontstyle01"/>
          <w:rFonts w:ascii="Times New Roman" w:hAnsi="Times New Roman"/>
          <w:color w:val="000000" w:themeColor="text1"/>
          <w:sz w:val="22"/>
          <w:szCs w:val="22"/>
        </w:rPr>
      </w:pPr>
      <w:r w:rsidRPr="00BA6D15">
        <w:rPr>
          <w:rStyle w:val="fontstyle01"/>
          <w:rFonts w:ascii="Times New Roman" w:hAnsi="Times New Roman"/>
          <w:b/>
          <w:bCs/>
          <w:color w:val="000000" w:themeColor="text1"/>
          <w:sz w:val="22"/>
          <w:szCs w:val="22"/>
        </w:rPr>
        <w:t>Additional</w:t>
      </w:r>
      <w:r w:rsidR="00786288" w:rsidRPr="00BA6D15">
        <w:rPr>
          <w:rStyle w:val="fontstyle01"/>
          <w:rFonts w:ascii="Times New Roman" w:hAnsi="Times New Roman"/>
          <w:b/>
          <w:bCs/>
          <w:color w:val="000000" w:themeColor="text1"/>
          <w:sz w:val="22"/>
          <w:szCs w:val="22"/>
        </w:rPr>
        <w:t xml:space="preserve"> dataset confirms our major findings</w:t>
      </w:r>
      <w:r w:rsidR="00786288" w:rsidRPr="00BA6D15">
        <w:rPr>
          <w:rStyle w:val="fontstyle01"/>
          <w:rFonts w:ascii="Times New Roman" w:hAnsi="Times New Roman"/>
          <w:color w:val="000000" w:themeColor="text1"/>
          <w:sz w:val="22"/>
          <w:szCs w:val="22"/>
        </w:rPr>
        <w:t xml:space="preserve">. To </w:t>
      </w:r>
      <w:bookmarkStart w:id="259" w:name="OLE_LINK141"/>
      <w:bookmarkStart w:id="260" w:name="OLE_LINK142"/>
      <w:r w:rsidR="00786288" w:rsidRPr="00BA6D15">
        <w:rPr>
          <w:rStyle w:val="fontstyle01"/>
          <w:rFonts w:ascii="Times New Roman" w:hAnsi="Times New Roman"/>
          <w:color w:val="000000" w:themeColor="text1"/>
          <w:sz w:val="22"/>
          <w:szCs w:val="22"/>
        </w:rPr>
        <w:t>corroborate</w:t>
      </w:r>
      <w:bookmarkEnd w:id="259"/>
      <w:bookmarkEnd w:id="260"/>
      <w:r w:rsidR="00786288" w:rsidRPr="00BA6D15">
        <w:rPr>
          <w:rStyle w:val="fontstyle01"/>
          <w:rFonts w:ascii="Times New Roman" w:hAnsi="Times New Roman"/>
          <w:color w:val="000000" w:themeColor="text1"/>
          <w:sz w:val="22"/>
          <w:szCs w:val="22"/>
        </w:rPr>
        <w:t xml:space="preserve"> our findings on the inulin-induced dynamical responses</w:t>
      </w:r>
      <w:r w:rsidR="00D826BB" w:rsidRPr="00BA6D15">
        <w:rPr>
          <w:rStyle w:val="fontstyle01"/>
          <w:rFonts w:ascii="Times New Roman" w:hAnsi="Times New Roman"/>
          <w:color w:val="000000" w:themeColor="text1"/>
          <w:sz w:val="22"/>
          <w:szCs w:val="22"/>
        </w:rPr>
        <w:t xml:space="preserve"> a</w:t>
      </w:r>
      <w:r w:rsidR="001B6FD2">
        <w:rPr>
          <w:rStyle w:val="fontstyle01"/>
          <w:rFonts w:ascii="Times New Roman" w:hAnsi="Times New Roman"/>
          <w:color w:val="000000" w:themeColor="text1"/>
          <w:sz w:val="22"/>
          <w:szCs w:val="22"/>
        </w:rPr>
        <w:t>s well as the</w:t>
      </w:r>
      <w:r w:rsidR="00D826BB" w:rsidRPr="00BA6D15">
        <w:rPr>
          <w:rStyle w:val="fontstyle01"/>
          <w:rFonts w:ascii="Times New Roman" w:hAnsi="Times New Roman"/>
          <w:color w:val="000000" w:themeColor="text1"/>
          <w:sz w:val="22"/>
          <w:szCs w:val="22"/>
        </w:rPr>
        <w:t xml:space="preserve"> </w:t>
      </w:r>
      <w:r w:rsidR="00C90B95">
        <w:rPr>
          <w:rStyle w:val="fontstyle01"/>
          <w:rFonts w:ascii="Times New Roman" w:hAnsi="Times New Roman"/>
          <w:color w:val="000000" w:themeColor="text1"/>
          <w:sz w:val="22"/>
          <w:szCs w:val="22"/>
        </w:rPr>
        <w:t xml:space="preserve">identity of </w:t>
      </w:r>
      <w:r w:rsidR="00D826BB" w:rsidRPr="00BA6D15">
        <w:rPr>
          <w:rStyle w:val="fontstyle01"/>
          <w:rFonts w:ascii="Times New Roman" w:hAnsi="Times New Roman"/>
          <w:color w:val="000000" w:themeColor="text1"/>
          <w:sz w:val="22"/>
          <w:szCs w:val="22"/>
        </w:rPr>
        <w:t>inulin responder</w:t>
      </w:r>
      <w:r w:rsidR="001B6FD2">
        <w:rPr>
          <w:rStyle w:val="fontstyle01"/>
          <w:rFonts w:ascii="Times New Roman" w:hAnsi="Times New Roman"/>
          <w:color w:val="000000" w:themeColor="text1"/>
          <w:sz w:val="22"/>
          <w:szCs w:val="22"/>
        </w:rPr>
        <w:t>s</w:t>
      </w:r>
      <w:r w:rsidR="00786288" w:rsidRPr="00BA6D15">
        <w:rPr>
          <w:rStyle w:val="fontstyle01"/>
          <w:rFonts w:ascii="Times New Roman" w:hAnsi="Times New Roman"/>
          <w:color w:val="000000" w:themeColor="text1"/>
          <w:sz w:val="22"/>
          <w:szCs w:val="22"/>
        </w:rPr>
        <w:t xml:space="preserve">, we reanalyzed the raw data from a recent longitudinal study with similar </w:t>
      </w:r>
      <w:proofErr w:type="spellStart"/>
      <w:r w:rsidR="00786288" w:rsidRPr="00BA6D15">
        <w:rPr>
          <w:rStyle w:val="fontstyle01"/>
          <w:rFonts w:ascii="Times New Roman" w:hAnsi="Times New Roman"/>
          <w:color w:val="000000" w:themeColor="text1"/>
          <w:sz w:val="22"/>
          <w:szCs w:val="22"/>
        </w:rPr>
        <w:t>experimantal</w:t>
      </w:r>
      <w:proofErr w:type="spellEnd"/>
      <w:r w:rsidR="00786288" w:rsidRPr="00BA6D15">
        <w:rPr>
          <w:rStyle w:val="fontstyle01"/>
          <w:rFonts w:ascii="Times New Roman" w:hAnsi="Times New Roman"/>
          <w:color w:val="000000" w:themeColor="text1"/>
          <w:sz w:val="22"/>
          <w:szCs w:val="22"/>
        </w:rPr>
        <w:t xml:space="preserve"> setup</w:t>
      </w:r>
      <w:ins w:id="261" w:author="刘 红宾" w:date="2021-04-02T20:54:00Z">
        <w:r w:rsidR="001E65A4">
          <w:rPr>
            <w:rStyle w:val="fontstyle01"/>
            <w:rFonts w:ascii="Times New Roman" w:hAnsi="Times New Roman"/>
            <w:color w:val="000000" w:themeColor="text1"/>
            <w:sz w:val="22"/>
            <w:szCs w:val="22"/>
          </w:rPr>
          <w:t xml:space="preserve"> </w:t>
        </w:r>
      </w:ins>
      <w:ins w:id="262" w:author="刘 红宾" w:date="2021-04-02T20:55:00Z">
        <w:r w:rsidR="001E65A4">
          <w:rPr>
            <w:rStyle w:val="fontstyle01"/>
            <w:rFonts w:ascii="Times New Roman" w:hAnsi="Times New Roman"/>
            <w:color w:val="000000" w:themeColor="text1"/>
            <w:sz w:val="22"/>
            <w:szCs w:val="22"/>
          </w:rPr>
          <w:fldChar w:fldCharType="begin"/>
        </w:r>
      </w:ins>
      <w:ins w:id="263" w:author="刘 红宾" w:date="2021-04-04T15:03:00Z">
        <w:r w:rsidR="00FD0EB7">
          <w:rPr>
            <w:rStyle w:val="fontstyle01"/>
            <w:rFonts w:ascii="Times New Roman" w:hAnsi="Times New Roman"/>
            <w:color w:val="000000" w:themeColor="text1"/>
            <w:sz w:val="22"/>
            <w:szCs w:val="22"/>
          </w:rPr>
          <w:instrText xml:space="preserve"> ADDIN NE.Ref.{5C2BCBAA-A856-4859-BB87-E7626982B594}</w:instrText>
        </w:r>
      </w:ins>
      <w:r w:rsidR="001E65A4">
        <w:rPr>
          <w:rStyle w:val="fontstyle01"/>
          <w:rFonts w:ascii="Times New Roman" w:hAnsi="Times New Roman"/>
          <w:color w:val="000000" w:themeColor="text1"/>
          <w:sz w:val="22"/>
          <w:szCs w:val="22"/>
        </w:rPr>
        <w:fldChar w:fldCharType="separate"/>
      </w:r>
      <w:ins w:id="264" w:author="刘 红宾" w:date="2021-04-04T17:04:00Z">
        <w:r w:rsidR="00C2571B">
          <w:rPr>
            <w:rFonts w:eastAsiaTheme="minorEastAsia"/>
            <w:color w:val="080000"/>
            <w:sz w:val="22"/>
            <w:szCs w:val="22"/>
          </w:rPr>
          <w:t>[29]</w:t>
        </w:r>
      </w:ins>
      <w:ins w:id="265" w:author="刘 红宾" w:date="2021-04-02T20:55:00Z">
        <w:r w:rsidR="001E65A4">
          <w:rPr>
            <w:rStyle w:val="fontstyle01"/>
            <w:rFonts w:ascii="Times New Roman" w:hAnsi="Times New Roman"/>
            <w:color w:val="000000" w:themeColor="text1"/>
            <w:sz w:val="22"/>
            <w:szCs w:val="22"/>
          </w:rPr>
          <w:fldChar w:fldCharType="end"/>
        </w:r>
      </w:ins>
      <w:r w:rsidR="00786288" w:rsidRPr="00BA6D15">
        <w:rPr>
          <w:rStyle w:val="fontstyle01"/>
          <w:rFonts w:ascii="Times New Roman" w:hAnsi="Times New Roman"/>
          <w:color w:val="000000" w:themeColor="text1"/>
          <w:sz w:val="22"/>
          <w:szCs w:val="22"/>
        </w:rPr>
        <w:t xml:space="preserve">, which also profiled the gut microbiota compositions of mice based on 16S rRNA sequencing after inulin intervention. Their data independently </w:t>
      </w:r>
      <w:r w:rsidR="00786288" w:rsidRPr="00BA6D15">
        <w:rPr>
          <w:rStyle w:val="fontstyle01"/>
          <w:rFonts w:ascii="Times New Roman" w:hAnsi="Times New Roman"/>
          <w:color w:val="000000" w:themeColor="text1"/>
          <w:sz w:val="22"/>
          <w:szCs w:val="22"/>
        </w:rPr>
        <w:lastRenderedPageBreak/>
        <w:t>showed undershoot dynamics of biodiversity and its tendency to converge after 14 days (</w:t>
      </w:r>
      <w:r w:rsidR="00786288" w:rsidRPr="00BA6D15">
        <w:rPr>
          <w:rStyle w:val="fontstyle01"/>
          <w:rFonts w:ascii="Times New Roman" w:hAnsi="Times New Roman"/>
          <w:color w:val="000000" w:themeColor="text1"/>
          <w:sz w:val="22"/>
          <w:szCs w:val="22"/>
          <w:highlight w:val="yellow"/>
        </w:rPr>
        <w:t>Fig. S</w:t>
      </w:r>
      <w:r w:rsidR="003E68E2">
        <w:rPr>
          <w:rStyle w:val="fontstyle01"/>
          <w:rFonts w:ascii="Times New Roman" w:hAnsi="Times New Roman"/>
          <w:color w:val="000000" w:themeColor="text1"/>
          <w:sz w:val="22"/>
          <w:szCs w:val="22"/>
          <w:highlight w:val="yellow"/>
        </w:rPr>
        <w:t>6</w:t>
      </w:r>
      <w:r w:rsidR="00786288" w:rsidRPr="00BA6D15">
        <w:rPr>
          <w:rStyle w:val="fontstyle01"/>
          <w:rFonts w:ascii="Times New Roman" w:hAnsi="Times New Roman"/>
          <w:color w:val="000000" w:themeColor="text1"/>
          <w:sz w:val="22"/>
          <w:szCs w:val="22"/>
        </w:rPr>
        <w:t>).</w:t>
      </w:r>
      <w:r w:rsidR="00165313" w:rsidRPr="00BA6D15">
        <w:rPr>
          <w:rStyle w:val="fontstyle01"/>
          <w:rFonts w:ascii="Times New Roman" w:hAnsi="Times New Roman"/>
          <w:color w:val="000000" w:themeColor="text1"/>
          <w:sz w:val="22"/>
          <w:szCs w:val="22"/>
        </w:rPr>
        <w:t xml:space="preserve"> By applying our inference approach to the relative abundance of their gut microbiota data, </w:t>
      </w:r>
      <w:r w:rsidR="00B97578" w:rsidRPr="003F176B">
        <w:rPr>
          <w:i/>
          <w:iCs/>
          <w:sz w:val="22"/>
          <w:szCs w:val="22"/>
        </w:rPr>
        <w:t>Bacteroides</w:t>
      </w:r>
      <w:r w:rsidR="00165313" w:rsidRPr="003F176B">
        <w:rPr>
          <w:i/>
          <w:iCs/>
          <w:sz w:val="22"/>
          <w:szCs w:val="22"/>
        </w:rPr>
        <w:t xml:space="preserve"> </w:t>
      </w:r>
      <w:proofErr w:type="spellStart"/>
      <w:r w:rsidR="00165313" w:rsidRPr="003F176B">
        <w:rPr>
          <w:i/>
          <w:iCs/>
          <w:sz w:val="22"/>
          <w:szCs w:val="22"/>
        </w:rPr>
        <w:t>acidifaciens</w:t>
      </w:r>
      <w:proofErr w:type="spellEnd"/>
      <w:r w:rsidR="00AC536F">
        <w:rPr>
          <w:sz w:val="22"/>
          <w:szCs w:val="22"/>
        </w:rPr>
        <w:t xml:space="preserve"> was </w:t>
      </w:r>
      <w:r w:rsidR="00005413">
        <w:rPr>
          <w:sz w:val="22"/>
          <w:szCs w:val="22"/>
        </w:rPr>
        <w:t>also</w:t>
      </w:r>
      <w:r w:rsidR="00AC536F">
        <w:rPr>
          <w:sz w:val="22"/>
          <w:szCs w:val="22"/>
        </w:rPr>
        <w:t xml:space="preserve"> </w:t>
      </w:r>
      <w:r w:rsidR="00D96D71">
        <w:rPr>
          <w:sz w:val="22"/>
          <w:szCs w:val="22"/>
        </w:rPr>
        <w:t xml:space="preserve">inferred </w:t>
      </w:r>
      <w:r w:rsidR="00AC536F">
        <w:rPr>
          <w:sz w:val="22"/>
          <w:szCs w:val="22"/>
        </w:rPr>
        <w:t>as a responder</w:t>
      </w:r>
      <w:r w:rsidR="00165313" w:rsidRPr="00BA6D15">
        <w:rPr>
          <w:sz w:val="22"/>
          <w:szCs w:val="22"/>
        </w:rPr>
        <w:t xml:space="preserve">. </w:t>
      </w:r>
      <w:bookmarkStart w:id="266" w:name="OLE_LINK147"/>
      <w:bookmarkStart w:id="267" w:name="OLE_LINK148"/>
      <w:r w:rsidR="003B2332" w:rsidRPr="00BA6D15">
        <w:rPr>
          <w:rStyle w:val="fontstyle01"/>
          <w:rFonts w:ascii="Times New Roman" w:hAnsi="Times New Roman"/>
          <w:color w:val="000000" w:themeColor="text1"/>
          <w:sz w:val="22"/>
          <w:szCs w:val="22"/>
        </w:rPr>
        <w:t xml:space="preserve">The </w:t>
      </w:r>
      <w:r w:rsidR="002A5992">
        <w:rPr>
          <w:rStyle w:val="fontstyle01"/>
          <w:rFonts w:ascii="Times New Roman" w:hAnsi="Times New Roman"/>
          <w:color w:val="000000" w:themeColor="text1"/>
          <w:sz w:val="22"/>
          <w:szCs w:val="22"/>
        </w:rPr>
        <w:t xml:space="preserve">mutual </w:t>
      </w:r>
      <w:r w:rsidR="003B2332" w:rsidRPr="00BA6D15">
        <w:rPr>
          <w:rStyle w:val="fontstyle01"/>
          <w:rFonts w:ascii="Times New Roman" w:hAnsi="Times New Roman"/>
          <w:color w:val="000000" w:themeColor="text1"/>
          <w:sz w:val="22"/>
          <w:szCs w:val="22"/>
        </w:rPr>
        <w:t>agreement</w:t>
      </w:r>
      <w:r w:rsidR="004A0A34" w:rsidRPr="00BA6D15">
        <w:rPr>
          <w:rStyle w:val="fontstyle01"/>
          <w:rFonts w:ascii="Times New Roman" w:hAnsi="Times New Roman"/>
          <w:color w:val="000000" w:themeColor="text1"/>
          <w:sz w:val="22"/>
          <w:szCs w:val="22"/>
        </w:rPr>
        <w:t xml:space="preserve"> </w:t>
      </w:r>
      <w:bookmarkEnd w:id="266"/>
      <w:bookmarkEnd w:id="267"/>
      <w:r w:rsidR="000A58D1">
        <w:rPr>
          <w:rStyle w:val="fontstyle01"/>
          <w:rFonts w:ascii="Times New Roman" w:hAnsi="Times New Roman"/>
          <w:color w:val="000000" w:themeColor="text1"/>
          <w:sz w:val="22"/>
          <w:szCs w:val="22"/>
        </w:rPr>
        <w:t>suggests</w:t>
      </w:r>
      <w:r w:rsidR="00786288" w:rsidRPr="00BA6D15">
        <w:rPr>
          <w:rStyle w:val="fontstyle01"/>
          <w:rFonts w:ascii="Times New Roman" w:hAnsi="Times New Roman"/>
          <w:color w:val="000000" w:themeColor="text1"/>
          <w:sz w:val="22"/>
          <w:szCs w:val="22"/>
        </w:rPr>
        <w:t xml:space="preserve"> that </w:t>
      </w:r>
      <w:bookmarkStart w:id="268" w:name="OLE_LINK135"/>
      <w:bookmarkStart w:id="269" w:name="OLE_LINK136"/>
      <w:r w:rsidR="00786288" w:rsidRPr="00BA6D15">
        <w:rPr>
          <w:rStyle w:val="fontstyle01"/>
          <w:rFonts w:ascii="Times New Roman" w:hAnsi="Times New Roman"/>
          <w:color w:val="000000" w:themeColor="text1"/>
          <w:sz w:val="22"/>
          <w:szCs w:val="22"/>
        </w:rPr>
        <w:t>the</w:t>
      </w:r>
      <w:bookmarkStart w:id="270" w:name="OLE_LINK145"/>
      <w:bookmarkStart w:id="271" w:name="OLE_LINK146"/>
      <w:r w:rsidR="00786288" w:rsidRPr="00BA6D15">
        <w:rPr>
          <w:rStyle w:val="fontstyle01"/>
          <w:rFonts w:ascii="Times New Roman" w:hAnsi="Times New Roman"/>
          <w:color w:val="000000" w:themeColor="text1"/>
          <w:sz w:val="22"/>
          <w:szCs w:val="22"/>
        </w:rPr>
        <w:t xml:space="preserve"> </w:t>
      </w:r>
      <w:bookmarkStart w:id="272" w:name="OLE_LINK149"/>
      <w:bookmarkStart w:id="273" w:name="OLE_LINK150"/>
      <w:r w:rsidR="00786288" w:rsidRPr="00BA6D15">
        <w:rPr>
          <w:rStyle w:val="fontstyle01"/>
          <w:rFonts w:ascii="Times New Roman" w:hAnsi="Times New Roman"/>
          <w:color w:val="000000" w:themeColor="text1"/>
          <w:sz w:val="22"/>
          <w:szCs w:val="22"/>
        </w:rPr>
        <w:t>characteristic response</w:t>
      </w:r>
      <w:bookmarkEnd w:id="272"/>
      <w:bookmarkEnd w:id="273"/>
      <w:r w:rsidR="00786288" w:rsidRPr="00BA6D15">
        <w:rPr>
          <w:rStyle w:val="fontstyle01"/>
          <w:rFonts w:ascii="Times New Roman" w:hAnsi="Times New Roman"/>
          <w:color w:val="000000" w:themeColor="text1"/>
          <w:sz w:val="22"/>
          <w:szCs w:val="22"/>
        </w:rPr>
        <w:t>s of</w:t>
      </w:r>
      <w:r w:rsidR="003B2332" w:rsidRPr="00BA6D15">
        <w:rPr>
          <w:rStyle w:val="fontstyle01"/>
          <w:rFonts w:ascii="Times New Roman" w:hAnsi="Times New Roman"/>
          <w:color w:val="000000" w:themeColor="text1"/>
          <w:sz w:val="22"/>
          <w:szCs w:val="22"/>
        </w:rPr>
        <w:t xml:space="preserve"> murine</w:t>
      </w:r>
      <w:r w:rsidR="00786288" w:rsidRPr="00BA6D15">
        <w:rPr>
          <w:rStyle w:val="fontstyle01"/>
          <w:rFonts w:ascii="Times New Roman" w:hAnsi="Times New Roman"/>
          <w:color w:val="000000" w:themeColor="text1"/>
          <w:sz w:val="22"/>
          <w:szCs w:val="22"/>
        </w:rPr>
        <w:t xml:space="preserve"> gut microbiota to inulin </w:t>
      </w:r>
      <w:bookmarkEnd w:id="270"/>
      <w:bookmarkEnd w:id="271"/>
      <w:r w:rsidR="00786288" w:rsidRPr="00BA6D15">
        <w:rPr>
          <w:rStyle w:val="fontstyle01"/>
          <w:rFonts w:ascii="Times New Roman" w:hAnsi="Times New Roman"/>
          <w:color w:val="000000" w:themeColor="text1"/>
          <w:sz w:val="22"/>
          <w:szCs w:val="22"/>
        </w:rPr>
        <w:t xml:space="preserve">intervention </w:t>
      </w:r>
      <w:r w:rsidR="007B1E85">
        <w:rPr>
          <w:rStyle w:val="fontstyle01"/>
          <w:rFonts w:ascii="Times New Roman" w:hAnsi="Times New Roman"/>
          <w:color w:val="000000" w:themeColor="text1"/>
          <w:sz w:val="22"/>
          <w:szCs w:val="22"/>
        </w:rPr>
        <w:t>may be</w:t>
      </w:r>
      <w:r w:rsidR="003B2332" w:rsidRPr="00BA6D15">
        <w:rPr>
          <w:rStyle w:val="fontstyle01"/>
          <w:rFonts w:ascii="Times New Roman" w:hAnsi="Times New Roman"/>
          <w:color w:val="000000" w:themeColor="text1"/>
          <w:sz w:val="22"/>
          <w:szCs w:val="22"/>
        </w:rPr>
        <w:t xml:space="preserve"> robust</w:t>
      </w:r>
      <w:r w:rsidR="007B1E85">
        <w:rPr>
          <w:rStyle w:val="fontstyle01"/>
          <w:rFonts w:ascii="Times New Roman" w:hAnsi="Times New Roman"/>
          <w:color w:val="000000" w:themeColor="text1"/>
          <w:sz w:val="22"/>
          <w:szCs w:val="22"/>
        </w:rPr>
        <w:t xml:space="preserve"> and</w:t>
      </w:r>
      <w:r w:rsidR="00EC24A3" w:rsidRPr="00BA6D15">
        <w:rPr>
          <w:rStyle w:val="fontstyle01"/>
          <w:rFonts w:ascii="Times New Roman" w:hAnsi="Times New Roman"/>
          <w:color w:val="000000" w:themeColor="text1"/>
          <w:sz w:val="22"/>
          <w:szCs w:val="22"/>
        </w:rPr>
        <w:t xml:space="preserve"> shared among</w:t>
      </w:r>
      <w:r w:rsidR="005C04B6">
        <w:rPr>
          <w:rStyle w:val="fontstyle01"/>
          <w:rFonts w:ascii="Times New Roman" w:hAnsi="Times New Roman"/>
          <w:color w:val="000000" w:themeColor="text1"/>
          <w:sz w:val="22"/>
          <w:szCs w:val="22"/>
        </w:rPr>
        <w:t xml:space="preserve"> mice with</w:t>
      </w:r>
      <w:r w:rsidR="00EC24A3" w:rsidRPr="00BA6D15">
        <w:rPr>
          <w:rStyle w:val="fontstyle01"/>
          <w:rFonts w:ascii="Times New Roman" w:hAnsi="Times New Roman"/>
          <w:color w:val="000000" w:themeColor="text1"/>
          <w:sz w:val="22"/>
          <w:szCs w:val="22"/>
        </w:rPr>
        <w:t xml:space="preserve"> </w:t>
      </w:r>
      <w:r w:rsidR="007B1E85">
        <w:rPr>
          <w:rStyle w:val="fontstyle01"/>
          <w:rFonts w:ascii="Times New Roman" w:hAnsi="Times New Roman"/>
          <w:color w:val="000000" w:themeColor="text1"/>
          <w:sz w:val="22"/>
          <w:szCs w:val="22"/>
        </w:rPr>
        <w:t>different</w:t>
      </w:r>
      <w:r w:rsidR="00EC24A3" w:rsidRPr="00BA6D15">
        <w:rPr>
          <w:rStyle w:val="fontstyle01"/>
          <w:rFonts w:ascii="Times New Roman" w:hAnsi="Times New Roman"/>
          <w:color w:val="000000" w:themeColor="text1"/>
          <w:sz w:val="22"/>
          <w:szCs w:val="22"/>
        </w:rPr>
        <w:t xml:space="preserve"> </w:t>
      </w:r>
      <w:r w:rsidR="006541D5" w:rsidRPr="00BA6D15">
        <w:rPr>
          <w:rStyle w:val="fontstyle01"/>
          <w:rFonts w:ascii="Times New Roman" w:hAnsi="Times New Roman"/>
          <w:color w:val="000000" w:themeColor="text1"/>
          <w:sz w:val="22"/>
          <w:szCs w:val="22"/>
        </w:rPr>
        <w:t xml:space="preserve">microbiota </w:t>
      </w:r>
      <w:r w:rsidR="00EC24A3" w:rsidRPr="00BA6D15">
        <w:rPr>
          <w:rStyle w:val="fontstyle01"/>
          <w:rFonts w:ascii="Times New Roman" w:hAnsi="Times New Roman"/>
          <w:color w:val="000000" w:themeColor="text1"/>
          <w:sz w:val="22"/>
          <w:szCs w:val="22"/>
        </w:rPr>
        <w:t>compositions.</w:t>
      </w:r>
      <w:r w:rsidR="00786288" w:rsidRPr="00BA6D15">
        <w:rPr>
          <w:rStyle w:val="fontstyle01"/>
          <w:rFonts w:ascii="Times New Roman" w:hAnsi="Times New Roman"/>
          <w:color w:val="000000" w:themeColor="text1"/>
          <w:sz w:val="22"/>
          <w:szCs w:val="22"/>
        </w:rPr>
        <w:t xml:space="preserve"> </w:t>
      </w:r>
      <w:bookmarkEnd w:id="268"/>
      <w:bookmarkEnd w:id="269"/>
    </w:p>
    <w:p w14:paraId="7E217A5F" w14:textId="65609B4D" w:rsidR="00115BE9" w:rsidRDefault="00115BE9" w:rsidP="00165313">
      <w:pPr>
        <w:jc w:val="both"/>
        <w:rPr>
          <w:rStyle w:val="fontstyle01"/>
          <w:rFonts w:ascii="Times New Roman" w:hAnsi="Times New Roman"/>
          <w:color w:val="000000" w:themeColor="text1"/>
          <w:sz w:val="22"/>
          <w:szCs w:val="22"/>
        </w:rPr>
      </w:pPr>
    </w:p>
    <w:p w14:paraId="251AD25D" w14:textId="77777777" w:rsidR="00115BE9" w:rsidRPr="00BA6D15" w:rsidRDefault="00115BE9" w:rsidP="00115BE9">
      <w:pPr>
        <w:jc w:val="center"/>
        <w:rPr>
          <w:sz w:val="22"/>
          <w:szCs w:val="22"/>
        </w:rPr>
      </w:pPr>
      <w:r w:rsidRPr="00BA6D15">
        <w:rPr>
          <w:noProof/>
          <w:sz w:val="22"/>
          <w:szCs w:val="22"/>
        </w:rPr>
        <w:drawing>
          <wp:inline distT="0" distB="0" distL="0" distR="0" wp14:anchorId="4E5A9203" wp14:editId="7FF3B9B0">
            <wp:extent cx="3387438" cy="1352068"/>
            <wp:effectExtent l="0" t="0" r="381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8656" cy="1368520"/>
                    </a:xfrm>
                    <a:prstGeom prst="rect">
                      <a:avLst/>
                    </a:prstGeom>
                  </pic:spPr>
                </pic:pic>
              </a:graphicData>
            </a:graphic>
          </wp:inline>
        </w:drawing>
      </w:r>
    </w:p>
    <w:p w14:paraId="110511E7" w14:textId="77777777" w:rsidR="00115BE9" w:rsidRPr="00C67E58" w:rsidRDefault="00115BE9" w:rsidP="00115BE9">
      <w:pPr>
        <w:jc w:val="both"/>
        <w:rPr>
          <w:sz w:val="20"/>
          <w:szCs w:val="20"/>
        </w:rPr>
      </w:pPr>
    </w:p>
    <w:p w14:paraId="0A8C95C6" w14:textId="29584F31" w:rsidR="00115BE9" w:rsidRPr="00C67E58" w:rsidRDefault="00115BE9" w:rsidP="00115BE9">
      <w:pPr>
        <w:jc w:val="both"/>
        <w:rPr>
          <w:color w:val="333333"/>
          <w:sz w:val="20"/>
          <w:szCs w:val="20"/>
          <w:shd w:val="clear" w:color="auto" w:fill="FFFFFF"/>
        </w:rPr>
      </w:pPr>
      <w:r w:rsidRPr="00C67E58">
        <w:rPr>
          <w:b/>
          <w:bCs/>
          <w:sz w:val="20"/>
          <w:szCs w:val="20"/>
        </w:rPr>
        <w:t xml:space="preserve">Figure S6. Reanalysis of data from </w:t>
      </w:r>
      <w:proofErr w:type="spellStart"/>
      <w:r w:rsidRPr="00C67E58">
        <w:rPr>
          <w:b/>
          <w:bCs/>
          <w:sz w:val="20"/>
          <w:szCs w:val="20"/>
        </w:rPr>
        <w:t>Chiji</w:t>
      </w:r>
      <w:r w:rsidR="00265C58" w:rsidRPr="00C67E58">
        <w:rPr>
          <w:b/>
          <w:bCs/>
          <w:sz w:val="20"/>
          <w:szCs w:val="20"/>
        </w:rPr>
        <w:t>i</w:t>
      </w:r>
      <w:r w:rsidRPr="00C67E58">
        <w:rPr>
          <w:b/>
          <w:bCs/>
          <w:sz w:val="20"/>
          <w:szCs w:val="20"/>
        </w:rPr>
        <w:t>wa</w:t>
      </w:r>
      <w:proofErr w:type="spellEnd"/>
      <w:r w:rsidRPr="00C67E58">
        <w:rPr>
          <w:b/>
          <w:bCs/>
          <w:sz w:val="20"/>
          <w:szCs w:val="20"/>
        </w:rPr>
        <w:t xml:space="preserve"> et al.</w:t>
      </w:r>
      <w:ins w:id="274" w:author="刘 红宾" w:date="2021-04-02T20:54:00Z">
        <w:r w:rsidR="001E65A4">
          <w:rPr>
            <w:b/>
            <w:bCs/>
            <w:sz w:val="20"/>
            <w:szCs w:val="20"/>
          </w:rPr>
          <w:t xml:space="preserve"> </w:t>
        </w:r>
        <w:r w:rsidR="001E65A4">
          <w:rPr>
            <w:b/>
            <w:bCs/>
            <w:sz w:val="20"/>
            <w:szCs w:val="20"/>
          </w:rPr>
          <w:fldChar w:fldCharType="begin"/>
        </w:r>
      </w:ins>
      <w:ins w:id="275" w:author="刘 红宾" w:date="2021-04-04T15:03:00Z">
        <w:r w:rsidR="00FD0EB7">
          <w:rPr>
            <w:b/>
            <w:bCs/>
            <w:sz w:val="20"/>
            <w:szCs w:val="20"/>
          </w:rPr>
          <w:instrText xml:space="preserve"> ADDIN NE.Ref.{F03581BE-5456-406C-9BF0-479B6F958ADD}</w:instrText>
        </w:r>
      </w:ins>
      <w:r w:rsidR="001E65A4">
        <w:rPr>
          <w:b/>
          <w:bCs/>
          <w:sz w:val="20"/>
          <w:szCs w:val="20"/>
        </w:rPr>
        <w:fldChar w:fldCharType="separate"/>
      </w:r>
      <w:ins w:id="276" w:author="刘 红宾" w:date="2021-04-04T17:04:00Z">
        <w:r w:rsidR="00C2571B">
          <w:rPr>
            <w:rFonts w:eastAsiaTheme="minorEastAsia"/>
            <w:color w:val="080000"/>
            <w:sz w:val="20"/>
            <w:szCs w:val="20"/>
          </w:rPr>
          <w:t>[29]</w:t>
        </w:r>
      </w:ins>
      <w:ins w:id="277" w:author="刘 红宾" w:date="2021-04-02T20:54:00Z">
        <w:r w:rsidR="001E65A4">
          <w:rPr>
            <w:b/>
            <w:bCs/>
            <w:sz w:val="20"/>
            <w:szCs w:val="20"/>
          </w:rPr>
          <w:fldChar w:fldCharType="end"/>
        </w:r>
      </w:ins>
      <w:r w:rsidRPr="00C67E58">
        <w:rPr>
          <w:b/>
          <w:bCs/>
          <w:sz w:val="20"/>
          <w:szCs w:val="20"/>
        </w:rPr>
        <w:t xml:space="preserve">, where </w:t>
      </w:r>
      <w:bookmarkStart w:id="278" w:name="OLE_LINK40"/>
      <w:bookmarkStart w:id="279" w:name="OLE_LINK41"/>
      <w:r w:rsidRPr="00C67E58">
        <w:rPr>
          <w:b/>
          <w:bCs/>
          <w:sz w:val="20"/>
          <w:szCs w:val="20"/>
        </w:rPr>
        <w:t xml:space="preserve">a similar </w:t>
      </w:r>
      <w:r w:rsidR="00960911" w:rsidRPr="00C67E58">
        <w:rPr>
          <w:b/>
          <w:bCs/>
          <w:sz w:val="20"/>
          <w:szCs w:val="20"/>
        </w:rPr>
        <w:t xml:space="preserve">mouse </w:t>
      </w:r>
      <w:r w:rsidRPr="00C67E58">
        <w:rPr>
          <w:b/>
          <w:bCs/>
          <w:sz w:val="20"/>
          <w:szCs w:val="20"/>
        </w:rPr>
        <w:t xml:space="preserve">experiment was performed to </w:t>
      </w:r>
      <w:r w:rsidR="00960911" w:rsidRPr="00C67E58">
        <w:rPr>
          <w:b/>
          <w:bCs/>
          <w:sz w:val="20"/>
          <w:szCs w:val="20"/>
        </w:rPr>
        <w:t>measure</w:t>
      </w:r>
      <w:r w:rsidRPr="00C67E58">
        <w:rPr>
          <w:b/>
          <w:bCs/>
          <w:sz w:val="20"/>
          <w:szCs w:val="20"/>
        </w:rPr>
        <w:t xml:space="preserve"> gut microbiota dynamics following inulin treatment.</w:t>
      </w:r>
      <w:r w:rsidRPr="00C67E58">
        <w:rPr>
          <w:sz w:val="20"/>
          <w:szCs w:val="20"/>
        </w:rPr>
        <w:t xml:space="preserve"> </w:t>
      </w:r>
      <w:bookmarkEnd w:id="278"/>
      <w:bookmarkEnd w:id="279"/>
      <w:r w:rsidRPr="00C67E58">
        <w:rPr>
          <w:b/>
          <w:bCs/>
          <w:sz w:val="20"/>
          <w:szCs w:val="20"/>
        </w:rPr>
        <w:t>A</w:t>
      </w:r>
      <w:r w:rsidRPr="00C67E58">
        <w:rPr>
          <w:sz w:val="20"/>
          <w:szCs w:val="20"/>
        </w:rPr>
        <w:t xml:space="preserve">. </w:t>
      </w:r>
      <w:r w:rsidR="001E194C" w:rsidRPr="00C67E58">
        <w:rPr>
          <w:sz w:val="20"/>
          <w:szCs w:val="20"/>
        </w:rPr>
        <w:t>Bio</w:t>
      </w:r>
      <w:r w:rsidRPr="00C67E58">
        <w:rPr>
          <w:sz w:val="20"/>
          <w:szCs w:val="20"/>
        </w:rPr>
        <w:t xml:space="preserve">diversity. </w:t>
      </w:r>
      <w:r w:rsidRPr="00C67E58">
        <w:rPr>
          <w:b/>
          <w:bCs/>
          <w:sz w:val="20"/>
          <w:szCs w:val="20"/>
        </w:rPr>
        <w:t>B</w:t>
      </w:r>
      <w:r w:rsidRPr="00C67E58">
        <w:rPr>
          <w:sz w:val="20"/>
          <w:szCs w:val="20"/>
        </w:rPr>
        <w:t xml:space="preserve">. </w:t>
      </w:r>
      <w:r w:rsidR="00597CEA" w:rsidRPr="00C67E58">
        <w:rPr>
          <w:sz w:val="20"/>
          <w:szCs w:val="20"/>
        </w:rPr>
        <w:t>Time</w:t>
      </w:r>
      <w:r w:rsidRPr="00C67E58">
        <w:rPr>
          <w:sz w:val="20"/>
          <w:szCs w:val="20"/>
        </w:rPr>
        <w:t xml:space="preserve"> trajectory of gut microbiota in </w:t>
      </w:r>
      <w:proofErr w:type="spellStart"/>
      <w:r w:rsidRPr="00C67E58">
        <w:rPr>
          <w:color w:val="000000"/>
          <w:sz w:val="20"/>
          <w:szCs w:val="20"/>
        </w:rPr>
        <w:t>PCoA</w:t>
      </w:r>
      <w:proofErr w:type="spellEnd"/>
      <w:r w:rsidRPr="00C67E58">
        <w:rPr>
          <w:color w:val="000000"/>
          <w:sz w:val="20"/>
          <w:szCs w:val="20"/>
        </w:rPr>
        <w:t xml:space="preserve"> (</w:t>
      </w:r>
      <w:r w:rsidRPr="00C67E58">
        <w:rPr>
          <w:color w:val="333333"/>
          <w:sz w:val="20"/>
          <w:szCs w:val="20"/>
          <w:shd w:val="clear" w:color="auto" w:fill="FFFFFF"/>
        </w:rPr>
        <w:t xml:space="preserve">principal coordinate analysis) plot. Each dot represents the mean principal coordinate score </w:t>
      </w:r>
      <w:r w:rsidR="00547748" w:rsidRPr="00C67E58">
        <w:rPr>
          <w:color w:val="333333"/>
          <w:sz w:val="20"/>
          <w:szCs w:val="20"/>
          <w:shd w:val="clear" w:color="auto" w:fill="FFFFFF"/>
        </w:rPr>
        <w:t>across</w:t>
      </w:r>
      <w:r w:rsidRPr="00C67E58">
        <w:rPr>
          <w:color w:val="333333"/>
          <w:sz w:val="20"/>
          <w:szCs w:val="20"/>
          <w:shd w:val="clear" w:color="auto" w:fill="FFFFFF"/>
        </w:rPr>
        <w:t xml:space="preserve"> all mice and the corresponding error bar represents the standard error of the mean</w:t>
      </w:r>
      <w:r w:rsidR="00547748" w:rsidRPr="00C67E58">
        <w:rPr>
          <w:color w:val="333333"/>
          <w:sz w:val="20"/>
          <w:szCs w:val="20"/>
          <w:shd w:val="clear" w:color="auto" w:fill="FFFFFF"/>
        </w:rPr>
        <w:t>.</w:t>
      </w:r>
    </w:p>
    <w:p w14:paraId="1C9E644A" w14:textId="77777777" w:rsidR="00165313" w:rsidRPr="00BA6D15" w:rsidRDefault="00165313" w:rsidP="00165313">
      <w:pPr>
        <w:jc w:val="both"/>
        <w:rPr>
          <w:rStyle w:val="fontstyle01"/>
          <w:rFonts w:ascii="Times New Roman" w:hAnsi="Times New Roman"/>
          <w:color w:val="auto"/>
          <w:sz w:val="22"/>
          <w:szCs w:val="22"/>
        </w:rPr>
      </w:pPr>
    </w:p>
    <w:p w14:paraId="68C7E9FE" w14:textId="21F22587" w:rsidR="00AE4ADA" w:rsidRPr="00BA6D15" w:rsidRDefault="00F06B13" w:rsidP="006E0561">
      <w:pPr>
        <w:jc w:val="both"/>
        <w:rPr>
          <w:color w:val="242021"/>
          <w:sz w:val="22"/>
          <w:szCs w:val="22"/>
        </w:rPr>
      </w:pPr>
      <w:r w:rsidRPr="00BA6D15">
        <w:rPr>
          <w:b/>
          <w:bCs/>
          <w:color w:val="000000" w:themeColor="text1"/>
          <w:sz w:val="22"/>
          <w:szCs w:val="22"/>
        </w:rPr>
        <w:t>Inulin r</w:t>
      </w:r>
      <w:r w:rsidR="00640580" w:rsidRPr="00BA6D15">
        <w:rPr>
          <w:b/>
          <w:bCs/>
          <w:color w:val="000000" w:themeColor="text1"/>
          <w:sz w:val="22"/>
          <w:szCs w:val="22"/>
        </w:rPr>
        <w:t>esponders as a functional guild</w:t>
      </w:r>
      <w:r w:rsidR="00087164" w:rsidRPr="00BA6D15">
        <w:rPr>
          <w:b/>
          <w:bCs/>
          <w:color w:val="000000" w:themeColor="text1"/>
          <w:sz w:val="22"/>
          <w:szCs w:val="22"/>
        </w:rPr>
        <w:t xml:space="preserve"> </w:t>
      </w:r>
      <w:r w:rsidR="006B23E8" w:rsidRPr="00BA6D15">
        <w:rPr>
          <w:b/>
          <w:bCs/>
          <w:color w:val="000000" w:themeColor="text1"/>
          <w:sz w:val="22"/>
          <w:szCs w:val="22"/>
        </w:rPr>
        <w:t xml:space="preserve">shape microbiota </w:t>
      </w:r>
      <w:proofErr w:type="gramStart"/>
      <w:r w:rsidR="00B97578" w:rsidRPr="00BA6D15">
        <w:rPr>
          <w:b/>
          <w:bCs/>
          <w:color w:val="000000" w:themeColor="text1"/>
          <w:sz w:val="22"/>
          <w:szCs w:val="22"/>
        </w:rPr>
        <w:t>dynamic</w:t>
      </w:r>
      <w:r w:rsidR="00C11EF6">
        <w:rPr>
          <w:rFonts w:hint="eastAsia"/>
          <w:b/>
          <w:bCs/>
          <w:color w:val="000000" w:themeColor="text1"/>
          <w:sz w:val="22"/>
          <w:szCs w:val="22"/>
        </w:rPr>
        <w:t>s</w:t>
      </w:r>
      <w:proofErr w:type="gramEnd"/>
      <w:r w:rsidR="0013058C" w:rsidRPr="00BA6D15">
        <w:rPr>
          <w:b/>
          <w:bCs/>
          <w:color w:val="000000" w:themeColor="text1"/>
          <w:sz w:val="22"/>
          <w:szCs w:val="22"/>
        </w:rPr>
        <w:t>.</w:t>
      </w:r>
      <w:r w:rsidR="00AC0A58" w:rsidRPr="00BA6D15">
        <w:rPr>
          <w:color w:val="000000"/>
          <w:sz w:val="22"/>
          <w:szCs w:val="22"/>
        </w:rPr>
        <w:t xml:space="preserve"> </w:t>
      </w:r>
      <w:r w:rsidR="009431BF" w:rsidRPr="00BA6D15">
        <w:rPr>
          <w:color w:val="000000"/>
          <w:sz w:val="22"/>
          <w:szCs w:val="22"/>
        </w:rPr>
        <w:t xml:space="preserve">Compared to </w:t>
      </w:r>
      <w:r w:rsidR="00927433" w:rsidRPr="00BA6D15">
        <w:rPr>
          <w:color w:val="000000"/>
          <w:sz w:val="22"/>
          <w:szCs w:val="22"/>
        </w:rPr>
        <w:t xml:space="preserve">taxonomic groups, </w:t>
      </w:r>
      <w:r w:rsidR="009431BF" w:rsidRPr="00BA6D15">
        <w:rPr>
          <w:color w:val="000000"/>
          <w:sz w:val="22"/>
          <w:szCs w:val="22"/>
        </w:rPr>
        <w:t xml:space="preserve">ecological guilds (groups of bacteria that perform similar ecological functions) </w:t>
      </w:r>
      <w:r w:rsidR="00927433" w:rsidRPr="00BA6D15">
        <w:rPr>
          <w:color w:val="000000"/>
          <w:sz w:val="22"/>
          <w:szCs w:val="22"/>
        </w:rPr>
        <w:t>are</w:t>
      </w:r>
      <w:r w:rsidR="00FA0D92" w:rsidRPr="00BA6D15">
        <w:rPr>
          <w:color w:val="000000"/>
          <w:sz w:val="22"/>
          <w:szCs w:val="22"/>
        </w:rPr>
        <w:t xml:space="preserve"> </w:t>
      </w:r>
      <w:r w:rsidR="009431BF" w:rsidRPr="00BA6D15">
        <w:rPr>
          <w:color w:val="000000"/>
          <w:sz w:val="22"/>
          <w:szCs w:val="22"/>
        </w:rPr>
        <w:t>more</w:t>
      </w:r>
      <w:r w:rsidR="00FA0D92" w:rsidRPr="00BA6D15">
        <w:rPr>
          <w:color w:val="000000"/>
          <w:sz w:val="22"/>
          <w:szCs w:val="22"/>
        </w:rPr>
        <w:t xml:space="preserve"> </w:t>
      </w:r>
      <w:r w:rsidR="00B97578" w:rsidRPr="00BA6D15">
        <w:rPr>
          <w:color w:val="000000"/>
          <w:sz w:val="22"/>
          <w:szCs w:val="22"/>
        </w:rPr>
        <w:t>fundamental</w:t>
      </w:r>
      <w:r w:rsidR="00FA0D92" w:rsidRPr="00BA6D15">
        <w:rPr>
          <w:color w:val="000000"/>
          <w:sz w:val="22"/>
          <w:szCs w:val="22"/>
        </w:rPr>
        <w:t xml:space="preserve"> unit</w:t>
      </w:r>
      <w:r w:rsidR="00927433" w:rsidRPr="00BA6D15">
        <w:rPr>
          <w:color w:val="000000"/>
          <w:sz w:val="22"/>
          <w:szCs w:val="22"/>
        </w:rPr>
        <w:t>s</w:t>
      </w:r>
      <w:r w:rsidR="00FA0D92" w:rsidRPr="00BA6D15">
        <w:rPr>
          <w:color w:val="000000"/>
          <w:sz w:val="22"/>
          <w:szCs w:val="22"/>
        </w:rPr>
        <w:t xml:space="preserve"> for </w:t>
      </w:r>
      <w:r w:rsidR="006A06F7" w:rsidRPr="00BA6D15">
        <w:rPr>
          <w:color w:val="000000"/>
          <w:sz w:val="22"/>
          <w:szCs w:val="22"/>
        </w:rPr>
        <w:t>microbiome data analysis</w:t>
      </w:r>
      <w:ins w:id="280" w:author="刘 红宾" w:date="2021-04-02T20:56:00Z">
        <w:r w:rsidR="001E65A4">
          <w:rPr>
            <w:color w:val="000000"/>
            <w:sz w:val="22"/>
            <w:szCs w:val="22"/>
          </w:rPr>
          <w:t xml:space="preserve"> </w:t>
        </w:r>
        <w:r w:rsidR="001E65A4">
          <w:rPr>
            <w:color w:val="000000"/>
            <w:sz w:val="22"/>
            <w:szCs w:val="22"/>
          </w:rPr>
          <w:fldChar w:fldCharType="begin"/>
        </w:r>
      </w:ins>
      <w:ins w:id="281" w:author="刘 红宾" w:date="2021-04-04T15:03:00Z">
        <w:r w:rsidR="00FD0EB7">
          <w:rPr>
            <w:color w:val="000000"/>
            <w:sz w:val="22"/>
            <w:szCs w:val="22"/>
          </w:rPr>
          <w:instrText xml:space="preserve"> ADDIN NE.Ref.{7FC204FB-EC81-4BC0-9BFB-BCE47201E09D}</w:instrText>
        </w:r>
      </w:ins>
      <w:r w:rsidR="001E65A4">
        <w:rPr>
          <w:color w:val="000000"/>
          <w:sz w:val="22"/>
          <w:szCs w:val="22"/>
        </w:rPr>
        <w:fldChar w:fldCharType="separate"/>
      </w:r>
      <w:ins w:id="282" w:author="刘 红宾" w:date="2021-04-04T17:04:00Z">
        <w:r w:rsidR="00C2571B">
          <w:rPr>
            <w:rFonts w:eastAsiaTheme="minorEastAsia"/>
            <w:color w:val="080000"/>
            <w:sz w:val="20"/>
            <w:szCs w:val="20"/>
          </w:rPr>
          <w:t>[35, 36]</w:t>
        </w:r>
      </w:ins>
      <w:ins w:id="283" w:author="刘 红宾" w:date="2021-04-02T20:56:00Z">
        <w:r w:rsidR="001E65A4">
          <w:rPr>
            <w:color w:val="000000"/>
            <w:sz w:val="22"/>
            <w:szCs w:val="22"/>
          </w:rPr>
          <w:fldChar w:fldCharType="end"/>
        </w:r>
      </w:ins>
      <w:r w:rsidR="006A06F7" w:rsidRPr="00BA6D15">
        <w:rPr>
          <w:color w:val="000000"/>
          <w:sz w:val="22"/>
          <w:szCs w:val="22"/>
        </w:rPr>
        <w:t>.</w:t>
      </w:r>
      <w:r w:rsidR="006E0D81" w:rsidRPr="00BA6D15">
        <w:rPr>
          <w:color w:val="000000"/>
          <w:sz w:val="22"/>
          <w:szCs w:val="22"/>
        </w:rPr>
        <w:t xml:space="preserve"> In line with the guild-based concept</w:t>
      </w:r>
      <w:r w:rsidR="00FC68FA" w:rsidRPr="00BA6D15">
        <w:rPr>
          <w:color w:val="000000"/>
          <w:sz w:val="22"/>
          <w:szCs w:val="22"/>
        </w:rPr>
        <w:t xml:space="preserve">, the </w:t>
      </w:r>
      <w:r w:rsidR="00D055B5" w:rsidRPr="00BA6D15">
        <w:rPr>
          <w:color w:val="000000"/>
          <w:sz w:val="22"/>
          <w:szCs w:val="22"/>
        </w:rPr>
        <w:t>inferred</w:t>
      </w:r>
      <w:r w:rsidR="00740B34" w:rsidRPr="00BA6D15">
        <w:rPr>
          <w:color w:val="000000"/>
          <w:sz w:val="22"/>
          <w:szCs w:val="22"/>
        </w:rPr>
        <w:t xml:space="preserve"> responders</w:t>
      </w:r>
      <w:r w:rsidR="00FC68FA" w:rsidRPr="00BA6D15">
        <w:rPr>
          <w:color w:val="000000"/>
          <w:sz w:val="22"/>
          <w:szCs w:val="22"/>
        </w:rPr>
        <w:t>, though taxonomically heterogenous,</w:t>
      </w:r>
      <w:r w:rsidR="00740B34" w:rsidRPr="00BA6D15">
        <w:rPr>
          <w:color w:val="000000"/>
          <w:sz w:val="22"/>
          <w:szCs w:val="22"/>
        </w:rPr>
        <w:t xml:space="preserve"> </w:t>
      </w:r>
      <w:r w:rsidR="00FC68FA" w:rsidRPr="00BA6D15">
        <w:rPr>
          <w:color w:val="000000"/>
          <w:sz w:val="22"/>
          <w:szCs w:val="22"/>
        </w:rPr>
        <w:t>define a core</w:t>
      </w:r>
      <w:r w:rsidR="00740B34" w:rsidRPr="00BA6D15">
        <w:rPr>
          <w:color w:val="000000"/>
          <w:sz w:val="22"/>
          <w:szCs w:val="22"/>
        </w:rPr>
        <w:t xml:space="preserve"> group </w:t>
      </w:r>
      <w:r w:rsidR="00FC68FA" w:rsidRPr="00BA6D15">
        <w:rPr>
          <w:color w:val="000000"/>
          <w:sz w:val="22"/>
          <w:szCs w:val="22"/>
        </w:rPr>
        <w:t>that participate</w:t>
      </w:r>
      <w:r w:rsidR="00F6370A" w:rsidRPr="00BA6D15">
        <w:rPr>
          <w:color w:val="000000"/>
          <w:sz w:val="22"/>
          <w:szCs w:val="22"/>
        </w:rPr>
        <w:t>s</w:t>
      </w:r>
      <w:r w:rsidR="00FC68FA" w:rsidRPr="00BA6D15">
        <w:rPr>
          <w:color w:val="000000"/>
          <w:sz w:val="22"/>
          <w:szCs w:val="22"/>
        </w:rPr>
        <w:t xml:space="preserve"> in </w:t>
      </w:r>
      <w:r w:rsidR="00D055B5" w:rsidRPr="00BA6D15">
        <w:rPr>
          <w:color w:val="000000"/>
          <w:sz w:val="22"/>
          <w:szCs w:val="22"/>
        </w:rPr>
        <w:t>dietary fiber</w:t>
      </w:r>
      <w:r w:rsidR="00FC68FA" w:rsidRPr="00BA6D15">
        <w:rPr>
          <w:color w:val="000000"/>
          <w:sz w:val="22"/>
          <w:szCs w:val="22"/>
        </w:rPr>
        <w:t xml:space="preserve"> degradation. </w:t>
      </w:r>
      <w:r w:rsidR="00BC0642" w:rsidRPr="00BA6D15">
        <w:rPr>
          <w:color w:val="000000"/>
          <w:sz w:val="22"/>
          <w:szCs w:val="22"/>
        </w:rPr>
        <w:t>B</w:t>
      </w:r>
      <w:r w:rsidR="00C93728">
        <w:rPr>
          <w:color w:val="000000"/>
          <w:sz w:val="22"/>
          <w:szCs w:val="22"/>
        </w:rPr>
        <w:t xml:space="preserve">y </w:t>
      </w:r>
      <w:r w:rsidR="004F1636" w:rsidRPr="00BA6D15">
        <w:rPr>
          <w:color w:val="000000"/>
          <w:sz w:val="22"/>
          <w:szCs w:val="22"/>
        </w:rPr>
        <w:t xml:space="preserve">partitioning </w:t>
      </w:r>
      <w:r w:rsidR="00BC0642" w:rsidRPr="00BA6D15">
        <w:rPr>
          <w:color w:val="000000"/>
          <w:sz w:val="22"/>
          <w:szCs w:val="22"/>
        </w:rPr>
        <w:t xml:space="preserve">microbiota dynamics </w:t>
      </w:r>
      <w:r w:rsidR="004F1636" w:rsidRPr="00BA6D15">
        <w:rPr>
          <w:color w:val="000000"/>
          <w:sz w:val="22"/>
          <w:szCs w:val="22"/>
        </w:rPr>
        <w:t>between</w:t>
      </w:r>
      <w:r w:rsidR="00BC0642" w:rsidRPr="00BA6D15">
        <w:rPr>
          <w:color w:val="000000"/>
          <w:sz w:val="22"/>
          <w:szCs w:val="22"/>
        </w:rPr>
        <w:t xml:space="preserve"> responders and </w:t>
      </w:r>
      <w:r w:rsidR="001E0A1B" w:rsidRPr="00BA6D15">
        <w:rPr>
          <w:color w:val="000000"/>
          <w:sz w:val="22"/>
          <w:szCs w:val="22"/>
        </w:rPr>
        <w:t>other</w:t>
      </w:r>
      <w:r w:rsidR="004F1636" w:rsidRPr="00BA6D15">
        <w:rPr>
          <w:color w:val="000000"/>
          <w:sz w:val="22"/>
          <w:szCs w:val="22"/>
        </w:rPr>
        <w:t xml:space="preserve"> bacteria</w:t>
      </w:r>
      <w:r w:rsidR="00E02ACF" w:rsidRPr="00BA6D15">
        <w:rPr>
          <w:color w:val="000000"/>
          <w:sz w:val="22"/>
          <w:szCs w:val="22"/>
        </w:rPr>
        <w:t xml:space="preserve"> </w:t>
      </w:r>
      <w:r w:rsidR="00E02ACF" w:rsidRPr="00BA6D15">
        <w:rPr>
          <w:color w:val="242021"/>
          <w:sz w:val="22"/>
          <w:szCs w:val="22"/>
        </w:rPr>
        <w:t>(</w:t>
      </w:r>
      <w:r w:rsidR="00131729">
        <w:rPr>
          <w:color w:val="242021"/>
          <w:sz w:val="22"/>
          <w:szCs w:val="22"/>
        </w:rPr>
        <w:t>mainly</w:t>
      </w:r>
      <w:r w:rsidR="00E02ACF" w:rsidRPr="00BA6D15">
        <w:rPr>
          <w:color w:val="242021"/>
          <w:sz w:val="22"/>
          <w:szCs w:val="22"/>
        </w:rPr>
        <w:t xml:space="preserve"> </w:t>
      </w:r>
      <w:proofErr w:type="spellStart"/>
      <w:r w:rsidR="00E02ACF" w:rsidRPr="003F176B">
        <w:rPr>
          <w:i/>
          <w:iCs/>
          <w:color w:val="242021"/>
          <w:sz w:val="22"/>
          <w:szCs w:val="22"/>
        </w:rPr>
        <w:t>Akkermansia</w:t>
      </w:r>
      <w:proofErr w:type="spellEnd"/>
      <w:r w:rsidR="00E02ACF" w:rsidRPr="003F176B">
        <w:rPr>
          <w:i/>
          <w:iCs/>
          <w:color w:val="242021"/>
          <w:sz w:val="22"/>
          <w:szCs w:val="22"/>
        </w:rPr>
        <w:t xml:space="preserve"> </w:t>
      </w:r>
      <w:proofErr w:type="spellStart"/>
      <w:r w:rsidR="00E02ACF" w:rsidRPr="003F176B">
        <w:rPr>
          <w:i/>
          <w:iCs/>
          <w:color w:val="242021"/>
          <w:sz w:val="22"/>
          <w:szCs w:val="22"/>
        </w:rPr>
        <w:t>municipila</w:t>
      </w:r>
      <w:proofErr w:type="spellEnd"/>
      <w:r w:rsidR="00E02ACF" w:rsidRPr="00BA6D15">
        <w:rPr>
          <w:color w:val="242021"/>
          <w:sz w:val="22"/>
          <w:szCs w:val="22"/>
        </w:rPr>
        <w:t xml:space="preserve"> and </w:t>
      </w:r>
      <w:r w:rsidR="00E02ACF" w:rsidRPr="003F176B">
        <w:rPr>
          <w:i/>
          <w:iCs/>
          <w:color w:val="242021"/>
          <w:sz w:val="22"/>
          <w:szCs w:val="22"/>
        </w:rPr>
        <w:t xml:space="preserve">Bacteroides </w:t>
      </w:r>
      <w:proofErr w:type="spellStart"/>
      <w:r w:rsidR="00E02ACF" w:rsidRPr="003F176B">
        <w:rPr>
          <w:i/>
          <w:iCs/>
          <w:color w:val="242021"/>
          <w:sz w:val="22"/>
          <w:szCs w:val="22"/>
        </w:rPr>
        <w:t>unifomis</w:t>
      </w:r>
      <w:proofErr w:type="spellEnd"/>
      <w:r w:rsidR="00E02ACF" w:rsidRPr="00BA6D15">
        <w:rPr>
          <w:color w:val="242021"/>
          <w:sz w:val="22"/>
          <w:szCs w:val="22"/>
        </w:rPr>
        <w:t>)</w:t>
      </w:r>
      <w:r w:rsidR="00BC0642" w:rsidRPr="00BA6D15">
        <w:rPr>
          <w:color w:val="000000"/>
          <w:sz w:val="22"/>
          <w:szCs w:val="22"/>
        </w:rPr>
        <w:t xml:space="preserve">, we </w:t>
      </w:r>
      <w:r w:rsidR="004F1636" w:rsidRPr="00BA6D15">
        <w:rPr>
          <w:color w:val="000000"/>
          <w:sz w:val="22"/>
          <w:szCs w:val="22"/>
        </w:rPr>
        <w:t xml:space="preserve">showed that </w:t>
      </w:r>
      <w:r w:rsidR="001C6A0D" w:rsidRPr="00BA6D15">
        <w:rPr>
          <w:color w:val="000000"/>
          <w:sz w:val="22"/>
          <w:szCs w:val="22"/>
        </w:rPr>
        <w:t>t</w:t>
      </w:r>
      <w:r w:rsidR="00F51E30" w:rsidRPr="00BA6D15">
        <w:rPr>
          <w:color w:val="242021"/>
          <w:sz w:val="22"/>
          <w:szCs w:val="22"/>
        </w:rPr>
        <w:t xml:space="preserve">he total </w:t>
      </w:r>
      <w:r w:rsidR="001F26B9" w:rsidRPr="00BA6D15">
        <w:rPr>
          <w:color w:val="242021"/>
          <w:sz w:val="22"/>
          <w:szCs w:val="22"/>
        </w:rPr>
        <w:t>relative (</w:t>
      </w:r>
      <w:r w:rsidR="001C6A0D" w:rsidRPr="00BA6D15">
        <w:rPr>
          <w:color w:val="242021"/>
          <w:sz w:val="22"/>
          <w:szCs w:val="22"/>
          <w:highlight w:val="yellow"/>
        </w:rPr>
        <w:t>Fig.</w:t>
      </w:r>
      <w:r w:rsidR="00AC0C03" w:rsidRPr="00BA6D15">
        <w:rPr>
          <w:color w:val="242021"/>
          <w:sz w:val="22"/>
          <w:szCs w:val="22"/>
          <w:highlight w:val="yellow"/>
        </w:rPr>
        <w:t xml:space="preserve"> S</w:t>
      </w:r>
      <w:r w:rsidR="00B50F14">
        <w:rPr>
          <w:color w:val="242021"/>
          <w:sz w:val="22"/>
          <w:szCs w:val="22"/>
          <w:highlight w:val="yellow"/>
        </w:rPr>
        <w:t>7</w:t>
      </w:r>
      <w:r w:rsidR="00F74B3D" w:rsidRPr="00BA6D15">
        <w:rPr>
          <w:color w:val="242021"/>
          <w:sz w:val="22"/>
          <w:szCs w:val="22"/>
          <w:highlight w:val="yellow"/>
        </w:rPr>
        <w:t>A</w:t>
      </w:r>
      <w:r w:rsidR="001F26B9" w:rsidRPr="00BA6D15">
        <w:rPr>
          <w:color w:val="242021"/>
          <w:sz w:val="22"/>
          <w:szCs w:val="22"/>
        </w:rPr>
        <w:t xml:space="preserve">) and </w:t>
      </w:r>
      <w:r w:rsidR="0053435F" w:rsidRPr="00BA6D15">
        <w:rPr>
          <w:color w:val="242021"/>
          <w:sz w:val="22"/>
          <w:szCs w:val="22"/>
        </w:rPr>
        <w:t>absolute</w:t>
      </w:r>
      <w:r w:rsidR="001F26B9" w:rsidRPr="00BA6D15">
        <w:rPr>
          <w:color w:val="242021"/>
          <w:sz w:val="22"/>
          <w:szCs w:val="22"/>
        </w:rPr>
        <w:t xml:space="preserve"> (</w:t>
      </w:r>
      <w:r w:rsidR="001F26B9" w:rsidRPr="00BA6D15">
        <w:rPr>
          <w:color w:val="242021"/>
          <w:sz w:val="22"/>
          <w:szCs w:val="22"/>
          <w:highlight w:val="yellow"/>
        </w:rPr>
        <w:t>Fig. 3</w:t>
      </w:r>
      <w:r w:rsidR="00965B81" w:rsidRPr="00BA6D15">
        <w:rPr>
          <w:color w:val="242021"/>
          <w:sz w:val="22"/>
          <w:szCs w:val="22"/>
          <w:highlight w:val="yellow"/>
        </w:rPr>
        <w:t>E</w:t>
      </w:r>
      <w:r w:rsidR="001F26B9" w:rsidRPr="00BA6D15">
        <w:rPr>
          <w:color w:val="242021"/>
          <w:sz w:val="22"/>
          <w:szCs w:val="22"/>
        </w:rPr>
        <w:t>)</w:t>
      </w:r>
      <w:r w:rsidR="0053435F" w:rsidRPr="00BA6D15">
        <w:rPr>
          <w:color w:val="242021"/>
          <w:sz w:val="22"/>
          <w:szCs w:val="22"/>
        </w:rPr>
        <w:t xml:space="preserve"> </w:t>
      </w:r>
      <w:r w:rsidR="00F51E30" w:rsidRPr="00BA6D15">
        <w:rPr>
          <w:color w:val="242021"/>
          <w:sz w:val="22"/>
          <w:szCs w:val="22"/>
        </w:rPr>
        <w:t>abundance</w:t>
      </w:r>
      <w:r w:rsidR="00004971" w:rsidRPr="00BA6D15">
        <w:rPr>
          <w:color w:val="242021"/>
          <w:sz w:val="22"/>
          <w:szCs w:val="22"/>
        </w:rPr>
        <w:t>s</w:t>
      </w:r>
      <w:r w:rsidR="00F51E30" w:rsidRPr="00BA6D15">
        <w:rPr>
          <w:color w:val="242021"/>
          <w:sz w:val="22"/>
          <w:szCs w:val="22"/>
        </w:rPr>
        <w:t xml:space="preserve"> of the</w:t>
      </w:r>
      <w:r w:rsidR="00193E68" w:rsidRPr="00BA6D15">
        <w:rPr>
          <w:color w:val="242021"/>
          <w:sz w:val="22"/>
          <w:szCs w:val="22"/>
        </w:rPr>
        <w:t xml:space="preserve"> </w:t>
      </w:r>
      <w:r w:rsidR="003E14DF">
        <w:rPr>
          <w:rFonts w:hint="eastAsia"/>
          <w:color w:val="242021"/>
          <w:sz w:val="22"/>
          <w:szCs w:val="22"/>
        </w:rPr>
        <w:t>five</w:t>
      </w:r>
      <w:r w:rsidR="003E14DF">
        <w:rPr>
          <w:color w:val="242021"/>
          <w:sz w:val="22"/>
          <w:szCs w:val="22"/>
        </w:rPr>
        <w:t xml:space="preserve"> </w:t>
      </w:r>
      <w:r w:rsidR="0053435F" w:rsidRPr="00BA6D15">
        <w:rPr>
          <w:color w:val="242021"/>
          <w:sz w:val="22"/>
          <w:szCs w:val="22"/>
        </w:rPr>
        <w:t xml:space="preserve">inulin </w:t>
      </w:r>
      <w:r w:rsidR="00193E68" w:rsidRPr="00BA6D15">
        <w:rPr>
          <w:color w:val="242021"/>
          <w:sz w:val="22"/>
          <w:szCs w:val="22"/>
        </w:rPr>
        <w:t>responders</w:t>
      </w:r>
      <w:r w:rsidR="008654F8" w:rsidRPr="00BA6D15">
        <w:rPr>
          <w:color w:val="242021"/>
          <w:sz w:val="22"/>
          <w:szCs w:val="22"/>
        </w:rPr>
        <w:t xml:space="preserve"> </w:t>
      </w:r>
      <w:r w:rsidR="00B2424E" w:rsidRPr="00BA6D15">
        <w:rPr>
          <w:color w:val="242021"/>
          <w:sz w:val="22"/>
          <w:szCs w:val="22"/>
        </w:rPr>
        <w:t xml:space="preserve">dominate the </w:t>
      </w:r>
      <w:r w:rsidR="00F23729">
        <w:rPr>
          <w:color w:val="242021"/>
          <w:sz w:val="22"/>
          <w:szCs w:val="22"/>
        </w:rPr>
        <w:t>changes</w:t>
      </w:r>
      <w:r w:rsidR="00B2424E" w:rsidRPr="00BA6D15">
        <w:rPr>
          <w:color w:val="242021"/>
          <w:sz w:val="22"/>
          <w:szCs w:val="22"/>
        </w:rPr>
        <w:t xml:space="preserve"> of the entire microbiota</w:t>
      </w:r>
      <w:r w:rsidR="00193E68" w:rsidRPr="00BA6D15">
        <w:rPr>
          <w:color w:val="242021"/>
          <w:sz w:val="22"/>
          <w:szCs w:val="22"/>
        </w:rPr>
        <w:t xml:space="preserve"> </w:t>
      </w:r>
      <w:r w:rsidR="00B2424E" w:rsidRPr="00BA6D15">
        <w:rPr>
          <w:color w:val="242021"/>
          <w:sz w:val="22"/>
          <w:szCs w:val="22"/>
        </w:rPr>
        <w:t>in short-term (Guangdong, Hunan)</w:t>
      </w:r>
      <w:r w:rsidR="005113D2" w:rsidRPr="00BA6D15">
        <w:rPr>
          <w:color w:val="242021"/>
          <w:sz w:val="22"/>
          <w:szCs w:val="22"/>
        </w:rPr>
        <w:t>,</w:t>
      </w:r>
      <w:r w:rsidR="00B2424E" w:rsidRPr="00BA6D15">
        <w:rPr>
          <w:color w:val="242021"/>
          <w:sz w:val="22"/>
          <w:szCs w:val="22"/>
        </w:rPr>
        <w:t xml:space="preserve"> long-term (Shanghai), or even the entire period of observation (Beijing)</w:t>
      </w:r>
      <w:r w:rsidR="00EC7735" w:rsidRPr="00BA6D15">
        <w:rPr>
          <w:color w:val="242021"/>
          <w:sz w:val="22"/>
          <w:szCs w:val="22"/>
        </w:rPr>
        <w:t>.</w:t>
      </w:r>
      <w:r w:rsidR="00B2424E" w:rsidRPr="00BA6D15">
        <w:rPr>
          <w:color w:val="242021"/>
          <w:sz w:val="22"/>
          <w:szCs w:val="22"/>
        </w:rPr>
        <w:t xml:space="preserve"> </w:t>
      </w:r>
      <w:r w:rsidR="00861893">
        <w:rPr>
          <w:color w:val="242021"/>
          <w:sz w:val="22"/>
          <w:szCs w:val="22"/>
        </w:rPr>
        <w:t>Interestingly</w:t>
      </w:r>
      <w:r w:rsidR="00B2424E" w:rsidRPr="00BA6D15">
        <w:rPr>
          <w:color w:val="242021"/>
          <w:sz w:val="22"/>
          <w:szCs w:val="22"/>
        </w:rPr>
        <w:t xml:space="preserve">, </w:t>
      </w:r>
      <w:r w:rsidR="00946722" w:rsidRPr="00BA6D15">
        <w:rPr>
          <w:color w:val="242021"/>
          <w:sz w:val="22"/>
          <w:szCs w:val="22"/>
        </w:rPr>
        <w:t xml:space="preserve">the </w:t>
      </w:r>
      <w:r w:rsidR="00B2424E" w:rsidRPr="00BA6D15">
        <w:rPr>
          <w:color w:val="242021"/>
          <w:sz w:val="22"/>
          <w:szCs w:val="22"/>
        </w:rPr>
        <w:t xml:space="preserve">total </w:t>
      </w:r>
      <w:r w:rsidR="0065067F">
        <w:rPr>
          <w:color w:val="242021"/>
          <w:sz w:val="22"/>
          <w:szCs w:val="22"/>
        </w:rPr>
        <w:t>biomass</w:t>
      </w:r>
      <w:r w:rsidR="00B2424E" w:rsidRPr="00BA6D15">
        <w:rPr>
          <w:color w:val="242021"/>
          <w:sz w:val="22"/>
          <w:szCs w:val="22"/>
        </w:rPr>
        <w:t xml:space="preserve"> of </w:t>
      </w:r>
      <w:r w:rsidR="001E0A1B" w:rsidRPr="00BA6D15">
        <w:rPr>
          <w:color w:val="242021"/>
          <w:sz w:val="22"/>
          <w:szCs w:val="22"/>
        </w:rPr>
        <w:t>other</w:t>
      </w:r>
      <w:r w:rsidR="00946722" w:rsidRPr="00BA6D15">
        <w:rPr>
          <w:color w:val="242021"/>
          <w:sz w:val="22"/>
          <w:szCs w:val="22"/>
        </w:rPr>
        <w:t xml:space="preserve"> bacteria</w:t>
      </w:r>
      <w:r w:rsidR="00B2424E" w:rsidRPr="00BA6D15">
        <w:rPr>
          <w:color w:val="242021"/>
          <w:sz w:val="22"/>
          <w:szCs w:val="22"/>
        </w:rPr>
        <w:t xml:space="preserve"> </w:t>
      </w:r>
      <w:r w:rsidR="00230132" w:rsidRPr="00BA6D15">
        <w:rPr>
          <w:color w:val="242021"/>
          <w:sz w:val="22"/>
          <w:szCs w:val="22"/>
        </w:rPr>
        <w:t xml:space="preserve">in Hunan mice </w:t>
      </w:r>
      <w:r w:rsidR="001E0A1B" w:rsidRPr="00BA6D15">
        <w:rPr>
          <w:color w:val="242021"/>
          <w:sz w:val="22"/>
          <w:szCs w:val="22"/>
        </w:rPr>
        <w:t>has a delayed response and t</w:t>
      </w:r>
      <w:r w:rsidR="001E02A7" w:rsidRPr="00BA6D15">
        <w:rPr>
          <w:color w:val="242021"/>
          <w:sz w:val="22"/>
          <w:szCs w:val="22"/>
        </w:rPr>
        <w:t xml:space="preserve">he dynamics of the two guilds </w:t>
      </w:r>
      <w:r w:rsidR="007D05BD" w:rsidRPr="00BA6D15">
        <w:rPr>
          <w:color w:val="242021"/>
          <w:sz w:val="22"/>
          <w:szCs w:val="22"/>
        </w:rPr>
        <w:t>co-oscillated</w:t>
      </w:r>
      <w:r w:rsidR="00FA3E17" w:rsidRPr="00BA6D15">
        <w:rPr>
          <w:color w:val="242021"/>
          <w:sz w:val="22"/>
          <w:szCs w:val="22"/>
        </w:rPr>
        <w:t xml:space="preserve"> </w:t>
      </w:r>
      <w:r w:rsidR="00E27F9A" w:rsidRPr="00BA6D15">
        <w:rPr>
          <w:color w:val="242021"/>
          <w:sz w:val="22"/>
          <w:szCs w:val="22"/>
        </w:rPr>
        <w:t>after</w:t>
      </w:r>
      <w:r w:rsidR="0013318D" w:rsidRPr="00BA6D15">
        <w:rPr>
          <w:color w:val="242021"/>
          <w:sz w:val="22"/>
          <w:szCs w:val="22"/>
        </w:rPr>
        <w:t xml:space="preserve"> the delay</w:t>
      </w:r>
      <w:r w:rsidR="001E02A7" w:rsidRPr="00BA6D15">
        <w:rPr>
          <w:color w:val="242021"/>
          <w:sz w:val="22"/>
          <w:szCs w:val="22"/>
        </w:rPr>
        <w:t>.</w:t>
      </w:r>
      <w:r w:rsidR="00E02ACF" w:rsidRPr="00BA6D15">
        <w:rPr>
          <w:color w:val="242021"/>
          <w:sz w:val="22"/>
          <w:szCs w:val="22"/>
        </w:rPr>
        <w:t xml:space="preserve"> </w:t>
      </w:r>
      <w:commentRangeStart w:id="284"/>
      <w:r w:rsidR="00E02ACF" w:rsidRPr="00BA6D15">
        <w:rPr>
          <w:color w:val="242021"/>
          <w:sz w:val="22"/>
          <w:szCs w:val="22"/>
        </w:rPr>
        <w:t>It is likely t</w:t>
      </w:r>
      <w:r w:rsidR="00442D8E" w:rsidRPr="00BA6D15">
        <w:rPr>
          <w:color w:val="242021"/>
          <w:sz w:val="22"/>
          <w:szCs w:val="22"/>
        </w:rPr>
        <w:t xml:space="preserve">he </w:t>
      </w:r>
      <w:r w:rsidR="008D2C8C" w:rsidRPr="00BA6D15">
        <w:rPr>
          <w:sz w:val="22"/>
          <w:szCs w:val="22"/>
          <w:shd w:val="clear" w:color="auto" w:fill="FFFFFF"/>
        </w:rPr>
        <w:t xml:space="preserve">delayed </w:t>
      </w:r>
      <w:r w:rsidR="00DA32AB">
        <w:rPr>
          <w:rFonts w:hint="eastAsia"/>
          <w:sz w:val="22"/>
          <w:szCs w:val="22"/>
          <w:shd w:val="clear" w:color="auto" w:fill="FFFFFF"/>
        </w:rPr>
        <w:t>bacterial</w:t>
      </w:r>
      <w:r w:rsidR="00DA32AB">
        <w:rPr>
          <w:sz w:val="22"/>
          <w:szCs w:val="22"/>
          <w:shd w:val="clear" w:color="auto" w:fill="FFFFFF"/>
        </w:rPr>
        <w:t xml:space="preserve"> </w:t>
      </w:r>
      <w:r w:rsidR="008D2C8C" w:rsidRPr="00BA6D15">
        <w:rPr>
          <w:sz w:val="22"/>
          <w:szCs w:val="22"/>
          <w:shd w:val="clear" w:color="auto" w:fill="FFFFFF"/>
        </w:rPr>
        <w:t xml:space="preserve">succession </w:t>
      </w:r>
      <w:r w:rsidR="00E02ACF" w:rsidRPr="00BA6D15">
        <w:rPr>
          <w:sz w:val="22"/>
          <w:szCs w:val="22"/>
          <w:shd w:val="clear" w:color="auto" w:fill="FFFFFF"/>
        </w:rPr>
        <w:fldChar w:fldCharType="begin"/>
      </w:r>
      <w:r w:rsidR="00FD0EB7">
        <w:rPr>
          <w:sz w:val="22"/>
          <w:szCs w:val="22"/>
          <w:shd w:val="clear" w:color="auto" w:fill="FFFFFF"/>
        </w:rPr>
        <w:instrText xml:space="preserve"> ADDIN NE.Ref.{BE02B692-A98C-413B-A23D-4D62B44F7805}</w:instrText>
      </w:r>
      <w:r w:rsidR="00E02ACF" w:rsidRPr="00BA6D15">
        <w:rPr>
          <w:sz w:val="22"/>
          <w:szCs w:val="22"/>
          <w:shd w:val="clear" w:color="auto" w:fill="FFFFFF"/>
        </w:rPr>
        <w:fldChar w:fldCharType="separate"/>
      </w:r>
      <w:ins w:id="285" w:author="刘 红宾" w:date="2021-04-04T17:04:00Z">
        <w:r w:rsidR="00C2571B">
          <w:rPr>
            <w:rFonts w:eastAsiaTheme="minorEastAsia"/>
            <w:color w:val="080000"/>
            <w:sz w:val="22"/>
            <w:szCs w:val="22"/>
          </w:rPr>
          <w:t>[37]</w:t>
        </w:r>
      </w:ins>
      <w:r w:rsidR="00E02ACF" w:rsidRPr="00BA6D15">
        <w:rPr>
          <w:sz w:val="22"/>
          <w:szCs w:val="22"/>
          <w:shd w:val="clear" w:color="auto" w:fill="FFFFFF"/>
        </w:rPr>
        <w:fldChar w:fldCharType="end"/>
      </w:r>
      <w:r w:rsidR="00E02ACF" w:rsidRPr="00BA6D15">
        <w:rPr>
          <w:sz w:val="22"/>
          <w:szCs w:val="22"/>
          <w:shd w:val="clear" w:color="auto" w:fill="FFFFFF"/>
        </w:rPr>
        <w:t xml:space="preserve"> </w:t>
      </w:r>
      <w:r w:rsidR="00442D8E" w:rsidRPr="00BA6D15">
        <w:rPr>
          <w:sz w:val="22"/>
          <w:szCs w:val="22"/>
          <w:shd w:val="clear" w:color="auto" w:fill="FFFFFF"/>
        </w:rPr>
        <w:t xml:space="preserve">may </w:t>
      </w:r>
      <w:r w:rsidR="00E02ACF" w:rsidRPr="00BA6D15">
        <w:rPr>
          <w:sz w:val="22"/>
          <w:szCs w:val="22"/>
          <w:shd w:val="clear" w:color="auto" w:fill="FFFFFF"/>
        </w:rPr>
        <w:t xml:space="preserve">result from niche opening and occupation </w:t>
      </w:r>
      <w:r w:rsidR="00232F70" w:rsidRPr="00BA6D15">
        <w:rPr>
          <w:sz w:val="22"/>
          <w:szCs w:val="22"/>
          <w:shd w:val="clear" w:color="auto" w:fill="FFFFFF"/>
        </w:rPr>
        <w:t xml:space="preserve">by cross-feeders </w:t>
      </w:r>
      <w:r w:rsidR="00E02ACF" w:rsidRPr="00BA6D15">
        <w:rPr>
          <w:sz w:val="22"/>
          <w:szCs w:val="22"/>
          <w:shd w:val="clear" w:color="auto" w:fill="FFFFFF"/>
        </w:rPr>
        <w:t xml:space="preserve">that utilize </w:t>
      </w:r>
      <w:r w:rsidR="00E02ACF" w:rsidRPr="00BA6D15">
        <w:rPr>
          <w:color w:val="242021"/>
          <w:sz w:val="22"/>
          <w:szCs w:val="22"/>
        </w:rPr>
        <w:t xml:space="preserve">simple sugars </w:t>
      </w:r>
      <w:r w:rsidR="00B97578" w:rsidRPr="00BA6D15">
        <w:rPr>
          <w:color w:val="242021"/>
          <w:sz w:val="22"/>
          <w:szCs w:val="22"/>
        </w:rPr>
        <w:t>released</w:t>
      </w:r>
      <w:r w:rsidR="00E02ACF" w:rsidRPr="00BA6D15">
        <w:rPr>
          <w:color w:val="242021"/>
          <w:sz w:val="22"/>
          <w:szCs w:val="22"/>
        </w:rPr>
        <w:t xml:space="preserve"> from the inferred responders.</w:t>
      </w:r>
      <w:r w:rsidR="002915F1" w:rsidRPr="00BA6D15">
        <w:rPr>
          <w:color w:val="242021"/>
          <w:sz w:val="22"/>
          <w:szCs w:val="22"/>
        </w:rPr>
        <w:t xml:space="preserve"> </w:t>
      </w:r>
      <w:commentRangeEnd w:id="284"/>
      <w:r w:rsidR="00EE34BF">
        <w:rPr>
          <w:rStyle w:val="CommentReference"/>
        </w:rPr>
        <w:commentReference w:id="284"/>
      </w:r>
    </w:p>
    <w:p w14:paraId="1FFE15F7" w14:textId="77777777" w:rsidR="006E0561" w:rsidRPr="00BA6D15" w:rsidRDefault="006E0561" w:rsidP="006E0561">
      <w:pPr>
        <w:rPr>
          <w:color w:val="242021"/>
          <w:sz w:val="22"/>
          <w:szCs w:val="22"/>
        </w:rPr>
      </w:pPr>
    </w:p>
    <w:p w14:paraId="26636E86" w14:textId="58006B6B" w:rsidR="00707E9F" w:rsidRDefault="006E0561" w:rsidP="00707E9F">
      <w:pPr>
        <w:jc w:val="both"/>
        <w:rPr>
          <w:color w:val="242021"/>
          <w:sz w:val="22"/>
          <w:szCs w:val="22"/>
        </w:rPr>
      </w:pPr>
      <w:r w:rsidRPr="00BA6D15">
        <w:rPr>
          <w:color w:val="242021"/>
          <w:sz w:val="22"/>
          <w:szCs w:val="22"/>
        </w:rPr>
        <w:t xml:space="preserve">Substantial heterogeneity was observed </w:t>
      </w:r>
      <w:r w:rsidR="006554C3">
        <w:rPr>
          <w:color w:val="242021"/>
          <w:sz w:val="22"/>
          <w:szCs w:val="22"/>
        </w:rPr>
        <w:t>within the guild of inulin</w:t>
      </w:r>
      <w:r w:rsidR="00985503" w:rsidRPr="00BA6D15">
        <w:rPr>
          <w:color w:val="242021"/>
          <w:sz w:val="22"/>
          <w:szCs w:val="22"/>
        </w:rPr>
        <w:t xml:space="preserve"> responders</w:t>
      </w:r>
      <w:r w:rsidR="009D2E28" w:rsidRPr="00BA6D15">
        <w:rPr>
          <w:color w:val="242021"/>
          <w:sz w:val="22"/>
          <w:szCs w:val="22"/>
        </w:rPr>
        <w:t xml:space="preserve"> </w:t>
      </w:r>
      <w:r w:rsidR="007F5A1D" w:rsidRPr="00BA6D15">
        <w:rPr>
          <w:color w:val="242021"/>
          <w:sz w:val="22"/>
          <w:szCs w:val="22"/>
        </w:rPr>
        <w:t>(</w:t>
      </w:r>
      <w:r w:rsidR="007F5A1D" w:rsidRPr="00BA6D15">
        <w:rPr>
          <w:color w:val="242021"/>
          <w:sz w:val="22"/>
          <w:szCs w:val="22"/>
          <w:highlight w:val="yellow"/>
        </w:rPr>
        <w:t>Fig. 3</w:t>
      </w:r>
      <w:r w:rsidR="00760339">
        <w:rPr>
          <w:color w:val="242021"/>
          <w:sz w:val="22"/>
          <w:szCs w:val="22"/>
          <w:highlight w:val="yellow"/>
        </w:rPr>
        <w:t>F</w:t>
      </w:r>
      <w:r w:rsidR="000E5B95" w:rsidRPr="00BA6D15">
        <w:rPr>
          <w:color w:val="242021"/>
          <w:sz w:val="22"/>
          <w:szCs w:val="22"/>
          <w:highlight w:val="yellow"/>
        </w:rPr>
        <w:t>,</w:t>
      </w:r>
      <w:r w:rsidR="00C10803" w:rsidRPr="00BA6D15">
        <w:rPr>
          <w:color w:val="242021"/>
          <w:sz w:val="22"/>
          <w:szCs w:val="22"/>
          <w:highlight w:val="yellow"/>
        </w:rPr>
        <w:t xml:space="preserve"> S</w:t>
      </w:r>
      <w:r w:rsidR="00B97B9F">
        <w:rPr>
          <w:color w:val="242021"/>
          <w:sz w:val="22"/>
          <w:szCs w:val="22"/>
          <w:highlight w:val="yellow"/>
        </w:rPr>
        <w:t>7</w:t>
      </w:r>
      <w:proofErr w:type="gramStart"/>
      <w:r w:rsidR="00232888" w:rsidRPr="00BA6D15">
        <w:rPr>
          <w:color w:val="242021"/>
          <w:sz w:val="22"/>
          <w:szCs w:val="22"/>
          <w:highlight w:val="yellow"/>
        </w:rPr>
        <w:t>B</w:t>
      </w:r>
      <w:r w:rsidR="00853CBD" w:rsidRPr="00BA6D15">
        <w:rPr>
          <w:color w:val="242021"/>
          <w:sz w:val="22"/>
          <w:szCs w:val="22"/>
          <w:highlight w:val="yellow"/>
        </w:rPr>
        <w:t>,</w:t>
      </w:r>
      <w:r w:rsidR="00232888" w:rsidRPr="00BA6D15">
        <w:rPr>
          <w:color w:val="242021"/>
          <w:sz w:val="22"/>
          <w:szCs w:val="22"/>
          <w:highlight w:val="yellow"/>
        </w:rPr>
        <w:t>C</w:t>
      </w:r>
      <w:proofErr w:type="gramEnd"/>
      <w:r w:rsidR="007F5A1D" w:rsidRPr="00BA6D15">
        <w:rPr>
          <w:color w:val="242021"/>
          <w:sz w:val="22"/>
          <w:szCs w:val="22"/>
        </w:rPr>
        <w:t xml:space="preserve">). </w:t>
      </w:r>
      <w:r w:rsidR="00BE46AA" w:rsidRPr="003F176B">
        <w:rPr>
          <w:i/>
          <w:iCs/>
          <w:color w:val="242021"/>
          <w:sz w:val="22"/>
          <w:szCs w:val="22"/>
        </w:rPr>
        <w:t>Bact</w:t>
      </w:r>
      <w:r w:rsidR="007505A0" w:rsidRPr="003F176B">
        <w:rPr>
          <w:i/>
          <w:iCs/>
          <w:color w:val="242021"/>
          <w:sz w:val="22"/>
          <w:szCs w:val="22"/>
        </w:rPr>
        <w:t>er</w:t>
      </w:r>
      <w:r w:rsidR="00BE46AA" w:rsidRPr="003F176B">
        <w:rPr>
          <w:i/>
          <w:iCs/>
          <w:color w:val="242021"/>
          <w:sz w:val="22"/>
          <w:szCs w:val="22"/>
        </w:rPr>
        <w:t xml:space="preserve">oides </w:t>
      </w:r>
      <w:proofErr w:type="spellStart"/>
      <w:r w:rsidR="00E81047" w:rsidRPr="003F176B">
        <w:rPr>
          <w:i/>
          <w:iCs/>
          <w:color w:val="242021"/>
          <w:sz w:val="22"/>
          <w:szCs w:val="22"/>
        </w:rPr>
        <w:t>acidifaciens</w:t>
      </w:r>
      <w:proofErr w:type="spellEnd"/>
      <w:r w:rsidR="00E81047" w:rsidRPr="00BA6D15">
        <w:rPr>
          <w:color w:val="242021"/>
          <w:sz w:val="22"/>
          <w:szCs w:val="22"/>
        </w:rPr>
        <w:t xml:space="preserve"> </w:t>
      </w:r>
      <w:r w:rsidR="00BE46AA" w:rsidRPr="00BA6D15">
        <w:rPr>
          <w:color w:val="242021"/>
          <w:sz w:val="22"/>
          <w:szCs w:val="22"/>
        </w:rPr>
        <w:t xml:space="preserve">and </w:t>
      </w:r>
      <w:r w:rsidR="007F5A1D" w:rsidRPr="00BA6D15">
        <w:rPr>
          <w:color w:val="242021"/>
          <w:sz w:val="22"/>
          <w:szCs w:val="22"/>
        </w:rPr>
        <w:t xml:space="preserve">unclassified </w:t>
      </w:r>
      <w:proofErr w:type="spellStart"/>
      <w:r w:rsidR="00BE46AA" w:rsidRPr="003F176B">
        <w:rPr>
          <w:i/>
          <w:iCs/>
          <w:color w:val="242021"/>
          <w:sz w:val="22"/>
          <w:szCs w:val="22"/>
        </w:rPr>
        <w:t>Facelibacu</w:t>
      </w:r>
      <w:r w:rsidR="00E81047" w:rsidRPr="003F176B">
        <w:rPr>
          <w:i/>
          <w:iCs/>
          <w:color w:val="242021"/>
          <w:sz w:val="22"/>
          <w:szCs w:val="22"/>
        </w:rPr>
        <w:t>lu</w:t>
      </w:r>
      <w:r w:rsidR="00BE46AA" w:rsidRPr="003F176B">
        <w:rPr>
          <w:i/>
          <w:iCs/>
          <w:color w:val="242021"/>
          <w:sz w:val="22"/>
          <w:szCs w:val="22"/>
        </w:rPr>
        <w:t>m</w:t>
      </w:r>
      <w:proofErr w:type="spellEnd"/>
      <w:r w:rsidR="007505A0" w:rsidRPr="00BA6D15">
        <w:rPr>
          <w:color w:val="242021"/>
          <w:sz w:val="22"/>
          <w:szCs w:val="22"/>
        </w:rPr>
        <w:t xml:space="preserve"> show</w:t>
      </w:r>
      <w:r w:rsidR="00062AA5" w:rsidRPr="00BA6D15">
        <w:rPr>
          <w:color w:val="242021"/>
          <w:sz w:val="22"/>
          <w:szCs w:val="22"/>
        </w:rPr>
        <w:t>ed</w:t>
      </w:r>
      <w:r w:rsidR="007505A0" w:rsidRPr="00BA6D15">
        <w:rPr>
          <w:color w:val="242021"/>
          <w:sz w:val="22"/>
          <w:szCs w:val="22"/>
        </w:rPr>
        <w:t xml:space="preserve"> transient</w:t>
      </w:r>
      <w:r w:rsidR="007F5A1D" w:rsidRPr="00BA6D15">
        <w:rPr>
          <w:color w:val="242021"/>
          <w:sz w:val="22"/>
          <w:szCs w:val="22"/>
        </w:rPr>
        <w:t xml:space="preserve"> dy</w:t>
      </w:r>
      <w:r w:rsidR="00306652" w:rsidRPr="00BA6D15">
        <w:rPr>
          <w:color w:val="242021"/>
          <w:sz w:val="22"/>
          <w:szCs w:val="22"/>
        </w:rPr>
        <w:t>namic</w:t>
      </w:r>
      <w:r w:rsidR="007F5A1D" w:rsidRPr="00BA6D15">
        <w:rPr>
          <w:color w:val="242021"/>
          <w:sz w:val="22"/>
          <w:szCs w:val="22"/>
        </w:rPr>
        <w:t xml:space="preserve">s with quick rise and drop in their </w:t>
      </w:r>
      <w:r w:rsidR="004E64CE" w:rsidRPr="00BA6D15">
        <w:rPr>
          <w:color w:val="242021"/>
          <w:sz w:val="22"/>
          <w:szCs w:val="22"/>
        </w:rPr>
        <w:t xml:space="preserve">relative </w:t>
      </w:r>
      <w:r w:rsidR="00092B0A">
        <w:rPr>
          <w:color w:val="242021"/>
          <w:sz w:val="22"/>
          <w:szCs w:val="22"/>
        </w:rPr>
        <w:t>and</w:t>
      </w:r>
      <w:r w:rsidR="004E64CE" w:rsidRPr="00BA6D15">
        <w:rPr>
          <w:color w:val="242021"/>
          <w:sz w:val="22"/>
          <w:szCs w:val="22"/>
        </w:rPr>
        <w:t xml:space="preserve"> absolute </w:t>
      </w:r>
      <w:r w:rsidR="0062266B" w:rsidRPr="00BA6D15">
        <w:rPr>
          <w:color w:val="242021"/>
          <w:sz w:val="22"/>
          <w:szCs w:val="22"/>
        </w:rPr>
        <w:t>abundance</w:t>
      </w:r>
      <w:r w:rsidR="004E64CE" w:rsidRPr="00BA6D15">
        <w:rPr>
          <w:color w:val="242021"/>
          <w:sz w:val="22"/>
          <w:szCs w:val="22"/>
        </w:rPr>
        <w:t>s</w:t>
      </w:r>
      <w:r w:rsidR="0062266B" w:rsidRPr="00BA6D15">
        <w:rPr>
          <w:color w:val="242021"/>
          <w:sz w:val="22"/>
          <w:szCs w:val="22"/>
        </w:rPr>
        <w:t xml:space="preserve">, which correspond to and </w:t>
      </w:r>
      <w:r w:rsidR="004C167C" w:rsidRPr="00BA6D15">
        <w:rPr>
          <w:color w:val="242021"/>
          <w:sz w:val="22"/>
          <w:szCs w:val="22"/>
        </w:rPr>
        <w:t>may explain the undershoot dynamics of biodiversity (</w:t>
      </w:r>
      <w:r w:rsidR="004C167C" w:rsidRPr="00BA6D15">
        <w:rPr>
          <w:color w:val="242021"/>
          <w:sz w:val="22"/>
          <w:szCs w:val="22"/>
          <w:highlight w:val="yellow"/>
        </w:rPr>
        <w:t>Fig. 2B</w:t>
      </w:r>
      <w:r w:rsidR="004C167C" w:rsidRPr="00BA6D15">
        <w:rPr>
          <w:color w:val="242021"/>
          <w:sz w:val="22"/>
          <w:szCs w:val="22"/>
        </w:rPr>
        <w:t xml:space="preserve">). </w:t>
      </w:r>
      <w:r w:rsidR="007F5A1D" w:rsidRPr="00BA6D15">
        <w:rPr>
          <w:color w:val="242021"/>
          <w:sz w:val="22"/>
          <w:szCs w:val="22"/>
        </w:rPr>
        <w:t xml:space="preserve">By </w:t>
      </w:r>
      <w:r w:rsidR="00B97578" w:rsidRPr="00BA6D15">
        <w:rPr>
          <w:color w:val="242021"/>
          <w:sz w:val="22"/>
          <w:szCs w:val="22"/>
        </w:rPr>
        <w:t>contrast</w:t>
      </w:r>
      <w:r w:rsidR="007F5A1D" w:rsidRPr="00BA6D15">
        <w:rPr>
          <w:color w:val="242021"/>
          <w:sz w:val="22"/>
          <w:szCs w:val="22"/>
        </w:rPr>
        <w:t xml:space="preserve">, the </w:t>
      </w:r>
      <w:r w:rsidR="004E64CE" w:rsidRPr="00BA6D15">
        <w:rPr>
          <w:color w:val="242021"/>
          <w:sz w:val="22"/>
          <w:szCs w:val="22"/>
        </w:rPr>
        <w:t xml:space="preserve">relative </w:t>
      </w:r>
      <w:r w:rsidR="0001033C">
        <w:rPr>
          <w:color w:val="242021"/>
          <w:sz w:val="22"/>
          <w:szCs w:val="22"/>
        </w:rPr>
        <w:t>and</w:t>
      </w:r>
      <w:r w:rsidR="004E64CE" w:rsidRPr="00BA6D15">
        <w:rPr>
          <w:color w:val="242021"/>
          <w:sz w:val="22"/>
          <w:szCs w:val="22"/>
        </w:rPr>
        <w:t xml:space="preserve"> </w:t>
      </w:r>
      <w:r w:rsidR="007F5A1D" w:rsidRPr="00BA6D15">
        <w:rPr>
          <w:color w:val="242021"/>
          <w:sz w:val="22"/>
          <w:szCs w:val="22"/>
        </w:rPr>
        <w:t>absolute abundance</w:t>
      </w:r>
      <w:r w:rsidR="004E64CE" w:rsidRPr="00BA6D15">
        <w:rPr>
          <w:color w:val="242021"/>
          <w:sz w:val="22"/>
          <w:szCs w:val="22"/>
        </w:rPr>
        <w:t>s</w:t>
      </w:r>
      <w:r w:rsidR="007F5A1D" w:rsidRPr="00BA6D15">
        <w:rPr>
          <w:color w:val="242021"/>
          <w:sz w:val="22"/>
          <w:szCs w:val="22"/>
        </w:rPr>
        <w:t xml:space="preserve"> of unclassified </w:t>
      </w:r>
      <w:proofErr w:type="spellStart"/>
      <w:r w:rsidR="00BE46AA" w:rsidRPr="003F176B">
        <w:rPr>
          <w:i/>
          <w:iCs/>
          <w:color w:val="242021"/>
          <w:sz w:val="22"/>
          <w:szCs w:val="22"/>
        </w:rPr>
        <w:t>Muribaculaceae</w:t>
      </w:r>
      <w:proofErr w:type="spellEnd"/>
      <w:r w:rsidR="00BE46AA" w:rsidRPr="00BA6D15">
        <w:rPr>
          <w:color w:val="242021"/>
          <w:sz w:val="22"/>
          <w:szCs w:val="22"/>
        </w:rPr>
        <w:t xml:space="preserve"> increase</w:t>
      </w:r>
      <w:r w:rsidR="007F5A1D" w:rsidRPr="00BA6D15">
        <w:rPr>
          <w:color w:val="242021"/>
          <w:sz w:val="22"/>
          <w:szCs w:val="22"/>
        </w:rPr>
        <w:t>d</w:t>
      </w:r>
      <w:r w:rsidR="00BE46AA" w:rsidRPr="00BA6D15">
        <w:rPr>
          <w:color w:val="242021"/>
          <w:sz w:val="22"/>
          <w:szCs w:val="22"/>
        </w:rPr>
        <w:t xml:space="preserve"> continuously and </w:t>
      </w:r>
      <w:r w:rsidR="007F5A1D" w:rsidRPr="00BA6D15">
        <w:rPr>
          <w:color w:val="242021"/>
          <w:sz w:val="22"/>
          <w:szCs w:val="22"/>
        </w:rPr>
        <w:t>remained high through</w:t>
      </w:r>
      <w:r w:rsidR="0001033C">
        <w:rPr>
          <w:color w:val="242021"/>
          <w:sz w:val="22"/>
          <w:szCs w:val="22"/>
        </w:rPr>
        <w:t>out</w:t>
      </w:r>
      <w:r w:rsidR="007F5A1D" w:rsidRPr="00BA6D15">
        <w:rPr>
          <w:color w:val="242021"/>
          <w:sz w:val="22"/>
          <w:szCs w:val="22"/>
        </w:rPr>
        <w:t xml:space="preserve"> the entire period of </w:t>
      </w:r>
      <w:r w:rsidR="0001033C">
        <w:rPr>
          <w:color w:val="242021"/>
          <w:sz w:val="22"/>
          <w:szCs w:val="22"/>
        </w:rPr>
        <w:t>study</w:t>
      </w:r>
      <w:r w:rsidR="00BE46AA" w:rsidRPr="00BA6D15">
        <w:rPr>
          <w:color w:val="242021"/>
          <w:sz w:val="22"/>
          <w:szCs w:val="22"/>
        </w:rPr>
        <w:t>.</w:t>
      </w:r>
      <w:r w:rsidR="004C167C" w:rsidRPr="00BA6D15">
        <w:rPr>
          <w:color w:val="242021"/>
          <w:sz w:val="22"/>
          <w:szCs w:val="22"/>
        </w:rPr>
        <w:t xml:space="preserve"> </w:t>
      </w:r>
      <w:r w:rsidR="00306652" w:rsidRPr="00BA6D15">
        <w:rPr>
          <w:color w:val="242021"/>
          <w:sz w:val="22"/>
          <w:szCs w:val="22"/>
        </w:rPr>
        <w:t>Except for Shanghai mice,</w:t>
      </w:r>
      <w:r w:rsidR="00BE46AA" w:rsidRPr="00BA6D15">
        <w:rPr>
          <w:color w:val="242021"/>
          <w:sz w:val="22"/>
          <w:szCs w:val="22"/>
        </w:rPr>
        <w:t xml:space="preserve"> </w:t>
      </w:r>
      <w:r w:rsidR="0099628C" w:rsidRPr="00BA6D15">
        <w:rPr>
          <w:color w:val="242021"/>
          <w:sz w:val="22"/>
          <w:szCs w:val="22"/>
        </w:rPr>
        <w:t xml:space="preserve">the </w:t>
      </w:r>
      <w:r w:rsidR="007F5A1D" w:rsidRPr="00BA6D15">
        <w:rPr>
          <w:color w:val="242021"/>
          <w:sz w:val="22"/>
          <w:szCs w:val="22"/>
        </w:rPr>
        <w:t xml:space="preserve">total </w:t>
      </w:r>
      <w:r w:rsidR="00BE46AA" w:rsidRPr="00BA6D15">
        <w:rPr>
          <w:color w:val="242021"/>
          <w:sz w:val="22"/>
          <w:szCs w:val="22"/>
        </w:rPr>
        <w:t>bacterial density reache</w:t>
      </w:r>
      <w:r w:rsidR="0099628C" w:rsidRPr="00BA6D15">
        <w:rPr>
          <w:color w:val="242021"/>
          <w:sz w:val="22"/>
          <w:szCs w:val="22"/>
        </w:rPr>
        <w:t>d</w:t>
      </w:r>
      <w:r w:rsidR="00BE46AA" w:rsidRPr="00BA6D15">
        <w:rPr>
          <w:color w:val="242021"/>
          <w:sz w:val="22"/>
          <w:szCs w:val="22"/>
        </w:rPr>
        <w:t xml:space="preserve"> </w:t>
      </w:r>
      <w:r w:rsidR="00306652" w:rsidRPr="00BA6D15">
        <w:rPr>
          <w:color w:val="242021"/>
          <w:sz w:val="22"/>
          <w:szCs w:val="22"/>
        </w:rPr>
        <w:t xml:space="preserve">local maximum </w:t>
      </w:r>
      <w:r w:rsidR="007F5A1D" w:rsidRPr="00BA6D15">
        <w:rPr>
          <w:color w:val="242021"/>
          <w:sz w:val="22"/>
          <w:szCs w:val="22"/>
        </w:rPr>
        <w:t xml:space="preserve">rapidly </w:t>
      </w:r>
      <w:r w:rsidR="00306652" w:rsidRPr="00BA6D15">
        <w:rPr>
          <w:color w:val="242021"/>
          <w:sz w:val="22"/>
          <w:szCs w:val="22"/>
        </w:rPr>
        <w:t xml:space="preserve">within 1-3 days </w:t>
      </w:r>
      <w:r w:rsidR="007F5A1D" w:rsidRPr="00BA6D15">
        <w:rPr>
          <w:color w:val="242021"/>
          <w:sz w:val="22"/>
          <w:szCs w:val="22"/>
        </w:rPr>
        <w:t>(</w:t>
      </w:r>
      <w:r w:rsidR="007F5A1D" w:rsidRPr="00BA6D15">
        <w:rPr>
          <w:color w:val="242021"/>
          <w:sz w:val="22"/>
          <w:szCs w:val="22"/>
          <w:highlight w:val="yellow"/>
        </w:rPr>
        <w:t>Fig. 3C</w:t>
      </w:r>
      <w:r w:rsidR="007F5A1D" w:rsidRPr="00BA6D15">
        <w:rPr>
          <w:color w:val="242021"/>
          <w:sz w:val="22"/>
          <w:szCs w:val="22"/>
        </w:rPr>
        <w:t>)</w:t>
      </w:r>
      <w:r w:rsidR="00BE46AA" w:rsidRPr="00BA6D15">
        <w:rPr>
          <w:color w:val="242021"/>
          <w:sz w:val="22"/>
          <w:szCs w:val="22"/>
        </w:rPr>
        <w:t xml:space="preserve">, </w:t>
      </w:r>
      <w:r w:rsidR="00306652" w:rsidRPr="00BA6D15">
        <w:rPr>
          <w:color w:val="242021"/>
          <w:sz w:val="22"/>
          <w:szCs w:val="22"/>
        </w:rPr>
        <w:t xml:space="preserve">suggesting that these </w:t>
      </w:r>
      <w:r w:rsidR="00DD6624" w:rsidRPr="00BA6D15">
        <w:rPr>
          <w:color w:val="242021"/>
          <w:sz w:val="22"/>
          <w:szCs w:val="22"/>
        </w:rPr>
        <w:t xml:space="preserve">responders </w:t>
      </w:r>
      <w:r w:rsidR="00306652" w:rsidRPr="00BA6D15">
        <w:rPr>
          <w:color w:val="242021"/>
          <w:sz w:val="22"/>
          <w:szCs w:val="22"/>
        </w:rPr>
        <w:t>may</w:t>
      </w:r>
      <w:r w:rsidR="00DD6624" w:rsidRPr="00BA6D15">
        <w:rPr>
          <w:color w:val="242021"/>
          <w:sz w:val="22"/>
          <w:szCs w:val="22"/>
        </w:rPr>
        <w:t xml:space="preserve"> </w:t>
      </w:r>
      <w:r w:rsidR="00BE46AA" w:rsidRPr="00BA6D15">
        <w:rPr>
          <w:color w:val="242021"/>
          <w:sz w:val="22"/>
          <w:szCs w:val="22"/>
        </w:rPr>
        <w:t xml:space="preserve">compete for inulin </w:t>
      </w:r>
      <w:r w:rsidR="00DD6624" w:rsidRPr="00BA6D15">
        <w:rPr>
          <w:color w:val="242021"/>
          <w:sz w:val="22"/>
          <w:szCs w:val="22"/>
        </w:rPr>
        <w:t>after the gut microbiota has reached its</w:t>
      </w:r>
      <w:r w:rsidR="00306652" w:rsidRPr="00BA6D15">
        <w:rPr>
          <w:color w:val="242021"/>
          <w:sz w:val="22"/>
          <w:szCs w:val="22"/>
        </w:rPr>
        <w:t xml:space="preserve"> </w:t>
      </w:r>
      <w:r w:rsidR="00EE5BA0">
        <w:rPr>
          <w:color w:val="242021"/>
          <w:sz w:val="22"/>
          <w:szCs w:val="22"/>
        </w:rPr>
        <w:t xml:space="preserve">temporary </w:t>
      </w:r>
      <w:r w:rsidR="00FC517F" w:rsidRPr="00BA6D15">
        <w:rPr>
          <w:color w:val="242021"/>
          <w:sz w:val="22"/>
          <w:szCs w:val="22"/>
        </w:rPr>
        <w:t xml:space="preserve">maximum load. </w:t>
      </w:r>
      <w:r w:rsidR="00DD6624" w:rsidRPr="00BA6D15">
        <w:rPr>
          <w:color w:val="242021"/>
          <w:sz w:val="22"/>
          <w:szCs w:val="22"/>
        </w:rPr>
        <w:t>The</w:t>
      </w:r>
      <w:r w:rsidR="00654300">
        <w:rPr>
          <w:color w:val="242021"/>
          <w:sz w:val="22"/>
          <w:szCs w:val="22"/>
        </w:rPr>
        <w:t xml:space="preserve"> within-guild </w:t>
      </w:r>
      <w:r w:rsidR="00DD6624" w:rsidRPr="00BA6D15">
        <w:rPr>
          <w:color w:val="242021"/>
          <w:sz w:val="22"/>
          <w:szCs w:val="22"/>
        </w:rPr>
        <w:t xml:space="preserve">competition was supported by the </w:t>
      </w:r>
      <w:proofErr w:type="spellStart"/>
      <w:r w:rsidR="00DD6624" w:rsidRPr="00BA6D15">
        <w:rPr>
          <w:color w:val="242021"/>
          <w:sz w:val="22"/>
          <w:szCs w:val="22"/>
        </w:rPr>
        <w:t>gLV</w:t>
      </w:r>
      <w:proofErr w:type="spellEnd"/>
      <w:r w:rsidR="00DD6624" w:rsidRPr="00BA6D15">
        <w:rPr>
          <w:color w:val="242021"/>
          <w:sz w:val="22"/>
          <w:szCs w:val="22"/>
        </w:rPr>
        <w:t>-based inference of bacterial interactions (</w:t>
      </w:r>
      <w:r w:rsidR="00DD6624" w:rsidRPr="00BA6D15">
        <w:rPr>
          <w:color w:val="242021"/>
          <w:sz w:val="22"/>
          <w:szCs w:val="22"/>
          <w:highlight w:val="yellow"/>
        </w:rPr>
        <w:t>Fig. 3</w:t>
      </w:r>
      <w:r w:rsidR="00CA11E5">
        <w:rPr>
          <w:color w:val="242021"/>
          <w:sz w:val="22"/>
          <w:szCs w:val="22"/>
          <w:highlight w:val="yellow"/>
        </w:rPr>
        <w:t>G</w:t>
      </w:r>
      <w:r w:rsidR="00DD6624" w:rsidRPr="00BA6D15">
        <w:rPr>
          <w:color w:val="242021"/>
          <w:sz w:val="22"/>
          <w:szCs w:val="22"/>
        </w:rPr>
        <w:t xml:space="preserve">), where unclassified </w:t>
      </w:r>
      <w:proofErr w:type="spellStart"/>
      <w:r w:rsidR="00BE46AA" w:rsidRPr="003F176B">
        <w:rPr>
          <w:i/>
          <w:iCs/>
          <w:color w:val="242021"/>
          <w:sz w:val="22"/>
          <w:szCs w:val="22"/>
        </w:rPr>
        <w:t>Muribaculaceae</w:t>
      </w:r>
      <w:proofErr w:type="spellEnd"/>
      <w:r w:rsidR="00DD6624" w:rsidRPr="00BA6D15">
        <w:rPr>
          <w:color w:val="242021"/>
          <w:sz w:val="22"/>
          <w:szCs w:val="22"/>
        </w:rPr>
        <w:t xml:space="preserve"> negatively </w:t>
      </w:r>
      <w:r w:rsidR="00317191">
        <w:rPr>
          <w:color w:val="242021"/>
          <w:sz w:val="22"/>
          <w:szCs w:val="22"/>
        </w:rPr>
        <w:t xml:space="preserve">impact </w:t>
      </w:r>
      <w:r w:rsidR="00DD6624" w:rsidRPr="00BA6D15">
        <w:rPr>
          <w:color w:val="242021"/>
          <w:sz w:val="22"/>
          <w:szCs w:val="22"/>
        </w:rPr>
        <w:t xml:space="preserve">growth of </w:t>
      </w:r>
      <w:r w:rsidR="00BE46AA" w:rsidRPr="003F176B">
        <w:rPr>
          <w:i/>
          <w:iCs/>
          <w:color w:val="242021"/>
          <w:sz w:val="22"/>
          <w:szCs w:val="22"/>
        </w:rPr>
        <w:t>B</w:t>
      </w:r>
      <w:r w:rsidR="00DD6624" w:rsidRPr="003F176B">
        <w:rPr>
          <w:i/>
          <w:iCs/>
          <w:color w:val="242021"/>
          <w:sz w:val="22"/>
          <w:szCs w:val="22"/>
        </w:rPr>
        <w:t>acteroides</w:t>
      </w:r>
      <w:r w:rsidR="00BE46AA" w:rsidRPr="003F176B">
        <w:rPr>
          <w:i/>
          <w:iCs/>
          <w:color w:val="242021"/>
          <w:sz w:val="22"/>
          <w:szCs w:val="22"/>
        </w:rPr>
        <w:t xml:space="preserve"> </w:t>
      </w:r>
      <w:proofErr w:type="spellStart"/>
      <w:r w:rsidR="00BE46AA" w:rsidRPr="003F176B">
        <w:rPr>
          <w:i/>
          <w:iCs/>
          <w:color w:val="242021"/>
          <w:sz w:val="22"/>
          <w:szCs w:val="22"/>
        </w:rPr>
        <w:t>acidifaciens</w:t>
      </w:r>
      <w:proofErr w:type="spellEnd"/>
      <w:r w:rsidR="00BE46AA" w:rsidRPr="00BA6D15">
        <w:rPr>
          <w:color w:val="242021"/>
          <w:sz w:val="22"/>
          <w:szCs w:val="22"/>
        </w:rPr>
        <w:t xml:space="preserve"> and </w:t>
      </w:r>
      <w:r w:rsidR="00DD6624" w:rsidRPr="00BA6D15">
        <w:rPr>
          <w:color w:val="242021"/>
          <w:sz w:val="22"/>
          <w:szCs w:val="22"/>
        </w:rPr>
        <w:t xml:space="preserve">unclassified </w:t>
      </w:r>
      <w:proofErr w:type="spellStart"/>
      <w:r w:rsidR="00BE46AA" w:rsidRPr="003F176B">
        <w:rPr>
          <w:i/>
          <w:iCs/>
          <w:color w:val="242021"/>
          <w:sz w:val="22"/>
          <w:szCs w:val="22"/>
        </w:rPr>
        <w:t>Facaelibaculum</w:t>
      </w:r>
      <w:proofErr w:type="spellEnd"/>
      <w:r w:rsidR="00DD6624" w:rsidRPr="00BA6D15">
        <w:rPr>
          <w:color w:val="242021"/>
          <w:sz w:val="22"/>
          <w:szCs w:val="22"/>
        </w:rPr>
        <w:t xml:space="preserve"> (highlighted in red)</w:t>
      </w:r>
      <w:r w:rsidR="00BE46AA" w:rsidRPr="00BA6D15">
        <w:rPr>
          <w:color w:val="242021"/>
          <w:sz w:val="22"/>
          <w:szCs w:val="22"/>
        </w:rPr>
        <w:t>.</w:t>
      </w:r>
      <w:r w:rsidR="009515CF" w:rsidRPr="00BA6D15">
        <w:rPr>
          <w:color w:val="242021"/>
          <w:sz w:val="22"/>
          <w:szCs w:val="22"/>
        </w:rPr>
        <w:t xml:space="preserve"> </w:t>
      </w:r>
      <w:r w:rsidR="00DA425C" w:rsidRPr="00BA6D15">
        <w:rPr>
          <w:color w:val="242021"/>
          <w:sz w:val="22"/>
          <w:szCs w:val="22"/>
        </w:rPr>
        <w:t xml:space="preserve">This activation-then-competition mechanism found </w:t>
      </w:r>
      <w:r w:rsidR="00DA425C" w:rsidRPr="00BA6D15">
        <w:rPr>
          <w:i/>
          <w:iCs/>
          <w:color w:val="242021"/>
          <w:sz w:val="22"/>
          <w:szCs w:val="22"/>
        </w:rPr>
        <w:t>in vivo</w:t>
      </w:r>
      <w:r w:rsidR="00DA425C" w:rsidRPr="00BA6D15">
        <w:rPr>
          <w:color w:val="242021"/>
          <w:sz w:val="22"/>
          <w:szCs w:val="22"/>
        </w:rPr>
        <w:t xml:space="preserve"> </w:t>
      </w:r>
      <w:r w:rsidR="00F2145D">
        <w:rPr>
          <w:color w:val="242021"/>
          <w:sz w:val="22"/>
          <w:szCs w:val="22"/>
        </w:rPr>
        <w:t>was also</w:t>
      </w:r>
      <w:r w:rsidR="00DA425C" w:rsidRPr="00BA6D15">
        <w:rPr>
          <w:color w:val="242021"/>
          <w:sz w:val="22"/>
          <w:szCs w:val="22"/>
        </w:rPr>
        <w:t xml:space="preserve"> </w:t>
      </w:r>
      <w:r w:rsidR="00A764D7" w:rsidRPr="00BA6D15">
        <w:rPr>
          <w:color w:val="242021"/>
          <w:sz w:val="22"/>
          <w:szCs w:val="22"/>
        </w:rPr>
        <w:t xml:space="preserve">observed </w:t>
      </w:r>
      <w:r w:rsidR="009A0604" w:rsidRPr="00BA6D15">
        <w:rPr>
          <w:color w:val="242021"/>
          <w:sz w:val="22"/>
          <w:szCs w:val="22"/>
        </w:rPr>
        <w:t xml:space="preserve">in a </w:t>
      </w:r>
      <w:r w:rsidR="00A764D7" w:rsidRPr="00BA6D15">
        <w:rPr>
          <w:color w:val="242021"/>
          <w:sz w:val="22"/>
          <w:szCs w:val="22"/>
        </w:rPr>
        <w:t xml:space="preserve">synthetic </w:t>
      </w:r>
      <w:r w:rsidR="009A0604" w:rsidRPr="00BA6D15">
        <w:rPr>
          <w:color w:val="242021"/>
          <w:sz w:val="22"/>
          <w:szCs w:val="22"/>
        </w:rPr>
        <w:t>community of two auxotrophic yeast strains under high amino acid supplementation</w:t>
      </w:r>
      <w:ins w:id="286" w:author="刘 红宾" w:date="2021-04-02T21:04:00Z">
        <w:r w:rsidR="00D64372">
          <w:rPr>
            <w:color w:val="242021"/>
            <w:sz w:val="22"/>
            <w:szCs w:val="22"/>
          </w:rPr>
          <w:t xml:space="preserve"> </w:t>
        </w:r>
        <w:r w:rsidR="00D64372">
          <w:rPr>
            <w:color w:val="242021"/>
            <w:sz w:val="22"/>
            <w:szCs w:val="22"/>
          </w:rPr>
          <w:fldChar w:fldCharType="begin"/>
        </w:r>
      </w:ins>
      <w:ins w:id="287" w:author="刘 红宾" w:date="2021-04-04T15:03:00Z">
        <w:r w:rsidR="00FD0EB7">
          <w:rPr>
            <w:color w:val="242021"/>
            <w:sz w:val="22"/>
            <w:szCs w:val="22"/>
          </w:rPr>
          <w:instrText xml:space="preserve"> ADDIN NE.Ref.{856A5EAE-DF17-46B5-A8F6-58E899F25DEE}</w:instrText>
        </w:r>
      </w:ins>
      <w:r w:rsidR="00D64372">
        <w:rPr>
          <w:color w:val="242021"/>
          <w:sz w:val="22"/>
          <w:szCs w:val="22"/>
        </w:rPr>
        <w:fldChar w:fldCharType="separate"/>
      </w:r>
      <w:ins w:id="288" w:author="刘 红宾" w:date="2021-04-04T17:04:00Z">
        <w:r w:rsidR="00C2571B">
          <w:rPr>
            <w:rFonts w:eastAsiaTheme="minorEastAsia"/>
            <w:color w:val="080000"/>
            <w:sz w:val="22"/>
            <w:szCs w:val="22"/>
          </w:rPr>
          <w:t>[38]</w:t>
        </w:r>
      </w:ins>
      <w:ins w:id="289" w:author="刘 红宾" w:date="2021-04-02T21:04:00Z">
        <w:r w:rsidR="00D64372">
          <w:rPr>
            <w:color w:val="242021"/>
            <w:sz w:val="22"/>
            <w:szCs w:val="22"/>
          </w:rPr>
          <w:fldChar w:fldCharType="end"/>
        </w:r>
      </w:ins>
      <w:r w:rsidR="009A0604" w:rsidRPr="00BA6D15">
        <w:rPr>
          <w:color w:val="242021"/>
          <w:sz w:val="22"/>
          <w:szCs w:val="22"/>
        </w:rPr>
        <w:t>.</w:t>
      </w:r>
    </w:p>
    <w:p w14:paraId="74C7359C" w14:textId="77777777" w:rsidR="00707E9F" w:rsidRDefault="00707E9F" w:rsidP="00707E9F">
      <w:pPr>
        <w:jc w:val="both"/>
        <w:rPr>
          <w:color w:val="242021"/>
          <w:sz w:val="22"/>
          <w:szCs w:val="22"/>
        </w:rPr>
      </w:pPr>
    </w:p>
    <w:p w14:paraId="6988D568" w14:textId="174EE8E8" w:rsidR="005D61A4" w:rsidRDefault="00C859BD" w:rsidP="00707E9F">
      <w:pPr>
        <w:jc w:val="both"/>
        <w:rPr>
          <w:color w:val="242021"/>
          <w:sz w:val="22"/>
          <w:szCs w:val="22"/>
        </w:rPr>
      </w:pPr>
      <w:r w:rsidRPr="00707E9F">
        <w:rPr>
          <w:color w:val="242021"/>
          <w:sz w:val="22"/>
          <w:szCs w:val="22"/>
        </w:rPr>
        <w:t>Compared to inulin</w:t>
      </w:r>
      <w:r w:rsidR="004105CA" w:rsidRPr="00707E9F">
        <w:rPr>
          <w:color w:val="242021"/>
          <w:sz w:val="22"/>
          <w:szCs w:val="22"/>
        </w:rPr>
        <w:t xml:space="preserve">, the </w:t>
      </w:r>
      <w:r w:rsidRPr="00707E9F">
        <w:rPr>
          <w:color w:val="242021"/>
          <w:sz w:val="22"/>
          <w:szCs w:val="22"/>
        </w:rPr>
        <w:t xml:space="preserve">guild of </w:t>
      </w:r>
      <w:r w:rsidR="004105CA" w:rsidRPr="00707E9F">
        <w:rPr>
          <w:color w:val="242021"/>
          <w:sz w:val="22"/>
          <w:szCs w:val="22"/>
        </w:rPr>
        <w:t xml:space="preserve">resistant starch responders </w:t>
      </w:r>
      <w:r w:rsidR="00ED2031" w:rsidRPr="00707E9F">
        <w:rPr>
          <w:color w:val="242021"/>
          <w:sz w:val="22"/>
          <w:szCs w:val="22"/>
        </w:rPr>
        <w:t>plays much less</w:t>
      </w:r>
      <w:r w:rsidR="006B1D90" w:rsidRPr="00707E9F">
        <w:rPr>
          <w:color w:val="242021"/>
          <w:sz w:val="22"/>
          <w:szCs w:val="22"/>
        </w:rPr>
        <w:t xml:space="preserve"> </w:t>
      </w:r>
      <w:r w:rsidR="00ED2031" w:rsidRPr="00707E9F">
        <w:rPr>
          <w:color w:val="242021"/>
          <w:sz w:val="22"/>
          <w:szCs w:val="22"/>
        </w:rPr>
        <w:t xml:space="preserve">dominant role in shaping the </w:t>
      </w:r>
      <w:r w:rsidR="004B1BB4" w:rsidRPr="00707E9F">
        <w:rPr>
          <w:color w:val="242021"/>
          <w:sz w:val="22"/>
          <w:szCs w:val="22"/>
        </w:rPr>
        <w:t>overall response of gut microbiota</w:t>
      </w:r>
      <w:r w:rsidR="00ED2031" w:rsidRPr="00707E9F">
        <w:rPr>
          <w:color w:val="242021"/>
          <w:sz w:val="22"/>
          <w:szCs w:val="22"/>
        </w:rPr>
        <w:t xml:space="preserve"> </w:t>
      </w:r>
      <w:r w:rsidR="004105CA" w:rsidRPr="00707E9F">
        <w:rPr>
          <w:color w:val="242021"/>
          <w:sz w:val="22"/>
          <w:szCs w:val="22"/>
        </w:rPr>
        <w:t>(</w:t>
      </w:r>
      <w:r w:rsidR="004105CA" w:rsidRPr="00387128">
        <w:rPr>
          <w:color w:val="242021"/>
          <w:sz w:val="22"/>
          <w:szCs w:val="22"/>
          <w:highlight w:val="yellow"/>
        </w:rPr>
        <w:t>Fig. S</w:t>
      </w:r>
      <w:r w:rsidR="00387128">
        <w:rPr>
          <w:color w:val="242021"/>
          <w:sz w:val="22"/>
          <w:szCs w:val="22"/>
          <w:highlight w:val="yellow"/>
        </w:rPr>
        <w:t>8</w:t>
      </w:r>
      <w:r w:rsidR="00770B35" w:rsidRPr="00387128">
        <w:rPr>
          <w:color w:val="242021"/>
          <w:sz w:val="22"/>
          <w:szCs w:val="22"/>
          <w:highlight w:val="yellow"/>
        </w:rPr>
        <w:t>A</w:t>
      </w:r>
      <w:r w:rsidR="004105CA" w:rsidRPr="00707E9F">
        <w:rPr>
          <w:color w:val="242021"/>
          <w:sz w:val="22"/>
          <w:szCs w:val="22"/>
        </w:rPr>
        <w:t xml:space="preserve">). </w:t>
      </w:r>
      <w:r w:rsidR="00ED2031" w:rsidRPr="00707E9F">
        <w:rPr>
          <w:color w:val="242021"/>
          <w:sz w:val="22"/>
          <w:szCs w:val="22"/>
        </w:rPr>
        <w:t xml:space="preserve">In Hunan and Shanghai mice, the </w:t>
      </w:r>
      <w:r w:rsidR="004B1BB4" w:rsidRPr="00707E9F">
        <w:rPr>
          <w:color w:val="242021"/>
          <w:sz w:val="22"/>
          <w:szCs w:val="22"/>
        </w:rPr>
        <w:t xml:space="preserve">total density </w:t>
      </w:r>
      <w:r w:rsidR="00ED2031" w:rsidRPr="00707E9F">
        <w:rPr>
          <w:color w:val="242021"/>
          <w:sz w:val="22"/>
          <w:szCs w:val="22"/>
        </w:rPr>
        <w:t>of other bacteria, despite not inferred as responders, increase</w:t>
      </w:r>
      <w:r w:rsidR="001507F7" w:rsidRPr="00707E9F">
        <w:rPr>
          <w:color w:val="242021"/>
          <w:sz w:val="22"/>
          <w:szCs w:val="22"/>
        </w:rPr>
        <w:t>d</w:t>
      </w:r>
      <w:r w:rsidR="00ED2031" w:rsidRPr="00707E9F">
        <w:rPr>
          <w:color w:val="242021"/>
          <w:sz w:val="22"/>
          <w:szCs w:val="22"/>
        </w:rPr>
        <w:t xml:space="preserve"> sharply </w:t>
      </w:r>
      <w:r w:rsidR="004B1BB4" w:rsidRPr="00707E9F">
        <w:rPr>
          <w:color w:val="242021"/>
          <w:sz w:val="22"/>
          <w:szCs w:val="22"/>
        </w:rPr>
        <w:t xml:space="preserve">to higher levels than that of the responders. </w:t>
      </w:r>
      <w:r w:rsidR="006B1D90" w:rsidRPr="00707E9F">
        <w:rPr>
          <w:color w:val="242021"/>
          <w:sz w:val="22"/>
          <w:szCs w:val="22"/>
        </w:rPr>
        <w:t>One possibility</w:t>
      </w:r>
      <w:r w:rsidR="00A636C4" w:rsidRPr="00707E9F">
        <w:rPr>
          <w:color w:val="242021"/>
          <w:sz w:val="22"/>
          <w:szCs w:val="22"/>
        </w:rPr>
        <w:t xml:space="preserve"> of this seemingly counterintuitive result</w:t>
      </w:r>
      <w:r w:rsidR="006B1D90" w:rsidRPr="00707E9F">
        <w:rPr>
          <w:color w:val="242021"/>
          <w:sz w:val="22"/>
          <w:szCs w:val="22"/>
        </w:rPr>
        <w:t xml:space="preserve"> </w:t>
      </w:r>
      <w:r w:rsidR="00190FA2" w:rsidRPr="00707E9F">
        <w:rPr>
          <w:color w:val="242021"/>
          <w:sz w:val="22"/>
          <w:szCs w:val="22"/>
        </w:rPr>
        <w:t xml:space="preserve">might </w:t>
      </w:r>
      <w:ins w:id="290" w:author="刘 红宾" w:date="2021-04-02T21:14:00Z">
        <w:r w:rsidR="00721417" w:rsidRPr="003F176B">
          <w:rPr>
            <w:color w:val="242021"/>
            <w:sz w:val="22"/>
            <w:szCs w:val="22"/>
            <w:highlight w:val="yellow"/>
          </w:rPr>
          <w:t>associated with the character of resistant starch, a fiber that many bacteria have the ability to utilize</w:t>
        </w:r>
        <w:r w:rsidR="00721417">
          <w:rPr>
            <w:color w:val="242021"/>
            <w:sz w:val="22"/>
            <w:szCs w:val="22"/>
            <w:highlight w:val="yellow"/>
          </w:rPr>
          <w:t xml:space="preserve"> </w:t>
        </w:r>
        <w:r w:rsidR="00721417">
          <w:rPr>
            <w:color w:val="242021"/>
            <w:sz w:val="22"/>
            <w:szCs w:val="22"/>
            <w:highlight w:val="yellow"/>
          </w:rPr>
          <w:fldChar w:fldCharType="begin"/>
        </w:r>
      </w:ins>
      <w:ins w:id="291" w:author="刘 红宾" w:date="2021-04-04T15:03:00Z">
        <w:r w:rsidR="00FD0EB7">
          <w:rPr>
            <w:color w:val="242021"/>
            <w:sz w:val="22"/>
            <w:szCs w:val="22"/>
            <w:highlight w:val="yellow"/>
          </w:rPr>
          <w:instrText xml:space="preserve"> ADDIN NE.Ref.{82E5F633-1879-4F6B-961A-C06104D92985}</w:instrText>
        </w:r>
      </w:ins>
      <w:r w:rsidR="00721417">
        <w:rPr>
          <w:color w:val="242021"/>
          <w:sz w:val="22"/>
          <w:szCs w:val="22"/>
          <w:highlight w:val="yellow"/>
        </w:rPr>
        <w:fldChar w:fldCharType="separate"/>
      </w:r>
      <w:ins w:id="292" w:author="刘 红宾" w:date="2021-04-04T17:04:00Z">
        <w:r w:rsidR="00C2571B">
          <w:rPr>
            <w:rFonts w:eastAsiaTheme="minorEastAsia"/>
            <w:color w:val="080000"/>
            <w:sz w:val="22"/>
            <w:szCs w:val="22"/>
          </w:rPr>
          <w:t>[11]</w:t>
        </w:r>
      </w:ins>
      <w:ins w:id="293" w:author="刘 红宾" w:date="2021-04-02T21:14:00Z">
        <w:r w:rsidR="00721417">
          <w:rPr>
            <w:color w:val="242021"/>
            <w:sz w:val="22"/>
            <w:szCs w:val="22"/>
            <w:highlight w:val="yellow"/>
          </w:rPr>
          <w:fldChar w:fldCharType="end"/>
        </w:r>
      </w:ins>
      <w:ins w:id="294" w:author="刘 红宾" w:date="2021-04-02T21:16:00Z">
        <w:r w:rsidR="008C5231">
          <w:rPr>
            <w:color w:val="242021"/>
            <w:sz w:val="22"/>
            <w:szCs w:val="22"/>
            <w:highlight w:val="yellow"/>
          </w:rPr>
          <w:t>, such that no specific</w:t>
        </w:r>
        <w:r w:rsidR="008C5231" w:rsidRPr="008C5231">
          <w:rPr>
            <w:color w:val="242021"/>
            <w:sz w:val="22"/>
            <w:szCs w:val="22"/>
            <w:highlight w:val="yellow"/>
          </w:rPr>
          <w:t xml:space="preserve"> </w:t>
        </w:r>
        <w:r w:rsidR="008C5231" w:rsidRPr="003F176B">
          <w:rPr>
            <w:color w:val="242021"/>
            <w:sz w:val="22"/>
            <w:szCs w:val="22"/>
            <w:highlight w:val="yellow"/>
          </w:rPr>
          <w:t>starch-degrading bacteria</w:t>
        </w:r>
        <w:r w:rsidR="008C5231" w:rsidRPr="008C5231">
          <w:rPr>
            <w:color w:val="242021"/>
            <w:sz w:val="22"/>
            <w:szCs w:val="22"/>
            <w:highlight w:val="yellow"/>
          </w:rPr>
          <w:t xml:space="preserve"> </w:t>
        </w:r>
      </w:ins>
      <w:ins w:id="295" w:author="刘 红宾" w:date="2021-04-02T21:17:00Z">
        <w:r w:rsidR="008C5231">
          <w:rPr>
            <w:color w:val="242021"/>
            <w:sz w:val="22"/>
            <w:szCs w:val="22"/>
            <w:highlight w:val="yellow"/>
          </w:rPr>
          <w:t xml:space="preserve">could be </w:t>
        </w:r>
      </w:ins>
      <w:ins w:id="296" w:author="刘 红宾" w:date="2021-04-02T21:16:00Z">
        <w:r w:rsidR="008C5231">
          <w:rPr>
            <w:color w:val="242021"/>
            <w:sz w:val="22"/>
            <w:szCs w:val="22"/>
            <w:highlight w:val="yellow"/>
          </w:rPr>
          <w:t>universal</w:t>
        </w:r>
      </w:ins>
      <w:ins w:id="297" w:author="刘 红宾" w:date="2021-04-02T21:17:00Z">
        <w:r w:rsidR="008C5231">
          <w:rPr>
            <w:color w:val="242021"/>
            <w:sz w:val="22"/>
            <w:szCs w:val="22"/>
            <w:highlight w:val="yellow"/>
          </w:rPr>
          <w:t xml:space="preserve">ly </w:t>
        </w:r>
        <w:r w:rsidR="00E325D7">
          <w:rPr>
            <w:color w:val="242021"/>
            <w:sz w:val="22"/>
            <w:szCs w:val="22"/>
            <w:highlight w:val="yellow"/>
          </w:rPr>
          <w:t>detected among four vendors</w:t>
        </w:r>
      </w:ins>
      <w:del w:id="298" w:author="刘 红宾" w:date="2021-04-02T21:17:00Z">
        <w:r w:rsidR="00190FA2" w:rsidRPr="00707E9F" w:rsidDel="00E325D7">
          <w:rPr>
            <w:color w:val="242021"/>
            <w:sz w:val="22"/>
            <w:szCs w:val="22"/>
          </w:rPr>
          <w:delText>be</w:delText>
        </w:r>
        <w:r w:rsidR="006B1D90" w:rsidRPr="00707E9F" w:rsidDel="00E325D7">
          <w:rPr>
            <w:color w:val="242021"/>
            <w:sz w:val="22"/>
            <w:szCs w:val="22"/>
          </w:rPr>
          <w:delText xml:space="preserve"> </w:delText>
        </w:r>
        <w:r w:rsidR="003D6565" w:rsidRPr="00707E9F" w:rsidDel="00E325D7">
          <w:rPr>
            <w:color w:val="242021"/>
            <w:sz w:val="22"/>
            <w:szCs w:val="22"/>
          </w:rPr>
          <w:delText xml:space="preserve">an </w:delText>
        </w:r>
        <w:commentRangeStart w:id="299"/>
        <w:r w:rsidR="003D6565" w:rsidRPr="00707E9F" w:rsidDel="00E325D7">
          <w:rPr>
            <w:color w:val="242021"/>
            <w:sz w:val="22"/>
            <w:szCs w:val="22"/>
          </w:rPr>
          <w:delText xml:space="preserve">uneven distribution of a large number of resistant starch-degrading bacteria </w:delText>
        </w:r>
        <w:r w:rsidR="00A636C4" w:rsidRPr="00707E9F" w:rsidDel="00E325D7">
          <w:rPr>
            <w:color w:val="242021"/>
            <w:sz w:val="22"/>
            <w:szCs w:val="22"/>
          </w:rPr>
          <w:delText xml:space="preserve">in the baseline </w:delText>
        </w:r>
        <w:r w:rsidR="00B97578" w:rsidRPr="00707E9F" w:rsidDel="00E325D7">
          <w:rPr>
            <w:color w:val="242021"/>
            <w:sz w:val="22"/>
            <w:szCs w:val="22"/>
          </w:rPr>
          <w:delText>communit</w:delText>
        </w:r>
        <w:r w:rsidR="00ED7981" w:rsidDel="00E325D7">
          <w:rPr>
            <w:color w:val="242021"/>
            <w:sz w:val="22"/>
            <w:szCs w:val="22"/>
          </w:rPr>
          <w:delText>y</w:delText>
        </w:r>
        <w:r w:rsidR="00A636C4" w:rsidRPr="00707E9F" w:rsidDel="00E325D7">
          <w:rPr>
            <w:color w:val="242021"/>
            <w:sz w:val="22"/>
            <w:szCs w:val="22"/>
          </w:rPr>
          <w:delText xml:space="preserve"> across vendors</w:delText>
        </w:r>
        <w:commentRangeEnd w:id="299"/>
        <w:r w:rsidR="00ED39CE" w:rsidDel="00E325D7">
          <w:rPr>
            <w:rStyle w:val="CommentReference"/>
          </w:rPr>
          <w:commentReference w:id="299"/>
        </w:r>
        <w:r w:rsidR="00F012AD" w:rsidRPr="00707E9F" w:rsidDel="00E325D7">
          <w:rPr>
            <w:color w:val="242021"/>
            <w:sz w:val="22"/>
            <w:szCs w:val="22"/>
          </w:rPr>
          <w:delText>,</w:delText>
        </w:r>
        <w:r w:rsidR="00A636C4" w:rsidRPr="00707E9F" w:rsidDel="00E325D7">
          <w:rPr>
            <w:color w:val="242021"/>
            <w:sz w:val="22"/>
            <w:szCs w:val="22"/>
          </w:rPr>
          <w:delText xml:space="preserve"> such that </w:delText>
        </w:r>
        <w:r w:rsidR="004C5351" w:rsidRPr="00707E9F" w:rsidDel="00E325D7">
          <w:rPr>
            <w:color w:val="242021"/>
            <w:sz w:val="22"/>
            <w:szCs w:val="22"/>
          </w:rPr>
          <w:delText>the</w:delText>
        </w:r>
        <w:r w:rsidR="00F012AD" w:rsidRPr="00707E9F" w:rsidDel="00E325D7">
          <w:rPr>
            <w:color w:val="242021"/>
            <w:sz w:val="22"/>
            <w:szCs w:val="22"/>
          </w:rPr>
          <w:delText xml:space="preserve"> </w:delText>
        </w:r>
        <w:r w:rsidR="00A636C4" w:rsidRPr="00707E9F" w:rsidDel="00E325D7">
          <w:rPr>
            <w:color w:val="242021"/>
            <w:sz w:val="22"/>
            <w:szCs w:val="22"/>
          </w:rPr>
          <w:delText>responder</w:delText>
        </w:r>
        <w:r w:rsidR="004C5351" w:rsidRPr="00707E9F" w:rsidDel="00E325D7">
          <w:rPr>
            <w:color w:val="242021"/>
            <w:sz w:val="22"/>
            <w:szCs w:val="22"/>
          </w:rPr>
          <w:delText>s</w:delText>
        </w:r>
        <w:r w:rsidR="00A636C4" w:rsidRPr="00707E9F" w:rsidDel="00E325D7">
          <w:rPr>
            <w:color w:val="242021"/>
            <w:sz w:val="22"/>
            <w:szCs w:val="22"/>
          </w:rPr>
          <w:delText xml:space="preserve"> </w:delText>
        </w:r>
        <w:r w:rsidR="00F012AD" w:rsidRPr="00707E9F" w:rsidDel="00E325D7">
          <w:rPr>
            <w:color w:val="242021"/>
            <w:sz w:val="22"/>
            <w:szCs w:val="22"/>
          </w:rPr>
          <w:delText>showing</w:delText>
        </w:r>
        <w:r w:rsidR="00A636C4" w:rsidRPr="00707E9F" w:rsidDel="00E325D7">
          <w:rPr>
            <w:color w:val="242021"/>
            <w:sz w:val="22"/>
            <w:szCs w:val="22"/>
          </w:rPr>
          <w:delText xml:space="preserve"> mild effect in </w:delText>
        </w:r>
        <w:r w:rsidR="00F012AD" w:rsidRPr="00707E9F" w:rsidDel="00E325D7">
          <w:rPr>
            <w:color w:val="242021"/>
            <w:sz w:val="22"/>
            <w:szCs w:val="22"/>
          </w:rPr>
          <w:delText>specific</w:delText>
        </w:r>
        <w:r w:rsidR="00A636C4" w:rsidRPr="00707E9F" w:rsidDel="00E325D7">
          <w:rPr>
            <w:color w:val="242021"/>
            <w:sz w:val="22"/>
            <w:szCs w:val="22"/>
          </w:rPr>
          <w:delText xml:space="preserve"> vendors</w:delText>
        </w:r>
        <w:r w:rsidR="006B1D90" w:rsidRPr="00707E9F" w:rsidDel="00E325D7">
          <w:rPr>
            <w:color w:val="242021"/>
            <w:sz w:val="22"/>
            <w:szCs w:val="22"/>
          </w:rPr>
          <w:delText xml:space="preserve"> did not pass </w:delText>
        </w:r>
        <w:r w:rsidR="00171675" w:rsidDel="00E325D7">
          <w:rPr>
            <w:color w:val="242021"/>
            <w:sz w:val="22"/>
            <w:szCs w:val="22"/>
          </w:rPr>
          <w:delText>the significance test</w:delText>
        </w:r>
      </w:del>
      <w:r w:rsidR="006B1D90" w:rsidRPr="00707E9F">
        <w:rPr>
          <w:color w:val="242021"/>
          <w:sz w:val="22"/>
          <w:szCs w:val="22"/>
        </w:rPr>
        <w:t xml:space="preserve">. </w:t>
      </w:r>
      <w:r w:rsidR="00ED2965" w:rsidRPr="00707E9F">
        <w:rPr>
          <w:color w:val="242021"/>
          <w:sz w:val="22"/>
          <w:szCs w:val="22"/>
        </w:rPr>
        <w:t xml:space="preserve">Nonetheless, we found similar </w:t>
      </w:r>
      <w:r w:rsidR="00E83EB2" w:rsidRPr="00707E9F">
        <w:rPr>
          <w:color w:val="242021"/>
          <w:sz w:val="22"/>
          <w:szCs w:val="22"/>
        </w:rPr>
        <w:t>trends</w:t>
      </w:r>
      <w:r w:rsidR="007D0155">
        <w:rPr>
          <w:color w:val="242021"/>
          <w:sz w:val="22"/>
          <w:szCs w:val="22"/>
        </w:rPr>
        <w:t xml:space="preserve">, </w:t>
      </w:r>
      <w:r w:rsidR="006C64F1" w:rsidRPr="00707E9F">
        <w:rPr>
          <w:color w:val="242021"/>
          <w:sz w:val="22"/>
          <w:szCs w:val="22"/>
        </w:rPr>
        <w:t xml:space="preserve">as </w:t>
      </w:r>
      <w:r w:rsidR="007D0155">
        <w:rPr>
          <w:color w:val="242021"/>
          <w:sz w:val="22"/>
          <w:szCs w:val="22"/>
        </w:rPr>
        <w:lastRenderedPageBreak/>
        <w:t xml:space="preserve">observed </w:t>
      </w:r>
      <w:r w:rsidR="006C64F1" w:rsidRPr="00707E9F">
        <w:rPr>
          <w:color w:val="242021"/>
          <w:sz w:val="22"/>
          <w:szCs w:val="22"/>
        </w:rPr>
        <w:t xml:space="preserve">in </w:t>
      </w:r>
      <w:r w:rsidR="009A003F">
        <w:rPr>
          <w:color w:val="242021"/>
          <w:sz w:val="22"/>
          <w:szCs w:val="22"/>
        </w:rPr>
        <w:t xml:space="preserve">the </w:t>
      </w:r>
      <w:r w:rsidR="006C64F1" w:rsidRPr="00707E9F">
        <w:rPr>
          <w:color w:val="242021"/>
          <w:sz w:val="22"/>
          <w:szCs w:val="22"/>
        </w:rPr>
        <w:t>inulin-group mice</w:t>
      </w:r>
      <w:r w:rsidR="008A239C">
        <w:rPr>
          <w:color w:val="242021"/>
          <w:sz w:val="22"/>
          <w:szCs w:val="22"/>
        </w:rPr>
        <w:t>,</w:t>
      </w:r>
      <w:r w:rsidR="006C64F1" w:rsidRPr="00707E9F">
        <w:rPr>
          <w:color w:val="242021"/>
          <w:sz w:val="22"/>
          <w:szCs w:val="22"/>
        </w:rPr>
        <w:t xml:space="preserve"> </w:t>
      </w:r>
      <w:r w:rsidR="00BA003D" w:rsidRPr="00707E9F">
        <w:rPr>
          <w:color w:val="242021"/>
          <w:sz w:val="22"/>
          <w:szCs w:val="22"/>
        </w:rPr>
        <w:t>for</w:t>
      </w:r>
      <w:r w:rsidR="00E83EB2" w:rsidRPr="00707E9F">
        <w:rPr>
          <w:color w:val="242021"/>
          <w:sz w:val="22"/>
          <w:szCs w:val="22"/>
        </w:rPr>
        <w:t xml:space="preserve"> the dynamics </w:t>
      </w:r>
      <w:r w:rsidR="00ED2965" w:rsidRPr="00707E9F">
        <w:rPr>
          <w:color w:val="242021"/>
          <w:sz w:val="22"/>
          <w:szCs w:val="22"/>
        </w:rPr>
        <w:t>of</w:t>
      </w:r>
      <w:r w:rsidR="00D5400F" w:rsidRPr="00707E9F">
        <w:rPr>
          <w:color w:val="242021"/>
          <w:sz w:val="22"/>
          <w:szCs w:val="22"/>
        </w:rPr>
        <w:t xml:space="preserve"> unclassified </w:t>
      </w:r>
      <w:proofErr w:type="spellStart"/>
      <w:r w:rsidR="00D5400F" w:rsidRPr="00083FFE">
        <w:rPr>
          <w:i/>
          <w:iCs/>
          <w:color w:val="242021"/>
          <w:sz w:val="22"/>
          <w:szCs w:val="22"/>
        </w:rPr>
        <w:t>Muribaculaceae</w:t>
      </w:r>
      <w:proofErr w:type="spellEnd"/>
      <w:r w:rsidR="00E83EB2" w:rsidRPr="00707E9F">
        <w:rPr>
          <w:color w:val="242021"/>
          <w:sz w:val="22"/>
          <w:szCs w:val="22"/>
        </w:rPr>
        <w:t xml:space="preserve"> and unclassified </w:t>
      </w:r>
      <w:proofErr w:type="spellStart"/>
      <w:r w:rsidR="00E83EB2" w:rsidRPr="00083FFE">
        <w:rPr>
          <w:i/>
          <w:iCs/>
          <w:color w:val="242021"/>
          <w:sz w:val="22"/>
          <w:szCs w:val="22"/>
        </w:rPr>
        <w:t>Faecalibaculum</w:t>
      </w:r>
      <w:proofErr w:type="spellEnd"/>
      <w:r w:rsidR="00E83EB2" w:rsidRPr="00707E9F">
        <w:rPr>
          <w:color w:val="242021"/>
          <w:sz w:val="22"/>
          <w:szCs w:val="22"/>
        </w:rPr>
        <w:t xml:space="preserve"> (</w:t>
      </w:r>
      <w:r w:rsidR="00E83EB2" w:rsidRPr="008A239C">
        <w:rPr>
          <w:color w:val="242021"/>
          <w:sz w:val="22"/>
          <w:szCs w:val="22"/>
          <w:highlight w:val="yellow"/>
        </w:rPr>
        <w:t>Fig. S</w:t>
      </w:r>
      <w:r w:rsidR="008A239C" w:rsidRPr="008A239C">
        <w:rPr>
          <w:color w:val="242021"/>
          <w:sz w:val="22"/>
          <w:szCs w:val="22"/>
          <w:highlight w:val="yellow"/>
        </w:rPr>
        <w:t>8</w:t>
      </w:r>
      <w:r w:rsidR="00770B35" w:rsidRPr="008A239C">
        <w:rPr>
          <w:color w:val="242021"/>
          <w:sz w:val="22"/>
          <w:szCs w:val="22"/>
          <w:highlight w:val="yellow"/>
        </w:rPr>
        <w:t>B</w:t>
      </w:r>
      <w:r w:rsidR="00E83EB2" w:rsidRPr="00707E9F">
        <w:rPr>
          <w:color w:val="242021"/>
          <w:sz w:val="22"/>
          <w:szCs w:val="22"/>
        </w:rPr>
        <w:t>): the absolute abundance of the former</w:t>
      </w:r>
      <w:r w:rsidR="00ED2965" w:rsidRPr="00707E9F">
        <w:rPr>
          <w:color w:val="242021"/>
          <w:sz w:val="22"/>
          <w:szCs w:val="22"/>
        </w:rPr>
        <w:t xml:space="preserve"> </w:t>
      </w:r>
      <w:r w:rsidR="00E83EB2" w:rsidRPr="00707E9F">
        <w:rPr>
          <w:color w:val="242021"/>
          <w:sz w:val="22"/>
          <w:szCs w:val="22"/>
        </w:rPr>
        <w:t>bacteria</w:t>
      </w:r>
      <w:r w:rsidR="0067695D" w:rsidRPr="00707E9F">
        <w:rPr>
          <w:color w:val="242021"/>
          <w:sz w:val="22"/>
          <w:szCs w:val="22"/>
        </w:rPr>
        <w:t xml:space="preserve"> </w:t>
      </w:r>
      <w:r w:rsidR="007918C5" w:rsidRPr="00707E9F">
        <w:rPr>
          <w:color w:val="242021"/>
          <w:sz w:val="22"/>
          <w:szCs w:val="22"/>
        </w:rPr>
        <w:t xml:space="preserve">showed </w:t>
      </w:r>
      <w:r w:rsidR="0067695D" w:rsidRPr="00707E9F">
        <w:rPr>
          <w:color w:val="242021"/>
          <w:sz w:val="22"/>
          <w:szCs w:val="22"/>
        </w:rPr>
        <w:t xml:space="preserve">gradual </w:t>
      </w:r>
      <w:r w:rsidR="00FE1814" w:rsidRPr="00707E9F">
        <w:rPr>
          <w:color w:val="242021"/>
          <w:sz w:val="22"/>
          <w:szCs w:val="22"/>
        </w:rPr>
        <w:t>but</w:t>
      </w:r>
      <w:r w:rsidR="0067695D" w:rsidRPr="00707E9F">
        <w:rPr>
          <w:color w:val="242021"/>
          <w:sz w:val="22"/>
          <w:szCs w:val="22"/>
        </w:rPr>
        <w:t xml:space="preserve"> </w:t>
      </w:r>
      <w:r w:rsidR="00CC7116" w:rsidRPr="00707E9F">
        <w:rPr>
          <w:color w:val="242021"/>
          <w:sz w:val="22"/>
          <w:szCs w:val="22"/>
        </w:rPr>
        <w:t>continued increase</w:t>
      </w:r>
      <w:r w:rsidR="0067695D" w:rsidRPr="00707E9F">
        <w:rPr>
          <w:color w:val="242021"/>
          <w:sz w:val="22"/>
          <w:szCs w:val="22"/>
        </w:rPr>
        <w:t xml:space="preserve">, while that of the latter bacteria </w:t>
      </w:r>
      <w:r w:rsidR="007918C5" w:rsidRPr="00707E9F">
        <w:rPr>
          <w:color w:val="242021"/>
          <w:sz w:val="22"/>
          <w:szCs w:val="22"/>
        </w:rPr>
        <w:t>showed a</w:t>
      </w:r>
      <w:r w:rsidR="0067695D" w:rsidRPr="00707E9F">
        <w:rPr>
          <w:color w:val="242021"/>
          <w:sz w:val="22"/>
          <w:szCs w:val="22"/>
        </w:rPr>
        <w:t xml:space="preserve"> quick rise</w:t>
      </w:r>
      <w:r w:rsidR="007918C5" w:rsidRPr="00707E9F">
        <w:rPr>
          <w:color w:val="242021"/>
          <w:sz w:val="22"/>
          <w:szCs w:val="22"/>
        </w:rPr>
        <w:t>-</w:t>
      </w:r>
      <w:r w:rsidR="0067695D" w:rsidRPr="00707E9F">
        <w:rPr>
          <w:color w:val="242021"/>
          <w:sz w:val="22"/>
          <w:szCs w:val="22"/>
        </w:rPr>
        <w:t>and</w:t>
      </w:r>
      <w:r w:rsidR="007918C5" w:rsidRPr="00707E9F">
        <w:rPr>
          <w:color w:val="242021"/>
          <w:sz w:val="22"/>
          <w:szCs w:val="22"/>
        </w:rPr>
        <w:t>-</w:t>
      </w:r>
      <w:r w:rsidR="0067695D" w:rsidRPr="00707E9F">
        <w:rPr>
          <w:color w:val="242021"/>
          <w:sz w:val="22"/>
          <w:szCs w:val="22"/>
        </w:rPr>
        <w:t>drop</w:t>
      </w:r>
      <w:r w:rsidR="007918C5" w:rsidRPr="00707E9F">
        <w:rPr>
          <w:color w:val="242021"/>
          <w:sz w:val="22"/>
          <w:szCs w:val="22"/>
        </w:rPr>
        <w:t xml:space="preserve"> pattern</w:t>
      </w:r>
      <w:r w:rsidR="0067695D" w:rsidRPr="00707E9F">
        <w:rPr>
          <w:color w:val="242021"/>
          <w:sz w:val="22"/>
          <w:szCs w:val="22"/>
        </w:rPr>
        <w:t>.</w:t>
      </w:r>
      <w:r w:rsidR="00A764EB" w:rsidRPr="00707E9F">
        <w:rPr>
          <w:color w:val="242021"/>
          <w:sz w:val="22"/>
          <w:szCs w:val="22"/>
        </w:rPr>
        <w:t xml:space="preserve"> GLV-based inference further suggests that the observed </w:t>
      </w:r>
      <w:r w:rsidR="00B97578" w:rsidRPr="00707E9F">
        <w:rPr>
          <w:color w:val="242021"/>
          <w:sz w:val="22"/>
          <w:szCs w:val="22"/>
        </w:rPr>
        <w:t>dynamics</w:t>
      </w:r>
      <w:r w:rsidR="00A764EB" w:rsidRPr="00707E9F">
        <w:rPr>
          <w:color w:val="242021"/>
          <w:sz w:val="22"/>
          <w:szCs w:val="22"/>
        </w:rPr>
        <w:t xml:space="preserve"> may be driven by mutual inhibition </w:t>
      </w:r>
      <w:r w:rsidR="004038C4" w:rsidRPr="00707E9F">
        <w:rPr>
          <w:color w:val="242021"/>
          <w:sz w:val="22"/>
          <w:szCs w:val="22"/>
        </w:rPr>
        <w:t xml:space="preserve">between the two taxa </w:t>
      </w:r>
      <w:r w:rsidR="00A764EB" w:rsidRPr="00707E9F">
        <w:rPr>
          <w:color w:val="242021"/>
          <w:sz w:val="22"/>
          <w:szCs w:val="22"/>
        </w:rPr>
        <w:t>(</w:t>
      </w:r>
      <w:r w:rsidR="00A764EB" w:rsidRPr="00450607">
        <w:rPr>
          <w:color w:val="242021"/>
          <w:sz w:val="22"/>
          <w:szCs w:val="22"/>
          <w:highlight w:val="yellow"/>
        </w:rPr>
        <w:t>Fig. S</w:t>
      </w:r>
      <w:r w:rsidR="00450607">
        <w:rPr>
          <w:color w:val="242021"/>
          <w:sz w:val="22"/>
          <w:szCs w:val="22"/>
          <w:highlight w:val="yellow"/>
        </w:rPr>
        <w:t>8</w:t>
      </w:r>
      <w:r w:rsidR="00A764EB" w:rsidRPr="00450607">
        <w:rPr>
          <w:color w:val="242021"/>
          <w:sz w:val="22"/>
          <w:szCs w:val="22"/>
          <w:highlight w:val="yellow"/>
        </w:rPr>
        <w:t>C</w:t>
      </w:r>
      <w:r w:rsidR="00A764EB" w:rsidRPr="00707E9F">
        <w:rPr>
          <w:color w:val="242021"/>
          <w:sz w:val="22"/>
          <w:szCs w:val="22"/>
        </w:rPr>
        <w:t>).</w:t>
      </w:r>
    </w:p>
    <w:p w14:paraId="15B440E6" w14:textId="77777777" w:rsidR="00450607" w:rsidRPr="00707E9F" w:rsidRDefault="00450607" w:rsidP="00707E9F">
      <w:pPr>
        <w:jc w:val="both"/>
        <w:rPr>
          <w:color w:val="242021"/>
          <w:sz w:val="22"/>
          <w:szCs w:val="22"/>
        </w:rPr>
      </w:pPr>
    </w:p>
    <w:p w14:paraId="5EF6999C" w14:textId="50905967" w:rsidR="0036285D" w:rsidRPr="00BA6D15" w:rsidRDefault="00A67F6F">
      <w:pPr>
        <w:jc w:val="center"/>
        <w:rPr>
          <w:rFonts w:eastAsia="SimSun"/>
          <w:b/>
          <w:bCs/>
          <w:color w:val="000000"/>
          <w:sz w:val="22"/>
          <w:szCs w:val="22"/>
        </w:rPr>
      </w:pPr>
      <w:r w:rsidRPr="00BA6D15">
        <w:rPr>
          <w:rFonts w:eastAsia="SimSun"/>
          <w:b/>
          <w:bCs/>
          <w:noProof/>
          <w:color w:val="000000"/>
          <w:sz w:val="22"/>
          <w:szCs w:val="22"/>
        </w:rPr>
        <w:drawing>
          <wp:inline distT="0" distB="0" distL="0" distR="0" wp14:anchorId="5DDEA054" wp14:editId="17E66FA1">
            <wp:extent cx="4045528" cy="5098892"/>
            <wp:effectExtent l="0" t="0" r="6350" b="0"/>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54446" cy="5110132"/>
                    </a:xfrm>
                    <a:prstGeom prst="rect">
                      <a:avLst/>
                    </a:prstGeom>
                  </pic:spPr>
                </pic:pic>
              </a:graphicData>
            </a:graphic>
          </wp:inline>
        </w:drawing>
      </w:r>
    </w:p>
    <w:p w14:paraId="70CC02B7" w14:textId="77777777" w:rsidR="00C272F5" w:rsidRPr="00BA6D15" w:rsidRDefault="00C272F5">
      <w:pPr>
        <w:jc w:val="both"/>
        <w:rPr>
          <w:rFonts w:eastAsia="SimSun"/>
          <w:b/>
          <w:bCs/>
          <w:color w:val="000000"/>
        </w:rPr>
      </w:pPr>
    </w:p>
    <w:p w14:paraId="259D2B42" w14:textId="36C71576" w:rsidR="0035704D" w:rsidRDefault="005D61A4" w:rsidP="00C3619E">
      <w:pPr>
        <w:jc w:val="both"/>
        <w:rPr>
          <w:rFonts w:eastAsia="SimSun"/>
          <w:b/>
          <w:bCs/>
          <w:color w:val="000000"/>
          <w:sz w:val="20"/>
          <w:szCs w:val="20"/>
        </w:rPr>
      </w:pPr>
      <w:r w:rsidRPr="002B6EEC">
        <w:rPr>
          <w:rFonts w:eastAsia="SimSun"/>
          <w:b/>
          <w:bCs/>
          <w:color w:val="000000"/>
          <w:sz w:val="20"/>
          <w:szCs w:val="20"/>
        </w:rPr>
        <w:t xml:space="preserve">Figure 3. </w:t>
      </w:r>
      <w:r w:rsidR="00593F41" w:rsidRPr="00BA6D15">
        <w:rPr>
          <w:rFonts w:eastAsia="SimSun"/>
          <w:b/>
          <w:bCs/>
          <w:color w:val="000000"/>
          <w:sz w:val="20"/>
          <w:szCs w:val="20"/>
        </w:rPr>
        <w:t>Inulin</w:t>
      </w:r>
      <w:r w:rsidRPr="002B6EEC">
        <w:rPr>
          <w:rFonts w:eastAsia="SimSun"/>
          <w:b/>
          <w:bCs/>
          <w:color w:val="000000"/>
          <w:sz w:val="20"/>
          <w:szCs w:val="20"/>
        </w:rPr>
        <w:t xml:space="preserve"> </w:t>
      </w:r>
      <w:bookmarkStart w:id="300" w:name="OLE_LINK24"/>
      <w:bookmarkStart w:id="301" w:name="OLE_LINK25"/>
      <w:r w:rsidRPr="002B6EEC">
        <w:rPr>
          <w:rFonts w:eastAsia="SimSun"/>
          <w:b/>
          <w:bCs/>
          <w:color w:val="000000"/>
          <w:sz w:val="20"/>
          <w:szCs w:val="20"/>
        </w:rPr>
        <w:t>responders</w:t>
      </w:r>
      <w:bookmarkStart w:id="302" w:name="OLE_LINK30"/>
      <w:bookmarkStart w:id="303" w:name="OLE_LINK31"/>
      <w:bookmarkEnd w:id="300"/>
      <w:bookmarkEnd w:id="301"/>
      <w:r w:rsidR="00593F41" w:rsidRPr="00BA6D15">
        <w:rPr>
          <w:rFonts w:eastAsia="SimSun"/>
          <w:b/>
          <w:bCs/>
          <w:color w:val="000000"/>
          <w:sz w:val="20"/>
          <w:szCs w:val="20"/>
        </w:rPr>
        <w:t xml:space="preserve"> and associated ecological interactions</w:t>
      </w:r>
      <w:r w:rsidR="00731E66" w:rsidRPr="002B6EEC">
        <w:rPr>
          <w:rFonts w:eastAsia="SimSun"/>
          <w:b/>
          <w:bCs/>
          <w:color w:val="000000"/>
          <w:sz w:val="20"/>
          <w:szCs w:val="20"/>
        </w:rPr>
        <w:t xml:space="preserve">. </w:t>
      </w:r>
      <w:bookmarkEnd w:id="302"/>
      <w:bookmarkEnd w:id="303"/>
      <w:r w:rsidR="00C414E2" w:rsidRPr="002B6EEC">
        <w:rPr>
          <w:rFonts w:eastAsia="SimSun"/>
          <w:b/>
          <w:bCs/>
          <w:color w:val="000000"/>
          <w:sz w:val="20"/>
          <w:szCs w:val="20"/>
        </w:rPr>
        <w:t>A</w:t>
      </w:r>
      <w:r w:rsidR="00731E66" w:rsidRPr="002B6EEC">
        <w:rPr>
          <w:rFonts w:eastAsia="SimSun"/>
          <w:b/>
          <w:bCs/>
          <w:color w:val="000000"/>
          <w:sz w:val="20"/>
          <w:szCs w:val="20"/>
        </w:rPr>
        <w:t xml:space="preserve">. </w:t>
      </w:r>
      <w:r w:rsidR="00546C70" w:rsidRPr="002B6EEC">
        <w:rPr>
          <w:rFonts w:eastAsia="SimSun"/>
          <w:color w:val="000000"/>
          <w:sz w:val="20"/>
          <w:szCs w:val="20"/>
        </w:rPr>
        <w:t>I</w:t>
      </w:r>
      <w:r w:rsidR="00731E66" w:rsidRPr="002B6EEC">
        <w:rPr>
          <w:rFonts w:eastAsia="SimSun"/>
          <w:color w:val="000000"/>
          <w:sz w:val="20"/>
          <w:szCs w:val="20"/>
        </w:rPr>
        <w:t>ncreased</w:t>
      </w:r>
      <w:r w:rsidRPr="002B6EEC">
        <w:rPr>
          <w:rFonts w:eastAsia="SimSun"/>
          <w:color w:val="000000"/>
          <w:sz w:val="20"/>
          <w:szCs w:val="20"/>
        </w:rPr>
        <w:t xml:space="preserve"> expression of </w:t>
      </w:r>
      <w:proofErr w:type="spellStart"/>
      <w:r w:rsidRPr="002B6EEC">
        <w:rPr>
          <w:rFonts w:eastAsia="SimSun"/>
          <w:color w:val="000000"/>
          <w:sz w:val="20"/>
          <w:szCs w:val="20"/>
        </w:rPr>
        <w:t>inulinase</w:t>
      </w:r>
      <w:proofErr w:type="spellEnd"/>
      <w:r w:rsidRPr="002B6EEC">
        <w:rPr>
          <w:rFonts w:eastAsia="SimSun"/>
          <w:color w:val="000000"/>
          <w:sz w:val="20"/>
          <w:szCs w:val="20"/>
        </w:rPr>
        <w:t xml:space="preserve"> genes</w:t>
      </w:r>
      <w:r w:rsidR="00546C70" w:rsidRPr="002B6EEC">
        <w:rPr>
          <w:rFonts w:eastAsia="SimSun"/>
          <w:color w:val="000000"/>
          <w:sz w:val="20"/>
          <w:szCs w:val="20"/>
        </w:rPr>
        <w:t xml:space="preserve"> following inulin treatment</w:t>
      </w:r>
      <w:r w:rsidRPr="002B6EEC">
        <w:rPr>
          <w:rFonts w:eastAsia="SimSun"/>
          <w:color w:val="000000"/>
          <w:sz w:val="20"/>
          <w:szCs w:val="20"/>
        </w:rPr>
        <w:t>. Each dotted line represents an individual mouse.</w:t>
      </w:r>
      <w:ins w:id="304" w:author="刘 红宾" w:date="2021-04-03T20:23:00Z">
        <w:r w:rsidR="00BF749D">
          <w:rPr>
            <w:rFonts w:eastAsia="SimSun"/>
            <w:color w:val="000000"/>
            <w:sz w:val="20"/>
            <w:szCs w:val="20"/>
          </w:rPr>
          <w:t xml:space="preserve"> </w:t>
        </w:r>
        <w:r w:rsidR="00BF749D" w:rsidRPr="00BF749D">
          <w:rPr>
            <w:rFonts w:eastAsia="SimSun"/>
            <w:color w:val="000000"/>
            <w:sz w:val="20"/>
            <w:szCs w:val="20"/>
          </w:rPr>
          <w:t>Wilcoxon matched-pair signed-rank tests (two-tailed) followed by FDR corrections</w:t>
        </w:r>
      </w:ins>
      <w:ins w:id="305" w:author="刘 红宾" w:date="2021-04-03T20:24:00Z">
        <w:r w:rsidR="009D6C68">
          <w:rPr>
            <w:rFonts w:eastAsia="SimSun"/>
            <w:color w:val="000000"/>
            <w:sz w:val="20"/>
            <w:szCs w:val="20"/>
          </w:rPr>
          <w:t>,</w:t>
        </w:r>
      </w:ins>
      <w:r w:rsidRPr="002B6EEC">
        <w:rPr>
          <w:rFonts w:eastAsia="SimSun"/>
          <w:color w:val="000000"/>
          <w:sz w:val="20"/>
          <w:szCs w:val="20"/>
        </w:rPr>
        <w:t xml:space="preserve"> *</w:t>
      </w:r>
      <w:ins w:id="306" w:author="刘 红宾" w:date="2021-04-03T20:23:00Z">
        <w:r w:rsidR="00BF749D">
          <w:rPr>
            <w:rFonts w:eastAsia="SimSun"/>
            <w:color w:val="000000"/>
            <w:sz w:val="20"/>
            <w:szCs w:val="20"/>
          </w:rPr>
          <w:t xml:space="preserve"> </w:t>
        </w:r>
      </w:ins>
      <w:r w:rsidR="00546C70" w:rsidRPr="00794D96">
        <w:rPr>
          <w:rFonts w:eastAsia="SimSun"/>
          <w:i/>
          <w:iCs/>
          <w:color w:val="000000"/>
          <w:sz w:val="20"/>
          <w:szCs w:val="20"/>
        </w:rPr>
        <w:t>P</w:t>
      </w:r>
      <w:r w:rsidR="00546C70" w:rsidRPr="002B6EEC">
        <w:rPr>
          <w:rFonts w:eastAsia="SimSun"/>
          <w:color w:val="000000"/>
          <w:sz w:val="20"/>
          <w:szCs w:val="20"/>
        </w:rPr>
        <w:t xml:space="preserve"> </w:t>
      </w:r>
      <w:r w:rsidR="00546C70" w:rsidRPr="002B6EEC">
        <w:rPr>
          <w:sz w:val="20"/>
          <w:szCs w:val="20"/>
        </w:rPr>
        <w:t xml:space="preserve">&lt; </w:t>
      </w:r>
      <w:r w:rsidRPr="002B6EEC">
        <w:rPr>
          <w:rFonts w:eastAsia="SimSun"/>
          <w:color w:val="000000"/>
          <w:sz w:val="20"/>
          <w:szCs w:val="20"/>
        </w:rPr>
        <w:t>0.05; **</w:t>
      </w:r>
      <w:ins w:id="307" w:author="刘 红宾" w:date="2021-04-03T20:23:00Z">
        <w:r w:rsidR="00BF749D">
          <w:rPr>
            <w:rFonts w:eastAsia="SimSun"/>
            <w:color w:val="000000"/>
            <w:sz w:val="20"/>
            <w:szCs w:val="20"/>
          </w:rPr>
          <w:t xml:space="preserve"> </w:t>
        </w:r>
      </w:ins>
      <w:r w:rsidR="00546C70" w:rsidRPr="00794D96">
        <w:rPr>
          <w:rFonts w:eastAsia="SimSun"/>
          <w:i/>
          <w:iCs/>
          <w:color w:val="000000"/>
          <w:sz w:val="20"/>
          <w:szCs w:val="20"/>
        </w:rPr>
        <w:t>P</w:t>
      </w:r>
      <w:r w:rsidR="00546C70" w:rsidRPr="002B6EEC">
        <w:rPr>
          <w:rFonts w:eastAsia="SimSun"/>
          <w:color w:val="000000"/>
          <w:sz w:val="20"/>
          <w:szCs w:val="20"/>
        </w:rPr>
        <w:t xml:space="preserve"> </w:t>
      </w:r>
      <w:r w:rsidR="00546C70" w:rsidRPr="002B6EEC">
        <w:rPr>
          <w:sz w:val="20"/>
          <w:szCs w:val="20"/>
        </w:rPr>
        <w:t xml:space="preserve">&lt; </w:t>
      </w:r>
      <w:r w:rsidRPr="002B6EEC">
        <w:rPr>
          <w:rFonts w:eastAsia="SimSun"/>
          <w:color w:val="000000"/>
          <w:sz w:val="20"/>
          <w:szCs w:val="20"/>
        </w:rPr>
        <w:t xml:space="preserve">0.01; </w:t>
      </w:r>
      <w:bookmarkStart w:id="308" w:name="OLE_LINK34"/>
      <w:bookmarkStart w:id="309" w:name="OLE_LINK35"/>
      <w:r w:rsidRPr="002B6EEC">
        <w:rPr>
          <w:rFonts w:eastAsia="SimSun"/>
          <w:color w:val="000000"/>
          <w:sz w:val="20"/>
          <w:szCs w:val="20"/>
        </w:rPr>
        <w:t xml:space="preserve">*** </w:t>
      </w:r>
      <w:r w:rsidR="00546C70" w:rsidRPr="00794D96">
        <w:rPr>
          <w:rFonts w:eastAsia="SimSun"/>
          <w:i/>
          <w:iCs/>
          <w:color w:val="000000"/>
          <w:sz w:val="20"/>
          <w:szCs w:val="20"/>
        </w:rPr>
        <w:t>P</w:t>
      </w:r>
      <w:r w:rsidR="00546C70" w:rsidRPr="002B6EEC">
        <w:rPr>
          <w:rFonts w:eastAsia="SimSun"/>
          <w:color w:val="000000"/>
          <w:sz w:val="20"/>
          <w:szCs w:val="20"/>
        </w:rPr>
        <w:t xml:space="preserve"> </w:t>
      </w:r>
      <w:r w:rsidR="00546C70" w:rsidRPr="002B6EEC">
        <w:rPr>
          <w:sz w:val="20"/>
          <w:szCs w:val="20"/>
        </w:rPr>
        <w:t xml:space="preserve">&lt; </w:t>
      </w:r>
      <w:r w:rsidRPr="002B6EEC">
        <w:rPr>
          <w:rFonts w:eastAsia="SimSun"/>
          <w:color w:val="000000"/>
          <w:sz w:val="20"/>
          <w:szCs w:val="20"/>
        </w:rPr>
        <w:t>0.001</w:t>
      </w:r>
      <w:bookmarkEnd w:id="308"/>
      <w:bookmarkEnd w:id="309"/>
      <w:r w:rsidRPr="002B6EEC">
        <w:rPr>
          <w:rFonts w:eastAsia="SimSun"/>
          <w:color w:val="000000"/>
          <w:sz w:val="20"/>
          <w:szCs w:val="20"/>
        </w:rPr>
        <w:t>.</w:t>
      </w:r>
      <w:r w:rsidR="00731E66" w:rsidRPr="002B6EEC">
        <w:rPr>
          <w:rFonts w:eastAsia="SimSun"/>
          <w:color w:val="000000"/>
          <w:sz w:val="20"/>
          <w:szCs w:val="20"/>
        </w:rPr>
        <w:t xml:space="preserve"> </w:t>
      </w:r>
      <w:r w:rsidR="00453768" w:rsidRPr="002B6EEC">
        <w:rPr>
          <w:rFonts w:eastAsia="SimSun"/>
          <w:b/>
          <w:bCs/>
          <w:color w:val="000000"/>
          <w:sz w:val="20"/>
          <w:szCs w:val="20"/>
        </w:rPr>
        <w:t>B</w:t>
      </w:r>
      <w:r w:rsidR="00453768" w:rsidRPr="002B6EEC">
        <w:rPr>
          <w:rFonts w:eastAsia="SimSun"/>
          <w:color w:val="000000"/>
          <w:sz w:val="20"/>
          <w:szCs w:val="20"/>
        </w:rPr>
        <w:t xml:space="preserve">. </w:t>
      </w:r>
      <w:r w:rsidR="00034744" w:rsidRPr="002B6EEC">
        <w:rPr>
          <w:rFonts w:eastAsia="SimSun"/>
          <w:color w:val="000000"/>
          <w:sz w:val="20"/>
          <w:szCs w:val="20"/>
        </w:rPr>
        <w:t>Generalized Lotka-Volterra model combined with Bayesian statistics to infer</w:t>
      </w:r>
      <w:r w:rsidR="00175772" w:rsidRPr="002B6EEC">
        <w:rPr>
          <w:rFonts w:eastAsia="SimSun"/>
          <w:color w:val="000000"/>
          <w:sz w:val="20"/>
          <w:szCs w:val="20"/>
        </w:rPr>
        <w:t xml:space="preserve"> inulin responders</w:t>
      </w:r>
      <w:r w:rsidR="008C698D" w:rsidRPr="002B6EEC">
        <w:rPr>
          <w:rFonts w:eastAsia="SimSun"/>
          <w:color w:val="000000"/>
          <w:sz w:val="20"/>
          <w:szCs w:val="20"/>
        </w:rPr>
        <w:t xml:space="preserve"> and</w:t>
      </w:r>
      <w:r w:rsidR="000D3F23" w:rsidRPr="00BA6D15">
        <w:rPr>
          <w:rFonts w:eastAsia="SimSun"/>
          <w:color w:val="000000"/>
          <w:sz w:val="20"/>
          <w:szCs w:val="20"/>
        </w:rPr>
        <w:t xml:space="preserve"> </w:t>
      </w:r>
      <w:r w:rsidR="00E610BF">
        <w:rPr>
          <w:rFonts w:eastAsia="SimSun"/>
          <w:color w:val="000000"/>
          <w:sz w:val="20"/>
          <w:szCs w:val="20"/>
        </w:rPr>
        <w:t xml:space="preserve">bacterial </w:t>
      </w:r>
      <w:r w:rsidR="00267C0F" w:rsidRPr="00BA6D15">
        <w:rPr>
          <w:rFonts w:eastAsia="SimSun"/>
          <w:color w:val="000000"/>
          <w:sz w:val="20"/>
          <w:szCs w:val="20"/>
        </w:rPr>
        <w:t>interactions</w:t>
      </w:r>
      <w:r w:rsidR="002F0BD0" w:rsidRPr="002B6EEC">
        <w:rPr>
          <w:rFonts w:eastAsia="SimSun"/>
          <w:color w:val="000000"/>
          <w:sz w:val="20"/>
          <w:szCs w:val="20"/>
        </w:rPr>
        <w:t xml:space="preserve">. </w:t>
      </w:r>
      <w:r w:rsidR="008E2A28" w:rsidRPr="00BA6D15">
        <w:rPr>
          <w:rFonts w:eastAsia="SimSun"/>
          <w:b/>
          <w:bCs/>
          <w:color w:val="000000"/>
          <w:sz w:val="20"/>
          <w:szCs w:val="20"/>
        </w:rPr>
        <w:t>C</w:t>
      </w:r>
      <w:r w:rsidR="008E2A28" w:rsidRPr="00BA6D15">
        <w:rPr>
          <w:rFonts w:eastAsia="SimSun"/>
          <w:color w:val="000000"/>
          <w:sz w:val="20"/>
          <w:szCs w:val="20"/>
        </w:rPr>
        <w:t xml:space="preserve">. </w:t>
      </w:r>
      <w:r w:rsidR="008E2A28" w:rsidRPr="002B6EEC">
        <w:rPr>
          <w:color w:val="000000"/>
          <w:sz w:val="20"/>
          <w:szCs w:val="20"/>
        </w:rPr>
        <w:t>Total bacterial density measured by quantitative PCR.</w:t>
      </w:r>
      <w:r w:rsidR="008E2A28" w:rsidRPr="002B6EEC">
        <w:rPr>
          <w:rFonts w:eastAsia="SimSun"/>
          <w:color w:val="000000"/>
          <w:sz w:val="21"/>
          <w:szCs w:val="21"/>
        </w:rPr>
        <w:t xml:space="preserve"> </w:t>
      </w:r>
      <w:r w:rsidR="00AA3220" w:rsidRPr="00BA6D15">
        <w:rPr>
          <w:rFonts w:eastAsia="SimSun"/>
          <w:b/>
          <w:bCs/>
          <w:color w:val="000000"/>
          <w:sz w:val="20"/>
          <w:szCs w:val="20"/>
        </w:rPr>
        <w:t>D</w:t>
      </w:r>
      <w:r w:rsidR="00731E66" w:rsidRPr="002B6EEC">
        <w:rPr>
          <w:rFonts w:eastAsia="SimSun"/>
          <w:b/>
          <w:bCs/>
          <w:color w:val="000000"/>
          <w:sz w:val="20"/>
          <w:szCs w:val="20"/>
        </w:rPr>
        <w:t>.</w:t>
      </w:r>
      <w:r w:rsidR="00731E66" w:rsidRPr="002B6EEC">
        <w:rPr>
          <w:rFonts w:eastAsia="SimSun"/>
          <w:color w:val="000000"/>
          <w:sz w:val="20"/>
          <w:szCs w:val="20"/>
        </w:rPr>
        <w:t xml:space="preserve"> </w:t>
      </w:r>
      <w:r w:rsidRPr="002B6EEC">
        <w:rPr>
          <w:rFonts w:eastAsia="SimSun"/>
          <w:color w:val="000000"/>
          <w:sz w:val="20"/>
          <w:szCs w:val="20"/>
        </w:rPr>
        <w:t xml:space="preserve">Posterior distribution of five </w:t>
      </w:r>
      <w:r w:rsidR="002A61FE" w:rsidRPr="002B6EEC">
        <w:rPr>
          <w:rFonts w:eastAsia="SimSun"/>
          <w:color w:val="000000"/>
          <w:sz w:val="20"/>
          <w:szCs w:val="20"/>
        </w:rPr>
        <w:t xml:space="preserve">bacterial </w:t>
      </w:r>
      <w:r w:rsidR="00896AE3">
        <w:rPr>
          <w:rFonts w:eastAsia="SimSun"/>
          <w:color w:val="000000"/>
          <w:sz w:val="20"/>
          <w:szCs w:val="20"/>
        </w:rPr>
        <w:t xml:space="preserve">taxa </w:t>
      </w:r>
      <w:r w:rsidRPr="002B6EEC">
        <w:rPr>
          <w:rFonts w:eastAsia="SimSun"/>
          <w:color w:val="000000"/>
          <w:sz w:val="20"/>
          <w:szCs w:val="20"/>
        </w:rPr>
        <w:t>with significant growth responses</w:t>
      </w:r>
      <w:r w:rsidR="00A5106D" w:rsidRPr="00BA6D15">
        <w:rPr>
          <w:rFonts w:eastAsia="SimSun"/>
          <w:color w:val="000000"/>
          <w:sz w:val="20"/>
          <w:szCs w:val="20"/>
        </w:rPr>
        <w:t xml:space="preserve"> (inulin responders)</w:t>
      </w:r>
      <w:r w:rsidR="005B3798" w:rsidRPr="00BA6D15">
        <w:rPr>
          <w:color w:val="000000"/>
          <w:sz w:val="20"/>
          <w:szCs w:val="20"/>
        </w:rPr>
        <w:t>.</w:t>
      </w:r>
      <w:r w:rsidR="005B3798" w:rsidRPr="00BA6D15">
        <w:rPr>
          <w:b/>
          <w:bCs/>
          <w:color w:val="000000"/>
          <w:sz w:val="20"/>
          <w:szCs w:val="20"/>
        </w:rPr>
        <w:t xml:space="preserve"> </w:t>
      </w:r>
      <w:proofErr w:type="gramStart"/>
      <w:r w:rsidR="00BF4E0F" w:rsidRPr="00BA6D15">
        <w:rPr>
          <w:b/>
          <w:bCs/>
          <w:color w:val="000000"/>
          <w:sz w:val="20"/>
          <w:szCs w:val="20"/>
        </w:rPr>
        <w:t>E</w:t>
      </w:r>
      <w:r w:rsidR="00BF4E0F" w:rsidRPr="00BA6D15">
        <w:rPr>
          <w:color w:val="000000"/>
          <w:sz w:val="20"/>
          <w:szCs w:val="20"/>
        </w:rPr>
        <w:t>,</w:t>
      </w:r>
      <w:r w:rsidR="00AA3220" w:rsidRPr="00BA6D15">
        <w:rPr>
          <w:rFonts w:eastAsia="SimSun"/>
          <w:b/>
          <w:bCs/>
          <w:color w:val="000000"/>
          <w:sz w:val="20"/>
          <w:szCs w:val="20"/>
        </w:rPr>
        <w:t>F</w:t>
      </w:r>
      <w:r w:rsidR="00A23E66" w:rsidRPr="002B6EEC">
        <w:rPr>
          <w:rFonts w:eastAsia="SimSun"/>
          <w:color w:val="000000"/>
          <w:sz w:val="20"/>
          <w:szCs w:val="20"/>
        </w:rPr>
        <w:t>.</w:t>
      </w:r>
      <w:proofErr w:type="gramEnd"/>
      <w:r w:rsidR="00A23E66" w:rsidRPr="002B6EEC">
        <w:rPr>
          <w:rFonts w:eastAsia="SimSun"/>
          <w:color w:val="000000"/>
          <w:sz w:val="20"/>
          <w:szCs w:val="20"/>
        </w:rPr>
        <w:t xml:space="preserve"> </w:t>
      </w:r>
      <w:r w:rsidR="002326D7" w:rsidRPr="002B6EEC">
        <w:rPr>
          <w:rFonts w:eastAsia="SimSun"/>
          <w:color w:val="000000"/>
          <w:sz w:val="20"/>
          <w:szCs w:val="20"/>
        </w:rPr>
        <w:t>The</w:t>
      </w:r>
      <w:r w:rsidR="00A23E66" w:rsidRPr="002B6EEC">
        <w:rPr>
          <w:rFonts w:eastAsia="SimSun"/>
          <w:color w:val="000000"/>
          <w:sz w:val="20"/>
          <w:szCs w:val="20"/>
        </w:rPr>
        <w:t xml:space="preserve"> absolute abundance </w:t>
      </w:r>
      <w:r w:rsidR="002326D7" w:rsidRPr="002B6EEC">
        <w:rPr>
          <w:rFonts w:eastAsia="SimSun"/>
          <w:color w:val="000000"/>
          <w:sz w:val="20"/>
          <w:szCs w:val="20"/>
        </w:rPr>
        <w:t xml:space="preserve">of </w:t>
      </w:r>
      <w:r w:rsidR="00A06A74" w:rsidRPr="002B6EEC">
        <w:rPr>
          <w:rFonts w:eastAsia="SimSun"/>
          <w:color w:val="000000"/>
          <w:sz w:val="20"/>
          <w:szCs w:val="20"/>
        </w:rPr>
        <w:t>total (</w:t>
      </w:r>
      <w:r w:rsidR="00A06A74" w:rsidRPr="00BA6D15">
        <w:rPr>
          <w:rFonts w:eastAsia="SimSun"/>
          <w:color w:val="000000"/>
          <w:sz w:val="20"/>
          <w:szCs w:val="20"/>
        </w:rPr>
        <w:t>E</w:t>
      </w:r>
      <w:r w:rsidR="00A06A74" w:rsidRPr="002B6EEC">
        <w:rPr>
          <w:rFonts w:eastAsia="SimSun"/>
          <w:color w:val="000000"/>
          <w:sz w:val="20"/>
          <w:szCs w:val="20"/>
        </w:rPr>
        <w:t>) and individual (</w:t>
      </w:r>
      <w:r w:rsidR="00A06A74" w:rsidRPr="00BA6D15">
        <w:rPr>
          <w:rFonts w:eastAsia="SimSun"/>
          <w:color w:val="000000"/>
          <w:sz w:val="20"/>
          <w:szCs w:val="20"/>
        </w:rPr>
        <w:t>F</w:t>
      </w:r>
      <w:r w:rsidR="00A06A74" w:rsidRPr="002B6EEC">
        <w:rPr>
          <w:rFonts w:eastAsia="SimSun"/>
          <w:color w:val="000000"/>
          <w:sz w:val="20"/>
          <w:szCs w:val="20"/>
        </w:rPr>
        <w:t>)</w:t>
      </w:r>
      <w:r w:rsidR="00A06A74">
        <w:rPr>
          <w:rFonts w:eastAsia="SimSun"/>
          <w:color w:val="000000"/>
          <w:sz w:val="20"/>
          <w:szCs w:val="20"/>
        </w:rPr>
        <w:t xml:space="preserve"> </w:t>
      </w:r>
      <w:r w:rsidR="00A23E66" w:rsidRPr="002B6EEC">
        <w:rPr>
          <w:rFonts w:eastAsia="SimSun"/>
          <w:color w:val="000000"/>
          <w:sz w:val="20"/>
          <w:szCs w:val="20"/>
        </w:rPr>
        <w:t xml:space="preserve">inulin responders </w:t>
      </w:r>
      <w:r w:rsidR="002326D7" w:rsidRPr="002B6EEC">
        <w:rPr>
          <w:rFonts w:eastAsia="SimSun"/>
          <w:color w:val="000000"/>
          <w:sz w:val="20"/>
          <w:szCs w:val="20"/>
        </w:rPr>
        <w:t xml:space="preserve">shown in panel </w:t>
      </w:r>
      <w:r w:rsidR="00686353" w:rsidRPr="00BA6D15">
        <w:rPr>
          <w:rFonts w:eastAsia="SimSun"/>
          <w:color w:val="000000"/>
          <w:sz w:val="20"/>
          <w:szCs w:val="20"/>
        </w:rPr>
        <w:t>D</w:t>
      </w:r>
      <w:r w:rsidR="00A23E66" w:rsidRPr="002B6EEC">
        <w:rPr>
          <w:rFonts w:eastAsia="SimSun"/>
          <w:color w:val="000000"/>
          <w:sz w:val="20"/>
          <w:szCs w:val="20"/>
        </w:rPr>
        <w:t xml:space="preserve">. </w:t>
      </w:r>
      <w:r w:rsidR="00AA3220" w:rsidRPr="00BA6D15">
        <w:rPr>
          <w:rFonts w:eastAsia="SimSun"/>
          <w:b/>
          <w:bCs/>
          <w:color w:val="000000"/>
          <w:sz w:val="20"/>
          <w:szCs w:val="20"/>
        </w:rPr>
        <w:t>G</w:t>
      </w:r>
      <w:r w:rsidR="00DC008D" w:rsidRPr="002B6EEC">
        <w:rPr>
          <w:rFonts w:eastAsia="SimSun"/>
          <w:b/>
          <w:bCs/>
          <w:color w:val="000000"/>
          <w:sz w:val="20"/>
          <w:szCs w:val="20"/>
        </w:rPr>
        <w:t xml:space="preserve">. </w:t>
      </w:r>
      <w:r w:rsidR="00DC008D" w:rsidRPr="002B6EEC">
        <w:rPr>
          <w:rFonts w:eastAsia="SimSun"/>
          <w:color w:val="000000"/>
          <w:sz w:val="20"/>
          <w:szCs w:val="20"/>
        </w:rPr>
        <w:t xml:space="preserve">Core ecological interaction network </w:t>
      </w:r>
      <w:r w:rsidR="00657F6F">
        <w:rPr>
          <w:rFonts w:eastAsia="SimSun"/>
          <w:color w:val="000000"/>
          <w:sz w:val="20"/>
          <w:szCs w:val="20"/>
        </w:rPr>
        <w:t>consisting of</w:t>
      </w:r>
      <w:r w:rsidR="00DC008D" w:rsidRPr="002B6EEC">
        <w:rPr>
          <w:rFonts w:eastAsia="SimSun"/>
          <w:color w:val="000000"/>
          <w:sz w:val="20"/>
          <w:szCs w:val="20"/>
        </w:rPr>
        <w:t xml:space="preserve"> significant interactions (</w:t>
      </w:r>
      <w:r w:rsidR="001B24DE" w:rsidRPr="002B6EEC">
        <w:rPr>
          <w:rFonts w:eastAsia="SimSun"/>
          <w:color w:val="000000"/>
          <w:sz w:val="20"/>
          <w:szCs w:val="20"/>
        </w:rPr>
        <w:t xml:space="preserve">95% credible interval </w:t>
      </w:r>
      <w:r w:rsidR="001B24DE" w:rsidRPr="00BA6D15">
        <w:rPr>
          <w:rFonts w:eastAsia="SimSun"/>
          <w:color w:val="000000"/>
          <w:sz w:val="20"/>
          <w:szCs w:val="20"/>
        </w:rPr>
        <w:t xml:space="preserve">of </w:t>
      </w:r>
      <w:r w:rsidR="00B13450">
        <w:rPr>
          <w:rFonts w:eastAsia="SimSun"/>
          <w:color w:val="000000"/>
          <w:sz w:val="20"/>
          <w:szCs w:val="20"/>
        </w:rPr>
        <w:t xml:space="preserve">an </w:t>
      </w:r>
      <w:r w:rsidR="001B24DE" w:rsidRPr="00BA6D15">
        <w:rPr>
          <w:rFonts w:eastAsia="SimSun"/>
          <w:color w:val="000000"/>
          <w:sz w:val="20"/>
          <w:szCs w:val="20"/>
        </w:rPr>
        <w:t xml:space="preserve">interaction coefficient </w:t>
      </w:r>
      <w:r w:rsidR="001B24DE" w:rsidRPr="002B6EEC">
        <w:rPr>
          <w:rFonts w:eastAsia="SimSun"/>
          <w:color w:val="000000"/>
          <w:sz w:val="20"/>
          <w:szCs w:val="20"/>
        </w:rPr>
        <w:t>do</w:t>
      </w:r>
      <w:r w:rsidR="00B13450">
        <w:rPr>
          <w:rFonts w:eastAsia="SimSun"/>
          <w:color w:val="000000"/>
          <w:sz w:val="20"/>
          <w:szCs w:val="20"/>
        </w:rPr>
        <w:t>es</w:t>
      </w:r>
      <w:r w:rsidR="001B24DE" w:rsidRPr="002B6EEC">
        <w:rPr>
          <w:rFonts w:eastAsia="SimSun"/>
          <w:color w:val="000000"/>
          <w:sz w:val="20"/>
          <w:szCs w:val="20"/>
        </w:rPr>
        <w:t xml:space="preserve"> not </w:t>
      </w:r>
      <w:r w:rsidR="001B24DE">
        <w:rPr>
          <w:rFonts w:eastAsia="SimSun"/>
          <w:color w:val="000000"/>
          <w:sz w:val="20"/>
          <w:szCs w:val="20"/>
        </w:rPr>
        <w:t>contain 0). S</w:t>
      </w:r>
      <w:r w:rsidR="00DC008D" w:rsidRPr="002B6EEC">
        <w:rPr>
          <w:rFonts w:eastAsia="SimSun"/>
          <w:color w:val="000000"/>
          <w:sz w:val="20"/>
          <w:szCs w:val="20"/>
        </w:rPr>
        <w:t>elf-interactions</w:t>
      </w:r>
      <w:r w:rsidR="001B24DE">
        <w:rPr>
          <w:rFonts w:eastAsia="SimSun"/>
          <w:color w:val="000000"/>
          <w:sz w:val="20"/>
          <w:szCs w:val="20"/>
        </w:rPr>
        <w:t xml:space="preserve"> are</w:t>
      </w:r>
      <w:r w:rsidR="00DC008D" w:rsidRPr="002B6EEC">
        <w:rPr>
          <w:rFonts w:eastAsia="SimSun"/>
          <w:color w:val="000000"/>
          <w:sz w:val="20"/>
          <w:szCs w:val="20"/>
        </w:rPr>
        <w:t xml:space="preserve"> not show</w:t>
      </w:r>
      <w:r w:rsidR="001B24DE">
        <w:rPr>
          <w:rFonts w:eastAsia="SimSun"/>
          <w:color w:val="000000"/>
          <w:sz w:val="20"/>
          <w:szCs w:val="20"/>
        </w:rPr>
        <w:t>n</w:t>
      </w:r>
      <w:r w:rsidR="00DC008D" w:rsidRPr="002B6EEC">
        <w:rPr>
          <w:rFonts w:eastAsia="SimSun"/>
          <w:color w:val="000000"/>
          <w:sz w:val="20"/>
          <w:szCs w:val="20"/>
        </w:rPr>
        <w:t>.</w:t>
      </w:r>
      <w:r w:rsidR="001C4F38" w:rsidRPr="002B6EEC">
        <w:rPr>
          <w:rFonts w:eastAsia="SimSun"/>
          <w:color w:val="000000"/>
          <w:sz w:val="20"/>
          <w:szCs w:val="20"/>
        </w:rPr>
        <w:t xml:space="preserve"> Inulin responders (bold font) and key inhibitions (red arrows) are highlighted. </w:t>
      </w:r>
      <w:r w:rsidR="00DC008D" w:rsidRPr="002B6EEC">
        <w:rPr>
          <w:rFonts w:eastAsia="SimSun"/>
          <w:color w:val="000000"/>
          <w:sz w:val="20"/>
          <w:szCs w:val="20"/>
        </w:rPr>
        <w:t xml:space="preserve">Point and blunt arrows represent positive and negative interactions respectively. The arrow thickness is proportional to the posterior mean of the corresponding interaction coefficient. </w:t>
      </w:r>
      <w:r w:rsidR="00DF00B8" w:rsidRPr="002B6EEC">
        <w:rPr>
          <w:rFonts w:eastAsia="SimSun"/>
          <w:color w:val="000000"/>
          <w:sz w:val="20"/>
          <w:szCs w:val="20"/>
        </w:rPr>
        <w:t xml:space="preserve">For panels </w:t>
      </w:r>
      <w:r w:rsidR="00983F5A" w:rsidRPr="00BA6D15">
        <w:rPr>
          <w:rFonts w:eastAsia="SimSun"/>
          <w:color w:val="000000"/>
          <w:sz w:val="20"/>
          <w:szCs w:val="20"/>
        </w:rPr>
        <w:t>D</w:t>
      </w:r>
      <w:r w:rsidR="00DF00B8" w:rsidRPr="002B6EEC">
        <w:rPr>
          <w:rFonts w:eastAsia="SimSun"/>
          <w:color w:val="000000"/>
          <w:sz w:val="20"/>
          <w:szCs w:val="20"/>
        </w:rPr>
        <w:t xml:space="preserve">, </w:t>
      </w:r>
      <w:r w:rsidR="00983F5A" w:rsidRPr="00BA6D15">
        <w:rPr>
          <w:rFonts w:eastAsia="SimSun"/>
          <w:color w:val="000000"/>
          <w:sz w:val="20"/>
          <w:szCs w:val="20"/>
        </w:rPr>
        <w:t>F</w:t>
      </w:r>
      <w:r w:rsidR="00DF00B8" w:rsidRPr="002B6EEC">
        <w:rPr>
          <w:rFonts w:eastAsia="SimSun"/>
          <w:color w:val="000000"/>
          <w:sz w:val="20"/>
          <w:szCs w:val="20"/>
        </w:rPr>
        <w:t>,</w:t>
      </w:r>
      <w:r w:rsidR="00251719" w:rsidRPr="002B6EEC">
        <w:rPr>
          <w:rFonts w:eastAsia="SimSun"/>
          <w:color w:val="000000"/>
          <w:sz w:val="20"/>
          <w:szCs w:val="20"/>
        </w:rPr>
        <w:t xml:space="preserve"> </w:t>
      </w:r>
      <w:r w:rsidR="00983F5A" w:rsidRPr="00BA6D15">
        <w:rPr>
          <w:rFonts w:eastAsia="SimSun"/>
          <w:color w:val="000000"/>
          <w:sz w:val="20"/>
          <w:szCs w:val="20"/>
        </w:rPr>
        <w:t>G</w:t>
      </w:r>
      <w:r w:rsidR="00DF00B8" w:rsidRPr="002B6EEC">
        <w:rPr>
          <w:rFonts w:eastAsia="SimSun"/>
          <w:color w:val="000000"/>
          <w:sz w:val="20"/>
          <w:szCs w:val="20"/>
        </w:rPr>
        <w:t xml:space="preserve">, </w:t>
      </w:r>
      <w:r w:rsidR="00DF00B8" w:rsidRPr="002B6EEC">
        <w:rPr>
          <w:sz w:val="20"/>
          <w:szCs w:val="20"/>
        </w:rPr>
        <w:t>taxonomic labels w/ “Un.” group bacteria that are unclassified or uncultured at lower taxonomic ranks</w:t>
      </w:r>
      <w:r w:rsidR="00DF00B8" w:rsidRPr="002B6EEC">
        <w:rPr>
          <w:rFonts w:eastAsia="SimSun"/>
          <w:b/>
          <w:bCs/>
          <w:color w:val="000000"/>
          <w:sz w:val="20"/>
          <w:szCs w:val="20"/>
        </w:rPr>
        <w:t>.</w:t>
      </w:r>
    </w:p>
    <w:p w14:paraId="2DC36993" w14:textId="3CB5F366" w:rsidR="00D40151" w:rsidRDefault="00D40151" w:rsidP="00C3619E">
      <w:pPr>
        <w:jc w:val="both"/>
        <w:rPr>
          <w:rFonts w:eastAsia="SimSun"/>
          <w:b/>
          <w:bCs/>
          <w:color w:val="000000"/>
          <w:sz w:val="20"/>
          <w:szCs w:val="20"/>
        </w:rPr>
      </w:pPr>
    </w:p>
    <w:p w14:paraId="5850B466" w14:textId="518CF8CD" w:rsidR="00D40151" w:rsidRPr="00BA6D15" w:rsidRDefault="00C03C9D" w:rsidP="00D40151">
      <w:pPr>
        <w:jc w:val="center"/>
        <w:rPr>
          <w:sz w:val="22"/>
          <w:szCs w:val="22"/>
        </w:rPr>
      </w:pPr>
      <w:r>
        <w:rPr>
          <w:noProof/>
          <w:sz w:val="22"/>
          <w:szCs w:val="22"/>
        </w:rPr>
        <w:lastRenderedPageBreak/>
        <w:drawing>
          <wp:inline distT="0" distB="0" distL="0" distR="0" wp14:anchorId="2831BA20" wp14:editId="08E938F8">
            <wp:extent cx="4998123" cy="2963631"/>
            <wp:effectExtent l="0" t="0" r="5715" b="0"/>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4737" cy="2973482"/>
                    </a:xfrm>
                    <a:prstGeom prst="rect">
                      <a:avLst/>
                    </a:prstGeom>
                  </pic:spPr>
                </pic:pic>
              </a:graphicData>
            </a:graphic>
          </wp:inline>
        </w:drawing>
      </w:r>
    </w:p>
    <w:p w14:paraId="2B259B5A" w14:textId="77777777" w:rsidR="00D40151" w:rsidRPr="00BA6D15" w:rsidRDefault="00D40151" w:rsidP="00D40151">
      <w:pPr>
        <w:jc w:val="both"/>
        <w:rPr>
          <w:sz w:val="22"/>
          <w:szCs w:val="22"/>
        </w:rPr>
      </w:pPr>
    </w:p>
    <w:p w14:paraId="2B475AB9" w14:textId="23BE079B" w:rsidR="00D40151" w:rsidRDefault="00D40151" w:rsidP="00D40151">
      <w:pPr>
        <w:jc w:val="both"/>
        <w:rPr>
          <w:sz w:val="20"/>
          <w:szCs w:val="20"/>
        </w:rPr>
      </w:pPr>
      <w:r w:rsidRPr="00D65482">
        <w:rPr>
          <w:b/>
          <w:bCs/>
          <w:sz w:val="20"/>
          <w:szCs w:val="20"/>
        </w:rPr>
        <w:t>Figure S</w:t>
      </w:r>
      <w:r w:rsidR="00690DCE" w:rsidRPr="00D65482">
        <w:rPr>
          <w:b/>
          <w:bCs/>
          <w:sz w:val="20"/>
          <w:szCs w:val="20"/>
        </w:rPr>
        <w:t>7</w:t>
      </w:r>
      <w:r w:rsidRPr="00D65482">
        <w:rPr>
          <w:b/>
          <w:bCs/>
          <w:sz w:val="20"/>
          <w:szCs w:val="20"/>
        </w:rPr>
        <w:t xml:space="preserve">. </w:t>
      </w:r>
      <w:r w:rsidR="00010C3E" w:rsidRPr="00D65482">
        <w:rPr>
          <w:b/>
          <w:bCs/>
          <w:sz w:val="20"/>
          <w:szCs w:val="20"/>
        </w:rPr>
        <w:t xml:space="preserve">Comparison of </w:t>
      </w:r>
      <w:r w:rsidR="00405995" w:rsidRPr="00D65482">
        <w:rPr>
          <w:b/>
          <w:bCs/>
          <w:sz w:val="20"/>
          <w:szCs w:val="20"/>
        </w:rPr>
        <w:t xml:space="preserve">temporal changes in </w:t>
      </w:r>
      <w:r w:rsidR="00010C3E" w:rsidRPr="00D65482">
        <w:rPr>
          <w:b/>
          <w:bCs/>
          <w:sz w:val="20"/>
          <w:szCs w:val="20"/>
        </w:rPr>
        <w:t>relative abundance</w:t>
      </w:r>
      <w:r w:rsidR="00405995" w:rsidRPr="00D65482">
        <w:rPr>
          <w:b/>
          <w:bCs/>
          <w:sz w:val="20"/>
          <w:szCs w:val="20"/>
        </w:rPr>
        <w:t xml:space="preserve"> (A)</w:t>
      </w:r>
      <w:r w:rsidR="00010C3E" w:rsidRPr="00D65482">
        <w:rPr>
          <w:b/>
          <w:bCs/>
          <w:sz w:val="20"/>
          <w:szCs w:val="20"/>
        </w:rPr>
        <w:t xml:space="preserve"> between inulin responders and other</w:t>
      </w:r>
      <w:r w:rsidR="00195A6B">
        <w:rPr>
          <w:b/>
          <w:bCs/>
          <w:sz w:val="20"/>
          <w:szCs w:val="20"/>
        </w:rPr>
        <w:t xml:space="preserve"> bacteria </w:t>
      </w:r>
      <w:r w:rsidR="00405995" w:rsidRPr="00D65482">
        <w:rPr>
          <w:b/>
          <w:bCs/>
          <w:sz w:val="20"/>
          <w:szCs w:val="20"/>
        </w:rPr>
        <w:t>and (</w:t>
      </w:r>
      <w:proofErr w:type="gramStart"/>
      <w:r w:rsidR="00405995" w:rsidRPr="00D65482">
        <w:rPr>
          <w:b/>
          <w:bCs/>
          <w:sz w:val="20"/>
          <w:szCs w:val="20"/>
        </w:rPr>
        <w:t>B,C</w:t>
      </w:r>
      <w:proofErr w:type="gramEnd"/>
      <w:r w:rsidR="00405995" w:rsidRPr="00D65482">
        <w:rPr>
          <w:b/>
          <w:bCs/>
          <w:sz w:val="20"/>
          <w:szCs w:val="20"/>
        </w:rPr>
        <w:t>)</w:t>
      </w:r>
      <w:r w:rsidR="00272537">
        <w:rPr>
          <w:b/>
          <w:bCs/>
          <w:sz w:val="20"/>
          <w:szCs w:val="20"/>
        </w:rPr>
        <w:t xml:space="preserve"> between different </w:t>
      </w:r>
      <w:r w:rsidR="00405995" w:rsidRPr="00D65482">
        <w:rPr>
          <w:b/>
          <w:bCs/>
          <w:sz w:val="20"/>
          <w:szCs w:val="20"/>
        </w:rPr>
        <w:t>inulin responders.</w:t>
      </w:r>
      <w:r w:rsidR="00405995">
        <w:rPr>
          <w:sz w:val="20"/>
          <w:szCs w:val="20"/>
        </w:rPr>
        <w:t xml:space="preserve"> The dynamic</w:t>
      </w:r>
      <w:r w:rsidR="00272537">
        <w:rPr>
          <w:sz w:val="20"/>
          <w:szCs w:val="20"/>
        </w:rPr>
        <w:t>al responses</w:t>
      </w:r>
      <w:r w:rsidR="00405995">
        <w:rPr>
          <w:sz w:val="20"/>
          <w:szCs w:val="20"/>
        </w:rPr>
        <w:t xml:space="preserve"> </w:t>
      </w:r>
      <w:r w:rsidR="004F2DF3">
        <w:rPr>
          <w:sz w:val="20"/>
          <w:szCs w:val="20"/>
        </w:rPr>
        <w:t>w</w:t>
      </w:r>
      <w:r w:rsidR="00272537">
        <w:rPr>
          <w:sz w:val="20"/>
          <w:szCs w:val="20"/>
        </w:rPr>
        <w:t>ere</w:t>
      </w:r>
      <w:r w:rsidR="00405995">
        <w:rPr>
          <w:sz w:val="20"/>
          <w:szCs w:val="20"/>
        </w:rPr>
        <w:t xml:space="preserve"> organized by </w:t>
      </w:r>
      <w:r w:rsidR="004F2DF3">
        <w:rPr>
          <w:sz w:val="20"/>
          <w:szCs w:val="20"/>
        </w:rPr>
        <w:t>responder</w:t>
      </w:r>
      <w:r w:rsidR="00405995">
        <w:rPr>
          <w:sz w:val="20"/>
          <w:szCs w:val="20"/>
        </w:rPr>
        <w:t xml:space="preserve"> in panel B </w:t>
      </w:r>
      <w:r w:rsidR="00642D3F">
        <w:rPr>
          <w:sz w:val="20"/>
          <w:szCs w:val="20"/>
        </w:rPr>
        <w:t>or</w:t>
      </w:r>
      <w:r w:rsidR="00405995">
        <w:rPr>
          <w:sz w:val="20"/>
          <w:szCs w:val="20"/>
        </w:rPr>
        <w:t xml:space="preserve"> by vendor in panel C.</w:t>
      </w:r>
    </w:p>
    <w:p w14:paraId="6FB63BC5" w14:textId="3D1FF8BE" w:rsidR="002F2726" w:rsidRDefault="002F2726" w:rsidP="00D40151">
      <w:pPr>
        <w:jc w:val="both"/>
        <w:rPr>
          <w:sz w:val="20"/>
          <w:szCs w:val="20"/>
        </w:rPr>
      </w:pPr>
    </w:p>
    <w:p w14:paraId="56B52722" w14:textId="7551A5FD" w:rsidR="002F2726" w:rsidRPr="00BA6D15" w:rsidRDefault="00EF4FF1" w:rsidP="002F2726">
      <w:pPr>
        <w:jc w:val="center"/>
        <w:rPr>
          <w:sz w:val="22"/>
          <w:szCs w:val="22"/>
        </w:rPr>
      </w:pPr>
      <w:ins w:id="310" w:author="Chen Liao" w:date="2021-04-04T20:12:00Z">
        <w:r>
          <w:rPr>
            <w:noProof/>
            <w:sz w:val="22"/>
            <w:szCs w:val="22"/>
          </w:rPr>
          <w:drawing>
            <wp:inline distT="0" distB="0" distL="0" distR="0" wp14:anchorId="5859E0F5" wp14:editId="304022FD">
              <wp:extent cx="5651500" cy="1828800"/>
              <wp:effectExtent l="0" t="0" r="0" b="0"/>
              <wp:docPr id="5" name="Picture 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ligh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1500" cy="1828800"/>
                      </a:xfrm>
                      <a:prstGeom prst="rect">
                        <a:avLst/>
                      </a:prstGeom>
                    </pic:spPr>
                  </pic:pic>
                </a:graphicData>
              </a:graphic>
            </wp:inline>
          </w:drawing>
        </w:r>
      </w:ins>
    </w:p>
    <w:p w14:paraId="7EAB2A13" w14:textId="77777777" w:rsidR="002F2726" w:rsidRPr="00BA6D15" w:rsidRDefault="002F2726" w:rsidP="002F2726">
      <w:pPr>
        <w:jc w:val="both"/>
        <w:rPr>
          <w:sz w:val="22"/>
          <w:szCs w:val="22"/>
        </w:rPr>
      </w:pPr>
      <w:r w:rsidRPr="00BA6D15">
        <w:rPr>
          <w:sz w:val="22"/>
          <w:szCs w:val="22"/>
        </w:rPr>
        <w:t xml:space="preserve"> </w:t>
      </w:r>
    </w:p>
    <w:p w14:paraId="0E965463" w14:textId="513CE78D" w:rsidR="002F2726" w:rsidRPr="002F2726" w:rsidRDefault="002F2726" w:rsidP="002F2726">
      <w:pPr>
        <w:jc w:val="both"/>
        <w:rPr>
          <w:rFonts w:eastAsia="SimSun"/>
          <w:color w:val="000000"/>
          <w:sz w:val="13"/>
          <w:szCs w:val="13"/>
        </w:rPr>
      </w:pPr>
      <w:r w:rsidRPr="002F2726">
        <w:rPr>
          <w:b/>
          <w:bCs/>
          <w:sz w:val="20"/>
          <w:szCs w:val="20"/>
        </w:rPr>
        <w:t>Figure S</w:t>
      </w:r>
      <w:r>
        <w:rPr>
          <w:b/>
          <w:bCs/>
          <w:sz w:val="20"/>
          <w:szCs w:val="20"/>
        </w:rPr>
        <w:t>8</w:t>
      </w:r>
      <w:r w:rsidRPr="002F2726">
        <w:rPr>
          <w:b/>
          <w:bCs/>
          <w:sz w:val="20"/>
          <w:szCs w:val="20"/>
        </w:rPr>
        <w:t>. Inferring bacterial responders to resistant starch intervention and associated ecological interaction network.</w:t>
      </w:r>
      <w:r w:rsidRPr="002F2726">
        <w:rPr>
          <w:sz w:val="20"/>
          <w:szCs w:val="20"/>
        </w:rPr>
        <w:t xml:space="preserve"> </w:t>
      </w:r>
      <w:r w:rsidRPr="002F2726">
        <w:rPr>
          <w:rFonts w:eastAsia="SimSun"/>
          <w:color w:val="000000"/>
          <w:sz w:val="20"/>
          <w:szCs w:val="20"/>
        </w:rPr>
        <w:t xml:space="preserve">The same figure legend applies as in the main text </w:t>
      </w:r>
      <w:r w:rsidRPr="003A6C8E">
        <w:rPr>
          <w:rFonts w:eastAsia="SimSun"/>
          <w:color w:val="000000"/>
          <w:sz w:val="20"/>
          <w:szCs w:val="20"/>
          <w:highlight w:val="yellow"/>
        </w:rPr>
        <w:t>Fig. 3</w:t>
      </w:r>
      <w:r w:rsidR="00402AE6" w:rsidRPr="003A6C8E">
        <w:rPr>
          <w:rFonts w:eastAsia="SimSun"/>
          <w:color w:val="000000"/>
          <w:sz w:val="20"/>
          <w:szCs w:val="20"/>
          <w:highlight w:val="yellow"/>
        </w:rPr>
        <w:t>E</w:t>
      </w:r>
      <w:r w:rsidRPr="003A6C8E">
        <w:rPr>
          <w:rFonts w:eastAsia="SimSun"/>
          <w:color w:val="000000"/>
          <w:sz w:val="20"/>
          <w:szCs w:val="20"/>
          <w:highlight w:val="yellow"/>
        </w:rPr>
        <w:t>-</w:t>
      </w:r>
      <w:r w:rsidR="00402AE6" w:rsidRPr="003A6C8E">
        <w:rPr>
          <w:rFonts w:eastAsia="SimSun"/>
          <w:color w:val="000000"/>
          <w:sz w:val="20"/>
          <w:szCs w:val="20"/>
          <w:highlight w:val="yellow"/>
        </w:rPr>
        <w:t>G</w:t>
      </w:r>
      <w:r w:rsidRPr="002F2726">
        <w:rPr>
          <w:rFonts w:eastAsia="SimSun"/>
          <w:color w:val="000000"/>
          <w:sz w:val="20"/>
          <w:szCs w:val="20"/>
        </w:rPr>
        <w:t xml:space="preserve"> (the same order).</w:t>
      </w:r>
    </w:p>
    <w:p w14:paraId="41CBA3AC" w14:textId="63B6665A" w:rsidR="00B6206D" w:rsidRPr="00BA6D15" w:rsidRDefault="00B6206D" w:rsidP="00C3619E">
      <w:pPr>
        <w:pStyle w:val="paragraph"/>
        <w:spacing w:before="0" w:beforeAutospacing="0" w:after="0" w:afterAutospacing="0"/>
        <w:jc w:val="both"/>
        <w:rPr>
          <w:rFonts w:ascii="Times New Roman" w:hAnsi="Times New Roman" w:cs="Times New Roman"/>
          <w:b/>
          <w:bCs/>
          <w:color w:val="000000" w:themeColor="text1"/>
          <w:sz w:val="22"/>
          <w:szCs w:val="22"/>
        </w:rPr>
      </w:pPr>
    </w:p>
    <w:p w14:paraId="735253AF" w14:textId="48190BF8" w:rsidR="00181EFE" w:rsidRDefault="007D24CC" w:rsidP="00BA6D15">
      <w:pPr>
        <w:jc w:val="both"/>
        <w:rPr>
          <w:color w:val="000000" w:themeColor="text1"/>
          <w:sz w:val="22"/>
          <w:szCs w:val="22"/>
        </w:rPr>
      </w:pPr>
      <w:r w:rsidRPr="00BA6D15">
        <w:rPr>
          <w:rFonts w:eastAsia="SimSun"/>
          <w:b/>
          <w:bCs/>
          <w:color w:val="000000" w:themeColor="text1"/>
          <w:sz w:val="22"/>
          <w:szCs w:val="22"/>
        </w:rPr>
        <w:t>Dynamical</w:t>
      </w:r>
      <w:r w:rsidR="005641D7" w:rsidRPr="00BA6D15">
        <w:rPr>
          <w:rFonts w:eastAsia="SimSun"/>
          <w:b/>
          <w:bCs/>
          <w:color w:val="000000" w:themeColor="text1"/>
          <w:sz w:val="22"/>
          <w:szCs w:val="22"/>
        </w:rPr>
        <w:t xml:space="preserve"> responses </w:t>
      </w:r>
      <w:r w:rsidRPr="00BA6D15">
        <w:rPr>
          <w:rFonts w:eastAsia="SimSun"/>
          <w:b/>
          <w:bCs/>
          <w:color w:val="000000" w:themeColor="text1"/>
          <w:sz w:val="22"/>
          <w:szCs w:val="22"/>
        </w:rPr>
        <w:t xml:space="preserve">of gut microbiota </w:t>
      </w:r>
      <w:r w:rsidR="00214B29" w:rsidRPr="00BA6D15">
        <w:rPr>
          <w:rFonts w:eastAsia="SimSun"/>
          <w:b/>
          <w:bCs/>
          <w:color w:val="000000" w:themeColor="text1"/>
          <w:sz w:val="22"/>
          <w:szCs w:val="22"/>
        </w:rPr>
        <w:t xml:space="preserve">and SCFAs </w:t>
      </w:r>
      <w:r w:rsidR="005641D7" w:rsidRPr="00BA6D15">
        <w:rPr>
          <w:rFonts w:eastAsia="SimSun"/>
          <w:b/>
          <w:bCs/>
          <w:color w:val="000000" w:themeColor="text1"/>
          <w:sz w:val="22"/>
          <w:szCs w:val="22"/>
        </w:rPr>
        <w:t xml:space="preserve">are </w:t>
      </w:r>
      <w:r w:rsidR="007269F3" w:rsidRPr="00BA6D15">
        <w:rPr>
          <w:rFonts w:eastAsia="SimSun"/>
          <w:b/>
          <w:bCs/>
          <w:color w:val="000000" w:themeColor="text1"/>
          <w:sz w:val="22"/>
          <w:szCs w:val="22"/>
        </w:rPr>
        <w:t>b</w:t>
      </w:r>
      <w:r w:rsidR="00AF04A3" w:rsidRPr="00BA6D15">
        <w:rPr>
          <w:rFonts w:eastAsia="SimSun"/>
          <w:b/>
          <w:bCs/>
          <w:color w:val="000000" w:themeColor="text1"/>
          <w:sz w:val="22"/>
          <w:szCs w:val="22"/>
        </w:rPr>
        <w:t>aseline-dependen</w:t>
      </w:r>
      <w:r w:rsidR="005641D7" w:rsidRPr="00BA6D15">
        <w:rPr>
          <w:rFonts w:eastAsia="SimSun"/>
          <w:b/>
          <w:bCs/>
          <w:color w:val="000000" w:themeColor="text1"/>
          <w:sz w:val="22"/>
          <w:szCs w:val="22"/>
        </w:rPr>
        <w:t xml:space="preserve">t. </w:t>
      </w:r>
      <w:r w:rsidR="006A2125" w:rsidRPr="00BA6D15">
        <w:rPr>
          <w:rFonts w:eastAsia="SimSun"/>
          <w:color w:val="000000" w:themeColor="text1"/>
          <w:sz w:val="22"/>
          <w:szCs w:val="22"/>
        </w:rPr>
        <w:t xml:space="preserve">We have shown above that </w:t>
      </w:r>
      <w:r w:rsidR="00F0154C" w:rsidRPr="00BA6D15">
        <w:rPr>
          <w:rFonts w:eastAsia="SimSun"/>
          <w:color w:val="000000" w:themeColor="text1"/>
          <w:sz w:val="22"/>
          <w:szCs w:val="22"/>
        </w:rPr>
        <w:t xml:space="preserve">the </w:t>
      </w:r>
      <w:r w:rsidR="006A2125" w:rsidRPr="00BA6D15">
        <w:rPr>
          <w:rFonts w:eastAsia="SimSun"/>
          <w:color w:val="000000" w:themeColor="text1"/>
          <w:sz w:val="22"/>
          <w:szCs w:val="22"/>
        </w:rPr>
        <w:t xml:space="preserve">Shanghai mice </w:t>
      </w:r>
      <w:r w:rsidR="003560A6" w:rsidRPr="00BA6D15">
        <w:rPr>
          <w:rFonts w:eastAsia="SimSun"/>
          <w:color w:val="000000" w:themeColor="text1"/>
          <w:sz w:val="22"/>
          <w:szCs w:val="22"/>
        </w:rPr>
        <w:t>were</w:t>
      </w:r>
      <w:r w:rsidR="006A2125" w:rsidRPr="00BA6D15">
        <w:rPr>
          <w:rFonts w:eastAsia="SimSun"/>
          <w:color w:val="000000" w:themeColor="text1"/>
          <w:sz w:val="22"/>
          <w:szCs w:val="22"/>
        </w:rPr>
        <w:t xml:space="preserve"> </w:t>
      </w:r>
      <w:r w:rsidR="00F0154C" w:rsidRPr="00BA6D15">
        <w:rPr>
          <w:rFonts w:eastAsia="SimSun"/>
          <w:color w:val="000000" w:themeColor="text1"/>
          <w:sz w:val="22"/>
          <w:szCs w:val="22"/>
        </w:rPr>
        <w:t xml:space="preserve">initially </w:t>
      </w:r>
      <w:r w:rsidR="006A2125" w:rsidRPr="00BA6D15">
        <w:rPr>
          <w:rFonts w:eastAsia="SimSun"/>
          <w:color w:val="000000" w:themeColor="text1"/>
          <w:sz w:val="22"/>
          <w:szCs w:val="22"/>
        </w:rPr>
        <w:t>inert to inulin</w:t>
      </w:r>
      <w:r w:rsidR="002C5D83">
        <w:rPr>
          <w:rFonts w:eastAsia="SimSun"/>
          <w:color w:val="000000" w:themeColor="text1"/>
          <w:sz w:val="22"/>
          <w:szCs w:val="22"/>
        </w:rPr>
        <w:t xml:space="preserve"> and resistant starch</w:t>
      </w:r>
      <w:r w:rsidR="006A2125" w:rsidRPr="00BA6D15">
        <w:rPr>
          <w:rFonts w:eastAsia="SimSun"/>
          <w:color w:val="000000" w:themeColor="text1"/>
          <w:sz w:val="22"/>
          <w:szCs w:val="22"/>
        </w:rPr>
        <w:t xml:space="preserve"> stimulation</w:t>
      </w:r>
      <w:r w:rsidR="00CE4C2E" w:rsidRPr="00BA6D15">
        <w:rPr>
          <w:rFonts w:eastAsia="SimSun"/>
          <w:color w:val="000000" w:themeColor="text1"/>
          <w:sz w:val="22"/>
          <w:szCs w:val="22"/>
        </w:rPr>
        <w:t xml:space="preserve"> </w:t>
      </w:r>
      <w:r w:rsidR="006A2125" w:rsidRPr="00BA6D15">
        <w:rPr>
          <w:rFonts w:eastAsia="SimSun"/>
          <w:color w:val="000000" w:themeColor="text1"/>
          <w:sz w:val="22"/>
          <w:szCs w:val="22"/>
        </w:rPr>
        <w:t>(</w:t>
      </w:r>
      <w:r w:rsidR="006A2125" w:rsidRPr="00BA6D15">
        <w:rPr>
          <w:rFonts w:eastAsia="SimSun"/>
          <w:color w:val="000000" w:themeColor="text1"/>
          <w:sz w:val="22"/>
          <w:szCs w:val="22"/>
          <w:highlight w:val="yellow"/>
        </w:rPr>
        <w:t>Fig. 3C</w:t>
      </w:r>
      <w:r w:rsidR="006A2125" w:rsidRPr="00BA6D15">
        <w:rPr>
          <w:rFonts w:eastAsia="SimSun"/>
          <w:color w:val="000000" w:themeColor="text1"/>
          <w:sz w:val="22"/>
          <w:szCs w:val="22"/>
        </w:rPr>
        <w:t>). Th</w:t>
      </w:r>
      <w:r w:rsidR="003560A6" w:rsidRPr="00BA6D15">
        <w:rPr>
          <w:rFonts w:eastAsia="SimSun"/>
          <w:color w:val="000000" w:themeColor="text1"/>
          <w:sz w:val="22"/>
          <w:szCs w:val="22"/>
        </w:rPr>
        <w:t xml:space="preserve">e lack of </w:t>
      </w:r>
      <w:r w:rsidR="00097A74" w:rsidRPr="00BA6D15">
        <w:rPr>
          <w:rFonts w:eastAsia="SimSun"/>
          <w:color w:val="000000" w:themeColor="text1"/>
          <w:sz w:val="22"/>
          <w:szCs w:val="22"/>
        </w:rPr>
        <w:t xml:space="preserve">short-term </w:t>
      </w:r>
      <w:r w:rsidR="003560A6" w:rsidRPr="00BA6D15">
        <w:rPr>
          <w:rFonts w:eastAsia="SimSun"/>
          <w:color w:val="000000" w:themeColor="text1"/>
          <w:sz w:val="22"/>
          <w:szCs w:val="22"/>
        </w:rPr>
        <w:t>response can be explained</w:t>
      </w:r>
      <w:r w:rsidR="006A2125" w:rsidRPr="00BA6D15">
        <w:rPr>
          <w:rFonts w:eastAsia="SimSun"/>
          <w:color w:val="000000" w:themeColor="text1"/>
          <w:sz w:val="22"/>
          <w:szCs w:val="22"/>
        </w:rPr>
        <w:t xml:space="preserve"> </w:t>
      </w:r>
      <w:r w:rsidR="003560A6" w:rsidRPr="00BA6D15">
        <w:rPr>
          <w:rFonts w:eastAsia="SimSun"/>
          <w:color w:val="000000" w:themeColor="text1"/>
          <w:sz w:val="22"/>
          <w:szCs w:val="22"/>
        </w:rPr>
        <w:t xml:space="preserve">by </w:t>
      </w:r>
      <w:r w:rsidR="00667285" w:rsidRPr="00BA6D15">
        <w:rPr>
          <w:rFonts w:eastAsia="SimSun"/>
          <w:color w:val="000000" w:themeColor="text1"/>
          <w:sz w:val="22"/>
          <w:szCs w:val="22"/>
        </w:rPr>
        <w:t>the low abundance of</w:t>
      </w:r>
      <w:r w:rsidR="008B17A4">
        <w:rPr>
          <w:rFonts w:eastAsia="SimSun"/>
          <w:color w:val="000000" w:themeColor="text1"/>
          <w:sz w:val="22"/>
          <w:szCs w:val="22"/>
        </w:rPr>
        <w:t xml:space="preserve"> </w:t>
      </w:r>
      <w:r w:rsidR="003560A6" w:rsidRPr="00580EB9">
        <w:rPr>
          <w:rFonts w:eastAsia="SimSun"/>
          <w:i/>
          <w:iCs/>
          <w:color w:val="000000" w:themeColor="text1"/>
          <w:sz w:val="22"/>
          <w:szCs w:val="22"/>
        </w:rPr>
        <w:t xml:space="preserve">Bacteroides </w:t>
      </w:r>
      <w:proofErr w:type="spellStart"/>
      <w:r w:rsidR="003560A6" w:rsidRPr="00580EB9">
        <w:rPr>
          <w:rFonts w:eastAsia="SimSun"/>
          <w:i/>
          <w:iCs/>
          <w:color w:val="000000" w:themeColor="text1"/>
          <w:sz w:val="22"/>
          <w:szCs w:val="22"/>
        </w:rPr>
        <w:t>acidifaciens</w:t>
      </w:r>
      <w:proofErr w:type="spellEnd"/>
      <w:r w:rsidR="008B17A4">
        <w:rPr>
          <w:rFonts w:eastAsia="SimSun"/>
          <w:color w:val="000000" w:themeColor="text1"/>
          <w:sz w:val="22"/>
          <w:szCs w:val="22"/>
        </w:rPr>
        <w:t xml:space="preserve"> (as inulin responder)</w:t>
      </w:r>
      <w:r w:rsidR="003560A6" w:rsidRPr="00BA6D15">
        <w:rPr>
          <w:rFonts w:eastAsia="SimSun"/>
          <w:color w:val="000000" w:themeColor="text1"/>
          <w:sz w:val="22"/>
          <w:szCs w:val="22"/>
        </w:rPr>
        <w:t xml:space="preserve"> and unclassified </w:t>
      </w:r>
      <w:proofErr w:type="spellStart"/>
      <w:r w:rsidR="003560A6" w:rsidRPr="00580EB9">
        <w:rPr>
          <w:rFonts w:eastAsia="SimSun"/>
          <w:i/>
          <w:iCs/>
          <w:color w:val="000000" w:themeColor="text1"/>
          <w:sz w:val="22"/>
          <w:szCs w:val="22"/>
        </w:rPr>
        <w:t>Muribaculaceae</w:t>
      </w:r>
      <w:proofErr w:type="spellEnd"/>
      <w:r w:rsidR="008B17A4">
        <w:rPr>
          <w:rFonts w:eastAsia="SimSun"/>
          <w:color w:val="000000" w:themeColor="text1"/>
          <w:sz w:val="22"/>
          <w:szCs w:val="22"/>
        </w:rPr>
        <w:t xml:space="preserve"> (as responder of both fibers)</w:t>
      </w:r>
      <w:r w:rsidR="00097A74" w:rsidRPr="00BA6D15">
        <w:rPr>
          <w:rFonts w:eastAsia="SimSun"/>
          <w:color w:val="000000" w:themeColor="text1"/>
          <w:sz w:val="22"/>
          <w:szCs w:val="22"/>
        </w:rPr>
        <w:t xml:space="preserve"> in </w:t>
      </w:r>
      <w:r w:rsidR="003560A6" w:rsidRPr="00BA6D15">
        <w:rPr>
          <w:rFonts w:eastAsia="SimSun"/>
          <w:color w:val="000000" w:themeColor="text1"/>
          <w:sz w:val="22"/>
          <w:szCs w:val="22"/>
        </w:rPr>
        <w:t>t</w:t>
      </w:r>
      <w:r w:rsidR="008B17A4">
        <w:rPr>
          <w:rFonts w:eastAsia="SimSun"/>
          <w:color w:val="000000" w:themeColor="text1"/>
          <w:sz w:val="22"/>
          <w:szCs w:val="22"/>
        </w:rPr>
        <w:t xml:space="preserve">heir </w:t>
      </w:r>
      <w:r w:rsidR="003560A6" w:rsidRPr="00BA6D15">
        <w:rPr>
          <w:rFonts w:eastAsia="SimSun"/>
          <w:color w:val="000000" w:themeColor="text1"/>
          <w:sz w:val="22"/>
          <w:szCs w:val="22"/>
        </w:rPr>
        <w:t>baseline microbiota</w:t>
      </w:r>
      <w:r w:rsidR="00667285" w:rsidRPr="00BA6D15">
        <w:rPr>
          <w:rFonts w:eastAsia="SimSun"/>
          <w:color w:val="000000" w:themeColor="text1"/>
          <w:sz w:val="22"/>
          <w:szCs w:val="22"/>
        </w:rPr>
        <w:t xml:space="preserve"> </w:t>
      </w:r>
      <w:r w:rsidR="00F0154C" w:rsidRPr="00BA6D15">
        <w:rPr>
          <w:rFonts w:eastAsia="SimSun"/>
          <w:color w:val="000000" w:themeColor="text1"/>
          <w:sz w:val="22"/>
          <w:szCs w:val="22"/>
        </w:rPr>
        <w:t>(</w:t>
      </w:r>
      <w:r w:rsidR="00F0154C" w:rsidRPr="00BA6D15">
        <w:rPr>
          <w:rFonts w:eastAsia="SimSun"/>
          <w:color w:val="000000" w:themeColor="text1"/>
          <w:sz w:val="22"/>
          <w:szCs w:val="22"/>
          <w:highlight w:val="yellow"/>
        </w:rPr>
        <w:t xml:space="preserve">Fig. </w:t>
      </w:r>
      <w:del w:id="311" w:author="刘 红宾" w:date="2021-04-03T10:07:00Z">
        <w:r w:rsidR="00DA76EC" w:rsidDel="00A54790">
          <w:rPr>
            <w:rFonts w:eastAsia="SimSun"/>
            <w:color w:val="000000" w:themeColor="text1"/>
            <w:sz w:val="22"/>
            <w:szCs w:val="22"/>
            <w:highlight w:val="yellow"/>
          </w:rPr>
          <w:delText>S</w:delText>
        </w:r>
      </w:del>
      <w:r w:rsidR="00DA76EC">
        <w:rPr>
          <w:rFonts w:eastAsia="SimSun"/>
          <w:color w:val="000000" w:themeColor="text1"/>
          <w:sz w:val="22"/>
          <w:szCs w:val="22"/>
          <w:highlight w:val="yellow"/>
        </w:rPr>
        <w:t xml:space="preserve">3F, </w:t>
      </w:r>
      <w:r w:rsidR="00F0154C" w:rsidRPr="008B17A4">
        <w:rPr>
          <w:rFonts w:eastAsia="SimSun"/>
          <w:color w:val="000000" w:themeColor="text1"/>
          <w:sz w:val="22"/>
          <w:szCs w:val="22"/>
          <w:highlight w:val="yellow"/>
        </w:rPr>
        <w:t>S</w:t>
      </w:r>
      <w:r w:rsidR="00BC0141" w:rsidRPr="008B17A4">
        <w:rPr>
          <w:rFonts w:eastAsia="SimSun"/>
          <w:color w:val="000000" w:themeColor="text1"/>
          <w:sz w:val="22"/>
          <w:szCs w:val="22"/>
          <w:highlight w:val="yellow"/>
        </w:rPr>
        <w:t>7</w:t>
      </w:r>
      <w:r w:rsidR="00063392" w:rsidRPr="008B17A4">
        <w:rPr>
          <w:rFonts w:eastAsia="SimSun"/>
          <w:color w:val="000000" w:themeColor="text1"/>
          <w:sz w:val="22"/>
          <w:szCs w:val="22"/>
          <w:highlight w:val="yellow"/>
        </w:rPr>
        <w:t>B</w:t>
      </w:r>
      <w:r w:rsidR="008B17A4" w:rsidRPr="008B17A4">
        <w:rPr>
          <w:rFonts w:eastAsia="SimSun"/>
          <w:color w:val="000000" w:themeColor="text1"/>
          <w:sz w:val="22"/>
          <w:szCs w:val="22"/>
          <w:highlight w:val="yellow"/>
        </w:rPr>
        <w:t>, S8B</w:t>
      </w:r>
      <w:r w:rsidR="00F0154C" w:rsidRPr="00F753A1">
        <w:rPr>
          <w:rFonts w:eastAsia="SimSun"/>
          <w:color w:val="000000" w:themeColor="text1"/>
          <w:sz w:val="22"/>
          <w:szCs w:val="22"/>
        </w:rPr>
        <w:t>)</w:t>
      </w:r>
      <w:r w:rsidR="006A2125" w:rsidRPr="00F753A1">
        <w:rPr>
          <w:rFonts w:eastAsia="SimSun"/>
          <w:color w:val="000000" w:themeColor="text1"/>
          <w:sz w:val="22"/>
          <w:szCs w:val="22"/>
        </w:rPr>
        <w:t xml:space="preserve">. </w:t>
      </w:r>
      <w:r w:rsidR="00B85472" w:rsidRPr="00F753A1">
        <w:rPr>
          <w:color w:val="000000" w:themeColor="text1"/>
          <w:sz w:val="22"/>
          <w:szCs w:val="22"/>
        </w:rPr>
        <w:t xml:space="preserve">To </w:t>
      </w:r>
      <w:r w:rsidR="007E2EF6">
        <w:rPr>
          <w:color w:val="000000" w:themeColor="text1"/>
          <w:sz w:val="22"/>
          <w:szCs w:val="22"/>
        </w:rPr>
        <w:t xml:space="preserve">formally </w:t>
      </w:r>
      <w:r w:rsidR="00C0009B" w:rsidRPr="00F753A1">
        <w:rPr>
          <w:color w:val="000000" w:themeColor="text1"/>
          <w:sz w:val="22"/>
          <w:szCs w:val="22"/>
        </w:rPr>
        <w:t>quantify</w:t>
      </w:r>
      <w:r w:rsidR="00C0009B" w:rsidRPr="00BA6D15">
        <w:rPr>
          <w:color w:val="000000" w:themeColor="text1"/>
          <w:sz w:val="22"/>
          <w:szCs w:val="22"/>
        </w:rPr>
        <w:t xml:space="preserve"> the baseline effects</w:t>
      </w:r>
      <w:r w:rsidR="003B0FE7" w:rsidRPr="00BA6D15">
        <w:rPr>
          <w:color w:val="000000" w:themeColor="text1"/>
          <w:sz w:val="22"/>
          <w:szCs w:val="22"/>
        </w:rPr>
        <w:t xml:space="preserve">, </w:t>
      </w:r>
      <w:r w:rsidR="005B4C77" w:rsidRPr="00BA6D15">
        <w:rPr>
          <w:color w:val="000000" w:themeColor="text1"/>
          <w:sz w:val="22"/>
          <w:szCs w:val="22"/>
        </w:rPr>
        <w:t>we</w:t>
      </w:r>
      <w:r w:rsidR="003B0FE7" w:rsidRPr="00BA6D15">
        <w:rPr>
          <w:color w:val="000000" w:themeColor="text1"/>
          <w:sz w:val="22"/>
          <w:szCs w:val="22"/>
        </w:rPr>
        <w:t xml:space="preserve"> </w:t>
      </w:r>
      <w:r w:rsidR="00C0671D" w:rsidRPr="00BA6D15">
        <w:rPr>
          <w:color w:val="000000" w:themeColor="text1"/>
          <w:sz w:val="22"/>
          <w:szCs w:val="22"/>
        </w:rPr>
        <w:t>transformed</w:t>
      </w:r>
      <w:r w:rsidR="003B0FE7" w:rsidRPr="00BA6D15">
        <w:rPr>
          <w:color w:val="000000" w:themeColor="text1"/>
          <w:sz w:val="22"/>
          <w:szCs w:val="22"/>
        </w:rPr>
        <w:t xml:space="preserve"> </w:t>
      </w:r>
      <w:proofErr w:type="spellStart"/>
      <w:r w:rsidR="003423B9">
        <w:rPr>
          <w:color w:val="000000" w:themeColor="text1"/>
          <w:sz w:val="22"/>
          <w:szCs w:val="22"/>
        </w:rPr>
        <w:t>all</w:t>
      </w:r>
      <w:r w:rsidR="003B0FE7" w:rsidRPr="00BA6D15">
        <w:rPr>
          <w:color w:val="000000" w:themeColor="text1"/>
          <w:sz w:val="22"/>
          <w:szCs w:val="22"/>
        </w:rPr>
        <w:t xml:space="preserve"> time</w:t>
      </w:r>
      <w:proofErr w:type="spellEnd"/>
      <w:r w:rsidR="003B0FE7" w:rsidRPr="00BA6D15">
        <w:rPr>
          <w:color w:val="000000" w:themeColor="text1"/>
          <w:sz w:val="22"/>
          <w:szCs w:val="22"/>
        </w:rPr>
        <w:t xml:space="preserve"> series </w:t>
      </w:r>
      <w:r w:rsidR="00B50101" w:rsidRPr="00BA6D15">
        <w:rPr>
          <w:color w:val="000000" w:themeColor="text1"/>
          <w:sz w:val="22"/>
          <w:szCs w:val="22"/>
        </w:rPr>
        <w:t xml:space="preserve">from </w:t>
      </w:r>
      <w:r w:rsidR="00DB7647" w:rsidRPr="00BA6D15">
        <w:rPr>
          <w:color w:val="000000" w:themeColor="text1"/>
          <w:sz w:val="22"/>
          <w:szCs w:val="22"/>
        </w:rPr>
        <w:t xml:space="preserve">both </w:t>
      </w:r>
      <w:r w:rsidR="009A47CE" w:rsidRPr="00BA6D15">
        <w:rPr>
          <w:color w:val="000000" w:themeColor="text1"/>
          <w:sz w:val="22"/>
          <w:szCs w:val="22"/>
        </w:rPr>
        <w:t xml:space="preserve">intervention </w:t>
      </w:r>
      <w:r w:rsidR="00674298" w:rsidRPr="00BA6D15">
        <w:rPr>
          <w:color w:val="000000" w:themeColor="text1"/>
          <w:sz w:val="22"/>
          <w:szCs w:val="22"/>
        </w:rPr>
        <w:t xml:space="preserve">and control </w:t>
      </w:r>
      <w:r w:rsidR="009A47CE" w:rsidRPr="00BA6D15">
        <w:rPr>
          <w:color w:val="000000" w:themeColor="text1"/>
          <w:sz w:val="22"/>
          <w:szCs w:val="22"/>
        </w:rPr>
        <w:t xml:space="preserve">group </w:t>
      </w:r>
      <w:r w:rsidR="003B0FE7" w:rsidRPr="00BA6D15">
        <w:rPr>
          <w:color w:val="000000" w:themeColor="text1"/>
          <w:sz w:val="22"/>
          <w:szCs w:val="22"/>
        </w:rPr>
        <w:t>in</w:t>
      </w:r>
      <w:r w:rsidR="002C38AA" w:rsidRPr="00BA6D15">
        <w:rPr>
          <w:color w:val="000000" w:themeColor="text1"/>
          <w:sz w:val="22"/>
          <w:szCs w:val="22"/>
        </w:rPr>
        <w:t xml:space="preserve">to </w:t>
      </w:r>
      <w:r w:rsidR="00C139CF" w:rsidRPr="00BA6D15">
        <w:rPr>
          <w:color w:val="000000" w:themeColor="text1"/>
          <w:sz w:val="22"/>
          <w:szCs w:val="22"/>
        </w:rPr>
        <w:t>a 2-</w:t>
      </w:r>
      <w:r w:rsidR="003B0FE7" w:rsidRPr="00BA6D15">
        <w:rPr>
          <w:color w:val="000000" w:themeColor="text1"/>
          <w:sz w:val="22"/>
          <w:szCs w:val="22"/>
        </w:rPr>
        <w:t xml:space="preserve">dimensional </w:t>
      </w:r>
      <w:r w:rsidR="003E45F3" w:rsidRPr="00BA6D15">
        <w:rPr>
          <w:color w:val="000000" w:themeColor="text1"/>
          <w:sz w:val="22"/>
          <w:szCs w:val="22"/>
        </w:rPr>
        <w:t>space</w:t>
      </w:r>
      <w:r w:rsidR="00D940F8" w:rsidRPr="00BA6D15">
        <w:rPr>
          <w:color w:val="000000" w:themeColor="text1"/>
          <w:sz w:val="22"/>
          <w:szCs w:val="22"/>
        </w:rPr>
        <w:t xml:space="preserve"> </w:t>
      </w:r>
      <w:r w:rsidR="003B0FE7" w:rsidRPr="00BA6D15">
        <w:rPr>
          <w:color w:val="000000" w:themeColor="text1"/>
          <w:sz w:val="22"/>
          <w:szCs w:val="22"/>
        </w:rPr>
        <w:t>and then</w:t>
      </w:r>
      <w:r w:rsidR="003E45F3" w:rsidRPr="00BA6D15">
        <w:rPr>
          <w:color w:val="000000" w:themeColor="text1"/>
          <w:sz w:val="22"/>
          <w:szCs w:val="22"/>
        </w:rPr>
        <w:t xml:space="preserve"> </w:t>
      </w:r>
      <w:r w:rsidR="003B0FE7" w:rsidRPr="00BA6D15">
        <w:rPr>
          <w:color w:val="000000" w:themeColor="text1"/>
          <w:sz w:val="22"/>
          <w:szCs w:val="22"/>
        </w:rPr>
        <w:t xml:space="preserve">compared the coarse-grained representation among different vendors after adjusting the responses from the </w:t>
      </w:r>
      <w:r w:rsidR="008B5D4B" w:rsidRPr="00BA6D15">
        <w:rPr>
          <w:color w:val="000000" w:themeColor="text1"/>
          <w:sz w:val="22"/>
          <w:szCs w:val="22"/>
        </w:rPr>
        <w:t>comparator arm</w:t>
      </w:r>
      <w:r w:rsidR="003B0FE7" w:rsidRPr="00BA6D15">
        <w:rPr>
          <w:color w:val="000000" w:themeColor="text1"/>
          <w:sz w:val="22"/>
          <w:szCs w:val="22"/>
        </w:rPr>
        <w:t xml:space="preserve"> (</w:t>
      </w:r>
      <w:r w:rsidR="003B0FE7" w:rsidRPr="00BA6D15">
        <w:rPr>
          <w:color w:val="000000" w:themeColor="text1"/>
          <w:sz w:val="22"/>
          <w:szCs w:val="22"/>
          <w:highlight w:val="yellow"/>
        </w:rPr>
        <w:t>see Methods</w:t>
      </w:r>
      <w:r w:rsidR="003B0FE7" w:rsidRPr="00BA6D15">
        <w:rPr>
          <w:color w:val="000000" w:themeColor="text1"/>
          <w:sz w:val="22"/>
          <w:szCs w:val="22"/>
        </w:rPr>
        <w:t xml:space="preserve">). </w:t>
      </w:r>
      <w:r w:rsidR="00EA1FFA" w:rsidRPr="00BA6D15">
        <w:rPr>
          <w:color w:val="000000" w:themeColor="text1"/>
          <w:sz w:val="22"/>
          <w:szCs w:val="22"/>
        </w:rPr>
        <w:t>Compared to previous approaches that measure intervention effects by inspection of cross-sectional changes in the intervention group alone, the control group data was</w:t>
      </w:r>
      <w:r w:rsidR="001C7B4E" w:rsidRPr="00BA6D15">
        <w:rPr>
          <w:color w:val="000000" w:themeColor="text1"/>
          <w:sz w:val="22"/>
          <w:szCs w:val="22"/>
        </w:rPr>
        <w:t xml:space="preserve"> purposely </w:t>
      </w:r>
      <w:r w:rsidR="00EA1FFA" w:rsidRPr="00BA6D15">
        <w:rPr>
          <w:color w:val="000000" w:themeColor="text1"/>
          <w:sz w:val="22"/>
          <w:szCs w:val="22"/>
        </w:rPr>
        <w:t xml:space="preserve">introduced to avoid the caveat that the pre-to-post changes may be entirely attributed to random variations within each </w:t>
      </w:r>
      <w:r w:rsidR="00B97578" w:rsidRPr="00BA6D15">
        <w:rPr>
          <w:color w:val="000000" w:themeColor="text1"/>
          <w:sz w:val="22"/>
          <w:szCs w:val="22"/>
        </w:rPr>
        <w:t>individual</w:t>
      </w:r>
      <w:ins w:id="312" w:author="刘 红宾" w:date="2021-04-03T10:10:00Z">
        <w:r w:rsidR="002E5156">
          <w:rPr>
            <w:color w:val="000000" w:themeColor="text1"/>
            <w:sz w:val="22"/>
            <w:szCs w:val="22"/>
          </w:rPr>
          <w:t xml:space="preserve"> </w:t>
        </w:r>
      </w:ins>
      <w:ins w:id="313" w:author="刘 红宾" w:date="2021-04-03T10:11:00Z">
        <w:r w:rsidR="002E5156">
          <w:rPr>
            <w:color w:val="000000" w:themeColor="text1"/>
            <w:sz w:val="22"/>
            <w:szCs w:val="22"/>
          </w:rPr>
          <w:fldChar w:fldCharType="begin"/>
        </w:r>
      </w:ins>
      <w:ins w:id="314" w:author="刘 红宾" w:date="2021-04-04T15:03:00Z">
        <w:r w:rsidR="00FD0EB7">
          <w:rPr>
            <w:color w:val="000000" w:themeColor="text1"/>
            <w:sz w:val="22"/>
            <w:szCs w:val="22"/>
          </w:rPr>
          <w:instrText xml:space="preserve"> ADDIN NE.Ref.{F9BCC7F0-A69B-47D5-8C83-0609307B58BE}</w:instrText>
        </w:r>
      </w:ins>
      <w:r w:rsidR="002E5156">
        <w:rPr>
          <w:color w:val="000000" w:themeColor="text1"/>
          <w:sz w:val="22"/>
          <w:szCs w:val="22"/>
        </w:rPr>
        <w:fldChar w:fldCharType="separate"/>
      </w:r>
      <w:ins w:id="315" w:author="刘 红宾" w:date="2021-04-04T17:04:00Z">
        <w:r w:rsidR="00C2571B">
          <w:rPr>
            <w:rFonts w:eastAsiaTheme="minorEastAsia"/>
            <w:color w:val="080000"/>
            <w:sz w:val="22"/>
            <w:szCs w:val="22"/>
          </w:rPr>
          <w:t>[39]</w:t>
        </w:r>
      </w:ins>
      <w:ins w:id="316" w:author="刘 红宾" w:date="2021-04-03T10:11:00Z">
        <w:r w:rsidR="002E5156">
          <w:rPr>
            <w:color w:val="000000" w:themeColor="text1"/>
            <w:sz w:val="22"/>
            <w:szCs w:val="22"/>
          </w:rPr>
          <w:fldChar w:fldCharType="end"/>
        </w:r>
      </w:ins>
      <w:r w:rsidR="00EA1FFA" w:rsidRPr="00BA6D15">
        <w:rPr>
          <w:color w:val="000000" w:themeColor="text1"/>
          <w:sz w:val="22"/>
          <w:szCs w:val="22"/>
        </w:rPr>
        <w:t xml:space="preserve">. </w:t>
      </w:r>
      <w:r w:rsidR="0069308D">
        <w:rPr>
          <w:color w:val="000000" w:themeColor="text1"/>
          <w:sz w:val="22"/>
          <w:szCs w:val="22"/>
        </w:rPr>
        <w:t>To determine</w:t>
      </w:r>
      <w:r w:rsidR="00E163B2">
        <w:rPr>
          <w:color w:val="000000" w:themeColor="text1"/>
          <w:sz w:val="22"/>
          <w:szCs w:val="22"/>
        </w:rPr>
        <w:t xml:space="preserve"> </w:t>
      </w:r>
      <w:r w:rsidR="0069308D">
        <w:rPr>
          <w:color w:val="000000" w:themeColor="text1"/>
          <w:sz w:val="22"/>
          <w:szCs w:val="22"/>
        </w:rPr>
        <w:t>whether a</w:t>
      </w:r>
      <w:r w:rsidR="00C31BED">
        <w:rPr>
          <w:color w:val="000000" w:themeColor="text1"/>
          <w:sz w:val="22"/>
          <w:szCs w:val="22"/>
        </w:rPr>
        <w:t xml:space="preserve">n observational </w:t>
      </w:r>
      <w:r w:rsidR="0069308D">
        <w:rPr>
          <w:color w:val="000000" w:themeColor="text1"/>
          <w:sz w:val="22"/>
          <w:szCs w:val="22"/>
        </w:rPr>
        <w:t>variable</w:t>
      </w:r>
      <w:r w:rsidR="00C31BED">
        <w:rPr>
          <w:color w:val="000000" w:themeColor="text1"/>
          <w:sz w:val="22"/>
          <w:szCs w:val="22"/>
        </w:rPr>
        <w:t xml:space="preserve"> (bacteria or SCFAs in our study)</w:t>
      </w:r>
      <w:r w:rsidR="0069308D">
        <w:rPr>
          <w:color w:val="000000" w:themeColor="text1"/>
          <w:sz w:val="22"/>
          <w:szCs w:val="22"/>
        </w:rPr>
        <w:t xml:space="preserve"> </w:t>
      </w:r>
      <w:proofErr w:type="spellStart"/>
      <w:r w:rsidR="0069308D">
        <w:rPr>
          <w:color w:val="000000" w:themeColor="text1"/>
          <w:sz w:val="22"/>
          <w:szCs w:val="22"/>
        </w:rPr>
        <w:t>exihibits</w:t>
      </w:r>
      <w:proofErr w:type="spellEnd"/>
      <w:r w:rsidR="0069308D">
        <w:rPr>
          <w:color w:val="000000" w:themeColor="text1"/>
          <w:sz w:val="22"/>
          <w:szCs w:val="22"/>
        </w:rPr>
        <w:t xml:space="preserve"> </w:t>
      </w:r>
      <w:r w:rsidR="00095275">
        <w:rPr>
          <w:color w:val="000000" w:themeColor="text1"/>
          <w:sz w:val="22"/>
          <w:szCs w:val="22"/>
        </w:rPr>
        <w:t xml:space="preserve">a </w:t>
      </w:r>
      <w:r w:rsidR="00E163B2">
        <w:rPr>
          <w:color w:val="000000" w:themeColor="text1"/>
          <w:sz w:val="22"/>
          <w:szCs w:val="22"/>
        </w:rPr>
        <w:t>baseline-dependent response</w:t>
      </w:r>
      <w:r w:rsidR="0069308D">
        <w:rPr>
          <w:color w:val="000000" w:themeColor="text1"/>
          <w:sz w:val="22"/>
          <w:szCs w:val="22"/>
        </w:rPr>
        <w:t>,</w:t>
      </w:r>
      <w:r w:rsidR="00E163B2">
        <w:rPr>
          <w:color w:val="000000" w:themeColor="text1"/>
          <w:sz w:val="22"/>
          <w:szCs w:val="22"/>
        </w:rPr>
        <w:t xml:space="preserve"> </w:t>
      </w:r>
      <w:r w:rsidR="0069308D">
        <w:rPr>
          <w:color w:val="000000" w:themeColor="text1"/>
          <w:sz w:val="22"/>
          <w:szCs w:val="22"/>
        </w:rPr>
        <w:t>we obtained</w:t>
      </w:r>
      <w:r w:rsidR="00E163B2">
        <w:rPr>
          <w:color w:val="000000" w:themeColor="text1"/>
          <w:sz w:val="22"/>
          <w:szCs w:val="22"/>
        </w:rPr>
        <w:t xml:space="preserve"> two </w:t>
      </w:r>
      <w:r w:rsidR="009A47CE" w:rsidRPr="00580EB9">
        <w:rPr>
          <w:i/>
          <w:iCs/>
          <w:color w:val="000000" w:themeColor="text1"/>
          <w:sz w:val="22"/>
          <w:szCs w:val="22"/>
        </w:rPr>
        <w:t>P</w:t>
      </w:r>
      <w:r w:rsidR="009A47CE" w:rsidRPr="00BA6D15">
        <w:rPr>
          <w:color w:val="000000" w:themeColor="text1"/>
          <w:sz w:val="22"/>
          <w:szCs w:val="22"/>
        </w:rPr>
        <w:t>-values that</w:t>
      </w:r>
      <w:r w:rsidR="00E163B2">
        <w:rPr>
          <w:color w:val="000000" w:themeColor="text1"/>
          <w:sz w:val="22"/>
          <w:szCs w:val="22"/>
        </w:rPr>
        <w:t xml:space="preserve"> separately</w:t>
      </w:r>
      <w:r w:rsidR="009A47CE" w:rsidRPr="00BA6D15">
        <w:rPr>
          <w:color w:val="000000" w:themeColor="text1"/>
          <w:sz w:val="22"/>
          <w:szCs w:val="22"/>
        </w:rPr>
        <w:t xml:space="preserve"> test </w:t>
      </w:r>
      <w:r w:rsidR="00E163B2">
        <w:rPr>
          <w:color w:val="000000" w:themeColor="text1"/>
          <w:sz w:val="22"/>
          <w:szCs w:val="22"/>
        </w:rPr>
        <w:t xml:space="preserve">for the </w:t>
      </w:r>
      <w:r w:rsidR="00864E52" w:rsidRPr="00BA6D15">
        <w:rPr>
          <w:color w:val="000000" w:themeColor="text1"/>
          <w:sz w:val="22"/>
          <w:szCs w:val="22"/>
        </w:rPr>
        <w:t>responsiveness</w:t>
      </w:r>
      <w:r w:rsidR="00C1013A" w:rsidRPr="00BA6D15">
        <w:rPr>
          <w:color w:val="000000" w:themeColor="text1"/>
          <w:sz w:val="22"/>
          <w:szCs w:val="22"/>
        </w:rPr>
        <w:t xml:space="preserve"> (</w:t>
      </w:r>
      <w:r w:rsidR="00985782" w:rsidRPr="00BA6D15">
        <w:rPr>
          <w:color w:val="000000" w:themeColor="text1"/>
          <w:sz w:val="22"/>
          <w:szCs w:val="22"/>
        </w:rPr>
        <w:t xml:space="preserve">differential responses between the </w:t>
      </w:r>
      <w:r w:rsidR="00985782" w:rsidRPr="00BA6D15">
        <w:rPr>
          <w:color w:val="000000" w:themeColor="text1"/>
          <w:sz w:val="22"/>
          <w:szCs w:val="22"/>
        </w:rPr>
        <w:lastRenderedPageBreak/>
        <w:t>intervention and control group</w:t>
      </w:r>
      <w:r w:rsidR="00C1013A" w:rsidRPr="00BA6D15">
        <w:rPr>
          <w:color w:val="000000" w:themeColor="text1"/>
          <w:sz w:val="22"/>
          <w:szCs w:val="22"/>
        </w:rPr>
        <w:t>)</w:t>
      </w:r>
      <w:r w:rsidR="00864E52" w:rsidRPr="00BA6D15">
        <w:rPr>
          <w:color w:val="000000" w:themeColor="text1"/>
          <w:sz w:val="22"/>
          <w:szCs w:val="22"/>
        </w:rPr>
        <w:t xml:space="preserve"> </w:t>
      </w:r>
      <w:r w:rsidR="009A47CE" w:rsidRPr="00BA6D15">
        <w:rPr>
          <w:color w:val="000000" w:themeColor="text1"/>
          <w:sz w:val="22"/>
          <w:szCs w:val="22"/>
        </w:rPr>
        <w:t>an</w:t>
      </w:r>
      <w:r w:rsidR="00864E52" w:rsidRPr="00BA6D15">
        <w:rPr>
          <w:color w:val="000000" w:themeColor="text1"/>
          <w:sz w:val="22"/>
          <w:szCs w:val="22"/>
        </w:rPr>
        <w:t xml:space="preserve">d </w:t>
      </w:r>
      <w:r w:rsidR="00A60939" w:rsidRPr="00BA6D15">
        <w:rPr>
          <w:color w:val="000000" w:themeColor="text1"/>
          <w:sz w:val="22"/>
          <w:szCs w:val="22"/>
        </w:rPr>
        <w:t>baseline</w:t>
      </w:r>
      <w:r w:rsidR="000C6FB9">
        <w:rPr>
          <w:color w:val="000000" w:themeColor="text1"/>
          <w:sz w:val="22"/>
          <w:szCs w:val="22"/>
        </w:rPr>
        <w:t xml:space="preserve"> </w:t>
      </w:r>
      <w:r w:rsidR="00A60939" w:rsidRPr="00BA6D15">
        <w:rPr>
          <w:color w:val="000000" w:themeColor="text1"/>
          <w:sz w:val="22"/>
          <w:szCs w:val="22"/>
        </w:rPr>
        <w:t>dependenc</w:t>
      </w:r>
      <w:r w:rsidR="00F92F57">
        <w:rPr>
          <w:color w:val="000000" w:themeColor="text1"/>
          <w:sz w:val="22"/>
          <w:szCs w:val="22"/>
        </w:rPr>
        <w:t>e</w:t>
      </w:r>
      <w:r w:rsidR="00C1013A" w:rsidRPr="00BA6D15">
        <w:rPr>
          <w:color w:val="000000" w:themeColor="text1"/>
          <w:sz w:val="22"/>
          <w:szCs w:val="22"/>
        </w:rPr>
        <w:t xml:space="preserve"> (</w:t>
      </w:r>
      <w:r w:rsidR="00985782">
        <w:rPr>
          <w:color w:val="000000" w:themeColor="text1"/>
          <w:sz w:val="22"/>
          <w:szCs w:val="22"/>
        </w:rPr>
        <w:t xml:space="preserve">differential responses </w:t>
      </w:r>
      <w:r w:rsidR="00095275">
        <w:rPr>
          <w:color w:val="000000" w:themeColor="text1"/>
          <w:sz w:val="22"/>
          <w:szCs w:val="22"/>
        </w:rPr>
        <w:t>between the four vendors</w:t>
      </w:r>
      <w:r w:rsidR="00985782">
        <w:rPr>
          <w:color w:val="000000" w:themeColor="text1"/>
          <w:sz w:val="22"/>
          <w:szCs w:val="22"/>
        </w:rPr>
        <w:t>)</w:t>
      </w:r>
      <w:r w:rsidR="0069308D">
        <w:rPr>
          <w:color w:val="000000" w:themeColor="text1"/>
          <w:sz w:val="22"/>
          <w:szCs w:val="22"/>
        </w:rPr>
        <w:t xml:space="preserve">, and the variable </w:t>
      </w:r>
      <w:r w:rsidR="0067213E">
        <w:rPr>
          <w:color w:val="000000" w:themeColor="text1"/>
          <w:sz w:val="22"/>
          <w:szCs w:val="22"/>
        </w:rPr>
        <w:t xml:space="preserve">has </w:t>
      </w:r>
      <w:r w:rsidR="0069308D">
        <w:rPr>
          <w:color w:val="000000" w:themeColor="text1"/>
          <w:sz w:val="22"/>
          <w:szCs w:val="22"/>
        </w:rPr>
        <w:t xml:space="preserve">a baseline-dependent response if both </w:t>
      </w:r>
      <w:r w:rsidR="0069308D" w:rsidRPr="00580EB9">
        <w:rPr>
          <w:i/>
          <w:iCs/>
          <w:color w:val="000000" w:themeColor="text1"/>
          <w:sz w:val="22"/>
          <w:szCs w:val="22"/>
        </w:rPr>
        <w:t>P</w:t>
      </w:r>
      <w:r w:rsidR="0069308D">
        <w:rPr>
          <w:color w:val="000000" w:themeColor="text1"/>
          <w:sz w:val="22"/>
          <w:szCs w:val="22"/>
        </w:rPr>
        <w:t>-values are smaller than 0.05.</w:t>
      </w:r>
    </w:p>
    <w:p w14:paraId="70ABFF53" w14:textId="500B4DBF" w:rsidR="00E84597" w:rsidRPr="008B18D8" w:rsidRDefault="005D4A95" w:rsidP="00BA6D15">
      <w:pPr>
        <w:jc w:val="both"/>
        <w:rPr>
          <w:sz w:val="22"/>
          <w:szCs w:val="22"/>
        </w:rPr>
      </w:pPr>
      <w:r>
        <w:rPr>
          <w:color w:val="000000" w:themeColor="text1"/>
          <w:sz w:val="22"/>
          <w:szCs w:val="22"/>
        </w:rPr>
        <w:t>W</w:t>
      </w:r>
      <w:r w:rsidR="003D5EFD">
        <w:rPr>
          <w:color w:val="000000" w:themeColor="text1"/>
          <w:sz w:val="22"/>
          <w:szCs w:val="22"/>
        </w:rPr>
        <w:t>e first confirmed that the dynamics of total b</w:t>
      </w:r>
      <w:r w:rsidR="004F78FB">
        <w:rPr>
          <w:color w:val="000000" w:themeColor="text1"/>
          <w:sz w:val="22"/>
          <w:szCs w:val="22"/>
        </w:rPr>
        <w:t xml:space="preserve">acterial </w:t>
      </w:r>
      <w:del w:id="317" w:author="刘 红宾" w:date="2021-04-03T10:13:00Z">
        <w:r w:rsidR="004F78FB" w:rsidDel="002B7F09">
          <w:rPr>
            <w:color w:val="000000" w:themeColor="text1"/>
            <w:sz w:val="22"/>
            <w:szCs w:val="22"/>
          </w:rPr>
          <w:delText>load</w:delText>
        </w:r>
        <w:r w:rsidR="003D5EFD" w:rsidDel="002B7F09">
          <w:rPr>
            <w:color w:val="000000" w:themeColor="text1"/>
            <w:sz w:val="22"/>
            <w:szCs w:val="22"/>
          </w:rPr>
          <w:delText xml:space="preserve"> </w:delText>
        </w:r>
      </w:del>
      <w:ins w:id="318" w:author="刘 红宾" w:date="2021-04-03T10:13:00Z">
        <w:r w:rsidR="002B7F09">
          <w:rPr>
            <w:color w:val="000000" w:themeColor="text1"/>
            <w:sz w:val="22"/>
            <w:szCs w:val="22"/>
          </w:rPr>
          <w:t xml:space="preserve">density </w:t>
        </w:r>
      </w:ins>
      <w:r w:rsidR="003D5EFD">
        <w:rPr>
          <w:color w:val="000000" w:themeColor="text1"/>
          <w:sz w:val="22"/>
          <w:szCs w:val="22"/>
        </w:rPr>
        <w:t>depends on baseline microbiota composition for both interventions of inulin (</w:t>
      </w:r>
      <w:r w:rsidR="003D5EFD" w:rsidRPr="003D5EFD">
        <w:rPr>
          <w:color w:val="000000" w:themeColor="text1"/>
          <w:sz w:val="22"/>
          <w:szCs w:val="22"/>
          <w:highlight w:val="yellow"/>
        </w:rPr>
        <w:t>Fig. 4A</w:t>
      </w:r>
      <w:r w:rsidR="003D5EFD">
        <w:rPr>
          <w:color w:val="000000" w:themeColor="text1"/>
          <w:sz w:val="22"/>
          <w:szCs w:val="22"/>
        </w:rPr>
        <w:t xml:space="preserve">) and resistant </w:t>
      </w:r>
      <w:r w:rsidR="00E2728F">
        <w:rPr>
          <w:color w:val="000000" w:themeColor="text1"/>
          <w:sz w:val="22"/>
          <w:szCs w:val="22"/>
        </w:rPr>
        <w:t>s</w:t>
      </w:r>
      <w:r w:rsidR="003D5EFD">
        <w:rPr>
          <w:color w:val="000000" w:themeColor="text1"/>
          <w:sz w:val="22"/>
          <w:szCs w:val="22"/>
        </w:rPr>
        <w:t>tarch (</w:t>
      </w:r>
      <w:r w:rsidR="003D5EFD" w:rsidRPr="003D5EFD">
        <w:rPr>
          <w:color w:val="000000" w:themeColor="text1"/>
          <w:sz w:val="22"/>
          <w:szCs w:val="22"/>
          <w:highlight w:val="yellow"/>
        </w:rPr>
        <w:t>Fig. S9A</w:t>
      </w:r>
      <w:r w:rsidR="003D5EFD">
        <w:rPr>
          <w:color w:val="000000" w:themeColor="text1"/>
          <w:sz w:val="22"/>
          <w:szCs w:val="22"/>
        </w:rPr>
        <w:t xml:space="preserve">). </w:t>
      </w:r>
      <w:r w:rsidR="00163E35">
        <w:rPr>
          <w:color w:val="000000" w:themeColor="text1"/>
          <w:sz w:val="22"/>
          <w:szCs w:val="22"/>
        </w:rPr>
        <w:t xml:space="preserve">By </w:t>
      </w:r>
      <w:proofErr w:type="spellStart"/>
      <w:r w:rsidR="00163E35">
        <w:rPr>
          <w:color w:val="000000" w:themeColor="text1"/>
          <w:sz w:val="22"/>
          <w:szCs w:val="22"/>
        </w:rPr>
        <w:t>constrast</w:t>
      </w:r>
      <w:proofErr w:type="spellEnd"/>
      <w:r w:rsidR="00163E35">
        <w:rPr>
          <w:color w:val="000000" w:themeColor="text1"/>
          <w:sz w:val="22"/>
          <w:szCs w:val="22"/>
        </w:rPr>
        <w:t xml:space="preserve">, no significant difference was found between vendors </w:t>
      </w:r>
      <w:r w:rsidR="002222F5">
        <w:rPr>
          <w:color w:val="000000" w:themeColor="text1"/>
          <w:sz w:val="22"/>
          <w:szCs w:val="22"/>
        </w:rPr>
        <w:t xml:space="preserve">by comparing the </w:t>
      </w:r>
      <w:r w:rsidR="005925A9">
        <w:rPr>
          <w:color w:val="000000" w:themeColor="text1"/>
          <w:sz w:val="22"/>
          <w:szCs w:val="22"/>
        </w:rPr>
        <w:t>bacterial load</w:t>
      </w:r>
      <w:r w:rsidR="002222F5">
        <w:rPr>
          <w:color w:val="000000" w:themeColor="text1"/>
          <w:sz w:val="22"/>
          <w:szCs w:val="22"/>
        </w:rPr>
        <w:t xml:space="preserve"> change between day 0 and day 31 (</w:t>
      </w:r>
      <w:r w:rsidR="002222F5" w:rsidRPr="002222F5">
        <w:rPr>
          <w:color w:val="000000" w:themeColor="text1"/>
          <w:sz w:val="22"/>
          <w:szCs w:val="22"/>
          <w:highlight w:val="yellow"/>
        </w:rPr>
        <w:t>Table S4</w:t>
      </w:r>
      <w:r w:rsidR="002222F5">
        <w:rPr>
          <w:color w:val="000000" w:themeColor="text1"/>
          <w:sz w:val="22"/>
          <w:szCs w:val="22"/>
        </w:rPr>
        <w:t>)</w:t>
      </w:r>
      <w:r w:rsidR="001E69B2">
        <w:rPr>
          <w:color w:val="000000" w:themeColor="text1"/>
          <w:sz w:val="22"/>
          <w:szCs w:val="22"/>
        </w:rPr>
        <w:t xml:space="preserve">, indicating the importance </w:t>
      </w:r>
      <w:r w:rsidR="004B051B">
        <w:rPr>
          <w:color w:val="000000" w:themeColor="text1"/>
          <w:sz w:val="22"/>
          <w:szCs w:val="22"/>
        </w:rPr>
        <w:t xml:space="preserve">of </w:t>
      </w:r>
      <w:r w:rsidR="00B31D31">
        <w:rPr>
          <w:color w:val="000000" w:themeColor="text1"/>
          <w:sz w:val="22"/>
          <w:szCs w:val="22"/>
        </w:rPr>
        <w:t xml:space="preserve">incorporating </w:t>
      </w:r>
      <w:r w:rsidR="004B051B">
        <w:rPr>
          <w:color w:val="000000" w:themeColor="text1"/>
          <w:sz w:val="22"/>
          <w:szCs w:val="22"/>
        </w:rPr>
        <w:t>whole time</w:t>
      </w:r>
      <w:r w:rsidR="001E69B2">
        <w:rPr>
          <w:color w:val="000000" w:themeColor="text1"/>
          <w:sz w:val="22"/>
          <w:szCs w:val="22"/>
        </w:rPr>
        <w:t xml:space="preserve"> series</w:t>
      </w:r>
      <w:r w:rsidR="004B051B">
        <w:rPr>
          <w:color w:val="000000" w:themeColor="text1"/>
          <w:sz w:val="22"/>
          <w:szCs w:val="22"/>
        </w:rPr>
        <w:t xml:space="preserve"> for individualized response analysis</w:t>
      </w:r>
      <w:r w:rsidR="002222F5">
        <w:rPr>
          <w:color w:val="000000" w:themeColor="text1"/>
          <w:sz w:val="22"/>
          <w:szCs w:val="22"/>
        </w:rPr>
        <w:t>.</w:t>
      </w:r>
      <w:r w:rsidR="00184481">
        <w:rPr>
          <w:color w:val="000000" w:themeColor="text1"/>
          <w:sz w:val="22"/>
          <w:szCs w:val="22"/>
        </w:rPr>
        <w:t xml:space="preserve"> Additionally, </w:t>
      </w:r>
      <w:r w:rsidR="001E6872" w:rsidRPr="00BA6D15">
        <w:rPr>
          <w:color w:val="000000" w:themeColor="text1"/>
          <w:sz w:val="22"/>
          <w:szCs w:val="22"/>
        </w:rPr>
        <w:t xml:space="preserve">we identified 20% </w:t>
      </w:r>
      <w:r w:rsidR="00C7223A" w:rsidRPr="00BA6D15">
        <w:rPr>
          <w:color w:val="000000" w:themeColor="text1"/>
          <w:sz w:val="22"/>
          <w:szCs w:val="22"/>
        </w:rPr>
        <w:t xml:space="preserve">and 11% </w:t>
      </w:r>
      <w:r w:rsidR="00184481">
        <w:rPr>
          <w:color w:val="000000" w:themeColor="text1"/>
          <w:sz w:val="22"/>
          <w:szCs w:val="22"/>
        </w:rPr>
        <w:t xml:space="preserve">bacterial </w:t>
      </w:r>
      <w:r>
        <w:rPr>
          <w:color w:val="000000" w:themeColor="text1"/>
          <w:sz w:val="22"/>
          <w:szCs w:val="22"/>
        </w:rPr>
        <w:t>taxa</w:t>
      </w:r>
      <w:r w:rsidR="00961C36" w:rsidRPr="00961C36">
        <w:rPr>
          <w:color w:val="000000" w:themeColor="text1"/>
          <w:sz w:val="22"/>
          <w:szCs w:val="22"/>
        </w:rPr>
        <w:t xml:space="preserve"> </w:t>
      </w:r>
      <w:r w:rsidR="00961C36" w:rsidRPr="00BA6D15">
        <w:rPr>
          <w:color w:val="000000" w:themeColor="text1"/>
          <w:sz w:val="22"/>
          <w:szCs w:val="22"/>
        </w:rPr>
        <w:t>that exhibit baseline-dependent responses</w:t>
      </w:r>
      <w:r w:rsidR="00C7223A" w:rsidRPr="00BA6D15">
        <w:rPr>
          <w:color w:val="000000" w:themeColor="text1"/>
          <w:sz w:val="22"/>
          <w:szCs w:val="22"/>
        </w:rPr>
        <w:t xml:space="preserve"> for the inulin (</w:t>
      </w:r>
      <w:r w:rsidR="00C7223A" w:rsidRPr="00BA6D15">
        <w:rPr>
          <w:color w:val="000000" w:themeColor="text1"/>
          <w:sz w:val="22"/>
          <w:szCs w:val="22"/>
          <w:highlight w:val="yellow"/>
        </w:rPr>
        <w:t>F</w:t>
      </w:r>
      <w:r w:rsidR="00C7223A" w:rsidRPr="00CB46AD">
        <w:rPr>
          <w:color w:val="000000" w:themeColor="text1"/>
          <w:sz w:val="22"/>
          <w:szCs w:val="22"/>
          <w:highlight w:val="yellow"/>
        </w:rPr>
        <w:t>ig. 4</w:t>
      </w:r>
      <w:r w:rsidR="00663656" w:rsidRPr="00CB46AD">
        <w:rPr>
          <w:color w:val="000000" w:themeColor="text1"/>
          <w:sz w:val="22"/>
          <w:szCs w:val="22"/>
          <w:highlight w:val="yellow"/>
        </w:rPr>
        <w:t>B</w:t>
      </w:r>
      <w:r w:rsidR="00CB46AD" w:rsidRPr="00CB46AD">
        <w:rPr>
          <w:color w:val="000000" w:themeColor="text1"/>
          <w:sz w:val="22"/>
          <w:szCs w:val="22"/>
          <w:highlight w:val="yellow"/>
        </w:rPr>
        <w:t>, Table S</w:t>
      </w:r>
      <w:r w:rsidR="00CB46AD">
        <w:rPr>
          <w:color w:val="000000" w:themeColor="text1"/>
          <w:sz w:val="22"/>
          <w:szCs w:val="22"/>
          <w:highlight w:val="yellow"/>
        </w:rPr>
        <w:t>5</w:t>
      </w:r>
      <w:r w:rsidR="00C7223A" w:rsidRPr="00BA6D15">
        <w:rPr>
          <w:color w:val="000000" w:themeColor="text1"/>
          <w:sz w:val="22"/>
          <w:szCs w:val="22"/>
        </w:rPr>
        <w:t>) and resistant starch (</w:t>
      </w:r>
      <w:r w:rsidR="00C7223A" w:rsidRPr="00BA6D15">
        <w:rPr>
          <w:color w:val="000000" w:themeColor="text1"/>
          <w:sz w:val="22"/>
          <w:szCs w:val="22"/>
          <w:highlight w:val="yellow"/>
        </w:rPr>
        <w:t>Fig. S</w:t>
      </w:r>
      <w:r w:rsidR="005D5392">
        <w:rPr>
          <w:color w:val="000000" w:themeColor="text1"/>
          <w:sz w:val="22"/>
          <w:szCs w:val="22"/>
          <w:highlight w:val="yellow"/>
        </w:rPr>
        <w:t>9</w:t>
      </w:r>
      <w:r w:rsidR="00663656">
        <w:rPr>
          <w:color w:val="000000" w:themeColor="text1"/>
          <w:sz w:val="22"/>
          <w:szCs w:val="22"/>
          <w:highlight w:val="yellow"/>
        </w:rPr>
        <w:t>B</w:t>
      </w:r>
      <w:r w:rsidR="00CB46AD" w:rsidRPr="00CB46AD">
        <w:rPr>
          <w:color w:val="000000" w:themeColor="text1"/>
          <w:sz w:val="22"/>
          <w:szCs w:val="22"/>
          <w:highlight w:val="yellow"/>
        </w:rPr>
        <w:t>, Table S</w:t>
      </w:r>
      <w:r w:rsidR="00CB46AD">
        <w:rPr>
          <w:color w:val="000000" w:themeColor="text1"/>
          <w:sz w:val="22"/>
          <w:szCs w:val="22"/>
          <w:highlight w:val="yellow"/>
        </w:rPr>
        <w:t>6</w:t>
      </w:r>
      <w:r w:rsidR="00C7223A" w:rsidRPr="00BA6D15">
        <w:rPr>
          <w:color w:val="000000" w:themeColor="text1"/>
          <w:sz w:val="22"/>
          <w:szCs w:val="22"/>
        </w:rPr>
        <w:t xml:space="preserve">) intervention </w:t>
      </w:r>
      <w:r w:rsidR="00B97578" w:rsidRPr="00BA6D15">
        <w:rPr>
          <w:color w:val="000000" w:themeColor="text1"/>
          <w:sz w:val="22"/>
          <w:szCs w:val="22"/>
        </w:rPr>
        <w:t>respectively</w:t>
      </w:r>
      <w:r w:rsidR="009E5CA9" w:rsidRPr="00BA6D15">
        <w:rPr>
          <w:color w:val="000000" w:themeColor="text1"/>
          <w:sz w:val="22"/>
          <w:szCs w:val="22"/>
        </w:rPr>
        <w:t xml:space="preserve">. </w:t>
      </w:r>
      <w:r w:rsidR="00E84597">
        <w:rPr>
          <w:color w:val="000000" w:themeColor="text1"/>
          <w:sz w:val="22"/>
          <w:szCs w:val="22"/>
        </w:rPr>
        <w:t>As a comparison</w:t>
      </w:r>
      <w:r w:rsidR="006E6044" w:rsidRPr="00BA6D15">
        <w:rPr>
          <w:color w:val="000000" w:themeColor="text1"/>
          <w:sz w:val="22"/>
          <w:szCs w:val="22"/>
        </w:rPr>
        <w:t xml:space="preserve">, calculations based on pre-to-post changes </w:t>
      </w:r>
      <w:r w:rsidR="005D5392">
        <w:rPr>
          <w:color w:val="000000" w:themeColor="text1"/>
          <w:sz w:val="22"/>
          <w:szCs w:val="22"/>
        </w:rPr>
        <w:t>(</w:t>
      </w:r>
      <w:r w:rsidR="00537A18" w:rsidRPr="00537A18">
        <w:rPr>
          <w:color w:val="000000" w:themeColor="text1"/>
          <w:sz w:val="22"/>
          <w:szCs w:val="22"/>
          <w:highlight w:val="yellow"/>
        </w:rPr>
        <w:t>see Methods</w:t>
      </w:r>
      <w:r w:rsidR="005D5392">
        <w:rPr>
          <w:color w:val="000000" w:themeColor="text1"/>
          <w:sz w:val="22"/>
          <w:szCs w:val="22"/>
        </w:rPr>
        <w:t xml:space="preserve">) </w:t>
      </w:r>
      <w:r w:rsidR="006E6044" w:rsidRPr="00BA6D15">
        <w:rPr>
          <w:color w:val="000000" w:themeColor="text1"/>
          <w:sz w:val="22"/>
          <w:szCs w:val="22"/>
        </w:rPr>
        <w:t xml:space="preserve">vastly overestimated the percentages </w:t>
      </w:r>
      <w:commentRangeStart w:id="319"/>
      <w:r w:rsidR="006E6044" w:rsidRPr="00BA6D15">
        <w:rPr>
          <w:color w:val="000000" w:themeColor="text1"/>
          <w:sz w:val="22"/>
          <w:szCs w:val="22"/>
        </w:rPr>
        <w:t>(</w:t>
      </w:r>
      <w:r w:rsidR="000D5B4C">
        <w:rPr>
          <w:color w:val="000000" w:themeColor="text1"/>
          <w:sz w:val="22"/>
          <w:szCs w:val="22"/>
        </w:rPr>
        <w:t xml:space="preserve">about </w:t>
      </w:r>
      <w:r w:rsidR="006E6044" w:rsidRPr="00BA6D15">
        <w:rPr>
          <w:color w:val="000000" w:themeColor="text1"/>
          <w:sz w:val="22"/>
          <w:szCs w:val="22"/>
        </w:rPr>
        <w:t>50% for both fibers)</w:t>
      </w:r>
      <w:commentRangeEnd w:id="319"/>
      <w:r w:rsidR="00BC55EC">
        <w:rPr>
          <w:rStyle w:val="CommentReference"/>
        </w:rPr>
        <w:commentReference w:id="319"/>
      </w:r>
      <w:r w:rsidR="007A3485" w:rsidRPr="00BA6D15">
        <w:rPr>
          <w:color w:val="000000" w:themeColor="text1"/>
          <w:sz w:val="22"/>
          <w:szCs w:val="22"/>
        </w:rPr>
        <w:t>, further reinforcing the necessity of taking control group into accounts</w:t>
      </w:r>
      <w:r w:rsidR="00B31D31">
        <w:rPr>
          <w:color w:val="000000" w:themeColor="text1"/>
          <w:sz w:val="22"/>
          <w:szCs w:val="22"/>
        </w:rPr>
        <w:t xml:space="preserve"> to avoid false discoveries</w:t>
      </w:r>
      <w:ins w:id="320" w:author="刘 红宾" w:date="2021-04-03T11:12:00Z">
        <w:r w:rsidR="00804FF9">
          <w:rPr>
            <w:color w:val="000000" w:themeColor="text1"/>
            <w:sz w:val="22"/>
            <w:szCs w:val="22"/>
          </w:rPr>
          <w:t xml:space="preserve"> </w:t>
        </w:r>
        <w:r w:rsidR="00804FF9">
          <w:rPr>
            <w:color w:val="000000" w:themeColor="text1"/>
            <w:sz w:val="22"/>
            <w:szCs w:val="22"/>
          </w:rPr>
          <w:fldChar w:fldCharType="begin"/>
        </w:r>
      </w:ins>
      <w:ins w:id="321" w:author="刘 红宾" w:date="2021-04-04T15:03:00Z">
        <w:r w:rsidR="00FD0EB7">
          <w:rPr>
            <w:color w:val="000000" w:themeColor="text1"/>
            <w:sz w:val="22"/>
            <w:szCs w:val="22"/>
          </w:rPr>
          <w:instrText xml:space="preserve"> ADDIN NE.Ref.{5894FBD2-BAB6-4ACF-B47F-1F943EEF21CF}</w:instrText>
        </w:r>
      </w:ins>
      <w:ins w:id="322" w:author="刘 红宾" w:date="2021-04-03T11:12:00Z">
        <w:r w:rsidR="00804FF9">
          <w:rPr>
            <w:color w:val="000000" w:themeColor="text1"/>
            <w:sz w:val="22"/>
            <w:szCs w:val="22"/>
          </w:rPr>
          <w:fldChar w:fldCharType="separate"/>
        </w:r>
      </w:ins>
      <w:ins w:id="323" w:author="刘 红宾" w:date="2021-04-04T17:04:00Z">
        <w:r w:rsidR="00C2571B">
          <w:rPr>
            <w:rFonts w:eastAsiaTheme="minorEastAsia"/>
            <w:color w:val="080000"/>
            <w:sz w:val="22"/>
            <w:szCs w:val="22"/>
          </w:rPr>
          <w:t>[39]</w:t>
        </w:r>
      </w:ins>
      <w:ins w:id="324" w:author="刘 红宾" w:date="2021-04-03T11:12:00Z">
        <w:r w:rsidR="00804FF9">
          <w:rPr>
            <w:color w:val="000000" w:themeColor="text1"/>
            <w:sz w:val="22"/>
            <w:szCs w:val="22"/>
          </w:rPr>
          <w:fldChar w:fldCharType="end"/>
        </w:r>
      </w:ins>
      <w:r w:rsidR="007A3485" w:rsidRPr="00BA6D15">
        <w:rPr>
          <w:color w:val="000000" w:themeColor="text1"/>
          <w:sz w:val="22"/>
          <w:szCs w:val="22"/>
        </w:rPr>
        <w:t xml:space="preserve">. </w:t>
      </w:r>
      <w:r w:rsidR="00E84597">
        <w:rPr>
          <w:color w:val="000000" w:themeColor="text1"/>
          <w:sz w:val="22"/>
          <w:szCs w:val="22"/>
        </w:rPr>
        <w:t>Finally, b</w:t>
      </w:r>
      <w:r w:rsidR="00E84597" w:rsidRPr="00ED7981">
        <w:rPr>
          <w:sz w:val="22"/>
          <w:szCs w:val="22"/>
        </w:rPr>
        <w:t>aseline effects were also</w:t>
      </w:r>
      <w:r w:rsidR="00681524">
        <w:rPr>
          <w:sz w:val="22"/>
          <w:szCs w:val="22"/>
        </w:rPr>
        <w:t xml:space="preserve"> detected</w:t>
      </w:r>
      <w:r w:rsidR="00E84597" w:rsidRPr="00ED7981">
        <w:rPr>
          <w:sz w:val="22"/>
          <w:szCs w:val="22"/>
        </w:rPr>
        <w:t xml:space="preserve"> </w:t>
      </w:r>
      <w:r w:rsidR="008B18D8">
        <w:rPr>
          <w:sz w:val="22"/>
          <w:szCs w:val="22"/>
        </w:rPr>
        <w:t>for the dynamics of all</w:t>
      </w:r>
      <w:r w:rsidR="00E84597" w:rsidRPr="00ED7981">
        <w:rPr>
          <w:sz w:val="22"/>
          <w:szCs w:val="22"/>
        </w:rPr>
        <w:t xml:space="preserve"> </w:t>
      </w:r>
      <w:r w:rsidR="008B18D8">
        <w:rPr>
          <w:sz w:val="22"/>
          <w:szCs w:val="22"/>
        </w:rPr>
        <w:t xml:space="preserve">three major </w:t>
      </w:r>
      <w:r w:rsidR="006F3F56">
        <w:rPr>
          <w:sz w:val="22"/>
          <w:szCs w:val="22"/>
        </w:rPr>
        <w:t>SCFAs</w:t>
      </w:r>
      <w:r w:rsidR="008B18D8">
        <w:rPr>
          <w:sz w:val="22"/>
          <w:szCs w:val="22"/>
        </w:rPr>
        <w:t xml:space="preserve"> (except for acetate in the inulin intervention) following intervention of both fibers </w:t>
      </w:r>
      <w:r w:rsidR="00E84597" w:rsidRPr="00ED7981">
        <w:rPr>
          <w:sz w:val="22"/>
          <w:szCs w:val="22"/>
        </w:rPr>
        <w:t>(</w:t>
      </w:r>
      <w:r w:rsidR="00E84597" w:rsidRPr="00C57802">
        <w:rPr>
          <w:sz w:val="22"/>
          <w:szCs w:val="22"/>
          <w:highlight w:val="yellow"/>
        </w:rPr>
        <w:t>Fig. 4</w:t>
      </w:r>
      <w:r w:rsidR="00B448D7">
        <w:rPr>
          <w:sz w:val="22"/>
          <w:szCs w:val="22"/>
          <w:highlight w:val="yellow"/>
        </w:rPr>
        <w:t>C</w:t>
      </w:r>
      <w:r w:rsidR="005E438A" w:rsidRPr="005E438A">
        <w:rPr>
          <w:sz w:val="22"/>
          <w:szCs w:val="22"/>
          <w:highlight w:val="yellow"/>
        </w:rPr>
        <w:t>, S9C</w:t>
      </w:r>
      <w:r w:rsidR="00E84597" w:rsidRPr="00ED7981">
        <w:rPr>
          <w:sz w:val="22"/>
          <w:szCs w:val="22"/>
        </w:rPr>
        <w:t>).</w:t>
      </w:r>
      <w:r w:rsidR="00B448D7">
        <w:rPr>
          <w:sz w:val="22"/>
          <w:szCs w:val="22"/>
        </w:rPr>
        <w:t xml:space="preserve"> </w:t>
      </w:r>
      <w:r w:rsidR="000A115F">
        <w:rPr>
          <w:sz w:val="22"/>
          <w:szCs w:val="22"/>
        </w:rPr>
        <w:t>For</w:t>
      </w:r>
      <w:r w:rsidR="000A115F" w:rsidRPr="00BA6D15">
        <w:rPr>
          <w:sz w:val="22"/>
          <w:szCs w:val="22"/>
        </w:rPr>
        <w:t xml:space="preserve"> the inulin-induced butyrate and propionate </w:t>
      </w:r>
      <w:r w:rsidR="00497F5E">
        <w:rPr>
          <w:sz w:val="22"/>
          <w:szCs w:val="22"/>
        </w:rPr>
        <w:t>dynamics</w:t>
      </w:r>
      <w:r w:rsidR="000A115F">
        <w:rPr>
          <w:sz w:val="22"/>
          <w:szCs w:val="22"/>
        </w:rPr>
        <w:t>, the simple statistical tests</w:t>
      </w:r>
      <w:r w:rsidR="00B006A9">
        <w:rPr>
          <w:sz w:val="22"/>
          <w:szCs w:val="22"/>
        </w:rPr>
        <w:t xml:space="preserve"> </w:t>
      </w:r>
      <w:r w:rsidR="000A115F">
        <w:rPr>
          <w:sz w:val="22"/>
          <w:szCs w:val="22"/>
        </w:rPr>
        <w:t xml:space="preserve">made variable </w:t>
      </w:r>
      <w:r w:rsidR="00BA1CA5" w:rsidRPr="00BA6D15">
        <w:rPr>
          <w:sz w:val="22"/>
          <w:szCs w:val="22"/>
        </w:rPr>
        <w:t>conclusions regarding the significance of inter-vendor differences</w:t>
      </w:r>
      <w:r w:rsidR="000A115F">
        <w:rPr>
          <w:sz w:val="22"/>
          <w:szCs w:val="22"/>
        </w:rPr>
        <w:t>, depending on the</w:t>
      </w:r>
      <w:r w:rsidR="00BA1CA5" w:rsidRPr="00BA6D15">
        <w:rPr>
          <w:sz w:val="22"/>
          <w:szCs w:val="22"/>
        </w:rPr>
        <w:t xml:space="preserve"> endpoint </w:t>
      </w:r>
      <w:r w:rsidR="000A115F">
        <w:rPr>
          <w:sz w:val="22"/>
          <w:szCs w:val="22"/>
        </w:rPr>
        <w:t xml:space="preserve">day chosen for comparisons </w:t>
      </w:r>
      <w:r w:rsidR="00BA1CA5">
        <w:rPr>
          <w:sz w:val="22"/>
          <w:szCs w:val="22"/>
        </w:rPr>
        <w:t>(</w:t>
      </w:r>
      <w:r w:rsidR="00EC3B94">
        <w:rPr>
          <w:sz w:val="22"/>
          <w:szCs w:val="22"/>
          <w:highlight w:val="yellow"/>
        </w:rPr>
        <w:t>Table</w:t>
      </w:r>
      <w:r w:rsidR="00BA1CA5" w:rsidRPr="00355414">
        <w:rPr>
          <w:sz w:val="22"/>
          <w:szCs w:val="22"/>
          <w:highlight w:val="yellow"/>
        </w:rPr>
        <w:t xml:space="preserve"> S</w:t>
      </w:r>
      <w:r w:rsidR="00EF4CEE">
        <w:rPr>
          <w:sz w:val="22"/>
          <w:szCs w:val="22"/>
          <w:highlight w:val="yellow"/>
        </w:rPr>
        <w:t>4</w:t>
      </w:r>
      <w:r w:rsidR="00BA1CA5">
        <w:rPr>
          <w:sz w:val="22"/>
          <w:szCs w:val="22"/>
        </w:rPr>
        <w:t>)</w:t>
      </w:r>
      <w:r w:rsidR="00BA1CA5" w:rsidRPr="00BA6D15">
        <w:rPr>
          <w:sz w:val="22"/>
          <w:szCs w:val="22"/>
        </w:rPr>
        <w:t>.</w:t>
      </w:r>
      <w:r w:rsidR="00EF4CEE">
        <w:rPr>
          <w:sz w:val="22"/>
          <w:szCs w:val="22"/>
        </w:rPr>
        <w:t xml:space="preserve"> </w:t>
      </w:r>
      <w:r w:rsidR="00E84597" w:rsidRPr="00ED7981">
        <w:rPr>
          <w:sz w:val="22"/>
          <w:szCs w:val="22"/>
        </w:rPr>
        <w:t xml:space="preserve">Interestingly, the dynamics of total SCFAs are baseline independent for both fibers, suggesting that baseline microbiota may only </w:t>
      </w:r>
      <w:r w:rsidR="00F9222A">
        <w:rPr>
          <w:sz w:val="22"/>
          <w:szCs w:val="22"/>
        </w:rPr>
        <w:t>modulate</w:t>
      </w:r>
      <w:r w:rsidR="00E84597" w:rsidRPr="00ED7981">
        <w:rPr>
          <w:sz w:val="22"/>
          <w:szCs w:val="22"/>
        </w:rPr>
        <w:t xml:space="preserve"> the proportions of different SCFAs but not the total concentration.</w:t>
      </w:r>
    </w:p>
    <w:p w14:paraId="6E18324A" w14:textId="77777777" w:rsidR="00E84597" w:rsidRDefault="00E84597" w:rsidP="00BA6D15">
      <w:pPr>
        <w:jc w:val="both"/>
        <w:rPr>
          <w:color w:val="000000" w:themeColor="text1"/>
          <w:sz w:val="22"/>
          <w:szCs w:val="22"/>
        </w:rPr>
      </w:pPr>
    </w:p>
    <w:p w14:paraId="7EF228DC" w14:textId="6A5B02A5" w:rsidR="00C903CF" w:rsidRDefault="0011627F" w:rsidP="005903A3">
      <w:pPr>
        <w:jc w:val="both"/>
        <w:rPr>
          <w:sz w:val="22"/>
          <w:szCs w:val="22"/>
        </w:rPr>
      </w:pPr>
      <w:r w:rsidRPr="00BA6D15">
        <w:rPr>
          <w:color w:val="000000" w:themeColor="text1"/>
          <w:sz w:val="22"/>
          <w:szCs w:val="22"/>
        </w:rPr>
        <w:t xml:space="preserve">As a byproduct, our </w:t>
      </w:r>
      <w:r w:rsidR="00144E48" w:rsidRPr="00BA6D15">
        <w:rPr>
          <w:color w:val="000000" w:themeColor="text1"/>
          <w:sz w:val="22"/>
          <w:szCs w:val="22"/>
        </w:rPr>
        <w:t>approach also facilitate</w:t>
      </w:r>
      <w:r w:rsidR="00C139CF" w:rsidRPr="00BA6D15">
        <w:rPr>
          <w:color w:val="000000" w:themeColor="text1"/>
          <w:sz w:val="22"/>
          <w:szCs w:val="22"/>
        </w:rPr>
        <w:t>s</w:t>
      </w:r>
      <w:r w:rsidR="00144E48" w:rsidRPr="00BA6D15">
        <w:rPr>
          <w:color w:val="000000" w:themeColor="text1"/>
          <w:sz w:val="22"/>
          <w:szCs w:val="22"/>
        </w:rPr>
        <w:t xml:space="preserve"> visualization of baselin</w:t>
      </w:r>
      <w:r w:rsidR="00193D7A">
        <w:rPr>
          <w:color w:val="000000" w:themeColor="text1"/>
          <w:sz w:val="22"/>
          <w:szCs w:val="22"/>
        </w:rPr>
        <w:t xml:space="preserve">e </w:t>
      </w:r>
      <w:r w:rsidR="00144E48" w:rsidRPr="00BA6D15">
        <w:rPr>
          <w:color w:val="000000" w:themeColor="text1"/>
          <w:sz w:val="22"/>
          <w:szCs w:val="22"/>
        </w:rPr>
        <w:t>dependen</w:t>
      </w:r>
      <w:r w:rsidR="00F2009C" w:rsidRPr="00BA6D15">
        <w:rPr>
          <w:color w:val="000000" w:themeColor="text1"/>
          <w:sz w:val="22"/>
          <w:szCs w:val="22"/>
        </w:rPr>
        <w:t>c</w:t>
      </w:r>
      <w:r w:rsidR="00193D7A">
        <w:rPr>
          <w:color w:val="000000" w:themeColor="text1"/>
          <w:sz w:val="22"/>
          <w:szCs w:val="22"/>
        </w:rPr>
        <w:t>e</w:t>
      </w:r>
      <w:r w:rsidR="00F2009C" w:rsidRPr="00BA6D15">
        <w:rPr>
          <w:color w:val="000000" w:themeColor="text1"/>
          <w:sz w:val="22"/>
          <w:szCs w:val="22"/>
        </w:rPr>
        <w:t xml:space="preserve"> for any </w:t>
      </w:r>
      <w:r w:rsidR="009A4346">
        <w:rPr>
          <w:color w:val="000000" w:themeColor="text1"/>
          <w:sz w:val="22"/>
          <w:szCs w:val="22"/>
        </w:rPr>
        <w:t>observational variable</w:t>
      </w:r>
      <w:r w:rsidR="00AD482E" w:rsidRPr="00BA6D15">
        <w:rPr>
          <w:color w:val="000000" w:themeColor="text1"/>
          <w:sz w:val="22"/>
          <w:szCs w:val="22"/>
        </w:rPr>
        <w:t xml:space="preserve">: </w:t>
      </w:r>
      <w:r w:rsidR="00536222" w:rsidRPr="00BA6D15">
        <w:rPr>
          <w:color w:val="000000" w:themeColor="text1"/>
          <w:sz w:val="22"/>
          <w:szCs w:val="22"/>
        </w:rPr>
        <w:t xml:space="preserve">the </w:t>
      </w:r>
      <w:r w:rsidR="0037672B" w:rsidRPr="00BA6D15">
        <w:rPr>
          <w:color w:val="000000" w:themeColor="text1"/>
          <w:sz w:val="22"/>
          <w:szCs w:val="22"/>
        </w:rPr>
        <w:t xml:space="preserve">averaged </w:t>
      </w:r>
      <w:r w:rsidR="00536222" w:rsidRPr="00BA6D15">
        <w:rPr>
          <w:color w:val="000000" w:themeColor="text1"/>
          <w:sz w:val="22"/>
          <w:szCs w:val="22"/>
        </w:rPr>
        <w:t xml:space="preserve">response difference </w:t>
      </w:r>
      <w:r w:rsidR="00560C15">
        <w:rPr>
          <w:color w:val="000000" w:themeColor="text1"/>
          <w:sz w:val="22"/>
          <w:szCs w:val="22"/>
        </w:rPr>
        <w:t xml:space="preserve">of the </w:t>
      </w:r>
      <w:r w:rsidR="004D4E01">
        <w:rPr>
          <w:color w:val="000000" w:themeColor="text1"/>
          <w:sz w:val="22"/>
          <w:szCs w:val="22"/>
        </w:rPr>
        <w:t>variable</w:t>
      </w:r>
      <w:r w:rsidR="00560C15">
        <w:rPr>
          <w:color w:val="000000" w:themeColor="text1"/>
          <w:sz w:val="22"/>
          <w:szCs w:val="22"/>
        </w:rPr>
        <w:t xml:space="preserve"> </w:t>
      </w:r>
      <w:r w:rsidR="00536222" w:rsidRPr="00BA6D15">
        <w:rPr>
          <w:color w:val="000000" w:themeColor="text1"/>
          <w:sz w:val="22"/>
          <w:szCs w:val="22"/>
        </w:rPr>
        <w:t xml:space="preserve">between intervention and control group </w:t>
      </w:r>
      <w:r w:rsidR="00AD482E" w:rsidRPr="00BA6D15">
        <w:rPr>
          <w:color w:val="000000" w:themeColor="text1"/>
          <w:sz w:val="22"/>
          <w:szCs w:val="22"/>
        </w:rPr>
        <w:t>is</w:t>
      </w:r>
      <w:r w:rsidR="00536222" w:rsidRPr="00BA6D15">
        <w:rPr>
          <w:color w:val="000000" w:themeColor="text1"/>
          <w:sz w:val="22"/>
          <w:szCs w:val="22"/>
        </w:rPr>
        <w:t xml:space="preserve"> represented by an arrow </w:t>
      </w:r>
      <w:r w:rsidR="00AD482E" w:rsidRPr="00BA6D15">
        <w:rPr>
          <w:color w:val="000000" w:themeColor="text1"/>
          <w:sz w:val="22"/>
          <w:szCs w:val="22"/>
        </w:rPr>
        <w:t xml:space="preserve">and </w:t>
      </w:r>
      <w:r w:rsidR="00536222" w:rsidRPr="00BA6D15">
        <w:rPr>
          <w:color w:val="000000" w:themeColor="text1"/>
          <w:sz w:val="22"/>
          <w:szCs w:val="22"/>
        </w:rPr>
        <w:t xml:space="preserve">colored </w:t>
      </w:r>
      <w:r w:rsidR="009F477D">
        <w:rPr>
          <w:color w:val="000000" w:themeColor="text1"/>
          <w:sz w:val="22"/>
          <w:szCs w:val="22"/>
        </w:rPr>
        <w:t xml:space="preserve">differently </w:t>
      </w:r>
      <w:r w:rsidR="00297180">
        <w:rPr>
          <w:color w:val="000000" w:themeColor="text1"/>
          <w:sz w:val="22"/>
          <w:szCs w:val="22"/>
        </w:rPr>
        <w:t>by</w:t>
      </w:r>
      <w:r w:rsidR="009F477D">
        <w:rPr>
          <w:color w:val="000000" w:themeColor="text1"/>
          <w:sz w:val="22"/>
          <w:szCs w:val="22"/>
        </w:rPr>
        <w:t xml:space="preserve"> vendors</w:t>
      </w:r>
      <w:r w:rsidR="00536222" w:rsidRPr="00BA6D15">
        <w:rPr>
          <w:color w:val="000000" w:themeColor="text1"/>
          <w:sz w:val="22"/>
          <w:szCs w:val="22"/>
        </w:rPr>
        <w:t>.</w:t>
      </w:r>
      <w:r w:rsidR="00123193">
        <w:rPr>
          <w:color w:val="000000" w:themeColor="text1"/>
          <w:sz w:val="22"/>
          <w:szCs w:val="22"/>
        </w:rPr>
        <w:t xml:space="preserve"> Therefore, </w:t>
      </w:r>
      <w:r w:rsidR="009F477D">
        <w:rPr>
          <w:color w:val="000000" w:themeColor="text1"/>
          <w:sz w:val="22"/>
          <w:szCs w:val="22"/>
        </w:rPr>
        <w:t xml:space="preserve">any </w:t>
      </w:r>
      <w:r w:rsidR="00123193">
        <w:rPr>
          <w:color w:val="000000" w:themeColor="text1"/>
          <w:sz w:val="22"/>
          <w:szCs w:val="22"/>
        </w:rPr>
        <w:t>differences in the magnitude and direction of these vendor-specific arrows</w:t>
      </w:r>
      <w:r w:rsidR="009F477D">
        <w:rPr>
          <w:color w:val="000000" w:themeColor="text1"/>
          <w:sz w:val="22"/>
          <w:szCs w:val="22"/>
        </w:rPr>
        <w:t xml:space="preserve"> </w:t>
      </w:r>
      <w:r w:rsidR="00BE6E3B">
        <w:rPr>
          <w:color w:val="000000" w:themeColor="text1"/>
          <w:sz w:val="22"/>
          <w:szCs w:val="22"/>
        </w:rPr>
        <w:t>indicate baseline effects</w:t>
      </w:r>
      <w:r w:rsidR="00123193">
        <w:rPr>
          <w:color w:val="000000" w:themeColor="text1"/>
          <w:sz w:val="22"/>
          <w:szCs w:val="22"/>
        </w:rPr>
        <w:t>.</w:t>
      </w:r>
      <w:r w:rsidR="00536222" w:rsidRPr="00BA6D15">
        <w:rPr>
          <w:color w:val="000000" w:themeColor="text1"/>
          <w:sz w:val="22"/>
          <w:szCs w:val="22"/>
        </w:rPr>
        <w:t xml:space="preserve"> </w:t>
      </w:r>
      <w:r w:rsidR="001E6872" w:rsidRPr="00BA6D15">
        <w:rPr>
          <w:sz w:val="22"/>
          <w:szCs w:val="22"/>
        </w:rPr>
        <w:t xml:space="preserve">For example, </w:t>
      </w:r>
      <w:r w:rsidR="00E92C61" w:rsidRPr="00BA6D15">
        <w:rPr>
          <w:sz w:val="22"/>
          <w:szCs w:val="22"/>
        </w:rPr>
        <w:t xml:space="preserve">an enrichment of </w:t>
      </w:r>
      <w:proofErr w:type="spellStart"/>
      <w:r w:rsidR="001E6872" w:rsidRPr="003F6306">
        <w:rPr>
          <w:sz w:val="22"/>
          <w:szCs w:val="22"/>
        </w:rPr>
        <w:t>Akkermansia</w:t>
      </w:r>
      <w:proofErr w:type="spellEnd"/>
      <w:r w:rsidR="001E6872" w:rsidRPr="003F6306">
        <w:rPr>
          <w:sz w:val="22"/>
          <w:szCs w:val="22"/>
        </w:rPr>
        <w:t xml:space="preserve"> </w:t>
      </w:r>
      <w:proofErr w:type="spellStart"/>
      <w:r w:rsidR="005D3BFA" w:rsidRPr="003F6306">
        <w:rPr>
          <w:sz w:val="22"/>
          <w:szCs w:val="22"/>
        </w:rPr>
        <w:t>muciniphila</w:t>
      </w:r>
      <w:proofErr w:type="spellEnd"/>
      <w:r w:rsidR="00670824">
        <w:rPr>
          <w:sz w:val="22"/>
          <w:szCs w:val="22"/>
        </w:rPr>
        <w:t xml:space="preserve"> </w:t>
      </w:r>
      <w:r w:rsidR="00E92C61" w:rsidRPr="00BA6D15">
        <w:rPr>
          <w:sz w:val="22"/>
          <w:szCs w:val="22"/>
        </w:rPr>
        <w:t>was observed</w:t>
      </w:r>
      <w:r w:rsidR="001E6872" w:rsidRPr="00BA6D15">
        <w:rPr>
          <w:sz w:val="22"/>
          <w:szCs w:val="22"/>
        </w:rPr>
        <w:t xml:space="preserve"> </w:t>
      </w:r>
      <w:r w:rsidR="00A0466B" w:rsidRPr="00BA6D15">
        <w:rPr>
          <w:sz w:val="22"/>
          <w:szCs w:val="22"/>
        </w:rPr>
        <w:t>in</w:t>
      </w:r>
      <w:r w:rsidR="001E6872" w:rsidRPr="00BA6D15">
        <w:rPr>
          <w:sz w:val="22"/>
          <w:szCs w:val="22"/>
        </w:rPr>
        <w:t xml:space="preserve"> Hunan and Shanghai mice</w:t>
      </w:r>
      <w:r w:rsidR="00E92C61" w:rsidRPr="00BA6D15">
        <w:rPr>
          <w:sz w:val="22"/>
          <w:szCs w:val="22"/>
        </w:rPr>
        <w:t xml:space="preserve"> (from day 5 and day 19 respectively)</w:t>
      </w:r>
      <w:r w:rsidR="001E6872" w:rsidRPr="00BA6D15">
        <w:rPr>
          <w:sz w:val="22"/>
          <w:szCs w:val="22"/>
        </w:rPr>
        <w:t xml:space="preserve">, but </w:t>
      </w:r>
      <w:r w:rsidR="00E92C61" w:rsidRPr="00BA6D15">
        <w:rPr>
          <w:sz w:val="22"/>
          <w:szCs w:val="22"/>
        </w:rPr>
        <w:t xml:space="preserve">not </w:t>
      </w:r>
      <w:r w:rsidR="00D141A4" w:rsidRPr="00BA6D15">
        <w:rPr>
          <w:sz w:val="22"/>
          <w:szCs w:val="22"/>
        </w:rPr>
        <w:t xml:space="preserve">in </w:t>
      </w:r>
      <w:r w:rsidR="001E6872" w:rsidRPr="00BA6D15">
        <w:rPr>
          <w:sz w:val="22"/>
          <w:szCs w:val="22"/>
        </w:rPr>
        <w:t>Beijing and Guangdong mice</w:t>
      </w:r>
      <w:r w:rsidR="00E92C61" w:rsidRPr="00BA6D15">
        <w:rPr>
          <w:sz w:val="22"/>
          <w:szCs w:val="22"/>
        </w:rPr>
        <w:t>, following inulin intervention</w:t>
      </w:r>
      <w:r w:rsidR="00043B32">
        <w:rPr>
          <w:sz w:val="22"/>
          <w:szCs w:val="22"/>
        </w:rPr>
        <w:t xml:space="preserve"> (</w:t>
      </w:r>
      <w:r w:rsidR="00043B32" w:rsidRPr="00043B32">
        <w:rPr>
          <w:sz w:val="22"/>
          <w:szCs w:val="22"/>
          <w:highlight w:val="yellow"/>
        </w:rPr>
        <w:t>Fig. 2C</w:t>
      </w:r>
      <w:r w:rsidR="00043B32">
        <w:rPr>
          <w:sz w:val="22"/>
          <w:szCs w:val="22"/>
        </w:rPr>
        <w:t>)</w:t>
      </w:r>
      <w:r w:rsidR="001E6872" w:rsidRPr="00BA6D15">
        <w:rPr>
          <w:sz w:val="22"/>
          <w:szCs w:val="22"/>
        </w:rPr>
        <w:t>.</w:t>
      </w:r>
      <w:r w:rsidR="00E77AEB" w:rsidRPr="00BA6D15">
        <w:rPr>
          <w:sz w:val="22"/>
          <w:szCs w:val="22"/>
        </w:rPr>
        <w:t xml:space="preserve"> Th</w:t>
      </w:r>
      <w:r w:rsidR="00024900">
        <w:rPr>
          <w:sz w:val="22"/>
          <w:szCs w:val="22"/>
        </w:rPr>
        <w:t xml:space="preserve">e baseline effect </w:t>
      </w:r>
      <w:r w:rsidR="006E7D1A" w:rsidRPr="00BA6D15">
        <w:rPr>
          <w:sz w:val="22"/>
          <w:szCs w:val="22"/>
        </w:rPr>
        <w:t>was also</w:t>
      </w:r>
      <w:r w:rsidR="005217F4" w:rsidRPr="00BA6D15">
        <w:rPr>
          <w:sz w:val="22"/>
          <w:szCs w:val="22"/>
        </w:rPr>
        <w:t xml:space="preserve"> reflected in </w:t>
      </w:r>
      <w:r w:rsidR="00670824">
        <w:rPr>
          <w:sz w:val="22"/>
          <w:szCs w:val="22"/>
        </w:rPr>
        <w:t>our simplified plot</w:t>
      </w:r>
      <w:r w:rsidR="00A0466B" w:rsidRPr="00BA6D15">
        <w:rPr>
          <w:sz w:val="22"/>
          <w:szCs w:val="22"/>
        </w:rPr>
        <w:t xml:space="preserve">: the </w:t>
      </w:r>
      <w:r w:rsidR="00E248B2" w:rsidRPr="00BA6D15">
        <w:rPr>
          <w:sz w:val="22"/>
          <w:szCs w:val="22"/>
        </w:rPr>
        <w:t xml:space="preserve">green arrow </w:t>
      </w:r>
      <w:r w:rsidR="001E27BE" w:rsidRPr="00BA6D15">
        <w:rPr>
          <w:sz w:val="22"/>
          <w:szCs w:val="22"/>
        </w:rPr>
        <w:t>(</w:t>
      </w:r>
      <w:r w:rsidR="00A0466B" w:rsidRPr="00BA6D15">
        <w:rPr>
          <w:sz w:val="22"/>
          <w:szCs w:val="22"/>
        </w:rPr>
        <w:t>Hunan</w:t>
      </w:r>
      <w:r w:rsidR="001E27BE" w:rsidRPr="00BA6D15">
        <w:rPr>
          <w:sz w:val="22"/>
          <w:szCs w:val="22"/>
        </w:rPr>
        <w:t xml:space="preserve">) is longest and </w:t>
      </w:r>
      <w:r w:rsidR="00E248B2" w:rsidRPr="00BA6D15">
        <w:rPr>
          <w:sz w:val="22"/>
          <w:szCs w:val="22"/>
        </w:rPr>
        <w:t xml:space="preserve">points </w:t>
      </w:r>
      <w:r w:rsidR="001E27BE" w:rsidRPr="00BA6D15">
        <w:rPr>
          <w:sz w:val="22"/>
          <w:szCs w:val="22"/>
        </w:rPr>
        <w:t>to northeast direction</w:t>
      </w:r>
      <w:r w:rsidR="0044339B" w:rsidRPr="00BA6D15">
        <w:rPr>
          <w:sz w:val="22"/>
          <w:szCs w:val="22"/>
        </w:rPr>
        <w:t>;</w:t>
      </w:r>
      <w:r w:rsidR="001E27BE" w:rsidRPr="00BA6D15">
        <w:rPr>
          <w:sz w:val="22"/>
          <w:szCs w:val="22"/>
        </w:rPr>
        <w:t xml:space="preserve"> the </w:t>
      </w:r>
      <w:r w:rsidR="00E248B2" w:rsidRPr="00BA6D15">
        <w:rPr>
          <w:sz w:val="22"/>
          <w:szCs w:val="22"/>
        </w:rPr>
        <w:t xml:space="preserve">red arrow </w:t>
      </w:r>
      <w:r w:rsidR="001E27BE" w:rsidRPr="00BA6D15">
        <w:rPr>
          <w:sz w:val="22"/>
          <w:szCs w:val="22"/>
        </w:rPr>
        <w:t xml:space="preserve">(Shanghai) is the second longest and closely </w:t>
      </w:r>
      <w:r w:rsidR="00E248B2" w:rsidRPr="00BA6D15">
        <w:rPr>
          <w:sz w:val="22"/>
          <w:szCs w:val="22"/>
        </w:rPr>
        <w:t>aligns with the y axis</w:t>
      </w:r>
      <w:r w:rsidR="0044339B" w:rsidRPr="00BA6D15">
        <w:rPr>
          <w:sz w:val="22"/>
          <w:szCs w:val="22"/>
        </w:rPr>
        <w:t>;</w:t>
      </w:r>
      <w:r w:rsidR="00E248B2" w:rsidRPr="00BA6D15">
        <w:rPr>
          <w:sz w:val="22"/>
          <w:szCs w:val="22"/>
        </w:rPr>
        <w:t xml:space="preserve"> t</w:t>
      </w:r>
      <w:r w:rsidR="00A0466B" w:rsidRPr="00BA6D15">
        <w:rPr>
          <w:sz w:val="22"/>
          <w:szCs w:val="22"/>
        </w:rPr>
        <w:t xml:space="preserve">he </w:t>
      </w:r>
      <w:r w:rsidR="001E27BE" w:rsidRPr="00BA6D15">
        <w:rPr>
          <w:sz w:val="22"/>
          <w:szCs w:val="22"/>
        </w:rPr>
        <w:t xml:space="preserve">orange (Guangdong) and blue (Beijing) </w:t>
      </w:r>
      <w:r w:rsidR="00A0466B" w:rsidRPr="00BA6D15">
        <w:rPr>
          <w:sz w:val="22"/>
          <w:szCs w:val="22"/>
        </w:rPr>
        <w:t xml:space="preserve">arrows are </w:t>
      </w:r>
      <w:r w:rsidR="00E248B2" w:rsidRPr="00BA6D15">
        <w:rPr>
          <w:sz w:val="22"/>
          <w:szCs w:val="22"/>
        </w:rPr>
        <w:t>much shorter</w:t>
      </w:r>
      <w:r w:rsidR="001E27BE" w:rsidRPr="00BA6D15">
        <w:rPr>
          <w:sz w:val="22"/>
          <w:szCs w:val="22"/>
        </w:rPr>
        <w:t xml:space="preserve"> and negligible</w:t>
      </w:r>
      <w:r w:rsidR="00A0466B" w:rsidRPr="00BA6D15">
        <w:rPr>
          <w:sz w:val="22"/>
          <w:szCs w:val="22"/>
        </w:rPr>
        <w:t>.</w:t>
      </w:r>
    </w:p>
    <w:p w14:paraId="7E79A088" w14:textId="77777777" w:rsidR="00D97AFB" w:rsidRPr="005903A3" w:rsidRDefault="00D97AFB" w:rsidP="005903A3">
      <w:pPr>
        <w:jc w:val="both"/>
        <w:rPr>
          <w:color w:val="000000" w:themeColor="text1"/>
          <w:sz w:val="22"/>
          <w:szCs w:val="22"/>
        </w:rPr>
      </w:pPr>
    </w:p>
    <w:p w14:paraId="5CF416BC" w14:textId="58C84268" w:rsidR="008520E4" w:rsidRPr="00BA6D15" w:rsidRDefault="00515BE3" w:rsidP="00235E3B">
      <w:pPr>
        <w:pStyle w:val="paragraph"/>
        <w:spacing w:before="0" w:beforeAutospacing="0" w:after="0" w:afterAutospacing="0"/>
        <w:jc w:val="center"/>
        <w:rPr>
          <w:rFonts w:ascii="Times New Roman" w:hAnsi="Times New Roman" w:cs="Times New Roman"/>
          <w:color w:val="000000"/>
          <w:sz w:val="22"/>
          <w:szCs w:val="22"/>
        </w:rPr>
      </w:pPr>
      <w:r>
        <w:rPr>
          <w:rFonts w:ascii="Times New Roman" w:hAnsi="Times New Roman" w:cs="Times New Roman"/>
          <w:noProof/>
          <w:color w:val="000000"/>
          <w:sz w:val="22"/>
          <w:szCs w:val="22"/>
        </w:rPr>
        <w:lastRenderedPageBreak/>
        <w:drawing>
          <wp:inline distT="0" distB="0" distL="0" distR="0" wp14:anchorId="15A87DB4" wp14:editId="0761B86A">
            <wp:extent cx="5245100" cy="4508500"/>
            <wp:effectExtent l="0" t="0" r="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5100" cy="4508500"/>
                    </a:xfrm>
                    <a:prstGeom prst="rect">
                      <a:avLst/>
                    </a:prstGeom>
                  </pic:spPr>
                </pic:pic>
              </a:graphicData>
            </a:graphic>
          </wp:inline>
        </w:drawing>
      </w:r>
    </w:p>
    <w:p w14:paraId="73C97960" w14:textId="6E2621B0" w:rsidR="00BF6A1C" w:rsidRPr="0050616B" w:rsidRDefault="00E63364" w:rsidP="00C3619E">
      <w:pPr>
        <w:pStyle w:val="paragraph"/>
        <w:spacing w:before="0" w:beforeAutospacing="0" w:after="0" w:afterAutospacing="0"/>
        <w:jc w:val="both"/>
        <w:rPr>
          <w:rFonts w:ascii="Times New Roman" w:hAnsi="Times New Roman" w:cs="Times New Roman"/>
          <w:color w:val="000000"/>
          <w:sz w:val="22"/>
          <w:szCs w:val="22"/>
        </w:rPr>
      </w:pPr>
      <w:r w:rsidRPr="0050616B">
        <w:rPr>
          <w:rFonts w:ascii="Times New Roman" w:hAnsi="Times New Roman" w:cs="Times New Roman"/>
          <w:b/>
          <w:bCs/>
          <w:color w:val="000000"/>
          <w:sz w:val="20"/>
          <w:szCs w:val="20"/>
        </w:rPr>
        <w:t xml:space="preserve">Figure </w:t>
      </w:r>
      <w:r w:rsidR="008E386A" w:rsidRPr="0050616B">
        <w:rPr>
          <w:rFonts w:ascii="Times New Roman" w:hAnsi="Times New Roman" w:cs="Times New Roman"/>
          <w:b/>
          <w:bCs/>
          <w:color w:val="000000"/>
          <w:sz w:val="20"/>
          <w:szCs w:val="20"/>
        </w:rPr>
        <w:t>4</w:t>
      </w:r>
      <w:r w:rsidRPr="0050616B">
        <w:rPr>
          <w:rFonts w:ascii="Times New Roman" w:hAnsi="Times New Roman" w:cs="Times New Roman"/>
          <w:b/>
          <w:bCs/>
          <w:color w:val="000000"/>
          <w:sz w:val="20"/>
          <w:szCs w:val="20"/>
        </w:rPr>
        <w:t xml:space="preserve">. </w:t>
      </w:r>
      <w:r w:rsidR="00485580" w:rsidRPr="0050616B">
        <w:rPr>
          <w:rFonts w:ascii="Times New Roman" w:hAnsi="Times New Roman" w:cs="Times New Roman"/>
          <w:b/>
          <w:bCs/>
          <w:color w:val="000000"/>
          <w:sz w:val="20"/>
          <w:szCs w:val="20"/>
        </w:rPr>
        <w:t xml:space="preserve">Quantification and visualization </w:t>
      </w:r>
      <w:r w:rsidR="004026CF" w:rsidRPr="0050616B">
        <w:rPr>
          <w:rFonts w:ascii="Times New Roman" w:hAnsi="Times New Roman" w:cs="Times New Roman"/>
          <w:b/>
          <w:bCs/>
          <w:color w:val="000000"/>
          <w:sz w:val="20"/>
          <w:szCs w:val="20"/>
        </w:rPr>
        <w:t xml:space="preserve">of </w:t>
      </w:r>
      <w:r w:rsidR="00A83CE0" w:rsidRPr="0050616B">
        <w:rPr>
          <w:rFonts w:ascii="Times New Roman" w:hAnsi="Times New Roman" w:cs="Times New Roman"/>
          <w:b/>
          <w:bCs/>
          <w:color w:val="000000"/>
          <w:sz w:val="20"/>
          <w:szCs w:val="20"/>
        </w:rPr>
        <w:t>baseline-dependent</w:t>
      </w:r>
      <w:r w:rsidR="004026CF" w:rsidRPr="0050616B">
        <w:rPr>
          <w:rFonts w:ascii="Times New Roman" w:hAnsi="Times New Roman" w:cs="Times New Roman"/>
          <w:b/>
          <w:bCs/>
          <w:color w:val="000000"/>
          <w:sz w:val="20"/>
          <w:szCs w:val="20"/>
        </w:rPr>
        <w:t xml:space="preserve"> responses of </w:t>
      </w:r>
      <w:r w:rsidR="00BF6FD0" w:rsidRPr="0050616B">
        <w:rPr>
          <w:rFonts w:ascii="Times New Roman" w:hAnsi="Times New Roman" w:cs="Times New Roman"/>
          <w:b/>
          <w:bCs/>
          <w:color w:val="000000"/>
          <w:sz w:val="20"/>
          <w:szCs w:val="20"/>
        </w:rPr>
        <w:t xml:space="preserve">(A) </w:t>
      </w:r>
      <w:r w:rsidR="00226233">
        <w:rPr>
          <w:rFonts w:ascii="Times New Roman" w:hAnsi="Times New Roman" w:cs="Times New Roman"/>
          <w:b/>
          <w:bCs/>
          <w:color w:val="000000"/>
          <w:sz w:val="20"/>
          <w:szCs w:val="20"/>
        </w:rPr>
        <w:t xml:space="preserve">total bacterial </w:t>
      </w:r>
      <w:del w:id="325" w:author="刘 红宾" w:date="2021-04-03T10:13:00Z">
        <w:r w:rsidR="00043939" w:rsidDel="002B7F09">
          <w:rPr>
            <w:rFonts w:ascii="Times New Roman" w:hAnsi="Times New Roman" w:cs="Times New Roman"/>
            <w:b/>
            <w:bCs/>
            <w:color w:val="000000"/>
            <w:sz w:val="20"/>
            <w:szCs w:val="20"/>
          </w:rPr>
          <w:delText>load</w:delText>
        </w:r>
      </w:del>
      <w:ins w:id="326" w:author="刘 红宾" w:date="2021-04-03T10:13:00Z">
        <w:r w:rsidR="002B7F09">
          <w:rPr>
            <w:rFonts w:ascii="Times New Roman" w:hAnsi="Times New Roman" w:cs="Times New Roman"/>
            <w:b/>
            <w:bCs/>
            <w:color w:val="000000"/>
            <w:sz w:val="20"/>
            <w:szCs w:val="20"/>
          </w:rPr>
          <w:t>density</w:t>
        </w:r>
      </w:ins>
      <w:r w:rsidR="00226233">
        <w:rPr>
          <w:rFonts w:ascii="Times New Roman" w:hAnsi="Times New Roman" w:cs="Times New Roman"/>
          <w:b/>
          <w:bCs/>
          <w:color w:val="000000"/>
          <w:sz w:val="20"/>
          <w:szCs w:val="20"/>
        </w:rPr>
        <w:t xml:space="preserve">, (B) individual </w:t>
      </w:r>
      <w:r w:rsidR="004026CF" w:rsidRPr="0050616B">
        <w:rPr>
          <w:rFonts w:ascii="Times New Roman" w:hAnsi="Times New Roman" w:cs="Times New Roman"/>
          <w:b/>
          <w:bCs/>
          <w:color w:val="000000"/>
          <w:sz w:val="20"/>
          <w:szCs w:val="20"/>
        </w:rPr>
        <w:t xml:space="preserve">bacterial </w:t>
      </w:r>
      <w:r w:rsidR="00226233">
        <w:rPr>
          <w:rFonts w:ascii="Times New Roman" w:hAnsi="Times New Roman" w:cs="Times New Roman"/>
          <w:b/>
          <w:bCs/>
          <w:color w:val="000000"/>
          <w:sz w:val="20"/>
          <w:szCs w:val="20"/>
        </w:rPr>
        <w:t>taxa,</w:t>
      </w:r>
      <w:r w:rsidR="009C313A" w:rsidRPr="0050616B">
        <w:rPr>
          <w:rFonts w:ascii="Times New Roman" w:hAnsi="Times New Roman" w:cs="Times New Roman"/>
          <w:b/>
          <w:bCs/>
          <w:color w:val="000000"/>
          <w:sz w:val="20"/>
          <w:szCs w:val="20"/>
        </w:rPr>
        <w:t xml:space="preserve"> </w:t>
      </w:r>
      <w:r w:rsidR="00BF6FD0" w:rsidRPr="0050616B">
        <w:rPr>
          <w:rFonts w:ascii="Times New Roman" w:hAnsi="Times New Roman" w:cs="Times New Roman"/>
          <w:b/>
          <w:bCs/>
          <w:color w:val="000000"/>
          <w:sz w:val="20"/>
          <w:szCs w:val="20"/>
        </w:rPr>
        <w:t>and (</w:t>
      </w:r>
      <w:r w:rsidR="00226233">
        <w:rPr>
          <w:rFonts w:ascii="Times New Roman" w:hAnsi="Times New Roman" w:cs="Times New Roman"/>
          <w:b/>
          <w:bCs/>
          <w:color w:val="000000"/>
          <w:sz w:val="20"/>
          <w:szCs w:val="20"/>
        </w:rPr>
        <w:t>C</w:t>
      </w:r>
      <w:r w:rsidR="00BF6FD0" w:rsidRPr="0050616B">
        <w:rPr>
          <w:rFonts w:ascii="Times New Roman" w:hAnsi="Times New Roman" w:cs="Times New Roman"/>
          <w:b/>
          <w:bCs/>
          <w:color w:val="000000"/>
          <w:sz w:val="20"/>
          <w:szCs w:val="20"/>
        </w:rPr>
        <w:t xml:space="preserve">) </w:t>
      </w:r>
      <w:r w:rsidR="004026CF" w:rsidRPr="0050616B">
        <w:rPr>
          <w:rFonts w:ascii="Times New Roman" w:hAnsi="Times New Roman" w:cs="Times New Roman"/>
          <w:b/>
          <w:bCs/>
          <w:color w:val="000000"/>
          <w:sz w:val="20"/>
          <w:szCs w:val="20"/>
        </w:rPr>
        <w:t>short-chain fatty acids</w:t>
      </w:r>
      <w:r w:rsidR="006A2E46" w:rsidRPr="0050616B">
        <w:rPr>
          <w:rFonts w:ascii="Times New Roman" w:hAnsi="Times New Roman" w:cs="Times New Roman"/>
          <w:b/>
          <w:bCs/>
          <w:color w:val="000000"/>
          <w:sz w:val="20"/>
          <w:szCs w:val="20"/>
        </w:rPr>
        <w:t xml:space="preserve"> (SCFAs)</w:t>
      </w:r>
      <w:r w:rsidR="004026CF" w:rsidRPr="0050616B">
        <w:rPr>
          <w:rFonts w:ascii="Times New Roman" w:hAnsi="Times New Roman" w:cs="Times New Roman"/>
          <w:b/>
          <w:bCs/>
          <w:color w:val="000000"/>
          <w:sz w:val="20"/>
          <w:szCs w:val="20"/>
        </w:rPr>
        <w:t xml:space="preserve"> to inulin </w:t>
      </w:r>
      <w:r w:rsidR="00B82201" w:rsidRPr="0050616B">
        <w:rPr>
          <w:rFonts w:ascii="Times New Roman" w:hAnsi="Times New Roman" w:cs="Times New Roman"/>
          <w:b/>
          <w:bCs/>
          <w:color w:val="000000"/>
          <w:sz w:val="20"/>
          <w:szCs w:val="20"/>
        </w:rPr>
        <w:t>intervention</w:t>
      </w:r>
      <w:r w:rsidR="004026CF" w:rsidRPr="0050616B">
        <w:rPr>
          <w:rFonts w:ascii="Times New Roman" w:hAnsi="Times New Roman" w:cs="Times New Roman"/>
          <w:b/>
          <w:bCs/>
          <w:color w:val="000000"/>
          <w:sz w:val="20"/>
          <w:szCs w:val="20"/>
        </w:rPr>
        <w:t>.</w:t>
      </w:r>
      <w:r w:rsidR="004026CF" w:rsidRPr="0050616B">
        <w:rPr>
          <w:rFonts w:ascii="Times New Roman" w:hAnsi="Times New Roman" w:cs="Times New Roman"/>
          <w:color w:val="000000"/>
          <w:sz w:val="20"/>
          <w:szCs w:val="20"/>
        </w:rPr>
        <w:t xml:space="preserve"> </w:t>
      </w:r>
      <w:r w:rsidR="00B21340" w:rsidRPr="0050616B">
        <w:rPr>
          <w:rFonts w:ascii="Times New Roman" w:hAnsi="Times New Roman" w:cs="Times New Roman"/>
          <w:color w:val="000000"/>
          <w:sz w:val="20"/>
          <w:szCs w:val="20"/>
        </w:rPr>
        <w:t xml:space="preserve">The scatter plot in </w:t>
      </w:r>
      <w:r w:rsidR="00415A39" w:rsidRPr="0050616B">
        <w:rPr>
          <w:rFonts w:ascii="Times New Roman" w:hAnsi="Times New Roman" w:cs="Times New Roman"/>
          <w:color w:val="000000"/>
          <w:sz w:val="20"/>
          <w:szCs w:val="20"/>
        </w:rPr>
        <w:t xml:space="preserve">the center of </w:t>
      </w:r>
      <w:r w:rsidR="005957C7" w:rsidRPr="0050616B">
        <w:rPr>
          <w:rFonts w:ascii="Times New Roman" w:hAnsi="Times New Roman" w:cs="Times New Roman"/>
          <w:color w:val="000000"/>
          <w:sz w:val="20"/>
          <w:szCs w:val="20"/>
        </w:rPr>
        <w:t>panel</w:t>
      </w:r>
      <w:r w:rsidR="002B6B9C">
        <w:rPr>
          <w:rFonts w:ascii="Times New Roman" w:hAnsi="Times New Roman" w:cs="Times New Roman"/>
          <w:color w:val="000000"/>
          <w:sz w:val="20"/>
          <w:szCs w:val="20"/>
        </w:rPr>
        <w:t xml:space="preserve"> B</w:t>
      </w:r>
      <w:r w:rsidR="00B21340" w:rsidRPr="0050616B">
        <w:rPr>
          <w:rFonts w:ascii="Times New Roman" w:hAnsi="Times New Roman" w:cs="Times New Roman"/>
          <w:color w:val="000000"/>
          <w:sz w:val="20"/>
          <w:szCs w:val="20"/>
        </w:rPr>
        <w:t xml:space="preserve"> distinguishes four different scenarios of </w:t>
      </w:r>
      <w:r w:rsidR="00A83CE0" w:rsidRPr="0050616B">
        <w:rPr>
          <w:rFonts w:ascii="Times New Roman" w:hAnsi="Times New Roman" w:cs="Times New Roman"/>
          <w:color w:val="000000"/>
          <w:sz w:val="20"/>
          <w:szCs w:val="20"/>
        </w:rPr>
        <w:t>baseline-dependent</w:t>
      </w:r>
      <w:r w:rsidR="00B21340" w:rsidRPr="0050616B">
        <w:rPr>
          <w:rFonts w:ascii="Times New Roman" w:hAnsi="Times New Roman" w:cs="Times New Roman"/>
          <w:color w:val="000000"/>
          <w:sz w:val="20"/>
          <w:szCs w:val="20"/>
        </w:rPr>
        <w:t xml:space="preserve"> responses depending on the P-values for significance test of responsiveness (</w:t>
      </w:r>
      <w:proofErr w:type="spellStart"/>
      <w:r w:rsidR="00B21340" w:rsidRPr="0050616B">
        <w:rPr>
          <w:rFonts w:ascii="Times New Roman" w:hAnsi="Times New Roman" w:cs="Times New Roman"/>
          <w:color w:val="000000"/>
          <w:sz w:val="20"/>
          <w:szCs w:val="20"/>
        </w:rPr>
        <w:t>Pr</w:t>
      </w:r>
      <w:proofErr w:type="spellEnd"/>
      <w:r w:rsidR="00B21340" w:rsidRPr="0050616B">
        <w:rPr>
          <w:rFonts w:ascii="Times New Roman" w:hAnsi="Times New Roman" w:cs="Times New Roman"/>
          <w:color w:val="000000"/>
          <w:sz w:val="20"/>
          <w:szCs w:val="20"/>
        </w:rPr>
        <w:t xml:space="preserve">) and </w:t>
      </w:r>
      <w:r w:rsidR="00A83CE0" w:rsidRPr="0050616B">
        <w:rPr>
          <w:rFonts w:ascii="Times New Roman" w:hAnsi="Times New Roman" w:cs="Times New Roman"/>
          <w:color w:val="000000"/>
          <w:sz w:val="20"/>
          <w:szCs w:val="20"/>
        </w:rPr>
        <w:t>baseline</w:t>
      </w:r>
      <w:r w:rsidR="00DD4281">
        <w:rPr>
          <w:rFonts w:ascii="Times New Roman" w:hAnsi="Times New Roman" w:cs="Times New Roman"/>
          <w:color w:val="000000"/>
          <w:sz w:val="20"/>
          <w:szCs w:val="20"/>
        </w:rPr>
        <w:t xml:space="preserve"> </w:t>
      </w:r>
      <w:r w:rsidR="00A83CE0" w:rsidRPr="0050616B">
        <w:rPr>
          <w:rFonts w:ascii="Times New Roman" w:hAnsi="Times New Roman" w:cs="Times New Roman"/>
          <w:color w:val="000000"/>
          <w:sz w:val="20"/>
          <w:szCs w:val="20"/>
        </w:rPr>
        <w:t>dependenc</w:t>
      </w:r>
      <w:r w:rsidR="00DD4281">
        <w:rPr>
          <w:rFonts w:ascii="Times New Roman" w:hAnsi="Times New Roman" w:cs="Times New Roman"/>
          <w:color w:val="000000"/>
          <w:sz w:val="20"/>
          <w:szCs w:val="20"/>
        </w:rPr>
        <w:t>e</w:t>
      </w:r>
      <w:r w:rsidR="00B21340" w:rsidRPr="0050616B">
        <w:rPr>
          <w:rFonts w:ascii="Times New Roman" w:hAnsi="Times New Roman" w:cs="Times New Roman"/>
          <w:color w:val="000000"/>
          <w:sz w:val="20"/>
          <w:szCs w:val="20"/>
        </w:rPr>
        <w:t xml:space="preserve"> (P</w:t>
      </w:r>
      <w:r w:rsidR="00A83CE0" w:rsidRPr="0050616B">
        <w:rPr>
          <w:rFonts w:ascii="Times New Roman" w:hAnsi="Times New Roman" w:cs="Times New Roman"/>
          <w:color w:val="000000"/>
          <w:sz w:val="20"/>
          <w:szCs w:val="20"/>
        </w:rPr>
        <w:t>b</w:t>
      </w:r>
      <w:r w:rsidR="00B21340" w:rsidRPr="0050616B">
        <w:rPr>
          <w:rFonts w:ascii="Times New Roman" w:hAnsi="Times New Roman" w:cs="Times New Roman"/>
          <w:color w:val="000000"/>
          <w:sz w:val="20"/>
          <w:szCs w:val="20"/>
        </w:rPr>
        <w:t xml:space="preserve">). The </w:t>
      </w:r>
      <w:r w:rsidR="00954935" w:rsidRPr="0050616B">
        <w:rPr>
          <w:rFonts w:ascii="Times New Roman" w:hAnsi="Times New Roman" w:cs="Times New Roman"/>
          <w:color w:val="000000"/>
          <w:sz w:val="20"/>
          <w:szCs w:val="20"/>
        </w:rPr>
        <w:t xml:space="preserve">non-responsive </w:t>
      </w:r>
      <w:r w:rsidR="00B21340" w:rsidRPr="0050616B">
        <w:rPr>
          <w:rFonts w:ascii="Times New Roman" w:hAnsi="Times New Roman" w:cs="Times New Roman"/>
          <w:color w:val="000000"/>
          <w:sz w:val="20"/>
          <w:szCs w:val="20"/>
        </w:rPr>
        <w:t xml:space="preserve">bacterial </w:t>
      </w:r>
      <w:r w:rsidR="00C55A32">
        <w:rPr>
          <w:rFonts w:ascii="Times New Roman" w:hAnsi="Times New Roman" w:cs="Times New Roman"/>
          <w:color w:val="000000"/>
          <w:sz w:val="20"/>
          <w:szCs w:val="20"/>
        </w:rPr>
        <w:t>taxa</w:t>
      </w:r>
      <w:r w:rsidR="00B21340" w:rsidRPr="0050616B">
        <w:rPr>
          <w:rFonts w:ascii="Times New Roman" w:hAnsi="Times New Roman" w:cs="Times New Roman"/>
          <w:color w:val="000000"/>
          <w:sz w:val="20"/>
          <w:szCs w:val="20"/>
        </w:rPr>
        <w:t xml:space="preserve"> are marked as gray dots</w:t>
      </w:r>
      <w:r w:rsidR="00E7237F" w:rsidRPr="0050616B">
        <w:rPr>
          <w:rFonts w:ascii="Times New Roman" w:hAnsi="Times New Roman" w:cs="Times New Roman"/>
          <w:color w:val="000000"/>
          <w:sz w:val="20"/>
          <w:szCs w:val="20"/>
        </w:rPr>
        <w:t>,</w:t>
      </w:r>
      <w:r w:rsidR="00371BD9" w:rsidRPr="0050616B">
        <w:rPr>
          <w:rFonts w:ascii="Times New Roman" w:hAnsi="Times New Roman" w:cs="Times New Roman"/>
          <w:color w:val="000000"/>
          <w:sz w:val="20"/>
          <w:szCs w:val="20"/>
        </w:rPr>
        <w:t xml:space="preserve"> while the responsive ones </w:t>
      </w:r>
      <w:r w:rsidR="00A47E9D" w:rsidRPr="0050616B">
        <w:rPr>
          <w:rFonts w:ascii="Times New Roman" w:hAnsi="Times New Roman" w:cs="Times New Roman"/>
          <w:color w:val="000000"/>
          <w:sz w:val="20"/>
          <w:szCs w:val="20"/>
        </w:rPr>
        <w:t xml:space="preserve">are </w:t>
      </w:r>
      <w:r w:rsidR="00E7237F" w:rsidRPr="0050616B">
        <w:rPr>
          <w:rFonts w:ascii="Times New Roman" w:hAnsi="Times New Roman" w:cs="Times New Roman"/>
          <w:color w:val="000000"/>
          <w:sz w:val="20"/>
          <w:szCs w:val="20"/>
        </w:rPr>
        <w:t xml:space="preserve">colored by the ratio of </w:t>
      </w:r>
      <w:bookmarkStart w:id="327" w:name="OLE_LINK9"/>
      <w:bookmarkStart w:id="328" w:name="OLE_LINK10"/>
      <w:r w:rsidR="00DB3E92" w:rsidRPr="0050616B">
        <w:rPr>
          <w:rFonts w:ascii="Times New Roman" w:hAnsi="Times New Roman" w:cs="Times New Roman"/>
          <w:color w:val="000000"/>
          <w:sz w:val="20"/>
          <w:szCs w:val="20"/>
        </w:rPr>
        <w:t xml:space="preserve">their </w:t>
      </w:r>
      <w:r w:rsidR="005957C7" w:rsidRPr="0050616B">
        <w:rPr>
          <w:rFonts w:ascii="Times New Roman" w:hAnsi="Times New Roman" w:cs="Times New Roman"/>
          <w:color w:val="000000"/>
          <w:sz w:val="20"/>
          <w:szCs w:val="20"/>
        </w:rPr>
        <w:t>averaged</w:t>
      </w:r>
      <w:r w:rsidR="00E7237F" w:rsidRPr="0050616B">
        <w:rPr>
          <w:rFonts w:ascii="Times New Roman" w:hAnsi="Times New Roman" w:cs="Times New Roman"/>
          <w:color w:val="000000"/>
          <w:sz w:val="20"/>
          <w:szCs w:val="20"/>
        </w:rPr>
        <w:t xml:space="preserve"> absolute abundance</w:t>
      </w:r>
      <w:r w:rsidR="00DB3E92" w:rsidRPr="0050616B">
        <w:rPr>
          <w:rFonts w:ascii="Times New Roman" w:hAnsi="Times New Roman" w:cs="Times New Roman"/>
          <w:color w:val="000000"/>
          <w:sz w:val="20"/>
          <w:szCs w:val="20"/>
        </w:rPr>
        <w:t>s</w:t>
      </w:r>
      <w:r w:rsidR="00E7237F" w:rsidRPr="0050616B">
        <w:rPr>
          <w:rFonts w:ascii="Times New Roman" w:hAnsi="Times New Roman" w:cs="Times New Roman"/>
          <w:color w:val="000000"/>
          <w:sz w:val="20"/>
          <w:szCs w:val="20"/>
        </w:rPr>
        <w:t xml:space="preserve"> (abs. </w:t>
      </w:r>
      <w:proofErr w:type="spellStart"/>
      <w:r w:rsidR="00E7237F" w:rsidRPr="0050616B">
        <w:rPr>
          <w:rFonts w:ascii="Times New Roman" w:hAnsi="Times New Roman" w:cs="Times New Roman"/>
          <w:color w:val="000000"/>
          <w:sz w:val="20"/>
          <w:szCs w:val="20"/>
        </w:rPr>
        <w:t>abun</w:t>
      </w:r>
      <w:proofErr w:type="spellEnd"/>
      <w:r w:rsidR="00E7237F" w:rsidRPr="0050616B">
        <w:rPr>
          <w:rFonts w:ascii="Times New Roman" w:hAnsi="Times New Roman" w:cs="Times New Roman"/>
          <w:color w:val="000000"/>
          <w:sz w:val="20"/>
          <w:szCs w:val="20"/>
        </w:rPr>
        <w:t xml:space="preserve">.) </w:t>
      </w:r>
      <w:bookmarkEnd w:id="327"/>
      <w:bookmarkEnd w:id="328"/>
      <w:r w:rsidR="00E7237F" w:rsidRPr="0050616B">
        <w:rPr>
          <w:rFonts w:ascii="Times New Roman" w:hAnsi="Times New Roman" w:cs="Times New Roman"/>
          <w:color w:val="000000"/>
          <w:sz w:val="20"/>
          <w:szCs w:val="20"/>
        </w:rPr>
        <w:t>between inulin and cellulos</w:t>
      </w:r>
      <w:r w:rsidR="00E5274C" w:rsidRPr="0050616B">
        <w:rPr>
          <w:rFonts w:ascii="Times New Roman" w:hAnsi="Times New Roman" w:cs="Times New Roman"/>
          <w:color w:val="000000"/>
          <w:sz w:val="20"/>
          <w:szCs w:val="20"/>
        </w:rPr>
        <w:t xml:space="preserve">e </w:t>
      </w:r>
      <w:r w:rsidR="00E7237F" w:rsidRPr="0050616B">
        <w:rPr>
          <w:rFonts w:ascii="Times New Roman" w:hAnsi="Times New Roman" w:cs="Times New Roman"/>
          <w:color w:val="000000"/>
          <w:sz w:val="20"/>
          <w:szCs w:val="20"/>
        </w:rPr>
        <w:t xml:space="preserve">group. </w:t>
      </w:r>
      <w:r w:rsidR="00987C8F" w:rsidRPr="0050616B">
        <w:rPr>
          <w:rFonts w:ascii="Times New Roman" w:hAnsi="Times New Roman" w:cs="Times New Roman"/>
          <w:color w:val="000000"/>
          <w:sz w:val="20"/>
          <w:szCs w:val="20"/>
        </w:rPr>
        <w:t xml:space="preserve">We </w:t>
      </w:r>
      <w:r w:rsidR="00AA0DC3">
        <w:rPr>
          <w:rFonts w:ascii="Times New Roman" w:hAnsi="Times New Roman" w:cs="Times New Roman"/>
          <w:color w:val="000000"/>
          <w:sz w:val="20"/>
          <w:szCs w:val="20"/>
        </w:rPr>
        <w:t>mapped</w:t>
      </w:r>
      <w:r w:rsidR="00987C8F" w:rsidRPr="0050616B">
        <w:rPr>
          <w:rFonts w:ascii="Times New Roman" w:hAnsi="Times New Roman" w:cs="Times New Roman"/>
          <w:color w:val="000000"/>
          <w:sz w:val="20"/>
          <w:szCs w:val="20"/>
        </w:rPr>
        <w:t xml:space="preserve"> the</w:t>
      </w:r>
      <w:r w:rsidR="00E7237F" w:rsidRPr="0050616B">
        <w:rPr>
          <w:rFonts w:ascii="Times New Roman" w:hAnsi="Times New Roman" w:cs="Times New Roman"/>
          <w:color w:val="000000"/>
          <w:sz w:val="20"/>
          <w:szCs w:val="20"/>
        </w:rPr>
        <w:t xml:space="preserve"> inulin-stimulated </w:t>
      </w:r>
      <w:r w:rsidR="00093670">
        <w:rPr>
          <w:rFonts w:ascii="Times New Roman" w:hAnsi="Times New Roman" w:cs="Times New Roman"/>
          <w:color w:val="000000"/>
          <w:sz w:val="20"/>
          <w:szCs w:val="20"/>
        </w:rPr>
        <w:t>dynamical</w:t>
      </w:r>
      <w:r w:rsidR="00987C8F" w:rsidRPr="0050616B">
        <w:rPr>
          <w:rFonts w:ascii="Times New Roman" w:hAnsi="Times New Roman" w:cs="Times New Roman"/>
          <w:color w:val="000000"/>
          <w:sz w:val="20"/>
          <w:szCs w:val="20"/>
        </w:rPr>
        <w:t xml:space="preserve"> </w:t>
      </w:r>
      <w:r w:rsidR="00E7237F" w:rsidRPr="0050616B">
        <w:rPr>
          <w:rFonts w:ascii="Times New Roman" w:hAnsi="Times New Roman" w:cs="Times New Roman"/>
          <w:color w:val="000000"/>
          <w:sz w:val="20"/>
          <w:szCs w:val="20"/>
        </w:rPr>
        <w:t>response</w:t>
      </w:r>
      <w:r w:rsidR="00020713" w:rsidRPr="0050616B">
        <w:rPr>
          <w:rFonts w:ascii="Times New Roman" w:hAnsi="Times New Roman" w:cs="Times New Roman"/>
          <w:color w:val="000000"/>
          <w:sz w:val="20"/>
          <w:szCs w:val="20"/>
        </w:rPr>
        <w:t xml:space="preserve"> of </w:t>
      </w:r>
      <w:r w:rsidR="00AA0DC3">
        <w:rPr>
          <w:rFonts w:ascii="Times New Roman" w:hAnsi="Times New Roman" w:cs="Times New Roman"/>
          <w:color w:val="000000"/>
          <w:sz w:val="20"/>
          <w:szCs w:val="20"/>
        </w:rPr>
        <w:t>any variable</w:t>
      </w:r>
      <w:r w:rsidR="00DB3E92" w:rsidRPr="0050616B">
        <w:rPr>
          <w:rFonts w:ascii="Times New Roman" w:hAnsi="Times New Roman" w:cs="Times New Roman"/>
          <w:color w:val="000000"/>
          <w:sz w:val="20"/>
          <w:szCs w:val="20"/>
        </w:rPr>
        <w:t xml:space="preserve"> relative to </w:t>
      </w:r>
      <w:r w:rsidR="00093670">
        <w:rPr>
          <w:rFonts w:ascii="Times New Roman" w:hAnsi="Times New Roman" w:cs="Times New Roman"/>
          <w:color w:val="000000"/>
          <w:sz w:val="20"/>
          <w:szCs w:val="20"/>
        </w:rPr>
        <w:t>its</w:t>
      </w:r>
      <w:r w:rsidR="00DB3E92" w:rsidRPr="0050616B">
        <w:rPr>
          <w:rFonts w:ascii="Times New Roman" w:hAnsi="Times New Roman" w:cs="Times New Roman"/>
          <w:color w:val="000000"/>
          <w:sz w:val="20"/>
          <w:szCs w:val="20"/>
        </w:rPr>
        <w:t xml:space="preserve"> corresponding response in the cellulose group</w:t>
      </w:r>
      <w:r w:rsidR="00020713" w:rsidRPr="0050616B">
        <w:rPr>
          <w:rFonts w:ascii="Times New Roman" w:hAnsi="Times New Roman" w:cs="Times New Roman"/>
          <w:color w:val="000000"/>
          <w:sz w:val="20"/>
          <w:szCs w:val="20"/>
        </w:rPr>
        <w:t xml:space="preserve"> </w:t>
      </w:r>
      <w:r w:rsidR="00093670">
        <w:rPr>
          <w:rFonts w:ascii="Times New Roman" w:hAnsi="Times New Roman" w:cs="Times New Roman"/>
          <w:color w:val="000000"/>
          <w:sz w:val="20"/>
          <w:szCs w:val="20"/>
        </w:rPr>
        <w:t>onto</w:t>
      </w:r>
      <w:r w:rsidR="00987C8F" w:rsidRPr="0050616B">
        <w:rPr>
          <w:rFonts w:ascii="Times New Roman" w:hAnsi="Times New Roman" w:cs="Times New Roman"/>
          <w:color w:val="000000"/>
          <w:sz w:val="20"/>
          <w:szCs w:val="20"/>
        </w:rPr>
        <w:t xml:space="preserve"> a reduced two-dimensional </w:t>
      </w:r>
      <w:r w:rsidR="005957C7" w:rsidRPr="0050616B">
        <w:rPr>
          <w:rFonts w:ascii="Times New Roman" w:hAnsi="Times New Roman" w:cs="Times New Roman"/>
          <w:color w:val="000000"/>
          <w:sz w:val="20"/>
          <w:szCs w:val="20"/>
        </w:rPr>
        <w:t xml:space="preserve">(2D) </w:t>
      </w:r>
      <w:r w:rsidR="00987C8F" w:rsidRPr="0050616B">
        <w:rPr>
          <w:rFonts w:ascii="Times New Roman" w:hAnsi="Times New Roman" w:cs="Times New Roman"/>
          <w:color w:val="000000"/>
          <w:sz w:val="20"/>
          <w:szCs w:val="20"/>
        </w:rPr>
        <w:t>space spanned by</w:t>
      </w:r>
      <w:r w:rsidR="00E314CA">
        <w:rPr>
          <w:rFonts w:ascii="Times New Roman" w:hAnsi="Times New Roman" w:cs="Times New Roman"/>
          <w:color w:val="000000"/>
          <w:sz w:val="20"/>
          <w:szCs w:val="20"/>
        </w:rPr>
        <w:t xml:space="preserve"> two factors </w:t>
      </w:r>
      <w:r w:rsidR="00987C8F" w:rsidRPr="0050616B">
        <w:rPr>
          <w:rFonts w:ascii="Times New Roman" w:hAnsi="Times New Roman" w:cs="Times New Roman"/>
          <w:color w:val="000000"/>
          <w:sz w:val="20"/>
          <w:szCs w:val="20"/>
        </w:rPr>
        <w:t xml:space="preserve">extracted </w:t>
      </w:r>
      <w:r w:rsidR="006A7B8F">
        <w:rPr>
          <w:rFonts w:ascii="Times New Roman" w:hAnsi="Times New Roman" w:cs="Times New Roman"/>
          <w:color w:val="000000"/>
          <w:sz w:val="20"/>
          <w:szCs w:val="20"/>
        </w:rPr>
        <w:t>from</w:t>
      </w:r>
      <w:r w:rsidR="00987C8F" w:rsidRPr="0050616B">
        <w:rPr>
          <w:rFonts w:ascii="Times New Roman" w:hAnsi="Times New Roman" w:cs="Times New Roman"/>
          <w:color w:val="000000"/>
          <w:sz w:val="20"/>
          <w:szCs w:val="20"/>
        </w:rPr>
        <w:t xml:space="preserve"> sequential non-negative matrix factorization</w:t>
      </w:r>
      <w:r w:rsidR="00DB3E92" w:rsidRPr="0050616B">
        <w:rPr>
          <w:rFonts w:ascii="Times New Roman" w:hAnsi="Times New Roman" w:cs="Times New Roman"/>
          <w:color w:val="000000"/>
          <w:sz w:val="20"/>
          <w:szCs w:val="20"/>
        </w:rPr>
        <w:t xml:space="preserve"> (</w:t>
      </w:r>
      <w:r w:rsidR="00987C8F" w:rsidRPr="0050616B">
        <w:rPr>
          <w:rFonts w:ascii="Times New Roman" w:hAnsi="Times New Roman" w:cs="Times New Roman"/>
          <w:color w:val="000000"/>
          <w:sz w:val="20"/>
          <w:szCs w:val="20"/>
          <w:highlight w:val="yellow"/>
        </w:rPr>
        <w:t>see Methods for details</w:t>
      </w:r>
      <w:r w:rsidR="00987C8F" w:rsidRPr="0050616B">
        <w:rPr>
          <w:rFonts w:ascii="Times New Roman" w:hAnsi="Times New Roman" w:cs="Times New Roman"/>
          <w:color w:val="000000"/>
          <w:sz w:val="20"/>
          <w:szCs w:val="20"/>
        </w:rPr>
        <w:t>)</w:t>
      </w:r>
      <w:r w:rsidR="00DB3E92" w:rsidRPr="0050616B">
        <w:rPr>
          <w:rFonts w:ascii="Times New Roman" w:hAnsi="Times New Roman" w:cs="Times New Roman"/>
          <w:color w:val="000000"/>
          <w:sz w:val="20"/>
          <w:szCs w:val="20"/>
        </w:rPr>
        <w:t>.</w:t>
      </w:r>
      <w:r w:rsidR="00987C8F" w:rsidRPr="0050616B">
        <w:rPr>
          <w:rFonts w:ascii="Times New Roman" w:hAnsi="Times New Roman" w:cs="Times New Roman"/>
          <w:color w:val="000000"/>
          <w:sz w:val="20"/>
          <w:szCs w:val="20"/>
        </w:rPr>
        <w:t xml:space="preserve"> In </w:t>
      </w:r>
      <w:r w:rsidR="009176DA" w:rsidRPr="0050616B">
        <w:rPr>
          <w:rFonts w:ascii="Times New Roman" w:hAnsi="Times New Roman" w:cs="Times New Roman"/>
          <w:color w:val="000000"/>
          <w:sz w:val="20"/>
          <w:szCs w:val="20"/>
        </w:rPr>
        <w:t>the</w:t>
      </w:r>
      <w:r w:rsidR="00987C8F" w:rsidRPr="0050616B">
        <w:rPr>
          <w:rFonts w:ascii="Times New Roman" w:hAnsi="Times New Roman" w:cs="Times New Roman"/>
          <w:color w:val="000000"/>
          <w:sz w:val="20"/>
          <w:szCs w:val="20"/>
        </w:rPr>
        <w:t xml:space="preserve"> </w:t>
      </w:r>
      <w:r w:rsidR="005957C7" w:rsidRPr="0050616B">
        <w:rPr>
          <w:rFonts w:ascii="Times New Roman" w:hAnsi="Times New Roman" w:cs="Times New Roman"/>
          <w:color w:val="000000"/>
          <w:sz w:val="20"/>
          <w:szCs w:val="20"/>
        </w:rPr>
        <w:t>2D</w:t>
      </w:r>
      <w:r w:rsidR="00DA381F">
        <w:rPr>
          <w:rFonts w:ascii="Times New Roman" w:hAnsi="Times New Roman" w:cs="Times New Roman"/>
          <w:color w:val="000000"/>
          <w:sz w:val="20"/>
          <w:szCs w:val="20"/>
        </w:rPr>
        <w:t xml:space="preserve"> plot</w:t>
      </w:r>
      <w:r w:rsidR="00987C8F" w:rsidRPr="0050616B">
        <w:rPr>
          <w:rFonts w:ascii="Times New Roman" w:hAnsi="Times New Roman" w:cs="Times New Roman"/>
          <w:color w:val="000000"/>
          <w:sz w:val="20"/>
          <w:szCs w:val="20"/>
        </w:rPr>
        <w:t>, e</w:t>
      </w:r>
      <w:r w:rsidR="00437ED3" w:rsidRPr="0050616B">
        <w:rPr>
          <w:rFonts w:ascii="Times New Roman" w:hAnsi="Times New Roman" w:cs="Times New Roman"/>
          <w:color w:val="000000"/>
          <w:sz w:val="20"/>
          <w:szCs w:val="20"/>
        </w:rPr>
        <w:t>ach symbol</w:t>
      </w:r>
      <w:r w:rsidR="00020713" w:rsidRPr="0050616B">
        <w:rPr>
          <w:rFonts w:ascii="Times New Roman" w:hAnsi="Times New Roman" w:cs="Times New Roman"/>
          <w:color w:val="000000"/>
          <w:sz w:val="20"/>
          <w:szCs w:val="20"/>
        </w:rPr>
        <w:t xml:space="preserve"> </w:t>
      </w:r>
      <w:r w:rsidR="00437ED3" w:rsidRPr="0050616B">
        <w:rPr>
          <w:rFonts w:ascii="Times New Roman" w:hAnsi="Times New Roman" w:cs="Times New Roman"/>
          <w:color w:val="000000"/>
          <w:sz w:val="20"/>
          <w:szCs w:val="20"/>
        </w:rPr>
        <w:t xml:space="preserve">represents a mouse (dots: cellulose group, crosses: inulin group) and all mice data from the same vendor under the same </w:t>
      </w:r>
      <w:r w:rsidR="008D65D8" w:rsidRPr="0050616B">
        <w:rPr>
          <w:rFonts w:ascii="Times New Roman" w:hAnsi="Times New Roman" w:cs="Times New Roman"/>
          <w:color w:val="000000"/>
          <w:sz w:val="20"/>
          <w:szCs w:val="20"/>
        </w:rPr>
        <w:t>dietary fiber</w:t>
      </w:r>
      <w:r w:rsidR="00437ED3" w:rsidRPr="0050616B">
        <w:rPr>
          <w:rFonts w:ascii="Times New Roman" w:hAnsi="Times New Roman" w:cs="Times New Roman"/>
          <w:color w:val="000000"/>
          <w:sz w:val="20"/>
          <w:szCs w:val="20"/>
        </w:rPr>
        <w:t xml:space="preserve"> treatment was </w:t>
      </w:r>
      <w:r w:rsidR="00DB3E92" w:rsidRPr="0050616B">
        <w:rPr>
          <w:rFonts w:ascii="Times New Roman" w:hAnsi="Times New Roman" w:cs="Times New Roman"/>
          <w:color w:val="000000"/>
          <w:sz w:val="20"/>
          <w:szCs w:val="20"/>
        </w:rPr>
        <w:t xml:space="preserve">used </w:t>
      </w:r>
      <w:r w:rsidR="00437ED3" w:rsidRPr="0050616B">
        <w:rPr>
          <w:rFonts w:ascii="Times New Roman" w:hAnsi="Times New Roman" w:cs="Times New Roman"/>
          <w:color w:val="000000"/>
          <w:sz w:val="20"/>
          <w:szCs w:val="20"/>
        </w:rPr>
        <w:t xml:space="preserve">to </w:t>
      </w:r>
      <w:r w:rsidR="003A24CF" w:rsidRPr="0050616B">
        <w:rPr>
          <w:rFonts w:ascii="Times New Roman" w:hAnsi="Times New Roman" w:cs="Times New Roman"/>
          <w:color w:val="000000"/>
          <w:sz w:val="20"/>
          <w:szCs w:val="20"/>
        </w:rPr>
        <w:t xml:space="preserve">fit </w:t>
      </w:r>
      <w:r w:rsidR="00437ED3" w:rsidRPr="0050616B">
        <w:rPr>
          <w:rFonts w:ascii="Times New Roman" w:hAnsi="Times New Roman" w:cs="Times New Roman"/>
          <w:color w:val="000000"/>
          <w:sz w:val="20"/>
          <w:szCs w:val="20"/>
        </w:rPr>
        <w:t>an eclipse</w:t>
      </w:r>
      <w:r w:rsidR="00E12768">
        <w:rPr>
          <w:rFonts w:ascii="Times New Roman" w:hAnsi="Times New Roman" w:cs="Times New Roman"/>
          <w:color w:val="000000"/>
          <w:sz w:val="20"/>
          <w:szCs w:val="20"/>
        </w:rPr>
        <w:t xml:space="preserve"> (</w:t>
      </w:r>
      <w:r w:rsidR="00E12768" w:rsidRPr="00E12768">
        <w:rPr>
          <w:rFonts w:ascii="Times New Roman" w:hAnsi="Times New Roman" w:cs="Times New Roman"/>
          <w:color w:val="000000"/>
          <w:sz w:val="20"/>
          <w:szCs w:val="20"/>
        </w:rPr>
        <w:t>ellipse</w:t>
      </w:r>
      <w:r w:rsidR="00E12768">
        <w:rPr>
          <w:rFonts w:ascii="Times New Roman" w:hAnsi="Times New Roman" w:cs="Times New Roman"/>
          <w:color w:val="000000"/>
          <w:sz w:val="20"/>
          <w:szCs w:val="20"/>
        </w:rPr>
        <w:t>’</w:t>
      </w:r>
      <w:r w:rsidR="00E12768" w:rsidRPr="00E12768">
        <w:rPr>
          <w:rFonts w:ascii="Times New Roman" w:hAnsi="Times New Roman" w:cs="Times New Roman"/>
          <w:color w:val="000000"/>
          <w:sz w:val="20"/>
          <w:szCs w:val="20"/>
        </w:rPr>
        <w:t>s radiu</w:t>
      </w:r>
      <w:r w:rsidR="00E12768">
        <w:rPr>
          <w:rFonts w:ascii="Times New Roman" w:hAnsi="Times New Roman" w:cs="Times New Roman"/>
          <w:color w:val="000000"/>
          <w:sz w:val="20"/>
          <w:szCs w:val="20"/>
        </w:rPr>
        <w:t>s was determined by 2 standard deviations)</w:t>
      </w:r>
      <w:r w:rsidR="003A24CF" w:rsidRPr="0050616B">
        <w:rPr>
          <w:rFonts w:ascii="Times New Roman" w:hAnsi="Times New Roman" w:cs="Times New Roman"/>
          <w:color w:val="000000"/>
          <w:sz w:val="20"/>
          <w:szCs w:val="20"/>
        </w:rPr>
        <w:t xml:space="preserve">. For each vendor, an arrow </w:t>
      </w:r>
      <w:r w:rsidR="0093513E" w:rsidRPr="0050616B">
        <w:rPr>
          <w:rFonts w:ascii="Times New Roman" w:hAnsi="Times New Roman" w:cs="Times New Roman"/>
          <w:color w:val="000000"/>
          <w:sz w:val="20"/>
          <w:szCs w:val="20"/>
        </w:rPr>
        <w:t>was drawn from the</w:t>
      </w:r>
      <w:r w:rsidR="003A24CF" w:rsidRPr="0050616B">
        <w:rPr>
          <w:rFonts w:ascii="Times New Roman" w:hAnsi="Times New Roman" w:cs="Times New Roman"/>
          <w:color w:val="000000"/>
          <w:sz w:val="20"/>
          <w:szCs w:val="20"/>
        </w:rPr>
        <w:t xml:space="preserve"> eclipse center o</w:t>
      </w:r>
      <w:r w:rsidR="00237517" w:rsidRPr="0050616B">
        <w:rPr>
          <w:rFonts w:ascii="Times New Roman" w:hAnsi="Times New Roman" w:cs="Times New Roman"/>
          <w:color w:val="000000"/>
          <w:sz w:val="20"/>
          <w:szCs w:val="20"/>
        </w:rPr>
        <w:t>f</w:t>
      </w:r>
      <w:r w:rsidR="003A24CF" w:rsidRPr="0050616B">
        <w:rPr>
          <w:rFonts w:ascii="Times New Roman" w:hAnsi="Times New Roman" w:cs="Times New Roman"/>
          <w:color w:val="000000"/>
          <w:sz w:val="20"/>
          <w:szCs w:val="20"/>
        </w:rPr>
        <w:t xml:space="preserve"> </w:t>
      </w:r>
      <w:r w:rsidR="0093513E" w:rsidRPr="0050616B">
        <w:rPr>
          <w:rFonts w:ascii="Times New Roman" w:hAnsi="Times New Roman" w:cs="Times New Roman"/>
          <w:color w:val="000000"/>
          <w:sz w:val="20"/>
          <w:szCs w:val="20"/>
        </w:rPr>
        <w:t>the vendor under cellulose treatment (</w:t>
      </w:r>
      <w:r w:rsidR="0083201D" w:rsidRPr="0050616B">
        <w:rPr>
          <w:rFonts w:ascii="Times New Roman" w:hAnsi="Times New Roman" w:cs="Times New Roman"/>
          <w:color w:val="000000"/>
          <w:sz w:val="20"/>
          <w:szCs w:val="20"/>
        </w:rPr>
        <w:t>standar</w:t>
      </w:r>
      <w:r w:rsidR="0098727B" w:rsidRPr="0050616B">
        <w:rPr>
          <w:rFonts w:ascii="Times New Roman" w:hAnsi="Times New Roman" w:cs="Times New Roman"/>
          <w:color w:val="000000"/>
          <w:sz w:val="20"/>
          <w:szCs w:val="20"/>
        </w:rPr>
        <w:t>d</w:t>
      </w:r>
      <w:r w:rsidR="0083201D" w:rsidRPr="0050616B">
        <w:rPr>
          <w:rFonts w:ascii="Times New Roman" w:hAnsi="Times New Roman" w:cs="Times New Roman"/>
          <w:color w:val="000000"/>
          <w:sz w:val="20"/>
          <w:szCs w:val="20"/>
        </w:rPr>
        <w:t>ized</w:t>
      </w:r>
      <w:r w:rsidR="0093513E" w:rsidRPr="0050616B">
        <w:rPr>
          <w:rFonts w:ascii="Times New Roman" w:hAnsi="Times New Roman" w:cs="Times New Roman"/>
          <w:color w:val="000000"/>
          <w:sz w:val="20"/>
          <w:szCs w:val="20"/>
        </w:rPr>
        <w:t xml:space="preserve"> to the origin) to that under the inulin treatment. </w:t>
      </w:r>
      <w:r w:rsidR="00094BB8" w:rsidRPr="0050616B">
        <w:rPr>
          <w:rFonts w:ascii="Times New Roman" w:hAnsi="Times New Roman" w:cs="Times New Roman"/>
          <w:color w:val="000000"/>
          <w:sz w:val="20"/>
          <w:szCs w:val="20"/>
        </w:rPr>
        <w:t>Numbers</w:t>
      </w:r>
      <w:r w:rsidR="00482E80" w:rsidRPr="0050616B">
        <w:rPr>
          <w:rFonts w:ascii="Times New Roman" w:hAnsi="Times New Roman" w:cs="Times New Roman"/>
          <w:color w:val="000000"/>
          <w:sz w:val="20"/>
          <w:szCs w:val="20"/>
        </w:rPr>
        <w:t xml:space="preserve"> in parenthes</w:t>
      </w:r>
      <w:r w:rsidR="0041292D" w:rsidRPr="0050616B">
        <w:rPr>
          <w:rFonts w:ascii="Times New Roman" w:hAnsi="Times New Roman" w:cs="Times New Roman"/>
          <w:color w:val="000000"/>
          <w:sz w:val="20"/>
          <w:szCs w:val="20"/>
        </w:rPr>
        <w:t>e</w:t>
      </w:r>
      <w:r w:rsidR="00482E80" w:rsidRPr="0050616B">
        <w:rPr>
          <w:rFonts w:ascii="Times New Roman" w:hAnsi="Times New Roman" w:cs="Times New Roman"/>
          <w:color w:val="000000"/>
          <w:sz w:val="20"/>
          <w:szCs w:val="20"/>
        </w:rPr>
        <w:t>s</w:t>
      </w:r>
      <w:r w:rsidR="00094BB8" w:rsidRPr="0050616B">
        <w:rPr>
          <w:rFonts w:ascii="Times New Roman" w:hAnsi="Times New Roman" w:cs="Times New Roman"/>
          <w:color w:val="000000"/>
          <w:sz w:val="20"/>
          <w:szCs w:val="20"/>
        </w:rPr>
        <w:t xml:space="preserve"> </w:t>
      </w:r>
      <w:r w:rsidR="00FA4B31" w:rsidRPr="0050616B">
        <w:rPr>
          <w:rFonts w:ascii="Times New Roman" w:hAnsi="Times New Roman" w:cs="Times New Roman"/>
          <w:color w:val="000000"/>
          <w:sz w:val="20"/>
          <w:szCs w:val="20"/>
        </w:rPr>
        <w:t xml:space="preserve">on x- and y-axis labels </w:t>
      </w:r>
      <w:r w:rsidR="00094BB8" w:rsidRPr="0050616B">
        <w:rPr>
          <w:rFonts w:ascii="Times New Roman" w:hAnsi="Times New Roman" w:cs="Times New Roman"/>
          <w:color w:val="000000"/>
          <w:sz w:val="20"/>
          <w:szCs w:val="20"/>
        </w:rPr>
        <w:t>indicate</w:t>
      </w:r>
      <w:r w:rsidR="00482E80" w:rsidRPr="0050616B">
        <w:rPr>
          <w:rFonts w:ascii="Times New Roman" w:hAnsi="Times New Roman" w:cs="Times New Roman"/>
          <w:color w:val="000000"/>
          <w:sz w:val="20"/>
          <w:szCs w:val="20"/>
        </w:rPr>
        <w:t xml:space="preserve"> </w:t>
      </w:r>
      <w:r w:rsidR="00DB3E92" w:rsidRPr="0050616B">
        <w:rPr>
          <w:rFonts w:ascii="Times New Roman" w:hAnsi="Times New Roman" w:cs="Times New Roman"/>
          <w:color w:val="000000"/>
          <w:sz w:val="20"/>
          <w:szCs w:val="20"/>
        </w:rPr>
        <w:t>factor loadings.</w:t>
      </w:r>
      <w:r w:rsidR="00A60D17" w:rsidRPr="0050616B">
        <w:rPr>
          <w:rFonts w:ascii="Times New Roman" w:hAnsi="Times New Roman" w:cs="Times New Roman"/>
          <w:color w:val="000000"/>
          <w:sz w:val="20"/>
          <w:szCs w:val="20"/>
        </w:rPr>
        <w:t xml:space="preserve"> Taxonomic labels w/ “Un.” group bacteria that are unclassified or uncultured at lower taxonomic ranks</w:t>
      </w:r>
      <w:r w:rsidR="005C6B57" w:rsidRPr="0050616B">
        <w:rPr>
          <w:rFonts w:ascii="Times New Roman" w:hAnsi="Times New Roman" w:cs="Times New Roman"/>
          <w:color w:val="000000"/>
          <w:sz w:val="20"/>
          <w:szCs w:val="20"/>
        </w:rPr>
        <w:t>.</w:t>
      </w:r>
    </w:p>
    <w:p w14:paraId="57FAC6B0" w14:textId="5A084647" w:rsidR="00BF6A1C" w:rsidRDefault="00BF6A1C" w:rsidP="00C3619E">
      <w:pPr>
        <w:pStyle w:val="paragraph"/>
        <w:spacing w:before="0" w:beforeAutospacing="0" w:after="0" w:afterAutospacing="0"/>
        <w:jc w:val="both"/>
        <w:rPr>
          <w:rFonts w:ascii="Times New Roman" w:hAnsi="Times New Roman" w:cs="Times New Roman"/>
          <w:color w:val="000000"/>
          <w:sz w:val="22"/>
          <w:szCs w:val="22"/>
        </w:rPr>
      </w:pPr>
    </w:p>
    <w:p w14:paraId="75967574" w14:textId="3D8225D6" w:rsidR="0050616B" w:rsidRDefault="0050616B" w:rsidP="0050616B">
      <w:pPr>
        <w:jc w:val="both"/>
        <w:rPr>
          <w:rFonts w:eastAsia="SimSun"/>
          <w:b/>
          <w:bCs/>
          <w:color w:val="000000"/>
          <w:sz w:val="22"/>
          <w:szCs w:val="22"/>
        </w:rPr>
      </w:pPr>
    </w:p>
    <w:p w14:paraId="44F244FB" w14:textId="2E6D24F4" w:rsidR="0050616B" w:rsidRPr="00BA6D15" w:rsidRDefault="00AE4116" w:rsidP="0050616B">
      <w:pPr>
        <w:jc w:val="center"/>
        <w:rPr>
          <w:rFonts w:eastAsia="SimSun"/>
          <w:b/>
          <w:bCs/>
          <w:color w:val="000000"/>
          <w:sz w:val="22"/>
          <w:szCs w:val="22"/>
        </w:rPr>
      </w:pPr>
      <w:r>
        <w:rPr>
          <w:rFonts w:eastAsia="SimSun"/>
          <w:b/>
          <w:bCs/>
          <w:noProof/>
          <w:color w:val="000000"/>
          <w:sz w:val="22"/>
          <w:szCs w:val="22"/>
        </w:rPr>
        <w:lastRenderedPageBreak/>
        <w:drawing>
          <wp:inline distT="0" distB="0" distL="0" distR="0" wp14:anchorId="2C2F67B4" wp14:editId="0D0C0C3D">
            <wp:extent cx="4327556" cy="3963817"/>
            <wp:effectExtent l="0" t="0" r="3175"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9178" cy="3974462"/>
                    </a:xfrm>
                    <a:prstGeom prst="rect">
                      <a:avLst/>
                    </a:prstGeom>
                  </pic:spPr>
                </pic:pic>
              </a:graphicData>
            </a:graphic>
          </wp:inline>
        </w:drawing>
      </w:r>
    </w:p>
    <w:p w14:paraId="38E4C3B3" w14:textId="77777777" w:rsidR="00DD0EFE" w:rsidRDefault="00DD0EFE" w:rsidP="0050616B">
      <w:pPr>
        <w:pStyle w:val="paragraph"/>
        <w:spacing w:before="0" w:beforeAutospacing="0" w:after="0" w:afterAutospacing="0"/>
        <w:jc w:val="both"/>
        <w:rPr>
          <w:rFonts w:ascii="Times New Roman" w:hAnsi="Times New Roman" w:cs="Times New Roman"/>
          <w:b/>
          <w:bCs/>
          <w:color w:val="000000"/>
          <w:sz w:val="20"/>
          <w:szCs w:val="20"/>
        </w:rPr>
      </w:pPr>
    </w:p>
    <w:p w14:paraId="2552638C" w14:textId="4B58F5E0" w:rsidR="008549C0" w:rsidRPr="002F2726" w:rsidRDefault="0050616B" w:rsidP="008549C0">
      <w:pPr>
        <w:jc w:val="both"/>
        <w:rPr>
          <w:rFonts w:eastAsia="SimSun"/>
          <w:color w:val="000000"/>
          <w:sz w:val="13"/>
          <w:szCs w:val="13"/>
        </w:rPr>
      </w:pPr>
      <w:r w:rsidRPr="000B4BB2">
        <w:rPr>
          <w:rFonts w:eastAsia="SimSun"/>
          <w:b/>
          <w:bCs/>
          <w:color w:val="000000"/>
          <w:sz w:val="20"/>
          <w:szCs w:val="20"/>
        </w:rPr>
        <w:t>Figure S</w:t>
      </w:r>
      <w:r w:rsidR="003A38A3">
        <w:rPr>
          <w:b/>
          <w:bCs/>
          <w:color w:val="000000"/>
          <w:sz w:val="20"/>
          <w:szCs w:val="20"/>
        </w:rPr>
        <w:t>9</w:t>
      </w:r>
      <w:r w:rsidRPr="000B4BB2">
        <w:rPr>
          <w:rFonts w:eastAsia="SimSun"/>
          <w:b/>
          <w:bCs/>
          <w:color w:val="000000"/>
          <w:sz w:val="20"/>
          <w:szCs w:val="20"/>
        </w:rPr>
        <w:t xml:space="preserve">. </w:t>
      </w:r>
      <w:r w:rsidR="002C6B67" w:rsidRPr="0050616B">
        <w:rPr>
          <w:b/>
          <w:bCs/>
          <w:color w:val="000000"/>
          <w:sz w:val="20"/>
          <w:szCs w:val="20"/>
        </w:rPr>
        <w:t xml:space="preserve">Quantification and visualization of baseline-dependent responses of (A) </w:t>
      </w:r>
      <w:r w:rsidR="002C6B67">
        <w:rPr>
          <w:b/>
          <w:bCs/>
          <w:color w:val="000000"/>
          <w:sz w:val="20"/>
          <w:szCs w:val="20"/>
        </w:rPr>
        <w:t xml:space="preserve">total bacterial </w:t>
      </w:r>
      <w:del w:id="329" w:author="刘 红宾" w:date="2021-04-03T10:13:00Z">
        <w:r w:rsidR="00DF6C37" w:rsidDel="002B7F09">
          <w:rPr>
            <w:b/>
            <w:bCs/>
            <w:color w:val="000000"/>
            <w:sz w:val="20"/>
            <w:szCs w:val="20"/>
          </w:rPr>
          <w:delText>load</w:delText>
        </w:r>
      </w:del>
      <w:ins w:id="330" w:author="刘 红宾" w:date="2021-04-03T10:13:00Z">
        <w:r w:rsidR="002B7F09">
          <w:rPr>
            <w:b/>
            <w:bCs/>
            <w:color w:val="000000"/>
            <w:sz w:val="20"/>
            <w:szCs w:val="20"/>
          </w:rPr>
          <w:t>density</w:t>
        </w:r>
      </w:ins>
      <w:r w:rsidR="002C6B67">
        <w:rPr>
          <w:b/>
          <w:bCs/>
          <w:color w:val="000000"/>
          <w:sz w:val="20"/>
          <w:szCs w:val="20"/>
        </w:rPr>
        <w:t xml:space="preserve">, (B) individual </w:t>
      </w:r>
      <w:r w:rsidR="002C6B67" w:rsidRPr="0050616B">
        <w:rPr>
          <w:b/>
          <w:bCs/>
          <w:color w:val="000000"/>
          <w:sz w:val="20"/>
          <w:szCs w:val="20"/>
        </w:rPr>
        <w:t xml:space="preserve">bacterial </w:t>
      </w:r>
      <w:r w:rsidR="002C6B67">
        <w:rPr>
          <w:b/>
          <w:bCs/>
          <w:color w:val="000000"/>
          <w:sz w:val="20"/>
          <w:szCs w:val="20"/>
        </w:rPr>
        <w:t>taxa,</w:t>
      </w:r>
      <w:r w:rsidR="002C6B67" w:rsidRPr="0050616B">
        <w:rPr>
          <w:b/>
          <w:bCs/>
          <w:color w:val="000000"/>
          <w:sz w:val="20"/>
          <w:szCs w:val="20"/>
        </w:rPr>
        <w:t xml:space="preserve"> and (</w:t>
      </w:r>
      <w:r w:rsidR="002C6B67">
        <w:rPr>
          <w:b/>
          <w:bCs/>
          <w:color w:val="000000"/>
          <w:sz w:val="20"/>
          <w:szCs w:val="20"/>
        </w:rPr>
        <w:t>C</w:t>
      </w:r>
      <w:r w:rsidR="002C6B67" w:rsidRPr="0050616B">
        <w:rPr>
          <w:b/>
          <w:bCs/>
          <w:color w:val="000000"/>
          <w:sz w:val="20"/>
          <w:szCs w:val="20"/>
        </w:rPr>
        <w:t xml:space="preserve">) short-chain fatty acids (SCFAs) to </w:t>
      </w:r>
      <w:r w:rsidR="002C6B67">
        <w:rPr>
          <w:b/>
          <w:bCs/>
          <w:color w:val="000000"/>
          <w:sz w:val="20"/>
          <w:szCs w:val="20"/>
        </w:rPr>
        <w:t>resistant starch</w:t>
      </w:r>
      <w:r w:rsidR="002C6B67" w:rsidRPr="0050616B">
        <w:rPr>
          <w:b/>
          <w:bCs/>
          <w:color w:val="000000"/>
          <w:sz w:val="20"/>
          <w:szCs w:val="20"/>
        </w:rPr>
        <w:t xml:space="preserve"> intervention</w:t>
      </w:r>
      <w:r w:rsidR="006273E1" w:rsidRPr="0050616B">
        <w:rPr>
          <w:b/>
          <w:bCs/>
          <w:color w:val="000000"/>
          <w:sz w:val="20"/>
          <w:szCs w:val="20"/>
        </w:rPr>
        <w:t>.</w:t>
      </w:r>
      <w:r w:rsidRPr="000B4BB2">
        <w:rPr>
          <w:rFonts w:eastAsia="SimSun"/>
          <w:b/>
          <w:bCs/>
          <w:color w:val="000000"/>
          <w:sz w:val="20"/>
          <w:szCs w:val="20"/>
        </w:rPr>
        <w:t xml:space="preserve"> </w:t>
      </w:r>
      <w:r w:rsidR="008549C0" w:rsidRPr="002F2726">
        <w:rPr>
          <w:rFonts w:eastAsia="SimSun"/>
          <w:color w:val="000000"/>
          <w:sz w:val="20"/>
          <w:szCs w:val="20"/>
        </w:rPr>
        <w:t xml:space="preserve">The same figure legend applies as in the main text </w:t>
      </w:r>
      <w:r w:rsidR="008549C0" w:rsidRPr="003A6C8E">
        <w:rPr>
          <w:rFonts w:eastAsia="SimSun"/>
          <w:color w:val="000000"/>
          <w:sz w:val="20"/>
          <w:szCs w:val="20"/>
          <w:highlight w:val="yellow"/>
        </w:rPr>
        <w:t xml:space="preserve">Fig. </w:t>
      </w:r>
      <w:r w:rsidR="008549C0">
        <w:rPr>
          <w:rFonts w:eastAsia="SimSun"/>
          <w:color w:val="000000"/>
          <w:sz w:val="20"/>
          <w:szCs w:val="20"/>
          <w:highlight w:val="yellow"/>
        </w:rPr>
        <w:t>4A</w:t>
      </w:r>
      <w:r w:rsidR="008549C0" w:rsidRPr="008549C0">
        <w:rPr>
          <w:rFonts w:eastAsia="SimSun"/>
          <w:color w:val="000000"/>
          <w:sz w:val="20"/>
          <w:szCs w:val="20"/>
          <w:highlight w:val="yellow"/>
        </w:rPr>
        <w:t>-C</w:t>
      </w:r>
      <w:r w:rsidR="008549C0" w:rsidRPr="002F2726">
        <w:rPr>
          <w:rFonts w:eastAsia="SimSun"/>
          <w:color w:val="000000"/>
          <w:sz w:val="20"/>
          <w:szCs w:val="20"/>
        </w:rPr>
        <w:t xml:space="preserve"> (the same order).</w:t>
      </w:r>
    </w:p>
    <w:p w14:paraId="693BFDBD" w14:textId="651CBA20" w:rsidR="0050616B" w:rsidRPr="00BA6D15" w:rsidRDefault="0050616B" w:rsidP="0050616B">
      <w:pPr>
        <w:pStyle w:val="paragraph"/>
        <w:spacing w:before="0" w:beforeAutospacing="0" w:after="0" w:afterAutospacing="0"/>
        <w:jc w:val="both"/>
        <w:rPr>
          <w:rFonts w:ascii="Times New Roman" w:hAnsi="Times New Roman" w:cs="Times New Roman"/>
          <w:color w:val="000000"/>
          <w:sz w:val="22"/>
          <w:szCs w:val="22"/>
        </w:rPr>
      </w:pPr>
    </w:p>
    <w:p w14:paraId="0539FDD9" w14:textId="77CB585C" w:rsidR="009825B9" w:rsidRPr="00BA6D15" w:rsidRDefault="00951EE6" w:rsidP="00235E3B">
      <w:pPr>
        <w:pStyle w:val="paragraph"/>
        <w:spacing w:before="0" w:beforeAutospacing="0" w:after="0" w:afterAutospacing="0"/>
        <w:jc w:val="both"/>
        <w:rPr>
          <w:rFonts w:ascii="Times New Roman" w:eastAsiaTheme="minorEastAsia" w:hAnsi="Times New Roman" w:cs="Times New Roman"/>
          <w:sz w:val="22"/>
          <w:szCs w:val="22"/>
        </w:rPr>
      </w:pPr>
      <w:r w:rsidRPr="00BA6D15">
        <w:rPr>
          <w:rFonts w:ascii="Times New Roman" w:eastAsiaTheme="minorEastAsia" w:hAnsi="Times New Roman" w:cs="Times New Roman"/>
          <w:b/>
          <w:bCs/>
          <w:sz w:val="22"/>
          <w:szCs w:val="22"/>
        </w:rPr>
        <w:t>Baseline</w:t>
      </w:r>
      <w:r w:rsidR="00084A61">
        <w:rPr>
          <w:rFonts w:ascii="Times New Roman" w:eastAsiaTheme="minorEastAsia" w:hAnsi="Times New Roman" w:cs="Times New Roman"/>
          <w:b/>
          <w:bCs/>
          <w:sz w:val="22"/>
          <w:szCs w:val="22"/>
        </w:rPr>
        <w:t xml:space="preserve"> </w:t>
      </w:r>
      <w:r w:rsidR="00166D1C" w:rsidRPr="00BA6D15">
        <w:rPr>
          <w:rFonts w:ascii="Times New Roman" w:eastAsiaTheme="minorEastAsia" w:hAnsi="Times New Roman" w:cs="Times New Roman"/>
          <w:b/>
          <w:bCs/>
          <w:sz w:val="22"/>
          <w:szCs w:val="22"/>
        </w:rPr>
        <w:t>dependenc</w:t>
      </w:r>
      <w:r w:rsidR="00084A61">
        <w:rPr>
          <w:rFonts w:ascii="Times New Roman" w:eastAsiaTheme="minorEastAsia" w:hAnsi="Times New Roman" w:cs="Times New Roman"/>
          <w:b/>
          <w:bCs/>
          <w:sz w:val="22"/>
          <w:szCs w:val="22"/>
        </w:rPr>
        <w:t>e</w:t>
      </w:r>
      <w:r w:rsidR="00166D1C" w:rsidRPr="00BA6D15">
        <w:rPr>
          <w:rFonts w:ascii="Times New Roman" w:eastAsiaTheme="minorEastAsia" w:hAnsi="Times New Roman" w:cs="Times New Roman"/>
          <w:b/>
          <w:bCs/>
          <w:sz w:val="22"/>
          <w:szCs w:val="22"/>
        </w:rPr>
        <w:t xml:space="preserve"> </w:t>
      </w:r>
      <w:r w:rsidRPr="00BA6D15">
        <w:rPr>
          <w:rFonts w:ascii="Times New Roman" w:eastAsiaTheme="minorEastAsia" w:hAnsi="Times New Roman" w:cs="Times New Roman"/>
          <w:b/>
          <w:bCs/>
          <w:sz w:val="22"/>
          <w:szCs w:val="22"/>
        </w:rPr>
        <w:t xml:space="preserve">impedes prediction of SCFAs from microbiota composition. </w:t>
      </w:r>
      <w:r w:rsidR="00B97578" w:rsidRPr="00BA6D15">
        <w:rPr>
          <w:rFonts w:ascii="Times New Roman" w:eastAsiaTheme="minorEastAsia" w:hAnsi="Times New Roman" w:cs="Times New Roman"/>
          <w:sz w:val="22"/>
          <w:szCs w:val="22"/>
        </w:rPr>
        <w:t>Predicating</w:t>
      </w:r>
      <w:r w:rsidR="005837A0" w:rsidRPr="00BA6D15">
        <w:rPr>
          <w:rFonts w:ascii="Times New Roman" w:eastAsiaTheme="minorEastAsia" w:hAnsi="Times New Roman" w:cs="Times New Roman"/>
          <w:sz w:val="22"/>
          <w:szCs w:val="22"/>
        </w:rPr>
        <w:t xml:space="preserve"> metabolomes from microbiota </w:t>
      </w:r>
      <w:r w:rsidR="00296BDD" w:rsidRPr="00BA6D15">
        <w:rPr>
          <w:rFonts w:ascii="Times New Roman" w:eastAsiaTheme="minorEastAsia" w:hAnsi="Times New Roman" w:cs="Times New Roman"/>
          <w:sz w:val="22"/>
          <w:szCs w:val="22"/>
        </w:rPr>
        <w:t xml:space="preserve">has </w:t>
      </w:r>
      <w:r w:rsidR="00625A7A" w:rsidRPr="00BA6D15">
        <w:rPr>
          <w:rFonts w:ascii="Times New Roman" w:eastAsiaTheme="minorEastAsia" w:hAnsi="Times New Roman" w:cs="Times New Roman"/>
          <w:sz w:val="22"/>
          <w:szCs w:val="22"/>
        </w:rPr>
        <w:t xml:space="preserve">been of </w:t>
      </w:r>
      <w:r w:rsidR="005837A0" w:rsidRPr="00BA6D15">
        <w:rPr>
          <w:rFonts w:ascii="Times New Roman" w:eastAsiaTheme="minorEastAsia" w:hAnsi="Times New Roman" w:cs="Times New Roman"/>
          <w:sz w:val="22"/>
          <w:szCs w:val="22"/>
        </w:rPr>
        <w:t>long-standing interest</w:t>
      </w:r>
      <w:r w:rsidR="00E32D23" w:rsidRPr="00BA6D15">
        <w:rPr>
          <w:rFonts w:ascii="Times New Roman" w:eastAsiaTheme="minorEastAsia" w:hAnsi="Times New Roman" w:cs="Times New Roman"/>
          <w:sz w:val="22"/>
          <w:szCs w:val="22"/>
        </w:rPr>
        <w:t xml:space="preserve"> but </w:t>
      </w:r>
      <w:r w:rsidR="00125C37" w:rsidRPr="00BA6D15">
        <w:rPr>
          <w:rFonts w:ascii="Times New Roman" w:eastAsiaTheme="minorEastAsia" w:hAnsi="Times New Roman" w:cs="Times New Roman"/>
          <w:sz w:val="22"/>
          <w:szCs w:val="22"/>
        </w:rPr>
        <w:t>t</w:t>
      </w:r>
      <w:r w:rsidR="005837A0" w:rsidRPr="00BA6D15">
        <w:rPr>
          <w:rFonts w:ascii="Times New Roman" w:eastAsiaTheme="minorEastAsia" w:hAnsi="Times New Roman" w:cs="Times New Roman"/>
          <w:sz w:val="22"/>
          <w:szCs w:val="22"/>
        </w:rPr>
        <w:t xml:space="preserve">here </w:t>
      </w:r>
      <w:r w:rsidR="00B97578" w:rsidRPr="00BA6D15">
        <w:rPr>
          <w:rFonts w:ascii="Times New Roman" w:eastAsiaTheme="minorEastAsia" w:hAnsi="Times New Roman" w:cs="Times New Roman"/>
          <w:sz w:val="22"/>
          <w:szCs w:val="22"/>
        </w:rPr>
        <w:t>have</w:t>
      </w:r>
      <w:r w:rsidR="005837A0" w:rsidRPr="00BA6D15">
        <w:rPr>
          <w:rFonts w:ascii="Times New Roman" w:eastAsiaTheme="minorEastAsia" w:hAnsi="Times New Roman" w:cs="Times New Roman"/>
          <w:sz w:val="22"/>
          <w:szCs w:val="22"/>
        </w:rPr>
        <w:t xml:space="preserve"> been </w:t>
      </w:r>
      <w:r w:rsidR="00B97578" w:rsidRPr="00BA6D15">
        <w:rPr>
          <w:rFonts w:ascii="Times New Roman" w:eastAsiaTheme="minorEastAsia" w:hAnsi="Times New Roman" w:cs="Times New Roman"/>
          <w:sz w:val="22"/>
          <w:szCs w:val="22"/>
        </w:rPr>
        <w:t>controversies</w:t>
      </w:r>
      <w:r w:rsidR="005837A0" w:rsidRPr="00BA6D15">
        <w:rPr>
          <w:rFonts w:ascii="Times New Roman" w:eastAsiaTheme="minorEastAsia" w:hAnsi="Times New Roman" w:cs="Times New Roman"/>
          <w:sz w:val="22"/>
          <w:szCs w:val="22"/>
        </w:rPr>
        <w:t xml:space="preserve"> </w:t>
      </w:r>
      <w:r w:rsidR="00155F8B" w:rsidRPr="00BA6D15">
        <w:rPr>
          <w:rFonts w:ascii="Times New Roman" w:eastAsiaTheme="minorEastAsia" w:hAnsi="Times New Roman" w:cs="Times New Roman"/>
          <w:sz w:val="22"/>
          <w:szCs w:val="22"/>
        </w:rPr>
        <w:t>regarding</w:t>
      </w:r>
      <w:r w:rsidR="005837A0" w:rsidRPr="00BA6D15">
        <w:rPr>
          <w:rFonts w:ascii="Times New Roman" w:eastAsiaTheme="minorEastAsia" w:hAnsi="Times New Roman" w:cs="Times New Roman"/>
          <w:sz w:val="22"/>
          <w:szCs w:val="22"/>
        </w:rPr>
        <w:t xml:space="preserve"> whether </w:t>
      </w:r>
      <w:r w:rsidR="00E96124" w:rsidRPr="00BA6D15">
        <w:rPr>
          <w:rFonts w:ascii="Times New Roman" w:eastAsiaTheme="minorEastAsia" w:hAnsi="Times New Roman" w:cs="Times New Roman"/>
          <w:sz w:val="22"/>
          <w:szCs w:val="22"/>
        </w:rPr>
        <w:t>metabolome</w:t>
      </w:r>
      <w:r w:rsidR="00583EBC" w:rsidRPr="00BA6D15">
        <w:rPr>
          <w:rFonts w:ascii="Times New Roman" w:eastAsiaTheme="minorEastAsia" w:hAnsi="Times New Roman" w:cs="Times New Roman"/>
          <w:sz w:val="22"/>
          <w:szCs w:val="22"/>
        </w:rPr>
        <w:t>, especially SCFAs,</w:t>
      </w:r>
      <w:r w:rsidR="005837A0" w:rsidRPr="00BA6D15">
        <w:rPr>
          <w:rFonts w:ascii="Times New Roman" w:eastAsiaTheme="minorEastAsia" w:hAnsi="Times New Roman" w:cs="Times New Roman"/>
          <w:sz w:val="22"/>
          <w:szCs w:val="22"/>
        </w:rPr>
        <w:t xml:space="preserve"> is predictable</w:t>
      </w:r>
      <w:ins w:id="331" w:author="刘 红宾" w:date="2021-04-03T11:23:00Z">
        <w:r w:rsidR="008650C3">
          <w:rPr>
            <w:rFonts w:ascii="Times New Roman" w:eastAsiaTheme="minorEastAsia" w:hAnsi="Times New Roman" w:cs="Times New Roman"/>
            <w:sz w:val="22"/>
            <w:szCs w:val="22"/>
          </w:rPr>
          <w:t xml:space="preserve"> </w:t>
        </w:r>
      </w:ins>
      <w:ins w:id="332" w:author="刘 红宾" w:date="2021-04-03T11:24:00Z">
        <w:r w:rsidR="008650C3">
          <w:rPr>
            <w:rFonts w:ascii="Times New Roman" w:eastAsiaTheme="minorEastAsia" w:hAnsi="Times New Roman" w:cs="Times New Roman"/>
            <w:sz w:val="22"/>
            <w:szCs w:val="22"/>
          </w:rPr>
          <w:fldChar w:fldCharType="begin"/>
        </w:r>
      </w:ins>
      <w:ins w:id="333" w:author="刘 红宾" w:date="2021-04-04T15:03:00Z">
        <w:r w:rsidR="00FD0EB7">
          <w:rPr>
            <w:rFonts w:ascii="Times New Roman" w:eastAsiaTheme="minorEastAsia" w:hAnsi="Times New Roman" w:cs="Times New Roman"/>
            <w:sz w:val="22"/>
            <w:szCs w:val="22"/>
          </w:rPr>
          <w:instrText xml:space="preserve"> ADDIN NE.Ref.{A52A90AC-A864-40F3-ABFA-A96F87D45168}</w:instrText>
        </w:r>
      </w:ins>
      <w:r w:rsidR="008650C3">
        <w:rPr>
          <w:rFonts w:ascii="Times New Roman" w:eastAsiaTheme="minorEastAsia" w:hAnsi="Times New Roman" w:cs="Times New Roman"/>
          <w:sz w:val="22"/>
          <w:szCs w:val="22"/>
        </w:rPr>
        <w:fldChar w:fldCharType="separate"/>
      </w:r>
      <w:ins w:id="334" w:author="刘 红宾" w:date="2021-04-04T16:46:00Z">
        <w:r w:rsidR="00350266">
          <w:rPr>
            <w:rFonts w:hAnsiTheme="minorHAnsi"/>
            <w:color w:val="080000"/>
            <w:sz w:val="22"/>
            <w:szCs w:val="22"/>
          </w:rPr>
          <w:t>[40-42]</w:t>
        </w:r>
      </w:ins>
      <w:ins w:id="335" w:author="刘 红宾" w:date="2021-04-03T11:24:00Z">
        <w:r w:rsidR="008650C3">
          <w:rPr>
            <w:rFonts w:ascii="Times New Roman" w:eastAsiaTheme="minorEastAsia" w:hAnsi="Times New Roman" w:cs="Times New Roman"/>
            <w:sz w:val="22"/>
            <w:szCs w:val="22"/>
          </w:rPr>
          <w:fldChar w:fldCharType="end"/>
        </w:r>
      </w:ins>
      <w:r w:rsidR="005837A0" w:rsidRPr="00BA6D15">
        <w:rPr>
          <w:rFonts w:ascii="Times New Roman" w:eastAsiaTheme="minorEastAsia" w:hAnsi="Times New Roman" w:cs="Times New Roman"/>
          <w:sz w:val="22"/>
          <w:szCs w:val="22"/>
        </w:rPr>
        <w:t xml:space="preserve">. </w:t>
      </w:r>
      <w:r w:rsidR="007506E4" w:rsidRPr="00BA6D15">
        <w:rPr>
          <w:rFonts w:ascii="Times New Roman" w:eastAsiaTheme="minorEastAsia" w:hAnsi="Times New Roman" w:cs="Times New Roman"/>
          <w:sz w:val="22"/>
          <w:szCs w:val="22"/>
        </w:rPr>
        <w:t>W</w:t>
      </w:r>
      <w:r w:rsidR="005837A0" w:rsidRPr="00BA6D15">
        <w:rPr>
          <w:rFonts w:ascii="Times New Roman" w:eastAsiaTheme="minorEastAsia" w:hAnsi="Times New Roman" w:cs="Times New Roman"/>
          <w:sz w:val="22"/>
          <w:szCs w:val="22"/>
        </w:rPr>
        <w:t xml:space="preserve">e </w:t>
      </w:r>
      <w:r w:rsidR="004A222F" w:rsidRPr="00BA6D15">
        <w:rPr>
          <w:rFonts w:ascii="Times New Roman" w:eastAsiaTheme="minorEastAsia" w:hAnsi="Times New Roman" w:cs="Times New Roman"/>
          <w:sz w:val="22"/>
          <w:szCs w:val="22"/>
        </w:rPr>
        <w:t xml:space="preserve">evaluated the performance of </w:t>
      </w:r>
      <w:r w:rsidR="005837A0" w:rsidRPr="00BA6D15">
        <w:rPr>
          <w:rFonts w:ascii="Times New Roman" w:eastAsiaTheme="minorEastAsia" w:hAnsi="Times New Roman" w:cs="Times New Roman"/>
          <w:sz w:val="22"/>
          <w:szCs w:val="22"/>
        </w:rPr>
        <w:t xml:space="preserve">machine learning models to </w:t>
      </w:r>
      <w:r w:rsidR="004A222F" w:rsidRPr="00BA6D15">
        <w:rPr>
          <w:rFonts w:ascii="Times New Roman" w:eastAsiaTheme="minorEastAsia" w:hAnsi="Times New Roman" w:cs="Times New Roman"/>
          <w:sz w:val="22"/>
          <w:szCs w:val="22"/>
        </w:rPr>
        <w:t xml:space="preserve">predict the </w:t>
      </w:r>
      <w:r w:rsidR="00BB54FB">
        <w:rPr>
          <w:rFonts w:ascii="Times New Roman" w:eastAsiaTheme="minorEastAsia" w:hAnsi="Times New Roman" w:cs="Times New Roman"/>
          <w:sz w:val="22"/>
          <w:szCs w:val="22"/>
        </w:rPr>
        <w:t xml:space="preserve">fecal </w:t>
      </w:r>
      <w:r w:rsidR="004A222F" w:rsidRPr="00BA6D15">
        <w:rPr>
          <w:rFonts w:ascii="Times New Roman" w:eastAsiaTheme="minorEastAsia" w:hAnsi="Times New Roman" w:cs="Times New Roman"/>
          <w:sz w:val="22"/>
          <w:szCs w:val="22"/>
        </w:rPr>
        <w:t xml:space="preserve">SCFA concentrations </w:t>
      </w:r>
      <w:r w:rsidR="00875301" w:rsidRPr="00BA6D15">
        <w:rPr>
          <w:rFonts w:ascii="Times New Roman" w:eastAsiaTheme="minorEastAsia" w:hAnsi="Times New Roman" w:cs="Times New Roman"/>
          <w:sz w:val="22"/>
          <w:szCs w:val="22"/>
        </w:rPr>
        <w:t>using absolute abundance of bacterial taxa as predictors</w:t>
      </w:r>
      <w:r w:rsidR="004A222F" w:rsidRPr="00BA6D15">
        <w:rPr>
          <w:rFonts w:ascii="Times New Roman" w:eastAsiaTheme="minorEastAsia" w:hAnsi="Times New Roman" w:cs="Times New Roman"/>
          <w:sz w:val="22"/>
          <w:szCs w:val="22"/>
        </w:rPr>
        <w:t>.</w:t>
      </w:r>
      <w:r w:rsidR="00625A7A" w:rsidRPr="00BA6D15">
        <w:rPr>
          <w:rFonts w:ascii="Times New Roman" w:eastAsiaTheme="minorEastAsia" w:hAnsi="Times New Roman" w:cs="Times New Roman"/>
          <w:sz w:val="22"/>
          <w:szCs w:val="22"/>
        </w:rPr>
        <w:t xml:space="preserve"> </w:t>
      </w:r>
      <w:r w:rsidR="000B76D1" w:rsidRPr="00BA6D15">
        <w:rPr>
          <w:rFonts w:ascii="Times New Roman" w:eastAsiaTheme="minorEastAsia" w:hAnsi="Times New Roman" w:cs="Times New Roman"/>
          <w:sz w:val="22"/>
          <w:szCs w:val="22"/>
        </w:rPr>
        <w:t xml:space="preserve">All mice were split into training and test sets </w:t>
      </w:r>
      <w:r w:rsidR="001473E2" w:rsidRPr="00BA6D15">
        <w:rPr>
          <w:rFonts w:ascii="Times New Roman" w:eastAsiaTheme="minorEastAsia" w:hAnsi="Times New Roman" w:cs="Times New Roman"/>
          <w:sz w:val="22"/>
          <w:szCs w:val="22"/>
        </w:rPr>
        <w:t>using t</w:t>
      </w:r>
      <w:r w:rsidR="0096744A" w:rsidRPr="00BA6D15">
        <w:rPr>
          <w:rFonts w:ascii="Times New Roman" w:eastAsiaTheme="minorEastAsia" w:hAnsi="Times New Roman" w:cs="Times New Roman"/>
          <w:sz w:val="22"/>
          <w:szCs w:val="22"/>
        </w:rPr>
        <w:t>wo data-split</w:t>
      </w:r>
      <w:r w:rsidR="005A4F45" w:rsidRPr="00BA6D15">
        <w:rPr>
          <w:rFonts w:ascii="Times New Roman" w:eastAsiaTheme="minorEastAsia" w:hAnsi="Times New Roman" w:cs="Times New Roman"/>
          <w:sz w:val="22"/>
          <w:szCs w:val="22"/>
        </w:rPr>
        <w:t xml:space="preserve"> approaches </w:t>
      </w:r>
      <w:r w:rsidR="0096744A" w:rsidRPr="00BA6D15">
        <w:rPr>
          <w:rFonts w:ascii="Times New Roman" w:eastAsiaTheme="minorEastAsia" w:hAnsi="Times New Roman" w:cs="Times New Roman"/>
          <w:sz w:val="22"/>
          <w:szCs w:val="22"/>
        </w:rPr>
        <w:t>(</w:t>
      </w:r>
      <w:r w:rsidR="0096744A" w:rsidRPr="00BA6D15">
        <w:rPr>
          <w:rFonts w:ascii="Times New Roman" w:eastAsiaTheme="minorEastAsia" w:hAnsi="Times New Roman" w:cs="Times New Roman"/>
          <w:sz w:val="22"/>
          <w:szCs w:val="22"/>
          <w:highlight w:val="yellow"/>
        </w:rPr>
        <w:t>Fig. 5A</w:t>
      </w:r>
      <w:r w:rsidR="0096744A" w:rsidRPr="00BA6D15">
        <w:rPr>
          <w:rFonts w:ascii="Times New Roman" w:eastAsiaTheme="minorEastAsia" w:hAnsi="Times New Roman" w:cs="Times New Roman"/>
          <w:sz w:val="22"/>
          <w:szCs w:val="22"/>
        </w:rPr>
        <w:t xml:space="preserve">). The </w:t>
      </w:r>
      <w:r w:rsidR="005E2123" w:rsidRPr="00BA6D15">
        <w:rPr>
          <w:rFonts w:ascii="Times New Roman" w:eastAsiaTheme="minorEastAsia" w:hAnsi="Times New Roman" w:cs="Times New Roman"/>
          <w:sz w:val="22"/>
          <w:szCs w:val="22"/>
        </w:rPr>
        <w:t>“</w:t>
      </w:r>
      <w:r w:rsidR="00B97578" w:rsidRPr="00BA6D15">
        <w:rPr>
          <w:rFonts w:ascii="Times New Roman" w:eastAsiaTheme="minorEastAsia" w:hAnsi="Times New Roman" w:cs="Times New Roman"/>
          <w:sz w:val="22"/>
          <w:szCs w:val="22"/>
        </w:rPr>
        <w:t>interpolation</w:t>
      </w:r>
      <w:r w:rsidR="005E2123" w:rsidRPr="00BA6D15">
        <w:rPr>
          <w:rFonts w:ascii="Times New Roman" w:eastAsiaTheme="minorEastAsia" w:hAnsi="Times New Roman" w:cs="Times New Roman"/>
          <w:sz w:val="22"/>
          <w:szCs w:val="22"/>
        </w:rPr>
        <w:t>”</w:t>
      </w:r>
      <w:r w:rsidR="005837A0" w:rsidRPr="00BA6D15">
        <w:rPr>
          <w:rFonts w:ascii="Times New Roman" w:eastAsiaTheme="minorEastAsia" w:hAnsi="Times New Roman" w:cs="Times New Roman"/>
          <w:sz w:val="22"/>
          <w:szCs w:val="22"/>
        </w:rPr>
        <w:t xml:space="preserve"> </w:t>
      </w:r>
      <w:r w:rsidR="005A4F45" w:rsidRPr="00BA6D15">
        <w:rPr>
          <w:rFonts w:ascii="Times New Roman" w:eastAsiaTheme="minorEastAsia" w:hAnsi="Times New Roman" w:cs="Times New Roman"/>
          <w:sz w:val="22"/>
          <w:szCs w:val="22"/>
        </w:rPr>
        <w:t>strategy</w:t>
      </w:r>
      <w:r w:rsidR="000A284C" w:rsidRPr="00BA6D15">
        <w:rPr>
          <w:rFonts w:ascii="Times New Roman" w:eastAsiaTheme="minorEastAsia" w:hAnsi="Times New Roman" w:cs="Times New Roman"/>
          <w:sz w:val="22"/>
          <w:szCs w:val="22"/>
        </w:rPr>
        <w:t xml:space="preserve"> </w:t>
      </w:r>
      <w:r w:rsidR="000B76D1" w:rsidRPr="00BA6D15">
        <w:rPr>
          <w:rFonts w:ascii="Times New Roman" w:eastAsiaTheme="minorEastAsia" w:hAnsi="Times New Roman" w:cs="Times New Roman"/>
          <w:sz w:val="22"/>
          <w:szCs w:val="22"/>
        </w:rPr>
        <w:t xml:space="preserve">generated </w:t>
      </w:r>
      <w:r w:rsidR="005E2123" w:rsidRPr="00BA6D15">
        <w:rPr>
          <w:rFonts w:ascii="Times New Roman" w:eastAsiaTheme="minorEastAsia" w:hAnsi="Times New Roman" w:cs="Times New Roman"/>
          <w:sz w:val="22"/>
          <w:szCs w:val="22"/>
        </w:rPr>
        <w:t>balance</w:t>
      </w:r>
      <w:r w:rsidR="000B76D1" w:rsidRPr="00BA6D15">
        <w:rPr>
          <w:rFonts w:ascii="Times New Roman" w:eastAsiaTheme="minorEastAsia" w:hAnsi="Times New Roman" w:cs="Times New Roman"/>
          <w:sz w:val="22"/>
          <w:szCs w:val="22"/>
        </w:rPr>
        <w:t>d</w:t>
      </w:r>
      <w:r w:rsidR="005E2123" w:rsidRPr="00BA6D15">
        <w:rPr>
          <w:rFonts w:ascii="Times New Roman" w:eastAsiaTheme="minorEastAsia" w:hAnsi="Times New Roman" w:cs="Times New Roman"/>
          <w:sz w:val="22"/>
          <w:szCs w:val="22"/>
        </w:rPr>
        <w:t xml:space="preserve"> distribution </w:t>
      </w:r>
      <w:r w:rsidR="000B76D1" w:rsidRPr="00BA6D15">
        <w:rPr>
          <w:rFonts w:ascii="Times New Roman" w:eastAsiaTheme="minorEastAsia" w:hAnsi="Times New Roman" w:cs="Times New Roman"/>
          <w:sz w:val="22"/>
          <w:szCs w:val="22"/>
        </w:rPr>
        <w:t xml:space="preserve">of baseline microbiota </w:t>
      </w:r>
      <w:r w:rsidR="008A5C04">
        <w:rPr>
          <w:rFonts w:ascii="Times New Roman" w:eastAsiaTheme="minorEastAsia" w:hAnsi="Times New Roman" w:cs="Times New Roman"/>
          <w:sz w:val="22"/>
          <w:szCs w:val="22"/>
        </w:rPr>
        <w:t xml:space="preserve">composition </w:t>
      </w:r>
      <w:r w:rsidR="005E2123" w:rsidRPr="00BA6D15">
        <w:rPr>
          <w:rFonts w:ascii="Times New Roman" w:eastAsiaTheme="minorEastAsia" w:hAnsi="Times New Roman" w:cs="Times New Roman"/>
          <w:sz w:val="22"/>
          <w:szCs w:val="22"/>
        </w:rPr>
        <w:t xml:space="preserve">between </w:t>
      </w:r>
      <w:r w:rsidR="008D3BF5" w:rsidRPr="00BA6D15">
        <w:rPr>
          <w:rFonts w:ascii="Times New Roman" w:eastAsiaTheme="minorEastAsia" w:hAnsi="Times New Roman" w:cs="Times New Roman"/>
          <w:sz w:val="22"/>
          <w:szCs w:val="22"/>
        </w:rPr>
        <w:t xml:space="preserve">the </w:t>
      </w:r>
      <w:r w:rsidR="005837A0" w:rsidRPr="00BA6D15">
        <w:rPr>
          <w:rFonts w:ascii="Times New Roman" w:eastAsiaTheme="minorEastAsia" w:hAnsi="Times New Roman" w:cs="Times New Roman"/>
          <w:sz w:val="22"/>
          <w:szCs w:val="22"/>
        </w:rPr>
        <w:t xml:space="preserve">training and test sets </w:t>
      </w:r>
      <w:r w:rsidR="005E2123" w:rsidRPr="00BA6D15">
        <w:rPr>
          <w:rFonts w:ascii="Times New Roman" w:eastAsiaTheme="minorEastAsia" w:hAnsi="Times New Roman" w:cs="Times New Roman"/>
          <w:sz w:val="22"/>
          <w:szCs w:val="22"/>
        </w:rPr>
        <w:t xml:space="preserve">by </w:t>
      </w:r>
      <w:r w:rsidR="008D3BF5" w:rsidRPr="00BA6D15">
        <w:rPr>
          <w:rFonts w:ascii="Times New Roman" w:eastAsiaTheme="minorEastAsia" w:hAnsi="Times New Roman" w:cs="Times New Roman"/>
          <w:sz w:val="22"/>
          <w:szCs w:val="22"/>
        </w:rPr>
        <w:t xml:space="preserve">randomly </w:t>
      </w:r>
      <w:r w:rsidR="00BE1363">
        <w:rPr>
          <w:rFonts w:ascii="Times New Roman" w:eastAsiaTheme="minorEastAsia" w:hAnsi="Times New Roman" w:cs="Times New Roman"/>
          <w:sz w:val="22"/>
          <w:szCs w:val="22"/>
        </w:rPr>
        <w:t>selecting</w:t>
      </w:r>
      <w:r w:rsidR="008D3BF5" w:rsidRPr="00BA6D15">
        <w:rPr>
          <w:rFonts w:ascii="Times New Roman" w:eastAsiaTheme="minorEastAsia" w:hAnsi="Times New Roman" w:cs="Times New Roman"/>
          <w:sz w:val="22"/>
          <w:szCs w:val="22"/>
        </w:rPr>
        <w:t xml:space="preserve"> a</w:t>
      </w:r>
      <w:r w:rsidR="005E2123" w:rsidRPr="00BA6D15">
        <w:rPr>
          <w:rFonts w:ascii="Times New Roman" w:eastAsiaTheme="minorEastAsia" w:hAnsi="Times New Roman" w:cs="Times New Roman"/>
          <w:sz w:val="22"/>
          <w:szCs w:val="22"/>
        </w:rPr>
        <w:t xml:space="preserve"> single mouse from each vendor </w:t>
      </w:r>
      <w:r w:rsidR="00BE1363">
        <w:rPr>
          <w:rFonts w:ascii="Times New Roman" w:eastAsiaTheme="minorEastAsia" w:hAnsi="Times New Roman" w:cs="Times New Roman"/>
          <w:sz w:val="22"/>
          <w:szCs w:val="22"/>
        </w:rPr>
        <w:t>as test data</w:t>
      </w:r>
      <w:r w:rsidR="005E2123" w:rsidRPr="00BA6D15">
        <w:rPr>
          <w:rFonts w:ascii="Times New Roman" w:eastAsiaTheme="minorEastAsia" w:hAnsi="Times New Roman" w:cs="Times New Roman"/>
          <w:sz w:val="22"/>
          <w:szCs w:val="22"/>
        </w:rPr>
        <w:t xml:space="preserve"> </w:t>
      </w:r>
      <w:r w:rsidR="00C900FF" w:rsidRPr="00BA6D15">
        <w:rPr>
          <w:rFonts w:ascii="Times New Roman" w:eastAsiaTheme="minorEastAsia" w:hAnsi="Times New Roman" w:cs="Times New Roman"/>
          <w:sz w:val="22"/>
          <w:szCs w:val="22"/>
        </w:rPr>
        <w:t>and leaving</w:t>
      </w:r>
      <w:r w:rsidR="005111CD" w:rsidRPr="00BA6D15">
        <w:rPr>
          <w:rFonts w:ascii="Times New Roman" w:eastAsiaTheme="minorEastAsia" w:hAnsi="Times New Roman" w:cs="Times New Roman"/>
          <w:sz w:val="22"/>
          <w:szCs w:val="22"/>
        </w:rPr>
        <w:t xml:space="preserve"> the </w:t>
      </w:r>
      <w:r w:rsidR="00C900FF" w:rsidRPr="00BA6D15">
        <w:rPr>
          <w:rFonts w:ascii="Times New Roman" w:eastAsiaTheme="minorEastAsia" w:hAnsi="Times New Roman" w:cs="Times New Roman"/>
          <w:sz w:val="22"/>
          <w:szCs w:val="22"/>
        </w:rPr>
        <w:t>other</w:t>
      </w:r>
      <w:r w:rsidR="005111CD" w:rsidRPr="00BA6D15">
        <w:rPr>
          <w:rFonts w:ascii="Times New Roman" w:eastAsiaTheme="minorEastAsia" w:hAnsi="Times New Roman" w:cs="Times New Roman"/>
          <w:sz w:val="22"/>
          <w:szCs w:val="22"/>
        </w:rPr>
        <w:t xml:space="preserve"> mice</w:t>
      </w:r>
      <w:r w:rsidR="005E2123" w:rsidRPr="00BA6D15">
        <w:rPr>
          <w:rFonts w:ascii="Times New Roman" w:eastAsiaTheme="minorEastAsia" w:hAnsi="Times New Roman" w:cs="Times New Roman"/>
          <w:sz w:val="22"/>
          <w:szCs w:val="22"/>
        </w:rPr>
        <w:t xml:space="preserve"> </w:t>
      </w:r>
      <w:r w:rsidR="00C900FF" w:rsidRPr="00BA6D15">
        <w:rPr>
          <w:rFonts w:ascii="Times New Roman" w:eastAsiaTheme="minorEastAsia" w:hAnsi="Times New Roman" w:cs="Times New Roman"/>
          <w:sz w:val="22"/>
          <w:szCs w:val="22"/>
        </w:rPr>
        <w:t xml:space="preserve">of the same vendor </w:t>
      </w:r>
      <w:r w:rsidR="005111CD" w:rsidRPr="00BA6D15">
        <w:rPr>
          <w:rFonts w:ascii="Times New Roman" w:eastAsiaTheme="minorEastAsia" w:hAnsi="Times New Roman" w:cs="Times New Roman"/>
          <w:sz w:val="22"/>
          <w:szCs w:val="22"/>
        </w:rPr>
        <w:t xml:space="preserve">for </w:t>
      </w:r>
      <w:r w:rsidR="005E2123" w:rsidRPr="00BA6D15">
        <w:rPr>
          <w:rFonts w:ascii="Times New Roman" w:eastAsiaTheme="minorEastAsia" w:hAnsi="Times New Roman" w:cs="Times New Roman"/>
          <w:sz w:val="22"/>
          <w:szCs w:val="22"/>
        </w:rPr>
        <w:t xml:space="preserve">training. By contrast, </w:t>
      </w:r>
      <w:r w:rsidR="00C900FF" w:rsidRPr="00BA6D15">
        <w:rPr>
          <w:rFonts w:ascii="Times New Roman" w:eastAsiaTheme="minorEastAsia" w:hAnsi="Times New Roman" w:cs="Times New Roman"/>
          <w:sz w:val="22"/>
          <w:szCs w:val="22"/>
        </w:rPr>
        <w:t xml:space="preserve">the </w:t>
      </w:r>
      <w:r w:rsidR="005E2123" w:rsidRPr="00BA6D15">
        <w:rPr>
          <w:rFonts w:ascii="Times New Roman" w:eastAsiaTheme="minorEastAsia" w:hAnsi="Times New Roman" w:cs="Times New Roman"/>
          <w:sz w:val="22"/>
          <w:szCs w:val="22"/>
        </w:rPr>
        <w:t>“extrapolation”</w:t>
      </w:r>
      <w:r w:rsidR="00C900FF" w:rsidRPr="00BA6D15">
        <w:rPr>
          <w:rFonts w:ascii="Times New Roman" w:eastAsiaTheme="minorEastAsia" w:hAnsi="Times New Roman" w:cs="Times New Roman"/>
          <w:sz w:val="22"/>
          <w:szCs w:val="22"/>
        </w:rPr>
        <w:t xml:space="preserve"> </w:t>
      </w:r>
      <w:r w:rsidR="008E4B62" w:rsidRPr="00BA6D15">
        <w:rPr>
          <w:rFonts w:ascii="Times New Roman" w:eastAsiaTheme="minorEastAsia" w:hAnsi="Times New Roman" w:cs="Times New Roman"/>
          <w:sz w:val="22"/>
          <w:szCs w:val="22"/>
        </w:rPr>
        <w:t>strategy</w:t>
      </w:r>
      <w:r w:rsidR="00C900FF" w:rsidRPr="00BA6D15">
        <w:rPr>
          <w:rFonts w:ascii="Times New Roman" w:eastAsiaTheme="minorEastAsia" w:hAnsi="Times New Roman" w:cs="Times New Roman"/>
          <w:sz w:val="22"/>
          <w:szCs w:val="22"/>
        </w:rPr>
        <w:t xml:space="preserve"> produced highly unbalanced microbiota distribution</w:t>
      </w:r>
      <w:r w:rsidR="005E2123" w:rsidRPr="00BA6D15">
        <w:rPr>
          <w:rFonts w:ascii="Times New Roman" w:eastAsiaTheme="minorEastAsia" w:hAnsi="Times New Roman" w:cs="Times New Roman"/>
          <w:sz w:val="22"/>
          <w:szCs w:val="22"/>
        </w:rPr>
        <w:t xml:space="preserve"> </w:t>
      </w:r>
      <w:r w:rsidR="00C900FF" w:rsidRPr="00BA6D15">
        <w:rPr>
          <w:rFonts w:ascii="Times New Roman" w:eastAsiaTheme="minorEastAsia" w:hAnsi="Times New Roman" w:cs="Times New Roman"/>
          <w:sz w:val="22"/>
          <w:szCs w:val="22"/>
        </w:rPr>
        <w:t xml:space="preserve">by randomly </w:t>
      </w:r>
      <w:r w:rsidR="00D61633">
        <w:rPr>
          <w:rFonts w:ascii="Times New Roman" w:eastAsiaTheme="minorEastAsia" w:hAnsi="Times New Roman" w:cs="Times New Roman"/>
          <w:sz w:val="22"/>
          <w:szCs w:val="22"/>
        </w:rPr>
        <w:t>selecting</w:t>
      </w:r>
      <w:r w:rsidR="00C900FF" w:rsidRPr="00BA6D15">
        <w:rPr>
          <w:rFonts w:ascii="Times New Roman" w:eastAsiaTheme="minorEastAsia" w:hAnsi="Times New Roman" w:cs="Times New Roman"/>
          <w:sz w:val="22"/>
          <w:szCs w:val="22"/>
        </w:rPr>
        <w:t xml:space="preserve"> </w:t>
      </w:r>
      <w:r w:rsidR="00D61633">
        <w:rPr>
          <w:rFonts w:ascii="Times New Roman" w:eastAsiaTheme="minorEastAsia" w:hAnsi="Times New Roman" w:cs="Times New Roman"/>
          <w:sz w:val="22"/>
          <w:szCs w:val="22"/>
        </w:rPr>
        <w:t xml:space="preserve">all mice from </w:t>
      </w:r>
      <w:r w:rsidR="00C900FF" w:rsidRPr="00BA6D15">
        <w:rPr>
          <w:rFonts w:ascii="Times New Roman" w:eastAsiaTheme="minorEastAsia" w:hAnsi="Times New Roman" w:cs="Times New Roman"/>
          <w:sz w:val="22"/>
          <w:szCs w:val="22"/>
        </w:rPr>
        <w:t xml:space="preserve">a vendor </w:t>
      </w:r>
      <w:r w:rsidR="00D61633">
        <w:rPr>
          <w:rFonts w:ascii="Times New Roman" w:eastAsiaTheme="minorEastAsia" w:hAnsi="Times New Roman" w:cs="Times New Roman"/>
          <w:sz w:val="22"/>
          <w:szCs w:val="22"/>
        </w:rPr>
        <w:t>as</w:t>
      </w:r>
      <w:r w:rsidR="00C900FF" w:rsidRPr="00BA6D15">
        <w:rPr>
          <w:rFonts w:ascii="Times New Roman" w:eastAsiaTheme="minorEastAsia" w:hAnsi="Times New Roman" w:cs="Times New Roman"/>
          <w:sz w:val="22"/>
          <w:szCs w:val="22"/>
        </w:rPr>
        <w:t xml:space="preserve"> test</w:t>
      </w:r>
      <w:r w:rsidR="00D61633">
        <w:rPr>
          <w:rFonts w:ascii="Times New Roman" w:eastAsiaTheme="minorEastAsia" w:hAnsi="Times New Roman" w:cs="Times New Roman"/>
          <w:sz w:val="22"/>
          <w:szCs w:val="22"/>
        </w:rPr>
        <w:t xml:space="preserve"> data</w:t>
      </w:r>
      <w:r w:rsidR="00C900FF" w:rsidRPr="00BA6D15">
        <w:rPr>
          <w:rFonts w:ascii="Times New Roman" w:eastAsiaTheme="minorEastAsia" w:hAnsi="Times New Roman" w:cs="Times New Roman"/>
          <w:sz w:val="22"/>
          <w:szCs w:val="22"/>
        </w:rPr>
        <w:t xml:space="preserve"> and leaving the other vendors for</w:t>
      </w:r>
      <w:r w:rsidR="005E2123" w:rsidRPr="00BA6D15">
        <w:rPr>
          <w:rFonts w:ascii="Times New Roman" w:eastAsiaTheme="minorEastAsia" w:hAnsi="Times New Roman" w:cs="Times New Roman"/>
          <w:sz w:val="22"/>
          <w:szCs w:val="22"/>
        </w:rPr>
        <w:t xml:space="preserve"> training.</w:t>
      </w:r>
      <w:r w:rsidR="005837A0" w:rsidRPr="00BA6D15">
        <w:rPr>
          <w:rFonts w:ascii="Times New Roman" w:eastAsiaTheme="minorEastAsia" w:hAnsi="Times New Roman" w:cs="Times New Roman"/>
          <w:sz w:val="22"/>
          <w:szCs w:val="22"/>
        </w:rPr>
        <w:t xml:space="preserve"> </w:t>
      </w:r>
      <w:r w:rsidR="00905B8F" w:rsidRPr="00BA6D15">
        <w:rPr>
          <w:rFonts w:ascii="Times New Roman" w:eastAsiaTheme="minorEastAsia" w:hAnsi="Times New Roman" w:cs="Times New Roman"/>
          <w:sz w:val="22"/>
          <w:szCs w:val="22"/>
        </w:rPr>
        <w:t xml:space="preserve">Using </w:t>
      </w:r>
      <w:r w:rsidR="009A29A8" w:rsidRPr="00BA6D15">
        <w:rPr>
          <w:rFonts w:ascii="Times New Roman" w:eastAsiaTheme="minorEastAsia" w:hAnsi="Times New Roman" w:cs="Times New Roman"/>
          <w:sz w:val="22"/>
          <w:szCs w:val="22"/>
        </w:rPr>
        <w:t xml:space="preserve">a </w:t>
      </w:r>
      <w:r w:rsidR="00905B8F" w:rsidRPr="00BA6D15">
        <w:rPr>
          <w:rFonts w:ascii="Times New Roman" w:eastAsiaTheme="minorEastAsia" w:hAnsi="Times New Roman" w:cs="Times New Roman"/>
          <w:sz w:val="22"/>
          <w:szCs w:val="22"/>
        </w:rPr>
        <w:t xml:space="preserve">Random Forest </w:t>
      </w:r>
      <w:r w:rsidR="00D047DE">
        <w:rPr>
          <w:rFonts w:ascii="Times New Roman" w:eastAsiaTheme="minorEastAsia" w:hAnsi="Times New Roman" w:cs="Times New Roman"/>
          <w:sz w:val="22"/>
          <w:szCs w:val="22"/>
        </w:rPr>
        <w:t xml:space="preserve">(RF) </w:t>
      </w:r>
      <w:r w:rsidR="00905B8F" w:rsidRPr="00BA6D15">
        <w:rPr>
          <w:rFonts w:ascii="Times New Roman" w:eastAsiaTheme="minorEastAsia" w:hAnsi="Times New Roman" w:cs="Times New Roman"/>
          <w:sz w:val="22"/>
          <w:szCs w:val="22"/>
        </w:rPr>
        <w:t>regression</w:t>
      </w:r>
      <w:r w:rsidR="009A29A8" w:rsidRPr="00BA6D15">
        <w:rPr>
          <w:rFonts w:ascii="Times New Roman" w:eastAsiaTheme="minorEastAsia" w:hAnsi="Times New Roman" w:cs="Times New Roman"/>
          <w:sz w:val="22"/>
          <w:szCs w:val="22"/>
        </w:rPr>
        <w:t xml:space="preserve"> model</w:t>
      </w:r>
      <w:r w:rsidR="00D047DE">
        <w:rPr>
          <w:rFonts w:ascii="Times New Roman" w:eastAsiaTheme="minorEastAsia" w:hAnsi="Times New Roman" w:cs="Times New Roman"/>
          <w:sz w:val="22"/>
          <w:szCs w:val="22"/>
        </w:rPr>
        <w:t xml:space="preserve"> and data from inulin intervention</w:t>
      </w:r>
      <w:r w:rsidR="00905B8F" w:rsidRPr="00BA6D15">
        <w:rPr>
          <w:rFonts w:ascii="Times New Roman" w:eastAsiaTheme="minorEastAsia" w:hAnsi="Times New Roman" w:cs="Times New Roman"/>
          <w:sz w:val="22"/>
          <w:szCs w:val="22"/>
        </w:rPr>
        <w:t xml:space="preserve">, </w:t>
      </w:r>
      <w:r w:rsidR="00AD531A" w:rsidRPr="00BA6D15">
        <w:rPr>
          <w:rFonts w:ascii="Times New Roman" w:eastAsiaTheme="minorEastAsia" w:hAnsi="Times New Roman" w:cs="Times New Roman"/>
          <w:sz w:val="22"/>
          <w:szCs w:val="22"/>
        </w:rPr>
        <w:t>the</w:t>
      </w:r>
      <w:r w:rsidR="001F5624" w:rsidRPr="00BA6D15">
        <w:rPr>
          <w:rFonts w:ascii="Times New Roman" w:eastAsiaTheme="minorEastAsia" w:hAnsi="Times New Roman" w:cs="Times New Roman"/>
          <w:sz w:val="22"/>
          <w:szCs w:val="22"/>
        </w:rPr>
        <w:t xml:space="preserve"> training accuracy</w:t>
      </w:r>
      <w:r w:rsidR="00AD531A" w:rsidRPr="00BA6D15">
        <w:rPr>
          <w:rFonts w:ascii="Times New Roman" w:eastAsiaTheme="minorEastAsia" w:hAnsi="Times New Roman" w:cs="Times New Roman"/>
          <w:sz w:val="22"/>
          <w:szCs w:val="22"/>
        </w:rPr>
        <w:t xml:space="preserve"> in terms of R</w:t>
      </w:r>
      <w:r w:rsidR="00AD531A" w:rsidRPr="00BA6D15">
        <w:rPr>
          <w:rFonts w:ascii="Times New Roman" w:eastAsiaTheme="minorEastAsia" w:hAnsi="Times New Roman" w:cs="Times New Roman"/>
          <w:sz w:val="22"/>
          <w:szCs w:val="22"/>
          <w:vertAlign w:val="superscript"/>
        </w:rPr>
        <w:t>2</w:t>
      </w:r>
      <w:r w:rsidR="001F5624" w:rsidRPr="00BA6D15">
        <w:rPr>
          <w:rFonts w:ascii="Times New Roman" w:eastAsiaTheme="minorEastAsia" w:hAnsi="Times New Roman" w:cs="Times New Roman"/>
          <w:sz w:val="22"/>
          <w:szCs w:val="22"/>
        </w:rPr>
        <w:t xml:space="preserve"> is at least 6</w:t>
      </w:r>
      <w:r w:rsidR="005D644F" w:rsidRPr="00BA6D15">
        <w:rPr>
          <w:rFonts w:ascii="Times New Roman" w:eastAsiaTheme="minorEastAsia" w:hAnsi="Times New Roman" w:cs="Times New Roman"/>
          <w:sz w:val="22"/>
          <w:szCs w:val="22"/>
        </w:rPr>
        <w:t>6</w:t>
      </w:r>
      <w:r w:rsidR="001F5624" w:rsidRPr="00BA6D15">
        <w:rPr>
          <w:rFonts w:ascii="Times New Roman" w:eastAsiaTheme="minorEastAsia" w:hAnsi="Times New Roman" w:cs="Times New Roman"/>
          <w:sz w:val="22"/>
          <w:szCs w:val="22"/>
        </w:rPr>
        <w:t xml:space="preserve">% regardless of SCFAs and data-split </w:t>
      </w:r>
      <w:r w:rsidR="00B97578" w:rsidRPr="00BA6D15">
        <w:rPr>
          <w:rFonts w:ascii="Times New Roman" w:eastAsiaTheme="minorEastAsia" w:hAnsi="Times New Roman" w:cs="Times New Roman"/>
          <w:sz w:val="22"/>
          <w:szCs w:val="22"/>
        </w:rPr>
        <w:t>strategy</w:t>
      </w:r>
      <w:r w:rsidR="001F5624" w:rsidRPr="00BA6D15">
        <w:rPr>
          <w:rFonts w:ascii="Times New Roman" w:eastAsiaTheme="minorEastAsia" w:hAnsi="Times New Roman" w:cs="Times New Roman"/>
          <w:sz w:val="22"/>
          <w:szCs w:val="22"/>
        </w:rPr>
        <w:t>.</w:t>
      </w:r>
      <w:r w:rsidR="00896A74" w:rsidRPr="00BA6D15">
        <w:rPr>
          <w:rFonts w:ascii="Times New Roman" w:eastAsiaTheme="minorEastAsia" w:hAnsi="Times New Roman" w:cs="Times New Roman"/>
          <w:sz w:val="22"/>
          <w:szCs w:val="22"/>
        </w:rPr>
        <w:t xml:space="preserve"> </w:t>
      </w:r>
      <w:r w:rsidR="003E1FFA" w:rsidRPr="00BA6D15">
        <w:rPr>
          <w:rFonts w:ascii="Times New Roman" w:eastAsiaTheme="minorEastAsia" w:hAnsi="Times New Roman" w:cs="Times New Roman"/>
          <w:sz w:val="22"/>
          <w:szCs w:val="22"/>
        </w:rPr>
        <w:t>In the scenario of</w:t>
      </w:r>
      <w:r w:rsidR="009F42B4" w:rsidRPr="00BA6D15">
        <w:rPr>
          <w:rFonts w:ascii="Times New Roman" w:eastAsiaTheme="minorEastAsia" w:hAnsi="Times New Roman" w:cs="Times New Roman"/>
          <w:sz w:val="22"/>
          <w:szCs w:val="22"/>
        </w:rPr>
        <w:t xml:space="preserve"> </w:t>
      </w:r>
      <w:r w:rsidR="00896A74" w:rsidRPr="00BA6D15">
        <w:rPr>
          <w:rFonts w:ascii="Times New Roman" w:eastAsiaTheme="minorEastAsia" w:hAnsi="Times New Roman" w:cs="Times New Roman"/>
          <w:sz w:val="22"/>
          <w:szCs w:val="22"/>
        </w:rPr>
        <w:t>“</w:t>
      </w:r>
      <w:r w:rsidR="00B97578" w:rsidRPr="00BA6D15">
        <w:rPr>
          <w:rFonts w:ascii="Times New Roman" w:eastAsiaTheme="minorEastAsia" w:hAnsi="Times New Roman" w:cs="Times New Roman"/>
          <w:sz w:val="22"/>
          <w:szCs w:val="22"/>
        </w:rPr>
        <w:t>interpolation</w:t>
      </w:r>
      <w:r w:rsidR="00B71D4F" w:rsidRPr="00BA6D15">
        <w:rPr>
          <w:rFonts w:ascii="Times New Roman" w:eastAsiaTheme="minorEastAsia" w:hAnsi="Times New Roman" w:cs="Times New Roman"/>
          <w:sz w:val="22"/>
          <w:szCs w:val="22"/>
        </w:rPr>
        <w:t>”</w:t>
      </w:r>
      <w:r w:rsidR="00896A74" w:rsidRPr="00BA6D15">
        <w:rPr>
          <w:rFonts w:ascii="Times New Roman" w:eastAsiaTheme="minorEastAsia" w:hAnsi="Times New Roman" w:cs="Times New Roman"/>
          <w:sz w:val="22"/>
          <w:szCs w:val="22"/>
        </w:rPr>
        <w:t>, t</w:t>
      </w:r>
      <w:r w:rsidR="005837A0" w:rsidRPr="00BA6D15">
        <w:rPr>
          <w:rFonts w:ascii="Times New Roman" w:eastAsiaTheme="minorEastAsia" w:hAnsi="Times New Roman" w:cs="Times New Roman"/>
          <w:sz w:val="22"/>
          <w:szCs w:val="22"/>
        </w:rPr>
        <w:t xml:space="preserve">he prediction </w:t>
      </w:r>
      <w:r w:rsidR="00A057F7" w:rsidRPr="00BA6D15">
        <w:rPr>
          <w:rFonts w:ascii="Times New Roman" w:eastAsiaTheme="minorEastAsia" w:hAnsi="Times New Roman" w:cs="Times New Roman"/>
          <w:sz w:val="22"/>
          <w:szCs w:val="22"/>
        </w:rPr>
        <w:t>accuracy of the three SCFAs</w:t>
      </w:r>
      <w:r w:rsidR="005837A0" w:rsidRPr="00BA6D15">
        <w:rPr>
          <w:rFonts w:ascii="Times New Roman" w:eastAsiaTheme="minorEastAsia" w:hAnsi="Times New Roman" w:cs="Times New Roman"/>
          <w:sz w:val="22"/>
          <w:szCs w:val="22"/>
        </w:rPr>
        <w:t xml:space="preserve"> </w:t>
      </w:r>
      <w:r w:rsidR="00896A74" w:rsidRPr="00BA6D15">
        <w:rPr>
          <w:rFonts w:ascii="Times New Roman" w:eastAsiaTheme="minorEastAsia" w:hAnsi="Times New Roman" w:cs="Times New Roman"/>
          <w:sz w:val="22"/>
          <w:szCs w:val="22"/>
        </w:rPr>
        <w:t>varies</w:t>
      </w:r>
      <w:r w:rsidR="00A057F7" w:rsidRPr="00BA6D15">
        <w:rPr>
          <w:rFonts w:ascii="Times New Roman" w:eastAsiaTheme="minorEastAsia" w:hAnsi="Times New Roman" w:cs="Times New Roman"/>
          <w:sz w:val="22"/>
          <w:szCs w:val="22"/>
        </w:rPr>
        <w:t xml:space="preserve"> </w:t>
      </w:r>
      <w:r w:rsidR="009325A6" w:rsidRPr="00BA6D15">
        <w:rPr>
          <w:rFonts w:ascii="Times New Roman" w:eastAsiaTheme="minorEastAsia" w:hAnsi="Times New Roman" w:cs="Times New Roman"/>
          <w:sz w:val="22"/>
          <w:szCs w:val="22"/>
        </w:rPr>
        <w:t>from</w:t>
      </w:r>
      <w:r w:rsidR="00A057F7" w:rsidRPr="00BA6D15">
        <w:rPr>
          <w:rFonts w:ascii="Times New Roman" w:eastAsiaTheme="minorEastAsia" w:hAnsi="Times New Roman" w:cs="Times New Roman"/>
          <w:sz w:val="22"/>
          <w:szCs w:val="22"/>
        </w:rPr>
        <w:t xml:space="preserve"> </w:t>
      </w:r>
      <w:r w:rsidR="005837A0" w:rsidRPr="00BA6D15">
        <w:rPr>
          <w:rFonts w:ascii="Times New Roman" w:eastAsiaTheme="minorEastAsia" w:hAnsi="Times New Roman" w:cs="Times New Roman"/>
          <w:sz w:val="22"/>
          <w:szCs w:val="22"/>
        </w:rPr>
        <w:t>10</w:t>
      </w:r>
      <w:r w:rsidR="00A057F7" w:rsidRPr="00BA6D15">
        <w:rPr>
          <w:rFonts w:ascii="Times New Roman" w:eastAsiaTheme="minorEastAsia" w:hAnsi="Times New Roman" w:cs="Times New Roman"/>
          <w:sz w:val="22"/>
          <w:szCs w:val="22"/>
        </w:rPr>
        <w:t>%</w:t>
      </w:r>
      <w:r w:rsidR="009325A6" w:rsidRPr="00BA6D15">
        <w:rPr>
          <w:rFonts w:ascii="Times New Roman" w:eastAsiaTheme="minorEastAsia" w:hAnsi="Times New Roman" w:cs="Times New Roman"/>
          <w:sz w:val="22"/>
          <w:szCs w:val="22"/>
        </w:rPr>
        <w:t xml:space="preserve"> to </w:t>
      </w:r>
      <w:r w:rsidR="005837A0" w:rsidRPr="00BA6D15">
        <w:rPr>
          <w:rFonts w:ascii="Times New Roman" w:eastAsiaTheme="minorEastAsia" w:hAnsi="Times New Roman" w:cs="Times New Roman"/>
          <w:sz w:val="22"/>
          <w:szCs w:val="22"/>
        </w:rPr>
        <w:t>45%</w:t>
      </w:r>
      <w:r w:rsidR="000E7B10" w:rsidRPr="00BA6D15">
        <w:rPr>
          <w:rFonts w:ascii="Times New Roman" w:eastAsiaTheme="minorEastAsia" w:hAnsi="Times New Roman" w:cs="Times New Roman"/>
          <w:sz w:val="22"/>
          <w:szCs w:val="22"/>
        </w:rPr>
        <w:t xml:space="preserve">, where </w:t>
      </w:r>
      <w:r w:rsidR="00B677D4" w:rsidRPr="00BA6D15">
        <w:rPr>
          <w:rFonts w:ascii="Times New Roman" w:eastAsiaTheme="minorEastAsia" w:hAnsi="Times New Roman" w:cs="Times New Roman"/>
          <w:sz w:val="22"/>
          <w:szCs w:val="22"/>
        </w:rPr>
        <w:t>b</w:t>
      </w:r>
      <w:r w:rsidR="0056367A" w:rsidRPr="00BA6D15">
        <w:rPr>
          <w:rFonts w:ascii="Times New Roman" w:eastAsiaTheme="minorEastAsia" w:hAnsi="Times New Roman" w:cs="Times New Roman"/>
          <w:sz w:val="22"/>
          <w:szCs w:val="22"/>
        </w:rPr>
        <w:t xml:space="preserve">utyrate </w:t>
      </w:r>
      <w:r w:rsidR="00AE0E57" w:rsidRPr="00BA6D15">
        <w:rPr>
          <w:rFonts w:ascii="Times New Roman" w:eastAsiaTheme="minorEastAsia" w:hAnsi="Times New Roman" w:cs="Times New Roman"/>
          <w:sz w:val="22"/>
          <w:szCs w:val="22"/>
        </w:rPr>
        <w:t xml:space="preserve">is </w:t>
      </w:r>
      <w:r w:rsidR="00E64B62" w:rsidRPr="00BA6D15">
        <w:rPr>
          <w:rFonts w:ascii="Times New Roman" w:eastAsiaTheme="minorEastAsia" w:hAnsi="Times New Roman" w:cs="Times New Roman"/>
          <w:sz w:val="22"/>
          <w:szCs w:val="22"/>
        </w:rPr>
        <w:t xml:space="preserve">the </w:t>
      </w:r>
      <w:r w:rsidR="007246C5" w:rsidRPr="00BA6D15">
        <w:rPr>
          <w:rFonts w:ascii="Times New Roman" w:eastAsiaTheme="minorEastAsia" w:hAnsi="Times New Roman" w:cs="Times New Roman"/>
          <w:sz w:val="22"/>
          <w:szCs w:val="22"/>
        </w:rPr>
        <w:t xml:space="preserve">most predictable </w:t>
      </w:r>
      <w:r w:rsidR="00E13E6F" w:rsidRPr="00BA6D15">
        <w:rPr>
          <w:rFonts w:ascii="Times New Roman" w:eastAsiaTheme="minorEastAsia" w:hAnsi="Times New Roman" w:cs="Times New Roman"/>
          <w:sz w:val="22"/>
          <w:szCs w:val="22"/>
        </w:rPr>
        <w:t xml:space="preserve">SCFA </w:t>
      </w:r>
      <w:r w:rsidR="00AE0E57" w:rsidRPr="00BA6D15">
        <w:rPr>
          <w:rFonts w:ascii="Times New Roman" w:eastAsiaTheme="minorEastAsia" w:hAnsi="Times New Roman" w:cs="Times New Roman"/>
          <w:sz w:val="22"/>
          <w:szCs w:val="22"/>
        </w:rPr>
        <w:t xml:space="preserve">probably due to its </w:t>
      </w:r>
      <w:ins w:id="336" w:author="刘 红宾" w:date="2021-04-03T11:36:00Z">
        <w:r w:rsidR="00621623">
          <w:rPr>
            <w:rFonts w:ascii="Times New Roman" w:eastAsiaTheme="minorEastAsia" w:hAnsi="Times New Roman" w:cs="Times New Roman"/>
            <w:sz w:val="22"/>
            <w:szCs w:val="22"/>
          </w:rPr>
          <w:t>main</w:t>
        </w:r>
      </w:ins>
      <w:ins w:id="337" w:author="刘 红宾" w:date="2021-04-03T11:35:00Z">
        <w:r w:rsidR="00621623">
          <w:rPr>
            <w:rFonts w:ascii="Times New Roman" w:eastAsiaTheme="minorEastAsia" w:hAnsi="Times New Roman" w:cs="Times New Roman"/>
            <w:sz w:val="22"/>
            <w:szCs w:val="22"/>
          </w:rPr>
          <w:t xml:space="preserve"> produc</w:t>
        </w:r>
      </w:ins>
      <w:ins w:id="338" w:author="刘 红宾" w:date="2021-04-03T11:39:00Z">
        <w:r w:rsidR="001B6D67">
          <w:rPr>
            <w:rFonts w:ascii="Times New Roman" w:eastAsiaTheme="minorEastAsia" w:hAnsi="Times New Roman" w:cs="Times New Roman"/>
            <w:sz w:val="22"/>
            <w:szCs w:val="22"/>
          </w:rPr>
          <w:t>tion</w:t>
        </w:r>
      </w:ins>
      <w:ins w:id="339" w:author="刘 红宾" w:date="2021-04-03T11:35:00Z">
        <w:r w:rsidR="00621623">
          <w:rPr>
            <w:rFonts w:ascii="Times New Roman" w:eastAsiaTheme="minorEastAsia" w:hAnsi="Times New Roman" w:cs="Times New Roman"/>
            <w:sz w:val="22"/>
            <w:szCs w:val="22"/>
          </w:rPr>
          <w:t xml:space="preserve"> pathway </w:t>
        </w:r>
      </w:ins>
      <w:ins w:id="340" w:author="刘 红宾" w:date="2021-04-03T11:38:00Z">
        <w:r w:rsidR="002477E3">
          <w:rPr>
            <w:rFonts w:ascii="Times New Roman" w:eastAsiaTheme="minorEastAsia" w:hAnsi="Times New Roman" w:cs="Times New Roman"/>
            <w:sz w:val="22"/>
            <w:szCs w:val="22"/>
          </w:rPr>
          <w:t xml:space="preserve">is </w:t>
        </w:r>
      </w:ins>
      <w:ins w:id="341" w:author="刘 红宾" w:date="2021-04-03T11:37:00Z">
        <w:r w:rsidR="006D3460" w:rsidRPr="006D3460">
          <w:rPr>
            <w:rFonts w:ascii="Times New Roman" w:eastAsiaTheme="minorEastAsia" w:hAnsi="Times New Roman" w:cs="Times New Roman"/>
            <w:sz w:val="22"/>
            <w:szCs w:val="22"/>
          </w:rPr>
          <w:t>retain</w:t>
        </w:r>
      </w:ins>
      <w:ins w:id="342" w:author="刘 红宾" w:date="2021-04-03T11:38:00Z">
        <w:r w:rsidR="002477E3">
          <w:rPr>
            <w:rFonts w:ascii="Times New Roman" w:eastAsiaTheme="minorEastAsia" w:hAnsi="Times New Roman" w:cs="Times New Roman"/>
            <w:sz w:val="22"/>
            <w:szCs w:val="22"/>
          </w:rPr>
          <w:t xml:space="preserve">ed to limited bacterial species </w:t>
        </w:r>
        <w:r w:rsidR="002477E3">
          <w:rPr>
            <w:rFonts w:ascii="Times New Roman" w:eastAsiaTheme="minorEastAsia" w:hAnsi="Times New Roman" w:cs="Times New Roman"/>
            <w:sz w:val="22"/>
            <w:szCs w:val="22"/>
          </w:rPr>
          <w:fldChar w:fldCharType="begin"/>
        </w:r>
      </w:ins>
      <w:ins w:id="343" w:author="刘 红宾" w:date="2021-04-04T15:03:00Z">
        <w:r w:rsidR="00FD0EB7">
          <w:rPr>
            <w:rFonts w:ascii="Times New Roman" w:eastAsiaTheme="minorEastAsia" w:hAnsi="Times New Roman" w:cs="Times New Roman"/>
            <w:sz w:val="22"/>
            <w:szCs w:val="22"/>
          </w:rPr>
          <w:instrText xml:space="preserve"> ADDIN NE.Ref.{CDB12FDA-9565-455B-AC0B-A50EC7BABC4E}</w:instrText>
        </w:r>
      </w:ins>
      <w:r w:rsidR="002477E3">
        <w:rPr>
          <w:rFonts w:ascii="Times New Roman" w:eastAsiaTheme="minorEastAsia" w:hAnsi="Times New Roman" w:cs="Times New Roman"/>
          <w:sz w:val="22"/>
          <w:szCs w:val="22"/>
        </w:rPr>
        <w:fldChar w:fldCharType="separate"/>
      </w:r>
      <w:ins w:id="344" w:author="刘 红宾" w:date="2021-04-04T17:04:00Z">
        <w:r w:rsidR="00C2571B">
          <w:rPr>
            <w:rFonts w:hAnsiTheme="minorHAnsi"/>
            <w:color w:val="080000"/>
            <w:sz w:val="22"/>
            <w:szCs w:val="22"/>
          </w:rPr>
          <w:t>[43]</w:t>
        </w:r>
      </w:ins>
      <w:ins w:id="345" w:author="刘 红宾" w:date="2021-04-03T11:38:00Z">
        <w:r w:rsidR="002477E3">
          <w:rPr>
            <w:rFonts w:ascii="Times New Roman" w:eastAsiaTheme="minorEastAsia" w:hAnsi="Times New Roman" w:cs="Times New Roman"/>
            <w:sz w:val="22"/>
            <w:szCs w:val="22"/>
          </w:rPr>
          <w:fldChar w:fldCharType="end"/>
        </w:r>
        <w:r w:rsidR="002477E3">
          <w:rPr>
            <w:rFonts w:ascii="Times New Roman" w:eastAsiaTheme="minorEastAsia" w:hAnsi="Times New Roman" w:cs="Times New Roman"/>
            <w:sz w:val="22"/>
            <w:szCs w:val="22"/>
          </w:rPr>
          <w:t>.</w:t>
        </w:r>
      </w:ins>
      <w:commentRangeStart w:id="346"/>
      <w:del w:id="347" w:author="刘 红宾" w:date="2021-04-03T11:35:00Z">
        <w:r w:rsidR="00AE0E57" w:rsidRPr="00BA6D15" w:rsidDel="00621623">
          <w:rPr>
            <w:rFonts w:ascii="Times New Roman" w:eastAsiaTheme="minorEastAsia" w:hAnsi="Times New Roman" w:cs="Times New Roman"/>
            <w:sz w:val="22"/>
            <w:szCs w:val="22"/>
          </w:rPr>
          <w:delText xml:space="preserve">conserved </w:delText>
        </w:r>
      </w:del>
      <w:del w:id="348" w:author="刘 红宾" w:date="2021-04-03T11:38:00Z">
        <w:r w:rsidR="00AE0E57" w:rsidRPr="00BA6D15" w:rsidDel="002477E3">
          <w:rPr>
            <w:rFonts w:ascii="Times New Roman" w:eastAsiaTheme="minorEastAsia" w:hAnsi="Times New Roman" w:cs="Times New Roman"/>
            <w:sz w:val="22"/>
            <w:szCs w:val="22"/>
          </w:rPr>
          <w:delText xml:space="preserve">pathways for </w:delText>
        </w:r>
        <w:r w:rsidR="00AE0E57" w:rsidRPr="00673395" w:rsidDel="002477E3">
          <w:rPr>
            <w:rFonts w:ascii="Times New Roman" w:eastAsiaTheme="minorEastAsia" w:hAnsi="Times New Roman" w:cs="Times New Roman"/>
            <w:i/>
            <w:iCs/>
            <w:sz w:val="22"/>
            <w:szCs w:val="22"/>
          </w:rPr>
          <w:delText>de novo</w:delText>
        </w:r>
        <w:r w:rsidR="00AE0E57" w:rsidRPr="00BA6D15" w:rsidDel="002477E3">
          <w:rPr>
            <w:rFonts w:ascii="Times New Roman" w:eastAsiaTheme="minorEastAsia" w:hAnsi="Times New Roman" w:cs="Times New Roman"/>
            <w:sz w:val="22"/>
            <w:szCs w:val="22"/>
          </w:rPr>
          <w:delText xml:space="preserve"> </w:delText>
        </w:r>
        <w:r w:rsidR="00F125CC" w:rsidRPr="00BA6D15" w:rsidDel="002477E3">
          <w:rPr>
            <w:rFonts w:ascii="Times New Roman" w:eastAsiaTheme="minorEastAsia" w:hAnsi="Times New Roman" w:cs="Times New Roman"/>
            <w:sz w:val="22"/>
            <w:szCs w:val="22"/>
          </w:rPr>
          <w:delText>b</w:delText>
        </w:r>
        <w:r w:rsidR="00350C40" w:rsidRPr="00BA6D15" w:rsidDel="002477E3">
          <w:rPr>
            <w:rFonts w:ascii="Times New Roman" w:eastAsiaTheme="minorEastAsia" w:hAnsi="Times New Roman" w:cs="Times New Roman"/>
            <w:sz w:val="22"/>
            <w:szCs w:val="22"/>
          </w:rPr>
          <w:delText>io</w:delText>
        </w:r>
        <w:r w:rsidR="00AE0E57" w:rsidRPr="00BA6D15" w:rsidDel="002477E3">
          <w:rPr>
            <w:rFonts w:ascii="Times New Roman" w:eastAsiaTheme="minorEastAsia" w:hAnsi="Times New Roman" w:cs="Times New Roman"/>
            <w:sz w:val="22"/>
            <w:szCs w:val="22"/>
          </w:rPr>
          <w:delText>synthesis</w:delText>
        </w:r>
        <w:commentRangeEnd w:id="346"/>
        <w:r w:rsidR="00AE0E57" w:rsidRPr="00BA6D15" w:rsidDel="002477E3">
          <w:rPr>
            <w:rStyle w:val="CommentReference"/>
            <w:rFonts w:ascii="Times New Roman" w:eastAsia="Times New Roman" w:hAnsi="Times New Roman" w:cs="Times New Roman"/>
            <w:sz w:val="15"/>
            <w:szCs w:val="15"/>
          </w:rPr>
          <w:commentReference w:id="346"/>
        </w:r>
        <w:r w:rsidR="00E13E6F" w:rsidRPr="00BA6D15" w:rsidDel="002477E3">
          <w:rPr>
            <w:rFonts w:ascii="Times New Roman" w:eastAsiaTheme="minorEastAsia" w:hAnsi="Times New Roman" w:cs="Times New Roman"/>
            <w:sz w:val="22"/>
            <w:szCs w:val="22"/>
          </w:rPr>
          <w:delText>.</w:delText>
        </w:r>
      </w:del>
      <w:r w:rsidR="00E13E6F" w:rsidRPr="00BA6D15">
        <w:rPr>
          <w:rFonts w:ascii="Times New Roman" w:eastAsiaTheme="minorEastAsia" w:hAnsi="Times New Roman" w:cs="Times New Roman"/>
          <w:sz w:val="22"/>
          <w:szCs w:val="22"/>
        </w:rPr>
        <w:t xml:space="preserve"> </w:t>
      </w:r>
      <w:r w:rsidR="003160E4" w:rsidRPr="00BA6D15">
        <w:rPr>
          <w:rFonts w:ascii="Times New Roman" w:eastAsiaTheme="minorEastAsia" w:hAnsi="Times New Roman" w:cs="Times New Roman"/>
          <w:sz w:val="22"/>
          <w:szCs w:val="22"/>
        </w:rPr>
        <w:t>However</w:t>
      </w:r>
      <w:r w:rsidR="00692E26" w:rsidRPr="00BA6D15">
        <w:rPr>
          <w:rFonts w:ascii="Times New Roman" w:eastAsiaTheme="minorEastAsia" w:hAnsi="Times New Roman" w:cs="Times New Roman"/>
          <w:sz w:val="22"/>
          <w:szCs w:val="22"/>
        </w:rPr>
        <w:t>, though n</w:t>
      </w:r>
      <w:r w:rsidR="00243ABC" w:rsidRPr="00BA6D15">
        <w:rPr>
          <w:rFonts w:ascii="Times New Roman" w:eastAsiaTheme="minorEastAsia" w:hAnsi="Times New Roman" w:cs="Times New Roman"/>
          <w:sz w:val="22"/>
          <w:szCs w:val="22"/>
        </w:rPr>
        <w:t>ot surprisingly</w:t>
      </w:r>
      <w:r w:rsidR="00692E26" w:rsidRPr="00BA6D15">
        <w:rPr>
          <w:rFonts w:ascii="Times New Roman" w:eastAsiaTheme="minorEastAsia" w:hAnsi="Times New Roman" w:cs="Times New Roman"/>
          <w:sz w:val="22"/>
          <w:szCs w:val="22"/>
        </w:rPr>
        <w:t xml:space="preserve">, the </w:t>
      </w:r>
      <w:r w:rsidR="009B4DB6" w:rsidRPr="00BA6D15">
        <w:rPr>
          <w:rFonts w:ascii="Times New Roman" w:eastAsiaTheme="minorEastAsia" w:hAnsi="Times New Roman" w:cs="Times New Roman"/>
          <w:sz w:val="22"/>
          <w:szCs w:val="22"/>
        </w:rPr>
        <w:t>R</w:t>
      </w:r>
      <w:r w:rsidR="009B4DB6" w:rsidRPr="00BA6D15">
        <w:rPr>
          <w:rFonts w:ascii="Times New Roman" w:eastAsiaTheme="minorEastAsia" w:hAnsi="Times New Roman" w:cs="Times New Roman"/>
          <w:sz w:val="22"/>
          <w:szCs w:val="22"/>
          <w:vertAlign w:val="superscript"/>
        </w:rPr>
        <w:t>2</w:t>
      </w:r>
      <w:r w:rsidR="00E426D5">
        <w:rPr>
          <w:rFonts w:ascii="Times New Roman" w:eastAsiaTheme="minorEastAsia" w:hAnsi="Times New Roman" w:cs="Times New Roman"/>
          <w:sz w:val="22"/>
          <w:szCs w:val="22"/>
        </w:rPr>
        <w:t xml:space="preserve"> value for model prediction i</w:t>
      </w:r>
      <w:r w:rsidR="00692E26" w:rsidRPr="00BA6D15">
        <w:rPr>
          <w:rFonts w:ascii="Times New Roman" w:eastAsiaTheme="minorEastAsia" w:hAnsi="Times New Roman" w:cs="Times New Roman"/>
          <w:sz w:val="22"/>
          <w:szCs w:val="22"/>
        </w:rPr>
        <w:t>s</w:t>
      </w:r>
      <w:r w:rsidR="00243ABC" w:rsidRPr="00BA6D15">
        <w:rPr>
          <w:rFonts w:ascii="Times New Roman" w:eastAsiaTheme="minorEastAsia" w:hAnsi="Times New Roman" w:cs="Times New Roman"/>
          <w:sz w:val="22"/>
          <w:szCs w:val="22"/>
        </w:rPr>
        <w:t xml:space="preserve"> less than 0 for </w:t>
      </w:r>
      <w:r w:rsidR="006D673E" w:rsidRPr="00BA6D15">
        <w:rPr>
          <w:rFonts w:ascii="Times New Roman" w:eastAsiaTheme="minorEastAsia" w:hAnsi="Times New Roman" w:cs="Times New Roman"/>
          <w:sz w:val="22"/>
          <w:szCs w:val="22"/>
        </w:rPr>
        <w:t xml:space="preserve">all SCFAs in </w:t>
      </w:r>
      <w:r w:rsidR="00243ABC" w:rsidRPr="00BA6D15">
        <w:rPr>
          <w:rFonts w:ascii="Times New Roman" w:eastAsiaTheme="minorEastAsia" w:hAnsi="Times New Roman" w:cs="Times New Roman"/>
          <w:sz w:val="22"/>
          <w:szCs w:val="22"/>
        </w:rPr>
        <w:t xml:space="preserve">the “extrapolation” </w:t>
      </w:r>
      <w:r w:rsidR="006D673E" w:rsidRPr="00BA6D15">
        <w:rPr>
          <w:rFonts w:ascii="Times New Roman" w:eastAsiaTheme="minorEastAsia" w:hAnsi="Times New Roman" w:cs="Times New Roman"/>
          <w:sz w:val="22"/>
          <w:szCs w:val="22"/>
        </w:rPr>
        <w:t>scenario</w:t>
      </w:r>
      <w:r w:rsidR="00EE1A1C" w:rsidRPr="00BA6D15">
        <w:rPr>
          <w:rFonts w:ascii="Times New Roman" w:eastAsiaTheme="minorEastAsia" w:hAnsi="Times New Roman" w:cs="Times New Roman"/>
          <w:sz w:val="22"/>
          <w:szCs w:val="22"/>
        </w:rPr>
        <w:t xml:space="preserve">, </w:t>
      </w:r>
      <w:r w:rsidR="00FC5BCC" w:rsidRPr="00BA6D15">
        <w:rPr>
          <w:rFonts w:ascii="Times New Roman" w:eastAsiaTheme="minorEastAsia" w:hAnsi="Times New Roman" w:cs="Times New Roman"/>
          <w:sz w:val="22"/>
          <w:szCs w:val="22"/>
        </w:rPr>
        <w:t xml:space="preserve">meaning that </w:t>
      </w:r>
      <w:r w:rsidR="00BD5029" w:rsidRPr="00BA6D15">
        <w:rPr>
          <w:rFonts w:ascii="Times New Roman" w:eastAsiaTheme="minorEastAsia" w:hAnsi="Times New Roman" w:cs="Times New Roman"/>
          <w:sz w:val="22"/>
          <w:szCs w:val="22"/>
        </w:rPr>
        <w:t xml:space="preserve">our model </w:t>
      </w:r>
      <w:r w:rsidR="00FC5BCC" w:rsidRPr="00BA6D15">
        <w:rPr>
          <w:rFonts w:ascii="Times New Roman" w:eastAsiaTheme="minorEastAsia" w:hAnsi="Times New Roman" w:cs="Times New Roman"/>
          <w:sz w:val="22"/>
          <w:szCs w:val="22"/>
        </w:rPr>
        <w:t>is highly overfit and generalizes worse than any linear model</w:t>
      </w:r>
      <w:r w:rsidR="00243ABC" w:rsidRPr="00BA6D15">
        <w:rPr>
          <w:rFonts w:ascii="Times New Roman" w:eastAsiaTheme="minorEastAsia" w:hAnsi="Times New Roman" w:cs="Times New Roman"/>
          <w:sz w:val="22"/>
          <w:szCs w:val="22"/>
        </w:rPr>
        <w:t>.</w:t>
      </w:r>
      <w:r w:rsidR="009A29A8" w:rsidRPr="00BA6D15">
        <w:rPr>
          <w:rFonts w:ascii="Times New Roman" w:eastAsiaTheme="minorEastAsia" w:hAnsi="Times New Roman" w:cs="Times New Roman"/>
          <w:sz w:val="22"/>
          <w:szCs w:val="22"/>
        </w:rPr>
        <w:t xml:space="preserve"> </w:t>
      </w:r>
      <w:r w:rsidR="005E2123" w:rsidRPr="00BA6D15">
        <w:rPr>
          <w:rFonts w:ascii="Times New Roman" w:eastAsiaTheme="minorEastAsia" w:hAnsi="Times New Roman" w:cs="Times New Roman"/>
          <w:sz w:val="22"/>
          <w:szCs w:val="22"/>
        </w:rPr>
        <w:t>We further showed that t</w:t>
      </w:r>
      <w:r w:rsidR="0075104A" w:rsidRPr="00BA6D15">
        <w:rPr>
          <w:rFonts w:ascii="Times New Roman" w:eastAsiaTheme="minorEastAsia" w:hAnsi="Times New Roman" w:cs="Times New Roman"/>
          <w:sz w:val="22"/>
          <w:szCs w:val="22"/>
        </w:rPr>
        <w:t>he poor performance of predicting extrapolat</w:t>
      </w:r>
      <w:r w:rsidR="009A29A8" w:rsidRPr="00BA6D15">
        <w:rPr>
          <w:rFonts w:ascii="Times New Roman" w:eastAsiaTheme="minorEastAsia" w:hAnsi="Times New Roman" w:cs="Times New Roman"/>
          <w:sz w:val="22"/>
          <w:szCs w:val="22"/>
        </w:rPr>
        <w:t>ed</w:t>
      </w:r>
      <w:r w:rsidR="0075104A" w:rsidRPr="00BA6D15">
        <w:rPr>
          <w:rFonts w:ascii="Times New Roman" w:eastAsiaTheme="minorEastAsia" w:hAnsi="Times New Roman" w:cs="Times New Roman"/>
          <w:sz w:val="22"/>
          <w:szCs w:val="22"/>
        </w:rPr>
        <w:t xml:space="preserve"> dataset cannot be </w:t>
      </w:r>
      <w:r w:rsidR="00586D9B" w:rsidRPr="00BA6D15">
        <w:rPr>
          <w:rFonts w:ascii="Times New Roman" w:eastAsiaTheme="minorEastAsia" w:hAnsi="Times New Roman" w:cs="Times New Roman"/>
          <w:sz w:val="22"/>
          <w:szCs w:val="22"/>
        </w:rPr>
        <w:t>significantly improved</w:t>
      </w:r>
      <w:r w:rsidR="0075104A" w:rsidRPr="00BA6D15">
        <w:rPr>
          <w:rFonts w:ascii="Times New Roman" w:eastAsiaTheme="minorEastAsia" w:hAnsi="Times New Roman" w:cs="Times New Roman"/>
          <w:sz w:val="22"/>
          <w:szCs w:val="22"/>
        </w:rPr>
        <w:t xml:space="preserve"> by</w:t>
      </w:r>
      <w:r w:rsidR="00BE5094" w:rsidRPr="00BA6D15">
        <w:rPr>
          <w:rFonts w:ascii="Times New Roman" w:eastAsiaTheme="minorEastAsia" w:hAnsi="Times New Roman" w:cs="Times New Roman"/>
          <w:sz w:val="22"/>
          <w:szCs w:val="22"/>
        </w:rPr>
        <w:t xml:space="preserve"> using</w:t>
      </w:r>
      <w:r w:rsidR="00586D9B" w:rsidRPr="00BA6D15">
        <w:rPr>
          <w:rFonts w:ascii="Times New Roman" w:eastAsiaTheme="minorEastAsia" w:hAnsi="Times New Roman" w:cs="Times New Roman"/>
          <w:sz w:val="22"/>
          <w:szCs w:val="22"/>
        </w:rPr>
        <w:t xml:space="preserve"> </w:t>
      </w:r>
      <w:r w:rsidR="00D038D5" w:rsidRPr="00BA6D15">
        <w:rPr>
          <w:rFonts w:ascii="Times New Roman" w:eastAsiaTheme="minorEastAsia" w:hAnsi="Times New Roman" w:cs="Times New Roman"/>
          <w:sz w:val="22"/>
          <w:szCs w:val="22"/>
        </w:rPr>
        <w:t xml:space="preserve">alternative </w:t>
      </w:r>
      <w:ins w:id="349" w:author="刘 红宾" w:date="2021-04-03T11:40:00Z">
        <w:r w:rsidR="00B05299" w:rsidRPr="00BA6D15">
          <w:rPr>
            <w:rFonts w:ascii="Times New Roman" w:eastAsiaTheme="minorEastAsia" w:hAnsi="Times New Roman" w:cs="Times New Roman"/>
            <w:sz w:val="22"/>
            <w:szCs w:val="22"/>
          </w:rPr>
          <w:t xml:space="preserve">predictors </w:t>
        </w:r>
      </w:ins>
      <w:del w:id="350" w:author="刘 红宾" w:date="2021-04-03T11:40:00Z">
        <w:r w:rsidR="00BE5094" w:rsidRPr="00BA6D15" w:rsidDel="00B05299">
          <w:rPr>
            <w:rFonts w:ascii="Times New Roman" w:eastAsiaTheme="minorEastAsia" w:hAnsi="Times New Roman" w:cs="Times New Roman"/>
            <w:sz w:val="22"/>
            <w:szCs w:val="22"/>
          </w:rPr>
          <w:delText xml:space="preserve">models </w:delText>
        </w:r>
      </w:del>
      <w:r w:rsidR="00BE5094" w:rsidRPr="00BA6D15">
        <w:rPr>
          <w:rFonts w:ascii="Times New Roman" w:eastAsiaTheme="minorEastAsia" w:hAnsi="Times New Roman" w:cs="Times New Roman"/>
          <w:sz w:val="22"/>
          <w:szCs w:val="22"/>
        </w:rPr>
        <w:t>(</w:t>
      </w:r>
      <w:r w:rsidR="00BE5094" w:rsidRPr="00BA6D15">
        <w:rPr>
          <w:rFonts w:ascii="Times New Roman" w:eastAsiaTheme="minorEastAsia" w:hAnsi="Times New Roman" w:cs="Times New Roman"/>
          <w:sz w:val="22"/>
          <w:szCs w:val="22"/>
          <w:highlight w:val="yellow"/>
        </w:rPr>
        <w:t>Fig. S1</w:t>
      </w:r>
      <w:r w:rsidR="002C4040">
        <w:rPr>
          <w:rFonts w:ascii="Times New Roman" w:eastAsiaTheme="minorEastAsia" w:hAnsi="Times New Roman" w:cs="Times New Roman"/>
          <w:sz w:val="22"/>
          <w:szCs w:val="22"/>
          <w:highlight w:val="yellow"/>
        </w:rPr>
        <w:t>0</w:t>
      </w:r>
      <w:r w:rsidR="00BE5094" w:rsidRPr="00BA6D15">
        <w:rPr>
          <w:rFonts w:ascii="Times New Roman" w:eastAsiaTheme="minorEastAsia" w:hAnsi="Times New Roman" w:cs="Times New Roman"/>
          <w:sz w:val="22"/>
          <w:szCs w:val="22"/>
          <w:highlight w:val="yellow"/>
        </w:rPr>
        <w:t>A</w:t>
      </w:r>
      <w:r w:rsidR="00BE5094" w:rsidRPr="00BA6D15">
        <w:rPr>
          <w:rFonts w:ascii="Times New Roman" w:eastAsiaTheme="minorEastAsia" w:hAnsi="Times New Roman" w:cs="Times New Roman"/>
          <w:sz w:val="22"/>
          <w:szCs w:val="22"/>
        </w:rPr>
        <w:t>)</w:t>
      </w:r>
      <w:r w:rsidR="0075104A" w:rsidRPr="00BA6D15">
        <w:rPr>
          <w:rFonts w:ascii="Times New Roman" w:eastAsiaTheme="minorEastAsia" w:hAnsi="Times New Roman" w:cs="Times New Roman"/>
          <w:sz w:val="22"/>
          <w:szCs w:val="22"/>
        </w:rPr>
        <w:t xml:space="preserve"> </w:t>
      </w:r>
      <w:r w:rsidR="00BE5094" w:rsidRPr="00BA6D15">
        <w:rPr>
          <w:rFonts w:ascii="Times New Roman" w:eastAsiaTheme="minorEastAsia" w:hAnsi="Times New Roman" w:cs="Times New Roman"/>
          <w:sz w:val="22"/>
          <w:szCs w:val="22"/>
        </w:rPr>
        <w:t>or</w:t>
      </w:r>
      <w:r w:rsidR="00D038D5" w:rsidRPr="00BA6D15">
        <w:rPr>
          <w:rFonts w:ascii="Times New Roman" w:eastAsiaTheme="minorEastAsia" w:hAnsi="Times New Roman" w:cs="Times New Roman"/>
          <w:sz w:val="22"/>
          <w:szCs w:val="22"/>
        </w:rPr>
        <w:t xml:space="preserve"> </w:t>
      </w:r>
      <w:ins w:id="351" w:author="刘 红宾" w:date="2021-04-03T11:40:00Z">
        <w:r w:rsidR="00B05299">
          <w:rPr>
            <w:rFonts w:ascii="Times New Roman" w:eastAsiaTheme="minorEastAsia" w:hAnsi="Times New Roman" w:cs="Times New Roman"/>
            <w:sz w:val="22"/>
            <w:szCs w:val="22"/>
          </w:rPr>
          <w:t>model</w:t>
        </w:r>
        <w:r w:rsidR="00BC4653">
          <w:rPr>
            <w:rFonts w:ascii="Times New Roman" w:eastAsiaTheme="minorEastAsia" w:hAnsi="Times New Roman" w:cs="Times New Roman"/>
            <w:sz w:val="22"/>
            <w:szCs w:val="22"/>
          </w:rPr>
          <w:t xml:space="preserve"> </w:t>
        </w:r>
      </w:ins>
      <w:del w:id="352" w:author="刘 红宾" w:date="2021-04-03T11:40:00Z">
        <w:r w:rsidR="0075104A" w:rsidRPr="00BA6D15" w:rsidDel="00B05299">
          <w:rPr>
            <w:rFonts w:ascii="Times New Roman" w:eastAsiaTheme="minorEastAsia" w:hAnsi="Times New Roman" w:cs="Times New Roman"/>
            <w:sz w:val="22"/>
            <w:szCs w:val="22"/>
          </w:rPr>
          <w:delText>predictors</w:delText>
        </w:r>
        <w:r w:rsidR="009E57BB" w:rsidRPr="00BA6D15" w:rsidDel="00B05299">
          <w:rPr>
            <w:rFonts w:ascii="Times New Roman" w:eastAsiaTheme="minorEastAsia" w:hAnsi="Times New Roman" w:cs="Times New Roman"/>
            <w:sz w:val="22"/>
            <w:szCs w:val="22"/>
          </w:rPr>
          <w:delText xml:space="preserve"> </w:delText>
        </w:r>
      </w:del>
      <w:r w:rsidR="00BE5094" w:rsidRPr="00BA6D15">
        <w:rPr>
          <w:rFonts w:ascii="Times New Roman" w:eastAsiaTheme="minorEastAsia" w:hAnsi="Times New Roman" w:cs="Times New Roman"/>
          <w:sz w:val="22"/>
          <w:szCs w:val="22"/>
        </w:rPr>
        <w:t>(</w:t>
      </w:r>
      <w:r w:rsidR="00BE5094" w:rsidRPr="00BA6D15">
        <w:rPr>
          <w:rFonts w:ascii="Times New Roman" w:eastAsiaTheme="minorEastAsia" w:hAnsi="Times New Roman" w:cs="Times New Roman"/>
          <w:sz w:val="22"/>
          <w:szCs w:val="22"/>
          <w:highlight w:val="yellow"/>
        </w:rPr>
        <w:t>Fig. S1</w:t>
      </w:r>
      <w:r w:rsidR="002C4040">
        <w:rPr>
          <w:rFonts w:ascii="Times New Roman" w:eastAsiaTheme="minorEastAsia" w:hAnsi="Times New Roman" w:cs="Times New Roman"/>
          <w:sz w:val="22"/>
          <w:szCs w:val="22"/>
          <w:highlight w:val="yellow"/>
        </w:rPr>
        <w:t>0</w:t>
      </w:r>
      <w:r w:rsidR="00BE5094" w:rsidRPr="00BA6D15">
        <w:rPr>
          <w:rFonts w:ascii="Times New Roman" w:eastAsiaTheme="minorEastAsia" w:hAnsi="Times New Roman" w:cs="Times New Roman"/>
          <w:sz w:val="22"/>
          <w:szCs w:val="22"/>
          <w:highlight w:val="yellow"/>
        </w:rPr>
        <w:t>B</w:t>
      </w:r>
      <w:r w:rsidR="00BE5094" w:rsidRPr="00BA6D15">
        <w:rPr>
          <w:rFonts w:ascii="Times New Roman" w:eastAsiaTheme="minorEastAsia" w:hAnsi="Times New Roman" w:cs="Times New Roman"/>
          <w:sz w:val="22"/>
          <w:szCs w:val="22"/>
        </w:rPr>
        <w:t xml:space="preserve">). </w:t>
      </w:r>
      <w:r w:rsidR="00236D3E" w:rsidRPr="00BA6D15">
        <w:rPr>
          <w:rFonts w:ascii="Times New Roman" w:eastAsiaTheme="minorEastAsia" w:hAnsi="Times New Roman" w:cs="Times New Roman"/>
          <w:sz w:val="22"/>
          <w:szCs w:val="22"/>
        </w:rPr>
        <w:t xml:space="preserve">In </w:t>
      </w:r>
      <w:r w:rsidR="00F37ED4" w:rsidRPr="00BA6D15">
        <w:rPr>
          <w:rFonts w:ascii="Times New Roman" w:eastAsiaTheme="minorEastAsia" w:hAnsi="Times New Roman" w:cs="Times New Roman"/>
          <w:sz w:val="22"/>
          <w:szCs w:val="22"/>
        </w:rPr>
        <w:t xml:space="preserve">both </w:t>
      </w:r>
      <w:r w:rsidR="006B7E4D">
        <w:rPr>
          <w:rFonts w:ascii="Times New Roman" w:eastAsiaTheme="minorEastAsia" w:hAnsi="Times New Roman" w:cs="Times New Roman"/>
          <w:sz w:val="22"/>
          <w:szCs w:val="22"/>
        </w:rPr>
        <w:t xml:space="preserve">data-split </w:t>
      </w:r>
      <w:r w:rsidR="000F22EE" w:rsidRPr="00BA6D15">
        <w:rPr>
          <w:rFonts w:ascii="Times New Roman" w:eastAsiaTheme="minorEastAsia" w:hAnsi="Times New Roman" w:cs="Times New Roman"/>
          <w:sz w:val="22"/>
          <w:szCs w:val="22"/>
        </w:rPr>
        <w:t>scenarios</w:t>
      </w:r>
      <w:r w:rsidR="00F37ED4" w:rsidRPr="00BA6D15">
        <w:rPr>
          <w:rFonts w:ascii="Times New Roman" w:eastAsiaTheme="minorEastAsia" w:hAnsi="Times New Roman" w:cs="Times New Roman"/>
          <w:sz w:val="22"/>
          <w:szCs w:val="22"/>
        </w:rPr>
        <w:t>, the</w:t>
      </w:r>
      <w:r w:rsidR="005D0A2A" w:rsidRPr="00BA6D15">
        <w:rPr>
          <w:rFonts w:ascii="Times New Roman" w:eastAsiaTheme="minorEastAsia" w:hAnsi="Times New Roman" w:cs="Times New Roman"/>
          <w:sz w:val="22"/>
          <w:szCs w:val="22"/>
        </w:rPr>
        <w:t xml:space="preserve"> </w:t>
      </w:r>
      <w:r w:rsidR="004904FF">
        <w:rPr>
          <w:rFonts w:ascii="Times New Roman" w:eastAsiaTheme="minorEastAsia" w:hAnsi="Times New Roman" w:cs="Times New Roman"/>
          <w:sz w:val="22"/>
          <w:szCs w:val="22"/>
        </w:rPr>
        <w:t>RF</w:t>
      </w:r>
      <w:r w:rsidR="00F37ED4" w:rsidRPr="00BA6D15">
        <w:rPr>
          <w:rFonts w:ascii="Times New Roman" w:eastAsiaTheme="minorEastAsia" w:hAnsi="Times New Roman" w:cs="Times New Roman"/>
          <w:sz w:val="22"/>
          <w:szCs w:val="22"/>
        </w:rPr>
        <w:t xml:space="preserve"> </w:t>
      </w:r>
      <w:r w:rsidR="005D0A2A" w:rsidRPr="00BA6D15">
        <w:rPr>
          <w:rFonts w:ascii="Times New Roman" w:eastAsiaTheme="minorEastAsia" w:hAnsi="Times New Roman" w:cs="Times New Roman"/>
          <w:sz w:val="22"/>
          <w:szCs w:val="22"/>
        </w:rPr>
        <w:t xml:space="preserve">predictions </w:t>
      </w:r>
      <w:r w:rsidR="003C486C">
        <w:rPr>
          <w:rFonts w:ascii="Times New Roman" w:eastAsiaTheme="minorEastAsia" w:hAnsi="Times New Roman" w:cs="Times New Roman"/>
          <w:sz w:val="22"/>
          <w:szCs w:val="22"/>
        </w:rPr>
        <w:t>are</w:t>
      </w:r>
      <w:r w:rsidR="00F37ED4" w:rsidRPr="00BA6D15">
        <w:rPr>
          <w:rFonts w:ascii="Times New Roman" w:eastAsiaTheme="minorEastAsia" w:hAnsi="Times New Roman" w:cs="Times New Roman"/>
          <w:sz w:val="22"/>
          <w:szCs w:val="22"/>
        </w:rPr>
        <w:t xml:space="preserve"> even more inaccurate</w:t>
      </w:r>
      <w:r w:rsidR="007124C3" w:rsidRPr="00BA6D15">
        <w:rPr>
          <w:rFonts w:ascii="Times New Roman" w:eastAsiaTheme="minorEastAsia" w:hAnsi="Times New Roman" w:cs="Times New Roman"/>
          <w:sz w:val="22"/>
          <w:szCs w:val="22"/>
        </w:rPr>
        <w:t xml:space="preserve"> </w:t>
      </w:r>
      <w:r w:rsidR="003E1FFA" w:rsidRPr="00BA6D15">
        <w:rPr>
          <w:rFonts w:ascii="Times New Roman" w:eastAsiaTheme="minorEastAsia" w:hAnsi="Times New Roman" w:cs="Times New Roman"/>
          <w:sz w:val="22"/>
          <w:szCs w:val="22"/>
        </w:rPr>
        <w:t>using</w:t>
      </w:r>
      <w:r w:rsidR="005E69BA" w:rsidRPr="00BA6D15">
        <w:rPr>
          <w:rFonts w:ascii="Times New Roman" w:eastAsiaTheme="minorEastAsia" w:hAnsi="Times New Roman" w:cs="Times New Roman"/>
          <w:sz w:val="22"/>
          <w:szCs w:val="22"/>
        </w:rPr>
        <w:t xml:space="preserve"> data </w:t>
      </w:r>
      <w:r w:rsidR="00900F04">
        <w:rPr>
          <w:rFonts w:ascii="Times New Roman" w:eastAsiaTheme="minorEastAsia" w:hAnsi="Times New Roman" w:cs="Times New Roman"/>
          <w:sz w:val="22"/>
          <w:szCs w:val="22"/>
        </w:rPr>
        <w:t>from</w:t>
      </w:r>
      <w:r w:rsidR="005E69BA" w:rsidRPr="00BA6D15">
        <w:rPr>
          <w:rFonts w:ascii="Times New Roman" w:eastAsiaTheme="minorEastAsia" w:hAnsi="Times New Roman" w:cs="Times New Roman"/>
          <w:sz w:val="22"/>
          <w:szCs w:val="22"/>
        </w:rPr>
        <w:t xml:space="preserve"> </w:t>
      </w:r>
      <w:r w:rsidR="005D0A2A" w:rsidRPr="00BA6D15">
        <w:rPr>
          <w:rFonts w:ascii="Times New Roman" w:eastAsiaTheme="minorEastAsia" w:hAnsi="Times New Roman" w:cs="Times New Roman"/>
          <w:sz w:val="22"/>
          <w:szCs w:val="22"/>
        </w:rPr>
        <w:t xml:space="preserve">resistant starch intervention </w:t>
      </w:r>
      <w:r w:rsidR="007124C3" w:rsidRPr="00BA6D15">
        <w:rPr>
          <w:rFonts w:ascii="Times New Roman" w:eastAsiaTheme="minorEastAsia" w:hAnsi="Times New Roman" w:cs="Times New Roman"/>
          <w:sz w:val="22"/>
          <w:szCs w:val="22"/>
        </w:rPr>
        <w:t>(</w:t>
      </w:r>
      <w:r w:rsidR="007124C3" w:rsidRPr="00BA6D15">
        <w:rPr>
          <w:rFonts w:ascii="Times New Roman" w:eastAsiaTheme="minorEastAsia" w:hAnsi="Times New Roman" w:cs="Times New Roman"/>
          <w:sz w:val="22"/>
          <w:szCs w:val="22"/>
          <w:highlight w:val="yellow"/>
        </w:rPr>
        <w:t>Fig. S</w:t>
      </w:r>
      <w:r w:rsidR="00822083" w:rsidRPr="00BA6D15">
        <w:rPr>
          <w:rFonts w:ascii="Times New Roman" w:eastAsiaTheme="minorEastAsia" w:hAnsi="Times New Roman" w:cs="Times New Roman"/>
          <w:sz w:val="22"/>
          <w:szCs w:val="22"/>
          <w:highlight w:val="yellow"/>
        </w:rPr>
        <w:t>1</w:t>
      </w:r>
      <w:r w:rsidR="002C4040">
        <w:rPr>
          <w:rFonts w:ascii="Times New Roman" w:eastAsiaTheme="minorEastAsia" w:hAnsi="Times New Roman" w:cs="Times New Roman"/>
          <w:sz w:val="22"/>
          <w:szCs w:val="22"/>
          <w:highlight w:val="yellow"/>
        </w:rPr>
        <w:t>1</w:t>
      </w:r>
      <w:r w:rsidR="00CF7940" w:rsidRPr="00BA6D15">
        <w:rPr>
          <w:rFonts w:ascii="Times New Roman" w:eastAsiaTheme="minorEastAsia" w:hAnsi="Times New Roman" w:cs="Times New Roman"/>
          <w:sz w:val="22"/>
          <w:szCs w:val="22"/>
          <w:highlight w:val="yellow"/>
        </w:rPr>
        <w:t>A</w:t>
      </w:r>
      <w:r w:rsidR="007124C3" w:rsidRPr="00BA6D15">
        <w:rPr>
          <w:rFonts w:ascii="Times New Roman" w:eastAsiaTheme="minorEastAsia" w:hAnsi="Times New Roman" w:cs="Times New Roman"/>
          <w:sz w:val="22"/>
          <w:szCs w:val="22"/>
        </w:rPr>
        <w:t>)</w:t>
      </w:r>
      <w:r w:rsidR="009825B9" w:rsidRPr="00BA6D15">
        <w:rPr>
          <w:rFonts w:ascii="Times New Roman" w:eastAsiaTheme="minorEastAsia" w:hAnsi="Times New Roman" w:cs="Times New Roman"/>
          <w:sz w:val="22"/>
          <w:szCs w:val="22"/>
        </w:rPr>
        <w:t>.</w:t>
      </w:r>
    </w:p>
    <w:p w14:paraId="15EC8AD7" w14:textId="77777777" w:rsidR="0075104A" w:rsidRPr="00BA6D15" w:rsidRDefault="0075104A" w:rsidP="00235E3B">
      <w:pPr>
        <w:pStyle w:val="paragraph"/>
        <w:spacing w:before="0" w:beforeAutospacing="0" w:after="0" w:afterAutospacing="0"/>
        <w:jc w:val="both"/>
        <w:rPr>
          <w:rFonts w:ascii="Times New Roman" w:eastAsiaTheme="minorEastAsia" w:hAnsi="Times New Roman" w:cs="Times New Roman"/>
          <w:sz w:val="22"/>
          <w:szCs w:val="22"/>
        </w:rPr>
      </w:pPr>
    </w:p>
    <w:p w14:paraId="4A649430" w14:textId="3499F7CE" w:rsidR="007E28C6" w:rsidRPr="00BA6D15" w:rsidRDefault="005E2123" w:rsidP="00B76665">
      <w:pPr>
        <w:pStyle w:val="paragraph"/>
        <w:spacing w:before="0" w:beforeAutospacing="0" w:after="0" w:afterAutospacing="0"/>
        <w:jc w:val="both"/>
        <w:rPr>
          <w:rFonts w:ascii="Times New Roman" w:eastAsiaTheme="minorEastAsia" w:hAnsi="Times New Roman" w:cs="Times New Roman"/>
          <w:sz w:val="22"/>
          <w:szCs w:val="22"/>
        </w:rPr>
      </w:pPr>
      <w:r w:rsidRPr="00067B7E">
        <w:rPr>
          <w:rFonts w:ascii="Times New Roman" w:eastAsiaTheme="minorEastAsia" w:hAnsi="Times New Roman" w:cs="Times New Roman"/>
          <w:sz w:val="22"/>
          <w:szCs w:val="22"/>
        </w:rPr>
        <w:lastRenderedPageBreak/>
        <w:t xml:space="preserve">We hypothesized that </w:t>
      </w:r>
      <w:r w:rsidR="0075104A" w:rsidRPr="00067B7E">
        <w:rPr>
          <w:rFonts w:ascii="Times New Roman" w:eastAsiaTheme="minorEastAsia" w:hAnsi="Times New Roman" w:cs="Times New Roman"/>
          <w:sz w:val="22"/>
          <w:szCs w:val="22"/>
        </w:rPr>
        <w:t>the poor</w:t>
      </w:r>
      <w:ins w:id="353" w:author="刘 红宾" w:date="2021-04-03T11:59:00Z">
        <w:r w:rsidR="00C61C9B">
          <w:rPr>
            <w:rFonts w:ascii="Times New Roman" w:eastAsiaTheme="minorEastAsia" w:hAnsi="Times New Roman" w:cs="Times New Roman"/>
            <w:sz w:val="22"/>
            <w:szCs w:val="22"/>
          </w:rPr>
          <w:t>er</w:t>
        </w:r>
      </w:ins>
      <w:r w:rsidR="0075104A" w:rsidRPr="00067B7E">
        <w:rPr>
          <w:rFonts w:ascii="Times New Roman" w:eastAsiaTheme="minorEastAsia" w:hAnsi="Times New Roman" w:cs="Times New Roman"/>
          <w:sz w:val="22"/>
          <w:szCs w:val="22"/>
        </w:rPr>
        <w:t xml:space="preserve"> performance </w:t>
      </w:r>
      <w:r w:rsidRPr="00067B7E">
        <w:rPr>
          <w:rFonts w:ascii="Times New Roman" w:eastAsiaTheme="minorEastAsia" w:hAnsi="Times New Roman" w:cs="Times New Roman"/>
          <w:sz w:val="22"/>
          <w:szCs w:val="22"/>
        </w:rPr>
        <w:t xml:space="preserve">of </w:t>
      </w:r>
      <w:r w:rsidR="000C6DB9">
        <w:rPr>
          <w:rFonts w:ascii="Times New Roman" w:eastAsiaTheme="minorEastAsia" w:hAnsi="Times New Roman" w:cs="Times New Roman"/>
          <w:sz w:val="22"/>
          <w:szCs w:val="22"/>
        </w:rPr>
        <w:t>RF</w:t>
      </w:r>
      <w:r w:rsidRPr="00067B7E">
        <w:rPr>
          <w:rFonts w:ascii="Times New Roman" w:eastAsiaTheme="minorEastAsia" w:hAnsi="Times New Roman" w:cs="Times New Roman"/>
          <w:sz w:val="22"/>
          <w:szCs w:val="22"/>
        </w:rPr>
        <w:t xml:space="preserve"> model </w:t>
      </w:r>
      <w:ins w:id="354" w:author="刘 红宾" w:date="2021-04-03T11:56:00Z">
        <w:r w:rsidR="00A11871">
          <w:rPr>
            <w:rFonts w:ascii="Times New Roman" w:eastAsiaTheme="minorEastAsia" w:hAnsi="Times New Roman" w:cs="Times New Roman"/>
            <w:sz w:val="22"/>
            <w:szCs w:val="22"/>
          </w:rPr>
          <w:t xml:space="preserve">in </w:t>
        </w:r>
        <w:r w:rsidR="00A11871" w:rsidRPr="00BA6D15">
          <w:rPr>
            <w:rFonts w:ascii="Times New Roman" w:eastAsiaTheme="minorEastAsia" w:hAnsi="Times New Roman" w:cs="Times New Roman"/>
            <w:sz w:val="22"/>
            <w:szCs w:val="22"/>
          </w:rPr>
          <w:t>“extrapolation” strategy</w:t>
        </w:r>
        <w:r w:rsidR="00A11871">
          <w:rPr>
            <w:rFonts w:ascii="Times New Roman" w:eastAsiaTheme="minorEastAsia" w:hAnsi="Times New Roman" w:cs="Times New Roman"/>
            <w:sz w:val="22"/>
            <w:szCs w:val="22"/>
          </w:rPr>
          <w:t xml:space="preserve"> </w:t>
        </w:r>
      </w:ins>
      <w:ins w:id="355" w:author="刘 红宾" w:date="2021-04-03T11:53:00Z">
        <w:r w:rsidR="007724DC">
          <w:rPr>
            <w:rFonts w:ascii="Times New Roman" w:eastAsiaTheme="minorEastAsia" w:hAnsi="Times New Roman" w:cs="Times New Roman"/>
            <w:sz w:val="22"/>
            <w:szCs w:val="22"/>
          </w:rPr>
          <w:t>was caused by</w:t>
        </w:r>
      </w:ins>
      <w:ins w:id="356" w:author="刘 红宾" w:date="2021-04-03T11:54:00Z">
        <w:r w:rsidR="007724DC">
          <w:rPr>
            <w:rFonts w:ascii="Times New Roman" w:eastAsiaTheme="minorEastAsia" w:hAnsi="Times New Roman" w:cs="Times New Roman"/>
            <w:sz w:val="22"/>
            <w:szCs w:val="22"/>
          </w:rPr>
          <w:t xml:space="preserve"> </w:t>
        </w:r>
      </w:ins>
      <w:ins w:id="357" w:author="刘 红宾" w:date="2021-04-03T11:58:00Z">
        <w:r w:rsidR="00003E6D">
          <w:rPr>
            <w:rFonts w:ascii="Times New Roman" w:eastAsiaTheme="minorEastAsia" w:hAnsi="Times New Roman" w:cs="Times New Roman"/>
            <w:sz w:val="22"/>
            <w:szCs w:val="22"/>
          </w:rPr>
          <w:t xml:space="preserve">the </w:t>
        </w:r>
      </w:ins>
      <w:ins w:id="358" w:author="刘 红宾" w:date="2021-04-04T16:41:00Z">
        <w:r w:rsidR="007C6907">
          <w:rPr>
            <w:rFonts w:ascii="Times New Roman" w:eastAsiaTheme="minorEastAsia" w:hAnsi="Times New Roman" w:cs="Times New Roman"/>
            <w:sz w:val="22"/>
            <w:szCs w:val="22"/>
          </w:rPr>
          <w:t>larger</w:t>
        </w:r>
      </w:ins>
      <w:ins w:id="359" w:author="刘 红宾" w:date="2021-04-03T11:54:00Z">
        <w:r w:rsidR="007724DC">
          <w:rPr>
            <w:rFonts w:ascii="Times New Roman" w:eastAsiaTheme="minorEastAsia" w:hAnsi="Times New Roman" w:cs="Times New Roman"/>
            <w:sz w:val="22"/>
            <w:szCs w:val="22"/>
          </w:rPr>
          <w:t xml:space="preserve"> </w:t>
        </w:r>
      </w:ins>
      <w:ins w:id="360" w:author="刘 红宾" w:date="2021-04-03T11:59:00Z">
        <w:r w:rsidR="00C61C9B">
          <w:rPr>
            <w:rFonts w:ascii="Times New Roman" w:eastAsiaTheme="minorEastAsia" w:hAnsi="Times New Roman" w:cs="Times New Roman"/>
            <w:sz w:val="22"/>
            <w:szCs w:val="22"/>
          </w:rPr>
          <w:t xml:space="preserve">microbial </w:t>
        </w:r>
      </w:ins>
      <w:ins w:id="361" w:author="刘 红宾" w:date="2021-04-03T11:54:00Z">
        <w:r w:rsidR="007724DC">
          <w:rPr>
            <w:rFonts w:ascii="Times New Roman" w:eastAsiaTheme="minorEastAsia" w:hAnsi="Times New Roman" w:cs="Times New Roman"/>
            <w:sz w:val="22"/>
            <w:szCs w:val="22"/>
          </w:rPr>
          <w:t>dissimilar</w:t>
        </w:r>
      </w:ins>
      <w:ins w:id="362" w:author="刘 红宾" w:date="2021-04-04T16:41:00Z">
        <w:r w:rsidR="007C6907">
          <w:rPr>
            <w:rFonts w:ascii="Times New Roman" w:eastAsiaTheme="minorEastAsia" w:hAnsi="Times New Roman" w:cs="Times New Roman"/>
            <w:sz w:val="22"/>
            <w:szCs w:val="22"/>
          </w:rPr>
          <w:t>ity</w:t>
        </w:r>
      </w:ins>
      <w:ins w:id="363" w:author="刘 红宾" w:date="2021-04-03T11:54:00Z">
        <w:r w:rsidR="007724DC">
          <w:rPr>
            <w:rFonts w:ascii="Times New Roman" w:eastAsiaTheme="minorEastAsia" w:hAnsi="Times New Roman" w:cs="Times New Roman"/>
            <w:sz w:val="22"/>
            <w:szCs w:val="22"/>
          </w:rPr>
          <w:t xml:space="preserve"> </w:t>
        </w:r>
      </w:ins>
      <w:ins w:id="364" w:author="刘 红宾" w:date="2021-04-03T11:58:00Z">
        <w:r w:rsidR="00003E6D">
          <w:rPr>
            <w:rFonts w:ascii="Times New Roman" w:eastAsiaTheme="minorEastAsia" w:hAnsi="Times New Roman" w:cs="Times New Roman"/>
            <w:sz w:val="22"/>
            <w:szCs w:val="22"/>
          </w:rPr>
          <w:t>between</w:t>
        </w:r>
      </w:ins>
      <w:ins w:id="365" w:author="刘 红宾" w:date="2021-04-03T12:00:00Z">
        <w:r w:rsidR="00E4518A">
          <w:rPr>
            <w:rFonts w:ascii="Times New Roman" w:eastAsiaTheme="minorEastAsia" w:hAnsi="Times New Roman" w:cs="Times New Roman"/>
            <w:sz w:val="22"/>
            <w:szCs w:val="22"/>
          </w:rPr>
          <w:t xml:space="preserve"> the</w:t>
        </w:r>
      </w:ins>
      <w:ins w:id="366" w:author="刘 红宾" w:date="2021-04-03T11:58:00Z">
        <w:r w:rsidR="00003E6D">
          <w:rPr>
            <w:rFonts w:ascii="Times New Roman" w:eastAsiaTheme="minorEastAsia" w:hAnsi="Times New Roman" w:cs="Times New Roman"/>
            <w:sz w:val="22"/>
            <w:szCs w:val="22"/>
          </w:rPr>
          <w:t xml:space="preserve"> </w:t>
        </w:r>
      </w:ins>
      <w:ins w:id="367" w:author="刘 红宾" w:date="2021-04-03T12:00:00Z">
        <w:r w:rsidR="00E4518A" w:rsidRPr="00BA6D15">
          <w:rPr>
            <w:rFonts w:ascii="Times New Roman" w:eastAsiaTheme="minorEastAsia" w:hAnsi="Times New Roman" w:cs="Times New Roman"/>
            <w:sz w:val="22"/>
            <w:szCs w:val="22"/>
          </w:rPr>
          <w:t>training</w:t>
        </w:r>
      </w:ins>
      <w:ins w:id="368" w:author="刘 红宾" w:date="2021-04-03T11:53:00Z">
        <w:r w:rsidR="007724DC">
          <w:rPr>
            <w:rFonts w:ascii="Times New Roman" w:eastAsiaTheme="minorEastAsia" w:hAnsi="Times New Roman" w:cs="Times New Roman"/>
            <w:sz w:val="22"/>
            <w:szCs w:val="22"/>
          </w:rPr>
          <w:t xml:space="preserve"> </w:t>
        </w:r>
      </w:ins>
      <w:ins w:id="369" w:author="刘 红宾" w:date="2021-04-03T12:01:00Z">
        <w:r w:rsidR="00E4518A">
          <w:rPr>
            <w:rFonts w:ascii="Times New Roman" w:eastAsiaTheme="minorEastAsia" w:hAnsi="Times New Roman" w:cs="Times New Roman"/>
            <w:sz w:val="22"/>
            <w:szCs w:val="22"/>
          </w:rPr>
          <w:t>and test group</w:t>
        </w:r>
      </w:ins>
      <w:ins w:id="370" w:author="刘 红宾" w:date="2021-04-03T12:03:00Z">
        <w:r w:rsidR="005D2C74">
          <w:rPr>
            <w:rFonts w:ascii="Times New Roman" w:eastAsiaTheme="minorEastAsia" w:hAnsi="Times New Roman" w:cs="Times New Roman"/>
            <w:sz w:val="22"/>
            <w:szCs w:val="22"/>
          </w:rPr>
          <w:t xml:space="preserve"> compared to the </w:t>
        </w:r>
        <w:r w:rsidR="005D2C74" w:rsidRPr="00BA6D15">
          <w:rPr>
            <w:rFonts w:ascii="Times New Roman" w:eastAsiaTheme="minorEastAsia" w:hAnsi="Times New Roman" w:cs="Times New Roman"/>
            <w:sz w:val="22"/>
            <w:szCs w:val="22"/>
          </w:rPr>
          <w:t>“interpolation”</w:t>
        </w:r>
      </w:ins>
      <w:ins w:id="371" w:author="刘 红宾" w:date="2021-04-03T12:01:00Z">
        <w:r w:rsidR="00E4518A">
          <w:rPr>
            <w:rFonts w:ascii="Times New Roman" w:eastAsiaTheme="minorEastAsia" w:hAnsi="Times New Roman" w:cs="Times New Roman"/>
            <w:sz w:val="22"/>
            <w:szCs w:val="22"/>
          </w:rPr>
          <w:t xml:space="preserve">, which largely </w:t>
        </w:r>
      </w:ins>
      <w:r w:rsidRPr="00067B7E">
        <w:rPr>
          <w:rFonts w:ascii="Times New Roman" w:eastAsiaTheme="minorEastAsia" w:hAnsi="Times New Roman" w:cs="Times New Roman"/>
          <w:sz w:val="22"/>
          <w:szCs w:val="22"/>
        </w:rPr>
        <w:t xml:space="preserve">stemmed from </w:t>
      </w:r>
      <w:r w:rsidR="000C6DB9">
        <w:rPr>
          <w:rFonts w:ascii="Times New Roman" w:eastAsiaTheme="minorEastAsia" w:hAnsi="Times New Roman" w:cs="Times New Roman"/>
          <w:sz w:val="22"/>
          <w:szCs w:val="22"/>
        </w:rPr>
        <w:t xml:space="preserve">the </w:t>
      </w:r>
      <w:del w:id="372" w:author="刘 红宾" w:date="2021-04-03T12:02:00Z">
        <w:r w:rsidR="00637FDA" w:rsidDel="00EC03C2">
          <w:rPr>
            <w:rFonts w:ascii="Times New Roman" w:eastAsiaTheme="minorEastAsia" w:hAnsi="Times New Roman" w:cs="Times New Roman"/>
            <w:sz w:val="22"/>
            <w:szCs w:val="22"/>
          </w:rPr>
          <w:delText xml:space="preserve">strong </w:delText>
        </w:r>
        <w:r w:rsidR="0075104A" w:rsidRPr="00067B7E" w:rsidDel="00EC03C2">
          <w:rPr>
            <w:rFonts w:ascii="Times New Roman" w:eastAsiaTheme="minorEastAsia" w:hAnsi="Times New Roman" w:cs="Times New Roman"/>
            <w:sz w:val="22"/>
            <w:szCs w:val="22"/>
          </w:rPr>
          <w:delText>dependenc</w:delText>
        </w:r>
        <w:r w:rsidR="00554589" w:rsidRPr="00067B7E" w:rsidDel="00EC03C2">
          <w:rPr>
            <w:rFonts w:ascii="Times New Roman" w:eastAsiaTheme="minorEastAsia" w:hAnsi="Times New Roman" w:cs="Times New Roman"/>
            <w:sz w:val="22"/>
            <w:szCs w:val="22"/>
          </w:rPr>
          <w:delText xml:space="preserve">e of </w:delText>
        </w:r>
        <w:r w:rsidRPr="00067B7E" w:rsidDel="00EC03C2">
          <w:rPr>
            <w:rFonts w:ascii="Times New Roman" w:eastAsiaTheme="minorEastAsia" w:hAnsi="Times New Roman" w:cs="Times New Roman"/>
            <w:sz w:val="22"/>
            <w:szCs w:val="22"/>
          </w:rPr>
          <w:delText>SCFA</w:delText>
        </w:r>
        <w:r w:rsidR="00554589" w:rsidRPr="00067B7E" w:rsidDel="00EC03C2">
          <w:rPr>
            <w:rFonts w:ascii="Times New Roman" w:eastAsiaTheme="minorEastAsia" w:hAnsi="Times New Roman" w:cs="Times New Roman"/>
            <w:sz w:val="22"/>
            <w:szCs w:val="22"/>
          </w:rPr>
          <w:delText>s</w:delText>
        </w:r>
        <w:r w:rsidRPr="00067B7E" w:rsidDel="00EC03C2">
          <w:rPr>
            <w:rFonts w:ascii="Times New Roman" w:eastAsiaTheme="minorEastAsia" w:hAnsi="Times New Roman" w:cs="Times New Roman"/>
            <w:sz w:val="22"/>
            <w:szCs w:val="22"/>
          </w:rPr>
          <w:delText xml:space="preserve"> concentrations</w:delText>
        </w:r>
        <w:r w:rsidR="00554589" w:rsidRPr="00067B7E" w:rsidDel="00EC03C2">
          <w:rPr>
            <w:rFonts w:ascii="Times New Roman" w:eastAsiaTheme="minorEastAsia" w:hAnsi="Times New Roman" w:cs="Times New Roman"/>
            <w:sz w:val="22"/>
            <w:szCs w:val="22"/>
          </w:rPr>
          <w:delText xml:space="preserve"> on</w:delText>
        </w:r>
      </w:del>
      <w:proofErr w:type="gramStart"/>
      <w:ins w:id="373" w:author="刘 红宾" w:date="2021-04-03T12:02:00Z">
        <w:r w:rsidR="00EC03C2">
          <w:rPr>
            <w:rFonts w:ascii="Times New Roman" w:eastAsiaTheme="minorEastAsia" w:hAnsi="Times New Roman" w:cs="Times New Roman"/>
            <w:sz w:val="22"/>
            <w:szCs w:val="22"/>
          </w:rPr>
          <w:t xml:space="preserve">substantial </w:t>
        </w:r>
      </w:ins>
      <w:r w:rsidR="00554589" w:rsidRPr="00067B7E">
        <w:rPr>
          <w:rFonts w:ascii="Times New Roman" w:eastAsiaTheme="minorEastAsia" w:hAnsi="Times New Roman" w:cs="Times New Roman"/>
          <w:sz w:val="22"/>
          <w:szCs w:val="22"/>
        </w:rPr>
        <w:t xml:space="preserve"> </w:t>
      </w:r>
      <w:ins w:id="374" w:author="刘 红宾" w:date="2021-04-03T12:02:00Z">
        <w:r w:rsidR="00EC03C2">
          <w:rPr>
            <w:rFonts w:ascii="Times New Roman" w:eastAsiaTheme="minorEastAsia" w:hAnsi="Times New Roman" w:cs="Times New Roman"/>
            <w:sz w:val="22"/>
            <w:szCs w:val="22"/>
          </w:rPr>
          <w:t>different</w:t>
        </w:r>
        <w:proofErr w:type="gramEnd"/>
        <w:r w:rsidR="00EC03C2">
          <w:rPr>
            <w:rFonts w:ascii="Times New Roman" w:eastAsiaTheme="minorEastAsia" w:hAnsi="Times New Roman" w:cs="Times New Roman"/>
            <w:sz w:val="22"/>
            <w:szCs w:val="22"/>
          </w:rPr>
          <w:t xml:space="preserve"> </w:t>
        </w:r>
      </w:ins>
      <w:r w:rsidR="00B97578" w:rsidRPr="00067B7E">
        <w:rPr>
          <w:rFonts w:ascii="Times New Roman" w:eastAsiaTheme="minorEastAsia" w:hAnsi="Times New Roman" w:cs="Times New Roman"/>
          <w:sz w:val="22"/>
          <w:szCs w:val="22"/>
        </w:rPr>
        <w:t>baseline</w:t>
      </w:r>
      <w:r w:rsidR="00554589" w:rsidRPr="00067B7E">
        <w:rPr>
          <w:rFonts w:ascii="Times New Roman" w:eastAsiaTheme="minorEastAsia" w:hAnsi="Times New Roman" w:cs="Times New Roman"/>
          <w:sz w:val="22"/>
          <w:szCs w:val="22"/>
        </w:rPr>
        <w:t xml:space="preserve"> gut microbiota</w:t>
      </w:r>
      <w:r w:rsidR="00B55DB2">
        <w:rPr>
          <w:rFonts w:ascii="Times New Roman" w:eastAsiaTheme="minorEastAsia" w:hAnsi="Times New Roman" w:cs="Times New Roman"/>
          <w:sz w:val="22"/>
          <w:szCs w:val="22"/>
        </w:rPr>
        <w:t xml:space="preserve"> composition</w:t>
      </w:r>
      <w:r w:rsidRPr="00067B7E">
        <w:rPr>
          <w:rFonts w:ascii="Times New Roman" w:eastAsiaTheme="minorEastAsia" w:hAnsi="Times New Roman" w:cs="Times New Roman"/>
          <w:sz w:val="22"/>
          <w:szCs w:val="22"/>
        </w:rPr>
        <w:t xml:space="preserve">. </w:t>
      </w:r>
      <w:r w:rsidR="0056367A" w:rsidRPr="00067B7E">
        <w:rPr>
          <w:rFonts w:ascii="Times New Roman" w:eastAsiaTheme="minorEastAsia" w:hAnsi="Times New Roman" w:cs="Times New Roman"/>
          <w:sz w:val="22"/>
          <w:szCs w:val="22"/>
        </w:rPr>
        <w:t>By</w:t>
      </w:r>
      <w:r w:rsidR="0075104A" w:rsidRPr="00067B7E">
        <w:rPr>
          <w:rFonts w:ascii="Times New Roman" w:eastAsiaTheme="minorEastAsia" w:hAnsi="Times New Roman" w:cs="Times New Roman"/>
          <w:sz w:val="22"/>
          <w:szCs w:val="22"/>
        </w:rPr>
        <w:t xml:space="preserve"> </w:t>
      </w:r>
      <w:r w:rsidR="003B3B59" w:rsidRPr="00067B7E">
        <w:rPr>
          <w:rFonts w:ascii="Times New Roman" w:eastAsiaTheme="minorEastAsia" w:hAnsi="Times New Roman" w:cs="Times New Roman"/>
          <w:sz w:val="22"/>
          <w:szCs w:val="22"/>
        </w:rPr>
        <w:t>counting</w:t>
      </w:r>
      <w:r w:rsidR="0075104A" w:rsidRPr="00067B7E">
        <w:rPr>
          <w:rFonts w:ascii="Times New Roman" w:eastAsiaTheme="minorEastAsia" w:hAnsi="Times New Roman" w:cs="Times New Roman"/>
          <w:sz w:val="22"/>
          <w:szCs w:val="22"/>
        </w:rPr>
        <w:t xml:space="preserve"> the presence and absence of each</w:t>
      </w:r>
      <w:r w:rsidR="00022C59">
        <w:rPr>
          <w:rFonts w:ascii="Times New Roman" w:eastAsiaTheme="minorEastAsia" w:hAnsi="Times New Roman" w:cs="Times New Roman"/>
          <w:sz w:val="22"/>
          <w:szCs w:val="22"/>
        </w:rPr>
        <w:t xml:space="preserve"> bacterial taxa</w:t>
      </w:r>
      <w:r w:rsidR="0075104A" w:rsidRPr="00067B7E">
        <w:rPr>
          <w:rFonts w:ascii="Times New Roman" w:eastAsiaTheme="minorEastAsia" w:hAnsi="Times New Roman" w:cs="Times New Roman"/>
          <w:sz w:val="22"/>
          <w:szCs w:val="22"/>
        </w:rPr>
        <w:t xml:space="preserve"> in the baseline samples</w:t>
      </w:r>
      <w:r w:rsidR="008A053D" w:rsidRPr="00067B7E">
        <w:rPr>
          <w:rFonts w:ascii="Times New Roman" w:eastAsiaTheme="minorEastAsia" w:hAnsi="Times New Roman" w:cs="Times New Roman"/>
          <w:sz w:val="22"/>
          <w:szCs w:val="22"/>
        </w:rPr>
        <w:t xml:space="preserve"> </w:t>
      </w:r>
      <w:r w:rsidR="00260A13" w:rsidRPr="00067B7E">
        <w:rPr>
          <w:rFonts w:ascii="Times New Roman" w:eastAsiaTheme="minorEastAsia" w:hAnsi="Times New Roman" w:cs="Times New Roman"/>
          <w:sz w:val="22"/>
          <w:szCs w:val="22"/>
        </w:rPr>
        <w:t>(</w:t>
      </w:r>
      <w:r w:rsidR="00260A13" w:rsidRPr="0059124A">
        <w:rPr>
          <w:rFonts w:ascii="Times New Roman" w:eastAsiaTheme="minorEastAsia" w:hAnsi="Times New Roman" w:cs="Times New Roman"/>
          <w:sz w:val="22"/>
          <w:szCs w:val="22"/>
          <w:highlight w:val="yellow"/>
        </w:rPr>
        <w:t>Fig. 5C</w:t>
      </w:r>
      <w:r w:rsidR="0052682B" w:rsidRPr="0059124A">
        <w:rPr>
          <w:rFonts w:ascii="Times New Roman" w:eastAsiaTheme="minorEastAsia" w:hAnsi="Times New Roman" w:cs="Times New Roman"/>
          <w:sz w:val="22"/>
          <w:szCs w:val="22"/>
          <w:highlight w:val="yellow"/>
        </w:rPr>
        <w:t>, S</w:t>
      </w:r>
      <w:r w:rsidR="0059124A" w:rsidRPr="0059124A">
        <w:rPr>
          <w:rFonts w:ascii="Times New Roman" w:eastAsiaTheme="minorEastAsia" w:hAnsi="Times New Roman" w:cs="Times New Roman"/>
          <w:sz w:val="22"/>
          <w:szCs w:val="22"/>
          <w:highlight w:val="yellow"/>
        </w:rPr>
        <w:t>11</w:t>
      </w:r>
      <w:r w:rsidR="0052682B" w:rsidRPr="0059124A">
        <w:rPr>
          <w:rFonts w:ascii="Times New Roman" w:eastAsiaTheme="minorEastAsia" w:hAnsi="Times New Roman" w:cs="Times New Roman"/>
          <w:sz w:val="22"/>
          <w:szCs w:val="22"/>
          <w:highlight w:val="yellow"/>
        </w:rPr>
        <w:t>B</w:t>
      </w:r>
      <w:r w:rsidR="00260A13" w:rsidRPr="00067B7E">
        <w:rPr>
          <w:rFonts w:ascii="Times New Roman" w:eastAsiaTheme="minorEastAsia" w:hAnsi="Times New Roman" w:cs="Times New Roman"/>
          <w:sz w:val="22"/>
          <w:szCs w:val="22"/>
        </w:rPr>
        <w:t>)</w:t>
      </w:r>
      <w:r w:rsidR="008A053D" w:rsidRPr="00067B7E">
        <w:rPr>
          <w:rFonts w:ascii="Times New Roman" w:eastAsiaTheme="minorEastAsia" w:hAnsi="Times New Roman" w:cs="Times New Roman"/>
          <w:sz w:val="22"/>
          <w:szCs w:val="22"/>
        </w:rPr>
        <w:t>,</w:t>
      </w:r>
      <w:r w:rsidR="0075104A" w:rsidRPr="00067B7E">
        <w:rPr>
          <w:rFonts w:ascii="Times New Roman" w:eastAsiaTheme="minorEastAsia" w:hAnsi="Times New Roman" w:cs="Times New Roman"/>
          <w:sz w:val="22"/>
          <w:szCs w:val="22"/>
        </w:rPr>
        <w:t xml:space="preserve"> </w:t>
      </w:r>
      <w:r w:rsidR="00260A13" w:rsidRPr="00067B7E">
        <w:rPr>
          <w:rFonts w:ascii="Times New Roman" w:eastAsiaTheme="minorEastAsia" w:hAnsi="Times New Roman" w:cs="Times New Roman"/>
          <w:sz w:val="22"/>
          <w:szCs w:val="22"/>
        </w:rPr>
        <w:t>we found that</w:t>
      </w:r>
      <w:r w:rsidR="00F241BB" w:rsidRPr="00067B7E">
        <w:rPr>
          <w:rFonts w:ascii="Times New Roman" w:eastAsiaTheme="minorEastAsia" w:hAnsi="Times New Roman" w:cs="Times New Roman"/>
          <w:sz w:val="22"/>
          <w:szCs w:val="22"/>
        </w:rPr>
        <w:t xml:space="preserve"> </w:t>
      </w:r>
      <w:r w:rsidR="00C01342">
        <w:rPr>
          <w:rFonts w:ascii="Times New Roman" w:eastAsiaTheme="minorEastAsia" w:hAnsi="Times New Roman" w:cs="Times New Roman"/>
          <w:sz w:val="22"/>
          <w:szCs w:val="22"/>
        </w:rPr>
        <w:t xml:space="preserve">about </w:t>
      </w:r>
      <w:r w:rsidR="003B3B59" w:rsidRPr="00067B7E">
        <w:rPr>
          <w:rFonts w:ascii="Times New Roman" w:eastAsiaTheme="minorEastAsia" w:hAnsi="Times New Roman" w:cs="Times New Roman"/>
          <w:sz w:val="22"/>
          <w:szCs w:val="22"/>
        </w:rPr>
        <w:t>85%</w:t>
      </w:r>
      <w:r w:rsidR="00260A13" w:rsidRPr="00067B7E">
        <w:rPr>
          <w:rFonts w:ascii="Times New Roman" w:eastAsiaTheme="minorEastAsia" w:hAnsi="Times New Roman" w:cs="Times New Roman"/>
          <w:sz w:val="22"/>
          <w:szCs w:val="22"/>
        </w:rPr>
        <w:t xml:space="preserve"> </w:t>
      </w:r>
      <w:r w:rsidR="003B3B59" w:rsidRPr="00067B7E">
        <w:rPr>
          <w:rFonts w:ascii="Times New Roman" w:eastAsiaTheme="minorEastAsia" w:hAnsi="Times New Roman" w:cs="Times New Roman"/>
          <w:sz w:val="22"/>
          <w:szCs w:val="22"/>
        </w:rPr>
        <w:t>bacteria</w:t>
      </w:r>
      <w:r w:rsidR="00260A13" w:rsidRPr="00067B7E">
        <w:rPr>
          <w:rFonts w:ascii="Times New Roman" w:eastAsiaTheme="minorEastAsia" w:hAnsi="Times New Roman" w:cs="Times New Roman"/>
          <w:sz w:val="22"/>
          <w:szCs w:val="22"/>
        </w:rPr>
        <w:t xml:space="preserve"> </w:t>
      </w:r>
      <w:r w:rsidR="00B97578" w:rsidRPr="00067B7E">
        <w:rPr>
          <w:rFonts w:ascii="Times New Roman" w:eastAsiaTheme="minorEastAsia" w:hAnsi="Times New Roman" w:cs="Times New Roman"/>
          <w:sz w:val="22"/>
          <w:szCs w:val="22"/>
        </w:rPr>
        <w:t>were</w:t>
      </w:r>
      <w:r w:rsidR="00260A13" w:rsidRPr="00067B7E">
        <w:rPr>
          <w:rFonts w:ascii="Times New Roman" w:eastAsiaTheme="minorEastAsia" w:hAnsi="Times New Roman" w:cs="Times New Roman"/>
          <w:sz w:val="22"/>
          <w:szCs w:val="22"/>
        </w:rPr>
        <w:t xml:space="preserve"> </w:t>
      </w:r>
      <w:r w:rsidR="0075104A" w:rsidRPr="00067B7E">
        <w:rPr>
          <w:rFonts w:ascii="Times New Roman" w:eastAsiaTheme="minorEastAsia" w:hAnsi="Times New Roman" w:cs="Times New Roman"/>
          <w:sz w:val="22"/>
          <w:szCs w:val="22"/>
        </w:rPr>
        <w:t xml:space="preserve">only present in a subset of mice and </w:t>
      </w:r>
      <w:r w:rsidR="005E77A1" w:rsidRPr="00067B7E">
        <w:rPr>
          <w:rFonts w:ascii="Times New Roman" w:eastAsiaTheme="minorEastAsia" w:hAnsi="Times New Roman" w:cs="Times New Roman"/>
          <w:sz w:val="22"/>
          <w:szCs w:val="22"/>
        </w:rPr>
        <w:t>&gt;</w:t>
      </w:r>
      <w:r w:rsidR="003B3B59" w:rsidRPr="00067B7E">
        <w:rPr>
          <w:rFonts w:ascii="Times New Roman" w:eastAsiaTheme="minorEastAsia" w:hAnsi="Times New Roman" w:cs="Times New Roman"/>
          <w:sz w:val="22"/>
          <w:szCs w:val="22"/>
        </w:rPr>
        <w:t>7</w:t>
      </w:r>
      <w:r w:rsidR="005E77A1" w:rsidRPr="00067B7E">
        <w:rPr>
          <w:rFonts w:ascii="Times New Roman" w:eastAsiaTheme="minorEastAsia" w:hAnsi="Times New Roman" w:cs="Times New Roman"/>
          <w:sz w:val="22"/>
          <w:szCs w:val="22"/>
        </w:rPr>
        <w:t>0</w:t>
      </w:r>
      <w:r w:rsidR="0075104A" w:rsidRPr="00067B7E">
        <w:rPr>
          <w:rFonts w:ascii="Times New Roman" w:eastAsiaTheme="minorEastAsia" w:hAnsi="Times New Roman" w:cs="Times New Roman"/>
          <w:sz w:val="22"/>
          <w:szCs w:val="22"/>
        </w:rPr>
        <w:t xml:space="preserve">% </w:t>
      </w:r>
      <w:r w:rsidR="00260A13" w:rsidRPr="00067B7E">
        <w:rPr>
          <w:rFonts w:ascii="Times New Roman" w:eastAsiaTheme="minorEastAsia" w:hAnsi="Times New Roman" w:cs="Times New Roman"/>
          <w:sz w:val="22"/>
          <w:szCs w:val="22"/>
        </w:rPr>
        <w:t xml:space="preserve">was </w:t>
      </w:r>
      <w:r w:rsidR="0075104A" w:rsidRPr="00067B7E">
        <w:rPr>
          <w:rFonts w:ascii="Times New Roman" w:eastAsiaTheme="minorEastAsia" w:hAnsi="Times New Roman" w:cs="Times New Roman"/>
          <w:sz w:val="22"/>
          <w:szCs w:val="22"/>
        </w:rPr>
        <w:t>not present in all vendors</w:t>
      </w:r>
      <w:r w:rsidR="00CD5B68" w:rsidRPr="00067B7E">
        <w:rPr>
          <w:rFonts w:ascii="Times New Roman" w:eastAsiaTheme="minorEastAsia" w:hAnsi="Times New Roman" w:cs="Times New Roman"/>
          <w:sz w:val="22"/>
          <w:szCs w:val="22"/>
        </w:rPr>
        <w:t xml:space="preserve"> </w:t>
      </w:r>
      <w:r w:rsidR="005E77A1" w:rsidRPr="00067B7E">
        <w:rPr>
          <w:rFonts w:ascii="Times New Roman" w:eastAsiaTheme="minorEastAsia" w:hAnsi="Times New Roman" w:cs="Times New Roman"/>
          <w:sz w:val="22"/>
          <w:szCs w:val="22"/>
        </w:rPr>
        <w:t xml:space="preserve">regardless of the </w:t>
      </w:r>
      <w:r w:rsidR="00B97578" w:rsidRPr="00067B7E">
        <w:rPr>
          <w:rFonts w:ascii="Times New Roman" w:eastAsiaTheme="minorEastAsia" w:hAnsi="Times New Roman" w:cs="Times New Roman"/>
          <w:sz w:val="22"/>
          <w:szCs w:val="22"/>
        </w:rPr>
        <w:t>intervention</w:t>
      </w:r>
      <w:r w:rsidR="0075104A" w:rsidRPr="00067B7E">
        <w:rPr>
          <w:rFonts w:ascii="Times New Roman" w:eastAsiaTheme="minorEastAsia" w:hAnsi="Times New Roman" w:cs="Times New Roman"/>
          <w:sz w:val="22"/>
          <w:szCs w:val="22"/>
        </w:rPr>
        <w:t>.</w:t>
      </w:r>
      <w:r w:rsidR="00CD5B68" w:rsidRPr="00067B7E">
        <w:rPr>
          <w:rFonts w:ascii="Times New Roman" w:eastAsiaTheme="minorEastAsia" w:hAnsi="Times New Roman" w:cs="Times New Roman"/>
          <w:sz w:val="22"/>
          <w:szCs w:val="22"/>
        </w:rPr>
        <w:t xml:space="preserve"> </w:t>
      </w:r>
      <w:r w:rsidR="005E77A1" w:rsidRPr="00067B7E">
        <w:rPr>
          <w:rFonts w:ascii="Times New Roman" w:eastAsiaTheme="minorEastAsia" w:hAnsi="Times New Roman" w:cs="Times New Roman"/>
          <w:sz w:val="22"/>
          <w:szCs w:val="22"/>
        </w:rPr>
        <w:t>Some</w:t>
      </w:r>
      <w:r w:rsidR="006D2E97" w:rsidRPr="00067B7E">
        <w:rPr>
          <w:rFonts w:ascii="Times New Roman" w:eastAsiaTheme="minorEastAsia" w:hAnsi="Times New Roman" w:cs="Times New Roman"/>
          <w:sz w:val="22"/>
          <w:szCs w:val="22"/>
        </w:rPr>
        <w:t xml:space="preserve"> of these bacteria that are missing in at least one vendor have been inferred as SCFAs producers (</w:t>
      </w:r>
      <w:r w:rsidR="006D2E97" w:rsidRPr="009D199C">
        <w:rPr>
          <w:rFonts w:ascii="Times New Roman" w:eastAsiaTheme="minorEastAsia" w:hAnsi="Times New Roman" w:cs="Times New Roman"/>
          <w:sz w:val="22"/>
          <w:szCs w:val="22"/>
          <w:highlight w:val="yellow"/>
        </w:rPr>
        <w:t>Fig. S1</w:t>
      </w:r>
      <w:r w:rsidR="00C01342" w:rsidRPr="009D199C">
        <w:rPr>
          <w:rFonts w:ascii="Times New Roman" w:eastAsiaTheme="minorEastAsia" w:hAnsi="Times New Roman" w:cs="Times New Roman"/>
          <w:sz w:val="22"/>
          <w:szCs w:val="22"/>
          <w:highlight w:val="yellow"/>
        </w:rPr>
        <w:t>2</w:t>
      </w:r>
      <w:r w:rsidR="006D2E97" w:rsidRPr="009D199C">
        <w:rPr>
          <w:rFonts w:ascii="Times New Roman" w:eastAsiaTheme="minorEastAsia" w:hAnsi="Times New Roman" w:cs="Times New Roman"/>
          <w:sz w:val="22"/>
          <w:szCs w:val="22"/>
          <w:highlight w:val="yellow"/>
        </w:rPr>
        <w:t>A</w:t>
      </w:r>
      <w:r w:rsidR="006D2E97" w:rsidRPr="00067B7E">
        <w:rPr>
          <w:rFonts w:ascii="Times New Roman" w:eastAsiaTheme="minorEastAsia" w:hAnsi="Times New Roman" w:cs="Times New Roman"/>
          <w:sz w:val="22"/>
          <w:szCs w:val="22"/>
        </w:rPr>
        <w:t>)</w:t>
      </w:r>
      <w:r w:rsidR="00090CE8" w:rsidRPr="00067B7E">
        <w:rPr>
          <w:rFonts w:ascii="Times New Roman" w:eastAsiaTheme="minorEastAsia" w:hAnsi="Times New Roman" w:cs="Times New Roman"/>
          <w:sz w:val="22"/>
          <w:szCs w:val="22"/>
        </w:rPr>
        <w:t xml:space="preserve">. </w:t>
      </w:r>
      <w:r w:rsidR="00B06230">
        <w:rPr>
          <w:rFonts w:ascii="Times New Roman" w:eastAsiaTheme="minorEastAsia" w:hAnsi="Times New Roman" w:cs="Times New Roman"/>
          <w:sz w:val="22"/>
          <w:szCs w:val="22"/>
        </w:rPr>
        <w:t>Formally</w:t>
      </w:r>
      <w:r w:rsidR="0075104A" w:rsidRPr="00067B7E">
        <w:rPr>
          <w:rFonts w:ascii="Times New Roman" w:eastAsiaTheme="minorEastAsia" w:hAnsi="Times New Roman" w:cs="Times New Roman"/>
          <w:sz w:val="22"/>
          <w:szCs w:val="22"/>
        </w:rPr>
        <w:t xml:space="preserve">, we </w:t>
      </w:r>
      <w:r w:rsidR="001909D5">
        <w:rPr>
          <w:rFonts w:ascii="Times New Roman" w:eastAsiaTheme="minorEastAsia" w:hAnsi="Times New Roman" w:cs="Times New Roman"/>
          <w:sz w:val="22"/>
          <w:szCs w:val="22"/>
        </w:rPr>
        <w:t>quantified</w:t>
      </w:r>
      <w:r w:rsidR="0075104A" w:rsidRPr="00067B7E">
        <w:rPr>
          <w:rFonts w:ascii="Times New Roman" w:eastAsiaTheme="minorEastAsia" w:hAnsi="Times New Roman" w:cs="Times New Roman"/>
          <w:sz w:val="22"/>
          <w:szCs w:val="22"/>
        </w:rPr>
        <w:t xml:space="preserve"> the similarity </w:t>
      </w:r>
      <w:r w:rsidR="00CD5B68" w:rsidRPr="00067B7E">
        <w:rPr>
          <w:rFonts w:ascii="Times New Roman" w:eastAsiaTheme="minorEastAsia" w:hAnsi="Times New Roman" w:cs="Times New Roman"/>
          <w:sz w:val="22"/>
          <w:szCs w:val="22"/>
        </w:rPr>
        <w:t xml:space="preserve">of gut microbiota </w:t>
      </w:r>
      <w:r w:rsidR="009D461F">
        <w:rPr>
          <w:rFonts w:ascii="Times New Roman" w:eastAsiaTheme="minorEastAsia" w:hAnsi="Times New Roman" w:cs="Times New Roman"/>
          <w:sz w:val="22"/>
          <w:szCs w:val="22"/>
        </w:rPr>
        <w:t xml:space="preserve">composition </w:t>
      </w:r>
      <w:r w:rsidR="0075104A" w:rsidRPr="00067B7E">
        <w:rPr>
          <w:rFonts w:ascii="Times New Roman" w:eastAsiaTheme="minorEastAsia" w:hAnsi="Times New Roman" w:cs="Times New Roman"/>
          <w:sz w:val="22"/>
          <w:szCs w:val="22"/>
        </w:rPr>
        <w:t xml:space="preserve">between </w:t>
      </w:r>
      <w:r w:rsidR="00AB4C84" w:rsidRPr="00067B7E">
        <w:rPr>
          <w:rFonts w:ascii="Times New Roman" w:eastAsiaTheme="minorEastAsia" w:hAnsi="Times New Roman" w:cs="Times New Roman"/>
          <w:sz w:val="22"/>
          <w:szCs w:val="22"/>
        </w:rPr>
        <w:t xml:space="preserve">the </w:t>
      </w:r>
      <w:r w:rsidR="0075104A" w:rsidRPr="00067B7E">
        <w:rPr>
          <w:rFonts w:ascii="Times New Roman" w:eastAsiaTheme="minorEastAsia" w:hAnsi="Times New Roman" w:cs="Times New Roman"/>
          <w:sz w:val="22"/>
          <w:szCs w:val="22"/>
        </w:rPr>
        <w:t>training and test dataset</w:t>
      </w:r>
      <w:r w:rsidR="00AB4C84" w:rsidRPr="00067B7E">
        <w:rPr>
          <w:rFonts w:ascii="Times New Roman" w:eastAsiaTheme="minorEastAsia" w:hAnsi="Times New Roman" w:cs="Times New Roman"/>
          <w:sz w:val="22"/>
          <w:szCs w:val="22"/>
        </w:rPr>
        <w:t>s in the “</w:t>
      </w:r>
      <w:r w:rsidR="00B97578" w:rsidRPr="00067B7E">
        <w:rPr>
          <w:rFonts w:ascii="Times New Roman" w:eastAsiaTheme="minorEastAsia" w:hAnsi="Times New Roman" w:cs="Times New Roman"/>
          <w:sz w:val="22"/>
          <w:szCs w:val="22"/>
        </w:rPr>
        <w:t>interpolation</w:t>
      </w:r>
      <w:r w:rsidR="00AB4C84" w:rsidRPr="00067B7E">
        <w:rPr>
          <w:rFonts w:ascii="Times New Roman" w:eastAsiaTheme="minorEastAsia" w:hAnsi="Times New Roman" w:cs="Times New Roman"/>
          <w:sz w:val="22"/>
          <w:szCs w:val="22"/>
        </w:rPr>
        <w:t>” and “extrapolation” scenarios</w:t>
      </w:r>
      <w:r w:rsidR="009D461F" w:rsidRPr="009D461F">
        <w:rPr>
          <w:rFonts w:ascii="Times New Roman" w:eastAsiaTheme="minorEastAsia" w:hAnsi="Times New Roman" w:cs="Times New Roman"/>
          <w:sz w:val="22"/>
          <w:szCs w:val="22"/>
        </w:rPr>
        <w:t xml:space="preserve"> </w:t>
      </w:r>
      <w:r w:rsidR="009D461F" w:rsidRPr="00067B7E">
        <w:rPr>
          <w:rFonts w:ascii="Times New Roman" w:eastAsiaTheme="minorEastAsia" w:hAnsi="Times New Roman" w:cs="Times New Roman"/>
          <w:sz w:val="22"/>
          <w:szCs w:val="22"/>
        </w:rPr>
        <w:t xml:space="preserve">used </w:t>
      </w:r>
      <w:r w:rsidR="009D461F">
        <w:rPr>
          <w:rFonts w:ascii="Times New Roman" w:eastAsiaTheme="minorEastAsia" w:hAnsi="Times New Roman" w:cs="Times New Roman"/>
          <w:sz w:val="22"/>
          <w:szCs w:val="22"/>
        </w:rPr>
        <w:t>a RF</w:t>
      </w:r>
      <w:r w:rsidR="009D461F" w:rsidRPr="00067B7E">
        <w:rPr>
          <w:rFonts w:ascii="Times New Roman" w:eastAsiaTheme="minorEastAsia" w:hAnsi="Times New Roman" w:cs="Times New Roman"/>
          <w:sz w:val="22"/>
          <w:szCs w:val="22"/>
        </w:rPr>
        <w:t xml:space="preserve"> classifier</w:t>
      </w:r>
      <w:r w:rsidR="00FD6877">
        <w:rPr>
          <w:rFonts w:ascii="Times New Roman" w:eastAsiaTheme="minorEastAsia" w:hAnsi="Times New Roman" w:cs="Times New Roman"/>
          <w:sz w:val="22"/>
          <w:szCs w:val="22"/>
        </w:rPr>
        <w:t xml:space="preserve"> (</w:t>
      </w:r>
      <w:r w:rsidR="00FD6877" w:rsidRPr="00FD6877">
        <w:rPr>
          <w:rFonts w:ascii="Times New Roman" w:eastAsiaTheme="minorEastAsia" w:hAnsi="Times New Roman" w:cs="Times New Roman"/>
          <w:sz w:val="22"/>
          <w:szCs w:val="22"/>
          <w:highlight w:val="yellow"/>
        </w:rPr>
        <w:t>see Methods</w:t>
      </w:r>
      <w:r w:rsidR="00FD6877">
        <w:rPr>
          <w:rFonts w:ascii="Times New Roman" w:eastAsiaTheme="minorEastAsia" w:hAnsi="Times New Roman" w:cs="Times New Roman"/>
          <w:sz w:val="22"/>
          <w:szCs w:val="22"/>
        </w:rPr>
        <w:t>)</w:t>
      </w:r>
      <w:r w:rsidR="0075104A" w:rsidRPr="00067B7E">
        <w:rPr>
          <w:rFonts w:ascii="Times New Roman" w:eastAsiaTheme="minorEastAsia" w:hAnsi="Times New Roman" w:cs="Times New Roman"/>
          <w:sz w:val="22"/>
          <w:szCs w:val="22"/>
        </w:rPr>
        <w:t>.</w:t>
      </w:r>
      <w:r w:rsidR="00CD5B68" w:rsidRPr="00067B7E">
        <w:rPr>
          <w:rFonts w:ascii="Times New Roman" w:eastAsiaTheme="minorEastAsia" w:hAnsi="Times New Roman" w:cs="Times New Roman"/>
          <w:sz w:val="22"/>
          <w:szCs w:val="22"/>
        </w:rPr>
        <w:t xml:space="preserve"> </w:t>
      </w:r>
      <w:r w:rsidR="00B87A48" w:rsidRPr="00067B7E">
        <w:rPr>
          <w:rFonts w:ascii="Times New Roman" w:eastAsiaTheme="minorEastAsia" w:hAnsi="Times New Roman" w:cs="Times New Roman"/>
          <w:sz w:val="22"/>
          <w:szCs w:val="22"/>
        </w:rPr>
        <w:t xml:space="preserve">For both </w:t>
      </w:r>
      <w:r w:rsidR="00FD6877">
        <w:rPr>
          <w:rFonts w:ascii="Times New Roman" w:eastAsiaTheme="minorEastAsia" w:hAnsi="Times New Roman" w:cs="Times New Roman"/>
          <w:sz w:val="22"/>
          <w:szCs w:val="22"/>
        </w:rPr>
        <w:t xml:space="preserve">dietary </w:t>
      </w:r>
      <w:r w:rsidR="00B87A48" w:rsidRPr="00067B7E">
        <w:rPr>
          <w:rFonts w:ascii="Times New Roman" w:eastAsiaTheme="minorEastAsia" w:hAnsi="Times New Roman" w:cs="Times New Roman"/>
          <w:sz w:val="22"/>
          <w:szCs w:val="22"/>
        </w:rPr>
        <w:t>fibers</w:t>
      </w:r>
      <w:r w:rsidR="00CD5B68" w:rsidRPr="00067B7E">
        <w:rPr>
          <w:rFonts w:ascii="Times New Roman" w:eastAsiaTheme="minorEastAsia" w:hAnsi="Times New Roman" w:cs="Times New Roman"/>
          <w:sz w:val="22"/>
          <w:szCs w:val="22"/>
        </w:rPr>
        <w:t>, w</w:t>
      </w:r>
      <w:r w:rsidR="0075104A" w:rsidRPr="00067B7E">
        <w:rPr>
          <w:rFonts w:ascii="Times New Roman" w:eastAsiaTheme="minorEastAsia" w:hAnsi="Times New Roman" w:cs="Times New Roman"/>
          <w:sz w:val="22"/>
          <w:szCs w:val="22"/>
        </w:rPr>
        <w:t xml:space="preserve">e found that </w:t>
      </w:r>
      <w:r w:rsidR="001A5679">
        <w:rPr>
          <w:rFonts w:ascii="Times New Roman" w:eastAsiaTheme="minorEastAsia" w:hAnsi="Times New Roman" w:cs="Times New Roman"/>
          <w:sz w:val="22"/>
          <w:szCs w:val="22"/>
        </w:rPr>
        <w:t xml:space="preserve">the </w:t>
      </w:r>
      <w:r w:rsidR="0075104A" w:rsidRPr="00067B7E">
        <w:rPr>
          <w:rFonts w:ascii="Times New Roman" w:eastAsiaTheme="minorEastAsia" w:hAnsi="Times New Roman" w:cs="Times New Roman"/>
          <w:sz w:val="22"/>
          <w:szCs w:val="22"/>
        </w:rPr>
        <w:t>test</w:t>
      </w:r>
      <w:r w:rsidR="00CD5B68" w:rsidRPr="00067B7E">
        <w:rPr>
          <w:rFonts w:ascii="Times New Roman" w:eastAsiaTheme="minorEastAsia" w:hAnsi="Times New Roman" w:cs="Times New Roman"/>
          <w:sz w:val="22"/>
          <w:szCs w:val="22"/>
        </w:rPr>
        <w:t xml:space="preserve">ing </w:t>
      </w:r>
      <w:r w:rsidR="0075104A" w:rsidRPr="00067B7E">
        <w:rPr>
          <w:rFonts w:ascii="Times New Roman" w:eastAsiaTheme="minorEastAsia" w:hAnsi="Times New Roman" w:cs="Times New Roman"/>
          <w:sz w:val="22"/>
          <w:szCs w:val="22"/>
        </w:rPr>
        <w:t xml:space="preserve">set </w:t>
      </w:r>
      <w:r w:rsidR="001A5679">
        <w:rPr>
          <w:rFonts w:ascii="Times New Roman" w:eastAsiaTheme="minorEastAsia" w:hAnsi="Times New Roman" w:cs="Times New Roman"/>
          <w:sz w:val="22"/>
          <w:szCs w:val="22"/>
        </w:rPr>
        <w:t>was</w:t>
      </w:r>
      <w:r w:rsidR="00CD5B68" w:rsidRPr="00067B7E">
        <w:rPr>
          <w:rFonts w:ascii="Times New Roman" w:eastAsiaTheme="minorEastAsia" w:hAnsi="Times New Roman" w:cs="Times New Roman"/>
          <w:sz w:val="22"/>
          <w:szCs w:val="22"/>
        </w:rPr>
        <w:t xml:space="preserve"> almost </w:t>
      </w:r>
      <w:r w:rsidR="001A5679">
        <w:rPr>
          <w:rFonts w:ascii="Times New Roman" w:eastAsiaTheme="minorEastAsia" w:hAnsi="Times New Roman" w:cs="Times New Roman"/>
          <w:sz w:val="22"/>
          <w:szCs w:val="22"/>
        </w:rPr>
        <w:t xml:space="preserve">fully </w:t>
      </w:r>
      <w:r w:rsidR="00A57493">
        <w:rPr>
          <w:rFonts w:ascii="Times New Roman" w:eastAsiaTheme="minorEastAsia" w:hAnsi="Times New Roman" w:cs="Times New Roman"/>
          <w:sz w:val="22"/>
          <w:szCs w:val="22"/>
        </w:rPr>
        <w:t>distinguishable</w:t>
      </w:r>
      <w:r w:rsidR="00CD5B68" w:rsidRPr="00067B7E">
        <w:rPr>
          <w:rFonts w:ascii="Times New Roman" w:eastAsiaTheme="minorEastAsia" w:hAnsi="Times New Roman" w:cs="Times New Roman"/>
          <w:sz w:val="22"/>
          <w:szCs w:val="22"/>
        </w:rPr>
        <w:t xml:space="preserve"> from the training set </w:t>
      </w:r>
      <w:r w:rsidR="00202E27" w:rsidRPr="00067B7E">
        <w:rPr>
          <w:rFonts w:ascii="Times New Roman" w:eastAsiaTheme="minorEastAsia" w:hAnsi="Times New Roman" w:cs="Times New Roman"/>
          <w:sz w:val="22"/>
          <w:szCs w:val="22"/>
        </w:rPr>
        <w:t xml:space="preserve">when the entire data was split </w:t>
      </w:r>
      <w:r w:rsidR="001A5679">
        <w:rPr>
          <w:rFonts w:ascii="Times New Roman" w:eastAsiaTheme="minorEastAsia" w:hAnsi="Times New Roman" w:cs="Times New Roman"/>
          <w:sz w:val="22"/>
          <w:szCs w:val="22"/>
        </w:rPr>
        <w:t>by</w:t>
      </w:r>
      <w:r w:rsidR="00202E27" w:rsidRPr="00067B7E">
        <w:rPr>
          <w:rFonts w:ascii="Times New Roman" w:eastAsiaTheme="minorEastAsia" w:hAnsi="Times New Roman" w:cs="Times New Roman"/>
          <w:sz w:val="22"/>
          <w:szCs w:val="22"/>
        </w:rPr>
        <w:t xml:space="preserve"> </w:t>
      </w:r>
      <w:r w:rsidR="00451AC9">
        <w:rPr>
          <w:rFonts w:ascii="Times New Roman" w:eastAsiaTheme="minorEastAsia" w:hAnsi="Times New Roman" w:cs="Times New Roman"/>
          <w:sz w:val="22"/>
          <w:szCs w:val="22"/>
        </w:rPr>
        <w:t xml:space="preserve">the </w:t>
      </w:r>
      <w:r w:rsidR="00CD5B68" w:rsidRPr="00067B7E">
        <w:rPr>
          <w:rFonts w:ascii="Times New Roman" w:eastAsiaTheme="minorEastAsia" w:hAnsi="Times New Roman" w:cs="Times New Roman"/>
          <w:sz w:val="22"/>
          <w:szCs w:val="22"/>
        </w:rPr>
        <w:t>“extrapolation”</w:t>
      </w:r>
      <w:r w:rsidR="00451AC9">
        <w:rPr>
          <w:rFonts w:ascii="Times New Roman" w:eastAsiaTheme="minorEastAsia" w:hAnsi="Times New Roman" w:cs="Times New Roman"/>
          <w:sz w:val="22"/>
          <w:szCs w:val="22"/>
        </w:rPr>
        <w:t xml:space="preserve"> approach</w:t>
      </w:r>
      <w:r w:rsidR="00202E27" w:rsidRPr="00067B7E">
        <w:rPr>
          <w:rFonts w:ascii="Times New Roman" w:eastAsiaTheme="minorEastAsia" w:hAnsi="Times New Roman" w:cs="Times New Roman"/>
          <w:sz w:val="22"/>
          <w:szCs w:val="22"/>
        </w:rPr>
        <w:t>,</w:t>
      </w:r>
      <w:r w:rsidR="00CD5B68" w:rsidRPr="00067B7E">
        <w:rPr>
          <w:rFonts w:ascii="Times New Roman" w:eastAsiaTheme="minorEastAsia" w:hAnsi="Times New Roman" w:cs="Times New Roman"/>
          <w:sz w:val="22"/>
          <w:szCs w:val="22"/>
        </w:rPr>
        <w:t xml:space="preserve"> while the two sets are </w:t>
      </w:r>
      <w:r w:rsidR="00B10C8E">
        <w:rPr>
          <w:rFonts w:ascii="Times New Roman" w:eastAsiaTheme="minorEastAsia" w:hAnsi="Times New Roman" w:cs="Times New Roman"/>
          <w:sz w:val="22"/>
          <w:szCs w:val="22"/>
        </w:rPr>
        <w:t>very much alike</w:t>
      </w:r>
      <w:r w:rsidR="00202E27" w:rsidRPr="00067B7E">
        <w:rPr>
          <w:rFonts w:ascii="Times New Roman" w:eastAsiaTheme="minorEastAsia" w:hAnsi="Times New Roman" w:cs="Times New Roman"/>
          <w:sz w:val="22"/>
          <w:szCs w:val="22"/>
        </w:rPr>
        <w:t xml:space="preserve"> </w:t>
      </w:r>
      <w:r w:rsidR="004D649E">
        <w:rPr>
          <w:rFonts w:ascii="Times New Roman" w:eastAsiaTheme="minorEastAsia" w:hAnsi="Times New Roman" w:cs="Times New Roman"/>
          <w:sz w:val="22"/>
          <w:szCs w:val="22"/>
        </w:rPr>
        <w:t>when split by</w:t>
      </w:r>
      <w:r w:rsidR="00202E27" w:rsidRPr="00067B7E">
        <w:rPr>
          <w:rFonts w:ascii="Times New Roman" w:eastAsiaTheme="minorEastAsia" w:hAnsi="Times New Roman" w:cs="Times New Roman"/>
          <w:sz w:val="22"/>
          <w:szCs w:val="22"/>
        </w:rPr>
        <w:t xml:space="preserve"> </w:t>
      </w:r>
      <w:r w:rsidR="00C41C98">
        <w:rPr>
          <w:rFonts w:ascii="Times New Roman" w:eastAsiaTheme="minorEastAsia" w:hAnsi="Times New Roman" w:cs="Times New Roman"/>
          <w:sz w:val="22"/>
          <w:szCs w:val="22"/>
        </w:rPr>
        <w:t xml:space="preserve">the </w:t>
      </w:r>
      <w:r w:rsidR="00CD5B68" w:rsidRPr="00067B7E">
        <w:rPr>
          <w:rFonts w:ascii="Times New Roman" w:eastAsiaTheme="minorEastAsia" w:hAnsi="Times New Roman" w:cs="Times New Roman"/>
          <w:sz w:val="22"/>
          <w:szCs w:val="22"/>
        </w:rPr>
        <w:t>“</w:t>
      </w:r>
      <w:r w:rsidR="00B97578" w:rsidRPr="00067B7E">
        <w:rPr>
          <w:rFonts w:ascii="Times New Roman" w:eastAsiaTheme="minorEastAsia" w:hAnsi="Times New Roman" w:cs="Times New Roman"/>
          <w:sz w:val="22"/>
          <w:szCs w:val="22"/>
        </w:rPr>
        <w:t>interpolation</w:t>
      </w:r>
      <w:r w:rsidR="00CD5B68" w:rsidRPr="00067B7E">
        <w:rPr>
          <w:rFonts w:ascii="Times New Roman" w:eastAsiaTheme="minorEastAsia" w:hAnsi="Times New Roman" w:cs="Times New Roman"/>
          <w:sz w:val="22"/>
          <w:szCs w:val="22"/>
        </w:rPr>
        <w:t>” strategy (</w:t>
      </w:r>
      <w:r w:rsidR="00CD5B68" w:rsidRPr="00491B63">
        <w:rPr>
          <w:rFonts w:ascii="Times New Roman" w:eastAsiaTheme="minorEastAsia" w:hAnsi="Times New Roman" w:cs="Times New Roman"/>
          <w:sz w:val="22"/>
          <w:szCs w:val="22"/>
          <w:highlight w:val="yellow"/>
        </w:rPr>
        <w:t>Fig. 5D</w:t>
      </w:r>
      <w:r w:rsidR="00202E27" w:rsidRPr="00491B63">
        <w:rPr>
          <w:rFonts w:ascii="Times New Roman" w:eastAsiaTheme="minorEastAsia" w:hAnsi="Times New Roman" w:cs="Times New Roman"/>
          <w:sz w:val="22"/>
          <w:szCs w:val="22"/>
          <w:highlight w:val="yellow"/>
        </w:rPr>
        <w:t xml:space="preserve">, </w:t>
      </w:r>
      <w:r w:rsidR="00CD5B68" w:rsidRPr="00491B63">
        <w:rPr>
          <w:rFonts w:ascii="Times New Roman" w:eastAsiaTheme="minorEastAsia" w:hAnsi="Times New Roman" w:cs="Times New Roman"/>
          <w:sz w:val="22"/>
          <w:szCs w:val="22"/>
          <w:highlight w:val="yellow"/>
        </w:rPr>
        <w:t>S</w:t>
      </w:r>
      <w:r w:rsidR="00202E27" w:rsidRPr="00491B63">
        <w:rPr>
          <w:rFonts w:ascii="Times New Roman" w:eastAsiaTheme="minorEastAsia" w:hAnsi="Times New Roman" w:cs="Times New Roman"/>
          <w:sz w:val="22"/>
          <w:szCs w:val="22"/>
          <w:highlight w:val="yellow"/>
        </w:rPr>
        <w:t>1</w:t>
      </w:r>
      <w:r w:rsidR="00491B63">
        <w:rPr>
          <w:rFonts w:ascii="Times New Roman" w:eastAsiaTheme="minorEastAsia" w:hAnsi="Times New Roman" w:cs="Times New Roman"/>
          <w:sz w:val="22"/>
          <w:szCs w:val="22"/>
          <w:highlight w:val="yellow"/>
        </w:rPr>
        <w:t>1C</w:t>
      </w:r>
      <w:r w:rsidR="00CD5B68" w:rsidRPr="00067B7E">
        <w:rPr>
          <w:rFonts w:ascii="Times New Roman" w:eastAsiaTheme="minorEastAsia" w:hAnsi="Times New Roman" w:cs="Times New Roman"/>
          <w:sz w:val="22"/>
          <w:szCs w:val="22"/>
        </w:rPr>
        <w:t xml:space="preserve">). </w:t>
      </w:r>
      <w:r w:rsidR="009E57BB" w:rsidRPr="00067B7E">
        <w:rPr>
          <w:rFonts w:ascii="Times New Roman" w:eastAsiaTheme="minorEastAsia" w:hAnsi="Times New Roman" w:cs="Times New Roman"/>
          <w:sz w:val="22"/>
          <w:szCs w:val="22"/>
        </w:rPr>
        <w:t xml:space="preserve">The </w:t>
      </w:r>
      <w:r w:rsidR="00090CE8" w:rsidRPr="00067B7E">
        <w:rPr>
          <w:rFonts w:ascii="Times New Roman" w:eastAsiaTheme="minorEastAsia" w:hAnsi="Times New Roman" w:cs="Times New Roman"/>
          <w:sz w:val="22"/>
          <w:szCs w:val="22"/>
        </w:rPr>
        <w:t>problem of the changed distribution between training and test dataset</w:t>
      </w:r>
      <w:r w:rsidR="009E57BB" w:rsidRPr="00067B7E">
        <w:rPr>
          <w:rFonts w:ascii="Times New Roman" w:eastAsiaTheme="minorEastAsia" w:hAnsi="Times New Roman" w:cs="Times New Roman"/>
          <w:sz w:val="22"/>
          <w:szCs w:val="22"/>
        </w:rPr>
        <w:t xml:space="preserve"> </w:t>
      </w:r>
      <w:r w:rsidR="00090CE8" w:rsidRPr="00067B7E">
        <w:rPr>
          <w:rFonts w:ascii="Times New Roman" w:eastAsiaTheme="minorEastAsia" w:hAnsi="Times New Roman" w:cs="Times New Roman"/>
          <w:sz w:val="22"/>
          <w:szCs w:val="22"/>
        </w:rPr>
        <w:t>is formally known as</w:t>
      </w:r>
      <w:r w:rsidR="009E57BB" w:rsidRPr="00067B7E">
        <w:rPr>
          <w:rFonts w:ascii="Times New Roman" w:eastAsiaTheme="minorEastAsia" w:hAnsi="Times New Roman" w:cs="Times New Roman"/>
          <w:sz w:val="22"/>
          <w:szCs w:val="22"/>
        </w:rPr>
        <w:t xml:space="preserve"> covariat</w:t>
      </w:r>
      <w:r w:rsidR="00BD075F" w:rsidRPr="00067B7E">
        <w:rPr>
          <w:rFonts w:ascii="Times New Roman" w:eastAsiaTheme="minorEastAsia" w:hAnsi="Times New Roman" w:cs="Times New Roman"/>
          <w:sz w:val="22"/>
          <w:szCs w:val="22"/>
        </w:rPr>
        <w:t>e</w:t>
      </w:r>
      <w:r w:rsidR="009E57BB" w:rsidRPr="00067B7E">
        <w:rPr>
          <w:rFonts w:ascii="Times New Roman" w:eastAsiaTheme="minorEastAsia" w:hAnsi="Times New Roman" w:cs="Times New Roman"/>
          <w:sz w:val="22"/>
          <w:szCs w:val="22"/>
        </w:rPr>
        <w:t xml:space="preserve"> shift</w:t>
      </w:r>
      <w:r w:rsidR="0034533C">
        <w:rPr>
          <w:rFonts w:ascii="Times New Roman" w:eastAsiaTheme="minorEastAsia" w:hAnsi="Times New Roman" w:cs="Times New Roman"/>
          <w:sz w:val="22"/>
          <w:szCs w:val="22"/>
        </w:rPr>
        <w:t xml:space="preserve"> and the distribution gap can be </w:t>
      </w:r>
      <w:r w:rsidR="00090CE8" w:rsidRPr="00067B7E">
        <w:rPr>
          <w:rFonts w:ascii="Times New Roman" w:eastAsiaTheme="minorEastAsia" w:hAnsi="Times New Roman" w:cs="Times New Roman"/>
          <w:sz w:val="22"/>
          <w:szCs w:val="22"/>
        </w:rPr>
        <w:t xml:space="preserve">sometimes counteracted by assigning weights to </w:t>
      </w:r>
      <w:r w:rsidR="0034533C">
        <w:rPr>
          <w:rFonts w:ascii="Times New Roman" w:eastAsiaTheme="minorEastAsia" w:hAnsi="Times New Roman" w:cs="Times New Roman"/>
          <w:sz w:val="22"/>
          <w:szCs w:val="22"/>
        </w:rPr>
        <w:t xml:space="preserve">the </w:t>
      </w:r>
      <w:r w:rsidR="00090CE8" w:rsidRPr="00067B7E">
        <w:rPr>
          <w:rFonts w:ascii="Times New Roman" w:eastAsiaTheme="minorEastAsia" w:hAnsi="Times New Roman" w:cs="Times New Roman"/>
          <w:sz w:val="22"/>
          <w:szCs w:val="22"/>
        </w:rPr>
        <w:t>training sets</w:t>
      </w:r>
      <w:r w:rsidR="00CA27F3">
        <w:rPr>
          <w:rFonts w:ascii="Times New Roman" w:eastAsiaTheme="minorEastAsia" w:hAnsi="Times New Roman" w:cs="Times New Roman"/>
          <w:sz w:val="22"/>
          <w:szCs w:val="22"/>
        </w:rPr>
        <w:t xml:space="preserve"> (</w:t>
      </w:r>
      <w:r w:rsidR="00CA27F3" w:rsidRPr="008032C7">
        <w:rPr>
          <w:rFonts w:ascii="Times New Roman" w:eastAsiaTheme="minorEastAsia" w:hAnsi="Times New Roman" w:cs="Times New Roman"/>
          <w:sz w:val="22"/>
          <w:szCs w:val="22"/>
          <w:highlight w:val="yellow"/>
        </w:rPr>
        <w:t>see Methods</w:t>
      </w:r>
      <w:r w:rsidR="00CA27F3">
        <w:rPr>
          <w:rFonts w:ascii="Times New Roman" w:eastAsiaTheme="minorEastAsia" w:hAnsi="Times New Roman" w:cs="Times New Roman"/>
          <w:sz w:val="22"/>
          <w:szCs w:val="22"/>
        </w:rPr>
        <w:t>)</w:t>
      </w:r>
      <w:ins w:id="375" w:author="刘 红宾" w:date="2021-04-03T12:06:00Z">
        <w:r w:rsidR="007F3C56">
          <w:rPr>
            <w:rFonts w:ascii="Times New Roman" w:eastAsiaTheme="minorEastAsia" w:hAnsi="Times New Roman" w:cs="Times New Roman"/>
            <w:sz w:val="22"/>
            <w:szCs w:val="22"/>
          </w:rPr>
          <w:t xml:space="preserve"> </w:t>
        </w:r>
      </w:ins>
      <w:ins w:id="376" w:author="刘 红宾" w:date="2021-04-03T12:18:00Z">
        <w:r w:rsidR="001D44A8">
          <w:rPr>
            <w:rFonts w:ascii="Times New Roman" w:eastAsiaTheme="minorEastAsia" w:hAnsi="Times New Roman" w:cs="Times New Roman"/>
            <w:sz w:val="22"/>
            <w:szCs w:val="22"/>
          </w:rPr>
          <w:fldChar w:fldCharType="begin"/>
        </w:r>
      </w:ins>
      <w:ins w:id="377" w:author="刘 红宾" w:date="2021-04-04T15:03:00Z">
        <w:r w:rsidR="00FD0EB7">
          <w:rPr>
            <w:rFonts w:ascii="Times New Roman" w:eastAsiaTheme="minorEastAsia" w:hAnsi="Times New Roman" w:cs="Times New Roman"/>
            <w:sz w:val="22"/>
            <w:szCs w:val="22"/>
          </w:rPr>
          <w:instrText xml:space="preserve"> ADDIN NE.Ref.{43AA715C-160F-4774-A91E-C34720AA4352}</w:instrText>
        </w:r>
      </w:ins>
      <w:r w:rsidR="001D44A8">
        <w:rPr>
          <w:rFonts w:ascii="Times New Roman" w:eastAsiaTheme="minorEastAsia" w:hAnsi="Times New Roman" w:cs="Times New Roman"/>
          <w:sz w:val="22"/>
          <w:szCs w:val="22"/>
        </w:rPr>
        <w:fldChar w:fldCharType="separate"/>
      </w:r>
      <w:ins w:id="378" w:author="刘 红宾" w:date="2021-04-04T17:04:00Z">
        <w:r w:rsidR="00C2571B">
          <w:rPr>
            <w:rFonts w:hAnsiTheme="minorHAnsi"/>
            <w:color w:val="080000"/>
            <w:sz w:val="22"/>
            <w:szCs w:val="22"/>
          </w:rPr>
          <w:t>[44]</w:t>
        </w:r>
      </w:ins>
      <w:ins w:id="379" w:author="刘 红宾" w:date="2021-04-03T12:18:00Z">
        <w:r w:rsidR="001D44A8">
          <w:rPr>
            <w:rFonts w:ascii="Times New Roman" w:eastAsiaTheme="minorEastAsia" w:hAnsi="Times New Roman" w:cs="Times New Roman"/>
            <w:sz w:val="22"/>
            <w:szCs w:val="22"/>
          </w:rPr>
          <w:fldChar w:fldCharType="end"/>
        </w:r>
      </w:ins>
      <w:r w:rsidR="00090CE8" w:rsidRPr="00067B7E">
        <w:rPr>
          <w:rFonts w:ascii="Times New Roman" w:eastAsiaTheme="minorEastAsia" w:hAnsi="Times New Roman" w:cs="Times New Roman"/>
          <w:sz w:val="22"/>
          <w:szCs w:val="22"/>
        </w:rPr>
        <w:t>.</w:t>
      </w:r>
      <w:r w:rsidR="007A5B35" w:rsidRPr="00067B7E">
        <w:rPr>
          <w:rFonts w:ascii="Times New Roman" w:eastAsiaTheme="minorEastAsia" w:hAnsi="Times New Roman" w:cs="Times New Roman"/>
          <w:sz w:val="22"/>
          <w:szCs w:val="22"/>
        </w:rPr>
        <w:t xml:space="preserve"> </w:t>
      </w:r>
      <w:r w:rsidR="001B4319" w:rsidRPr="00067B7E">
        <w:rPr>
          <w:rFonts w:ascii="Times New Roman" w:eastAsiaTheme="minorEastAsia" w:hAnsi="Times New Roman" w:cs="Times New Roman"/>
          <w:sz w:val="22"/>
          <w:szCs w:val="22"/>
        </w:rPr>
        <w:t xml:space="preserve">Unfortunately, </w:t>
      </w:r>
      <w:r w:rsidR="009E57BB" w:rsidRPr="00067B7E">
        <w:rPr>
          <w:rFonts w:ascii="Times New Roman" w:eastAsiaTheme="minorEastAsia" w:hAnsi="Times New Roman" w:cs="Times New Roman"/>
          <w:sz w:val="22"/>
          <w:szCs w:val="22"/>
        </w:rPr>
        <w:t xml:space="preserve">the </w:t>
      </w:r>
      <w:r w:rsidR="000328CC" w:rsidRPr="00067B7E">
        <w:rPr>
          <w:rFonts w:ascii="Times New Roman" w:eastAsiaTheme="minorEastAsia" w:hAnsi="Times New Roman" w:cs="Times New Roman"/>
          <w:sz w:val="22"/>
          <w:szCs w:val="22"/>
        </w:rPr>
        <w:t xml:space="preserve">baseline </w:t>
      </w:r>
      <w:r w:rsidR="009E57BB" w:rsidRPr="00067B7E">
        <w:rPr>
          <w:rFonts w:ascii="Times New Roman" w:eastAsiaTheme="minorEastAsia" w:hAnsi="Times New Roman" w:cs="Times New Roman"/>
          <w:sz w:val="22"/>
          <w:szCs w:val="22"/>
        </w:rPr>
        <w:t xml:space="preserve">gut microbiota </w:t>
      </w:r>
      <w:r w:rsidR="000328CC" w:rsidRPr="00067B7E">
        <w:rPr>
          <w:rFonts w:ascii="Times New Roman" w:eastAsiaTheme="minorEastAsia" w:hAnsi="Times New Roman" w:cs="Times New Roman"/>
          <w:sz w:val="22"/>
          <w:szCs w:val="22"/>
        </w:rPr>
        <w:t xml:space="preserve">between vendors </w:t>
      </w:r>
      <w:r w:rsidR="00B97578" w:rsidRPr="00067B7E">
        <w:rPr>
          <w:rFonts w:ascii="Times New Roman" w:eastAsiaTheme="minorEastAsia" w:hAnsi="Times New Roman" w:cs="Times New Roman"/>
          <w:sz w:val="22"/>
          <w:szCs w:val="22"/>
        </w:rPr>
        <w:t>seems</w:t>
      </w:r>
      <w:r w:rsidR="000328CC" w:rsidRPr="00067B7E">
        <w:rPr>
          <w:rFonts w:ascii="Times New Roman" w:eastAsiaTheme="minorEastAsia" w:hAnsi="Times New Roman" w:cs="Times New Roman"/>
          <w:sz w:val="22"/>
          <w:szCs w:val="22"/>
        </w:rPr>
        <w:t xml:space="preserve"> to be too different</w:t>
      </w:r>
      <w:r w:rsidR="009E57BB" w:rsidRPr="00067B7E">
        <w:rPr>
          <w:rFonts w:ascii="Times New Roman" w:eastAsiaTheme="minorEastAsia" w:hAnsi="Times New Roman" w:cs="Times New Roman"/>
          <w:sz w:val="22"/>
          <w:szCs w:val="22"/>
        </w:rPr>
        <w:t xml:space="preserve"> </w:t>
      </w:r>
      <w:r w:rsidR="000328CC" w:rsidRPr="00067B7E">
        <w:rPr>
          <w:rFonts w:ascii="Times New Roman" w:eastAsiaTheme="minorEastAsia" w:hAnsi="Times New Roman" w:cs="Times New Roman"/>
          <w:sz w:val="22"/>
          <w:szCs w:val="22"/>
        </w:rPr>
        <w:t xml:space="preserve">and adding weights </w:t>
      </w:r>
      <w:r w:rsidR="009E57BB" w:rsidRPr="00067B7E">
        <w:rPr>
          <w:rFonts w:ascii="Times New Roman" w:eastAsiaTheme="minorEastAsia" w:hAnsi="Times New Roman" w:cs="Times New Roman"/>
          <w:sz w:val="22"/>
          <w:szCs w:val="22"/>
        </w:rPr>
        <w:t>does not improve the prediction accuracy (</w:t>
      </w:r>
      <w:r w:rsidR="009E57BB" w:rsidRPr="00D90CD0">
        <w:rPr>
          <w:rFonts w:ascii="Times New Roman" w:eastAsiaTheme="minorEastAsia" w:hAnsi="Times New Roman" w:cs="Times New Roman"/>
          <w:sz w:val="22"/>
          <w:szCs w:val="22"/>
          <w:highlight w:val="yellow"/>
        </w:rPr>
        <w:t>Fig. S</w:t>
      </w:r>
      <w:r w:rsidR="00010D0F" w:rsidRPr="00D90CD0">
        <w:rPr>
          <w:rFonts w:ascii="Times New Roman" w:eastAsiaTheme="minorEastAsia" w:hAnsi="Times New Roman" w:cs="Times New Roman"/>
          <w:sz w:val="22"/>
          <w:szCs w:val="22"/>
          <w:highlight w:val="yellow"/>
        </w:rPr>
        <w:t>1</w:t>
      </w:r>
      <w:r w:rsidR="00D90CD0" w:rsidRPr="00D90CD0">
        <w:rPr>
          <w:rFonts w:ascii="Times New Roman" w:eastAsiaTheme="minorEastAsia" w:hAnsi="Times New Roman" w:cs="Times New Roman"/>
          <w:sz w:val="22"/>
          <w:szCs w:val="22"/>
          <w:highlight w:val="yellow"/>
        </w:rPr>
        <w:t>0</w:t>
      </w:r>
      <w:r w:rsidR="00010D0F" w:rsidRPr="00D90CD0">
        <w:rPr>
          <w:rFonts w:ascii="Times New Roman" w:eastAsiaTheme="minorEastAsia" w:hAnsi="Times New Roman" w:cs="Times New Roman"/>
          <w:sz w:val="22"/>
          <w:szCs w:val="22"/>
          <w:highlight w:val="yellow"/>
        </w:rPr>
        <w:t>C</w:t>
      </w:r>
      <w:r w:rsidR="009E57BB" w:rsidRPr="00067B7E">
        <w:rPr>
          <w:rFonts w:ascii="Times New Roman" w:eastAsiaTheme="minorEastAsia" w:hAnsi="Times New Roman" w:cs="Times New Roman"/>
          <w:sz w:val="22"/>
          <w:szCs w:val="22"/>
        </w:rPr>
        <w:t xml:space="preserve">). </w:t>
      </w:r>
    </w:p>
    <w:p w14:paraId="111E4990" w14:textId="2FBA45EF" w:rsidR="00DC5173" w:rsidRPr="00BA6D15" w:rsidRDefault="00DC5173" w:rsidP="00BA6D15">
      <w:pPr>
        <w:jc w:val="both"/>
        <w:rPr>
          <w:rFonts w:eastAsia="SimSun"/>
          <w:b/>
          <w:bCs/>
          <w:color w:val="000000"/>
          <w:sz w:val="22"/>
          <w:szCs w:val="22"/>
        </w:rPr>
      </w:pPr>
    </w:p>
    <w:p w14:paraId="0C6C13B7" w14:textId="06455C4A" w:rsidR="00A97F0B" w:rsidRPr="00BA6D15" w:rsidRDefault="00A97F0B" w:rsidP="00C3619E">
      <w:pPr>
        <w:jc w:val="center"/>
        <w:rPr>
          <w:rFonts w:eastAsia="SimSun"/>
          <w:b/>
          <w:bCs/>
          <w:color w:val="000000"/>
          <w:sz w:val="22"/>
          <w:szCs w:val="22"/>
        </w:rPr>
      </w:pPr>
      <w:r w:rsidRPr="00BA6D15">
        <w:rPr>
          <w:rFonts w:eastAsia="SimSun"/>
          <w:b/>
          <w:bCs/>
          <w:noProof/>
          <w:color w:val="000000"/>
          <w:sz w:val="22"/>
          <w:szCs w:val="22"/>
        </w:rPr>
        <w:drawing>
          <wp:inline distT="0" distB="0" distL="0" distR="0" wp14:anchorId="6118A0AC" wp14:editId="3CCA98E3">
            <wp:extent cx="4740112" cy="320437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7241" cy="3209194"/>
                    </a:xfrm>
                    <a:prstGeom prst="rect">
                      <a:avLst/>
                    </a:prstGeom>
                  </pic:spPr>
                </pic:pic>
              </a:graphicData>
            </a:graphic>
          </wp:inline>
        </w:drawing>
      </w:r>
    </w:p>
    <w:p w14:paraId="7416DB24" w14:textId="77777777" w:rsidR="000130D4" w:rsidRPr="00BA6D15" w:rsidRDefault="000130D4" w:rsidP="00235E3B">
      <w:pPr>
        <w:jc w:val="both"/>
        <w:rPr>
          <w:b/>
          <w:bCs/>
          <w:color w:val="000000"/>
          <w:sz w:val="22"/>
          <w:szCs w:val="22"/>
        </w:rPr>
      </w:pPr>
    </w:p>
    <w:p w14:paraId="2D9FC816" w14:textId="3AB05C7A" w:rsidR="00A83394" w:rsidRPr="002B6EEC" w:rsidRDefault="000130D4" w:rsidP="00235E3B">
      <w:pPr>
        <w:jc w:val="both"/>
        <w:rPr>
          <w:color w:val="000000"/>
          <w:sz w:val="20"/>
          <w:szCs w:val="20"/>
        </w:rPr>
      </w:pPr>
      <w:r w:rsidRPr="002B6EEC">
        <w:rPr>
          <w:b/>
          <w:bCs/>
          <w:color w:val="000000"/>
          <w:sz w:val="20"/>
          <w:szCs w:val="20"/>
        </w:rPr>
        <w:t>Figure 5.</w:t>
      </w:r>
      <w:r w:rsidRPr="002B6EEC">
        <w:rPr>
          <w:color w:val="000000"/>
          <w:sz w:val="20"/>
          <w:szCs w:val="20"/>
        </w:rPr>
        <w:t xml:space="preserve"> </w:t>
      </w:r>
      <w:bookmarkStart w:id="380" w:name="_Hlk66203689"/>
      <w:bookmarkStart w:id="381" w:name="OLE_LINK39"/>
      <w:r w:rsidR="00024DB3" w:rsidRPr="00BA6D15">
        <w:rPr>
          <w:b/>
          <w:bCs/>
          <w:color w:val="000000"/>
          <w:sz w:val="20"/>
          <w:szCs w:val="20"/>
        </w:rPr>
        <w:t xml:space="preserve">Prediction of short-chain fatty acids concentrations from gut microbiota using machine learning models. </w:t>
      </w:r>
      <w:bookmarkEnd w:id="380"/>
      <w:bookmarkEnd w:id="381"/>
      <w:r w:rsidR="00B15468" w:rsidRPr="002B6EEC">
        <w:rPr>
          <w:b/>
          <w:bCs/>
          <w:color w:val="000000"/>
          <w:sz w:val="20"/>
          <w:szCs w:val="20"/>
        </w:rPr>
        <w:t>A</w:t>
      </w:r>
      <w:r w:rsidR="00B15468" w:rsidRPr="002B6EEC">
        <w:rPr>
          <w:color w:val="000000"/>
          <w:sz w:val="20"/>
          <w:szCs w:val="20"/>
        </w:rPr>
        <w:t xml:space="preserve">. Two </w:t>
      </w:r>
      <w:bookmarkStart w:id="382" w:name="OLE_LINK13"/>
      <w:bookmarkStart w:id="383" w:name="OLE_LINK14"/>
      <w:r w:rsidR="00B15468" w:rsidRPr="002B6EEC">
        <w:rPr>
          <w:color w:val="000000"/>
          <w:sz w:val="20"/>
          <w:szCs w:val="20"/>
        </w:rPr>
        <w:t xml:space="preserve">data-split strategies </w:t>
      </w:r>
      <w:bookmarkEnd w:id="382"/>
      <w:bookmarkEnd w:id="383"/>
      <w:r w:rsidR="008914C1" w:rsidRPr="002B6EEC">
        <w:rPr>
          <w:color w:val="000000"/>
          <w:sz w:val="20"/>
          <w:szCs w:val="20"/>
        </w:rPr>
        <w:t xml:space="preserve">for </w:t>
      </w:r>
      <w:r w:rsidR="001F491B" w:rsidRPr="002B6EEC">
        <w:rPr>
          <w:color w:val="000000"/>
          <w:sz w:val="20"/>
          <w:szCs w:val="20"/>
        </w:rPr>
        <w:t>test</w:t>
      </w:r>
      <w:r w:rsidR="008914C1" w:rsidRPr="002B6EEC">
        <w:rPr>
          <w:color w:val="000000"/>
          <w:sz w:val="20"/>
          <w:szCs w:val="20"/>
        </w:rPr>
        <w:t>ing</w:t>
      </w:r>
      <w:r w:rsidR="001F491B" w:rsidRPr="002B6EEC">
        <w:rPr>
          <w:color w:val="000000"/>
          <w:sz w:val="20"/>
          <w:szCs w:val="20"/>
        </w:rPr>
        <w:t xml:space="preserve"> </w:t>
      </w:r>
      <w:r w:rsidR="000B0790" w:rsidRPr="002B6EEC">
        <w:rPr>
          <w:color w:val="000000"/>
          <w:sz w:val="20"/>
          <w:szCs w:val="20"/>
        </w:rPr>
        <w:t>model performance</w:t>
      </w:r>
      <w:r w:rsidR="00B15468" w:rsidRPr="002B6EEC">
        <w:rPr>
          <w:color w:val="000000"/>
          <w:sz w:val="20"/>
          <w:szCs w:val="20"/>
        </w:rPr>
        <w:t>.</w:t>
      </w:r>
      <w:r w:rsidR="001F491B" w:rsidRPr="002B6EEC">
        <w:rPr>
          <w:color w:val="000000"/>
          <w:sz w:val="20"/>
          <w:szCs w:val="20"/>
        </w:rPr>
        <w:t xml:space="preserve"> Mice in the test set</w:t>
      </w:r>
      <w:r w:rsidR="000D5C41" w:rsidRPr="002B6EEC">
        <w:rPr>
          <w:color w:val="000000"/>
          <w:sz w:val="20"/>
          <w:szCs w:val="20"/>
        </w:rPr>
        <w:t>s</w:t>
      </w:r>
      <w:r w:rsidR="001F491B" w:rsidRPr="002B6EEC">
        <w:rPr>
          <w:color w:val="000000"/>
          <w:sz w:val="20"/>
          <w:szCs w:val="20"/>
        </w:rPr>
        <w:t xml:space="preserve"> were </w:t>
      </w:r>
      <w:r w:rsidR="004E2D63" w:rsidRPr="002B6EEC">
        <w:rPr>
          <w:color w:val="000000"/>
          <w:sz w:val="20"/>
          <w:szCs w:val="20"/>
        </w:rPr>
        <w:t xml:space="preserve">randomly </w:t>
      </w:r>
      <w:r w:rsidR="001F491B" w:rsidRPr="002B6EEC">
        <w:rPr>
          <w:color w:val="000000"/>
          <w:sz w:val="20"/>
          <w:szCs w:val="20"/>
        </w:rPr>
        <w:t>selected on a one-per-vendor basis for “int</w:t>
      </w:r>
      <w:r w:rsidR="004E2D63" w:rsidRPr="002B6EEC">
        <w:rPr>
          <w:color w:val="000000"/>
          <w:sz w:val="20"/>
          <w:szCs w:val="20"/>
        </w:rPr>
        <w:t>er</w:t>
      </w:r>
      <w:r w:rsidR="001F491B" w:rsidRPr="002B6EEC">
        <w:rPr>
          <w:color w:val="000000"/>
          <w:sz w:val="20"/>
          <w:szCs w:val="20"/>
        </w:rPr>
        <w:t xml:space="preserve">polation” and </w:t>
      </w:r>
      <w:r w:rsidR="004E2D63" w:rsidRPr="002B6EEC">
        <w:rPr>
          <w:color w:val="000000"/>
          <w:sz w:val="20"/>
          <w:szCs w:val="20"/>
        </w:rPr>
        <w:t xml:space="preserve">exclusively selected </w:t>
      </w:r>
      <w:r w:rsidR="001F491B" w:rsidRPr="002B6EEC">
        <w:rPr>
          <w:color w:val="000000"/>
          <w:sz w:val="20"/>
          <w:szCs w:val="20"/>
        </w:rPr>
        <w:t xml:space="preserve">from </w:t>
      </w:r>
      <w:r w:rsidR="004E2D63" w:rsidRPr="002B6EEC">
        <w:rPr>
          <w:color w:val="000000"/>
          <w:sz w:val="20"/>
          <w:szCs w:val="20"/>
        </w:rPr>
        <w:t>a single vendor for “extrapolation</w:t>
      </w:r>
      <w:r w:rsidR="001F491B" w:rsidRPr="002B6EEC">
        <w:rPr>
          <w:color w:val="000000"/>
          <w:sz w:val="20"/>
          <w:szCs w:val="20"/>
        </w:rPr>
        <w:t>”</w:t>
      </w:r>
      <w:r w:rsidR="004E2D63" w:rsidRPr="002B6EEC">
        <w:rPr>
          <w:color w:val="000000"/>
          <w:sz w:val="20"/>
          <w:szCs w:val="20"/>
        </w:rPr>
        <w:t>.</w:t>
      </w:r>
      <w:r w:rsidR="006D4A3A" w:rsidRPr="00BA6D15">
        <w:rPr>
          <w:color w:val="000000"/>
          <w:sz w:val="20"/>
          <w:szCs w:val="20"/>
        </w:rPr>
        <w:t xml:space="preserve"> Data before intervention (i.e., day 0) w</w:t>
      </w:r>
      <w:r w:rsidR="00E80293" w:rsidRPr="00BA6D15">
        <w:rPr>
          <w:color w:val="000000"/>
          <w:sz w:val="20"/>
          <w:szCs w:val="20"/>
        </w:rPr>
        <w:t>as</w:t>
      </w:r>
      <w:r w:rsidR="006D4A3A" w:rsidRPr="00BA6D15">
        <w:rPr>
          <w:color w:val="000000"/>
          <w:sz w:val="20"/>
          <w:szCs w:val="20"/>
        </w:rPr>
        <w:t xml:space="preserve"> not in</w:t>
      </w:r>
      <w:r w:rsidR="009074B8" w:rsidRPr="00BA6D15">
        <w:rPr>
          <w:color w:val="000000"/>
          <w:sz w:val="20"/>
          <w:szCs w:val="20"/>
        </w:rPr>
        <w:t>cl</w:t>
      </w:r>
      <w:r w:rsidR="006D4A3A" w:rsidRPr="00BA6D15">
        <w:rPr>
          <w:color w:val="000000"/>
          <w:sz w:val="20"/>
          <w:szCs w:val="20"/>
        </w:rPr>
        <w:t xml:space="preserve">uded. </w:t>
      </w:r>
      <w:r w:rsidR="00402B3C" w:rsidRPr="002B6EEC">
        <w:rPr>
          <w:b/>
          <w:bCs/>
          <w:color w:val="000000"/>
          <w:sz w:val="20"/>
          <w:szCs w:val="20"/>
        </w:rPr>
        <w:t>B</w:t>
      </w:r>
      <w:r w:rsidR="00402B3C" w:rsidRPr="002B6EEC">
        <w:rPr>
          <w:color w:val="000000"/>
          <w:sz w:val="20"/>
          <w:szCs w:val="20"/>
        </w:rPr>
        <w:t>.</w:t>
      </w:r>
      <w:r w:rsidR="00402B3C" w:rsidRPr="002B6EEC">
        <w:rPr>
          <w:b/>
          <w:bCs/>
          <w:color w:val="000000"/>
          <w:sz w:val="20"/>
          <w:szCs w:val="20"/>
        </w:rPr>
        <w:t xml:space="preserve"> </w:t>
      </w:r>
      <w:r w:rsidR="00AA718E" w:rsidRPr="00BA6D15">
        <w:rPr>
          <w:color w:val="000000"/>
          <w:sz w:val="20"/>
          <w:szCs w:val="20"/>
        </w:rPr>
        <w:t xml:space="preserve">Performances of </w:t>
      </w:r>
      <w:r w:rsidR="00402B3C" w:rsidRPr="002B6EEC">
        <w:rPr>
          <w:color w:val="000000"/>
          <w:sz w:val="20"/>
          <w:szCs w:val="20"/>
        </w:rPr>
        <w:t>Random Forest regression models</w:t>
      </w:r>
      <w:r w:rsidR="003A0805" w:rsidRPr="00BA6D15">
        <w:rPr>
          <w:color w:val="000000"/>
          <w:sz w:val="20"/>
          <w:szCs w:val="20"/>
        </w:rPr>
        <w:t xml:space="preserve"> </w:t>
      </w:r>
      <w:r w:rsidR="000D5C41" w:rsidRPr="002B6EEC">
        <w:rPr>
          <w:color w:val="000000"/>
          <w:sz w:val="20"/>
          <w:szCs w:val="20"/>
        </w:rPr>
        <w:t>on</w:t>
      </w:r>
      <w:r w:rsidR="00402B3C" w:rsidRPr="002B6EEC">
        <w:rPr>
          <w:color w:val="000000"/>
          <w:sz w:val="20"/>
          <w:szCs w:val="20"/>
        </w:rPr>
        <w:t xml:space="preserve"> </w:t>
      </w:r>
      <w:r w:rsidR="00AA718E" w:rsidRPr="00BA6D15">
        <w:rPr>
          <w:color w:val="000000"/>
          <w:sz w:val="20"/>
          <w:szCs w:val="20"/>
        </w:rPr>
        <w:t>the training and test datasets</w:t>
      </w:r>
      <w:r w:rsidR="00402B3C" w:rsidRPr="002B6EEC">
        <w:rPr>
          <w:color w:val="000000"/>
          <w:sz w:val="20"/>
          <w:szCs w:val="20"/>
        </w:rPr>
        <w:t xml:space="preserve">. </w:t>
      </w:r>
      <w:r w:rsidR="00A6335E" w:rsidRPr="002B6EEC">
        <w:rPr>
          <w:b/>
          <w:bCs/>
          <w:color w:val="000000"/>
          <w:sz w:val="20"/>
          <w:szCs w:val="20"/>
        </w:rPr>
        <w:t>C</w:t>
      </w:r>
      <w:r w:rsidR="00A6335E" w:rsidRPr="002B6EEC">
        <w:rPr>
          <w:color w:val="000000"/>
          <w:sz w:val="20"/>
          <w:szCs w:val="20"/>
        </w:rPr>
        <w:t xml:space="preserve">. Presence (threshold: 0.001%) and prevalence of bacterial </w:t>
      </w:r>
      <w:r w:rsidR="00A77083">
        <w:rPr>
          <w:color w:val="000000"/>
          <w:sz w:val="20"/>
          <w:szCs w:val="20"/>
        </w:rPr>
        <w:t>taxa</w:t>
      </w:r>
      <w:r w:rsidR="00A6335E" w:rsidRPr="002B6EEC">
        <w:rPr>
          <w:color w:val="000000"/>
          <w:sz w:val="20"/>
          <w:szCs w:val="20"/>
        </w:rPr>
        <w:t xml:space="preserve"> in baseline microbiota</w:t>
      </w:r>
      <w:r w:rsidR="0053388F" w:rsidRPr="002B6EEC">
        <w:rPr>
          <w:color w:val="000000"/>
          <w:sz w:val="20"/>
          <w:szCs w:val="20"/>
        </w:rPr>
        <w:t xml:space="preserve"> across mice and vendors</w:t>
      </w:r>
      <w:r w:rsidR="00A6335E" w:rsidRPr="002B6EEC">
        <w:rPr>
          <w:color w:val="000000"/>
          <w:sz w:val="20"/>
          <w:szCs w:val="20"/>
        </w:rPr>
        <w:t xml:space="preserve">. </w:t>
      </w:r>
      <w:r w:rsidR="00115540" w:rsidRPr="002B6EEC">
        <w:rPr>
          <w:color w:val="000000"/>
          <w:sz w:val="20"/>
          <w:szCs w:val="20"/>
        </w:rPr>
        <w:t>In the bottom panel, t</w:t>
      </w:r>
      <w:r w:rsidR="00A6335E" w:rsidRPr="002B6EEC">
        <w:rPr>
          <w:color w:val="000000"/>
          <w:sz w:val="20"/>
          <w:szCs w:val="20"/>
        </w:rPr>
        <w:t xml:space="preserve">he prevalence </w:t>
      </w:r>
      <w:r w:rsidR="00146999" w:rsidRPr="002B6EEC">
        <w:rPr>
          <w:color w:val="000000"/>
          <w:sz w:val="20"/>
          <w:szCs w:val="20"/>
        </w:rPr>
        <w:t xml:space="preserve">score of a </w:t>
      </w:r>
      <w:proofErr w:type="spellStart"/>
      <w:r w:rsidR="00A77083">
        <w:rPr>
          <w:color w:val="000000"/>
          <w:sz w:val="20"/>
          <w:szCs w:val="20"/>
        </w:rPr>
        <w:t>taxon</w:t>
      </w:r>
      <w:proofErr w:type="spellEnd"/>
      <w:r w:rsidR="00A6335E" w:rsidRPr="002B6EEC">
        <w:rPr>
          <w:color w:val="000000"/>
          <w:sz w:val="20"/>
          <w:szCs w:val="20"/>
        </w:rPr>
        <w:t xml:space="preserve"> </w:t>
      </w:r>
      <w:r w:rsidR="00146999" w:rsidRPr="002B6EEC">
        <w:rPr>
          <w:color w:val="000000"/>
          <w:sz w:val="20"/>
          <w:szCs w:val="20"/>
        </w:rPr>
        <w:t>across mice</w:t>
      </w:r>
      <w:r w:rsidR="00115540" w:rsidRPr="002B6EEC">
        <w:rPr>
          <w:color w:val="000000"/>
          <w:sz w:val="20"/>
          <w:szCs w:val="20"/>
        </w:rPr>
        <w:t xml:space="preserve"> (solid line)</w:t>
      </w:r>
      <w:r w:rsidR="00146999" w:rsidRPr="002B6EEC">
        <w:rPr>
          <w:color w:val="000000"/>
          <w:sz w:val="20"/>
          <w:szCs w:val="20"/>
        </w:rPr>
        <w:t xml:space="preserve"> was</w:t>
      </w:r>
      <w:r w:rsidR="00A6335E" w:rsidRPr="002B6EEC">
        <w:rPr>
          <w:color w:val="000000"/>
          <w:sz w:val="20"/>
          <w:szCs w:val="20"/>
        </w:rPr>
        <w:t xml:space="preserve"> defined as the fraction of mice that contains this </w:t>
      </w:r>
      <w:r w:rsidR="00A77083">
        <w:rPr>
          <w:color w:val="000000"/>
          <w:sz w:val="20"/>
          <w:szCs w:val="20"/>
        </w:rPr>
        <w:t>taxon</w:t>
      </w:r>
      <w:r w:rsidR="00A6335E" w:rsidRPr="002B6EEC">
        <w:rPr>
          <w:color w:val="000000"/>
          <w:sz w:val="20"/>
          <w:szCs w:val="20"/>
        </w:rPr>
        <w:t xml:space="preserve"> in their baseline microbiota and </w:t>
      </w:r>
      <w:r w:rsidR="00146999" w:rsidRPr="002B6EEC">
        <w:rPr>
          <w:color w:val="000000"/>
          <w:sz w:val="20"/>
          <w:szCs w:val="20"/>
        </w:rPr>
        <w:t>that across vendors</w:t>
      </w:r>
      <w:r w:rsidR="00115540" w:rsidRPr="002B6EEC">
        <w:rPr>
          <w:color w:val="000000"/>
          <w:sz w:val="20"/>
          <w:szCs w:val="20"/>
        </w:rPr>
        <w:t xml:space="preserve"> (dashed lin</w:t>
      </w:r>
      <w:r w:rsidR="005352E0" w:rsidRPr="002B6EEC">
        <w:rPr>
          <w:color w:val="000000"/>
          <w:sz w:val="20"/>
          <w:szCs w:val="20"/>
        </w:rPr>
        <w:t>e)</w:t>
      </w:r>
      <w:r w:rsidR="00146999" w:rsidRPr="002B6EEC">
        <w:rPr>
          <w:color w:val="000000"/>
          <w:sz w:val="20"/>
          <w:szCs w:val="20"/>
        </w:rPr>
        <w:t xml:space="preserve"> was </w:t>
      </w:r>
      <w:r w:rsidR="00BE3C50">
        <w:rPr>
          <w:color w:val="000000"/>
          <w:sz w:val="20"/>
          <w:szCs w:val="20"/>
        </w:rPr>
        <w:t xml:space="preserve">defined as </w:t>
      </w:r>
      <w:r w:rsidR="00A6335E" w:rsidRPr="002B6EEC">
        <w:rPr>
          <w:color w:val="000000"/>
          <w:sz w:val="20"/>
          <w:szCs w:val="20"/>
        </w:rPr>
        <w:t xml:space="preserve">the fraction of vendors </w:t>
      </w:r>
      <w:r w:rsidR="00146999" w:rsidRPr="002B6EEC">
        <w:rPr>
          <w:color w:val="000000"/>
          <w:sz w:val="20"/>
          <w:szCs w:val="20"/>
        </w:rPr>
        <w:t>whose mice all</w:t>
      </w:r>
      <w:r w:rsidR="00A6335E" w:rsidRPr="002B6EEC">
        <w:rPr>
          <w:color w:val="000000"/>
          <w:sz w:val="20"/>
          <w:szCs w:val="20"/>
        </w:rPr>
        <w:t xml:space="preserve"> contain this </w:t>
      </w:r>
      <w:r w:rsidR="00A77083">
        <w:rPr>
          <w:color w:val="000000"/>
          <w:sz w:val="20"/>
          <w:szCs w:val="20"/>
        </w:rPr>
        <w:t>taxon</w:t>
      </w:r>
      <w:r w:rsidR="00146999" w:rsidRPr="002B6EEC">
        <w:rPr>
          <w:color w:val="000000"/>
          <w:sz w:val="20"/>
          <w:szCs w:val="20"/>
        </w:rPr>
        <w:t xml:space="preserve">. </w:t>
      </w:r>
      <w:r w:rsidR="00A6335E" w:rsidRPr="002B6EEC">
        <w:rPr>
          <w:b/>
          <w:bCs/>
          <w:color w:val="000000"/>
          <w:sz w:val="20"/>
          <w:szCs w:val="20"/>
        </w:rPr>
        <w:t>D</w:t>
      </w:r>
      <w:r w:rsidR="00A6335E" w:rsidRPr="002B6EEC">
        <w:rPr>
          <w:color w:val="000000"/>
          <w:sz w:val="20"/>
          <w:szCs w:val="20"/>
        </w:rPr>
        <w:t>. Receiver operating characteristic (ROC) curve analysis of the similarity between training and test dataset</w:t>
      </w:r>
      <w:r w:rsidR="000D5C41" w:rsidRPr="002B6EEC">
        <w:rPr>
          <w:color w:val="000000"/>
          <w:sz w:val="20"/>
          <w:szCs w:val="20"/>
        </w:rPr>
        <w:t>s</w:t>
      </w:r>
      <w:r w:rsidR="00A6335E" w:rsidRPr="002B6EEC">
        <w:rPr>
          <w:color w:val="000000"/>
          <w:sz w:val="20"/>
          <w:szCs w:val="20"/>
        </w:rPr>
        <w:t>.</w:t>
      </w:r>
      <w:r w:rsidR="005C1A29" w:rsidRPr="002B6EEC">
        <w:rPr>
          <w:color w:val="000000"/>
          <w:sz w:val="20"/>
          <w:szCs w:val="20"/>
        </w:rPr>
        <w:t xml:space="preserve"> A </w:t>
      </w:r>
      <w:r w:rsidR="00017D3A" w:rsidRPr="002B6EEC">
        <w:rPr>
          <w:color w:val="000000"/>
          <w:sz w:val="20"/>
          <w:szCs w:val="20"/>
        </w:rPr>
        <w:t>R</w:t>
      </w:r>
      <w:r w:rsidR="005C1A29" w:rsidRPr="002B6EEC">
        <w:rPr>
          <w:color w:val="000000"/>
          <w:sz w:val="20"/>
          <w:szCs w:val="20"/>
        </w:rPr>
        <w:t xml:space="preserve">andom </w:t>
      </w:r>
      <w:r w:rsidR="00017D3A" w:rsidRPr="002B6EEC">
        <w:rPr>
          <w:color w:val="000000"/>
          <w:sz w:val="20"/>
          <w:szCs w:val="20"/>
        </w:rPr>
        <w:t>F</w:t>
      </w:r>
      <w:r w:rsidR="005C1A29" w:rsidRPr="002B6EEC">
        <w:rPr>
          <w:color w:val="000000"/>
          <w:sz w:val="20"/>
          <w:szCs w:val="20"/>
        </w:rPr>
        <w:t>orest classifie</w:t>
      </w:r>
      <w:r w:rsidR="00E041D2" w:rsidRPr="002B6EEC">
        <w:rPr>
          <w:color w:val="000000"/>
          <w:sz w:val="20"/>
          <w:szCs w:val="20"/>
        </w:rPr>
        <w:t>r</w:t>
      </w:r>
      <w:r w:rsidR="005C1A29" w:rsidRPr="002B6EEC">
        <w:rPr>
          <w:color w:val="000000"/>
          <w:sz w:val="20"/>
          <w:szCs w:val="20"/>
        </w:rPr>
        <w:t xml:space="preserve"> trained to discriminate the two datasets outputs area under the </w:t>
      </w:r>
      <w:r w:rsidR="00B90EA2" w:rsidRPr="002B6EEC">
        <w:rPr>
          <w:color w:val="000000"/>
          <w:sz w:val="20"/>
          <w:szCs w:val="20"/>
        </w:rPr>
        <w:t xml:space="preserve">ROC </w:t>
      </w:r>
      <w:r w:rsidR="005C1A29" w:rsidRPr="002B6EEC">
        <w:rPr>
          <w:color w:val="000000"/>
          <w:sz w:val="20"/>
          <w:szCs w:val="20"/>
        </w:rPr>
        <w:t>curve (</w:t>
      </w:r>
      <w:proofErr w:type="spellStart"/>
      <w:r w:rsidR="005C1A29" w:rsidRPr="002B6EEC">
        <w:rPr>
          <w:color w:val="000000"/>
          <w:sz w:val="20"/>
          <w:szCs w:val="20"/>
        </w:rPr>
        <w:t>auc</w:t>
      </w:r>
      <w:proofErr w:type="spellEnd"/>
      <w:r w:rsidR="005C1A29" w:rsidRPr="002B6EEC">
        <w:rPr>
          <w:color w:val="000000"/>
          <w:sz w:val="20"/>
          <w:szCs w:val="20"/>
        </w:rPr>
        <w:t>) as a</w:t>
      </w:r>
      <w:r w:rsidR="00457749" w:rsidRPr="00BA6D15">
        <w:rPr>
          <w:color w:val="000000"/>
          <w:sz w:val="20"/>
          <w:szCs w:val="20"/>
        </w:rPr>
        <w:t xml:space="preserve"> dissimilarity</w:t>
      </w:r>
      <w:r w:rsidR="005C1A29" w:rsidRPr="002B6EEC">
        <w:rPr>
          <w:color w:val="000000"/>
          <w:sz w:val="20"/>
          <w:szCs w:val="20"/>
        </w:rPr>
        <w:t xml:space="preserve"> </w:t>
      </w:r>
      <w:r w:rsidR="00BE0BD2" w:rsidRPr="00BA6D15">
        <w:rPr>
          <w:color w:val="000000"/>
          <w:sz w:val="20"/>
          <w:szCs w:val="20"/>
        </w:rPr>
        <w:t>metric</w:t>
      </w:r>
      <w:r w:rsidR="00F825A5" w:rsidRPr="00BA6D15">
        <w:rPr>
          <w:color w:val="000000"/>
          <w:sz w:val="20"/>
          <w:szCs w:val="20"/>
        </w:rPr>
        <w:t>.</w:t>
      </w:r>
    </w:p>
    <w:p w14:paraId="105D55AF" w14:textId="6B94B874" w:rsidR="00647CCB" w:rsidRDefault="00647CCB" w:rsidP="00B76665">
      <w:pPr>
        <w:jc w:val="both"/>
        <w:rPr>
          <w:b/>
          <w:bCs/>
          <w:sz w:val="22"/>
          <w:szCs w:val="22"/>
        </w:rPr>
      </w:pPr>
    </w:p>
    <w:p w14:paraId="039DC5AB" w14:textId="7631213E" w:rsidR="00521CBB" w:rsidRPr="00BA6D15" w:rsidRDefault="005A65A0" w:rsidP="00521CBB">
      <w:pPr>
        <w:jc w:val="center"/>
        <w:rPr>
          <w:rFonts w:eastAsia="SimSun"/>
          <w:b/>
          <w:bCs/>
          <w:color w:val="000000"/>
          <w:sz w:val="22"/>
          <w:szCs w:val="22"/>
        </w:rPr>
      </w:pPr>
      <w:r>
        <w:rPr>
          <w:rFonts w:eastAsia="SimSun"/>
          <w:b/>
          <w:bCs/>
          <w:noProof/>
          <w:color w:val="000000"/>
          <w:sz w:val="22"/>
          <w:szCs w:val="22"/>
        </w:rPr>
        <w:lastRenderedPageBreak/>
        <w:drawing>
          <wp:inline distT="0" distB="0" distL="0" distR="0" wp14:anchorId="55D54A6C" wp14:editId="39800CC7">
            <wp:extent cx="5943600" cy="4546600"/>
            <wp:effectExtent l="0" t="0" r="0" b="0"/>
            <wp:docPr id="50" name="Picture 5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ackground pattern&#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46600"/>
                    </a:xfrm>
                    <a:prstGeom prst="rect">
                      <a:avLst/>
                    </a:prstGeom>
                  </pic:spPr>
                </pic:pic>
              </a:graphicData>
            </a:graphic>
          </wp:inline>
        </w:drawing>
      </w:r>
    </w:p>
    <w:p w14:paraId="119AB00D" w14:textId="5DC6EBF3" w:rsidR="00521CBB" w:rsidRPr="00521CBB" w:rsidRDefault="00F5002B" w:rsidP="00521CBB">
      <w:pPr>
        <w:jc w:val="both"/>
        <w:rPr>
          <w:rFonts w:eastAsia="SimSun"/>
          <w:color w:val="000000"/>
          <w:sz w:val="20"/>
          <w:szCs w:val="20"/>
        </w:rPr>
      </w:pPr>
      <w:r>
        <w:rPr>
          <w:rFonts w:eastAsia="SimSun"/>
          <w:b/>
          <w:bCs/>
          <w:color w:val="000000"/>
          <w:sz w:val="22"/>
          <w:szCs w:val="22"/>
        </w:rPr>
        <w:br/>
      </w:r>
      <w:r w:rsidR="00521CBB" w:rsidRPr="00521CBB">
        <w:rPr>
          <w:rFonts w:eastAsia="SimSun"/>
          <w:b/>
          <w:bCs/>
          <w:color w:val="000000"/>
          <w:sz w:val="20"/>
          <w:szCs w:val="20"/>
        </w:rPr>
        <w:t>Figure S1</w:t>
      </w:r>
      <w:r w:rsidR="00FA5F7C">
        <w:rPr>
          <w:rFonts w:eastAsia="SimSun"/>
          <w:b/>
          <w:bCs/>
          <w:color w:val="000000"/>
          <w:sz w:val="20"/>
          <w:szCs w:val="20"/>
        </w:rPr>
        <w:t>0</w:t>
      </w:r>
      <w:r w:rsidR="00521CBB" w:rsidRPr="00521CBB">
        <w:rPr>
          <w:rFonts w:eastAsia="SimSun"/>
          <w:b/>
          <w:bCs/>
          <w:color w:val="000000"/>
          <w:sz w:val="20"/>
          <w:szCs w:val="20"/>
        </w:rPr>
        <w:t xml:space="preserve">. Poor performance of </w:t>
      </w:r>
      <w:r w:rsidR="00D16C28">
        <w:rPr>
          <w:rFonts w:eastAsia="SimSun"/>
          <w:b/>
          <w:bCs/>
          <w:color w:val="000000"/>
          <w:sz w:val="20"/>
          <w:szCs w:val="20"/>
        </w:rPr>
        <w:t>Random Forest</w:t>
      </w:r>
      <w:r w:rsidR="005A44D7">
        <w:rPr>
          <w:rFonts w:eastAsia="SimSun"/>
          <w:b/>
          <w:bCs/>
          <w:color w:val="000000"/>
          <w:sz w:val="20"/>
          <w:szCs w:val="20"/>
        </w:rPr>
        <w:t xml:space="preserve"> (RF)</w:t>
      </w:r>
      <w:r w:rsidR="00521CBB" w:rsidRPr="00521CBB">
        <w:rPr>
          <w:rFonts w:eastAsia="SimSun"/>
          <w:b/>
          <w:bCs/>
          <w:color w:val="000000"/>
          <w:sz w:val="20"/>
          <w:szCs w:val="20"/>
        </w:rPr>
        <w:t xml:space="preserve"> </w:t>
      </w:r>
      <w:r w:rsidR="005A44D7">
        <w:rPr>
          <w:rFonts w:eastAsia="SimSun"/>
          <w:b/>
          <w:bCs/>
          <w:color w:val="000000"/>
          <w:sz w:val="20"/>
          <w:szCs w:val="20"/>
        </w:rPr>
        <w:t xml:space="preserve">regression </w:t>
      </w:r>
      <w:r w:rsidR="00521CBB" w:rsidRPr="00521CBB">
        <w:rPr>
          <w:rFonts w:eastAsia="SimSun"/>
          <w:b/>
          <w:bCs/>
          <w:color w:val="000000"/>
          <w:sz w:val="20"/>
          <w:szCs w:val="20"/>
        </w:rPr>
        <w:t xml:space="preserve">model in predicting short-chain fatty acids (SCFAs) concentration (see </w:t>
      </w:r>
      <w:r w:rsidR="00521CBB" w:rsidRPr="00CC25D1">
        <w:rPr>
          <w:rFonts w:eastAsia="SimSun"/>
          <w:b/>
          <w:bCs/>
          <w:color w:val="000000"/>
          <w:sz w:val="20"/>
          <w:szCs w:val="20"/>
          <w:highlight w:val="yellow"/>
        </w:rPr>
        <w:t>Fig. 5B</w:t>
      </w:r>
      <w:r w:rsidR="00521CBB" w:rsidRPr="00521CBB">
        <w:rPr>
          <w:rFonts w:eastAsia="SimSun"/>
          <w:b/>
          <w:bCs/>
          <w:color w:val="000000"/>
          <w:sz w:val="20"/>
          <w:szCs w:val="20"/>
        </w:rPr>
        <w:t xml:space="preserve"> of the main text for </w:t>
      </w:r>
      <w:r w:rsidR="00CC25D1">
        <w:rPr>
          <w:rFonts w:eastAsia="SimSun"/>
          <w:b/>
          <w:bCs/>
          <w:color w:val="000000"/>
          <w:sz w:val="20"/>
          <w:szCs w:val="20"/>
        </w:rPr>
        <w:t xml:space="preserve">the </w:t>
      </w:r>
      <w:r w:rsidR="00521CBB" w:rsidRPr="00521CBB">
        <w:rPr>
          <w:rFonts w:eastAsia="SimSun"/>
          <w:b/>
          <w:bCs/>
          <w:color w:val="000000"/>
          <w:sz w:val="20"/>
          <w:szCs w:val="20"/>
        </w:rPr>
        <w:t>results) cannot be rescued by using (A) alternative predictors, (B) alternative regression models, and (</w:t>
      </w:r>
      <w:proofErr w:type="gramStart"/>
      <w:r w:rsidR="00521CBB" w:rsidRPr="00521CBB">
        <w:rPr>
          <w:rFonts w:eastAsia="SimSun"/>
          <w:b/>
          <w:bCs/>
          <w:color w:val="000000"/>
          <w:sz w:val="20"/>
          <w:szCs w:val="20"/>
        </w:rPr>
        <w:t>C,D</w:t>
      </w:r>
      <w:proofErr w:type="gramEnd"/>
      <w:r w:rsidR="00521CBB" w:rsidRPr="00521CBB">
        <w:rPr>
          <w:rFonts w:eastAsia="SimSun"/>
          <w:b/>
          <w:bCs/>
          <w:color w:val="000000"/>
          <w:sz w:val="20"/>
          <w:szCs w:val="20"/>
        </w:rPr>
        <w:t>) weighting of training samples. A</w:t>
      </w:r>
      <w:r w:rsidR="00521CBB" w:rsidRPr="00521CBB">
        <w:rPr>
          <w:rFonts w:eastAsia="SimSun"/>
          <w:color w:val="000000"/>
          <w:sz w:val="20"/>
          <w:szCs w:val="20"/>
        </w:rPr>
        <w:t>. Prediction accuracy</w:t>
      </w:r>
      <w:r w:rsidR="005A44D7">
        <w:rPr>
          <w:rFonts w:eastAsia="SimSun"/>
          <w:color w:val="000000"/>
          <w:sz w:val="20"/>
          <w:szCs w:val="20"/>
        </w:rPr>
        <w:t xml:space="preserve"> of a RF</w:t>
      </w:r>
      <w:r w:rsidR="00521CBB" w:rsidRPr="00521CBB">
        <w:rPr>
          <w:rFonts w:eastAsia="SimSun"/>
          <w:color w:val="000000"/>
          <w:sz w:val="20"/>
          <w:szCs w:val="20"/>
        </w:rPr>
        <w:t xml:space="preserve"> model </w:t>
      </w:r>
      <w:r w:rsidR="005A44D7">
        <w:rPr>
          <w:rFonts w:eastAsia="SimSun"/>
          <w:color w:val="000000"/>
          <w:sz w:val="20"/>
          <w:szCs w:val="20"/>
        </w:rPr>
        <w:t xml:space="preserve">trained on different </w:t>
      </w:r>
      <w:r w:rsidR="00521CBB" w:rsidRPr="00521CBB">
        <w:rPr>
          <w:rFonts w:eastAsia="SimSun"/>
          <w:color w:val="000000"/>
          <w:sz w:val="20"/>
          <w:szCs w:val="20"/>
        </w:rPr>
        <w:t>taxonomic</w:t>
      </w:r>
      <w:r w:rsidR="005A44D7">
        <w:rPr>
          <w:rFonts w:eastAsia="SimSun"/>
          <w:color w:val="000000"/>
          <w:sz w:val="20"/>
          <w:szCs w:val="20"/>
        </w:rPr>
        <w:t>-</w:t>
      </w:r>
      <w:r w:rsidR="00521CBB" w:rsidRPr="00521CBB">
        <w:rPr>
          <w:rFonts w:eastAsia="SimSun"/>
          <w:color w:val="000000"/>
          <w:sz w:val="20"/>
          <w:szCs w:val="20"/>
        </w:rPr>
        <w:t xml:space="preserve"> (ASV, Species, Genus, Family) or functional</w:t>
      </w:r>
      <w:r w:rsidR="005A44D7">
        <w:rPr>
          <w:rFonts w:eastAsia="SimSun"/>
          <w:color w:val="000000"/>
          <w:sz w:val="20"/>
          <w:szCs w:val="20"/>
        </w:rPr>
        <w:t>-</w:t>
      </w:r>
      <w:r w:rsidR="00521CBB" w:rsidRPr="00521CBB">
        <w:rPr>
          <w:rFonts w:eastAsia="SimSun"/>
          <w:color w:val="000000"/>
          <w:sz w:val="20"/>
          <w:szCs w:val="20"/>
        </w:rPr>
        <w:t xml:space="preserve"> (Gene, Pathway, Phenotype) predictors. </w:t>
      </w:r>
      <w:r w:rsidR="007D3D74">
        <w:rPr>
          <w:rFonts w:eastAsia="SimSun"/>
          <w:color w:val="000000"/>
          <w:sz w:val="20"/>
          <w:szCs w:val="20"/>
        </w:rPr>
        <w:t xml:space="preserve">For each taxonomic level, unclassified or uncultured taxa at this level were grouped by the lowest classified rank above this level. </w:t>
      </w:r>
      <w:r w:rsidR="00521CBB" w:rsidRPr="00521CBB">
        <w:rPr>
          <w:rFonts w:eastAsia="SimSun"/>
          <w:color w:val="000000"/>
          <w:sz w:val="20"/>
          <w:szCs w:val="20"/>
        </w:rPr>
        <w:t xml:space="preserve">The abundances of genes, pathways and phenotypes were predicted using PICRUSt2. </w:t>
      </w:r>
      <w:r w:rsidR="00521CBB" w:rsidRPr="00521CBB">
        <w:rPr>
          <w:rFonts w:eastAsia="SimSun"/>
          <w:b/>
          <w:bCs/>
          <w:color w:val="000000"/>
          <w:sz w:val="20"/>
          <w:szCs w:val="20"/>
        </w:rPr>
        <w:t>B</w:t>
      </w:r>
      <w:r w:rsidR="00521CBB" w:rsidRPr="00521CBB">
        <w:rPr>
          <w:rFonts w:eastAsia="SimSun"/>
          <w:color w:val="000000"/>
          <w:sz w:val="20"/>
          <w:szCs w:val="20"/>
        </w:rPr>
        <w:t xml:space="preserve">. Prediction accuracy </w:t>
      </w:r>
      <w:r w:rsidR="00EB50FA">
        <w:rPr>
          <w:rFonts w:eastAsia="SimSun"/>
          <w:color w:val="000000"/>
          <w:sz w:val="20"/>
          <w:szCs w:val="20"/>
        </w:rPr>
        <w:t>of the</w:t>
      </w:r>
      <w:r w:rsidR="00521CBB" w:rsidRPr="00521CBB">
        <w:rPr>
          <w:rFonts w:eastAsia="SimSun"/>
          <w:color w:val="000000"/>
          <w:sz w:val="20"/>
          <w:szCs w:val="20"/>
        </w:rPr>
        <w:t xml:space="preserve"> </w:t>
      </w:r>
      <w:proofErr w:type="spellStart"/>
      <w:r w:rsidR="00521CBB" w:rsidRPr="00521CBB">
        <w:rPr>
          <w:rFonts w:eastAsia="SimSun"/>
          <w:color w:val="000000"/>
          <w:sz w:val="20"/>
          <w:szCs w:val="20"/>
        </w:rPr>
        <w:t>MelonnPan</w:t>
      </w:r>
      <w:proofErr w:type="spellEnd"/>
      <w:r w:rsidR="00521CBB" w:rsidRPr="00521CBB">
        <w:rPr>
          <w:rFonts w:eastAsia="SimSun"/>
          <w:color w:val="000000"/>
          <w:sz w:val="20"/>
          <w:szCs w:val="20"/>
        </w:rPr>
        <w:t xml:space="preserve"> </w:t>
      </w:r>
      <w:r w:rsidR="00EB50FA">
        <w:rPr>
          <w:rFonts w:eastAsia="SimSun"/>
          <w:color w:val="000000"/>
          <w:sz w:val="20"/>
          <w:szCs w:val="20"/>
        </w:rPr>
        <w:t>algorithm</w:t>
      </w:r>
      <w:ins w:id="384" w:author="刘 红宾" w:date="2021-04-04T16:42:00Z">
        <w:r w:rsidR="0021384B">
          <w:rPr>
            <w:rFonts w:eastAsia="SimSun"/>
            <w:color w:val="000000"/>
            <w:sz w:val="20"/>
            <w:szCs w:val="20"/>
          </w:rPr>
          <w:t xml:space="preserve"> </w:t>
        </w:r>
        <w:r w:rsidR="0021384B">
          <w:rPr>
            <w:rFonts w:eastAsia="SimSun"/>
            <w:color w:val="000000"/>
            <w:sz w:val="20"/>
            <w:szCs w:val="20"/>
          </w:rPr>
          <w:fldChar w:fldCharType="begin"/>
        </w:r>
      </w:ins>
      <w:ins w:id="385" w:author="刘 红宾" w:date="2021-04-04T16:43:00Z">
        <w:r w:rsidR="0021384B">
          <w:rPr>
            <w:rFonts w:eastAsia="SimSun"/>
            <w:color w:val="000000"/>
            <w:sz w:val="20"/>
            <w:szCs w:val="20"/>
          </w:rPr>
          <w:instrText xml:space="preserve"> ADDIN NE.Ref.{1A5BE5D1-4671-49E7-9B9E-F698CDB6EDF5}</w:instrText>
        </w:r>
      </w:ins>
      <w:r w:rsidR="0021384B">
        <w:rPr>
          <w:rFonts w:eastAsia="SimSun"/>
          <w:color w:val="000000"/>
          <w:sz w:val="20"/>
          <w:szCs w:val="20"/>
        </w:rPr>
        <w:fldChar w:fldCharType="separate"/>
      </w:r>
      <w:ins w:id="386" w:author="刘 红宾" w:date="2021-04-04T17:04:00Z">
        <w:r w:rsidR="00C2571B">
          <w:rPr>
            <w:rFonts w:eastAsiaTheme="minorEastAsia"/>
            <w:color w:val="080000"/>
            <w:sz w:val="20"/>
            <w:szCs w:val="20"/>
          </w:rPr>
          <w:t>[41]</w:t>
        </w:r>
      </w:ins>
      <w:ins w:id="387" w:author="刘 红宾" w:date="2021-04-04T16:42:00Z">
        <w:r w:rsidR="0021384B">
          <w:rPr>
            <w:rFonts w:eastAsia="SimSun"/>
            <w:color w:val="000000"/>
            <w:sz w:val="20"/>
            <w:szCs w:val="20"/>
          </w:rPr>
          <w:fldChar w:fldCharType="end"/>
        </w:r>
      </w:ins>
      <w:r w:rsidR="00EB50FA">
        <w:rPr>
          <w:rFonts w:eastAsia="SimSun"/>
          <w:color w:val="000000"/>
          <w:sz w:val="20"/>
          <w:szCs w:val="20"/>
        </w:rPr>
        <w:t xml:space="preserve"> trained on th</w:t>
      </w:r>
      <w:r w:rsidR="00521CBB" w:rsidRPr="00521CBB">
        <w:rPr>
          <w:rFonts w:eastAsia="SimSun"/>
          <w:color w:val="000000"/>
          <w:sz w:val="20"/>
          <w:szCs w:val="20"/>
        </w:rPr>
        <w:t xml:space="preserve">e same predictors as used in panel A. </w:t>
      </w:r>
      <w:r w:rsidR="00521CBB" w:rsidRPr="00521CBB">
        <w:rPr>
          <w:rFonts w:eastAsia="SimSun"/>
          <w:b/>
          <w:bCs/>
          <w:color w:val="000000"/>
          <w:sz w:val="20"/>
          <w:szCs w:val="20"/>
        </w:rPr>
        <w:t>C</w:t>
      </w:r>
      <w:r w:rsidR="00521CBB" w:rsidRPr="00521CBB">
        <w:rPr>
          <w:rFonts w:eastAsia="SimSun"/>
          <w:color w:val="000000"/>
          <w:sz w:val="20"/>
          <w:szCs w:val="20"/>
        </w:rPr>
        <w:t xml:space="preserve">. </w:t>
      </w:r>
      <w:r w:rsidR="00A26552">
        <w:rPr>
          <w:rFonts w:eastAsia="SimSun"/>
          <w:color w:val="000000"/>
          <w:sz w:val="20"/>
          <w:szCs w:val="20"/>
        </w:rPr>
        <w:t>W</w:t>
      </w:r>
      <w:r w:rsidR="00521CBB" w:rsidRPr="00521CBB">
        <w:rPr>
          <w:rFonts w:eastAsia="SimSun"/>
          <w:color w:val="000000"/>
          <w:sz w:val="20"/>
          <w:szCs w:val="20"/>
        </w:rPr>
        <w:t xml:space="preserve">eights </w:t>
      </w:r>
      <w:r w:rsidR="00FC4CB9">
        <w:rPr>
          <w:rFonts w:eastAsia="SimSun"/>
          <w:color w:val="000000"/>
          <w:sz w:val="20"/>
          <w:szCs w:val="20"/>
        </w:rPr>
        <w:t xml:space="preserve">assigned to the training data. </w:t>
      </w:r>
      <w:r w:rsidR="00892BB2">
        <w:rPr>
          <w:rFonts w:eastAsia="SimSun"/>
          <w:color w:val="000000"/>
          <w:sz w:val="20"/>
          <w:szCs w:val="20"/>
        </w:rPr>
        <w:t xml:space="preserve">The gut microbiota composition of all samples was shown </w:t>
      </w:r>
      <w:r w:rsidR="00892BB2" w:rsidRPr="00521CBB">
        <w:rPr>
          <w:rFonts w:eastAsia="SimSun"/>
          <w:color w:val="000000"/>
          <w:sz w:val="20"/>
          <w:szCs w:val="20"/>
        </w:rPr>
        <w:t>in a reduced two-dimensional UMAP (Uniform Manifold Approximation and Projection) space</w:t>
      </w:r>
      <w:ins w:id="388" w:author="刘 红宾" w:date="2021-04-04T16:43:00Z">
        <w:r w:rsidR="0021384B">
          <w:rPr>
            <w:rFonts w:eastAsia="SimSun"/>
            <w:color w:val="000000"/>
            <w:sz w:val="20"/>
            <w:szCs w:val="20"/>
          </w:rPr>
          <w:t xml:space="preserve"> </w:t>
        </w:r>
      </w:ins>
      <w:ins w:id="389" w:author="刘 红宾" w:date="2021-04-04T16:46:00Z">
        <w:r w:rsidR="00350266">
          <w:rPr>
            <w:rFonts w:eastAsia="SimSun"/>
            <w:color w:val="000000"/>
            <w:sz w:val="20"/>
            <w:szCs w:val="20"/>
          </w:rPr>
          <w:fldChar w:fldCharType="begin"/>
        </w:r>
        <w:r w:rsidR="00350266">
          <w:rPr>
            <w:rFonts w:eastAsia="SimSun"/>
            <w:color w:val="000000"/>
            <w:sz w:val="20"/>
            <w:szCs w:val="20"/>
          </w:rPr>
          <w:instrText xml:space="preserve"> ADDIN NE.Ref.{F334D456-CD34-4799-9341-D1DF4BC80A6D}</w:instrText>
        </w:r>
      </w:ins>
      <w:r w:rsidR="00350266">
        <w:rPr>
          <w:rFonts w:eastAsia="SimSun"/>
          <w:color w:val="000000"/>
          <w:sz w:val="20"/>
          <w:szCs w:val="20"/>
        </w:rPr>
        <w:fldChar w:fldCharType="separate"/>
      </w:r>
      <w:ins w:id="390" w:author="刘 红宾" w:date="2021-04-04T17:04:00Z">
        <w:r w:rsidR="00C2571B">
          <w:rPr>
            <w:rFonts w:eastAsiaTheme="minorEastAsia"/>
            <w:color w:val="080000"/>
            <w:sz w:val="20"/>
            <w:szCs w:val="20"/>
          </w:rPr>
          <w:t>[45]</w:t>
        </w:r>
      </w:ins>
      <w:ins w:id="391" w:author="刘 红宾" w:date="2021-04-04T16:46:00Z">
        <w:r w:rsidR="00350266">
          <w:rPr>
            <w:rFonts w:eastAsia="SimSun"/>
            <w:color w:val="000000"/>
            <w:sz w:val="20"/>
            <w:szCs w:val="20"/>
          </w:rPr>
          <w:fldChar w:fldCharType="end"/>
        </w:r>
      </w:ins>
      <w:r w:rsidR="00892BB2" w:rsidRPr="00521CBB">
        <w:rPr>
          <w:rFonts w:eastAsia="SimSun"/>
          <w:color w:val="000000"/>
          <w:sz w:val="20"/>
          <w:szCs w:val="20"/>
        </w:rPr>
        <w:t>.</w:t>
      </w:r>
      <w:r w:rsidR="00892BB2">
        <w:rPr>
          <w:rFonts w:eastAsia="SimSun"/>
          <w:color w:val="000000"/>
          <w:sz w:val="20"/>
          <w:szCs w:val="20"/>
        </w:rPr>
        <w:t xml:space="preserve"> </w:t>
      </w:r>
      <w:r w:rsidR="00521CBB" w:rsidRPr="00521CBB">
        <w:rPr>
          <w:rFonts w:eastAsia="SimSun"/>
          <w:color w:val="000000"/>
          <w:sz w:val="20"/>
          <w:szCs w:val="20"/>
        </w:rPr>
        <w:t xml:space="preserve">The </w:t>
      </w:r>
      <w:r w:rsidR="00892BB2">
        <w:rPr>
          <w:rFonts w:eastAsia="SimSun"/>
          <w:color w:val="000000"/>
          <w:sz w:val="20"/>
          <w:szCs w:val="20"/>
        </w:rPr>
        <w:t xml:space="preserve">bigger the </w:t>
      </w:r>
      <w:r w:rsidR="00521CBB" w:rsidRPr="00521CBB">
        <w:rPr>
          <w:rFonts w:eastAsia="SimSun"/>
          <w:color w:val="000000"/>
          <w:sz w:val="20"/>
          <w:szCs w:val="20"/>
        </w:rPr>
        <w:t>weights</w:t>
      </w:r>
      <w:r w:rsidR="00892BB2">
        <w:rPr>
          <w:rFonts w:eastAsia="SimSun"/>
          <w:color w:val="000000"/>
          <w:sz w:val="20"/>
          <w:szCs w:val="20"/>
        </w:rPr>
        <w:t xml:space="preserve">, the </w:t>
      </w:r>
      <w:r w:rsidR="00521CBB" w:rsidRPr="00521CBB">
        <w:rPr>
          <w:rFonts w:eastAsia="SimSun"/>
          <w:color w:val="000000"/>
          <w:sz w:val="20"/>
          <w:szCs w:val="20"/>
        </w:rPr>
        <w:t>larger circle sizes</w:t>
      </w:r>
      <w:r w:rsidR="00892BB2">
        <w:rPr>
          <w:rFonts w:eastAsia="SimSun"/>
          <w:color w:val="000000"/>
          <w:sz w:val="20"/>
          <w:szCs w:val="20"/>
        </w:rPr>
        <w:t>.</w:t>
      </w:r>
      <w:r w:rsidR="00521CBB" w:rsidRPr="00521CBB">
        <w:rPr>
          <w:rFonts w:eastAsia="SimSun"/>
          <w:color w:val="000000"/>
          <w:sz w:val="20"/>
          <w:szCs w:val="20"/>
        </w:rPr>
        <w:t xml:space="preserve"> </w:t>
      </w:r>
      <w:r w:rsidR="008C359B" w:rsidRPr="008C359B">
        <w:rPr>
          <w:rFonts w:eastAsia="SimSun"/>
          <w:color w:val="000000"/>
          <w:sz w:val="20"/>
          <w:szCs w:val="20"/>
          <w:highlight w:val="yellow"/>
        </w:rPr>
        <w:t>S</w:t>
      </w:r>
      <w:r w:rsidR="00521CBB" w:rsidRPr="008C359B">
        <w:rPr>
          <w:rFonts w:eastAsia="SimSun"/>
          <w:color w:val="000000"/>
          <w:sz w:val="20"/>
          <w:szCs w:val="20"/>
          <w:highlight w:val="yellow"/>
        </w:rPr>
        <w:t>e</w:t>
      </w:r>
      <w:r w:rsidR="00521CBB" w:rsidRPr="003305BC">
        <w:rPr>
          <w:rFonts w:eastAsia="SimSun"/>
          <w:color w:val="000000"/>
          <w:sz w:val="20"/>
          <w:szCs w:val="20"/>
          <w:highlight w:val="yellow"/>
        </w:rPr>
        <w:t>e Methods</w:t>
      </w:r>
      <w:r w:rsidR="00521CBB" w:rsidRPr="00521CBB">
        <w:rPr>
          <w:rFonts w:eastAsia="SimSun"/>
          <w:color w:val="000000"/>
          <w:sz w:val="20"/>
          <w:szCs w:val="20"/>
        </w:rPr>
        <w:t xml:space="preserve"> in the main text for details</w:t>
      </w:r>
      <w:r w:rsidR="008C359B">
        <w:rPr>
          <w:rFonts w:eastAsia="SimSun"/>
          <w:color w:val="000000"/>
          <w:sz w:val="20"/>
          <w:szCs w:val="20"/>
        </w:rPr>
        <w:t xml:space="preserve"> of weight calculation</w:t>
      </w:r>
      <w:r w:rsidR="00521CBB" w:rsidRPr="00521CBB">
        <w:rPr>
          <w:rFonts w:eastAsia="SimSun"/>
          <w:color w:val="000000"/>
          <w:sz w:val="20"/>
          <w:szCs w:val="20"/>
        </w:rPr>
        <w:t xml:space="preserve">. </w:t>
      </w:r>
      <w:r w:rsidR="00521CBB" w:rsidRPr="00521CBB">
        <w:rPr>
          <w:rFonts w:eastAsia="SimSun"/>
          <w:b/>
          <w:bCs/>
          <w:color w:val="000000"/>
          <w:sz w:val="20"/>
          <w:szCs w:val="20"/>
        </w:rPr>
        <w:t>D</w:t>
      </w:r>
      <w:r w:rsidR="00521CBB" w:rsidRPr="00521CBB">
        <w:rPr>
          <w:rFonts w:eastAsia="SimSun"/>
          <w:color w:val="000000"/>
          <w:sz w:val="20"/>
          <w:szCs w:val="20"/>
        </w:rPr>
        <w:t xml:space="preserve">. Prediction accuracy </w:t>
      </w:r>
      <w:r w:rsidR="00923373">
        <w:rPr>
          <w:rFonts w:eastAsia="SimSun"/>
          <w:color w:val="000000"/>
          <w:sz w:val="20"/>
          <w:szCs w:val="20"/>
        </w:rPr>
        <w:t>of an RF</w:t>
      </w:r>
      <w:r w:rsidR="00521CBB" w:rsidRPr="00521CBB">
        <w:rPr>
          <w:rFonts w:eastAsia="SimSun"/>
          <w:color w:val="000000"/>
          <w:sz w:val="20"/>
          <w:szCs w:val="20"/>
        </w:rPr>
        <w:t xml:space="preserve"> model built from weighted training data</w:t>
      </w:r>
      <w:r w:rsidR="00933E1C">
        <w:rPr>
          <w:rFonts w:eastAsia="SimSun"/>
          <w:color w:val="000000"/>
          <w:sz w:val="20"/>
          <w:szCs w:val="20"/>
        </w:rPr>
        <w:t>. The</w:t>
      </w:r>
      <w:r w:rsidR="00923373">
        <w:rPr>
          <w:rFonts w:eastAsia="SimSun"/>
          <w:color w:val="000000"/>
          <w:sz w:val="20"/>
          <w:szCs w:val="20"/>
        </w:rPr>
        <w:t xml:space="preserve"> </w:t>
      </w:r>
      <w:r w:rsidR="00521CBB" w:rsidRPr="00521CBB">
        <w:rPr>
          <w:rFonts w:eastAsia="SimSun"/>
          <w:color w:val="000000"/>
          <w:sz w:val="20"/>
          <w:szCs w:val="20"/>
        </w:rPr>
        <w:t xml:space="preserve">absolute abundance of bacterial </w:t>
      </w:r>
      <w:r w:rsidR="00F85E67">
        <w:rPr>
          <w:rFonts w:eastAsia="SimSun"/>
          <w:color w:val="000000"/>
          <w:sz w:val="20"/>
          <w:szCs w:val="20"/>
        </w:rPr>
        <w:t>taxa</w:t>
      </w:r>
      <w:r w:rsidR="00521CBB" w:rsidRPr="00521CBB">
        <w:rPr>
          <w:rFonts w:eastAsia="SimSun"/>
          <w:color w:val="000000"/>
          <w:sz w:val="20"/>
          <w:szCs w:val="20"/>
        </w:rPr>
        <w:t xml:space="preserve"> </w:t>
      </w:r>
      <w:r w:rsidR="000978FB">
        <w:rPr>
          <w:rFonts w:eastAsia="SimSun"/>
          <w:color w:val="000000"/>
          <w:sz w:val="20"/>
          <w:szCs w:val="20"/>
        </w:rPr>
        <w:t xml:space="preserve">(grouped </w:t>
      </w:r>
      <w:r w:rsidR="004163F8">
        <w:rPr>
          <w:rFonts w:eastAsia="SimSun"/>
          <w:color w:val="000000"/>
          <w:sz w:val="20"/>
          <w:szCs w:val="20"/>
        </w:rPr>
        <w:t>by</w:t>
      </w:r>
      <w:r w:rsidR="000978FB">
        <w:rPr>
          <w:rFonts w:eastAsia="SimSun"/>
          <w:color w:val="000000"/>
          <w:sz w:val="20"/>
          <w:szCs w:val="20"/>
        </w:rPr>
        <w:t xml:space="preserve"> the lowest classified </w:t>
      </w:r>
      <w:r w:rsidR="004163F8">
        <w:rPr>
          <w:rFonts w:eastAsia="SimSun"/>
          <w:color w:val="000000"/>
          <w:sz w:val="20"/>
          <w:szCs w:val="20"/>
        </w:rPr>
        <w:t xml:space="preserve">taxonomic </w:t>
      </w:r>
      <w:r w:rsidR="000978FB">
        <w:rPr>
          <w:rFonts w:eastAsia="SimSun"/>
          <w:color w:val="000000"/>
          <w:sz w:val="20"/>
          <w:szCs w:val="20"/>
        </w:rPr>
        <w:t xml:space="preserve">level) </w:t>
      </w:r>
      <w:r w:rsidR="00933E1C">
        <w:rPr>
          <w:rFonts w:eastAsia="SimSun"/>
          <w:color w:val="000000"/>
          <w:sz w:val="20"/>
          <w:szCs w:val="20"/>
        </w:rPr>
        <w:t xml:space="preserve">was used </w:t>
      </w:r>
      <w:r w:rsidR="00521CBB" w:rsidRPr="00521CBB">
        <w:rPr>
          <w:rFonts w:eastAsia="SimSun"/>
          <w:color w:val="000000"/>
          <w:sz w:val="20"/>
          <w:szCs w:val="20"/>
        </w:rPr>
        <w:t>as predictors.</w:t>
      </w:r>
    </w:p>
    <w:p w14:paraId="1A1DDA75" w14:textId="2FD0A3D5" w:rsidR="00521CBB" w:rsidRPr="00D92322" w:rsidRDefault="00521CBB" w:rsidP="00521CBB">
      <w:pPr>
        <w:jc w:val="both"/>
        <w:rPr>
          <w:sz w:val="22"/>
          <w:szCs w:val="22"/>
        </w:rPr>
      </w:pPr>
      <w:r w:rsidRPr="00BA6D15">
        <w:rPr>
          <w:sz w:val="22"/>
          <w:szCs w:val="22"/>
          <w:highlight w:val="yellow"/>
        </w:rPr>
        <w:br w:type="page"/>
      </w:r>
    </w:p>
    <w:p w14:paraId="0652746E" w14:textId="4B8AB262" w:rsidR="00521CBB" w:rsidRPr="00BA6D15" w:rsidRDefault="00521CBB" w:rsidP="00F5002B">
      <w:pPr>
        <w:jc w:val="center"/>
        <w:rPr>
          <w:rFonts w:eastAsia="SimSun"/>
          <w:b/>
          <w:bCs/>
          <w:color w:val="000000"/>
          <w:sz w:val="22"/>
          <w:szCs w:val="22"/>
        </w:rPr>
      </w:pPr>
      <w:r w:rsidRPr="00BA6D15">
        <w:rPr>
          <w:rFonts w:eastAsia="SimSun"/>
          <w:b/>
          <w:bCs/>
          <w:noProof/>
          <w:color w:val="000000"/>
          <w:sz w:val="22"/>
          <w:szCs w:val="22"/>
        </w:rPr>
        <w:lastRenderedPageBreak/>
        <w:drawing>
          <wp:inline distT="0" distB="0" distL="0" distR="0" wp14:anchorId="504A2ECD" wp14:editId="5D7C219D">
            <wp:extent cx="4584065" cy="3304463"/>
            <wp:effectExtent l="0" t="0" r="635"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22365" cy="3332072"/>
                    </a:xfrm>
                    <a:prstGeom prst="rect">
                      <a:avLst/>
                    </a:prstGeom>
                  </pic:spPr>
                </pic:pic>
              </a:graphicData>
            </a:graphic>
          </wp:inline>
        </w:drawing>
      </w:r>
    </w:p>
    <w:p w14:paraId="244953BD" w14:textId="77777777" w:rsidR="00521CBB" w:rsidRPr="00297911" w:rsidRDefault="00521CBB" w:rsidP="00521CBB">
      <w:pPr>
        <w:jc w:val="both"/>
        <w:rPr>
          <w:rFonts w:eastAsia="SimSun"/>
          <w:b/>
          <w:bCs/>
          <w:color w:val="000000"/>
          <w:sz w:val="20"/>
          <w:szCs w:val="20"/>
        </w:rPr>
      </w:pPr>
    </w:p>
    <w:p w14:paraId="34D2E293" w14:textId="77777777" w:rsidR="00B65D4D" w:rsidRDefault="00521CBB" w:rsidP="00521CBB">
      <w:pPr>
        <w:jc w:val="both"/>
        <w:rPr>
          <w:rFonts w:eastAsia="SimSun"/>
          <w:color w:val="000000"/>
          <w:sz w:val="20"/>
          <w:szCs w:val="20"/>
        </w:rPr>
      </w:pPr>
      <w:r w:rsidRPr="00297911">
        <w:rPr>
          <w:rFonts w:eastAsia="SimSun"/>
          <w:b/>
          <w:bCs/>
          <w:color w:val="000000"/>
          <w:sz w:val="20"/>
          <w:szCs w:val="20"/>
        </w:rPr>
        <w:t>Figure S1</w:t>
      </w:r>
      <w:r w:rsidR="00297911" w:rsidRPr="00297911">
        <w:rPr>
          <w:rFonts w:eastAsia="SimSun"/>
          <w:b/>
          <w:bCs/>
          <w:color w:val="000000"/>
          <w:sz w:val="20"/>
          <w:szCs w:val="20"/>
        </w:rPr>
        <w:t>1</w:t>
      </w:r>
      <w:r w:rsidR="00BD3661" w:rsidRPr="00297911">
        <w:rPr>
          <w:rFonts w:eastAsia="SimSun"/>
          <w:b/>
          <w:bCs/>
          <w:color w:val="000000"/>
          <w:sz w:val="20"/>
          <w:szCs w:val="20"/>
        </w:rPr>
        <w:t xml:space="preserve">. </w:t>
      </w:r>
      <w:r w:rsidRPr="00297911">
        <w:rPr>
          <w:rFonts w:eastAsia="SimSun"/>
          <w:b/>
          <w:bCs/>
          <w:color w:val="000000"/>
          <w:sz w:val="20"/>
          <w:szCs w:val="20"/>
        </w:rPr>
        <w:t>Prediction of short-chain fatty acid (SCFA) concentration from gut microbiota using data from resistant starch-treated mice</w:t>
      </w:r>
      <w:r w:rsidRPr="00297911">
        <w:rPr>
          <w:rFonts w:eastAsia="SimSun"/>
          <w:color w:val="000000"/>
          <w:sz w:val="20"/>
          <w:szCs w:val="20"/>
        </w:rPr>
        <w:t xml:space="preserve">. The same figure legend applies as in the main text </w:t>
      </w:r>
      <w:r w:rsidRPr="00297911">
        <w:rPr>
          <w:rFonts w:eastAsia="SimSun"/>
          <w:color w:val="000000"/>
          <w:sz w:val="20"/>
          <w:szCs w:val="20"/>
          <w:highlight w:val="yellow"/>
        </w:rPr>
        <w:t>Fig. 5B-D</w:t>
      </w:r>
      <w:r w:rsidRPr="00297911">
        <w:rPr>
          <w:rFonts w:eastAsia="SimSun"/>
          <w:color w:val="000000"/>
          <w:sz w:val="20"/>
          <w:szCs w:val="20"/>
        </w:rPr>
        <w:t xml:space="preserve"> (the same order).</w:t>
      </w:r>
    </w:p>
    <w:p w14:paraId="6B78B7FF" w14:textId="77777777" w:rsidR="00B65D4D" w:rsidRDefault="00B65D4D" w:rsidP="00521CBB">
      <w:pPr>
        <w:jc w:val="both"/>
        <w:rPr>
          <w:rFonts w:eastAsia="SimSun"/>
          <w:color w:val="000000"/>
          <w:sz w:val="20"/>
          <w:szCs w:val="20"/>
        </w:rPr>
      </w:pPr>
    </w:p>
    <w:p w14:paraId="1137A362" w14:textId="77777777" w:rsidR="00B65D4D" w:rsidRPr="00BA6D15" w:rsidRDefault="00B65D4D" w:rsidP="00B65D4D">
      <w:pPr>
        <w:jc w:val="center"/>
        <w:rPr>
          <w:rFonts w:eastAsia="SimSun"/>
          <w:b/>
          <w:bCs/>
          <w:color w:val="000000"/>
          <w:sz w:val="22"/>
          <w:szCs w:val="22"/>
        </w:rPr>
      </w:pPr>
      <w:r w:rsidRPr="00BA6D15">
        <w:rPr>
          <w:rFonts w:eastAsia="SimSun"/>
          <w:b/>
          <w:bCs/>
          <w:noProof/>
          <w:color w:val="000000"/>
          <w:sz w:val="22"/>
          <w:szCs w:val="22"/>
        </w:rPr>
        <w:drawing>
          <wp:inline distT="0" distB="0" distL="0" distR="0" wp14:anchorId="376D0973" wp14:editId="33665B1C">
            <wp:extent cx="4790361" cy="2833734"/>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11163" cy="2846040"/>
                    </a:xfrm>
                    <a:prstGeom prst="rect">
                      <a:avLst/>
                    </a:prstGeom>
                  </pic:spPr>
                </pic:pic>
              </a:graphicData>
            </a:graphic>
          </wp:inline>
        </w:drawing>
      </w:r>
    </w:p>
    <w:p w14:paraId="1DDCE8B3" w14:textId="77777777" w:rsidR="00B65D4D" w:rsidRDefault="00B65D4D" w:rsidP="00B65D4D">
      <w:pPr>
        <w:jc w:val="both"/>
        <w:rPr>
          <w:rFonts w:eastAsia="SimSun"/>
          <w:b/>
          <w:bCs/>
          <w:color w:val="000000"/>
          <w:sz w:val="22"/>
          <w:szCs w:val="22"/>
        </w:rPr>
      </w:pPr>
    </w:p>
    <w:p w14:paraId="2C1E40D8" w14:textId="33C62BF6" w:rsidR="00521CBB" w:rsidRPr="00BA6D15" w:rsidRDefault="00B65D4D" w:rsidP="00B65D4D">
      <w:pPr>
        <w:jc w:val="both"/>
        <w:rPr>
          <w:sz w:val="22"/>
          <w:szCs w:val="22"/>
        </w:rPr>
      </w:pPr>
      <w:r w:rsidRPr="00B619A0">
        <w:rPr>
          <w:rFonts w:eastAsia="SimSun"/>
          <w:b/>
          <w:bCs/>
          <w:color w:val="000000"/>
          <w:sz w:val="20"/>
          <w:szCs w:val="20"/>
        </w:rPr>
        <w:t>Figure S1</w:t>
      </w:r>
      <w:r w:rsidR="00950FE8">
        <w:rPr>
          <w:rFonts w:eastAsia="SimSun"/>
          <w:b/>
          <w:bCs/>
          <w:color w:val="000000"/>
          <w:sz w:val="20"/>
          <w:szCs w:val="20"/>
        </w:rPr>
        <w:t>2</w:t>
      </w:r>
      <w:r w:rsidRPr="00B619A0">
        <w:rPr>
          <w:rFonts w:eastAsia="SimSun"/>
          <w:b/>
          <w:bCs/>
          <w:color w:val="000000"/>
          <w:sz w:val="20"/>
          <w:szCs w:val="20"/>
        </w:rPr>
        <w:t>. Inferred short-chain fatty acid (SCFA) producers in inulin-treated mice vary depending on the inference approaches (Random forest regression vs. Repeated correlation analysis). A.</w:t>
      </w:r>
      <w:r w:rsidRPr="00B619A0">
        <w:rPr>
          <w:rFonts w:eastAsia="SimSun"/>
          <w:color w:val="000000"/>
          <w:sz w:val="20"/>
          <w:szCs w:val="20"/>
        </w:rPr>
        <w:t xml:space="preserve"> Random forest (RF) regression. For each SCFA, we showed top 10 bacterial </w:t>
      </w:r>
      <w:r w:rsidR="006604B0">
        <w:rPr>
          <w:rFonts w:eastAsia="SimSun"/>
          <w:color w:val="000000"/>
          <w:sz w:val="20"/>
          <w:szCs w:val="20"/>
        </w:rPr>
        <w:t>taxa</w:t>
      </w:r>
      <w:r w:rsidRPr="00B619A0">
        <w:rPr>
          <w:rFonts w:eastAsia="SimSun"/>
          <w:color w:val="000000"/>
          <w:sz w:val="20"/>
          <w:szCs w:val="20"/>
        </w:rPr>
        <w:t xml:space="preserve"> with highest Gini importance score in model training using all data. The absolute abundances of bacterial </w:t>
      </w:r>
      <w:r w:rsidR="00EE7CA2">
        <w:rPr>
          <w:rFonts w:eastAsia="SimSun"/>
          <w:color w:val="000000"/>
          <w:sz w:val="20"/>
          <w:szCs w:val="20"/>
        </w:rPr>
        <w:t>taxa</w:t>
      </w:r>
      <w:r w:rsidRPr="00B619A0">
        <w:rPr>
          <w:rFonts w:eastAsia="SimSun"/>
          <w:color w:val="000000"/>
          <w:sz w:val="20"/>
          <w:szCs w:val="20"/>
        </w:rPr>
        <w:t xml:space="preserve"> were standardized and filtered (threshold 10</w:t>
      </w:r>
      <w:r w:rsidRPr="00B619A0">
        <w:rPr>
          <w:rFonts w:eastAsia="SimSun"/>
          <w:color w:val="000000"/>
          <w:sz w:val="20"/>
          <w:szCs w:val="20"/>
          <w:vertAlign w:val="superscript"/>
        </w:rPr>
        <w:t>-5</w:t>
      </w:r>
      <w:r w:rsidRPr="00B619A0">
        <w:rPr>
          <w:rFonts w:eastAsia="SimSun"/>
          <w:color w:val="000000"/>
          <w:sz w:val="20"/>
          <w:szCs w:val="20"/>
        </w:rPr>
        <w:t>) by LASSO (least absolute shrinkage and selection operator) regression before passing to RF model. Several key hyperparameters in LASSO and RF were optimized using grid search cross-validation with R</w:t>
      </w:r>
      <w:r w:rsidRPr="00B619A0">
        <w:rPr>
          <w:rFonts w:eastAsia="SimSun"/>
          <w:color w:val="000000"/>
          <w:sz w:val="20"/>
          <w:szCs w:val="20"/>
          <w:vertAlign w:val="superscript"/>
        </w:rPr>
        <w:t>2</w:t>
      </w:r>
      <w:r w:rsidRPr="00B619A0">
        <w:rPr>
          <w:rFonts w:eastAsia="SimSun"/>
          <w:color w:val="000000"/>
          <w:sz w:val="20"/>
          <w:szCs w:val="20"/>
        </w:rPr>
        <w:t xml:space="preserve"> as the score metric. The vendor-level prevalence scores were obtained from </w:t>
      </w:r>
      <w:r w:rsidRPr="00EE7CA2">
        <w:rPr>
          <w:rFonts w:eastAsia="SimSun"/>
          <w:color w:val="000000"/>
          <w:sz w:val="20"/>
          <w:szCs w:val="20"/>
          <w:highlight w:val="yellow"/>
        </w:rPr>
        <w:t>Fig. 5C</w:t>
      </w:r>
      <w:r w:rsidRPr="00B619A0">
        <w:rPr>
          <w:rFonts w:eastAsia="SimSun"/>
          <w:color w:val="000000"/>
          <w:sz w:val="20"/>
          <w:szCs w:val="20"/>
        </w:rPr>
        <w:t xml:space="preserve"> in the main text. </w:t>
      </w:r>
      <w:r w:rsidRPr="00B619A0">
        <w:rPr>
          <w:rFonts w:eastAsia="SimSun"/>
          <w:b/>
          <w:bCs/>
          <w:color w:val="000000"/>
          <w:sz w:val="20"/>
          <w:szCs w:val="20"/>
        </w:rPr>
        <w:t>B</w:t>
      </w:r>
      <w:r w:rsidRPr="00B619A0">
        <w:rPr>
          <w:rFonts w:eastAsia="SimSun"/>
          <w:color w:val="000000"/>
          <w:sz w:val="20"/>
          <w:szCs w:val="20"/>
        </w:rPr>
        <w:t>. Repeated correlation analysis</w:t>
      </w:r>
      <w:ins w:id="392" w:author="刘 红宾" w:date="2021-04-03T19:15:00Z">
        <w:r w:rsidR="00820774">
          <w:rPr>
            <w:rFonts w:eastAsia="SimSun"/>
            <w:color w:val="000000"/>
            <w:sz w:val="20"/>
            <w:szCs w:val="20"/>
          </w:rPr>
          <w:t xml:space="preserve"> </w:t>
        </w:r>
        <w:r w:rsidR="00820774">
          <w:rPr>
            <w:rFonts w:eastAsia="SimSun"/>
            <w:color w:val="000000"/>
            <w:sz w:val="20"/>
            <w:szCs w:val="20"/>
          </w:rPr>
          <w:fldChar w:fldCharType="begin"/>
        </w:r>
      </w:ins>
      <w:ins w:id="393" w:author="刘 红宾" w:date="2021-04-04T15:03:00Z">
        <w:r w:rsidR="00FD0EB7">
          <w:rPr>
            <w:rFonts w:eastAsia="SimSun"/>
            <w:color w:val="000000"/>
            <w:sz w:val="20"/>
            <w:szCs w:val="20"/>
          </w:rPr>
          <w:instrText xml:space="preserve"> ADDIN NE.Ref.{2FFEA5F6-F689-469F-8168-DE7C33F1FA0B}</w:instrText>
        </w:r>
      </w:ins>
      <w:r w:rsidR="00820774">
        <w:rPr>
          <w:rFonts w:eastAsia="SimSun"/>
          <w:color w:val="000000"/>
          <w:sz w:val="20"/>
          <w:szCs w:val="20"/>
        </w:rPr>
        <w:fldChar w:fldCharType="separate"/>
      </w:r>
      <w:ins w:id="394" w:author="刘 红宾" w:date="2021-04-04T17:04:00Z">
        <w:r w:rsidR="00C2571B">
          <w:rPr>
            <w:rFonts w:eastAsiaTheme="minorEastAsia"/>
            <w:color w:val="080000"/>
            <w:sz w:val="20"/>
            <w:szCs w:val="20"/>
          </w:rPr>
          <w:t>[46]</w:t>
        </w:r>
      </w:ins>
      <w:ins w:id="395" w:author="刘 红宾" w:date="2021-04-03T19:15:00Z">
        <w:r w:rsidR="00820774">
          <w:rPr>
            <w:rFonts w:eastAsia="SimSun"/>
            <w:color w:val="000000"/>
            <w:sz w:val="20"/>
            <w:szCs w:val="20"/>
          </w:rPr>
          <w:fldChar w:fldCharType="end"/>
        </w:r>
      </w:ins>
      <w:r w:rsidRPr="00B619A0">
        <w:rPr>
          <w:rFonts w:eastAsia="SimSun"/>
          <w:color w:val="000000"/>
          <w:sz w:val="20"/>
          <w:szCs w:val="20"/>
        </w:rPr>
        <w:t xml:space="preserve">. </w:t>
      </w:r>
      <w:r w:rsidRPr="00B619A0">
        <w:rPr>
          <w:sz w:val="20"/>
          <w:szCs w:val="20"/>
        </w:rPr>
        <w:t>Longitudinal data and correlation trend lines are color-coded on a per-mouse basis. Repeated measures correlation coefficients (</w:t>
      </w:r>
      <w:proofErr w:type="spellStart"/>
      <w:r w:rsidRPr="00B619A0">
        <w:rPr>
          <w:i/>
          <w:iCs/>
          <w:sz w:val="20"/>
          <w:szCs w:val="20"/>
        </w:rPr>
        <w:t>r</w:t>
      </w:r>
      <w:r w:rsidRPr="00B619A0">
        <w:rPr>
          <w:sz w:val="20"/>
          <w:szCs w:val="20"/>
          <w:vertAlign w:val="subscript"/>
        </w:rPr>
        <w:t>rm</w:t>
      </w:r>
      <w:proofErr w:type="spellEnd"/>
      <w:r w:rsidRPr="00B619A0">
        <w:rPr>
          <w:sz w:val="20"/>
          <w:szCs w:val="20"/>
        </w:rPr>
        <w:t>) and FDR-corrected P-values are indicated in the plot.</w:t>
      </w:r>
      <w:r w:rsidRPr="00BA6D15">
        <w:rPr>
          <w:color w:val="000000"/>
          <w:sz w:val="22"/>
          <w:szCs w:val="22"/>
        </w:rPr>
        <w:t xml:space="preserve"> </w:t>
      </w:r>
      <w:r w:rsidR="00521CBB" w:rsidRPr="00BA6D15">
        <w:rPr>
          <w:rFonts w:eastAsia="SimSun"/>
          <w:b/>
          <w:bCs/>
          <w:color w:val="000000"/>
          <w:sz w:val="22"/>
          <w:szCs w:val="22"/>
        </w:rPr>
        <w:br w:type="page"/>
      </w:r>
    </w:p>
    <w:p w14:paraId="5967E6C5" w14:textId="72E903AD" w:rsidR="00A45D34" w:rsidRPr="00AC2567" w:rsidRDefault="00A83394" w:rsidP="00B76665">
      <w:pPr>
        <w:jc w:val="both"/>
        <w:rPr>
          <w:b/>
          <w:bCs/>
        </w:rPr>
      </w:pPr>
      <w:r w:rsidRPr="00AC2567">
        <w:rPr>
          <w:b/>
          <w:bCs/>
        </w:rPr>
        <w:lastRenderedPageBreak/>
        <w:t>Discussion</w:t>
      </w:r>
      <w:r w:rsidR="00544D3D" w:rsidRPr="00AC2567">
        <w:rPr>
          <w:b/>
          <w:bCs/>
        </w:rPr>
        <w:t>s</w:t>
      </w:r>
      <w:r w:rsidR="001A49AA" w:rsidRPr="00AC2567">
        <w:rPr>
          <w:b/>
          <w:bCs/>
        </w:rPr>
        <w:t>/Conclusions</w:t>
      </w:r>
    </w:p>
    <w:p w14:paraId="3D6F59E9" w14:textId="16EBF12E" w:rsidR="00D31421" w:rsidRPr="00407BA0" w:rsidRDefault="00D31421" w:rsidP="00BA6D15">
      <w:pPr>
        <w:pStyle w:val="paragraph"/>
        <w:jc w:val="both"/>
        <w:rPr>
          <w:rFonts w:ascii="Times New Roman" w:hAnsi="Times New Roman"/>
          <w:sz w:val="22"/>
          <w:szCs w:val="22"/>
          <w:u w:val="single"/>
        </w:rPr>
      </w:pPr>
      <w:r w:rsidRPr="00BA6D15">
        <w:rPr>
          <w:rFonts w:ascii="Times New Roman" w:hAnsi="Times New Roman" w:cs="Times New Roman"/>
          <w:sz w:val="22"/>
          <w:szCs w:val="22"/>
          <w:u w:val="single"/>
        </w:rPr>
        <w:t xml:space="preserve"># </w:t>
      </w:r>
      <w:r w:rsidR="00B979EE">
        <w:rPr>
          <w:rFonts w:ascii="Times New Roman" w:hAnsi="Times New Roman" w:cs="Times New Roman"/>
          <w:sz w:val="22"/>
          <w:szCs w:val="22"/>
          <w:u w:val="single"/>
        </w:rPr>
        <w:t xml:space="preserve">Discuss how our study shows that </w:t>
      </w:r>
      <w:r w:rsidR="00D64A82" w:rsidRPr="00BA6D15">
        <w:rPr>
          <w:rFonts w:ascii="Times New Roman" w:hAnsi="Times New Roman" w:cs="Times New Roman"/>
          <w:sz w:val="22"/>
          <w:szCs w:val="22"/>
          <w:u w:val="single"/>
        </w:rPr>
        <w:t>dynamics is important for understanding individualized responses</w:t>
      </w:r>
    </w:p>
    <w:p w14:paraId="5889B015" w14:textId="70655F48" w:rsidR="00E26301" w:rsidRPr="009D2282" w:rsidRDefault="004A44D6">
      <w:pPr>
        <w:jc w:val="both"/>
        <w:rPr>
          <w:color w:val="2A2A2A"/>
          <w:szCs w:val="21"/>
          <w:shd w:val="clear" w:color="auto" w:fill="FFFFFF"/>
        </w:rPr>
      </w:pPr>
      <w:r w:rsidRPr="00BA6D15">
        <w:rPr>
          <w:sz w:val="22"/>
          <w:szCs w:val="22"/>
        </w:rPr>
        <w:t xml:space="preserve">In summary, </w:t>
      </w:r>
      <w:r w:rsidR="004D7BD4" w:rsidRPr="00BA6D15">
        <w:rPr>
          <w:sz w:val="22"/>
          <w:szCs w:val="22"/>
        </w:rPr>
        <w:t>our results indicated</w:t>
      </w:r>
      <w:r w:rsidR="000A20CC" w:rsidRPr="00BA6D15">
        <w:rPr>
          <w:sz w:val="22"/>
          <w:szCs w:val="22"/>
        </w:rPr>
        <w:t xml:space="preserve"> paramount importance of dynamics for understanding inter-individual differences in dietary responses. </w:t>
      </w:r>
      <w:r w:rsidR="00AA37D2" w:rsidRPr="00BA6D15">
        <w:rPr>
          <w:sz w:val="22"/>
          <w:szCs w:val="22"/>
        </w:rPr>
        <w:t>The significance</w:t>
      </w:r>
      <w:r w:rsidR="00F42FFF" w:rsidRPr="00BA6D15">
        <w:rPr>
          <w:sz w:val="22"/>
          <w:szCs w:val="22"/>
        </w:rPr>
        <w:t xml:space="preserve"> of </w:t>
      </w:r>
      <w:r w:rsidR="00B97578" w:rsidRPr="00BA6D15">
        <w:rPr>
          <w:sz w:val="22"/>
          <w:szCs w:val="22"/>
        </w:rPr>
        <w:t>dynamics</w:t>
      </w:r>
      <w:r w:rsidR="00AA37D2" w:rsidRPr="00BA6D15">
        <w:rPr>
          <w:sz w:val="22"/>
          <w:szCs w:val="22"/>
        </w:rPr>
        <w:t xml:space="preserve"> is t</w:t>
      </w:r>
      <w:r w:rsidR="00A32DFB" w:rsidRPr="00BA6D15">
        <w:rPr>
          <w:sz w:val="22"/>
          <w:szCs w:val="22"/>
        </w:rPr>
        <w:t>wo</w:t>
      </w:r>
      <w:r w:rsidR="00AA37D2" w:rsidRPr="00BA6D15">
        <w:rPr>
          <w:sz w:val="22"/>
          <w:szCs w:val="22"/>
        </w:rPr>
        <w:t xml:space="preserve"> folds. First,</w:t>
      </w:r>
      <w:r w:rsidR="00236D82" w:rsidRPr="00BA6D15">
        <w:rPr>
          <w:sz w:val="22"/>
          <w:szCs w:val="22"/>
        </w:rPr>
        <w:t xml:space="preserve"> </w:t>
      </w:r>
      <w:r w:rsidR="00B27369" w:rsidRPr="00BA6D15">
        <w:rPr>
          <w:sz w:val="22"/>
          <w:szCs w:val="22"/>
        </w:rPr>
        <w:t xml:space="preserve">inter-individual variability is a function of time and dynamic data provide temporal trends allowing for </w:t>
      </w:r>
      <w:r w:rsidR="009458FF">
        <w:rPr>
          <w:sz w:val="22"/>
          <w:szCs w:val="22"/>
        </w:rPr>
        <w:t xml:space="preserve">more accurate </w:t>
      </w:r>
      <w:r w:rsidR="00B27369" w:rsidRPr="00BA6D15">
        <w:rPr>
          <w:sz w:val="22"/>
          <w:szCs w:val="22"/>
        </w:rPr>
        <w:t>quantification of individualized responses.</w:t>
      </w:r>
      <w:r w:rsidR="001C2D90" w:rsidRPr="009D2282">
        <w:rPr>
          <w:sz w:val="21"/>
          <w:szCs w:val="21"/>
        </w:rPr>
        <w:t xml:space="preserve"> </w:t>
      </w:r>
      <w:ins w:id="396" w:author="刘 红宾" w:date="2021-04-03T16:58:00Z">
        <w:r w:rsidR="00D731CB" w:rsidRPr="009D2282">
          <w:rPr>
            <w:color w:val="2A2A2A"/>
            <w:sz w:val="22"/>
            <w:szCs w:val="20"/>
            <w:shd w:val="clear" w:color="auto" w:fill="FFFFFF"/>
          </w:rPr>
          <w:t>The extensive longitudinal profiling enabled us to assess variation within an individual over time, between individuals, and in different types of molecule and microorganism.</w:t>
        </w:r>
        <w:r w:rsidR="00D731CB" w:rsidRPr="009D2282">
          <w:rPr>
            <w:rFonts w:eastAsiaTheme="minorEastAsia"/>
            <w:color w:val="2A2A2A"/>
            <w:sz w:val="22"/>
            <w:szCs w:val="20"/>
            <w:shd w:val="clear" w:color="auto" w:fill="FFFFFF"/>
          </w:rPr>
          <w:t xml:space="preserve"> </w:t>
        </w:r>
      </w:ins>
      <w:r w:rsidR="00B27369" w:rsidRPr="00BA6D15">
        <w:rPr>
          <w:sz w:val="22"/>
          <w:szCs w:val="22"/>
        </w:rPr>
        <w:t>Compared to pre-</w:t>
      </w:r>
      <w:r w:rsidR="00CB6C67">
        <w:rPr>
          <w:sz w:val="22"/>
          <w:szCs w:val="22"/>
        </w:rPr>
        <w:t>to-</w:t>
      </w:r>
      <w:r w:rsidR="00B27369" w:rsidRPr="00BA6D15">
        <w:rPr>
          <w:sz w:val="22"/>
          <w:szCs w:val="22"/>
        </w:rPr>
        <w:t xml:space="preserve">post changes, temporal trends improve our ability to distinguish responses that have different shapes but the same </w:t>
      </w:r>
      <w:r w:rsidR="009A2CE5">
        <w:rPr>
          <w:sz w:val="22"/>
          <w:szCs w:val="22"/>
        </w:rPr>
        <w:t>endpoint</w:t>
      </w:r>
      <w:r w:rsidR="00B27369" w:rsidRPr="00BA6D15">
        <w:rPr>
          <w:sz w:val="22"/>
          <w:szCs w:val="22"/>
        </w:rPr>
        <w:t xml:space="preserve"> values. </w:t>
      </w:r>
      <w:r w:rsidR="001375F7" w:rsidRPr="00BA6D15">
        <w:rPr>
          <w:sz w:val="22"/>
          <w:szCs w:val="22"/>
        </w:rPr>
        <w:t xml:space="preserve">For </w:t>
      </w:r>
      <w:proofErr w:type="gramStart"/>
      <w:r w:rsidR="001375F7" w:rsidRPr="00BA6D15">
        <w:rPr>
          <w:sz w:val="22"/>
          <w:szCs w:val="22"/>
        </w:rPr>
        <w:t>example</w:t>
      </w:r>
      <w:r w:rsidR="00563C6D" w:rsidRPr="00BA6D15">
        <w:rPr>
          <w:sz w:val="22"/>
          <w:szCs w:val="22"/>
        </w:rPr>
        <w:t>,</w:t>
      </w:r>
      <w:r w:rsidR="00037741">
        <w:rPr>
          <w:sz w:val="22"/>
          <w:szCs w:val="22"/>
        </w:rPr>
        <w:t xml:space="preserve">  Sha</w:t>
      </w:r>
      <w:r w:rsidR="0057279B">
        <w:rPr>
          <w:sz w:val="22"/>
          <w:szCs w:val="22"/>
        </w:rPr>
        <w:t>n</w:t>
      </w:r>
      <w:r w:rsidR="00037741">
        <w:rPr>
          <w:sz w:val="22"/>
          <w:szCs w:val="22"/>
        </w:rPr>
        <w:t>ghai</w:t>
      </w:r>
      <w:proofErr w:type="gramEnd"/>
      <w:r w:rsidR="00037741">
        <w:rPr>
          <w:sz w:val="22"/>
          <w:szCs w:val="22"/>
        </w:rPr>
        <w:t xml:space="preserve"> mice show</w:t>
      </w:r>
      <w:r w:rsidR="009D0C8A">
        <w:rPr>
          <w:sz w:val="22"/>
          <w:szCs w:val="22"/>
        </w:rPr>
        <w:t>ed</w:t>
      </w:r>
      <w:r w:rsidR="00037741">
        <w:rPr>
          <w:sz w:val="22"/>
          <w:szCs w:val="22"/>
        </w:rPr>
        <w:t xml:space="preserve"> delayed responses </w:t>
      </w:r>
      <w:r w:rsidR="00B13165">
        <w:rPr>
          <w:sz w:val="22"/>
          <w:szCs w:val="22"/>
        </w:rPr>
        <w:t xml:space="preserve">to inulin </w:t>
      </w:r>
      <w:r w:rsidR="00037741">
        <w:rPr>
          <w:sz w:val="22"/>
          <w:szCs w:val="22"/>
        </w:rPr>
        <w:t xml:space="preserve">and their biomass levels at day 31 do not differ significantly from </w:t>
      </w:r>
      <w:r w:rsidR="00235615">
        <w:rPr>
          <w:sz w:val="22"/>
          <w:szCs w:val="22"/>
        </w:rPr>
        <w:t xml:space="preserve">the </w:t>
      </w:r>
      <w:r w:rsidR="00037741">
        <w:rPr>
          <w:sz w:val="22"/>
          <w:szCs w:val="22"/>
        </w:rPr>
        <w:t>other three vendors</w:t>
      </w:r>
      <w:r w:rsidR="000B481A">
        <w:rPr>
          <w:sz w:val="22"/>
          <w:szCs w:val="22"/>
        </w:rPr>
        <w:t xml:space="preserve"> (</w:t>
      </w:r>
      <w:r w:rsidR="000B481A" w:rsidRPr="000B481A">
        <w:rPr>
          <w:sz w:val="22"/>
          <w:szCs w:val="22"/>
          <w:highlight w:val="yellow"/>
        </w:rPr>
        <w:t>Table S4</w:t>
      </w:r>
      <w:r w:rsidR="000B481A">
        <w:rPr>
          <w:sz w:val="22"/>
          <w:szCs w:val="22"/>
        </w:rPr>
        <w:t>)</w:t>
      </w:r>
      <w:r w:rsidR="007B59E5">
        <w:rPr>
          <w:sz w:val="22"/>
          <w:szCs w:val="22"/>
        </w:rPr>
        <w:t xml:space="preserve">. </w:t>
      </w:r>
      <w:r w:rsidR="00CB66CB">
        <w:rPr>
          <w:sz w:val="22"/>
          <w:szCs w:val="22"/>
        </w:rPr>
        <w:t>As a proof, o</w:t>
      </w:r>
      <w:r w:rsidR="0068788C">
        <w:rPr>
          <w:sz w:val="22"/>
          <w:szCs w:val="22"/>
        </w:rPr>
        <w:t xml:space="preserve">ur new approach </w:t>
      </w:r>
      <w:r w:rsidR="00F21721">
        <w:rPr>
          <w:sz w:val="22"/>
          <w:szCs w:val="22"/>
        </w:rPr>
        <w:t xml:space="preserve">that incorporated </w:t>
      </w:r>
      <w:r w:rsidR="001835CB">
        <w:rPr>
          <w:sz w:val="22"/>
          <w:szCs w:val="22"/>
        </w:rPr>
        <w:t>the whole time series</w:t>
      </w:r>
      <w:r w:rsidR="0068788C">
        <w:rPr>
          <w:sz w:val="22"/>
          <w:szCs w:val="22"/>
        </w:rPr>
        <w:t xml:space="preserve"> correctly identified the inter-vendor difference</w:t>
      </w:r>
      <w:r w:rsidR="00912F16">
        <w:rPr>
          <w:sz w:val="22"/>
          <w:szCs w:val="22"/>
        </w:rPr>
        <w:t xml:space="preserve"> (</w:t>
      </w:r>
      <w:r w:rsidR="00912F16" w:rsidRPr="00912F16">
        <w:rPr>
          <w:sz w:val="22"/>
          <w:szCs w:val="22"/>
          <w:highlight w:val="yellow"/>
        </w:rPr>
        <w:t>Fig. 4A</w:t>
      </w:r>
      <w:r w:rsidR="00912F16">
        <w:rPr>
          <w:sz w:val="22"/>
          <w:szCs w:val="22"/>
        </w:rPr>
        <w:t>)</w:t>
      </w:r>
      <w:r w:rsidR="0068788C">
        <w:rPr>
          <w:sz w:val="22"/>
          <w:szCs w:val="22"/>
        </w:rPr>
        <w:t xml:space="preserve">. </w:t>
      </w:r>
      <w:r w:rsidR="00AF536A" w:rsidRPr="00BA6D15">
        <w:rPr>
          <w:sz w:val="22"/>
          <w:szCs w:val="22"/>
        </w:rPr>
        <w:t>Second</w:t>
      </w:r>
      <w:r w:rsidR="004D5814" w:rsidRPr="00BA6D15">
        <w:rPr>
          <w:sz w:val="22"/>
          <w:szCs w:val="22"/>
        </w:rPr>
        <w:t>,</w:t>
      </w:r>
      <w:r w:rsidR="00B27369" w:rsidRPr="00BA6D15">
        <w:rPr>
          <w:sz w:val="22"/>
          <w:szCs w:val="22"/>
        </w:rPr>
        <w:t xml:space="preserve"> </w:t>
      </w:r>
      <w:r w:rsidR="00244509" w:rsidRPr="00BA6D15">
        <w:rPr>
          <w:sz w:val="22"/>
          <w:szCs w:val="22"/>
        </w:rPr>
        <w:t xml:space="preserve">dynamics bridge the gap between baseline state and </w:t>
      </w:r>
      <w:r w:rsidR="009A2CE5">
        <w:rPr>
          <w:sz w:val="22"/>
          <w:szCs w:val="22"/>
        </w:rPr>
        <w:t>endpoint</w:t>
      </w:r>
      <w:r w:rsidR="00244509" w:rsidRPr="00BA6D15">
        <w:rPr>
          <w:sz w:val="22"/>
          <w:szCs w:val="22"/>
        </w:rPr>
        <w:t xml:space="preserve"> state to reveal how input variability evolves and transforms into </w:t>
      </w:r>
      <w:r w:rsidR="00DC7E40">
        <w:rPr>
          <w:sz w:val="22"/>
          <w:szCs w:val="22"/>
        </w:rPr>
        <w:t>output</w:t>
      </w:r>
      <w:r w:rsidR="00244509" w:rsidRPr="00BA6D15">
        <w:rPr>
          <w:sz w:val="22"/>
          <w:szCs w:val="22"/>
        </w:rPr>
        <w:t xml:space="preserve"> variability. For instance, the inter-vendor variability of </w:t>
      </w:r>
      <w:r w:rsidR="009D6756">
        <w:rPr>
          <w:sz w:val="22"/>
          <w:szCs w:val="22"/>
        </w:rPr>
        <w:t xml:space="preserve">bacterial </w:t>
      </w:r>
      <w:del w:id="397" w:author="刘 红宾" w:date="2021-04-03T16:27:00Z">
        <w:r w:rsidR="009D6756" w:rsidDel="0002170A">
          <w:rPr>
            <w:sz w:val="22"/>
            <w:szCs w:val="22"/>
          </w:rPr>
          <w:delText>load</w:delText>
        </w:r>
        <w:r w:rsidR="00CD37DD" w:rsidRPr="00BA6D15" w:rsidDel="0002170A">
          <w:rPr>
            <w:sz w:val="22"/>
            <w:szCs w:val="22"/>
          </w:rPr>
          <w:delText xml:space="preserve"> </w:delText>
        </w:r>
      </w:del>
      <w:ins w:id="398" w:author="刘 红宾" w:date="2021-04-03T16:27:00Z">
        <w:r w:rsidR="0002170A">
          <w:rPr>
            <w:sz w:val="22"/>
            <w:szCs w:val="22"/>
          </w:rPr>
          <w:t>density</w:t>
        </w:r>
        <w:r w:rsidR="0002170A" w:rsidRPr="00BA6D15">
          <w:rPr>
            <w:sz w:val="22"/>
            <w:szCs w:val="22"/>
          </w:rPr>
          <w:t xml:space="preserve"> </w:t>
        </w:r>
      </w:ins>
      <w:r w:rsidR="00992CFE">
        <w:rPr>
          <w:sz w:val="22"/>
          <w:szCs w:val="22"/>
        </w:rPr>
        <w:t xml:space="preserve">was successfully </w:t>
      </w:r>
      <w:r w:rsidR="00B52696">
        <w:rPr>
          <w:sz w:val="22"/>
          <w:szCs w:val="22"/>
        </w:rPr>
        <w:t>linke</w:t>
      </w:r>
      <w:r w:rsidR="00992CFE">
        <w:rPr>
          <w:sz w:val="22"/>
          <w:szCs w:val="22"/>
        </w:rPr>
        <w:t xml:space="preserve">d to </w:t>
      </w:r>
      <w:r w:rsidR="00E81D39">
        <w:rPr>
          <w:sz w:val="22"/>
          <w:szCs w:val="22"/>
        </w:rPr>
        <w:t>the</w:t>
      </w:r>
      <w:r w:rsidR="00E61BA8">
        <w:rPr>
          <w:sz w:val="22"/>
          <w:szCs w:val="22"/>
        </w:rPr>
        <w:t xml:space="preserve"> baseline </w:t>
      </w:r>
      <w:r w:rsidR="00244509" w:rsidRPr="00BA6D15">
        <w:rPr>
          <w:sz w:val="22"/>
          <w:szCs w:val="22"/>
        </w:rPr>
        <w:t xml:space="preserve">abundance of </w:t>
      </w:r>
      <w:r w:rsidR="00F542DB" w:rsidRPr="00BA6D15">
        <w:rPr>
          <w:sz w:val="22"/>
          <w:szCs w:val="22"/>
        </w:rPr>
        <w:t>two inulin responders—</w:t>
      </w:r>
      <w:r w:rsidR="00244509" w:rsidRPr="009D2282">
        <w:rPr>
          <w:i/>
          <w:iCs/>
          <w:sz w:val="22"/>
          <w:szCs w:val="22"/>
        </w:rPr>
        <w:t xml:space="preserve">Bacteroides </w:t>
      </w:r>
      <w:proofErr w:type="spellStart"/>
      <w:r w:rsidR="00244509" w:rsidRPr="009D2282">
        <w:rPr>
          <w:i/>
          <w:iCs/>
          <w:sz w:val="22"/>
          <w:szCs w:val="22"/>
        </w:rPr>
        <w:t>acidifaciens</w:t>
      </w:r>
      <w:proofErr w:type="spellEnd"/>
      <w:r w:rsidR="00244509" w:rsidRPr="00BA6D15">
        <w:rPr>
          <w:sz w:val="22"/>
          <w:szCs w:val="22"/>
        </w:rPr>
        <w:t xml:space="preserve"> and unclassified </w:t>
      </w:r>
      <w:proofErr w:type="spellStart"/>
      <w:r w:rsidR="00244509" w:rsidRPr="009D2282">
        <w:rPr>
          <w:i/>
          <w:iCs/>
          <w:sz w:val="22"/>
          <w:szCs w:val="22"/>
        </w:rPr>
        <w:t>Muribaculaceae</w:t>
      </w:r>
      <w:proofErr w:type="spellEnd"/>
      <w:r w:rsidR="00244509" w:rsidRPr="00BA6D15">
        <w:rPr>
          <w:sz w:val="22"/>
          <w:szCs w:val="22"/>
        </w:rPr>
        <w:t xml:space="preserve">. Without time series data, it would be </w:t>
      </w:r>
      <w:r w:rsidR="00CD37DD" w:rsidRPr="00BA6D15">
        <w:rPr>
          <w:sz w:val="22"/>
          <w:szCs w:val="22"/>
        </w:rPr>
        <w:t xml:space="preserve">difficult to precisely pinpoint the </w:t>
      </w:r>
      <w:r w:rsidR="0034121A" w:rsidRPr="00BA6D15">
        <w:rPr>
          <w:sz w:val="22"/>
          <w:szCs w:val="22"/>
        </w:rPr>
        <w:t>sources of heterogeneity as the inference</w:t>
      </w:r>
      <w:r w:rsidR="00CD2FFC" w:rsidRPr="00BA6D15">
        <w:rPr>
          <w:sz w:val="22"/>
          <w:szCs w:val="22"/>
        </w:rPr>
        <w:t xml:space="preserve"> of inulin responders</w:t>
      </w:r>
      <w:r w:rsidR="0034121A" w:rsidRPr="00BA6D15">
        <w:rPr>
          <w:sz w:val="22"/>
          <w:szCs w:val="22"/>
        </w:rPr>
        <w:t xml:space="preserve"> </w:t>
      </w:r>
      <w:r w:rsidR="00F542DB" w:rsidRPr="00BA6D15">
        <w:rPr>
          <w:sz w:val="22"/>
          <w:szCs w:val="22"/>
        </w:rPr>
        <w:t>based on pre-</w:t>
      </w:r>
      <w:r w:rsidR="00E14BA0">
        <w:rPr>
          <w:sz w:val="22"/>
          <w:szCs w:val="22"/>
        </w:rPr>
        <w:t>to-</w:t>
      </w:r>
      <w:r w:rsidR="00F542DB" w:rsidRPr="00BA6D15">
        <w:rPr>
          <w:sz w:val="22"/>
          <w:szCs w:val="22"/>
        </w:rPr>
        <w:t>post changes would</w:t>
      </w:r>
      <w:r w:rsidR="00CD2FFC" w:rsidRPr="00BA6D15">
        <w:rPr>
          <w:sz w:val="22"/>
          <w:szCs w:val="22"/>
        </w:rPr>
        <w:t xml:space="preserve"> </w:t>
      </w:r>
      <w:r w:rsidR="002D1EF6" w:rsidRPr="00BA6D15">
        <w:rPr>
          <w:sz w:val="22"/>
          <w:szCs w:val="22"/>
        </w:rPr>
        <w:t xml:space="preserve">possibly </w:t>
      </w:r>
      <w:r w:rsidR="00CD2FFC" w:rsidRPr="00BA6D15">
        <w:rPr>
          <w:sz w:val="22"/>
          <w:szCs w:val="22"/>
        </w:rPr>
        <w:t>result in both false-positives (</w:t>
      </w:r>
      <w:r w:rsidR="002D1EF6" w:rsidRPr="00BA6D15">
        <w:rPr>
          <w:sz w:val="22"/>
          <w:szCs w:val="22"/>
        </w:rPr>
        <w:t xml:space="preserve">e.g., </w:t>
      </w:r>
      <w:r w:rsidR="00CD2FFC" w:rsidRPr="00BA6D15">
        <w:rPr>
          <w:sz w:val="22"/>
          <w:szCs w:val="22"/>
        </w:rPr>
        <w:t xml:space="preserve">bacterial density increases </w:t>
      </w:r>
      <w:r w:rsidR="002D1EF6" w:rsidRPr="00BA6D15">
        <w:rPr>
          <w:sz w:val="22"/>
          <w:szCs w:val="22"/>
        </w:rPr>
        <w:t xml:space="preserve">just </w:t>
      </w:r>
      <w:r w:rsidR="00CD2FFC" w:rsidRPr="00BA6D15">
        <w:rPr>
          <w:sz w:val="22"/>
          <w:szCs w:val="22"/>
        </w:rPr>
        <w:t xml:space="preserve">before study </w:t>
      </w:r>
      <w:r w:rsidR="009A2CE5">
        <w:rPr>
          <w:sz w:val="22"/>
          <w:szCs w:val="22"/>
        </w:rPr>
        <w:t>endpoint</w:t>
      </w:r>
      <w:r w:rsidR="00CD2FFC" w:rsidRPr="00BA6D15">
        <w:rPr>
          <w:sz w:val="22"/>
          <w:szCs w:val="22"/>
        </w:rPr>
        <w:t xml:space="preserve"> due to indirect effects) and false</w:t>
      </w:r>
      <w:r w:rsidR="002D1EF6" w:rsidRPr="00BA6D15">
        <w:rPr>
          <w:sz w:val="22"/>
          <w:szCs w:val="22"/>
        </w:rPr>
        <w:t>-</w:t>
      </w:r>
      <w:r w:rsidR="00CD2FFC" w:rsidRPr="00BA6D15">
        <w:rPr>
          <w:sz w:val="22"/>
          <w:szCs w:val="22"/>
        </w:rPr>
        <w:t>negatives (</w:t>
      </w:r>
      <w:r w:rsidR="002D1EF6" w:rsidRPr="00BA6D15">
        <w:rPr>
          <w:sz w:val="22"/>
          <w:szCs w:val="22"/>
        </w:rPr>
        <w:t xml:space="preserve">e.g., </w:t>
      </w:r>
      <w:r w:rsidR="00CD2FFC" w:rsidRPr="00BA6D15">
        <w:rPr>
          <w:sz w:val="22"/>
          <w:szCs w:val="22"/>
        </w:rPr>
        <w:t xml:space="preserve">bacterial density increases initially but drops to baseline levels before study </w:t>
      </w:r>
      <w:r w:rsidR="00B97578" w:rsidRPr="00BA6D15">
        <w:rPr>
          <w:sz w:val="22"/>
          <w:szCs w:val="22"/>
        </w:rPr>
        <w:t>endpoint</w:t>
      </w:r>
      <w:r w:rsidR="00CD2FFC" w:rsidRPr="00BA6D15">
        <w:rPr>
          <w:sz w:val="22"/>
          <w:szCs w:val="22"/>
        </w:rPr>
        <w:t>).</w:t>
      </w:r>
      <w:r w:rsidR="00ED20D7" w:rsidRPr="00BA6D15">
        <w:rPr>
          <w:sz w:val="22"/>
          <w:szCs w:val="22"/>
        </w:rPr>
        <w:t xml:space="preserve"> </w:t>
      </w:r>
      <w:r w:rsidR="00032B89" w:rsidRPr="00BA6D15">
        <w:rPr>
          <w:sz w:val="22"/>
          <w:szCs w:val="22"/>
        </w:rPr>
        <w:t>Taken together</w:t>
      </w:r>
      <w:r w:rsidR="00A6295F" w:rsidRPr="00BA6D15">
        <w:rPr>
          <w:sz w:val="22"/>
          <w:szCs w:val="22"/>
        </w:rPr>
        <w:t>, c</w:t>
      </w:r>
      <w:r w:rsidR="00A6295F" w:rsidRPr="00BA6D15">
        <w:rPr>
          <w:sz w:val="22"/>
          <w:szCs w:val="22"/>
          <w:shd w:val="clear" w:color="auto" w:fill="FFFFFF"/>
        </w:rPr>
        <w:t>haracterizing</w:t>
      </w:r>
      <w:r w:rsidR="00143D08" w:rsidRPr="00BA6D15">
        <w:rPr>
          <w:sz w:val="22"/>
          <w:szCs w:val="22"/>
          <w:shd w:val="clear" w:color="auto" w:fill="FFFFFF"/>
        </w:rPr>
        <w:t xml:space="preserve"> </w:t>
      </w:r>
      <w:r w:rsidR="00A6295F" w:rsidRPr="00BA6D15">
        <w:rPr>
          <w:sz w:val="22"/>
          <w:szCs w:val="22"/>
          <w:shd w:val="clear" w:color="auto" w:fill="FFFFFF"/>
        </w:rPr>
        <w:t xml:space="preserve">dynamic responses to </w:t>
      </w:r>
      <w:r w:rsidR="00143D08" w:rsidRPr="00BA6D15">
        <w:rPr>
          <w:sz w:val="22"/>
          <w:szCs w:val="22"/>
          <w:shd w:val="clear" w:color="auto" w:fill="FFFFFF"/>
        </w:rPr>
        <w:t>dietary fiber</w:t>
      </w:r>
      <w:r w:rsidR="00A6295F" w:rsidRPr="00BA6D15">
        <w:rPr>
          <w:sz w:val="22"/>
          <w:szCs w:val="22"/>
          <w:shd w:val="clear" w:color="auto" w:fill="FFFFFF"/>
        </w:rPr>
        <w:t xml:space="preserve"> </w:t>
      </w:r>
      <w:r w:rsidR="00324CD1" w:rsidRPr="00BA6D15">
        <w:rPr>
          <w:sz w:val="22"/>
          <w:szCs w:val="22"/>
        </w:rPr>
        <w:t xml:space="preserve">intervention </w:t>
      </w:r>
      <w:r w:rsidR="00A6295F" w:rsidRPr="00BA6D15">
        <w:rPr>
          <w:sz w:val="22"/>
          <w:szCs w:val="22"/>
        </w:rPr>
        <w:t>across individuals, with integrated longitudinal analysis of 16S rRNA sequencing, metagenomics and metabolomics, is an important priority for microbiome research to further understanding of diet-induced responses</w:t>
      </w:r>
      <w:ins w:id="399" w:author="刘 红宾" w:date="2021-04-03T16:30:00Z">
        <w:r w:rsidR="00C62004">
          <w:rPr>
            <w:sz w:val="22"/>
            <w:szCs w:val="22"/>
          </w:rPr>
          <w:t xml:space="preserve"> </w:t>
        </w:r>
        <w:r w:rsidR="00C62004">
          <w:rPr>
            <w:sz w:val="22"/>
            <w:szCs w:val="22"/>
          </w:rPr>
          <w:fldChar w:fldCharType="begin"/>
        </w:r>
      </w:ins>
      <w:ins w:id="400" w:author="刘 红宾" w:date="2021-04-04T15:03:00Z">
        <w:r w:rsidR="00FD0EB7">
          <w:rPr>
            <w:sz w:val="22"/>
            <w:szCs w:val="22"/>
          </w:rPr>
          <w:instrText xml:space="preserve"> ADDIN NE.Ref.{A6FD7D72-42B2-49AD-A022-70D73838029A}</w:instrText>
        </w:r>
      </w:ins>
      <w:r w:rsidR="00C62004">
        <w:rPr>
          <w:sz w:val="22"/>
          <w:szCs w:val="22"/>
        </w:rPr>
        <w:fldChar w:fldCharType="separate"/>
      </w:r>
      <w:ins w:id="401" w:author="刘 红宾" w:date="2021-04-04T17:04:00Z">
        <w:r w:rsidR="00C2571B">
          <w:rPr>
            <w:rFonts w:eastAsiaTheme="minorEastAsia"/>
            <w:color w:val="080000"/>
            <w:sz w:val="22"/>
            <w:szCs w:val="22"/>
          </w:rPr>
          <w:t>[47]</w:t>
        </w:r>
      </w:ins>
      <w:ins w:id="402" w:author="刘 红宾" w:date="2021-04-03T16:30:00Z">
        <w:r w:rsidR="00C62004">
          <w:rPr>
            <w:sz w:val="22"/>
            <w:szCs w:val="22"/>
          </w:rPr>
          <w:fldChar w:fldCharType="end"/>
        </w:r>
      </w:ins>
      <w:r w:rsidR="00A6295F" w:rsidRPr="00BA6D15">
        <w:rPr>
          <w:sz w:val="22"/>
          <w:szCs w:val="22"/>
        </w:rPr>
        <w:t xml:space="preserve">. </w:t>
      </w:r>
      <w:r w:rsidR="00E26301" w:rsidRPr="00BA6D15">
        <w:rPr>
          <w:sz w:val="22"/>
          <w:szCs w:val="22"/>
        </w:rPr>
        <w:t xml:space="preserve">Such studies </w:t>
      </w:r>
      <w:r w:rsidR="00032B89" w:rsidRPr="00BA6D15">
        <w:rPr>
          <w:sz w:val="22"/>
          <w:szCs w:val="22"/>
        </w:rPr>
        <w:t xml:space="preserve">thus </w:t>
      </w:r>
      <w:r w:rsidR="00E26301" w:rsidRPr="00BA6D15">
        <w:rPr>
          <w:sz w:val="22"/>
          <w:szCs w:val="22"/>
        </w:rPr>
        <w:t xml:space="preserve">have </w:t>
      </w:r>
      <w:r w:rsidR="00E14BA0">
        <w:rPr>
          <w:sz w:val="22"/>
          <w:szCs w:val="22"/>
        </w:rPr>
        <w:t>great</w:t>
      </w:r>
      <w:r w:rsidR="00E26301" w:rsidRPr="00BA6D15">
        <w:rPr>
          <w:sz w:val="22"/>
          <w:szCs w:val="22"/>
        </w:rPr>
        <w:t xml:space="preserve"> potential </w:t>
      </w:r>
      <w:r w:rsidR="00032B89" w:rsidRPr="00BA6D15">
        <w:rPr>
          <w:sz w:val="22"/>
          <w:szCs w:val="22"/>
        </w:rPr>
        <w:t>t</w:t>
      </w:r>
      <w:r w:rsidR="00E26301" w:rsidRPr="00BA6D15">
        <w:rPr>
          <w:sz w:val="22"/>
          <w:szCs w:val="22"/>
        </w:rPr>
        <w:t xml:space="preserve">o improve </w:t>
      </w:r>
      <w:r w:rsidR="00032B89" w:rsidRPr="00BA6D15">
        <w:rPr>
          <w:sz w:val="22"/>
          <w:szCs w:val="22"/>
        </w:rPr>
        <w:t xml:space="preserve">human </w:t>
      </w:r>
      <w:r w:rsidR="00E26301" w:rsidRPr="00BA6D15">
        <w:rPr>
          <w:sz w:val="22"/>
          <w:szCs w:val="22"/>
        </w:rPr>
        <w:t xml:space="preserve">health </w:t>
      </w:r>
      <w:r w:rsidR="00210F55">
        <w:rPr>
          <w:sz w:val="22"/>
          <w:szCs w:val="22"/>
        </w:rPr>
        <w:t>and</w:t>
      </w:r>
      <w:r w:rsidR="00E26301" w:rsidRPr="00BA6D15">
        <w:rPr>
          <w:sz w:val="22"/>
          <w:szCs w:val="22"/>
        </w:rPr>
        <w:t xml:space="preserve"> treat </w:t>
      </w:r>
      <w:r w:rsidR="00FC7A70">
        <w:rPr>
          <w:sz w:val="22"/>
          <w:szCs w:val="22"/>
        </w:rPr>
        <w:t xml:space="preserve">gut </w:t>
      </w:r>
      <w:r w:rsidR="00AE4191">
        <w:rPr>
          <w:sz w:val="22"/>
          <w:szCs w:val="22"/>
        </w:rPr>
        <w:t>microbio</w:t>
      </w:r>
      <w:r w:rsidR="00FC7A70">
        <w:rPr>
          <w:sz w:val="22"/>
          <w:szCs w:val="22"/>
        </w:rPr>
        <w:t>me</w:t>
      </w:r>
      <w:r w:rsidR="00AE4191">
        <w:rPr>
          <w:sz w:val="22"/>
          <w:szCs w:val="22"/>
        </w:rPr>
        <w:t xml:space="preserve">-associated </w:t>
      </w:r>
      <w:r w:rsidR="00E26301" w:rsidRPr="00BA6D15">
        <w:rPr>
          <w:sz w:val="22"/>
          <w:szCs w:val="22"/>
        </w:rPr>
        <w:t xml:space="preserve">disease via </w:t>
      </w:r>
      <w:r w:rsidR="00032B89" w:rsidRPr="00BA6D15">
        <w:rPr>
          <w:sz w:val="22"/>
          <w:szCs w:val="22"/>
        </w:rPr>
        <w:t>microbiome engineering.</w:t>
      </w:r>
    </w:p>
    <w:p w14:paraId="5A9A3A9E" w14:textId="18B6EF0E" w:rsidR="003F1F13" w:rsidRPr="00BA6D15" w:rsidRDefault="00D31421" w:rsidP="003F1F13">
      <w:pPr>
        <w:pStyle w:val="paragraph"/>
        <w:jc w:val="both"/>
        <w:rPr>
          <w:rFonts w:ascii="Times New Roman" w:eastAsia="Times New Roman" w:hAnsi="Times New Roman" w:cs="Times New Roman"/>
          <w:sz w:val="22"/>
          <w:szCs w:val="22"/>
          <w:u w:val="single"/>
        </w:rPr>
      </w:pPr>
      <w:r w:rsidRPr="00BA6D15">
        <w:rPr>
          <w:rFonts w:ascii="Times New Roman" w:eastAsia="Times New Roman" w:hAnsi="Times New Roman" w:cs="Times New Roman"/>
          <w:sz w:val="22"/>
          <w:szCs w:val="22"/>
          <w:u w:val="single"/>
        </w:rPr>
        <w:t xml:space="preserve"># </w:t>
      </w:r>
      <w:r w:rsidR="00C8217D" w:rsidRPr="00BA6D15">
        <w:rPr>
          <w:rFonts w:ascii="Times New Roman" w:eastAsia="Times New Roman" w:hAnsi="Times New Roman" w:cs="Times New Roman"/>
          <w:sz w:val="22"/>
          <w:szCs w:val="22"/>
          <w:u w:val="single"/>
        </w:rPr>
        <w:t xml:space="preserve">Discuss the relevance of </w:t>
      </w:r>
      <w:r w:rsidR="00067D44">
        <w:rPr>
          <w:rFonts w:ascii="Times New Roman" w:eastAsia="Times New Roman" w:hAnsi="Times New Roman" w:cs="Times New Roman"/>
          <w:sz w:val="22"/>
          <w:szCs w:val="22"/>
          <w:u w:val="single"/>
        </w:rPr>
        <w:t xml:space="preserve">biphasic SCFAs dynamics </w:t>
      </w:r>
      <w:r w:rsidR="00C8217D" w:rsidRPr="00BA6D15">
        <w:rPr>
          <w:rFonts w:ascii="Times New Roman" w:eastAsia="Times New Roman" w:hAnsi="Times New Roman" w:cs="Times New Roman"/>
          <w:sz w:val="22"/>
          <w:szCs w:val="22"/>
          <w:u w:val="single"/>
        </w:rPr>
        <w:t>to the literature</w:t>
      </w:r>
    </w:p>
    <w:p w14:paraId="7B7C5E9E" w14:textId="5307D69B" w:rsidR="004E7C4E" w:rsidRDefault="003F1F13" w:rsidP="009D2282">
      <w:pPr>
        <w:jc w:val="both"/>
        <w:rPr>
          <w:ins w:id="403" w:author="刘 红宾" w:date="2021-04-03T16:45:00Z"/>
          <w:color w:val="2A2A2A"/>
          <w:szCs w:val="21"/>
          <w:shd w:val="clear" w:color="auto" w:fill="FFFFFF"/>
        </w:rPr>
      </w:pPr>
      <w:r w:rsidRPr="002D675E">
        <w:rPr>
          <w:sz w:val="22"/>
          <w:szCs w:val="22"/>
        </w:rPr>
        <w:t>D</w:t>
      </w:r>
      <w:r w:rsidR="00F431AF" w:rsidRPr="002D675E">
        <w:rPr>
          <w:sz w:val="22"/>
          <w:szCs w:val="22"/>
        </w:rPr>
        <w:t xml:space="preserve">iet-induced changes </w:t>
      </w:r>
      <w:r w:rsidR="006C079E" w:rsidRPr="002D675E">
        <w:rPr>
          <w:sz w:val="22"/>
          <w:szCs w:val="22"/>
        </w:rPr>
        <w:t xml:space="preserve">in SCFAs </w:t>
      </w:r>
      <w:r w:rsidR="00F431AF" w:rsidRPr="002D675E">
        <w:rPr>
          <w:sz w:val="22"/>
          <w:szCs w:val="22"/>
        </w:rPr>
        <w:t xml:space="preserve">are </w:t>
      </w:r>
      <w:r w:rsidRPr="002D675E">
        <w:rPr>
          <w:sz w:val="22"/>
          <w:szCs w:val="22"/>
        </w:rPr>
        <w:t xml:space="preserve">often </w:t>
      </w:r>
      <w:r w:rsidR="00F431AF" w:rsidRPr="002D675E">
        <w:rPr>
          <w:sz w:val="22"/>
          <w:szCs w:val="22"/>
        </w:rPr>
        <w:t xml:space="preserve">transient and </w:t>
      </w:r>
      <w:r w:rsidRPr="002D675E">
        <w:rPr>
          <w:sz w:val="22"/>
          <w:szCs w:val="22"/>
        </w:rPr>
        <w:t>vanish</w:t>
      </w:r>
      <w:r w:rsidR="00F431AF" w:rsidRPr="002D675E">
        <w:rPr>
          <w:sz w:val="22"/>
          <w:szCs w:val="22"/>
        </w:rPr>
        <w:t xml:space="preserve"> shortly after cessation of dietary </w:t>
      </w:r>
      <w:r w:rsidRPr="002D675E">
        <w:rPr>
          <w:sz w:val="22"/>
          <w:szCs w:val="22"/>
        </w:rPr>
        <w:t>intervention</w:t>
      </w:r>
      <w:r w:rsidR="00B0216E" w:rsidRPr="002D675E">
        <w:rPr>
          <w:sz w:val="22"/>
          <w:szCs w:val="22"/>
        </w:rPr>
        <w:t xml:space="preserve"> </w:t>
      </w:r>
      <w:r w:rsidR="00B0216E" w:rsidRPr="002D675E">
        <w:rPr>
          <w:sz w:val="22"/>
          <w:szCs w:val="22"/>
        </w:rPr>
        <w:fldChar w:fldCharType="begin"/>
      </w:r>
      <w:r w:rsidR="00FD0EB7">
        <w:rPr>
          <w:sz w:val="22"/>
          <w:szCs w:val="22"/>
        </w:rPr>
        <w:instrText xml:space="preserve"> ADDIN NE.Ref.{79A36536-B4F1-4961-A906-7B71B3B63728}</w:instrText>
      </w:r>
      <w:r w:rsidR="00B0216E" w:rsidRPr="002D675E">
        <w:rPr>
          <w:sz w:val="22"/>
          <w:szCs w:val="22"/>
        </w:rPr>
        <w:fldChar w:fldCharType="separate"/>
      </w:r>
      <w:ins w:id="404" w:author="刘 红宾" w:date="2021-04-04T17:04:00Z">
        <w:r w:rsidR="00C2571B">
          <w:rPr>
            <w:rFonts w:eastAsiaTheme="minorEastAsia"/>
            <w:color w:val="080000"/>
            <w:sz w:val="22"/>
            <w:szCs w:val="22"/>
          </w:rPr>
          <w:t>[48-51]</w:t>
        </w:r>
      </w:ins>
      <w:r w:rsidR="00B0216E" w:rsidRPr="002D675E">
        <w:rPr>
          <w:sz w:val="22"/>
          <w:szCs w:val="22"/>
        </w:rPr>
        <w:fldChar w:fldCharType="end"/>
      </w:r>
      <w:r w:rsidRPr="002D675E">
        <w:rPr>
          <w:sz w:val="22"/>
          <w:szCs w:val="22"/>
        </w:rPr>
        <w:t xml:space="preserve">. </w:t>
      </w:r>
      <w:r w:rsidR="00B0216E" w:rsidRPr="002D675E">
        <w:rPr>
          <w:sz w:val="22"/>
          <w:szCs w:val="22"/>
        </w:rPr>
        <w:t xml:space="preserve">Our experiments add to </w:t>
      </w:r>
      <w:r w:rsidR="00303CC9" w:rsidRPr="002D675E">
        <w:rPr>
          <w:sz w:val="22"/>
          <w:szCs w:val="22"/>
        </w:rPr>
        <w:t>the literature</w:t>
      </w:r>
      <w:r w:rsidR="00B0216E" w:rsidRPr="002D675E">
        <w:rPr>
          <w:sz w:val="22"/>
          <w:szCs w:val="22"/>
        </w:rPr>
        <w:t xml:space="preserve"> by </w:t>
      </w:r>
      <w:r w:rsidR="00303CC9" w:rsidRPr="002D675E">
        <w:rPr>
          <w:sz w:val="22"/>
          <w:szCs w:val="22"/>
        </w:rPr>
        <w:t xml:space="preserve">further </w:t>
      </w:r>
      <w:r w:rsidR="00B0216E" w:rsidRPr="002D675E">
        <w:rPr>
          <w:sz w:val="22"/>
          <w:szCs w:val="22"/>
        </w:rPr>
        <w:t xml:space="preserve">showing that </w:t>
      </w:r>
      <w:r w:rsidR="00303CC9" w:rsidRPr="002D675E">
        <w:rPr>
          <w:sz w:val="22"/>
          <w:szCs w:val="22"/>
        </w:rPr>
        <w:t>SCFA concentrations cannot be maintained at its peak and drop by 35%-40% even under continuous inulin intake until 4 weeks.</w:t>
      </w:r>
      <w:r w:rsidR="000730EC" w:rsidRPr="002D675E">
        <w:rPr>
          <w:sz w:val="22"/>
          <w:szCs w:val="22"/>
        </w:rPr>
        <w:t xml:space="preserve"> The </w:t>
      </w:r>
      <w:r w:rsidR="00B97578" w:rsidRPr="002D675E">
        <w:rPr>
          <w:sz w:val="22"/>
          <w:szCs w:val="22"/>
        </w:rPr>
        <w:t>transient</w:t>
      </w:r>
      <w:r w:rsidR="000730EC" w:rsidRPr="002D675E">
        <w:rPr>
          <w:sz w:val="22"/>
          <w:szCs w:val="22"/>
        </w:rPr>
        <w:t xml:space="preserve"> responses under sustained dietary fiber intake </w:t>
      </w:r>
      <w:r w:rsidR="00B97578" w:rsidRPr="002D675E">
        <w:rPr>
          <w:sz w:val="22"/>
          <w:szCs w:val="22"/>
        </w:rPr>
        <w:t>were</w:t>
      </w:r>
      <w:r w:rsidR="000730EC" w:rsidRPr="002D675E">
        <w:rPr>
          <w:sz w:val="22"/>
          <w:szCs w:val="22"/>
        </w:rPr>
        <w:t xml:space="preserve"> also observed in colorectal cancer </w:t>
      </w:r>
      <w:r w:rsidR="00221728" w:rsidRPr="002D675E">
        <w:rPr>
          <w:sz w:val="22"/>
          <w:szCs w:val="22"/>
        </w:rPr>
        <w:t xml:space="preserve">patients </w:t>
      </w:r>
      <w:r w:rsidR="00412CB6" w:rsidRPr="00BA6D15">
        <w:rPr>
          <w:sz w:val="22"/>
          <w:szCs w:val="22"/>
        </w:rPr>
        <w:fldChar w:fldCharType="begin"/>
      </w:r>
      <w:r w:rsidR="00FD0EB7">
        <w:rPr>
          <w:sz w:val="22"/>
          <w:szCs w:val="22"/>
        </w:rPr>
        <w:instrText xml:space="preserve"> ADDIN NE.Ref.{1F4E82BF-10A2-4EB9-AA86-542D0364E130}</w:instrText>
      </w:r>
      <w:r w:rsidR="00412CB6" w:rsidRPr="00BA6D15">
        <w:rPr>
          <w:sz w:val="22"/>
          <w:szCs w:val="22"/>
        </w:rPr>
        <w:fldChar w:fldCharType="separate"/>
      </w:r>
      <w:ins w:id="405" w:author="刘 红宾" w:date="2021-04-04T17:04:00Z">
        <w:r w:rsidR="00C2571B">
          <w:rPr>
            <w:rFonts w:eastAsiaTheme="minorEastAsia"/>
            <w:color w:val="080000"/>
            <w:sz w:val="22"/>
            <w:szCs w:val="22"/>
          </w:rPr>
          <w:t>[52]</w:t>
        </w:r>
      </w:ins>
      <w:r w:rsidR="00412CB6" w:rsidRPr="00BA6D15">
        <w:rPr>
          <w:sz w:val="22"/>
          <w:szCs w:val="22"/>
        </w:rPr>
        <w:fldChar w:fldCharType="end"/>
      </w:r>
      <w:r w:rsidR="00412CB6" w:rsidRPr="00BA6D15">
        <w:rPr>
          <w:sz w:val="22"/>
          <w:szCs w:val="22"/>
        </w:rPr>
        <w:t>.</w:t>
      </w:r>
      <w:r w:rsidR="0047742E" w:rsidRPr="00BA6D15">
        <w:rPr>
          <w:sz w:val="22"/>
          <w:szCs w:val="22"/>
        </w:rPr>
        <w:t xml:space="preserve"> </w:t>
      </w:r>
      <w:r w:rsidR="00906024" w:rsidRPr="00BA6D15">
        <w:rPr>
          <w:sz w:val="22"/>
          <w:szCs w:val="22"/>
        </w:rPr>
        <w:t>Despite</w:t>
      </w:r>
      <w:r w:rsidR="006901A2" w:rsidRPr="002D675E">
        <w:rPr>
          <w:sz w:val="22"/>
          <w:szCs w:val="22"/>
        </w:rPr>
        <w:t xml:space="preserve"> the drop</w:t>
      </w:r>
      <w:r w:rsidR="00906024" w:rsidRPr="00BA6D15">
        <w:rPr>
          <w:sz w:val="22"/>
          <w:szCs w:val="22"/>
        </w:rPr>
        <w:t xml:space="preserve">, our data </w:t>
      </w:r>
      <w:r w:rsidR="006901A2" w:rsidRPr="002D675E">
        <w:rPr>
          <w:sz w:val="22"/>
          <w:szCs w:val="22"/>
        </w:rPr>
        <w:t xml:space="preserve">demonstrates </w:t>
      </w:r>
      <w:r w:rsidR="00906024" w:rsidRPr="00BA6D15">
        <w:rPr>
          <w:sz w:val="22"/>
          <w:szCs w:val="22"/>
        </w:rPr>
        <w:t xml:space="preserve">that a </w:t>
      </w:r>
      <w:r w:rsidR="006901A2" w:rsidRPr="002D675E">
        <w:rPr>
          <w:sz w:val="22"/>
          <w:szCs w:val="22"/>
        </w:rPr>
        <w:t xml:space="preserve">continuous </w:t>
      </w:r>
      <w:r w:rsidR="00906024" w:rsidRPr="00BA6D15">
        <w:rPr>
          <w:sz w:val="22"/>
          <w:szCs w:val="22"/>
        </w:rPr>
        <w:t xml:space="preserve">intervention </w:t>
      </w:r>
      <w:r w:rsidR="006901A2" w:rsidRPr="002D675E">
        <w:rPr>
          <w:sz w:val="22"/>
          <w:szCs w:val="22"/>
        </w:rPr>
        <w:t xml:space="preserve">that lasts for 31 days </w:t>
      </w:r>
      <w:r w:rsidR="000F0E33" w:rsidRPr="00BA6D15">
        <w:rPr>
          <w:sz w:val="22"/>
          <w:szCs w:val="22"/>
        </w:rPr>
        <w:t>is</w:t>
      </w:r>
      <w:r w:rsidR="00906024" w:rsidRPr="00BA6D15">
        <w:rPr>
          <w:sz w:val="22"/>
          <w:szCs w:val="22"/>
        </w:rPr>
        <w:t xml:space="preserve"> sufficient to </w:t>
      </w:r>
      <w:r w:rsidR="00177841" w:rsidRPr="002D675E">
        <w:rPr>
          <w:sz w:val="22"/>
          <w:szCs w:val="22"/>
        </w:rPr>
        <w:t xml:space="preserve">elevate </w:t>
      </w:r>
      <w:r w:rsidR="00BC2B80" w:rsidRPr="002D675E">
        <w:rPr>
          <w:sz w:val="22"/>
          <w:szCs w:val="22"/>
        </w:rPr>
        <w:t xml:space="preserve">and stabilize </w:t>
      </w:r>
      <w:r w:rsidR="00177841" w:rsidRPr="002D675E">
        <w:rPr>
          <w:sz w:val="22"/>
          <w:szCs w:val="22"/>
        </w:rPr>
        <w:t xml:space="preserve">the </w:t>
      </w:r>
      <w:r w:rsidR="00656B96" w:rsidRPr="002D675E">
        <w:rPr>
          <w:sz w:val="22"/>
          <w:szCs w:val="22"/>
        </w:rPr>
        <w:t>SCFA</w:t>
      </w:r>
      <w:r w:rsidR="00177841" w:rsidRPr="002D675E">
        <w:rPr>
          <w:sz w:val="22"/>
          <w:szCs w:val="22"/>
        </w:rPr>
        <w:t>s</w:t>
      </w:r>
      <w:r w:rsidR="00656B96" w:rsidRPr="002D675E">
        <w:rPr>
          <w:sz w:val="22"/>
          <w:szCs w:val="22"/>
        </w:rPr>
        <w:t xml:space="preserve"> </w:t>
      </w:r>
      <w:r w:rsidR="00177841" w:rsidRPr="002D675E">
        <w:rPr>
          <w:sz w:val="22"/>
          <w:szCs w:val="22"/>
        </w:rPr>
        <w:t>concentration</w:t>
      </w:r>
      <w:r w:rsidR="00AA1207" w:rsidRPr="002D675E">
        <w:rPr>
          <w:sz w:val="22"/>
          <w:szCs w:val="22"/>
        </w:rPr>
        <w:t>,</w:t>
      </w:r>
      <w:r w:rsidR="00272002" w:rsidRPr="002D675E">
        <w:rPr>
          <w:sz w:val="22"/>
          <w:szCs w:val="22"/>
        </w:rPr>
        <w:t xml:space="preserve"> but</w:t>
      </w:r>
      <w:r w:rsidR="000F0E33" w:rsidRPr="00BA6D15">
        <w:rPr>
          <w:sz w:val="22"/>
          <w:szCs w:val="22"/>
        </w:rPr>
        <w:t xml:space="preserve"> </w:t>
      </w:r>
      <w:r w:rsidR="00AA1207" w:rsidRPr="002D675E">
        <w:rPr>
          <w:sz w:val="22"/>
          <w:szCs w:val="22"/>
        </w:rPr>
        <w:t xml:space="preserve">it is not clear yet </w:t>
      </w:r>
      <w:r w:rsidR="00906024" w:rsidRPr="00BA6D15">
        <w:rPr>
          <w:sz w:val="22"/>
          <w:szCs w:val="22"/>
        </w:rPr>
        <w:t xml:space="preserve">whether the </w:t>
      </w:r>
      <w:r w:rsidR="00177841" w:rsidRPr="002D675E">
        <w:rPr>
          <w:sz w:val="22"/>
          <w:szCs w:val="22"/>
        </w:rPr>
        <w:t>elevated level</w:t>
      </w:r>
      <w:r w:rsidR="00906024" w:rsidRPr="00BA6D15">
        <w:rPr>
          <w:sz w:val="22"/>
          <w:szCs w:val="22"/>
        </w:rPr>
        <w:t xml:space="preserve"> persists after</w:t>
      </w:r>
      <w:r w:rsidR="00925D7F" w:rsidRPr="00BA6D15">
        <w:rPr>
          <w:sz w:val="22"/>
          <w:szCs w:val="22"/>
        </w:rPr>
        <w:t xml:space="preserve"> </w:t>
      </w:r>
      <w:r w:rsidR="000F0E33" w:rsidRPr="00BA6D15">
        <w:rPr>
          <w:sz w:val="22"/>
          <w:szCs w:val="22"/>
        </w:rPr>
        <w:t>the</w:t>
      </w:r>
      <w:r w:rsidR="00906024" w:rsidRPr="00BA6D15">
        <w:rPr>
          <w:sz w:val="22"/>
          <w:szCs w:val="22"/>
        </w:rPr>
        <w:t xml:space="preserve"> intervention</w:t>
      </w:r>
      <w:r w:rsidR="000F0E33" w:rsidRPr="00BA6D15">
        <w:rPr>
          <w:sz w:val="22"/>
          <w:szCs w:val="22"/>
        </w:rPr>
        <w:t xml:space="preserve"> discontinues</w:t>
      </w:r>
      <w:r w:rsidR="00906024" w:rsidRPr="00BA6D15">
        <w:rPr>
          <w:sz w:val="22"/>
          <w:szCs w:val="22"/>
        </w:rPr>
        <w:t>.</w:t>
      </w:r>
      <w:r w:rsidR="00F37826" w:rsidRPr="002D675E">
        <w:rPr>
          <w:sz w:val="22"/>
          <w:szCs w:val="22"/>
        </w:rPr>
        <w:t xml:space="preserve"> </w:t>
      </w:r>
      <w:r w:rsidR="0061234B" w:rsidRPr="00BA6D15">
        <w:rPr>
          <w:sz w:val="22"/>
          <w:szCs w:val="22"/>
        </w:rPr>
        <w:t>We envision two possibilit</w:t>
      </w:r>
      <w:r w:rsidR="000F0E33" w:rsidRPr="002D675E">
        <w:rPr>
          <w:sz w:val="22"/>
          <w:szCs w:val="22"/>
        </w:rPr>
        <w:t>ies</w:t>
      </w:r>
      <w:r w:rsidR="0061234B" w:rsidRPr="00BA6D15">
        <w:rPr>
          <w:sz w:val="22"/>
          <w:szCs w:val="22"/>
        </w:rPr>
        <w:t xml:space="preserve"> </w:t>
      </w:r>
      <w:r w:rsidR="008E5A41" w:rsidRPr="002D675E">
        <w:rPr>
          <w:sz w:val="22"/>
          <w:szCs w:val="22"/>
        </w:rPr>
        <w:t>that may explain</w:t>
      </w:r>
      <w:r w:rsidR="0061234B" w:rsidRPr="00BA6D15">
        <w:rPr>
          <w:sz w:val="22"/>
          <w:szCs w:val="22"/>
        </w:rPr>
        <w:t xml:space="preserve"> the </w:t>
      </w:r>
      <w:r w:rsidR="00F37826" w:rsidRPr="002D675E">
        <w:rPr>
          <w:sz w:val="22"/>
          <w:szCs w:val="22"/>
        </w:rPr>
        <w:t xml:space="preserve">after-peak </w:t>
      </w:r>
      <w:r w:rsidR="0061234B" w:rsidRPr="00BA6D15">
        <w:rPr>
          <w:sz w:val="22"/>
          <w:szCs w:val="22"/>
        </w:rPr>
        <w:t>decrease</w:t>
      </w:r>
      <w:r w:rsidR="00351CB6" w:rsidRPr="002D675E">
        <w:rPr>
          <w:sz w:val="22"/>
          <w:szCs w:val="22"/>
        </w:rPr>
        <w:t xml:space="preserve"> of</w:t>
      </w:r>
      <w:r w:rsidR="00901CEF" w:rsidRPr="00BA6D15">
        <w:rPr>
          <w:sz w:val="22"/>
          <w:szCs w:val="22"/>
        </w:rPr>
        <w:t xml:space="preserve"> </w:t>
      </w:r>
      <w:r w:rsidR="0061234B" w:rsidRPr="00BA6D15">
        <w:rPr>
          <w:sz w:val="22"/>
          <w:szCs w:val="22"/>
        </w:rPr>
        <w:t xml:space="preserve">SCFA concentration. </w:t>
      </w:r>
      <w:r w:rsidR="008E5A41" w:rsidRPr="002D675E">
        <w:rPr>
          <w:sz w:val="22"/>
          <w:szCs w:val="22"/>
        </w:rPr>
        <w:t>First, s</w:t>
      </w:r>
      <w:r w:rsidR="009702BD" w:rsidRPr="002D675E">
        <w:rPr>
          <w:sz w:val="22"/>
          <w:szCs w:val="22"/>
        </w:rPr>
        <w:t>ome</w:t>
      </w:r>
      <w:r w:rsidR="0061234B" w:rsidRPr="00BA6D15">
        <w:rPr>
          <w:sz w:val="22"/>
          <w:szCs w:val="22"/>
        </w:rPr>
        <w:t xml:space="preserve"> bacteria </w:t>
      </w:r>
      <w:r w:rsidR="009702BD" w:rsidRPr="002D675E">
        <w:rPr>
          <w:sz w:val="22"/>
          <w:szCs w:val="22"/>
        </w:rPr>
        <w:t>are known to consume</w:t>
      </w:r>
      <w:r w:rsidR="00BD7CCE" w:rsidRPr="002D675E">
        <w:rPr>
          <w:sz w:val="22"/>
          <w:szCs w:val="22"/>
        </w:rPr>
        <w:t xml:space="preserve"> </w:t>
      </w:r>
      <w:r w:rsidR="0061234B" w:rsidRPr="00BA6D15">
        <w:rPr>
          <w:sz w:val="22"/>
          <w:szCs w:val="22"/>
        </w:rPr>
        <w:t>SCFAs</w:t>
      </w:r>
      <w:r w:rsidR="0039150B" w:rsidRPr="002D675E">
        <w:rPr>
          <w:sz w:val="22"/>
          <w:szCs w:val="22"/>
        </w:rPr>
        <w:t xml:space="preserve"> and </w:t>
      </w:r>
      <w:r w:rsidR="00B46CFF" w:rsidRPr="002D675E">
        <w:rPr>
          <w:sz w:val="22"/>
          <w:szCs w:val="22"/>
        </w:rPr>
        <w:t>a</w:t>
      </w:r>
      <w:r w:rsidR="008E5A41" w:rsidRPr="002D675E">
        <w:rPr>
          <w:sz w:val="22"/>
          <w:szCs w:val="22"/>
        </w:rPr>
        <w:t xml:space="preserve"> net consumption </w:t>
      </w:r>
      <w:r w:rsidR="008F0870" w:rsidRPr="002D675E">
        <w:rPr>
          <w:sz w:val="22"/>
          <w:szCs w:val="22"/>
        </w:rPr>
        <w:t xml:space="preserve">of SCFAs </w:t>
      </w:r>
      <w:r w:rsidR="00B46CFF" w:rsidRPr="002D675E">
        <w:rPr>
          <w:sz w:val="22"/>
          <w:szCs w:val="22"/>
        </w:rPr>
        <w:t xml:space="preserve">may occur </w:t>
      </w:r>
      <w:r w:rsidR="008E5A41" w:rsidRPr="002D675E">
        <w:rPr>
          <w:sz w:val="22"/>
          <w:szCs w:val="22"/>
        </w:rPr>
        <w:t xml:space="preserve">when </w:t>
      </w:r>
      <w:r w:rsidR="00F76A29" w:rsidRPr="002D675E">
        <w:rPr>
          <w:sz w:val="22"/>
          <w:szCs w:val="22"/>
        </w:rPr>
        <w:t xml:space="preserve">SCFAs </w:t>
      </w:r>
      <w:r w:rsidR="0039150B" w:rsidRPr="002D675E">
        <w:rPr>
          <w:sz w:val="22"/>
          <w:szCs w:val="22"/>
        </w:rPr>
        <w:t xml:space="preserve">consumers </w:t>
      </w:r>
      <w:r w:rsidR="008E5A41" w:rsidRPr="002D675E">
        <w:rPr>
          <w:sz w:val="22"/>
          <w:szCs w:val="22"/>
        </w:rPr>
        <w:t xml:space="preserve">dominate </w:t>
      </w:r>
      <w:r w:rsidR="0039150B" w:rsidRPr="002D675E">
        <w:rPr>
          <w:sz w:val="22"/>
          <w:szCs w:val="22"/>
        </w:rPr>
        <w:t>over producers</w:t>
      </w:r>
      <w:ins w:id="406" w:author="刘 红宾" w:date="2021-04-03T16:41:00Z">
        <w:r w:rsidR="00972969">
          <w:rPr>
            <w:sz w:val="22"/>
            <w:szCs w:val="22"/>
          </w:rPr>
          <w:t xml:space="preserve"> </w:t>
        </w:r>
        <w:r w:rsidR="00972969">
          <w:rPr>
            <w:sz w:val="22"/>
            <w:szCs w:val="22"/>
          </w:rPr>
          <w:fldChar w:fldCharType="begin"/>
        </w:r>
      </w:ins>
      <w:ins w:id="407" w:author="刘 红宾" w:date="2021-04-04T15:03:00Z">
        <w:r w:rsidR="00FD0EB7">
          <w:rPr>
            <w:sz w:val="22"/>
            <w:szCs w:val="22"/>
          </w:rPr>
          <w:instrText xml:space="preserve"> ADDIN NE.Ref.{C98F12F1-7E99-47DC-A089-E548093A6DD5}</w:instrText>
        </w:r>
      </w:ins>
      <w:r w:rsidR="00972969">
        <w:rPr>
          <w:sz w:val="22"/>
          <w:szCs w:val="22"/>
        </w:rPr>
        <w:fldChar w:fldCharType="separate"/>
      </w:r>
      <w:ins w:id="408" w:author="刘 红宾" w:date="2021-04-04T17:04:00Z">
        <w:r w:rsidR="00C2571B">
          <w:rPr>
            <w:rFonts w:ascii="SimSun" w:eastAsia="SimSun" w:hAnsiTheme="minorHAnsi" w:cs="SimSun"/>
            <w:color w:val="080000"/>
            <w:sz w:val="22"/>
            <w:szCs w:val="22"/>
          </w:rPr>
          <w:t>[54]</w:t>
        </w:r>
      </w:ins>
      <w:ins w:id="409" w:author="刘 红宾" w:date="2021-04-03T16:41:00Z">
        <w:r w:rsidR="00972969">
          <w:rPr>
            <w:sz w:val="22"/>
            <w:szCs w:val="22"/>
          </w:rPr>
          <w:fldChar w:fldCharType="end"/>
        </w:r>
      </w:ins>
      <w:r w:rsidR="0061234B" w:rsidRPr="00BA6D15">
        <w:rPr>
          <w:sz w:val="22"/>
          <w:szCs w:val="22"/>
        </w:rPr>
        <w:t>.</w:t>
      </w:r>
      <w:r w:rsidR="0039150B" w:rsidRPr="002D675E">
        <w:rPr>
          <w:sz w:val="22"/>
          <w:szCs w:val="22"/>
        </w:rPr>
        <w:t xml:space="preserve"> </w:t>
      </w:r>
      <w:commentRangeStart w:id="410"/>
      <w:r w:rsidR="00CC4575" w:rsidRPr="002D675E">
        <w:rPr>
          <w:sz w:val="22"/>
          <w:szCs w:val="22"/>
        </w:rPr>
        <w:t>The other</w:t>
      </w:r>
      <w:r w:rsidR="00120D40" w:rsidRPr="002D675E">
        <w:rPr>
          <w:sz w:val="22"/>
          <w:szCs w:val="22"/>
        </w:rPr>
        <w:t xml:space="preserve"> possibility is increased </w:t>
      </w:r>
      <w:r w:rsidR="00C82E31" w:rsidRPr="00BA6D15">
        <w:rPr>
          <w:sz w:val="22"/>
          <w:szCs w:val="22"/>
        </w:rPr>
        <w:t>a</w:t>
      </w:r>
      <w:r w:rsidR="0061234B" w:rsidRPr="00BA6D15">
        <w:rPr>
          <w:sz w:val="22"/>
          <w:szCs w:val="22"/>
        </w:rPr>
        <w:t>bsorption of SCFA</w:t>
      </w:r>
      <w:r w:rsidR="00120D40" w:rsidRPr="002D675E">
        <w:rPr>
          <w:sz w:val="22"/>
          <w:szCs w:val="22"/>
        </w:rPr>
        <w:t>s</w:t>
      </w:r>
      <w:r w:rsidR="0061234B" w:rsidRPr="00BA6D15">
        <w:rPr>
          <w:sz w:val="22"/>
          <w:szCs w:val="22"/>
        </w:rPr>
        <w:t xml:space="preserve"> </w:t>
      </w:r>
      <w:r w:rsidR="00120D40" w:rsidRPr="002D675E">
        <w:rPr>
          <w:sz w:val="22"/>
          <w:szCs w:val="22"/>
        </w:rPr>
        <w:t>by host cells</w:t>
      </w:r>
      <w:r w:rsidR="008D6FD7" w:rsidRPr="002D675E">
        <w:rPr>
          <w:sz w:val="22"/>
          <w:szCs w:val="22"/>
        </w:rPr>
        <w:t>, leaving less produced SCFAs excreted to fece</w:t>
      </w:r>
      <w:r w:rsidR="004B11D5" w:rsidRPr="002D675E">
        <w:rPr>
          <w:sz w:val="22"/>
          <w:szCs w:val="22"/>
        </w:rPr>
        <w:t xml:space="preserve">s. </w:t>
      </w:r>
      <w:r w:rsidR="0061234B" w:rsidRPr="00BA6D15">
        <w:rPr>
          <w:sz w:val="22"/>
          <w:szCs w:val="22"/>
        </w:rPr>
        <w:t>In healthy individuals,</w:t>
      </w:r>
      <w:ins w:id="411" w:author="刘 红宾" w:date="2021-04-03T16:45:00Z">
        <w:r w:rsidR="004E7C4E">
          <w:rPr>
            <w:sz w:val="22"/>
            <w:szCs w:val="22"/>
          </w:rPr>
          <w:t xml:space="preserve"> </w:t>
        </w:r>
      </w:ins>
      <w:del w:id="412" w:author="刘 红宾" w:date="2021-04-03T16:45:00Z">
        <w:r w:rsidR="0061234B" w:rsidRPr="00523FBD" w:rsidDel="004E7C4E">
          <w:rPr>
            <w:sz w:val="22"/>
            <w:szCs w:val="22"/>
          </w:rPr>
          <w:delText xml:space="preserve"> </w:delText>
        </w:r>
        <w:r w:rsidR="004B11D5" w:rsidRPr="00523FBD" w:rsidDel="004E7C4E">
          <w:rPr>
            <w:sz w:val="22"/>
            <w:szCs w:val="22"/>
          </w:rPr>
          <w:delText xml:space="preserve">the </w:delText>
        </w:r>
        <w:r w:rsidR="00B97578" w:rsidRPr="00523FBD" w:rsidDel="004E7C4E">
          <w:rPr>
            <w:sz w:val="22"/>
            <w:szCs w:val="22"/>
          </w:rPr>
          <w:delText>percentage</w:delText>
        </w:r>
        <w:r w:rsidR="004B11D5" w:rsidRPr="00523FBD" w:rsidDel="004E7C4E">
          <w:rPr>
            <w:sz w:val="22"/>
            <w:szCs w:val="22"/>
          </w:rPr>
          <w:delText xml:space="preserve"> of </w:delText>
        </w:r>
        <w:r w:rsidR="00B97578" w:rsidRPr="00523FBD" w:rsidDel="004E7C4E">
          <w:rPr>
            <w:sz w:val="22"/>
            <w:szCs w:val="22"/>
          </w:rPr>
          <w:delText>bacteria</w:delText>
        </w:r>
        <w:r w:rsidR="0015494D" w:rsidRPr="00523FBD" w:rsidDel="004E7C4E">
          <w:rPr>
            <w:sz w:val="22"/>
            <w:szCs w:val="22"/>
          </w:rPr>
          <w:delText>-</w:delText>
        </w:r>
        <w:r w:rsidR="00B97578" w:rsidRPr="00523FBD" w:rsidDel="004E7C4E">
          <w:rPr>
            <w:sz w:val="22"/>
            <w:szCs w:val="22"/>
          </w:rPr>
          <w:delText>derived</w:delText>
        </w:r>
        <w:r w:rsidR="004B11D5" w:rsidRPr="00523FBD" w:rsidDel="004E7C4E">
          <w:rPr>
            <w:sz w:val="22"/>
            <w:szCs w:val="22"/>
          </w:rPr>
          <w:delText xml:space="preserve"> </w:delText>
        </w:r>
        <w:r w:rsidR="0061234B" w:rsidRPr="00523FBD" w:rsidDel="004E7C4E">
          <w:rPr>
            <w:sz w:val="22"/>
            <w:szCs w:val="22"/>
          </w:rPr>
          <w:delText>SCFA</w:delText>
        </w:r>
        <w:r w:rsidR="004B11D5" w:rsidRPr="00523FBD" w:rsidDel="004E7C4E">
          <w:rPr>
            <w:sz w:val="22"/>
            <w:szCs w:val="22"/>
          </w:rPr>
          <w:delText>s</w:delText>
        </w:r>
        <w:r w:rsidR="0061234B" w:rsidRPr="00523FBD" w:rsidDel="004E7C4E">
          <w:rPr>
            <w:sz w:val="22"/>
            <w:szCs w:val="22"/>
          </w:rPr>
          <w:delText xml:space="preserve"> </w:delText>
        </w:r>
        <w:r w:rsidR="004B11D5" w:rsidRPr="00523FBD" w:rsidDel="004E7C4E">
          <w:rPr>
            <w:sz w:val="22"/>
            <w:szCs w:val="22"/>
          </w:rPr>
          <w:delText xml:space="preserve">that appear in feces is </w:delText>
        </w:r>
        <w:r w:rsidR="00201538" w:rsidRPr="00523FBD" w:rsidDel="004E7C4E">
          <w:rPr>
            <w:sz w:val="22"/>
            <w:szCs w:val="22"/>
          </w:rPr>
          <w:delText xml:space="preserve">only </w:delText>
        </w:r>
        <w:r w:rsidR="004B11D5" w:rsidRPr="00523FBD" w:rsidDel="004E7C4E">
          <w:rPr>
            <w:sz w:val="22"/>
            <w:szCs w:val="22"/>
          </w:rPr>
          <w:delText xml:space="preserve">5%. </w:delText>
        </w:r>
      </w:del>
      <w:ins w:id="413" w:author="刘 红宾" w:date="2021-04-03T16:45:00Z">
        <w:r w:rsidR="004E7C4E" w:rsidRPr="00523FBD">
          <w:rPr>
            <w:sz w:val="22"/>
            <w:szCs w:val="22"/>
          </w:rPr>
          <w:t>q</w:t>
        </w:r>
        <w:r w:rsidR="004E7C4E" w:rsidRPr="00E904B1">
          <w:rPr>
            <w:color w:val="2A2A2A"/>
            <w:sz w:val="22"/>
            <w:szCs w:val="22"/>
            <w:shd w:val="clear" w:color="auto" w:fill="FFFFFF"/>
          </w:rPr>
          <w:t xml:space="preserve">uantification of </w:t>
        </w:r>
      </w:ins>
      <w:ins w:id="414" w:author="刘 红宾" w:date="2021-04-03T16:46:00Z">
        <w:r w:rsidR="004E7C4E" w:rsidRPr="00E904B1">
          <w:rPr>
            <w:color w:val="2A2A2A"/>
            <w:sz w:val="22"/>
            <w:szCs w:val="22"/>
            <w:shd w:val="clear" w:color="auto" w:fill="FFFFFF"/>
          </w:rPr>
          <w:t>fecal</w:t>
        </w:r>
      </w:ins>
      <w:ins w:id="415" w:author="刘 红宾" w:date="2021-04-03T16:45:00Z">
        <w:r w:rsidR="004E7C4E" w:rsidRPr="00E904B1">
          <w:rPr>
            <w:color w:val="2A2A2A"/>
            <w:sz w:val="22"/>
            <w:szCs w:val="22"/>
            <w:shd w:val="clear" w:color="auto" w:fill="FFFFFF"/>
          </w:rPr>
          <w:t xml:space="preserve"> SCFAs only provides steady state levels and may not accurately reflect the level of bacterial production as most SCFAs produced in the colonic lumen (90–95%) are absorbed by the gut mucosa </w:t>
        </w:r>
        <w:r w:rsidR="004E7C4E" w:rsidRPr="00E904B1">
          <w:rPr>
            <w:color w:val="2A2A2A"/>
            <w:sz w:val="22"/>
            <w:szCs w:val="22"/>
            <w:shd w:val="clear" w:color="auto" w:fill="FFFFFF"/>
          </w:rPr>
          <w:fldChar w:fldCharType="begin"/>
        </w:r>
      </w:ins>
      <w:ins w:id="416" w:author="刘 红宾" w:date="2021-04-04T15:03:00Z">
        <w:r w:rsidR="00FD0EB7">
          <w:rPr>
            <w:color w:val="2A2A2A"/>
            <w:sz w:val="22"/>
            <w:szCs w:val="22"/>
            <w:shd w:val="clear" w:color="auto" w:fill="FFFFFF"/>
          </w:rPr>
          <w:instrText xml:space="preserve"> ADDIN NE.Ref.{A18E047E-F838-4557-9CF3-175D900FA1B6}</w:instrText>
        </w:r>
      </w:ins>
      <w:ins w:id="417" w:author="刘 红宾" w:date="2021-04-03T16:45:00Z">
        <w:r w:rsidR="004E7C4E" w:rsidRPr="00E904B1">
          <w:rPr>
            <w:color w:val="2A2A2A"/>
            <w:sz w:val="22"/>
            <w:szCs w:val="22"/>
            <w:shd w:val="clear" w:color="auto" w:fill="FFFFFF"/>
          </w:rPr>
          <w:fldChar w:fldCharType="separate"/>
        </w:r>
      </w:ins>
      <w:ins w:id="418" w:author="刘 红宾" w:date="2021-04-04T17:04:00Z">
        <w:r w:rsidR="00C2571B">
          <w:rPr>
            <w:rFonts w:eastAsiaTheme="minorEastAsia"/>
            <w:color w:val="080000"/>
            <w:sz w:val="22"/>
            <w:szCs w:val="22"/>
          </w:rPr>
          <w:t>[55]</w:t>
        </w:r>
      </w:ins>
      <w:ins w:id="419" w:author="刘 红宾" w:date="2021-04-03T16:45:00Z">
        <w:r w:rsidR="004E7C4E" w:rsidRPr="00E904B1">
          <w:rPr>
            <w:color w:val="2A2A2A"/>
            <w:sz w:val="22"/>
            <w:szCs w:val="22"/>
            <w:shd w:val="clear" w:color="auto" w:fill="FFFFFF"/>
          </w:rPr>
          <w:fldChar w:fldCharType="end"/>
        </w:r>
        <w:r w:rsidR="004E7C4E" w:rsidRPr="00E904B1">
          <w:rPr>
            <w:color w:val="2A2A2A"/>
            <w:sz w:val="22"/>
            <w:szCs w:val="22"/>
            <w:shd w:val="clear" w:color="auto" w:fill="FFFFFF"/>
          </w:rPr>
          <w:t xml:space="preserve">. Nevertheless, the analysis of SCFAs in fecal samples is used as an approximation of gut levels, since excreted SCFA concentrations are associated with RS enriched diets (substrates of SCFAs-producing bacteria), inferring the relationship between intestinal SCFAs production and fecal levels </w:t>
        </w:r>
        <w:r w:rsidR="004E7C4E" w:rsidRPr="00E904B1">
          <w:rPr>
            <w:color w:val="2A2A2A"/>
            <w:sz w:val="22"/>
            <w:szCs w:val="22"/>
            <w:shd w:val="clear" w:color="auto" w:fill="FFFFFF"/>
          </w:rPr>
          <w:fldChar w:fldCharType="begin"/>
        </w:r>
      </w:ins>
      <w:ins w:id="420" w:author="刘 红宾" w:date="2021-04-04T15:03:00Z">
        <w:r w:rsidR="00FD0EB7">
          <w:rPr>
            <w:color w:val="2A2A2A"/>
            <w:sz w:val="22"/>
            <w:szCs w:val="22"/>
            <w:shd w:val="clear" w:color="auto" w:fill="FFFFFF"/>
          </w:rPr>
          <w:instrText xml:space="preserve"> ADDIN NE.Ref.{E1430205-25E3-4216-961F-280C4200A147}</w:instrText>
        </w:r>
      </w:ins>
      <w:ins w:id="421" w:author="刘 红宾" w:date="2021-04-03T16:45:00Z">
        <w:r w:rsidR="004E7C4E" w:rsidRPr="00E904B1">
          <w:rPr>
            <w:color w:val="2A2A2A"/>
            <w:sz w:val="22"/>
            <w:szCs w:val="22"/>
            <w:shd w:val="clear" w:color="auto" w:fill="FFFFFF"/>
          </w:rPr>
          <w:fldChar w:fldCharType="separate"/>
        </w:r>
      </w:ins>
      <w:ins w:id="422" w:author="刘 红宾" w:date="2021-04-04T17:04:00Z">
        <w:r w:rsidR="00C2571B">
          <w:rPr>
            <w:rFonts w:eastAsiaTheme="minorEastAsia"/>
            <w:color w:val="080000"/>
            <w:sz w:val="22"/>
            <w:szCs w:val="22"/>
          </w:rPr>
          <w:t>[9, 56, 57]</w:t>
        </w:r>
      </w:ins>
      <w:ins w:id="423" w:author="刘 红宾" w:date="2021-04-03T16:45:00Z">
        <w:r w:rsidR="004E7C4E" w:rsidRPr="00E904B1">
          <w:rPr>
            <w:color w:val="2A2A2A"/>
            <w:sz w:val="22"/>
            <w:szCs w:val="22"/>
            <w:shd w:val="clear" w:color="auto" w:fill="FFFFFF"/>
          </w:rPr>
          <w:fldChar w:fldCharType="end"/>
        </w:r>
        <w:r w:rsidR="004E7C4E" w:rsidRPr="00E904B1">
          <w:rPr>
            <w:color w:val="2A2A2A"/>
            <w:sz w:val="22"/>
            <w:szCs w:val="22"/>
            <w:shd w:val="clear" w:color="auto" w:fill="FFFFFF"/>
          </w:rPr>
          <w:t>.</w:t>
        </w:r>
      </w:ins>
      <w:commentRangeEnd w:id="410"/>
      <w:ins w:id="424" w:author="刘 红宾" w:date="2021-04-04T17:09:00Z">
        <w:r w:rsidR="001F2F8A">
          <w:rPr>
            <w:rStyle w:val="CommentReference"/>
          </w:rPr>
          <w:commentReference w:id="410"/>
        </w:r>
      </w:ins>
    </w:p>
    <w:p w14:paraId="2526A124" w14:textId="23BDE50E" w:rsidR="00ED2812" w:rsidDel="00BE2A80" w:rsidRDefault="006F6418" w:rsidP="00ED2812">
      <w:pPr>
        <w:pStyle w:val="paragraph"/>
        <w:jc w:val="both"/>
        <w:rPr>
          <w:del w:id="425" w:author="刘 红宾" w:date="2021-04-03T16:46:00Z"/>
          <w:rFonts w:ascii="Times New Roman" w:eastAsia="Times New Roman" w:hAnsi="Times New Roman" w:cs="Times New Roman"/>
          <w:sz w:val="22"/>
          <w:szCs w:val="22"/>
        </w:rPr>
      </w:pPr>
      <w:del w:id="426" w:author="刘 红宾" w:date="2021-04-03T16:46:00Z">
        <w:r w:rsidRPr="002D675E" w:rsidDel="00BE2A80">
          <w:rPr>
            <w:rFonts w:ascii="Times New Roman" w:eastAsia="Times New Roman" w:hAnsi="Times New Roman" w:cs="Times New Roman"/>
            <w:sz w:val="22"/>
            <w:szCs w:val="22"/>
          </w:rPr>
          <w:delText xml:space="preserve">Considering </w:delText>
        </w:r>
        <w:r w:rsidR="00647A84" w:rsidRPr="002D675E" w:rsidDel="00BE2A80">
          <w:rPr>
            <w:rFonts w:ascii="Times New Roman" w:eastAsia="Times New Roman" w:hAnsi="Times New Roman" w:cs="Times New Roman"/>
            <w:sz w:val="22"/>
            <w:szCs w:val="22"/>
          </w:rPr>
          <w:delText xml:space="preserve">the majority of SCFAs are </w:delText>
        </w:r>
        <w:r w:rsidR="00A373F9" w:rsidRPr="002D675E" w:rsidDel="00BE2A80">
          <w:rPr>
            <w:rFonts w:ascii="Times New Roman" w:eastAsia="Times New Roman" w:hAnsi="Times New Roman" w:cs="Times New Roman"/>
            <w:sz w:val="22"/>
            <w:szCs w:val="22"/>
          </w:rPr>
          <w:delText>consumed</w:delText>
        </w:r>
        <w:r w:rsidR="00647A84" w:rsidRPr="002D675E" w:rsidDel="00BE2A80">
          <w:rPr>
            <w:rFonts w:ascii="Times New Roman" w:eastAsia="Times New Roman" w:hAnsi="Times New Roman" w:cs="Times New Roman"/>
            <w:sz w:val="22"/>
            <w:szCs w:val="22"/>
          </w:rPr>
          <w:delText xml:space="preserve"> by the host, it is important to note that fecal SCFA concentration may not reflect their concentration in the intestine</w:delText>
        </w:r>
        <w:r w:rsidR="00ED2812" w:rsidDel="00BE2A80">
          <w:rPr>
            <w:rFonts w:ascii="Times New Roman" w:eastAsia="Times New Roman" w:hAnsi="Times New Roman" w:cs="Times New Roman"/>
            <w:sz w:val="22"/>
            <w:szCs w:val="22"/>
          </w:rPr>
          <w:delText>.</w:delText>
        </w:r>
      </w:del>
    </w:p>
    <w:p w14:paraId="149875F0" w14:textId="7E0932A5" w:rsidR="009D7CE1" w:rsidRPr="00ED2812" w:rsidRDefault="009D7CE1" w:rsidP="00ED2812">
      <w:pPr>
        <w:pStyle w:val="paragraph"/>
        <w:jc w:val="both"/>
        <w:rPr>
          <w:rFonts w:ascii="Times New Roman" w:eastAsia="Times New Roman" w:hAnsi="Times New Roman" w:cs="Times New Roman"/>
          <w:sz w:val="22"/>
          <w:szCs w:val="22"/>
        </w:rPr>
      </w:pPr>
      <w:r w:rsidRPr="00BA6D15">
        <w:rPr>
          <w:rFonts w:ascii="Times New Roman" w:hAnsi="Times New Roman" w:cs="Times New Roman"/>
          <w:color w:val="242021"/>
          <w:sz w:val="22"/>
          <w:szCs w:val="22"/>
          <w:u w:val="single"/>
        </w:rPr>
        <w:t xml:space="preserve"># </w:t>
      </w:r>
      <w:r w:rsidR="00ED2812">
        <w:rPr>
          <w:rFonts w:ascii="Times New Roman" w:hAnsi="Times New Roman" w:cs="Times New Roman"/>
          <w:color w:val="242021"/>
          <w:sz w:val="22"/>
          <w:szCs w:val="22"/>
          <w:u w:val="single"/>
        </w:rPr>
        <w:t>Discuss h</w:t>
      </w:r>
      <w:r w:rsidR="006658AD" w:rsidRPr="00BA6D15">
        <w:rPr>
          <w:rFonts w:ascii="Times New Roman" w:hAnsi="Times New Roman" w:cs="Times New Roman"/>
          <w:color w:val="242021"/>
          <w:sz w:val="22"/>
          <w:szCs w:val="22"/>
          <w:u w:val="single"/>
        </w:rPr>
        <w:t>ow</w:t>
      </w:r>
      <w:r w:rsidRPr="00BA6D15">
        <w:rPr>
          <w:rFonts w:ascii="Times New Roman" w:hAnsi="Times New Roman" w:cs="Times New Roman"/>
          <w:color w:val="242021"/>
          <w:sz w:val="22"/>
          <w:szCs w:val="22"/>
          <w:u w:val="single"/>
        </w:rPr>
        <w:t xml:space="preserve"> our inference approach helps </w:t>
      </w:r>
      <w:r w:rsidR="00F71722">
        <w:rPr>
          <w:rFonts w:ascii="Times New Roman" w:hAnsi="Times New Roman" w:cs="Times New Roman"/>
          <w:color w:val="242021"/>
          <w:sz w:val="22"/>
          <w:szCs w:val="22"/>
          <w:u w:val="single"/>
        </w:rPr>
        <w:t>tackle</w:t>
      </w:r>
      <w:r w:rsidRPr="00BA6D15">
        <w:rPr>
          <w:rFonts w:ascii="Times New Roman" w:hAnsi="Times New Roman" w:cs="Times New Roman"/>
          <w:color w:val="242021"/>
          <w:sz w:val="22"/>
          <w:szCs w:val="22"/>
          <w:u w:val="single"/>
        </w:rPr>
        <w:t xml:space="preserve"> the replicability issue</w:t>
      </w:r>
    </w:p>
    <w:p w14:paraId="3C07D4B4" w14:textId="332B32AE" w:rsidR="009D7CE1" w:rsidRPr="000F109D" w:rsidRDefault="002D3468" w:rsidP="009D7CE1">
      <w:pPr>
        <w:jc w:val="both"/>
        <w:rPr>
          <w:color w:val="242021"/>
          <w:sz w:val="21"/>
          <w:szCs w:val="21"/>
        </w:rPr>
      </w:pPr>
      <w:r w:rsidRPr="00BA6D15">
        <w:rPr>
          <w:color w:val="242021"/>
          <w:sz w:val="22"/>
          <w:szCs w:val="22"/>
        </w:rPr>
        <w:t>Using public datasets, w</w:t>
      </w:r>
      <w:r w:rsidR="002832FE" w:rsidRPr="00BA6D15">
        <w:rPr>
          <w:color w:val="242021"/>
          <w:sz w:val="22"/>
          <w:szCs w:val="22"/>
        </w:rPr>
        <w:t xml:space="preserve">e demonstrate </w:t>
      </w:r>
      <w:r w:rsidR="00A34C7F" w:rsidRPr="00BA6D15">
        <w:rPr>
          <w:color w:val="242021"/>
          <w:sz w:val="22"/>
          <w:szCs w:val="22"/>
        </w:rPr>
        <w:t xml:space="preserve">that </w:t>
      </w:r>
      <w:r w:rsidR="002832FE" w:rsidRPr="00BA6D15">
        <w:rPr>
          <w:color w:val="242021"/>
          <w:sz w:val="22"/>
          <w:szCs w:val="22"/>
        </w:rPr>
        <w:t xml:space="preserve">our </w:t>
      </w:r>
      <w:r w:rsidR="002161C6" w:rsidRPr="00BA6D15">
        <w:rPr>
          <w:color w:val="242021"/>
          <w:sz w:val="22"/>
          <w:szCs w:val="22"/>
        </w:rPr>
        <w:t>approach for inferring dietary fiber responders</w:t>
      </w:r>
      <w:r w:rsidR="002832FE" w:rsidRPr="00BA6D15">
        <w:rPr>
          <w:color w:val="242021"/>
          <w:sz w:val="22"/>
          <w:szCs w:val="22"/>
        </w:rPr>
        <w:t xml:space="preserve"> helps tackle replicability issue in microbiome sci</w:t>
      </w:r>
      <w:r w:rsidR="00813BDC" w:rsidRPr="00BA6D15">
        <w:rPr>
          <w:color w:val="242021"/>
          <w:sz w:val="22"/>
          <w:szCs w:val="22"/>
        </w:rPr>
        <w:t>e</w:t>
      </w:r>
      <w:r w:rsidR="002832FE" w:rsidRPr="00BA6D15">
        <w:rPr>
          <w:color w:val="242021"/>
          <w:sz w:val="22"/>
          <w:szCs w:val="22"/>
        </w:rPr>
        <w:t>n</w:t>
      </w:r>
      <w:r w:rsidR="00813BDC" w:rsidRPr="00BA6D15">
        <w:rPr>
          <w:color w:val="242021"/>
          <w:sz w:val="22"/>
          <w:szCs w:val="22"/>
        </w:rPr>
        <w:t>c</w:t>
      </w:r>
      <w:r w:rsidR="002832FE" w:rsidRPr="00BA6D15">
        <w:rPr>
          <w:color w:val="242021"/>
          <w:sz w:val="22"/>
          <w:szCs w:val="22"/>
        </w:rPr>
        <w:t>e</w:t>
      </w:r>
      <w:ins w:id="427" w:author="刘 红宾" w:date="2021-04-03T17:01:00Z">
        <w:r w:rsidR="00FD20F3">
          <w:rPr>
            <w:color w:val="242021"/>
            <w:sz w:val="22"/>
            <w:szCs w:val="22"/>
          </w:rPr>
          <w:t xml:space="preserve"> </w:t>
        </w:r>
        <w:r w:rsidR="00FD20F3">
          <w:rPr>
            <w:color w:val="242021"/>
            <w:sz w:val="22"/>
            <w:szCs w:val="22"/>
          </w:rPr>
          <w:fldChar w:fldCharType="begin"/>
        </w:r>
      </w:ins>
      <w:ins w:id="428" w:author="刘 红宾" w:date="2021-04-04T15:03:00Z">
        <w:r w:rsidR="00FD0EB7">
          <w:rPr>
            <w:color w:val="242021"/>
            <w:sz w:val="22"/>
            <w:szCs w:val="22"/>
          </w:rPr>
          <w:instrText xml:space="preserve"> ADDIN NE.Ref.{2FD5A4E3-27EC-461B-BB98-6401836FA64D}</w:instrText>
        </w:r>
      </w:ins>
      <w:r w:rsidR="00FD20F3">
        <w:rPr>
          <w:color w:val="242021"/>
          <w:sz w:val="22"/>
          <w:szCs w:val="22"/>
        </w:rPr>
        <w:fldChar w:fldCharType="separate"/>
      </w:r>
      <w:ins w:id="429" w:author="刘 红宾" w:date="2021-04-04T17:04:00Z">
        <w:r w:rsidR="00C2571B">
          <w:rPr>
            <w:rFonts w:eastAsiaTheme="minorEastAsia"/>
            <w:color w:val="080000"/>
            <w:sz w:val="22"/>
            <w:szCs w:val="22"/>
          </w:rPr>
          <w:t>[58]</w:t>
        </w:r>
      </w:ins>
      <w:ins w:id="430" w:author="刘 红宾" w:date="2021-04-03T17:01:00Z">
        <w:r w:rsidR="00FD20F3">
          <w:rPr>
            <w:color w:val="242021"/>
            <w:sz w:val="22"/>
            <w:szCs w:val="22"/>
          </w:rPr>
          <w:fldChar w:fldCharType="end"/>
        </w:r>
      </w:ins>
      <w:r w:rsidR="002832FE" w:rsidRPr="00BA6D15">
        <w:rPr>
          <w:color w:val="242021"/>
          <w:sz w:val="22"/>
          <w:szCs w:val="22"/>
        </w:rPr>
        <w:t>.</w:t>
      </w:r>
      <w:r w:rsidR="00134E9E" w:rsidRPr="00BA6D15">
        <w:rPr>
          <w:color w:val="242021"/>
          <w:sz w:val="22"/>
          <w:szCs w:val="22"/>
        </w:rPr>
        <w:t xml:space="preserve"> </w:t>
      </w:r>
      <w:commentRangeStart w:id="431"/>
      <w:r w:rsidR="00857618" w:rsidRPr="00BA6D15">
        <w:rPr>
          <w:color w:val="242021"/>
          <w:sz w:val="22"/>
          <w:szCs w:val="22"/>
        </w:rPr>
        <w:t xml:space="preserve">The </w:t>
      </w:r>
      <w:r w:rsidR="009D7CE1" w:rsidRPr="00BA6D15">
        <w:rPr>
          <w:color w:val="242021"/>
          <w:sz w:val="22"/>
          <w:szCs w:val="22"/>
        </w:rPr>
        <w:t xml:space="preserve">structure of </w:t>
      </w:r>
      <w:proofErr w:type="spellStart"/>
      <w:r w:rsidR="009D7CE1" w:rsidRPr="00BA6D15">
        <w:rPr>
          <w:color w:val="242021"/>
          <w:sz w:val="22"/>
          <w:szCs w:val="22"/>
        </w:rPr>
        <w:t>gLV</w:t>
      </w:r>
      <w:proofErr w:type="spellEnd"/>
      <w:r w:rsidR="009D7CE1" w:rsidRPr="00BA6D15">
        <w:rPr>
          <w:color w:val="242021"/>
          <w:sz w:val="22"/>
          <w:szCs w:val="22"/>
        </w:rPr>
        <w:t xml:space="preserve"> allows for modeling bacterial interactions as </w:t>
      </w:r>
      <w:r w:rsidR="00B97578" w:rsidRPr="00BA6D15">
        <w:rPr>
          <w:color w:val="242021"/>
          <w:sz w:val="22"/>
          <w:szCs w:val="22"/>
        </w:rPr>
        <w:t>covariates</w:t>
      </w:r>
      <w:r w:rsidR="009D7CE1" w:rsidRPr="00BA6D15">
        <w:rPr>
          <w:color w:val="242021"/>
          <w:sz w:val="22"/>
          <w:szCs w:val="22"/>
        </w:rPr>
        <w:t xml:space="preserve"> and accounting for confounding variables reduces the risk of producing biased </w:t>
      </w:r>
      <w:r w:rsidR="009D7CE1" w:rsidRPr="00BA6D15">
        <w:rPr>
          <w:color w:val="242021"/>
          <w:sz w:val="22"/>
          <w:szCs w:val="22"/>
        </w:rPr>
        <w:lastRenderedPageBreak/>
        <w:t>estimates of indirect effects</w:t>
      </w:r>
      <w:commentRangeEnd w:id="431"/>
      <w:r w:rsidR="00A0785A">
        <w:rPr>
          <w:rStyle w:val="CommentReference"/>
        </w:rPr>
        <w:commentReference w:id="431"/>
      </w:r>
      <w:r w:rsidR="009D7CE1" w:rsidRPr="00BA6D15">
        <w:rPr>
          <w:color w:val="242021"/>
          <w:sz w:val="22"/>
          <w:szCs w:val="22"/>
        </w:rPr>
        <w:t xml:space="preserve">. </w:t>
      </w:r>
      <w:r w:rsidR="007A7B36" w:rsidRPr="00BA6D15">
        <w:rPr>
          <w:color w:val="242021"/>
          <w:sz w:val="22"/>
          <w:szCs w:val="22"/>
        </w:rPr>
        <w:t xml:space="preserve">Controlling for confounding variables is highly important for replicability </w:t>
      </w:r>
      <w:r w:rsidR="0070546F" w:rsidRPr="00BA6D15">
        <w:rPr>
          <w:color w:val="242021"/>
          <w:sz w:val="22"/>
          <w:szCs w:val="22"/>
        </w:rPr>
        <w:t xml:space="preserve">between </w:t>
      </w:r>
      <w:r w:rsidR="00811D64" w:rsidRPr="00BA6D15">
        <w:rPr>
          <w:color w:val="242021"/>
          <w:sz w:val="22"/>
          <w:szCs w:val="22"/>
        </w:rPr>
        <w:t>results</w:t>
      </w:r>
      <w:r w:rsidR="009F56E0">
        <w:rPr>
          <w:color w:val="242021"/>
          <w:sz w:val="22"/>
          <w:szCs w:val="22"/>
        </w:rPr>
        <w:t xml:space="preserve"> of </w:t>
      </w:r>
      <w:r w:rsidR="0070546F" w:rsidRPr="00BA6D15">
        <w:rPr>
          <w:color w:val="242021"/>
          <w:sz w:val="22"/>
          <w:szCs w:val="22"/>
        </w:rPr>
        <w:t xml:space="preserve">similar </w:t>
      </w:r>
      <w:r w:rsidR="00DE4261" w:rsidRPr="00BA6D15">
        <w:rPr>
          <w:color w:val="242021"/>
          <w:sz w:val="22"/>
          <w:szCs w:val="22"/>
        </w:rPr>
        <w:t xml:space="preserve">microbiome </w:t>
      </w:r>
      <w:r w:rsidR="0070546F" w:rsidRPr="00BA6D15">
        <w:rPr>
          <w:color w:val="242021"/>
          <w:sz w:val="22"/>
          <w:szCs w:val="22"/>
        </w:rPr>
        <w:t>studies</w:t>
      </w:r>
      <w:r w:rsidR="007A7B36" w:rsidRPr="00BA6D15">
        <w:rPr>
          <w:color w:val="242021"/>
          <w:sz w:val="22"/>
          <w:szCs w:val="22"/>
        </w:rPr>
        <w:t xml:space="preserve">, as </w:t>
      </w:r>
      <w:del w:id="432" w:author="刘 红宾" w:date="2021-04-03T17:18:00Z">
        <w:r w:rsidR="007A7B36" w:rsidRPr="00BA6D15" w:rsidDel="007076DE">
          <w:rPr>
            <w:color w:val="242021"/>
            <w:sz w:val="22"/>
            <w:szCs w:val="22"/>
          </w:rPr>
          <w:delText xml:space="preserve">the </w:delText>
        </w:r>
      </w:del>
      <w:ins w:id="433" w:author="刘 红宾" w:date="2021-04-03T17:18:00Z">
        <w:r w:rsidR="007076DE">
          <w:rPr>
            <w:color w:val="242021"/>
            <w:sz w:val="22"/>
            <w:szCs w:val="22"/>
          </w:rPr>
          <w:t xml:space="preserve">the </w:t>
        </w:r>
      </w:ins>
      <w:r w:rsidR="007A7B36" w:rsidRPr="00BA6D15">
        <w:rPr>
          <w:color w:val="242021"/>
          <w:sz w:val="22"/>
          <w:szCs w:val="22"/>
        </w:rPr>
        <w:t>underlying mechanisms driving microbiota dynamics is</w:t>
      </w:r>
      <w:r w:rsidR="00AF1184">
        <w:rPr>
          <w:color w:val="242021"/>
          <w:sz w:val="22"/>
          <w:szCs w:val="22"/>
        </w:rPr>
        <w:t>,</w:t>
      </w:r>
      <w:r w:rsidR="007A7B36" w:rsidRPr="00BA6D15">
        <w:rPr>
          <w:color w:val="242021"/>
          <w:sz w:val="22"/>
          <w:szCs w:val="22"/>
        </w:rPr>
        <w:t xml:space="preserve"> to a great extent</w:t>
      </w:r>
      <w:r w:rsidR="00AF1184">
        <w:rPr>
          <w:color w:val="242021"/>
          <w:sz w:val="22"/>
          <w:szCs w:val="22"/>
        </w:rPr>
        <w:t>,</w:t>
      </w:r>
      <w:r w:rsidR="007A7B36" w:rsidRPr="00BA6D15">
        <w:rPr>
          <w:color w:val="242021"/>
          <w:sz w:val="22"/>
          <w:szCs w:val="22"/>
        </w:rPr>
        <w:t xml:space="preserve"> shared</w:t>
      </w:r>
      <w:r w:rsidR="009C2724" w:rsidRPr="00BA6D15">
        <w:rPr>
          <w:color w:val="242021"/>
          <w:sz w:val="22"/>
          <w:szCs w:val="22"/>
        </w:rPr>
        <w:t xml:space="preserve"> and </w:t>
      </w:r>
      <w:r w:rsidR="000166CE" w:rsidRPr="00BA6D15">
        <w:rPr>
          <w:color w:val="242021"/>
          <w:sz w:val="22"/>
          <w:szCs w:val="22"/>
        </w:rPr>
        <w:t>should</w:t>
      </w:r>
      <w:r w:rsidR="009C2724" w:rsidRPr="00BA6D15">
        <w:rPr>
          <w:color w:val="242021"/>
          <w:sz w:val="22"/>
          <w:szCs w:val="22"/>
        </w:rPr>
        <w:t xml:space="preserve"> </w:t>
      </w:r>
      <w:r w:rsidR="000166CE" w:rsidRPr="00BA6D15">
        <w:rPr>
          <w:color w:val="242021"/>
          <w:sz w:val="22"/>
          <w:szCs w:val="22"/>
        </w:rPr>
        <w:t>play</w:t>
      </w:r>
      <w:r w:rsidR="009C2724" w:rsidRPr="00BA6D15">
        <w:rPr>
          <w:color w:val="242021"/>
          <w:sz w:val="22"/>
          <w:szCs w:val="22"/>
        </w:rPr>
        <w:t xml:space="preserve"> consisten</w:t>
      </w:r>
      <w:r w:rsidR="000166CE" w:rsidRPr="00BA6D15">
        <w:rPr>
          <w:color w:val="242021"/>
          <w:sz w:val="22"/>
          <w:szCs w:val="22"/>
        </w:rPr>
        <w:t>t roles</w:t>
      </w:r>
      <w:ins w:id="434" w:author="刘 红宾" w:date="2021-04-03T17:03:00Z">
        <w:r w:rsidR="00FD20F3">
          <w:rPr>
            <w:color w:val="242021"/>
            <w:sz w:val="22"/>
            <w:szCs w:val="22"/>
          </w:rPr>
          <w:t xml:space="preserve"> </w:t>
        </w:r>
        <w:r w:rsidR="00FD20F3">
          <w:rPr>
            <w:color w:val="242021"/>
            <w:sz w:val="22"/>
            <w:szCs w:val="22"/>
          </w:rPr>
          <w:fldChar w:fldCharType="begin"/>
        </w:r>
      </w:ins>
      <w:ins w:id="435" w:author="刘 红宾" w:date="2021-04-04T15:03:00Z">
        <w:r w:rsidR="00FD0EB7">
          <w:rPr>
            <w:color w:val="242021"/>
            <w:sz w:val="22"/>
            <w:szCs w:val="22"/>
          </w:rPr>
          <w:instrText xml:space="preserve"> ADDIN NE.Ref.{05DE0E3E-2C4D-4411-A050-0112E5841847}</w:instrText>
        </w:r>
      </w:ins>
      <w:r w:rsidR="00FD20F3">
        <w:rPr>
          <w:color w:val="242021"/>
          <w:sz w:val="22"/>
          <w:szCs w:val="22"/>
        </w:rPr>
        <w:fldChar w:fldCharType="separate"/>
      </w:r>
      <w:ins w:id="436" w:author="刘 红宾" w:date="2021-04-04T17:04:00Z">
        <w:r w:rsidR="00C2571B">
          <w:rPr>
            <w:rFonts w:eastAsiaTheme="minorEastAsia"/>
            <w:color w:val="080000"/>
            <w:sz w:val="22"/>
            <w:szCs w:val="22"/>
          </w:rPr>
          <w:t>[30]</w:t>
        </w:r>
      </w:ins>
      <w:ins w:id="437" w:author="刘 红宾" w:date="2021-04-03T17:03:00Z">
        <w:r w:rsidR="00FD20F3">
          <w:rPr>
            <w:color w:val="242021"/>
            <w:sz w:val="22"/>
            <w:szCs w:val="22"/>
          </w:rPr>
          <w:fldChar w:fldCharType="end"/>
        </w:r>
      </w:ins>
      <w:ins w:id="438" w:author="刘 红宾" w:date="2021-04-03T17:18:00Z">
        <w:r w:rsidR="007076DE">
          <w:rPr>
            <w:color w:val="242021"/>
            <w:sz w:val="22"/>
            <w:szCs w:val="22"/>
          </w:rPr>
          <w:t xml:space="preserve">, while </w:t>
        </w:r>
        <w:r w:rsidR="007076DE" w:rsidRPr="00BA6D15">
          <w:rPr>
            <w:color w:val="242021"/>
            <w:sz w:val="22"/>
            <w:szCs w:val="22"/>
          </w:rPr>
          <w:t>the</w:t>
        </w:r>
        <w:r w:rsidR="007076DE">
          <w:rPr>
            <w:color w:val="242021"/>
            <w:sz w:val="22"/>
            <w:szCs w:val="22"/>
          </w:rPr>
          <w:t>se</w:t>
        </w:r>
        <w:r w:rsidR="007076DE" w:rsidRPr="00BA6D15">
          <w:rPr>
            <w:color w:val="242021"/>
            <w:sz w:val="22"/>
            <w:szCs w:val="22"/>
          </w:rPr>
          <w:t xml:space="preserve"> </w:t>
        </w:r>
        <w:r w:rsidR="007076DE">
          <w:rPr>
            <w:color w:val="242021"/>
            <w:sz w:val="22"/>
            <w:szCs w:val="22"/>
          </w:rPr>
          <w:t xml:space="preserve">true microbial </w:t>
        </w:r>
      </w:ins>
      <w:ins w:id="439" w:author="刘 红宾" w:date="2021-04-03T17:19:00Z">
        <w:r w:rsidR="00103D9D">
          <w:rPr>
            <w:color w:val="242021"/>
            <w:sz w:val="22"/>
            <w:szCs w:val="22"/>
          </w:rPr>
          <w:t xml:space="preserve">dynamic </w:t>
        </w:r>
      </w:ins>
      <w:ins w:id="440" w:author="刘 红宾" w:date="2021-04-03T17:18:00Z">
        <w:r w:rsidR="007076DE">
          <w:rPr>
            <w:color w:val="242021"/>
            <w:sz w:val="22"/>
            <w:szCs w:val="22"/>
          </w:rPr>
          <w:t>signature</w:t>
        </w:r>
      </w:ins>
      <w:ins w:id="441" w:author="刘 红宾" w:date="2021-04-03T17:19:00Z">
        <w:r w:rsidR="00103D9D">
          <w:rPr>
            <w:color w:val="242021"/>
            <w:sz w:val="22"/>
            <w:szCs w:val="22"/>
          </w:rPr>
          <w:t>s</w:t>
        </w:r>
      </w:ins>
      <w:ins w:id="442" w:author="刘 红宾" w:date="2021-04-03T17:18:00Z">
        <w:r w:rsidR="007076DE">
          <w:rPr>
            <w:color w:val="242021"/>
            <w:sz w:val="22"/>
            <w:szCs w:val="22"/>
          </w:rPr>
          <w:t xml:space="preserve"> could be largely masked by </w:t>
        </w:r>
      </w:ins>
      <w:ins w:id="443" w:author="刘 红宾" w:date="2021-04-03T17:19:00Z">
        <w:r w:rsidR="00103D9D">
          <w:rPr>
            <w:color w:val="242021"/>
            <w:sz w:val="22"/>
            <w:szCs w:val="22"/>
          </w:rPr>
          <w:t xml:space="preserve">uncontrolled </w:t>
        </w:r>
      </w:ins>
      <w:ins w:id="444" w:author="刘 红宾" w:date="2021-04-03T17:18:00Z">
        <w:r w:rsidR="007076DE">
          <w:rPr>
            <w:color w:val="242021"/>
            <w:sz w:val="22"/>
            <w:szCs w:val="22"/>
          </w:rPr>
          <w:t>confounding variables</w:t>
        </w:r>
      </w:ins>
      <w:ins w:id="445" w:author="刘 红宾" w:date="2021-04-03T17:19:00Z">
        <w:r w:rsidR="00103D9D">
          <w:rPr>
            <w:color w:val="242021"/>
            <w:sz w:val="22"/>
            <w:szCs w:val="22"/>
          </w:rPr>
          <w:t xml:space="preserve"> </w:t>
        </w:r>
        <w:r w:rsidR="00103D9D">
          <w:rPr>
            <w:color w:val="242021"/>
            <w:sz w:val="22"/>
            <w:szCs w:val="22"/>
          </w:rPr>
          <w:fldChar w:fldCharType="begin"/>
        </w:r>
      </w:ins>
      <w:ins w:id="446" w:author="刘 红宾" w:date="2021-04-04T15:03:00Z">
        <w:r w:rsidR="00FD0EB7">
          <w:rPr>
            <w:color w:val="242021"/>
            <w:sz w:val="22"/>
            <w:szCs w:val="22"/>
          </w:rPr>
          <w:instrText xml:space="preserve"> ADDIN NE.Ref.{BC0E2EA1-9B63-4736-87FD-40EC7FD72AEF}</w:instrText>
        </w:r>
      </w:ins>
      <w:r w:rsidR="00103D9D">
        <w:rPr>
          <w:color w:val="242021"/>
          <w:sz w:val="22"/>
          <w:szCs w:val="22"/>
        </w:rPr>
        <w:fldChar w:fldCharType="separate"/>
      </w:r>
      <w:ins w:id="447" w:author="刘 红宾" w:date="2021-04-04T17:04:00Z">
        <w:r w:rsidR="00C2571B">
          <w:rPr>
            <w:rFonts w:eastAsiaTheme="minorEastAsia"/>
            <w:color w:val="080000"/>
            <w:sz w:val="22"/>
            <w:szCs w:val="22"/>
          </w:rPr>
          <w:t>[59]</w:t>
        </w:r>
      </w:ins>
      <w:ins w:id="448" w:author="刘 红宾" w:date="2021-04-03T17:19:00Z">
        <w:r w:rsidR="00103D9D">
          <w:rPr>
            <w:color w:val="242021"/>
            <w:sz w:val="22"/>
            <w:szCs w:val="22"/>
          </w:rPr>
          <w:fldChar w:fldCharType="end"/>
        </w:r>
      </w:ins>
      <w:r w:rsidR="000166CE" w:rsidRPr="00BA6D15">
        <w:rPr>
          <w:color w:val="242021"/>
          <w:sz w:val="22"/>
          <w:szCs w:val="22"/>
        </w:rPr>
        <w:t xml:space="preserve">. </w:t>
      </w:r>
      <w:r w:rsidR="0070546F" w:rsidRPr="00BA6D15">
        <w:rPr>
          <w:color w:val="242021"/>
          <w:sz w:val="22"/>
          <w:szCs w:val="22"/>
        </w:rPr>
        <w:t>In fact, a</w:t>
      </w:r>
      <w:r w:rsidR="009D7CE1" w:rsidRPr="00BA6D15">
        <w:rPr>
          <w:color w:val="242021"/>
          <w:sz w:val="22"/>
          <w:szCs w:val="22"/>
        </w:rPr>
        <w:t xml:space="preserve">ny scientific field that heavily relies on complex statistical </w:t>
      </w:r>
      <w:r w:rsidR="00B97578" w:rsidRPr="00BA6D15">
        <w:rPr>
          <w:color w:val="242021"/>
          <w:sz w:val="22"/>
          <w:szCs w:val="22"/>
        </w:rPr>
        <w:t>analysis</w:t>
      </w:r>
      <w:r w:rsidR="009D7CE1" w:rsidRPr="00BA6D15">
        <w:rPr>
          <w:color w:val="242021"/>
          <w:sz w:val="22"/>
          <w:szCs w:val="22"/>
        </w:rPr>
        <w:t xml:space="preserve"> of large datasets may encounter </w:t>
      </w:r>
      <w:r w:rsidR="00B97578" w:rsidRPr="00BA6D15">
        <w:rPr>
          <w:color w:val="242021"/>
          <w:sz w:val="22"/>
          <w:szCs w:val="22"/>
        </w:rPr>
        <w:t>challenges</w:t>
      </w:r>
      <w:r w:rsidR="009D7CE1" w:rsidRPr="00BA6D15">
        <w:rPr>
          <w:color w:val="242021"/>
          <w:sz w:val="22"/>
          <w:szCs w:val="22"/>
        </w:rPr>
        <w:t xml:space="preserve"> in replicability. Remarkably, our inference approach applied to different mouse or human gut microbiome data</w:t>
      </w:r>
      <w:r w:rsidR="00C0121B">
        <w:rPr>
          <w:color w:val="242021"/>
          <w:sz w:val="22"/>
          <w:szCs w:val="22"/>
        </w:rPr>
        <w:t>sets</w:t>
      </w:r>
      <w:r w:rsidR="009D7CE1" w:rsidRPr="00BA6D15">
        <w:rPr>
          <w:color w:val="242021"/>
          <w:sz w:val="22"/>
          <w:szCs w:val="22"/>
        </w:rPr>
        <w:t xml:space="preserve"> produced highly </w:t>
      </w:r>
      <w:r w:rsidR="008559FA" w:rsidRPr="00BA6D15">
        <w:rPr>
          <w:color w:val="242021"/>
          <w:sz w:val="22"/>
          <w:szCs w:val="22"/>
        </w:rPr>
        <w:t>compatible</w:t>
      </w:r>
      <w:r w:rsidR="009D7CE1" w:rsidRPr="00BA6D15">
        <w:rPr>
          <w:color w:val="242021"/>
          <w:sz w:val="22"/>
          <w:szCs w:val="22"/>
        </w:rPr>
        <w:t xml:space="preserve"> results regarding inulin responders. In the mouse gut, both </w:t>
      </w:r>
      <w:r w:rsidR="009512FC" w:rsidRPr="00BA6D15">
        <w:rPr>
          <w:color w:val="242021"/>
          <w:sz w:val="22"/>
          <w:szCs w:val="22"/>
        </w:rPr>
        <w:t>our</w:t>
      </w:r>
      <w:r w:rsidR="009D7CE1" w:rsidRPr="00BA6D15">
        <w:rPr>
          <w:color w:val="242021"/>
          <w:sz w:val="22"/>
          <w:szCs w:val="22"/>
        </w:rPr>
        <w:t xml:space="preserve"> data</w:t>
      </w:r>
      <w:r w:rsidR="009512FC" w:rsidRPr="00BA6D15">
        <w:rPr>
          <w:color w:val="242021"/>
          <w:sz w:val="22"/>
          <w:szCs w:val="22"/>
        </w:rPr>
        <w:t xml:space="preserve"> and </w:t>
      </w:r>
      <w:r w:rsidR="009D7CE1" w:rsidRPr="00BA6D15">
        <w:rPr>
          <w:color w:val="242021"/>
          <w:sz w:val="22"/>
          <w:szCs w:val="22"/>
        </w:rPr>
        <w:t xml:space="preserve">data from </w:t>
      </w:r>
      <w:proofErr w:type="spellStart"/>
      <w:r w:rsidR="009D7CE1" w:rsidRPr="00BA6D15">
        <w:rPr>
          <w:color w:val="242021"/>
          <w:sz w:val="22"/>
          <w:szCs w:val="22"/>
        </w:rPr>
        <w:t>Chi</w:t>
      </w:r>
      <w:r w:rsidR="005163BC" w:rsidRPr="00BA6D15">
        <w:rPr>
          <w:color w:val="242021"/>
          <w:sz w:val="22"/>
          <w:szCs w:val="22"/>
        </w:rPr>
        <w:t>ji</w:t>
      </w:r>
      <w:r w:rsidR="009D7CE1" w:rsidRPr="00BA6D15">
        <w:rPr>
          <w:color w:val="242021"/>
          <w:sz w:val="22"/>
          <w:szCs w:val="22"/>
        </w:rPr>
        <w:t>iwa</w:t>
      </w:r>
      <w:proofErr w:type="spellEnd"/>
      <w:r w:rsidR="009D7CE1" w:rsidRPr="00BA6D15">
        <w:rPr>
          <w:color w:val="242021"/>
          <w:sz w:val="22"/>
          <w:szCs w:val="22"/>
        </w:rPr>
        <w:t xml:space="preserve"> et</w:t>
      </w:r>
      <w:r w:rsidR="005163BC" w:rsidRPr="00BA6D15">
        <w:rPr>
          <w:color w:val="242021"/>
          <w:sz w:val="22"/>
          <w:szCs w:val="22"/>
        </w:rPr>
        <w:t xml:space="preserve"> </w:t>
      </w:r>
      <w:r w:rsidR="009D7CE1" w:rsidRPr="00BA6D15">
        <w:rPr>
          <w:color w:val="242021"/>
          <w:sz w:val="22"/>
          <w:szCs w:val="22"/>
        </w:rPr>
        <w:t>al</w:t>
      </w:r>
      <w:r w:rsidR="005163BC" w:rsidRPr="00BA6D15">
        <w:rPr>
          <w:color w:val="242021"/>
          <w:sz w:val="22"/>
          <w:szCs w:val="22"/>
        </w:rPr>
        <w:t>.</w:t>
      </w:r>
      <w:ins w:id="449" w:author="刘 红宾" w:date="2021-04-03T17:21:00Z">
        <w:r w:rsidR="00582F7E">
          <w:rPr>
            <w:color w:val="242021"/>
            <w:sz w:val="22"/>
            <w:szCs w:val="22"/>
          </w:rPr>
          <w:fldChar w:fldCharType="begin"/>
        </w:r>
      </w:ins>
      <w:ins w:id="450" w:author="刘 红宾" w:date="2021-04-04T15:03:00Z">
        <w:r w:rsidR="00FD0EB7">
          <w:rPr>
            <w:color w:val="242021"/>
            <w:sz w:val="22"/>
            <w:szCs w:val="22"/>
          </w:rPr>
          <w:instrText xml:space="preserve"> ADDIN NE.Ref.{57E0465D-A2C3-492A-B7E0-FDA587E098E3}</w:instrText>
        </w:r>
      </w:ins>
      <w:r w:rsidR="00582F7E">
        <w:rPr>
          <w:color w:val="242021"/>
          <w:sz w:val="22"/>
          <w:szCs w:val="22"/>
        </w:rPr>
        <w:fldChar w:fldCharType="separate"/>
      </w:r>
      <w:ins w:id="451" w:author="刘 红宾" w:date="2021-04-04T17:04:00Z">
        <w:r w:rsidR="00C2571B">
          <w:rPr>
            <w:rFonts w:eastAsiaTheme="minorEastAsia"/>
            <w:color w:val="080000"/>
            <w:sz w:val="22"/>
            <w:szCs w:val="22"/>
          </w:rPr>
          <w:t>[29]</w:t>
        </w:r>
      </w:ins>
      <w:ins w:id="452" w:author="刘 红宾" w:date="2021-04-03T17:21:00Z">
        <w:r w:rsidR="00582F7E">
          <w:rPr>
            <w:color w:val="242021"/>
            <w:sz w:val="22"/>
            <w:szCs w:val="22"/>
          </w:rPr>
          <w:fldChar w:fldCharType="end"/>
        </w:r>
      </w:ins>
      <w:r w:rsidR="009512FC" w:rsidRPr="00BA6D15">
        <w:rPr>
          <w:color w:val="242021"/>
          <w:sz w:val="22"/>
          <w:szCs w:val="22"/>
        </w:rPr>
        <w:t xml:space="preserve"> </w:t>
      </w:r>
      <w:r w:rsidR="009D7CE1" w:rsidRPr="00BA6D15">
        <w:rPr>
          <w:color w:val="242021"/>
          <w:sz w:val="22"/>
          <w:szCs w:val="22"/>
        </w:rPr>
        <w:t>agree that the strongest inulin responder</w:t>
      </w:r>
      <w:r w:rsidR="009512FC" w:rsidRPr="00BA6D15">
        <w:rPr>
          <w:color w:val="242021"/>
          <w:sz w:val="22"/>
          <w:szCs w:val="22"/>
        </w:rPr>
        <w:t xml:space="preserve"> is </w:t>
      </w:r>
      <w:r w:rsidR="009512FC" w:rsidRPr="000F109D">
        <w:rPr>
          <w:i/>
          <w:iCs/>
          <w:color w:val="242021"/>
          <w:sz w:val="22"/>
          <w:szCs w:val="22"/>
        </w:rPr>
        <w:t xml:space="preserve">Bacteroides </w:t>
      </w:r>
      <w:proofErr w:type="spellStart"/>
      <w:r w:rsidR="009512FC" w:rsidRPr="000F109D">
        <w:rPr>
          <w:i/>
          <w:iCs/>
          <w:color w:val="242021"/>
          <w:sz w:val="22"/>
          <w:szCs w:val="22"/>
        </w:rPr>
        <w:t>acidifaciens</w:t>
      </w:r>
      <w:proofErr w:type="spellEnd"/>
      <w:r w:rsidR="009512FC" w:rsidRPr="00BA6D15">
        <w:rPr>
          <w:color w:val="242021"/>
          <w:sz w:val="22"/>
          <w:szCs w:val="22"/>
        </w:rPr>
        <w:t xml:space="preserve">, which was also </w:t>
      </w:r>
      <w:r w:rsidR="004F1AFC" w:rsidRPr="00BA6D15">
        <w:rPr>
          <w:color w:val="242021"/>
          <w:sz w:val="22"/>
          <w:szCs w:val="22"/>
        </w:rPr>
        <w:t>reported</w:t>
      </w:r>
      <w:r w:rsidR="009512FC" w:rsidRPr="00BA6D15">
        <w:rPr>
          <w:color w:val="242021"/>
          <w:sz w:val="22"/>
          <w:szCs w:val="22"/>
        </w:rPr>
        <w:t xml:space="preserve"> </w:t>
      </w:r>
      <w:r w:rsidR="00BC4E10" w:rsidRPr="00BA6D15">
        <w:rPr>
          <w:color w:val="242021"/>
          <w:sz w:val="22"/>
          <w:szCs w:val="22"/>
        </w:rPr>
        <w:t>by</w:t>
      </w:r>
      <w:r w:rsidR="009512FC" w:rsidRPr="00BA6D15">
        <w:rPr>
          <w:color w:val="242021"/>
          <w:sz w:val="22"/>
          <w:szCs w:val="22"/>
        </w:rPr>
        <w:t xml:space="preserve"> a third study that treat</w:t>
      </w:r>
      <w:r w:rsidR="0063754D" w:rsidRPr="00BA6D15">
        <w:rPr>
          <w:color w:val="242021"/>
          <w:sz w:val="22"/>
          <w:szCs w:val="22"/>
        </w:rPr>
        <w:t>ed</w:t>
      </w:r>
      <w:r w:rsidR="009512FC" w:rsidRPr="00BA6D15">
        <w:rPr>
          <w:color w:val="242021"/>
          <w:sz w:val="22"/>
          <w:szCs w:val="22"/>
        </w:rPr>
        <w:t xml:space="preserve"> mice with inulin (data not </w:t>
      </w:r>
      <w:proofErr w:type="spellStart"/>
      <w:r w:rsidR="009512FC" w:rsidRPr="00BA6D15">
        <w:rPr>
          <w:color w:val="242021"/>
          <w:sz w:val="22"/>
          <w:szCs w:val="22"/>
        </w:rPr>
        <w:t>reanalzyed</w:t>
      </w:r>
      <w:proofErr w:type="spellEnd"/>
      <w:r w:rsidR="009512FC" w:rsidRPr="00BA6D15">
        <w:rPr>
          <w:color w:val="242021"/>
          <w:sz w:val="22"/>
          <w:szCs w:val="22"/>
        </w:rPr>
        <w:t>)</w:t>
      </w:r>
      <w:ins w:id="453" w:author="刘 红宾" w:date="2021-04-03T17:23:00Z">
        <w:r w:rsidR="00582F7E">
          <w:rPr>
            <w:color w:val="242021"/>
            <w:sz w:val="22"/>
            <w:szCs w:val="22"/>
          </w:rPr>
          <w:t xml:space="preserve"> </w:t>
        </w:r>
        <w:r w:rsidR="00582F7E">
          <w:rPr>
            <w:color w:val="242021"/>
            <w:sz w:val="22"/>
            <w:szCs w:val="22"/>
          </w:rPr>
          <w:fldChar w:fldCharType="begin"/>
        </w:r>
      </w:ins>
      <w:ins w:id="454" w:author="刘 红宾" w:date="2021-04-04T15:03:00Z">
        <w:r w:rsidR="00FD0EB7">
          <w:rPr>
            <w:color w:val="242021"/>
            <w:sz w:val="22"/>
            <w:szCs w:val="22"/>
          </w:rPr>
          <w:instrText xml:space="preserve"> ADDIN NE.Ref.{5D71337B-1275-4AC7-BEF4-4BACCE272AD9}</w:instrText>
        </w:r>
      </w:ins>
      <w:r w:rsidR="00582F7E">
        <w:rPr>
          <w:color w:val="242021"/>
          <w:sz w:val="22"/>
          <w:szCs w:val="22"/>
        </w:rPr>
        <w:fldChar w:fldCharType="separate"/>
      </w:r>
      <w:ins w:id="455" w:author="刘 红宾" w:date="2021-04-04T17:04:00Z">
        <w:r w:rsidR="00C2571B">
          <w:rPr>
            <w:rFonts w:eastAsiaTheme="minorEastAsia"/>
            <w:color w:val="080000"/>
            <w:sz w:val="22"/>
            <w:szCs w:val="22"/>
          </w:rPr>
          <w:t>[60]</w:t>
        </w:r>
      </w:ins>
      <w:ins w:id="456" w:author="刘 红宾" w:date="2021-04-03T17:23:00Z">
        <w:r w:rsidR="00582F7E">
          <w:rPr>
            <w:color w:val="242021"/>
            <w:sz w:val="22"/>
            <w:szCs w:val="22"/>
          </w:rPr>
          <w:fldChar w:fldCharType="end"/>
        </w:r>
      </w:ins>
      <w:r w:rsidR="009512FC" w:rsidRPr="00BA6D15">
        <w:rPr>
          <w:color w:val="242021"/>
          <w:sz w:val="22"/>
          <w:szCs w:val="22"/>
        </w:rPr>
        <w:t>.</w:t>
      </w:r>
      <w:r w:rsidR="00F5440A" w:rsidRPr="00BA6D15">
        <w:rPr>
          <w:color w:val="242021"/>
          <w:sz w:val="22"/>
          <w:szCs w:val="22"/>
        </w:rPr>
        <w:t xml:space="preserve"> </w:t>
      </w:r>
      <w:r w:rsidR="005C71DC" w:rsidRPr="00BA6D15">
        <w:rPr>
          <w:color w:val="242021"/>
          <w:sz w:val="22"/>
          <w:szCs w:val="22"/>
        </w:rPr>
        <w:t>On the other hand, r</w:t>
      </w:r>
      <w:r w:rsidR="009D7CE1" w:rsidRPr="00BA6D15">
        <w:rPr>
          <w:color w:val="242021"/>
          <w:sz w:val="22"/>
          <w:szCs w:val="22"/>
        </w:rPr>
        <w:t>eanalysis of f</w:t>
      </w:r>
      <w:r w:rsidR="00D42D7E">
        <w:rPr>
          <w:color w:val="242021"/>
          <w:sz w:val="22"/>
          <w:szCs w:val="22"/>
        </w:rPr>
        <w:t>our</w:t>
      </w:r>
      <w:r w:rsidR="009D7CE1" w:rsidRPr="00BA6D15">
        <w:rPr>
          <w:color w:val="242021"/>
          <w:sz w:val="22"/>
          <w:szCs w:val="22"/>
        </w:rPr>
        <w:t xml:space="preserve"> human </w:t>
      </w:r>
      <w:r w:rsidR="0006011F" w:rsidRPr="00BA6D15">
        <w:rPr>
          <w:color w:val="242021"/>
          <w:sz w:val="22"/>
          <w:szCs w:val="22"/>
        </w:rPr>
        <w:t>datasets</w:t>
      </w:r>
      <w:r w:rsidR="009D7CE1" w:rsidRPr="00BA6D15">
        <w:rPr>
          <w:color w:val="242021"/>
          <w:sz w:val="22"/>
          <w:szCs w:val="22"/>
        </w:rPr>
        <w:t xml:space="preserve"> that all administered inulin revealed that </w:t>
      </w:r>
      <w:r w:rsidR="00944C2B">
        <w:rPr>
          <w:color w:val="242021"/>
          <w:sz w:val="22"/>
          <w:szCs w:val="22"/>
        </w:rPr>
        <w:t xml:space="preserve">unclassified </w:t>
      </w:r>
      <w:r w:rsidR="009D7CE1" w:rsidRPr="000F109D">
        <w:rPr>
          <w:i/>
          <w:iCs/>
          <w:color w:val="242021"/>
          <w:sz w:val="22"/>
          <w:szCs w:val="22"/>
        </w:rPr>
        <w:t>Bifidobacterium</w:t>
      </w:r>
      <w:r w:rsidR="009D7CE1" w:rsidRPr="00BA6D15">
        <w:rPr>
          <w:color w:val="242021"/>
          <w:sz w:val="22"/>
          <w:szCs w:val="22"/>
        </w:rPr>
        <w:t xml:space="preserve"> (in </w:t>
      </w:r>
      <w:r w:rsidR="00D42D7E">
        <w:rPr>
          <w:color w:val="242021"/>
          <w:sz w:val="22"/>
          <w:szCs w:val="22"/>
        </w:rPr>
        <w:t>three</w:t>
      </w:r>
      <w:r w:rsidR="009D7CE1" w:rsidRPr="00BA6D15">
        <w:rPr>
          <w:color w:val="242021"/>
          <w:sz w:val="22"/>
          <w:szCs w:val="22"/>
        </w:rPr>
        <w:t xml:space="preserve"> studies) and </w:t>
      </w:r>
      <w:proofErr w:type="spellStart"/>
      <w:r w:rsidR="009D7CE1" w:rsidRPr="000F109D">
        <w:rPr>
          <w:i/>
          <w:iCs/>
          <w:color w:val="242021"/>
          <w:sz w:val="22"/>
          <w:szCs w:val="22"/>
        </w:rPr>
        <w:t>Anaerostipes</w:t>
      </w:r>
      <w:proofErr w:type="spellEnd"/>
      <w:r w:rsidR="009D7CE1" w:rsidRPr="00BA6D15">
        <w:rPr>
          <w:color w:val="242021"/>
          <w:sz w:val="22"/>
          <w:szCs w:val="22"/>
        </w:rPr>
        <w:t xml:space="preserve"> (in </w:t>
      </w:r>
      <w:r w:rsidR="00AF1184">
        <w:rPr>
          <w:color w:val="242021"/>
          <w:sz w:val="22"/>
          <w:szCs w:val="22"/>
        </w:rPr>
        <w:t xml:space="preserve">all </w:t>
      </w:r>
      <w:r w:rsidR="00D42D7E">
        <w:rPr>
          <w:color w:val="242021"/>
          <w:sz w:val="22"/>
          <w:szCs w:val="22"/>
        </w:rPr>
        <w:t xml:space="preserve">four </w:t>
      </w:r>
      <w:r w:rsidR="009D7CE1" w:rsidRPr="00BA6D15">
        <w:rPr>
          <w:color w:val="242021"/>
          <w:sz w:val="22"/>
          <w:szCs w:val="22"/>
        </w:rPr>
        <w:t xml:space="preserve">studies) </w:t>
      </w:r>
      <w:r w:rsidR="00B97578" w:rsidRPr="00BA6D15">
        <w:rPr>
          <w:color w:val="242021"/>
          <w:sz w:val="22"/>
          <w:szCs w:val="22"/>
        </w:rPr>
        <w:t>exhibit</w:t>
      </w:r>
      <w:r w:rsidR="009D7CE1" w:rsidRPr="00BA6D15">
        <w:rPr>
          <w:color w:val="242021"/>
          <w:sz w:val="22"/>
          <w:szCs w:val="22"/>
        </w:rPr>
        <w:t xml:space="preserve"> significant responses to inulin, despite the huge differences in the pretreatment microbiota composition among human subjects in these studies (</w:t>
      </w:r>
      <w:r w:rsidR="009D7CE1" w:rsidRPr="00BA6D15">
        <w:rPr>
          <w:color w:val="242021"/>
          <w:sz w:val="22"/>
          <w:szCs w:val="22"/>
          <w:highlight w:val="yellow"/>
        </w:rPr>
        <w:t>Fig. S</w:t>
      </w:r>
      <w:r w:rsidR="00916B57">
        <w:rPr>
          <w:color w:val="242021"/>
          <w:sz w:val="22"/>
          <w:szCs w:val="22"/>
          <w:highlight w:val="yellow"/>
        </w:rPr>
        <w:t>13</w:t>
      </w:r>
      <w:r w:rsidR="009D7CE1" w:rsidRPr="00BA6D15">
        <w:rPr>
          <w:color w:val="242021"/>
          <w:sz w:val="22"/>
          <w:szCs w:val="22"/>
        </w:rPr>
        <w:t>).</w:t>
      </w:r>
      <w:ins w:id="457" w:author="刘 红宾" w:date="2021-04-03T17:24:00Z">
        <w:r w:rsidR="00621EAF" w:rsidRPr="00621EAF">
          <w:rPr>
            <w:color w:val="2A2A2A"/>
            <w:shd w:val="clear" w:color="auto" w:fill="FFFFFF"/>
          </w:rPr>
          <w:t xml:space="preserve"> </w:t>
        </w:r>
        <w:r w:rsidR="00621EAF" w:rsidRPr="000F109D">
          <w:rPr>
            <w:color w:val="2A2A2A"/>
            <w:sz w:val="22"/>
            <w:szCs w:val="22"/>
            <w:shd w:val="clear" w:color="auto" w:fill="FFFFFF"/>
          </w:rPr>
          <w:t xml:space="preserve">Hence, consistent with a recent review that focus on the impact of inulin on human gut microbiome </w:t>
        </w:r>
        <w:r w:rsidR="00621EAF" w:rsidRPr="000F109D">
          <w:rPr>
            <w:color w:val="2A2A2A"/>
            <w:sz w:val="22"/>
            <w:szCs w:val="22"/>
            <w:shd w:val="clear" w:color="auto" w:fill="FFFFFF"/>
          </w:rPr>
          <w:fldChar w:fldCharType="begin"/>
        </w:r>
      </w:ins>
      <w:ins w:id="458" w:author="刘 红宾" w:date="2021-04-04T15:03:00Z">
        <w:r w:rsidR="00FD0EB7">
          <w:rPr>
            <w:color w:val="2A2A2A"/>
            <w:sz w:val="22"/>
            <w:szCs w:val="22"/>
            <w:shd w:val="clear" w:color="auto" w:fill="FFFFFF"/>
          </w:rPr>
          <w:instrText xml:space="preserve"> ADDIN NE.Ref.{2D2DEDB8-3F3C-446A-B06D-0C6B99A764F5}</w:instrText>
        </w:r>
      </w:ins>
      <w:ins w:id="459" w:author="刘 红宾" w:date="2021-04-03T17:24:00Z">
        <w:r w:rsidR="00621EAF" w:rsidRPr="000F109D">
          <w:rPr>
            <w:color w:val="2A2A2A"/>
            <w:sz w:val="22"/>
            <w:szCs w:val="22"/>
            <w:shd w:val="clear" w:color="auto" w:fill="FFFFFF"/>
          </w:rPr>
          <w:fldChar w:fldCharType="separate"/>
        </w:r>
      </w:ins>
      <w:ins w:id="460" w:author="刘 红宾" w:date="2021-04-04T17:04:00Z">
        <w:r w:rsidR="00C2571B">
          <w:rPr>
            <w:rFonts w:eastAsiaTheme="minorEastAsia"/>
            <w:color w:val="080000"/>
            <w:sz w:val="22"/>
            <w:szCs w:val="22"/>
          </w:rPr>
          <w:t>[61]</w:t>
        </w:r>
      </w:ins>
      <w:ins w:id="461" w:author="刘 红宾" w:date="2021-04-03T17:24:00Z">
        <w:r w:rsidR="00621EAF" w:rsidRPr="000F109D">
          <w:rPr>
            <w:color w:val="2A2A2A"/>
            <w:sz w:val="22"/>
            <w:szCs w:val="22"/>
            <w:shd w:val="clear" w:color="auto" w:fill="FFFFFF"/>
          </w:rPr>
          <w:fldChar w:fldCharType="end"/>
        </w:r>
        <w:r w:rsidR="00621EAF" w:rsidRPr="000F109D">
          <w:rPr>
            <w:color w:val="2A2A2A"/>
            <w:sz w:val="22"/>
            <w:szCs w:val="22"/>
            <w:shd w:val="clear" w:color="auto" w:fill="FFFFFF"/>
          </w:rPr>
          <w:t>, our model further confirms the bifidogenic nature of inulin, which has been attributed to the ability of genus to efficiently take up and intracellularly degrade larger inulin.</w:t>
        </w:r>
      </w:ins>
      <w:ins w:id="462" w:author="刘 红宾" w:date="2021-04-03T17:25:00Z">
        <w:r w:rsidR="00621EAF" w:rsidRPr="000F109D">
          <w:rPr>
            <w:color w:val="2A2A2A"/>
            <w:sz w:val="22"/>
            <w:szCs w:val="22"/>
            <w:shd w:val="clear" w:color="auto" w:fill="FFFFFF"/>
          </w:rPr>
          <w:t xml:space="preserve"> By contrast, another three inulin responders that previously associated with polysaccharide-degrading, </w:t>
        </w:r>
        <w:proofErr w:type="spellStart"/>
        <w:r w:rsidR="00621EAF" w:rsidRPr="000F109D">
          <w:rPr>
            <w:i/>
            <w:iCs/>
            <w:color w:val="2A2A2A"/>
            <w:sz w:val="22"/>
            <w:szCs w:val="22"/>
            <w:shd w:val="clear" w:color="auto" w:fill="FFFFFF"/>
          </w:rPr>
          <w:t>Faecalibacterium</w:t>
        </w:r>
        <w:proofErr w:type="spellEnd"/>
        <w:r w:rsidR="00621EAF" w:rsidRPr="000F109D">
          <w:rPr>
            <w:color w:val="2A2A2A"/>
            <w:sz w:val="22"/>
            <w:szCs w:val="22"/>
            <w:shd w:val="clear" w:color="auto" w:fill="FFFFFF"/>
          </w:rPr>
          <w:t xml:space="preserve">, </w:t>
        </w:r>
        <w:proofErr w:type="spellStart"/>
        <w:r w:rsidR="00621EAF" w:rsidRPr="000F109D">
          <w:rPr>
            <w:i/>
            <w:iCs/>
            <w:color w:val="2A2A2A"/>
            <w:sz w:val="22"/>
            <w:szCs w:val="22"/>
            <w:shd w:val="clear" w:color="auto" w:fill="FFFFFF"/>
          </w:rPr>
          <w:t>Prevotella</w:t>
        </w:r>
        <w:proofErr w:type="spellEnd"/>
        <w:r w:rsidR="00621EAF" w:rsidRPr="000F109D">
          <w:rPr>
            <w:color w:val="2A2A2A"/>
            <w:sz w:val="22"/>
            <w:szCs w:val="22"/>
            <w:shd w:val="clear" w:color="auto" w:fill="FFFFFF"/>
          </w:rPr>
          <w:t xml:space="preserve">, and </w:t>
        </w:r>
        <w:proofErr w:type="spellStart"/>
        <w:r w:rsidR="00621EAF" w:rsidRPr="000F109D">
          <w:rPr>
            <w:i/>
            <w:iCs/>
            <w:color w:val="131413"/>
            <w:sz w:val="22"/>
            <w:szCs w:val="22"/>
          </w:rPr>
          <w:t>Lachnospiraceae</w:t>
        </w:r>
        <w:proofErr w:type="spellEnd"/>
        <w:r w:rsidR="00621EAF" w:rsidRPr="000F109D">
          <w:rPr>
            <w:color w:val="131413"/>
            <w:sz w:val="22"/>
            <w:szCs w:val="22"/>
          </w:rPr>
          <w:t xml:space="preserve">, were individually identified, </w:t>
        </w:r>
      </w:ins>
      <w:ins w:id="463" w:author="刘 红宾" w:date="2021-04-04T17:16:00Z">
        <w:r w:rsidR="00B471F7" w:rsidRPr="000F109D">
          <w:rPr>
            <w:rFonts w:eastAsiaTheme="minorEastAsia"/>
            <w:color w:val="131413"/>
            <w:sz w:val="22"/>
            <w:szCs w:val="22"/>
          </w:rPr>
          <w:t>sugges</w:t>
        </w:r>
      </w:ins>
      <w:ins w:id="464" w:author="刘 红宾" w:date="2021-04-03T17:25:00Z">
        <w:r w:rsidR="00621EAF" w:rsidRPr="000F109D">
          <w:rPr>
            <w:color w:val="131413"/>
            <w:sz w:val="22"/>
            <w:szCs w:val="22"/>
          </w:rPr>
          <w:t>ting that the enrichment and responses of these three bacteria might depends on the gut microbial community structure.</w:t>
        </w:r>
      </w:ins>
    </w:p>
    <w:p w14:paraId="38BED715" w14:textId="0C4E14ED" w:rsidR="000C5D3C" w:rsidRDefault="000C5D3C" w:rsidP="009D7CE1">
      <w:pPr>
        <w:jc w:val="both"/>
        <w:rPr>
          <w:color w:val="242021"/>
          <w:sz w:val="22"/>
          <w:szCs w:val="22"/>
        </w:rPr>
      </w:pPr>
    </w:p>
    <w:p w14:paraId="5FDF512F" w14:textId="6F456BA9" w:rsidR="000C5D3C" w:rsidRPr="00BA6D15" w:rsidRDefault="000F109D" w:rsidP="000C5D3C">
      <w:pPr>
        <w:jc w:val="center"/>
        <w:rPr>
          <w:rFonts w:eastAsia="SimSun"/>
          <w:color w:val="000000"/>
          <w:sz w:val="22"/>
          <w:szCs w:val="22"/>
        </w:rPr>
      </w:pPr>
      <w:ins w:id="465" w:author="Chen Liao" w:date="2021-04-04T20:14:00Z">
        <w:r>
          <w:rPr>
            <w:rFonts w:eastAsia="SimSun"/>
            <w:noProof/>
            <w:color w:val="000000"/>
            <w:sz w:val="22"/>
            <w:szCs w:val="22"/>
          </w:rPr>
          <w:drawing>
            <wp:inline distT="0" distB="0" distL="0" distR="0" wp14:anchorId="3B3C185B" wp14:editId="29E0CFF2">
              <wp:extent cx="3149600" cy="26670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49600" cy="2667000"/>
                      </a:xfrm>
                      <a:prstGeom prst="rect">
                        <a:avLst/>
                      </a:prstGeom>
                    </pic:spPr>
                  </pic:pic>
                </a:graphicData>
              </a:graphic>
            </wp:inline>
          </w:drawing>
        </w:r>
      </w:ins>
    </w:p>
    <w:p w14:paraId="153A50F1" w14:textId="77777777" w:rsidR="000C5D3C" w:rsidRPr="00BA6D15" w:rsidRDefault="000C5D3C" w:rsidP="000C5D3C">
      <w:pPr>
        <w:jc w:val="both"/>
        <w:rPr>
          <w:rFonts w:eastAsia="SimSun"/>
          <w:b/>
          <w:bCs/>
          <w:color w:val="000000"/>
          <w:sz w:val="22"/>
          <w:szCs w:val="22"/>
        </w:rPr>
      </w:pPr>
    </w:p>
    <w:p w14:paraId="2A8588D6" w14:textId="5FBC2F67" w:rsidR="000C5D3C" w:rsidRPr="00FF14F8" w:rsidRDefault="000C5D3C" w:rsidP="009D7CE1">
      <w:pPr>
        <w:jc w:val="both"/>
        <w:rPr>
          <w:rFonts w:eastAsia="SimSun"/>
          <w:b/>
          <w:bCs/>
          <w:color w:val="000000"/>
          <w:sz w:val="20"/>
          <w:szCs w:val="20"/>
        </w:rPr>
      </w:pPr>
      <w:r w:rsidRPr="000C5D3C">
        <w:rPr>
          <w:rFonts w:eastAsia="SimSun"/>
          <w:b/>
          <w:bCs/>
          <w:color w:val="000000"/>
          <w:sz w:val="20"/>
          <w:szCs w:val="20"/>
        </w:rPr>
        <w:t xml:space="preserve">Figure S13. Inference of inulin responders in human gut microbiome. A. </w:t>
      </w:r>
      <w:r w:rsidRPr="000C5D3C">
        <w:rPr>
          <w:rFonts w:eastAsia="SimSun"/>
          <w:color w:val="000000"/>
          <w:sz w:val="20"/>
          <w:szCs w:val="20"/>
        </w:rPr>
        <w:t>Principal coordinate analysis (</w:t>
      </w:r>
      <w:proofErr w:type="spellStart"/>
      <w:r w:rsidRPr="000C5D3C">
        <w:rPr>
          <w:rFonts w:eastAsia="SimSun"/>
          <w:color w:val="000000"/>
          <w:sz w:val="20"/>
          <w:szCs w:val="20"/>
        </w:rPr>
        <w:t>PCoA</w:t>
      </w:r>
      <w:proofErr w:type="spellEnd"/>
      <w:r w:rsidRPr="000C5D3C">
        <w:rPr>
          <w:rFonts w:eastAsia="SimSun"/>
          <w:color w:val="000000"/>
          <w:sz w:val="20"/>
          <w:szCs w:val="20"/>
        </w:rPr>
        <w:t>) of baseline human gut microbiota (</w:t>
      </w:r>
      <w:r w:rsidRPr="000C5D3C">
        <w:rPr>
          <w:color w:val="242021"/>
          <w:sz w:val="20"/>
          <w:szCs w:val="20"/>
        </w:rPr>
        <w:t>Bray-Curtis distance matrix of 16S or shallow shotgun metagenomics</w:t>
      </w:r>
      <w:r w:rsidRPr="000C5D3C">
        <w:rPr>
          <w:rFonts w:eastAsia="SimSun"/>
          <w:color w:val="000000"/>
          <w:sz w:val="20"/>
          <w:szCs w:val="20"/>
        </w:rPr>
        <w:t>) in four cohorts of literature studies with inulin interventio</w:t>
      </w:r>
      <w:r w:rsidR="00D42D7E">
        <w:rPr>
          <w:rFonts w:eastAsia="SimSun"/>
          <w:color w:val="000000"/>
          <w:sz w:val="20"/>
          <w:szCs w:val="20"/>
        </w:rPr>
        <w:t>n. I</w:t>
      </w:r>
      <w:r w:rsidRPr="000C5D3C">
        <w:rPr>
          <w:rFonts w:eastAsia="SimSun"/>
          <w:color w:val="000000"/>
          <w:sz w:val="20"/>
          <w:szCs w:val="20"/>
        </w:rPr>
        <w:t xml:space="preserve">nulin responders </w:t>
      </w:r>
      <w:r w:rsidR="00D42D7E">
        <w:rPr>
          <w:rFonts w:eastAsia="SimSun"/>
          <w:color w:val="000000"/>
          <w:sz w:val="20"/>
          <w:szCs w:val="20"/>
        </w:rPr>
        <w:t>infe</w:t>
      </w:r>
      <w:r w:rsidR="00860CAE">
        <w:rPr>
          <w:rFonts w:eastAsia="SimSun"/>
          <w:color w:val="000000"/>
          <w:sz w:val="20"/>
          <w:szCs w:val="20"/>
        </w:rPr>
        <w:t>r</w:t>
      </w:r>
      <w:r w:rsidR="00D42D7E">
        <w:rPr>
          <w:rFonts w:eastAsia="SimSun"/>
          <w:color w:val="000000"/>
          <w:sz w:val="20"/>
          <w:szCs w:val="20"/>
        </w:rPr>
        <w:t xml:space="preserve">red </w:t>
      </w:r>
      <w:r w:rsidRPr="000C5D3C">
        <w:rPr>
          <w:rFonts w:eastAsia="SimSun"/>
          <w:color w:val="000000"/>
          <w:sz w:val="20"/>
          <w:szCs w:val="20"/>
        </w:rPr>
        <w:t xml:space="preserve">from the four literature studies </w:t>
      </w:r>
      <w:r w:rsidR="00860CAE">
        <w:rPr>
          <w:rFonts w:eastAsia="SimSun"/>
          <w:color w:val="000000"/>
          <w:sz w:val="20"/>
          <w:szCs w:val="20"/>
        </w:rPr>
        <w:t xml:space="preserve">are showed to the right of the </w:t>
      </w:r>
      <w:proofErr w:type="spellStart"/>
      <w:r w:rsidR="00860CAE">
        <w:rPr>
          <w:rFonts w:eastAsia="SimSun"/>
          <w:color w:val="000000"/>
          <w:sz w:val="20"/>
          <w:szCs w:val="20"/>
        </w:rPr>
        <w:t>PCoA</w:t>
      </w:r>
      <w:proofErr w:type="spellEnd"/>
      <w:r w:rsidR="00860CAE">
        <w:rPr>
          <w:rFonts w:eastAsia="SimSun"/>
          <w:color w:val="000000"/>
          <w:sz w:val="20"/>
          <w:szCs w:val="20"/>
        </w:rPr>
        <w:t xml:space="preserve"> plot</w:t>
      </w:r>
      <w:r w:rsidRPr="000C5D3C">
        <w:rPr>
          <w:rFonts w:eastAsia="SimSun"/>
          <w:color w:val="000000"/>
          <w:sz w:val="20"/>
          <w:szCs w:val="20"/>
        </w:rPr>
        <w:t xml:space="preserve">. We used the same generalized Lotka-Volterra model and Bayesian inference framework as we used for </w:t>
      </w:r>
      <w:r w:rsidR="000D3259">
        <w:rPr>
          <w:rFonts w:eastAsia="SimSun"/>
          <w:color w:val="000000"/>
          <w:sz w:val="20"/>
          <w:szCs w:val="20"/>
        </w:rPr>
        <w:t xml:space="preserve">analyzing </w:t>
      </w:r>
      <w:r w:rsidRPr="000C5D3C">
        <w:rPr>
          <w:rFonts w:eastAsia="SimSun"/>
          <w:color w:val="000000"/>
          <w:sz w:val="20"/>
          <w:szCs w:val="20"/>
        </w:rPr>
        <w:t xml:space="preserve">our mouse </w:t>
      </w:r>
      <w:r w:rsidR="000D3259">
        <w:rPr>
          <w:rFonts w:eastAsia="SimSun"/>
          <w:color w:val="000000"/>
          <w:sz w:val="20"/>
          <w:szCs w:val="20"/>
        </w:rPr>
        <w:t>data</w:t>
      </w:r>
      <w:r w:rsidRPr="000C5D3C">
        <w:rPr>
          <w:rFonts w:eastAsia="SimSun"/>
          <w:color w:val="000000"/>
          <w:sz w:val="20"/>
          <w:szCs w:val="20"/>
        </w:rPr>
        <w:t xml:space="preserve"> (</w:t>
      </w:r>
      <w:r w:rsidRPr="000D3259">
        <w:rPr>
          <w:rFonts w:eastAsia="SimSun"/>
          <w:color w:val="000000"/>
          <w:sz w:val="20"/>
          <w:szCs w:val="20"/>
          <w:highlight w:val="yellow"/>
        </w:rPr>
        <w:t>see Methods in the main text for details</w:t>
      </w:r>
      <w:r w:rsidRPr="000C5D3C">
        <w:rPr>
          <w:rFonts w:eastAsia="SimSun"/>
          <w:color w:val="000000"/>
          <w:sz w:val="20"/>
          <w:szCs w:val="20"/>
        </w:rPr>
        <w:t xml:space="preserve">). Cross (x) </w:t>
      </w:r>
      <w:r w:rsidR="00F51E5E">
        <w:rPr>
          <w:rFonts w:eastAsia="SimSun"/>
          <w:color w:val="000000"/>
          <w:sz w:val="20"/>
          <w:szCs w:val="20"/>
        </w:rPr>
        <w:t>marks</w:t>
      </w:r>
      <w:r w:rsidRPr="000C5D3C">
        <w:rPr>
          <w:rFonts w:eastAsia="SimSun"/>
          <w:color w:val="000000"/>
          <w:sz w:val="20"/>
          <w:szCs w:val="20"/>
        </w:rPr>
        <w:t xml:space="preserve"> an exception that the inferred responder can be classified to the species level</w:t>
      </w:r>
      <w:r w:rsidR="00C75F48">
        <w:rPr>
          <w:rFonts w:eastAsia="SimSun"/>
          <w:color w:val="000000"/>
          <w:sz w:val="20"/>
          <w:szCs w:val="20"/>
        </w:rPr>
        <w:t xml:space="preserve"> </w:t>
      </w:r>
      <w:r w:rsidR="00C75F48" w:rsidRPr="000C5D3C">
        <w:rPr>
          <w:rFonts w:eastAsia="SimSun"/>
          <w:color w:val="000000"/>
          <w:sz w:val="20"/>
          <w:szCs w:val="20"/>
        </w:rPr>
        <w:t>(</w:t>
      </w:r>
      <w:proofErr w:type="spellStart"/>
      <w:r w:rsidR="00C75F48" w:rsidRPr="000C5D3C">
        <w:rPr>
          <w:rFonts w:eastAsia="SimSun"/>
          <w:color w:val="000000"/>
          <w:sz w:val="20"/>
          <w:szCs w:val="20"/>
        </w:rPr>
        <w:t>Anaerostipes</w:t>
      </w:r>
      <w:proofErr w:type="spellEnd"/>
      <w:r w:rsidR="00C75F48" w:rsidRPr="000C5D3C">
        <w:rPr>
          <w:rFonts w:eastAsia="SimSun"/>
          <w:color w:val="000000"/>
          <w:sz w:val="20"/>
          <w:szCs w:val="20"/>
        </w:rPr>
        <w:t xml:space="preserve"> </w:t>
      </w:r>
      <w:proofErr w:type="spellStart"/>
      <w:r w:rsidR="00C75F48" w:rsidRPr="000C5D3C">
        <w:rPr>
          <w:rFonts w:eastAsia="SimSun"/>
          <w:color w:val="000000"/>
          <w:sz w:val="20"/>
          <w:szCs w:val="20"/>
        </w:rPr>
        <w:t>hadrus</w:t>
      </w:r>
      <w:proofErr w:type="spellEnd"/>
      <w:r w:rsidR="00C75F48" w:rsidRPr="000C5D3C">
        <w:rPr>
          <w:rFonts w:eastAsia="SimSun"/>
          <w:color w:val="000000"/>
          <w:sz w:val="20"/>
          <w:szCs w:val="20"/>
        </w:rPr>
        <w:t>)</w:t>
      </w:r>
      <w:r w:rsidRPr="000C5D3C">
        <w:rPr>
          <w:rFonts w:eastAsia="SimSun"/>
          <w:color w:val="000000"/>
          <w:sz w:val="20"/>
          <w:szCs w:val="20"/>
        </w:rPr>
        <w:t xml:space="preserve">. </w:t>
      </w:r>
      <w:r w:rsidR="00604FBA" w:rsidRPr="000716FD">
        <w:rPr>
          <w:sz w:val="20"/>
          <w:szCs w:val="20"/>
        </w:rPr>
        <w:t>Taxonomic labels w/ “Un.” group bacteria that are unclassified or uncultured at lower taxonomic ranks.</w:t>
      </w:r>
      <w:r w:rsidR="00604FBA">
        <w:rPr>
          <w:sz w:val="20"/>
          <w:szCs w:val="20"/>
        </w:rPr>
        <w:t xml:space="preserve"> </w:t>
      </w:r>
      <w:r w:rsidR="0025120E" w:rsidRPr="0025120E">
        <w:rPr>
          <w:rFonts w:eastAsia="SimSun"/>
          <w:b/>
          <w:bCs/>
          <w:color w:val="000000"/>
          <w:sz w:val="20"/>
          <w:szCs w:val="20"/>
        </w:rPr>
        <w:t>B</w:t>
      </w:r>
      <w:r w:rsidRPr="000C5D3C">
        <w:rPr>
          <w:rFonts w:eastAsia="SimSun"/>
          <w:color w:val="000000"/>
          <w:sz w:val="20"/>
          <w:szCs w:val="20"/>
        </w:rPr>
        <w:t xml:space="preserve">. </w:t>
      </w:r>
      <w:r w:rsidR="00A93345">
        <w:rPr>
          <w:rFonts w:eastAsia="SimSun"/>
          <w:color w:val="000000"/>
          <w:sz w:val="20"/>
          <w:szCs w:val="20"/>
        </w:rPr>
        <w:t>Dynamics of r</w:t>
      </w:r>
      <w:r w:rsidRPr="000C5D3C">
        <w:rPr>
          <w:rFonts w:eastAsia="SimSun"/>
          <w:color w:val="000000"/>
          <w:sz w:val="20"/>
          <w:szCs w:val="20"/>
        </w:rPr>
        <w:t xml:space="preserve">elative abundance (rel. </w:t>
      </w:r>
      <w:proofErr w:type="spellStart"/>
      <w:r w:rsidRPr="000C5D3C">
        <w:rPr>
          <w:rFonts w:eastAsia="SimSun"/>
          <w:color w:val="000000"/>
          <w:sz w:val="20"/>
          <w:szCs w:val="20"/>
        </w:rPr>
        <w:t>abun</w:t>
      </w:r>
      <w:proofErr w:type="spellEnd"/>
      <w:r w:rsidRPr="000C5D3C">
        <w:rPr>
          <w:rFonts w:eastAsia="SimSun"/>
          <w:color w:val="000000"/>
          <w:sz w:val="20"/>
          <w:szCs w:val="20"/>
        </w:rPr>
        <w:t xml:space="preserve">.) of </w:t>
      </w:r>
      <w:r w:rsidR="00A93345">
        <w:rPr>
          <w:rFonts w:eastAsia="SimSun"/>
          <w:color w:val="000000"/>
          <w:sz w:val="20"/>
          <w:szCs w:val="20"/>
        </w:rPr>
        <w:t>unclassified</w:t>
      </w:r>
      <w:r w:rsidRPr="000C5D3C">
        <w:rPr>
          <w:rFonts w:eastAsia="SimSun"/>
          <w:color w:val="000000"/>
          <w:sz w:val="20"/>
          <w:szCs w:val="20"/>
        </w:rPr>
        <w:t xml:space="preserve"> Bifidobacterium and </w:t>
      </w:r>
      <w:r w:rsidR="00A93345">
        <w:rPr>
          <w:rFonts w:eastAsia="SimSun"/>
          <w:color w:val="000000"/>
          <w:sz w:val="20"/>
          <w:szCs w:val="20"/>
        </w:rPr>
        <w:t>unclassified</w:t>
      </w:r>
      <w:r w:rsidRPr="000C5D3C">
        <w:rPr>
          <w:rFonts w:eastAsia="SimSun"/>
          <w:color w:val="000000"/>
          <w:sz w:val="20"/>
          <w:szCs w:val="20"/>
        </w:rPr>
        <w:t xml:space="preserve"> </w:t>
      </w:r>
      <w:proofErr w:type="spellStart"/>
      <w:r w:rsidRPr="000C5D3C">
        <w:rPr>
          <w:rFonts w:eastAsia="SimSun"/>
          <w:color w:val="000000"/>
          <w:sz w:val="20"/>
          <w:szCs w:val="20"/>
        </w:rPr>
        <w:t>Anaerostipes</w:t>
      </w:r>
      <w:proofErr w:type="spellEnd"/>
      <w:r w:rsidRPr="000C5D3C">
        <w:rPr>
          <w:rFonts w:eastAsia="SimSun"/>
          <w:color w:val="000000"/>
          <w:sz w:val="20"/>
          <w:szCs w:val="20"/>
        </w:rPr>
        <w:t xml:space="preserve"> in </w:t>
      </w:r>
      <w:r w:rsidR="00A93345">
        <w:rPr>
          <w:rFonts w:eastAsia="SimSun"/>
          <w:color w:val="000000"/>
          <w:sz w:val="20"/>
          <w:szCs w:val="20"/>
        </w:rPr>
        <w:t>our dataset</w:t>
      </w:r>
      <w:r w:rsidRPr="000C5D3C">
        <w:rPr>
          <w:rFonts w:eastAsia="SimSun"/>
          <w:color w:val="000000"/>
          <w:sz w:val="20"/>
          <w:szCs w:val="20"/>
        </w:rPr>
        <w:t>.</w:t>
      </w:r>
      <w:r w:rsidR="00231CF6">
        <w:rPr>
          <w:rFonts w:eastAsia="SimSun"/>
          <w:color w:val="000000"/>
          <w:sz w:val="20"/>
          <w:szCs w:val="20"/>
        </w:rPr>
        <w:t xml:space="preserve"> </w:t>
      </w:r>
      <w:r w:rsidR="00231CF6">
        <w:rPr>
          <w:sz w:val="20"/>
          <w:szCs w:val="20"/>
        </w:rPr>
        <w:t>Lines</w:t>
      </w:r>
      <w:r w:rsidR="00231CF6">
        <w:rPr>
          <w:color w:val="000000"/>
          <w:sz w:val="20"/>
          <w:szCs w:val="20"/>
        </w:rPr>
        <w:t xml:space="preserve"> </w:t>
      </w:r>
      <w:r w:rsidR="00231CF6" w:rsidRPr="00AC69F0">
        <w:rPr>
          <w:color w:val="000000"/>
          <w:sz w:val="20"/>
          <w:szCs w:val="20"/>
        </w:rPr>
        <w:t xml:space="preserve">represent mean concentrations across mice </w:t>
      </w:r>
      <w:r w:rsidR="00231CF6" w:rsidRPr="00AC69F0">
        <w:rPr>
          <w:sz w:val="20"/>
          <w:szCs w:val="20"/>
        </w:rPr>
        <w:t xml:space="preserve">within the same vendor </w:t>
      </w:r>
      <w:r w:rsidR="00231CF6" w:rsidRPr="00AC69F0">
        <w:rPr>
          <w:color w:val="000000"/>
          <w:sz w:val="20"/>
          <w:szCs w:val="20"/>
        </w:rPr>
        <w:t>and shading areas represent standard error of the mean</w:t>
      </w:r>
      <w:r w:rsidR="00C02296">
        <w:rPr>
          <w:color w:val="000000"/>
          <w:sz w:val="20"/>
          <w:szCs w:val="20"/>
        </w:rPr>
        <w:t>.</w:t>
      </w:r>
    </w:p>
    <w:p w14:paraId="6FA2D8C5" w14:textId="5CDBB4BC" w:rsidR="00F939D1" w:rsidRPr="00BA6D15" w:rsidRDefault="00425EFB" w:rsidP="00F939D1">
      <w:pPr>
        <w:pStyle w:val="paragraph"/>
        <w:jc w:val="both"/>
        <w:rPr>
          <w:rFonts w:ascii="Times New Roman" w:eastAsia="Times New Roman" w:hAnsi="Times New Roman" w:cs="Times New Roman"/>
          <w:sz w:val="22"/>
          <w:szCs w:val="22"/>
          <w:u w:val="single"/>
        </w:rPr>
      </w:pPr>
      <w:r w:rsidRPr="00BA6D15">
        <w:rPr>
          <w:rFonts w:ascii="Times New Roman" w:eastAsia="Times New Roman" w:hAnsi="Times New Roman" w:cs="Times New Roman"/>
          <w:sz w:val="22"/>
          <w:szCs w:val="22"/>
          <w:u w:val="single"/>
        </w:rPr>
        <w:t xml:space="preserve"># Can we predict microbiota responses from baseline </w:t>
      </w:r>
      <w:r w:rsidR="00DE7164" w:rsidRPr="00BA6D15">
        <w:rPr>
          <w:rFonts w:ascii="Times New Roman" w:eastAsia="Times New Roman" w:hAnsi="Times New Roman" w:cs="Times New Roman"/>
          <w:sz w:val="22"/>
          <w:szCs w:val="22"/>
          <w:u w:val="single"/>
        </w:rPr>
        <w:t xml:space="preserve">abundance of </w:t>
      </w:r>
      <w:r w:rsidRPr="00BA6D15">
        <w:rPr>
          <w:rFonts w:ascii="Times New Roman" w:eastAsia="Times New Roman" w:hAnsi="Times New Roman" w:cs="Times New Roman"/>
          <w:sz w:val="22"/>
          <w:szCs w:val="22"/>
          <w:u w:val="single"/>
        </w:rPr>
        <w:t>responders?</w:t>
      </w:r>
    </w:p>
    <w:p w14:paraId="1E533D04" w14:textId="46466067" w:rsidR="00A42337" w:rsidRDefault="00F939D1" w:rsidP="005047EE">
      <w:pPr>
        <w:jc w:val="both"/>
        <w:rPr>
          <w:sz w:val="22"/>
          <w:szCs w:val="22"/>
        </w:rPr>
      </w:pPr>
      <w:r w:rsidRPr="00BA6D15">
        <w:rPr>
          <w:sz w:val="22"/>
          <w:szCs w:val="22"/>
        </w:rPr>
        <w:t xml:space="preserve">By combining </w:t>
      </w:r>
      <w:proofErr w:type="spellStart"/>
      <w:r w:rsidRPr="00BA6D15">
        <w:rPr>
          <w:sz w:val="22"/>
          <w:szCs w:val="22"/>
        </w:rPr>
        <w:t>gLV</w:t>
      </w:r>
      <w:proofErr w:type="spellEnd"/>
      <w:r w:rsidRPr="00BA6D15">
        <w:rPr>
          <w:sz w:val="22"/>
          <w:szCs w:val="22"/>
        </w:rPr>
        <w:t xml:space="preserve"> model and Bayesian regression, we identified multiple inulin </w:t>
      </w:r>
      <w:r w:rsidR="00F72C37" w:rsidRPr="00BA6D15">
        <w:rPr>
          <w:sz w:val="22"/>
          <w:szCs w:val="22"/>
        </w:rPr>
        <w:t xml:space="preserve">and resistant starch </w:t>
      </w:r>
      <w:r w:rsidRPr="00BA6D15">
        <w:rPr>
          <w:sz w:val="22"/>
          <w:szCs w:val="22"/>
        </w:rPr>
        <w:t xml:space="preserve">responders from the complex microbial community of the murine intestine, which we believe play critical roles in </w:t>
      </w:r>
      <w:commentRangeStart w:id="466"/>
      <w:commentRangeStart w:id="467"/>
      <w:r w:rsidR="00EC6941" w:rsidRPr="00BA6D15">
        <w:rPr>
          <w:sz w:val="22"/>
          <w:szCs w:val="22"/>
        </w:rPr>
        <w:t>bridging</w:t>
      </w:r>
      <w:commentRangeEnd w:id="466"/>
      <w:r w:rsidR="00713AFC">
        <w:rPr>
          <w:rStyle w:val="CommentReference"/>
        </w:rPr>
        <w:commentReference w:id="466"/>
      </w:r>
      <w:r w:rsidR="00EC6941" w:rsidRPr="00BA6D15">
        <w:rPr>
          <w:sz w:val="22"/>
          <w:szCs w:val="22"/>
        </w:rPr>
        <w:t xml:space="preserve"> the variability in baseline microbiota to the variability in microbiota responses</w:t>
      </w:r>
      <w:commentRangeEnd w:id="467"/>
      <w:r w:rsidR="006227BA">
        <w:rPr>
          <w:rStyle w:val="CommentReference"/>
        </w:rPr>
        <w:commentReference w:id="467"/>
      </w:r>
      <w:r w:rsidRPr="00BA6D15">
        <w:rPr>
          <w:sz w:val="22"/>
          <w:szCs w:val="22"/>
        </w:rPr>
        <w:t xml:space="preserve">. </w:t>
      </w:r>
      <w:r w:rsidR="007641AE">
        <w:rPr>
          <w:sz w:val="22"/>
          <w:szCs w:val="22"/>
        </w:rPr>
        <w:t>There then</w:t>
      </w:r>
      <w:r w:rsidR="00EC6941" w:rsidRPr="00BA6D15">
        <w:rPr>
          <w:sz w:val="22"/>
          <w:szCs w:val="22"/>
        </w:rPr>
        <w:t xml:space="preserve"> </w:t>
      </w:r>
      <w:r w:rsidR="00EC6941" w:rsidRPr="00BA6D15">
        <w:rPr>
          <w:sz w:val="22"/>
          <w:szCs w:val="22"/>
        </w:rPr>
        <w:lastRenderedPageBreak/>
        <w:t>comes a question: Can we predict microbiota responses sim</w:t>
      </w:r>
      <w:r w:rsidR="004957EF" w:rsidRPr="00BA6D15">
        <w:rPr>
          <w:sz w:val="22"/>
          <w:szCs w:val="22"/>
        </w:rPr>
        <w:t xml:space="preserve">ply from the relative abundance of </w:t>
      </w:r>
      <w:r w:rsidR="00F72C37" w:rsidRPr="00BA6D15">
        <w:rPr>
          <w:sz w:val="22"/>
          <w:szCs w:val="22"/>
        </w:rPr>
        <w:t>these</w:t>
      </w:r>
      <w:r w:rsidR="004957EF" w:rsidRPr="00BA6D15">
        <w:rPr>
          <w:sz w:val="22"/>
          <w:szCs w:val="22"/>
        </w:rPr>
        <w:t xml:space="preserve"> responders in the baseline community? </w:t>
      </w:r>
      <w:r w:rsidR="00A42337" w:rsidRPr="00BA6D15">
        <w:rPr>
          <w:sz w:val="22"/>
          <w:szCs w:val="22"/>
        </w:rPr>
        <w:t xml:space="preserve">To answer </w:t>
      </w:r>
      <w:r w:rsidR="00D80CB5">
        <w:rPr>
          <w:sz w:val="22"/>
          <w:szCs w:val="22"/>
        </w:rPr>
        <w:t>it</w:t>
      </w:r>
      <w:r w:rsidR="00A42337" w:rsidRPr="00BA6D15">
        <w:rPr>
          <w:sz w:val="22"/>
          <w:szCs w:val="22"/>
        </w:rPr>
        <w:t xml:space="preserve">, we first tested the statistical association between baseline relative abundance of each individual responder and </w:t>
      </w:r>
      <w:r w:rsidR="00AA13CE">
        <w:rPr>
          <w:sz w:val="22"/>
          <w:szCs w:val="22"/>
        </w:rPr>
        <w:t>time-averaged</w:t>
      </w:r>
      <w:r w:rsidR="00A42337" w:rsidRPr="00BA6D15">
        <w:rPr>
          <w:sz w:val="22"/>
          <w:szCs w:val="22"/>
        </w:rPr>
        <w:t xml:space="preserve"> bacterial density (area under the curve</w:t>
      </w:r>
      <w:r w:rsidR="00AA13CE">
        <w:rPr>
          <w:sz w:val="22"/>
          <w:szCs w:val="22"/>
        </w:rPr>
        <w:t xml:space="preserve"> divided by the observation time</w:t>
      </w:r>
      <w:r w:rsidR="00A42337" w:rsidRPr="00BA6D15">
        <w:rPr>
          <w:sz w:val="22"/>
          <w:szCs w:val="22"/>
        </w:rPr>
        <w:t>)</w:t>
      </w:r>
      <w:r w:rsidR="00A47863">
        <w:rPr>
          <w:sz w:val="22"/>
          <w:szCs w:val="22"/>
        </w:rPr>
        <w:t>, where the latter was used</w:t>
      </w:r>
      <w:r w:rsidR="002C3263" w:rsidRPr="00BA6D15">
        <w:rPr>
          <w:sz w:val="22"/>
          <w:szCs w:val="22"/>
        </w:rPr>
        <w:t xml:space="preserve"> as a proxy for </w:t>
      </w:r>
      <w:r w:rsidR="0069342B">
        <w:rPr>
          <w:sz w:val="22"/>
          <w:szCs w:val="22"/>
        </w:rPr>
        <w:t xml:space="preserve">overall </w:t>
      </w:r>
      <w:r w:rsidR="002C3263" w:rsidRPr="00BA6D15">
        <w:rPr>
          <w:sz w:val="22"/>
          <w:szCs w:val="22"/>
        </w:rPr>
        <w:t>microbiota response</w:t>
      </w:r>
      <w:r w:rsidR="00A42337" w:rsidRPr="00BA6D15">
        <w:rPr>
          <w:sz w:val="22"/>
          <w:szCs w:val="22"/>
        </w:rPr>
        <w:t xml:space="preserve">. </w:t>
      </w:r>
      <w:r w:rsidR="00F862E2" w:rsidRPr="00BA6D15">
        <w:rPr>
          <w:sz w:val="22"/>
          <w:szCs w:val="22"/>
        </w:rPr>
        <w:t xml:space="preserve">Not all inulin responders are equally predictive and positive correlations were only found in </w:t>
      </w:r>
      <w:r w:rsidR="00F862E2" w:rsidRPr="00F95C0C">
        <w:rPr>
          <w:i/>
          <w:iCs/>
          <w:sz w:val="22"/>
          <w:szCs w:val="22"/>
        </w:rPr>
        <w:t xml:space="preserve">Bacteroides </w:t>
      </w:r>
      <w:proofErr w:type="spellStart"/>
      <w:r w:rsidR="00F862E2" w:rsidRPr="00F95C0C">
        <w:rPr>
          <w:i/>
          <w:iCs/>
          <w:sz w:val="22"/>
          <w:szCs w:val="22"/>
        </w:rPr>
        <w:t>acidifaciens</w:t>
      </w:r>
      <w:proofErr w:type="spellEnd"/>
      <w:r w:rsidR="00F862E2" w:rsidRPr="00BA6D15">
        <w:rPr>
          <w:sz w:val="22"/>
          <w:szCs w:val="22"/>
        </w:rPr>
        <w:t xml:space="preserve"> and </w:t>
      </w:r>
      <w:r w:rsidR="00937F95">
        <w:rPr>
          <w:sz w:val="22"/>
          <w:szCs w:val="22"/>
        </w:rPr>
        <w:t xml:space="preserve">unclassified </w:t>
      </w:r>
      <w:proofErr w:type="spellStart"/>
      <w:r w:rsidR="00F862E2" w:rsidRPr="00F95C0C">
        <w:rPr>
          <w:i/>
          <w:iCs/>
          <w:sz w:val="22"/>
          <w:szCs w:val="22"/>
        </w:rPr>
        <w:t>Muribaculace</w:t>
      </w:r>
      <w:ins w:id="468" w:author="刘 红宾" w:date="2021-04-03T18:37:00Z">
        <w:r w:rsidR="00D16271">
          <w:rPr>
            <w:i/>
            <w:iCs/>
            <w:sz w:val="22"/>
            <w:szCs w:val="22"/>
          </w:rPr>
          <w:t>ae</w:t>
        </w:r>
      </w:ins>
      <w:proofErr w:type="spellEnd"/>
      <w:r w:rsidR="00F862E2" w:rsidRPr="00BA6D15">
        <w:rPr>
          <w:sz w:val="22"/>
          <w:szCs w:val="22"/>
        </w:rPr>
        <w:t xml:space="preserve"> (</w:t>
      </w:r>
      <w:r w:rsidR="00F862E2" w:rsidRPr="00BA6D15">
        <w:rPr>
          <w:sz w:val="22"/>
          <w:szCs w:val="22"/>
          <w:highlight w:val="yellow"/>
        </w:rPr>
        <w:t>Fig. S</w:t>
      </w:r>
      <w:r w:rsidR="003E5856">
        <w:rPr>
          <w:sz w:val="22"/>
          <w:szCs w:val="22"/>
          <w:highlight w:val="yellow"/>
        </w:rPr>
        <w:t>14</w:t>
      </w:r>
      <w:r w:rsidR="005047EE" w:rsidRPr="00BA6D15">
        <w:rPr>
          <w:sz w:val="22"/>
          <w:szCs w:val="22"/>
          <w:highlight w:val="yellow"/>
        </w:rPr>
        <w:t>A</w:t>
      </w:r>
      <w:r w:rsidR="00F862E2" w:rsidRPr="00BA6D15">
        <w:rPr>
          <w:sz w:val="22"/>
          <w:szCs w:val="22"/>
        </w:rPr>
        <w:t xml:space="preserve">). </w:t>
      </w:r>
      <w:r w:rsidR="00BD5CA6">
        <w:rPr>
          <w:sz w:val="22"/>
          <w:szCs w:val="22"/>
        </w:rPr>
        <w:t>We found that the total relative abundance of</w:t>
      </w:r>
      <w:r w:rsidR="00F862E2" w:rsidRPr="00BA6D15">
        <w:rPr>
          <w:sz w:val="22"/>
          <w:szCs w:val="22"/>
        </w:rPr>
        <w:t xml:space="preserve"> the two responders</w:t>
      </w:r>
      <w:r w:rsidR="00BD5CA6">
        <w:rPr>
          <w:sz w:val="22"/>
          <w:szCs w:val="22"/>
        </w:rPr>
        <w:t xml:space="preserve"> </w:t>
      </w:r>
      <w:r w:rsidR="00F862E2" w:rsidRPr="00BA6D15">
        <w:rPr>
          <w:sz w:val="22"/>
          <w:szCs w:val="22"/>
        </w:rPr>
        <w:t xml:space="preserve">can explain </w:t>
      </w:r>
      <w:r w:rsidR="005176BE">
        <w:rPr>
          <w:sz w:val="22"/>
          <w:szCs w:val="22"/>
        </w:rPr>
        <w:t>56</w:t>
      </w:r>
      <w:r w:rsidR="00F862E2" w:rsidRPr="00BA6D15">
        <w:rPr>
          <w:sz w:val="22"/>
          <w:szCs w:val="22"/>
        </w:rPr>
        <w:t>% of the variability (Pearson correlation)</w:t>
      </w:r>
      <w:r w:rsidR="005047EE" w:rsidRPr="00BA6D15">
        <w:rPr>
          <w:sz w:val="22"/>
          <w:szCs w:val="22"/>
        </w:rPr>
        <w:t xml:space="preserve"> in microbiota response</w:t>
      </w:r>
      <w:r w:rsidR="00F862E2" w:rsidRPr="00BA6D15">
        <w:rPr>
          <w:sz w:val="22"/>
          <w:szCs w:val="22"/>
        </w:rPr>
        <w:t>.</w:t>
      </w:r>
      <w:r w:rsidR="005047EE" w:rsidRPr="00BA6D15">
        <w:rPr>
          <w:sz w:val="22"/>
          <w:szCs w:val="22"/>
        </w:rPr>
        <w:t xml:space="preserve"> </w:t>
      </w:r>
      <w:r w:rsidR="00B97578" w:rsidRPr="00BA6D15">
        <w:rPr>
          <w:sz w:val="22"/>
          <w:szCs w:val="22"/>
        </w:rPr>
        <w:t>Similarly</w:t>
      </w:r>
      <w:r w:rsidR="005047EE" w:rsidRPr="00BA6D15">
        <w:rPr>
          <w:sz w:val="22"/>
          <w:szCs w:val="22"/>
        </w:rPr>
        <w:t xml:space="preserve">, the total relative abundance of </w:t>
      </w:r>
      <w:r w:rsidR="004A4971">
        <w:rPr>
          <w:sz w:val="22"/>
          <w:szCs w:val="22"/>
        </w:rPr>
        <w:t xml:space="preserve">unclassified </w:t>
      </w:r>
      <w:proofErr w:type="spellStart"/>
      <w:r w:rsidR="005047EE" w:rsidRPr="00F95C0C">
        <w:rPr>
          <w:i/>
          <w:iCs/>
          <w:sz w:val="22"/>
          <w:szCs w:val="22"/>
        </w:rPr>
        <w:t>Muribaculaceae</w:t>
      </w:r>
      <w:proofErr w:type="spellEnd"/>
      <w:r w:rsidR="005047EE" w:rsidRPr="00BA6D15">
        <w:rPr>
          <w:sz w:val="22"/>
          <w:szCs w:val="22"/>
        </w:rPr>
        <w:t xml:space="preserve"> and </w:t>
      </w:r>
      <w:proofErr w:type="spellStart"/>
      <w:r w:rsidR="005047EE" w:rsidRPr="00F95C0C">
        <w:rPr>
          <w:i/>
          <w:iCs/>
          <w:sz w:val="22"/>
          <w:szCs w:val="22"/>
        </w:rPr>
        <w:t>Desulfovibrionaceae</w:t>
      </w:r>
      <w:proofErr w:type="spellEnd"/>
      <w:r w:rsidR="005047EE" w:rsidRPr="00BA6D15">
        <w:rPr>
          <w:sz w:val="22"/>
          <w:szCs w:val="22"/>
        </w:rPr>
        <w:t xml:space="preserve"> in the baseline community explains </w:t>
      </w:r>
      <w:r w:rsidR="005176BE">
        <w:rPr>
          <w:sz w:val="22"/>
          <w:szCs w:val="22"/>
        </w:rPr>
        <w:t>74</w:t>
      </w:r>
      <w:r w:rsidR="005047EE" w:rsidRPr="00BA6D15">
        <w:rPr>
          <w:sz w:val="22"/>
          <w:szCs w:val="22"/>
        </w:rPr>
        <w:t>% of heterogeneity in microbiota response induced by resistant starch (</w:t>
      </w:r>
      <w:r w:rsidR="005047EE" w:rsidRPr="00BA6D15">
        <w:rPr>
          <w:sz w:val="22"/>
          <w:szCs w:val="22"/>
          <w:highlight w:val="yellow"/>
        </w:rPr>
        <w:t>Fig. S</w:t>
      </w:r>
      <w:r w:rsidR="003E5856">
        <w:rPr>
          <w:sz w:val="22"/>
          <w:szCs w:val="22"/>
          <w:highlight w:val="yellow"/>
        </w:rPr>
        <w:t>14</w:t>
      </w:r>
      <w:r w:rsidR="005047EE" w:rsidRPr="00BA6D15">
        <w:rPr>
          <w:sz w:val="22"/>
          <w:szCs w:val="22"/>
          <w:highlight w:val="yellow"/>
        </w:rPr>
        <w:t>B</w:t>
      </w:r>
      <w:r w:rsidR="005047EE" w:rsidRPr="00BA6D15">
        <w:rPr>
          <w:sz w:val="22"/>
          <w:szCs w:val="22"/>
        </w:rPr>
        <w:t xml:space="preserve">). </w:t>
      </w:r>
      <w:r w:rsidR="00F862E2" w:rsidRPr="00BA6D15">
        <w:rPr>
          <w:sz w:val="22"/>
          <w:szCs w:val="22"/>
        </w:rPr>
        <w:t xml:space="preserve">Although not perfect, our </w:t>
      </w:r>
      <w:r w:rsidR="005047EE" w:rsidRPr="00BA6D15">
        <w:rPr>
          <w:sz w:val="22"/>
          <w:szCs w:val="22"/>
        </w:rPr>
        <w:t>study</w:t>
      </w:r>
      <w:r w:rsidR="00F862E2" w:rsidRPr="00BA6D15">
        <w:rPr>
          <w:sz w:val="22"/>
          <w:szCs w:val="22"/>
        </w:rPr>
        <w:t xml:space="preserve"> provides </w:t>
      </w:r>
      <w:r w:rsidR="00B97578" w:rsidRPr="00BA6D15">
        <w:rPr>
          <w:sz w:val="22"/>
          <w:szCs w:val="22"/>
        </w:rPr>
        <w:t>guidance</w:t>
      </w:r>
      <w:r w:rsidR="00F862E2" w:rsidRPr="00BA6D15">
        <w:rPr>
          <w:sz w:val="22"/>
          <w:szCs w:val="22"/>
        </w:rPr>
        <w:t xml:space="preserve"> on how to develop predictive metrics of microbiota response under dietary fiber intervention.</w:t>
      </w:r>
    </w:p>
    <w:p w14:paraId="523915EC" w14:textId="6865E05B" w:rsidR="00B95FBC" w:rsidRDefault="00B95FBC" w:rsidP="005047EE">
      <w:pPr>
        <w:jc w:val="both"/>
        <w:rPr>
          <w:sz w:val="22"/>
          <w:szCs w:val="22"/>
        </w:rPr>
      </w:pPr>
    </w:p>
    <w:p w14:paraId="275CE96A" w14:textId="3DAEA6BE" w:rsidR="001C47B7" w:rsidRDefault="00BE7CCB" w:rsidP="005047EE">
      <w:pPr>
        <w:jc w:val="both"/>
        <w:rPr>
          <w:sz w:val="22"/>
          <w:szCs w:val="22"/>
        </w:rPr>
      </w:pPr>
      <w:r>
        <w:rPr>
          <w:noProof/>
          <w:sz w:val="22"/>
          <w:szCs w:val="22"/>
        </w:rPr>
        <w:drawing>
          <wp:inline distT="0" distB="0" distL="0" distR="0" wp14:anchorId="703FA08F" wp14:editId="221386D9">
            <wp:extent cx="5943600" cy="2071370"/>
            <wp:effectExtent l="0" t="0" r="0" b="0"/>
            <wp:docPr id="51" name="Picture 5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video gam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52A698E7" w14:textId="7F3BB787" w:rsidR="000D03C2" w:rsidRPr="000D03C2" w:rsidRDefault="000D03C2" w:rsidP="000D03C2">
      <w:pPr>
        <w:jc w:val="both"/>
        <w:rPr>
          <w:rFonts w:eastAsia="SimSun"/>
          <w:color w:val="000000"/>
          <w:sz w:val="20"/>
          <w:szCs w:val="20"/>
        </w:rPr>
      </w:pPr>
      <w:r w:rsidRPr="000D03C2">
        <w:rPr>
          <w:b/>
          <w:bCs/>
          <w:sz w:val="20"/>
          <w:szCs w:val="20"/>
        </w:rPr>
        <w:t xml:space="preserve">Figure S14. </w:t>
      </w:r>
      <w:r w:rsidRPr="000D03C2">
        <w:rPr>
          <w:rFonts w:eastAsia="SimSun"/>
          <w:b/>
          <w:bCs/>
          <w:color w:val="000000"/>
          <w:sz w:val="20"/>
          <w:szCs w:val="20"/>
        </w:rPr>
        <w:t xml:space="preserve">Prediction of </w:t>
      </w:r>
      <w:r w:rsidR="00682894">
        <w:rPr>
          <w:rFonts w:eastAsia="SimSun"/>
          <w:b/>
          <w:bCs/>
          <w:color w:val="000000"/>
          <w:sz w:val="20"/>
          <w:szCs w:val="20"/>
        </w:rPr>
        <w:t xml:space="preserve">time-averaged </w:t>
      </w:r>
      <w:r w:rsidR="006B7D84">
        <w:rPr>
          <w:rFonts w:eastAsia="SimSun"/>
          <w:b/>
          <w:bCs/>
          <w:color w:val="000000"/>
          <w:sz w:val="20"/>
          <w:szCs w:val="20"/>
        </w:rPr>
        <w:t xml:space="preserve">gut </w:t>
      </w:r>
      <w:r w:rsidR="005B7551">
        <w:rPr>
          <w:rFonts w:eastAsia="SimSun"/>
          <w:b/>
          <w:bCs/>
          <w:color w:val="000000"/>
          <w:sz w:val="20"/>
          <w:szCs w:val="20"/>
        </w:rPr>
        <w:t xml:space="preserve">microbiota </w:t>
      </w:r>
      <w:r w:rsidR="006B7D84">
        <w:rPr>
          <w:rFonts w:eastAsia="SimSun"/>
          <w:b/>
          <w:bCs/>
          <w:color w:val="000000"/>
          <w:sz w:val="20"/>
          <w:szCs w:val="20"/>
        </w:rPr>
        <w:t xml:space="preserve">response (area under the curve of total bacterial density divided by the observation time) </w:t>
      </w:r>
      <w:r w:rsidRPr="000D03C2">
        <w:rPr>
          <w:rFonts w:eastAsia="SimSun"/>
          <w:b/>
          <w:bCs/>
          <w:color w:val="000000"/>
          <w:sz w:val="20"/>
          <w:szCs w:val="20"/>
        </w:rPr>
        <w:t xml:space="preserve">from relative abundance of </w:t>
      </w:r>
      <w:r w:rsidR="005B7551">
        <w:rPr>
          <w:rFonts w:eastAsia="SimSun"/>
          <w:b/>
          <w:bCs/>
          <w:color w:val="000000"/>
          <w:sz w:val="20"/>
          <w:szCs w:val="20"/>
        </w:rPr>
        <w:t>dietary fiber</w:t>
      </w:r>
      <w:r w:rsidRPr="000D03C2">
        <w:rPr>
          <w:rFonts w:eastAsia="SimSun"/>
          <w:b/>
          <w:bCs/>
          <w:color w:val="000000"/>
          <w:sz w:val="20"/>
          <w:szCs w:val="20"/>
        </w:rPr>
        <w:t xml:space="preserve"> responders</w:t>
      </w:r>
      <w:r w:rsidR="00411F64">
        <w:rPr>
          <w:rFonts w:eastAsia="SimSun"/>
          <w:b/>
          <w:bCs/>
          <w:color w:val="000000"/>
          <w:sz w:val="20"/>
          <w:szCs w:val="20"/>
        </w:rPr>
        <w:t xml:space="preserve"> in the baseline community</w:t>
      </w:r>
      <w:r w:rsidRPr="000D03C2">
        <w:rPr>
          <w:rFonts w:eastAsia="SimSun"/>
          <w:b/>
          <w:bCs/>
          <w:color w:val="000000"/>
          <w:sz w:val="20"/>
          <w:szCs w:val="20"/>
        </w:rPr>
        <w:t>.</w:t>
      </w:r>
      <w:r w:rsidRPr="000D03C2">
        <w:rPr>
          <w:rFonts w:eastAsia="SimSun"/>
          <w:color w:val="000000"/>
          <w:sz w:val="20"/>
          <w:szCs w:val="20"/>
        </w:rPr>
        <w:t xml:space="preserve"> </w:t>
      </w:r>
      <w:r w:rsidRPr="000D03C2">
        <w:rPr>
          <w:rFonts w:eastAsia="SimSun"/>
          <w:b/>
          <w:bCs/>
          <w:color w:val="000000"/>
          <w:sz w:val="20"/>
          <w:szCs w:val="20"/>
        </w:rPr>
        <w:t>A</w:t>
      </w:r>
      <w:r w:rsidRPr="000D03C2">
        <w:rPr>
          <w:rFonts w:eastAsia="SimSun"/>
          <w:color w:val="000000"/>
          <w:sz w:val="20"/>
          <w:szCs w:val="20"/>
        </w:rPr>
        <w:t xml:space="preserve">. </w:t>
      </w:r>
      <w:r w:rsidR="005B7551">
        <w:rPr>
          <w:rFonts w:eastAsia="SimSun"/>
          <w:color w:val="000000"/>
          <w:sz w:val="20"/>
          <w:szCs w:val="20"/>
        </w:rPr>
        <w:t xml:space="preserve">Inulin intervention. </w:t>
      </w:r>
      <w:r w:rsidR="005B7551" w:rsidRPr="000D03C2">
        <w:rPr>
          <w:rFonts w:eastAsia="SimSun"/>
          <w:b/>
          <w:bCs/>
          <w:color w:val="000000"/>
          <w:sz w:val="20"/>
          <w:szCs w:val="20"/>
        </w:rPr>
        <w:t>B</w:t>
      </w:r>
      <w:r w:rsidR="005B7551" w:rsidRPr="000D03C2">
        <w:rPr>
          <w:rFonts w:eastAsia="SimSun"/>
          <w:color w:val="000000"/>
          <w:sz w:val="20"/>
          <w:szCs w:val="20"/>
        </w:rPr>
        <w:t>.</w:t>
      </w:r>
      <w:r w:rsidR="005B7551">
        <w:rPr>
          <w:rFonts w:eastAsia="SimSun"/>
          <w:color w:val="000000"/>
          <w:sz w:val="20"/>
          <w:szCs w:val="20"/>
        </w:rPr>
        <w:t xml:space="preserve"> Resistant starch intervention. </w:t>
      </w:r>
      <w:r w:rsidR="00B91F44">
        <w:rPr>
          <w:rFonts w:eastAsia="SimSun"/>
          <w:color w:val="000000"/>
          <w:sz w:val="20"/>
          <w:szCs w:val="20"/>
        </w:rPr>
        <w:t xml:space="preserve">The combination of responders highlighted in red has </w:t>
      </w:r>
      <w:r w:rsidRPr="000D03C2">
        <w:rPr>
          <w:rFonts w:eastAsia="SimSun"/>
          <w:color w:val="000000"/>
          <w:sz w:val="20"/>
          <w:szCs w:val="20"/>
        </w:rPr>
        <w:t xml:space="preserve">the highest </w:t>
      </w:r>
      <w:r w:rsidR="00B91F44">
        <w:rPr>
          <w:rFonts w:eastAsia="SimSun"/>
          <w:color w:val="000000"/>
          <w:sz w:val="20"/>
          <w:szCs w:val="20"/>
        </w:rPr>
        <w:t xml:space="preserve">Pearson </w:t>
      </w:r>
      <w:r w:rsidRPr="000D03C2">
        <w:rPr>
          <w:rFonts w:eastAsia="SimSun"/>
          <w:color w:val="000000"/>
          <w:sz w:val="20"/>
          <w:szCs w:val="20"/>
        </w:rPr>
        <w:t>correlation coefficient.</w:t>
      </w:r>
      <w:r w:rsidR="00B91F44">
        <w:rPr>
          <w:rFonts w:eastAsia="SimSun"/>
          <w:color w:val="000000"/>
          <w:sz w:val="20"/>
          <w:szCs w:val="20"/>
        </w:rPr>
        <w:t xml:space="preserve"> In </w:t>
      </w:r>
      <w:r w:rsidR="00EF501C">
        <w:rPr>
          <w:rFonts w:eastAsia="SimSun"/>
          <w:color w:val="000000"/>
          <w:sz w:val="20"/>
          <w:szCs w:val="20"/>
        </w:rPr>
        <w:t>both</w:t>
      </w:r>
      <w:r w:rsidR="00371FF6">
        <w:rPr>
          <w:rFonts w:eastAsia="SimSun"/>
          <w:color w:val="000000"/>
          <w:sz w:val="20"/>
          <w:szCs w:val="20"/>
        </w:rPr>
        <w:t xml:space="preserve"> </w:t>
      </w:r>
      <w:r w:rsidR="00B91F44">
        <w:rPr>
          <w:rFonts w:eastAsia="SimSun"/>
          <w:color w:val="000000"/>
          <w:sz w:val="20"/>
          <w:szCs w:val="20"/>
        </w:rPr>
        <w:t>s</w:t>
      </w:r>
      <w:r w:rsidRPr="000D03C2">
        <w:rPr>
          <w:rFonts w:eastAsia="SimSun"/>
          <w:color w:val="000000"/>
          <w:sz w:val="20"/>
          <w:szCs w:val="20"/>
        </w:rPr>
        <w:t>catter plot</w:t>
      </w:r>
      <w:r w:rsidR="00EF501C">
        <w:rPr>
          <w:rFonts w:eastAsia="SimSun"/>
          <w:color w:val="000000"/>
          <w:sz w:val="20"/>
          <w:szCs w:val="20"/>
        </w:rPr>
        <w:t>s</w:t>
      </w:r>
      <w:r w:rsidR="00B91F44">
        <w:rPr>
          <w:rFonts w:eastAsia="SimSun"/>
          <w:color w:val="000000"/>
          <w:sz w:val="20"/>
          <w:szCs w:val="20"/>
        </w:rPr>
        <w:t>, g</w:t>
      </w:r>
      <w:r w:rsidRPr="000D03C2">
        <w:rPr>
          <w:rFonts w:eastAsia="SimSun"/>
          <w:color w:val="000000"/>
          <w:sz w:val="20"/>
          <w:szCs w:val="20"/>
        </w:rPr>
        <w:t>ray line</w:t>
      </w:r>
      <w:r w:rsidR="00B91F44">
        <w:rPr>
          <w:rFonts w:eastAsia="SimSun"/>
          <w:color w:val="000000"/>
          <w:sz w:val="20"/>
          <w:szCs w:val="20"/>
        </w:rPr>
        <w:t xml:space="preserve">s represent </w:t>
      </w:r>
      <w:r w:rsidR="006A2F06">
        <w:rPr>
          <w:rFonts w:eastAsia="SimSun"/>
          <w:color w:val="000000"/>
          <w:sz w:val="20"/>
          <w:szCs w:val="20"/>
        </w:rPr>
        <w:t xml:space="preserve">the </w:t>
      </w:r>
      <w:r w:rsidR="00371FF6">
        <w:rPr>
          <w:rFonts w:eastAsia="SimSun"/>
          <w:color w:val="000000"/>
          <w:sz w:val="20"/>
          <w:szCs w:val="20"/>
        </w:rPr>
        <w:t xml:space="preserve">best </w:t>
      </w:r>
      <w:r w:rsidR="00A503CD">
        <w:rPr>
          <w:rFonts w:eastAsia="SimSun"/>
          <w:color w:val="000000"/>
          <w:sz w:val="20"/>
          <w:szCs w:val="20"/>
        </w:rPr>
        <w:t>fitting line</w:t>
      </w:r>
      <w:r w:rsidR="00371FF6">
        <w:rPr>
          <w:rFonts w:eastAsia="SimSun"/>
          <w:color w:val="000000"/>
          <w:sz w:val="20"/>
          <w:szCs w:val="20"/>
        </w:rPr>
        <w:t>.</w:t>
      </w:r>
    </w:p>
    <w:p w14:paraId="500EF1FA" w14:textId="77777777" w:rsidR="001C47B7" w:rsidRPr="00BA6D15" w:rsidRDefault="001C47B7" w:rsidP="005047EE">
      <w:pPr>
        <w:jc w:val="both"/>
        <w:rPr>
          <w:sz w:val="22"/>
          <w:szCs w:val="22"/>
        </w:rPr>
      </w:pPr>
    </w:p>
    <w:p w14:paraId="5BA05762" w14:textId="15A88B4C" w:rsidR="0071224F" w:rsidRPr="00BA6D15" w:rsidRDefault="0071224F" w:rsidP="00B76665">
      <w:pPr>
        <w:jc w:val="both"/>
        <w:rPr>
          <w:sz w:val="22"/>
          <w:szCs w:val="22"/>
          <w:u w:val="single"/>
        </w:rPr>
      </w:pPr>
      <w:r w:rsidRPr="00BA6D15">
        <w:rPr>
          <w:sz w:val="22"/>
          <w:szCs w:val="22"/>
          <w:u w:val="single"/>
        </w:rPr>
        <w:t xml:space="preserve"># </w:t>
      </w:r>
      <w:r w:rsidR="00030F79" w:rsidRPr="00BA6D15">
        <w:rPr>
          <w:sz w:val="22"/>
          <w:szCs w:val="22"/>
          <w:u w:val="single"/>
        </w:rPr>
        <w:t xml:space="preserve">Discuss the </w:t>
      </w:r>
      <w:r w:rsidR="00517203" w:rsidRPr="00BA6D15">
        <w:rPr>
          <w:sz w:val="22"/>
          <w:szCs w:val="22"/>
          <w:u w:val="single"/>
        </w:rPr>
        <w:t>major</w:t>
      </w:r>
      <w:r w:rsidR="00DD238F" w:rsidRPr="00BA6D15">
        <w:rPr>
          <w:sz w:val="22"/>
          <w:szCs w:val="22"/>
          <w:u w:val="single"/>
        </w:rPr>
        <w:t xml:space="preserve"> reason for the</w:t>
      </w:r>
      <w:r w:rsidR="00517203" w:rsidRPr="00BA6D15">
        <w:rPr>
          <w:sz w:val="22"/>
          <w:szCs w:val="22"/>
          <w:u w:val="single"/>
        </w:rPr>
        <w:t xml:space="preserve"> </w:t>
      </w:r>
      <w:r w:rsidR="00030F79" w:rsidRPr="00BA6D15">
        <w:rPr>
          <w:sz w:val="22"/>
          <w:szCs w:val="22"/>
          <w:u w:val="single"/>
        </w:rPr>
        <w:t>failure of</w:t>
      </w:r>
      <w:r w:rsidRPr="00BA6D15">
        <w:rPr>
          <w:sz w:val="22"/>
          <w:szCs w:val="22"/>
          <w:u w:val="single"/>
        </w:rPr>
        <w:t xml:space="preserve"> predicting SCFAs from microbiota</w:t>
      </w:r>
      <w:r w:rsidR="00743233" w:rsidRPr="00BA6D15">
        <w:rPr>
          <w:sz w:val="22"/>
          <w:szCs w:val="22"/>
          <w:u w:val="single"/>
        </w:rPr>
        <w:t xml:space="preserve"> composition</w:t>
      </w:r>
    </w:p>
    <w:p w14:paraId="3986FEF4" w14:textId="0AEFA339" w:rsidR="00A46FCE" w:rsidRPr="00BA6D15" w:rsidRDefault="00A46FCE" w:rsidP="00B76665">
      <w:pPr>
        <w:jc w:val="both"/>
        <w:rPr>
          <w:sz w:val="22"/>
          <w:szCs w:val="22"/>
          <w:u w:val="single"/>
        </w:rPr>
      </w:pPr>
    </w:p>
    <w:p w14:paraId="3033F8E5" w14:textId="6E7E5FE9" w:rsidR="00626BE9" w:rsidRPr="00BA6D15" w:rsidRDefault="00FF17A3" w:rsidP="00235E3B">
      <w:pPr>
        <w:jc w:val="both"/>
        <w:rPr>
          <w:sz w:val="22"/>
          <w:szCs w:val="22"/>
        </w:rPr>
      </w:pPr>
      <w:r w:rsidRPr="00BA6D15">
        <w:rPr>
          <w:sz w:val="22"/>
          <w:szCs w:val="22"/>
        </w:rPr>
        <w:t>C</w:t>
      </w:r>
      <w:r w:rsidR="0075076D" w:rsidRPr="00BA6D15">
        <w:rPr>
          <w:sz w:val="22"/>
          <w:szCs w:val="22"/>
        </w:rPr>
        <w:t>onsiderable debates</w:t>
      </w:r>
      <w:r w:rsidR="00023DF3" w:rsidRPr="00BA6D15">
        <w:rPr>
          <w:sz w:val="22"/>
          <w:szCs w:val="22"/>
        </w:rPr>
        <w:t xml:space="preserve"> </w:t>
      </w:r>
      <w:r w:rsidRPr="00BA6D15">
        <w:rPr>
          <w:sz w:val="22"/>
          <w:szCs w:val="22"/>
        </w:rPr>
        <w:t>have been raised over</w:t>
      </w:r>
      <w:r w:rsidR="00023DF3" w:rsidRPr="00BA6D15">
        <w:rPr>
          <w:sz w:val="22"/>
          <w:szCs w:val="22"/>
        </w:rPr>
        <w:t xml:space="preserve"> the feasibility of predicting metabolite profiles solely based on microbiome sequencing data. </w:t>
      </w:r>
      <w:r w:rsidR="00794CB4" w:rsidRPr="00BA6D15">
        <w:rPr>
          <w:sz w:val="22"/>
          <w:szCs w:val="22"/>
        </w:rPr>
        <w:t xml:space="preserve">For example, the </w:t>
      </w:r>
      <w:proofErr w:type="spellStart"/>
      <w:r w:rsidR="00794CB4" w:rsidRPr="00BA6D15">
        <w:rPr>
          <w:sz w:val="22"/>
          <w:szCs w:val="22"/>
        </w:rPr>
        <w:t>MelonnPan</w:t>
      </w:r>
      <w:proofErr w:type="spellEnd"/>
      <w:r w:rsidR="00794CB4" w:rsidRPr="00BA6D15">
        <w:rPr>
          <w:sz w:val="22"/>
          <w:szCs w:val="22"/>
        </w:rPr>
        <w:t xml:space="preserve"> algorithm based on linear regression </w:t>
      </w:r>
      <w:r w:rsidR="00B964B1" w:rsidRPr="00BA6D15">
        <w:rPr>
          <w:sz w:val="22"/>
          <w:szCs w:val="22"/>
        </w:rPr>
        <w:t>accuratel</w:t>
      </w:r>
      <w:r w:rsidR="003C073B" w:rsidRPr="00BA6D15">
        <w:rPr>
          <w:sz w:val="22"/>
          <w:szCs w:val="22"/>
        </w:rPr>
        <w:t>y</w:t>
      </w:r>
      <w:r w:rsidR="00794CB4" w:rsidRPr="00BA6D15">
        <w:rPr>
          <w:sz w:val="22"/>
          <w:szCs w:val="22"/>
        </w:rPr>
        <w:t xml:space="preserve"> predicted relative abundances of &gt;50% metabolites from metagenomes </w:t>
      </w:r>
      <w:r w:rsidR="0049551B" w:rsidRPr="00BA6D15">
        <w:rPr>
          <w:sz w:val="22"/>
          <w:szCs w:val="22"/>
        </w:rPr>
        <w:t>in patients with inflammatory bowel disease and healthy controls</w:t>
      </w:r>
      <w:ins w:id="469" w:author="刘 红宾" w:date="2021-04-03T18:45:00Z">
        <w:r w:rsidR="00802374">
          <w:rPr>
            <w:sz w:val="22"/>
            <w:szCs w:val="22"/>
          </w:rPr>
          <w:t xml:space="preserve"> </w:t>
        </w:r>
      </w:ins>
      <w:ins w:id="470" w:author="刘 红宾" w:date="2021-04-03T18:46:00Z">
        <w:r w:rsidR="00802374">
          <w:rPr>
            <w:sz w:val="22"/>
            <w:szCs w:val="22"/>
          </w:rPr>
          <w:fldChar w:fldCharType="begin"/>
        </w:r>
      </w:ins>
      <w:ins w:id="471" w:author="刘 红宾" w:date="2021-04-04T15:03:00Z">
        <w:r w:rsidR="00FD0EB7">
          <w:rPr>
            <w:sz w:val="22"/>
            <w:szCs w:val="22"/>
          </w:rPr>
          <w:instrText xml:space="preserve"> ADDIN NE.Ref.{96BC0E23-C17B-4169-91B4-A31D03F08EEB}</w:instrText>
        </w:r>
      </w:ins>
      <w:r w:rsidR="00802374">
        <w:rPr>
          <w:sz w:val="22"/>
          <w:szCs w:val="22"/>
        </w:rPr>
        <w:fldChar w:fldCharType="separate"/>
      </w:r>
      <w:ins w:id="472" w:author="刘 红宾" w:date="2021-04-04T17:04:00Z">
        <w:r w:rsidR="00C2571B">
          <w:rPr>
            <w:rFonts w:eastAsiaTheme="minorEastAsia"/>
            <w:color w:val="080000"/>
            <w:sz w:val="22"/>
            <w:szCs w:val="22"/>
          </w:rPr>
          <w:t>[41]</w:t>
        </w:r>
      </w:ins>
      <w:ins w:id="473" w:author="刘 红宾" w:date="2021-04-03T18:46:00Z">
        <w:r w:rsidR="00802374">
          <w:rPr>
            <w:sz w:val="22"/>
            <w:szCs w:val="22"/>
          </w:rPr>
          <w:fldChar w:fldCharType="end"/>
        </w:r>
      </w:ins>
      <w:r w:rsidR="0049551B" w:rsidRPr="00BA6D15">
        <w:rPr>
          <w:sz w:val="22"/>
          <w:szCs w:val="22"/>
        </w:rPr>
        <w:t>.</w:t>
      </w:r>
      <w:r w:rsidR="00794CB4" w:rsidRPr="00BA6D15">
        <w:rPr>
          <w:sz w:val="22"/>
          <w:szCs w:val="22"/>
        </w:rPr>
        <w:t xml:space="preserve"> </w:t>
      </w:r>
      <w:r w:rsidR="00F82C0B" w:rsidRPr="00BA6D15">
        <w:rPr>
          <w:sz w:val="22"/>
          <w:szCs w:val="22"/>
        </w:rPr>
        <w:t>Oppositely</w:t>
      </w:r>
      <w:r w:rsidR="00794CB4" w:rsidRPr="00BA6D15">
        <w:rPr>
          <w:sz w:val="22"/>
          <w:szCs w:val="22"/>
        </w:rPr>
        <w:t>,</w:t>
      </w:r>
      <w:r w:rsidR="00545E24" w:rsidRPr="00BA6D15">
        <w:rPr>
          <w:sz w:val="22"/>
          <w:szCs w:val="22"/>
        </w:rPr>
        <w:t xml:space="preserve"> it was also reported that only 14% of the observed variation in the SCFAs concentration can be explained by </w:t>
      </w:r>
      <w:r w:rsidR="008F0502">
        <w:rPr>
          <w:sz w:val="22"/>
          <w:szCs w:val="22"/>
        </w:rPr>
        <w:t>RF</w:t>
      </w:r>
      <w:r w:rsidR="00545E24" w:rsidRPr="00BA6D15">
        <w:rPr>
          <w:sz w:val="22"/>
          <w:szCs w:val="22"/>
        </w:rPr>
        <w:t xml:space="preserve"> regression models trained on 16S rRNA or metagenomic gene sequences</w:t>
      </w:r>
      <w:r w:rsidR="0049551B" w:rsidRPr="00BA6D15">
        <w:rPr>
          <w:sz w:val="22"/>
          <w:szCs w:val="22"/>
        </w:rPr>
        <w:t xml:space="preserve"> in colorectal cancer patients and healthy controls</w:t>
      </w:r>
      <w:ins w:id="474" w:author="刘 红宾" w:date="2021-04-03T18:46:00Z">
        <w:r w:rsidR="00802374">
          <w:rPr>
            <w:sz w:val="22"/>
            <w:szCs w:val="22"/>
          </w:rPr>
          <w:t xml:space="preserve"> </w:t>
        </w:r>
        <w:r w:rsidR="00802374">
          <w:rPr>
            <w:sz w:val="22"/>
            <w:szCs w:val="22"/>
          </w:rPr>
          <w:fldChar w:fldCharType="begin"/>
        </w:r>
      </w:ins>
      <w:ins w:id="475" w:author="刘 红宾" w:date="2021-04-04T15:03:00Z">
        <w:r w:rsidR="00FD0EB7">
          <w:rPr>
            <w:sz w:val="22"/>
            <w:szCs w:val="22"/>
          </w:rPr>
          <w:instrText xml:space="preserve"> ADDIN NE.Ref.{36C21D4D-A429-4860-9B50-D194F4E12790}</w:instrText>
        </w:r>
      </w:ins>
      <w:r w:rsidR="00802374">
        <w:rPr>
          <w:sz w:val="22"/>
          <w:szCs w:val="22"/>
        </w:rPr>
        <w:fldChar w:fldCharType="separate"/>
      </w:r>
      <w:ins w:id="476" w:author="刘 红宾" w:date="2021-04-04T17:04:00Z">
        <w:r w:rsidR="00C2571B">
          <w:rPr>
            <w:rFonts w:eastAsiaTheme="minorEastAsia"/>
            <w:color w:val="080000"/>
            <w:sz w:val="22"/>
            <w:szCs w:val="22"/>
          </w:rPr>
          <w:t>[42]</w:t>
        </w:r>
      </w:ins>
      <w:ins w:id="477" w:author="刘 红宾" w:date="2021-04-03T18:46:00Z">
        <w:r w:rsidR="00802374">
          <w:rPr>
            <w:sz w:val="22"/>
            <w:szCs w:val="22"/>
          </w:rPr>
          <w:fldChar w:fldCharType="end"/>
        </w:r>
      </w:ins>
      <w:r w:rsidR="00545E24" w:rsidRPr="00BA6D15">
        <w:rPr>
          <w:sz w:val="22"/>
          <w:szCs w:val="22"/>
        </w:rPr>
        <w:t>.</w:t>
      </w:r>
      <w:r w:rsidR="0049551B" w:rsidRPr="00BA6D15">
        <w:rPr>
          <w:sz w:val="22"/>
          <w:szCs w:val="22"/>
        </w:rPr>
        <w:t xml:space="preserve"> </w:t>
      </w:r>
      <w:r w:rsidR="00973949" w:rsidRPr="00BA6D15">
        <w:rPr>
          <w:sz w:val="22"/>
          <w:szCs w:val="22"/>
        </w:rPr>
        <w:t xml:space="preserve">While the possibility of </w:t>
      </w:r>
      <w:r w:rsidR="00F8450B" w:rsidRPr="00BA6D15">
        <w:rPr>
          <w:sz w:val="22"/>
          <w:szCs w:val="22"/>
        </w:rPr>
        <w:t xml:space="preserve">using </w:t>
      </w:r>
      <w:r w:rsidR="00973949" w:rsidRPr="00BA6D15">
        <w:rPr>
          <w:sz w:val="22"/>
          <w:szCs w:val="22"/>
        </w:rPr>
        <w:t xml:space="preserve">different </w:t>
      </w:r>
      <w:r w:rsidR="00F8450B" w:rsidRPr="00BA6D15">
        <w:rPr>
          <w:sz w:val="22"/>
          <w:szCs w:val="22"/>
        </w:rPr>
        <w:t xml:space="preserve">regression </w:t>
      </w:r>
      <w:r w:rsidR="00973949" w:rsidRPr="00BA6D15">
        <w:rPr>
          <w:sz w:val="22"/>
          <w:szCs w:val="22"/>
        </w:rPr>
        <w:t>models and patient cohorts</w:t>
      </w:r>
      <w:r w:rsidR="00F8450B" w:rsidRPr="00BA6D15">
        <w:rPr>
          <w:sz w:val="22"/>
          <w:szCs w:val="22"/>
        </w:rPr>
        <w:t xml:space="preserve"> between these </w:t>
      </w:r>
      <w:proofErr w:type="spellStart"/>
      <w:r w:rsidR="00F8450B" w:rsidRPr="00BA6D15">
        <w:rPr>
          <w:sz w:val="22"/>
          <w:szCs w:val="22"/>
        </w:rPr>
        <w:t>controveral</w:t>
      </w:r>
      <w:proofErr w:type="spellEnd"/>
      <w:r w:rsidR="00F8450B" w:rsidRPr="00BA6D15">
        <w:rPr>
          <w:sz w:val="22"/>
          <w:szCs w:val="22"/>
        </w:rPr>
        <w:t xml:space="preserve"> studies</w:t>
      </w:r>
      <w:r w:rsidR="00973949" w:rsidRPr="00BA6D15">
        <w:rPr>
          <w:sz w:val="22"/>
          <w:szCs w:val="22"/>
        </w:rPr>
        <w:t xml:space="preserve"> cannot be </w:t>
      </w:r>
      <w:r w:rsidR="00B97578" w:rsidRPr="00BA6D15">
        <w:rPr>
          <w:sz w:val="22"/>
          <w:szCs w:val="22"/>
        </w:rPr>
        <w:t>excluded</w:t>
      </w:r>
      <w:r w:rsidR="00973949" w:rsidRPr="00BA6D15">
        <w:rPr>
          <w:sz w:val="22"/>
          <w:szCs w:val="22"/>
        </w:rPr>
        <w:t xml:space="preserve">, </w:t>
      </w:r>
      <w:r w:rsidR="00F8450B" w:rsidRPr="00BA6D15">
        <w:rPr>
          <w:sz w:val="22"/>
          <w:szCs w:val="22"/>
        </w:rPr>
        <w:t>our study points out that the similarity of data distribution between training and test sets</w:t>
      </w:r>
      <w:r w:rsidR="00D56BD8" w:rsidRPr="00BA6D15">
        <w:rPr>
          <w:sz w:val="22"/>
          <w:szCs w:val="22"/>
        </w:rPr>
        <w:t xml:space="preserve">, </w:t>
      </w:r>
      <w:r w:rsidR="00F8450B" w:rsidRPr="00BA6D15">
        <w:rPr>
          <w:sz w:val="22"/>
          <w:szCs w:val="22"/>
        </w:rPr>
        <w:t xml:space="preserve">which </w:t>
      </w:r>
      <w:r w:rsidR="00741B55" w:rsidRPr="00BA6D15">
        <w:rPr>
          <w:sz w:val="22"/>
          <w:szCs w:val="22"/>
        </w:rPr>
        <w:t>is strongly affected by</w:t>
      </w:r>
      <w:r w:rsidR="00F8450B" w:rsidRPr="00BA6D15">
        <w:rPr>
          <w:sz w:val="22"/>
          <w:szCs w:val="22"/>
        </w:rPr>
        <w:t xml:space="preserve"> the degree of inter-individual variability of gut microbiota</w:t>
      </w:r>
      <w:r w:rsidR="00D56BD8" w:rsidRPr="00BA6D15">
        <w:rPr>
          <w:sz w:val="22"/>
          <w:szCs w:val="22"/>
        </w:rPr>
        <w:t xml:space="preserve">, </w:t>
      </w:r>
      <w:r w:rsidR="008D577C" w:rsidRPr="00BA6D15">
        <w:rPr>
          <w:sz w:val="22"/>
          <w:szCs w:val="22"/>
        </w:rPr>
        <w:t>may</w:t>
      </w:r>
      <w:r w:rsidR="00A5380C" w:rsidRPr="00BA6D15">
        <w:rPr>
          <w:sz w:val="22"/>
          <w:szCs w:val="22"/>
        </w:rPr>
        <w:t xml:space="preserve"> </w:t>
      </w:r>
      <w:r w:rsidR="00D56BD8" w:rsidRPr="00BA6D15">
        <w:rPr>
          <w:sz w:val="22"/>
          <w:szCs w:val="22"/>
        </w:rPr>
        <w:t>contribute to the disagreement.</w:t>
      </w:r>
      <w:r w:rsidR="00AE3AF4" w:rsidRPr="00BA6D15">
        <w:rPr>
          <w:sz w:val="22"/>
          <w:szCs w:val="22"/>
        </w:rPr>
        <w:t xml:space="preserve"> </w:t>
      </w:r>
      <w:r w:rsidR="0011330E" w:rsidRPr="00BA6D15">
        <w:rPr>
          <w:sz w:val="22"/>
          <w:szCs w:val="22"/>
        </w:rPr>
        <w:t>Using mouse models, w</w:t>
      </w:r>
      <w:r w:rsidR="00443BB7" w:rsidRPr="00BA6D15">
        <w:rPr>
          <w:sz w:val="22"/>
          <w:szCs w:val="22"/>
        </w:rPr>
        <w:t>e s</w:t>
      </w:r>
      <w:r w:rsidR="00AE3AF4" w:rsidRPr="00BA6D15">
        <w:rPr>
          <w:sz w:val="22"/>
          <w:szCs w:val="22"/>
        </w:rPr>
        <w:t xml:space="preserve">howed that </w:t>
      </w:r>
      <w:r w:rsidR="009E0252" w:rsidRPr="00BA6D15">
        <w:rPr>
          <w:sz w:val="22"/>
          <w:szCs w:val="22"/>
        </w:rPr>
        <w:t xml:space="preserve">the predictability was completely lost </w:t>
      </w:r>
      <w:r w:rsidR="0071224F" w:rsidRPr="00BA6D15">
        <w:rPr>
          <w:sz w:val="22"/>
          <w:szCs w:val="22"/>
        </w:rPr>
        <w:t xml:space="preserve">when extrapolating </w:t>
      </w:r>
      <w:r w:rsidR="006E42B5" w:rsidRPr="00BA6D15">
        <w:rPr>
          <w:sz w:val="22"/>
          <w:szCs w:val="22"/>
        </w:rPr>
        <w:t>models to</w:t>
      </w:r>
      <w:r w:rsidR="00F8312C" w:rsidRPr="00BA6D15">
        <w:rPr>
          <w:sz w:val="22"/>
          <w:szCs w:val="22"/>
        </w:rPr>
        <w:t xml:space="preserve"> predict SCFAs from gut microbiota </w:t>
      </w:r>
      <w:r w:rsidR="0006322A">
        <w:rPr>
          <w:sz w:val="22"/>
          <w:szCs w:val="22"/>
        </w:rPr>
        <w:t>compositions</w:t>
      </w:r>
      <w:r w:rsidR="00F8312C" w:rsidRPr="00BA6D15">
        <w:rPr>
          <w:sz w:val="22"/>
          <w:szCs w:val="22"/>
        </w:rPr>
        <w:t xml:space="preserve"> that </w:t>
      </w:r>
      <w:r w:rsidR="00CF6AA8" w:rsidRPr="00BA6D15">
        <w:rPr>
          <w:sz w:val="22"/>
          <w:szCs w:val="22"/>
        </w:rPr>
        <w:t>were</w:t>
      </w:r>
      <w:r w:rsidR="00F8312C" w:rsidRPr="00BA6D15">
        <w:rPr>
          <w:sz w:val="22"/>
          <w:szCs w:val="22"/>
        </w:rPr>
        <w:t xml:space="preserve"> unseen during training</w:t>
      </w:r>
      <w:r w:rsidR="00E5684D" w:rsidRPr="00BA6D15">
        <w:rPr>
          <w:sz w:val="22"/>
          <w:szCs w:val="22"/>
        </w:rPr>
        <w:t xml:space="preserve"> (</w:t>
      </w:r>
      <w:r w:rsidR="00E5684D" w:rsidRPr="00BA6D15">
        <w:rPr>
          <w:sz w:val="22"/>
          <w:szCs w:val="22"/>
          <w:highlight w:val="yellow"/>
        </w:rPr>
        <w:t>Fig. 5</w:t>
      </w:r>
      <w:r w:rsidR="00E5684D" w:rsidRPr="00BA6D15">
        <w:rPr>
          <w:sz w:val="22"/>
          <w:szCs w:val="22"/>
        </w:rPr>
        <w:t>)</w:t>
      </w:r>
      <w:r w:rsidR="00F8312C" w:rsidRPr="00BA6D15">
        <w:rPr>
          <w:sz w:val="22"/>
          <w:szCs w:val="22"/>
        </w:rPr>
        <w:t>.</w:t>
      </w:r>
      <w:r w:rsidR="003A3609" w:rsidRPr="00BA6D15">
        <w:rPr>
          <w:sz w:val="22"/>
          <w:szCs w:val="22"/>
        </w:rPr>
        <w:t xml:space="preserve"> </w:t>
      </w:r>
      <w:r w:rsidR="00486429" w:rsidRPr="00BA6D15">
        <w:rPr>
          <w:sz w:val="22"/>
          <w:szCs w:val="22"/>
        </w:rPr>
        <w:t>In studies with human</w:t>
      </w:r>
      <w:r w:rsidR="006225C3">
        <w:rPr>
          <w:sz w:val="22"/>
          <w:szCs w:val="22"/>
        </w:rPr>
        <w:t>s</w:t>
      </w:r>
      <w:r w:rsidR="00486429" w:rsidRPr="00BA6D15">
        <w:rPr>
          <w:sz w:val="22"/>
          <w:szCs w:val="22"/>
        </w:rPr>
        <w:t>,</w:t>
      </w:r>
      <w:r w:rsidR="0011330E" w:rsidRPr="00BA6D15">
        <w:rPr>
          <w:sz w:val="22"/>
          <w:szCs w:val="22"/>
        </w:rPr>
        <w:t xml:space="preserve"> inconsistent model performances may be </w:t>
      </w:r>
      <w:r w:rsidR="004813AE">
        <w:rPr>
          <w:sz w:val="22"/>
          <w:szCs w:val="22"/>
        </w:rPr>
        <w:t xml:space="preserve">partially </w:t>
      </w:r>
      <w:r w:rsidR="0011330E" w:rsidRPr="00BA6D15">
        <w:rPr>
          <w:sz w:val="22"/>
          <w:szCs w:val="22"/>
        </w:rPr>
        <w:t xml:space="preserve">attributed to </w:t>
      </w:r>
      <w:r w:rsidR="00486429" w:rsidRPr="00BA6D15">
        <w:rPr>
          <w:sz w:val="22"/>
          <w:szCs w:val="22"/>
        </w:rPr>
        <w:t xml:space="preserve">the neglection of </w:t>
      </w:r>
      <w:r w:rsidR="0011330E" w:rsidRPr="00BA6D15">
        <w:rPr>
          <w:sz w:val="22"/>
          <w:szCs w:val="22"/>
        </w:rPr>
        <w:t>stratified</w:t>
      </w:r>
      <w:r w:rsidR="001F0422" w:rsidRPr="00BA6D15">
        <w:rPr>
          <w:sz w:val="22"/>
          <w:szCs w:val="22"/>
        </w:rPr>
        <w:t xml:space="preserve"> t</w:t>
      </w:r>
      <w:r w:rsidR="009E0252" w:rsidRPr="00BA6D15">
        <w:rPr>
          <w:sz w:val="22"/>
          <w:szCs w:val="22"/>
        </w:rPr>
        <w:t>rain-test split</w:t>
      </w:r>
      <w:r w:rsidR="004813AE">
        <w:rPr>
          <w:sz w:val="22"/>
          <w:szCs w:val="22"/>
        </w:rPr>
        <w:t>, leading to</w:t>
      </w:r>
      <w:r w:rsidR="007B1E24">
        <w:rPr>
          <w:sz w:val="22"/>
          <w:szCs w:val="22"/>
        </w:rPr>
        <w:t xml:space="preserve"> an</w:t>
      </w:r>
      <w:r w:rsidR="004813AE">
        <w:rPr>
          <w:sz w:val="22"/>
          <w:szCs w:val="22"/>
        </w:rPr>
        <w:t xml:space="preserve"> undesired consequence that</w:t>
      </w:r>
      <w:r w:rsidR="005132BA" w:rsidRPr="00BA6D15">
        <w:rPr>
          <w:sz w:val="22"/>
          <w:szCs w:val="22"/>
        </w:rPr>
        <w:t xml:space="preserve"> </w:t>
      </w:r>
      <w:r w:rsidR="009E0252" w:rsidRPr="00BA6D15">
        <w:rPr>
          <w:sz w:val="22"/>
          <w:szCs w:val="22"/>
        </w:rPr>
        <w:t>training and test set</w:t>
      </w:r>
      <w:r w:rsidR="00550AD9">
        <w:rPr>
          <w:sz w:val="22"/>
          <w:szCs w:val="22"/>
        </w:rPr>
        <w:t xml:space="preserve"> data</w:t>
      </w:r>
      <w:r w:rsidR="009E0252" w:rsidRPr="00BA6D15">
        <w:rPr>
          <w:sz w:val="22"/>
          <w:szCs w:val="22"/>
        </w:rPr>
        <w:t xml:space="preserve"> </w:t>
      </w:r>
      <w:r w:rsidR="0011330E" w:rsidRPr="00BA6D15">
        <w:rPr>
          <w:sz w:val="22"/>
          <w:szCs w:val="22"/>
        </w:rPr>
        <w:t xml:space="preserve">are not </w:t>
      </w:r>
      <w:r w:rsidR="006155C1" w:rsidRPr="00BA6D15">
        <w:rPr>
          <w:sz w:val="22"/>
          <w:szCs w:val="22"/>
        </w:rPr>
        <w:t>independent and</w:t>
      </w:r>
      <w:r w:rsidR="001767C4" w:rsidRPr="00BA6D15">
        <w:rPr>
          <w:sz w:val="22"/>
          <w:szCs w:val="22"/>
        </w:rPr>
        <w:t xml:space="preserve"> </w:t>
      </w:r>
      <w:r w:rsidR="00B97578" w:rsidRPr="00BA6D15">
        <w:rPr>
          <w:sz w:val="22"/>
          <w:szCs w:val="22"/>
        </w:rPr>
        <w:t>identically</w:t>
      </w:r>
      <w:r w:rsidR="001767C4" w:rsidRPr="00BA6D15">
        <w:rPr>
          <w:sz w:val="22"/>
          <w:szCs w:val="22"/>
        </w:rPr>
        <w:t xml:space="preserve"> di</w:t>
      </w:r>
      <w:r w:rsidR="009E0252" w:rsidRPr="00BA6D15">
        <w:rPr>
          <w:sz w:val="22"/>
          <w:szCs w:val="22"/>
        </w:rPr>
        <w:t>stribu</w:t>
      </w:r>
      <w:r w:rsidR="006155C1" w:rsidRPr="00BA6D15">
        <w:rPr>
          <w:sz w:val="22"/>
          <w:szCs w:val="22"/>
        </w:rPr>
        <w:t xml:space="preserve">ted </w:t>
      </w:r>
      <w:r w:rsidR="001767C4" w:rsidRPr="00BA6D15">
        <w:rPr>
          <w:sz w:val="22"/>
          <w:szCs w:val="22"/>
        </w:rPr>
        <w:t>(</w:t>
      </w:r>
      <w:proofErr w:type="spellStart"/>
      <w:r w:rsidR="001767C4" w:rsidRPr="00BA6D15">
        <w:rPr>
          <w:sz w:val="22"/>
          <w:szCs w:val="22"/>
        </w:rPr>
        <w:t>i.i.d</w:t>
      </w:r>
      <w:proofErr w:type="spellEnd"/>
      <w:r w:rsidR="006155C1" w:rsidRPr="00BA6D15">
        <w:rPr>
          <w:sz w:val="22"/>
          <w:szCs w:val="22"/>
        </w:rPr>
        <w:t>.</w:t>
      </w:r>
      <w:r w:rsidR="001767C4" w:rsidRPr="00BA6D15">
        <w:rPr>
          <w:sz w:val="22"/>
          <w:szCs w:val="22"/>
        </w:rPr>
        <w:t>)</w:t>
      </w:r>
      <w:r w:rsidR="0011330E" w:rsidRPr="00BA6D15">
        <w:rPr>
          <w:sz w:val="22"/>
          <w:szCs w:val="22"/>
        </w:rPr>
        <w:t xml:space="preserve">. </w:t>
      </w:r>
      <w:r w:rsidR="009E0252" w:rsidRPr="00BA6D15">
        <w:rPr>
          <w:sz w:val="22"/>
          <w:szCs w:val="22"/>
        </w:rPr>
        <w:t>Even though data</w:t>
      </w:r>
      <w:r w:rsidR="008C539E" w:rsidRPr="00BA6D15">
        <w:rPr>
          <w:sz w:val="22"/>
          <w:szCs w:val="22"/>
        </w:rPr>
        <w:t xml:space="preserve"> split</w:t>
      </w:r>
      <w:r w:rsidR="009E0252" w:rsidRPr="00BA6D15">
        <w:rPr>
          <w:sz w:val="22"/>
          <w:szCs w:val="22"/>
        </w:rPr>
        <w:t xml:space="preserve"> is s</w:t>
      </w:r>
      <w:r w:rsidR="008C539E" w:rsidRPr="00BA6D15">
        <w:rPr>
          <w:sz w:val="22"/>
          <w:szCs w:val="22"/>
        </w:rPr>
        <w:t>tratified</w:t>
      </w:r>
      <w:r w:rsidR="009E0252" w:rsidRPr="00BA6D15">
        <w:rPr>
          <w:sz w:val="22"/>
          <w:szCs w:val="22"/>
        </w:rPr>
        <w:t xml:space="preserve"> based on microbiome characteristic</w:t>
      </w:r>
      <w:r w:rsidR="00663D77" w:rsidRPr="00BA6D15">
        <w:rPr>
          <w:sz w:val="22"/>
          <w:szCs w:val="22"/>
        </w:rPr>
        <w:t>s</w:t>
      </w:r>
      <w:r w:rsidR="009E0252" w:rsidRPr="00BA6D15">
        <w:rPr>
          <w:sz w:val="22"/>
          <w:szCs w:val="22"/>
        </w:rPr>
        <w:t xml:space="preserve">, regression models may still perform poorly in cases when inter-individual </w:t>
      </w:r>
      <w:r w:rsidR="00B97578" w:rsidRPr="00BA6D15">
        <w:rPr>
          <w:sz w:val="22"/>
          <w:szCs w:val="22"/>
        </w:rPr>
        <w:t>variability</w:t>
      </w:r>
      <w:r w:rsidR="009E0252" w:rsidRPr="00BA6D15">
        <w:rPr>
          <w:sz w:val="22"/>
          <w:szCs w:val="22"/>
        </w:rPr>
        <w:t xml:space="preserve"> is too large to fulfill the </w:t>
      </w:r>
      <w:proofErr w:type="spellStart"/>
      <w:r w:rsidR="009E0252" w:rsidRPr="00BA6D15">
        <w:rPr>
          <w:sz w:val="22"/>
          <w:szCs w:val="22"/>
        </w:rPr>
        <w:t>i.i.d</w:t>
      </w:r>
      <w:proofErr w:type="spellEnd"/>
      <w:r w:rsidR="009E0252" w:rsidRPr="00BA6D15">
        <w:rPr>
          <w:sz w:val="22"/>
          <w:szCs w:val="22"/>
        </w:rPr>
        <w:t>. assumption</w:t>
      </w:r>
      <w:r w:rsidR="00EB33A4" w:rsidRPr="00BA6D15">
        <w:rPr>
          <w:sz w:val="22"/>
          <w:szCs w:val="22"/>
        </w:rPr>
        <w:t xml:space="preserve">, the </w:t>
      </w:r>
      <w:r w:rsidR="00486429" w:rsidRPr="00BA6D15">
        <w:rPr>
          <w:sz w:val="22"/>
          <w:szCs w:val="22"/>
        </w:rPr>
        <w:t>violation</w:t>
      </w:r>
      <w:r w:rsidR="00EB33A4" w:rsidRPr="00BA6D15">
        <w:rPr>
          <w:sz w:val="22"/>
          <w:szCs w:val="22"/>
        </w:rPr>
        <w:t xml:space="preserve"> of which would cause covariat</w:t>
      </w:r>
      <w:r w:rsidR="00DB2638" w:rsidRPr="00BA6D15">
        <w:rPr>
          <w:sz w:val="22"/>
          <w:szCs w:val="22"/>
        </w:rPr>
        <w:t xml:space="preserve">e </w:t>
      </w:r>
      <w:r w:rsidR="00EB33A4" w:rsidRPr="00BA6D15">
        <w:rPr>
          <w:sz w:val="22"/>
          <w:szCs w:val="22"/>
        </w:rPr>
        <w:t xml:space="preserve">shift and </w:t>
      </w:r>
      <w:r w:rsidR="00B97578" w:rsidRPr="00BA6D15">
        <w:rPr>
          <w:sz w:val="22"/>
          <w:szCs w:val="22"/>
        </w:rPr>
        <w:t>machine</w:t>
      </w:r>
      <w:r w:rsidR="00EB33A4" w:rsidRPr="00BA6D15">
        <w:rPr>
          <w:sz w:val="22"/>
          <w:szCs w:val="22"/>
        </w:rPr>
        <w:t xml:space="preserve"> learning to fail.</w:t>
      </w:r>
      <w:r w:rsidR="00FE44DF" w:rsidRPr="00BA6D15">
        <w:rPr>
          <w:sz w:val="22"/>
          <w:szCs w:val="22"/>
        </w:rPr>
        <w:t xml:space="preserve"> </w:t>
      </w:r>
      <w:r w:rsidR="000639ED" w:rsidRPr="00BA6D15">
        <w:rPr>
          <w:sz w:val="22"/>
          <w:szCs w:val="22"/>
        </w:rPr>
        <w:t xml:space="preserve">To </w:t>
      </w:r>
      <w:r w:rsidR="003170E8" w:rsidRPr="00BA6D15">
        <w:rPr>
          <w:sz w:val="22"/>
          <w:szCs w:val="22"/>
        </w:rPr>
        <w:t>improve model predictability</w:t>
      </w:r>
      <w:r w:rsidR="00E471F0" w:rsidRPr="00BA6D15">
        <w:rPr>
          <w:sz w:val="22"/>
          <w:szCs w:val="22"/>
        </w:rPr>
        <w:t xml:space="preserve">, </w:t>
      </w:r>
      <w:r w:rsidR="0043440F" w:rsidRPr="00BA6D15">
        <w:rPr>
          <w:sz w:val="22"/>
          <w:szCs w:val="22"/>
        </w:rPr>
        <w:t xml:space="preserve">large-scale human cohorts are </w:t>
      </w:r>
      <w:r w:rsidR="000639ED" w:rsidRPr="00BA6D15">
        <w:rPr>
          <w:sz w:val="22"/>
          <w:szCs w:val="22"/>
        </w:rPr>
        <w:t>there</w:t>
      </w:r>
      <w:r w:rsidR="00A22C3E" w:rsidRPr="00BA6D15">
        <w:rPr>
          <w:sz w:val="22"/>
          <w:szCs w:val="22"/>
        </w:rPr>
        <w:t>fore</w:t>
      </w:r>
      <w:r w:rsidR="000639ED" w:rsidRPr="00BA6D15">
        <w:rPr>
          <w:sz w:val="22"/>
          <w:szCs w:val="22"/>
        </w:rPr>
        <w:t xml:space="preserve"> </w:t>
      </w:r>
      <w:r w:rsidR="0043440F" w:rsidRPr="00BA6D15">
        <w:rPr>
          <w:sz w:val="22"/>
          <w:szCs w:val="22"/>
        </w:rPr>
        <w:t xml:space="preserve">needed </w:t>
      </w:r>
      <w:r w:rsidR="000639ED" w:rsidRPr="00BA6D15">
        <w:rPr>
          <w:sz w:val="22"/>
          <w:szCs w:val="22"/>
        </w:rPr>
        <w:t>to cover the substantial inter-individual variation of human gut microbiome.</w:t>
      </w:r>
    </w:p>
    <w:p w14:paraId="75947F29" w14:textId="23E81F72" w:rsidR="000C21DB" w:rsidRPr="00BA6D15" w:rsidRDefault="000C21DB" w:rsidP="000C21DB">
      <w:pPr>
        <w:pStyle w:val="paragraph"/>
        <w:jc w:val="both"/>
        <w:rPr>
          <w:rFonts w:ascii="Times New Roman" w:hAnsi="Times New Roman" w:cs="Times New Roman"/>
          <w:sz w:val="22"/>
          <w:szCs w:val="22"/>
          <w:u w:val="single"/>
        </w:rPr>
      </w:pPr>
      <w:r w:rsidRPr="00BA6D15">
        <w:rPr>
          <w:rFonts w:ascii="Times New Roman" w:hAnsi="Times New Roman" w:cs="Times New Roman"/>
          <w:sz w:val="22"/>
          <w:szCs w:val="22"/>
          <w:u w:val="single"/>
        </w:rPr>
        <w:lastRenderedPageBreak/>
        <w:t xml:space="preserve"># </w:t>
      </w:r>
      <w:r w:rsidR="006B20A5" w:rsidRPr="00BA6D15">
        <w:rPr>
          <w:rFonts w:ascii="Times New Roman" w:hAnsi="Times New Roman" w:cs="Times New Roman"/>
          <w:sz w:val="22"/>
          <w:szCs w:val="22"/>
          <w:u w:val="single"/>
        </w:rPr>
        <w:t xml:space="preserve">Complex microbiome-metabolome relationship </w:t>
      </w:r>
      <w:r w:rsidR="002D3574">
        <w:rPr>
          <w:rFonts w:ascii="Times New Roman" w:hAnsi="Times New Roman" w:cs="Times New Roman"/>
          <w:sz w:val="22"/>
          <w:szCs w:val="22"/>
          <w:u w:val="single"/>
        </w:rPr>
        <w:t>brings</w:t>
      </w:r>
      <w:r w:rsidR="006B20A5" w:rsidRPr="00BA6D15">
        <w:rPr>
          <w:rFonts w:ascii="Times New Roman" w:hAnsi="Times New Roman" w:cs="Times New Roman"/>
          <w:sz w:val="22"/>
          <w:szCs w:val="22"/>
          <w:u w:val="single"/>
        </w:rPr>
        <w:t xml:space="preserve"> </w:t>
      </w:r>
      <w:r w:rsidR="002D3574">
        <w:rPr>
          <w:rFonts w:ascii="Times New Roman" w:hAnsi="Times New Roman" w:cs="Times New Roman"/>
          <w:sz w:val="22"/>
          <w:szCs w:val="22"/>
          <w:u w:val="single"/>
        </w:rPr>
        <w:t>additional</w:t>
      </w:r>
      <w:r w:rsidR="006B20A5" w:rsidRPr="00BA6D15">
        <w:rPr>
          <w:rFonts w:ascii="Times New Roman" w:hAnsi="Times New Roman" w:cs="Times New Roman"/>
          <w:sz w:val="22"/>
          <w:szCs w:val="22"/>
          <w:u w:val="single"/>
        </w:rPr>
        <w:t xml:space="preserve"> challenge for</w:t>
      </w:r>
      <w:r w:rsidR="00517203" w:rsidRPr="00BA6D15">
        <w:rPr>
          <w:rFonts w:ascii="Times New Roman" w:hAnsi="Times New Roman" w:cs="Times New Roman"/>
          <w:sz w:val="22"/>
          <w:szCs w:val="22"/>
          <w:u w:val="single"/>
        </w:rPr>
        <w:t xml:space="preserve"> predicti</w:t>
      </w:r>
      <w:r w:rsidR="00787B42">
        <w:rPr>
          <w:rFonts w:ascii="Times New Roman" w:hAnsi="Times New Roman" w:cs="Times New Roman"/>
          <w:sz w:val="22"/>
          <w:szCs w:val="22"/>
          <w:u w:val="single"/>
        </w:rPr>
        <w:t>ng</w:t>
      </w:r>
      <w:r w:rsidR="00517203" w:rsidRPr="00BA6D15">
        <w:rPr>
          <w:rFonts w:ascii="Times New Roman" w:hAnsi="Times New Roman" w:cs="Times New Roman"/>
          <w:sz w:val="22"/>
          <w:szCs w:val="22"/>
          <w:u w:val="single"/>
        </w:rPr>
        <w:t xml:space="preserve"> </w:t>
      </w:r>
      <w:r w:rsidR="006B20A5" w:rsidRPr="00BA6D15">
        <w:rPr>
          <w:rFonts w:ascii="Times New Roman" w:hAnsi="Times New Roman" w:cs="Times New Roman"/>
          <w:sz w:val="22"/>
          <w:szCs w:val="22"/>
          <w:u w:val="single"/>
        </w:rPr>
        <w:t>SCFAs</w:t>
      </w:r>
    </w:p>
    <w:p w14:paraId="4DE24DD7" w14:textId="0484379C" w:rsidR="00DE7164" w:rsidRPr="00BA6D15" w:rsidRDefault="00387B9B" w:rsidP="00D215A7">
      <w:pPr>
        <w:jc w:val="both"/>
        <w:rPr>
          <w:sz w:val="22"/>
          <w:szCs w:val="22"/>
        </w:rPr>
      </w:pPr>
      <w:r w:rsidRPr="00BA6D15">
        <w:rPr>
          <w:sz w:val="22"/>
          <w:szCs w:val="22"/>
        </w:rPr>
        <w:t>O</w:t>
      </w:r>
      <w:r w:rsidR="00AB1DB8" w:rsidRPr="00BA6D15">
        <w:rPr>
          <w:sz w:val="22"/>
          <w:szCs w:val="22"/>
        </w:rPr>
        <w:t>ther than covariant shifts, the</w:t>
      </w:r>
      <w:r w:rsidR="00404EB8" w:rsidRPr="00BA6D15">
        <w:rPr>
          <w:sz w:val="22"/>
          <w:szCs w:val="22"/>
        </w:rPr>
        <w:t xml:space="preserve"> </w:t>
      </w:r>
      <w:r w:rsidR="00284D35" w:rsidRPr="00BA6D15">
        <w:rPr>
          <w:sz w:val="22"/>
          <w:szCs w:val="22"/>
        </w:rPr>
        <w:t>complex relationship between SCFAs and gut microbiota composition poses</w:t>
      </w:r>
      <w:r w:rsidR="00AB1DB8" w:rsidRPr="00BA6D15">
        <w:rPr>
          <w:sz w:val="22"/>
          <w:szCs w:val="22"/>
        </w:rPr>
        <w:t xml:space="preserve"> </w:t>
      </w:r>
      <w:r w:rsidR="00284D35" w:rsidRPr="00BA6D15">
        <w:rPr>
          <w:sz w:val="22"/>
          <w:szCs w:val="22"/>
        </w:rPr>
        <w:t>an additional challenge for predictive model development</w:t>
      </w:r>
      <w:r w:rsidR="00AB1DB8" w:rsidRPr="00BA6D15">
        <w:rPr>
          <w:sz w:val="22"/>
          <w:szCs w:val="22"/>
        </w:rPr>
        <w:t>.</w:t>
      </w:r>
      <w:r w:rsidR="004A08B8" w:rsidRPr="00BA6D15">
        <w:rPr>
          <w:sz w:val="22"/>
          <w:szCs w:val="22"/>
        </w:rPr>
        <w:t xml:space="preserve"> By regressing SCFAs concentration on absolute abundance of microbes, we implicitly assume that SCFAs concentration remains unchanged if gut microbiota has a steady composition. However, this </w:t>
      </w:r>
      <w:r w:rsidR="00B97578" w:rsidRPr="00BA6D15">
        <w:rPr>
          <w:sz w:val="22"/>
          <w:szCs w:val="22"/>
        </w:rPr>
        <w:t>assumption</w:t>
      </w:r>
      <w:r w:rsidR="004A08B8" w:rsidRPr="00BA6D15">
        <w:rPr>
          <w:sz w:val="22"/>
          <w:szCs w:val="22"/>
        </w:rPr>
        <w:t xml:space="preserve"> does not always hold and </w:t>
      </w:r>
      <w:r w:rsidR="00677F36" w:rsidRPr="00BA6D15">
        <w:rPr>
          <w:sz w:val="22"/>
          <w:szCs w:val="22"/>
        </w:rPr>
        <w:t xml:space="preserve">here </w:t>
      </w:r>
      <w:r w:rsidR="004A08B8" w:rsidRPr="00BA6D15">
        <w:rPr>
          <w:sz w:val="22"/>
          <w:szCs w:val="22"/>
        </w:rPr>
        <w:t xml:space="preserve">we provided two pieces of </w:t>
      </w:r>
      <w:r w:rsidR="00B97578" w:rsidRPr="00BA6D15">
        <w:rPr>
          <w:sz w:val="22"/>
          <w:szCs w:val="22"/>
        </w:rPr>
        <w:t>evidence</w:t>
      </w:r>
      <w:r w:rsidR="004A08B8" w:rsidRPr="00BA6D15">
        <w:rPr>
          <w:sz w:val="22"/>
          <w:szCs w:val="22"/>
        </w:rPr>
        <w:t xml:space="preserve"> </w:t>
      </w:r>
      <w:r w:rsidR="007770AB">
        <w:rPr>
          <w:sz w:val="22"/>
          <w:szCs w:val="22"/>
        </w:rPr>
        <w:t>proving</w:t>
      </w:r>
      <w:r w:rsidR="004A08B8" w:rsidRPr="00BA6D15">
        <w:rPr>
          <w:sz w:val="22"/>
          <w:szCs w:val="22"/>
        </w:rPr>
        <w:t xml:space="preserve"> </w:t>
      </w:r>
      <w:r w:rsidR="00680A88">
        <w:rPr>
          <w:sz w:val="22"/>
          <w:szCs w:val="22"/>
        </w:rPr>
        <w:t xml:space="preserve">that </w:t>
      </w:r>
      <w:r w:rsidR="004A08B8" w:rsidRPr="00BA6D15">
        <w:rPr>
          <w:sz w:val="22"/>
          <w:szCs w:val="22"/>
        </w:rPr>
        <w:t>it</w:t>
      </w:r>
      <w:r w:rsidR="00680A88">
        <w:rPr>
          <w:sz w:val="22"/>
          <w:szCs w:val="22"/>
        </w:rPr>
        <w:t xml:space="preserve"> </w:t>
      </w:r>
      <w:r w:rsidR="00067D54">
        <w:rPr>
          <w:sz w:val="22"/>
          <w:szCs w:val="22"/>
        </w:rPr>
        <w:t>can</w:t>
      </w:r>
      <w:r w:rsidR="00680A88">
        <w:rPr>
          <w:sz w:val="22"/>
          <w:szCs w:val="22"/>
        </w:rPr>
        <w:t xml:space="preserve"> be</w:t>
      </w:r>
      <w:r w:rsidR="004A08B8" w:rsidRPr="00BA6D15">
        <w:rPr>
          <w:sz w:val="22"/>
          <w:szCs w:val="22"/>
        </w:rPr>
        <w:t xml:space="preserve"> violat</w:t>
      </w:r>
      <w:r w:rsidR="00680A88">
        <w:rPr>
          <w:sz w:val="22"/>
          <w:szCs w:val="22"/>
        </w:rPr>
        <w:t>ed</w:t>
      </w:r>
      <w:r w:rsidR="004A08B8" w:rsidRPr="00BA6D15">
        <w:rPr>
          <w:sz w:val="22"/>
          <w:szCs w:val="22"/>
        </w:rPr>
        <w:t>. First,</w:t>
      </w:r>
      <w:bookmarkStart w:id="478" w:name="OLE_LINK115"/>
      <w:bookmarkStart w:id="479" w:name="OLE_LINK116"/>
      <w:r w:rsidR="004A08B8" w:rsidRPr="00BA6D15">
        <w:rPr>
          <w:sz w:val="22"/>
          <w:szCs w:val="22"/>
        </w:rPr>
        <w:t xml:space="preserve"> </w:t>
      </w:r>
      <w:bookmarkEnd w:id="478"/>
      <w:bookmarkEnd w:id="479"/>
      <w:r w:rsidR="00DE7164" w:rsidRPr="00BA6D15">
        <w:rPr>
          <w:sz w:val="22"/>
          <w:szCs w:val="22"/>
        </w:rPr>
        <w:t xml:space="preserve">Shanghai mice </w:t>
      </w:r>
      <w:r w:rsidR="000C5827" w:rsidRPr="00BA6D15">
        <w:rPr>
          <w:sz w:val="22"/>
          <w:szCs w:val="22"/>
        </w:rPr>
        <w:t>showed</w:t>
      </w:r>
      <w:r w:rsidR="00DE7164" w:rsidRPr="00BA6D15">
        <w:rPr>
          <w:sz w:val="22"/>
          <w:szCs w:val="22"/>
        </w:rPr>
        <w:t xml:space="preserve"> delayed </w:t>
      </w:r>
      <w:r w:rsidR="00C95377" w:rsidRPr="00BA6D15">
        <w:rPr>
          <w:sz w:val="22"/>
          <w:szCs w:val="22"/>
        </w:rPr>
        <w:t>changes in total biomass</w:t>
      </w:r>
      <w:r w:rsidR="00DE7164" w:rsidRPr="00BA6D15">
        <w:rPr>
          <w:sz w:val="22"/>
          <w:szCs w:val="22"/>
        </w:rPr>
        <w:t xml:space="preserve"> </w:t>
      </w:r>
      <w:r w:rsidR="00C95377" w:rsidRPr="00BA6D15">
        <w:rPr>
          <w:sz w:val="22"/>
          <w:szCs w:val="22"/>
        </w:rPr>
        <w:t>(</w:t>
      </w:r>
      <w:r w:rsidR="00C95377" w:rsidRPr="00BA6D15">
        <w:rPr>
          <w:sz w:val="22"/>
          <w:szCs w:val="22"/>
          <w:highlight w:val="yellow"/>
        </w:rPr>
        <w:t>Fig. 3C</w:t>
      </w:r>
      <w:r w:rsidR="00C95377" w:rsidRPr="00BA6D15">
        <w:rPr>
          <w:sz w:val="22"/>
          <w:szCs w:val="22"/>
        </w:rPr>
        <w:t xml:space="preserve">) </w:t>
      </w:r>
      <w:r w:rsidR="005C2697" w:rsidRPr="00BA6D15">
        <w:rPr>
          <w:sz w:val="22"/>
          <w:szCs w:val="22"/>
        </w:rPr>
        <w:t xml:space="preserve">following inulin </w:t>
      </w:r>
      <w:r w:rsidR="00B97578" w:rsidRPr="00BA6D15">
        <w:rPr>
          <w:sz w:val="22"/>
          <w:szCs w:val="22"/>
        </w:rPr>
        <w:t>intervention,</w:t>
      </w:r>
      <w:r w:rsidR="005C2697" w:rsidRPr="00BA6D15">
        <w:rPr>
          <w:sz w:val="22"/>
          <w:szCs w:val="22"/>
        </w:rPr>
        <w:t xml:space="preserve"> </w:t>
      </w:r>
      <w:r w:rsidR="00DE7164" w:rsidRPr="00BA6D15">
        <w:rPr>
          <w:sz w:val="22"/>
          <w:szCs w:val="22"/>
        </w:rPr>
        <w:t>but the</w:t>
      </w:r>
      <w:r w:rsidR="00C95377" w:rsidRPr="00BA6D15">
        <w:rPr>
          <w:sz w:val="22"/>
          <w:szCs w:val="22"/>
        </w:rPr>
        <w:t xml:space="preserve">ir </w:t>
      </w:r>
      <w:r w:rsidR="00DE7164" w:rsidRPr="00BA6D15">
        <w:rPr>
          <w:sz w:val="22"/>
          <w:szCs w:val="22"/>
        </w:rPr>
        <w:t xml:space="preserve">acetate and butyrate </w:t>
      </w:r>
      <w:r w:rsidR="00C95377" w:rsidRPr="00BA6D15">
        <w:rPr>
          <w:sz w:val="22"/>
          <w:szCs w:val="22"/>
        </w:rPr>
        <w:t>concentrations</w:t>
      </w:r>
      <w:r w:rsidR="00DE7164" w:rsidRPr="00BA6D15">
        <w:rPr>
          <w:sz w:val="22"/>
          <w:szCs w:val="22"/>
        </w:rPr>
        <w:t xml:space="preserve"> </w:t>
      </w:r>
      <w:r w:rsidR="000C5827" w:rsidRPr="00BA6D15">
        <w:rPr>
          <w:sz w:val="22"/>
          <w:szCs w:val="22"/>
        </w:rPr>
        <w:t>were</w:t>
      </w:r>
      <w:r w:rsidR="00AE61BA" w:rsidRPr="00BA6D15">
        <w:rPr>
          <w:sz w:val="22"/>
          <w:szCs w:val="22"/>
        </w:rPr>
        <w:t xml:space="preserve"> neither delayed nor compromised</w:t>
      </w:r>
      <w:r w:rsidR="007F492F" w:rsidRPr="00BA6D15">
        <w:rPr>
          <w:sz w:val="22"/>
          <w:szCs w:val="22"/>
        </w:rPr>
        <w:t xml:space="preserve"> (</w:t>
      </w:r>
      <w:r w:rsidR="007F492F" w:rsidRPr="00BA6D15">
        <w:rPr>
          <w:sz w:val="22"/>
          <w:szCs w:val="22"/>
          <w:highlight w:val="yellow"/>
        </w:rPr>
        <w:t>Fig. 2A</w:t>
      </w:r>
      <w:r w:rsidR="007F492F" w:rsidRPr="00BA6D15">
        <w:rPr>
          <w:sz w:val="22"/>
          <w:szCs w:val="22"/>
        </w:rPr>
        <w:t>)</w:t>
      </w:r>
      <w:r w:rsidR="00DE7164" w:rsidRPr="00BA6D15">
        <w:rPr>
          <w:sz w:val="22"/>
          <w:szCs w:val="22"/>
        </w:rPr>
        <w:t xml:space="preserve">. </w:t>
      </w:r>
      <w:r w:rsidR="00E3674C" w:rsidRPr="00BA6D15">
        <w:rPr>
          <w:sz w:val="22"/>
          <w:szCs w:val="22"/>
        </w:rPr>
        <w:t xml:space="preserve">Second, SCFAs </w:t>
      </w:r>
      <w:r w:rsidR="00646942" w:rsidRPr="00BA6D15">
        <w:rPr>
          <w:sz w:val="22"/>
          <w:szCs w:val="22"/>
        </w:rPr>
        <w:t>were</w:t>
      </w:r>
      <w:r w:rsidR="00E3674C" w:rsidRPr="00BA6D15">
        <w:rPr>
          <w:sz w:val="22"/>
          <w:szCs w:val="22"/>
        </w:rPr>
        <w:t xml:space="preserve"> highly produced by gut microbiota that maintains relatively stable composition between day 0 and day 1, regardless of vendors</w:t>
      </w:r>
      <w:r w:rsidR="00465AAF" w:rsidRPr="00BA6D15">
        <w:rPr>
          <w:sz w:val="22"/>
          <w:szCs w:val="22"/>
        </w:rPr>
        <w:t xml:space="preserve"> (</w:t>
      </w:r>
      <w:r w:rsidR="00465AAF" w:rsidRPr="00BA6D15">
        <w:rPr>
          <w:sz w:val="22"/>
          <w:szCs w:val="22"/>
          <w:highlight w:val="yellow"/>
        </w:rPr>
        <w:t>Fig. S</w:t>
      </w:r>
      <w:r w:rsidR="0062551A">
        <w:rPr>
          <w:sz w:val="22"/>
          <w:szCs w:val="22"/>
          <w:highlight w:val="yellow"/>
        </w:rPr>
        <w:t>15A</w:t>
      </w:r>
      <w:r w:rsidR="00465AAF" w:rsidRPr="00BA6D15">
        <w:rPr>
          <w:sz w:val="22"/>
          <w:szCs w:val="22"/>
        </w:rPr>
        <w:t>)</w:t>
      </w:r>
      <w:r w:rsidR="00E3674C" w:rsidRPr="00BA6D15">
        <w:rPr>
          <w:sz w:val="22"/>
          <w:szCs w:val="22"/>
        </w:rPr>
        <w:t xml:space="preserve">. It is likely the mouse gut resembles an </w:t>
      </w:r>
      <w:r w:rsidR="00E3674C" w:rsidRPr="00BA6D15">
        <w:rPr>
          <w:i/>
          <w:iCs/>
          <w:sz w:val="22"/>
          <w:szCs w:val="22"/>
        </w:rPr>
        <w:t>in vitro</w:t>
      </w:r>
      <w:r w:rsidR="00E3674C" w:rsidRPr="00BA6D15">
        <w:rPr>
          <w:sz w:val="22"/>
          <w:szCs w:val="22"/>
        </w:rPr>
        <w:t xml:space="preserve"> culturing </w:t>
      </w:r>
      <w:r w:rsidR="00287AA2" w:rsidRPr="00BA6D15">
        <w:rPr>
          <w:sz w:val="22"/>
          <w:szCs w:val="22"/>
        </w:rPr>
        <w:t>system</w:t>
      </w:r>
      <w:r w:rsidR="00E3674C" w:rsidRPr="00BA6D15">
        <w:rPr>
          <w:sz w:val="22"/>
          <w:szCs w:val="22"/>
        </w:rPr>
        <w:t xml:space="preserve"> </w:t>
      </w:r>
      <w:r w:rsidR="00646942" w:rsidRPr="00BA6D15">
        <w:rPr>
          <w:sz w:val="22"/>
          <w:szCs w:val="22"/>
        </w:rPr>
        <w:t xml:space="preserve">at the beginning of intervention </w:t>
      </w:r>
      <w:r w:rsidR="00E3674C" w:rsidRPr="00BA6D15">
        <w:rPr>
          <w:sz w:val="22"/>
          <w:szCs w:val="22"/>
        </w:rPr>
        <w:t>wh</w:t>
      </w:r>
      <w:r w:rsidR="00EE175B" w:rsidRPr="00BA6D15">
        <w:rPr>
          <w:sz w:val="22"/>
          <w:szCs w:val="22"/>
        </w:rPr>
        <w:t>en</w:t>
      </w:r>
      <w:r w:rsidR="00E3674C" w:rsidRPr="00BA6D15">
        <w:rPr>
          <w:sz w:val="22"/>
          <w:szCs w:val="22"/>
        </w:rPr>
        <w:t xml:space="preserve"> the microbiome-metabolome relationship follows a rate model</w:t>
      </w:r>
      <w:ins w:id="480" w:author="刘 红宾" w:date="2021-04-03T18:50:00Z">
        <w:r w:rsidR="00B42F7B">
          <w:rPr>
            <w:sz w:val="22"/>
            <w:szCs w:val="22"/>
          </w:rPr>
          <w:t xml:space="preserve"> </w:t>
        </w:r>
      </w:ins>
      <w:ins w:id="481" w:author="刘 红宾" w:date="2021-04-03T18:57:00Z">
        <w:r w:rsidR="00123CD3">
          <w:rPr>
            <w:sz w:val="22"/>
            <w:szCs w:val="22"/>
          </w:rPr>
          <w:fldChar w:fldCharType="begin"/>
        </w:r>
      </w:ins>
      <w:ins w:id="482" w:author="刘 红宾" w:date="2021-04-04T15:03:00Z">
        <w:r w:rsidR="00FD0EB7">
          <w:rPr>
            <w:sz w:val="22"/>
            <w:szCs w:val="22"/>
          </w:rPr>
          <w:instrText xml:space="preserve"> ADDIN NE.Ref.{56F5B8F3-B119-4C2C-82FD-FD3656C49903}</w:instrText>
        </w:r>
      </w:ins>
      <w:r w:rsidR="00123CD3">
        <w:rPr>
          <w:sz w:val="22"/>
          <w:szCs w:val="22"/>
        </w:rPr>
        <w:fldChar w:fldCharType="separate"/>
      </w:r>
      <w:ins w:id="483" w:author="刘 红宾" w:date="2021-04-04T17:04:00Z">
        <w:r w:rsidR="00C2571B">
          <w:rPr>
            <w:rFonts w:eastAsiaTheme="minorEastAsia"/>
            <w:color w:val="080000"/>
            <w:sz w:val="22"/>
            <w:szCs w:val="22"/>
          </w:rPr>
          <w:t>[62]</w:t>
        </w:r>
      </w:ins>
      <w:ins w:id="484" w:author="刘 红宾" w:date="2021-04-03T18:57:00Z">
        <w:r w:rsidR="00123CD3">
          <w:rPr>
            <w:sz w:val="22"/>
            <w:szCs w:val="22"/>
          </w:rPr>
          <w:fldChar w:fldCharType="end"/>
        </w:r>
      </w:ins>
      <w:r w:rsidR="00E3674C" w:rsidRPr="00BA6D15">
        <w:rPr>
          <w:sz w:val="22"/>
          <w:szCs w:val="22"/>
        </w:rPr>
        <w:t>, i.e., gut microbiota composition determines the change</w:t>
      </w:r>
      <w:r w:rsidR="006C323B" w:rsidRPr="00BA6D15">
        <w:rPr>
          <w:sz w:val="22"/>
          <w:szCs w:val="22"/>
        </w:rPr>
        <w:t xml:space="preserve"> in </w:t>
      </w:r>
      <w:r w:rsidR="00E3674C" w:rsidRPr="00BA6D15">
        <w:rPr>
          <w:sz w:val="22"/>
          <w:szCs w:val="22"/>
        </w:rPr>
        <w:t xml:space="preserve">SCFAs concentration. </w:t>
      </w:r>
      <w:r w:rsidR="0013624D">
        <w:rPr>
          <w:sz w:val="22"/>
          <w:szCs w:val="22"/>
        </w:rPr>
        <w:t xml:space="preserve">This issue is more severe for densely sampled longitudinal data than cross-sectional data as the possibility of sampling very similar microbiota composition at two timepoints far from each other is quite low. </w:t>
      </w:r>
      <w:ins w:id="485" w:author="刘 红宾" w:date="2021-04-03T18:59:00Z">
        <w:r w:rsidR="001A49F2">
          <w:rPr>
            <w:sz w:val="22"/>
            <w:szCs w:val="22"/>
          </w:rPr>
          <w:t>T</w:t>
        </w:r>
      </w:ins>
      <w:ins w:id="486" w:author="刘 红宾" w:date="2021-04-03T19:00:00Z">
        <w:r w:rsidR="001A49F2">
          <w:rPr>
            <w:sz w:val="22"/>
            <w:szCs w:val="22"/>
          </w:rPr>
          <w:t>his is c</w:t>
        </w:r>
        <w:r w:rsidR="001A49F2" w:rsidRPr="001A49F2">
          <w:rPr>
            <w:sz w:val="22"/>
            <w:szCs w:val="22"/>
          </w:rPr>
          <w:t>onsistent with previous human studies</w:t>
        </w:r>
        <w:r w:rsidR="001A49F2">
          <w:rPr>
            <w:sz w:val="22"/>
            <w:szCs w:val="22"/>
          </w:rPr>
          <w:t xml:space="preserve"> showing that </w:t>
        </w:r>
      </w:ins>
      <w:ins w:id="487" w:author="刘 红宾" w:date="2021-04-03T19:01:00Z">
        <w:r w:rsidR="004226AC" w:rsidRPr="004226AC">
          <w:rPr>
            <w:sz w:val="22"/>
            <w:szCs w:val="22"/>
          </w:rPr>
          <w:t>short</w:t>
        </w:r>
        <w:r w:rsidR="004226AC" w:rsidRPr="004226AC">
          <w:rPr>
            <w:rFonts w:hint="eastAsia"/>
            <w:sz w:val="22"/>
            <w:szCs w:val="22"/>
          </w:rPr>
          <w:t>‐</w:t>
        </w:r>
        <w:r w:rsidR="004226AC" w:rsidRPr="004226AC">
          <w:rPr>
            <w:sz w:val="22"/>
            <w:szCs w:val="22"/>
          </w:rPr>
          <w:t xml:space="preserve">term diet interventions </w:t>
        </w:r>
      </w:ins>
      <w:ins w:id="488" w:author="刘 红宾" w:date="2021-04-03T19:09:00Z">
        <w:r w:rsidR="00816BBD" w:rsidRPr="00816BBD">
          <w:rPr>
            <w:sz w:val="22"/>
            <w:szCs w:val="22"/>
          </w:rPr>
          <w:t>could rapidly and significantly alter gene expression of the gut microbiome, without any changes in the community structure</w:t>
        </w:r>
      </w:ins>
      <w:ins w:id="489" w:author="刘 红宾" w:date="2021-04-03T19:01:00Z">
        <w:r w:rsidR="004226AC">
          <w:rPr>
            <w:sz w:val="22"/>
            <w:szCs w:val="22"/>
          </w:rPr>
          <w:t xml:space="preserve"> </w:t>
        </w:r>
      </w:ins>
      <w:ins w:id="490" w:author="刘 红宾" w:date="2021-04-03T19:02:00Z">
        <w:r w:rsidR="00222F39">
          <w:rPr>
            <w:sz w:val="22"/>
            <w:szCs w:val="22"/>
          </w:rPr>
          <w:fldChar w:fldCharType="begin"/>
        </w:r>
      </w:ins>
      <w:ins w:id="491" w:author="刘 红宾" w:date="2021-04-04T15:03:00Z">
        <w:r w:rsidR="00FD0EB7">
          <w:rPr>
            <w:sz w:val="22"/>
            <w:szCs w:val="22"/>
          </w:rPr>
          <w:instrText xml:space="preserve"> ADDIN NE.Ref.{AE651821-0B4B-409B-847A-D005075BC761}</w:instrText>
        </w:r>
      </w:ins>
      <w:r w:rsidR="00222F39">
        <w:rPr>
          <w:sz w:val="22"/>
          <w:szCs w:val="22"/>
        </w:rPr>
        <w:fldChar w:fldCharType="separate"/>
      </w:r>
      <w:ins w:id="492" w:author="刘 红宾" w:date="2021-04-04T17:04:00Z">
        <w:r w:rsidR="00C2571B">
          <w:rPr>
            <w:rFonts w:eastAsiaTheme="minorEastAsia"/>
            <w:color w:val="080000"/>
            <w:sz w:val="22"/>
            <w:szCs w:val="22"/>
          </w:rPr>
          <w:t>[50, 63, 64]</w:t>
        </w:r>
      </w:ins>
      <w:ins w:id="493" w:author="刘 红宾" w:date="2021-04-03T19:02:00Z">
        <w:r w:rsidR="00222F39">
          <w:rPr>
            <w:sz w:val="22"/>
            <w:szCs w:val="22"/>
          </w:rPr>
          <w:fldChar w:fldCharType="end"/>
        </w:r>
      </w:ins>
      <w:ins w:id="494" w:author="刘 红宾" w:date="2021-04-03T19:01:00Z">
        <w:r w:rsidR="004226AC">
          <w:rPr>
            <w:sz w:val="22"/>
            <w:szCs w:val="22"/>
          </w:rPr>
          <w:t>.</w:t>
        </w:r>
        <w:r w:rsidR="004226AC" w:rsidRPr="004226AC">
          <w:rPr>
            <w:sz w:val="22"/>
            <w:szCs w:val="22"/>
          </w:rPr>
          <w:t xml:space="preserve"> </w:t>
        </w:r>
      </w:ins>
      <w:r w:rsidR="009A40DB" w:rsidRPr="00BA6D15">
        <w:rPr>
          <w:sz w:val="22"/>
          <w:szCs w:val="22"/>
        </w:rPr>
        <w:t>Taken together, t</w:t>
      </w:r>
      <w:r w:rsidR="00DE7164" w:rsidRPr="00BA6D15">
        <w:rPr>
          <w:sz w:val="22"/>
          <w:szCs w:val="22"/>
        </w:rPr>
        <w:t>h</w:t>
      </w:r>
      <w:r w:rsidR="00746FF8" w:rsidRPr="00BA6D15">
        <w:rPr>
          <w:sz w:val="22"/>
          <w:szCs w:val="22"/>
        </w:rPr>
        <w:t xml:space="preserve">e decoupling of </w:t>
      </w:r>
      <w:r w:rsidR="00445D70">
        <w:rPr>
          <w:sz w:val="22"/>
          <w:szCs w:val="22"/>
        </w:rPr>
        <w:t xml:space="preserve">changes in </w:t>
      </w:r>
      <w:r w:rsidR="00746FF8" w:rsidRPr="00BA6D15">
        <w:rPr>
          <w:sz w:val="22"/>
          <w:szCs w:val="22"/>
        </w:rPr>
        <w:t>SCFAs</w:t>
      </w:r>
      <w:r w:rsidR="00445D70">
        <w:rPr>
          <w:sz w:val="22"/>
          <w:szCs w:val="22"/>
        </w:rPr>
        <w:t xml:space="preserve"> </w:t>
      </w:r>
      <w:r w:rsidR="00746FF8" w:rsidRPr="00BA6D15">
        <w:rPr>
          <w:sz w:val="22"/>
          <w:szCs w:val="22"/>
        </w:rPr>
        <w:t xml:space="preserve">from </w:t>
      </w:r>
      <w:r w:rsidR="00445D70">
        <w:rPr>
          <w:sz w:val="22"/>
          <w:szCs w:val="22"/>
        </w:rPr>
        <w:t xml:space="preserve">gut </w:t>
      </w:r>
      <w:r w:rsidR="00746FF8" w:rsidRPr="00BA6D15">
        <w:rPr>
          <w:sz w:val="22"/>
          <w:szCs w:val="22"/>
        </w:rPr>
        <w:t>microbiota response</w:t>
      </w:r>
      <w:r w:rsidR="00732749">
        <w:rPr>
          <w:sz w:val="22"/>
          <w:szCs w:val="22"/>
        </w:rPr>
        <w:t>s</w:t>
      </w:r>
      <w:r w:rsidR="00DE7164" w:rsidRPr="00BA6D15">
        <w:rPr>
          <w:sz w:val="22"/>
          <w:szCs w:val="22"/>
        </w:rPr>
        <w:t xml:space="preserve"> suggests that SCFAs </w:t>
      </w:r>
      <w:r w:rsidR="00732749">
        <w:rPr>
          <w:sz w:val="22"/>
          <w:szCs w:val="22"/>
        </w:rPr>
        <w:t xml:space="preserve">production </w:t>
      </w:r>
      <w:r w:rsidR="00DE7164" w:rsidRPr="00BA6D15">
        <w:rPr>
          <w:sz w:val="22"/>
          <w:szCs w:val="22"/>
        </w:rPr>
        <w:t xml:space="preserve">may be </w:t>
      </w:r>
      <w:r w:rsidR="00A1014F" w:rsidRPr="00BA6D15">
        <w:rPr>
          <w:sz w:val="22"/>
          <w:szCs w:val="22"/>
        </w:rPr>
        <w:t xml:space="preserve">additionally </w:t>
      </w:r>
      <w:r w:rsidR="00746FF8" w:rsidRPr="00BA6D15">
        <w:rPr>
          <w:sz w:val="22"/>
          <w:szCs w:val="22"/>
        </w:rPr>
        <w:t xml:space="preserve">regulated at transcriptional (gene expression) and </w:t>
      </w:r>
      <w:r w:rsidR="00B97578" w:rsidRPr="00BA6D15">
        <w:rPr>
          <w:sz w:val="22"/>
          <w:szCs w:val="22"/>
        </w:rPr>
        <w:t>metabolically</w:t>
      </w:r>
      <w:r w:rsidR="00746FF8" w:rsidRPr="00BA6D15">
        <w:rPr>
          <w:sz w:val="22"/>
          <w:szCs w:val="22"/>
        </w:rPr>
        <w:t xml:space="preserve"> (enzyme activity) levels</w:t>
      </w:r>
      <w:r w:rsidR="003508FB" w:rsidRPr="00BA6D15">
        <w:rPr>
          <w:sz w:val="22"/>
          <w:szCs w:val="22"/>
        </w:rPr>
        <w:t>. O</w:t>
      </w:r>
      <w:r w:rsidR="00B63CC6" w:rsidRPr="00BA6D15">
        <w:rPr>
          <w:sz w:val="22"/>
          <w:szCs w:val="22"/>
        </w:rPr>
        <w:t xml:space="preserve">ur </w:t>
      </w:r>
      <w:r w:rsidR="00B97578" w:rsidRPr="00BA6D15">
        <w:rPr>
          <w:sz w:val="22"/>
          <w:szCs w:val="22"/>
        </w:rPr>
        <w:t>evidence</w:t>
      </w:r>
      <w:r w:rsidR="00B63CC6" w:rsidRPr="00BA6D15">
        <w:rPr>
          <w:sz w:val="22"/>
          <w:szCs w:val="22"/>
        </w:rPr>
        <w:t xml:space="preserve"> for potential </w:t>
      </w:r>
      <w:r w:rsidR="00404EB8" w:rsidRPr="00BA6D15">
        <w:rPr>
          <w:sz w:val="22"/>
          <w:szCs w:val="22"/>
        </w:rPr>
        <w:t xml:space="preserve">molecular-level </w:t>
      </w:r>
      <w:r w:rsidR="00B97578" w:rsidRPr="00BA6D15">
        <w:rPr>
          <w:sz w:val="22"/>
          <w:szCs w:val="22"/>
        </w:rPr>
        <w:t>regulations</w:t>
      </w:r>
      <w:r w:rsidR="00404EB8" w:rsidRPr="00BA6D15">
        <w:rPr>
          <w:sz w:val="22"/>
          <w:szCs w:val="22"/>
        </w:rPr>
        <w:t xml:space="preserve"> </w:t>
      </w:r>
      <w:r w:rsidR="00B97578" w:rsidRPr="00BA6D15">
        <w:rPr>
          <w:sz w:val="22"/>
          <w:szCs w:val="22"/>
        </w:rPr>
        <w:t>justifies</w:t>
      </w:r>
      <w:r w:rsidR="00404EB8" w:rsidRPr="00BA6D15">
        <w:rPr>
          <w:sz w:val="22"/>
          <w:szCs w:val="22"/>
        </w:rPr>
        <w:t xml:space="preserve"> the emerging essentiality of integrating transcriptomics and metabolomics data in dietary response analysis.</w:t>
      </w:r>
    </w:p>
    <w:p w14:paraId="0C9D48DF" w14:textId="4018FE5B" w:rsidR="0061636C" w:rsidRDefault="0061636C" w:rsidP="00D215A7">
      <w:pPr>
        <w:jc w:val="both"/>
        <w:rPr>
          <w:sz w:val="22"/>
          <w:szCs w:val="22"/>
        </w:rPr>
      </w:pPr>
    </w:p>
    <w:p w14:paraId="19E2C6DF" w14:textId="556267C6" w:rsidR="005714B3" w:rsidRDefault="00372BEE" w:rsidP="005714B3">
      <w:pPr>
        <w:jc w:val="center"/>
        <w:rPr>
          <w:sz w:val="22"/>
          <w:szCs w:val="22"/>
        </w:rPr>
      </w:pPr>
      <w:r>
        <w:rPr>
          <w:noProof/>
          <w:sz w:val="22"/>
          <w:szCs w:val="22"/>
        </w:rPr>
        <w:drawing>
          <wp:inline distT="0" distB="0" distL="0" distR="0" wp14:anchorId="26553798" wp14:editId="46DADD23">
            <wp:extent cx="4064000" cy="2171700"/>
            <wp:effectExtent l="0" t="0" r="0" b="0"/>
            <wp:docPr id="48" name="Picture 4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capture&#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4000" cy="2171700"/>
                    </a:xfrm>
                    <a:prstGeom prst="rect">
                      <a:avLst/>
                    </a:prstGeom>
                  </pic:spPr>
                </pic:pic>
              </a:graphicData>
            </a:graphic>
          </wp:inline>
        </w:drawing>
      </w:r>
    </w:p>
    <w:p w14:paraId="3B33EB86" w14:textId="77777777" w:rsidR="00372BEE" w:rsidRDefault="00372BEE" w:rsidP="00372BEE">
      <w:pPr>
        <w:rPr>
          <w:sz w:val="22"/>
          <w:szCs w:val="22"/>
        </w:rPr>
      </w:pPr>
    </w:p>
    <w:p w14:paraId="26B09B01" w14:textId="680A43C5" w:rsidR="005714B3" w:rsidRPr="000125CE" w:rsidRDefault="00C276D7" w:rsidP="000125CE">
      <w:pPr>
        <w:jc w:val="both"/>
        <w:rPr>
          <w:color w:val="000000"/>
          <w:sz w:val="20"/>
          <w:szCs w:val="20"/>
        </w:rPr>
      </w:pPr>
      <w:r w:rsidRPr="00C276D7">
        <w:rPr>
          <w:b/>
          <w:bCs/>
          <w:color w:val="000000"/>
          <w:sz w:val="20"/>
          <w:szCs w:val="20"/>
        </w:rPr>
        <w:t>Figure S15</w:t>
      </w:r>
      <w:r w:rsidRPr="00C276D7">
        <w:rPr>
          <w:color w:val="000000"/>
          <w:sz w:val="20"/>
          <w:szCs w:val="20"/>
        </w:rPr>
        <w:t xml:space="preserve">. The quantitative microbiome-metabolome relationship varies in a complex, time-dependent manner. </w:t>
      </w:r>
      <w:r w:rsidRPr="00C276D7">
        <w:rPr>
          <w:b/>
          <w:bCs/>
          <w:color w:val="000000"/>
          <w:sz w:val="20"/>
          <w:szCs w:val="20"/>
        </w:rPr>
        <w:t>A</w:t>
      </w:r>
      <w:r w:rsidRPr="00C276D7">
        <w:rPr>
          <w:color w:val="000000"/>
          <w:sz w:val="20"/>
          <w:szCs w:val="20"/>
        </w:rPr>
        <w:t xml:space="preserve">. Dynamics of </w:t>
      </w:r>
      <w:r w:rsidRPr="00C276D7">
        <w:rPr>
          <w:sz w:val="20"/>
          <w:szCs w:val="20"/>
        </w:rPr>
        <w:t xml:space="preserve">gut microbiota composition (x-axis) and total SCFA concentration (y-axis) plotted on the same graph. We used the first principal coordinate score from </w:t>
      </w:r>
      <w:proofErr w:type="spellStart"/>
      <w:r w:rsidRPr="00C276D7">
        <w:rPr>
          <w:sz w:val="20"/>
          <w:szCs w:val="20"/>
        </w:rPr>
        <w:t>PCoA</w:t>
      </w:r>
      <w:proofErr w:type="spellEnd"/>
      <w:r w:rsidRPr="00C276D7">
        <w:rPr>
          <w:sz w:val="20"/>
          <w:szCs w:val="20"/>
        </w:rPr>
        <w:t xml:space="preserve"> (principal coordinate analysis) ordination to represent changes in gut microbiota composition (relative abundance) along the direction of maximum variance. Note that SCFAs were substantially produced between day 0 and 1 while gut microbiota composition only changes slightly. Points represent the mean </w:t>
      </w:r>
      <w:proofErr w:type="spellStart"/>
      <w:r w:rsidRPr="00C276D7">
        <w:rPr>
          <w:sz w:val="20"/>
          <w:szCs w:val="20"/>
        </w:rPr>
        <w:t>PCoA</w:t>
      </w:r>
      <w:proofErr w:type="spellEnd"/>
      <w:r w:rsidRPr="00C276D7">
        <w:rPr>
          <w:sz w:val="20"/>
          <w:szCs w:val="20"/>
        </w:rPr>
        <w:t xml:space="preserve"> </w:t>
      </w:r>
      <w:r w:rsidR="00832AFA">
        <w:rPr>
          <w:sz w:val="20"/>
          <w:szCs w:val="20"/>
        </w:rPr>
        <w:t xml:space="preserve">coordinate </w:t>
      </w:r>
      <w:r w:rsidRPr="00C276D7">
        <w:rPr>
          <w:sz w:val="20"/>
          <w:szCs w:val="20"/>
        </w:rPr>
        <w:t xml:space="preserve">score across mice within each vendor and error bars represent the standard error of the mean. </w:t>
      </w:r>
      <w:r w:rsidRPr="00C276D7">
        <w:rPr>
          <w:b/>
          <w:bCs/>
          <w:sz w:val="20"/>
          <w:szCs w:val="20"/>
        </w:rPr>
        <w:t>B</w:t>
      </w:r>
      <w:r w:rsidRPr="00C276D7">
        <w:rPr>
          <w:sz w:val="20"/>
          <w:szCs w:val="20"/>
        </w:rPr>
        <w:t xml:space="preserve">. </w:t>
      </w:r>
      <w:r w:rsidRPr="00C276D7">
        <w:rPr>
          <w:color w:val="000000"/>
          <w:sz w:val="20"/>
          <w:szCs w:val="20"/>
        </w:rPr>
        <w:t>Correlation of baseline unclassified (Un.) Parabacteroides absolute abundance with initial propionate production rates on day 0 (</w:t>
      </w:r>
      <w:r w:rsidR="00B34208">
        <w:rPr>
          <w:color w:val="000000"/>
          <w:sz w:val="20"/>
          <w:szCs w:val="20"/>
        </w:rPr>
        <w:t>upper panel)</w:t>
      </w:r>
      <w:r w:rsidRPr="00C276D7">
        <w:rPr>
          <w:color w:val="000000"/>
          <w:sz w:val="20"/>
          <w:szCs w:val="20"/>
        </w:rPr>
        <w:t xml:space="preserve"> and rates in later days (</w:t>
      </w:r>
      <w:r w:rsidR="00B34208">
        <w:rPr>
          <w:color w:val="000000"/>
          <w:sz w:val="20"/>
          <w:szCs w:val="20"/>
        </w:rPr>
        <w:t>lower panel</w:t>
      </w:r>
      <w:r w:rsidRPr="00C276D7">
        <w:rPr>
          <w:color w:val="000000"/>
          <w:sz w:val="20"/>
          <w:szCs w:val="20"/>
        </w:rPr>
        <w:t>). Gray line: linear regression</w:t>
      </w:r>
      <w:r w:rsidR="0026455B">
        <w:rPr>
          <w:color w:val="000000"/>
          <w:sz w:val="20"/>
          <w:szCs w:val="20"/>
        </w:rPr>
        <w:t>.</w:t>
      </w:r>
    </w:p>
    <w:p w14:paraId="4EF14DAA" w14:textId="77777777" w:rsidR="005714B3" w:rsidRPr="00BA6D15" w:rsidRDefault="005714B3" w:rsidP="00D215A7">
      <w:pPr>
        <w:jc w:val="both"/>
        <w:rPr>
          <w:sz w:val="22"/>
          <w:szCs w:val="22"/>
        </w:rPr>
      </w:pPr>
    </w:p>
    <w:p w14:paraId="0EFD31FA" w14:textId="3A4A541C" w:rsidR="0061636C" w:rsidRPr="00BA6D15" w:rsidRDefault="0061636C">
      <w:pPr>
        <w:jc w:val="both"/>
        <w:rPr>
          <w:sz w:val="22"/>
          <w:szCs w:val="22"/>
          <w:u w:val="single"/>
        </w:rPr>
      </w:pPr>
      <w:r w:rsidRPr="00BA6D15">
        <w:rPr>
          <w:sz w:val="22"/>
          <w:szCs w:val="22"/>
          <w:u w:val="single"/>
        </w:rPr>
        <w:t># Discuss the challenge of finding SCFAs producers</w:t>
      </w:r>
    </w:p>
    <w:p w14:paraId="1FAEDA08" w14:textId="77777777" w:rsidR="009A45D4" w:rsidRPr="00BA6D15" w:rsidRDefault="009A45D4" w:rsidP="00DE7164">
      <w:pPr>
        <w:jc w:val="both"/>
        <w:rPr>
          <w:sz w:val="22"/>
          <w:szCs w:val="22"/>
        </w:rPr>
      </w:pPr>
    </w:p>
    <w:p w14:paraId="44FA607A" w14:textId="2752B795" w:rsidR="0044766C" w:rsidRDefault="003A013C" w:rsidP="00DE7164">
      <w:pPr>
        <w:jc w:val="both"/>
        <w:rPr>
          <w:sz w:val="22"/>
          <w:szCs w:val="22"/>
        </w:rPr>
      </w:pPr>
      <w:r w:rsidRPr="00BA6D15">
        <w:rPr>
          <w:sz w:val="22"/>
          <w:szCs w:val="22"/>
        </w:rPr>
        <w:t xml:space="preserve">The </w:t>
      </w:r>
      <w:r w:rsidR="00F9510D" w:rsidRPr="00BA6D15">
        <w:rPr>
          <w:sz w:val="22"/>
          <w:szCs w:val="22"/>
        </w:rPr>
        <w:t>challenge</w:t>
      </w:r>
      <w:r w:rsidR="00255C02">
        <w:rPr>
          <w:sz w:val="22"/>
          <w:szCs w:val="22"/>
        </w:rPr>
        <w:t>s</w:t>
      </w:r>
      <w:r w:rsidR="00F9510D" w:rsidRPr="00BA6D15">
        <w:rPr>
          <w:sz w:val="22"/>
          <w:szCs w:val="22"/>
        </w:rPr>
        <w:t xml:space="preserve"> of predicting SCFAs from gut </w:t>
      </w:r>
      <w:r w:rsidR="00B97578" w:rsidRPr="00BA6D15">
        <w:rPr>
          <w:sz w:val="22"/>
          <w:szCs w:val="22"/>
        </w:rPr>
        <w:t>microbiota</w:t>
      </w:r>
      <w:r w:rsidR="00F9510D" w:rsidRPr="00BA6D15">
        <w:rPr>
          <w:sz w:val="22"/>
          <w:szCs w:val="22"/>
        </w:rPr>
        <w:t xml:space="preserve"> composition</w:t>
      </w:r>
      <w:r w:rsidR="00FC6B0D">
        <w:rPr>
          <w:sz w:val="22"/>
          <w:szCs w:val="22"/>
        </w:rPr>
        <w:t>, as discussed above,</w:t>
      </w:r>
      <w:r w:rsidR="00F9510D" w:rsidRPr="00BA6D15">
        <w:rPr>
          <w:sz w:val="22"/>
          <w:szCs w:val="22"/>
        </w:rPr>
        <w:t xml:space="preserve"> brings </w:t>
      </w:r>
      <w:r w:rsidRPr="00BA6D15">
        <w:rPr>
          <w:sz w:val="22"/>
          <w:szCs w:val="22"/>
        </w:rPr>
        <w:t xml:space="preserve">similar </w:t>
      </w:r>
      <w:r w:rsidR="00F9510D" w:rsidRPr="00BA6D15">
        <w:rPr>
          <w:sz w:val="22"/>
          <w:szCs w:val="22"/>
        </w:rPr>
        <w:t>difficult</w:t>
      </w:r>
      <w:r w:rsidR="00063174" w:rsidRPr="00BA6D15">
        <w:rPr>
          <w:sz w:val="22"/>
          <w:szCs w:val="22"/>
        </w:rPr>
        <w:t>ies</w:t>
      </w:r>
      <w:r w:rsidR="00F9510D" w:rsidRPr="00BA6D15">
        <w:rPr>
          <w:sz w:val="22"/>
          <w:szCs w:val="22"/>
        </w:rPr>
        <w:t xml:space="preserve"> in robust </w:t>
      </w:r>
      <w:r w:rsidR="00063174" w:rsidRPr="00BA6D15">
        <w:rPr>
          <w:sz w:val="22"/>
          <w:szCs w:val="22"/>
        </w:rPr>
        <w:t xml:space="preserve">inference </w:t>
      </w:r>
      <w:r w:rsidR="00F9510D" w:rsidRPr="00BA6D15">
        <w:rPr>
          <w:sz w:val="22"/>
          <w:szCs w:val="22"/>
        </w:rPr>
        <w:t>of SCFAs producers.</w:t>
      </w:r>
      <w:r w:rsidR="00A726A0" w:rsidRPr="00BA6D15">
        <w:rPr>
          <w:sz w:val="22"/>
          <w:szCs w:val="22"/>
        </w:rPr>
        <w:t xml:space="preserve"> </w:t>
      </w:r>
      <w:r w:rsidR="00E60170" w:rsidRPr="00BA6D15">
        <w:rPr>
          <w:sz w:val="22"/>
          <w:szCs w:val="22"/>
        </w:rPr>
        <w:t xml:space="preserve">Using three different approaches, we showed that the inferred top producers do not agree with </w:t>
      </w:r>
      <w:r w:rsidR="00B97578" w:rsidRPr="00BA6D15">
        <w:rPr>
          <w:sz w:val="22"/>
          <w:szCs w:val="22"/>
        </w:rPr>
        <w:t>each</w:t>
      </w:r>
      <w:r w:rsidR="00E60170" w:rsidRPr="00BA6D15">
        <w:rPr>
          <w:sz w:val="22"/>
          <w:szCs w:val="22"/>
        </w:rPr>
        <w:t xml:space="preserve"> other. Taking propionate producers as an example. </w:t>
      </w:r>
      <w:r w:rsidR="00DF179D">
        <w:rPr>
          <w:sz w:val="22"/>
          <w:szCs w:val="22"/>
        </w:rPr>
        <w:t>Using t</w:t>
      </w:r>
      <w:r w:rsidR="00E60170" w:rsidRPr="00BA6D15">
        <w:rPr>
          <w:sz w:val="22"/>
          <w:szCs w:val="22"/>
        </w:rPr>
        <w:t>he</w:t>
      </w:r>
      <w:r w:rsidR="00276E91">
        <w:rPr>
          <w:sz w:val="22"/>
          <w:szCs w:val="22"/>
        </w:rPr>
        <w:t xml:space="preserve"> RF </w:t>
      </w:r>
      <w:r w:rsidR="00E60170" w:rsidRPr="00BA6D15">
        <w:rPr>
          <w:sz w:val="22"/>
          <w:szCs w:val="22"/>
        </w:rPr>
        <w:t xml:space="preserve">model developed in </w:t>
      </w:r>
      <w:r w:rsidR="00E60170" w:rsidRPr="00276E91">
        <w:rPr>
          <w:sz w:val="22"/>
          <w:szCs w:val="22"/>
          <w:highlight w:val="yellow"/>
        </w:rPr>
        <w:t>Fig. 5</w:t>
      </w:r>
      <w:r w:rsidR="00DF179D">
        <w:rPr>
          <w:sz w:val="22"/>
          <w:szCs w:val="22"/>
        </w:rPr>
        <w:t xml:space="preserve">, we </w:t>
      </w:r>
      <w:r w:rsidR="00E60170" w:rsidRPr="00BA6D15">
        <w:rPr>
          <w:sz w:val="22"/>
          <w:szCs w:val="22"/>
        </w:rPr>
        <w:t xml:space="preserve">ranked propionate producers based on their Gini importance scores and </w:t>
      </w:r>
      <w:r w:rsidR="00E60170" w:rsidRPr="00BA6D15">
        <w:rPr>
          <w:sz w:val="22"/>
          <w:szCs w:val="22"/>
        </w:rPr>
        <w:lastRenderedPageBreak/>
        <w:t xml:space="preserve">the top three </w:t>
      </w:r>
      <w:r w:rsidR="00DF179D">
        <w:rPr>
          <w:sz w:val="22"/>
          <w:szCs w:val="22"/>
        </w:rPr>
        <w:t xml:space="preserve">bacterial taxa </w:t>
      </w:r>
      <w:r w:rsidR="00E60170" w:rsidRPr="00BA6D15">
        <w:rPr>
          <w:sz w:val="22"/>
          <w:szCs w:val="22"/>
        </w:rPr>
        <w:t xml:space="preserve">are </w:t>
      </w:r>
      <w:r w:rsidR="00E60170" w:rsidRPr="00C776F0">
        <w:rPr>
          <w:i/>
          <w:iCs/>
          <w:sz w:val="22"/>
          <w:szCs w:val="22"/>
        </w:rPr>
        <w:t xml:space="preserve">Bacteroides </w:t>
      </w:r>
      <w:proofErr w:type="spellStart"/>
      <w:r w:rsidR="00E60170" w:rsidRPr="00C776F0">
        <w:rPr>
          <w:i/>
          <w:iCs/>
          <w:sz w:val="22"/>
          <w:szCs w:val="22"/>
        </w:rPr>
        <w:t>acidifaciens</w:t>
      </w:r>
      <w:proofErr w:type="spellEnd"/>
      <w:r w:rsidR="00E60170" w:rsidRPr="00BA6D15">
        <w:rPr>
          <w:sz w:val="22"/>
          <w:szCs w:val="22"/>
        </w:rPr>
        <w:t xml:space="preserve">, unclassified </w:t>
      </w:r>
      <w:proofErr w:type="spellStart"/>
      <w:r w:rsidR="00E60170" w:rsidRPr="00C776F0">
        <w:rPr>
          <w:i/>
          <w:iCs/>
          <w:sz w:val="22"/>
          <w:szCs w:val="22"/>
        </w:rPr>
        <w:t>Alloprevottella</w:t>
      </w:r>
      <w:proofErr w:type="spellEnd"/>
      <w:r w:rsidR="00E60170" w:rsidRPr="00BA6D15">
        <w:rPr>
          <w:sz w:val="22"/>
          <w:szCs w:val="22"/>
        </w:rPr>
        <w:t xml:space="preserve"> and </w:t>
      </w:r>
      <w:proofErr w:type="spellStart"/>
      <w:r w:rsidR="00E60170" w:rsidRPr="00C776F0">
        <w:rPr>
          <w:i/>
          <w:iCs/>
          <w:sz w:val="22"/>
          <w:szCs w:val="22"/>
        </w:rPr>
        <w:t>Akkermansia</w:t>
      </w:r>
      <w:proofErr w:type="spellEnd"/>
      <w:r w:rsidR="00E60170" w:rsidRPr="00C776F0">
        <w:rPr>
          <w:i/>
          <w:iCs/>
          <w:sz w:val="22"/>
          <w:szCs w:val="22"/>
        </w:rPr>
        <w:t xml:space="preserve"> </w:t>
      </w:r>
      <w:proofErr w:type="spellStart"/>
      <w:r w:rsidR="00E60170" w:rsidRPr="00C776F0">
        <w:rPr>
          <w:i/>
          <w:iCs/>
          <w:sz w:val="22"/>
          <w:szCs w:val="22"/>
        </w:rPr>
        <w:t>muciniphila</w:t>
      </w:r>
      <w:proofErr w:type="spellEnd"/>
      <w:r w:rsidR="00764A16">
        <w:rPr>
          <w:sz w:val="22"/>
          <w:szCs w:val="22"/>
        </w:rPr>
        <w:t xml:space="preserve"> (</w:t>
      </w:r>
      <w:r w:rsidR="00764A16" w:rsidRPr="00764A16">
        <w:rPr>
          <w:sz w:val="22"/>
          <w:szCs w:val="22"/>
          <w:highlight w:val="yellow"/>
        </w:rPr>
        <w:t>Fig. S12A</w:t>
      </w:r>
      <w:r w:rsidR="00764A16">
        <w:rPr>
          <w:sz w:val="22"/>
          <w:szCs w:val="22"/>
        </w:rPr>
        <w:t>)</w:t>
      </w:r>
      <w:r w:rsidR="00E60170" w:rsidRPr="00BA6D15">
        <w:rPr>
          <w:sz w:val="22"/>
          <w:szCs w:val="22"/>
        </w:rPr>
        <w:t>. The second approach is repeated correlation</w:t>
      </w:r>
      <w:ins w:id="495" w:author="刘 红宾" w:date="2021-04-03T19:13:00Z">
        <w:r w:rsidR="00570D7D">
          <w:rPr>
            <w:sz w:val="22"/>
            <w:szCs w:val="22"/>
          </w:rPr>
          <w:t xml:space="preserve"> </w:t>
        </w:r>
        <w:r w:rsidR="00570D7D">
          <w:rPr>
            <w:sz w:val="22"/>
            <w:szCs w:val="22"/>
          </w:rPr>
          <w:fldChar w:fldCharType="begin"/>
        </w:r>
      </w:ins>
      <w:ins w:id="496" w:author="刘 红宾" w:date="2021-04-04T15:03:00Z">
        <w:r w:rsidR="00FD0EB7">
          <w:rPr>
            <w:sz w:val="22"/>
            <w:szCs w:val="22"/>
          </w:rPr>
          <w:instrText xml:space="preserve"> ADDIN NE.Ref.{089558DC-C04C-43A4-A132-8465AF178191}</w:instrText>
        </w:r>
      </w:ins>
      <w:r w:rsidR="00570D7D">
        <w:rPr>
          <w:sz w:val="22"/>
          <w:szCs w:val="22"/>
        </w:rPr>
        <w:fldChar w:fldCharType="separate"/>
      </w:r>
      <w:ins w:id="497" w:author="刘 红宾" w:date="2021-04-04T17:04:00Z">
        <w:r w:rsidR="00C2571B">
          <w:rPr>
            <w:rFonts w:eastAsiaTheme="minorEastAsia"/>
            <w:color w:val="080000"/>
            <w:sz w:val="22"/>
            <w:szCs w:val="22"/>
          </w:rPr>
          <w:t>[46]</w:t>
        </w:r>
      </w:ins>
      <w:ins w:id="498" w:author="刘 红宾" w:date="2021-04-03T19:13:00Z">
        <w:r w:rsidR="00570D7D">
          <w:rPr>
            <w:sz w:val="22"/>
            <w:szCs w:val="22"/>
          </w:rPr>
          <w:fldChar w:fldCharType="end"/>
        </w:r>
        <w:r w:rsidR="00570D7D">
          <w:rPr>
            <w:sz w:val="22"/>
            <w:szCs w:val="22"/>
          </w:rPr>
          <w:t>,</w:t>
        </w:r>
      </w:ins>
      <w:r w:rsidR="00B428AE">
        <w:rPr>
          <w:sz w:val="22"/>
          <w:szCs w:val="22"/>
        </w:rPr>
        <w:t xml:space="preserve"> and we</w:t>
      </w:r>
      <w:r w:rsidR="00E60170" w:rsidRPr="00BA6D15">
        <w:rPr>
          <w:sz w:val="22"/>
          <w:szCs w:val="22"/>
        </w:rPr>
        <w:t xml:space="preserve"> identified </w:t>
      </w:r>
      <w:r w:rsidR="00E60170" w:rsidRPr="00C776F0">
        <w:rPr>
          <w:i/>
          <w:iCs/>
          <w:sz w:val="22"/>
          <w:szCs w:val="22"/>
        </w:rPr>
        <w:t xml:space="preserve">Parabacteroides </w:t>
      </w:r>
      <w:proofErr w:type="spellStart"/>
      <w:r w:rsidR="00E60170" w:rsidRPr="00C776F0">
        <w:rPr>
          <w:i/>
          <w:iCs/>
          <w:sz w:val="22"/>
          <w:szCs w:val="22"/>
        </w:rPr>
        <w:t>distasonis</w:t>
      </w:r>
      <w:proofErr w:type="spellEnd"/>
      <w:r w:rsidR="00E60170" w:rsidRPr="00BA6D15">
        <w:rPr>
          <w:sz w:val="22"/>
          <w:szCs w:val="22"/>
        </w:rPr>
        <w:t xml:space="preserve"> as the sole significant producer</w:t>
      </w:r>
      <w:r w:rsidR="00764A16">
        <w:rPr>
          <w:sz w:val="22"/>
          <w:szCs w:val="22"/>
        </w:rPr>
        <w:t xml:space="preserve"> (</w:t>
      </w:r>
      <w:r w:rsidR="00764A16" w:rsidRPr="00764A16">
        <w:rPr>
          <w:sz w:val="22"/>
          <w:szCs w:val="22"/>
          <w:highlight w:val="yellow"/>
        </w:rPr>
        <w:t>Fig. S12B</w:t>
      </w:r>
      <w:r w:rsidR="00764A16">
        <w:rPr>
          <w:sz w:val="22"/>
          <w:szCs w:val="22"/>
        </w:rPr>
        <w:t>)</w:t>
      </w:r>
      <w:r w:rsidR="00B428AE">
        <w:rPr>
          <w:sz w:val="22"/>
          <w:szCs w:val="22"/>
        </w:rPr>
        <w:t>, which</w:t>
      </w:r>
      <w:r w:rsidR="00E60170" w:rsidRPr="00BA6D15">
        <w:rPr>
          <w:sz w:val="22"/>
          <w:szCs w:val="22"/>
        </w:rPr>
        <w:t xml:space="preserve"> ranked the 5</w:t>
      </w:r>
      <w:r w:rsidR="00E60170" w:rsidRPr="00BA6D15">
        <w:rPr>
          <w:sz w:val="22"/>
          <w:szCs w:val="22"/>
          <w:vertAlign w:val="superscript"/>
        </w:rPr>
        <w:t>th</w:t>
      </w:r>
      <w:r w:rsidR="00E60170" w:rsidRPr="00BA6D15">
        <w:rPr>
          <w:sz w:val="22"/>
          <w:szCs w:val="22"/>
        </w:rPr>
        <w:t xml:space="preserve"> </w:t>
      </w:r>
      <w:r w:rsidR="00C05EB9">
        <w:rPr>
          <w:sz w:val="22"/>
          <w:szCs w:val="22"/>
        </w:rPr>
        <w:t>in the RF model</w:t>
      </w:r>
      <w:r w:rsidR="00E60170" w:rsidRPr="00BA6D15">
        <w:rPr>
          <w:sz w:val="22"/>
          <w:szCs w:val="22"/>
        </w:rPr>
        <w:t xml:space="preserve">. The third approach also trained a </w:t>
      </w:r>
      <w:r w:rsidR="009A13D4">
        <w:rPr>
          <w:sz w:val="22"/>
          <w:szCs w:val="22"/>
        </w:rPr>
        <w:t xml:space="preserve">RF </w:t>
      </w:r>
      <w:r w:rsidR="00E60170" w:rsidRPr="00BA6D15">
        <w:rPr>
          <w:sz w:val="22"/>
          <w:szCs w:val="22"/>
        </w:rPr>
        <w:t xml:space="preserve">model </w:t>
      </w:r>
      <w:r w:rsidR="009438BB">
        <w:rPr>
          <w:sz w:val="22"/>
          <w:szCs w:val="22"/>
        </w:rPr>
        <w:t xml:space="preserve">but different variables and </w:t>
      </w:r>
      <w:r w:rsidR="00E60170" w:rsidRPr="00BA6D15">
        <w:rPr>
          <w:sz w:val="22"/>
          <w:szCs w:val="22"/>
        </w:rPr>
        <w:t>only subset of data</w:t>
      </w:r>
      <w:r w:rsidR="009438BB">
        <w:rPr>
          <w:sz w:val="22"/>
          <w:szCs w:val="22"/>
        </w:rPr>
        <w:t xml:space="preserve"> were used</w:t>
      </w:r>
      <w:r w:rsidR="00E60170" w:rsidRPr="00BA6D15">
        <w:rPr>
          <w:sz w:val="22"/>
          <w:szCs w:val="22"/>
        </w:rPr>
        <w:t xml:space="preserve">. </w:t>
      </w:r>
      <w:r w:rsidR="007049A9">
        <w:rPr>
          <w:sz w:val="22"/>
          <w:szCs w:val="22"/>
        </w:rPr>
        <w:t xml:space="preserve">As discussed above, </w:t>
      </w:r>
      <w:r w:rsidR="00A726A0" w:rsidRPr="00BA6D15">
        <w:rPr>
          <w:sz w:val="22"/>
          <w:szCs w:val="22"/>
        </w:rPr>
        <w:t xml:space="preserve">SCFAs production may follow a rate model within </w:t>
      </w:r>
      <w:r w:rsidR="00E60170" w:rsidRPr="00BA6D15">
        <w:rPr>
          <w:sz w:val="22"/>
          <w:szCs w:val="22"/>
        </w:rPr>
        <w:t>the first day (</w:t>
      </w:r>
      <w:r w:rsidR="00E60170" w:rsidRPr="00BA6D15">
        <w:rPr>
          <w:sz w:val="22"/>
          <w:szCs w:val="22"/>
          <w:highlight w:val="yellow"/>
        </w:rPr>
        <w:t>Fig.</w:t>
      </w:r>
      <w:r w:rsidR="00E60170" w:rsidRPr="007049A9">
        <w:rPr>
          <w:sz w:val="22"/>
          <w:szCs w:val="22"/>
          <w:highlight w:val="yellow"/>
        </w:rPr>
        <w:t xml:space="preserve"> S</w:t>
      </w:r>
      <w:r w:rsidR="007049A9" w:rsidRPr="007049A9">
        <w:rPr>
          <w:sz w:val="22"/>
          <w:szCs w:val="22"/>
          <w:highlight w:val="yellow"/>
        </w:rPr>
        <w:t>15A</w:t>
      </w:r>
      <w:r w:rsidR="00E60170" w:rsidRPr="00BA6D15">
        <w:rPr>
          <w:sz w:val="22"/>
          <w:szCs w:val="22"/>
        </w:rPr>
        <w:t>)</w:t>
      </w:r>
      <w:r w:rsidR="00467648">
        <w:rPr>
          <w:sz w:val="22"/>
          <w:szCs w:val="22"/>
        </w:rPr>
        <w:t xml:space="preserve"> and we </w:t>
      </w:r>
      <w:proofErr w:type="spellStart"/>
      <w:r w:rsidR="00467648">
        <w:rPr>
          <w:sz w:val="22"/>
          <w:szCs w:val="22"/>
        </w:rPr>
        <w:t>threrefore</w:t>
      </w:r>
      <w:proofErr w:type="spellEnd"/>
      <w:r w:rsidR="00467648">
        <w:rPr>
          <w:sz w:val="22"/>
          <w:szCs w:val="22"/>
        </w:rPr>
        <w:t xml:space="preserve"> regressed the first-day change</w:t>
      </w:r>
      <w:r w:rsidR="000A1107">
        <w:rPr>
          <w:sz w:val="22"/>
          <w:szCs w:val="22"/>
        </w:rPr>
        <w:t xml:space="preserve">s </w:t>
      </w:r>
      <w:r w:rsidR="00467648">
        <w:rPr>
          <w:sz w:val="22"/>
          <w:szCs w:val="22"/>
        </w:rPr>
        <w:t>in propionate concentration on absolute abundances of bacterial taxa</w:t>
      </w:r>
      <w:r w:rsidR="009D42BA">
        <w:rPr>
          <w:sz w:val="22"/>
          <w:szCs w:val="22"/>
        </w:rPr>
        <w:t xml:space="preserve">. Based on Gini importance, the top three propionate producers are unclassified </w:t>
      </w:r>
      <w:r w:rsidR="009D42BA" w:rsidRPr="00C776F0">
        <w:rPr>
          <w:i/>
          <w:iCs/>
          <w:sz w:val="22"/>
          <w:szCs w:val="22"/>
        </w:rPr>
        <w:t>Parabacteroides</w:t>
      </w:r>
      <w:r w:rsidR="009D42BA">
        <w:rPr>
          <w:sz w:val="22"/>
          <w:szCs w:val="22"/>
        </w:rPr>
        <w:t xml:space="preserve">, an unknown species from mouse gut metagenome, and </w:t>
      </w:r>
      <w:r w:rsidR="009D42BA" w:rsidRPr="00C776F0">
        <w:rPr>
          <w:i/>
          <w:iCs/>
          <w:sz w:val="22"/>
          <w:szCs w:val="22"/>
        </w:rPr>
        <w:t xml:space="preserve">Parabacteroides </w:t>
      </w:r>
      <w:proofErr w:type="spellStart"/>
      <w:r w:rsidR="009D42BA" w:rsidRPr="00C776F0">
        <w:rPr>
          <w:i/>
          <w:iCs/>
          <w:sz w:val="22"/>
          <w:szCs w:val="22"/>
        </w:rPr>
        <w:t>merdae</w:t>
      </w:r>
      <w:proofErr w:type="spellEnd"/>
      <w:r w:rsidR="008E262F">
        <w:rPr>
          <w:sz w:val="22"/>
          <w:szCs w:val="22"/>
        </w:rPr>
        <w:t xml:space="preserve">. </w:t>
      </w:r>
      <w:r w:rsidR="009169E2">
        <w:rPr>
          <w:sz w:val="22"/>
          <w:szCs w:val="22"/>
        </w:rPr>
        <w:t xml:space="preserve">As shown in </w:t>
      </w:r>
      <w:r w:rsidR="009169E2" w:rsidRPr="009169E2">
        <w:rPr>
          <w:sz w:val="22"/>
          <w:szCs w:val="22"/>
          <w:highlight w:val="yellow"/>
        </w:rPr>
        <w:t>Fig. S15B</w:t>
      </w:r>
      <w:r w:rsidR="009169E2">
        <w:rPr>
          <w:sz w:val="22"/>
          <w:szCs w:val="22"/>
        </w:rPr>
        <w:t>, t</w:t>
      </w:r>
      <w:r w:rsidR="008E262F" w:rsidRPr="008E262F">
        <w:rPr>
          <w:sz w:val="22"/>
          <w:szCs w:val="22"/>
        </w:rPr>
        <w:t xml:space="preserve">he absolute abundance of </w:t>
      </w:r>
      <w:r w:rsidR="008E262F">
        <w:rPr>
          <w:sz w:val="22"/>
          <w:szCs w:val="22"/>
        </w:rPr>
        <w:t xml:space="preserve">unclassified </w:t>
      </w:r>
      <w:r w:rsidR="008E262F" w:rsidRPr="00C776F0">
        <w:rPr>
          <w:i/>
          <w:iCs/>
          <w:sz w:val="22"/>
          <w:szCs w:val="22"/>
        </w:rPr>
        <w:t>Parabacteroides</w:t>
      </w:r>
      <w:r w:rsidR="008E262F" w:rsidRPr="00BA6D15">
        <w:rPr>
          <w:sz w:val="22"/>
          <w:szCs w:val="22"/>
        </w:rPr>
        <w:t xml:space="preserve"> </w:t>
      </w:r>
      <w:r w:rsidR="00E60170" w:rsidRPr="00BA6D15">
        <w:rPr>
          <w:sz w:val="22"/>
          <w:szCs w:val="22"/>
        </w:rPr>
        <w:t xml:space="preserve">showed a </w:t>
      </w:r>
      <w:r w:rsidR="00A726A0" w:rsidRPr="00BA6D15">
        <w:rPr>
          <w:sz w:val="22"/>
          <w:szCs w:val="22"/>
        </w:rPr>
        <w:t>linear</w:t>
      </w:r>
      <w:r w:rsidR="00DE7164" w:rsidRPr="00BA6D15">
        <w:rPr>
          <w:sz w:val="22"/>
          <w:szCs w:val="22"/>
        </w:rPr>
        <w:t xml:space="preserve"> </w:t>
      </w:r>
      <w:r w:rsidR="00A726A0" w:rsidRPr="00BA6D15">
        <w:rPr>
          <w:sz w:val="22"/>
          <w:szCs w:val="22"/>
        </w:rPr>
        <w:t>association</w:t>
      </w:r>
      <w:r w:rsidR="008E262F">
        <w:rPr>
          <w:sz w:val="22"/>
          <w:szCs w:val="22"/>
        </w:rPr>
        <w:t xml:space="preserve"> (</w:t>
      </w:r>
      <w:r w:rsidR="009169E2">
        <w:rPr>
          <w:sz w:val="22"/>
          <w:szCs w:val="22"/>
        </w:rPr>
        <w:t>Pearson r</w:t>
      </w:r>
      <w:r w:rsidR="000F656A">
        <w:rPr>
          <w:sz w:val="22"/>
          <w:szCs w:val="22"/>
        </w:rPr>
        <w:t xml:space="preserve">: </w:t>
      </w:r>
      <w:r w:rsidR="008E262F">
        <w:rPr>
          <w:sz w:val="22"/>
          <w:szCs w:val="22"/>
        </w:rPr>
        <w:t>0.</w:t>
      </w:r>
      <w:r w:rsidR="009169E2">
        <w:rPr>
          <w:sz w:val="22"/>
          <w:szCs w:val="22"/>
        </w:rPr>
        <w:t>71</w:t>
      </w:r>
      <w:r w:rsidR="008E262F">
        <w:rPr>
          <w:sz w:val="22"/>
          <w:szCs w:val="22"/>
        </w:rPr>
        <w:t>)</w:t>
      </w:r>
      <w:r w:rsidR="00DE7164" w:rsidRPr="00BA6D15">
        <w:rPr>
          <w:sz w:val="22"/>
          <w:szCs w:val="22"/>
        </w:rPr>
        <w:t xml:space="preserve"> </w:t>
      </w:r>
      <w:r w:rsidR="00E60170" w:rsidRPr="00BA6D15">
        <w:rPr>
          <w:sz w:val="22"/>
          <w:szCs w:val="22"/>
        </w:rPr>
        <w:t>with</w:t>
      </w:r>
      <w:r w:rsidR="00DE7164" w:rsidRPr="00BA6D15">
        <w:rPr>
          <w:sz w:val="22"/>
          <w:szCs w:val="22"/>
        </w:rPr>
        <w:t xml:space="preserve"> </w:t>
      </w:r>
      <w:r w:rsidR="008E262F">
        <w:rPr>
          <w:sz w:val="22"/>
          <w:szCs w:val="22"/>
        </w:rPr>
        <w:t xml:space="preserve">first-day </w:t>
      </w:r>
      <w:proofErr w:type="spellStart"/>
      <w:r w:rsidR="00DE7164" w:rsidRPr="00BA6D15">
        <w:rPr>
          <w:sz w:val="22"/>
          <w:szCs w:val="22"/>
        </w:rPr>
        <w:t>propioinate</w:t>
      </w:r>
      <w:proofErr w:type="spellEnd"/>
      <w:r w:rsidR="00DE7164" w:rsidRPr="00BA6D15">
        <w:rPr>
          <w:sz w:val="22"/>
          <w:szCs w:val="22"/>
        </w:rPr>
        <w:t xml:space="preserve"> change</w:t>
      </w:r>
      <w:r w:rsidR="00E60170" w:rsidRPr="00BA6D15">
        <w:rPr>
          <w:sz w:val="22"/>
          <w:szCs w:val="22"/>
        </w:rPr>
        <w:t xml:space="preserve">, while this association fades away </w:t>
      </w:r>
      <w:r w:rsidR="009169E2">
        <w:rPr>
          <w:sz w:val="22"/>
          <w:szCs w:val="22"/>
        </w:rPr>
        <w:t>with</w:t>
      </w:r>
      <w:r w:rsidR="00E60170" w:rsidRPr="00BA6D15">
        <w:rPr>
          <w:sz w:val="22"/>
          <w:szCs w:val="22"/>
        </w:rPr>
        <w:t xml:space="preserve"> data after day 1</w:t>
      </w:r>
      <w:r w:rsidR="009169E2">
        <w:rPr>
          <w:sz w:val="22"/>
          <w:szCs w:val="22"/>
        </w:rPr>
        <w:t xml:space="preserve"> (Pearson r</w:t>
      </w:r>
      <w:r w:rsidR="000F656A">
        <w:rPr>
          <w:sz w:val="22"/>
          <w:szCs w:val="22"/>
        </w:rPr>
        <w:t xml:space="preserve">: </w:t>
      </w:r>
      <w:r w:rsidR="009169E2">
        <w:rPr>
          <w:sz w:val="22"/>
          <w:szCs w:val="22"/>
        </w:rPr>
        <w:t>0.21)</w:t>
      </w:r>
      <w:r w:rsidR="00DE7164" w:rsidRPr="00BA6D15">
        <w:rPr>
          <w:sz w:val="22"/>
          <w:szCs w:val="22"/>
        </w:rPr>
        <w:t xml:space="preserve">. </w:t>
      </w:r>
      <w:r w:rsidR="00511963">
        <w:rPr>
          <w:sz w:val="22"/>
          <w:szCs w:val="22"/>
        </w:rPr>
        <w:t xml:space="preserve">Despite the results of these three approaches have little overlap, the genus </w:t>
      </w:r>
      <w:proofErr w:type="spellStart"/>
      <w:r w:rsidR="00511963" w:rsidRPr="00C776F0">
        <w:rPr>
          <w:i/>
          <w:iCs/>
          <w:sz w:val="22"/>
          <w:szCs w:val="22"/>
        </w:rPr>
        <w:t>Parabacateroides</w:t>
      </w:r>
      <w:proofErr w:type="spellEnd"/>
      <w:r w:rsidR="00511963">
        <w:rPr>
          <w:sz w:val="22"/>
          <w:szCs w:val="22"/>
        </w:rPr>
        <w:t xml:space="preserve"> as known propionate producers </w:t>
      </w:r>
      <w:proofErr w:type="gramStart"/>
      <w:r w:rsidR="00511963">
        <w:rPr>
          <w:sz w:val="22"/>
          <w:szCs w:val="22"/>
        </w:rPr>
        <w:t>seems</w:t>
      </w:r>
      <w:proofErr w:type="gramEnd"/>
      <w:r w:rsidR="00511963">
        <w:rPr>
          <w:sz w:val="22"/>
          <w:szCs w:val="22"/>
        </w:rPr>
        <w:t xml:space="preserve"> to </w:t>
      </w:r>
      <w:r w:rsidR="00712BD2">
        <w:rPr>
          <w:rFonts w:hint="eastAsia"/>
          <w:sz w:val="22"/>
          <w:szCs w:val="22"/>
        </w:rPr>
        <w:t>regulate</w:t>
      </w:r>
      <w:r w:rsidR="00712BD2">
        <w:rPr>
          <w:sz w:val="22"/>
          <w:szCs w:val="22"/>
        </w:rPr>
        <w:t xml:space="preserve"> </w:t>
      </w:r>
      <w:r w:rsidR="00511963">
        <w:rPr>
          <w:sz w:val="22"/>
          <w:szCs w:val="22"/>
        </w:rPr>
        <w:t xml:space="preserve">the </w:t>
      </w:r>
      <w:proofErr w:type="spellStart"/>
      <w:r w:rsidR="00511963">
        <w:rPr>
          <w:sz w:val="22"/>
          <w:szCs w:val="22"/>
        </w:rPr>
        <w:t>proprionate</w:t>
      </w:r>
      <w:proofErr w:type="spellEnd"/>
      <w:r w:rsidR="00511963">
        <w:rPr>
          <w:sz w:val="22"/>
          <w:szCs w:val="22"/>
        </w:rPr>
        <w:t xml:space="preserve"> level in our dataset</w:t>
      </w:r>
      <w:ins w:id="499" w:author="刘 红宾" w:date="2021-04-03T19:19:00Z">
        <w:r w:rsidR="009F7A94">
          <w:rPr>
            <w:sz w:val="22"/>
            <w:szCs w:val="22"/>
          </w:rPr>
          <w:t xml:space="preserve"> </w:t>
        </w:r>
        <w:r w:rsidR="009F7A94">
          <w:rPr>
            <w:sz w:val="22"/>
            <w:szCs w:val="22"/>
          </w:rPr>
          <w:fldChar w:fldCharType="begin"/>
        </w:r>
      </w:ins>
      <w:ins w:id="500" w:author="刘 红宾" w:date="2021-04-04T15:03:00Z">
        <w:r w:rsidR="00FD0EB7">
          <w:rPr>
            <w:sz w:val="22"/>
            <w:szCs w:val="22"/>
          </w:rPr>
          <w:instrText xml:space="preserve"> ADDIN NE.Ref.{B2D6DB29-FC27-4D6A-826B-79F2A7685702}</w:instrText>
        </w:r>
      </w:ins>
      <w:r w:rsidR="009F7A94">
        <w:rPr>
          <w:sz w:val="22"/>
          <w:szCs w:val="22"/>
        </w:rPr>
        <w:fldChar w:fldCharType="separate"/>
      </w:r>
      <w:ins w:id="501" w:author="刘 红宾" w:date="2021-04-04T17:04:00Z">
        <w:r w:rsidR="00C2571B">
          <w:rPr>
            <w:rFonts w:eastAsiaTheme="minorEastAsia"/>
            <w:color w:val="080000"/>
            <w:sz w:val="22"/>
            <w:szCs w:val="22"/>
          </w:rPr>
          <w:t>[65]</w:t>
        </w:r>
      </w:ins>
      <w:ins w:id="502" w:author="刘 红宾" w:date="2021-04-03T19:19:00Z">
        <w:r w:rsidR="009F7A94">
          <w:rPr>
            <w:sz w:val="22"/>
            <w:szCs w:val="22"/>
          </w:rPr>
          <w:fldChar w:fldCharType="end"/>
        </w:r>
      </w:ins>
      <w:r w:rsidR="00511963">
        <w:rPr>
          <w:sz w:val="22"/>
          <w:szCs w:val="22"/>
        </w:rPr>
        <w:t xml:space="preserve">. </w:t>
      </w:r>
    </w:p>
    <w:p w14:paraId="374B0ECA" w14:textId="77777777" w:rsidR="0044766C" w:rsidRDefault="0044766C" w:rsidP="00DE7164">
      <w:pPr>
        <w:jc w:val="both"/>
        <w:rPr>
          <w:sz w:val="22"/>
          <w:szCs w:val="22"/>
        </w:rPr>
      </w:pPr>
    </w:p>
    <w:p w14:paraId="5BB72607" w14:textId="1C3ABA14" w:rsidR="00136FBE" w:rsidRPr="00BA6D15" w:rsidRDefault="00136FBE" w:rsidP="00DE7164">
      <w:pPr>
        <w:jc w:val="both"/>
        <w:rPr>
          <w:sz w:val="22"/>
          <w:szCs w:val="22"/>
        </w:rPr>
      </w:pPr>
    </w:p>
    <w:p w14:paraId="3778DE1C" w14:textId="40C87F04" w:rsidR="00626BE9" w:rsidRPr="00BA6D15" w:rsidRDefault="0059376E" w:rsidP="00B76665">
      <w:pPr>
        <w:jc w:val="both"/>
        <w:rPr>
          <w:sz w:val="22"/>
          <w:szCs w:val="22"/>
          <w:u w:val="single"/>
        </w:rPr>
      </w:pPr>
      <w:r w:rsidRPr="00BA6D15">
        <w:rPr>
          <w:sz w:val="22"/>
          <w:szCs w:val="22"/>
          <w:u w:val="single"/>
        </w:rPr>
        <w:t># Limitation</w:t>
      </w:r>
      <w:r w:rsidR="0010634D" w:rsidRPr="00BA6D15">
        <w:rPr>
          <w:sz w:val="22"/>
          <w:szCs w:val="22"/>
          <w:u w:val="single"/>
        </w:rPr>
        <w:t>s</w:t>
      </w:r>
      <w:r w:rsidR="000137BC" w:rsidRPr="00BA6D15">
        <w:rPr>
          <w:sz w:val="22"/>
          <w:szCs w:val="22"/>
          <w:u w:val="single"/>
        </w:rPr>
        <w:t xml:space="preserve"> in translating </w:t>
      </w:r>
      <w:r w:rsidR="004D4E17" w:rsidRPr="00BA6D15">
        <w:rPr>
          <w:sz w:val="22"/>
          <w:szCs w:val="22"/>
          <w:u w:val="single"/>
        </w:rPr>
        <w:t>knowledge from mice experiments to human</w:t>
      </w:r>
    </w:p>
    <w:p w14:paraId="7E15E3B9" w14:textId="77777777" w:rsidR="004D4E17" w:rsidRPr="00BA6D15" w:rsidRDefault="004D4E17" w:rsidP="00C3619E">
      <w:pPr>
        <w:jc w:val="both"/>
        <w:rPr>
          <w:sz w:val="22"/>
          <w:szCs w:val="22"/>
        </w:rPr>
      </w:pPr>
    </w:p>
    <w:p w14:paraId="38D3D17A" w14:textId="0A9AB0DE" w:rsidR="00A83394" w:rsidRPr="00BA6D15" w:rsidRDefault="00A62D8B" w:rsidP="00C3619E">
      <w:pPr>
        <w:jc w:val="both"/>
        <w:rPr>
          <w:sz w:val="22"/>
          <w:szCs w:val="22"/>
        </w:rPr>
      </w:pPr>
      <w:r w:rsidRPr="00BA6D15">
        <w:rPr>
          <w:sz w:val="22"/>
          <w:szCs w:val="22"/>
        </w:rPr>
        <w:t>W</w:t>
      </w:r>
      <w:r w:rsidR="00A83394" w:rsidRPr="00BA6D15">
        <w:rPr>
          <w:sz w:val="22"/>
          <w:szCs w:val="22"/>
        </w:rPr>
        <w:t xml:space="preserve">e note </w:t>
      </w:r>
      <w:r w:rsidR="00C835B4" w:rsidRPr="00BA6D15">
        <w:rPr>
          <w:sz w:val="22"/>
          <w:szCs w:val="22"/>
        </w:rPr>
        <w:t>two major</w:t>
      </w:r>
      <w:r w:rsidR="00A83394" w:rsidRPr="00BA6D15">
        <w:rPr>
          <w:sz w:val="22"/>
          <w:szCs w:val="22"/>
        </w:rPr>
        <w:t xml:space="preserve"> limitations that</w:t>
      </w:r>
      <w:r w:rsidR="003C203B" w:rsidRPr="00BA6D15">
        <w:rPr>
          <w:sz w:val="22"/>
          <w:szCs w:val="22"/>
        </w:rPr>
        <w:t xml:space="preserve"> may hinder translating the insights provided from our mouse experiments to humans. First, </w:t>
      </w:r>
      <w:r w:rsidR="00FC34A3" w:rsidRPr="00BA6D15">
        <w:rPr>
          <w:sz w:val="22"/>
          <w:szCs w:val="22"/>
        </w:rPr>
        <w:t xml:space="preserve">mice have much </w:t>
      </w:r>
      <w:r w:rsidR="0061792D" w:rsidRPr="00BA6D15">
        <w:rPr>
          <w:sz w:val="22"/>
          <w:szCs w:val="22"/>
        </w:rPr>
        <w:t xml:space="preserve">less </w:t>
      </w:r>
      <w:r w:rsidR="003942D7" w:rsidRPr="00BA6D15">
        <w:rPr>
          <w:sz w:val="22"/>
          <w:szCs w:val="22"/>
        </w:rPr>
        <w:t>inter-individual</w:t>
      </w:r>
      <w:r w:rsidR="00FC34A3" w:rsidRPr="00BA6D15">
        <w:rPr>
          <w:sz w:val="22"/>
          <w:szCs w:val="22"/>
        </w:rPr>
        <w:t xml:space="preserve"> variability than humans</w:t>
      </w:r>
      <w:ins w:id="503" w:author="刘 红宾" w:date="2021-04-03T19:20:00Z">
        <w:r w:rsidR="002A6B4C">
          <w:rPr>
            <w:sz w:val="22"/>
            <w:szCs w:val="22"/>
          </w:rPr>
          <w:t xml:space="preserve"> </w:t>
        </w:r>
      </w:ins>
      <w:ins w:id="504" w:author="刘 红宾" w:date="2021-04-03T19:21:00Z">
        <w:r w:rsidR="00E836FC">
          <w:rPr>
            <w:sz w:val="22"/>
            <w:szCs w:val="22"/>
          </w:rPr>
          <w:fldChar w:fldCharType="begin"/>
        </w:r>
      </w:ins>
      <w:ins w:id="505" w:author="刘 红宾" w:date="2021-04-04T15:03:00Z">
        <w:r w:rsidR="00FD0EB7">
          <w:rPr>
            <w:sz w:val="22"/>
            <w:szCs w:val="22"/>
          </w:rPr>
          <w:instrText xml:space="preserve"> ADDIN NE.Ref.{600853D1-B178-4C61-BA46-FE26D2F42EE3}</w:instrText>
        </w:r>
      </w:ins>
      <w:r w:rsidR="00E836FC">
        <w:rPr>
          <w:sz w:val="22"/>
          <w:szCs w:val="22"/>
        </w:rPr>
        <w:fldChar w:fldCharType="separate"/>
      </w:r>
      <w:ins w:id="506" w:author="刘 红宾" w:date="2021-04-04T17:04:00Z">
        <w:r w:rsidR="00C2571B">
          <w:rPr>
            <w:rFonts w:eastAsiaTheme="minorEastAsia"/>
            <w:color w:val="080000"/>
            <w:sz w:val="22"/>
            <w:szCs w:val="22"/>
          </w:rPr>
          <w:t>[66]</w:t>
        </w:r>
      </w:ins>
      <w:ins w:id="507" w:author="刘 红宾" w:date="2021-04-03T19:21:00Z">
        <w:r w:rsidR="00E836FC">
          <w:rPr>
            <w:sz w:val="22"/>
            <w:szCs w:val="22"/>
          </w:rPr>
          <w:fldChar w:fldCharType="end"/>
        </w:r>
      </w:ins>
      <w:r w:rsidR="00FC34A3" w:rsidRPr="00BA6D15">
        <w:rPr>
          <w:sz w:val="22"/>
          <w:szCs w:val="22"/>
        </w:rPr>
        <w:t xml:space="preserve">. </w:t>
      </w:r>
      <w:r w:rsidR="00DF0C62" w:rsidRPr="00BA6D15">
        <w:rPr>
          <w:sz w:val="22"/>
          <w:szCs w:val="22"/>
        </w:rPr>
        <w:t xml:space="preserve">Since </w:t>
      </w:r>
      <w:r w:rsidR="009F7FC5" w:rsidRPr="00BA6D15">
        <w:rPr>
          <w:sz w:val="22"/>
          <w:szCs w:val="22"/>
        </w:rPr>
        <w:t>individual</w:t>
      </w:r>
      <w:r w:rsidR="001E1477" w:rsidRPr="00BA6D15">
        <w:rPr>
          <w:sz w:val="22"/>
          <w:szCs w:val="22"/>
        </w:rPr>
        <w:t xml:space="preserve"> mice in our study can be stratified into </w:t>
      </w:r>
      <w:r w:rsidR="00BD558F" w:rsidRPr="00BA6D15">
        <w:rPr>
          <w:sz w:val="22"/>
          <w:szCs w:val="22"/>
        </w:rPr>
        <w:t xml:space="preserve">four </w:t>
      </w:r>
      <w:r w:rsidR="001E1477" w:rsidRPr="00BA6D15">
        <w:rPr>
          <w:sz w:val="22"/>
          <w:szCs w:val="22"/>
        </w:rPr>
        <w:t xml:space="preserve">distinct </w:t>
      </w:r>
      <w:r w:rsidR="00E15B8C">
        <w:rPr>
          <w:sz w:val="22"/>
          <w:szCs w:val="22"/>
        </w:rPr>
        <w:t>microbiota compositions</w:t>
      </w:r>
      <w:r w:rsidR="00DF0C62" w:rsidRPr="00BA6D15">
        <w:rPr>
          <w:sz w:val="22"/>
          <w:szCs w:val="22"/>
        </w:rPr>
        <w:t xml:space="preserve"> </w:t>
      </w:r>
      <w:r w:rsidR="001E1477" w:rsidRPr="00BA6D15">
        <w:rPr>
          <w:sz w:val="22"/>
          <w:szCs w:val="22"/>
        </w:rPr>
        <w:t>based on vendor</w:t>
      </w:r>
      <w:r w:rsidR="00E45E3B">
        <w:rPr>
          <w:sz w:val="22"/>
          <w:szCs w:val="22"/>
        </w:rPr>
        <w:t xml:space="preserve"> source</w:t>
      </w:r>
      <w:r w:rsidR="001E1477" w:rsidRPr="00BA6D15">
        <w:rPr>
          <w:sz w:val="22"/>
          <w:szCs w:val="22"/>
        </w:rPr>
        <w:t xml:space="preserve">s, </w:t>
      </w:r>
      <w:r w:rsidR="00BD558F" w:rsidRPr="00BA6D15">
        <w:rPr>
          <w:sz w:val="22"/>
          <w:szCs w:val="22"/>
        </w:rPr>
        <w:t xml:space="preserve">the major </w:t>
      </w:r>
      <w:r w:rsidR="00DF0C62" w:rsidRPr="00BA6D15">
        <w:rPr>
          <w:sz w:val="22"/>
          <w:szCs w:val="22"/>
        </w:rPr>
        <w:t xml:space="preserve">conclusions we draw were </w:t>
      </w:r>
      <w:r w:rsidR="00AF22E6" w:rsidRPr="00BA6D15">
        <w:rPr>
          <w:sz w:val="22"/>
          <w:szCs w:val="22"/>
        </w:rPr>
        <w:t xml:space="preserve">essentially </w:t>
      </w:r>
      <w:r w:rsidR="00DF0C62" w:rsidRPr="00BA6D15">
        <w:rPr>
          <w:sz w:val="22"/>
          <w:szCs w:val="22"/>
        </w:rPr>
        <w:t xml:space="preserve">based </w:t>
      </w:r>
      <w:r w:rsidR="00095694" w:rsidRPr="00BA6D15">
        <w:rPr>
          <w:sz w:val="22"/>
          <w:szCs w:val="22"/>
        </w:rPr>
        <w:t>compar</w:t>
      </w:r>
      <w:r w:rsidR="00A63678" w:rsidRPr="00BA6D15">
        <w:rPr>
          <w:sz w:val="22"/>
          <w:szCs w:val="22"/>
        </w:rPr>
        <w:t xml:space="preserve">ative analysis of </w:t>
      </w:r>
      <w:r w:rsidR="00095694" w:rsidRPr="00BA6D15">
        <w:rPr>
          <w:sz w:val="22"/>
          <w:szCs w:val="22"/>
        </w:rPr>
        <w:t>dietary responses</w:t>
      </w:r>
      <w:r w:rsidR="00A63678" w:rsidRPr="00BA6D15">
        <w:rPr>
          <w:sz w:val="22"/>
          <w:szCs w:val="22"/>
        </w:rPr>
        <w:t xml:space="preserve"> among </w:t>
      </w:r>
      <w:r w:rsidR="00BD558F" w:rsidRPr="00BA6D15">
        <w:rPr>
          <w:sz w:val="22"/>
          <w:szCs w:val="22"/>
        </w:rPr>
        <w:t xml:space="preserve">the </w:t>
      </w:r>
      <w:r w:rsidR="00095694" w:rsidRPr="00BA6D15">
        <w:rPr>
          <w:sz w:val="22"/>
          <w:szCs w:val="22"/>
        </w:rPr>
        <w:t xml:space="preserve">four </w:t>
      </w:r>
      <w:r w:rsidR="005F4CEE" w:rsidRPr="00BA6D15">
        <w:rPr>
          <w:sz w:val="22"/>
          <w:szCs w:val="22"/>
        </w:rPr>
        <w:t xml:space="preserve">microbial communities </w:t>
      </w:r>
      <w:r w:rsidR="00A63678" w:rsidRPr="00BA6D15">
        <w:rPr>
          <w:sz w:val="22"/>
          <w:szCs w:val="22"/>
        </w:rPr>
        <w:t>each with several replicates</w:t>
      </w:r>
      <w:r w:rsidR="00095694" w:rsidRPr="00BA6D15">
        <w:rPr>
          <w:sz w:val="22"/>
          <w:szCs w:val="22"/>
        </w:rPr>
        <w:t xml:space="preserve">. </w:t>
      </w:r>
      <w:r w:rsidR="005F4CEE" w:rsidRPr="00BA6D15">
        <w:rPr>
          <w:sz w:val="22"/>
          <w:szCs w:val="22"/>
        </w:rPr>
        <w:t xml:space="preserve">Whether and how well the four </w:t>
      </w:r>
      <w:r w:rsidR="00B97578" w:rsidRPr="00BA6D15">
        <w:rPr>
          <w:sz w:val="22"/>
          <w:szCs w:val="22"/>
        </w:rPr>
        <w:t>community</w:t>
      </w:r>
      <w:r w:rsidR="005F4CEE" w:rsidRPr="00BA6D15">
        <w:rPr>
          <w:sz w:val="22"/>
          <w:szCs w:val="22"/>
        </w:rPr>
        <w:t xml:space="preserve"> types correspond to the enterotypes—distinct </w:t>
      </w:r>
      <w:r w:rsidR="00B97578" w:rsidRPr="00BA6D15">
        <w:rPr>
          <w:sz w:val="22"/>
          <w:szCs w:val="22"/>
        </w:rPr>
        <w:t>microbiome</w:t>
      </w:r>
      <w:r w:rsidR="005F4CEE" w:rsidRPr="00BA6D15">
        <w:rPr>
          <w:sz w:val="22"/>
          <w:szCs w:val="22"/>
        </w:rPr>
        <w:t xml:space="preserve"> configurations</w:t>
      </w:r>
      <w:ins w:id="508" w:author="刘 红宾" w:date="2021-04-03T19:22:00Z">
        <w:r w:rsidR="00E836FC">
          <w:rPr>
            <w:sz w:val="22"/>
            <w:szCs w:val="22"/>
          </w:rPr>
          <w:t xml:space="preserve"> </w:t>
        </w:r>
        <w:r w:rsidR="00E836FC">
          <w:rPr>
            <w:sz w:val="22"/>
            <w:szCs w:val="22"/>
          </w:rPr>
          <w:fldChar w:fldCharType="begin"/>
        </w:r>
      </w:ins>
      <w:ins w:id="509" w:author="刘 红宾" w:date="2021-04-04T15:03:00Z">
        <w:r w:rsidR="00FD0EB7">
          <w:rPr>
            <w:sz w:val="22"/>
            <w:szCs w:val="22"/>
          </w:rPr>
          <w:instrText xml:space="preserve"> ADDIN NE.Ref.{A83A1A07-7A2A-4DAB-B273-F9F204165469}</w:instrText>
        </w:r>
      </w:ins>
      <w:r w:rsidR="00E836FC">
        <w:rPr>
          <w:sz w:val="22"/>
          <w:szCs w:val="22"/>
        </w:rPr>
        <w:fldChar w:fldCharType="separate"/>
      </w:r>
      <w:ins w:id="510" w:author="刘 红宾" w:date="2021-04-04T17:04:00Z">
        <w:r w:rsidR="00C2571B">
          <w:rPr>
            <w:rFonts w:eastAsiaTheme="minorEastAsia"/>
            <w:color w:val="080000"/>
            <w:sz w:val="22"/>
            <w:szCs w:val="22"/>
          </w:rPr>
          <w:t>[67]</w:t>
        </w:r>
      </w:ins>
      <w:ins w:id="511" w:author="刘 红宾" w:date="2021-04-03T19:22:00Z">
        <w:r w:rsidR="00E836FC">
          <w:rPr>
            <w:sz w:val="22"/>
            <w:szCs w:val="22"/>
          </w:rPr>
          <w:fldChar w:fldCharType="end"/>
        </w:r>
        <w:r w:rsidR="00E836FC">
          <w:rPr>
            <w:sz w:val="22"/>
            <w:szCs w:val="22"/>
          </w:rPr>
          <w:t xml:space="preserve"> </w:t>
        </w:r>
      </w:ins>
      <w:r w:rsidR="005F4CEE" w:rsidRPr="00BA6D15">
        <w:rPr>
          <w:sz w:val="22"/>
          <w:szCs w:val="22"/>
        </w:rPr>
        <w:t xml:space="preserve">—in humans </w:t>
      </w:r>
      <w:r w:rsidR="00444A06" w:rsidRPr="00BA6D15">
        <w:rPr>
          <w:sz w:val="22"/>
          <w:szCs w:val="22"/>
        </w:rPr>
        <w:t>are worth further study.</w:t>
      </w:r>
      <w:r w:rsidR="005F4CEE" w:rsidRPr="00BA6D15">
        <w:rPr>
          <w:sz w:val="22"/>
          <w:szCs w:val="22"/>
        </w:rPr>
        <w:t xml:space="preserve"> </w:t>
      </w:r>
      <w:r w:rsidR="00956E15" w:rsidRPr="00BA6D15">
        <w:rPr>
          <w:sz w:val="22"/>
          <w:szCs w:val="22"/>
        </w:rPr>
        <w:t>T</w:t>
      </w:r>
      <w:r w:rsidR="009C5CFD" w:rsidRPr="00BA6D15">
        <w:rPr>
          <w:sz w:val="22"/>
          <w:szCs w:val="22"/>
        </w:rPr>
        <w:t>o soften</w:t>
      </w:r>
      <w:r w:rsidR="004E1ACA" w:rsidRPr="00BA6D15">
        <w:rPr>
          <w:sz w:val="22"/>
          <w:szCs w:val="22"/>
        </w:rPr>
        <w:t xml:space="preserve"> this limitation</w:t>
      </w:r>
      <w:r w:rsidR="00956E15" w:rsidRPr="00BA6D15">
        <w:rPr>
          <w:sz w:val="22"/>
          <w:szCs w:val="22"/>
        </w:rPr>
        <w:t>, we have made efforts to</w:t>
      </w:r>
      <w:r w:rsidR="004E1ACA" w:rsidRPr="00BA6D15">
        <w:rPr>
          <w:sz w:val="22"/>
          <w:szCs w:val="22"/>
        </w:rPr>
        <w:t xml:space="preserve"> </w:t>
      </w:r>
      <w:r w:rsidR="00785368" w:rsidRPr="00BA6D15">
        <w:rPr>
          <w:sz w:val="22"/>
          <w:szCs w:val="22"/>
        </w:rPr>
        <w:t>augment the</w:t>
      </w:r>
      <w:r w:rsidR="0047201A" w:rsidRPr="00BA6D15">
        <w:rPr>
          <w:sz w:val="22"/>
          <w:szCs w:val="22"/>
        </w:rPr>
        <w:t xml:space="preserve"> </w:t>
      </w:r>
      <w:r w:rsidR="00785368" w:rsidRPr="00BA6D15">
        <w:rPr>
          <w:sz w:val="22"/>
          <w:szCs w:val="22"/>
        </w:rPr>
        <w:t xml:space="preserve">microbiome diversity </w:t>
      </w:r>
      <w:r w:rsidR="0047201A" w:rsidRPr="00BA6D15">
        <w:rPr>
          <w:sz w:val="22"/>
          <w:szCs w:val="22"/>
        </w:rPr>
        <w:t>by</w:t>
      </w:r>
      <w:r w:rsidR="00277EBF" w:rsidRPr="00BA6D15">
        <w:rPr>
          <w:sz w:val="22"/>
          <w:szCs w:val="22"/>
        </w:rPr>
        <w:t xml:space="preserve"> reanalyzing </w:t>
      </w:r>
      <w:r w:rsidR="004E1ACA" w:rsidRPr="00BA6D15">
        <w:rPr>
          <w:sz w:val="22"/>
          <w:szCs w:val="22"/>
        </w:rPr>
        <w:t>public dataset</w:t>
      </w:r>
      <w:r w:rsidR="0047201A" w:rsidRPr="00BA6D15">
        <w:rPr>
          <w:sz w:val="22"/>
          <w:szCs w:val="22"/>
        </w:rPr>
        <w:t xml:space="preserve"> from </w:t>
      </w:r>
      <w:r w:rsidR="00FF5BE5" w:rsidRPr="00BA6D15">
        <w:rPr>
          <w:sz w:val="22"/>
          <w:szCs w:val="22"/>
        </w:rPr>
        <w:t xml:space="preserve">a </w:t>
      </w:r>
      <w:r w:rsidR="0047201A" w:rsidRPr="00BA6D15">
        <w:rPr>
          <w:sz w:val="22"/>
          <w:szCs w:val="22"/>
        </w:rPr>
        <w:t>similar stud</w:t>
      </w:r>
      <w:r w:rsidR="00FF5BE5" w:rsidRPr="00BA6D15">
        <w:rPr>
          <w:sz w:val="22"/>
          <w:szCs w:val="22"/>
        </w:rPr>
        <w:t>y</w:t>
      </w:r>
      <w:r w:rsidR="004E1ACA" w:rsidRPr="00BA6D15">
        <w:rPr>
          <w:sz w:val="22"/>
          <w:szCs w:val="22"/>
        </w:rPr>
        <w:t>.</w:t>
      </w:r>
      <w:r w:rsidR="00715AF3" w:rsidRPr="00BA6D15">
        <w:rPr>
          <w:sz w:val="22"/>
          <w:szCs w:val="22"/>
        </w:rPr>
        <w:t xml:space="preserve"> </w:t>
      </w:r>
      <w:r w:rsidR="004E1ACA" w:rsidRPr="00BA6D15">
        <w:rPr>
          <w:sz w:val="22"/>
          <w:szCs w:val="22"/>
        </w:rPr>
        <w:t xml:space="preserve">Second, the </w:t>
      </w:r>
      <w:r w:rsidR="00715AF3" w:rsidRPr="00BA6D15">
        <w:rPr>
          <w:sz w:val="22"/>
          <w:szCs w:val="22"/>
        </w:rPr>
        <w:t xml:space="preserve">murine </w:t>
      </w:r>
      <w:r w:rsidR="004E1ACA" w:rsidRPr="00BA6D15">
        <w:rPr>
          <w:sz w:val="22"/>
          <w:szCs w:val="22"/>
        </w:rPr>
        <w:t xml:space="preserve">gut microbiota has distinct compositions </w:t>
      </w:r>
      <w:r w:rsidR="00CC44B3" w:rsidRPr="00BA6D15">
        <w:rPr>
          <w:sz w:val="22"/>
          <w:szCs w:val="22"/>
        </w:rPr>
        <w:t>from</w:t>
      </w:r>
      <w:r w:rsidR="004E1ACA" w:rsidRPr="00BA6D15">
        <w:rPr>
          <w:sz w:val="22"/>
          <w:szCs w:val="22"/>
        </w:rPr>
        <w:t xml:space="preserve"> humans</w:t>
      </w:r>
      <w:r w:rsidR="00381A93" w:rsidRPr="00BA6D15">
        <w:rPr>
          <w:sz w:val="22"/>
          <w:szCs w:val="22"/>
        </w:rPr>
        <w:t xml:space="preserve"> </w:t>
      </w:r>
      <w:r w:rsidR="00381A93" w:rsidRPr="00BA6D15">
        <w:rPr>
          <w:sz w:val="22"/>
          <w:szCs w:val="22"/>
        </w:rPr>
        <w:fldChar w:fldCharType="begin"/>
      </w:r>
      <w:r w:rsidR="00FD0EB7">
        <w:rPr>
          <w:sz w:val="22"/>
          <w:szCs w:val="22"/>
        </w:rPr>
        <w:instrText xml:space="preserve"> ADDIN NE.Ref.{A669DA55-006E-4AA5-9DFA-F44F27767123}</w:instrText>
      </w:r>
      <w:r w:rsidR="00381A93" w:rsidRPr="00BA6D15">
        <w:rPr>
          <w:sz w:val="22"/>
          <w:szCs w:val="22"/>
        </w:rPr>
        <w:fldChar w:fldCharType="separate"/>
      </w:r>
      <w:ins w:id="512" w:author="刘 红宾" w:date="2021-04-04T17:04:00Z">
        <w:r w:rsidR="00C2571B">
          <w:rPr>
            <w:rFonts w:eastAsiaTheme="minorEastAsia"/>
            <w:color w:val="080000"/>
            <w:sz w:val="22"/>
            <w:szCs w:val="22"/>
          </w:rPr>
          <w:t>[68]</w:t>
        </w:r>
      </w:ins>
      <w:r w:rsidR="00381A93" w:rsidRPr="00BA6D15">
        <w:rPr>
          <w:sz w:val="22"/>
          <w:szCs w:val="22"/>
        </w:rPr>
        <w:fldChar w:fldCharType="end"/>
      </w:r>
      <w:r w:rsidR="004E1ACA" w:rsidRPr="00BA6D15">
        <w:rPr>
          <w:sz w:val="22"/>
          <w:szCs w:val="22"/>
        </w:rPr>
        <w:t xml:space="preserve">. </w:t>
      </w:r>
      <w:r w:rsidR="00715AF3" w:rsidRPr="00BA6D15">
        <w:rPr>
          <w:sz w:val="22"/>
          <w:szCs w:val="22"/>
        </w:rPr>
        <w:t xml:space="preserve">Although Bacteroidetes and firmicutes are two major phyla </w:t>
      </w:r>
      <w:r w:rsidR="004960FB" w:rsidRPr="00BA6D15">
        <w:rPr>
          <w:sz w:val="22"/>
          <w:szCs w:val="22"/>
        </w:rPr>
        <w:t>shared between</w:t>
      </w:r>
      <w:r w:rsidR="00715AF3" w:rsidRPr="00BA6D15">
        <w:rPr>
          <w:sz w:val="22"/>
          <w:szCs w:val="22"/>
        </w:rPr>
        <w:t xml:space="preserve"> m</w:t>
      </w:r>
      <w:r w:rsidR="00D51646" w:rsidRPr="00BA6D15">
        <w:rPr>
          <w:sz w:val="22"/>
          <w:szCs w:val="22"/>
        </w:rPr>
        <w:t>ice</w:t>
      </w:r>
      <w:r w:rsidR="00715AF3" w:rsidRPr="00BA6D15">
        <w:rPr>
          <w:sz w:val="22"/>
          <w:szCs w:val="22"/>
        </w:rPr>
        <w:t xml:space="preserve"> and human, 85% </w:t>
      </w:r>
      <w:r w:rsidR="00D51646" w:rsidRPr="00BA6D15">
        <w:rPr>
          <w:sz w:val="22"/>
          <w:szCs w:val="22"/>
        </w:rPr>
        <w:t xml:space="preserve">genera found in the mouse gut are not </w:t>
      </w:r>
      <w:r w:rsidR="00191453" w:rsidRPr="00BA6D15">
        <w:rPr>
          <w:sz w:val="22"/>
          <w:szCs w:val="22"/>
        </w:rPr>
        <w:t>detectable</w:t>
      </w:r>
      <w:r w:rsidR="00D51646" w:rsidRPr="00BA6D15">
        <w:rPr>
          <w:sz w:val="22"/>
          <w:szCs w:val="22"/>
        </w:rPr>
        <w:t xml:space="preserve"> in </w:t>
      </w:r>
      <w:r w:rsidR="00CC44B3" w:rsidRPr="00BA6D15">
        <w:rPr>
          <w:sz w:val="22"/>
          <w:szCs w:val="22"/>
        </w:rPr>
        <w:t xml:space="preserve">the </w:t>
      </w:r>
      <w:r w:rsidR="00D51646" w:rsidRPr="00BA6D15">
        <w:rPr>
          <w:sz w:val="22"/>
          <w:szCs w:val="22"/>
        </w:rPr>
        <w:t>human</w:t>
      </w:r>
      <w:r w:rsidR="00CC44B3" w:rsidRPr="00BA6D15">
        <w:rPr>
          <w:sz w:val="22"/>
          <w:szCs w:val="22"/>
        </w:rPr>
        <w:t xml:space="preserve"> gut</w:t>
      </w:r>
      <w:ins w:id="513" w:author="刘 红宾" w:date="2021-04-03T19:23:00Z">
        <w:r w:rsidR="00E836FC">
          <w:rPr>
            <w:sz w:val="22"/>
            <w:szCs w:val="22"/>
          </w:rPr>
          <w:t xml:space="preserve"> </w:t>
        </w:r>
      </w:ins>
      <w:ins w:id="514" w:author="刘 红宾" w:date="2021-04-03T19:24:00Z">
        <w:r w:rsidR="00D032BB">
          <w:rPr>
            <w:sz w:val="22"/>
            <w:szCs w:val="22"/>
          </w:rPr>
          <w:fldChar w:fldCharType="begin"/>
        </w:r>
      </w:ins>
      <w:ins w:id="515" w:author="刘 红宾" w:date="2021-04-04T15:03:00Z">
        <w:r w:rsidR="00FD0EB7">
          <w:rPr>
            <w:sz w:val="22"/>
            <w:szCs w:val="22"/>
          </w:rPr>
          <w:instrText xml:space="preserve"> ADDIN NE.Ref.{EF135622-F792-4BAA-99EC-A8D9AC6249B7}</w:instrText>
        </w:r>
      </w:ins>
      <w:r w:rsidR="00D032BB">
        <w:rPr>
          <w:sz w:val="22"/>
          <w:szCs w:val="22"/>
        </w:rPr>
        <w:fldChar w:fldCharType="separate"/>
      </w:r>
      <w:ins w:id="516" w:author="刘 红宾" w:date="2021-04-04T17:04:00Z">
        <w:r w:rsidR="00C2571B">
          <w:rPr>
            <w:rFonts w:eastAsiaTheme="minorEastAsia"/>
            <w:color w:val="080000"/>
            <w:sz w:val="22"/>
            <w:szCs w:val="22"/>
          </w:rPr>
          <w:t>[69]</w:t>
        </w:r>
      </w:ins>
      <w:ins w:id="517" w:author="刘 红宾" w:date="2021-04-03T19:24:00Z">
        <w:r w:rsidR="00D032BB">
          <w:rPr>
            <w:sz w:val="22"/>
            <w:szCs w:val="22"/>
          </w:rPr>
          <w:fldChar w:fldCharType="end"/>
        </w:r>
      </w:ins>
      <w:r w:rsidR="00715AF3" w:rsidRPr="00BA6D15">
        <w:rPr>
          <w:sz w:val="22"/>
          <w:szCs w:val="22"/>
        </w:rPr>
        <w:t xml:space="preserve">. For example, the family </w:t>
      </w:r>
      <w:proofErr w:type="spellStart"/>
      <w:r w:rsidR="00715AF3" w:rsidRPr="00C776F0">
        <w:rPr>
          <w:i/>
          <w:iCs/>
          <w:sz w:val="22"/>
          <w:szCs w:val="22"/>
        </w:rPr>
        <w:t>Muribaculaceae</w:t>
      </w:r>
      <w:proofErr w:type="spellEnd"/>
      <w:r w:rsidR="00715AF3" w:rsidRPr="00BA6D15">
        <w:rPr>
          <w:sz w:val="22"/>
          <w:szCs w:val="22"/>
        </w:rPr>
        <w:t>—</w:t>
      </w:r>
      <w:r w:rsidR="001F7D27" w:rsidRPr="00BA6D15">
        <w:rPr>
          <w:sz w:val="22"/>
          <w:szCs w:val="22"/>
        </w:rPr>
        <w:t>a major</w:t>
      </w:r>
      <w:r w:rsidR="00715AF3" w:rsidRPr="00BA6D15">
        <w:rPr>
          <w:sz w:val="22"/>
          <w:szCs w:val="22"/>
        </w:rPr>
        <w:t xml:space="preserve"> inulin responder</w:t>
      </w:r>
      <w:r w:rsidR="009B77BE" w:rsidRPr="00BA6D15">
        <w:rPr>
          <w:sz w:val="22"/>
          <w:szCs w:val="22"/>
        </w:rPr>
        <w:t xml:space="preserve"> inferred by this study</w:t>
      </w:r>
      <w:r w:rsidR="00715AF3" w:rsidRPr="00BA6D15">
        <w:rPr>
          <w:sz w:val="22"/>
          <w:szCs w:val="22"/>
        </w:rPr>
        <w:t xml:space="preserve">—was </w:t>
      </w:r>
      <w:r w:rsidR="009B77BE" w:rsidRPr="00BA6D15">
        <w:rPr>
          <w:sz w:val="22"/>
          <w:szCs w:val="22"/>
        </w:rPr>
        <w:t>specific to the mouse</w:t>
      </w:r>
      <w:r w:rsidR="00715AF3" w:rsidRPr="00BA6D15">
        <w:rPr>
          <w:sz w:val="22"/>
          <w:szCs w:val="22"/>
        </w:rPr>
        <w:t xml:space="preserve"> gut</w:t>
      </w:r>
      <w:ins w:id="518" w:author="刘 红宾" w:date="2021-04-03T19:27:00Z">
        <w:r w:rsidR="005A501C">
          <w:rPr>
            <w:sz w:val="22"/>
            <w:szCs w:val="22"/>
          </w:rPr>
          <w:t xml:space="preserve"> </w:t>
        </w:r>
        <w:r w:rsidR="005A501C">
          <w:rPr>
            <w:sz w:val="22"/>
            <w:szCs w:val="22"/>
          </w:rPr>
          <w:fldChar w:fldCharType="begin"/>
        </w:r>
      </w:ins>
      <w:ins w:id="519" w:author="刘 红宾" w:date="2021-04-04T15:03:00Z">
        <w:r w:rsidR="00FD0EB7">
          <w:rPr>
            <w:sz w:val="22"/>
            <w:szCs w:val="22"/>
          </w:rPr>
          <w:instrText xml:space="preserve"> ADDIN NE.Ref.{B209C33B-14D0-4ABE-9FBE-98B1F5DE2CA9}</w:instrText>
        </w:r>
      </w:ins>
      <w:r w:rsidR="005A501C">
        <w:rPr>
          <w:sz w:val="22"/>
          <w:szCs w:val="22"/>
        </w:rPr>
        <w:fldChar w:fldCharType="separate"/>
      </w:r>
      <w:ins w:id="520" w:author="刘 红宾" w:date="2021-04-04T17:04:00Z">
        <w:r w:rsidR="00C2571B">
          <w:rPr>
            <w:rFonts w:eastAsiaTheme="minorEastAsia"/>
            <w:color w:val="080000"/>
            <w:sz w:val="22"/>
            <w:szCs w:val="22"/>
          </w:rPr>
          <w:t>[70]</w:t>
        </w:r>
      </w:ins>
      <w:ins w:id="521" w:author="刘 红宾" w:date="2021-04-03T19:27:00Z">
        <w:r w:rsidR="005A501C">
          <w:rPr>
            <w:sz w:val="22"/>
            <w:szCs w:val="22"/>
          </w:rPr>
          <w:fldChar w:fldCharType="end"/>
        </w:r>
      </w:ins>
      <w:r w:rsidR="00715AF3" w:rsidRPr="00BA6D15">
        <w:rPr>
          <w:sz w:val="22"/>
          <w:szCs w:val="22"/>
        </w:rPr>
        <w:t>.</w:t>
      </w:r>
      <w:r w:rsidR="009278C9" w:rsidRPr="00BA6D15">
        <w:rPr>
          <w:sz w:val="22"/>
          <w:szCs w:val="22"/>
        </w:rPr>
        <w:t xml:space="preserve"> </w:t>
      </w:r>
      <w:r w:rsidR="00840269" w:rsidRPr="00BA6D15">
        <w:rPr>
          <w:sz w:val="22"/>
          <w:szCs w:val="22"/>
        </w:rPr>
        <w:t xml:space="preserve">Moreover, the </w:t>
      </w:r>
      <w:r w:rsidR="00C246B9" w:rsidRPr="00BA6D15">
        <w:rPr>
          <w:sz w:val="22"/>
          <w:szCs w:val="22"/>
        </w:rPr>
        <w:t xml:space="preserve">differences in </w:t>
      </w:r>
      <w:r w:rsidR="00B97578" w:rsidRPr="00BA6D15">
        <w:rPr>
          <w:sz w:val="22"/>
          <w:szCs w:val="22"/>
        </w:rPr>
        <w:t>microbiota</w:t>
      </w:r>
      <w:r w:rsidR="00A9555E" w:rsidRPr="00BA6D15">
        <w:rPr>
          <w:sz w:val="22"/>
          <w:szCs w:val="22"/>
        </w:rPr>
        <w:t xml:space="preserve"> </w:t>
      </w:r>
      <w:r w:rsidR="00B97578" w:rsidRPr="00BA6D15">
        <w:rPr>
          <w:sz w:val="22"/>
          <w:szCs w:val="22"/>
        </w:rPr>
        <w:t>composition</w:t>
      </w:r>
      <w:r w:rsidR="00A9555E" w:rsidRPr="00BA6D15">
        <w:rPr>
          <w:sz w:val="22"/>
          <w:szCs w:val="22"/>
        </w:rPr>
        <w:t xml:space="preserve"> </w:t>
      </w:r>
      <w:r w:rsidR="00C246B9" w:rsidRPr="00BA6D15">
        <w:rPr>
          <w:sz w:val="22"/>
          <w:szCs w:val="22"/>
        </w:rPr>
        <w:t>between mice and human diversify the gut environment</w:t>
      </w:r>
      <w:r w:rsidR="00B376E6" w:rsidRPr="00BA6D15">
        <w:rPr>
          <w:sz w:val="22"/>
          <w:szCs w:val="22"/>
        </w:rPr>
        <w:t xml:space="preserve"> </w:t>
      </w:r>
      <w:r w:rsidR="00A9555E" w:rsidRPr="00BA6D15">
        <w:rPr>
          <w:sz w:val="22"/>
          <w:szCs w:val="22"/>
        </w:rPr>
        <w:t>at functional levels</w:t>
      </w:r>
      <w:r w:rsidR="00197C50" w:rsidRPr="00BA6D15">
        <w:rPr>
          <w:sz w:val="22"/>
          <w:szCs w:val="22"/>
        </w:rPr>
        <w:t>,</w:t>
      </w:r>
      <w:r w:rsidR="00C246B9" w:rsidRPr="00BA6D15">
        <w:rPr>
          <w:sz w:val="22"/>
          <w:szCs w:val="22"/>
        </w:rPr>
        <w:t xml:space="preserve"> </w:t>
      </w:r>
      <w:r w:rsidR="00DE7A30" w:rsidRPr="00BA6D15">
        <w:rPr>
          <w:sz w:val="22"/>
          <w:szCs w:val="22"/>
        </w:rPr>
        <w:t xml:space="preserve">resulting in differential </w:t>
      </w:r>
      <w:r w:rsidR="00840269" w:rsidRPr="00BA6D15">
        <w:rPr>
          <w:sz w:val="22"/>
          <w:szCs w:val="22"/>
        </w:rPr>
        <w:t xml:space="preserve">dietary responses </w:t>
      </w:r>
      <w:r w:rsidR="009571EF" w:rsidRPr="00BA6D15">
        <w:rPr>
          <w:sz w:val="22"/>
          <w:szCs w:val="22"/>
        </w:rPr>
        <w:t xml:space="preserve">of the same microbes </w:t>
      </w:r>
      <w:r w:rsidR="00DE7A30" w:rsidRPr="00BA6D15">
        <w:rPr>
          <w:sz w:val="22"/>
          <w:szCs w:val="22"/>
        </w:rPr>
        <w:t>between the two ecosystems</w:t>
      </w:r>
      <w:r w:rsidR="00840269" w:rsidRPr="00BA6D15">
        <w:rPr>
          <w:sz w:val="22"/>
          <w:szCs w:val="22"/>
        </w:rPr>
        <w:t xml:space="preserve">. For instance, </w:t>
      </w:r>
      <w:r w:rsidR="00715AF3" w:rsidRPr="00BA6D15">
        <w:rPr>
          <w:color w:val="242021"/>
          <w:sz w:val="22"/>
          <w:szCs w:val="22"/>
        </w:rPr>
        <w:t xml:space="preserve">the two human </w:t>
      </w:r>
      <w:proofErr w:type="spellStart"/>
      <w:r w:rsidR="00715AF3" w:rsidRPr="00BA6D15">
        <w:rPr>
          <w:color w:val="242021"/>
          <w:sz w:val="22"/>
          <w:szCs w:val="22"/>
        </w:rPr>
        <w:t>inulin</w:t>
      </w:r>
      <w:proofErr w:type="spellEnd"/>
      <w:r w:rsidR="00715AF3" w:rsidRPr="00BA6D15">
        <w:rPr>
          <w:color w:val="242021"/>
          <w:sz w:val="22"/>
          <w:szCs w:val="22"/>
        </w:rPr>
        <w:t xml:space="preserve"> responders—</w:t>
      </w:r>
      <w:r w:rsidR="004E1ACA" w:rsidRPr="00C776F0">
        <w:rPr>
          <w:i/>
          <w:iCs/>
          <w:color w:val="242021"/>
          <w:sz w:val="22"/>
          <w:szCs w:val="22"/>
        </w:rPr>
        <w:t>Bifidobacterium</w:t>
      </w:r>
      <w:r w:rsidR="004E1ACA" w:rsidRPr="00BA6D15">
        <w:rPr>
          <w:color w:val="242021"/>
          <w:sz w:val="22"/>
          <w:szCs w:val="22"/>
        </w:rPr>
        <w:t xml:space="preserve"> and </w:t>
      </w:r>
      <w:proofErr w:type="spellStart"/>
      <w:r w:rsidR="00715AF3" w:rsidRPr="00C776F0">
        <w:rPr>
          <w:i/>
          <w:iCs/>
          <w:color w:val="242021"/>
          <w:sz w:val="22"/>
          <w:szCs w:val="22"/>
        </w:rPr>
        <w:t>A</w:t>
      </w:r>
      <w:r w:rsidR="004E1ACA" w:rsidRPr="00C776F0">
        <w:rPr>
          <w:i/>
          <w:iCs/>
          <w:color w:val="242021"/>
          <w:sz w:val="22"/>
          <w:szCs w:val="22"/>
        </w:rPr>
        <w:t>naerostipes</w:t>
      </w:r>
      <w:proofErr w:type="spellEnd"/>
      <w:r w:rsidR="00715AF3" w:rsidRPr="00BA6D15">
        <w:rPr>
          <w:color w:val="242021"/>
          <w:sz w:val="22"/>
          <w:szCs w:val="22"/>
        </w:rPr>
        <w:t>—were</w:t>
      </w:r>
      <w:r w:rsidR="004E1ACA" w:rsidRPr="00BA6D15">
        <w:rPr>
          <w:color w:val="242021"/>
          <w:sz w:val="22"/>
          <w:szCs w:val="22"/>
        </w:rPr>
        <w:t xml:space="preserve"> present in the m</w:t>
      </w:r>
      <w:r w:rsidR="00C92D5E" w:rsidRPr="00BA6D15">
        <w:rPr>
          <w:color w:val="242021"/>
          <w:sz w:val="22"/>
          <w:szCs w:val="22"/>
        </w:rPr>
        <w:t>ice</w:t>
      </w:r>
      <w:r w:rsidR="004E1ACA" w:rsidRPr="00BA6D15">
        <w:rPr>
          <w:color w:val="242021"/>
          <w:sz w:val="22"/>
          <w:szCs w:val="22"/>
        </w:rPr>
        <w:t xml:space="preserve"> gut</w:t>
      </w:r>
      <w:r w:rsidR="00810A6F" w:rsidRPr="00BA6D15">
        <w:rPr>
          <w:color w:val="242021"/>
          <w:sz w:val="22"/>
          <w:szCs w:val="22"/>
        </w:rPr>
        <w:t xml:space="preserve"> but</w:t>
      </w:r>
      <w:r w:rsidR="004E1ACA" w:rsidRPr="00BA6D15">
        <w:rPr>
          <w:color w:val="242021"/>
          <w:sz w:val="22"/>
          <w:szCs w:val="22"/>
        </w:rPr>
        <w:t xml:space="preserve"> the</w:t>
      </w:r>
      <w:r w:rsidR="00715AF3" w:rsidRPr="00BA6D15">
        <w:rPr>
          <w:color w:val="242021"/>
          <w:sz w:val="22"/>
          <w:szCs w:val="22"/>
        </w:rPr>
        <w:t>ir</w:t>
      </w:r>
      <w:r w:rsidR="004E1ACA" w:rsidRPr="00BA6D15">
        <w:rPr>
          <w:color w:val="242021"/>
          <w:sz w:val="22"/>
          <w:szCs w:val="22"/>
        </w:rPr>
        <w:t xml:space="preserve"> relative abundance</w:t>
      </w:r>
      <w:r w:rsidR="00715AF3" w:rsidRPr="00BA6D15">
        <w:rPr>
          <w:color w:val="242021"/>
          <w:sz w:val="22"/>
          <w:szCs w:val="22"/>
        </w:rPr>
        <w:t>s</w:t>
      </w:r>
      <w:r w:rsidR="004E1ACA" w:rsidRPr="00BA6D15">
        <w:rPr>
          <w:color w:val="242021"/>
          <w:sz w:val="22"/>
          <w:szCs w:val="22"/>
        </w:rPr>
        <w:t xml:space="preserve"> </w:t>
      </w:r>
      <w:r w:rsidR="00640377" w:rsidRPr="00BA6D15">
        <w:rPr>
          <w:color w:val="242021"/>
          <w:sz w:val="22"/>
          <w:szCs w:val="22"/>
        </w:rPr>
        <w:t>remain</w:t>
      </w:r>
      <w:r w:rsidR="004E1ACA" w:rsidRPr="00BA6D15">
        <w:rPr>
          <w:color w:val="242021"/>
          <w:sz w:val="22"/>
          <w:szCs w:val="22"/>
        </w:rPr>
        <w:t xml:space="preserve"> low </w:t>
      </w:r>
      <w:r w:rsidR="00640377" w:rsidRPr="00BA6D15">
        <w:rPr>
          <w:color w:val="242021"/>
          <w:sz w:val="22"/>
          <w:szCs w:val="22"/>
        </w:rPr>
        <w:t>and unresponsive to inulin intervention throughout the entire period of observation</w:t>
      </w:r>
      <w:r w:rsidR="00E64977" w:rsidRPr="00BA6D15">
        <w:rPr>
          <w:color w:val="242021"/>
          <w:sz w:val="22"/>
          <w:szCs w:val="22"/>
        </w:rPr>
        <w:t xml:space="preserve"> (</w:t>
      </w:r>
      <w:r w:rsidR="00E64977" w:rsidRPr="00BA6D15">
        <w:rPr>
          <w:color w:val="242021"/>
          <w:sz w:val="22"/>
          <w:szCs w:val="22"/>
          <w:highlight w:val="yellow"/>
        </w:rPr>
        <w:t>Fig. S</w:t>
      </w:r>
      <w:r w:rsidR="00840691">
        <w:rPr>
          <w:color w:val="242021"/>
          <w:sz w:val="22"/>
          <w:szCs w:val="22"/>
          <w:highlight w:val="yellow"/>
        </w:rPr>
        <w:t>13B</w:t>
      </w:r>
      <w:r w:rsidR="00E64977" w:rsidRPr="00BA6D15">
        <w:rPr>
          <w:color w:val="242021"/>
          <w:sz w:val="22"/>
          <w:szCs w:val="22"/>
        </w:rPr>
        <w:t>)</w:t>
      </w:r>
      <w:r w:rsidR="004E1ACA" w:rsidRPr="00BA6D15">
        <w:rPr>
          <w:color w:val="242021"/>
          <w:sz w:val="22"/>
          <w:szCs w:val="22"/>
        </w:rPr>
        <w:t xml:space="preserve">. </w:t>
      </w:r>
      <w:r w:rsidR="00741995" w:rsidRPr="00BA6D15">
        <w:rPr>
          <w:color w:val="242021"/>
          <w:sz w:val="22"/>
          <w:szCs w:val="22"/>
        </w:rPr>
        <w:t>Th</w:t>
      </w:r>
      <w:r w:rsidR="006F219D" w:rsidRPr="00BA6D15">
        <w:rPr>
          <w:color w:val="242021"/>
          <w:sz w:val="22"/>
          <w:szCs w:val="22"/>
        </w:rPr>
        <w:t>is</w:t>
      </w:r>
      <w:r w:rsidR="00741995" w:rsidRPr="00BA6D15">
        <w:rPr>
          <w:color w:val="242021"/>
          <w:sz w:val="22"/>
          <w:szCs w:val="22"/>
        </w:rPr>
        <w:t xml:space="preserve"> </w:t>
      </w:r>
      <w:r w:rsidR="00C92D5E" w:rsidRPr="00BA6D15">
        <w:rPr>
          <w:color w:val="242021"/>
          <w:sz w:val="22"/>
          <w:szCs w:val="22"/>
        </w:rPr>
        <w:t xml:space="preserve">example </w:t>
      </w:r>
      <w:r w:rsidR="00A12BD8" w:rsidRPr="00BA6D15">
        <w:rPr>
          <w:color w:val="242021"/>
          <w:sz w:val="22"/>
          <w:szCs w:val="22"/>
        </w:rPr>
        <w:t>shows</w:t>
      </w:r>
      <w:r w:rsidR="00C92D5E" w:rsidRPr="00BA6D15">
        <w:rPr>
          <w:color w:val="242021"/>
          <w:sz w:val="22"/>
          <w:szCs w:val="22"/>
        </w:rPr>
        <w:t xml:space="preserve"> that</w:t>
      </w:r>
      <w:r w:rsidR="00741995" w:rsidRPr="00BA6D15">
        <w:rPr>
          <w:color w:val="242021"/>
          <w:sz w:val="22"/>
          <w:szCs w:val="22"/>
        </w:rPr>
        <w:t xml:space="preserve"> bacteria</w:t>
      </w:r>
      <w:r w:rsidR="00C92D5E" w:rsidRPr="00BA6D15">
        <w:rPr>
          <w:color w:val="242021"/>
          <w:sz w:val="22"/>
          <w:szCs w:val="22"/>
        </w:rPr>
        <w:t xml:space="preserve"> </w:t>
      </w:r>
      <w:r w:rsidR="00A12BD8" w:rsidRPr="00BA6D15">
        <w:rPr>
          <w:color w:val="242021"/>
          <w:sz w:val="22"/>
          <w:szCs w:val="22"/>
        </w:rPr>
        <w:t>responding to</w:t>
      </w:r>
      <w:r w:rsidR="00C92D5E" w:rsidRPr="00BA6D15">
        <w:rPr>
          <w:color w:val="242021"/>
          <w:sz w:val="22"/>
          <w:szCs w:val="22"/>
        </w:rPr>
        <w:t xml:space="preserve"> dietary fiber</w:t>
      </w:r>
      <w:r w:rsidR="00741995" w:rsidRPr="00BA6D15">
        <w:rPr>
          <w:color w:val="242021"/>
          <w:sz w:val="22"/>
          <w:szCs w:val="22"/>
        </w:rPr>
        <w:t xml:space="preserve"> in </w:t>
      </w:r>
      <w:r w:rsidR="00E64977" w:rsidRPr="00BA6D15">
        <w:rPr>
          <w:color w:val="242021"/>
          <w:sz w:val="22"/>
          <w:szCs w:val="22"/>
        </w:rPr>
        <w:t xml:space="preserve">one of the two mammalian systems </w:t>
      </w:r>
      <w:r w:rsidR="00C92D5E" w:rsidRPr="00BA6D15">
        <w:rPr>
          <w:color w:val="242021"/>
          <w:sz w:val="22"/>
          <w:szCs w:val="22"/>
        </w:rPr>
        <w:t xml:space="preserve">may not consistently respond in the other, suggesting </w:t>
      </w:r>
      <w:r w:rsidR="00741995" w:rsidRPr="00BA6D15">
        <w:rPr>
          <w:color w:val="242021"/>
          <w:sz w:val="22"/>
          <w:szCs w:val="22"/>
        </w:rPr>
        <w:t xml:space="preserve">that </w:t>
      </w:r>
      <w:r w:rsidR="004E1ACA" w:rsidRPr="00BA6D15">
        <w:rPr>
          <w:sz w:val="22"/>
          <w:szCs w:val="22"/>
        </w:rPr>
        <w:t>community ecology</w:t>
      </w:r>
      <w:r w:rsidR="00741995" w:rsidRPr="00BA6D15">
        <w:rPr>
          <w:sz w:val="22"/>
          <w:szCs w:val="22"/>
        </w:rPr>
        <w:t xml:space="preserve"> </w:t>
      </w:r>
      <w:r w:rsidR="004E1ACA" w:rsidRPr="00BA6D15">
        <w:rPr>
          <w:sz w:val="22"/>
          <w:szCs w:val="22"/>
        </w:rPr>
        <w:t xml:space="preserve">may play </w:t>
      </w:r>
      <w:r w:rsidR="00B97578" w:rsidRPr="00BA6D15">
        <w:rPr>
          <w:sz w:val="22"/>
          <w:szCs w:val="22"/>
        </w:rPr>
        <w:t>a</w:t>
      </w:r>
      <w:r w:rsidR="004E1ACA" w:rsidRPr="00BA6D15">
        <w:rPr>
          <w:sz w:val="22"/>
          <w:szCs w:val="22"/>
        </w:rPr>
        <w:t xml:space="preserve"> selective role in the activation of fiber degraders </w:t>
      </w:r>
      <w:r w:rsidR="00741995" w:rsidRPr="00BA6D15">
        <w:rPr>
          <w:sz w:val="22"/>
          <w:szCs w:val="22"/>
        </w:rPr>
        <w:t xml:space="preserve">depending on the </w:t>
      </w:r>
      <w:r w:rsidR="00150511" w:rsidRPr="00BA6D15">
        <w:rPr>
          <w:sz w:val="22"/>
          <w:szCs w:val="22"/>
        </w:rPr>
        <w:t>surrounding environment</w:t>
      </w:r>
      <w:r w:rsidR="004E1ACA" w:rsidRPr="00BA6D15">
        <w:rPr>
          <w:sz w:val="22"/>
          <w:szCs w:val="22"/>
        </w:rPr>
        <w:t>.</w:t>
      </w:r>
    </w:p>
    <w:p w14:paraId="0FB3F116" w14:textId="11B8971F" w:rsidR="00A4099A" w:rsidRPr="00BA6D15" w:rsidRDefault="00A4099A" w:rsidP="00BA6D15">
      <w:pPr>
        <w:jc w:val="both"/>
        <w:rPr>
          <w:b/>
          <w:bCs/>
          <w:color w:val="000000"/>
          <w:sz w:val="22"/>
          <w:szCs w:val="22"/>
        </w:rPr>
      </w:pPr>
    </w:p>
    <w:p w14:paraId="3D7462BC" w14:textId="2DCE11D4" w:rsidR="0041067E" w:rsidRPr="00BA6D15" w:rsidRDefault="001C298C" w:rsidP="0041067E">
      <w:pPr>
        <w:jc w:val="both"/>
        <w:rPr>
          <w:sz w:val="22"/>
          <w:szCs w:val="22"/>
        </w:rPr>
      </w:pPr>
      <w:r w:rsidRPr="00BA6D15">
        <w:rPr>
          <w:b/>
          <w:bCs/>
          <w:color w:val="2A2A2A"/>
          <w:sz w:val="22"/>
          <w:szCs w:val="22"/>
          <w:shd w:val="clear" w:color="auto" w:fill="FFFFFF"/>
        </w:rPr>
        <w:br w:type="page"/>
      </w:r>
    </w:p>
    <w:p w14:paraId="51F8C626" w14:textId="6EC8E8EF" w:rsidR="006B2B11" w:rsidRPr="002B6EEC" w:rsidRDefault="006B2B11" w:rsidP="00235E3B">
      <w:pPr>
        <w:jc w:val="both"/>
        <w:rPr>
          <w:b/>
          <w:bCs/>
          <w:color w:val="2A2A2A"/>
          <w:shd w:val="clear" w:color="auto" w:fill="FFFFFF"/>
        </w:rPr>
      </w:pPr>
      <w:r w:rsidRPr="002B6EEC">
        <w:rPr>
          <w:b/>
          <w:bCs/>
          <w:color w:val="2A2A2A"/>
          <w:shd w:val="clear" w:color="auto" w:fill="FFFFFF"/>
        </w:rPr>
        <w:lastRenderedPageBreak/>
        <w:t>Methods</w:t>
      </w:r>
    </w:p>
    <w:p w14:paraId="39184BA7" w14:textId="77777777" w:rsidR="00E41A28" w:rsidRPr="00BA6D15" w:rsidRDefault="00E41A28" w:rsidP="00BA6D15">
      <w:pPr>
        <w:jc w:val="both"/>
        <w:rPr>
          <w:b/>
          <w:bCs/>
          <w:color w:val="2A2A2A"/>
          <w:sz w:val="22"/>
          <w:szCs w:val="22"/>
          <w:shd w:val="clear" w:color="auto" w:fill="FFFFFF"/>
        </w:rPr>
      </w:pPr>
    </w:p>
    <w:p w14:paraId="7480C408" w14:textId="45AA21F4" w:rsidR="006B2B11" w:rsidRPr="00BA6D15" w:rsidRDefault="006B2B11" w:rsidP="00C3619E">
      <w:pPr>
        <w:jc w:val="both"/>
        <w:rPr>
          <w:color w:val="2A2A2A"/>
          <w:sz w:val="22"/>
          <w:szCs w:val="22"/>
          <w:shd w:val="clear" w:color="auto" w:fill="FFFFFF"/>
        </w:rPr>
      </w:pPr>
      <w:r w:rsidRPr="00BA6D15">
        <w:rPr>
          <w:b/>
          <w:bCs/>
          <w:color w:val="2A2A2A"/>
          <w:sz w:val="22"/>
          <w:szCs w:val="22"/>
          <w:shd w:val="clear" w:color="auto" w:fill="FFFFFF"/>
        </w:rPr>
        <w:t>Animal experiment</w:t>
      </w:r>
      <w:r w:rsidR="00A61398" w:rsidRPr="00BA6D15">
        <w:rPr>
          <w:b/>
          <w:bCs/>
          <w:color w:val="2A2A2A"/>
          <w:sz w:val="22"/>
          <w:szCs w:val="22"/>
          <w:shd w:val="clear" w:color="auto" w:fill="FFFFFF"/>
        </w:rPr>
        <w:t>.</w:t>
      </w:r>
      <w:r w:rsidR="00A61398" w:rsidRPr="00BA6D15">
        <w:rPr>
          <w:color w:val="2A2A2A"/>
          <w:sz w:val="22"/>
          <w:szCs w:val="22"/>
          <w:shd w:val="clear" w:color="auto" w:fill="FFFFFF"/>
        </w:rPr>
        <w:t xml:space="preserve"> </w:t>
      </w:r>
      <w:r w:rsidRPr="00BA6D15">
        <w:rPr>
          <w:color w:val="2A2A2A"/>
          <w:sz w:val="22"/>
          <w:szCs w:val="22"/>
          <w:shd w:val="clear" w:color="auto" w:fill="FFFFFF"/>
        </w:rPr>
        <w:t xml:space="preserve">Specific-pathogen-free (SPF) female C57BL/6J mice for different gut microbial composition were obtained at 6 weeks of age from Beijing (A Charles River Company, Beijing, China), Hunan (Hunan </w:t>
      </w:r>
      <w:proofErr w:type="spellStart"/>
      <w:r w:rsidRPr="00BA6D15">
        <w:rPr>
          <w:color w:val="2A2A2A"/>
          <w:sz w:val="22"/>
          <w:szCs w:val="22"/>
          <w:shd w:val="clear" w:color="auto" w:fill="FFFFFF"/>
        </w:rPr>
        <w:t>Slac</w:t>
      </w:r>
      <w:proofErr w:type="spellEnd"/>
      <w:r w:rsidRPr="00BA6D15">
        <w:rPr>
          <w:color w:val="2A2A2A"/>
          <w:sz w:val="22"/>
          <w:szCs w:val="22"/>
          <w:shd w:val="clear" w:color="auto" w:fill="FFFFFF"/>
        </w:rPr>
        <w:t xml:space="preserve"> </w:t>
      </w:r>
      <w:proofErr w:type="spellStart"/>
      <w:r w:rsidRPr="00BA6D15">
        <w:rPr>
          <w:color w:val="2A2A2A"/>
          <w:sz w:val="22"/>
          <w:szCs w:val="22"/>
          <w:shd w:val="clear" w:color="auto" w:fill="FFFFFF"/>
        </w:rPr>
        <w:t>Jingda</w:t>
      </w:r>
      <w:proofErr w:type="spellEnd"/>
      <w:r w:rsidRPr="00BA6D15">
        <w:rPr>
          <w:color w:val="2A2A2A"/>
          <w:sz w:val="22"/>
          <w:szCs w:val="22"/>
          <w:shd w:val="clear" w:color="auto" w:fill="FFFFFF"/>
        </w:rPr>
        <w:t xml:space="preserve"> Laboratory Animal Company, Ltd., Changsha, China), Guangdong (Guangdong Medical Laboratory Animal Center, Foshan, China)), Shanghai</w:t>
      </w:r>
      <w:r w:rsidRPr="00BA6D15">
        <w:rPr>
          <w:sz w:val="22"/>
          <w:szCs w:val="22"/>
        </w:rPr>
        <w:t xml:space="preserve"> </w:t>
      </w:r>
      <w:r w:rsidRPr="00BA6D15">
        <w:rPr>
          <w:color w:val="2A2A2A"/>
          <w:sz w:val="22"/>
          <w:szCs w:val="22"/>
          <w:shd w:val="clear" w:color="auto" w:fill="FFFFFF"/>
        </w:rPr>
        <w:t xml:space="preserve">(SLAC Laboratory Animal Co., Ltd., Shanghai, China). Mice were maintained on a 12-h light/dark cycle and allowed ad libitum access to food and water throughout the experiment. After acclimatizing to the diet and housing environment for 1 week, mice from each vendor were randomly separated into three groups: cellulose group, resistant starch group, and inulin group (n = 5). Composition of all diets including the source of dietary fibers </w:t>
      </w:r>
      <w:r w:rsidR="000B5A94" w:rsidRPr="00BA6D15">
        <w:rPr>
          <w:color w:val="2A2A2A"/>
          <w:sz w:val="22"/>
          <w:szCs w:val="22"/>
          <w:shd w:val="clear" w:color="auto" w:fill="FFFFFF"/>
        </w:rPr>
        <w:t xml:space="preserve">cellulose, resistant starch, and </w:t>
      </w:r>
      <w:r w:rsidRPr="00BA6D15">
        <w:rPr>
          <w:color w:val="2A2A2A"/>
          <w:sz w:val="22"/>
          <w:szCs w:val="22"/>
          <w:shd w:val="clear" w:color="auto" w:fill="FFFFFF"/>
        </w:rPr>
        <w:t>inulin are provided in supplementary table 1 (</w:t>
      </w:r>
      <w:r w:rsidRPr="00EE3FF7">
        <w:rPr>
          <w:color w:val="2A2A2A"/>
          <w:sz w:val="22"/>
          <w:szCs w:val="22"/>
          <w:highlight w:val="yellow"/>
          <w:shd w:val="clear" w:color="auto" w:fill="FFFFFF"/>
        </w:rPr>
        <w:t>Table S</w:t>
      </w:r>
      <w:r w:rsidR="00EE3FF7">
        <w:rPr>
          <w:color w:val="2A2A2A"/>
          <w:sz w:val="22"/>
          <w:szCs w:val="22"/>
          <w:highlight w:val="yellow"/>
          <w:shd w:val="clear" w:color="auto" w:fill="FFFFFF"/>
        </w:rPr>
        <w:t>7</w:t>
      </w:r>
      <w:r w:rsidRPr="00BA6D15">
        <w:rPr>
          <w:color w:val="2A2A2A"/>
          <w:sz w:val="22"/>
          <w:szCs w:val="22"/>
          <w:shd w:val="clear" w:color="auto" w:fill="FFFFFF"/>
        </w:rPr>
        <w:t xml:space="preserve">).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w:t>
      </w:r>
      <w:r w:rsidR="002B1107" w:rsidRPr="00BA6D15">
        <w:rPr>
          <w:color w:val="2A2A2A"/>
          <w:sz w:val="22"/>
          <w:szCs w:val="22"/>
          <w:shd w:val="clear" w:color="auto" w:fill="FFFFFF"/>
        </w:rPr>
        <w:t>twice in one week</w:t>
      </w:r>
      <w:r w:rsidRPr="00BA6D15">
        <w:rPr>
          <w:color w:val="2A2A2A"/>
          <w:sz w:val="22"/>
          <w:szCs w:val="22"/>
          <w:shd w:val="clear" w:color="auto" w:fill="FFFFFF"/>
        </w:rPr>
        <w:t xml:space="preserve">), body weight was individually measured, and </w:t>
      </w:r>
      <w:r w:rsidRPr="00BA6D15">
        <w:rPr>
          <w:color w:val="000000"/>
          <w:sz w:val="22"/>
          <w:szCs w:val="22"/>
        </w:rPr>
        <w:t xml:space="preserve">food intake and </w:t>
      </w:r>
      <w:r w:rsidRPr="00BA6D15">
        <w:rPr>
          <w:sz w:val="22"/>
          <w:szCs w:val="22"/>
        </w:rPr>
        <w:t>fecal output</w:t>
      </w:r>
      <w:r w:rsidRPr="00BA6D15">
        <w:rPr>
          <w:color w:val="2A2A2A"/>
          <w:sz w:val="22"/>
          <w:szCs w:val="22"/>
          <w:shd w:val="clear" w:color="auto" w:fill="FFFFFF"/>
        </w:rPr>
        <w:t xml:space="preserve"> of each cage mice during the past three days per cage were measured. This study was performed in accordance with the recommendations of the National Care and Use of Animals Guidelines (China) and approved by the Institutional Animal Care and Use Committee (IACUC) of the Shenzhen Institutes of Advanced Technology, Chinese Academy of Sciences.</w:t>
      </w:r>
    </w:p>
    <w:p w14:paraId="0AED4A44" w14:textId="77777777" w:rsidR="006B2B11" w:rsidRPr="00BA6D15" w:rsidRDefault="006B2B11" w:rsidP="00BA6D15">
      <w:pPr>
        <w:jc w:val="both"/>
        <w:rPr>
          <w:color w:val="2A2A2A"/>
          <w:sz w:val="22"/>
          <w:szCs w:val="22"/>
          <w:shd w:val="clear" w:color="auto" w:fill="FFFFFF"/>
        </w:rPr>
      </w:pPr>
    </w:p>
    <w:p w14:paraId="515EADB2" w14:textId="02846D0A" w:rsidR="006B2B11" w:rsidRPr="00BA6D15" w:rsidRDefault="006B2B11" w:rsidP="00C3619E">
      <w:pPr>
        <w:jc w:val="both"/>
        <w:rPr>
          <w:color w:val="2A2A2A"/>
          <w:sz w:val="22"/>
          <w:szCs w:val="22"/>
          <w:shd w:val="clear" w:color="auto" w:fill="FFFFFF"/>
        </w:rPr>
      </w:pPr>
      <w:r w:rsidRPr="00BA6D15">
        <w:rPr>
          <w:b/>
          <w:bCs/>
          <w:color w:val="2A2A2A"/>
          <w:sz w:val="22"/>
          <w:szCs w:val="22"/>
          <w:shd w:val="clear" w:color="auto" w:fill="FFFFFF"/>
        </w:rPr>
        <w:t>GC-MS analysis of fecal SCFA concentration</w:t>
      </w:r>
      <w:r w:rsidR="007740A5" w:rsidRPr="00BA6D15">
        <w:rPr>
          <w:b/>
          <w:bCs/>
          <w:color w:val="2A2A2A"/>
          <w:sz w:val="22"/>
          <w:szCs w:val="22"/>
          <w:shd w:val="clear" w:color="auto" w:fill="FFFFFF"/>
        </w:rPr>
        <w:t xml:space="preserve">. </w:t>
      </w:r>
      <w:r w:rsidRPr="00BA6D15">
        <w:rPr>
          <w:color w:val="2A2A2A"/>
          <w:sz w:val="22"/>
          <w:szCs w:val="22"/>
          <w:shd w:val="clear" w:color="auto" w:fill="FFFFFF"/>
        </w:rPr>
        <w:t>The SCFAs were analyzed according to the previous studies with modifications</w:t>
      </w:r>
      <w:r w:rsidR="002B1107" w:rsidRPr="00BA6D15">
        <w:rPr>
          <w:color w:val="2A2A2A"/>
          <w:sz w:val="22"/>
          <w:szCs w:val="22"/>
          <w:shd w:val="clear" w:color="auto" w:fill="FFFFFF"/>
        </w:rPr>
        <w:t xml:space="preserve"> </w:t>
      </w:r>
      <w:r w:rsidR="00434C87"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NE.Ref.{92CAD159-2022-4440-B7FA-913075C3285B}</w:instrText>
      </w:r>
      <w:r w:rsidR="00434C87" w:rsidRPr="00BA6D15">
        <w:rPr>
          <w:color w:val="2A2A2A"/>
          <w:sz w:val="22"/>
          <w:szCs w:val="22"/>
          <w:shd w:val="clear" w:color="auto" w:fill="FFFFFF"/>
        </w:rPr>
        <w:fldChar w:fldCharType="separate"/>
      </w:r>
      <w:ins w:id="522" w:author="刘 红宾" w:date="2021-04-04T17:04:00Z">
        <w:r w:rsidR="00C2571B">
          <w:rPr>
            <w:rFonts w:eastAsiaTheme="minorEastAsia"/>
            <w:color w:val="080000"/>
            <w:sz w:val="22"/>
            <w:szCs w:val="22"/>
          </w:rPr>
          <w:t>[71]</w:t>
        </w:r>
      </w:ins>
      <w:r w:rsidR="00434C87" w:rsidRPr="00BA6D15">
        <w:rPr>
          <w:color w:val="2A2A2A"/>
          <w:sz w:val="22"/>
          <w:szCs w:val="22"/>
          <w:shd w:val="clear" w:color="auto" w:fill="FFFFFF"/>
        </w:rPr>
        <w:fldChar w:fldCharType="end"/>
      </w:r>
      <w:r w:rsidRPr="00BA6D15">
        <w:rPr>
          <w:color w:val="2A2A2A"/>
          <w:sz w:val="22"/>
          <w:szCs w:val="22"/>
          <w:shd w:val="clear" w:color="auto" w:fill="FFFFFF"/>
        </w:rPr>
        <w:t>. For the sample extraction, 0.05 g of frozen feces were mixed with 300 µL of pure water containing caproic acid-6,6,6-d3 (CDN Isotopes, Quebec, Canada) as internal standard (IS, final concentration 20 µg/mL). After adding 1.0 mm diameter zirconia/silica beads (</w:t>
      </w:r>
      <w:proofErr w:type="spellStart"/>
      <w:r w:rsidRPr="00BA6D15">
        <w:rPr>
          <w:color w:val="2A2A2A"/>
          <w:sz w:val="22"/>
          <w:szCs w:val="22"/>
          <w:shd w:val="clear" w:color="auto" w:fill="FFFFFF"/>
        </w:rPr>
        <w:t>BioSpec</w:t>
      </w:r>
      <w:proofErr w:type="spellEnd"/>
      <w:r w:rsidRPr="00BA6D15">
        <w:rPr>
          <w:color w:val="2A2A2A"/>
          <w:sz w:val="22"/>
          <w:szCs w:val="22"/>
          <w:shd w:val="clear" w:color="auto" w:fill="FFFFFF"/>
        </w:rPr>
        <w:t>, Bartlesville, OK), feces were homogenized for 20 s under 6500 rpm for three times,</w:t>
      </w:r>
      <w:r w:rsidRPr="00BA6D15">
        <w:rPr>
          <w:sz w:val="22"/>
          <w:szCs w:val="22"/>
        </w:rPr>
        <w:t xml:space="preserve"> </w:t>
      </w:r>
      <w:r w:rsidRPr="00BA6D15">
        <w:rPr>
          <w:color w:val="2A2A2A"/>
          <w:sz w:val="22"/>
          <w:szCs w:val="22"/>
          <w:shd w:val="clear" w:color="auto" w:fill="FFFFFF"/>
        </w:rPr>
        <w: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w:t>
      </w:r>
      <w:proofErr w:type="spellStart"/>
      <w:r w:rsidRPr="00BA6D15">
        <w:rPr>
          <w:color w:val="2A2A2A"/>
          <w:sz w:val="22"/>
          <w:szCs w:val="22"/>
          <w:shd w:val="clear" w:color="auto" w:fill="FFFFFF"/>
        </w:rPr>
        <w:t>ms</w:t>
      </w:r>
      <w:proofErr w:type="spellEnd"/>
      <w:r w:rsidRPr="00BA6D15">
        <w:rPr>
          <w:color w:val="2A2A2A"/>
          <w:sz w:val="22"/>
          <w:szCs w:val="22"/>
          <w:shd w:val="clear" w:color="auto" w:fill="FFFFFF"/>
        </w:rPr>
        <w:t xml:space="preserve"> capillary column (30 m × 0.25 mm × 0.25 µm film thickness) (Agilent Technologies). The analytes were quantified in the selected ion monitoring (SIM) mode using the target ion and confirmed by confirmative ions. The concentration was determined with reference to the peak side of IS. </w:t>
      </w:r>
    </w:p>
    <w:p w14:paraId="383A54DD" w14:textId="77777777" w:rsidR="006B2B11" w:rsidRPr="00BA6D15" w:rsidRDefault="006B2B11" w:rsidP="00BA6D15">
      <w:pPr>
        <w:jc w:val="both"/>
        <w:rPr>
          <w:color w:val="2A2A2A"/>
          <w:sz w:val="22"/>
          <w:szCs w:val="22"/>
          <w:shd w:val="clear" w:color="auto" w:fill="FFFFFF"/>
        </w:rPr>
      </w:pPr>
    </w:p>
    <w:p w14:paraId="2F5C09B0" w14:textId="63C29227" w:rsidR="006B2B11" w:rsidRPr="00BA6D15" w:rsidRDefault="006B2B11" w:rsidP="00C3619E">
      <w:pPr>
        <w:jc w:val="both"/>
        <w:rPr>
          <w:sz w:val="22"/>
          <w:szCs w:val="22"/>
        </w:rPr>
      </w:pPr>
      <w:r w:rsidRPr="00BA6D15">
        <w:rPr>
          <w:b/>
          <w:bCs/>
          <w:color w:val="2A2A2A"/>
          <w:sz w:val="22"/>
          <w:szCs w:val="22"/>
          <w:shd w:val="clear" w:color="auto" w:fill="FFFFFF"/>
        </w:rPr>
        <w:t>DNA extraction and quantification of bacterial load</w:t>
      </w:r>
      <w:r w:rsidR="007740A5" w:rsidRPr="00BA6D15">
        <w:rPr>
          <w:b/>
          <w:bCs/>
          <w:sz w:val="22"/>
          <w:szCs w:val="22"/>
        </w:rPr>
        <w:t xml:space="preserve">. </w:t>
      </w:r>
      <w:r w:rsidRPr="00BA6D15">
        <w:rPr>
          <w:sz w:val="22"/>
          <w:szCs w:val="22"/>
        </w:rPr>
        <w:t xml:space="preserve">For extraction of DNA, fecal material from pellets was extracted using the </w:t>
      </w:r>
      <w:proofErr w:type="spellStart"/>
      <w:r w:rsidRPr="00BA6D15">
        <w:rPr>
          <w:sz w:val="22"/>
          <w:szCs w:val="22"/>
        </w:rPr>
        <w:t>QIAmp</w:t>
      </w:r>
      <w:proofErr w:type="spellEnd"/>
      <w:r w:rsidRPr="00BA6D15">
        <w:rPr>
          <w:sz w:val="22"/>
          <w:szCs w:val="22"/>
        </w:rPr>
        <w:t xml:space="preserve"> </w:t>
      </w:r>
      <w:proofErr w:type="spellStart"/>
      <w:r w:rsidRPr="00BA6D15">
        <w:rPr>
          <w:sz w:val="22"/>
          <w:szCs w:val="22"/>
        </w:rPr>
        <w:t>PowerFecal</w:t>
      </w:r>
      <w:proofErr w:type="spellEnd"/>
      <w:r w:rsidRPr="00BA6D15">
        <w:rPr>
          <w:sz w:val="22"/>
          <w:szCs w:val="22"/>
        </w:rPr>
        <w:t xml:space="preserve"> DNA kit (Qiagen, #12830–50) following standard manufacturer procedures. DNA samples were resuspended in Buffer C6 and quantitated using the Qubit fluorometer (</w:t>
      </w:r>
      <w:proofErr w:type="spellStart"/>
      <w:r w:rsidRPr="00BA6D15">
        <w:rPr>
          <w:sz w:val="22"/>
          <w:szCs w:val="22"/>
        </w:rPr>
        <w:t>ThermoFisher</w:t>
      </w:r>
      <w:proofErr w:type="spellEnd"/>
      <w:r w:rsidRPr="00BA6D15">
        <w:rPr>
          <w:sz w:val="22"/>
          <w:szCs w:val="22"/>
        </w:rPr>
        <w:t xml:space="preserve"> Scientific). To quantitatively assess bacterial load, total bacteria </w:t>
      </w:r>
      <w:del w:id="523" w:author="刘 红宾" w:date="2021-04-03T10:14:00Z">
        <w:r w:rsidRPr="00BA6D15" w:rsidDel="0079589B">
          <w:rPr>
            <w:sz w:val="22"/>
            <w:szCs w:val="22"/>
          </w:rPr>
          <w:delText xml:space="preserve">cell counts </w:delText>
        </w:r>
      </w:del>
      <w:ins w:id="524" w:author="刘 红宾" w:date="2021-04-03T10:14:00Z">
        <w:r w:rsidR="0079589B">
          <w:rPr>
            <w:sz w:val="22"/>
            <w:szCs w:val="22"/>
          </w:rPr>
          <w:t xml:space="preserve">density </w:t>
        </w:r>
      </w:ins>
      <w:r w:rsidRPr="00BA6D15">
        <w:rPr>
          <w:sz w:val="22"/>
          <w:szCs w:val="22"/>
        </w:rPr>
        <w:t>were determined using qPCR as described recently</w:t>
      </w:r>
      <w:r w:rsidR="007D2926" w:rsidRPr="00BA6D15">
        <w:rPr>
          <w:sz w:val="22"/>
          <w:szCs w:val="22"/>
        </w:rPr>
        <w:t xml:space="preserve"> </w:t>
      </w:r>
      <w:r w:rsidR="007D2926" w:rsidRPr="00BA6D15">
        <w:rPr>
          <w:sz w:val="22"/>
          <w:szCs w:val="22"/>
        </w:rPr>
        <w:fldChar w:fldCharType="begin"/>
      </w:r>
      <w:r w:rsidR="00FD0EB7">
        <w:rPr>
          <w:sz w:val="22"/>
          <w:szCs w:val="22"/>
        </w:rPr>
        <w:instrText xml:space="preserve"> ADDIN NE.Ref.{6BC2CD6D-3CB1-48FE-9ED1-B35A1D4B296C}</w:instrText>
      </w:r>
      <w:r w:rsidR="007D2926" w:rsidRPr="00BA6D15">
        <w:rPr>
          <w:sz w:val="22"/>
          <w:szCs w:val="22"/>
        </w:rPr>
        <w:fldChar w:fldCharType="separate"/>
      </w:r>
      <w:ins w:id="525" w:author="刘 红宾" w:date="2021-04-04T17:04:00Z">
        <w:r w:rsidR="00C2571B">
          <w:rPr>
            <w:rFonts w:eastAsiaTheme="minorEastAsia"/>
            <w:color w:val="080000"/>
            <w:sz w:val="22"/>
            <w:szCs w:val="22"/>
          </w:rPr>
          <w:t>[72]</w:t>
        </w:r>
      </w:ins>
      <w:r w:rsidR="007D2926" w:rsidRPr="00BA6D15">
        <w:rPr>
          <w:sz w:val="22"/>
          <w:szCs w:val="22"/>
        </w:rPr>
        <w:fldChar w:fldCharType="end"/>
      </w:r>
      <w:r w:rsidRPr="00BA6D15">
        <w:rPr>
          <w:sz w:val="22"/>
          <w:szCs w:val="22"/>
        </w:rPr>
        <w:t>.</w:t>
      </w:r>
    </w:p>
    <w:p w14:paraId="78EC6453" w14:textId="77777777" w:rsidR="006B2B11" w:rsidRPr="00BA6D15" w:rsidRDefault="006B2B11" w:rsidP="00BA6D15">
      <w:pPr>
        <w:jc w:val="both"/>
        <w:rPr>
          <w:sz w:val="22"/>
          <w:szCs w:val="22"/>
        </w:rPr>
      </w:pPr>
    </w:p>
    <w:p w14:paraId="4B7DFECA" w14:textId="71065960" w:rsidR="006B2B11" w:rsidRPr="00BA6D15" w:rsidRDefault="006B2B11" w:rsidP="00C3619E">
      <w:pPr>
        <w:jc w:val="both"/>
        <w:rPr>
          <w:color w:val="2A2A2A"/>
          <w:sz w:val="22"/>
          <w:szCs w:val="22"/>
          <w:shd w:val="clear" w:color="auto" w:fill="FFFFFF"/>
        </w:rPr>
      </w:pPr>
      <w:r w:rsidRPr="00BA6D15">
        <w:rPr>
          <w:b/>
          <w:bCs/>
          <w:color w:val="2A2A2A"/>
          <w:sz w:val="22"/>
          <w:szCs w:val="22"/>
          <w:shd w:val="clear" w:color="auto" w:fill="FFFFFF"/>
        </w:rPr>
        <w:t>Amplicon and metagenomic sequencing</w:t>
      </w:r>
      <w:r w:rsidR="003E6B25" w:rsidRPr="00BA6D15">
        <w:rPr>
          <w:b/>
          <w:bCs/>
          <w:color w:val="000000"/>
          <w:sz w:val="22"/>
          <w:szCs w:val="22"/>
        </w:rPr>
        <w:t xml:space="preserve">. </w:t>
      </w:r>
      <w:r w:rsidRPr="00BA6D15">
        <w:rPr>
          <w:color w:val="000000"/>
          <w:sz w:val="22"/>
          <w:szCs w:val="22"/>
        </w:rPr>
        <w:t>16S rRNA gene sequencing was performed as previously described</w:t>
      </w:r>
      <w:r w:rsidR="007D2926" w:rsidRPr="00BA6D15">
        <w:rPr>
          <w:color w:val="000000"/>
          <w:sz w:val="22"/>
          <w:szCs w:val="22"/>
        </w:rPr>
        <w:t xml:space="preserve"> </w:t>
      </w:r>
      <w:r w:rsidR="00F621D1" w:rsidRPr="00BA6D15">
        <w:rPr>
          <w:color w:val="2A2A2A"/>
          <w:sz w:val="22"/>
          <w:szCs w:val="22"/>
          <w:shd w:val="clear" w:color="auto" w:fill="FFFFFF"/>
        </w:rPr>
        <w:t xml:space="preserve">with modifications </w:t>
      </w:r>
      <w:r w:rsidR="00583771"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NE.Ref.{DB42C5B1-BE4E-487B-B5A3-F1D3AA9F2E51}</w:instrText>
      </w:r>
      <w:r w:rsidR="00583771" w:rsidRPr="00BA6D15">
        <w:rPr>
          <w:color w:val="2A2A2A"/>
          <w:sz w:val="22"/>
          <w:szCs w:val="22"/>
          <w:shd w:val="clear" w:color="auto" w:fill="FFFFFF"/>
        </w:rPr>
        <w:fldChar w:fldCharType="separate"/>
      </w:r>
      <w:ins w:id="526" w:author="刘 红宾" w:date="2021-04-04T17:04:00Z">
        <w:r w:rsidR="00C2571B">
          <w:rPr>
            <w:rFonts w:eastAsiaTheme="minorEastAsia"/>
            <w:color w:val="080000"/>
            <w:sz w:val="22"/>
            <w:szCs w:val="22"/>
          </w:rPr>
          <w:t>[73]</w:t>
        </w:r>
      </w:ins>
      <w:r w:rsidR="00583771" w:rsidRPr="00BA6D15">
        <w:rPr>
          <w:color w:val="2A2A2A"/>
          <w:sz w:val="22"/>
          <w:szCs w:val="22"/>
          <w:shd w:val="clear" w:color="auto" w:fill="FFFFFF"/>
        </w:rPr>
        <w:fldChar w:fldCharType="end"/>
      </w:r>
      <w:r w:rsidRPr="00BA6D15">
        <w:rPr>
          <w:color w:val="000000"/>
          <w:sz w:val="22"/>
          <w:szCs w:val="22"/>
        </w:rPr>
        <w:t>. Library preparation was done using a two-step PCR method. During the first step of PCR, primers S-D-Bact-0341-b-S-17 and S-</w:t>
      </w:r>
      <w:bookmarkStart w:id="527" w:name="OLE_LINK32"/>
      <w:r w:rsidRPr="00BA6D15">
        <w:rPr>
          <w:color w:val="000000"/>
          <w:sz w:val="22"/>
          <w:szCs w:val="22"/>
        </w:rPr>
        <w:t>D-Bact-0785-a-A-21</w:t>
      </w:r>
      <w:bookmarkEnd w:id="527"/>
      <w:r w:rsidRPr="00BA6D15">
        <w:rPr>
          <w:color w:val="000000"/>
          <w:sz w:val="22"/>
          <w:szCs w:val="22"/>
        </w:rPr>
        <w:t xml:space="preserve"> were used to target and amplify the v3-4 region, as well as to add second-step priming sites. Dual index codes were added to each sample at the second PCR step. The PCR products were purified with </w:t>
      </w:r>
      <w:proofErr w:type="spellStart"/>
      <w:r w:rsidRPr="00BA6D15">
        <w:rPr>
          <w:color w:val="000000"/>
          <w:sz w:val="22"/>
          <w:szCs w:val="22"/>
        </w:rPr>
        <w:t>Agencourt</w:t>
      </w:r>
      <w:proofErr w:type="spellEnd"/>
      <w:r w:rsidRPr="00BA6D15">
        <w:rPr>
          <w:color w:val="000000"/>
          <w:sz w:val="22"/>
          <w:szCs w:val="22"/>
        </w:rPr>
        <w:t xml:space="preserve"> </w:t>
      </w:r>
      <w:proofErr w:type="spellStart"/>
      <w:r w:rsidRPr="00BA6D15">
        <w:rPr>
          <w:color w:val="000000"/>
          <w:sz w:val="22"/>
          <w:szCs w:val="22"/>
        </w:rPr>
        <w:t>AMPure</w:t>
      </w:r>
      <w:proofErr w:type="spellEnd"/>
      <w:r w:rsidRPr="00BA6D15">
        <w:rPr>
          <w:color w:val="000000"/>
          <w:sz w:val="22"/>
          <w:szCs w:val="22"/>
        </w:rPr>
        <w:t xml:space="preserve"> XP magnetic beads (Beckman Coulter, Brea, CA, USA) and quality controlled with </w:t>
      </w:r>
      <w:proofErr w:type="spellStart"/>
      <w:r w:rsidRPr="00BA6D15">
        <w:rPr>
          <w:color w:val="000000"/>
          <w:sz w:val="22"/>
          <w:szCs w:val="22"/>
        </w:rPr>
        <w:t>TapeStation</w:t>
      </w:r>
      <w:proofErr w:type="spellEnd"/>
      <w:r w:rsidRPr="00BA6D15">
        <w:rPr>
          <w:color w:val="000000"/>
          <w:sz w:val="22"/>
          <w:szCs w:val="22"/>
        </w:rPr>
        <w:t xml:space="preserve"> (Agilent Technologies, Santa Clara, CA, USA). The final DNA concentrations of the purified products were measured with a Qubit 2.0 fluorometer (Thermo Fisher Scientific). The purified products were pooled in equal molar concentrations, and denatured following the Illumina protocol. All sequencing was done in a single run, which was performed with a 250-cycle SP kit on the </w:t>
      </w:r>
      <w:proofErr w:type="spellStart"/>
      <w:r w:rsidRPr="00BA6D15">
        <w:rPr>
          <w:color w:val="000000"/>
          <w:sz w:val="22"/>
          <w:szCs w:val="22"/>
        </w:rPr>
        <w:t>NovaSeq</w:t>
      </w:r>
      <w:proofErr w:type="spellEnd"/>
      <w:r w:rsidRPr="00BA6D15">
        <w:rPr>
          <w:color w:val="000000"/>
          <w:sz w:val="22"/>
          <w:szCs w:val="22"/>
        </w:rPr>
        <w:t xml:space="preserve"> 6000 following the </w:t>
      </w:r>
      <w:proofErr w:type="spellStart"/>
      <w:r w:rsidRPr="00BA6D15">
        <w:rPr>
          <w:color w:val="000000"/>
          <w:sz w:val="22"/>
          <w:szCs w:val="22"/>
        </w:rPr>
        <w:t>NovaSeq</w:t>
      </w:r>
      <w:proofErr w:type="spellEnd"/>
      <w:r w:rsidRPr="00BA6D15">
        <w:rPr>
          <w:color w:val="000000"/>
          <w:sz w:val="22"/>
          <w:szCs w:val="22"/>
        </w:rPr>
        <w:t xml:space="preserve"> XP workflow </w:t>
      </w:r>
      <w:r w:rsidRPr="00BA6D15">
        <w:rPr>
          <w:color w:val="000000"/>
          <w:sz w:val="22"/>
          <w:szCs w:val="22"/>
        </w:rPr>
        <w:lastRenderedPageBreak/>
        <w:t>(Illumina</w:t>
      </w:r>
      <w:r w:rsidRPr="00BA6D15">
        <w:rPr>
          <w:color w:val="2A2A2A"/>
          <w:sz w:val="22"/>
          <w:szCs w:val="22"/>
          <w:shd w:val="clear" w:color="auto" w:fill="FFFFFF"/>
        </w:rPr>
        <w:t>, USA</w:t>
      </w:r>
      <w:r w:rsidRPr="00BA6D15">
        <w:rPr>
          <w:color w:val="000000"/>
          <w:sz w:val="22"/>
          <w:szCs w:val="22"/>
        </w:rPr>
        <w:t>).</w:t>
      </w:r>
      <w:r w:rsidR="009A021E" w:rsidRPr="00BA6D15">
        <w:rPr>
          <w:color w:val="000000"/>
          <w:sz w:val="22"/>
          <w:szCs w:val="22"/>
        </w:rPr>
        <w:t xml:space="preserve"> </w:t>
      </w:r>
      <w:r w:rsidR="009A021E" w:rsidRPr="00BA6D15">
        <w:rPr>
          <w:color w:val="2A2A2A"/>
          <w:sz w:val="22"/>
          <w:szCs w:val="22"/>
          <w:shd w:val="clear" w:color="auto" w:fill="FFFFFF"/>
        </w:rPr>
        <w:t>Blank controls (no sample added, processed routinely, n = 4) were included in the extraction process to control for contamination throughout processing.</w:t>
      </w:r>
    </w:p>
    <w:p w14:paraId="6E97AEC3" w14:textId="77777777" w:rsidR="003E6B25" w:rsidRPr="00BA6D15" w:rsidRDefault="003E6B25" w:rsidP="00C3619E">
      <w:pPr>
        <w:jc w:val="both"/>
        <w:rPr>
          <w:color w:val="000000"/>
          <w:sz w:val="22"/>
          <w:szCs w:val="22"/>
        </w:rPr>
      </w:pPr>
    </w:p>
    <w:p w14:paraId="3BA475C8" w14:textId="1FA4D14B" w:rsidR="006B2B11" w:rsidRPr="00BA6D15" w:rsidRDefault="006B2B11" w:rsidP="00235E3B">
      <w:pPr>
        <w:jc w:val="both"/>
        <w:rPr>
          <w:color w:val="2A2A2A"/>
          <w:sz w:val="22"/>
          <w:szCs w:val="22"/>
          <w:shd w:val="clear" w:color="auto" w:fill="FFFFFF"/>
        </w:rPr>
      </w:pPr>
      <w:r w:rsidRPr="00BA6D15">
        <w:rPr>
          <w:color w:val="2A2A2A"/>
          <w:sz w:val="22"/>
          <w:szCs w:val="22"/>
          <w:shd w:val="clear" w:color="auto" w:fill="FFFFFF"/>
        </w:rPr>
        <w:t>Metagenomic sequencing was performed using fecal samples from the inulin diet group at day 0, 5 and 31. Extracted DNA sample was purified using silica-based columns</w:t>
      </w:r>
      <w:r w:rsidR="00A27127" w:rsidRPr="00BA6D15">
        <w:rPr>
          <w:color w:val="2A2A2A"/>
          <w:sz w:val="22"/>
          <w:szCs w:val="22"/>
          <w:shd w:val="clear" w:color="auto" w:fill="FFFFFF"/>
        </w:rPr>
        <w:t xml:space="preserve">. Metagenomics sequencing libraries were prepared with at least 2 </w:t>
      </w:r>
      <w:proofErr w:type="spellStart"/>
      <w:r w:rsidR="00A27127" w:rsidRPr="00BA6D15">
        <w:rPr>
          <w:color w:val="2A2A2A"/>
          <w:sz w:val="22"/>
          <w:szCs w:val="22"/>
          <w:shd w:val="clear" w:color="auto" w:fill="FFFFFF"/>
        </w:rPr>
        <w:t>μg</w:t>
      </w:r>
      <w:proofErr w:type="spellEnd"/>
      <w:r w:rsidR="00A27127" w:rsidRPr="00BA6D15">
        <w:rPr>
          <w:color w:val="2A2A2A"/>
          <w:sz w:val="22"/>
          <w:szCs w:val="22"/>
          <w:shd w:val="clear" w:color="auto" w:fill="FFFFFF"/>
        </w:rPr>
        <w:t xml:space="preserve"> of total DNA using the </w:t>
      </w:r>
      <w:proofErr w:type="spellStart"/>
      <w:r w:rsidR="00A27127" w:rsidRPr="00BA6D15">
        <w:rPr>
          <w:color w:val="2A2A2A"/>
          <w:sz w:val="22"/>
          <w:szCs w:val="22"/>
          <w:shd w:val="clear" w:color="auto" w:fill="FFFFFF"/>
        </w:rPr>
        <w:t>Nextera</w:t>
      </w:r>
      <w:proofErr w:type="spellEnd"/>
      <w:r w:rsidR="00A27127" w:rsidRPr="00BA6D15">
        <w:rPr>
          <w:color w:val="2A2A2A"/>
          <w:sz w:val="22"/>
          <w:szCs w:val="22"/>
          <w:shd w:val="clear" w:color="auto" w:fill="FFFFFF"/>
        </w:rPr>
        <w:t xml:space="preserve"> XT DNA sample Prep Kit (Illumina, San Diego, USA) with an equimolar pool of libraries achieved independently based on </w:t>
      </w:r>
      <w:r w:rsidR="00A27127" w:rsidRPr="00BA6D15">
        <w:rPr>
          <w:color w:val="000000"/>
          <w:sz w:val="22"/>
          <w:szCs w:val="22"/>
        </w:rPr>
        <w:t>Qubit 2.0 fluorometer</w:t>
      </w:r>
      <w:r w:rsidR="00A27127" w:rsidRPr="00BA6D15">
        <w:rPr>
          <w:color w:val="2A2A2A"/>
          <w:sz w:val="22"/>
          <w:szCs w:val="22"/>
          <w:shd w:val="clear" w:color="auto" w:fill="FFFFFF"/>
        </w:rPr>
        <w:t xml:space="preserve"> results combined with SYBR Green quantification (Thermo Fisher Scientific, Massachusetts, USA).</w:t>
      </w:r>
      <w:r w:rsidRPr="00BA6D15">
        <w:rPr>
          <w:color w:val="2A2A2A"/>
          <w:sz w:val="22"/>
          <w:szCs w:val="22"/>
          <w:shd w:val="clear" w:color="auto" w:fill="FFFFFF"/>
        </w:rPr>
        <w:t xml:space="preserve"> </w:t>
      </w:r>
      <w:r w:rsidR="00A27127" w:rsidRPr="00BA6D15">
        <w:rPr>
          <w:color w:val="2A2A2A"/>
          <w:sz w:val="22"/>
          <w:szCs w:val="22"/>
          <w:shd w:val="clear" w:color="auto" w:fill="FFFFFF"/>
        </w:rPr>
        <w:t>The indexed libraries were</w:t>
      </w:r>
      <w:r w:rsidRPr="00BA6D15">
        <w:rPr>
          <w:color w:val="000000"/>
          <w:sz w:val="22"/>
          <w:szCs w:val="22"/>
        </w:rPr>
        <w:t xml:space="preserve"> sequenced with a 150-cycle S4 kit on the </w:t>
      </w:r>
      <w:proofErr w:type="spellStart"/>
      <w:r w:rsidRPr="00BA6D15">
        <w:rPr>
          <w:color w:val="000000"/>
          <w:sz w:val="22"/>
          <w:szCs w:val="22"/>
        </w:rPr>
        <w:t>NovaSeq</w:t>
      </w:r>
      <w:proofErr w:type="spellEnd"/>
      <w:r w:rsidRPr="00BA6D15">
        <w:rPr>
          <w:color w:val="000000"/>
          <w:sz w:val="22"/>
          <w:szCs w:val="22"/>
        </w:rPr>
        <w:t xml:space="preserve"> 6000 following the </w:t>
      </w:r>
      <w:proofErr w:type="spellStart"/>
      <w:r w:rsidRPr="00BA6D15">
        <w:rPr>
          <w:color w:val="000000"/>
          <w:sz w:val="22"/>
          <w:szCs w:val="22"/>
        </w:rPr>
        <w:t>NovaSeq</w:t>
      </w:r>
      <w:proofErr w:type="spellEnd"/>
      <w:r w:rsidRPr="00BA6D15">
        <w:rPr>
          <w:color w:val="000000"/>
          <w:sz w:val="22"/>
          <w:szCs w:val="22"/>
        </w:rPr>
        <w:t xml:space="preserve"> XP workflow (Illumina</w:t>
      </w:r>
      <w:r w:rsidRPr="00BA6D15">
        <w:rPr>
          <w:color w:val="2A2A2A"/>
          <w:sz w:val="22"/>
          <w:szCs w:val="22"/>
          <w:shd w:val="clear" w:color="auto" w:fill="FFFFFF"/>
        </w:rPr>
        <w:t>, USA</w:t>
      </w:r>
      <w:r w:rsidRPr="00BA6D15">
        <w:rPr>
          <w:color w:val="000000"/>
          <w:sz w:val="22"/>
          <w:szCs w:val="22"/>
        </w:rPr>
        <w:t>).</w:t>
      </w:r>
    </w:p>
    <w:p w14:paraId="2F4750CD" w14:textId="77777777" w:rsidR="006B2B11" w:rsidRPr="00BA6D15" w:rsidRDefault="006B2B11" w:rsidP="00BA6D15">
      <w:pPr>
        <w:jc w:val="both"/>
        <w:rPr>
          <w:color w:val="2A2A2A"/>
          <w:sz w:val="22"/>
          <w:szCs w:val="22"/>
          <w:shd w:val="clear" w:color="auto" w:fill="FFFFFF"/>
        </w:rPr>
      </w:pPr>
    </w:p>
    <w:p w14:paraId="6253FA86" w14:textId="10DA3DE5" w:rsidR="006B2B11" w:rsidRPr="00BA6D15" w:rsidRDefault="004E36E7" w:rsidP="00C3619E">
      <w:pPr>
        <w:jc w:val="both"/>
        <w:rPr>
          <w:color w:val="2A2A2A"/>
          <w:sz w:val="22"/>
          <w:szCs w:val="22"/>
          <w:shd w:val="clear" w:color="auto" w:fill="FFFFFF"/>
        </w:rPr>
      </w:pPr>
      <w:r>
        <w:rPr>
          <w:b/>
          <w:bCs/>
          <w:color w:val="2A2A2A"/>
          <w:sz w:val="22"/>
          <w:szCs w:val="22"/>
          <w:shd w:val="clear" w:color="auto" w:fill="FFFFFF"/>
        </w:rPr>
        <w:t xml:space="preserve">Bioinformatic and statistical </w:t>
      </w:r>
      <w:r w:rsidR="006B2B11" w:rsidRPr="00BA6D15">
        <w:rPr>
          <w:b/>
          <w:bCs/>
          <w:color w:val="2A2A2A"/>
          <w:sz w:val="22"/>
          <w:szCs w:val="22"/>
          <w:shd w:val="clear" w:color="auto" w:fill="FFFFFF"/>
        </w:rPr>
        <w:t>analysis</w:t>
      </w:r>
      <w:r w:rsidR="003E6B25" w:rsidRPr="00BA6D15">
        <w:rPr>
          <w:color w:val="2A2A2A"/>
          <w:sz w:val="22"/>
          <w:szCs w:val="22"/>
          <w:shd w:val="clear" w:color="auto" w:fill="FFFFFF"/>
        </w:rPr>
        <w:t xml:space="preserve">. </w:t>
      </w:r>
      <w:r w:rsidR="006B2B11" w:rsidRPr="00BA6D15">
        <w:rPr>
          <w:color w:val="2A2A2A"/>
          <w:sz w:val="22"/>
          <w:szCs w:val="22"/>
          <w:shd w:val="clear" w:color="auto" w:fill="FFFFFF"/>
        </w:rPr>
        <w:t xml:space="preserve">The 16S rRNA sequencing reads were analyzed </w:t>
      </w:r>
      <w:r w:rsidR="00ED55CF">
        <w:rPr>
          <w:color w:val="2A2A2A"/>
          <w:sz w:val="22"/>
          <w:szCs w:val="22"/>
          <w:shd w:val="clear" w:color="auto" w:fill="FFFFFF"/>
        </w:rPr>
        <w:t>by</w:t>
      </w:r>
      <w:r w:rsidR="006B2B11" w:rsidRPr="00BA6D15">
        <w:rPr>
          <w:color w:val="2A2A2A"/>
          <w:sz w:val="22"/>
          <w:szCs w:val="22"/>
          <w:shd w:val="clear" w:color="auto" w:fill="FFFFFF"/>
        </w:rPr>
        <w:t xml:space="preserve"> QIIME 2-2020.2 software</w:t>
      </w:r>
      <w:r w:rsidR="00DD7030" w:rsidRPr="00BA6D15">
        <w:rPr>
          <w:color w:val="2A2A2A"/>
          <w:sz w:val="22"/>
          <w:szCs w:val="22"/>
          <w:shd w:val="clear" w:color="auto" w:fill="FFFFFF"/>
        </w:rPr>
        <w:t xml:space="preserve"> </w:t>
      </w:r>
      <w:r w:rsidR="00DD7030"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NE.Ref.{BBB4847F-5015-4755-A8C4-482A03969AF2}</w:instrText>
      </w:r>
      <w:r w:rsidR="00DD7030" w:rsidRPr="00BA6D15">
        <w:rPr>
          <w:color w:val="2A2A2A"/>
          <w:sz w:val="22"/>
          <w:szCs w:val="22"/>
          <w:shd w:val="clear" w:color="auto" w:fill="FFFFFF"/>
        </w:rPr>
        <w:fldChar w:fldCharType="separate"/>
      </w:r>
      <w:ins w:id="528" w:author="刘 红宾" w:date="2021-04-04T17:04:00Z">
        <w:r w:rsidR="00C2571B">
          <w:rPr>
            <w:rFonts w:eastAsiaTheme="minorEastAsia"/>
            <w:color w:val="080000"/>
            <w:sz w:val="22"/>
            <w:szCs w:val="22"/>
          </w:rPr>
          <w:t>[74]</w:t>
        </w:r>
      </w:ins>
      <w:r w:rsidR="00DD7030" w:rsidRPr="00BA6D15">
        <w:rPr>
          <w:color w:val="2A2A2A"/>
          <w:sz w:val="22"/>
          <w:szCs w:val="22"/>
          <w:shd w:val="clear" w:color="auto" w:fill="FFFFFF"/>
        </w:rPr>
        <w:fldChar w:fldCharType="end"/>
      </w:r>
      <w:r w:rsidR="006B2B11" w:rsidRPr="00BA6D15">
        <w:rPr>
          <w:color w:val="2A2A2A"/>
          <w:sz w:val="22"/>
          <w:szCs w:val="22"/>
          <w:shd w:val="clear" w:color="auto" w:fill="FFFFFF"/>
        </w:rPr>
        <w:t xml:space="preserve">. Demultiplexed paired-end reads were trimmed to remove primers and </w:t>
      </w:r>
      <w:r w:rsidR="00630698" w:rsidRPr="00BA6D15">
        <w:rPr>
          <w:color w:val="2A2A2A"/>
          <w:sz w:val="22"/>
          <w:szCs w:val="22"/>
          <w:shd w:val="clear" w:color="auto" w:fill="FFFFFF"/>
        </w:rPr>
        <w:t>low-</w:t>
      </w:r>
      <w:r w:rsidR="006B2B11" w:rsidRPr="00BA6D15">
        <w:rPr>
          <w:color w:val="2A2A2A"/>
          <w:sz w:val="22"/>
          <w:szCs w:val="22"/>
          <w:shd w:val="clear" w:color="auto" w:fill="FFFFFF"/>
        </w:rPr>
        <w:t xml:space="preserve">quality bases with q2-cutadapt plugin. The trimmed sequences were denoised and joined with q2-dada2 plugin. </w:t>
      </w:r>
      <w:r w:rsidR="009A021E" w:rsidRPr="00BA6D15">
        <w:rPr>
          <w:color w:val="2A2A2A"/>
          <w:sz w:val="22"/>
          <w:szCs w:val="22"/>
          <w:shd w:val="clear" w:color="auto" w:fill="FFFFFF"/>
        </w:rPr>
        <w:t xml:space="preserve">Potential reagent contaminants were identified using </w:t>
      </w:r>
      <w:proofErr w:type="spellStart"/>
      <w:r w:rsidR="009A021E" w:rsidRPr="00BA6D15">
        <w:rPr>
          <w:color w:val="2A2A2A"/>
          <w:sz w:val="22"/>
          <w:szCs w:val="22"/>
          <w:shd w:val="clear" w:color="auto" w:fill="FFFFFF"/>
        </w:rPr>
        <w:t>decontam</w:t>
      </w:r>
      <w:proofErr w:type="spellEnd"/>
      <w:r w:rsidR="009A021E" w:rsidRPr="00BA6D15">
        <w:rPr>
          <w:color w:val="2A2A2A"/>
          <w:sz w:val="22"/>
          <w:szCs w:val="22"/>
          <w:shd w:val="clear" w:color="auto" w:fill="FFFFFF"/>
        </w:rPr>
        <w:t xml:space="preserve"> package based on either the frequency of the ASV in the </w:t>
      </w:r>
      <w:r w:rsidR="00267997" w:rsidRPr="00BA6D15">
        <w:rPr>
          <w:color w:val="2A2A2A"/>
          <w:sz w:val="22"/>
          <w:szCs w:val="22"/>
          <w:shd w:val="clear" w:color="auto" w:fill="FFFFFF"/>
        </w:rPr>
        <w:t>blank</w:t>
      </w:r>
      <w:r w:rsidR="009A021E" w:rsidRPr="00BA6D15">
        <w:rPr>
          <w:color w:val="2A2A2A"/>
          <w:sz w:val="22"/>
          <w:szCs w:val="22"/>
          <w:shd w:val="clear" w:color="auto" w:fill="FFFFFF"/>
        </w:rPr>
        <w:t xml:space="preserve"> control or the negative correlation with DNA concentration</w:t>
      </w:r>
      <w:r w:rsidR="00267997" w:rsidRPr="00BA6D15">
        <w:rPr>
          <w:color w:val="2A2A2A"/>
          <w:sz w:val="22"/>
          <w:szCs w:val="22"/>
          <w:shd w:val="clear" w:color="auto" w:fill="FFFFFF"/>
        </w:rPr>
        <w:t xml:space="preserve"> </w:t>
      </w:r>
      <w:r w:rsidR="00267997"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NE.Ref.{2701511D-47EF-4344-B865-9E99FBA27A36}</w:instrText>
      </w:r>
      <w:r w:rsidR="00267997" w:rsidRPr="00BA6D15">
        <w:rPr>
          <w:color w:val="2A2A2A"/>
          <w:sz w:val="22"/>
          <w:szCs w:val="22"/>
          <w:shd w:val="clear" w:color="auto" w:fill="FFFFFF"/>
        </w:rPr>
        <w:fldChar w:fldCharType="separate"/>
      </w:r>
      <w:ins w:id="529" w:author="刘 红宾" w:date="2021-04-04T17:04:00Z">
        <w:r w:rsidR="00C2571B">
          <w:rPr>
            <w:rFonts w:eastAsiaTheme="minorEastAsia"/>
            <w:color w:val="080000"/>
            <w:sz w:val="22"/>
            <w:szCs w:val="22"/>
          </w:rPr>
          <w:t>[75]</w:t>
        </w:r>
      </w:ins>
      <w:r w:rsidR="00267997" w:rsidRPr="00BA6D15">
        <w:rPr>
          <w:color w:val="2A2A2A"/>
          <w:sz w:val="22"/>
          <w:szCs w:val="22"/>
          <w:shd w:val="clear" w:color="auto" w:fill="FFFFFF"/>
        </w:rPr>
        <w:fldChar w:fldCharType="end"/>
      </w:r>
      <w:r w:rsidR="009A021E" w:rsidRPr="00BA6D15">
        <w:rPr>
          <w:color w:val="2A2A2A"/>
          <w:sz w:val="22"/>
          <w:szCs w:val="22"/>
          <w:shd w:val="clear" w:color="auto" w:fill="FFFFFF"/>
        </w:rPr>
        <w:t xml:space="preserve">. </w:t>
      </w:r>
      <w:r w:rsidR="006B2B11" w:rsidRPr="00BA6D15">
        <w:rPr>
          <w:color w:val="2A2A2A"/>
          <w:sz w:val="22"/>
          <w:szCs w:val="22"/>
          <w:shd w:val="clear" w:color="auto" w:fill="FFFFFF"/>
        </w:rPr>
        <w:t xml:space="preserve">The generated feature table was filtered to remove ASVs present in only a single sample and remaining ASVs were used to construct a rooted phylogenetic tree via q2-phylogeny. Rarefaction curve analysis of the data obtained was used to estimate the completeness of microbial communities sampling and performed using the </w:t>
      </w:r>
      <w:proofErr w:type="spellStart"/>
      <w:r w:rsidR="006B2B11" w:rsidRPr="00BA6D15">
        <w:rPr>
          <w:color w:val="2A2A2A"/>
          <w:sz w:val="22"/>
          <w:szCs w:val="22"/>
          <w:shd w:val="clear" w:color="auto" w:fill="FFFFFF"/>
        </w:rPr>
        <w:t>iNEXT</w:t>
      </w:r>
      <w:proofErr w:type="spellEnd"/>
      <w:r w:rsidR="006B2B11" w:rsidRPr="00BA6D15">
        <w:rPr>
          <w:color w:val="2A2A2A"/>
          <w:sz w:val="22"/>
          <w:szCs w:val="22"/>
          <w:shd w:val="clear" w:color="auto" w:fill="FFFFFF"/>
        </w:rPr>
        <w:t xml:space="preserve"> R package</w:t>
      </w:r>
      <w:r w:rsidR="006C4A62" w:rsidRPr="00BA6D15">
        <w:rPr>
          <w:color w:val="2A2A2A"/>
          <w:sz w:val="22"/>
          <w:szCs w:val="22"/>
          <w:shd w:val="clear" w:color="auto" w:fill="FFFFFF"/>
        </w:rPr>
        <w:t xml:space="preserve"> </w:t>
      </w:r>
      <w:r w:rsidR="001A6B4C"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NE.Ref.{D15AD28C-8533-4ECE-8920-B8BA4D0DF309}</w:instrText>
      </w:r>
      <w:r w:rsidR="001A6B4C" w:rsidRPr="00BA6D15">
        <w:rPr>
          <w:color w:val="2A2A2A"/>
          <w:sz w:val="22"/>
          <w:szCs w:val="22"/>
          <w:shd w:val="clear" w:color="auto" w:fill="FFFFFF"/>
        </w:rPr>
        <w:fldChar w:fldCharType="separate"/>
      </w:r>
      <w:ins w:id="530" w:author="刘 红宾" w:date="2021-04-04T17:04:00Z">
        <w:r w:rsidR="00C2571B">
          <w:rPr>
            <w:rFonts w:eastAsiaTheme="minorEastAsia"/>
            <w:color w:val="080000"/>
            <w:sz w:val="22"/>
            <w:szCs w:val="22"/>
          </w:rPr>
          <w:t>[76]</w:t>
        </w:r>
      </w:ins>
      <w:r w:rsidR="001A6B4C" w:rsidRPr="00BA6D15">
        <w:rPr>
          <w:color w:val="2A2A2A"/>
          <w:sz w:val="22"/>
          <w:szCs w:val="22"/>
          <w:shd w:val="clear" w:color="auto" w:fill="FFFFFF"/>
        </w:rPr>
        <w:fldChar w:fldCharType="end"/>
      </w:r>
      <w:r w:rsidR="006B2B11" w:rsidRPr="00BA6D15">
        <w:rPr>
          <w:color w:val="2A2A2A"/>
          <w:sz w:val="22"/>
          <w:szCs w:val="22"/>
          <w:shd w:val="clear" w:color="auto" w:fill="FFFFFF"/>
        </w:rPr>
        <w:t>. Subsequently, in order to avoid sample-to-sample bias due to variable sequencing depth (different number of reads per sample), samples were rarefied to 38,980 sequences per sample</w:t>
      </w:r>
      <w:r w:rsidR="0050704E" w:rsidRPr="00BA6D15">
        <w:rPr>
          <w:color w:val="2A2A2A"/>
          <w:sz w:val="22"/>
          <w:szCs w:val="22"/>
          <w:shd w:val="clear" w:color="auto" w:fill="FFFFFF"/>
        </w:rPr>
        <w:t>.</w:t>
      </w:r>
      <w:r w:rsidR="006B2B11" w:rsidRPr="00BA6D15">
        <w:rPr>
          <w:color w:val="2A2A2A"/>
          <w:sz w:val="22"/>
          <w:szCs w:val="22"/>
          <w:shd w:val="clear" w:color="auto" w:fill="FFFFFF"/>
        </w:rPr>
        <w:t xml:space="preserve"> </w:t>
      </w:r>
      <w:r w:rsidR="0050704E" w:rsidRPr="00BA6D15">
        <w:rPr>
          <w:color w:val="2A2A2A"/>
          <w:sz w:val="22"/>
          <w:szCs w:val="22"/>
          <w:shd w:val="clear" w:color="auto" w:fill="FFFFFF"/>
        </w:rPr>
        <w:t>Rarefaction analysis showed that great majority of the bacteria species diversity and richness that could be sampled was captured by our sequencing depth (</w:t>
      </w:r>
      <w:r w:rsidR="0050704E" w:rsidRPr="00BA6D15">
        <w:rPr>
          <w:color w:val="2A2A2A"/>
          <w:sz w:val="22"/>
          <w:szCs w:val="22"/>
          <w:highlight w:val="yellow"/>
          <w:shd w:val="clear" w:color="auto" w:fill="FFFFFF"/>
        </w:rPr>
        <w:t xml:space="preserve">Fig. </w:t>
      </w:r>
      <w:r w:rsidR="003668FE" w:rsidRPr="00BA6D15">
        <w:rPr>
          <w:color w:val="2A2A2A"/>
          <w:sz w:val="22"/>
          <w:szCs w:val="22"/>
          <w:highlight w:val="yellow"/>
          <w:shd w:val="clear" w:color="auto" w:fill="FFFFFF"/>
        </w:rPr>
        <w:t>S</w:t>
      </w:r>
      <w:r w:rsidR="0050704E" w:rsidRPr="00BA6D15">
        <w:rPr>
          <w:color w:val="2A2A2A"/>
          <w:sz w:val="22"/>
          <w:szCs w:val="22"/>
          <w:highlight w:val="yellow"/>
          <w:shd w:val="clear" w:color="auto" w:fill="FFFFFF"/>
        </w:rPr>
        <w:t>1</w:t>
      </w:r>
      <w:r w:rsidR="00C66E14" w:rsidRPr="00BA6D15">
        <w:rPr>
          <w:color w:val="2A2A2A"/>
          <w:sz w:val="22"/>
          <w:szCs w:val="22"/>
          <w:highlight w:val="yellow"/>
          <w:shd w:val="clear" w:color="auto" w:fill="FFFFFF"/>
        </w:rPr>
        <w:t>8</w:t>
      </w:r>
      <w:r w:rsidR="0050704E" w:rsidRPr="00BA6D15">
        <w:rPr>
          <w:color w:val="2A2A2A"/>
          <w:sz w:val="22"/>
          <w:szCs w:val="22"/>
          <w:shd w:val="clear" w:color="auto" w:fill="FFFFFF"/>
        </w:rPr>
        <w:t>), indicated sufficient sequencing depth for majority of the analyzed samples. E</w:t>
      </w:r>
      <w:r w:rsidR="006B2B11" w:rsidRPr="00BA6D15">
        <w:rPr>
          <w:color w:val="2A2A2A"/>
          <w:sz w:val="22"/>
          <w:szCs w:val="22"/>
          <w:shd w:val="clear" w:color="auto" w:fill="FFFFFF"/>
        </w:rPr>
        <w:t>stimated alpha diversity metrics, beta diversity metrics</w:t>
      </w:r>
      <w:r w:rsidR="00787914" w:rsidRPr="00BA6D15">
        <w:rPr>
          <w:color w:val="2A2A2A"/>
          <w:sz w:val="22"/>
          <w:szCs w:val="22"/>
          <w:shd w:val="clear" w:color="auto" w:fill="FFFFFF"/>
        </w:rPr>
        <w:t xml:space="preserve"> (Aitchison distance </w:t>
      </w:r>
      <w:r w:rsidR="00114205"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NE.Ref.{5D93FCD7-EAAA-49A0-8762-DED1FD734D7C}</w:instrText>
      </w:r>
      <w:r w:rsidR="00114205" w:rsidRPr="00BA6D15">
        <w:rPr>
          <w:color w:val="2A2A2A"/>
          <w:sz w:val="22"/>
          <w:szCs w:val="22"/>
          <w:shd w:val="clear" w:color="auto" w:fill="FFFFFF"/>
        </w:rPr>
        <w:fldChar w:fldCharType="separate"/>
      </w:r>
      <w:ins w:id="531" w:author="刘 红宾" w:date="2021-04-04T17:04:00Z">
        <w:r w:rsidR="00C2571B">
          <w:rPr>
            <w:rFonts w:eastAsiaTheme="minorEastAsia"/>
            <w:color w:val="080000"/>
            <w:sz w:val="22"/>
            <w:szCs w:val="22"/>
          </w:rPr>
          <w:t>[23]</w:t>
        </w:r>
      </w:ins>
      <w:r w:rsidR="00114205" w:rsidRPr="00BA6D15">
        <w:rPr>
          <w:color w:val="2A2A2A"/>
          <w:sz w:val="22"/>
          <w:szCs w:val="22"/>
          <w:shd w:val="clear" w:color="auto" w:fill="FFFFFF"/>
        </w:rPr>
        <w:fldChar w:fldCharType="end"/>
      </w:r>
      <w:r w:rsidR="00787914" w:rsidRPr="00BA6D15">
        <w:rPr>
          <w:color w:val="2A2A2A"/>
          <w:sz w:val="22"/>
          <w:szCs w:val="22"/>
          <w:shd w:val="clear" w:color="auto" w:fill="FFFFFF"/>
        </w:rPr>
        <w:t>)</w:t>
      </w:r>
      <w:r w:rsidR="006B2B11" w:rsidRPr="00BA6D15">
        <w:rPr>
          <w:color w:val="2A2A2A"/>
          <w:sz w:val="22"/>
          <w:szCs w:val="22"/>
          <w:shd w:val="clear" w:color="auto" w:fill="FFFFFF"/>
        </w:rPr>
        <w:t xml:space="preserve"> and </w:t>
      </w:r>
      <w:proofErr w:type="gramStart"/>
      <w:r w:rsidR="006B2B11" w:rsidRPr="00BA6D15">
        <w:rPr>
          <w:color w:val="2A2A2A"/>
          <w:sz w:val="22"/>
          <w:szCs w:val="22"/>
          <w:shd w:val="clear" w:color="auto" w:fill="FFFFFF"/>
        </w:rPr>
        <w:t>Principle</w:t>
      </w:r>
      <w:proofErr w:type="gramEnd"/>
      <w:r w:rsidR="006B2B11" w:rsidRPr="00BA6D15">
        <w:rPr>
          <w:color w:val="2A2A2A"/>
          <w:sz w:val="22"/>
          <w:szCs w:val="22"/>
          <w:shd w:val="clear" w:color="auto" w:fill="FFFFFF"/>
        </w:rPr>
        <w:t xml:space="preserve"> Coordinate Analysis (</w:t>
      </w:r>
      <w:proofErr w:type="spellStart"/>
      <w:r w:rsidR="006B2B11" w:rsidRPr="00BA6D15">
        <w:rPr>
          <w:color w:val="2A2A2A"/>
          <w:sz w:val="22"/>
          <w:szCs w:val="22"/>
          <w:shd w:val="clear" w:color="auto" w:fill="FFFFFF"/>
        </w:rPr>
        <w:t>PCoA</w:t>
      </w:r>
      <w:proofErr w:type="spellEnd"/>
      <w:r w:rsidR="006B2B11" w:rsidRPr="00BA6D15">
        <w:rPr>
          <w:color w:val="2A2A2A"/>
          <w:sz w:val="22"/>
          <w:szCs w:val="22"/>
          <w:shd w:val="clear" w:color="auto" w:fill="FFFFFF"/>
        </w:rPr>
        <w:t>) using q2-diversity. Group significance between alpha and beta diversity indexes was calculated with QIIME2 plugins using the Kruskal–Wallis test and permutational multivariate analysis of variance (PERMANOVA), respectively. To assign taxonomy to the amplicon sequence variants (ASVs), the q2-feature-classifier basing on the classify-</w:t>
      </w:r>
      <w:proofErr w:type="spellStart"/>
      <w:r w:rsidR="006B2B11" w:rsidRPr="00BA6D15">
        <w:rPr>
          <w:color w:val="2A2A2A"/>
          <w:sz w:val="22"/>
          <w:szCs w:val="22"/>
          <w:shd w:val="clear" w:color="auto" w:fill="FFFFFF"/>
        </w:rPr>
        <w:t>sklearn</w:t>
      </w:r>
      <w:proofErr w:type="spellEnd"/>
      <w:r w:rsidR="006B2B11" w:rsidRPr="00BA6D15">
        <w:rPr>
          <w:color w:val="2A2A2A"/>
          <w:sz w:val="22"/>
          <w:szCs w:val="22"/>
          <w:shd w:val="clear" w:color="auto" w:fill="FFFFFF"/>
        </w:rPr>
        <w:t xml:space="preserve"> naïve Bayes taxonomy classifier was used with the SILVA (v.138) as reference database.</w:t>
      </w:r>
    </w:p>
    <w:p w14:paraId="02775661" w14:textId="77777777" w:rsidR="00B027EB" w:rsidRPr="00BA6D15" w:rsidRDefault="00B027EB" w:rsidP="00235E3B">
      <w:pPr>
        <w:jc w:val="both"/>
        <w:rPr>
          <w:color w:val="2A2A2A"/>
          <w:sz w:val="22"/>
          <w:szCs w:val="22"/>
          <w:shd w:val="clear" w:color="auto" w:fill="FFFFFF"/>
        </w:rPr>
      </w:pPr>
    </w:p>
    <w:p w14:paraId="4ABECDC8" w14:textId="537D336F" w:rsidR="006B2B11" w:rsidRPr="00BA6D15" w:rsidRDefault="006B2B11" w:rsidP="00235E3B">
      <w:pPr>
        <w:jc w:val="both"/>
        <w:rPr>
          <w:color w:val="2A2A2A"/>
          <w:sz w:val="22"/>
          <w:szCs w:val="22"/>
          <w:shd w:val="clear" w:color="auto" w:fill="FFFFFF"/>
        </w:rPr>
      </w:pPr>
      <w:r w:rsidRPr="00BA6D15">
        <w:rPr>
          <w:color w:val="2A2A2A"/>
          <w:sz w:val="22"/>
          <w:szCs w:val="22"/>
          <w:shd w:val="clear" w:color="auto" w:fill="FFFFFF"/>
        </w:rPr>
        <w:t xml:space="preserve">For metagenome analysis, raw sequencing reads were subjected to quality filtering and barcode trimming using </w:t>
      </w:r>
      <w:proofErr w:type="spellStart"/>
      <w:r w:rsidRPr="00BA6D15">
        <w:rPr>
          <w:color w:val="2A2A2A"/>
          <w:sz w:val="22"/>
          <w:szCs w:val="22"/>
          <w:shd w:val="clear" w:color="auto" w:fill="FFFFFF"/>
        </w:rPr>
        <w:t>KneadData</w:t>
      </w:r>
      <w:proofErr w:type="spellEnd"/>
      <w:r w:rsidRPr="00BA6D15">
        <w:rPr>
          <w:color w:val="2A2A2A"/>
          <w:sz w:val="22"/>
          <w:szCs w:val="22"/>
          <w:shd w:val="clear" w:color="auto" w:fill="FFFFFF"/>
        </w:rPr>
        <w:t xml:space="preserve"> (v0.5.4) by employing </w:t>
      </w:r>
      <w:proofErr w:type="spellStart"/>
      <w:r w:rsidRPr="00BA6D15">
        <w:rPr>
          <w:color w:val="2A2A2A"/>
          <w:sz w:val="22"/>
          <w:szCs w:val="22"/>
          <w:shd w:val="clear" w:color="auto" w:fill="FFFFFF"/>
        </w:rPr>
        <w:t>trimmomatic</w:t>
      </w:r>
      <w:proofErr w:type="spellEnd"/>
      <w:r w:rsidRPr="00BA6D15">
        <w:rPr>
          <w:color w:val="2A2A2A"/>
          <w:sz w:val="22"/>
          <w:szCs w:val="22"/>
          <w:shd w:val="clear" w:color="auto" w:fill="FFFFFF"/>
        </w:rPr>
        <w:t xml:space="preserve"> settings of 4-base wide sliding window, with average quality per base &gt;20 and minimum length 90 bp. Reads mapping to the mouse genome were also removed.</w:t>
      </w:r>
      <w:r w:rsidRPr="00BA6D15">
        <w:rPr>
          <w:color w:val="000000"/>
          <w:sz w:val="22"/>
          <w:szCs w:val="22"/>
          <w:shd w:val="clear" w:color="auto" w:fill="FFFFFF"/>
        </w:rPr>
        <w:t xml:space="preserve"> </w:t>
      </w:r>
      <w:r w:rsidRPr="00BA6D15">
        <w:rPr>
          <w:color w:val="2A2A2A"/>
          <w:sz w:val="22"/>
          <w:szCs w:val="22"/>
          <w:shd w:val="clear" w:color="auto" w:fill="FFFFFF"/>
        </w:rPr>
        <w:t>Kraken2 was run against genome taxonomy database (GTDB_r89_54k) with default parameters</w:t>
      </w:r>
      <w:r w:rsidR="00180748" w:rsidRPr="00BA6D15">
        <w:rPr>
          <w:color w:val="2A2A2A"/>
          <w:sz w:val="22"/>
          <w:szCs w:val="22"/>
          <w:shd w:val="clear" w:color="auto" w:fill="FFFFFF"/>
        </w:rPr>
        <w:t xml:space="preserve"> </w:t>
      </w:r>
      <w:r w:rsidR="00180748"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NE.Ref.{74CB457D-9E0A-49EB-A21A-1F21D01A2D6D}</w:instrText>
      </w:r>
      <w:r w:rsidR="00180748" w:rsidRPr="00BA6D15">
        <w:rPr>
          <w:color w:val="2A2A2A"/>
          <w:sz w:val="22"/>
          <w:szCs w:val="22"/>
          <w:shd w:val="clear" w:color="auto" w:fill="FFFFFF"/>
        </w:rPr>
        <w:fldChar w:fldCharType="separate"/>
      </w:r>
      <w:ins w:id="532" w:author="刘 红宾" w:date="2021-04-04T17:04:00Z">
        <w:r w:rsidR="00C2571B">
          <w:rPr>
            <w:rFonts w:eastAsiaTheme="minorEastAsia"/>
            <w:color w:val="080000"/>
            <w:sz w:val="22"/>
            <w:szCs w:val="22"/>
          </w:rPr>
          <w:t>[77]</w:t>
        </w:r>
      </w:ins>
      <w:r w:rsidR="00180748" w:rsidRPr="00BA6D15">
        <w:rPr>
          <w:color w:val="2A2A2A"/>
          <w:sz w:val="22"/>
          <w:szCs w:val="22"/>
          <w:shd w:val="clear" w:color="auto" w:fill="FFFFFF"/>
        </w:rPr>
        <w:fldChar w:fldCharType="end"/>
      </w:r>
      <w:r w:rsidRPr="00BA6D15">
        <w:rPr>
          <w:color w:val="2A2A2A"/>
          <w:sz w:val="22"/>
          <w:szCs w:val="22"/>
          <w:shd w:val="clear" w:color="auto" w:fill="FFFFFF"/>
        </w:rPr>
        <w:t xml:space="preserve">. Following classification by Kraken2, Bracken was used to re-estimate bacterial abundances at taxonomic levels from species to phylum using a read length parameter of 150. Next, the filtered sequences were assembled into contigs using </w:t>
      </w:r>
      <w:proofErr w:type="spellStart"/>
      <w:r w:rsidRPr="00BA6D15">
        <w:rPr>
          <w:color w:val="2A2A2A"/>
          <w:sz w:val="22"/>
          <w:szCs w:val="22"/>
          <w:shd w:val="clear" w:color="auto" w:fill="FFFFFF"/>
        </w:rPr>
        <w:t>metaSPAdes</w:t>
      </w:r>
      <w:proofErr w:type="spellEnd"/>
      <w:r w:rsidRPr="00BA6D15">
        <w:rPr>
          <w:color w:val="2A2A2A"/>
          <w:sz w:val="22"/>
          <w:szCs w:val="22"/>
          <w:shd w:val="clear" w:color="auto" w:fill="FFFFFF"/>
        </w:rPr>
        <w:t xml:space="preserve"> with default settings</w:t>
      </w:r>
      <w:r w:rsidR="00180748" w:rsidRPr="00BA6D15">
        <w:rPr>
          <w:color w:val="2A2A2A"/>
          <w:sz w:val="22"/>
          <w:szCs w:val="22"/>
          <w:shd w:val="clear" w:color="auto" w:fill="FFFFFF"/>
        </w:rPr>
        <w:t xml:space="preserve"> </w:t>
      </w:r>
      <w:r w:rsidR="00180748"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NE.Ref.{D0D6019C-1888-4172-9E08-C4CF6ED8E380}</w:instrText>
      </w:r>
      <w:r w:rsidR="00180748" w:rsidRPr="00BA6D15">
        <w:rPr>
          <w:color w:val="2A2A2A"/>
          <w:sz w:val="22"/>
          <w:szCs w:val="22"/>
          <w:shd w:val="clear" w:color="auto" w:fill="FFFFFF"/>
        </w:rPr>
        <w:fldChar w:fldCharType="separate"/>
      </w:r>
      <w:ins w:id="533" w:author="刘 红宾" w:date="2021-04-04T17:04:00Z">
        <w:r w:rsidR="00C2571B">
          <w:rPr>
            <w:rFonts w:eastAsiaTheme="minorEastAsia"/>
            <w:color w:val="080000"/>
            <w:sz w:val="22"/>
            <w:szCs w:val="22"/>
          </w:rPr>
          <w:t>[78]</w:t>
        </w:r>
      </w:ins>
      <w:r w:rsidR="00180748" w:rsidRPr="00BA6D15">
        <w:rPr>
          <w:color w:val="2A2A2A"/>
          <w:sz w:val="22"/>
          <w:szCs w:val="22"/>
          <w:shd w:val="clear" w:color="auto" w:fill="FFFFFF"/>
        </w:rPr>
        <w:fldChar w:fldCharType="end"/>
      </w:r>
      <w:r w:rsidRPr="00BA6D15">
        <w:rPr>
          <w:color w:val="2A2A2A"/>
          <w:sz w:val="22"/>
          <w:szCs w:val="22"/>
          <w:shd w:val="clear" w:color="auto" w:fill="FFFFFF"/>
        </w:rPr>
        <w:t xml:space="preserve">. </w:t>
      </w:r>
      <w:r w:rsidR="00515060" w:rsidRPr="00BA6D15">
        <w:rPr>
          <w:color w:val="2A2A2A"/>
          <w:sz w:val="22"/>
          <w:szCs w:val="22"/>
          <w:shd w:val="clear" w:color="auto" w:fill="FFFFFF"/>
        </w:rPr>
        <w:t xml:space="preserve">The gene abundance was analyzed and calculated </w:t>
      </w:r>
      <w:r w:rsidR="00515060" w:rsidRPr="00BA6D15">
        <w:rPr>
          <w:color w:val="000000"/>
          <w:sz w:val="22"/>
          <w:szCs w:val="22"/>
        </w:rPr>
        <w:t xml:space="preserve">as previously described </w:t>
      </w:r>
      <w:r w:rsidR="00515060" w:rsidRPr="00BA6D15">
        <w:rPr>
          <w:color w:val="2A2A2A"/>
          <w:sz w:val="22"/>
          <w:szCs w:val="22"/>
          <w:shd w:val="clear" w:color="auto" w:fill="FFFFFF"/>
        </w:rPr>
        <w:t xml:space="preserve">with modifications </w:t>
      </w:r>
      <w:r w:rsidR="00515060"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NE.Ref.{72B6AACB-BE25-47DF-A5E8-F9F74E982076}</w:instrText>
      </w:r>
      <w:r w:rsidR="00515060" w:rsidRPr="00BA6D15">
        <w:rPr>
          <w:color w:val="2A2A2A"/>
          <w:sz w:val="22"/>
          <w:szCs w:val="22"/>
          <w:shd w:val="clear" w:color="auto" w:fill="FFFFFF"/>
        </w:rPr>
        <w:fldChar w:fldCharType="separate"/>
      </w:r>
      <w:ins w:id="534" w:author="刘 红宾" w:date="2021-04-04T17:04:00Z">
        <w:r w:rsidR="00C2571B">
          <w:rPr>
            <w:rFonts w:eastAsiaTheme="minorEastAsia"/>
            <w:color w:val="080000"/>
            <w:sz w:val="22"/>
            <w:szCs w:val="22"/>
          </w:rPr>
          <w:t>[79]</w:t>
        </w:r>
      </w:ins>
      <w:r w:rsidR="00515060" w:rsidRPr="00BA6D15">
        <w:rPr>
          <w:color w:val="2A2A2A"/>
          <w:sz w:val="22"/>
          <w:szCs w:val="22"/>
          <w:shd w:val="clear" w:color="auto" w:fill="FFFFFF"/>
        </w:rPr>
        <w:fldChar w:fldCharType="end"/>
      </w:r>
      <w:r w:rsidR="00515060" w:rsidRPr="00BA6D15">
        <w:rPr>
          <w:color w:val="2A2A2A"/>
          <w:sz w:val="22"/>
          <w:szCs w:val="22"/>
          <w:shd w:val="clear" w:color="auto" w:fill="FFFFFF"/>
        </w:rPr>
        <w:t xml:space="preserve">. </w:t>
      </w:r>
      <w:r w:rsidRPr="00BA6D15">
        <w:rPr>
          <w:color w:val="2A2A2A"/>
          <w:sz w:val="22"/>
          <w:szCs w:val="22"/>
          <w:shd w:val="clear" w:color="auto" w:fill="FFFFFF"/>
        </w:rPr>
        <w:t>Putative genes were then predicted on contigs longer than 200 base pairs using Prodigal under metagenome mode (-p meta)</w:t>
      </w:r>
      <w:r w:rsidR="00FF3D93" w:rsidRPr="00BA6D15">
        <w:rPr>
          <w:color w:val="2A2A2A"/>
          <w:sz w:val="22"/>
          <w:szCs w:val="22"/>
          <w:shd w:val="clear" w:color="auto" w:fill="FFFFFF"/>
        </w:rPr>
        <w:t xml:space="preserve"> </w:t>
      </w:r>
      <w:r w:rsidR="00FF3D93"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NE.Ref.{527A84EC-18FA-44C6-9E4B-4FDBB2E155FE}</w:instrText>
      </w:r>
      <w:r w:rsidR="00FF3D93" w:rsidRPr="00BA6D15">
        <w:rPr>
          <w:color w:val="2A2A2A"/>
          <w:sz w:val="22"/>
          <w:szCs w:val="22"/>
          <w:shd w:val="clear" w:color="auto" w:fill="FFFFFF"/>
        </w:rPr>
        <w:fldChar w:fldCharType="separate"/>
      </w:r>
      <w:ins w:id="535" w:author="刘 红宾" w:date="2021-04-04T17:04:00Z">
        <w:r w:rsidR="00C2571B">
          <w:rPr>
            <w:rFonts w:eastAsiaTheme="minorEastAsia"/>
            <w:color w:val="080000"/>
            <w:sz w:val="22"/>
            <w:szCs w:val="22"/>
          </w:rPr>
          <w:t>[80]</w:t>
        </w:r>
      </w:ins>
      <w:r w:rsidR="00FF3D93" w:rsidRPr="00BA6D15">
        <w:rPr>
          <w:color w:val="2A2A2A"/>
          <w:sz w:val="22"/>
          <w:szCs w:val="22"/>
          <w:shd w:val="clear" w:color="auto" w:fill="FFFFFF"/>
        </w:rPr>
        <w:fldChar w:fldCharType="end"/>
      </w:r>
      <w:r w:rsidRPr="00BA6D15">
        <w:rPr>
          <w:color w:val="2A2A2A"/>
          <w:sz w:val="22"/>
          <w:szCs w:val="22"/>
          <w:shd w:val="clear" w:color="auto" w:fill="FFFFFF"/>
        </w:rPr>
        <w:t>. A non-redundant gene catalogue was constructed with CD-HIT using the parameters “-c 0.95 –</w:t>
      </w:r>
      <w:proofErr w:type="spellStart"/>
      <w:r w:rsidRPr="00BA6D15">
        <w:rPr>
          <w:color w:val="2A2A2A"/>
          <w:sz w:val="22"/>
          <w:szCs w:val="22"/>
          <w:shd w:val="clear" w:color="auto" w:fill="FFFFFF"/>
        </w:rPr>
        <w:t>aS</w:t>
      </w:r>
      <w:proofErr w:type="spellEnd"/>
      <w:r w:rsidRPr="00BA6D15">
        <w:rPr>
          <w:color w:val="2A2A2A"/>
          <w:sz w:val="22"/>
          <w:szCs w:val="22"/>
          <w:shd w:val="clear" w:color="auto" w:fill="FFFFFF"/>
        </w:rPr>
        <w:t xml:space="preserve"> 0.9”</w:t>
      </w:r>
      <w:r w:rsidR="00FF3D93" w:rsidRPr="00BA6D15">
        <w:rPr>
          <w:color w:val="2A2A2A"/>
          <w:sz w:val="22"/>
          <w:szCs w:val="22"/>
          <w:shd w:val="clear" w:color="auto" w:fill="FFFFFF"/>
        </w:rPr>
        <w:t xml:space="preserve"> </w:t>
      </w:r>
      <w:r w:rsidR="00026B9B"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NE.Ref.{26CEBFF8-47DA-4765-AADD-07EF3CEA5934}</w:instrText>
      </w:r>
      <w:r w:rsidR="00026B9B" w:rsidRPr="00BA6D15">
        <w:rPr>
          <w:color w:val="2A2A2A"/>
          <w:sz w:val="22"/>
          <w:szCs w:val="22"/>
          <w:shd w:val="clear" w:color="auto" w:fill="FFFFFF"/>
        </w:rPr>
        <w:fldChar w:fldCharType="separate"/>
      </w:r>
      <w:ins w:id="536" w:author="刘 红宾" w:date="2021-04-04T17:04:00Z">
        <w:r w:rsidR="00C2571B">
          <w:rPr>
            <w:rFonts w:eastAsiaTheme="minorEastAsia"/>
            <w:color w:val="080000"/>
            <w:sz w:val="22"/>
            <w:szCs w:val="22"/>
          </w:rPr>
          <w:t>[81]</w:t>
        </w:r>
      </w:ins>
      <w:r w:rsidR="00026B9B" w:rsidRPr="00BA6D15">
        <w:rPr>
          <w:color w:val="2A2A2A"/>
          <w:sz w:val="22"/>
          <w:szCs w:val="22"/>
          <w:shd w:val="clear" w:color="auto" w:fill="FFFFFF"/>
        </w:rPr>
        <w:fldChar w:fldCharType="end"/>
      </w:r>
      <w:r w:rsidRPr="00BA6D15">
        <w:rPr>
          <w:color w:val="2A2A2A"/>
          <w:sz w:val="22"/>
          <w:szCs w:val="22"/>
          <w:shd w:val="clear" w:color="auto" w:fill="FFFFFF"/>
        </w:rPr>
        <w:t>. The abundance of each predicted gene was evaluated by mapping reads back with KMA algorithm and then normalized with the following equation: RPM = 1M × (mapped reads/gene length)</w:t>
      </w:r>
      <w:proofErr w:type="gramStart"/>
      <w:r w:rsidRPr="00BA6D15">
        <w:rPr>
          <w:color w:val="2A2A2A"/>
          <w:sz w:val="22"/>
          <w:szCs w:val="22"/>
          <w:shd w:val="clear" w:color="auto" w:fill="FFFFFF"/>
        </w:rPr>
        <w:t>/(</w:t>
      </w:r>
      <w:proofErr w:type="gramEnd"/>
      <w:r w:rsidRPr="00BA6D15">
        <w:rPr>
          <w:color w:val="2A2A2A"/>
          <w:sz w:val="22"/>
          <w:szCs w:val="22"/>
          <w:shd w:val="clear" w:color="auto" w:fill="FFFFFF"/>
        </w:rPr>
        <w:t>sum of mapped reads/gene length)</w:t>
      </w:r>
      <w:r w:rsidR="008A2D79" w:rsidRPr="00BA6D15">
        <w:rPr>
          <w:color w:val="2A2A2A"/>
          <w:sz w:val="22"/>
          <w:szCs w:val="22"/>
          <w:shd w:val="clear" w:color="auto" w:fill="FFFFFF"/>
        </w:rPr>
        <w:t xml:space="preserve"> </w:t>
      </w:r>
      <w:r w:rsidR="008A2D79"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NE.Ref.{E4DB8DD2-7D13-46B2-AF1B-BAFB052DEA66}</w:instrText>
      </w:r>
      <w:r w:rsidR="008A2D79" w:rsidRPr="00BA6D15">
        <w:rPr>
          <w:color w:val="2A2A2A"/>
          <w:sz w:val="22"/>
          <w:szCs w:val="22"/>
          <w:shd w:val="clear" w:color="auto" w:fill="FFFFFF"/>
        </w:rPr>
        <w:fldChar w:fldCharType="separate"/>
      </w:r>
      <w:ins w:id="537" w:author="刘 红宾" w:date="2021-04-04T17:04:00Z">
        <w:r w:rsidR="00C2571B">
          <w:rPr>
            <w:rFonts w:eastAsiaTheme="minorEastAsia"/>
            <w:color w:val="080000"/>
            <w:sz w:val="22"/>
            <w:szCs w:val="22"/>
          </w:rPr>
          <w:t>[82]</w:t>
        </w:r>
      </w:ins>
      <w:r w:rsidR="008A2D79" w:rsidRPr="00BA6D15">
        <w:rPr>
          <w:color w:val="2A2A2A"/>
          <w:sz w:val="22"/>
          <w:szCs w:val="22"/>
          <w:shd w:val="clear" w:color="auto" w:fill="FFFFFF"/>
        </w:rPr>
        <w:fldChar w:fldCharType="end"/>
      </w:r>
      <w:r w:rsidRPr="00BA6D15">
        <w:rPr>
          <w:color w:val="2A2A2A"/>
          <w:sz w:val="22"/>
          <w:szCs w:val="22"/>
          <w:shd w:val="clear" w:color="auto" w:fill="FFFFFF"/>
        </w:rPr>
        <w:t xml:space="preserve">. For all the predicted genes, </w:t>
      </w:r>
      <w:proofErr w:type="spellStart"/>
      <w:r w:rsidRPr="00BA6D15">
        <w:rPr>
          <w:color w:val="2A2A2A"/>
          <w:sz w:val="22"/>
          <w:szCs w:val="22"/>
          <w:shd w:val="clear" w:color="auto" w:fill="FFFFFF"/>
        </w:rPr>
        <w:t>CAZymes</w:t>
      </w:r>
      <w:proofErr w:type="spellEnd"/>
      <w:r w:rsidRPr="00BA6D15">
        <w:rPr>
          <w:color w:val="2A2A2A"/>
          <w:sz w:val="22"/>
          <w:szCs w:val="22"/>
          <w:shd w:val="clear" w:color="auto" w:fill="FFFFFF"/>
        </w:rPr>
        <w:t xml:space="preserve"> were annotated using </w:t>
      </w:r>
      <w:proofErr w:type="spellStart"/>
      <w:r w:rsidRPr="00BA6D15">
        <w:rPr>
          <w:color w:val="2A2A2A"/>
          <w:sz w:val="22"/>
          <w:szCs w:val="22"/>
          <w:shd w:val="clear" w:color="auto" w:fill="FFFFFF"/>
        </w:rPr>
        <w:t>hmmsearch</w:t>
      </w:r>
      <w:proofErr w:type="spellEnd"/>
      <w:r w:rsidRPr="00BA6D15">
        <w:rPr>
          <w:color w:val="2A2A2A"/>
          <w:sz w:val="22"/>
          <w:szCs w:val="22"/>
          <w:shd w:val="clear" w:color="auto" w:fill="FFFFFF"/>
        </w:rPr>
        <w:t xml:space="preserve"> against the dbCAN</w:t>
      </w:r>
      <w:r w:rsidR="008A2D79" w:rsidRPr="00BA6D15">
        <w:rPr>
          <w:color w:val="2A2A2A"/>
          <w:sz w:val="22"/>
          <w:szCs w:val="22"/>
          <w:shd w:val="clear" w:color="auto" w:fill="FFFFFF"/>
        </w:rPr>
        <w:t>2</w:t>
      </w:r>
      <w:r w:rsidRPr="00BA6D15">
        <w:rPr>
          <w:color w:val="2A2A2A"/>
          <w:sz w:val="22"/>
          <w:szCs w:val="22"/>
          <w:shd w:val="clear" w:color="auto" w:fill="FFFFFF"/>
        </w:rPr>
        <w:t xml:space="preserve"> database V9 (e value &lt;1 × 10−10; coverage &gt;0.3)</w:t>
      </w:r>
      <w:r w:rsidR="008A2D79" w:rsidRPr="00BA6D15">
        <w:rPr>
          <w:color w:val="2A2A2A"/>
          <w:sz w:val="22"/>
          <w:szCs w:val="22"/>
          <w:shd w:val="clear" w:color="auto" w:fill="FFFFFF"/>
        </w:rPr>
        <w:t xml:space="preserve"> </w:t>
      </w:r>
      <w:r w:rsidR="008A2D79"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NE.Ref.{AF9FDC7E-976F-413F-A966-54B6A45C4A15}</w:instrText>
      </w:r>
      <w:r w:rsidR="008A2D79" w:rsidRPr="00BA6D15">
        <w:rPr>
          <w:color w:val="2A2A2A"/>
          <w:sz w:val="22"/>
          <w:szCs w:val="22"/>
          <w:shd w:val="clear" w:color="auto" w:fill="FFFFFF"/>
        </w:rPr>
        <w:fldChar w:fldCharType="separate"/>
      </w:r>
      <w:ins w:id="538" w:author="刘 红宾" w:date="2021-04-04T17:04:00Z">
        <w:r w:rsidR="00C2571B">
          <w:rPr>
            <w:rFonts w:eastAsiaTheme="minorEastAsia"/>
            <w:color w:val="080000"/>
            <w:sz w:val="22"/>
            <w:szCs w:val="22"/>
          </w:rPr>
          <w:t>[83]</w:t>
        </w:r>
      </w:ins>
      <w:r w:rsidR="008A2D79" w:rsidRPr="00BA6D15">
        <w:rPr>
          <w:color w:val="2A2A2A"/>
          <w:sz w:val="22"/>
          <w:szCs w:val="22"/>
          <w:shd w:val="clear" w:color="auto" w:fill="FFFFFF"/>
        </w:rPr>
        <w:fldChar w:fldCharType="end"/>
      </w:r>
      <w:r w:rsidRPr="00BA6D15">
        <w:rPr>
          <w:color w:val="2A2A2A"/>
          <w:sz w:val="22"/>
          <w:szCs w:val="22"/>
          <w:shd w:val="clear" w:color="auto" w:fill="FFFFFF"/>
        </w:rPr>
        <w:t xml:space="preserve">. The domain with the highest coverage was selected for sequences overlapping multiple </w:t>
      </w:r>
      <w:proofErr w:type="spellStart"/>
      <w:r w:rsidRPr="00BA6D15">
        <w:rPr>
          <w:color w:val="2A2A2A"/>
          <w:sz w:val="22"/>
          <w:szCs w:val="22"/>
          <w:shd w:val="clear" w:color="auto" w:fill="FFFFFF"/>
        </w:rPr>
        <w:t>CAZyme</w:t>
      </w:r>
      <w:proofErr w:type="spellEnd"/>
      <w:r w:rsidRPr="00BA6D15">
        <w:rPr>
          <w:color w:val="2A2A2A"/>
          <w:sz w:val="22"/>
          <w:szCs w:val="22"/>
          <w:shd w:val="clear" w:color="auto" w:fill="FFFFFF"/>
        </w:rPr>
        <w:t xml:space="preserve"> domains. </w:t>
      </w:r>
      <w:r w:rsidR="00FD249F" w:rsidRPr="00BA6D15">
        <w:rPr>
          <w:color w:val="2A2A2A"/>
          <w:sz w:val="22"/>
          <w:szCs w:val="22"/>
          <w:shd w:val="clear" w:color="auto" w:fill="FFFFFF"/>
        </w:rPr>
        <w:t>For all samples, short genomic assemblies (&lt;2,000 bp) that could have biased the subsequent analysis were first excluded. Genomes were then binned using VAMB</w:t>
      </w:r>
      <w:r w:rsidR="00CD5C3F" w:rsidRPr="00BA6D15">
        <w:rPr>
          <w:color w:val="2A2A2A"/>
          <w:sz w:val="22"/>
          <w:szCs w:val="22"/>
          <w:shd w:val="clear" w:color="auto" w:fill="FFFFFF"/>
        </w:rPr>
        <w:t xml:space="preserve"> </w:t>
      </w:r>
      <w:r w:rsidR="00CD5C3F"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NE.Ref.{E64736DC-80EA-407C-87A5-3740B388F085}</w:instrText>
      </w:r>
      <w:r w:rsidR="00CD5C3F" w:rsidRPr="00BA6D15">
        <w:rPr>
          <w:color w:val="2A2A2A"/>
          <w:sz w:val="22"/>
          <w:szCs w:val="22"/>
          <w:shd w:val="clear" w:color="auto" w:fill="FFFFFF"/>
        </w:rPr>
        <w:fldChar w:fldCharType="separate"/>
      </w:r>
      <w:ins w:id="539" w:author="刘 红宾" w:date="2021-04-04T17:04:00Z">
        <w:r w:rsidR="00C2571B">
          <w:rPr>
            <w:rFonts w:eastAsiaTheme="minorEastAsia"/>
            <w:color w:val="080000"/>
            <w:sz w:val="22"/>
            <w:szCs w:val="22"/>
          </w:rPr>
          <w:t>[84]</w:t>
        </w:r>
      </w:ins>
      <w:r w:rsidR="00CD5C3F" w:rsidRPr="00BA6D15">
        <w:rPr>
          <w:color w:val="2A2A2A"/>
          <w:sz w:val="22"/>
          <w:szCs w:val="22"/>
          <w:shd w:val="clear" w:color="auto" w:fill="FFFFFF"/>
        </w:rPr>
        <w:fldChar w:fldCharType="end"/>
      </w:r>
      <w:r w:rsidR="00FD249F" w:rsidRPr="00BA6D15">
        <w:rPr>
          <w:color w:val="2A2A2A"/>
          <w:sz w:val="22"/>
          <w:szCs w:val="22"/>
          <w:shd w:val="clear" w:color="auto" w:fill="FFFFFF"/>
        </w:rPr>
        <w:t>. The binning results were refined based on the bin quality assessment (completeness &gt;7</w:t>
      </w:r>
      <w:r w:rsidR="00F81F77" w:rsidRPr="00BA6D15">
        <w:rPr>
          <w:color w:val="2A2A2A"/>
          <w:sz w:val="22"/>
          <w:szCs w:val="22"/>
          <w:shd w:val="clear" w:color="auto" w:fill="FFFFFF"/>
        </w:rPr>
        <w:t>5</w:t>
      </w:r>
      <w:r w:rsidR="00FD249F" w:rsidRPr="00BA6D15">
        <w:rPr>
          <w:color w:val="2A2A2A"/>
          <w:sz w:val="22"/>
          <w:szCs w:val="22"/>
          <w:shd w:val="clear" w:color="auto" w:fill="FFFFFF"/>
        </w:rPr>
        <w:t>, and contamination &lt;</w:t>
      </w:r>
      <w:r w:rsidR="00F81F77" w:rsidRPr="00BA6D15">
        <w:rPr>
          <w:color w:val="2A2A2A"/>
          <w:sz w:val="22"/>
          <w:szCs w:val="22"/>
          <w:shd w:val="clear" w:color="auto" w:fill="FFFFFF"/>
        </w:rPr>
        <w:t>15</w:t>
      </w:r>
      <w:r w:rsidR="00FD249F" w:rsidRPr="00BA6D15">
        <w:rPr>
          <w:color w:val="2A2A2A"/>
          <w:sz w:val="22"/>
          <w:szCs w:val="22"/>
          <w:shd w:val="clear" w:color="auto" w:fill="FFFFFF"/>
        </w:rPr>
        <w:t xml:space="preserve">) of different </w:t>
      </w:r>
      <w:proofErr w:type="spellStart"/>
      <w:r w:rsidR="00FD249F" w:rsidRPr="00BA6D15">
        <w:rPr>
          <w:color w:val="2A2A2A"/>
          <w:sz w:val="22"/>
          <w:szCs w:val="22"/>
          <w:shd w:val="clear" w:color="auto" w:fill="FFFFFF"/>
        </w:rPr>
        <w:t>binners</w:t>
      </w:r>
      <w:proofErr w:type="spellEnd"/>
      <w:r w:rsidR="00FD249F" w:rsidRPr="00BA6D15">
        <w:rPr>
          <w:color w:val="2A2A2A"/>
          <w:sz w:val="22"/>
          <w:szCs w:val="22"/>
          <w:shd w:val="clear" w:color="auto" w:fill="FFFFFF"/>
        </w:rPr>
        <w:t xml:space="preserve"> from </w:t>
      </w:r>
      <w:proofErr w:type="spellStart"/>
      <w:r w:rsidR="00FD249F" w:rsidRPr="00BA6D15">
        <w:rPr>
          <w:color w:val="2A2A2A"/>
          <w:sz w:val="22"/>
          <w:szCs w:val="22"/>
          <w:shd w:val="clear" w:color="auto" w:fill="FFFFFF"/>
        </w:rPr>
        <w:t>CheckM</w:t>
      </w:r>
      <w:proofErr w:type="spellEnd"/>
      <w:r w:rsidR="00C044C5" w:rsidRPr="00BA6D15">
        <w:rPr>
          <w:color w:val="2A2A2A"/>
          <w:sz w:val="22"/>
          <w:szCs w:val="22"/>
          <w:shd w:val="clear" w:color="auto" w:fill="FFFFFF"/>
        </w:rPr>
        <w:t xml:space="preserve"> </w:t>
      </w:r>
      <w:r w:rsidR="00BE039F"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NE.Ref.{621535F4-3A2F-49BC-9499-EFCCBDD59145}</w:instrText>
      </w:r>
      <w:r w:rsidR="00BE039F" w:rsidRPr="00BA6D15">
        <w:rPr>
          <w:color w:val="2A2A2A"/>
          <w:sz w:val="22"/>
          <w:szCs w:val="22"/>
          <w:shd w:val="clear" w:color="auto" w:fill="FFFFFF"/>
        </w:rPr>
        <w:fldChar w:fldCharType="separate"/>
      </w:r>
      <w:ins w:id="540" w:author="刘 红宾" w:date="2021-04-04T17:04:00Z">
        <w:r w:rsidR="00C2571B">
          <w:rPr>
            <w:rFonts w:eastAsiaTheme="minorEastAsia"/>
            <w:color w:val="080000"/>
            <w:sz w:val="22"/>
            <w:szCs w:val="22"/>
          </w:rPr>
          <w:t>[85]</w:t>
        </w:r>
      </w:ins>
      <w:r w:rsidR="00BE039F" w:rsidRPr="00BA6D15">
        <w:rPr>
          <w:color w:val="2A2A2A"/>
          <w:sz w:val="22"/>
          <w:szCs w:val="22"/>
          <w:shd w:val="clear" w:color="auto" w:fill="FFFFFF"/>
        </w:rPr>
        <w:fldChar w:fldCharType="end"/>
      </w:r>
      <w:r w:rsidR="00FD249F" w:rsidRPr="00BA6D15">
        <w:rPr>
          <w:color w:val="2A2A2A"/>
          <w:sz w:val="22"/>
          <w:szCs w:val="22"/>
          <w:shd w:val="clear" w:color="auto" w:fill="FFFFFF"/>
        </w:rPr>
        <w:t>. Taxonomic classification of each bin was determined by</w:t>
      </w:r>
      <w:r w:rsidR="00BE039F" w:rsidRPr="00BA6D15">
        <w:rPr>
          <w:color w:val="2A2A2A"/>
          <w:sz w:val="22"/>
          <w:szCs w:val="22"/>
          <w:shd w:val="clear" w:color="auto" w:fill="FFFFFF"/>
        </w:rPr>
        <w:t xml:space="preserve"> GTDB-</w:t>
      </w:r>
      <w:proofErr w:type="spellStart"/>
      <w:r w:rsidR="00BE039F" w:rsidRPr="00BA6D15">
        <w:rPr>
          <w:color w:val="2A2A2A"/>
          <w:sz w:val="22"/>
          <w:szCs w:val="22"/>
          <w:shd w:val="clear" w:color="auto" w:fill="FFFFFF"/>
        </w:rPr>
        <w:t>tk</w:t>
      </w:r>
      <w:proofErr w:type="spellEnd"/>
      <w:r w:rsidR="00BE039F" w:rsidRPr="00BA6D15">
        <w:rPr>
          <w:color w:val="2A2A2A"/>
          <w:sz w:val="22"/>
          <w:szCs w:val="22"/>
          <w:shd w:val="clear" w:color="auto" w:fill="FFFFFF"/>
        </w:rPr>
        <w:t xml:space="preserve"> </w:t>
      </w:r>
      <w:r w:rsidR="00BE039F"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NE.Ref.{D7236CE5-6B4D-4EAC-B73B-80E78D46C78B}</w:instrText>
      </w:r>
      <w:r w:rsidR="00BE039F" w:rsidRPr="00BA6D15">
        <w:rPr>
          <w:color w:val="2A2A2A"/>
          <w:sz w:val="22"/>
          <w:szCs w:val="22"/>
          <w:shd w:val="clear" w:color="auto" w:fill="FFFFFF"/>
        </w:rPr>
        <w:fldChar w:fldCharType="separate"/>
      </w:r>
      <w:ins w:id="541" w:author="刘 红宾" w:date="2021-04-04T17:04:00Z">
        <w:r w:rsidR="00C2571B">
          <w:rPr>
            <w:rFonts w:eastAsiaTheme="minorEastAsia"/>
            <w:color w:val="080000"/>
            <w:sz w:val="22"/>
            <w:szCs w:val="22"/>
          </w:rPr>
          <w:t>[86]</w:t>
        </w:r>
      </w:ins>
      <w:r w:rsidR="00BE039F" w:rsidRPr="00BA6D15">
        <w:rPr>
          <w:color w:val="2A2A2A"/>
          <w:sz w:val="22"/>
          <w:szCs w:val="22"/>
          <w:shd w:val="clear" w:color="auto" w:fill="FFFFFF"/>
        </w:rPr>
        <w:fldChar w:fldCharType="end"/>
      </w:r>
      <w:r w:rsidR="005C5AED" w:rsidRPr="00BA6D15">
        <w:rPr>
          <w:color w:val="2A2A2A"/>
          <w:sz w:val="22"/>
          <w:szCs w:val="22"/>
          <w:shd w:val="clear" w:color="auto" w:fill="FFFFFF"/>
        </w:rPr>
        <w:t>, and subjected to prediction of polysaccharide utilization loci (</w:t>
      </w:r>
      <w:proofErr w:type="spellStart"/>
      <w:r w:rsidR="005C5AED" w:rsidRPr="00BA6D15">
        <w:rPr>
          <w:color w:val="2A2A2A"/>
          <w:sz w:val="22"/>
          <w:szCs w:val="22"/>
          <w:shd w:val="clear" w:color="auto" w:fill="FFFFFF"/>
        </w:rPr>
        <w:t>PULz</w:t>
      </w:r>
      <w:proofErr w:type="spellEnd"/>
      <w:r w:rsidR="005C5AED" w:rsidRPr="00BA6D15">
        <w:rPr>
          <w:color w:val="2A2A2A"/>
          <w:sz w:val="22"/>
          <w:szCs w:val="22"/>
          <w:shd w:val="clear" w:color="auto" w:fill="FFFFFF"/>
        </w:rPr>
        <w:t xml:space="preserve">) using pipeline </w:t>
      </w:r>
      <w:proofErr w:type="spellStart"/>
      <w:r w:rsidR="005C5AED" w:rsidRPr="00BA6D15">
        <w:rPr>
          <w:color w:val="2A2A2A"/>
          <w:sz w:val="22"/>
          <w:szCs w:val="22"/>
          <w:shd w:val="clear" w:color="auto" w:fill="FFFFFF"/>
        </w:rPr>
        <w:t>PULpy</w:t>
      </w:r>
      <w:proofErr w:type="spellEnd"/>
      <w:r w:rsidR="005C5AED" w:rsidRPr="00BA6D15">
        <w:rPr>
          <w:color w:val="2A2A2A"/>
          <w:sz w:val="22"/>
          <w:szCs w:val="22"/>
          <w:shd w:val="clear" w:color="auto" w:fill="FFFFFF"/>
        </w:rPr>
        <w:t xml:space="preserve"> </w:t>
      </w:r>
      <w:r w:rsidR="005C5AED" w:rsidRPr="00BA6D15">
        <w:rPr>
          <w:color w:val="2A2A2A"/>
          <w:sz w:val="22"/>
          <w:szCs w:val="22"/>
          <w:shd w:val="clear" w:color="auto" w:fill="FFFFFF"/>
        </w:rPr>
        <w:fldChar w:fldCharType="begin"/>
      </w:r>
      <w:r w:rsidR="00FD0EB7">
        <w:rPr>
          <w:color w:val="2A2A2A"/>
          <w:sz w:val="22"/>
          <w:szCs w:val="22"/>
          <w:shd w:val="clear" w:color="auto" w:fill="FFFFFF"/>
        </w:rPr>
        <w:instrText xml:space="preserve"> ADDIN NE.Ref.{2482B6A3-5DA9-4822-BFF8-BDD4A0D725BE}</w:instrText>
      </w:r>
      <w:r w:rsidR="005C5AED" w:rsidRPr="00BA6D15">
        <w:rPr>
          <w:color w:val="2A2A2A"/>
          <w:sz w:val="22"/>
          <w:szCs w:val="22"/>
          <w:shd w:val="clear" w:color="auto" w:fill="FFFFFF"/>
        </w:rPr>
        <w:fldChar w:fldCharType="separate"/>
      </w:r>
      <w:ins w:id="542" w:author="刘 红宾" w:date="2021-04-04T17:04:00Z">
        <w:r w:rsidR="00C2571B">
          <w:rPr>
            <w:rFonts w:eastAsiaTheme="minorEastAsia"/>
            <w:color w:val="080000"/>
            <w:sz w:val="22"/>
            <w:szCs w:val="22"/>
          </w:rPr>
          <w:t>[87]</w:t>
        </w:r>
      </w:ins>
      <w:r w:rsidR="005C5AED" w:rsidRPr="00BA6D15">
        <w:rPr>
          <w:color w:val="2A2A2A"/>
          <w:sz w:val="22"/>
          <w:szCs w:val="22"/>
          <w:shd w:val="clear" w:color="auto" w:fill="FFFFFF"/>
        </w:rPr>
        <w:fldChar w:fldCharType="end"/>
      </w:r>
      <w:r w:rsidR="00FD249F" w:rsidRPr="00BA6D15">
        <w:rPr>
          <w:color w:val="2A2A2A"/>
          <w:sz w:val="22"/>
          <w:szCs w:val="22"/>
          <w:shd w:val="clear" w:color="auto" w:fill="FFFFFF"/>
        </w:rPr>
        <w:t>.</w:t>
      </w:r>
    </w:p>
    <w:p w14:paraId="14E9491A" w14:textId="77777777" w:rsidR="006B2B11" w:rsidRPr="00BA6D15" w:rsidRDefault="006B2B11" w:rsidP="00BA6D15">
      <w:pPr>
        <w:jc w:val="both"/>
        <w:rPr>
          <w:color w:val="2A2A2A"/>
          <w:sz w:val="22"/>
          <w:szCs w:val="22"/>
          <w:shd w:val="clear" w:color="auto" w:fill="FFFFFF"/>
        </w:rPr>
      </w:pPr>
    </w:p>
    <w:p w14:paraId="2DDCC081" w14:textId="3C46E1CC" w:rsidR="00B51AFE" w:rsidDel="00962BB5" w:rsidRDefault="006B2B11" w:rsidP="00235E3B">
      <w:pPr>
        <w:jc w:val="both"/>
        <w:rPr>
          <w:del w:id="543" w:author="刘 红宾" w:date="2021-04-03T20:25:00Z"/>
          <w:color w:val="2A2A2A"/>
          <w:sz w:val="22"/>
          <w:szCs w:val="22"/>
          <w:shd w:val="clear" w:color="auto" w:fill="FFFFFF"/>
        </w:rPr>
      </w:pPr>
      <w:del w:id="544" w:author="刘 红宾" w:date="2021-04-03T20:25:00Z">
        <w:r w:rsidRPr="00BA6D15" w:rsidDel="00962BB5">
          <w:rPr>
            <w:b/>
            <w:bCs/>
            <w:color w:val="2A2A2A"/>
            <w:sz w:val="22"/>
            <w:szCs w:val="22"/>
            <w:shd w:val="clear" w:color="auto" w:fill="FFFFFF"/>
          </w:rPr>
          <w:lastRenderedPageBreak/>
          <w:delText>Statistical analysis</w:delText>
        </w:r>
        <w:r w:rsidR="003E6B25" w:rsidRPr="00BA6D15" w:rsidDel="00962BB5">
          <w:rPr>
            <w:b/>
            <w:bCs/>
            <w:color w:val="2A2A2A"/>
            <w:sz w:val="22"/>
            <w:szCs w:val="22"/>
            <w:shd w:val="clear" w:color="auto" w:fill="FFFFFF"/>
          </w:rPr>
          <w:delText xml:space="preserve">. </w:delText>
        </w:r>
      </w:del>
      <w:del w:id="545" w:author="刘 红宾" w:date="2021-04-03T20:22:00Z">
        <w:r w:rsidRPr="00BA6D15" w:rsidDel="00BF749D">
          <w:rPr>
            <w:color w:val="2A2A2A"/>
            <w:sz w:val="22"/>
            <w:szCs w:val="22"/>
            <w:shd w:val="clear" w:color="auto" w:fill="FFFFFF"/>
          </w:rPr>
          <w:delText xml:space="preserve">R packages </w:delText>
        </w:r>
        <w:r w:rsidRPr="00BA6D15" w:rsidDel="00BF749D">
          <w:rPr>
            <w:i/>
            <w:iCs/>
            <w:color w:val="2A2A2A"/>
            <w:sz w:val="22"/>
            <w:szCs w:val="22"/>
            <w:shd w:val="clear" w:color="auto" w:fill="FFFFFF"/>
          </w:rPr>
          <w:delText>qiime2R</w:delText>
        </w:r>
        <w:r w:rsidRPr="00BA6D15" w:rsidDel="00BF749D">
          <w:rPr>
            <w:color w:val="2A2A2A"/>
            <w:sz w:val="22"/>
            <w:szCs w:val="22"/>
            <w:shd w:val="clear" w:color="auto" w:fill="FFFFFF"/>
          </w:rPr>
          <w:delText xml:space="preserve">, </w:delText>
        </w:r>
        <w:r w:rsidRPr="00BA6D15" w:rsidDel="00BF749D">
          <w:rPr>
            <w:i/>
            <w:iCs/>
            <w:color w:val="2A2A2A"/>
            <w:sz w:val="22"/>
            <w:szCs w:val="22"/>
            <w:shd w:val="clear" w:color="auto" w:fill="FFFFFF"/>
          </w:rPr>
          <w:delText>ANCOM</w:delText>
        </w:r>
        <w:r w:rsidRPr="00BA6D15" w:rsidDel="00BF749D">
          <w:rPr>
            <w:color w:val="2A2A2A"/>
            <w:sz w:val="22"/>
            <w:szCs w:val="22"/>
            <w:shd w:val="clear" w:color="auto" w:fill="FFFFFF"/>
          </w:rPr>
          <w:delText xml:space="preserve">, </w:delText>
        </w:r>
        <w:r w:rsidRPr="00BA6D15" w:rsidDel="00BF749D">
          <w:rPr>
            <w:i/>
            <w:iCs/>
            <w:color w:val="2A2A2A"/>
            <w:sz w:val="22"/>
            <w:szCs w:val="22"/>
            <w:shd w:val="clear" w:color="auto" w:fill="FFFFFF"/>
          </w:rPr>
          <w:delText>phyloseq</w:delText>
        </w:r>
        <w:r w:rsidRPr="00BA6D15" w:rsidDel="00BF749D">
          <w:rPr>
            <w:color w:val="2A2A2A"/>
            <w:sz w:val="22"/>
            <w:szCs w:val="22"/>
            <w:shd w:val="clear" w:color="auto" w:fill="FFFFFF"/>
          </w:rPr>
          <w:delText xml:space="preserve">, </w:delText>
        </w:r>
        <w:r w:rsidRPr="00BA6D15" w:rsidDel="00BF749D">
          <w:rPr>
            <w:i/>
            <w:iCs/>
            <w:color w:val="2A2A2A"/>
            <w:sz w:val="22"/>
            <w:szCs w:val="22"/>
            <w:shd w:val="clear" w:color="auto" w:fill="FFFFFF"/>
          </w:rPr>
          <w:delText>DESeq2</w:delText>
        </w:r>
        <w:r w:rsidRPr="00BA6D15" w:rsidDel="00BF749D">
          <w:rPr>
            <w:color w:val="2A2A2A"/>
            <w:sz w:val="22"/>
            <w:szCs w:val="22"/>
            <w:shd w:val="clear" w:color="auto" w:fill="FFFFFF"/>
          </w:rPr>
          <w:delText xml:space="preserve">, </w:delText>
        </w:r>
        <w:r w:rsidRPr="00BA6D15" w:rsidDel="00BF749D">
          <w:rPr>
            <w:i/>
            <w:iCs/>
            <w:color w:val="2A2A2A"/>
            <w:sz w:val="22"/>
            <w:szCs w:val="22"/>
            <w:shd w:val="clear" w:color="auto" w:fill="FFFFFF"/>
          </w:rPr>
          <w:delText>RandomForests</w:delText>
        </w:r>
        <w:r w:rsidRPr="00BA6D15" w:rsidDel="00BF749D">
          <w:rPr>
            <w:color w:val="2A2A2A"/>
            <w:sz w:val="22"/>
            <w:szCs w:val="22"/>
            <w:shd w:val="clear" w:color="auto" w:fill="FFFFFF"/>
          </w:rPr>
          <w:delText xml:space="preserve">, </w:delText>
        </w:r>
        <w:r w:rsidRPr="00BA6D15" w:rsidDel="00BF749D">
          <w:rPr>
            <w:i/>
            <w:iCs/>
            <w:color w:val="2A2A2A"/>
            <w:sz w:val="22"/>
            <w:szCs w:val="22"/>
            <w:shd w:val="clear" w:color="auto" w:fill="FFFFFF"/>
          </w:rPr>
          <w:delText>vegan</w:delText>
        </w:r>
        <w:r w:rsidRPr="00BA6D15" w:rsidDel="00BF749D">
          <w:rPr>
            <w:color w:val="2A2A2A"/>
            <w:sz w:val="22"/>
            <w:szCs w:val="22"/>
            <w:shd w:val="clear" w:color="auto" w:fill="FFFFFF"/>
          </w:rPr>
          <w:delText xml:space="preserve">, </w:delText>
        </w:r>
        <w:r w:rsidRPr="00BA6D15" w:rsidDel="00BF749D">
          <w:rPr>
            <w:i/>
            <w:iCs/>
            <w:color w:val="2A2A2A"/>
            <w:sz w:val="22"/>
            <w:szCs w:val="22"/>
            <w:shd w:val="clear" w:color="auto" w:fill="FFFFFF"/>
          </w:rPr>
          <w:delText>cluster</w:delText>
        </w:r>
        <w:r w:rsidRPr="00BA6D15" w:rsidDel="00BF749D">
          <w:rPr>
            <w:color w:val="2A2A2A"/>
            <w:sz w:val="22"/>
            <w:szCs w:val="22"/>
            <w:shd w:val="clear" w:color="auto" w:fill="FFFFFF"/>
          </w:rPr>
          <w:delText xml:space="preserve">, </w:delText>
        </w:r>
        <w:r w:rsidRPr="00BA6D15" w:rsidDel="00BF749D">
          <w:rPr>
            <w:i/>
            <w:iCs/>
            <w:color w:val="2A2A2A"/>
            <w:sz w:val="22"/>
            <w:szCs w:val="22"/>
            <w:shd w:val="clear" w:color="auto" w:fill="FFFFFF"/>
          </w:rPr>
          <w:delText>ggpubr</w:delText>
        </w:r>
        <w:r w:rsidRPr="00BA6D15" w:rsidDel="00BF749D">
          <w:rPr>
            <w:color w:val="2A2A2A"/>
            <w:sz w:val="22"/>
            <w:szCs w:val="22"/>
            <w:shd w:val="clear" w:color="auto" w:fill="FFFFFF"/>
          </w:rPr>
          <w:delText xml:space="preserve">, </w:delText>
        </w:r>
        <w:r w:rsidRPr="00BA6D15" w:rsidDel="00BF749D">
          <w:rPr>
            <w:i/>
            <w:iCs/>
            <w:color w:val="2A2A2A"/>
            <w:sz w:val="22"/>
            <w:szCs w:val="22"/>
            <w:shd w:val="clear" w:color="auto" w:fill="FFFFFF"/>
          </w:rPr>
          <w:delText>ggtern</w:delText>
        </w:r>
        <w:r w:rsidRPr="00BA6D15" w:rsidDel="00BF749D">
          <w:rPr>
            <w:color w:val="2A2A2A"/>
            <w:sz w:val="22"/>
            <w:szCs w:val="22"/>
            <w:shd w:val="clear" w:color="auto" w:fill="FFFFFF"/>
          </w:rPr>
          <w:delText xml:space="preserve">, </w:delText>
        </w:r>
        <w:r w:rsidRPr="00BA6D15" w:rsidDel="00BF749D">
          <w:rPr>
            <w:i/>
            <w:iCs/>
            <w:color w:val="2A2A2A"/>
            <w:sz w:val="22"/>
            <w:szCs w:val="22"/>
            <w:shd w:val="clear" w:color="auto" w:fill="FFFFFF"/>
          </w:rPr>
          <w:delText>rstatix</w:delText>
        </w:r>
        <w:r w:rsidRPr="00BA6D15" w:rsidDel="00BF749D">
          <w:rPr>
            <w:color w:val="2A2A2A"/>
            <w:sz w:val="22"/>
            <w:szCs w:val="22"/>
            <w:shd w:val="clear" w:color="auto" w:fill="FFFFFF"/>
          </w:rPr>
          <w:delText xml:space="preserve">, and </w:delText>
        </w:r>
        <w:r w:rsidRPr="00BA6D15" w:rsidDel="00BF749D">
          <w:rPr>
            <w:i/>
            <w:iCs/>
            <w:color w:val="2A2A2A"/>
            <w:sz w:val="22"/>
            <w:szCs w:val="22"/>
            <w:shd w:val="clear" w:color="auto" w:fill="FFFFFF"/>
          </w:rPr>
          <w:delText>ggplot2</w:delText>
        </w:r>
        <w:r w:rsidRPr="00BA6D15" w:rsidDel="00BF749D">
          <w:rPr>
            <w:color w:val="2A2A2A"/>
            <w:sz w:val="22"/>
            <w:szCs w:val="22"/>
            <w:shd w:val="clear" w:color="auto" w:fill="FFFFFF"/>
          </w:rPr>
          <w:delText xml:space="preserve"> were used for normalization, analyses, and visualization. For normally distributed continuous variables, the mean values were examined using an unpaired Student’s t test or One-way ANOVA with Tukey’s post hoc test. The level of significance was set at </w:delText>
        </w:r>
        <w:r w:rsidRPr="00BA6D15" w:rsidDel="00BF749D">
          <w:rPr>
            <w:i/>
            <w:iCs/>
            <w:color w:val="2A2A2A"/>
            <w:sz w:val="22"/>
            <w:szCs w:val="22"/>
            <w:shd w:val="clear" w:color="auto" w:fill="FFFFFF"/>
          </w:rPr>
          <w:delText>P</w:delText>
        </w:r>
        <w:r w:rsidR="00CC4856" w:rsidRPr="00BA6D15" w:rsidDel="00BF749D">
          <w:rPr>
            <w:i/>
            <w:iCs/>
            <w:color w:val="2A2A2A"/>
            <w:sz w:val="22"/>
            <w:szCs w:val="22"/>
            <w:shd w:val="clear" w:color="auto" w:fill="FFFFFF"/>
          </w:rPr>
          <w:delText xml:space="preserve"> </w:delText>
        </w:r>
        <w:r w:rsidRPr="00BA6D15" w:rsidDel="00BF749D">
          <w:rPr>
            <w:color w:val="2A2A2A"/>
            <w:sz w:val="22"/>
            <w:szCs w:val="22"/>
            <w:shd w:val="clear" w:color="auto" w:fill="FFFFFF"/>
          </w:rPr>
          <w:delText>&lt;</w:delText>
        </w:r>
        <w:r w:rsidR="00CC4856" w:rsidRPr="00BA6D15" w:rsidDel="00BF749D">
          <w:rPr>
            <w:color w:val="2A2A2A"/>
            <w:sz w:val="22"/>
            <w:szCs w:val="22"/>
            <w:shd w:val="clear" w:color="auto" w:fill="FFFFFF"/>
          </w:rPr>
          <w:delText xml:space="preserve"> </w:delText>
        </w:r>
        <w:r w:rsidRPr="00BA6D15" w:rsidDel="00BF749D">
          <w:rPr>
            <w:color w:val="2A2A2A"/>
            <w:sz w:val="22"/>
            <w:szCs w:val="22"/>
            <w:shd w:val="clear" w:color="auto" w:fill="FFFFFF"/>
          </w:rPr>
          <w:delText xml:space="preserve">0.05. </w:delText>
        </w:r>
      </w:del>
      <w:del w:id="546" w:author="刘 红宾" w:date="2021-04-03T20:24:00Z">
        <w:r w:rsidRPr="00BA6D15" w:rsidDel="00867ADF">
          <w:rPr>
            <w:color w:val="2A2A2A"/>
            <w:sz w:val="22"/>
            <w:szCs w:val="22"/>
            <w:shd w:val="clear" w:color="auto" w:fill="FFFFFF"/>
          </w:rPr>
          <w:delText xml:space="preserve">Differential CAZY genes and bacterial CAGs between time points were identified using Wilcoxon matched-pair signed-rank tests (two-tailed) followed by FDR corrections. </w:delText>
        </w:r>
      </w:del>
      <w:del w:id="547" w:author="刘 红宾" w:date="2021-04-03T20:25:00Z">
        <w:r w:rsidR="00B51AFE" w:rsidRPr="00BA6D15" w:rsidDel="00962BB5">
          <w:rPr>
            <w:color w:val="2A2A2A"/>
            <w:sz w:val="22"/>
            <w:szCs w:val="22"/>
            <w:shd w:val="clear" w:color="auto" w:fill="FFFFFF"/>
          </w:rPr>
          <w:delText xml:space="preserve">Beta diversity, which illustrates differences in taxonomic diversity between different vendors were examined using recently developed tools that are robust for investigating compositional data: DEICODE </w:delText>
        </w:r>
        <w:r w:rsidR="00B51AFE" w:rsidRPr="00BA6D15" w:rsidDel="00962BB5">
          <w:rPr>
            <w:color w:val="2A2A2A"/>
            <w:sz w:val="22"/>
            <w:szCs w:val="22"/>
            <w:shd w:val="clear" w:color="auto" w:fill="FFFFFF"/>
          </w:rPr>
          <w:fldChar w:fldCharType="begin"/>
        </w:r>
      </w:del>
      <w:del w:id="548" w:author="刘 红宾" w:date="2021-04-02T15:56:00Z">
        <w:r w:rsidR="00B51AFE" w:rsidRPr="00BA6D15" w:rsidDel="0020713F">
          <w:rPr>
            <w:color w:val="2A2A2A"/>
            <w:sz w:val="22"/>
            <w:szCs w:val="22"/>
            <w:shd w:val="clear" w:color="auto" w:fill="FFFFFF"/>
          </w:rPr>
          <w:delInstrText xml:space="preserve"> ADDIN NE.Ref.{78BC2D8E-9613-4999-B875-2C7AAA5C43F8}</w:delInstrText>
        </w:r>
      </w:del>
      <w:del w:id="549" w:author="刘 红宾" w:date="2021-04-03T20:25:00Z">
        <w:r w:rsidR="00B51AFE" w:rsidRPr="00BA6D15" w:rsidDel="00962BB5">
          <w:rPr>
            <w:color w:val="2A2A2A"/>
            <w:sz w:val="22"/>
            <w:szCs w:val="22"/>
            <w:shd w:val="clear" w:color="auto" w:fill="FFFFFF"/>
          </w:rPr>
          <w:fldChar w:fldCharType="separate"/>
        </w:r>
      </w:del>
      <w:del w:id="550" w:author="刘 红宾" w:date="2021-04-02T14:31:00Z">
        <w:r w:rsidR="00B51AFE" w:rsidRPr="00BA6D15" w:rsidDel="00B40F2D">
          <w:rPr>
            <w:color w:val="080000"/>
            <w:sz w:val="22"/>
            <w:szCs w:val="22"/>
          </w:rPr>
          <w:delText>[20]</w:delText>
        </w:r>
      </w:del>
      <w:del w:id="551" w:author="刘 红宾" w:date="2021-04-03T20:25:00Z">
        <w:r w:rsidR="00B51AFE" w:rsidRPr="00BA6D15" w:rsidDel="00962BB5">
          <w:rPr>
            <w:color w:val="2A2A2A"/>
            <w:sz w:val="22"/>
            <w:szCs w:val="22"/>
            <w:shd w:val="clear" w:color="auto" w:fill="FFFFFF"/>
          </w:rPr>
          <w:fldChar w:fldCharType="end"/>
        </w:r>
        <w:r w:rsidR="00B51AFE" w:rsidRPr="00BA6D15" w:rsidDel="00962BB5">
          <w:rPr>
            <w:color w:val="2A2A2A"/>
            <w:sz w:val="22"/>
            <w:szCs w:val="22"/>
            <w:shd w:val="clear" w:color="auto" w:fill="FFFFFF"/>
          </w:rPr>
          <w:delText>.</w:delText>
        </w:r>
      </w:del>
    </w:p>
    <w:p w14:paraId="13DF4E5D" w14:textId="065128A7" w:rsidR="00E75226" w:rsidRPr="00962BB5" w:rsidDel="00962BB5" w:rsidRDefault="00E75226" w:rsidP="00235E3B">
      <w:pPr>
        <w:jc w:val="both"/>
        <w:rPr>
          <w:del w:id="552" w:author="刘 红宾" w:date="2021-04-03T20:25:00Z"/>
          <w:rFonts w:eastAsiaTheme="minorEastAsia"/>
          <w:color w:val="2A2A2A"/>
          <w:sz w:val="22"/>
          <w:szCs w:val="22"/>
          <w:shd w:val="clear" w:color="auto" w:fill="FFFFFF"/>
          <w:rPrChange w:id="553" w:author="刘 红宾" w:date="2021-04-03T20:25:00Z">
            <w:rPr>
              <w:del w:id="554" w:author="刘 红宾" w:date="2021-04-03T20:25:00Z"/>
              <w:color w:val="2A2A2A"/>
              <w:sz w:val="22"/>
              <w:szCs w:val="22"/>
              <w:shd w:val="clear" w:color="auto" w:fill="FFFFFF"/>
            </w:rPr>
          </w:rPrChange>
        </w:rPr>
      </w:pPr>
    </w:p>
    <w:p w14:paraId="2DF599DE" w14:textId="3A72CB99" w:rsidR="00483031" w:rsidRDefault="00E75226" w:rsidP="00235E3B">
      <w:pPr>
        <w:jc w:val="both"/>
        <w:rPr>
          <w:color w:val="2A2A2A"/>
          <w:sz w:val="22"/>
          <w:szCs w:val="22"/>
          <w:shd w:val="clear" w:color="auto" w:fill="FFFFFF"/>
        </w:rPr>
      </w:pPr>
      <w:r w:rsidRPr="00E75226">
        <w:rPr>
          <w:b/>
          <w:bCs/>
          <w:color w:val="2A2A2A"/>
          <w:sz w:val="22"/>
          <w:szCs w:val="22"/>
          <w:shd w:val="clear" w:color="auto" w:fill="FFFFFF"/>
        </w:rPr>
        <w:t>Harmonic oscillation mode</w:t>
      </w:r>
      <w:r>
        <w:rPr>
          <w:b/>
          <w:bCs/>
          <w:color w:val="2A2A2A"/>
          <w:sz w:val="22"/>
          <w:szCs w:val="22"/>
          <w:shd w:val="clear" w:color="auto" w:fill="FFFFFF"/>
        </w:rPr>
        <w:t>l</w:t>
      </w:r>
      <w:r w:rsidRPr="00E75226">
        <w:rPr>
          <w:b/>
          <w:bCs/>
          <w:color w:val="2A2A2A"/>
          <w:sz w:val="22"/>
          <w:szCs w:val="22"/>
          <w:shd w:val="clear" w:color="auto" w:fill="FFFFFF"/>
        </w:rPr>
        <w:t xml:space="preserve">. </w:t>
      </w:r>
      <w:r w:rsidR="007770D8">
        <w:rPr>
          <w:color w:val="2A2A2A"/>
          <w:sz w:val="22"/>
          <w:szCs w:val="22"/>
          <w:shd w:val="clear" w:color="auto" w:fill="FFFFFF"/>
        </w:rPr>
        <w:t xml:space="preserve">The </w:t>
      </w:r>
      <w:r w:rsidR="009C40A9">
        <w:rPr>
          <w:color w:val="2A2A2A"/>
          <w:sz w:val="22"/>
          <w:szCs w:val="22"/>
          <w:shd w:val="clear" w:color="auto" w:fill="FFFFFF"/>
        </w:rPr>
        <w:t xml:space="preserve">dynamic </w:t>
      </w:r>
      <w:r w:rsidR="007770D8">
        <w:rPr>
          <w:color w:val="2A2A2A"/>
          <w:sz w:val="22"/>
          <w:szCs w:val="22"/>
          <w:shd w:val="clear" w:color="auto" w:fill="FFFFFF"/>
        </w:rPr>
        <w:t xml:space="preserve">behavior of a damped harmonic oscillator is modeled by the following </w:t>
      </w:r>
      <w:r w:rsidR="009C40A9">
        <w:rPr>
          <w:color w:val="2A2A2A"/>
          <w:sz w:val="22"/>
          <w:szCs w:val="22"/>
          <w:shd w:val="clear" w:color="auto" w:fill="FFFFFF"/>
        </w:rPr>
        <w:t xml:space="preserve">second-order </w:t>
      </w:r>
      <w:r w:rsidR="007770D8">
        <w:rPr>
          <w:color w:val="2A2A2A"/>
          <w:sz w:val="22"/>
          <w:szCs w:val="22"/>
          <w:shd w:val="clear" w:color="auto" w:fill="FFFFFF"/>
        </w:rPr>
        <w:t>differential equation</w:t>
      </w:r>
    </w:p>
    <w:tbl>
      <w:tblPr>
        <w:tblStyle w:val="TableGrid"/>
        <w:tblW w:w="8550" w:type="dxa"/>
        <w:tblLook w:val="04A0" w:firstRow="1" w:lastRow="0" w:firstColumn="1" w:lastColumn="0" w:noHBand="0" w:noVBand="1"/>
      </w:tblPr>
      <w:tblGrid>
        <w:gridCol w:w="7461"/>
        <w:gridCol w:w="1089"/>
      </w:tblGrid>
      <w:tr w:rsidR="00483031" w:rsidRPr="00BA6D15" w14:paraId="631016A7" w14:textId="77777777" w:rsidTr="00A46CB5">
        <w:tc>
          <w:tcPr>
            <w:tcW w:w="6659" w:type="dxa"/>
            <w:tcBorders>
              <w:top w:val="nil"/>
              <w:left w:val="nil"/>
              <w:bottom w:val="nil"/>
              <w:right w:val="nil"/>
            </w:tcBorders>
            <w:shd w:val="clear" w:color="auto" w:fill="auto"/>
          </w:tcPr>
          <w:p w14:paraId="1D5F9C39" w14:textId="6443DB3F" w:rsidR="00483031" w:rsidRPr="009C40A9" w:rsidRDefault="00D96D13" w:rsidP="00A46CB5">
            <w:pPr>
              <w:jc w:val="both"/>
              <w:rPr>
                <w:color w:val="000000"/>
                <w:sz w:val="22"/>
                <w:szCs w:val="22"/>
                <w:lang w:eastAsia="zh-CN"/>
              </w:rPr>
            </w:pPr>
            <m:oMathPara>
              <m:oMathParaPr>
                <m:jc m:val="center"/>
              </m:oMathParaPr>
              <m:oMath>
                <m:f>
                  <m:fPr>
                    <m:ctrlPr>
                      <w:rPr>
                        <w:rFonts w:ascii="Cambria Math" w:hAnsi="Cambria Math"/>
                        <w:color w:val="000000"/>
                        <w:sz w:val="22"/>
                        <w:szCs w:val="22"/>
                        <w:lang w:eastAsia="zh-CN"/>
                      </w:rPr>
                    </m:ctrlPr>
                  </m:fPr>
                  <m:num>
                    <m:sSup>
                      <m:sSupPr>
                        <m:ctrlPr>
                          <w:rPr>
                            <w:rFonts w:ascii="Cambria Math" w:hAnsi="Cambria Math"/>
                            <w:i/>
                            <w:color w:val="000000"/>
                            <w:sz w:val="22"/>
                            <w:szCs w:val="22"/>
                            <w:lang w:eastAsia="zh-CN"/>
                          </w:rPr>
                        </m:ctrlPr>
                      </m:sSupPr>
                      <m:e>
                        <m:r>
                          <w:rPr>
                            <w:rFonts w:ascii="Cambria Math" w:hAnsi="Cambria Math"/>
                            <w:color w:val="000000"/>
                            <w:sz w:val="22"/>
                            <w:szCs w:val="22"/>
                            <w:lang w:eastAsia="zh-CN"/>
                          </w:rPr>
                          <m:t>d</m:t>
                        </m:r>
                      </m:e>
                      <m:sup>
                        <m:r>
                          <w:rPr>
                            <w:rFonts w:ascii="Cambria Math" w:hAnsi="Cambria Math"/>
                            <w:color w:val="000000"/>
                            <w:sz w:val="22"/>
                            <w:szCs w:val="22"/>
                            <w:lang w:eastAsia="zh-CN"/>
                          </w:rPr>
                          <m:t>2</m:t>
                        </m:r>
                      </m:sup>
                    </m:sSup>
                    <m:r>
                      <w:rPr>
                        <w:rFonts w:ascii="Cambria Math" w:hAnsi="Cambria Math"/>
                        <w:color w:val="000000"/>
                        <w:sz w:val="22"/>
                        <w:szCs w:val="22"/>
                        <w:lang w:eastAsia="zh-CN"/>
                      </w:rPr>
                      <m:t>x</m:t>
                    </m:r>
                  </m:num>
                  <m:den>
                    <m:r>
                      <w:rPr>
                        <w:rFonts w:ascii="Cambria Math" w:hAnsi="Cambria Math"/>
                        <w:color w:val="000000"/>
                        <w:sz w:val="22"/>
                        <w:szCs w:val="22"/>
                        <w:lang w:eastAsia="zh-CN"/>
                      </w:rPr>
                      <m:t>d</m:t>
                    </m:r>
                    <m:sSup>
                      <m:sSupPr>
                        <m:ctrlPr>
                          <w:rPr>
                            <w:rFonts w:ascii="Cambria Math" w:hAnsi="Cambria Math"/>
                            <w:i/>
                            <w:color w:val="000000"/>
                            <w:sz w:val="22"/>
                            <w:szCs w:val="22"/>
                            <w:lang w:eastAsia="zh-CN"/>
                          </w:rPr>
                        </m:ctrlPr>
                      </m:sSupPr>
                      <m:e>
                        <m:r>
                          <w:rPr>
                            <w:rFonts w:ascii="Cambria Math" w:hAnsi="Cambria Math"/>
                            <w:color w:val="000000"/>
                            <w:sz w:val="22"/>
                            <w:szCs w:val="22"/>
                            <w:lang w:eastAsia="zh-CN"/>
                          </w:rPr>
                          <m:t>t</m:t>
                        </m:r>
                      </m:e>
                      <m:sup>
                        <m:r>
                          <w:rPr>
                            <w:rFonts w:ascii="Cambria Math" w:hAnsi="Cambria Math"/>
                            <w:color w:val="000000"/>
                            <w:sz w:val="22"/>
                            <w:szCs w:val="22"/>
                            <w:lang w:eastAsia="zh-CN"/>
                          </w:rPr>
                          <m:t>2</m:t>
                        </m:r>
                      </m:sup>
                    </m:sSup>
                  </m:den>
                </m:f>
                <m:r>
                  <w:rPr>
                    <w:rFonts w:ascii="Cambria Math" w:hAnsi="Cambria Math"/>
                    <w:color w:val="000000"/>
                    <w:sz w:val="22"/>
                    <w:szCs w:val="22"/>
                    <w:lang w:eastAsia="zh-CN"/>
                  </w:rPr>
                  <m:t>+b</m:t>
                </m:r>
                <m:f>
                  <m:fPr>
                    <m:ctrlPr>
                      <w:rPr>
                        <w:rFonts w:ascii="Cambria Math" w:hAnsi="Cambria Math"/>
                        <w:color w:val="000000"/>
                        <w:sz w:val="22"/>
                        <w:szCs w:val="22"/>
                        <w:lang w:eastAsia="zh-CN"/>
                      </w:rPr>
                    </m:ctrlPr>
                  </m:fPr>
                  <m:num>
                    <m:r>
                      <w:rPr>
                        <w:rFonts w:ascii="Cambria Math" w:hAnsi="Cambria Math"/>
                        <w:color w:val="000000"/>
                        <w:sz w:val="22"/>
                        <w:szCs w:val="22"/>
                        <w:lang w:eastAsia="zh-CN"/>
                      </w:rPr>
                      <m:t>dx</m:t>
                    </m:r>
                  </m:num>
                  <m:den>
                    <m:r>
                      <w:rPr>
                        <w:rFonts w:ascii="Cambria Math" w:hAnsi="Cambria Math"/>
                        <w:color w:val="000000"/>
                        <w:sz w:val="22"/>
                        <w:szCs w:val="22"/>
                        <w:lang w:eastAsia="zh-CN"/>
                      </w:rPr>
                      <m:t>dt</m:t>
                    </m:r>
                  </m:den>
                </m:f>
                <m:r>
                  <w:rPr>
                    <w:rFonts w:ascii="Cambria Math" w:hAnsi="Cambria Math"/>
                    <w:color w:val="000000"/>
                    <w:sz w:val="22"/>
                    <w:szCs w:val="22"/>
                    <w:lang w:eastAsia="zh-CN"/>
                  </w:rPr>
                  <m:t>+cx=H</m:t>
                </m:r>
              </m:oMath>
            </m:oMathPara>
          </w:p>
        </w:tc>
        <w:tc>
          <w:tcPr>
            <w:tcW w:w="972" w:type="dxa"/>
            <w:tcBorders>
              <w:top w:val="nil"/>
              <w:left w:val="nil"/>
              <w:bottom w:val="nil"/>
              <w:right w:val="nil"/>
            </w:tcBorders>
            <w:shd w:val="clear" w:color="auto" w:fill="auto"/>
          </w:tcPr>
          <w:p w14:paraId="77F8F964" w14:textId="77777777" w:rsidR="00483031" w:rsidRPr="00BA6D15" w:rsidRDefault="00483031" w:rsidP="00A46CB5">
            <w:pPr>
              <w:jc w:val="both"/>
              <w:rPr>
                <w:color w:val="000000"/>
                <w:sz w:val="22"/>
                <w:szCs w:val="22"/>
                <w:lang w:eastAsia="zh-CN"/>
              </w:rPr>
            </w:pPr>
          </w:p>
          <w:p w14:paraId="2584647F" w14:textId="7D694A3B" w:rsidR="00483031" w:rsidRPr="00BA6D15" w:rsidRDefault="00483031" w:rsidP="00A46CB5">
            <w:pPr>
              <w:jc w:val="both"/>
              <w:rPr>
                <w:color w:val="000000"/>
                <w:sz w:val="22"/>
                <w:szCs w:val="22"/>
                <w:lang w:eastAsia="zh-CN"/>
              </w:rPr>
            </w:pPr>
            <w:r w:rsidRPr="00BA6D15">
              <w:rPr>
                <w:color w:val="000000"/>
                <w:sz w:val="22"/>
                <w:szCs w:val="22"/>
              </w:rPr>
              <w:t>Eq. (</w:t>
            </w:r>
            <w:r w:rsidR="009C40A9">
              <w:rPr>
                <w:color w:val="000000"/>
                <w:sz w:val="22"/>
                <w:szCs w:val="22"/>
              </w:rPr>
              <w:t>1</w:t>
            </w:r>
            <w:r w:rsidRPr="00BA6D15">
              <w:rPr>
                <w:color w:val="000000"/>
                <w:sz w:val="22"/>
                <w:szCs w:val="22"/>
              </w:rPr>
              <w:t>)</w:t>
            </w:r>
          </w:p>
        </w:tc>
      </w:tr>
    </w:tbl>
    <w:p w14:paraId="0A071457" w14:textId="77777777" w:rsidR="009C40A9" w:rsidRDefault="009C40A9" w:rsidP="00235E3B">
      <w:pPr>
        <w:jc w:val="both"/>
        <w:rPr>
          <w:color w:val="000000"/>
          <w:sz w:val="22"/>
          <w:szCs w:val="22"/>
        </w:rPr>
      </w:pPr>
    </w:p>
    <w:p w14:paraId="50606716" w14:textId="563E326D" w:rsidR="00483031" w:rsidRDefault="009C40A9" w:rsidP="00235E3B">
      <w:pPr>
        <w:jc w:val="both"/>
        <w:rPr>
          <w:color w:val="000000"/>
          <w:sz w:val="22"/>
          <w:szCs w:val="22"/>
        </w:rPr>
      </w:pPr>
      <w:r>
        <w:rPr>
          <w:color w:val="000000"/>
          <w:sz w:val="22"/>
          <w:szCs w:val="22"/>
        </w:rPr>
        <w:t xml:space="preserve">where </w:t>
      </w:r>
      <m:oMath>
        <m:r>
          <w:rPr>
            <w:rFonts w:ascii="Cambria Math" w:hAnsi="Cambria Math"/>
            <w:color w:val="000000"/>
            <w:sz w:val="22"/>
            <w:szCs w:val="22"/>
          </w:rPr>
          <m:t>x</m:t>
        </m:r>
      </m:oMath>
      <w:r>
        <w:rPr>
          <w:color w:val="000000"/>
          <w:sz w:val="22"/>
          <w:szCs w:val="22"/>
        </w:rPr>
        <w:t xml:space="preserve"> is the displacement from its equilibrium position in the absence of external force </w:t>
      </w:r>
      <m:oMath>
        <m:r>
          <w:rPr>
            <w:rFonts w:ascii="Cambria Math" w:hAnsi="Cambria Math"/>
            <w:color w:val="000000"/>
            <w:sz w:val="22"/>
            <w:szCs w:val="22"/>
          </w:rPr>
          <m:t>H</m:t>
        </m:r>
      </m:oMath>
      <w:r>
        <w:rPr>
          <w:color w:val="000000"/>
          <w:sz w:val="22"/>
          <w:szCs w:val="22"/>
        </w:rPr>
        <w:t xml:space="preserve">, </w:t>
      </w:r>
      <m:oMath>
        <m:r>
          <w:rPr>
            <w:rFonts w:ascii="Cambria Math" w:hAnsi="Cambria Math"/>
            <w:color w:val="000000"/>
            <w:sz w:val="22"/>
            <w:szCs w:val="22"/>
          </w:rPr>
          <m:t>b</m:t>
        </m:r>
      </m:oMath>
      <w:r>
        <w:rPr>
          <w:color w:val="000000"/>
          <w:sz w:val="22"/>
          <w:szCs w:val="22"/>
        </w:rPr>
        <w:t xml:space="preserve"> </w:t>
      </w:r>
      <w:r w:rsidR="00FD3C01">
        <w:rPr>
          <w:color w:val="000000"/>
          <w:sz w:val="22"/>
          <w:szCs w:val="22"/>
        </w:rPr>
        <w:t xml:space="preserve">is </w:t>
      </w:r>
      <w:r>
        <w:rPr>
          <w:color w:val="000000"/>
          <w:sz w:val="22"/>
          <w:szCs w:val="22"/>
        </w:rPr>
        <w:t>the frictional force constant</w:t>
      </w:r>
      <w:r w:rsidR="00FD3C01">
        <w:rPr>
          <w:color w:val="000000"/>
          <w:sz w:val="22"/>
          <w:szCs w:val="22"/>
        </w:rPr>
        <w:t xml:space="preserve"> and </w:t>
      </w:r>
      <m:oMath>
        <m:r>
          <w:rPr>
            <w:rFonts w:ascii="Cambria Math" w:hAnsi="Cambria Math"/>
            <w:color w:val="000000"/>
            <w:sz w:val="22"/>
            <w:szCs w:val="22"/>
          </w:rPr>
          <m:t>c</m:t>
        </m:r>
      </m:oMath>
      <w:r>
        <w:rPr>
          <w:color w:val="000000"/>
          <w:sz w:val="22"/>
          <w:szCs w:val="22"/>
        </w:rPr>
        <w:t xml:space="preserve"> is the spring </w:t>
      </w:r>
      <w:proofErr w:type="gramStart"/>
      <w:r>
        <w:rPr>
          <w:color w:val="000000"/>
          <w:sz w:val="22"/>
          <w:szCs w:val="22"/>
        </w:rPr>
        <w:t>constant</w:t>
      </w:r>
      <w:r w:rsidR="00FD3C01">
        <w:rPr>
          <w:color w:val="000000"/>
          <w:sz w:val="22"/>
          <w:szCs w:val="22"/>
        </w:rPr>
        <w:t>.</w:t>
      </w:r>
      <w:proofErr w:type="gramEnd"/>
      <w:r w:rsidR="00FD3C01">
        <w:rPr>
          <w:color w:val="000000"/>
          <w:sz w:val="22"/>
          <w:szCs w:val="22"/>
        </w:rPr>
        <w:t xml:space="preserve"> Given the initial position </w:t>
      </w:r>
      <m:oMath>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0</m:t>
            </m:r>
          </m:sub>
        </m:sSub>
      </m:oMath>
      <w:r w:rsidR="00FD3C01">
        <w:rPr>
          <w:color w:val="000000"/>
          <w:sz w:val="22"/>
          <w:szCs w:val="22"/>
        </w:rPr>
        <w:t xml:space="preserve"> </w:t>
      </w:r>
      <w:r w:rsidR="0062139E">
        <w:rPr>
          <w:color w:val="000000"/>
          <w:sz w:val="22"/>
          <w:szCs w:val="22"/>
        </w:rPr>
        <w:t xml:space="preserve">(fixed to data) </w:t>
      </w:r>
      <w:r w:rsidR="00FD3C01">
        <w:rPr>
          <w:color w:val="000000"/>
          <w:sz w:val="22"/>
          <w:szCs w:val="22"/>
        </w:rPr>
        <w:t xml:space="preserve">and initial velocity </w:t>
      </w:r>
      <m:oMath>
        <m:sSubSup>
          <m:sSubSupPr>
            <m:ctrlPr>
              <w:rPr>
                <w:rFonts w:ascii="Cambria Math" w:hAnsi="Cambria Math"/>
                <w:i/>
                <w:color w:val="000000"/>
                <w:sz w:val="22"/>
                <w:szCs w:val="22"/>
              </w:rPr>
            </m:ctrlPr>
          </m:sSubSupPr>
          <m:e>
            <m:r>
              <w:rPr>
                <w:rFonts w:ascii="Cambria Math" w:hAnsi="Cambria Math"/>
                <w:color w:val="000000"/>
                <w:sz w:val="22"/>
                <w:szCs w:val="22"/>
              </w:rPr>
              <m:t>x</m:t>
            </m:r>
          </m:e>
          <m:sub>
            <m:r>
              <w:rPr>
                <w:rFonts w:ascii="Cambria Math" w:hAnsi="Cambria Math"/>
                <w:color w:val="000000"/>
                <w:sz w:val="22"/>
                <w:szCs w:val="22"/>
              </w:rPr>
              <m:t>0</m:t>
            </m:r>
          </m:sub>
          <m:sup>
            <m:r>
              <w:rPr>
                <w:rFonts w:ascii="Cambria Math" w:hAnsi="Cambria Math"/>
                <w:color w:val="000000"/>
                <w:sz w:val="22"/>
                <w:szCs w:val="22"/>
              </w:rPr>
              <m:t>'</m:t>
            </m:r>
          </m:sup>
        </m:sSubSup>
      </m:oMath>
      <w:r w:rsidR="0062139E">
        <w:rPr>
          <w:color w:val="000000"/>
          <w:sz w:val="22"/>
          <w:szCs w:val="22"/>
        </w:rPr>
        <w:t xml:space="preserve"> (</w:t>
      </w:r>
      <w:r w:rsidR="00CF2B96">
        <w:rPr>
          <w:color w:val="000000"/>
          <w:sz w:val="22"/>
          <w:szCs w:val="22"/>
        </w:rPr>
        <w:t>free parameter</w:t>
      </w:r>
      <w:r w:rsidR="0062139E">
        <w:rPr>
          <w:color w:val="000000"/>
          <w:sz w:val="22"/>
          <w:szCs w:val="22"/>
        </w:rPr>
        <w:t>)</w:t>
      </w:r>
      <w:r w:rsidR="00FD3C01">
        <w:rPr>
          <w:color w:val="000000"/>
          <w:sz w:val="22"/>
          <w:szCs w:val="22"/>
        </w:rPr>
        <w:t>, the model can be solved analytically</w:t>
      </w:r>
    </w:p>
    <w:tbl>
      <w:tblPr>
        <w:tblStyle w:val="TableGrid"/>
        <w:tblpPr w:leftFromText="180" w:rightFromText="180" w:vertAnchor="text" w:horzAnchor="margin" w:tblpXSpec="right" w:tblpY="161"/>
        <w:tblW w:w="8550" w:type="dxa"/>
        <w:tblLook w:val="04A0" w:firstRow="1" w:lastRow="0" w:firstColumn="1" w:lastColumn="0" w:noHBand="0" w:noVBand="1"/>
      </w:tblPr>
      <w:tblGrid>
        <w:gridCol w:w="7461"/>
        <w:gridCol w:w="1089"/>
      </w:tblGrid>
      <w:tr w:rsidR="004B1081" w:rsidRPr="00BA6D15" w14:paraId="796402F9" w14:textId="77777777" w:rsidTr="004B1081">
        <w:tc>
          <w:tcPr>
            <w:tcW w:w="7461" w:type="dxa"/>
            <w:tcBorders>
              <w:top w:val="nil"/>
              <w:left w:val="nil"/>
              <w:bottom w:val="nil"/>
              <w:right w:val="nil"/>
            </w:tcBorders>
            <w:shd w:val="clear" w:color="auto" w:fill="auto"/>
          </w:tcPr>
          <w:p w14:paraId="2656A588" w14:textId="77777777" w:rsidR="004B1081" w:rsidRPr="009C40A9" w:rsidRDefault="004B1081" w:rsidP="004B1081">
            <w:pPr>
              <w:jc w:val="both"/>
              <w:rPr>
                <w:color w:val="000000"/>
                <w:sz w:val="22"/>
                <w:szCs w:val="22"/>
                <w:lang w:eastAsia="zh-CN"/>
              </w:rPr>
            </w:pPr>
            <m:oMathPara>
              <m:oMathParaPr>
                <m:jc m:val="center"/>
              </m:oMathParaPr>
              <m:oMath>
                <m:r>
                  <w:rPr>
                    <w:rFonts w:ascii="Cambria Math" w:hAnsi="Cambria Math"/>
                    <w:color w:val="000000"/>
                    <w:sz w:val="22"/>
                    <w:szCs w:val="22"/>
                    <w:lang w:eastAsia="zh-CN"/>
                  </w:rPr>
                  <m:t>x</m:t>
                </m:r>
                <m:d>
                  <m:dPr>
                    <m:ctrlPr>
                      <w:rPr>
                        <w:rFonts w:ascii="Cambria Math" w:hAnsi="Cambria Math"/>
                        <w:i/>
                        <w:color w:val="000000"/>
                        <w:sz w:val="22"/>
                        <w:szCs w:val="22"/>
                      </w:rPr>
                    </m:ctrlPr>
                  </m:dPr>
                  <m:e>
                    <m:r>
                      <w:rPr>
                        <w:rFonts w:ascii="Cambria Math" w:hAnsi="Cambria Math"/>
                        <w:color w:val="000000"/>
                        <w:sz w:val="22"/>
                        <w:szCs w:val="22"/>
                        <w:lang w:eastAsia="zh-CN"/>
                      </w:rPr>
                      <m:t>t</m:t>
                    </m:r>
                  </m:e>
                </m:d>
                <m:r>
                  <w:rPr>
                    <w:rFonts w:ascii="Cambria Math" w:hAnsi="Cambria Math"/>
                    <w:color w:val="000000"/>
                    <w:sz w:val="22"/>
                    <w:szCs w:val="22"/>
                    <w:lang w:eastAsia="zh-CN"/>
                  </w:rPr>
                  <m:t>=</m:t>
                </m:r>
                <m:f>
                  <m:fPr>
                    <m:ctrlPr>
                      <w:rPr>
                        <w:rFonts w:ascii="Cambria Math" w:hAnsi="Cambria Math"/>
                        <w:i/>
                        <w:color w:val="000000"/>
                        <w:sz w:val="22"/>
                        <w:szCs w:val="22"/>
                        <w:lang w:eastAsia="zh-CN"/>
                      </w:rPr>
                    </m:ctrlPr>
                  </m:fPr>
                  <m:num>
                    <m:r>
                      <w:rPr>
                        <w:rFonts w:ascii="Cambria Math" w:hAnsi="Cambria Math"/>
                        <w:color w:val="000000"/>
                        <w:sz w:val="22"/>
                        <w:szCs w:val="22"/>
                        <w:lang w:eastAsia="zh-CN"/>
                      </w:rPr>
                      <m:t>H</m:t>
                    </m:r>
                  </m:num>
                  <m:den>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1</m:t>
                        </m:r>
                      </m:sub>
                    </m:sSub>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2</m:t>
                        </m:r>
                      </m:sub>
                    </m:sSub>
                  </m:den>
                </m:f>
                <m:r>
                  <w:rPr>
                    <w:rFonts w:ascii="Cambria Math" w:hAnsi="Cambria Math"/>
                    <w:color w:val="000000"/>
                    <w:sz w:val="22"/>
                    <w:szCs w:val="22"/>
                    <w:lang w:eastAsia="zh-CN"/>
                  </w:rPr>
                  <m:t>+</m:t>
                </m:r>
                <m:f>
                  <m:fPr>
                    <m:ctrlPr>
                      <w:rPr>
                        <w:rFonts w:ascii="Cambria Math" w:hAnsi="Cambria Math"/>
                        <w:i/>
                        <w:color w:val="000000"/>
                        <w:sz w:val="22"/>
                        <w:szCs w:val="22"/>
                        <w:lang w:eastAsia="zh-CN"/>
                      </w:rPr>
                    </m:ctrlPr>
                  </m:fPr>
                  <m:num>
                    <m:d>
                      <m:dPr>
                        <m:ctrlPr>
                          <w:rPr>
                            <w:rFonts w:ascii="Cambria Math" w:hAnsi="Cambria Math"/>
                            <w:i/>
                            <w:color w:val="000000"/>
                            <w:sz w:val="22"/>
                            <w:szCs w:val="22"/>
                          </w:rPr>
                        </m:ctrlPr>
                      </m:dPr>
                      <m:e>
                        <m:sSubSup>
                          <m:sSubSupPr>
                            <m:ctrlPr>
                              <w:rPr>
                                <w:rFonts w:ascii="Cambria Math" w:hAnsi="Cambria Math"/>
                                <w:i/>
                                <w:color w:val="000000"/>
                                <w:sz w:val="22"/>
                                <w:szCs w:val="22"/>
                                <w:lang w:eastAsia="zh-CN"/>
                              </w:rPr>
                            </m:ctrlPr>
                          </m:sSubSupPr>
                          <m:e>
                            <m:r>
                              <w:rPr>
                                <w:rFonts w:ascii="Cambria Math" w:hAnsi="Cambria Math"/>
                                <w:color w:val="000000"/>
                                <w:sz w:val="22"/>
                                <w:szCs w:val="22"/>
                              </w:rPr>
                              <m:t>x</m:t>
                            </m:r>
                          </m:e>
                          <m:sub>
                            <m:r>
                              <w:rPr>
                                <w:rFonts w:ascii="Cambria Math" w:hAnsi="Cambria Math"/>
                                <w:color w:val="000000"/>
                                <w:sz w:val="22"/>
                                <w:szCs w:val="22"/>
                              </w:rPr>
                              <m:t>0</m:t>
                            </m:r>
                          </m:sub>
                          <m:sup>
                            <m:r>
                              <w:rPr>
                                <w:rFonts w:ascii="Cambria Math" w:hAnsi="Cambria Math"/>
                                <w:color w:val="000000"/>
                                <w:sz w:val="22"/>
                                <w:szCs w:val="22"/>
                              </w:rPr>
                              <m:t>'</m:t>
                            </m:r>
                          </m:sup>
                        </m:sSubSup>
                        <m:r>
                          <w:rPr>
                            <w:rFonts w:ascii="Cambria Math" w:hAnsi="Cambria Math"/>
                            <w:color w:val="000000"/>
                            <w:sz w:val="22"/>
                            <w:szCs w:val="22"/>
                            <w:lang w:eastAsia="zh-CN"/>
                          </w:rPr>
                          <m:t>+</m:t>
                        </m:r>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2</m:t>
                            </m:r>
                          </m:sub>
                        </m:sSub>
                        <m:sSub>
                          <m:sSubPr>
                            <m:ctrlPr>
                              <w:rPr>
                                <w:rFonts w:ascii="Cambria Math" w:hAnsi="Cambria Math"/>
                                <w:i/>
                                <w:color w:val="000000"/>
                                <w:sz w:val="22"/>
                                <w:szCs w:val="22"/>
                                <w:lang w:eastAsia="zh-CN"/>
                              </w:rPr>
                            </m:ctrlPr>
                          </m:sSubPr>
                          <m:e>
                            <m:r>
                              <w:rPr>
                                <w:rFonts w:ascii="Cambria Math" w:hAnsi="Cambria Math"/>
                                <w:color w:val="000000"/>
                                <w:sz w:val="22"/>
                                <w:szCs w:val="22"/>
                              </w:rPr>
                              <m:t>x</m:t>
                            </m:r>
                          </m:e>
                          <m:sub>
                            <m:r>
                              <w:rPr>
                                <w:rFonts w:ascii="Cambria Math" w:hAnsi="Cambria Math"/>
                                <w:color w:val="000000"/>
                                <w:sz w:val="22"/>
                                <w:szCs w:val="22"/>
                              </w:rPr>
                              <m:t>0</m:t>
                            </m:r>
                          </m:sub>
                        </m:sSub>
                        <m:r>
                          <w:rPr>
                            <w:rFonts w:ascii="Cambria Math" w:hAnsi="Cambria Math"/>
                            <w:color w:val="000000"/>
                            <w:sz w:val="22"/>
                            <w:szCs w:val="22"/>
                            <w:lang w:eastAsia="zh-CN"/>
                          </w:rPr>
                          <m:t>-</m:t>
                        </m:r>
                        <m:f>
                          <m:fPr>
                            <m:ctrlPr>
                              <w:rPr>
                                <w:rFonts w:ascii="Cambria Math" w:hAnsi="Cambria Math"/>
                                <w:i/>
                                <w:color w:val="000000"/>
                                <w:sz w:val="22"/>
                                <w:szCs w:val="22"/>
                              </w:rPr>
                            </m:ctrlPr>
                          </m:fPr>
                          <m:num>
                            <m:r>
                              <w:rPr>
                                <w:rFonts w:ascii="Cambria Math" w:hAnsi="Cambria Math"/>
                                <w:color w:val="000000"/>
                                <w:sz w:val="22"/>
                                <w:szCs w:val="22"/>
                                <w:lang w:eastAsia="zh-CN"/>
                              </w:rPr>
                              <m:t>H</m:t>
                            </m:r>
                          </m:num>
                          <m:den>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1</m:t>
                                </m:r>
                              </m:sub>
                            </m:sSub>
                          </m:den>
                        </m:f>
                      </m:e>
                    </m:d>
                    <m:sSup>
                      <m:sSupPr>
                        <m:ctrlPr>
                          <w:rPr>
                            <w:rFonts w:ascii="Cambria Math" w:hAnsi="Cambria Math"/>
                            <w:i/>
                            <w:color w:val="000000"/>
                            <w:sz w:val="22"/>
                            <w:szCs w:val="22"/>
                            <w:lang w:eastAsia="zh-CN"/>
                          </w:rPr>
                        </m:ctrlPr>
                      </m:sSupPr>
                      <m:e>
                        <m:r>
                          <w:rPr>
                            <w:rFonts w:ascii="Cambria Math" w:hAnsi="Cambria Math"/>
                            <w:color w:val="000000"/>
                            <w:sz w:val="22"/>
                            <w:szCs w:val="22"/>
                            <w:lang w:eastAsia="zh-CN"/>
                          </w:rPr>
                          <m:t>e</m:t>
                        </m:r>
                      </m:e>
                      <m:sup>
                        <m:r>
                          <w:rPr>
                            <w:rFonts w:ascii="Cambria Math" w:hAnsi="Cambria Math"/>
                            <w:color w:val="000000"/>
                            <w:sz w:val="22"/>
                            <w:szCs w:val="22"/>
                            <w:lang w:eastAsia="zh-CN"/>
                          </w:rPr>
                          <m:t>-</m:t>
                        </m:r>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1</m:t>
                            </m:r>
                          </m:sub>
                        </m:sSub>
                        <m:r>
                          <w:rPr>
                            <w:rFonts w:ascii="Cambria Math" w:hAnsi="Cambria Math"/>
                            <w:color w:val="000000"/>
                            <w:sz w:val="22"/>
                            <w:szCs w:val="22"/>
                            <w:lang w:eastAsia="zh-CN"/>
                          </w:rPr>
                          <m:t>t</m:t>
                        </m:r>
                      </m:sup>
                    </m:sSup>
                    <m:r>
                      <w:rPr>
                        <w:rFonts w:ascii="Cambria Math" w:hAnsi="Cambria Math"/>
                        <w:color w:val="000000"/>
                        <w:sz w:val="22"/>
                        <w:szCs w:val="22"/>
                        <w:lang w:eastAsia="zh-CN"/>
                      </w:rPr>
                      <m:t>-</m:t>
                    </m:r>
                    <m:d>
                      <m:dPr>
                        <m:ctrlPr>
                          <w:rPr>
                            <w:rFonts w:ascii="Cambria Math" w:hAnsi="Cambria Math"/>
                            <w:i/>
                            <w:color w:val="000000"/>
                            <w:sz w:val="22"/>
                            <w:szCs w:val="22"/>
                          </w:rPr>
                        </m:ctrlPr>
                      </m:dPr>
                      <m:e>
                        <m:sSubSup>
                          <m:sSubSupPr>
                            <m:ctrlPr>
                              <w:rPr>
                                <w:rFonts w:ascii="Cambria Math" w:hAnsi="Cambria Math"/>
                                <w:i/>
                                <w:color w:val="000000"/>
                                <w:sz w:val="22"/>
                                <w:szCs w:val="22"/>
                                <w:lang w:eastAsia="zh-CN"/>
                              </w:rPr>
                            </m:ctrlPr>
                          </m:sSubSupPr>
                          <m:e>
                            <m:r>
                              <w:rPr>
                                <w:rFonts w:ascii="Cambria Math" w:hAnsi="Cambria Math"/>
                                <w:color w:val="000000"/>
                                <w:sz w:val="22"/>
                                <w:szCs w:val="22"/>
                              </w:rPr>
                              <m:t>x</m:t>
                            </m:r>
                          </m:e>
                          <m:sub>
                            <m:r>
                              <w:rPr>
                                <w:rFonts w:ascii="Cambria Math" w:hAnsi="Cambria Math"/>
                                <w:color w:val="000000"/>
                                <w:sz w:val="22"/>
                                <w:szCs w:val="22"/>
                              </w:rPr>
                              <m:t>0</m:t>
                            </m:r>
                          </m:sub>
                          <m:sup>
                            <m:r>
                              <w:rPr>
                                <w:rFonts w:ascii="Cambria Math" w:hAnsi="Cambria Math"/>
                                <w:color w:val="000000"/>
                                <w:sz w:val="22"/>
                                <w:szCs w:val="22"/>
                              </w:rPr>
                              <m:t>'</m:t>
                            </m:r>
                          </m:sup>
                        </m:sSubSup>
                        <m:r>
                          <w:rPr>
                            <w:rFonts w:ascii="Cambria Math" w:hAnsi="Cambria Math"/>
                            <w:color w:val="000000"/>
                            <w:sz w:val="22"/>
                            <w:szCs w:val="22"/>
                            <w:lang w:eastAsia="zh-CN"/>
                          </w:rPr>
                          <m:t>+</m:t>
                        </m:r>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1</m:t>
                            </m:r>
                          </m:sub>
                        </m:sSub>
                        <m:sSub>
                          <m:sSubPr>
                            <m:ctrlPr>
                              <w:rPr>
                                <w:rFonts w:ascii="Cambria Math" w:hAnsi="Cambria Math"/>
                                <w:i/>
                                <w:color w:val="000000"/>
                                <w:sz w:val="22"/>
                                <w:szCs w:val="22"/>
                                <w:lang w:eastAsia="zh-CN"/>
                              </w:rPr>
                            </m:ctrlPr>
                          </m:sSubPr>
                          <m:e>
                            <m:r>
                              <w:rPr>
                                <w:rFonts w:ascii="Cambria Math" w:hAnsi="Cambria Math"/>
                                <w:color w:val="000000"/>
                                <w:sz w:val="22"/>
                                <w:szCs w:val="22"/>
                              </w:rPr>
                              <m:t>x</m:t>
                            </m:r>
                          </m:e>
                          <m:sub>
                            <m:r>
                              <w:rPr>
                                <w:rFonts w:ascii="Cambria Math" w:hAnsi="Cambria Math"/>
                                <w:color w:val="000000"/>
                                <w:sz w:val="22"/>
                                <w:szCs w:val="22"/>
                              </w:rPr>
                              <m:t>0</m:t>
                            </m:r>
                          </m:sub>
                        </m:sSub>
                        <m:r>
                          <w:rPr>
                            <w:rFonts w:ascii="Cambria Math" w:hAnsi="Cambria Math"/>
                            <w:color w:val="000000"/>
                            <w:sz w:val="22"/>
                            <w:szCs w:val="22"/>
                            <w:lang w:eastAsia="zh-CN"/>
                          </w:rPr>
                          <m:t>-</m:t>
                        </m:r>
                        <m:f>
                          <m:fPr>
                            <m:ctrlPr>
                              <w:rPr>
                                <w:rFonts w:ascii="Cambria Math" w:hAnsi="Cambria Math"/>
                                <w:i/>
                                <w:color w:val="000000"/>
                                <w:sz w:val="22"/>
                                <w:szCs w:val="22"/>
                              </w:rPr>
                            </m:ctrlPr>
                          </m:fPr>
                          <m:num>
                            <m:r>
                              <w:rPr>
                                <w:rFonts w:ascii="Cambria Math" w:hAnsi="Cambria Math"/>
                                <w:color w:val="000000"/>
                                <w:sz w:val="22"/>
                                <w:szCs w:val="22"/>
                                <w:lang w:eastAsia="zh-CN"/>
                              </w:rPr>
                              <m:t>H</m:t>
                            </m:r>
                          </m:num>
                          <m:den>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2</m:t>
                                </m:r>
                              </m:sub>
                            </m:sSub>
                          </m:den>
                        </m:f>
                      </m:e>
                    </m:d>
                    <m:sSup>
                      <m:sSupPr>
                        <m:ctrlPr>
                          <w:rPr>
                            <w:rFonts w:ascii="Cambria Math" w:hAnsi="Cambria Math"/>
                            <w:i/>
                            <w:color w:val="000000"/>
                            <w:sz w:val="22"/>
                            <w:szCs w:val="22"/>
                            <w:lang w:eastAsia="zh-CN"/>
                          </w:rPr>
                        </m:ctrlPr>
                      </m:sSupPr>
                      <m:e>
                        <m:r>
                          <w:rPr>
                            <w:rFonts w:ascii="Cambria Math" w:hAnsi="Cambria Math"/>
                            <w:color w:val="000000"/>
                            <w:sz w:val="22"/>
                            <w:szCs w:val="22"/>
                            <w:lang w:eastAsia="zh-CN"/>
                          </w:rPr>
                          <m:t>e</m:t>
                        </m:r>
                      </m:e>
                      <m:sup>
                        <m:r>
                          <w:rPr>
                            <w:rFonts w:ascii="Cambria Math" w:hAnsi="Cambria Math"/>
                            <w:color w:val="000000"/>
                            <w:sz w:val="22"/>
                            <w:szCs w:val="22"/>
                            <w:lang w:eastAsia="zh-CN"/>
                          </w:rPr>
                          <m:t>-</m:t>
                        </m:r>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2</m:t>
                            </m:r>
                          </m:sub>
                        </m:sSub>
                        <m:r>
                          <w:rPr>
                            <w:rFonts w:ascii="Cambria Math" w:hAnsi="Cambria Math"/>
                            <w:color w:val="000000"/>
                            <w:sz w:val="22"/>
                            <w:szCs w:val="22"/>
                            <w:lang w:eastAsia="zh-CN"/>
                          </w:rPr>
                          <m:t>t</m:t>
                        </m:r>
                      </m:sup>
                    </m:sSup>
                  </m:num>
                  <m:den>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2</m:t>
                        </m:r>
                      </m:sub>
                    </m:sSub>
                    <m:r>
                      <w:rPr>
                        <w:rFonts w:ascii="Cambria Math" w:hAnsi="Cambria Math"/>
                        <w:color w:val="000000"/>
                        <w:sz w:val="22"/>
                        <w:szCs w:val="22"/>
                        <w:lang w:eastAsia="zh-CN"/>
                      </w:rPr>
                      <m:t>-</m:t>
                    </m:r>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1</m:t>
                        </m:r>
                      </m:sub>
                    </m:sSub>
                  </m:den>
                </m:f>
              </m:oMath>
            </m:oMathPara>
          </w:p>
        </w:tc>
        <w:tc>
          <w:tcPr>
            <w:tcW w:w="1089" w:type="dxa"/>
            <w:tcBorders>
              <w:top w:val="nil"/>
              <w:left w:val="nil"/>
              <w:bottom w:val="nil"/>
              <w:right w:val="nil"/>
            </w:tcBorders>
            <w:shd w:val="clear" w:color="auto" w:fill="auto"/>
          </w:tcPr>
          <w:p w14:paraId="65190A3A" w14:textId="77777777" w:rsidR="004B1081" w:rsidRPr="00BA6D15" w:rsidRDefault="004B1081" w:rsidP="004B1081">
            <w:pPr>
              <w:jc w:val="both"/>
              <w:rPr>
                <w:color w:val="000000"/>
                <w:sz w:val="22"/>
                <w:szCs w:val="22"/>
                <w:lang w:eastAsia="zh-CN"/>
              </w:rPr>
            </w:pPr>
          </w:p>
          <w:p w14:paraId="0CAA3947" w14:textId="77777777" w:rsidR="004B1081" w:rsidRPr="00BA6D15" w:rsidRDefault="004B1081" w:rsidP="004B1081">
            <w:pPr>
              <w:jc w:val="both"/>
              <w:rPr>
                <w:color w:val="000000"/>
                <w:sz w:val="22"/>
                <w:szCs w:val="22"/>
                <w:lang w:eastAsia="zh-CN"/>
              </w:rPr>
            </w:pPr>
            <w:r w:rsidRPr="00BA6D15">
              <w:rPr>
                <w:color w:val="000000"/>
                <w:sz w:val="22"/>
                <w:szCs w:val="22"/>
              </w:rPr>
              <w:t>Eq. (</w:t>
            </w:r>
            <w:r>
              <w:rPr>
                <w:color w:val="000000"/>
                <w:sz w:val="22"/>
                <w:szCs w:val="22"/>
              </w:rPr>
              <w:t>2</w:t>
            </w:r>
            <w:r w:rsidRPr="00BA6D15">
              <w:rPr>
                <w:color w:val="000000"/>
                <w:sz w:val="22"/>
                <w:szCs w:val="22"/>
              </w:rPr>
              <w:t>)</w:t>
            </w:r>
          </w:p>
        </w:tc>
      </w:tr>
      <w:tr w:rsidR="004B1081" w:rsidRPr="00BA6D15" w14:paraId="1EA5478C" w14:textId="77777777" w:rsidTr="004B1081">
        <w:tc>
          <w:tcPr>
            <w:tcW w:w="7461" w:type="dxa"/>
            <w:tcBorders>
              <w:top w:val="nil"/>
              <w:left w:val="nil"/>
              <w:bottom w:val="nil"/>
              <w:right w:val="nil"/>
            </w:tcBorders>
            <w:shd w:val="clear" w:color="auto" w:fill="auto"/>
          </w:tcPr>
          <w:p w14:paraId="0CD314C7" w14:textId="77777777" w:rsidR="004B1081" w:rsidRDefault="004B1081" w:rsidP="004B1081">
            <w:pPr>
              <w:jc w:val="both"/>
              <w:rPr>
                <w:color w:val="000000"/>
                <w:sz w:val="22"/>
                <w:szCs w:val="22"/>
              </w:rPr>
            </w:pPr>
          </w:p>
        </w:tc>
        <w:tc>
          <w:tcPr>
            <w:tcW w:w="1089" w:type="dxa"/>
            <w:tcBorders>
              <w:top w:val="nil"/>
              <w:left w:val="nil"/>
              <w:bottom w:val="nil"/>
              <w:right w:val="nil"/>
            </w:tcBorders>
            <w:shd w:val="clear" w:color="auto" w:fill="auto"/>
          </w:tcPr>
          <w:p w14:paraId="18D0D5C3" w14:textId="77777777" w:rsidR="004B1081" w:rsidRPr="00BA6D15" w:rsidRDefault="004B1081" w:rsidP="004B1081">
            <w:pPr>
              <w:jc w:val="both"/>
              <w:rPr>
                <w:color w:val="000000"/>
                <w:sz w:val="22"/>
                <w:szCs w:val="22"/>
              </w:rPr>
            </w:pPr>
          </w:p>
        </w:tc>
      </w:tr>
    </w:tbl>
    <w:p w14:paraId="662F6F8C" w14:textId="77777777" w:rsidR="00FD3C01" w:rsidRDefault="00FD3C01" w:rsidP="00235E3B">
      <w:pPr>
        <w:jc w:val="both"/>
        <w:rPr>
          <w:color w:val="000000"/>
          <w:sz w:val="22"/>
          <w:szCs w:val="22"/>
        </w:rPr>
      </w:pPr>
    </w:p>
    <w:p w14:paraId="35742E05" w14:textId="382DD7C8" w:rsidR="00524C76" w:rsidRPr="00BA6D15" w:rsidRDefault="00524C76">
      <w:pPr>
        <w:jc w:val="both"/>
        <w:rPr>
          <w:color w:val="000000"/>
          <w:sz w:val="22"/>
          <w:szCs w:val="22"/>
        </w:rPr>
      </w:pPr>
    </w:p>
    <w:p w14:paraId="08F434E5" w14:textId="77777777" w:rsidR="004B1081" w:rsidRDefault="004B1081" w:rsidP="00BA6D15">
      <w:pPr>
        <w:pStyle w:val="paragraph"/>
        <w:spacing w:before="0" w:beforeAutospacing="0" w:after="0" w:afterAutospacing="0"/>
        <w:jc w:val="both"/>
        <w:rPr>
          <w:rFonts w:ascii="Times New Roman" w:eastAsia="Times New Roman" w:hAnsi="Times New Roman" w:cs="Times New Roman"/>
          <w:b/>
          <w:bCs/>
          <w:color w:val="000000"/>
          <w:sz w:val="22"/>
          <w:szCs w:val="22"/>
        </w:rPr>
      </w:pPr>
    </w:p>
    <w:p w14:paraId="13A33D6B" w14:textId="77777777" w:rsidR="004B1081" w:rsidRDefault="004B1081" w:rsidP="00BA6D15">
      <w:pPr>
        <w:pStyle w:val="paragraph"/>
        <w:spacing w:before="0" w:beforeAutospacing="0" w:after="0" w:afterAutospacing="0"/>
        <w:jc w:val="both"/>
        <w:rPr>
          <w:rFonts w:ascii="Times New Roman" w:eastAsia="Times New Roman" w:hAnsi="Times New Roman" w:cs="Times New Roman"/>
          <w:b/>
          <w:bCs/>
          <w:color w:val="000000"/>
          <w:sz w:val="22"/>
          <w:szCs w:val="22"/>
        </w:rPr>
      </w:pPr>
    </w:p>
    <w:p w14:paraId="01D8BD03" w14:textId="77777777" w:rsidR="004B1081" w:rsidRDefault="004B1081" w:rsidP="00BA6D15">
      <w:pPr>
        <w:pStyle w:val="paragraph"/>
        <w:spacing w:before="0" w:beforeAutospacing="0" w:after="0" w:afterAutospacing="0"/>
        <w:jc w:val="both"/>
        <w:rPr>
          <w:rFonts w:ascii="Times New Roman" w:eastAsia="Times New Roman" w:hAnsi="Times New Roman" w:cs="Times New Roman"/>
          <w:color w:val="000000"/>
          <w:sz w:val="22"/>
          <w:szCs w:val="22"/>
        </w:rPr>
      </w:pPr>
    </w:p>
    <w:p w14:paraId="5B7FDE54" w14:textId="56C8911C" w:rsidR="004B1081" w:rsidRPr="004B1081" w:rsidRDefault="004B1081" w:rsidP="00BA6D15">
      <w:pPr>
        <w:pStyle w:val="paragraph"/>
        <w:spacing w:before="0" w:beforeAutospacing="0" w:after="0" w:afterAutospacing="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w:t>
      </w:r>
      <w:r w:rsidRPr="004B1081">
        <w:rPr>
          <w:rFonts w:ascii="Times New Roman" w:eastAsia="Times New Roman" w:hAnsi="Times New Roman" w:cs="Times New Roman"/>
          <w:color w:val="000000"/>
          <w:sz w:val="22"/>
          <w:szCs w:val="22"/>
        </w:rPr>
        <w:t>here</w:t>
      </w:r>
      <w:r>
        <w:rPr>
          <w:rFonts w:ascii="Times New Roman" w:eastAsia="Times New Roman" w:hAnsi="Times New Roman" w:cs="Times New Roman"/>
          <w:color w:val="000000"/>
          <w:sz w:val="22"/>
          <w:szCs w:val="22"/>
        </w:rPr>
        <w:t xml:space="preserve"> </w:t>
      </w:r>
      <m:oMath>
        <m:sSub>
          <m:sSubPr>
            <m:ctrlPr>
              <w:rPr>
                <w:rFonts w:ascii="Cambria Math" w:eastAsia="Times New Roman" w:hAnsi="Cambria Math" w:cs="Times New Roman"/>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1</m:t>
            </m:r>
          </m:sub>
        </m:sSub>
        <m:r>
          <w:rPr>
            <w:rFonts w:ascii="Cambria Math" w:eastAsia="Times New Roman" w:hAnsi="Cambria Math" w:cs="Times New Roman"/>
            <w:color w:val="000000"/>
            <w:sz w:val="22"/>
            <w:szCs w:val="22"/>
          </w:rPr>
          <m:t>=(b-</m:t>
        </m:r>
        <m:rad>
          <m:radPr>
            <m:degHide m:val="1"/>
            <m:ctrlPr>
              <w:rPr>
                <w:rFonts w:ascii="Cambria Math" w:eastAsia="Times New Roman" w:hAnsi="Cambria Math" w:cs="Times New Roman"/>
                <w:i/>
                <w:color w:val="000000"/>
                <w:sz w:val="22"/>
                <w:szCs w:val="22"/>
              </w:rPr>
            </m:ctrlPr>
          </m:radPr>
          <m:deg/>
          <m:e>
            <m:sSup>
              <m:sSupPr>
                <m:ctrlPr>
                  <w:rPr>
                    <w:rFonts w:ascii="Cambria Math" w:eastAsia="Times New Roman" w:hAnsi="Cambria Math" w:cs="Times New Roman"/>
                    <w:i/>
                    <w:color w:val="000000"/>
                    <w:sz w:val="22"/>
                    <w:szCs w:val="22"/>
                  </w:rPr>
                </m:ctrlPr>
              </m:sSupPr>
              <m:e>
                <m:r>
                  <w:rPr>
                    <w:rFonts w:ascii="Cambria Math" w:eastAsia="Times New Roman" w:hAnsi="Cambria Math" w:cs="Times New Roman"/>
                    <w:color w:val="000000"/>
                    <w:sz w:val="22"/>
                    <w:szCs w:val="22"/>
                  </w:rPr>
                  <m:t>b</m:t>
                </m:r>
              </m:e>
              <m:sup>
                <m:r>
                  <w:rPr>
                    <w:rFonts w:ascii="Cambria Math" w:eastAsia="Times New Roman" w:hAnsi="Cambria Math" w:cs="Times New Roman"/>
                    <w:color w:val="000000"/>
                    <w:sz w:val="22"/>
                    <w:szCs w:val="22"/>
                  </w:rPr>
                  <m:t>2</m:t>
                </m:r>
              </m:sup>
            </m:sSup>
            <m:r>
              <w:rPr>
                <w:rFonts w:ascii="Cambria Math" w:eastAsia="Times New Roman" w:hAnsi="Cambria Math" w:cs="Times New Roman"/>
                <w:color w:val="000000"/>
                <w:sz w:val="22"/>
                <w:szCs w:val="22"/>
              </w:rPr>
              <m:t>-4c</m:t>
            </m:r>
          </m:e>
        </m:rad>
        <m:r>
          <w:rPr>
            <w:rFonts w:ascii="Cambria Math" w:eastAsia="Times New Roman" w:hAnsi="Cambria Math" w:cs="Times New Roman"/>
            <w:color w:val="000000"/>
            <w:sz w:val="22"/>
            <w:szCs w:val="22"/>
          </w:rPr>
          <m:t>)/2</m:t>
        </m:r>
      </m:oMath>
      <w:r>
        <w:rPr>
          <w:rFonts w:ascii="Times New Roman" w:eastAsia="Times New Roman" w:hAnsi="Times New Roman" w:cs="Times New Roman"/>
          <w:color w:val="000000"/>
          <w:sz w:val="22"/>
          <w:szCs w:val="22"/>
        </w:rPr>
        <w:t xml:space="preserve"> </w:t>
      </w:r>
      <w:r w:rsidR="00A46CB5">
        <w:rPr>
          <w:rFonts w:ascii="Times New Roman" w:eastAsia="Times New Roman" w:hAnsi="Times New Roman" w:cs="Times New Roman"/>
          <w:color w:val="000000"/>
          <w:sz w:val="22"/>
          <w:szCs w:val="22"/>
        </w:rPr>
        <w:t xml:space="preserve">and </w:t>
      </w:r>
      <m:oMath>
        <m:sSub>
          <m:sSubPr>
            <m:ctrlPr>
              <w:rPr>
                <w:rFonts w:ascii="Cambria Math" w:eastAsia="Times New Roman" w:hAnsi="Cambria Math" w:cs="Times New Roman"/>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2</m:t>
            </m:r>
          </m:sub>
        </m:sSub>
        <m:r>
          <w:rPr>
            <w:rFonts w:ascii="Cambria Math" w:eastAsia="Times New Roman" w:hAnsi="Cambria Math" w:cs="Times New Roman"/>
            <w:color w:val="000000"/>
            <w:sz w:val="22"/>
            <w:szCs w:val="22"/>
          </w:rPr>
          <m:t>=(b+</m:t>
        </m:r>
        <m:rad>
          <m:radPr>
            <m:degHide m:val="1"/>
            <m:ctrlPr>
              <w:rPr>
                <w:rFonts w:ascii="Cambria Math" w:eastAsia="Times New Roman" w:hAnsi="Cambria Math" w:cs="Times New Roman"/>
                <w:i/>
                <w:color w:val="000000"/>
                <w:sz w:val="22"/>
                <w:szCs w:val="22"/>
              </w:rPr>
            </m:ctrlPr>
          </m:radPr>
          <m:deg/>
          <m:e>
            <m:sSup>
              <m:sSupPr>
                <m:ctrlPr>
                  <w:rPr>
                    <w:rFonts w:ascii="Cambria Math" w:eastAsia="Times New Roman" w:hAnsi="Cambria Math" w:cs="Times New Roman"/>
                    <w:i/>
                    <w:color w:val="000000"/>
                    <w:sz w:val="22"/>
                    <w:szCs w:val="22"/>
                  </w:rPr>
                </m:ctrlPr>
              </m:sSupPr>
              <m:e>
                <m:r>
                  <w:rPr>
                    <w:rFonts w:ascii="Cambria Math" w:eastAsia="Times New Roman" w:hAnsi="Cambria Math" w:cs="Times New Roman"/>
                    <w:color w:val="000000"/>
                    <w:sz w:val="22"/>
                    <w:szCs w:val="22"/>
                  </w:rPr>
                  <m:t>b</m:t>
                </m:r>
              </m:e>
              <m:sup>
                <m:r>
                  <w:rPr>
                    <w:rFonts w:ascii="Cambria Math" w:eastAsia="Times New Roman" w:hAnsi="Cambria Math" w:cs="Times New Roman"/>
                    <w:color w:val="000000"/>
                    <w:sz w:val="22"/>
                    <w:szCs w:val="22"/>
                  </w:rPr>
                  <m:t>2</m:t>
                </m:r>
              </m:sup>
            </m:sSup>
            <m:r>
              <w:rPr>
                <w:rFonts w:ascii="Cambria Math" w:eastAsia="Times New Roman" w:hAnsi="Cambria Math" w:cs="Times New Roman"/>
                <w:color w:val="000000"/>
                <w:sz w:val="22"/>
                <w:szCs w:val="22"/>
              </w:rPr>
              <m:t>-4c</m:t>
            </m:r>
          </m:e>
        </m:rad>
        <m:r>
          <w:rPr>
            <w:rFonts w:ascii="Cambria Math" w:eastAsia="Times New Roman" w:hAnsi="Cambria Math" w:cs="Times New Roman"/>
            <w:color w:val="000000"/>
            <w:sz w:val="22"/>
            <w:szCs w:val="22"/>
          </w:rPr>
          <m:t>)/2</m:t>
        </m:r>
      </m:oMath>
      <w:r w:rsidR="00A46CB5">
        <w:rPr>
          <w:rFonts w:ascii="Times New Roman" w:eastAsia="Times New Roman" w:hAnsi="Times New Roman" w:cs="Times New Roman"/>
          <w:color w:val="000000"/>
          <w:sz w:val="22"/>
          <w:szCs w:val="22"/>
        </w:rPr>
        <w:t xml:space="preserve">. </w:t>
      </w:r>
      <w:r w:rsidR="00584997">
        <w:rPr>
          <w:rFonts w:ascii="Times New Roman" w:eastAsia="Times New Roman" w:hAnsi="Times New Roman" w:cs="Times New Roman"/>
          <w:color w:val="000000"/>
          <w:sz w:val="22"/>
          <w:szCs w:val="22"/>
        </w:rPr>
        <w:t>Parameters (</w:t>
      </w:r>
      <m:oMath>
        <m:sSub>
          <m:sSubPr>
            <m:ctrlPr>
              <w:rPr>
                <w:rFonts w:ascii="Cambria Math" w:hAnsi="Cambria Math"/>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1</m:t>
            </m:r>
          </m:sub>
        </m:sSub>
        <m:sSub>
          <m:sSubPr>
            <m:ctrlPr>
              <w:rPr>
                <w:rFonts w:ascii="Cambria Math" w:hAnsi="Cambria Math"/>
                <w:i/>
                <w:color w:val="000000"/>
                <w:sz w:val="22"/>
                <w:szCs w:val="22"/>
              </w:rPr>
            </m:ctrlPr>
          </m:sSubPr>
          <m:e>
            <m:r>
              <w:rPr>
                <w:rFonts w:ascii="Cambria Math" w:hAnsi="Cambria Math"/>
                <w:color w:val="000000"/>
                <w:sz w:val="22"/>
                <w:szCs w:val="22"/>
              </w:rPr>
              <m:t>, k</m:t>
            </m:r>
          </m:e>
          <m:sub>
            <m:r>
              <w:rPr>
                <w:rFonts w:ascii="Cambria Math" w:hAnsi="Cambria Math"/>
                <w:color w:val="000000"/>
                <w:sz w:val="22"/>
                <w:szCs w:val="22"/>
              </w:rPr>
              <m:t>2</m:t>
            </m:r>
          </m:sub>
        </m:sSub>
        <m:r>
          <w:rPr>
            <w:rFonts w:ascii="Cambria Math" w:hAnsi="Cambria Math"/>
            <w:color w:val="000000"/>
            <w:sz w:val="22"/>
            <w:szCs w:val="22"/>
          </w:rPr>
          <m:t xml:space="preserve">, H, </m:t>
        </m:r>
        <m:sSubSup>
          <m:sSubSupPr>
            <m:ctrlPr>
              <w:rPr>
                <w:rFonts w:ascii="Cambria Math" w:hAnsi="Cambria Math"/>
                <w:i/>
                <w:color w:val="000000"/>
                <w:sz w:val="22"/>
                <w:szCs w:val="22"/>
              </w:rPr>
            </m:ctrlPr>
          </m:sSubSupPr>
          <m:e>
            <m:r>
              <w:rPr>
                <w:rFonts w:ascii="Cambria Math" w:hAnsi="Cambria Math"/>
                <w:color w:val="000000"/>
                <w:sz w:val="22"/>
                <w:szCs w:val="22"/>
              </w:rPr>
              <m:t>x</m:t>
            </m:r>
          </m:e>
          <m:sub>
            <m:r>
              <w:rPr>
                <w:rFonts w:ascii="Cambria Math" w:hAnsi="Cambria Math"/>
                <w:color w:val="000000"/>
                <w:sz w:val="22"/>
                <w:szCs w:val="22"/>
              </w:rPr>
              <m:t>0</m:t>
            </m:r>
          </m:sub>
          <m:sup>
            <m:r>
              <w:rPr>
                <w:rFonts w:ascii="Cambria Math" w:hAnsi="Cambria Math"/>
                <w:color w:val="000000"/>
                <w:sz w:val="22"/>
                <w:szCs w:val="22"/>
              </w:rPr>
              <m:t>'</m:t>
            </m:r>
          </m:sup>
        </m:sSubSup>
      </m:oMath>
      <w:r w:rsidR="00584997">
        <w:rPr>
          <w:rFonts w:ascii="Times New Roman" w:eastAsia="Times New Roman" w:hAnsi="Times New Roman" w:cs="Times New Roman"/>
          <w:color w:val="000000"/>
          <w:sz w:val="22"/>
          <w:szCs w:val="22"/>
        </w:rPr>
        <w:t xml:space="preserve">) were optimized using modified Powell algorithm with constraints </w:t>
      </w:r>
      <m:oMath>
        <m:sSub>
          <m:sSubPr>
            <m:ctrlPr>
              <w:rPr>
                <w:rFonts w:ascii="Cambria Math" w:hAnsi="Cambria Math"/>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r>
              <w:rPr>
                <w:rFonts w:ascii="Cambria Math" w:hAnsi="Cambria Math"/>
                <w:color w:val="000000"/>
                <w:sz w:val="22"/>
                <w:szCs w:val="22"/>
              </w:rPr>
              <m:t>0,10</m:t>
            </m:r>
          </m:e>
        </m:d>
        <m:sSub>
          <m:sSubPr>
            <m:ctrlPr>
              <w:rPr>
                <w:rFonts w:ascii="Cambria Math" w:hAnsi="Cambria Math"/>
                <w:i/>
                <w:color w:val="000000"/>
                <w:sz w:val="22"/>
                <w:szCs w:val="22"/>
              </w:rPr>
            </m:ctrlPr>
          </m:sSubPr>
          <m:e>
            <m:r>
              <w:rPr>
                <w:rFonts w:ascii="Cambria Math" w:hAnsi="Cambria Math"/>
                <w:color w:val="000000"/>
                <w:sz w:val="22"/>
                <w:szCs w:val="22"/>
              </w:rPr>
              <m:t>, k</m:t>
            </m:r>
          </m:e>
          <m:sub>
            <m:r>
              <w:rPr>
                <w:rFonts w:ascii="Cambria Math" w:hAnsi="Cambria Math"/>
                <w:color w:val="000000"/>
                <w:sz w:val="22"/>
                <w:szCs w:val="22"/>
              </w:rPr>
              <m:t>2</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r>
              <w:rPr>
                <w:rFonts w:ascii="Cambria Math" w:hAnsi="Cambria Math"/>
                <w:color w:val="000000"/>
                <w:sz w:val="22"/>
                <w:szCs w:val="22"/>
              </w:rPr>
              <m:t>0,10</m:t>
            </m:r>
          </m:e>
        </m:d>
        <m:r>
          <w:rPr>
            <w:rFonts w:ascii="Cambria Math" w:hAnsi="Cambria Math"/>
            <w:color w:val="000000"/>
            <w:sz w:val="22"/>
            <w:szCs w:val="22"/>
          </w:rPr>
          <m:t>, H∈</m:t>
        </m:r>
        <m:d>
          <m:dPr>
            <m:begChr m:val="["/>
            <m:endChr m:val="]"/>
            <m:ctrlPr>
              <w:rPr>
                <w:rFonts w:ascii="Cambria Math" w:hAnsi="Cambria Math"/>
                <w:i/>
                <w:color w:val="000000"/>
                <w:sz w:val="22"/>
                <w:szCs w:val="22"/>
              </w:rPr>
            </m:ctrlPr>
          </m:dPr>
          <m:e>
            <m:r>
              <w:rPr>
                <w:rFonts w:ascii="Cambria Math" w:hAnsi="Cambria Math"/>
                <w:color w:val="000000"/>
                <w:sz w:val="22"/>
                <w:szCs w:val="22"/>
              </w:rPr>
              <m:t>0,+∞</m:t>
            </m:r>
          </m:e>
        </m:d>
        <m:r>
          <w:rPr>
            <w:rFonts w:ascii="Cambria Math" w:hAnsi="Cambria Math"/>
            <w:color w:val="000000"/>
            <w:sz w:val="22"/>
            <w:szCs w:val="22"/>
          </w:rPr>
          <m:t xml:space="preserve">, </m:t>
        </m:r>
        <m:sSubSup>
          <m:sSubSupPr>
            <m:ctrlPr>
              <w:rPr>
                <w:rFonts w:ascii="Cambria Math" w:hAnsi="Cambria Math"/>
                <w:i/>
                <w:color w:val="000000"/>
                <w:sz w:val="22"/>
                <w:szCs w:val="22"/>
              </w:rPr>
            </m:ctrlPr>
          </m:sSubSupPr>
          <m:e>
            <m:r>
              <w:rPr>
                <w:rFonts w:ascii="Cambria Math" w:hAnsi="Cambria Math"/>
                <w:color w:val="000000"/>
                <w:sz w:val="22"/>
                <w:szCs w:val="22"/>
              </w:rPr>
              <m:t>x</m:t>
            </m:r>
          </m:e>
          <m:sub>
            <m:r>
              <w:rPr>
                <w:rFonts w:ascii="Cambria Math" w:hAnsi="Cambria Math"/>
                <w:color w:val="000000"/>
                <w:sz w:val="22"/>
                <w:szCs w:val="22"/>
              </w:rPr>
              <m:t>0</m:t>
            </m:r>
          </m:sub>
          <m:sup>
            <m:r>
              <w:rPr>
                <w:rFonts w:ascii="Cambria Math" w:hAnsi="Cambria Math"/>
                <w:color w:val="000000"/>
                <w:sz w:val="22"/>
                <w:szCs w:val="22"/>
              </w:rPr>
              <m:t>'</m:t>
            </m:r>
          </m:sup>
        </m:sSubSup>
        <m:r>
          <w:rPr>
            <w:rFonts w:ascii="Cambria Math" w:hAnsi="Cambria Math"/>
            <w:color w:val="000000"/>
            <w:sz w:val="22"/>
            <w:szCs w:val="22"/>
          </w:rPr>
          <m:t>∈[-∞,0]</m:t>
        </m:r>
      </m:oMath>
      <w:r w:rsidR="00584997">
        <w:rPr>
          <w:rFonts w:ascii="Times New Roman" w:eastAsia="Times New Roman" w:hAnsi="Times New Roman" w:cs="Times New Roman"/>
          <w:color w:val="000000"/>
          <w:sz w:val="22"/>
          <w:szCs w:val="22"/>
        </w:rPr>
        <w:t>.</w:t>
      </w:r>
      <w:r w:rsidR="00844183">
        <w:rPr>
          <w:rFonts w:ascii="Times New Roman" w:eastAsia="Times New Roman" w:hAnsi="Times New Roman" w:cs="Times New Roman"/>
          <w:color w:val="000000"/>
          <w:sz w:val="22"/>
          <w:szCs w:val="22"/>
        </w:rPr>
        <w:t xml:space="preserve"> </w:t>
      </w:r>
      <w:r w:rsidR="00584997">
        <w:rPr>
          <w:rFonts w:ascii="Times New Roman" w:eastAsia="Times New Roman" w:hAnsi="Times New Roman" w:cs="Times New Roman"/>
          <w:color w:val="000000"/>
          <w:sz w:val="22"/>
          <w:szCs w:val="22"/>
        </w:rPr>
        <w:t xml:space="preserve">The best-fit values of </w:t>
      </w:r>
      <m:oMath>
        <m:sSub>
          <m:sSubPr>
            <m:ctrlPr>
              <w:rPr>
                <w:rFonts w:ascii="Cambria Math" w:hAnsi="Cambria Math"/>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1</m:t>
            </m:r>
          </m:sub>
        </m:sSub>
      </m:oMath>
      <w:r w:rsidR="00C61BD0">
        <w:rPr>
          <w:rFonts w:ascii="Times New Roman" w:eastAsia="Times New Roman" w:hAnsi="Times New Roman" w:cs="Times New Roman"/>
          <w:color w:val="000000"/>
          <w:sz w:val="22"/>
          <w:szCs w:val="22"/>
        </w:rPr>
        <w:t xml:space="preserve"> </w:t>
      </w:r>
      <w:r w:rsidR="00584997">
        <w:rPr>
          <w:rFonts w:ascii="Times New Roman" w:eastAsia="Times New Roman" w:hAnsi="Times New Roman" w:cs="Times New Roman"/>
          <w:color w:val="000000"/>
          <w:sz w:val="22"/>
          <w:szCs w:val="22"/>
        </w:rPr>
        <w:t xml:space="preserve">and </w:t>
      </w:r>
      <m:oMath>
        <m:sSub>
          <m:sSubPr>
            <m:ctrlPr>
              <w:rPr>
                <w:rFonts w:ascii="Cambria Math" w:hAnsi="Cambria Math"/>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2</m:t>
            </m:r>
          </m:sub>
        </m:sSub>
      </m:oMath>
      <w:r w:rsidR="00584997">
        <w:rPr>
          <w:rFonts w:ascii="Times New Roman" w:eastAsia="Times New Roman" w:hAnsi="Times New Roman" w:cs="Times New Roman"/>
          <w:color w:val="000000"/>
          <w:sz w:val="22"/>
          <w:szCs w:val="22"/>
        </w:rPr>
        <w:t xml:space="preserve"> were</w:t>
      </w:r>
      <w:r w:rsidR="00C61BD0">
        <w:rPr>
          <w:rFonts w:ascii="Times New Roman" w:eastAsia="Times New Roman" w:hAnsi="Times New Roman" w:cs="Times New Roman"/>
          <w:color w:val="000000"/>
          <w:sz w:val="22"/>
          <w:szCs w:val="22"/>
        </w:rPr>
        <w:t xml:space="preserve"> then</w:t>
      </w:r>
      <w:r w:rsidR="00584997">
        <w:rPr>
          <w:rFonts w:ascii="Times New Roman" w:eastAsia="Times New Roman" w:hAnsi="Times New Roman" w:cs="Times New Roman"/>
          <w:color w:val="000000"/>
          <w:sz w:val="22"/>
          <w:szCs w:val="22"/>
        </w:rPr>
        <w:t xml:space="preserve"> used to </w:t>
      </w:r>
      <w:r w:rsidR="00C61BD0">
        <w:rPr>
          <w:rFonts w:ascii="Times New Roman" w:eastAsia="Times New Roman" w:hAnsi="Times New Roman" w:cs="Times New Roman"/>
          <w:color w:val="000000"/>
          <w:sz w:val="22"/>
          <w:szCs w:val="22"/>
        </w:rPr>
        <w:t xml:space="preserve">calculate the </w:t>
      </w:r>
      <w:r w:rsidR="00A46CB5">
        <w:rPr>
          <w:rFonts w:ascii="Times New Roman" w:eastAsia="Times New Roman" w:hAnsi="Times New Roman" w:cs="Times New Roman"/>
          <w:color w:val="000000"/>
          <w:sz w:val="22"/>
          <w:szCs w:val="22"/>
        </w:rPr>
        <w:t xml:space="preserve">damping ratio </w:t>
      </w:r>
      <m:oMath>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1</m:t>
            </m:r>
          </m:sub>
        </m:sSub>
        <m:r>
          <w:rPr>
            <w:rFonts w:ascii="Cambria Math" w:hAnsi="Cambria Math"/>
            <w:color w:val="000000"/>
            <w:sz w:val="22"/>
            <w:szCs w:val="22"/>
          </w:rPr>
          <m:t>+</m:t>
        </m:r>
        <m:sSub>
          <m:sSubPr>
            <m:ctrlPr>
              <w:rPr>
                <w:rFonts w:ascii="Cambria Math" w:eastAsia="Times New Roman" w:hAnsi="Cambria Math" w:cs="Times New Roman"/>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2</m:t>
            </m:r>
          </m:sub>
        </m:sSub>
        <m:r>
          <w:rPr>
            <w:rFonts w:ascii="Cambria Math" w:eastAsia="Times New Roman" w:hAnsi="Cambria Math" w:cs="Times New Roman"/>
            <w:color w:val="000000"/>
            <w:sz w:val="22"/>
            <w:szCs w:val="22"/>
          </w:rPr>
          <m:t>)/2</m:t>
        </m:r>
        <m:rad>
          <m:radPr>
            <m:degHide m:val="1"/>
            <m:ctrlPr>
              <w:rPr>
                <w:rFonts w:ascii="Cambria Math" w:eastAsia="Times New Roman" w:hAnsi="Cambria Math" w:cs="Times New Roman"/>
                <w:i/>
                <w:color w:val="000000"/>
                <w:sz w:val="22"/>
                <w:szCs w:val="22"/>
              </w:rPr>
            </m:ctrlPr>
          </m:radPr>
          <m:deg/>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k</m:t>
                </m:r>
              </m:e>
              <m:sub>
                <m:r>
                  <w:rPr>
                    <w:rFonts w:ascii="Cambria Math" w:eastAsia="Times New Roman" w:hAnsi="Cambria Math" w:cs="Times New Roman"/>
                    <w:color w:val="000000"/>
                    <w:sz w:val="22"/>
                    <w:szCs w:val="22"/>
                  </w:rPr>
                  <m:t>1</m:t>
                </m:r>
              </m:sub>
            </m:sSub>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k</m:t>
                </m:r>
              </m:e>
              <m:sub>
                <m:r>
                  <w:rPr>
                    <w:rFonts w:ascii="Cambria Math" w:eastAsia="Times New Roman" w:hAnsi="Cambria Math" w:cs="Times New Roman"/>
                    <w:color w:val="000000"/>
                    <w:sz w:val="22"/>
                    <w:szCs w:val="22"/>
                  </w:rPr>
                  <m:t>2</m:t>
                </m:r>
              </m:sub>
            </m:sSub>
          </m:e>
        </m:rad>
      </m:oMath>
      <w:r w:rsidR="00A46CB5">
        <w:rPr>
          <w:rFonts w:ascii="Times New Roman" w:eastAsia="Times New Roman" w:hAnsi="Times New Roman" w:cs="Times New Roman"/>
          <w:color w:val="000000"/>
          <w:sz w:val="22"/>
          <w:szCs w:val="22"/>
        </w:rPr>
        <w:t xml:space="preserve">. </w:t>
      </w:r>
    </w:p>
    <w:p w14:paraId="09749DF0" w14:textId="77777777" w:rsidR="004B1081" w:rsidRDefault="004B1081" w:rsidP="00BA6D15">
      <w:pPr>
        <w:pStyle w:val="paragraph"/>
        <w:spacing w:before="0" w:beforeAutospacing="0" w:after="0" w:afterAutospacing="0"/>
        <w:jc w:val="both"/>
        <w:rPr>
          <w:rFonts w:ascii="Times New Roman" w:eastAsia="Times New Roman" w:hAnsi="Times New Roman" w:cs="Times New Roman"/>
          <w:b/>
          <w:bCs/>
          <w:color w:val="000000"/>
          <w:sz w:val="22"/>
          <w:szCs w:val="22"/>
        </w:rPr>
      </w:pPr>
    </w:p>
    <w:p w14:paraId="68C80DC9" w14:textId="6D0C20D4" w:rsidR="006D6D2E" w:rsidRPr="00407BA0" w:rsidRDefault="00BF36AA" w:rsidP="00BA6D15">
      <w:pPr>
        <w:pStyle w:val="paragraph"/>
        <w:spacing w:before="0" w:beforeAutospacing="0" w:after="0" w:afterAutospacing="0"/>
        <w:jc w:val="both"/>
        <w:rPr>
          <w:rFonts w:ascii="Times New Roman" w:hAnsi="Times New Roman"/>
          <w:color w:val="000000"/>
          <w:sz w:val="22"/>
          <w:szCs w:val="22"/>
        </w:rPr>
      </w:pPr>
      <w:r w:rsidRPr="00BA6D15">
        <w:rPr>
          <w:rFonts w:ascii="Times New Roman" w:eastAsia="Times New Roman" w:hAnsi="Times New Roman" w:cs="Times New Roman"/>
          <w:b/>
          <w:bCs/>
          <w:color w:val="000000"/>
          <w:sz w:val="22"/>
          <w:szCs w:val="22"/>
        </w:rPr>
        <w:t>Ecological inference of dietary fiber responses.</w:t>
      </w:r>
      <w:r w:rsidR="00B72635" w:rsidRPr="00BA6D15">
        <w:rPr>
          <w:rFonts w:ascii="Times New Roman" w:eastAsia="Times New Roman" w:hAnsi="Times New Roman" w:cs="Times New Roman"/>
          <w:b/>
          <w:bCs/>
          <w:color w:val="000000"/>
          <w:sz w:val="22"/>
          <w:szCs w:val="22"/>
        </w:rPr>
        <w:t xml:space="preserve"> </w:t>
      </w:r>
      <w:r w:rsidR="002646B6" w:rsidRPr="00BA6D15">
        <w:rPr>
          <w:rFonts w:ascii="Times New Roman" w:eastAsia="Times New Roman" w:hAnsi="Times New Roman" w:cs="Times New Roman"/>
          <w:color w:val="000000"/>
          <w:sz w:val="22"/>
          <w:szCs w:val="22"/>
        </w:rPr>
        <w:t xml:space="preserve">Bayesian regression techniques were used to parameterize the generalized Lotka-Volterra </w:t>
      </w:r>
      <w:r w:rsidR="00B72635" w:rsidRPr="00BA6D15">
        <w:rPr>
          <w:rFonts w:ascii="Times New Roman" w:eastAsia="Times New Roman" w:hAnsi="Times New Roman" w:cs="Times New Roman"/>
          <w:color w:val="000000"/>
          <w:sz w:val="22"/>
          <w:szCs w:val="22"/>
        </w:rPr>
        <w:t>(</w:t>
      </w:r>
      <w:proofErr w:type="spellStart"/>
      <w:r w:rsidR="00B72635" w:rsidRPr="00BA6D15">
        <w:rPr>
          <w:rFonts w:ascii="Times New Roman" w:eastAsia="Times New Roman" w:hAnsi="Times New Roman" w:cs="Times New Roman"/>
          <w:color w:val="000000"/>
          <w:sz w:val="22"/>
          <w:szCs w:val="22"/>
        </w:rPr>
        <w:t>gLV</w:t>
      </w:r>
      <w:proofErr w:type="spellEnd"/>
      <w:r w:rsidR="00B72635" w:rsidRPr="00BA6D15">
        <w:rPr>
          <w:rFonts w:ascii="Times New Roman" w:eastAsia="Times New Roman" w:hAnsi="Times New Roman" w:cs="Times New Roman"/>
          <w:color w:val="000000"/>
          <w:sz w:val="22"/>
          <w:szCs w:val="22"/>
        </w:rPr>
        <w:t xml:space="preserve">) </w:t>
      </w:r>
      <w:r w:rsidR="002646B6" w:rsidRPr="00BA6D15">
        <w:rPr>
          <w:rFonts w:ascii="Times New Roman" w:eastAsia="Times New Roman" w:hAnsi="Times New Roman" w:cs="Times New Roman"/>
          <w:color w:val="000000"/>
          <w:sz w:val="22"/>
          <w:szCs w:val="22"/>
        </w:rPr>
        <w:t>mode</w:t>
      </w:r>
      <w:r w:rsidR="00B72635" w:rsidRPr="00BA6D15">
        <w:rPr>
          <w:rFonts w:ascii="Times New Roman" w:eastAsia="Times New Roman" w:hAnsi="Times New Roman" w:cs="Times New Roman"/>
          <w:color w:val="000000"/>
          <w:sz w:val="22"/>
          <w:szCs w:val="22"/>
        </w:rPr>
        <w:t xml:space="preserve">l, as similarly used in </w:t>
      </w:r>
      <w:proofErr w:type="spellStart"/>
      <w:r w:rsidR="00B72635" w:rsidRPr="00BA6D15">
        <w:rPr>
          <w:rFonts w:ascii="Times New Roman" w:eastAsia="Times New Roman" w:hAnsi="Times New Roman" w:cs="Times New Roman"/>
          <w:color w:val="000000"/>
          <w:sz w:val="22"/>
          <w:szCs w:val="22"/>
        </w:rPr>
        <w:t>Morjaria</w:t>
      </w:r>
      <w:proofErr w:type="spellEnd"/>
      <w:r w:rsidR="00B72635" w:rsidRPr="00BA6D15">
        <w:rPr>
          <w:rFonts w:ascii="Times New Roman" w:eastAsia="Times New Roman" w:hAnsi="Times New Roman" w:cs="Times New Roman"/>
          <w:color w:val="000000"/>
          <w:sz w:val="22"/>
          <w:szCs w:val="22"/>
        </w:rPr>
        <w:t xml:space="preserve"> et al</w:t>
      </w:r>
      <w:ins w:id="555" w:author="刘 红宾" w:date="2021-04-03T20:27:00Z">
        <w:r w:rsidR="003678F1">
          <w:rPr>
            <w:rFonts w:ascii="Times New Roman" w:eastAsia="Times New Roman" w:hAnsi="Times New Roman" w:cs="Times New Roman"/>
            <w:color w:val="000000"/>
            <w:sz w:val="22"/>
            <w:szCs w:val="22"/>
          </w:rPr>
          <w:t xml:space="preserve"> </w:t>
        </w:r>
      </w:ins>
      <w:ins w:id="556" w:author="刘 红宾" w:date="2021-04-03T20:28:00Z">
        <w:r w:rsidR="00E45898">
          <w:rPr>
            <w:rFonts w:ascii="Times New Roman" w:eastAsia="Times New Roman" w:hAnsi="Times New Roman" w:cs="Times New Roman"/>
            <w:color w:val="000000"/>
            <w:sz w:val="22"/>
            <w:szCs w:val="22"/>
          </w:rPr>
          <w:fldChar w:fldCharType="begin"/>
        </w:r>
      </w:ins>
      <w:ins w:id="557" w:author="刘 红宾" w:date="2021-04-04T15:03:00Z">
        <w:r w:rsidR="00FD0EB7">
          <w:rPr>
            <w:rFonts w:ascii="Times New Roman" w:eastAsia="Times New Roman" w:hAnsi="Times New Roman" w:cs="Times New Roman"/>
            <w:color w:val="000000"/>
            <w:sz w:val="22"/>
            <w:szCs w:val="22"/>
          </w:rPr>
          <w:instrText xml:space="preserve"> ADDIN NE.Ref.{89DE286A-EBD9-474E-BCAB-4512F405FAB7}</w:instrText>
        </w:r>
      </w:ins>
      <w:r w:rsidR="00E45898">
        <w:rPr>
          <w:rFonts w:ascii="Times New Roman" w:eastAsia="Times New Roman" w:hAnsi="Times New Roman" w:cs="Times New Roman"/>
          <w:color w:val="000000"/>
          <w:sz w:val="22"/>
          <w:szCs w:val="22"/>
        </w:rPr>
        <w:fldChar w:fldCharType="separate"/>
      </w:r>
      <w:ins w:id="558" w:author="刘 红宾" w:date="2021-04-04T17:04:00Z">
        <w:r w:rsidR="00C2571B">
          <w:rPr>
            <w:rFonts w:hAnsiTheme="minorHAnsi"/>
            <w:color w:val="080000"/>
            <w:sz w:val="22"/>
            <w:szCs w:val="22"/>
          </w:rPr>
          <w:t>[88]</w:t>
        </w:r>
      </w:ins>
      <w:ins w:id="559" w:author="刘 红宾" w:date="2021-04-03T20:28:00Z">
        <w:r w:rsidR="00E45898">
          <w:rPr>
            <w:rFonts w:ascii="Times New Roman" w:eastAsia="Times New Roman" w:hAnsi="Times New Roman" w:cs="Times New Roman"/>
            <w:color w:val="000000"/>
            <w:sz w:val="22"/>
            <w:szCs w:val="22"/>
          </w:rPr>
          <w:fldChar w:fldCharType="end"/>
        </w:r>
      </w:ins>
      <w:r w:rsidR="00B72635" w:rsidRPr="00BA6D15">
        <w:rPr>
          <w:rFonts w:ascii="Times New Roman" w:eastAsia="Times New Roman" w:hAnsi="Times New Roman" w:cs="Times New Roman"/>
          <w:color w:val="000000"/>
          <w:sz w:val="22"/>
          <w:szCs w:val="22"/>
        </w:rPr>
        <w:t xml:space="preserve">. </w:t>
      </w:r>
      <w:r w:rsidR="006D6D2E" w:rsidRPr="00BA6D15">
        <w:rPr>
          <w:rFonts w:ascii="Times New Roman" w:eastAsia="Times New Roman" w:hAnsi="Times New Roman" w:cs="Times New Roman"/>
          <w:color w:val="000000"/>
          <w:sz w:val="22"/>
          <w:szCs w:val="22"/>
        </w:rPr>
        <w:t>The generalized Lotka-Volterra (</w:t>
      </w:r>
      <w:proofErr w:type="spellStart"/>
      <w:r w:rsidR="006D6D2E" w:rsidRPr="00BA6D15">
        <w:rPr>
          <w:rFonts w:ascii="Times New Roman" w:eastAsia="Times New Roman" w:hAnsi="Times New Roman" w:cs="Times New Roman"/>
          <w:color w:val="000000"/>
          <w:sz w:val="22"/>
          <w:szCs w:val="22"/>
        </w:rPr>
        <w:t>gLV</w:t>
      </w:r>
      <w:proofErr w:type="spellEnd"/>
      <w:r w:rsidR="006D6D2E" w:rsidRPr="00BA6D15">
        <w:rPr>
          <w:rFonts w:ascii="Times New Roman" w:eastAsia="Times New Roman" w:hAnsi="Times New Roman" w:cs="Times New Roman"/>
          <w:color w:val="000000"/>
          <w:sz w:val="22"/>
          <w:szCs w:val="22"/>
        </w:rPr>
        <w:t>) model describes how absolute abundance of bacterial species change over time</w:t>
      </w:r>
    </w:p>
    <w:tbl>
      <w:tblPr>
        <w:tblStyle w:val="TableGrid"/>
        <w:tblW w:w="8550" w:type="dxa"/>
        <w:tblLook w:val="04A0" w:firstRow="1" w:lastRow="0" w:firstColumn="1" w:lastColumn="0" w:noHBand="0" w:noVBand="1"/>
      </w:tblPr>
      <w:tblGrid>
        <w:gridCol w:w="919"/>
        <w:gridCol w:w="6659"/>
        <w:gridCol w:w="972"/>
      </w:tblGrid>
      <w:tr w:rsidR="006D6D2E" w:rsidRPr="002B6EEC" w14:paraId="6FED0D05" w14:textId="77777777" w:rsidTr="002B6EEC">
        <w:tc>
          <w:tcPr>
            <w:tcW w:w="919" w:type="dxa"/>
            <w:tcBorders>
              <w:top w:val="nil"/>
              <w:left w:val="nil"/>
              <w:bottom w:val="nil"/>
              <w:right w:val="nil"/>
            </w:tcBorders>
            <w:shd w:val="clear" w:color="auto" w:fill="auto"/>
          </w:tcPr>
          <w:p w14:paraId="5DC5D17A" w14:textId="77777777" w:rsidR="006D6D2E" w:rsidRPr="00BA6D15" w:rsidRDefault="006D6D2E" w:rsidP="002B6EEC">
            <w:pPr>
              <w:jc w:val="both"/>
              <w:rPr>
                <w:color w:val="000000"/>
                <w:sz w:val="22"/>
                <w:szCs w:val="22"/>
                <w:lang w:eastAsia="zh-CN"/>
              </w:rPr>
            </w:pPr>
          </w:p>
        </w:tc>
        <w:tc>
          <w:tcPr>
            <w:tcW w:w="6659" w:type="dxa"/>
            <w:tcBorders>
              <w:top w:val="nil"/>
              <w:left w:val="nil"/>
              <w:bottom w:val="nil"/>
              <w:right w:val="nil"/>
            </w:tcBorders>
            <w:shd w:val="clear" w:color="auto" w:fill="auto"/>
          </w:tcPr>
          <w:p w14:paraId="09022006" w14:textId="1BBF3BB4" w:rsidR="006D6D2E" w:rsidRPr="00BA6D15" w:rsidRDefault="00D96D13" w:rsidP="002B6EEC">
            <w:pPr>
              <w:jc w:val="both"/>
              <w:rPr>
                <w:color w:val="000000"/>
                <w:sz w:val="22"/>
                <w:szCs w:val="22"/>
                <w:lang w:eastAsia="zh-CN"/>
              </w:rPr>
            </w:pPr>
            <m:oMathPara>
              <m:oMath>
                <m:f>
                  <m:fPr>
                    <m:ctrlPr>
                      <w:rPr>
                        <w:rFonts w:ascii="Cambria Math" w:hAnsi="Cambria Math"/>
                        <w:color w:val="000000"/>
                        <w:sz w:val="22"/>
                        <w:szCs w:val="22"/>
                        <w:lang w:eastAsia="zh-CN"/>
                      </w:rPr>
                    </m:ctrlPr>
                  </m:fPr>
                  <m:num>
                    <m:r>
                      <w:rPr>
                        <w:rFonts w:ascii="Cambria Math" w:hAnsi="Cambria Math"/>
                        <w:color w:val="000000"/>
                        <w:sz w:val="22"/>
                        <w:szCs w:val="22"/>
                      </w:rPr>
                      <m:t>d</m:t>
                    </m:r>
                    <m:r>
                      <m:rPr>
                        <m:nor/>
                      </m:rPr>
                      <w:rPr>
                        <w:color w:val="000000"/>
                        <w:sz w:val="22"/>
                        <w:szCs w:val="22"/>
                      </w:rPr>
                      <m:t>log</m:t>
                    </m:r>
                    <m:sSub>
                      <m:sSubPr>
                        <m:ctrlPr>
                          <w:rPr>
                            <w:rFonts w:ascii="Cambria Math" w:hAnsi="Cambria Math"/>
                            <w:color w:val="000000"/>
                            <w:sz w:val="22"/>
                            <w:szCs w:val="22"/>
                            <w:lang w:eastAsia="zh-CN"/>
                          </w:rPr>
                        </m:ctrlPr>
                      </m:sSubPr>
                      <m:e>
                        <m:r>
                          <w:rPr>
                            <w:rFonts w:ascii="Cambria Math" w:hAnsi="Cambria Math"/>
                            <w:color w:val="000000"/>
                            <w:sz w:val="22"/>
                            <w:szCs w:val="22"/>
                          </w:rPr>
                          <m:t>(x</m:t>
                        </m:r>
                      </m:e>
                      <m:sub>
                        <m:r>
                          <w:rPr>
                            <w:rFonts w:ascii="Cambria Math" w:hAnsi="Cambria Math"/>
                            <w:color w:val="000000"/>
                            <w:sz w:val="22"/>
                            <w:szCs w:val="22"/>
                          </w:rPr>
                          <m:t>i</m:t>
                        </m:r>
                      </m:sub>
                    </m:sSub>
                    <m:d>
                      <m:dPr>
                        <m:ctrlPr>
                          <w:rPr>
                            <w:rFonts w:ascii="Cambria Math" w:hAnsi="Cambria Math"/>
                            <w:color w:val="000000"/>
                            <w:sz w:val="22"/>
                            <w:szCs w:val="22"/>
                            <w:lang w:eastAsia="zh-CN"/>
                          </w:rPr>
                        </m:ctrlPr>
                      </m:dPr>
                      <m:e>
                        <m:r>
                          <w:rPr>
                            <w:rFonts w:ascii="Cambria Math" w:hAnsi="Cambria Math"/>
                            <w:color w:val="000000"/>
                            <w:sz w:val="22"/>
                            <w:szCs w:val="22"/>
                          </w:rPr>
                          <m:t>t</m:t>
                        </m:r>
                      </m:e>
                    </m:d>
                    <m:r>
                      <w:rPr>
                        <w:rFonts w:ascii="Cambria Math" w:hAnsi="Cambria Math"/>
                        <w:color w:val="000000"/>
                        <w:sz w:val="22"/>
                        <w:szCs w:val="22"/>
                      </w:rPr>
                      <m:t>)</m:t>
                    </m:r>
                  </m:num>
                  <m:den>
                    <m:r>
                      <w:rPr>
                        <w:rFonts w:ascii="Cambria Math" w:hAnsi="Cambria Math"/>
                        <w:color w:val="000000"/>
                        <w:sz w:val="22"/>
                        <w:szCs w:val="22"/>
                      </w:rPr>
                      <m:t>dt</m:t>
                    </m:r>
                  </m:den>
                </m:f>
                <m:r>
                  <m:rPr>
                    <m:sty m:val="p"/>
                  </m:rPr>
                  <w:rPr>
                    <w:rFonts w:ascii="Cambria Math" w:hAnsi="Cambria Math"/>
                    <w:color w:val="000000"/>
                    <w:sz w:val="22"/>
                    <w:szCs w:val="22"/>
                  </w:rPr>
                  <m:t>=</m:t>
                </m:r>
                <m:sSub>
                  <m:sSubPr>
                    <m:ctrlPr>
                      <w:rPr>
                        <w:rFonts w:ascii="Cambria Math" w:hAnsi="Cambria Math"/>
                        <w:color w:val="000000"/>
                        <w:sz w:val="22"/>
                        <w:szCs w:val="22"/>
                        <w:lang w:eastAsia="zh-CN"/>
                      </w:rPr>
                    </m:ctrlPr>
                  </m:sSubPr>
                  <m:e>
                    <m:r>
                      <w:rPr>
                        <w:rFonts w:ascii="Cambria Math" w:hAnsi="Cambria Math"/>
                        <w:color w:val="000000"/>
                        <w:sz w:val="22"/>
                        <w:szCs w:val="22"/>
                      </w:rPr>
                      <m:t>α</m:t>
                    </m:r>
                  </m:e>
                  <m:sub>
                    <m:r>
                      <w:rPr>
                        <w:rFonts w:ascii="Cambria Math" w:hAnsi="Cambria Math"/>
                        <w:color w:val="000000"/>
                        <w:sz w:val="22"/>
                        <w:szCs w:val="22"/>
                      </w:rPr>
                      <m:t>i</m:t>
                    </m:r>
                  </m:sub>
                </m:sSub>
                <m:r>
                  <m:rPr>
                    <m:sty m:val="p"/>
                  </m:rPr>
                  <w:rPr>
                    <w:rFonts w:ascii="Cambria Math" w:hAnsi="Cambria Math"/>
                    <w:color w:val="000000"/>
                    <w:sz w:val="22"/>
                    <w:szCs w:val="22"/>
                  </w:rPr>
                  <m:t>+</m:t>
                </m:r>
                <m:nary>
                  <m:naryPr>
                    <m:chr m:val="∑"/>
                    <m:ctrlPr>
                      <w:rPr>
                        <w:rFonts w:ascii="Cambria Math" w:hAnsi="Cambria Math"/>
                        <w:color w:val="000000"/>
                        <w:sz w:val="22"/>
                        <w:szCs w:val="22"/>
                        <w:lang w:eastAsia="zh-CN"/>
                      </w:rPr>
                    </m:ctrlPr>
                  </m:naryPr>
                  <m:sub>
                    <m:r>
                      <w:rPr>
                        <w:rFonts w:ascii="Cambria Math" w:hAnsi="Cambria Math"/>
                        <w:color w:val="000000"/>
                        <w:sz w:val="22"/>
                        <w:szCs w:val="22"/>
                      </w:rPr>
                      <m:t>j</m:t>
                    </m:r>
                    <m:r>
                      <m:rPr>
                        <m:sty m:val="p"/>
                      </m:rPr>
                      <w:rPr>
                        <w:rFonts w:ascii="Cambria Math" w:hAnsi="Cambria Math"/>
                        <w:color w:val="000000"/>
                        <w:sz w:val="22"/>
                        <w:szCs w:val="22"/>
                      </w:rPr>
                      <m:t>=1</m:t>
                    </m:r>
                  </m:sub>
                  <m:sup>
                    <m:r>
                      <w:rPr>
                        <w:rFonts w:ascii="Cambria Math" w:hAnsi="Cambria Math"/>
                        <w:color w:val="000000"/>
                        <w:sz w:val="22"/>
                        <w:szCs w:val="22"/>
                      </w:rPr>
                      <m:t>M</m:t>
                    </m:r>
                  </m:sup>
                  <m:e>
                    <m:sSub>
                      <m:sSubPr>
                        <m:ctrlPr>
                          <w:rPr>
                            <w:rFonts w:ascii="Cambria Math" w:hAnsi="Cambria Math"/>
                            <w:color w:val="000000"/>
                            <w:sz w:val="22"/>
                            <w:szCs w:val="22"/>
                            <w:lang w:eastAsia="zh-CN"/>
                          </w:rPr>
                        </m:ctrlPr>
                      </m:sSubPr>
                      <m:e>
                        <m:r>
                          <w:rPr>
                            <w:rFonts w:ascii="Cambria Math" w:hAnsi="Cambria Math"/>
                            <w:color w:val="000000"/>
                            <w:sz w:val="22"/>
                            <w:szCs w:val="22"/>
                          </w:rPr>
                          <m:t>β</m:t>
                        </m:r>
                      </m:e>
                      <m:sub>
                        <m:r>
                          <w:rPr>
                            <w:rFonts w:ascii="Cambria Math" w:hAnsi="Cambria Math"/>
                            <w:color w:val="000000"/>
                            <w:sz w:val="22"/>
                            <w:szCs w:val="22"/>
                          </w:rPr>
                          <m:t>i,j</m:t>
                        </m:r>
                      </m:sub>
                    </m:sSub>
                    <m:sSub>
                      <m:sSubPr>
                        <m:ctrlPr>
                          <w:rPr>
                            <w:rFonts w:ascii="Cambria Math" w:hAnsi="Cambria Math"/>
                            <w:color w:val="000000"/>
                            <w:sz w:val="22"/>
                            <w:szCs w:val="22"/>
                            <w:lang w:eastAsia="zh-CN"/>
                          </w:rPr>
                        </m:ctrlPr>
                      </m:sSubPr>
                      <m:e>
                        <m:r>
                          <w:rPr>
                            <w:rFonts w:ascii="Cambria Math" w:hAnsi="Cambria Math"/>
                            <w:color w:val="000000"/>
                            <w:sz w:val="22"/>
                            <w:szCs w:val="22"/>
                          </w:rPr>
                          <m:t>x</m:t>
                        </m:r>
                      </m:e>
                      <m:sub>
                        <m:r>
                          <w:rPr>
                            <w:rFonts w:ascii="Cambria Math" w:hAnsi="Cambria Math"/>
                            <w:color w:val="000000"/>
                            <w:sz w:val="22"/>
                            <w:szCs w:val="22"/>
                          </w:rPr>
                          <m:t>j</m:t>
                        </m:r>
                      </m:sub>
                    </m:sSub>
                    <m:d>
                      <m:dPr>
                        <m:ctrlPr>
                          <w:rPr>
                            <w:rFonts w:ascii="Cambria Math" w:hAnsi="Cambria Math"/>
                            <w:color w:val="000000"/>
                            <w:sz w:val="22"/>
                            <w:szCs w:val="22"/>
                            <w:lang w:eastAsia="zh-CN"/>
                          </w:rPr>
                        </m:ctrlPr>
                      </m:dPr>
                      <m:e>
                        <m:r>
                          <w:rPr>
                            <w:rFonts w:ascii="Cambria Math" w:hAnsi="Cambria Math"/>
                            <w:color w:val="000000"/>
                            <w:sz w:val="22"/>
                            <w:szCs w:val="22"/>
                          </w:rPr>
                          <m:t>t</m:t>
                        </m:r>
                      </m:e>
                    </m:d>
                  </m:e>
                </m:nary>
                <m:r>
                  <w:rPr>
                    <w:rFonts w:ascii="Cambria Math" w:hAnsi="Cambria Math"/>
                    <w:color w:val="000000"/>
                    <w:sz w:val="22"/>
                    <w:szCs w:val="22"/>
                  </w:rPr>
                  <m:t>+</m:t>
                </m:r>
                <m:sSub>
                  <m:sSubPr>
                    <m:ctrlPr>
                      <w:rPr>
                        <w:rFonts w:ascii="Cambria Math" w:hAnsi="Cambria Math"/>
                        <w:i/>
                        <w:color w:val="000000"/>
                        <w:sz w:val="22"/>
                        <w:szCs w:val="22"/>
                        <w:lang w:eastAsia="zh-CN"/>
                      </w:rPr>
                    </m:ctrlPr>
                  </m:sSubPr>
                  <m:e>
                    <m:r>
                      <w:rPr>
                        <w:rFonts w:ascii="Cambria Math" w:hAnsi="Cambria Math"/>
                        <w:color w:val="000000"/>
                        <w:sz w:val="22"/>
                        <w:szCs w:val="22"/>
                      </w:rPr>
                      <m:t>ϵ</m:t>
                    </m:r>
                  </m:e>
                  <m:sub>
                    <m:r>
                      <w:rPr>
                        <w:rFonts w:ascii="Cambria Math" w:hAnsi="Cambria Math"/>
                        <w:color w:val="000000"/>
                        <w:sz w:val="22"/>
                        <w:szCs w:val="22"/>
                      </w:rPr>
                      <m:t>i</m:t>
                    </m:r>
                  </m:sub>
                </m:sSub>
                <m:r>
                  <w:rPr>
                    <w:rFonts w:ascii="Cambria Math" w:hAnsi="Cambria Math"/>
                    <w:color w:val="000000"/>
                    <w:sz w:val="22"/>
                    <w:szCs w:val="22"/>
                  </w:rPr>
                  <m:t>u(t)</m:t>
                </m:r>
              </m:oMath>
            </m:oMathPara>
          </w:p>
        </w:tc>
        <w:tc>
          <w:tcPr>
            <w:tcW w:w="972" w:type="dxa"/>
            <w:tcBorders>
              <w:top w:val="nil"/>
              <w:left w:val="nil"/>
              <w:bottom w:val="nil"/>
              <w:right w:val="nil"/>
            </w:tcBorders>
            <w:shd w:val="clear" w:color="auto" w:fill="auto"/>
          </w:tcPr>
          <w:p w14:paraId="31932C78" w14:textId="77777777" w:rsidR="006D6D2E" w:rsidRPr="00BA6D15" w:rsidRDefault="006D6D2E" w:rsidP="002B6EEC">
            <w:pPr>
              <w:jc w:val="both"/>
              <w:rPr>
                <w:color w:val="000000"/>
                <w:sz w:val="22"/>
                <w:szCs w:val="22"/>
                <w:lang w:eastAsia="zh-CN"/>
              </w:rPr>
            </w:pPr>
          </w:p>
          <w:p w14:paraId="761DCA76" w14:textId="6582B60F" w:rsidR="006D6D2E" w:rsidRPr="00BA6D15" w:rsidRDefault="006D6D2E" w:rsidP="002B6EEC">
            <w:pPr>
              <w:jc w:val="both"/>
              <w:rPr>
                <w:color w:val="000000"/>
                <w:sz w:val="22"/>
                <w:szCs w:val="22"/>
                <w:lang w:eastAsia="zh-CN"/>
              </w:rPr>
            </w:pPr>
            <w:r w:rsidRPr="00BA6D15">
              <w:rPr>
                <w:color w:val="000000"/>
                <w:sz w:val="22"/>
                <w:szCs w:val="22"/>
              </w:rPr>
              <w:t>Eq. (</w:t>
            </w:r>
            <w:r w:rsidR="007770D8">
              <w:rPr>
                <w:color w:val="000000"/>
                <w:sz w:val="22"/>
                <w:szCs w:val="22"/>
              </w:rPr>
              <w:t>3</w:t>
            </w:r>
            <w:r w:rsidRPr="00BA6D15">
              <w:rPr>
                <w:color w:val="000000"/>
                <w:sz w:val="22"/>
                <w:szCs w:val="22"/>
              </w:rPr>
              <w:t>)</w:t>
            </w:r>
          </w:p>
        </w:tc>
      </w:tr>
    </w:tbl>
    <w:p w14:paraId="0FBC30A2" w14:textId="77777777" w:rsidR="009B26B5" w:rsidRDefault="009B26B5" w:rsidP="00BA6D15">
      <w:pPr>
        <w:jc w:val="both"/>
        <w:rPr>
          <w:color w:val="000000"/>
          <w:sz w:val="22"/>
          <w:szCs w:val="22"/>
        </w:rPr>
      </w:pPr>
    </w:p>
    <w:p w14:paraId="60C3A763" w14:textId="32E17E6F" w:rsidR="006D6D2E" w:rsidRPr="00BA6D15" w:rsidRDefault="00E44CFE" w:rsidP="00BA6D15">
      <w:pPr>
        <w:jc w:val="both"/>
        <w:rPr>
          <w:sz w:val="21"/>
          <w:szCs w:val="21"/>
        </w:rPr>
      </w:pPr>
      <w:r w:rsidRPr="00BA6D15">
        <w:rPr>
          <w:color w:val="000000"/>
          <w:sz w:val="22"/>
          <w:szCs w:val="22"/>
        </w:rPr>
        <w:t>w</w:t>
      </w:r>
      <w:r w:rsidR="006D6D2E" w:rsidRPr="00BA6D15">
        <w:rPr>
          <w:color w:val="000000"/>
          <w:sz w:val="22"/>
          <w:szCs w:val="22"/>
        </w:rPr>
        <w:t>here</w:t>
      </w:r>
      <w:r w:rsidRPr="00BA6D15">
        <w:rPr>
          <w:color w:val="000000"/>
          <w:sz w:val="22"/>
          <w:szCs w:val="22"/>
        </w:rPr>
        <w:t xml:space="preserve"> </w:t>
      </w:r>
      <m:oMath>
        <m:r>
          <w:rPr>
            <w:rFonts w:ascii="Cambria Math" w:hAnsi="Cambria Math"/>
            <w:color w:val="000000"/>
            <w:sz w:val="22"/>
            <w:szCs w:val="22"/>
          </w:rPr>
          <m:t>M</m:t>
        </m:r>
      </m:oMath>
      <w:r w:rsidRPr="00BA6D15">
        <w:rPr>
          <w:color w:val="000000"/>
          <w:sz w:val="22"/>
          <w:szCs w:val="22"/>
        </w:rPr>
        <w:t xml:space="preserve"> is the number of bacterial taxa,</w:t>
      </w:r>
      <w:r w:rsidR="006D6D2E" w:rsidRPr="00BA6D15">
        <w:rPr>
          <w:color w:val="000000"/>
          <w:sz w:val="22"/>
          <w:szCs w:val="22"/>
        </w:rPr>
        <w:t xml:space="preserve"> </w:t>
      </w:r>
      <m:oMath>
        <m:sSub>
          <m:sSubPr>
            <m:ctrlPr>
              <w:rPr>
                <w:rFonts w:ascii="Cambria Math" w:hAnsi="Cambria Math"/>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oMath>
      <w:r w:rsidR="006D6D2E" w:rsidRPr="00BA6D15">
        <w:rPr>
          <w:color w:val="000000"/>
          <w:sz w:val="22"/>
          <w:szCs w:val="22"/>
        </w:rPr>
        <w:t xml:space="preserve"> is the absolute abundance of taxon </w:t>
      </w:r>
      <m:oMath>
        <m:r>
          <w:rPr>
            <w:rFonts w:ascii="Cambria Math" w:hAnsi="Cambria Math"/>
            <w:color w:val="000000"/>
            <w:sz w:val="22"/>
            <w:szCs w:val="22"/>
          </w:rPr>
          <m:t>i</m:t>
        </m:r>
      </m:oMath>
      <w:r w:rsidR="006D6D2E" w:rsidRPr="00BA6D15">
        <w:rPr>
          <w:color w:val="000000"/>
          <w:sz w:val="22"/>
          <w:szCs w:val="22"/>
        </w:rPr>
        <w:t xml:space="preserve"> </w:t>
      </w:r>
      <w:r w:rsidR="00BF1FFF" w:rsidRPr="00BA6D15">
        <w:rPr>
          <w:color w:val="000000"/>
          <w:sz w:val="22"/>
          <w:szCs w:val="22"/>
        </w:rPr>
        <w:t>(</w:t>
      </w:r>
      <m:oMath>
        <m:r>
          <w:rPr>
            <w:rFonts w:ascii="Cambria Math" w:hAnsi="Cambria Math"/>
            <w:color w:val="000000"/>
            <w:sz w:val="22"/>
            <w:szCs w:val="22"/>
          </w:rPr>
          <m:t>i=1,2,…,M</m:t>
        </m:r>
      </m:oMath>
      <w:r w:rsidR="00BF1FFF" w:rsidRPr="00BA6D15">
        <w:rPr>
          <w:color w:val="000000"/>
          <w:sz w:val="22"/>
          <w:szCs w:val="22"/>
        </w:rPr>
        <w:t xml:space="preserve">) </w:t>
      </w:r>
      <w:r w:rsidR="006D6D2E" w:rsidRPr="00BA6D15">
        <w:rPr>
          <w:color w:val="000000"/>
          <w:sz w:val="22"/>
          <w:szCs w:val="22"/>
        </w:rPr>
        <w:t xml:space="preserve">obtained by multiplying its relative abundance by the qPCR value, </w:t>
      </w:r>
      <m:oMath>
        <m:sSub>
          <m:sSubPr>
            <m:ctrlPr>
              <w:rPr>
                <w:rFonts w:ascii="Cambria Math" w:hAnsi="Cambria Math"/>
                <w:color w:val="000000"/>
                <w:sz w:val="22"/>
                <w:szCs w:val="22"/>
              </w:rPr>
            </m:ctrlPr>
          </m:sSubPr>
          <m:e>
            <m:r>
              <w:rPr>
                <w:rFonts w:ascii="Cambria Math" w:hAnsi="Cambria Math"/>
                <w:color w:val="000000"/>
                <w:sz w:val="22"/>
                <w:szCs w:val="22"/>
              </w:rPr>
              <m:t>α</m:t>
            </m:r>
          </m:e>
          <m:sub>
            <m:r>
              <w:rPr>
                <w:rFonts w:ascii="Cambria Math" w:hAnsi="Cambria Math"/>
                <w:color w:val="000000"/>
                <w:sz w:val="22"/>
                <w:szCs w:val="22"/>
              </w:rPr>
              <m:t>i</m:t>
            </m:r>
          </m:sub>
        </m:sSub>
      </m:oMath>
      <w:r w:rsidR="006D6D2E" w:rsidRPr="00BA6D15">
        <w:rPr>
          <w:color w:val="000000"/>
          <w:sz w:val="22"/>
          <w:szCs w:val="22"/>
        </w:rPr>
        <w:t xml:space="preserve"> is </w:t>
      </w:r>
      <w:r w:rsidRPr="00BA6D15">
        <w:rPr>
          <w:color w:val="000000"/>
          <w:sz w:val="22"/>
          <w:szCs w:val="22"/>
        </w:rPr>
        <w:t>the basal growth rate</w:t>
      </w:r>
      <w:r w:rsidR="006D6D2E" w:rsidRPr="00BA6D15">
        <w:rPr>
          <w:color w:val="000000"/>
          <w:sz w:val="22"/>
          <w:szCs w:val="22"/>
        </w:rPr>
        <w:t xml:space="preserve">, </w:t>
      </w:r>
      <m:oMath>
        <m:sSub>
          <m:sSubPr>
            <m:ctrlPr>
              <w:rPr>
                <w:rFonts w:ascii="Cambria Math" w:hAnsi="Cambria Math"/>
                <w:color w:val="000000"/>
                <w:sz w:val="22"/>
                <w:szCs w:val="22"/>
              </w:rPr>
            </m:ctrlPr>
          </m:sSubPr>
          <m:e>
            <m:r>
              <w:rPr>
                <w:rFonts w:ascii="Cambria Math" w:hAnsi="Cambria Math"/>
                <w:color w:val="000000"/>
                <w:sz w:val="22"/>
                <w:szCs w:val="22"/>
              </w:rPr>
              <m:t>β</m:t>
            </m:r>
          </m:e>
          <m:sub>
            <m:r>
              <w:rPr>
                <w:rFonts w:ascii="Cambria Math" w:hAnsi="Cambria Math"/>
                <w:color w:val="000000"/>
                <w:sz w:val="22"/>
                <w:szCs w:val="22"/>
              </w:rPr>
              <m:t>i,j</m:t>
            </m:r>
          </m:sub>
        </m:sSub>
      </m:oMath>
      <w:r w:rsidR="00B66B0B" w:rsidRPr="00BA6D15">
        <w:rPr>
          <w:color w:val="000000"/>
          <w:sz w:val="22"/>
          <w:szCs w:val="22"/>
        </w:rPr>
        <w:t xml:space="preserve"> represents the influence of taxon </w:t>
      </w:r>
      <m:oMath>
        <m:r>
          <w:rPr>
            <w:rFonts w:ascii="Cambria Math" w:hAnsi="Cambria Math"/>
            <w:color w:val="000000"/>
            <w:sz w:val="22"/>
            <w:szCs w:val="22"/>
          </w:rPr>
          <m:t>j</m:t>
        </m:r>
      </m:oMath>
      <w:r w:rsidR="00B66B0B" w:rsidRPr="00BA6D15">
        <w:rPr>
          <w:color w:val="000000"/>
          <w:sz w:val="22"/>
          <w:szCs w:val="22"/>
        </w:rPr>
        <w:t xml:space="preserve"> (</w:t>
      </w:r>
      <m:oMath>
        <m:r>
          <w:rPr>
            <w:rFonts w:ascii="Cambria Math" w:hAnsi="Cambria Math"/>
            <w:color w:val="000000"/>
            <w:sz w:val="22"/>
            <w:szCs w:val="22"/>
          </w:rPr>
          <m:t>j=1,2,…,M</m:t>
        </m:r>
      </m:oMath>
      <w:r w:rsidR="00B66B0B" w:rsidRPr="00BA6D15">
        <w:rPr>
          <w:color w:val="000000"/>
          <w:sz w:val="22"/>
          <w:szCs w:val="22"/>
        </w:rPr>
        <w:t xml:space="preserve">) on the growth of  taxon </w:t>
      </w:r>
      <m:oMath>
        <m:r>
          <w:rPr>
            <w:rFonts w:ascii="Cambria Math" w:hAnsi="Cambria Math"/>
            <w:color w:val="000000"/>
            <w:sz w:val="22"/>
            <w:szCs w:val="22"/>
          </w:rPr>
          <m:t>i</m:t>
        </m:r>
      </m:oMath>
      <w:r w:rsidR="00B66B0B" w:rsidRPr="00BA6D15">
        <w:rPr>
          <w:color w:val="000000"/>
          <w:sz w:val="22"/>
          <w:szCs w:val="22"/>
        </w:rPr>
        <w:t xml:space="preserve">, </w:t>
      </w:r>
      <m:oMath>
        <m:sSub>
          <m:sSubPr>
            <m:ctrlPr>
              <w:rPr>
                <w:rFonts w:ascii="Cambria Math" w:hAnsi="Cambria Math"/>
                <w:color w:val="000000"/>
                <w:sz w:val="22"/>
                <w:szCs w:val="22"/>
              </w:rPr>
            </m:ctrlPr>
          </m:sSubPr>
          <m:e>
            <m:r>
              <w:rPr>
                <w:rFonts w:ascii="Cambria Math" w:hAnsi="Cambria Math"/>
                <w:color w:val="000000"/>
                <w:sz w:val="22"/>
                <w:szCs w:val="22"/>
              </w:rPr>
              <m:t>ϵ</m:t>
            </m:r>
          </m:e>
          <m:sub>
            <m:r>
              <w:rPr>
                <w:rFonts w:ascii="Cambria Math" w:hAnsi="Cambria Math"/>
                <w:color w:val="000000"/>
                <w:sz w:val="22"/>
                <w:szCs w:val="22"/>
              </w:rPr>
              <m:t>i</m:t>
            </m:r>
          </m:sub>
        </m:sSub>
      </m:oMath>
      <w:r w:rsidR="006D6D2E" w:rsidRPr="00BA6D15">
        <w:rPr>
          <w:color w:val="000000"/>
          <w:sz w:val="22"/>
          <w:szCs w:val="22"/>
        </w:rPr>
        <w:t xml:space="preserve"> is the </w:t>
      </w:r>
      <w:r w:rsidRPr="00BA6D15">
        <w:rPr>
          <w:color w:val="000000"/>
          <w:sz w:val="22"/>
          <w:szCs w:val="22"/>
        </w:rPr>
        <w:t xml:space="preserve">susceptibility </w:t>
      </w:r>
      <w:r w:rsidR="006D6D2E" w:rsidRPr="00BA6D15">
        <w:rPr>
          <w:color w:val="000000"/>
          <w:sz w:val="22"/>
          <w:szCs w:val="22"/>
        </w:rPr>
        <w:t xml:space="preserve">coefficient </w:t>
      </w:r>
      <w:r w:rsidRPr="00BA6D15">
        <w:rPr>
          <w:color w:val="000000"/>
          <w:sz w:val="22"/>
          <w:szCs w:val="22"/>
        </w:rPr>
        <w:t xml:space="preserve">that represents </w:t>
      </w:r>
      <w:r w:rsidR="00FC4161" w:rsidRPr="00BA6D15">
        <w:rPr>
          <w:color w:val="000000"/>
          <w:sz w:val="22"/>
          <w:szCs w:val="22"/>
        </w:rPr>
        <w:t xml:space="preserve">growth </w:t>
      </w:r>
      <w:r w:rsidRPr="00BA6D15">
        <w:rPr>
          <w:color w:val="000000"/>
          <w:sz w:val="22"/>
          <w:szCs w:val="22"/>
        </w:rPr>
        <w:t>response</w:t>
      </w:r>
      <w:r w:rsidR="00FC4161" w:rsidRPr="00BA6D15">
        <w:rPr>
          <w:color w:val="000000"/>
          <w:sz w:val="22"/>
          <w:szCs w:val="22"/>
        </w:rPr>
        <w:t xml:space="preserve"> to any given fiber</w:t>
      </w:r>
      <w:r w:rsidR="006D6D2E" w:rsidRPr="00BA6D15">
        <w:rPr>
          <w:color w:val="000000"/>
          <w:sz w:val="22"/>
          <w:szCs w:val="22"/>
        </w:rPr>
        <w:t xml:space="preserve">, </w:t>
      </w:r>
      <m:oMath>
        <m:r>
          <w:rPr>
            <w:rFonts w:ascii="Cambria Math" w:hAnsi="Cambria Math"/>
            <w:color w:val="000000"/>
            <w:sz w:val="22"/>
            <w:szCs w:val="22"/>
          </w:rPr>
          <m:t>u(t)</m:t>
        </m:r>
      </m:oMath>
      <w:r w:rsidR="006D6D2E" w:rsidRPr="00BA6D15">
        <w:rPr>
          <w:color w:val="000000"/>
          <w:sz w:val="22"/>
          <w:szCs w:val="22"/>
        </w:rPr>
        <w:t xml:space="preserve"> is a binary variable that </w:t>
      </w:r>
      <w:r w:rsidR="000117BD" w:rsidRPr="00BA6D15">
        <w:rPr>
          <w:color w:val="000000"/>
          <w:sz w:val="22"/>
          <w:szCs w:val="22"/>
        </w:rPr>
        <w:t xml:space="preserve">indicates whether </w:t>
      </w:r>
      <w:r w:rsidR="00FC4161" w:rsidRPr="00BA6D15">
        <w:rPr>
          <w:color w:val="000000"/>
          <w:sz w:val="22"/>
          <w:szCs w:val="22"/>
        </w:rPr>
        <w:t xml:space="preserve">the </w:t>
      </w:r>
      <w:r w:rsidR="000117BD" w:rsidRPr="00BA6D15">
        <w:rPr>
          <w:color w:val="000000"/>
          <w:sz w:val="22"/>
          <w:szCs w:val="22"/>
        </w:rPr>
        <w:t xml:space="preserve">fiber is </w:t>
      </w:r>
      <w:proofErr w:type="spellStart"/>
      <w:r w:rsidR="000117BD" w:rsidRPr="00BA6D15">
        <w:rPr>
          <w:color w:val="000000"/>
          <w:sz w:val="22"/>
          <w:szCs w:val="22"/>
        </w:rPr>
        <w:t>administed</w:t>
      </w:r>
      <w:proofErr w:type="spellEnd"/>
      <w:r w:rsidR="000117BD" w:rsidRPr="00BA6D15">
        <w:rPr>
          <w:color w:val="000000"/>
          <w:sz w:val="22"/>
          <w:szCs w:val="22"/>
        </w:rPr>
        <w:t xml:space="preserve"> </w:t>
      </w:r>
      <w:r w:rsidR="006D6D2E" w:rsidRPr="00BA6D15">
        <w:rPr>
          <w:color w:val="000000"/>
          <w:sz w:val="22"/>
          <w:szCs w:val="22"/>
        </w:rPr>
        <w:t xml:space="preserve">at time </w:t>
      </w:r>
      <m:oMath>
        <m:r>
          <w:rPr>
            <w:rFonts w:ascii="Cambria Math" w:hAnsi="Cambria Math"/>
            <w:color w:val="000000"/>
            <w:sz w:val="22"/>
            <w:szCs w:val="22"/>
          </w:rPr>
          <m:t>t</m:t>
        </m:r>
      </m:oMath>
      <w:r w:rsidR="006D6D2E" w:rsidRPr="00BA6D15">
        <w:rPr>
          <w:color w:val="000000"/>
          <w:sz w:val="22"/>
          <w:szCs w:val="22"/>
        </w:rPr>
        <w:t xml:space="preserve">. </w:t>
      </w:r>
      <w:r w:rsidR="005E3ACE" w:rsidRPr="00BA6D15">
        <w:rPr>
          <w:color w:val="000000"/>
          <w:sz w:val="22"/>
          <w:szCs w:val="22"/>
        </w:rPr>
        <w:t xml:space="preserve">For each </w:t>
      </w:r>
      <w:proofErr w:type="gramStart"/>
      <w:r w:rsidR="005E3ACE" w:rsidRPr="00BA6D15">
        <w:rPr>
          <w:color w:val="000000"/>
          <w:sz w:val="22"/>
          <w:szCs w:val="22"/>
        </w:rPr>
        <w:t>mice</w:t>
      </w:r>
      <w:proofErr w:type="gramEnd"/>
      <w:r w:rsidR="005D0A83" w:rsidRPr="00BA6D15">
        <w:rPr>
          <w:color w:val="000000"/>
          <w:sz w:val="22"/>
          <w:szCs w:val="22"/>
        </w:rPr>
        <w:t xml:space="preserve"> </w:t>
      </w:r>
      <m:oMath>
        <m:r>
          <w:rPr>
            <w:rFonts w:ascii="Cambria Math" w:hAnsi="Cambria Math"/>
            <w:color w:val="000000"/>
            <w:sz w:val="22"/>
            <w:szCs w:val="22"/>
          </w:rPr>
          <m:t>r</m:t>
        </m:r>
      </m:oMath>
      <w:r w:rsidR="005E3ACE" w:rsidRPr="00BA6D15">
        <w:rPr>
          <w:color w:val="000000"/>
          <w:sz w:val="22"/>
          <w:szCs w:val="22"/>
        </w:rPr>
        <w:t xml:space="preserve"> (</w:t>
      </w:r>
      <m:oMath>
        <m:r>
          <w:rPr>
            <w:rFonts w:ascii="Cambria Math" w:hAnsi="Cambria Math"/>
            <w:color w:val="000000"/>
            <w:sz w:val="22"/>
            <w:szCs w:val="22"/>
          </w:rPr>
          <m:t>r=1,2,…,P</m:t>
        </m:r>
      </m:oMath>
      <w:r w:rsidR="005E3ACE" w:rsidRPr="00BA6D15">
        <w:rPr>
          <w:color w:val="000000"/>
          <w:sz w:val="22"/>
          <w:szCs w:val="22"/>
        </w:rPr>
        <w:t xml:space="preserve">), </w:t>
      </w:r>
      <w:r w:rsidR="006D6D2E" w:rsidRPr="00BA6D15">
        <w:rPr>
          <w:color w:val="000000"/>
          <w:sz w:val="22"/>
          <w:szCs w:val="22"/>
        </w:rPr>
        <w:t xml:space="preserve">Eq. (1) can be transformed into </w:t>
      </w:r>
      <w:r w:rsidR="00FC4161" w:rsidRPr="00BA6D15">
        <w:rPr>
          <w:color w:val="000000"/>
          <w:sz w:val="22"/>
          <w:szCs w:val="22"/>
        </w:rPr>
        <w:t xml:space="preserve">a matrix form that incorporates all discrete time points </w:t>
      </w:r>
      <w:r w:rsidR="00DF196A" w:rsidRPr="00BA6D15">
        <w:rPr>
          <w:color w:val="000000"/>
          <w:sz w:val="22"/>
          <w:szCs w:val="22"/>
        </w:rPr>
        <w:t xml:space="preserve">of measurements </w:t>
      </w:r>
      <w:r w:rsidR="001E650C" w:rsidRPr="00BA6D15">
        <w:rPr>
          <w:color w:val="000000"/>
          <w:sz w:val="22"/>
          <w:szCs w:val="22"/>
        </w:rPr>
        <w:t>(</w:t>
      </w:r>
      <m:oMath>
        <m:sSub>
          <m:sSubPr>
            <m:ctrlPr>
              <w:rPr>
                <w:rFonts w:ascii="Cambria Math" w:hAnsi="Cambria Math"/>
                <w:color w:val="000000"/>
                <w:sz w:val="22"/>
                <w:szCs w:val="22"/>
              </w:rPr>
            </m:ctrlPr>
          </m:sSubPr>
          <m:e>
            <m:r>
              <w:rPr>
                <w:rFonts w:ascii="Cambria Math" w:hAnsi="Cambria Math"/>
                <w:color w:val="000000"/>
                <w:sz w:val="22"/>
                <w:szCs w:val="22"/>
              </w:rPr>
              <m:t>t</m:t>
            </m:r>
          </m:e>
          <m:sub>
            <m:r>
              <w:rPr>
                <w:rFonts w:ascii="Cambria Math" w:hAnsi="Cambria Math"/>
                <w:color w:val="000000"/>
                <w:sz w:val="22"/>
                <w:szCs w:val="22"/>
              </w:rPr>
              <m:t>k</m:t>
            </m:r>
          </m:sub>
        </m:sSub>
      </m:oMath>
      <w:r w:rsidR="001E650C" w:rsidRPr="00BA6D15">
        <w:rPr>
          <w:color w:val="000000"/>
          <w:sz w:val="22"/>
          <w:szCs w:val="22"/>
        </w:rPr>
        <w:t xml:space="preserve">, </w:t>
      </w:r>
      <m:oMath>
        <m:r>
          <w:rPr>
            <w:rFonts w:ascii="Cambria Math" w:hAnsi="Cambria Math"/>
            <w:color w:val="000000"/>
            <w:sz w:val="22"/>
            <w:szCs w:val="22"/>
          </w:rPr>
          <m:t>k=1,2,…,N</m:t>
        </m:r>
      </m:oMath>
      <w:r w:rsidR="001E650C" w:rsidRPr="00BA6D15">
        <w:rPr>
          <w:color w:val="000000"/>
          <w:sz w:val="22"/>
          <w:szCs w:val="22"/>
        </w:rPr>
        <w:t>)</w:t>
      </w:r>
    </w:p>
    <w:tbl>
      <w:tblPr>
        <w:tblStyle w:val="TableGrid"/>
        <w:tblW w:w="9709" w:type="dxa"/>
        <w:tblLook w:val="04A0" w:firstRow="1" w:lastRow="0" w:firstColumn="1" w:lastColumn="0" w:noHBand="0" w:noVBand="1"/>
      </w:tblPr>
      <w:tblGrid>
        <w:gridCol w:w="254"/>
        <w:gridCol w:w="8371"/>
        <w:gridCol w:w="1084"/>
      </w:tblGrid>
      <w:tr w:rsidR="00153611" w:rsidRPr="002B6EEC" w14:paraId="172B118A" w14:textId="77777777" w:rsidTr="005F01BA">
        <w:trPr>
          <w:trHeight w:val="1993"/>
        </w:trPr>
        <w:tc>
          <w:tcPr>
            <w:tcW w:w="254" w:type="dxa"/>
            <w:tcBorders>
              <w:top w:val="nil"/>
              <w:left w:val="nil"/>
              <w:bottom w:val="nil"/>
              <w:right w:val="nil"/>
            </w:tcBorders>
            <w:shd w:val="clear" w:color="auto" w:fill="auto"/>
          </w:tcPr>
          <w:p w14:paraId="4CF95F73" w14:textId="77777777" w:rsidR="006D6D2E" w:rsidRPr="00BA6D15" w:rsidRDefault="006D6D2E" w:rsidP="002B6EEC">
            <w:pPr>
              <w:jc w:val="both"/>
              <w:rPr>
                <w:sz w:val="21"/>
                <w:szCs w:val="21"/>
              </w:rPr>
            </w:pPr>
          </w:p>
        </w:tc>
        <w:tc>
          <w:tcPr>
            <w:tcW w:w="8371" w:type="dxa"/>
            <w:tcBorders>
              <w:top w:val="nil"/>
              <w:left w:val="nil"/>
              <w:bottom w:val="nil"/>
              <w:right w:val="nil"/>
            </w:tcBorders>
            <w:shd w:val="clear" w:color="auto" w:fill="auto"/>
          </w:tcPr>
          <w:p w14:paraId="15CF9A7E" w14:textId="6B749A34" w:rsidR="006D6D2E" w:rsidRPr="00BA6D15" w:rsidRDefault="00D96D13" w:rsidP="002B6EEC">
            <w:pPr>
              <w:jc w:val="both"/>
              <w:rPr>
                <w:sz w:val="21"/>
                <w:szCs w:val="21"/>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sSubSup>
                            <m:sSubSupPr>
                              <m:ctrlPr>
                                <w:rPr>
                                  <w:rFonts w:ascii="Cambria Math" w:hAnsi="Cambria Math"/>
                                  <w:i/>
                                  <w:sz w:val="16"/>
                                  <w:szCs w:val="16"/>
                                </w:rPr>
                              </m:ctrlPr>
                            </m:sSubSupPr>
                            <m:e>
                              <m:d>
                                <m:dPr>
                                  <m:ctrlPr>
                                    <w:rPr>
                                      <w:rFonts w:ascii="Cambria Math" w:hAnsi="Cambria Math"/>
                                      <w:i/>
                                      <w:sz w:val="16"/>
                                      <w:szCs w:val="16"/>
                                    </w:rPr>
                                  </m:ctrlPr>
                                </m:dPr>
                                <m:e>
                                  <m:func>
                                    <m:funcPr>
                                      <m:ctrlPr>
                                        <w:rPr>
                                          <w:rFonts w:ascii="Cambria Math" w:hAnsi="Cambria Math"/>
                                          <w:sz w:val="16"/>
                                          <w:szCs w:val="16"/>
                                        </w:rPr>
                                      </m:ctrlPr>
                                    </m:funcPr>
                                    <m:fName>
                                      <m:r>
                                        <m:rPr>
                                          <m:sty m:val="p"/>
                                        </m:rPr>
                                        <w:rPr>
                                          <w:rFonts w:ascii="Cambria Math" w:hAnsi="Cambria Math"/>
                                          <w:sz w:val="16"/>
                                          <w:szCs w:val="16"/>
                                        </w:rPr>
                                        <m:t>log</m:t>
                                      </m:r>
                                      <m:ctrlPr>
                                        <w:rPr>
                                          <w:rFonts w:ascii="Cambria Math" w:hAnsi="Cambria Math"/>
                                          <w:i/>
                                          <w:sz w:val="16"/>
                                          <w:szCs w:val="16"/>
                                        </w:rPr>
                                      </m:ctrlPr>
                                    </m:fName>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e>
                                      </m:d>
                                    </m:e>
                                  </m:func>
                                </m:e>
                              </m:d>
                            </m:e>
                            <m:sub>
                              <m:r>
                                <w:rPr>
                                  <w:rFonts w:ascii="Cambria Math" w:hAnsi="Cambria Math"/>
                                  <w:sz w:val="16"/>
                                  <w:szCs w:val="16"/>
                                </w:rPr>
                                <m:t>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sub>
                            <m:sup>
                              <m:r>
                                <w:rPr>
                                  <w:rFonts w:ascii="Cambria Math" w:hAnsi="Cambria Math"/>
                                  <w:sz w:val="16"/>
                                  <w:szCs w:val="16"/>
                                </w:rPr>
                                <m:t>'</m:t>
                              </m:r>
                            </m:sup>
                          </m:sSubSup>
                        </m:e>
                      </m:mr>
                      <m:mr>
                        <m:e>
                          <m:m>
                            <m:mPr>
                              <m:mcs>
                                <m:mc>
                                  <m:mcPr>
                                    <m:count m:val="1"/>
                                    <m:mcJc m:val="center"/>
                                  </m:mcPr>
                                </m:mc>
                              </m:mcs>
                              <m:ctrlPr>
                                <w:rPr>
                                  <w:rFonts w:ascii="Cambria Math" w:hAnsi="Cambria Math"/>
                                  <w:sz w:val="16"/>
                                  <w:szCs w:val="16"/>
                                </w:rPr>
                              </m:ctrlPr>
                            </m:mPr>
                            <m:mr>
                              <m:e>
                                <m:r>
                                  <w:rPr>
                                    <w:rFonts w:ascii="Cambria Math" w:hAnsi="Cambria Math"/>
                                    <w:sz w:val="16"/>
                                    <w:szCs w:val="16"/>
                                  </w:rPr>
                                  <m:t>⋮</m:t>
                                </m:r>
                              </m:e>
                            </m:mr>
                            <m:mr>
                              <m:e>
                                <m:sSubSup>
                                  <m:sSubSupPr>
                                    <m:ctrlPr>
                                      <w:rPr>
                                        <w:rFonts w:ascii="Cambria Math" w:hAnsi="Cambria Math"/>
                                        <w:i/>
                                        <w:sz w:val="16"/>
                                        <w:szCs w:val="16"/>
                                      </w:rPr>
                                    </m:ctrlPr>
                                  </m:sSubSupPr>
                                  <m:e>
                                    <m:d>
                                      <m:dPr>
                                        <m:ctrlPr>
                                          <w:rPr>
                                            <w:rFonts w:ascii="Cambria Math" w:hAnsi="Cambria Math"/>
                                            <w:i/>
                                            <w:sz w:val="16"/>
                                            <w:szCs w:val="16"/>
                                          </w:rPr>
                                        </m:ctrlPr>
                                      </m:dPr>
                                      <m:e>
                                        <m:func>
                                          <m:funcPr>
                                            <m:ctrlPr>
                                              <w:rPr>
                                                <w:rFonts w:ascii="Cambria Math" w:hAnsi="Cambria Math"/>
                                                <w:sz w:val="16"/>
                                                <w:szCs w:val="16"/>
                                              </w:rPr>
                                            </m:ctrlPr>
                                          </m:funcPr>
                                          <m:fName>
                                            <m:r>
                                              <m:rPr>
                                                <m:sty m:val="p"/>
                                              </m:rPr>
                                              <w:rPr>
                                                <w:rFonts w:ascii="Cambria Math" w:hAnsi="Cambria Math"/>
                                                <w:sz w:val="16"/>
                                                <w:szCs w:val="16"/>
                                              </w:rPr>
                                              <m:t>log</m:t>
                                            </m:r>
                                            <m:ctrlPr>
                                              <w:rPr>
                                                <w:rFonts w:ascii="Cambria Math" w:hAnsi="Cambria Math"/>
                                                <w:i/>
                                                <w:sz w:val="16"/>
                                                <w:szCs w:val="16"/>
                                              </w:rPr>
                                            </m:ctrlPr>
                                          </m:fName>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e>
                                            </m:d>
                                          </m:e>
                                        </m:func>
                                      </m:e>
                                    </m:d>
                                  </m:e>
                                  <m:sub>
                                    <m:r>
                                      <w:rPr>
                                        <w:rFonts w:ascii="Cambria Math" w:hAnsi="Cambria Math"/>
                                        <w:sz w:val="16"/>
                                        <w:szCs w:val="16"/>
                                      </w:rPr>
                                      <m:t>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N</m:t>
                                        </m:r>
                                      </m:sub>
                                    </m:sSub>
                                  </m:sub>
                                  <m:sup>
                                    <m:r>
                                      <w:rPr>
                                        <w:rFonts w:ascii="Cambria Math" w:hAnsi="Cambria Math"/>
                                        <w:sz w:val="16"/>
                                        <w:szCs w:val="16"/>
                                      </w:rPr>
                                      <m:t>'</m:t>
                                    </m:r>
                                  </m:sup>
                                </m:sSubSup>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sSubSup>
                                        <m:sSubSupPr>
                                          <m:ctrlPr>
                                            <w:rPr>
                                              <w:rFonts w:ascii="Cambria Math" w:hAnsi="Cambria Math"/>
                                              <w:i/>
                                              <w:sz w:val="16"/>
                                              <w:szCs w:val="16"/>
                                            </w:rPr>
                                          </m:ctrlPr>
                                        </m:sSubSupPr>
                                        <m:e>
                                          <m:d>
                                            <m:dPr>
                                              <m:ctrlPr>
                                                <w:rPr>
                                                  <w:rFonts w:ascii="Cambria Math" w:hAnsi="Cambria Math"/>
                                                  <w:i/>
                                                  <w:sz w:val="16"/>
                                                  <w:szCs w:val="16"/>
                                                </w:rPr>
                                              </m:ctrlPr>
                                            </m:dPr>
                                            <m:e>
                                              <m:func>
                                                <m:funcPr>
                                                  <m:ctrlPr>
                                                    <w:rPr>
                                                      <w:rFonts w:ascii="Cambria Math" w:hAnsi="Cambria Math"/>
                                                      <w:sz w:val="16"/>
                                                      <w:szCs w:val="16"/>
                                                    </w:rPr>
                                                  </m:ctrlPr>
                                                </m:funcPr>
                                                <m:fName>
                                                  <m:r>
                                                    <m:rPr>
                                                      <m:sty m:val="p"/>
                                                    </m:rPr>
                                                    <w:rPr>
                                                      <w:rFonts w:ascii="Cambria Math" w:hAnsi="Cambria Math"/>
                                                      <w:sz w:val="16"/>
                                                      <w:szCs w:val="16"/>
                                                    </w:rPr>
                                                    <m:t>log</m:t>
                                                  </m:r>
                                                  <m:ctrlPr>
                                                    <w:rPr>
                                                      <w:rFonts w:ascii="Cambria Math" w:hAnsi="Cambria Math"/>
                                                      <w:i/>
                                                      <w:sz w:val="16"/>
                                                      <w:szCs w:val="16"/>
                                                    </w:rPr>
                                                  </m:ctrlPr>
                                                </m:fName>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M</m:t>
                                                          </m:r>
                                                        </m:sub>
                                                      </m:sSub>
                                                    </m:e>
                                                  </m:d>
                                                </m:e>
                                              </m:func>
                                            </m:e>
                                          </m:d>
                                        </m:e>
                                        <m:sub>
                                          <m:r>
                                            <w:rPr>
                                              <w:rFonts w:ascii="Cambria Math" w:hAnsi="Cambria Math"/>
                                              <w:sz w:val="16"/>
                                              <w:szCs w:val="16"/>
                                            </w:rPr>
                                            <m:t>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sub>
                                        <m:sup>
                                          <m:r>
                                            <w:rPr>
                                              <w:rFonts w:ascii="Cambria Math" w:hAnsi="Cambria Math"/>
                                              <w:sz w:val="16"/>
                                              <w:szCs w:val="16"/>
                                            </w:rPr>
                                            <m:t>'</m:t>
                                          </m:r>
                                        </m:sup>
                                      </m:sSubSup>
                                    </m:e>
                                  </m:mr>
                                </m:m>
                              </m:e>
                            </m:mr>
                          </m:m>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sSubSup>
                                  <m:sSubSupPr>
                                    <m:ctrlPr>
                                      <w:rPr>
                                        <w:rFonts w:ascii="Cambria Math" w:hAnsi="Cambria Math"/>
                                        <w:i/>
                                        <w:sz w:val="16"/>
                                        <w:szCs w:val="16"/>
                                      </w:rPr>
                                    </m:ctrlPr>
                                  </m:sSubSupPr>
                                  <m:e>
                                    <m:d>
                                      <m:dPr>
                                        <m:ctrlPr>
                                          <w:rPr>
                                            <w:rFonts w:ascii="Cambria Math" w:hAnsi="Cambria Math"/>
                                            <w:i/>
                                            <w:sz w:val="16"/>
                                            <w:szCs w:val="16"/>
                                          </w:rPr>
                                        </m:ctrlPr>
                                      </m:dPr>
                                      <m:e>
                                        <m:func>
                                          <m:funcPr>
                                            <m:ctrlPr>
                                              <w:rPr>
                                                <w:rFonts w:ascii="Cambria Math" w:hAnsi="Cambria Math"/>
                                                <w:sz w:val="16"/>
                                                <w:szCs w:val="16"/>
                                              </w:rPr>
                                            </m:ctrlPr>
                                          </m:funcPr>
                                          <m:fName>
                                            <m:r>
                                              <m:rPr>
                                                <m:sty m:val="p"/>
                                              </m:rPr>
                                              <w:rPr>
                                                <w:rFonts w:ascii="Cambria Math" w:hAnsi="Cambria Math"/>
                                                <w:sz w:val="16"/>
                                                <w:szCs w:val="16"/>
                                              </w:rPr>
                                              <m:t>log</m:t>
                                            </m:r>
                                            <m:ctrlPr>
                                              <w:rPr>
                                                <w:rFonts w:ascii="Cambria Math" w:hAnsi="Cambria Math"/>
                                                <w:i/>
                                                <w:sz w:val="16"/>
                                                <w:szCs w:val="16"/>
                                              </w:rPr>
                                            </m:ctrlPr>
                                          </m:fName>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M</m:t>
                                                    </m:r>
                                                  </m:sub>
                                                </m:sSub>
                                              </m:e>
                                            </m:d>
                                          </m:e>
                                        </m:func>
                                      </m:e>
                                    </m:d>
                                  </m:e>
                                  <m:sub>
                                    <m:r>
                                      <w:rPr>
                                        <w:rFonts w:ascii="Cambria Math" w:hAnsi="Cambria Math"/>
                                        <w:sz w:val="16"/>
                                        <w:szCs w:val="16"/>
                                      </w:rPr>
                                      <m:t>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N</m:t>
                                        </m:r>
                                      </m:sub>
                                    </m:sSub>
                                  </m:sub>
                                  <m:sup>
                                    <m:r>
                                      <w:rPr>
                                        <w:rFonts w:ascii="Cambria Math" w:hAnsi="Cambria Math"/>
                                        <w:sz w:val="16"/>
                                        <w:szCs w:val="16"/>
                                      </w:rPr>
                                      <m:t>'</m:t>
                                    </m:r>
                                  </m:sup>
                                </m:sSubSup>
                              </m:e>
                            </m:mr>
                          </m:m>
                        </m:e>
                      </m:mr>
                    </m:m>
                  </m:e>
                </m:d>
                <m:r>
                  <w:rPr>
                    <w:rFonts w:ascii="Cambria Math" w:hAnsi="Cambria Math"/>
                    <w:sz w:val="16"/>
                    <w:szCs w:val="16"/>
                  </w:rPr>
                  <m:t>=</m:t>
                </m:r>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3"/>
                                    <m:mcJc m:val="center"/>
                                  </m:mcPr>
                                </m:mc>
                              </m:mcs>
                              <m:ctrlPr>
                                <w:rPr>
                                  <w:rFonts w:ascii="Cambria Math" w:hAnsi="Cambria Math"/>
                                  <w:sz w:val="16"/>
                                  <w:szCs w:val="16"/>
                                </w:rPr>
                              </m:ctrlPr>
                            </m:mPr>
                            <m:mr>
                              <m:e>
                                <m:m>
                                  <m:mPr>
                                    <m:mcs>
                                      <m:mc>
                                        <m:mcPr>
                                          <m:count m:val="2"/>
                                          <m:mcJc m:val="center"/>
                                        </m:mcPr>
                                      </m:mc>
                                    </m:mcs>
                                    <m:ctrlPr>
                                      <w:rPr>
                                        <w:rFonts w:ascii="Cambria Math" w:hAnsi="Cambria Math"/>
                                        <w:sz w:val="16"/>
                                        <w:szCs w:val="16"/>
                                      </w:rPr>
                                    </m:ctrlPr>
                                  </m:mPr>
                                  <m:mr>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1,1</m:t>
                                          </m:r>
                                        </m:sub>
                                      </m:sSub>
                                    </m:e>
                                  </m:mr>
                                </m:m>
                              </m:e>
                              <m:e>
                                <m:m>
                                  <m:mPr>
                                    <m:mcs>
                                      <m:mc>
                                        <m:mcPr>
                                          <m:count m:val="3"/>
                                          <m:mcJc m:val="center"/>
                                        </m:mcPr>
                                      </m:mc>
                                    </m:mcs>
                                    <m:ctrlPr>
                                      <w:rPr>
                                        <w:rFonts w:ascii="Cambria Math" w:hAnsi="Cambria Math"/>
                                        <w:sz w:val="16"/>
                                        <w:szCs w:val="16"/>
                                      </w:rPr>
                                    </m:ctrlPr>
                                  </m:mPr>
                                  <m:mr>
                                    <m:e>
                                      <m:r>
                                        <w:rPr>
                                          <w:rFonts w:ascii="Cambria Math" w:hAnsi="Cambria Math"/>
                                          <w:sz w:val="16"/>
                                          <w:szCs w:val="16"/>
                                        </w:rPr>
                                        <m:t>⋯</m:t>
                                      </m:r>
                                    </m:e>
                                    <m:e>
                                      <m:m>
                                        <m:mPr>
                                          <m:mcs>
                                            <m:mc>
                                              <m:mcPr>
                                                <m:count m:val="2"/>
                                                <m:mcJc m:val="center"/>
                                              </m:mcPr>
                                            </m:mc>
                                          </m:mcs>
                                          <m:ctrlPr>
                                            <w:rPr>
                                              <w:rFonts w:ascii="Cambria Math" w:hAnsi="Cambria Math"/>
                                              <w:i/>
                                              <w:sz w:val="16"/>
                                              <w:szCs w:val="16"/>
                                            </w:rPr>
                                          </m:ctrlPr>
                                        </m:mPr>
                                        <m:m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M,1</m:t>
                                                </m:r>
                                              </m:sub>
                                            </m:sSub>
                                          </m:e>
                                          <m:e>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1</m:t>
                                                </m:r>
                                              </m:sub>
                                            </m:sSub>
                                          </m:e>
                                        </m:mr>
                                      </m:m>
                                    </m:e>
                                    <m:e>
                                      <m:r>
                                        <w:rPr>
                                          <w:rFonts w:ascii="Cambria Math" w:hAnsi="Cambria Math"/>
                                          <w:sz w:val="16"/>
                                          <w:szCs w:val="16"/>
                                        </w:rPr>
                                        <m:t>⋯</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e>
                                                                            </m:mr>
                                                                          </m:m>
                                                                        </m:e>
                                                                      </m:mr>
                                                                    </m:m>
                                                                  </m:e>
                                                                </m:mr>
                                                              </m:m>
                                                            </m:e>
                                                          </m:mr>
                                                        </m:m>
                                                      </m:e>
                                                      <m:e>
                                                        <m:r>
                                                          <w:rPr>
                                                            <w:rFonts w:ascii="Cambria Math" w:hAnsi="Cambria Math"/>
                                                            <w:sz w:val="16"/>
                                                            <w:szCs w:val="16"/>
                                                          </w:rPr>
                                                          <m:t>0</m:t>
                                                        </m:r>
                                                      </m:e>
                                                      <m:e>
                                                        <m:r>
                                                          <w:rPr>
                                                            <w:rFonts w:ascii="Cambria Math" w:hAnsi="Cambria Math"/>
                                                            <w:sz w:val="16"/>
                                                            <w:szCs w:val="16"/>
                                                          </w:rPr>
                                                          <m:t>0</m:t>
                                                        </m:r>
                                                      </m:e>
                                                    </m:mr>
                                                  </m:m>
                                                </m:e>
                                              </m:mr>
                                            </m:m>
                                          </m:e>
                                        </m:mr>
                                      </m:m>
                                    </m:e>
                                  </m:mr>
                                </m:m>
                              </m:e>
                            </m:mr>
                          </m:m>
                        </m:e>
                      </m:mr>
                      <m:mr>
                        <m:e>
                          <m:m>
                            <m:mPr>
                              <m:mcs>
                                <m:mc>
                                  <m:mcPr>
                                    <m:count m:val="1"/>
                                    <m:mcJc m:val="center"/>
                                  </m:mcPr>
                                </m:mc>
                              </m:mcs>
                              <m:ctrlPr>
                                <w:rPr>
                                  <w:rFonts w:ascii="Cambria Math" w:hAnsi="Cambria Math"/>
                                  <w:sz w:val="16"/>
                                  <w:szCs w:val="16"/>
                                </w:rPr>
                              </m:ctrlPr>
                            </m:mPr>
                            <m:mr>
                              <m:e>
                                <m:r>
                                  <w:rPr>
                                    <w:rFonts w:ascii="Cambria Math" w:hAnsi="Cambria Math"/>
                                    <w:sz w:val="16"/>
                                    <w:szCs w:val="16"/>
                                  </w:rPr>
                                  <m:t>⋮</m:t>
                                </m:r>
                              </m:e>
                            </m:mr>
                            <m:mr>
                              <m:e>
                                <m:m>
                                  <m:mPr>
                                    <m:mcs>
                                      <m:mc>
                                        <m:mcPr>
                                          <m:count m:val="3"/>
                                          <m:mcJc m:val="center"/>
                                        </m:mcPr>
                                      </m:mc>
                                    </m:mcs>
                                    <m:ctrlPr>
                                      <w:rPr>
                                        <w:rFonts w:ascii="Cambria Math" w:hAnsi="Cambria Math"/>
                                        <w:sz w:val="16"/>
                                        <w:szCs w:val="16"/>
                                      </w:rPr>
                                    </m:ctrlPr>
                                  </m:mPr>
                                  <m:mr>
                                    <m:e>
                                      <m:m>
                                        <m:mPr>
                                          <m:mcs>
                                            <m:mc>
                                              <m:mcPr>
                                                <m:count m:val="2"/>
                                                <m:mcJc m:val="center"/>
                                              </m:mcPr>
                                            </m:mc>
                                          </m:mcs>
                                          <m:ctrlPr>
                                            <w:rPr>
                                              <w:rFonts w:ascii="Cambria Math" w:hAnsi="Cambria Math"/>
                                              <w:sz w:val="16"/>
                                              <w:szCs w:val="16"/>
                                            </w:rPr>
                                          </m:ctrlPr>
                                        </m:mPr>
                                        <m:mr>
                                          <m:e>
                                            <m:r>
                                              <w:rPr>
                                                <w:rFonts w:ascii="Cambria Math" w:hAnsi="Cambria Math"/>
                                                <w:sz w:val="16"/>
                                                <w:szCs w:val="16"/>
                                              </w:rPr>
                                              <m:t>0</m:t>
                                            </m:r>
                                          </m:e>
                                          <m:e>
                                            <m:r>
                                              <m:rPr>
                                                <m:sty m:val="p"/>
                                              </m:rPr>
                                              <w:rPr>
                                                <w:rFonts w:ascii="Cambria Math" w:hAnsi="Cambria Math"/>
                                                <w:sz w:val="16"/>
                                                <w:szCs w:val="16"/>
                                              </w:rPr>
                                              <m:t>0</m:t>
                                            </m:r>
                                          </m:e>
                                        </m:mr>
                                      </m:m>
                                    </m:e>
                                    <m:e>
                                      <m:m>
                                        <m:mPr>
                                          <m:mcs>
                                            <m:mc>
                                              <m:mcPr>
                                                <m:count m:val="3"/>
                                                <m:mcJc m:val="center"/>
                                              </m:mcPr>
                                            </m:mc>
                                          </m:mcs>
                                          <m:ctrlPr>
                                            <w:rPr>
                                              <w:rFonts w:ascii="Cambria Math" w:hAnsi="Cambria Math"/>
                                              <w:sz w:val="16"/>
                                              <w:szCs w:val="16"/>
                                            </w:rPr>
                                          </m:ctrlPr>
                                        </m:mPr>
                                        <m:mr>
                                          <m:e>
                                            <m:r>
                                              <w:rPr>
                                                <w:rFonts w:ascii="Cambria Math" w:hAnsi="Cambria Math"/>
                                                <w:sz w:val="16"/>
                                                <w:szCs w:val="16"/>
                                              </w:rPr>
                                              <m:t>⋯</m:t>
                                            </m:r>
                                          </m:e>
                                          <m:e>
                                            <m:m>
                                              <m:mPr>
                                                <m:mcs>
                                                  <m:mc>
                                                    <m:mcPr>
                                                      <m:count m:val="2"/>
                                                      <m:mcJc m:val="center"/>
                                                    </m:mcPr>
                                                  </m:mc>
                                                </m:mcs>
                                                <m:ctrlPr>
                                                  <w:rPr>
                                                    <w:rFonts w:ascii="Cambria Math" w:hAnsi="Cambria Math"/>
                                                    <w:i/>
                                                    <w:sz w:val="16"/>
                                                    <w:szCs w:val="16"/>
                                                  </w:rPr>
                                                </m:ctrlPr>
                                              </m:mPr>
                                              <m:mr>
                                                <m:e>
                                                  <m:r>
                                                    <m:rPr>
                                                      <m:sty m:val="p"/>
                                                    </m:rPr>
                                                    <w:rPr>
                                                      <w:rFonts w:ascii="Cambria Math" w:hAnsi="Cambria Math"/>
                                                      <w:sz w:val="16"/>
                                                      <w:szCs w:val="16"/>
                                                    </w:rPr>
                                                    <m:t>0</m:t>
                                                  </m:r>
                                                </m:e>
                                                <m:e>
                                                  <m:r>
                                                    <w:rPr>
                                                      <w:rFonts w:ascii="Cambria Math" w:hAnsi="Cambria Math"/>
                                                      <w:sz w:val="16"/>
                                                      <w:szCs w:val="16"/>
                                                    </w:rPr>
                                                    <m:t>0</m:t>
                                                  </m:r>
                                                </m:e>
                                              </m:mr>
                                            </m:m>
                                          </m:e>
                                          <m:e>
                                            <m:r>
                                              <w:rPr>
                                                <w:rFonts w:ascii="Cambria Math" w:hAnsi="Cambria Math"/>
                                                <w:sz w:val="16"/>
                                                <w:szCs w:val="16"/>
                                              </w:rPr>
                                              <m:t>⋯</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1,N</m:t>
                                                </m:r>
                                              </m:sub>
                                            </m:sSub>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M,N</m:t>
                                                      </m:r>
                                                    </m:sub>
                                                  </m:sSub>
                                                </m:e>
                                                <m:e>
                                                  <m:m>
                                                    <m:mPr>
                                                      <m:mcs>
                                                        <m:mc>
                                                          <m:mcPr>
                                                            <m:count m:val="3"/>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N</m:t>
                                                            </m:r>
                                                          </m:sub>
                                                        </m:sSub>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e>
                                                                                  </m:mr>
                                                                                </m:m>
                                                                              </m:e>
                                                                            </m:mr>
                                                                          </m:m>
                                                                        </m:e>
                                                                      </m:mr>
                                                                    </m:m>
                                                                  </m:e>
                                                                </m:mr>
                                                              </m:m>
                                                            </m:e>
                                                            <m:e>
                                                              <m:r>
                                                                <w:rPr>
                                                                  <w:rFonts w:ascii="Cambria Math" w:hAnsi="Cambria Math"/>
                                                                  <w:sz w:val="16"/>
                                                                  <w:szCs w:val="16"/>
                                                                </w:rPr>
                                                                <m:t>0</m:t>
                                                              </m:r>
                                                            </m:e>
                                                            <m:e>
                                                              <m:r>
                                                                <w:rPr>
                                                                  <w:rFonts w:ascii="Cambria Math" w:hAnsi="Cambria Math"/>
                                                                  <w:sz w:val="16"/>
                                                                  <w:szCs w:val="16"/>
                                                                </w:rPr>
                                                                <m:t>0</m:t>
                                                              </m:r>
                                                            </m:e>
                                                          </m:mr>
                                                        </m:m>
                                                      </m:e>
                                                    </m:mr>
                                                  </m:m>
                                                </m:e>
                                              </m:mr>
                                            </m:m>
                                          </m:e>
                                        </m:mr>
                                      </m:m>
                                    </m:e>
                                  </m:mr>
                                </m:m>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m>
                                        <m:mPr>
                                          <m:mcs>
                                            <m:mc>
                                              <m:mcPr>
                                                <m:count m:val="3"/>
                                                <m:mcJc m:val="center"/>
                                              </m:mcPr>
                                            </m:mc>
                                          </m:mcs>
                                          <m:ctrlPr>
                                            <w:rPr>
                                              <w:rFonts w:ascii="Cambria Math" w:hAnsi="Cambria Math"/>
                                              <w:sz w:val="16"/>
                                              <w:szCs w:val="16"/>
                                            </w:rPr>
                                          </m:ctrlPr>
                                        </m:mPr>
                                        <m:mr>
                                          <m:e>
                                            <m:m>
                                              <m:mPr>
                                                <m:mcs>
                                                  <m:mc>
                                                    <m:mcPr>
                                                      <m:count m:val="2"/>
                                                      <m:mcJc m:val="center"/>
                                                    </m:mcPr>
                                                  </m:mc>
                                                </m:mcs>
                                                <m:ctrlPr>
                                                  <w:rPr>
                                                    <w:rFonts w:ascii="Cambria Math" w:hAnsi="Cambria Math"/>
                                                    <w:sz w:val="16"/>
                                                    <w:szCs w:val="16"/>
                                                  </w:rPr>
                                                </m:ctrlPr>
                                              </m:mPr>
                                              <m:mr>
                                                <m:e>
                                                  <m:r>
                                                    <w:rPr>
                                                      <w:rFonts w:ascii="Cambria Math" w:hAnsi="Cambria Math"/>
                                                      <w:sz w:val="16"/>
                                                      <w:szCs w:val="16"/>
                                                    </w:rPr>
                                                    <m:t>0</m:t>
                                                  </m:r>
                                                </m:e>
                                                <m:e>
                                                  <m:r>
                                                    <w:rPr>
                                                      <w:rFonts w:ascii="Cambria Math" w:hAnsi="Cambria Math"/>
                                                      <w:sz w:val="16"/>
                                                      <w:szCs w:val="16"/>
                                                    </w:rPr>
                                                    <m:t>0</m:t>
                                                  </m:r>
                                                </m:e>
                                              </m:mr>
                                            </m:m>
                                          </m:e>
                                          <m:e>
                                            <m:m>
                                              <m:mPr>
                                                <m:mcs>
                                                  <m:mc>
                                                    <m:mcPr>
                                                      <m:count m:val="3"/>
                                                      <m:mcJc m:val="center"/>
                                                    </m:mcPr>
                                                  </m:mc>
                                                </m:mcs>
                                                <m:ctrlPr>
                                                  <w:rPr>
                                                    <w:rFonts w:ascii="Cambria Math" w:hAnsi="Cambria Math"/>
                                                    <w:sz w:val="16"/>
                                                    <w:szCs w:val="16"/>
                                                  </w:rPr>
                                                </m:ctrlPr>
                                              </m:mPr>
                                              <m:mr>
                                                <m:e>
                                                  <m:r>
                                                    <w:rPr>
                                                      <w:rFonts w:ascii="Cambria Math" w:hAnsi="Cambria Math"/>
                                                      <w:sz w:val="16"/>
                                                      <w:szCs w:val="16"/>
                                                    </w:rPr>
                                                    <m:t>⋯</m:t>
                                                  </m:r>
                                                </m:e>
                                                <m:e>
                                                  <m:m>
                                                    <m:mPr>
                                                      <m:mcs>
                                                        <m:mc>
                                                          <m:mcPr>
                                                            <m:count m:val="2"/>
                                                            <m:mcJc m:val="center"/>
                                                          </m:mcPr>
                                                        </m:mc>
                                                      </m:mcs>
                                                      <m:ctrlPr>
                                                        <w:rPr>
                                                          <w:rFonts w:ascii="Cambria Math" w:hAnsi="Cambria Math"/>
                                                          <w:i/>
                                                          <w:sz w:val="16"/>
                                                          <w:szCs w:val="16"/>
                                                        </w:rPr>
                                                      </m:ctrlPr>
                                                    </m:mPr>
                                                    <m:mr>
                                                      <m:e>
                                                        <m:r>
                                                          <m:rPr>
                                                            <m:sty m:val="p"/>
                                                          </m:rPr>
                                                          <w:rPr>
                                                            <w:rFonts w:ascii="Cambria Math" w:hAnsi="Cambria Math"/>
                                                            <w:sz w:val="16"/>
                                                            <w:szCs w:val="16"/>
                                                          </w:rPr>
                                                          <m:t>0</m:t>
                                                        </m:r>
                                                      </m:e>
                                                      <m:e>
                                                        <m:r>
                                                          <w:rPr>
                                                            <w:rFonts w:ascii="Cambria Math" w:hAnsi="Cambria Math"/>
                                                            <w:sz w:val="16"/>
                                                            <w:szCs w:val="16"/>
                                                          </w:rPr>
                                                          <m:t>0</m:t>
                                                        </m:r>
                                                      </m:e>
                                                    </m:mr>
                                                  </m:m>
                                                </m:e>
                                                <m:e>
                                                  <m:r>
                                                    <w:rPr>
                                                      <w:rFonts w:ascii="Cambria Math" w:hAnsi="Cambria Math"/>
                                                      <w:sz w:val="16"/>
                                                      <w:szCs w:val="16"/>
                                                    </w:rPr>
                                                    <m:t>⋯</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1,1</m:t>
                                                                              </m:r>
                                                                            </m:sub>
                                                                          </m:sSub>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M,1</m:t>
                                                                                    </m:r>
                                                                                  </m:sub>
                                                                                </m:sSub>
                                                                              </m:e>
                                                                              <m:e>
                                                                                <m:m>
                                                                                  <m:mPr>
                                                                                    <m:mcs>
                                                                                      <m:mc>
                                                                                        <m:mcPr>
                                                                                          <m:count m:val="3"/>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1</m:t>
                                                                                          </m:r>
                                                                                        </m:sub>
                                                                                      </m:sSub>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e>
                                                                                        </m:mr>
                                                                                      </m:m>
                                                                                    </m:e>
                                                                                  </m:mr>
                                                                                </m:m>
                                                                              </m:e>
                                                                            </m:mr>
                                                                          </m:m>
                                                                        </m:e>
                                                                      </m:mr>
                                                                    </m:m>
                                                                  </m:e>
                                                                  <m:e>
                                                                    <m:r>
                                                                      <w:rPr>
                                                                        <w:rFonts w:ascii="Cambria Math" w:hAnsi="Cambria Math"/>
                                                                        <w:sz w:val="16"/>
                                                                        <w:szCs w:val="16"/>
                                                                      </w:rPr>
                                                                      <m:t>0</m:t>
                                                                    </m:r>
                                                                  </m:e>
                                                                  <m:e>
                                                                    <m:r>
                                                                      <w:rPr>
                                                                        <w:rFonts w:ascii="Cambria Math" w:hAnsi="Cambria Math"/>
                                                                        <w:sz w:val="16"/>
                                                                        <w:szCs w:val="16"/>
                                                                      </w:rPr>
                                                                      <m:t>0</m:t>
                                                                    </m:r>
                                                                  </m:e>
                                                                </m:mr>
                                                              </m:m>
                                                            </m:e>
                                                          </m:mr>
                                                        </m:m>
                                                      </m:e>
                                                    </m:mr>
                                                  </m:m>
                                                </m:e>
                                              </m:mr>
                                            </m:m>
                                          </m:e>
                                        </m:mr>
                                      </m:m>
                                    </m:e>
                                  </m:mr>
                                  <m:mr>
                                    <m:e>
                                      <m:r>
                                        <w:rPr>
                                          <w:rFonts w:ascii="Cambria Math" w:hAnsi="Cambria Math"/>
                                          <w:sz w:val="16"/>
                                          <w:szCs w:val="16"/>
                                        </w:rPr>
                                        <m:t>⋮</m:t>
                                      </m:r>
                                    </m:e>
                                  </m:mr>
                                </m:m>
                              </m:e>
                            </m:mr>
                          </m:m>
                        </m:e>
                      </m:mr>
                      <m:mr>
                        <m:e>
                          <m:m>
                            <m:mPr>
                              <m:mcs>
                                <m:mc>
                                  <m:mcPr>
                                    <m:count m:val="3"/>
                                    <m:mcJc m:val="center"/>
                                  </m:mcPr>
                                </m:mc>
                              </m:mcs>
                              <m:ctrlPr>
                                <w:rPr>
                                  <w:rFonts w:ascii="Cambria Math" w:hAnsi="Cambria Math"/>
                                  <w:sz w:val="16"/>
                                  <w:szCs w:val="16"/>
                                </w:rPr>
                              </m:ctrlPr>
                            </m:mPr>
                            <m:mr>
                              <m:e>
                                <m:m>
                                  <m:mPr>
                                    <m:mcs>
                                      <m:mc>
                                        <m:mcPr>
                                          <m:count m:val="2"/>
                                          <m:mcJc m:val="center"/>
                                        </m:mcPr>
                                      </m:mc>
                                    </m:mcs>
                                    <m:ctrlPr>
                                      <w:rPr>
                                        <w:rFonts w:ascii="Cambria Math" w:hAnsi="Cambria Math"/>
                                        <w:sz w:val="16"/>
                                        <w:szCs w:val="16"/>
                                      </w:rPr>
                                    </m:ctrlPr>
                                  </m:mPr>
                                  <m:mr>
                                    <m:e>
                                      <m:r>
                                        <w:rPr>
                                          <w:rFonts w:ascii="Cambria Math" w:hAnsi="Cambria Math"/>
                                          <w:sz w:val="16"/>
                                          <w:szCs w:val="16"/>
                                        </w:rPr>
                                        <m:t>0</m:t>
                                      </m:r>
                                    </m:e>
                                    <m:e>
                                      <m:r>
                                        <w:rPr>
                                          <w:rFonts w:ascii="Cambria Math" w:hAnsi="Cambria Math"/>
                                          <w:sz w:val="16"/>
                                          <w:szCs w:val="16"/>
                                        </w:rPr>
                                        <m:t>0</m:t>
                                      </m:r>
                                    </m:e>
                                  </m:mr>
                                </m:m>
                              </m:e>
                              <m:e>
                                <m:m>
                                  <m:mPr>
                                    <m:mcs>
                                      <m:mc>
                                        <m:mcPr>
                                          <m:count m:val="3"/>
                                          <m:mcJc m:val="center"/>
                                        </m:mcPr>
                                      </m:mc>
                                    </m:mcs>
                                    <m:ctrlPr>
                                      <w:rPr>
                                        <w:rFonts w:ascii="Cambria Math" w:hAnsi="Cambria Math"/>
                                        <w:sz w:val="16"/>
                                        <w:szCs w:val="16"/>
                                      </w:rPr>
                                    </m:ctrlPr>
                                  </m:mPr>
                                  <m:mr>
                                    <m:e>
                                      <m:r>
                                        <w:rPr>
                                          <w:rFonts w:ascii="Cambria Math" w:hAnsi="Cambria Math"/>
                                          <w:sz w:val="16"/>
                                          <w:szCs w:val="16"/>
                                        </w:rPr>
                                        <m:t>⋯</m:t>
                                      </m:r>
                                    </m:e>
                                    <m:e>
                                      <m:m>
                                        <m:mPr>
                                          <m:mcs>
                                            <m:mc>
                                              <m:mcPr>
                                                <m:count m:val="2"/>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mr>
                                      </m:m>
                                    </m:e>
                                    <m:e>
                                      <m:r>
                                        <w:rPr>
                                          <w:rFonts w:ascii="Cambria Math" w:hAnsi="Cambria Math"/>
                                          <w:sz w:val="16"/>
                                          <w:szCs w:val="16"/>
                                        </w:rPr>
                                        <m:t>⋯</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1,N</m:t>
                                                                                    </m:r>
                                                                                  </m:sub>
                                                                                </m:sSub>
                                                                              </m:e>
                                                                              <m:e>
                                                                                <m:r>
                                                                                  <w:rPr>
                                                                                    <w:rFonts w:ascii="Cambria Math" w:hAnsi="Cambria Math"/>
                                                                                    <w:sz w:val="16"/>
                                                                                    <w:szCs w:val="16"/>
                                                                                  </w:rPr>
                                                                                  <m:t>⋯</m:t>
                                                                                </m:r>
                                                                              </m:e>
                                                                            </m:mr>
                                                                          </m:m>
                                                                        </m:e>
                                                                      </m:mr>
                                                                    </m:m>
                                                                  </m:e>
                                                                </m:mr>
                                                              </m:m>
                                                            </m:e>
                                                          </m:mr>
                                                        </m:m>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M,N</m:t>
                                                            </m:r>
                                                          </m:sub>
                                                        </m:sSub>
                                                      </m:e>
                                                      <m:e>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N</m:t>
                                                            </m:r>
                                                          </m:sub>
                                                        </m:sSub>
                                                      </m:e>
                                                    </m:mr>
                                                  </m:m>
                                                </m:e>
                                              </m:mr>
                                            </m:m>
                                          </m:e>
                                        </m:mr>
                                      </m:m>
                                    </m:e>
                                  </m:mr>
                                </m:m>
                              </m:e>
                            </m:mr>
                          </m:m>
                        </m:e>
                      </m:mr>
                    </m:m>
                  </m:e>
                </m:d>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sSub>
                                  <m:sSubPr>
                                    <m:ctrlPr>
                                      <w:rPr>
                                        <w:rFonts w:ascii="Cambria Math" w:hAnsi="Cambria Math"/>
                                        <w:sz w:val="16"/>
                                        <w:szCs w:val="16"/>
                                      </w:rPr>
                                    </m:ctrlPr>
                                  </m:sSubPr>
                                  <m:e>
                                    <m:r>
                                      <w:rPr>
                                        <w:rFonts w:ascii="Cambria Math" w:hAnsi="Cambria Math"/>
                                        <w:sz w:val="16"/>
                                        <w:szCs w:val="16"/>
                                      </w:rPr>
                                      <m:t>α</m:t>
                                    </m:r>
                                  </m:e>
                                  <m:sub>
                                    <m:r>
                                      <w:rPr>
                                        <w:rFonts w:ascii="Cambria Math" w:hAnsi="Cambria Math"/>
                                        <w:sz w:val="16"/>
                                        <w:szCs w:val="16"/>
                                      </w:rPr>
                                      <m:t>1</m:t>
                                    </m:r>
                                  </m:sub>
                                </m:sSub>
                              </m:e>
                            </m:mr>
                            <m:m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1,1</m:t>
                                                </m:r>
                                              </m:sub>
                                            </m:sSub>
                                          </m:e>
                                        </m:mr>
                                        <m:mr>
                                          <m:e>
                                            <m:r>
                                              <w:rPr>
                                                <w:rFonts w:ascii="Cambria Math" w:hAnsi="Cambria Math"/>
                                                <w:sz w:val="16"/>
                                                <w:szCs w:val="16"/>
                                              </w:rPr>
                                              <m:t>⋮</m:t>
                                            </m:r>
                                          </m:e>
                                        </m:mr>
                                      </m:m>
                                    </m:e>
                                  </m:m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1,M</m:t>
                                          </m:r>
                                        </m:sub>
                                      </m:sSub>
                                    </m:e>
                                  </m:mr>
                                </m:m>
                              </m:e>
                            </m:mr>
                          </m:m>
                        </m:e>
                      </m:mr>
                      <m:mr>
                        <m:e>
                          <m:m>
                            <m:mPr>
                              <m:mcs>
                                <m:mc>
                                  <m:mcPr>
                                    <m:count m:val="1"/>
                                    <m:mcJc m:val="center"/>
                                  </m:mcPr>
                                </m:mc>
                              </m:mcs>
                              <m:ctrlPr>
                                <w:rPr>
                                  <w:rFonts w:ascii="Cambria Math" w:hAnsi="Cambria Math"/>
                                  <w:i/>
                                  <w:sz w:val="16"/>
                                  <w:szCs w:val="16"/>
                                </w:rPr>
                              </m:ctrlPr>
                            </m:mPr>
                            <m:mr>
                              <m:e>
                                <m:sSub>
                                  <m:sSubPr>
                                    <m:ctrlPr>
                                      <w:rPr>
                                        <w:rFonts w:ascii="Cambria Math" w:hAnsi="Cambria Math"/>
                                        <w:color w:val="000000"/>
                                        <w:sz w:val="18"/>
                                        <w:szCs w:val="18"/>
                                      </w:rPr>
                                    </m:ctrlPr>
                                  </m:sSubPr>
                                  <m:e>
                                    <m:r>
                                      <w:rPr>
                                        <w:rFonts w:ascii="Cambria Math" w:hAnsi="Cambria Math"/>
                                        <w:color w:val="000000"/>
                                        <w:sz w:val="13"/>
                                        <w:szCs w:val="13"/>
                                      </w:rPr>
                                      <m:t>ϵ</m:t>
                                    </m:r>
                                  </m:e>
                                  <m:sub>
                                    <m:r>
                                      <w:rPr>
                                        <w:rFonts w:ascii="Cambria Math" w:hAnsi="Cambria Math"/>
                                        <w:color w:val="000000"/>
                                        <w:sz w:val="13"/>
                                        <w:szCs w:val="13"/>
                                      </w:rPr>
                                      <m:t>1</m:t>
                                    </m:r>
                                  </m:sub>
                                </m:sSub>
                              </m:e>
                            </m:mr>
                            <m:mr>
                              <m:e>
                                <m:r>
                                  <w:rPr>
                                    <w:rFonts w:ascii="Cambria Math" w:hAnsi="Cambria Math"/>
                                    <w:sz w:val="16"/>
                                    <w:szCs w:val="16"/>
                                  </w:rPr>
                                  <m:t>⋮</m:t>
                                </m:r>
                              </m:e>
                            </m:mr>
                          </m:m>
                        </m:e>
                      </m:mr>
                      <m:m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sSub>
                                        <m:sSubPr>
                                          <m:ctrlPr>
                                            <w:rPr>
                                              <w:rFonts w:ascii="Cambria Math" w:hAnsi="Cambria Math"/>
                                              <w:sz w:val="16"/>
                                              <w:szCs w:val="16"/>
                                            </w:rPr>
                                          </m:ctrlPr>
                                        </m:sSubPr>
                                        <m:e>
                                          <m:r>
                                            <w:rPr>
                                              <w:rFonts w:ascii="Cambria Math" w:hAnsi="Cambria Math"/>
                                              <w:sz w:val="16"/>
                                              <w:szCs w:val="16"/>
                                            </w:rPr>
                                            <m:t>α</m:t>
                                          </m:r>
                                        </m:e>
                                        <m:sub>
                                          <m:r>
                                            <w:rPr>
                                              <w:rFonts w:ascii="Cambria Math" w:hAnsi="Cambria Math"/>
                                              <w:sz w:val="16"/>
                                              <w:szCs w:val="16"/>
                                            </w:rPr>
                                            <m:t>M</m:t>
                                          </m:r>
                                        </m:sub>
                                      </m:sSub>
                                    </m:e>
                                  </m:mr>
                                  <m:mr>
                                    <m:e>
                                      <m:m>
                                        <m:mPr>
                                          <m:mcs>
                                            <m:mc>
                                              <m:mcPr>
                                                <m:count m:val="1"/>
                                                <m:mcJc m:val="center"/>
                                              </m:mcPr>
                                            </m:mc>
                                          </m:mcs>
                                          <m:ctrlPr>
                                            <w:rPr>
                                              <w:rFonts w:ascii="Cambria Math" w:hAnsi="Cambria Math"/>
                                              <w:i/>
                                              <w:sz w:val="16"/>
                                              <w:szCs w:val="16"/>
                                            </w:rPr>
                                          </m:ctrlPr>
                                        </m:mP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M,1</m:t>
                                                </m:r>
                                              </m:sub>
                                            </m:sSub>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M,M</m:t>
                                                      </m:r>
                                                    </m:sub>
                                                  </m:sSub>
                                                </m:e>
                                              </m:mr>
                                            </m:m>
                                          </m:e>
                                        </m:mr>
                                      </m:m>
                                    </m:e>
                                  </m:mr>
                                </m:m>
                              </m:e>
                            </m:mr>
                            <m:mr>
                              <m:e>
                                <m:m>
                                  <m:mPr>
                                    <m:mcs>
                                      <m:mc>
                                        <m:mcPr>
                                          <m:count m:val="1"/>
                                          <m:mcJc m:val="center"/>
                                        </m:mcPr>
                                      </m:mc>
                                    </m:mcs>
                                    <m:ctrlPr>
                                      <w:rPr>
                                        <w:rFonts w:ascii="Cambria Math" w:hAnsi="Cambria Math"/>
                                        <w:color w:val="000000"/>
                                        <w:sz w:val="18"/>
                                        <w:szCs w:val="18"/>
                                      </w:rPr>
                                    </m:ctrlPr>
                                  </m:mPr>
                                  <m:mr>
                                    <m:e>
                                      <m:m>
                                        <m:mPr>
                                          <m:mcs>
                                            <m:mc>
                                              <m:mcPr>
                                                <m:count m:val="1"/>
                                                <m:mcJc m:val="center"/>
                                              </m:mcPr>
                                            </m:mc>
                                          </m:mcs>
                                          <m:ctrlPr>
                                            <w:rPr>
                                              <w:rFonts w:ascii="Cambria Math" w:hAnsi="Cambria Math"/>
                                              <w:color w:val="000000"/>
                                              <w:sz w:val="18"/>
                                              <w:szCs w:val="18"/>
                                            </w:rPr>
                                          </m:ctrlPr>
                                        </m:mPr>
                                        <m:mr>
                                          <m:e>
                                            <m:sSub>
                                              <m:sSubPr>
                                                <m:ctrlPr>
                                                  <w:rPr>
                                                    <w:rFonts w:ascii="Cambria Math" w:hAnsi="Cambria Math"/>
                                                    <w:color w:val="000000"/>
                                                    <w:sz w:val="18"/>
                                                    <w:szCs w:val="18"/>
                                                  </w:rPr>
                                                </m:ctrlPr>
                                              </m:sSubPr>
                                              <m:e>
                                                <m:r>
                                                  <w:rPr>
                                                    <w:rFonts w:ascii="Cambria Math" w:hAnsi="Cambria Math"/>
                                                    <w:color w:val="000000"/>
                                                    <w:sz w:val="13"/>
                                                    <w:szCs w:val="13"/>
                                                  </w:rPr>
                                                  <m:t>ϵ</m:t>
                                                </m:r>
                                              </m:e>
                                              <m:sub>
                                                <m:r>
                                                  <w:rPr>
                                                    <w:rFonts w:ascii="Cambria Math" w:hAnsi="Cambria Math"/>
                                                    <w:color w:val="000000"/>
                                                    <w:sz w:val="13"/>
                                                    <w:szCs w:val="13"/>
                                                  </w:rPr>
                                                  <m:t>M</m:t>
                                                </m:r>
                                              </m:sub>
                                            </m:sSub>
                                          </m:e>
                                        </m:mr>
                                        <m:mr>
                                          <m:e>
                                            <m:r>
                                              <w:rPr>
                                                <w:rFonts w:ascii="Cambria Math" w:hAnsi="Cambria Math"/>
                                                <w:sz w:val="16"/>
                                                <w:szCs w:val="16"/>
                                              </w:rPr>
                                              <m:t>⋮</m:t>
                                            </m:r>
                                          </m:e>
                                        </m:mr>
                                      </m:m>
                                    </m:e>
                                  </m:mr>
                                  <m:m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sSub>
                                                    <m:sSubPr>
                                                      <m:ctrlPr>
                                                        <w:rPr>
                                                          <w:rFonts w:ascii="Cambria Math" w:hAnsi="Cambria Math"/>
                                                          <w:sz w:val="16"/>
                                                          <w:szCs w:val="16"/>
                                                        </w:rPr>
                                                      </m:ctrlPr>
                                                    </m:sSubPr>
                                                    <m:e>
                                                      <m:r>
                                                        <w:rPr>
                                                          <w:rFonts w:ascii="Cambria Math" w:hAnsi="Cambria Math"/>
                                                          <w:sz w:val="16"/>
                                                          <w:szCs w:val="16"/>
                                                        </w:rPr>
                                                        <m:t>α</m:t>
                                                      </m:r>
                                                    </m:e>
                                                    <m:sub>
                                                      <m:r>
                                                        <w:rPr>
                                                          <w:rFonts w:ascii="Cambria Math" w:hAnsi="Cambria Math"/>
                                                          <w:sz w:val="16"/>
                                                          <w:szCs w:val="16"/>
                                                        </w:rPr>
                                                        <m:t>M</m:t>
                                                      </m:r>
                                                    </m:sub>
                                                  </m:sSub>
                                                </m:e>
                                              </m:mr>
                                              <m:mr>
                                                <m:e>
                                                  <m:m>
                                                    <m:mPr>
                                                      <m:mcs>
                                                        <m:mc>
                                                          <m:mcPr>
                                                            <m:count m:val="1"/>
                                                            <m:mcJc m:val="center"/>
                                                          </m:mcPr>
                                                        </m:mc>
                                                      </m:mcs>
                                                      <m:ctrlPr>
                                                        <w:rPr>
                                                          <w:rFonts w:ascii="Cambria Math" w:hAnsi="Cambria Math"/>
                                                          <w:i/>
                                                          <w:sz w:val="16"/>
                                                          <w:szCs w:val="16"/>
                                                        </w:rPr>
                                                      </m:ctrlPr>
                                                    </m:mP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M,1</m:t>
                                                            </m:r>
                                                          </m:sub>
                                                        </m:sSub>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M,M</m:t>
                                                                  </m:r>
                                                                </m:sub>
                                                              </m:sSub>
                                                            </m:e>
                                                          </m:mr>
                                                        </m:m>
                                                      </m:e>
                                                    </m:mr>
                                                  </m:m>
                                                </m:e>
                                              </m:mr>
                                            </m:m>
                                          </m:e>
                                        </m:mr>
                                        <m:mr>
                                          <m:e>
                                            <m:m>
                                              <m:mPr>
                                                <m:mcs>
                                                  <m:mc>
                                                    <m:mcPr>
                                                      <m:count m:val="1"/>
                                                      <m:mcJc m:val="center"/>
                                                    </m:mcPr>
                                                  </m:mc>
                                                </m:mcs>
                                                <m:ctrlPr>
                                                  <w:rPr>
                                                    <w:rFonts w:ascii="Cambria Math" w:hAnsi="Cambria Math"/>
                                                    <w:color w:val="000000"/>
                                                    <w:sz w:val="18"/>
                                                    <w:szCs w:val="18"/>
                                                  </w:rPr>
                                                </m:ctrlPr>
                                              </m:mPr>
                                              <m:mr>
                                                <m:e>
                                                  <m:m>
                                                    <m:mPr>
                                                      <m:mcs>
                                                        <m:mc>
                                                          <m:mcPr>
                                                            <m:count m:val="1"/>
                                                            <m:mcJc m:val="center"/>
                                                          </m:mcPr>
                                                        </m:mc>
                                                      </m:mcs>
                                                      <m:ctrlPr>
                                                        <w:rPr>
                                                          <w:rFonts w:ascii="Cambria Math" w:hAnsi="Cambria Math"/>
                                                          <w:color w:val="000000"/>
                                                          <w:sz w:val="18"/>
                                                          <w:szCs w:val="18"/>
                                                        </w:rPr>
                                                      </m:ctrlPr>
                                                    </m:mPr>
                                                    <m:mr>
                                                      <m:e>
                                                        <m:sSub>
                                                          <m:sSubPr>
                                                            <m:ctrlPr>
                                                              <w:rPr>
                                                                <w:rFonts w:ascii="Cambria Math" w:hAnsi="Cambria Math"/>
                                                                <w:color w:val="000000"/>
                                                                <w:sz w:val="18"/>
                                                                <w:szCs w:val="18"/>
                                                              </w:rPr>
                                                            </m:ctrlPr>
                                                          </m:sSubPr>
                                                          <m:e>
                                                            <m:r>
                                                              <w:rPr>
                                                                <w:rFonts w:ascii="Cambria Math" w:hAnsi="Cambria Math"/>
                                                                <w:color w:val="000000"/>
                                                                <w:sz w:val="13"/>
                                                                <w:szCs w:val="13"/>
                                                              </w:rPr>
                                                              <m:t>ϵ</m:t>
                                                            </m:r>
                                                          </m:e>
                                                          <m:sub>
                                                            <m:r>
                                                              <w:rPr>
                                                                <w:rFonts w:ascii="Cambria Math" w:hAnsi="Cambria Math"/>
                                                                <w:color w:val="000000"/>
                                                                <w:sz w:val="13"/>
                                                                <w:szCs w:val="13"/>
                                                              </w:rPr>
                                                              <m:t>M</m:t>
                                                            </m:r>
                                                          </m:sub>
                                                        </m:sSub>
                                                      </m:e>
                                                    </m:mr>
                                                    <m:mr>
                                                      <m:e>
                                                        <m:r>
                                                          <w:rPr>
                                                            <w:rFonts w:ascii="Cambria Math" w:hAnsi="Cambria Math"/>
                                                            <w:sz w:val="16"/>
                                                            <w:szCs w:val="16"/>
                                                          </w:rPr>
                                                          <m:t>⋮</m:t>
                                                        </m:r>
                                                      </m:e>
                                                    </m:mr>
                                                  </m:m>
                                                </m:e>
                                              </m:mr>
                                              <m:m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sSub>
                                                                <m:sSubPr>
                                                                  <m:ctrlPr>
                                                                    <w:rPr>
                                                                      <w:rFonts w:ascii="Cambria Math" w:hAnsi="Cambria Math"/>
                                                                      <w:sz w:val="16"/>
                                                                      <w:szCs w:val="16"/>
                                                                    </w:rPr>
                                                                  </m:ctrlPr>
                                                                </m:sSubPr>
                                                                <m:e>
                                                                  <m:r>
                                                                    <w:rPr>
                                                                      <w:rFonts w:ascii="Cambria Math" w:hAnsi="Cambria Math"/>
                                                                      <w:sz w:val="16"/>
                                                                      <w:szCs w:val="16"/>
                                                                    </w:rPr>
                                                                    <m:t>α</m:t>
                                                                  </m:r>
                                                                </m:e>
                                                                <m:sub>
                                                                  <m:r>
                                                                    <w:rPr>
                                                                      <w:rFonts w:ascii="Cambria Math" w:hAnsi="Cambria Math"/>
                                                                      <w:sz w:val="16"/>
                                                                      <w:szCs w:val="16"/>
                                                                    </w:rPr>
                                                                    <m:t>M</m:t>
                                                                  </m:r>
                                                                </m:sub>
                                                              </m:sSub>
                                                            </m:e>
                                                          </m:mr>
                                                          <m:mr>
                                                            <m:e>
                                                              <m:m>
                                                                <m:mPr>
                                                                  <m:mcs>
                                                                    <m:mc>
                                                                      <m:mcPr>
                                                                        <m:count m:val="1"/>
                                                                        <m:mcJc m:val="center"/>
                                                                      </m:mcPr>
                                                                    </m:mc>
                                                                  </m:mcs>
                                                                  <m:ctrlPr>
                                                                    <w:rPr>
                                                                      <w:rFonts w:ascii="Cambria Math" w:hAnsi="Cambria Math"/>
                                                                      <w:i/>
                                                                      <w:sz w:val="16"/>
                                                                      <w:szCs w:val="16"/>
                                                                    </w:rPr>
                                                                  </m:ctrlPr>
                                                                </m:mP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M,1</m:t>
                                                                        </m:r>
                                                                      </m:sub>
                                                                    </m:sSub>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M,M</m:t>
                                                                              </m:r>
                                                                            </m:sub>
                                                                          </m:sSub>
                                                                        </m:e>
                                                                      </m:mr>
                                                                    </m:m>
                                                                  </m:e>
                                                                </m:mr>
                                                              </m:m>
                                                            </m:e>
                                                          </m:mr>
                                                        </m:m>
                                                      </m:e>
                                                    </m:mr>
                                                    <m:mr>
                                                      <m:e>
                                                        <m:sSub>
                                                          <m:sSubPr>
                                                            <m:ctrlPr>
                                                              <w:rPr>
                                                                <w:rFonts w:ascii="Cambria Math" w:hAnsi="Cambria Math"/>
                                                                <w:color w:val="000000"/>
                                                                <w:sz w:val="18"/>
                                                                <w:szCs w:val="18"/>
                                                              </w:rPr>
                                                            </m:ctrlPr>
                                                          </m:sSubPr>
                                                          <m:e>
                                                            <m:r>
                                                              <w:rPr>
                                                                <w:rFonts w:ascii="Cambria Math" w:hAnsi="Cambria Math"/>
                                                                <w:color w:val="000000"/>
                                                                <w:sz w:val="13"/>
                                                                <w:szCs w:val="13"/>
                                                              </w:rPr>
                                                              <m:t>ϵ</m:t>
                                                            </m:r>
                                                          </m:e>
                                                          <m:sub>
                                                            <m:r>
                                                              <w:rPr>
                                                                <w:rFonts w:ascii="Cambria Math" w:hAnsi="Cambria Math"/>
                                                                <w:color w:val="000000"/>
                                                                <w:sz w:val="13"/>
                                                                <w:szCs w:val="13"/>
                                                              </w:rPr>
                                                              <m:t>M</m:t>
                                                            </m:r>
                                                          </m:sub>
                                                        </m:sSub>
                                                      </m:e>
                                                    </m:mr>
                                                  </m:m>
                                                </m:e>
                                              </m:mr>
                                            </m:m>
                                          </m:e>
                                        </m:mr>
                                      </m:m>
                                    </m:e>
                                  </m:mr>
                                </m:m>
                              </m:e>
                            </m:mr>
                          </m:m>
                        </m:e>
                      </m:mr>
                    </m:m>
                  </m:e>
                </m:d>
              </m:oMath>
            </m:oMathPara>
          </w:p>
        </w:tc>
        <w:tc>
          <w:tcPr>
            <w:tcW w:w="1084" w:type="dxa"/>
            <w:tcBorders>
              <w:top w:val="nil"/>
              <w:left w:val="nil"/>
              <w:bottom w:val="nil"/>
              <w:right w:val="nil"/>
            </w:tcBorders>
            <w:shd w:val="clear" w:color="auto" w:fill="auto"/>
          </w:tcPr>
          <w:p w14:paraId="02364878" w14:textId="77777777" w:rsidR="00452613" w:rsidRDefault="00452613" w:rsidP="00452613">
            <w:pPr>
              <w:jc w:val="both"/>
            </w:pPr>
          </w:p>
          <w:p w14:paraId="09F5CABA" w14:textId="77777777" w:rsidR="00452613" w:rsidRDefault="00452613" w:rsidP="00452613">
            <w:pPr>
              <w:jc w:val="both"/>
            </w:pPr>
          </w:p>
          <w:p w14:paraId="7D961533" w14:textId="77777777" w:rsidR="00452613" w:rsidRDefault="00452613" w:rsidP="00452613">
            <w:pPr>
              <w:jc w:val="both"/>
            </w:pPr>
          </w:p>
          <w:p w14:paraId="14553453" w14:textId="77777777" w:rsidR="00452613" w:rsidRDefault="00452613" w:rsidP="00452613">
            <w:pPr>
              <w:jc w:val="both"/>
            </w:pPr>
          </w:p>
          <w:p w14:paraId="57D3FEE5" w14:textId="77777777" w:rsidR="00452613" w:rsidRDefault="00452613" w:rsidP="00452613">
            <w:pPr>
              <w:jc w:val="both"/>
            </w:pPr>
          </w:p>
          <w:p w14:paraId="79622558" w14:textId="77777777" w:rsidR="00452613" w:rsidRDefault="00452613" w:rsidP="00452613">
            <w:pPr>
              <w:jc w:val="both"/>
            </w:pPr>
          </w:p>
          <w:p w14:paraId="3686D62E" w14:textId="77777777" w:rsidR="00452613" w:rsidRDefault="00452613" w:rsidP="00452613">
            <w:pPr>
              <w:jc w:val="both"/>
            </w:pPr>
          </w:p>
          <w:p w14:paraId="254DA601" w14:textId="77777777" w:rsidR="00452613" w:rsidRDefault="00452613" w:rsidP="00452613">
            <w:pPr>
              <w:jc w:val="both"/>
            </w:pPr>
          </w:p>
          <w:p w14:paraId="1E7F5D4D" w14:textId="2EB87BFB" w:rsidR="006D6D2E" w:rsidRPr="00BA6D15" w:rsidRDefault="006D6D2E">
            <w:pPr>
              <w:jc w:val="both"/>
              <w:rPr>
                <w:sz w:val="21"/>
                <w:szCs w:val="21"/>
              </w:rPr>
            </w:pPr>
            <w:r w:rsidRPr="005F01BA">
              <w:t>Eq. (</w:t>
            </w:r>
            <w:r w:rsidR="007770D8">
              <w:t>4</w:t>
            </w:r>
            <w:r w:rsidRPr="005F01BA">
              <w:t>)</w:t>
            </w:r>
          </w:p>
        </w:tc>
      </w:tr>
    </w:tbl>
    <w:p w14:paraId="64EF1E6E" w14:textId="77777777" w:rsidR="005F01BA" w:rsidRDefault="005F01BA" w:rsidP="006D6D2E">
      <w:pPr>
        <w:pStyle w:val="paragraph"/>
        <w:spacing w:before="0" w:beforeAutospacing="0" w:after="0" w:afterAutospacing="0"/>
        <w:jc w:val="both"/>
        <w:rPr>
          <w:rFonts w:ascii="Times New Roman" w:eastAsia="Times New Roman" w:hAnsi="Times New Roman" w:cs="Times New Roman"/>
          <w:color w:val="000000"/>
          <w:sz w:val="22"/>
          <w:szCs w:val="22"/>
        </w:rPr>
      </w:pPr>
    </w:p>
    <w:p w14:paraId="04681A2F" w14:textId="110629AC" w:rsidR="005F01BA" w:rsidRDefault="005F01BA" w:rsidP="006D6D2E">
      <w:pPr>
        <w:pStyle w:val="paragraph"/>
        <w:spacing w:before="0" w:beforeAutospacing="0" w:after="0" w:afterAutospacing="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w</w:t>
      </w:r>
      <w:r w:rsidRPr="005F01BA">
        <w:rPr>
          <w:rFonts w:ascii="Times New Roman" w:eastAsia="Times New Roman" w:hAnsi="Times New Roman" w:cs="Times New Roman"/>
          <w:color w:val="000000"/>
          <w:sz w:val="22"/>
          <w:szCs w:val="22"/>
        </w:rPr>
        <w:t>here</w:t>
      </w:r>
      <w:r>
        <w:rPr>
          <w:rFonts w:ascii="Times New Roman" w:eastAsia="Times New Roman" w:hAnsi="Times New Roman" w:cs="Times New Roman"/>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i,k</m:t>
            </m:r>
          </m:sub>
        </m:sSub>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i</m:t>
            </m:r>
          </m:sub>
        </m:sSub>
        <m:r>
          <w:rPr>
            <w:rFonts w:ascii="Cambria Math" w:eastAsia="Times New Roman" w:hAnsi="Cambria Math" w:cs="Times New Roman"/>
            <w:color w:val="000000"/>
            <w:sz w:val="22"/>
            <w:szCs w:val="22"/>
          </w:rPr>
          <m:t>(</m:t>
        </m:r>
        <m:sSub>
          <m:sSubPr>
            <m:ctrlPr>
              <w:rPr>
                <w:rFonts w:ascii="Cambria Math" w:hAnsi="Cambria Math"/>
                <w:color w:val="000000"/>
                <w:sz w:val="22"/>
                <w:szCs w:val="22"/>
              </w:rPr>
            </m:ctrlPr>
          </m:sSubPr>
          <m:e>
            <m:r>
              <w:rPr>
                <w:rFonts w:ascii="Cambria Math" w:hAnsi="Cambria Math"/>
                <w:color w:val="000000"/>
                <w:sz w:val="22"/>
                <w:szCs w:val="22"/>
              </w:rPr>
              <m:t>t</m:t>
            </m:r>
          </m:e>
          <m:sub>
            <m:r>
              <w:rPr>
                <w:rFonts w:ascii="Cambria Math" w:hAnsi="Cambria Math"/>
                <w:color w:val="000000"/>
                <w:sz w:val="22"/>
                <w:szCs w:val="22"/>
              </w:rPr>
              <m:t>k</m:t>
            </m:r>
          </m:sub>
        </m:sSub>
        <m:r>
          <w:rPr>
            <w:rFonts w:ascii="Cambria Math" w:hAnsi="Cambria Math"/>
            <w:color w:val="000000"/>
            <w:sz w:val="22"/>
            <w:szCs w:val="22"/>
          </w:rPr>
          <m:t>)</m:t>
        </m:r>
      </m:oMath>
      <w:r>
        <w:rPr>
          <w:rFonts w:ascii="Times New Roman" w:eastAsia="Times New Roman" w:hAnsi="Times New Roman" w:cs="Times New Roman"/>
          <w:color w:val="000000"/>
          <w:sz w:val="22"/>
          <w:szCs w:val="22"/>
        </w:rPr>
        <w:t xml:space="preserve"> and </w:t>
      </w:r>
      <m:oMath>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u</m:t>
            </m:r>
          </m:e>
          <m:sub>
            <m:r>
              <w:rPr>
                <w:rFonts w:ascii="Cambria Math" w:eastAsia="Times New Roman" w:hAnsi="Cambria Math" w:cs="Times New Roman"/>
                <w:color w:val="000000"/>
                <w:sz w:val="22"/>
                <w:szCs w:val="22"/>
              </w:rPr>
              <m:t>k</m:t>
            </m:r>
          </m:sub>
        </m:sSub>
        <m:r>
          <w:rPr>
            <w:rFonts w:ascii="Cambria Math" w:hAnsi="Cambria Math"/>
            <w:color w:val="000000"/>
            <w:sz w:val="22"/>
            <w:szCs w:val="22"/>
          </w:rPr>
          <m:t>=u(</m:t>
        </m:r>
        <m:sSub>
          <m:sSubPr>
            <m:ctrlPr>
              <w:rPr>
                <w:rFonts w:ascii="Cambria Math" w:hAnsi="Cambria Math"/>
                <w:color w:val="000000"/>
                <w:sz w:val="22"/>
                <w:szCs w:val="22"/>
              </w:rPr>
            </m:ctrlPr>
          </m:sSubPr>
          <m:e>
            <m:r>
              <w:rPr>
                <w:rFonts w:ascii="Cambria Math" w:hAnsi="Cambria Math"/>
                <w:color w:val="000000"/>
                <w:sz w:val="22"/>
                <w:szCs w:val="22"/>
              </w:rPr>
              <m:t>t</m:t>
            </m:r>
          </m:e>
          <m:sub>
            <m:r>
              <w:rPr>
                <w:rFonts w:ascii="Cambria Math" w:hAnsi="Cambria Math"/>
                <w:color w:val="000000"/>
                <w:sz w:val="22"/>
                <w:szCs w:val="22"/>
              </w:rPr>
              <m:t>k</m:t>
            </m:r>
          </m:sub>
        </m:sSub>
        <m:r>
          <w:rPr>
            <w:rFonts w:ascii="Cambria Math" w:hAnsi="Cambria Math"/>
            <w:color w:val="000000"/>
            <w:sz w:val="22"/>
            <w:szCs w:val="22"/>
          </w:rPr>
          <m:t>)</m:t>
        </m:r>
      </m:oMath>
      <w:r>
        <w:rPr>
          <w:rFonts w:ascii="Times New Roman" w:eastAsia="Times New Roman" w:hAnsi="Times New Roman" w:cs="Times New Roman"/>
          <w:color w:val="000000"/>
          <w:sz w:val="22"/>
          <w:szCs w:val="22"/>
        </w:rPr>
        <w:t>.</w:t>
      </w:r>
      <w:r w:rsidR="00FC131D">
        <w:rPr>
          <w:rFonts w:ascii="Times New Roman" w:eastAsia="Times New Roman" w:hAnsi="Times New Roman" w:cs="Times New Roman"/>
          <w:color w:val="000000"/>
          <w:sz w:val="22"/>
          <w:szCs w:val="22"/>
        </w:rPr>
        <w:t xml:space="preserve"> The l</w:t>
      </w:r>
      <w:r w:rsidR="00FC131D" w:rsidRPr="00BA6D15">
        <w:rPr>
          <w:rFonts w:ascii="Times New Roman" w:eastAsia="Times New Roman" w:hAnsi="Times New Roman" w:cs="Times New Roman"/>
          <w:color w:val="000000"/>
          <w:sz w:val="22"/>
          <w:szCs w:val="22"/>
        </w:rPr>
        <w:t xml:space="preserve">og-derivatives of </w:t>
      </w:r>
      <m:oMath>
        <m:sSub>
          <m:sSubPr>
            <m:ctrlPr>
              <w:rPr>
                <w:rFonts w:ascii="Cambria Math" w:eastAsia="Times New Roman" w:hAnsi="Cambria Math" w:cs="Times New Roman"/>
                <w:color w:val="000000"/>
                <w:sz w:val="22"/>
                <w:szCs w:val="22"/>
              </w:rPr>
            </m:ctrlPr>
          </m:sSub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i</m:t>
            </m:r>
          </m:sub>
        </m:sSub>
      </m:oMath>
      <w:r w:rsidR="00FC131D">
        <w:rPr>
          <w:rFonts w:ascii="Times New Roman" w:eastAsia="Times New Roman" w:hAnsi="Times New Roman" w:cs="Times New Roman"/>
          <w:color w:val="000000"/>
          <w:sz w:val="22"/>
          <w:szCs w:val="22"/>
        </w:rPr>
        <w:t xml:space="preserve"> on the left-hand side of Eq. (2) were</w:t>
      </w:r>
      <w:r w:rsidR="00FC131D" w:rsidRPr="00BA6D15">
        <w:rPr>
          <w:rFonts w:ascii="Times New Roman" w:eastAsia="Times New Roman" w:hAnsi="Times New Roman" w:cs="Times New Roman"/>
          <w:color w:val="000000"/>
          <w:sz w:val="22"/>
          <w:szCs w:val="22"/>
        </w:rPr>
        <w:t xml:space="preserve"> estimated from a cubic spline interpolation</w:t>
      </w:r>
      <w:r w:rsidR="00FC131D">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t xml:space="preserve"> </w:t>
      </w:r>
      <w:r w:rsidR="003F148A">
        <w:rPr>
          <w:rFonts w:ascii="Times New Roman" w:eastAsia="Times New Roman" w:hAnsi="Times New Roman" w:cs="Times New Roman"/>
          <w:color w:val="000000"/>
          <w:sz w:val="22"/>
          <w:szCs w:val="22"/>
        </w:rPr>
        <w:t>U</w:t>
      </w:r>
      <w:r w:rsidR="004362F7">
        <w:rPr>
          <w:rFonts w:ascii="Times New Roman" w:eastAsia="Times New Roman" w:hAnsi="Times New Roman" w:cs="Times New Roman"/>
          <w:color w:val="000000"/>
          <w:sz w:val="22"/>
          <w:szCs w:val="22"/>
        </w:rPr>
        <w:t xml:space="preserve">sing </w:t>
      </w:r>
      <w:r w:rsidR="003F148A">
        <w:rPr>
          <w:rFonts w:ascii="Times New Roman" w:eastAsia="Times New Roman" w:hAnsi="Times New Roman" w:cs="Times New Roman"/>
          <w:color w:val="000000"/>
          <w:sz w:val="22"/>
          <w:szCs w:val="22"/>
        </w:rPr>
        <w:t xml:space="preserve">a </w:t>
      </w:r>
      <w:r w:rsidR="004362F7">
        <w:rPr>
          <w:rFonts w:ascii="Times New Roman" w:eastAsia="Times New Roman" w:hAnsi="Times New Roman" w:cs="Times New Roman"/>
          <w:color w:val="000000"/>
          <w:sz w:val="22"/>
          <w:szCs w:val="22"/>
        </w:rPr>
        <w:t xml:space="preserve">simplified notation for </w:t>
      </w:r>
      <w:r w:rsidR="006D6D2E" w:rsidRPr="005F01BA">
        <w:rPr>
          <w:rFonts w:ascii="Times New Roman" w:eastAsia="Times New Roman" w:hAnsi="Times New Roman" w:cs="Times New Roman"/>
          <w:color w:val="000000"/>
          <w:sz w:val="22"/>
          <w:szCs w:val="22"/>
        </w:rPr>
        <w:t>Eq. (</w:t>
      </w:r>
      <w:r>
        <w:rPr>
          <w:rFonts w:ascii="Times New Roman" w:eastAsia="Times New Roman" w:hAnsi="Times New Roman" w:cs="Times New Roman"/>
          <w:color w:val="000000"/>
          <w:sz w:val="22"/>
          <w:szCs w:val="22"/>
        </w:rPr>
        <w:t>2</w:t>
      </w:r>
      <w:r w:rsidR="006D6D2E" w:rsidRPr="005F01BA">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t xml:space="preserve">, i.e., </w:t>
      </w:r>
      <m:oMath>
        <m:sSub>
          <m:sSubPr>
            <m:ctrlPr>
              <w:rPr>
                <w:rFonts w:ascii="Cambria Math" w:eastAsia="Times New Roman" w:hAnsi="Cambria Math" w:cs="Times New Roman"/>
                <w:b/>
                <w:bCs/>
                <w:color w:val="000000"/>
                <w:sz w:val="22"/>
                <w:szCs w:val="22"/>
              </w:rPr>
            </m:ctrlPr>
          </m:sSubPr>
          <m:e>
            <m:r>
              <m:rPr>
                <m:lit/>
                <m:nor/>
              </m:rPr>
              <w:rPr>
                <w:rFonts w:ascii="Times New Roman" w:eastAsia="Times New Roman" w:hAnsi="Times New Roman" w:cs="Times New Roman"/>
                <w:b/>
                <w:bCs/>
                <w:color w:val="000000"/>
                <w:sz w:val="22"/>
                <w:szCs w:val="22"/>
              </w:rPr>
              <m:t>Y</m:t>
            </m:r>
          </m:e>
          <m:sub>
            <m:r>
              <m:rPr>
                <m:sty m:val="bi"/>
              </m:rPr>
              <w:rPr>
                <w:rFonts w:ascii="Cambria Math" w:eastAsia="Times New Roman" w:hAnsi="Cambria Math" w:cs="Times New Roman"/>
                <w:color w:val="000000"/>
                <w:sz w:val="22"/>
                <w:szCs w:val="22"/>
              </w:rPr>
              <m:t>r</m:t>
            </m:r>
          </m:sub>
        </m:sSub>
        <m:r>
          <m:rPr>
            <m:sty m:val="b"/>
          </m:rPr>
          <w:rPr>
            <w:rFonts w:ascii="Cambria Math" w:eastAsia="Times New Roman" w:hAnsi="Cambria Math" w:cs="Times New Roman"/>
            <w:color w:val="000000"/>
            <w:sz w:val="22"/>
            <w:szCs w:val="22"/>
          </w:rPr>
          <m:t>=</m:t>
        </m:r>
        <m:sSub>
          <m:sSubPr>
            <m:ctrlPr>
              <w:rPr>
                <w:rFonts w:ascii="Cambria Math" w:eastAsia="Times New Roman" w:hAnsi="Cambria Math" w:cs="Times New Roman"/>
                <w:b/>
                <w:bCs/>
                <w:color w:val="000000"/>
                <w:sz w:val="22"/>
                <w:szCs w:val="22"/>
              </w:rPr>
            </m:ctrlPr>
          </m:sSubPr>
          <m:e>
            <m:r>
              <m:rPr>
                <m:nor/>
              </m:rPr>
              <w:rPr>
                <w:rFonts w:ascii="Times New Roman" w:eastAsia="Times New Roman" w:hAnsi="Times New Roman" w:cs="Times New Roman"/>
                <w:b/>
                <w:bCs/>
                <w:color w:val="000000"/>
                <w:sz w:val="22"/>
                <w:szCs w:val="22"/>
              </w:rPr>
              <m:t>X</m:t>
            </m:r>
          </m:e>
          <m:sub>
            <m:r>
              <m:rPr>
                <m:sty m:val="bi"/>
              </m:rPr>
              <w:rPr>
                <w:rFonts w:ascii="Cambria Math" w:eastAsia="Times New Roman" w:hAnsi="Cambria Math" w:cs="Times New Roman"/>
                <w:color w:val="000000"/>
                <w:sz w:val="22"/>
                <w:szCs w:val="22"/>
              </w:rPr>
              <m:t>r</m:t>
            </m:r>
          </m:sub>
        </m:sSub>
        <m:sSub>
          <m:sSubPr>
            <m:ctrlPr>
              <w:rPr>
                <w:rFonts w:ascii="Cambria Math" w:eastAsia="Times New Roman" w:hAnsi="Cambria Math" w:cs="Times New Roman"/>
                <w:b/>
                <w:bCs/>
                <w:color w:val="000000"/>
                <w:sz w:val="22"/>
                <w:szCs w:val="22"/>
              </w:rPr>
            </m:ctrlPr>
          </m:sSubPr>
          <m:e>
            <m:r>
              <m:rPr>
                <m:nor/>
              </m:rPr>
              <w:rPr>
                <w:rFonts w:ascii="Times New Roman" w:eastAsia="Times New Roman" w:hAnsi="Times New Roman" w:cs="Times New Roman"/>
                <w:b/>
                <w:bCs/>
                <w:color w:val="000000"/>
                <w:sz w:val="22"/>
                <w:szCs w:val="22"/>
              </w:rPr>
              <m:t>C</m:t>
            </m:r>
          </m:e>
          <m:sub>
            <m:r>
              <m:rPr>
                <m:sty m:val="bi"/>
              </m:rPr>
              <w:rPr>
                <w:rFonts w:ascii="Cambria Math" w:eastAsia="Times New Roman" w:hAnsi="Cambria Math" w:cs="Times New Roman"/>
                <w:color w:val="000000"/>
                <w:sz w:val="22"/>
                <w:szCs w:val="22"/>
              </w:rPr>
              <m:t>r</m:t>
            </m:r>
          </m:sub>
        </m:sSub>
      </m:oMath>
      <w:r w:rsidR="002E0E54" w:rsidRPr="002E0E54">
        <w:rPr>
          <w:rFonts w:ascii="Times New Roman" w:eastAsia="Times New Roman" w:hAnsi="Times New Roman" w:cs="Times New Roman"/>
          <w:color w:val="000000"/>
          <w:sz w:val="22"/>
          <w:szCs w:val="22"/>
        </w:rPr>
        <w:t xml:space="preserve">, </w:t>
      </w:r>
      <w:r w:rsidR="002E0E54">
        <w:rPr>
          <w:rFonts w:ascii="Times New Roman" w:eastAsia="Times New Roman" w:hAnsi="Times New Roman" w:cs="Times New Roman"/>
          <w:color w:val="000000"/>
          <w:sz w:val="22"/>
          <w:szCs w:val="22"/>
        </w:rPr>
        <w:t xml:space="preserve">we can </w:t>
      </w:r>
      <w:proofErr w:type="spellStart"/>
      <w:r w:rsidR="002E0E54">
        <w:rPr>
          <w:rFonts w:ascii="Times New Roman" w:eastAsia="Times New Roman" w:hAnsi="Times New Roman" w:cs="Times New Roman"/>
          <w:color w:val="000000"/>
          <w:sz w:val="22"/>
          <w:szCs w:val="22"/>
        </w:rPr>
        <w:t>incorpates</w:t>
      </w:r>
      <w:proofErr w:type="spellEnd"/>
      <w:r w:rsidR="002E0E54">
        <w:rPr>
          <w:rFonts w:ascii="Times New Roman" w:eastAsia="Times New Roman" w:hAnsi="Times New Roman" w:cs="Times New Roman"/>
          <w:color w:val="000000"/>
          <w:sz w:val="22"/>
          <w:szCs w:val="22"/>
        </w:rPr>
        <w:t xml:space="preserve"> data from all mice into a single regression </w:t>
      </w:r>
      <w:r w:rsidR="004362F7">
        <w:rPr>
          <w:rFonts w:ascii="Times New Roman" w:eastAsia="Times New Roman" w:hAnsi="Times New Roman" w:cs="Times New Roman"/>
          <w:color w:val="000000"/>
          <w:sz w:val="22"/>
          <w:szCs w:val="22"/>
        </w:rPr>
        <w:t>model</w:t>
      </w:r>
    </w:p>
    <w:p w14:paraId="203E0339" w14:textId="77777777" w:rsidR="00456735" w:rsidRPr="002E0E54" w:rsidRDefault="00456735" w:rsidP="006D6D2E">
      <w:pPr>
        <w:pStyle w:val="paragraph"/>
        <w:spacing w:before="0" w:beforeAutospacing="0" w:after="0" w:afterAutospacing="0"/>
        <w:jc w:val="both"/>
        <w:rPr>
          <w:rFonts w:ascii="Times New Roman" w:eastAsia="Times New Roman" w:hAnsi="Times New Roman" w:cs="Times New Roman"/>
          <w:color w:val="000000"/>
          <w:sz w:val="22"/>
          <w:szCs w:val="22"/>
        </w:rPr>
      </w:pPr>
    </w:p>
    <w:tbl>
      <w:tblPr>
        <w:tblStyle w:val="TableGrid"/>
        <w:tblW w:w="8550" w:type="dxa"/>
        <w:tblLook w:val="04A0" w:firstRow="1" w:lastRow="0" w:firstColumn="1" w:lastColumn="0" w:noHBand="0" w:noVBand="1"/>
      </w:tblPr>
      <w:tblGrid>
        <w:gridCol w:w="7461"/>
        <w:gridCol w:w="1089"/>
      </w:tblGrid>
      <w:tr w:rsidR="00456735" w:rsidRPr="00BA6D15" w14:paraId="32BE3DCE" w14:textId="77777777" w:rsidTr="00C44712">
        <w:tc>
          <w:tcPr>
            <w:tcW w:w="7461" w:type="dxa"/>
            <w:tcBorders>
              <w:top w:val="nil"/>
              <w:left w:val="nil"/>
              <w:bottom w:val="nil"/>
              <w:right w:val="nil"/>
            </w:tcBorders>
            <w:shd w:val="clear" w:color="auto" w:fill="auto"/>
          </w:tcPr>
          <w:p w14:paraId="3E030D9D" w14:textId="3065A545" w:rsidR="00456735" w:rsidRPr="00BA6D15" w:rsidRDefault="00D96D13" w:rsidP="00A46CB5">
            <w:pPr>
              <w:jc w:val="both"/>
              <w:rPr>
                <w:color w:val="000000"/>
                <w:sz w:val="22"/>
                <w:szCs w:val="22"/>
                <w:lang w:eastAsia="zh-CN"/>
              </w:rPr>
            </w:pPr>
            <m:oMathPara>
              <m:oMath>
                <m:d>
                  <m:dPr>
                    <m:begChr m:val="["/>
                    <m:endChr m:val="]"/>
                    <m:ctrlPr>
                      <w:rPr>
                        <w:rFonts w:ascii="Cambria Math" w:hAnsi="Cambria Math"/>
                        <w:color w:val="000000"/>
                        <w:sz w:val="22"/>
                        <w:szCs w:val="22"/>
                        <w:lang w:eastAsia="zh-CN"/>
                      </w:rPr>
                    </m:ctrlPr>
                  </m:dPr>
                  <m:e>
                    <m:m>
                      <m:mPr>
                        <m:mcs>
                          <m:mc>
                            <m:mcPr>
                              <m:count m:val="1"/>
                              <m:mcJc m:val="center"/>
                            </m:mcPr>
                          </m:mc>
                        </m:mcs>
                        <m:ctrlPr>
                          <w:rPr>
                            <w:rFonts w:ascii="Cambria Math" w:hAnsi="Cambria Math"/>
                            <w:i/>
                            <w:color w:val="000000"/>
                            <w:sz w:val="22"/>
                            <w:szCs w:val="22"/>
                            <w:lang w:eastAsia="zh-CN"/>
                          </w:rPr>
                        </m:ctrlPr>
                      </m:mPr>
                      <m:mr>
                        <m:e>
                          <m:sSub>
                            <m:sSubPr>
                              <m:ctrlPr>
                                <w:rPr>
                                  <w:rFonts w:ascii="Cambria Math" w:hAnsi="Cambria Math"/>
                                  <w:b/>
                                  <w:bCs/>
                                  <w:iCs/>
                                  <w:color w:val="000000"/>
                                  <w:sz w:val="22"/>
                                  <w:szCs w:val="22"/>
                                </w:rPr>
                              </m:ctrlPr>
                            </m:sSubPr>
                            <m:e>
                              <m:r>
                                <m:rPr>
                                  <m:lit/>
                                  <m:nor/>
                                </m:rPr>
                                <w:rPr>
                                  <w:b/>
                                  <w:bCs/>
                                  <w:iCs/>
                                  <w:color w:val="000000"/>
                                  <w:sz w:val="22"/>
                                  <w:szCs w:val="22"/>
                                </w:rPr>
                                <m:t>Y</m:t>
                              </m:r>
                            </m:e>
                            <m:sub>
                              <m:r>
                                <m:rPr>
                                  <m:sty m:val="b"/>
                                </m:rPr>
                                <w:rPr>
                                  <w:rFonts w:ascii="Cambria Math" w:hAnsi="Cambria Math"/>
                                  <w:color w:val="000000"/>
                                  <w:sz w:val="22"/>
                                  <w:szCs w:val="22"/>
                                </w:rPr>
                                <m:t>1</m:t>
                              </m:r>
                            </m:sub>
                          </m:sSub>
                        </m:e>
                      </m:mr>
                      <m:mr>
                        <m:e>
                          <m:r>
                            <w:rPr>
                              <w:rFonts w:ascii="Cambria Math" w:hAnsi="Cambria Math"/>
                              <w:color w:val="000000"/>
                              <w:sz w:val="22"/>
                              <w:szCs w:val="22"/>
                            </w:rPr>
                            <m:t>⋮</m:t>
                          </m:r>
                        </m:e>
                      </m:mr>
                      <m:mr>
                        <m:e>
                          <m:sSub>
                            <m:sSubPr>
                              <m:ctrlPr>
                                <w:rPr>
                                  <w:rFonts w:ascii="Cambria Math" w:hAnsi="Cambria Math"/>
                                  <w:b/>
                                  <w:bCs/>
                                  <w:iCs/>
                                  <w:color w:val="000000"/>
                                  <w:sz w:val="22"/>
                                  <w:szCs w:val="22"/>
                                </w:rPr>
                              </m:ctrlPr>
                            </m:sSubPr>
                            <m:e>
                              <m:r>
                                <m:rPr>
                                  <m:lit/>
                                  <m:nor/>
                                </m:rPr>
                                <w:rPr>
                                  <w:b/>
                                  <w:bCs/>
                                  <w:iCs/>
                                  <w:color w:val="000000"/>
                                  <w:sz w:val="22"/>
                                  <w:szCs w:val="22"/>
                                </w:rPr>
                                <m:t>Y</m:t>
                              </m:r>
                            </m:e>
                            <m:sub>
                              <m:r>
                                <m:rPr>
                                  <m:sty m:val="bi"/>
                                </m:rPr>
                                <w:rPr>
                                  <w:rFonts w:ascii="Cambria Math" w:hAnsi="Cambria Math"/>
                                  <w:color w:val="000000"/>
                                  <w:sz w:val="22"/>
                                  <w:szCs w:val="22"/>
                                </w:rPr>
                                <m:t>P</m:t>
                              </m:r>
                            </m:sub>
                          </m:sSub>
                        </m:e>
                      </m:mr>
                    </m:m>
                  </m:e>
                </m:d>
                <m:r>
                  <m:rPr>
                    <m:sty m:val="p"/>
                  </m:rPr>
                  <w:rPr>
                    <w:rFonts w:ascii="Cambria Math" w:hAnsi="Cambria Math"/>
                    <w:color w:val="000000"/>
                    <w:sz w:val="22"/>
                    <w:szCs w:val="22"/>
                  </w:rPr>
                  <m:t>=</m:t>
                </m:r>
                <m:d>
                  <m:dPr>
                    <m:begChr m:val="["/>
                    <m:endChr m:val="]"/>
                    <m:ctrlPr>
                      <w:rPr>
                        <w:rFonts w:ascii="Cambria Math" w:hAnsi="Cambria Math"/>
                        <w:color w:val="000000"/>
                        <w:sz w:val="22"/>
                        <w:szCs w:val="22"/>
                      </w:rPr>
                    </m:ctrlPr>
                  </m:dPr>
                  <m:e>
                    <m:m>
                      <m:mPr>
                        <m:mcs>
                          <m:mc>
                            <m:mcPr>
                              <m:count m:val="3"/>
                              <m:mcJc m:val="center"/>
                            </m:mcPr>
                          </m:mc>
                        </m:mcs>
                        <m:ctrlPr>
                          <w:rPr>
                            <w:rFonts w:ascii="Cambria Math" w:hAnsi="Cambria Math"/>
                            <w:i/>
                            <w:color w:val="000000"/>
                            <w:sz w:val="22"/>
                            <w:szCs w:val="22"/>
                          </w:rPr>
                        </m:ctrlPr>
                      </m:mPr>
                      <m:mr>
                        <m:e>
                          <m:sSub>
                            <m:sSubPr>
                              <m:ctrlPr>
                                <w:rPr>
                                  <w:rFonts w:ascii="Cambria Math" w:hAnsi="Cambria Math"/>
                                  <w:b/>
                                  <w:bCs/>
                                  <w:color w:val="000000"/>
                                  <w:sz w:val="22"/>
                                  <w:szCs w:val="22"/>
                                </w:rPr>
                              </m:ctrlPr>
                            </m:sSubPr>
                            <m:e>
                              <m:r>
                                <m:rPr>
                                  <m:nor/>
                                </m:rPr>
                                <w:rPr>
                                  <w:b/>
                                  <w:bCs/>
                                  <w:color w:val="000000"/>
                                  <w:sz w:val="22"/>
                                  <w:szCs w:val="22"/>
                                </w:rPr>
                                <m:t>X</m:t>
                              </m:r>
                            </m:e>
                            <m:sub>
                              <m:r>
                                <m:rPr>
                                  <m:sty m:val="bi"/>
                                </m:rPr>
                                <w:rPr>
                                  <w:rFonts w:ascii="Cambria Math" w:hAnsi="Cambria Math"/>
                                  <w:color w:val="000000"/>
                                  <w:sz w:val="22"/>
                                  <w:szCs w:val="22"/>
                                </w:rPr>
                                <m:t>r</m:t>
                              </m:r>
                            </m:sub>
                          </m:sSub>
                        </m:e>
                        <m:e>
                          <m:r>
                            <m:rPr>
                              <m:sty m:val="bi"/>
                            </m:rPr>
                            <w:rPr>
                              <w:rFonts w:ascii="Cambria Math" w:hAnsi="Cambria Math"/>
                              <w:color w:val="000000"/>
                              <w:sz w:val="22"/>
                              <w:szCs w:val="22"/>
                            </w:rPr>
                            <m:t>0</m:t>
                          </m:r>
                        </m:e>
                        <m:e>
                          <m:r>
                            <m:rPr>
                              <m:sty m:val="bi"/>
                            </m:rPr>
                            <w:rPr>
                              <w:rFonts w:ascii="Cambria Math" w:hAnsi="Cambria Math"/>
                              <w:color w:val="000000"/>
                              <w:sz w:val="22"/>
                              <w:szCs w:val="22"/>
                            </w:rPr>
                            <m:t>0</m:t>
                          </m:r>
                        </m:e>
                      </m:mr>
                      <m:mr>
                        <m:e>
                          <m:r>
                            <w:rPr>
                              <w:rFonts w:ascii="Cambria Math" w:hAnsi="Cambria Math"/>
                              <w:color w:val="000000"/>
                              <w:sz w:val="22"/>
                              <w:szCs w:val="22"/>
                            </w:rPr>
                            <m:t>⋯</m:t>
                          </m:r>
                        </m:e>
                        <m:e>
                          <m:r>
                            <w:rPr>
                              <w:rFonts w:ascii="Cambria Math" w:hAnsi="Cambria Math"/>
                              <w:color w:val="000000"/>
                              <w:sz w:val="22"/>
                              <w:szCs w:val="22"/>
                            </w:rPr>
                            <m:t>⋯</m:t>
                          </m:r>
                        </m:e>
                        <m:e>
                          <m:r>
                            <w:rPr>
                              <w:rFonts w:ascii="Cambria Math" w:hAnsi="Cambria Math"/>
                              <w:color w:val="000000"/>
                              <w:sz w:val="22"/>
                              <w:szCs w:val="22"/>
                            </w:rPr>
                            <m:t>⋯</m:t>
                          </m:r>
                        </m:e>
                      </m:mr>
                      <m:mr>
                        <m:e>
                          <m:r>
                            <m:rPr>
                              <m:sty m:val="bi"/>
                            </m:rPr>
                            <w:rPr>
                              <w:rFonts w:ascii="Cambria Math" w:hAnsi="Cambria Math"/>
                              <w:color w:val="000000"/>
                              <w:sz w:val="22"/>
                              <w:szCs w:val="22"/>
                            </w:rPr>
                            <m:t>0</m:t>
                          </m:r>
                        </m:e>
                        <m:e>
                          <m:r>
                            <m:rPr>
                              <m:sty m:val="bi"/>
                            </m:rPr>
                            <w:rPr>
                              <w:rFonts w:ascii="Cambria Math" w:hAnsi="Cambria Math"/>
                              <w:color w:val="000000"/>
                              <w:sz w:val="22"/>
                              <w:szCs w:val="22"/>
                            </w:rPr>
                            <m:t>0</m:t>
                          </m:r>
                        </m:e>
                        <m:e>
                          <m:sSub>
                            <m:sSubPr>
                              <m:ctrlPr>
                                <w:rPr>
                                  <w:rFonts w:ascii="Cambria Math" w:hAnsi="Cambria Math"/>
                                  <w:b/>
                                  <w:bCs/>
                                  <w:color w:val="000000"/>
                                  <w:sz w:val="22"/>
                                  <w:szCs w:val="22"/>
                                </w:rPr>
                              </m:ctrlPr>
                            </m:sSubPr>
                            <m:e>
                              <m:r>
                                <m:rPr>
                                  <m:nor/>
                                </m:rPr>
                                <w:rPr>
                                  <w:b/>
                                  <w:bCs/>
                                  <w:color w:val="000000"/>
                                  <w:sz w:val="22"/>
                                  <w:szCs w:val="22"/>
                                </w:rPr>
                                <m:t>X</m:t>
                              </m:r>
                            </m:e>
                            <m:sub>
                              <m:r>
                                <m:rPr>
                                  <m:sty m:val="bi"/>
                                </m:rPr>
                                <w:rPr>
                                  <w:rFonts w:ascii="Cambria Math" w:hAnsi="Cambria Math"/>
                                  <w:color w:val="000000"/>
                                  <w:sz w:val="22"/>
                                  <w:szCs w:val="22"/>
                                </w:rPr>
                                <m:t>P</m:t>
                              </m:r>
                            </m:sub>
                          </m:sSub>
                        </m:e>
                      </m:mr>
                    </m:m>
                  </m:e>
                </m:d>
                <m:d>
                  <m:dPr>
                    <m:begChr m:val="["/>
                    <m:endChr m:val="]"/>
                    <m:ctrlPr>
                      <w:rPr>
                        <w:rFonts w:ascii="Cambria Math" w:hAnsi="Cambria Math"/>
                        <w:i/>
                        <w:color w:val="000000"/>
                        <w:sz w:val="22"/>
                        <w:szCs w:val="22"/>
                      </w:rPr>
                    </m:ctrlPr>
                  </m:dPr>
                  <m:e>
                    <m:m>
                      <m:mPr>
                        <m:mcs>
                          <m:mc>
                            <m:mcPr>
                              <m:count m:val="1"/>
                              <m:mcJc m:val="center"/>
                            </m:mcPr>
                          </m:mc>
                        </m:mcs>
                        <m:ctrlPr>
                          <w:rPr>
                            <w:rFonts w:ascii="Cambria Math" w:hAnsi="Cambria Math"/>
                            <w:i/>
                            <w:color w:val="000000"/>
                            <w:sz w:val="22"/>
                            <w:szCs w:val="22"/>
                          </w:rPr>
                        </m:ctrlPr>
                      </m:mPr>
                      <m:mr>
                        <m:e>
                          <m:sSub>
                            <m:sSubPr>
                              <m:ctrlPr>
                                <w:rPr>
                                  <w:rFonts w:ascii="Cambria Math" w:hAnsi="Cambria Math"/>
                                  <w:b/>
                                  <w:bCs/>
                                  <w:color w:val="000000"/>
                                  <w:sz w:val="22"/>
                                  <w:szCs w:val="22"/>
                                </w:rPr>
                              </m:ctrlPr>
                            </m:sSubPr>
                            <m:e>
                              <m:r>
                                <m:rPr>
                                  <m:nor/>
                                </m:rPr>
                                <w:rPr>
                                  <w:b/>
                                  <w:bCs/>
                                  <w:color w:val="000000"/>
                                  <w:sz w:val="22"/>
                                  <w:szCs w:val="22"/>
                                </w:rPr>
                                <m:t>C</m:t>
                              </m:r>
                            </m:e>
                            <m:sub>
                              <m:r>
                                <m:rPr>
                                  <m:sty m:val="bi"/>
                                </m:rPr>
                                <w:rPr>
                                  <w:rFonts w:ascii="Cambria Math" w:hAnsi="Cambria Math"/>
                                  <w:color w:val="000000"/>
                                  <w:sz w:val="22"/>
                                  <w:szCs w:val="22"/>
                                </w:rPr>
                                <m:t>1</m:t>
                              </m:r>
                            </m:sub>
                          </m:sSub>
                        </m:e>
                      </m:mr>
                      <m:mr>
                        <m:e>
                          <m:r>
                            <m:rPr>
                              <m:sty m:val="bi"/>
                            </m:rPr>
                            <w:rPr>
                              <w:rFonts w:ascii="Cambria Math" w:hAnsi="Cambria Math"/>
                              <w:color w:val="000000"/>
                              <w:sz w:val="22"/>
                              <w:szCs w:val="22"/>
                            </w:rPr>
                            <m:t>⋮</m:t>
                          </m:r>
                        </m:e>
                      </m:mr>
                      <m:mr>
                        <m:e>
                          <m:sSub>
                            <m:sSubPr>
                              <m:ctrlPr>
                                <w:rPr>
                                  <w:rFonts w:ascii="Cambria Math" w:hAnsi="Cambria Math"/>
                                  <w:b/>
                                  <w:bCs/>
                                  <w:color w:val="000000"/>
                                  <w:sz w:val="22"/>
                                  <w:szCs w:val="22"/>
                                </w:rPr>
                              </m:ctrlPr>
                            </m:sSubPr>
                            <m:e>
                              <m:r>
                                <m:rPr>
                                  <m:nor/>
                                </m:rPr>
                                <w:rPr>
                                  <w:b/>
                                  <w:bCs/>
                                  <w:color w:val="000000"/>
                                  <w:sz w:val="22"/>
                                  <w:szCs w:val="22"/>
                                </w:rPr>
                                <m:t>C</m:t>
                              </m:r>
                            </m:e>
                            <m:sub>
                              <m:r>
                                <m:rPr>
                                  <m:sty m:val="bi"/>
                                </m:rPr>
                                <w:rPr>
                                  <w:rFonts w:ascii="Cambria Math" w:hAnsi="Cambria Math"/>
                                  <w:color w:val="000000"/>
                                  <w:sz w:val="22"/>
                                  <w:szCs w:val="22"/>
                                </w:rPr>
                                <m:t>P</m:t>
                              </m:r>
                            </m:sub>
                          </m:sSub>
                        </m:e>
                      </m:mr>
                    </m:m>
                  </m:e>
                </m:d>
              </m:oMath>
            </m:oMathPara>
          </w:p>
        </w:tc>
        <w:tc>
          <w:tcPr>
            <w:tcW w:w="1089" w:type="dxa"/>
            <w:tcBorders>
              <w:top w:val="nil"/>
              <w:left w:val="nil"/>
              <w:bottom w:val="nil"/>
              <w:right w:val="nil"/>
            </w:tcBorders>
            <w:shd w:val="clear" w:color="auto" w:fill="auto"/>
          </w:tcPr>
          <w:p w14:paraId="162E0965" w14:textId="77777777" w:rsidR="00456735" w:rsidRPr="00BA6D15" w:rsidRDefault="00456735" w:rsidP="00A46CB5">
            <w:pPr>
              <w:jc w:val="both"/>
              <w:rPr>
                <w:color w:val="000000"/>
                <w:sz w:val="22"/>
                <w:szCs w:val="22"/>
                <w:lang w:eastAsia="zh-CN"/>
              </w:rPr>
            </w:pPr>
          </w:p>
          <w:p w14:paraId="7F2B147F" w14:textId="2160FE18" w:rsidR="00456735" w:rsidRPr="00BA6D15" w:rsidRDefault="00456735" w:rsidP="00A46CB5">
            <w:pPr>
              <w:jc w:val="both"/>
              <w:rPr>
                <w:color w:val="000000"/>
                <w:sz w:val="22"/>
                <w:szCs w:val="22"/>
                <w:lang w:eastAsia="zh-CN"/>
              </w:rPr>
            </w:pPr>
            <w:r w:rsidRPr="00BA6D15">
              <w:rPr>
                <w:color w:val="000000"/>
                <w:sz w:val="22"/>
                <w:szCs w:val="22"/>
              </w:rPr>
              <w:t>Eq. (</w:t>
            </w:r>
            <w:r w:rsidR="007770D8">
              <w:rPr>
                <w:color w:val="000000"/>
                <w:sz w:val="22"/>
                <w:szCs w:val="22"/>
              </w:rPr>
              <w:t>5</w:t>
            </w:r>
            <w:r w:rsidRPr="00BA6D15">
              <w:rPr>
                <w:color w:val="000000"/>
                <w:sz w:val="22"/>
                <w:szCs w:val="22"/>
              </w:rPr>
              <w:t>)</w:t>
            </w:r>
          </w:p>
        </w:tc>
      </w:tr>
    </w:tbl>
    <w:p w14:paraId="5DC9BDB4" w14:textId="77777777" w:rsidR="00E0254F" w:rsidRDefault="00E0254F" w:rsidP="00524C76">
      <w:pPr>
        <w:pStyle w:val="paragraph"/>
        <w:spacing w:before="0" w:beforeAutospacing="0" w:after="0" w:afterAutospacing="0"/>
        <w:jc w:val="both"/>
        <w:rPr>
          <w:rFonts w:ascii="Times New Roman" w:eastAsia="Times New Roman" w:hAnsi="Times New Roman" w:cs="Times New Roman"/>
          <w:color w:val="000000"/>
          <w:sz w:val="22"/>
          <w:szCs w:val="22"/>
        </w:rPr>
      </w:pPr>
    </w:p>
    <w:p w14:paraId="34B702A8" w14:textId="0833D9F9" w:rsidR="005F0E11" w:rsidRPr="005F0E11" w:rsidRDefault="00852F6E" w:rsidP="002F73D6">
      <w:pPr>
        <w:pStyle w:val="paragraph"/>
        <w:spacing w:before="0" w:beforeAutospacing="0" w:after="0" w:afterAutospacing="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linear regression as described in </w:t>
      </w:r>
      <w:r w:rsidR="003F148A" w:rsidRPr="005F01BA">
        <w:rPr>
          <w:rFonts w:ascii="Times New Roman" w:eastAsia="Times New Roman" w:hAnsi="Times New Roman" w:cs="Times New Roman"/>
          <w:color w:val="000000"/>
          <w:sz w:val="22"/>
          <w:szCs w:val="22"/>
        </w:rPr>
        <w:t>Eq. (</w:t>
      </w:r>
      <w:r w:rsidR="003F148A">
        <w:rPr>
          <w:rFonts w:ascii="Times New Roman" w:eastAsia="Times New Roman" w:hAnsi="Times New Roman" w:cs="Times New Roman"/>
          <w:color w:val="000000"/>
          <w:sz w:val="22"/>
          <w:szCs w:val="22"/>
        </w:rPr>
        <w:t>3</w:t>
      </w:r>
      <w:r w:rsidR="003F148A" w:rsidRPr="005F01BA">
        <w:rPr>
          <w:rFonts w:ascii="Times New Roman" w:eastAsia="Times New Roman" w:hAnsi="Times New Roman" w:cs="Times New Roman"/>
          <w:color w:val="000000"/>
          <w:sz w:val="22"/>
          <w:szCs w:val="22"/>
        </w:rPr>
        <w:t>)</w:t>
      </w:r>
      <w:r w:rsidR="003015D7">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color w:val="000000"/>
          <w:sz w:val="22"/>
          <w:szCs w:val="22"/>
        </w:rPr>
        <w:t>for brevity</w:t>
      </w:r>
      <w:r w:rsidR="003F148A">
        <w:rPr>
          <w:rFonts w:ascii="Times New Roman" w:eastAsia="Times New Roman" w:hAnsi="Times New Roman" w:cs="Times New Roman"/>
          <w:color w:val="000000"/>
          <w:sz w:val="22"/>
          <w:szCs w:val="22"/>
        </w:rPr>
        <w:t xml:space="preserve"> </w:t>
      </w:r>
      <m:oMath>
        <m:r>
          <m:rPr>
            <m:sty m:val="b"/>
          </m:rPr>
          <w:rPr>
            <w:rFonts w:ascii="Cambria Math" w:eastAsia="Times New Roman" w:hAnsi="Cambria Math" w:cs="Times New Roman"/>
            <w:color w:val="000000"/>
            <w:sz w:val="22"/>
            <w:szCs w:val="22"/>
          </w:rPr>
          <m:t>Y=XC</m:t>
        </m:r>
      </m:oMath>
      <w:r w:rsidR="003015D7">
        <w:rPr>
          <w:rFonts w:ascii="Times New Roman" w:eastAsia="Times New Roman" w:hAnsi="Times New Roman" w:cs="Times New Roman"/>
          <w:color w:val="000000"/>
          <w:sz w:val="22"/>
          <w:szCs w:val="22"/>
        </w:rPr>
        <w:t>)</w:t>
      </w:r>
      <w:r w:rsidR="003F148A" w:rsidRPr="002E0E54">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color w:val="000000"/>
          <w:sz w:val="22"/>
          <w:szCs w:val="22"/>
        </w:rPr>
        <w:t xml:space="preserve">can be </w:t>
      </w:r>
      <w:r w:rsidR="005F0E11">
        <w:rPr>
          <w:rFonts w:ascii="Times New Roman" w:eastAsia="Times New Roman" w:hAnsi="Times New Roman" w:cs="Times New Roman"/>
          <w:color w:val="000000"/>
          <w:sz w:val="22"/>
          <w:szCs w:val="22"/>
        </w:rPr>
        <w:t xml:space="preserve">further </w:t>
      </w:r>
      <w:r>
        <w:rPr>
          <w:rFonts w:ascii="Times New Roman" w:eastAsia="Times New Roman" w:hAnsi="Times New Roman" w:cs="Times New Roman"/>
          <w:color w:val="000000"/>
          <w:sz w:val="22"/>
          <w:szCs w:val="22"/>
        </w:rPr>
        <w:t>transformed into a Bayesian regression</w:t>
      </w:r>
      <w:r w:rsidR="00A65115">
        <w:rPr>
          <w:rFonts w:ascii="Times New Roman" w:eastAsia="Times New Roman" w:hAnsi="Times New Roman" w:cs="Times New Roman"/>
          <w:color w:val="000000"/>
          <w:sz w:val="22"/>
          <w:szCs w:val="22"/>
        </w:rPr>
        <w:t xml:space="preserve"> </w:t>
      </w:r>
      <m:oMath>
        <m:r>
          <m:rPr>
            <m:sty m:val="b"/>
          </m:rPr>
          <w:rPr>
            <w:rFonts w:ascii="Cambria Math" w:eastAsia="Times New Roman" w:hAnsi="Cambria Math" w:cs="Times New Roman"/>
            <w:color w:val="000000"/>
            <w:sz w:val="22"/>
            <w:szCs w:val="22"/>
          </w:rPr>
          <m:t>Y=</m:t>
        </m:r>
        <m:r>
          <m:rPr>
            <m:scr m:val="script"/>
            <m:sty m:val="p"/>
          </m:rPr>
          <w:rPr>
            <w:rFonts w:ascii="Cambria Math" w:hAnsi="Cambria Math" w:cs="Cambria Math"/>
            <w:color w:val="000000"/>
            <w:sz w:val="23"/>
            <w:szCs w:val="23"/>
          </w:rPr>
          <m:t>N</m:t>
        </m:r>
        <m:d>
          <m:dPr>
            <m:ctrlPr>
              <w:rPr>
                <w:rFonts w:ascii="Cambria Math" w:eastAsia="Times New Roman" w:hAnsi="Cambria Math" w:cs="Times New Roman"/>
                <w:b/>
                <w:bCs/>
                <w:iCs/>
                <w:color w:val="000000"/>
                <w:sz w:val="22"/>
                <w:szCs w:val="22"/>
              </w:rPr>
            </m:ctrlPr>
          </m:dPr>
          <m:e>
            <m:r>
              <m:rPr>
                <m:sty m:val="b"/>
              </m:rPr>
              <w:rPr>
                <w:rFonts w:ascii="Cambria Math" w:eastAsia="Times New Roman" w:hAnsi="Cambria Math" w:cs="Times New Roman"/>
                <w:color w:val="000000"/>
                <w:sz w:val="22"/>
                <w:szCs w:val="22"/>
              </w:rPr>
              <m:t xml:space="preserve">XC, </m:t>
            </m:r>
            <m:r>
              <m:rPr>
                <m:sty m:val="p"/>
              </m:rPr>
              <w:rPr>
                <w:rFonts w:ascii="Cambria Math" w:eastAsia="Times New Roman" w:hAnsi="Cambria Math" w:cs="Times New Roman"/>
                <w:color w:val="000000"/>
                <w:sz w:val="22"/>
                <w:szCs w:val="22"/>
              </w:rPr>
              <m:t>σ</m:t>
            </m:r>
            <m:ctrlPr>
              <w:rPr>
                <w:rFonts w:ascii="Cambria Math" w:eastAsia="Times New Roman" w:hAnsi="Cambria Math" w:cs="Times New Roman"/>
                <w:iCs/>
                <w:color w:val="000000"/>
                <w:sz w:val="22"/>
                <w:szCs w:val="22"/>
              </w:rPr>
            </m:ctrlPr>
          </m:e>
        </m:d>
      </m:oMath>
      <w:r w:rsidR="005F0E11">
        <w:rPr>
          <w:rFonts w:ascii="Times New Roman" w:eastAsia="Times New Roman" w:hAnsi="Times New Roman" w:cs="Times New Roman"/>
          <w:iCs/>
          <w:color w:val="000000"/>
          <w:sz w:val="22"/>
          <w:szCs w:val="22"/>
        </w:rPr>
        <w:t xml:space="preserve"> where </w:t>
      </w:r>
      <m:oMath>
        <m:r>
          <m:rPr>
            <m:scr m:val="script"/>
            <m:sty m:val="p"/>
          </m:rPr>
          <w:rPr>
            <w:rFonts w:ascii="Cambria Math" w:hAnsi="Cambria Math" w:cs="Cambria Math"/>
            <w:color w:val="000000"/>
            <w:sz w:val="23"/>
            <w:szCs w:val="23"/>
          </w:rPr>
          <m:t>N</m:t>
        </m:r>
      </m:oMath>
      <w:r w:rsidR="005F0E11">
        <w:rPr>
          <w:rFonts w:ascii="Times New Roman" w:eastAsia="Times New Roman" w:hAnsi="Times New Roman" w:cs="Times New Roman"/>
          <w:color w:val="000000"/>
          <w:sz w:val="23"/>
          <w:szCs w:val="23"/>
        </w:rPr>
        <w:t xml:space="preserve"> and </w:t>
      </w:r>
      <m:oMath>
        <m:r>
          <m:rPr>
            <m:sty m:val="p"/>
          </m:rPr>
          <w:rPr>
            <w:rFonts w:ascii="Cambria Math" w:eastAsia="Times New Roman" w:hAnsi="Cambria Math" w:cs="Times New Roman"/>
            <w:color w:val="000000"/>
            <w:sz w:val="22"/>
            <w:szCs w:val="22"/>
          </w:rPr>
          <m:t>σ</m:t>
        </m:r>
      </m:oMath>
      <w:r w:rsidR="005F0E11">
        <w:rPr>
          <w:rFonts w:ascii="Times New Roman" w:eastAsia="Times New Roman" w:hAnsi="Times New Roman" w:cs="Times New Roman"/>
          <w:color w:val="000000"/>
          <w:sz w:val="23"/>
          <w:szCs w:val="23"/>
        </w:rPr>
        <w:t xml:space="preserve"> are normal distribution and standard deviation respectively. </w:t>
      </w:r>
      <w:r w:rsidR="002F73D6">
        <w:rPr>
          <w:rFonts w:ascii="Times New Roman" w:eastAsia="Times New Roman" w:hAnsi="Times New Roman" w:cs="Times New Roman"/>
          <w:color w:val="000000"/>
          <w:sz w:val="23"/>
          <w:szCs w:val="23"/>
        </w:rPr>
        <w:t xml:space="preserve">We used uninformative priors </w:t>
      </w:r>
      <m:oMath>
        <m:r>
          <m:rPr>
            <m:scr m:val="script"/>
            <m:sty m:val="p"/>
          </m:rPr>
          <w:rPr>
            <w:rFonts w:ascii="Cambria Math" w:hAnsi="Cambria Math" w:cs="Cambria Math"/>
            <w:color w:val="000000"/>
            <w:sz w:val="23"/>
            <w:szCs w:val="23"/>
          </w:rPr>
          <m:t>N</m:t>
        </m:r>
        <m:d>
          <m:dPr>
            <m:ctrlPr>
              <w:rPr>
                <w:rFonts w:ascii="Cambria Math" w:eastAsia="Times New Roman" w:hAnsi="Cambria Math" w:cs="Times New Roman"/>
                <w:iCs/>
                <w:color w:val="000000"/>
                <w:sz w:val="22"/>
                <w:szCs w:val="22"/>
              </w:rPr>
            </m:ctrlPr>
          </m:dPr>
          <m:e>
            <m:r>
              <m:rPr>
                <m:sty m:val="p"/>
              </m:rPr>
              <w:rPr>
                <w:rFonts w:ascii="Cambria Math" w:eastAsia="Times New Roman" w:hAnsi="Cambria Math" w:cs="Times New Roman"/>
                <w:color w:val="000000"/>
                <w:sz w:val="22"/>
                <w:szCs w:val="22"/>
              </w:rPr>
              <m:t>0,1</m:t>
            </m:r>
          </m:e>
        </m:d>
      </m:oMath>
      <w:r w:rsidR="002F73D6">
        <w:rPr>
          <w:rFonts w:ascii="Times New Roman" w:eastAsia="Times New Roman" w:hAnsi="Times New Roman" w:cs="Times New Roman"/>
          <w:iCs/>
          <w:color w:val="000000"/>
          <w:sz w:val="22"/>
          <w:szCs w:val="22"/>
        </w:rPr>
        <w:t xml:space="preserve"> for all gLV parameters and</w:t>
      </w:r>
      <w:r w:rsidR="008D1A2A">
        <w:rPr>
          <w:rFonts w:ascii="Times New Roman" w:eastAsia="Times New Roman" w:hAnsi="Times New Roman" w:cs="Times New Roman"/>
          <w:iCs/>
          <w:color w:val="000000"/>
          <w:sz w:val="22"/>
          <w:szCs w:val="22"/>
        </w:rPr>
        <w:t xml:space="preserve"> Stan program</w:t>
      </w:r>
      <w:ins w:id="560" w:author="刘 红宾" w:date="2021-04-03T20:29:00Z">
        <w:r w:rsidR="00E45898">
          <w:rPr>
            <w:rFonts w:ascii="Times New Roman" w:eastAsia="Times New Roman" w:hAnsi="Times New Roman" w:cs="Times New Roman"/>
            <w:iCs/>
            <w:color w:val="000000"/>
            <w:sz w:val="22"/>
            <w:szCs w:val="22"/>
          </w:rPr>
          <w:t xml:space="preserve"> </w:t>
        </w:r>
      </w:ins>
      <w:ins w:id="561" w:author="刘 红宾" w:date="2021-04-03T20:32:00Z">
        <w:r w:rsidR="00741612">
          <w:rPr>
            <w:rFonts w:ascii="Times New Roman" w:eastAsia="Times New Roman" w:hAnsi="Times New Roman" w:cs="Times New Roman"/>
            <w:iCs/>
            <w:color w:val="000000"/>
            <w:sz w:val="22"/>
            <w:szCs w:val="22"/>
          </w:rPr>
          <w:fldChar w:fldCharType="begin"/>
        </w:r>
      </w:ins>
      <w:ins w:id="562" w:author="刘 红宾" w:date="2021-04-04T15:03:00Z">
        <w:r w:rsidR="00FD0EB7">
          <w:rPr>
            <w:rFonts w:ascii="Times New Roman" w:eastAsia="Times New Roman" w:hAnsi="Times New Roman" w:cs="Times New Roman"/>
            <w:iCs/>
            <w:color w:val="000000"/>
            <w:sz w:val="22"/>
            <w:szCs w:val="22"/>
          </w:rPr>
          <w:instrText xml:space="preserve"> ADDIN NE.Ref.{2413FAE2-CF57-4490-8AA1-936148F34015}</w:instrText>
        </w:r>
      </w:ins>
      <w:r w:rsidR="00741612">
        <w:rPr>
          <w:rFonts w:ascii="Times New Roman" w:eastAsia="Times New Roman" w:hAnsi="Times New Roman" w:cs="Times New Roman"/>
          <w:iCs/>
          <w:color w:val="000000"/>
          <w:sz w:val="22"/>
          <w:szCs w:val="22"/>
        </w:rPr>
        <w:fldChar w:fldCharType="separate"/>
      </w:r>
      <w:ins w:id="563" w:author="刘 红宾" w:date="2021-04-04T17:04:00Z">
        <w:r w:rsidR="00C2571B">
          <w:rPr>
            <w:rFonts w:hAnsiTheme="minorHAnsi"/>
            <w:color w:val="080000"/>
            <w:sz w:val="22"/>
            <w:szCs w:val="22"/>
          </w:rPr>
          <w:t>[89]</w:t>
        </w:r>
      </w:ins>
      <w:ins w:id="564" w:author="刘 红宾" w:date="2021-04-03T20:32:00Z">
        <w:r w:rsidR="00741612">
          <w:rPr>
            <w:rFonts w:ascii="Times New Roman" w:eastAsia="Times New Roman" w:hAnsi="Times New Roman" w:cs="Times New Roman"/>
            <w:iCs/>
            <w:color w:val="000000"/>
            <w:sz w:val="22"/>
            <w:szCs w:val="22"/>
          </w:rPr>
          <w:fldChar w:fldCharType="end"/>
        </w:r>
      </w:ins>
      <w:r w:rsidR="008D1A2A">
        <w:rPr>
          <w:rFonts w:ascii="Times New Roman" w:eastAsia="Times New Roman" w:hAnsi="Times New Roman" w:cs="Times New Roman"/>
          <w:iCs/>
          <w:color w:val="000000"/>
          <w:sz w:val="22"/>
          <w:szCs w:val="22"/>
        </w:rPr>
        <w:t xml:space="preserve"> to</w:t>
      </w:r>
      <w:r w:rsidR="002F73D6">
        <w:rPr>
          <w:rFonts w:ascii="Times New Roman" w:eastAsia="Times New Roman" w:hAnsi="Times New Roman" w:cs="Times New Roman"/>
          <w:iCs/>
          <w:color w:val="000000"/>
          <w:sz w:val="22"/>
          <w:szCs w:val="22"/>
        </w:rPr>
        <w:t xml:space="preserve"> produce posterior distributions for each parameter after “no U-turn” sampling of 10,000 samples from at least 3 independent Markov chain Monte Carlo traces. </w:t>
      </w:r>
      <w:r w:rsidR="00854617">
        <w:rPr>
          <w:rFonts w:ascii="Times New Roman" w:eastAsia="Times New Roman" w:hAnsi="Times New Roman" w:cs="Times New Roman"/>
          <w:iCs/>
          <w:color w:val="000000"/>
          <w:sz w:val="22"/>
          <w:szCs w:val="22"/>
        </w:rPr>
        <w:t>Since Stan is computationally expensive, we limited the inferences of dietary fiber responders to the top 20 bacterial species with the highest absolute abundances.</w:t>
      </w:r>
    </w:p>
    <w:p w14:paraId="00D70277" w14:textId="77777777" w:rsidR="005F0E11" w:rsidRDefault="005F0E11" w:rsidP="00524C76">
      <w:pPr>
        <w:pStyle w:val="paragraph"/>
        <w:spacing w:before="0" w:beforeAutospacing="0" w:after="0" w:afterAutospacing="0"/>
        <w:jc w:val="both"/>
        <w:rPr>
          <w:rFonts w:ascii="Times New Roman" w:eastAsia="Times New Roman" w:hAnsi="Times New Roman" w:cs="Times New Roman"/>
          <w:color w:val="000000"/>
          <w:sz w:val="22"/>
          <w:szCs w:val="22"/>
        </w:rPr>
      </w:pPr>
    </w:p>
    <w:p w14:paraId="28AFC5D5" w14:textId="70F46979" w:rsidR="00DC5CF5" w:rsidRPr="00DC5CF5" w:rsidRDefault="002646B6" w:rsidP="00DC5CF5">
      <w:pPr>
        <w:pStyle w:val="paragraph"/>
        <w:spacing w:before="0" w:beforeAutospacing="0" w:after="0" w:afterAutospacing="0"/>
        <w:jc w:val="both"/>
        <w:rPr>
          <w:rFonts w:ascii="Times New Roman" w:eastAsia="Times New Roman" w:hAnsi="Times New Roman" w:cs="Times New Roman"/>
          <w:color w:val="000000"/>
          <w:sz w:val="22"/>
          <w:szCs w:val="22"/>
        </w:rPr>
      </w:pPr>
      <w:r w:rsidRPr="00BA6D15">
        <w:rPr>
          <w:rFonts w:ascii="Times New Roman" w:eastAsia="Times New Roman" w:hAnsi="Times New Roman" w:cs="Times New Roman"/>
          <w:b/>
          <w:bCs/>
          <w:color w:val="000000"/>
          <w:sz w:val="22"/>
          <w:szCs w:val="22"/>
        </w:rPr>
        <w:t>S</w:t>
      </w:r>
      <w:r w:rsidR="00641389">
        <w:rPr>
          <w:rFonts w:ascii="Times New Roman" w:eastAsia="Times New Roman" w:hAnsi="Times New Roman" w:cs="Times New Roman"/>
          <w:b/>
          <w:bCs/>
          <w:color w:val="000000"/>
          <w:sz w:val="22"/>
          <w:szCs w:val="22"/>
        </w:rPr>
        <w:t xml:space="preserve">ignificance </w:t>
      </w:r>
      <w:r w:rsidRPr="00BA6D15">
        <w:rPr>
          <w:rFonts w:ascii="Times New Roman" w:eastAsia="Times New Roman" w:hAnsi="Times New Roman" w:cs="Times New Roman"/>
          <w:b/>
          <w:bCs/>
          <w:color w:val="000000"/>
          <w:sz w:val="22"/>
          <w:szCs w:val="22"/>
        </w:rPr>
        <w:t>test of base</w:t>
      </w:r>
      <w:r w:rsidR="005A3B2C">
        <w:rPr>
          <w:rFonts w:ascii="Times New Roman" w:eastAsia="Times New Roman" w:hAnsi="Times New Roman" w:cs="Times New Roman"/>
          <w:b/>
          <w:bCs/>
          <w:color w:val="000000"/>
          <w:sz w:val="22"/>
          <w:szCs w:val="22"/>
        </w:rPr>
        <w:t>line</w:t>
      </w:r>
      <w:r w:rsidRPr="00BA6D15">
        <w:rPr>
          <w:rFonts w:ascii="Times New Roman" w:eastAsia="Times New Roman" w:hAnsi="Times New Roman" w:cs="Times New Roman"/>
          <w:b/>
          <w:bCs/>
          <w:color w:val="000000"/>
          <w:sz w:val="22"/>
          <w:szCs w:val="22"/>
        </w:rPr>
        <w:t>-dependent responses.</w:t>
      </w:r>
      <w:r w:rsidRPr="00BA6D15">
        <w:rPr>
          <w:rFonts w:ascii="Times New Roman" w:eastAsia="Times New Roman" w:hAnsi="Times New Roman" w:cs="Times New Roman"/>
          <w:color w:val="000000"/>
          <w:sz w:val="22"/>
          <w:szCs w:val="22"/>
        </w:rPr>
        <w:t xml:space="preserve"> </w:t>
      </w:r>
      <w:r w:rsidR="000660EF" w:rsidRPr="00BA6D15">
        <w:rPr>
          <w:rFonts w:ascii="Times New Roman" w:eastAsia="Times New Roman" w:hAnsi="Times New Roman" w:cs="Times New Roman"/>
          <w:color w:val="000000"/>
          <w:sz w:val="22"/>
          <w:szCs w:val="22"/>
        </w:rPr>
        <w:t xml:space="preserve">Sequential non-negative matrix factorization </w:t>
      </w:r>
      <w:ins w:id="565" w:author="刘 红宾" w:date="2021-04-03T20:49:00Z">
        <w:r w:rsidR="005577A8">
          <w:rPr>
            <w:rFonts w:ascii="Times New Roman" w:eastAsia="Times New Roman" w:hAnsi="Times New Roman" w:cs="Times New Roman"/>
            <w:color w:val="000000"/>
            <w:sz w:val="22"/>
            <w:szCs w:val="22"/>
          </w:rPr>
          <w:fldChar w:fldCharType="begin"/>
        </w:r>
      </w:ins>
      <w:ins w:id="566" w:author="刘 红宾" w:date="2021-04-04T15:03:00Z">
        <w:r w:rsidR="00FD0EB7">
          <w:rPr>
            <w:rFonts w:ascii="Times New Roman" w:eastAsia="Times New Roman" w:hAnsi="Times New Roman" w:cs="Times New Roman"/>
            <w:color w:val="000000"/>
            <w:sz w:val="22"/>
            <w:szCs w:val="22"/>
          </w:rPr>
          <w:instrText xml:space="preserve"> ADDIN NE.Ref.{D3B0C3BC-95E8-42EF-8D14-BB563BAD7106}</w:instrText>
        </w:r>
      </w:ins>
      <w:r w:rsidR="005577A8">
        <w:rPr>
          <w:rFonts w:ascii="Times New Roman" w:eastAsia="Times New Roman" w:hAnsi="Times New Roman" w:cs="Times New Roman"/>
          <w:color w:val="000000"/>
          <w:sz w:val="22"/>
          <w:szCs w:val="22"/>
        </w:rPr>
        <w:fldChar w:fldCharType="separate"/>
      </w:r>
      <w:ins w:id="567" w:author="刘 红宾" w:date="2021-04-04T17:04:00Z">
        <w:r w:rsidR="00C2571B">
          <w:rPr>
            <w:rFonts w:hAnsiTheme="minorHAnsi"/>
            <w:color w:val="080000"/>
            <w:sz w:val="22"/>
            <w:szCs w:val="22"/>
          </w:rPr>
          <w:t>[90]</w:t>
        </w:r>
      </w:ins>
      <w:ins w:id="568" w:author="刘 红宾" w:date="2021-04-03T20:49:00Z">
        <w:r w:rsidR="005577A8">
          <w:rPr>
            <w:rFonts w:ascii="Times New Roman" w:eastAsia="Times New Roman" w:hAnsi="Times New Roman" w:cs="Times New Roman"/>
            <w:color w:val="000000"/>
            <w:sz w:val="22"/>
            <w:szCs w:val="22"/>
          </w:rPr>
          <w:fldChar w:fldCharType="end"/>
        </w:r>
      </w:ins>
      <w:ins w:id="569" w:author="刘 红宾" w:date="2021-04-03T20:50:00Z">
        <w:r w:rsidR="005577A8">
          <w:rPr>
            <w:rFonts w:ascii="Times New Roman" w:eastAsia="Times New Roman" w:hAnsi="Times New Roman" w:cs="Times New Roman"/>
            <w:color w:val="000000"/>
            <w:sz w:val="22"/>
            <w:szCs w:val="22"/>
          </w:rPr>
          <w:t xml:space="preserve"> </w:t>
        </w:r>
      </w:ins>
      <w:r w:rsidR="000660EF" w:rsidRPr="00BA6D15">
        <w:rPr>
          <w:rFonts w:ascii="Times New Roman" w:eastAsia="Times New Roman" w:hAnsi="Times New Roman" w:cs="Times New Roman"/>
          <w:color w:val="000000"/>
          <w:sz w:val="22"/>
          <w:szCs w:val="22"/>
        </w:rPr>
        <w:t xml:space="preserve">was applied to </w:t>
      </w:r>
      <w:r w:rsidR="000A1733" w:rsidRPr="00BA6D15">
        <w:rPr>
          <w:rFonts w:ascii="Times New Roman" w:eastAsia="Times New Roman" w:hAnsi="Times New Roman" w:cs="Times New Roman"/>
          <w:color w:val="000000"/>
          <w:sz w:val="22"/>
          <w:szCs w:val="22"/>
        </w:rPr>
        <w:t>transform all high-dimensional</w:t>
      </w:r>
      <w:r w:rsidR="000660EF" w:rsidRPr="00BA6D15">
        <w:rPr>
          <w:rFonts w:ascii="Times New Roman" w:eastAsia="Times New Roman" w:hAnsi="Times New Roman" w:cs="Times New Roman"/>
          <w:color w:val="000000"/>
          <w:sz w:val="22"/>
          <w:szCs w:val="22"/>
        </w:rPr>
        <w:t xml:space="preserve"> time series data from both intervention (inulin and resistant starch) and control group </w:t>
      </w:r>
      <w:r w:rsidR="000A1733" w:rsidRPr="00BA6D15">
        <w:rPr>
          <w:rFonts w:ascii="Times New Roman" w:eastAsia="Times New Roman" w:hAnsi="Times New Roman" w:cs="Times New Roman"/>
          <w:color w:val="000000"/>
          <w:sz w:val="22"/>
          <w:szCs w:val="22"/>
        </w:rPr>
        <w:t xml:space="preserve">into </w:t>
      </w:r>
      <w:r w:rsidR="008008E4" w:rsidRPr="00BA6D15">
        <w:rPr>
          <w:rFonts w:ascii="Times New Roman" w:eastAsia="Times New Roman" w:hAnsi="Times New Roman" w:cs="Times New Roman"/>
          <w:color w:val="000000"/>
          <w:sz w:val="22"/>
          <w:szCs w:val="22"/>
        </w:rPr>
        <w:t>two</w:t>
      </w:r>
      <w:r w:rsidR="000A1733" w:rsidRPr="00BA6D15">
        <w:rPr>
          <w:rFonts w:ascii="Times New Roman" w:eastAsia="Times New Roman" w:hAnsi="Times New Roman" w:cs="Times New Roman"/>
          <w:color w:val="000000"/>
          <w:sz w:val="22"/>
          <w:szCs w:val="22"/>
        </w:rPr>
        <w:t xml:space="preserve">-dimensional space. We </w:t>
      </w:r>
      <w:r w:rsidR="008008E4" w:rsidRPr="00BA6D15">
        <w:rPr>
          <w:rFonts w:ascii="Times New Roman" w:eastAsia="Times New Roman" w:hAnsi="Times New Roman" w:cs="Times New Roman"/>
          <w:color w:val="000000"/>
          <w:sz w:val="22"/>
          <w:szCs w:val="22"/>
        </w:rPr>
        <w:t xml:space="preserve">chose </w:t>
      </w:r>
      <w:r w:rsidR="000E27A0">
        <w:rPr>
          <w:rFonts w:ascii="Times New Roman" w:eastAsia="Times New Roman" w:hAnsi="Times New Roman" w:cs="Times New Roman"/>
          <w:color w:val="000000"/>
          <w:sz w:val="22"/>
          <w:szCs w:val="22"/>
        </w:rPr>
        <w:t>two factors</w:t>
      </w:r>
      <w:r w:rsidR="000A1733" w:rsidRPr="00BA6D15">
        <w:rPr>
          <w:rFonts w:ascii="Times New Roman" w:eastAsia="Times New Roman" w:hAnsi="Times New Roman" w:cs="Times New Roman"/>
          <w:color w:val="000000"/>
          <w:sz w:val="22"/>
          <w:szCs w:val="22"/>
        </w:rPr>
        <w:t xml:space="preserve"> </w:t>
      </w:r>
      <w:r w:rsidR="000E27A0">
        <w:rPr>
          <w:rFonts w:ascii="Times New Roman" w:eastAsia="Times New Roman" w:hAnsi="Times New Roman" w:cs="Times New Roman"/>
          <w:color w:val="000000"/>
          <w:sz w:val="22"/>
          <w:szCs w:val="22"/>
        </w:rPr>
        <w:t>because</w:t>
      </w:r>
      <w:r w:rsidR="000A1733" w:rsidRPr="00BA6D15">
        <w:rPr>
          <w:rFonts w:ascii="Times New Roman" w:eastAsia="Times New Roman" w:hAnsi="Times New Roman" w:cs="Times New Roman"/>
          <w:color w:val="000000"/>
          <w:sz w:val="22"/>
          <w:szCs w:val="22"/>
        </w:rPr>
        <w:t xml:space="preserve"> (1) reconstructed time series from </w:t>
      </w:r>
      <w:r w:rsidR="00B73531">
        <w:rPr>
          <w:rFonts w:ascii="Times New Roman" w:eastAsia="Times New Roman" w:hAnsi="Times New Roman" w:cs="Times New Roman"/>
          <w:color w:val="000000"/>
          <w:sz w:val="22"/>
          <w:szCs w:val="22"/>
        </w:rPr>
        <w:t xml:space="preserve">the </w:t>
      </w:r>
      <w:r w:rsidR="008008E4" w:rsidRPr="00BA6D15">
        <w:rPr>
          <w:rFonts w:ascii="Times New Roman" w:eastAsia="Times New Roman" w:hAnsi="Times New Roman" w:cs="Times New Roman"/>
          <w:color w:val="000000"/>
          <w:sz w:val="22"/>
          <w:szCs w:val="22"/>
        </w:rPr>
        <w:t>t</w:t>
      </w:r>
      <w:r w:rsidR="000A1733" w:rsidRPr="00BA6D15">
        <w:rPr>
          <w:rFonts w:ascii="Times New Roman" w:eastAsia="Times New Roman" w:hAnsi="Times New Roman" w:cs="Times New Roman"/>
          <w:color w:val="000000"/>
          <w:sz w:val="22"/>
          <w:szCs w:val="22"/>
        </w:rPr>
        <w:t xml:space="preserve">wo </w:t>
      </w:r>
      <w:r w:rsidR="00B73531">
        <w:rPr>
          <w:rFonts w:ascii="Times New Roman" w:eastAsia="Times New Roman" w:hAnsi="Times New Roman" w:cs="Times New Roman"/>
          <w:color w:val="000000"/>
          <w:sz w:val="22"/>
          <w:szCs w:val="22"/>
        </w:rPr>
        <w:t>latent factors</w:t>
      </w:r>
      <w:r w:rsidR="000A1733" w:rsidRPr="00BA6D15">
        <w:rPr>
          <w:rFonts w:ascii="Times New Roman" w:eastAsia="Times New Roman" w:hAnsi="Times New Roman" w:cs="Times New Roman"/>
          <w:color w:val="000000"/>
          <w:sz w:val="22"/>
          <w:szCs w:val="22"/>
        </w:rPr>
        <w:t xml:space="preserve"> preserve the quantitative trends of </w:t>
      </w:r>
      <w:r w:rsidR="008008E4" w:rsidRPr="00BA6D15">
        <w:rPr>
          <w:rFonts w:ascii="Times New Roman" w:eastAsia="Times New Roman" w:hAnsi="Times New Roman" w:cs="Times New Roman"/>
          <w:color w:val="000000"/>
          <w:sz w:val="22"/>
          <w:szCs w:val="22"/>
        </w:rPr>
        <w:t>the untransformed time series</w:t>
      </w:r>
      <w:r w:rsidR="005536F1">
        <w:rPr>
          <w:rFonts w:ascii="Times New Roman" w:eastAsia="Times New Roman" w:hAnsi="Times New Roman" w:cs="Times New Roman"/>
          <w:color w:val="000000"/>
          <w:sz w:val="22"/>
          <w:szCs w:val="22"/>
        </w:rPr>
        <w:t xml:space="preserve"> sufficiently well</w:t>
      </w:r>
      <w:r w:rsidR="00B73531">
        <w:rPr>
          <w:rFonts w:ascii="Times New Roman" w:eastAsia="Times New Roman" w:hAnsi="Times New Roman" w:cs="Times New Roman"/>
          <w:color w:val="000000"/>
          <w:sz w:val="22"/>
          <w:szCs w:val="22"/>
        </w:rPr>
        <w:t xml:space="preserve"> (</w:t>
      </w:r>
      <w:r w:rsidR="00B73531" w:rsidRPr="00B73531">
        <w:rPr>
          <w:rFonts w:ascii="Times New Roman" w:eastAsia="Times New Roman" w:hAnsi="Times New Roman" w:cs="Times New Roman"/>
          <w:color w:val="000000"/>
          <w:sz w:val="22"/>
          <w:szCs w:val="22"/>
          <w:highlight w:val="yellow"/>
        </w:rPr>
        <w:t>Fig. S</w:t>
      </w:r>
      <w:r w:rsidR="00EB62F6">
        <w:rPr>
          <w:rFonts w:ascii="Times New Roman" w:eastAsia="Times New Roman" w:hAnsi="Times New Roman" w:cs="Times New Roman"/>
          <w:color w:val="000000"/>
          <w:sz w:val="22"/>
          <w:szCs w:val="22"/>
          <w:highlight w:val="yellow"/>
        </w:rPr>
        <w:t>17</w:t>
      </w:r>
      <w:r w:rsidR="00B73531">
        <w:rPr>
          <w:rFonts w:ascii="Times New Roman" w:eastAsia="Times New Roman" w:hAnsi="Times New Roman" w:cs="Times New Roman"/>
          <w:color w:val="000000"/>
          <w:sz w:val="22"/>
          <w:szCs w:val="22"/>
        </w:rPr>
        <w:t>)</w:t>
      </w:r>
      <w:r w:rsidR="008008E4" w:rsidRPr="00BA6D15">
        <w:rPr>
          <w:rFonts w:ascii="Times New Roman" w:eastAsia="Times New Roman" w:hAnsi="Times New Roman" w:cs="Times New Roman"/>
          <w:color w:val="000000"/>
          <w:sz w:val="22"/>
          <w:szCs w:val="22"/>
        </w:rPr>
        <w:t xml:space="preserve"> and (2) two-dimensional data can be easily</w:t>
      </w:r>
      <w:r w:rsidR="000A1733" w:rsidRPr="00BA6D15">
        <w:rPr>
          <w:rFonts w:ascii="Times New Roman" w:eastAsia="Times New Roman" w:hAnsi="Times New Roman" w:cs="Times New Roman"/>
          <w:color w:val="000000"/>
          <w:sz w:val="22"/>
          <w:szCs w:val="22"/>
        </w:rPr>
        <w:t xml:space="preserve"> visualized. </w:t>
      </w:r>
      <w:r w:rsidR="006C2674">
        <w:rPr>
          <w:rFonts w:ascii="Times New Roman" w:eastAsia="Times New Roman" w:hAnsi="Times New Roman" w:cs="Times New Roman"/>
          <w:color w:val="000000"/>
          <w:sz w:val="22"/>
          <w:szCs w:val="22"/>
        </w:rPr>
        <w:t>Suppose the reduced representation for the intervention group and control group are</w:t>
      </w:r>
      <w:r w:rsidR="00FF142B">
        <w:rPr>
          <w:rFonts w:ascii="Times New Roman" w:eastAsia="Times New Roman" w:hAnsi="Times New Roman" w:cs="Times New Roman"/>
          <w:color w:val="000000"/>
          <w:sz w:val="22"/>
          <w:szCs w:val="22"/>
        </w:rPr>
        <w:t xml:space="preserve"> vectors</w:t>
      </w:r>
      <w:r w:rsidR="006C2674">
        <w:rPr>
          <w:rFonts w:ascii="Times New Roman" w:eastAsia="Times New Roman" w:hAnsi="Times New Roman" w:cs="Times New Roman"/>
          <w:color w:val="000000"/>
          <w:sz w:val="22"/>
          <w:szCs w:val="22"/>
        </w:rPr>
        <w:t xml:space="preserve"> </w:t>
      </w:r>
      <m:oMath>
        <m:d>
          <m:dPr>
            <m:begChr m:val="{"/>
            <m:endChr m:val="}"/>
            <m:ctrlPr>
              <w:rPr>
                <w:rFonts w:ascii="Cambria Math" w:eastAsia="Times New Roman" w:hAnsi="Cambria Math" w:cs="Times New Roman"/>
                <w:i/>
                <w:color w:val="000000"/>
                <w:sz w:val="22"/>
                <w:szCs w:val="22"/>
              </w:rPr>
            </m:ctrlPr>
          </m:dPr>
          <m:e>
            <m:d>
              <m:dPr>
                <m:ctrlPr>
                  <w:rPr>
                    <w:rFonts w:ascii="Cambria Math" w:eastAsia="Times New Roman" w:hAnsi="Cambria Math" w:cs="Times New Roman"/>
                    <w:i/>
                    <w:color w:val="000000"/>
                    <w:sz w:val="22"/>
                    <w:szCs w:val="22"/>
                  </w:rPr>
                </m:ctrlPr>
              </m:dPr>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Sub>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Sub>
              </m:e>
            </m:d>
          </m:e>
        </m:d>
      </m:oMath>
      <w:r w:rsidR="00CB0126">
        <w:rPr>
          <w:rFonts w:ascii="Times New Roman" w:eastAsia="Times New Roman" w:hAnsi="Times New Roman" w:cs="Times New Roman"/>
          <w:color w:val="000000"/>
          <w:sz w:val="22"/>
          <w:szCs w:val="22"/>
        </w:rPr>
        <w:t xml:space="preserve"> and </w:t>
      </w:r>
      <m:oMath>
        <m:d>
          <m:dPr>
            <m:begChr m:val="{"/>
            <m:endChr m:val="}"/>
            <m:ctrlPr>
              <w:rPr>
                <w:rFonts w:ascii="Cambria Math" w:eastAsia="Times New Roman" w:hAnsi="Cambria Math" w:cs="Times New Roman"/>
                <w:i/>
                <w:color w:val="000000"/>
                <w:sz w:val="22"/>
                <w:szCs w:val="22"/>
              </w:rPr>
            </m:ctrlPr>
          </m:dPr>
          <m:e>
            <m:d>
              <m:dPr>
                <m:ctrlPr>
                  <w:rPr>
                    <w:rFonts w:ascii="Cambria Math" w:eastAsia="Times New Roman" w:hAnsi="Cambria Math" w:cs="Times New Roman"/>
                    <w:i/>
                    <w:color w:val="000000"/>
                    <w:sz w:val="22"/>
                    <w:szCs w:val="22"/>
                  </w:rPr>
                </m:ctrlPr>
              </m:dPr>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v,j</m:t>
                    </m:r>
                  </m:sub>
                </m:sSub>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v,j</m:t>
                    </m:r>
                  </m:sub>
                </m:sSub>
              </m:e>
            </m:d>
          </m:e>
        </m:d>
      </m:oMath>
      <w:r w:rsidR="00CB0126">
        <w:rPr>
          <w:rFonts w:ascii="Times New Roman" w:eastAsia="Times New Roman" w:hAnsi="Times New Roman" w:cs="Times New Roman"/>
          <w:color w:val="000000"/>
          <w:sz w:val="22"/>
          <w:szCs w:val="22"/>
        </w:rPr>
        <w:t xml:space="preserve"> respectively, where </w:t>
      </w:r>
      <m:oMath>
        <m:r>
          <w:rPr>
            <w:rFonts w:ascii="Cambria Math" w:eastAsia="Times New Roman" w:hAnsi="Cambria Math" w:cs="Times New Roman"/>
            <w:color w:val="000000"/>
            <w:sz w:val="22"/>
            <w:szCs w:val="22"/>
          </w:rPr>
          <m:t>v</m:t>
        </m:r>
      </m:oMath>
      <w:r w:rsidR="00CB0126">
        <w:rPr>
          <w:rFonts w:ascii="Times New Roman" w:eastAsia="Times New Roman" w:hAnsi="Times New Roman" w:cs="Times New Roman"/>
          <w:color w:val="000000"/>
          <w:sz w:val="22"/>
          <w:szCs w:val="22"/>
        </w:rPr>
        <w:t xml:space="preserve"> </w:t>
      </w:r>
      <w:r w:rsidR="00850438">
        <w:rPr>
          <w:rFonts w:ascii="Times New Roman" w:eastAsia="Times New Roman" w:hAnsi="Times New Roman" w:cs="Times New Roman"/>
          <w:color w:val="000000"/>
          <w:sz w:val="22"/>
          <w:szCs w:val="22"/>
        </w:rPr>
        <w:t>(</w:t>
      </w:r>
      <m:oMath>
        <m:r>
          <w:rPr>
            <w:rFonts w:ascii="Cambria Math" w:eastAsia="Times New Roman" w:hAnsi="Cambria Math" w:cs="Times New Roman"/>
            <w:color w:val="000000"/>
            <w:sz w:val="22"/>
            <w:szCs w:val="22"/>
          </w:rPr>
          <m:t>v=1,2,…,V</m:t>
        </m:r>
      </m:oMath>
      <w:r w:rsidR="00850438">
        <w:rPr>
          <w:rFonts w:ascii="Times New Roman" w:eastAsia="Times New Roman" w:hAnsi="Times New Roman" w:cs="Times New Roman"/>
          <w:color w:val="000000"/>
          <w:sz w:val="22"/>
          <w:szCs w:val="22"/>
        </w:rPr>
        <w:t xml:space="preserve">) </w:t>
      </w:r>
      <w:r w:rsidR="00CB0126">
        <w:rPr>
          <w:rFonts w:ascii="Times New Roman" w:eastAsia="Times New Roman" w:hAnsi="Times New Roman" w:cs="Times New Roman"/>
          <w:color w:val="000000"/>
          <w:sz w:val="22"/>
          <w:szCs w:val="22"/>
        </w:rPr>
        <w:t xml:space="preserve">refers to the index of vendor and </w:t>
      </w:r>
      <m:oMath>
        <m:r>
          <w:rPr>
            <w:rFonts w:ascii="Cambria Math" w:eastAsia="Times New Roman" w:hAnsi="Cambria Math" w:cs="Times New Roman"/>
            <w:color w:val="000000"/>
            <w:sz w:val="22"/>
            <w:szCs w:val="22"/>
          </w:rPr>
          <m:t>i,j</m:t>
        </m:r>
      </m:oMath>
      <w:r w:rsidR="00CB0126">
        <w:rPr>
          <w:rFonts w:ascii="Times New Roman" w:eastAsia="Times New Roman" w:hAnsi="Times New Roman" w:cs="Times New Roman"/>
          <w:color w:val="000000"/>
          <w:sz w:val="22"/>
          <w:szCs w:val="22"/>
        </w:rPr>
        <w:t xml:space="preserve"> </w:t>
      </w:r>
      <w:r w:rsidR="00CA0F4A">
        <w:rPr>
          <w:rFonts w:ascii="Times New Roman" w:eastAsia="Times New Roman" w:hAnsi="Times New Roman" w:cs="Times New Roman"/>
          <w:color w:val="000000"/>
          <w:sz w:val="22"/>
          <w:szCs w:val="22"/>
        </w:rPr>
        <w:t>(</w:t>
      </w:r>
      <m:oMath>
        <m:r>
          <w:rPr>
            <w:rFonts w:ascii="Cambria Math" w:eastAsia="Times New Roman" w:hAnsi="Cambria Math" w:cs="Times New Roman"/>
            <w:color w:val="000000"/>
            <w:sz w:val="22"/>
            <w:szCs w:val="22"/>
          </w:rPr>
          <m:t>i=1,2,…,M</m:t>
        </m:r>
      </m:oMath>
      <w:r w:rsidR="00BB13C8">
        <w:rPr>
          <w:rFonts w:ascii="Times New Roman" w:eastAsia="Times New Roman" w:hAnsi="Times New Roman" w:cs="Times New Roman"/>
          <w:color w:val="000000"/>
          <w:sz w:val="22"/>
          <w:szCs w:val="22"/>
        </w:rPr>
        <w:t xml:space="preserve"> and</w:t>
      </w:r>
      <w:r w:rsidR="00CA0F4A">
        <w:rPr>
          <w:rFonts w:ascii="Times New Roman" w:eastAsia="Times New Roman" w:hAnsi="Times New Roman" w:cs="Times New Roman"/>
          <w:color w:val="000000"/>
          <w:sz w:val="22"/>
          <w:szCs w:val="22"/>
        </w:rPr>
        <w:t xml:space="preserve"> </w:t>
      </w:r>
      <m:oMath>
        <m:r>
          <w:rPr>
            <w:rFonts w:ascii="Cambria Math" w:eastAsia="Times New Roman" w:hAnsi="Cambria Math" w:cs="Times New Roman"/>
            <w:color w:val="000000"/>
            <w:sz w:val="22"/>
            <w:szCs w:val="22"/>
          </w:rPr>
          <m:t>j=1,2,…,N</m:t>
        </m:r>
      </m:oMath>
      <w:r w:rsidR="00CA0F4A">
        <w:rPr>
          <w:rFonts w:ascii="Times New Roman" w:eastAsia="Times New Roman" w:hAnsi="Times New Roman" w:cs="Times New Roman"/>
          <w:color w:val="000000"/>
          <w:sz w:val="22"/>
          <w:szCs w:val="22"/>
        </w:rPr>
        <w:t xml:space="preserve">) </w:t>
      </w:r>
      <w:r w:rsidR="00CB0126">
        <w:rPr>
          <w:rFonts w:ascii="Times New Roman" w:eastAsia="Times New Roman" w:hAnsi="Times New Roman" w:cs="Times New Roman"/>
          <w:color w:val="000000"/>
          <w:sz w:val="22"/>
          <w:szCs w:val="22"/>
        </w:rPr>
        <w:t>refers to the index of m</w:t>
      </w:r>
      <w:r w:rsidR="006476C1">
        <w:rPr>
          <w:rFonts w:ascii="Times New Roman" w:eastAsia="Times New Roman" w:hAnsi="Times New Roman" w:cs="Times New Roman"/>
          <w:color w:val="000000"/>
          <w:sz w:val="22"/>
          <w:szCs w:val="22"/>
        </w:rPr>
        <w:t>ous</w:t>
      </w:r>
      <w:r w:rsidR="00CB0126">
        <w:rPr>
          <w:rFonts w:ascii="Times New Roman" w:eastAsia="Times New Roman" w:hAnsi="Times New Roman" w:cs="Times New Roman"/>
          <w:color w:val="000000"/>
          <w:sz w:val="22"/>
          <w:szCs w:val="22"/>
        </w:rPr>
        <w:t>e.</w:t>
      </w:r>
      <w:r w:rsidR="00FF142B">
        <w:rPr>
          <w:rFonts w:ascii="Times New Roman" w:eastAsia="Times New Roman" w:hAnsi="Times New Roman" w:cs="Times New Roman"/>
          <w:color w:val="000000"/>
          <w:sz w:val="22"/>
          <w:szCs w:val="22"/>
        </w:rPr>
        <w:t xml:space="preserve"> </w:t>
      </w:r>
      <w:r w:rsidR="00CA0F4A">
        <w:rPr>
          <w:rFonts w:ascii="Times New Roman" w:eastAsia="Times New Roman" w:hAnsi="Times New Roman" w:cs="Times New Roman"/>
          <w:color w:val="000000"/>
          <w:sz w:val="22"/>
          <w:szCs w:val="22"/>
        </w:rPr>
        <w:t xml:space="preserve">For each vendor </w:t>
      </w:r>
      <m:oMath>
        <m:r>
          <w:rPr>
            <w:rFonts w:ascii="Cambria Math" w:eastAsia="Times New Roman" w:hAnsi="Cambria Math" w:cs="Times New Roman"/>
            <w:color w:val="000000"/>
            <w:sz w:val="22"/>
            <w:szCs w:val="22"/>
          </w:rPr>
          <m:t>v</m:t>
        </m:r>
      </m:oMath>
      <w:r w:rsidR="00CA0F4A">
        <w:rPr>
          <w:rFonts w:ascii="Times New Roman" w:eastAsia="Times New Roman" w:hAnsi="Times New Roman" w:cs="Times New Roman"/>
          <w:color w:val="000000"/>
          <w:sz w:val="22"/>
          <w:szCs w:val="22"/>
        </w:rPr>
        <w:t>, b</w:t>
      </w:r>
      <w:proofErr w:type="spellStart"/>
      <w:r w:rsidR="00FF142B">
        <w:rPr>
          <w:rFonts w:ascii="Times New Roman" w:eastAsia="Times New Roman" w:hAnsi="Times New Roman" w:cs="Times New Roman"/>
          <w:color w:val="000000"/>
          <w:sz w:val="22"/>
          <w:szCs w:val="22"/>
        </w:rPr>
        <w:t>oth</w:t>
      </w:r>
      <w:proofErr w:type="spellEnd"/>
      <w:r w:rsidR="00FF142B">
        <w:rPr>
          <w:rFonts w:ascii="Times New Roman" w:eastAsia="Times New Roman" w:hAnsi="Times New Roman" w:cs="Times New Roman"/>
          <w:color w:val="000000"/>
          <w:sz w:val="22"/>
          <w:szCs w:val="22"/>
        </w:rPr>
        <w:t xml:space="preserve"> vectors </w:t>
      </w:r>
      <w:r w:rsidR="008A6CA0">
        <w:rPr>
          <w:rFonts w:ascii="Times New Roman" w:eastAsia="Times New Roman" w:hAnsi="Times New Roman" w:cs="Times New Roman"/>
          <w:color w:val="000000"/>
          <w:sz w:val="22"/>
          <w:szCs w:val="22"/>
        </w:rPr>
        <w:t>were then</w:t>
      </w:r>
      <w:r w:rsidR="00FF142B">
        <w:rPr>
          <w:rFonts w:ascii="Times New Roman" w:eastAsia="Times New Roman" w:hAnsi="Times New Roman" w:cs="Times New Roman"/>
          <w:color w:val="000000"/>
          <w:sz w:val="22"/>
          <w:szCs w:val="22"/>
        </w:rPr>
        <w:t xml:space="preserve"> standardized by subtracting the mean vector of the </w:t>
      </w:r>
      <w:r w:rsidR="00CA0F4A">
        <w:rPr>
          <w:rFonts w:ascii="Times New Roman" w:eastAsia="Times New Roman" w:hAnsi="Times New Roman" w:cs="Times New Roman"/>
          <w:color w:val="000000"/>
          <w:sz w:val="22"/>
          <w:szCs w:val="22"/>
        </w:rPr>
        <w:t xml:space="preserve">vendor in the </w:t>
      </w:r>
      <w:r w:rsidR="00FF142B">
        <w:rPr>
          <w:rFonts w:ascii="Times New Roman" w:eastAsia="Times New Roman" w:hAnsi="Times New Roman" w:cs="Times New Roman"/>
          <w:color w:val="000000"/>
          <w:sz w:val="22"/>
          <w:szCs w:val="22"/>
        </w:rPr>
        <w:t xml:space="preserve">control group, i.e., </w:t>
      </w:r>
      <m:oMath>
        <m:d>
          <m:dPr>
            <m:ctrlPr>
              <w:rPr>
                <w:rFonts w:ascii="Cambria Math" w:eastAsia="Times New Roman" w:hAnsi="Cambria Math" w:cs="Times New Roman"/>
                <w:i/>
                <w:color w:val="000000"/>
                <w:sz w:val="22"/>
                <w:szCs w:val="22"/>
              </w:rPr>
            </m:ctrlPr>
          </m:dPr>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Sub>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Sub>
          </m:e>
        </m:d>
        <m:r>
          <w:rPr>
            <w:rFonts w:ascii="Cambria Math" w:eastAsia="Times New Roman" w:hAnsi="Cambria Math" w:cs="Times New Roman"/>
            <w:color w:val="000000"/>
            <w:sz w:val="22"/>
            <w:szCs w:val="22"/>
          </w:rPr>
          <m:t>→</m:t>
        </m:r>
        <m:d>
          <m:dPr>
            <m:ctrlPr>
              <w:rPr>
                <w:rFonts w:ascii="Cambria Math" w:eastAsia="Times New Roman" w:hAnsi="Cambria Math" w:cs="Times New Roman"/>
                <w:i/>
                <w:color w:val="000000"/>
                <w:sz w:val="22"/>
                <w:szCs w:val="22"/>
              </w:rPr>
            </m:ctrlPr>
          </m:dPr>
          <m:e>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Sub>
            <m:r>
              <w:rPr>
                <w:rFonts w:ascii="Cambria Math" w:eastAsia="Times New Roman" w:hAnsi="Cambria Math" w:cs="Times New Roman"/>
                <w:color w:val="000000"/>
                <w:sz w:val="22"/>
                <w:szCs w:val="22"/>
              </w:rPr>
              <m:t>-</m:t>
            </m:r>
            <m:f>
              <m:fPr>
                <m:ctrlPr>
                  <w:rPr>
                    <w:rFonts w:ascii="Cambria Math" w:eastAsia="Times New Roman" w:hAnsi="Cambria Math" w:cs="Times New Roman"/>
                    <w:i/>
                    <w:color w:val="000000"/>
                    <w:sz w:val="22"/>
                    <w:szCs w:val="22"/>
                  </w:rPr>
                </m:ctrlPr>
              </m:fPr>
              <m:num>
                <m:nary>
                  <m:naryPr>
                    <m:chr m:val="∑"/>
                    <m:limLoc m:val="undOvr"/>
                    <m:ctrlPr>
                      <w:rPr>
                        <w:rFonts w:ascii="Cambria Math" w:eastAsia="Times New Roman" w:hAnsi="Cambria Math" w:cs="Times New Roman"/>
                        <w:i/>
                        <w:color w:val="000000"/>
                        <w:sz w:val="22"/>
                        <w:szCs w:val="22"/>
                      </w:rPr>
                    </m:ctrlPr>
                  </m:naryPr>
                  <m:sub>
                    <m:r>
                      <w:rPr>
                        <w:rFonts w:ascii="Cambria Math" w:eastAsia="Times New Roman" w:hAnsi="Cambria Math" w:cs="Times New Roman"/>
                        <w:color w:val="000000"/>
                        <w:sz w:val="22"/>
                        <w:szCs w:val="22"/>
                      </w:rPr>
                      <m:t>k=1</m:t>
                    </m:r>
                  </m:sub>
                  <m:sup>
                    <m:r>
                      <w:rPr>
                        <w:rFonts w:ascii="Cambria Math" w:eastAsia="Times New Roman" w:hAnsi="Cambria Math" w:cs="Times New Roman"/>
                        <w:color w:val="000000"/>
                        <w:sz w:val="22"/>
                        <w:szCs w:val="22"/>
                      </w:rPr>
                      <m:t>N</m:t>
                    </m:r>
                  </m:sup>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v,k</m:t>
                        </m:r>
                      </m:sub>
                    </m:sSub>
                  </m:e>
                </m:nary>
              </m:num>
              <m:den>
                <m:r>
                  <w:rPr>
                    <w:rFonts w:ascii="Cambria Math" w:eastAsia="Times New Roman" w:hAnsi="Cambria Math" w:cs="Times New Roman"/>
                    <w:color w:val="000000"/>
                    <w:sz w:val="22"/>
                    <w:szCs w:val="22"/>
                  </w:rPr>
                  <m:t>N</m:t>
                </m:r>
              </m:den>
            </m:f>
            <m:r>
              <w:rPr>
                <w:rFonts w:ascii="Cambria Math" w:eastAsia="Times New Roman" w:hAnsi="Cambria Math" w:cs="Times New Roman"/>
                <w:color w:val="000000"/>
                <w:sz w:val="22"/>
                <w:szCs w:val="22"/>
              </w:rPr>
              <m:t xml:space="preserve">, </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Sub>
            <m:r>
              <w:rPr>
                <w:rFonts w:ascii="Cambria Math" w:eastAsia="Times New Roman" w:hAnsi="Cambria Math" w:cs="Times New Roman"/>
                <w:color w:val="000000"/>
                <w:sz w:val="22"/>
                <w:szCs w:val="22"/>
              </w:rPr>
              <m:t>-</m:t>
            </m:r>
            <m:f>
              <m:fPr>
                <m:ctrlPr>
                  <w:rPr>
                    <w:rFonts w:ascii="Cambria Math" w:eastAsia="Times New Roman" w:hAnsi="Cambria Math" w:cs="Times New Roman"/>
                    <w:i/>
                    <w:color w:val="000000"/>
                    <w:sz w:val="22"/>
                    <w:szCs w:val="22"/>
                  </w:rPr>
                </m:ctrlPr>
              </m:fPr>
              <m:num>
                <m:nary>
                  <m:naryPr>
                    <m:chr m:val="∑"/>
                    <m:limLoc m:val="undOvr"/>
                    <m:ctrlPr>
                      <w:rPr>
                        <w:rFonts w:ascii="Cambria Math" w:eastAsia="Times New Roman" w:hAnsi="Cambria Math" w:cs="Times New Roman"/>
                        <w:i/>
                        <w:color w:val="000000"/>
                        <w:sz w:val="22"/>
                        <w:szCs w:val="22"/>
                      </w:rPr>
                    </m:ctrlPr>
                  </m:naryPr>
                  <m:sub>
                    <m:r>
                      <w:rPr>
                        <w:rFonts w:ascii="Cambria Math" w:eastAsia="Times New Roman" w:hAnsi="Cambria Math" w:cs="Times New Roman"/>
                        <w:color w:val="000000"/>
                        <w:sz w:val="22"/>
                        <w:szCs w:val="22"/>
                      </w:rPr>
                      <m:t>k=1</m:t>
                    </m:r>
                  </m:sub>
                  <m:sup>
                    <m:r>
                      <w:rPr>
                        <w:rFonts w:ascii="Cambria Math" w:eastAsia="Times New Roman" w:hAnsi="Cambria Math" w:cs="Times New Roman"/>
                        <w:color w:val="000000"/>
                        <w:sz w:val="22"/>
                        <w:szCs w:val="22"/>
                      </w:rPr>
                      <m:t>N</m:t>
                    </m:r>
                  </m:sup>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v,k</m:t>
                        </m:r>
                      </m:sub>
                    </m:sSub>
                  </m:e>
                </m:nary>
              </m:num>
              <m:den>
                <m:r>
                  <w:rPr>
                    <w:rFonts w:ascii="Cambria Math" w:eastAsia="Times New Roman" w:hAnsi="Cambria Math" w:cs="Times New Roman"/>
                    <w:color w:val="000000"/>
                    <w:sz w:val="22"/>
                    <w:szCs w:val="22"/>
                  </w:rPr>
                  <m:t>N</m:t>
                </m:r>
              </m:den>
            </m:f>
          </m:e>
        </m:d>
      </m:oMath>
      <w:r w:rsidR="00850438">
        <w:rPr>
          <w:rFonts w:ascii="Times New Roman" w:eastAsia="Times New Roman" w:hAnsi="Times New Roman" w:cs="Times New Roman"/>
          <w:color w:val="000000"/>
          <w:sz w:val="22"/>
          <w:szCs w:val="22"/>
        </w:rPr>
        <w:t xml:space="preserve"> and </w:t>
      </w:r>
      <m:oMath>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v,j</m:t>
            </m:r>
          </m:sub>
        </m:sSub>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v,j</m:t>
            </m:r>
          </m:sub>
        </m:sSub>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v,j</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v,j</m:t>
            </m:r>
          </m:sub>
        </m:sSub>
        <m:r>
          <w:rPr>
            <w:rFonts w:ascii="Cambria Math" w:eastAsia="Times New Roman" w:hAnsi="Cambria Math" w:cs="Times New Roman"/>
            <w:color w:val="000000"/>
            <w:sz w:val="22"/>
            <w:szCs w:val="22"/>
          </w:rPr>
          <m:t>-</m:t>
        </m:r>
        <m:f>
          <m:fPr>
            <m:ctrlPr>
              <w:rPr>
                <w:rFonts w:ascii="Cambria Math" w:eastAsia="Times New Roman" w:hAnsi="Cambria Math" w:cs="Times New Roman"/>
                <w:i/>
                <w:color w:val="000000"/>
                <w:sz w:val="22"/>
                <w:szCs w:val="22"/>
              </w:rPr>
            </m:ctrlPr>
          </m:fPr>
          <m:num>
            <m:nary>
              <m:naryPr>
                <m:chr m:val="∑"/>
                <m:limLoc m:val="undOvr"/>
                <m:ctrlPr>
                  <w:rPr>
                    <w:rFonts w:ascii="Cambria Math" w:eastAsia="Times New Roman" w:hAnsi="Cambria Math" w:cs="Times New Roman"/>
                    <w:i/>
                    <w:color w:val="000000"/>
                    <w:sz w:val="22"/>
                    <w:szCs w:val="22"/>
                  </w:rPr>
                </m:ctrlPr>
              </m:naryPr>
              <m:sub>
                <m:r>
                  <w:rPr>
                    <w:rFonts w:ascii="Cambria Math" w:eastAsia="Times New Roman" w:hAnsi="Cambria Math" w:cs="Times New Roman"/>
                    <w:color w:val="000000"/>
                    <w:sz w:val="22"/>
                    <w:szCs w:val="22"/>
                  </w:rPr>
                  <m:t>k=1</m:t>
                </m:r>
              </m:sub>
              <m:sup>
                <m:r>
                  <w:rPr>
                    <w:rFonts w:ascii="Cambria Math" w:eastAsia="Times New Roman" w:hAnsi="Cambria Math" w:cs="Times New Roman"/>
                    <w:color w:val="000000"/>
                    <w:sz w:val="22"/>
                    <w:szCs w:val="22"/>
                  </w:rPr>
                  <m:t>N</m:t>
                </m:r>
              </m:sup>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v,k</m:t>
                    </m:r>
                  </m:sub>
                </m:sSub>
              </m:e>
            </m:nary>
          </m:num>
          <m:den>
            <m:r>
              <w:rPr>
                <w:rFonts w:ascii="Cambria Math" w:eastAsia="Times New Roman" w:hAnsi="Cambria Math" w:cs="Times New Roman"/>
                <w:color w:val="000000"/>
                <w:sz w:val="22"/>
                <w:szCs w:val="22"/>
              </w:rPr>
              <m:t>N</m:t>
            </m:r>
          </m:den>
        </m:f>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v,j</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v,j</m:t>
            </m:r>
          </m:sub>
        </m:sSub>
        <m:r>
          <w:rPr>
            <w:rFonts w:ascii="Cambria Math" w:eastAsia="Times New Roman" w:hAnsi="Cambria Math" w:cs="Times New Roman"/>
            <w:color w:val="000000"/>
            <w:sz w:val="22"/>
            <w:szCs w:val="22"/>
          </w:rPr>
          <m:t>-</m:t>
        </m:r>
        <m:f>
          <m:fPr>
            <m:ctrlPr>
              <w:rPr>
                <w:rFonts w:ascii="Cambria Math" w:eastAsia="Times New Roman" w:hAnsi="Cambria Math" w:cs="Times New Roman"/>
                <w:i/>
                <w:color w:val="000000"/>
                <w:sz w:val="22"/>
                <w:szCs w:val="22"/>
              </w:rPr>
            </m:ctrlPr>
          </m:fPr>
          <m:num>
            <m:nary>
              <m:naryPr>
                <m:chr m:val="∑"/>
                <m:limLoc m:val="undOvr"/>
                <m:ctrlPr>
                  <w:rPr>
                    <w:rFonts w:ascii="Cambria Math" w:eastAsia="Times New Roman" w:hAnsi="Cambria Math" w:cs="Times New Roman"/>
                    <w:i/>
                    <w:color w:val="000000"/>
                    <w:sz w:val="22"/>
                    <w:szCs w:val="22"/>
                  </w:rPr>
                </m:ctrlPr>
              </m:naryPr>
              <m:sub>
                <m:r>
                  <w:rPr>
                    <w:rFonts w:ascii="Cambria Math" w:eastAsia="Times New Roman" w:hAnsi="Cambria Math" w:cs="Times New Roman"/>
                    <w:color w:val="000000"/>
                    <w:sz w:val="22"/>
                    <w:szCs w:val="22"/>
                  </w:rPr>
                  <m:t>k=1</m:t>
                </m:r>
              </m:sub>
              <m:sup>
                <m:r>
                  <w:rPr>
                    <w:rFonts w:ascii="Cambria Math" w:eastAsia="Times New Roman" w:hAnsi="Cambria Math" w:cs="Times New Roman"/>
                    <w:color w:val="000000"/>
                    <w:sz w:val="22"/>
                    <w:szCs w:val="22"/>
                  </w:rPr>
                  <m:t>N</m:t>
                </m:r>
              </m:sup>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v,k</m:t>
                    </m:r>
                  </m:sub>
                </m:sSub>
              </m:e>
            </m:nary>
          </m:num>
          <m:den>
            <m:r>
              <w:rPr>
                <w:rFonts w:ascii="Cambria Math" w:eastAsia="Times New Roman" w:hAnsi="Cambria Math" w:cs="Times New Roman"/>
                <w:color w:val="000000"/>
                <w:sz w:val="22"/>
                <w:szCs w:val="22"/>
              </w:rPr>
              <m:t>N</m:t>
            </m:r>
          </m:den>
        </m:f>
        <m:r>
          <w:rPr>
            <w:rFonts w:ascii="Cambria Math" w:eastAsia="Times New Roman" w:hAnsi="Cambria Math" w:cs="Times New Roman"/>
            <w:color w:val="000000"/>
            <w:sz w:val="22"/>
            <w:szCs w:val="22"/>
          </w:rPr>
          <m:t>)</m:t>
        </m:r>
      </m:oMath>
      <w:r w:rsidR="00850438">
        <w:rPr>
          <w:rFonts w:ascii="Times New Roman" w:eastAsia="Times New Roman" w:hAnsi="Times New Roman" w:cs="Times New Roman"/>
          <w:color w:val="000000"/>
          <w:sz w:val="22"/>
          <w:szCs w:val="22"/>
        </w:rPr>
        <w:t xml:space="preserve">. The </w:t>
      </w:r>
      <w:r w:rsidR="00B243ED">
        <w:rPr>
          <w:rFonts w:ascii="Times New Roman" w:eastAsia="Times New Roman" w:hAnsi="Times New Roman" w:cs="Times New Roman"/>
          <w:color w:val="000000"/>
          <w:sz w:val="22"/>
          <w:szCs w:val="22"/>
        </w:rPr>
        <w:t xml:space="preserve">significance test of the </w:t>
      </w:r>
      <w:r w:rsidR="00850438">
        <w:rPr>
          <w:rFonts w:ascii="Times New Roman" w:eastAsia="Times New Roman" w:hAnsi="Times New Roman" w:cs="Times New Roman"/>
          <w:color w:val="000000"/>
          <w:sz w:val="22"/>
          <w:szCs w:val="22"/>
        </w:rPr>
        <w:t>responsiveness (</w:t>
      </w:r>
      <w:r w:rsidR="008A6CA0">
        <w:rPr>
          <w:rFonts w:ascii="Times New Roman" w:eastAsia="Times New Roman" w:hAnsi="Times New Roman" w:cs="Times New Roman"/>
          <w:color w:val="000000"/>
          <w:sz w:val="22"/>
          <w:szCs w:val="22"/>
        </w:rPr>
        <w:t xml:space="preserve">i.e., </w:t>
      </w:r>
      <w:r w:rsidR="00850438">
        <w:rPr>
          <w:rFonts w:ascii="Times New Roman" w:eastAsia="Times New Roman" w:hAnsi="Times New Roman" w:cs="Times New Roman"/>
          <w:color w:val="000000"/>
          <w:sz w:val="22"/>
          <w:szCs w:val="22"/>
        </w:rPr>
        <w:t xml:space="preserve">whether time series in the intervention group </w:t>
      </w:r>
      <m:oMath>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oMath>
      <w:r w:rsidR="007957D5">
        <w:rPr>
          <w:rFonts w:ascii="Times New Roman" w:eastAsia="Times New Roman" w:hAnsi="Times New Roman" w:cs="Times New Roman"/>
          <w:color w:val="000000"/>
          <w:sz w:val="22"/>
          <w:szCs w:val="22"/>
        </w:rPr>
        <w:t xml:space="preserve"> </w:t>
      </w:r>
      <w:r w:rsidR="00850438">
        <w:rPr>
          <w:rFonts w:ascii="Times New Roman" w:eastAsia="Times New Roman" w:hAnsi="Times New Roman" w:cs="Times New Roman"/>
          <w:color w:val="000000"/>
          <w:sz w:val="22"/>
          <w:szCs w:val="22"/>
        </w:rPr>
        <w:t>differs from that in the control group</w:t>
      </w:r>
      <w:r w:rsidR="00DC5CF5">
        <w:rPr>
          <w:rFonts w:ascii="Times New Roman" w:eastAsia="Times New Roman" w:hAnsi="Times New Roman" w:cs="Times New Roman"/>
          <w:color w:val="000000"/>
          <w:sz w:val="22"/>
          <w:szCs w:val="22"/>
        </w:rPr>
        <w:t xml:space="preserve"> </w:t>
      </w:r>
      <m:oMath>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v,j</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v,j</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oMath>
      <w:r w:rsidR="007957D5">
        <w:rPr>
          <w:rFonts w:ascii="Times New Roman" w:eastAsia="Times New Roman" w:hAnsi="Times New Roman" w:cs="Times New Roman"/>
          <w:color w:val="000000"/>
          <w:sz w:val="22"/>
          <w:szCs w:val="22"/>
        </w:rPr>
        <w:t xml:space="preserve"> </w:t>
      </w:r>
      <w:r w:rsidR="00DC5CF5">
        <w:rPr>
          <w:rFonts w:ascii="Times New Roman" w:eastAsia="Times New Roman" w:hAnsi="Times New Roman" w:cs="Times New Roman"/>
          <w:color w:val="000000"/>
          <w:sz w:val="22"/>
          <w:szCs w:val="22"/>
        </w:rPr>
        <w:t>regardless of vendor</w:t>
      </w:r>
      <w:r w:rsidR="00850438">
        <w:rPr>
          <w:rFonts w:ascii="Times New Roman" w:eastAsia="Times New Roman" w:hAnsi="Times New Roman" w:cs="Times New Roman"/>
          <w:color w:val="000000"/>
          <w:sz w:val="22"/>
          <w:szCs w:val="22"/>
        </w:rPr>
        <w:t>) and baseline</w:t>
      </w:r>
      <w:r w:rsidR="006476C1">
        <w:rPr>
          <w:rFonts w:ascii="Times New Roman" w:eastAsia="Times New Roman" w:hAnsi="Times New Roman" w:cs="Times New Roman"/>
          <w:color w:val="000000"/>
          <w:sz w:val="22"/>
          <w:szCs w:val="22"/>
        </w:rPr>
        <w:t xml:space="preserve"> </w:t>
      </w:r>
      <w:r w:rsidR="00850438">
        <w:rPr>
          <w:rFonts w:ascii="Times New Roman" w:eastAsia="Times New Roman" w:hAnsi="Times New Roman" w:cs="Times New Roman"/>
          <w:color w:val="000000"/>
          <w:sz w:val="22"/>
          <w:szCs w:val="22"/>
        </w:rPr>
        <w:t>dependenc</w:t>
      </w:r>
      <w:r w:rsidR="006476C1">
        <w:rPr>
          <w:rFonts w:ascii="Times New Roman" w:eastAsia="Times New Roman" w:hAnsi="Times New Roman" w:cs="Times New Roman"/>
          <w:color w:val="000000"/>
          <w:sz w:val="22"/>
          <w:szCs w:val="22"/>
        </w:rPr>
        <w:t>e</w:t>
      </w:r>
      <w:r w:rsidR="00850438">
        <w:rPr>
          <w:rFonts w:ascii="Times New Roman" w:eastAsia="Times New Roman" w:hAnsi="Times New Roman" w:cs="Times New Roman"/>
          <w:color w:val="000000"/>
          <w:sz w:val="22"/>
          <w:szCs w:val="22"/>
        </w:rPr>
        <w:t xml:space="preserve"> (</w:t>
      </w:r>
      <w:r w:rsidR="006F0578">
        <w:rPr>
          <w:rFonts w:ascii="Times New Roman" w:eastAsia="Times New Roman" w:hAnsi="Times New Roman" w:cs="Times New Roman"/>
          <w:color w:val="000000"/>
          <w:sz w:val="22"/>
          <w:szCs w:val="22"/>
        </w:rPr>
        <w:t xml:space="preserve">i.e., </w:t>
      </w:r>
      <w:r w:rsidR="00850438">
        <w:rPr>
          <w:rFonts w:ascii="Times New Roman" w:eastAsia="Times New Roman" w:hAnsi="Times New Roman" w:cs="Times New Roman"/>
          <w:color w:val="000000"/>
          <w:sz w:val="22"/>
          <w:szCs w:val="22"/>
        </w:rPr>
        <w:t xml:space="preserve">whether </w:t>
      </w:r>
      <w:r w:rsidR="006476C1">
        <w:rPr>
          <w:rFonts w:ascii="Times New Roman" w:eastAsia="Times New Roman" w:hAnsi="Times New Roman" w:cs="Times New Roman"/>
          <w:color w:val="000000"/>
          <w:sz w:val="22"/>
          <w:szCs w:val="22"/>
        </w:rPr>
        <w:t xml:space="preserve">time series </w:t>
      </w:r>
      <w:r w:rsidR="00E30E39">
        <w:rPr>
          <w:rFonts w:ascii="Times New Roman" w:eastAsia="Times New Roman" w:hAnsi="Times New Roman" w:cs="Times New Roman"/>
          <w:color w:val="000000"/>
          <w:sz w:val="22"/>
          <w:szCs w:val="22"/>
        </w:rPr>
        <w:t>in</w:t>
      </w:r>
      <w:r w:rsidR="00850438">
        <w:rPr>
          <w:rFonts w:ascii="Times New Roman" w:eastAsia="Times New Roman" w:hAnsi="Times New Roman" w:cs="Times New Roman"/>
          <w:color w:val="000000"/>
          <w:sz w:val="22"/>
          <w:szCs w:val="22"/>
        </w:rPr>
        <w:t xml:space="preserve"> the intervention group</w:t>
      </w:r>
      <w:r w:rsidR="00DC5CF5">
        <w:rPr>
          <w:rFonts w:ascii="Times New Roman" w:eastAsia="Times New Roman" w:hAnsi="Times New Roman" w:cs="Times New Roman"/>
          <w:color w:val="000000"/>
          <w:sz w:val="22"/>
          <w:szCs w:val="22"/>
        </w:rPr>
        <w:t xml:space="preserve"> </w:t>
      </w:r>
      <m:oMath>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oMath>
      <w:r w:rsidR="00E30E39">
        <w:rPr>
          <w:rFonts w:ascii="Times New Roman" w:eastAsia="Times New Roman" w:hAnsi="Times New Roman" w:cs="Times New Roman"/>
          <w:color w:val="000000"/>
          <w:sz w:val="22"/>
          <w:szCs w:val="22"/>
        </w:rPr>
        <w:t xml:space="preserve"> </w:t>
      </w:r>
      <w:r w:rsidR="006476C1">
        <w:rPr>
          <w:rFonts w:ascii="Times New Roman" w:eastAsia="Times New Roman" w:hAnsi="Times New Roman" w:cs="Times New Roman"/>
          <w:color w:val="000000"/>
          <w:sz w:val="22"/>
          <w:szCs w:val="22"/>
        </w:rPr>
        <w:t>varies</w:t>
      </w:r>
      <w:r w:rsidR="00E30E39">
        <w:rPr>
          <w:rFonts w:ascii="Times New Roman" w:eastAsia="Times New Roman" w:hAnsi="Times New Roman" w:cs="Times New Roman"/>
          <w:color w:val="000000"/>
          <w:sz w:val="22"/>
          <w:szCs w:val="22"/>
        </w:rPr>
        <w:t xml:space="preserve"> among vendors </w:t>
      </w:r>
      <m:oMath>
        <m:r>
          <w:rPr>
            <w:rFonts w:ascii="Cambria Math" w:eastAsia="Times New Roman" w:hAnsi="Cambria Math" w:cs="Times New Roman"/>
            <w:color w:val="000000"/>
            <w:sz w:val="22"/>
            <w:szCs w:val="22"/>
          </w:rPr>
          <m:t>v</m:t>
        </m:r>
      </m:oMath>
      <w:r w:rsidR="00850438">
        <w:rPr>
          <w:rFonts w:ascii="Times New Roman" w:eastAsia="Times New Roman" w:hAnsi="Times New Roman" w:cs="Times New Roman"/>
          <w:color w:val="000000"/>
          <w:sz w:val="22"/>
          <w:szCs w:val="22"/>
        </w:rPr>
        <w:t xml:space="preserve">) </w:t>
      </w:r>
      <w:r w:rsidR="008A6CA0">
        <w:rPr>
          <w:rFonts w:ascii="Times New Roman" w:eastAsia="Times New Roman" w:hAnsi="Times New Roman" w:cs="Times New Roman"/>
          <w:color w:val="000000"/>
          <w:sz w:val="22"/>
          <w:szCs w:val="22"/>
        </w:rPr>
        <w:t xml:space="preserve">were </w:t>
      </w:r>
      <w:r w:rsidR="00B243ED">
        <w:rPr>
          <w:rFonts w:ascii="Times New Roman" w:eastAsia="Times New Roman" w:hAnsi="Times New Roman" w:cs="Times New Roman"/>
          <w:color w:val="000000"/>
          <w:sz w:val="22"/>
          <w:szCs w:val="22"/>
        </w:rPr>
        <w:t>performed</w:t>
      </w:r>
      <w:r w:rsidR="008A6CA0">
        <w:rPr>
          <w:rFonts w:ascii="Times New Roman" w:eastAsia="Times New Roman" w:hAnsi="Times New Roman" w:cs="Times New Roman"/>
          <w:color w:val="000000"/>
          <w:sz w:val="22"/>
          <w:szCs w:val="22"/>
        </w:rPr>
        <w:t xml:space="preserve"> separately using </w:t>
      </w:r>
      <w:r w:rsidR="008A6CA0" w:rsidRPr="00BA6D15">
        <w:rPr>
          <w:rFonts w:ascii="Times New Roman" w:eastAsia="Times New Roman" w:hAnsi="Times New Roman" w:cs="Times New Roman"/>
          <w:color w:val="000000"/>
          <w:sz w:val="22"/>
          <w:szCs w:val="22"/>
        </w:rPr>
        <w:t xml:space="preserve">Permutational Multivariate </w:t>
      </w:r>
      <w:proofErr w:type="spellStart"/>
      <w:r w:rsidR="008A6CA0" w:rsidRPr="00BA6D15">
        <w:rPr>
          <w:rFonts w:ascii="Times New Roman" w:eastAsia="Times New Roman" w:hAnsi="Times New Roman" w:cs="Times New Roman"/>
          <w:color w:val="000000"/>
          <w:sz w:val="22"/>
          <w:szCs w:val="22"/>
        </w:rPr>
        <w:t>Analaysis</w:t>
      </w:r>
      <w:proofErr w:type="spellEnd"/>
      <w:r w:rsidR="008A6CA0" w:rsidRPr="00BA6D15">
        <w:rPr>
          <w:rFonts w:ascii="Times New Roman" w:eastAsia="Times New Roman" w:hAnsi="Times New Roman" w:cs="Times New Roman"/>
          <w:color w:val="000000"/>
          <w:sz w:val="22"/>
          <w:szCs w:val="22"/>
        </w:rPr>
        <w:t xml:space="preserve"> of Variance (PERMANOVA)</w:t>
      </w:r>
      <w:r w:rsidR="00DC5CF5">
        <w:rPr>
          <w:rFonts w:ascii="Times New Roman" w:eastAsia="Times New Roman" w:hAnsi="Times New Roman" w:cs="Times New Roman"/>
          <w:color w:val="000000"/>
          <w:sz w:val="22"/>
          <w:szCs w:val="22"/>
        </w:rPr>
        <w:t xml:space="preserve"> </w:t>
      </w:r>
      <w:r w:rsidR="006F0578">
        <w:rPr>
          <w:rFonts w:ascii="Times New Roman" w:eastAsia="Times New Roman" w:hAnsi="Times New Roman" w:cs="Times New Roman"/>
          <w:color w:val="000000"/>
          <w:sz w:val="22"/>
          <w:szCs w:val="22"/>
        </w:rPr>
        <w:t>with</w:t>
      </w:r>
      <w:r w:rsidR="00DC5CF5">
        <w:rPr>
          <w:rFonts w:ascii="Times New Roman" w:eastAsia="Times New Roman" w:hAnsi="Times New Roman" w:cs="Times New Roman"/>
          <w:color w:val="000000"/>
          <w:sz w:val="22"/>
          <w:szCs w:val="22"/>
        </w:rPr>
        <w:t xml:space="preserve"> </w:t>
      </w:r>
      <w:proofErr w:type="spellStart"/>
      <w:r w:rsidR="00DC5CF5" w:rsidRPr="00BA6D15">
        <w:rPr>
          <w:rFonts w:ascii="Times New Roman" w:eastAsia="Times New Roman" w:hAnsi="Times New Roman" w:cs="Times New Roman"/>
          <w:color w:val="000000"/>
          <w:sz w:val="22"/>
          <w:szCs w:val="22"/>
        </w:rPr>
        <w:t>Minkowski</w:t>
      </w:r>
      <w:proofErr w:type="spellEnd"/>
      <w:r w:rsidR="00DC5CF5" w:rsidRPr="00BA6D15">
        <w:rPr>
          <w:rFonts w:ascii="Times New Roman" w:eastAsia="Times New Roman" w:hAnsi="Times New Roman" w:cs="Times New Roman"/>
          <w:color w:val="000000"/>
          <w:sz w:val="22"/>
          <w:szCs w:val="22"/>
        </w:rPr>
        <w:t xml:space="preserve"> distance </w:t>
      </w:r>
      <w:r w:rsidR="00DC5CF5">
        <w:rPr>
          <w:rFonts w:ascii="Times New Roman" w:eastAsia="Times New Roman" w:hAnsi="Times New Roman" w:cs="Times New Roman"/>
          <w:color w:val="000000"/>
          <w:sz w:val="22"/>
          <w:szCs w:val="22"/>
        </w:rPr>
        <w:t>as</w:t>
      </w:r>
      <w:r w:rsidR="00DC5CF5" w:rsidRPr="00BA6D15">
        <w:rPr>
          <w:rFonts w:ascii="Times New Roman" w:eastAsia="Times New Roman" w:hAnsi="Times New Roman" w:cs="Times New Roman"/>
          <w:color w:val="000000"/>
          <w:sz w:val="22"/>
          <w:szCs w:val="22"/>
        </w:rPr>
        <w:t xml:space="preserve"> </w:t>
      </w:r>
      <w:r w:rsidR="006F0578">
        <w:rPr>
          <w:rFonts w:ascii="Times New Roman" w:eastAsia="Times New Roman" w:hAnsi="Times New Roman" w:cs="Times New Roman"/>
          <w:color w:val="000000"/>
          <w:sz w:val="22"/>
          <w:szCs w:val="22"/>
        </w:rPr>
        <w:t>the distance</w:t>
      </w:r>
      <w:r w:rsidR="00DC5CF5" w:rsidRPr="00BA6D15">
        <w:rPr>
          <w:rFonts w:ascii="Times New Roman" w:eastAsia="Times New Roman" w:hAnsi="Times New Roman" w:cs="Times New Roman"/>
          <w:color w:val="000000"/>
          <w:sz w:val="22"/>
          <w:szCs w:val="22"/>
        </w:rPr>
        <w:t xml:space="preserve"> metric.</w:t>
      </w:r>
      <w:r w:rsidR="008A6CA0">
        <w:rPr>
          <w:rFonts w:ascii="Times New Roman" w:eastAsia="Times New Roman" w:hAnsi="Times New Roman" w:cs="Times New Roman"/>
          <w:color w:val="000000"/>
          <w:sz w:val="22"/>
          <w:szCs w:val="22"/>
        </w:rPr>
        <w:t xml:space="preserve"> </w:t>
      </w:r>
      <w:r w:rsidR="00A76867">
        <w:rPr>
          <w:rFonts w:ascii="Times New Roman" w:eastAsia="Times New Roman" w:hAnsi="Times New Roman" w:cs="Times New Roman"/>
          <w:color w:val="000000"/>
          <w:sz w:val="22"/>
          <w:szCs w:val="22"/>
        </w:rPr>
        <w:t xml:space="preserve">The </w:t>
      </w:r>
      <w:proofErr w:type="spellStart"/>
      <w:r w:rsidR="00DC5CF5" w:rsidRPr="00DC5CF5">
        <w:rPr>
          <w:rFonts w:ascii="Times New Roman" w:hAnsi="Times New Roman"/>
          <w:color w:val="000000"/>
          <w:sz w:val="22"/>
          <w:szCs w:val="22"/>
        </w:rPr>
        <w:t>Benjamini</w:t>
      </w:r>
      <w:proofErr w:type="spellEnd"/>
      <w:r w:rsidR="0052300B">
        <w:rPr>
          <w:rFonts w:ascii="Times New Roman" w:hAnsi="Times New Roman"/>
          <w:color w:val="000000"/>
          <w:sz w:val="22"/>
          <w:szCs w:val="22"/>
        </w:rPr>
        <w:t>-</w:t>
      </w:r>
      <w:r w:rsidR="00DC5CF5" w:rsidRPr="00DC5CF5">
        <w:rPr>
          <w:rFonts w:ascii="Times New Roman" w:hAnsi="Times New Roman"/>
          <w:color w:val="000000"/>
          <w:sz w:val="22"/>
          <w:szCs w:val="22"/>
        </w:rPr>
        <w:t>Hochberg</w:t>
      </w:r>
      <w:r w:rsidR="00A76867">
        <w:rPr>
          <w:rFonts w:ascii="Times New Roman" w:hAnsi="Times New Roman"/>
          <w:color w:val="000000"/>
          <w:sz w:val="22"/>
          <w:szCs w:val="22"/>
        </w:rPr>
        <w:t xml:space="preserve"> procedure</w:t>
      </w:r>
      <w:ins w:id="570" w:author="刘 红宾" w:date="2021-04-03T20:53:00Z">
        <w:r w:rsidR="00165135">
          <w:rPr>
            <w:rFonts w:ascii="Times New Roman" w:hAnsi="Times New Roman"/>
            <w:color w:val="000000"/>
            <w:sz w:val="22"/>
            <w:szCs w:val="22"/>
          </w:rPr>
          <w:t xml:space="preserve"> </w:t>
        </w:r>
        <w:r w:rsidR="00165135">
          <w:rPr>
            <w:rFonts w:ascii="Times New Roman" w:hAnsi="Times New Roman"/>
            <w:color w:val="000000"/>
            <w:sz w:val="22"/>
            <w:szCs w:val="22"/>
          </w:rPr>
          <w:fldChar w:fldCharType="begin"/>
        </w:r>
      </w:ins>
      <w:ins w:id="571" w:author="刘 红宾" w:date="2021-04-04T15:03:00Z">
        <w:r w:rsidR="00FD0EB7">
          <w:rPr>
            <w:rFonts w:ascii="Times New Roman" w:hAnsi="Times New Roman"/>
            <w:color w:val="000000"/>
            <w:sz w:val="22"/>
            <w:szCs w:val="22"/>
          </w:rPr>
          <w:instrText xml:space="preserve"> ADDIN NE.Ref.{0941DC97-B413-4D7F-83A0-B758199B96F7}</w:instrText>
        </w:r>
      </w:ins>
      <w:r w:rsidR="00165135">
        <w:rPr>
          <w:rFonts w:ascii="Times New Roman" w:hAnsi="Times New Roman"/>
          <w:color w:val="000000"/>
          <w:sz w:val="22"/>
          <w:szCs w:val="22"/>
        </w:rPr>
        <w:fldChar w:fldCharType="separate"/>
      </w:r>
      <w:ins w:id="572" w:author="刘 红宾" w:date="2021-04-04T17:04:00Z">
        <w:r w:rsidR="00C2571B">
          <w:rPr>
            <w:rFonts w:hAnsiTheme="minorHAnsi"/>
            <w:color w:val="080000"/>
            <w:sz w:val="22"/>
            <w:szCs w:val="22"/>
          </w:rPr>
          <w:t>[91]</w:t>
        </w:r>
      </w:ins>
      <w:ins w:id="573" w:author="刘 红宾" w:date="2021-04-03T20:53:00Z">
        <w:r w:rsidR="00165135">
          <w:rPr>
            <w:rFonts w:ascii="Times New Roman" w:hAnsi="Times New Roman"/>
            <w:color w:val="000000"/>
            <w:sz w:val="22"/>
            <w:szCs w:val="22"/>
          </w:rPr>
          <w:fldChar w:fldCharType="end"/>
        </w:r>
      </w:ins>
      <w:r w:rsidR="00A76867">
        <w:rPr>
          <w:rFonts w:ascii="Times New Roman" w:hAnsi="Times New Roman"/>
          <w:color w:val="000000"/>
          <w:sz w:val="22"/>
          <w:szCs w:val="22"/>
        </w:rPr>
        <w:t xml:space="preserve"> was used for controlling the false discovery rate in multi</w:t>
      </w:r>
      <w:r w:rsidR="0050297A">
        <w:rPr>
          <w:rFonts w:ascii="Times New Roman" w:hAnsi="Times New Roman"/>
          <w:color w:val="000000"/>
          <w:sz w:val="22"/>
          <w:szCs w:val="22"/>
        </w:rPr>
        <w:t xml:space="preserve">ple </w:t>
      </w:r>
      <w:r w:rsidR="00A76867">
        <w:rPr>
          <w:rFonts w:ascii="Times New Roman" w:hAnsi="Times New Roman"/>
          <w:color w:val="000000"/>
          <w:sz w:val="22"/>
          <w:szCs w:val="22"/>
        </w:rPr>
        <w:t>test correction.</w:t>
      </w:r>
      <w:r w:rsidR="0050297A">
        <w:rPr>
          <w:rFonts w:ascii="Times New Roman" w:hAnsi="Times New Roman"/>
          <w:color w:val="000000"/>
          <w:sz w:val="22"/>
          <w:szCs w:val="22"/>
        </w:rPr>
        <w:t xml:space="preserve"> </w:t>
      </w:r>
      <w:r w:rsidR="005D5392">
        <w:rPr>
          <w:rFonts w:ascii="Times New Roman" w:hAnsi="Times New Roman"/>
          <w:color w:val="000000"/>
          <w:sz w:val="22"/>
          <w:szCs w:val="22"/>
        </w:rPr>
        <w:t xml:space="preserve">The same PERMANOVA and </w:t>
      </w:r>
      <w:proofErr w:type="spellStart"/>
      <w:r w:rsidR="005D5392">
        <w:rPr>
          <w:rFonts w:ascii="Times New Roman" w:hAnsi="Times New Roman"/>
          <w:color w:val="000000"/>
          <w:sz w:val="22"/>
          <w:szCs w:val="22"/>
        </w:rPr>
        <w:t>muit</w:t>
      </w:r>
      <w:r w:rsidR="00220E03">
        <w:rPr>
          <w:rFonts w:ascii="Times New Roman" w:hAnsi="Times New Roman"/>
          <w:color w:val="000000"/>
          <w:sz w:val="22"/>
          <w:szCs w:val="22"/>
        </w:rPr>
        <w:t>i</w:t>
      </w:r>
      <w:r w:rsidR="005D5392">
        <w:rPr>
          <w:rFonts w:ascii="Times New Roman" w:hAnsi="Times New Roman"/>
          <w:color w:val="000000"/>
          <w:sz w:val="22"/>
          <w:szCs w:val="22"/>
        </w:rPr>
        <w:t>ple</w:t>
      </w:r>
      <w:proofErr w:type="spellEnd"/>
      <w:r w:rsidR="005D5392">
        <w:rPr>
          <w:rFonts w:ascii="Times New Roman" w:hAnsi="Times New Roman"/>
          <w:color w:val="000000"/>
          <w:sz w:val="22"/>
          <w:szCs w:val="22"/>
        </w:rPr>
        <w:t xml:space="preserve"> test correction methods were used to </w:t>
      </w:r>
      <w:r w:rsidR="00220E03">
        <w:rPr>
          <w:rFonts w:ascii="Times New Roman" w:hAnsi="Times New Roman"/>
          <w:color w:val="000000"/>
          <w:sz w:val="22"/>
          <w:szCs w:val="22"/>
        </w:rPr>
        <w:t>test</w:t>
      </w:r>
      <w:r w:rsidR="005D5392">
        <w:rPr>
          <w:rFonts w:ascii="Times New Roman" w:hAnsi="Times New Roman"/>
          <w:color w:val="000000"/>
          <w:sz w:val="22"/>
          <w:szCs w:val="22"/>
        </w:rPr>
        <w:t xml:space="preserve"> the baseline dependence based on pre-to-post changes (different of absolute abundance between day 0 and day 31).</w:t>
      </w:r>
    </w:p>
    <w:p w14:paraId="421DCD90" w14:textId="77777777" w:rsidR="00BF36AA" w:rsidRPr="00BA6D15" w:rsidRDefault="00BF36AA" w:rsidP="00524C76">
      <w:pPr>
        <w:pStyle w:val="paragraph"/>
        <w:spacing w:before="0" w:beforeAutospacing="0" w:after="0" w:afterAutospacing="0"/>
        <w:jc w:val="both"/>
        <w:rPr>
          <w:rFonts w:ascii="Times New Roman" w:eastAsia="Times New Roman" w:hAnsi="Times New Roman" w:cs="Times New Roman"/>
          <w:color w:val="000000"/>
          <w:sz w:val="22"/>
          <w:szCs w:val="22"/>
        </w:rPr>
      </w:pPr>
    </w:p>
    <w:p w14:paraId="21101F09" w14:textId="381278CE" w:rsidR="00996BB7" w:rsidRDefault="00FE1EE9" w:rsidP="003D4046">
      <w:pPr>
        <w:jc w:val="both"/>
        <w:rPr>
          <w:color w:val="000000"/>
          <w:sz w:val="22"/>
          <w:szCs w:val="22"/>
        </w:rPr>
      </w:pPr>
      <w:r w:rsidRPr="00BA6D15">
        <w:rPr>
          <w:b/>
          <w:bCs/>
          <w:color w:val="000000"/>
          <w:sz w:val="22"/>
          <w:szCs w:val="22"/>
        </w:rPr>
        <w:t xml:space="preserve">Random forest </w:t>
      </w:r>
      <w:r w:rsidR="00C4428F">
        <w:rPr>
          <w:b/>
          <w:bCs/>
          <w:color w:val="000000"/>
          <w:sz w:val="22"/>
          <w:szCs w:val="22"/>
        </w:rPr>
        <w:t xml:space="preserve">(RF) </w:t>
      </w:r>
      <w:r w:rsidRPr="00BA6D15">
        <w:rPr>
          <w:b/>
          <w:bCs/>
          <w:color w:val="000000"/>
          <w:sz w:val="22"/>
          <w:szCs w:val="22"/>
        </w:rPr>
        <w:t>model.</w:t>
      </w:r>
      <w:r w:rsidR="00E75226">
        <w:rPr>
          <w:b/>
          <w:bCs/>
          <w:color w:val="000000"/>
          <w:sz w:val="22"/>
          <w:szCs w:val="22"/>
        </w:rPr>
        <w:t xml:space="preserve"> </w:t>
      </w:r>
      <w:r w:rsidR="00C72EC6">
        <w:rPr>
          <w:color w:val="000000"/>
          <w:sz w:val="22"/>
          <w:szCs w:val="22"/>
        </w:rPr>
        <w:t>Model development was run in a pipeline by combining normalization for data transformation, LASSO (</w:t>
      </w:r>
      <w:r w:rsidR="00C72EC6" w:rsidRPr="00C72EC6">
        <w:rPr>
          <w:color w:val="000000"/>
          <w:sz w:val="22"/>
          <w:szCs w:val="22"/>
        </w:rPr>
        <w:t>least absolute shrinkage and selection operator</w:t>
      </w:r>
      <w:r w:rsidR="00C72EC6">
        <w:rPr>
          <w:color w:val="000000"/>
          <w:sz w:val="22"/>
          <w:szCs w:val="22"/>
        </w:rPr>
        <w:t xml:space="preserve">) for feature selection, and </w:t>
      </w:r>
      <w:r w:rsidR="00C4428F">
        <w:rPr>
          <w:color w:val="000000"/>
          <w:sz w:val="22"/>
          <w:szCs w:val="22"/>
        </w:rPr>
        <w:t>RF</w:t>
      </w:r>
      <w:r w:rsidR="00C72EC6">
        <w:rPr>
          <w:color w:val="000000"/>
          <w:sz w:val="22"/>
          <w:szCs w:val="22"/>
        </w:rPr>
        <w:t xml:space="preserve"> regression for data fitting and prediction. </w:t>
      </w:r>
      <w:r w:rsidR="000B7C63">
        <w:rPr>
          <w:color w:val="000000"/>
          <w:sz w:val="22"/>
          <w:szCs w:val="22"/>
        </w:rPr>
        <w:t xml:space="preserve">The tolerance used in LASSO is 1e-5 and features </w:t>
      </w:r>
      <w:r w:rsidR="00F56327">
        <w:rPr>
          <w:color w:val="000000"/>
          <w:sz w:val="22"/>
          <w:szCs w:val="22"/>
        </w:rPr>
        <w:t xml:space="preserve">whose </w:t>
      </w:r>
      <w:r w:rsidR="000B7C63">
        <w:rPr>
          <w:color w:val="000000"/>
          <w:sz w:val="22"/>
          <w:szCs w:val="22"/>
        </w:rPr>
        <w:t xml:space="preserve">coefficients below this threshold were discarded and not used </w:t>
      </w:r>
      <w:r w:rsidR="00C4428F">
        <w:rPr>
          <w:color w:val="000000"/>
          <w:sz w:val="22"/>
          <w:szCs w:val="22"/>
        </w:rPr>
        <w:t>to build RF</w:t>
      </w:r>
      <w:r w:rsidR="000B7C63">
        <w:rPr>
          <w:color w:val="000000"/>
          <w:sz w:val="22"/>
          <w:szCs w:val="22"/>
        </w:rPr>
        <w:t xml:space="preserve"> </w:t>
      </w:r>
      <w:r w:rsidR="003D4046">
        <w:rPr>
          <w:color w:val="000000"/>
          <w:sz w:val="22"/>
          <w:szCs w:val="22"/>
        </w:rPr>
        <w:t xml:space="preserve">regression </w:t>
      </w:r>
      <w:r w:rsidR="000B7C63">
        <w:rPr>
          <w:color w:val="000000"/>
          <w:sz w:val="22"/>
          <w:szCs w:val="22"/>
        </w:rPr>
        <w:t>model</w:t>
      </w:r>
      <w:r w:rsidR="00C4428F">
        <w:rPr>
          <w:color w:val="000000"/>
          <w:sz w:val="22"/>
          <w:szCs w:val="22"/>
        </w:rPr>
        <w:t>. Regarding model training, five hyperparameters were tuned using 5-fold cross validation</w:t>
      </w:r>
      <w:r w:rsidR="00633B3E">
        <w:rPr>
          <w:color w:val="000000"/>
          <w:sz w:val="22"/>
          <w:szCs w:val="22"/>
        </w:rPr>
        <w:t xml:space="preserve"> and R</w:t>
      </w:r>
      <w:r w:rsidR="00633B3E" w:rsidRPr="00633B3E">
        <w:rPr>
          <w:color w:val="000000"/>
          <w:sz w:val="22"/>
          <w:szCs w:val="22"/>
          <w:vertAlign w:val="superscript"/>
        </w:rPr>
        <w:t>2</w:t>
      </w:r>
      <w:r w:rsidR="00633B3E">
        <w:rPr>
          <w:color w:val="000000"/>
          <w:sz w:val="22"/>
          <w:szCs w:val="22"/>
        </w:rPr>
        <w:t xml:space="preserve"> as the scoring metric</w:t>
      </w:r>
      <w:r w:rsidR="00C4428F">
        <w:rPr>
          <w:color w:val="000000"/>
          <w:sz w:val="22"/>
          <w:szCs w:val="22"/>
        </w:rPr>
        <w:t xml:space="preserve">: constant that multiplies the L1 term in LASSO (1e-4, 1e-3, 1e-2, 1e-1, 1), the number of features to consider when looking for the best split in RF (square root, log2, 16%, 32%, 64%, 100% of all features), the maximum depth of the tree in RF (2, 4, 8, 16), the </w:t>
      </w:r>
      <w:proofErr w:type="spellStart"/>
      <w:r w:rsidR="00C4428F">
        <w:rPr>
          <w:color w:val="000000"/>
          <w:sz w:val="22"/>
          <w:szCs w:val="22"/>
        </w:rPr>
        <w:t>minium</w:t>
      </w:r>
      <w:proofErr w:type="spellEnd"/>
      <w:r w:rsidR="00C4428F">
        <w:rPr>
          <w:color w:val="000000"/>
          <w:sz w:val="22"/>
          <w:szCs w:val="22"/>
        </w:rPr>
        <w:t xml:space="preserve"> number of samples required to split an internal node in RF (2, 4, 8, 16), and the minimum number of samples required to be at a leaf node (1, 2, 4). </w:t>
      </w:r>
      <w:r w:rsidR="009F23F4">
        <w:rPr>
          <w:color w:val="000000"/>
          <w:sz w:val="22"/>
          <w:szCs w:val="22"/>
        </w:rPr>
        <w:t>We fixed the number of trees in RF model to 2</w:t>
      </w:r>
      <w:r w:rsidR="00065407">
        <w:rPr>
          <w:color w:val="000000"/>
          <w:sz w:val="22"/>
          <w:szCs w:val="22"/>
        </w:rPr>
        <w:t>,</w:t>
      </w:r>
      <w:r w:rsidR="009F23F4">
        <w:rPr>
          <w:color w:val="000000"/>
          <w:sz w:val="22"/>
          <w:szCs w:val="22"/>
        </w:rPr>
        <w:t>000.</w:t>
      </w:r>
    </w:p>
    <w:p w14:paraId="071D8FF2" w14:textId="77777777" w:rsidR="00996BB7" w:rsidRDefault="00996BB7" w:rsidP="003D4046">
      <w:pPr>
        <w:jc w:val="both"/>
        <w:rPr>
          <w:color w:val="000000"/>
          <w:sz w:val="22"/>
          <w:szCs w:val="22"/>
        </w:rPr>
      </w:pPr>
    </w:p>
    <w:p w14:paraId="1C485A70" w14:textId="1EC22EC4" w:rsidR="008231B8" w:rsidRDefault="007355F9" w:rsidP="00643D74">
      <w:pPr>
        <w:jc w:val="both"/>
        <w:rPr>
          <w:color w:val="000000"/>
          <w:sz w:val="22"/>
          <w:szCs w:val="22"/>
        </w:rPr>
      </w:pPr>
      <w:r>
        <w:rPr>
          <w:color w:val="000000"/>
          <w:sz w:val="22"/>
          <w:szCs w:val="22"/>
        </w:rPr>
        <w:t xml:space="preserve">ROC (Receiver Operating Characteristic) </w:t>
      </w:r>
      <w:r>
        <w:rPr>
          <w:rFonts w:hint="eastAsia"/>
          <w:color w:val="000000"/>
          <w:sz w:val="22"/>
          <w:szCs w:val="22"/>
        </w:rPr>
        <w:t>curves</w:t>
      </w:r>
      <w:r>
        <w:rPr>
          <w:color w:val="000000"/>
          <w:sz w:val="22"/>
          <w:szCs w:val="22"/>
        </w:rPr>
        <w:t xml:space="preserve"> in </w:t>
      </w:r>
      <w:r w:rsidRPr="00597548">
        <w:rPr>
          <w:color w:val="000000"/>
          <w:sz w:val="22"/>
          <w:szCs w:val="22"/>
          <w:highlight w:val="yellow"/>
        </w:rPr>
        <w:t>Fig. 5D</w:t>
      </w:r>
      <w:r>
        <w:rPr>
          <w:color w:val="000000"/>
          <w:sz w:val="22"/>
          <w:szCs w:val="22"/>
        </w:rPr>
        <w:t xml:space="preserve"> were obtained for RF classifiers that compute the probability of samples in the full datasets (both training and test sets) predicted as being taken from the training distribution.</w:t>
      </w:r>
      <w:r w:rsidR="00EA769B">
        <w:rPr>
          <w:color w:val="000000"/>
          <w:sz w:val="22"/>
          <w:szCs w:val="22"/>
        </w:rPr>
        <w:t xml:space="preserve"> </w:t>
      </w:r>
      <w:proofErr w:type="spellStart"/>
      <w:r w:rsidR="00EA769B">
        <w:rPr>
          <w:color w:val="000000"/>
          <w:sz w:val="22"/>
          <w:szCs w:val="22"/>
        </w:rPr>
        <w:t>Specificially</w:t>
      </w:r>
      <w:proofErr w:type="spellEnd"/>
      <w:r w:rsidR="00EA769B">
        <w:rPr>
          <w:color w:val="000000"/>
          <w:sz w:val="22"/>
          <w:szCs w:val="22"/>
        </w:rPr>
        <w:t xml:space="preserve">, we </w:t>
      </w:r>
      <w:r w:rsidR="00AB3744">
        <w:rPr>
          <w:color w:val="000000"/>
          <w:sz w:val="22"/>
          <w:szCs w:val="22"/>
        </w:rPr>
        <w:t>first concatenate</w:t>
      </w:r>
      <w:r w:rsidR="00975B58">
        <w:rPr>
          <w:color w:val="000000"/>
          <w:sz w:val="22"/>
          <w:szCs w:val="22"/>
        </w:rPr>
        <w:t>d</w:t>
      </w:r>
      <w:r w:rsidR="00AB3744">
        <w:rPr>
          <w:color w:val="000000"/>
          <w:sz w:val="22"/>
          <w:szCs w:val="22"/>
        </w:rPr>
        <w:t xml:space="preserve"> the training and test sets </w:t>
      </w:r>
      <w:r w:rsidR="00B16271">
        <w:rPr>
          <w:color w:val="000000"/>
          <w:sz w:val="22"/>
          <w:szCs w:val="22"/>
        </w:rPr>
        <w:t xml:space="preserve">and assign labels 1 and 0 </w:t>
      </w:r>
      <w:r w:rsidR="00B16271">
        <w:rPr>
          <w:color w:val="000000"/>
          <w:sz w:val="22"/>
          <w:szCs w:val="22"/>
        </w:rPr>
        <w:lastRenderedPageBreak/>
        <w:t xml:space="preserve">respectively. </w:t>
      </w:r>
      <w:r w:rsidR="003D4046">
        <w:rPr>
          <w:color w:val="000000"/>
          <w:sz w:val="22"/>
          <w:szCs w:val="22"/>
        </w:rPr>
        <w:t xml:space="preserve">The new dataset was stratified into 20 folds and each time, a RF classifier was </w:t>
      </w:r>
      <w:proofErr w:type="spellStart"/>
      <w:r w:rsidR="003D4046">
        <w:rPr>
          <w:color w:val="000000"/>
          <w:sz w:val="22"/>
          <w:szCs w:val="22"/>
        </w:rPr>
        <w:t>trainined</w:t>
      </w:r>
      <w:proofErr w:type="spellEnd"/>
      <w:r w:rsidR="003D4046">
        <w:rPr>
          <w:color w:val="000000"/>
          <w:sz w:val="22"/>
          <w:szCs w:val="22"/>
        </w:rPr>
        <w:t xml:space="preserve"> on 19 folds and </w:t>
      </w:r>
      <w:r w:rsidR="00EA769B">
        <w:rPr>
          <w:color w:val="000000"/>
          <w:sz w:val="22"/>
          <w:szCs w:val="22"/>
        </w:rPr>
        <w:t xml:space="preserve">the </w:t>
      </w:r>
      <w:r w:rsidR="003D4046">
        <w:rPr>
          <w:color w:val="000000"/>
          <w:sz w:val="22"/>
          <w:szCs w:val="22"/>
        </w:rPr>
        <w:t xml:space="preserve">used to predict the probability of </w:t>
      </w:r>
      <w:r w:rsidR="00541276">
        <w:rPr>
          <w:color w:val="000000"/>
          <w:sz w:val="22"/>
          <w:szCs w:val="22"/>
        </w:rPr>
        <w:t xml:space="preserve">the </w:t>
      </w:r>
      <w:r w:rsidR="003D4046">
        <w:rPr>
          <w:color w:val="000000"/>
          <w:sz w:val="22"/>
          <w:szCs w:val="22"/>
        </w:rPr>
        <w:t>remaining fold being</w:t>
      </w:r>
      <w:r w:rsidR="00EA769B">
        <w:rPr>
          <w:color w:val="000000"/>
          <w:sz w:val="22"/>
          <w:szCs w:val="22"/>
        </w:rPr>
        <w:t xml:space="preserve"> sampled from the training set</w:t>
      </w:r>
      <w:r w:rsidR="003D4046">
        <w:rPr>
          <w:color w:val="000000"/>
          <w:sz w:val="22"/>
          <w:szCs w:val="22"/>
        </w:rPr>
        <w:t xml:space="preserve">. </w:t>
      </w:r>
      <w:r w:rsidR="008D451A">
        <w:rPr>
          <w:color w:val="000000"/>
          <w:sz w:val="22"/>
          <w:szCs w:val="22"/>
        </w:rPr>
        <w:t xml:space="preserve">Suppose </w:t>
      </w:r>
      <w:r w:rsidR="003D4046">
        <w:rPr>
          <w:color w:val="000000"/>
          <w:sz w:val="22"/>
          <w:szCs w:val="22"/>
        </w:rPr>
        <w:t>the probabilit</w:t>
      </w:r>
      <w:r w:rsidR="008D451A">
        <w:rPr>
          <w:color w:val="000000"/>
          <w:sz w:val="22"/>
          <w:szCs w:val="22"/>
        </w:rPr>
        <w:t>ies</w:t>
      </w:r>
      <w:r w:rsidR="003D4046">
        <w:rPr>
          <w:color w:val="000000"/>
          <w:sz w:val="22"/>
          <w:szCs w:val="22"/>
        </w:rPr>
        <w:t xml:space="preserve"> of sample</w:t>
      </w:r>
      <m:oMath>
        <m:r>
          <w:rPr>
            <w:rFonts w:ascii="Cambria Math" w:hAnsi="Cambria Math"/>
            <w:color w:val="000000"/>
            <w:sz w:val="22"/>
            <w:szCs w:val="22"/>
          </w:rPr>
          <m:t xml:space="preserve"> i</m:t>
        </m:r>
      </m:oMath>
      <w:r w:rsidR="00541276">
        <w:rPr>
          <w:color w:val="000000"/>
          <w:sz w:val="22"/>
          <w:szCs w:val="22"/>
        </w:rPr>
        <w:t xml:space="preserve"> taken from the training </w:t>
      </w:r>
      <w:r w:rsidR="008D451A">
        <w:rPr>
          <w:color w:val="000000"/>
          <w:sz w:val="22"/>
          <w:szCs w:val="22"/>
        </w:rPr>
        <w:t xml:space="preserve">and test </w:t>
      </w:r>
      <w:r w:rsidR="00541276">
        <w:rPr>
          <w:color w:val="000000"/>
          <w:sz w:val="22"/>
          <w:szCs w:val="22"/>
        </w:rPr>
        <w:t>set</w:t>
      </w:r>
      <w:r w:rsidR="003D4046">
        <w:rPr>
          <w:color w:val="000000"/>
          <w:sz w:val="22"/>
          <w:szCs w:val="22"/>
        </w:rPr>
        <w:t xml:space="preserve"> </w:t>
      </w:r>
      <w:r w:rsidR="008D451A">
        <w:rPr>
          <w:color w:val="000000"/>
          <w:sz w:val="22"/>
          <w:szCs w:val="22"/>
        </w:rPr>
        <w:t>are</w:t>
      </w:r>
      <w:r w:rsidR="003D4046">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p</m:t>
            </m:r>
          </m:e>
          <m:sub>
            <m:r>
              <w:rPr>
                <w:rFonts w:ascii="Cambria Math" w:hAnsi="Cambria Math"/>
                <w:color w:val="000000"/>
                <w:sz w:val="22"/>
                <w:szCs w:val="22"/>
              </w:rPr>
              <m:t>i</m:t>
            </m:r>
          </m:sub>
        </m:sSub>
      </m:oMath>
      <w:r w:rsidR="008D451A">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1-p</m:t>
            </m:r>
          </m:e>
          <m:sub>
            <m:r>
              <w:rPr>
                <w:rFonts w:ascii="Cambria Math" w:hAnsi="Cambria Math"/>
                <w:color w:val="000000"/>
                <w:sz w:val="22"/>
                <w:szCs w:val="22"/>
              </w:rPr>
              <m:t>i</m:t>
            </m:r>
          </m:sub>
        </m:sSub>
      </m:oMath>
      <w:r w:rsidR="008D451A">
        <w:rPr>
          <w:color w:val="000000"/>
          <w:sz w:val="22"/>
          <w:szCs w:val="22"/>
        </w:rPr>
        <w:t xml:space="preserve"> respectively. </w:t>
      </w:r>
      <w:r w:rsidR="00B4198D">
        <w:rPr>
          <w:color w:val="000000"/>
          <w:sz w:val="22"/>
          <w:szCs w:val="22"/>
        </w:rPr>
        <w:t xml:space="preserve">The </w:t>
      </w:r>
      <w:r w:rsidR="008D451A">
        <w:rPr>
          <w:color w:val="000000"/>
          <w:sz w:val="22"/>
          <w:szCs w:val="22"/>
        </w:rPr>
        <w:t>weight</w:t>
      </w:r>
      <w:r w:rsidR="00B4198D">
        <w:rPr>
          <w:color w:val="000000"/>
          <w:sz w:val="22"/>
          <w:szCs w:val="22"/>
        </w:rPr>
        <w:t xml:space="preserve"> </w:t>
      </w:r>
      <w:r w:rsidR="008D451A">
        <w:rPr>
          <w:color w:val="000000"/>
          <w:sz w:val="22"/>
          <w:szCs w:val="22"/>
        </w:rPr>
        <w:t xml:space="preserve">assigned to </w:t>
      </w:r>
      <w:r w:rsidR="00B4198D">
        <w:rPr>
          <w:color w:val="000000"/>
          <w:sz w:val="22"/>
          <w:szCs w:val="22"/>
        </w:rPr>
        <w:t>sample</w:t>
      </w:r>
      <m:oMath>
        <m:r>
          <w:rPr>
            <w:rFonts w:ascii="Cambria Math" w:hAnsi="Cambria Math"/>
            <w:color w:val="000000"/>
            <w:sz w:val="22"/>
            <w:szCs w:val="22"/>
          </w:rPr>
          <m:t xml:space="preserve"> i</m:t>
        </m:r>
      </m:oMath>
      <w:r w:rsidR="00B4198D">
        <w:rPr>
          <w:color w:val="000000"/>
          <w:sz w:val="22"/>
          <w:szCs w:val="22"/>
        </w:rPr>
        <w:t xml:space="preserve"> was given by</w:t>
      </w:r>
      <w:r w:rsidR="008D451A">
        <w:rPr>
          <w:color w:val="000000"/>
          <w:sz w:val="22"/>
          <w:szCs w:val="22"/>
        </w:rPr>
        <w:t xml:space="preserve"> </w:t>
      </w:r>
      <m:oMath>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1-p</m:t>
                </m:r>
              </m:e>
              <m:sub>
                <m:r>
                  <w:rPr>
                    <w:rFonts w:ascii="Cambria Math" w:hAnsi="Cambria Math"/>
                    <w:color w:val="000000"/>
                    <w:sz w:val="22"/>
                    <w:szCs w:val="22"/>
                  </w:rPr>
                  <m:t>i</m:t>
                </m:r>
              </m:sub>
            </m:sSub>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p</m:t>
            </m:r>
          </m:e>
          <m:sub>
            <m:r>
              <w:rPr>
                <w:rFonts w:ascii="Cambria Math" w:hAnsi="Cambria Math"/>
                <w:color w:val="000000"/>
                <w:sz w:val="22"/>
                <w:szCs w:val="22"/>
              </w:rPr>
              <m:t>i</m:t>
            </m:r>
          </m:sub>
        </m:sSub>
      </m:oMath>
      <w:r w:rsidR="00B4198D">
        <w:rPr>
          <w:color w:val="000000"/>
          <w:sz w:val="22"/>
          <w:szCs w:val="22"/>
        </w:rPr>
        <w:t>, which makes intuitive sense: the higher the numerator and the lower the denominator, the closer the sample gets to the high-density region</w:t>
      </w:r>
      <w:r w:rsidR="00D635C6">
        <w:rPr>
          <w:color w:val="000000"/>
          <w:sz w:val="22"/>
          <w:szCs w:val="22"/>
        </w:rPr>
        <w:t>s</w:t>
      </w:r>
      <w:r w:rsidR="00B4198D">
        <w:rPr>
          <w:color w:val="000000"/>
          <w:sz w:val="22"/>
          <w:szCs w:val="22"/>
        </w:rPr>
        <w:t xml:space="preserve"> of the test data.</w:t>
      </w:r>
    </w:p>
    <w:p w14:paraId="1A88D1E6" w14:textId="77777777" w:rsidR="008231B8" w:rsidRDefault="008231B8" w:rsidP="00643D74">
      <w:pPr>
        <w:jc w:val="both"/>
        <w:rPr>
          <w:color w:val="000000"/>
          <w:sz w:val="22"/>
          <w:szCs w:val="22"/>
        </w:rPr>
      </w:pPr>
    </w:p>
    <w:p w14:paraId="664BC398" w14:textId="6BB866B0" w:rsidR="00AA5F70" w:rsidRPr="00643D74" w:rsidRDefault="00643D74" w:rsidP="0020771E">
      <w:pPr>
        <w:jc w:val="center"/>
        <w:rPr>
          <w:color w:val="000000"/>
          <w:sz w:val="22"/>
          <w:szCs w:val="22"/>
        </w:rPr>
      </w:pPr>
      <w:r w:rsidRPr="00BA6D15">
        <w:rPr>
          <w:rFonts w:eastAsia="SimSun"/>
          <w:b/>
          <w:bCs/>
          <w:noProof/>
          <w:color w:val="000000"/>
          <w:sz w:val="22"/>
          <w:szCs w:val="22"/>
        </w:rPr>
        <w:drawing>
          <wp:inline distT="0" distB="0" distL="0" distR="0" wp14:anchorId="1EF91477" wp14:editId="12092B0C">
            <wp:extent cx="5278620" cy="1418484"/>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1984" cy="1422075"/>
                    </a:xfrm>
                    <a:prstGeom prst="rect">
                      <a:avLst/>
                    </a:prstGeom>
                  </pic:spPr>
                </pic:pic>
              </a:graphicData>
            </a:graphic>
          </wp:inline>
        </w:drawing>
      </w:r>
    </w:p>
    <w:p w14:paraId="4309740B" w14:textId="4BBA61B7" w:rsidR="008231B8" w:rsidRDefault="00AA5F70" w:rsidP="00BA6D15">
      <w:pPr>
        <w:widowControl w:val="0"/>
        <w:autoSpaceDE w:val="0"/>
        <w:autoSpaceDN w:val="0"/>
        <w:adjustRightInd w:val="0"/>
        <w:jc w:val="both"/>
        <w:rPr>
          <w:color w:val="2A2A2A"/>
          <w:sz w:val="20"/>
          <w:szCs w:val="20"/>
          <w:shd w:val="clear" w:color="auto" w:fill="FFFFFF"/>
        </w:rPr>
      </w:pPr>
      <w:r w:rsidRPr="008231B8">
        <w:rPr>
          <w:b/>
          <w:bCs/>
          <w:sz w:val="20"/>
          <w:szCs w:val="20"/>
        </w:rPr>
        <w:t>Figure S1</w:t>
      </w:r>
      <w:r w:rsidR="005B1C1F">
        <w:rPr>
          <w:b/>
          <w:bCs/>
          <w:sz w:val="20"/>
          <w:szCs w:val="20"/>
        </w:rPr>
        <w:t>6</w:t>
      </w:r>
      <w:r w:rsidRPr="008231B8">
        <w:rPr>
          <w:b/>
          <w:bCs/>
          <w:sz w:val="20"/>
          <w:szCs w:val="20"/>
        </w:rPr>
        <w:t xml:space="preserve">. Rarefaction analysis of 16S rRNA gene clone libraries </w:t>
      </w:r>
      <w:r w:rsidRPr="008231B8">
        <w:rPr>
          <w:b/>
          <w:bCs/>
          <w:color w:val="000000"/>
          <w:sz w:val="20"/>
          <w:szCs w:val="20"/>
        </w:rPr>
        <w:t>in terms of</w:t>
      </w:r>
      <w:r w:rsidRPr="008231B8">
        <w:rPr>
          <w:b/>
          <w:bCs/>
          <w:sz w:val="20"/>
          <w:szCs w:val="20"/>
        </w:rPr>
        <w:t xml:space="preserve"> species richness, Shannon diversity, and Simpson diversity.</w:t>
      </w:r>
      <w:r w:rsidRPr="008231B8">
        <w:rPr>
          <w:sz w:val="20"/>
          <w:szCs w:val="20"/>
        </w:rPr>
        <w:t xml:space="preserve"> Rarefaction curves were generated using the </w:t>
      </w:r>
      <w:proofErr w:type="spellStart"/>
      <w:r w:rsidRPr="008231B8">
        <w:rPr>
          <w:sz w:val="20"/>
          <w:szCs w:val="20"/>
        </w:rPr>
        <w:t>iNEXT</w:t>
      </w:r>
      <w:proofErr w:type="spellEnd"/>
      <w:r w:rsidRPr="008231B8">
        <w:rPr>
          <w:sz w:val="20"/>
          <w:szCs w:val="20"/>
        </w:rPr>
        <w:t xml:space="preserve"> package</w:t>
      </w:r>
      <w:ins w:id="574" w:author="刘 红宾" w:date="2021-04-03T20:54:00Z">
        <w:r w:rsidR="00165135">
          <w:rPr>
            <w:sz w:val="20"/>
            <w:szCs w:val="20"/>
          </w:rPr>
          <w:t xml:space="preserve"> </w:t>
        </w:r>
        <w:r w:rsidR="00BD5F1E">
          <w:rPr>
            <w:sz w:val="20"/>
            <w:szCs w:val="20"/>
          </w:rPr>
          <w:fldChar w:fldCharType="begin"/>
        </w:r>
      </w:ins>
      <w:ins w:id="575" w:author="刘 红宾" w:date="2021-04-04T15:03:00Z">
        <w:r w:rsidR="00FD0EB7">
          <w:rPr>
            <w:sz w:val="20"/>
            <w:szCs w:val="20"/>
          </w:rPr>
          <w:instrText xml:space="preserve"> ADDIN NE.Ref.{927D1DB6-C5B6-41D0-B5A1-CC4142D91F1E}</w:instrText>
        </w:r>
      </w:ins>
      <w:r w:rsidR="00BD5F1E">
        <w:rPr>
          <w:sz w:val="20"/>
          <w:szCs w:val="20"/>
        </w:rPr>
        <w:fldChar w:fldCharType="separate"/>
      </w:r>
      <w:ins w:id="576" w:author="刘 红宾" w:date="2021-04-04T17:04:00Z">
        <w:r w:rsidR="00C2571B">
          <w:rPr>
            <w:rFonts w:eastAsiaTheme="minorEastAsia"/>
            <w:color w:val="080000"/>
            <w:sz w:val="20"/>
            <w:szCs w:val="20"/>
          </w:rPr>
          <w:t>[76]</w:t>
        </w:r>
      </w:ins>
      <w:ins w:id="577" w:author="刘 红宾" w:date="2021-04-03T20:54:00Z">
        <w:r w:rsidR="00BD5F1E">
          <w:rPr>
            <w:sz w:val="20"/>
            <w:szCs w:val="20"/>
          </w:rPr>
          <w:fldChar w:fldCharType="end"/>
        </w:r>
      </w:ins>
      <w:r w:rsidRPr="008231B8">
        <w:rPr>
          <w:sz w:val="20"/>
          <w:szCs w:val="20"/>
        </w:rPr>
        <w:t>. Solid lines represent the observed alpha diversity with the number of reads sampled, and dashed lines represent the extrapolation of the solid lines until 25% more reads. To</w:t>
      </w:r>
      <w:r w:rsidRPr="008231B8">
        <w:rPr>
          <w:color w:val="2A2A2A"/>
          <w:sz w:val="20"/>
          <w:szCs w:val="20"/>
          <w:shd w:val="clear" w:color="auto" w:fill="FFFFFF"/>
        </w:rPr>
        <w:t xml:space="preserve"> avoid sample-to-sample bias due to variable sequencing depth (different number of reads per sample), all samples were rarefied to 38,980 sequences (black dashed line) per sample before downstream analysis.</w:t>
      </w:r>
    </w:p>
    <w:p w14:paraId="3EC5A124" w14:textId="77777777" w:rsidR="008231B8" w:rsidRDefault="008231B8" w:rsidP="00BA6D15">
      <w:pPr>
        <w:widowControl w:val="0"/>
        <w:autoSpaceDE w:val="0"/>
        <w:autoSpaceDN w:val="0"/>
        <w:adjustRightInd w:val="0"/>
        <w:jc w:val="both"/>
        <w:rPr>
          <w:color w:val="2A2A2A"/>
          <w:sz w:val="20"/>
          <w:szCs w:val="20"/>
          <w:shd w:val="clear" w:color="auto" w:fill="FFFFFF"/>
        </w:rPr>
      </w:pPr>
    </w:p>
    <w:p w14:paraId="62405B8A" w14:textId="77777777" w:rsidR="008231B8" w:rsidRDefault="008231B8" w:rsidP="008231B8">
      <w:pPr>
        <w:widowControl w:val="0"/>
        <w:autoSpaceDE w:val="0"/>
        <w:autoSpaceDN w:val="0"/>
        <w:adjustRightInd w:val="0"/>
        <w:jc w:val="center"/>
        <w:rPr>
          <w:color w:val="2A2A2A"/>
          <w:sz w:val="22"/>
          <w:szCs w:val="22"/>
          <w:shd w:val="clear" w:color="auto" w:fill="FFFFFF"/>
        </w:rPr>
      </w:pPr>
      <w:r>
        <w:rPr>
          <w:noProof/>
          <w:color w:val="2A2A2A"/>
          <w:sz w:val="22"/>
          <w:szCs w:val="22"/>
          <w:shd w:val="clear" w:color="auto" w:fill="FFFFFF"/>
        </w:rPr>
        <w:lastRenderedPageBreak/>
        <w:drawing>
          <wp:inline distT="0" distB="0" distL="0" distR="0" wp14:anchorId="029E6B3A" wp14:editId="52443B26">
            <wp:extent cx="4264701" cy="5619155"/>
            <wp:effectExtent l="0" t="0" r="2540" b="0"/>
            <wp:docPr id="49" name="Picture 49" descr="A picture containing text,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utdoor objec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8590" cy="5637455"/>
                    </a:xfrm>
                    <a:prstGeom prst="rect">
                      <a:avLst/>
                    </a:prstGeom>
                  </pic:spPr>
                </pic:pic>
              </a:graphicData>
            </a:graphic>
          </wp:inline>
        </w:drawing>
      </w:r>
    </w:p>
    <w:p w14:paraId="440106F8" w14:textId="77777777" w:rsidR="00261BC1" w:rsidRDefault="00261BC1" w:rsidP="008231B8">
      <w:pPr>
        <w:widowControl w:val="0"/>
        <w:autoSpaceDE w:val="0"/>
        <w:autoSpaceDN w:val="0"/>
        <w:adjustRightInd w:val="0"/>
        <w:jc w:val="both"/>
        <w:rPr>
          <w:rFonts w:eastAsia="SimSun"/>
          <w:b/>
          <w:bCs/>
          <w:color w:val="000000"/>
          <w:sz w:val="20"/>
          <w:szCs w:val="20"/>
        </w:rPr>
      </w:pPr>
    </w:p>
    <w:p w14:paraId="4FEB4C0C" w14:textId="790233C0" w:rsidR="00226815" w:rsidRPr="0093263E" w:rsidRDefault="008231B8" w:rsidP="00BA6D15">
      <w:pPr>
        <w:widowControl w:val="0"/>
        <w:autoSpaceDE w:val="0"/>
        <w:autoSpaceDN w:val="0"/>
        <w:adjustRightInd w:val="0"/>
        <w:jc w:val="both"/>
        <w:rPr>
          <w:color w:val="2A2A2A"/>
          <w:sz w:val="20"/>
          <w:szCs w:val="20"/>
          <w:shd w:val="clear" w:color="auto" w:fill="FFFFFF"/>
        </w:rPr>
      </w:pPr>
      <w:r w:rsidRPr="008231B8">
        <w:rPr>
          <w:rFonts w:eastAsia="SimSun"/>
          <w:b/>
          <w:bCs/>
          <w:color w:val="000000"/>
          <w:sz w:val="20"/>
          <w:szCs w:val="20"/>
        </w:rPr>
        <w:t>Figure S1</w:t>
      </w:r>
      <w:r w:rsidR="00261BC1">
        <w:rPr>
          <w:rFonts w:eastAsia="SimSun"/>
          <w:b/>
          <w:bCs/>
          <w:color w:val="000000"/>
          <w:sz w:val="20"/>
          <w:szCs w:val="20"/>
        </w:rPr>
        <w:t>7</w:t>
      </w:r>
      <w:r w:rsidRPr="008231B8">
        <w:rPr>
          <w:rFonts w:eastAsia="SimSun"/>
          <w:b/>
          <w:bCs/>
          <w:color w:val="000000"/>
          <w:sz w:val="20"/>
          <w:szCs w:val="20"/>
        </w:rPr>
        <w:t xml:space="preserve">. Reconstructed time series (lines) of </w:t>
      </w:r>
      <w:r w:rsidR="001A32AC">
        <w:rPr>
          <w:rFonts w:eastAsia="SimSun"/>
          <w:b/>
          <w:bCs/>
          <w:color w:val="000000"/>
          <w:sz w:val="20"/>
          <w:szCs w:val="20"/>
        </w:rPr>
        <w:t>(A) five inulin responders</w:t>
      </w:r>
      <w:r w:rsidRPr="008231B8">
        <w:rPr>
          <w:rFonts w:eastAsia="SimSun"/>
          <w:b/>
          <w:bCs/>
          <w:color w:val="000000"/>
          <w:sz w:val="20"/>
          <w:szCs w:val="20"/>
        </w:rPr>
        <w:t xml:space="preserve"> and </w:t>
      </w:r>
      <w:r w:rsidR="001A32AC">
        <w:rPr>
          <w:rFonts w:eastAsia="SimSun"/>
          <w:b/>
          <w:bCs/>
          <w:color w:val="000000"/>
          <w:sz w:val="20"/>
          <w:szCs w:val="20"/>
        </w:rPr>
        <w:t xml:space="preserve">(B) </w:t>
      </w:r>
      <w:r w:rsidRPr="008231B8">
        <w:rPr>
          <w:rFonts w:eastAsia="SimSun"/>
          <w:b/>
          <w:bCs/>
          <w:color w:val="000000"/>
          <w:sz w:val="20"/>
          <w:szCs w:val="20"/>
        </w:rPr>
        <w:t xml:space="preserve">short-chain fatty </w:t>
      </w:r>
      <w:r w:rsidR="001A32AC">
        <w:rPr>
          <w:rFonts w:eastAsia="SimSun"/>
          <w:b/>
          <w:bCs/>
          <w:color w:val="000000"/>
          <w:sz w:val="20"/>
          <w:szCs w:val="20"/>
        </w:rPr>
        <w:t>acids</w:t>
      </w:r>
      <w:r w:rsidRPr="008231B8">
        <w:rPr>
          <w:rFonts w:eastAsia="SimSun"/>
          <w:b/>
          <w:bCs/>
          <w:color w:val="000000"/>
          <w:sz w:val="20"/>
          <w:szCs w:val="20"/>
        </w:rPr>
        <w:t xml:space="preserve"> </w:t>
      </w:r>
      <w:r w:rsidR="001A32AC">
        <w:rPr>
          <w:rFonts w:eastAsia="SimSun"/>
          <w:b/>
          <w:bCs/>
          <w:color w:val="000000"/>
          <w:sz w:val="20"/>
          <w:szCs w:val="20"/>
        </w:rPr>
        <w:t xml:space="preserve">from two-dimensional </w:t>
      </w:r>
      <w:r w:rsidR="00BF445C">
        <w:rPr>
          <w:rFonts w:eastAsia="SimSun"/>
          <w:b/>
          <w:bCs/>
          <w:color w:val="000000"/>
          <w:sz w:val="20"/>
          <w:szCs w:val="20"/>
        </w:rPr>
        <w:t>space, which was constructed</w:t>
      </w:r>
      <w:r w:rsidR="006D70FB">
        <w:rPr>
          <w:rFonts w:eastAsia="SimSun"/>
          <w:b/>
          <w:bCs/>
          <w:color w:val="000000"/>
          <w:sz w:val="20"/>
          <w:szCs w:val="20"/>
        </w:rPr>
        <w:t xml:space="preserve"> by</w:t>
      </w:r>
      <w:r w:rsidR="001A32AC">
        <w:rPr>
          <w:rFonts w:eastAsia="SimSun"/>
          <w:b/>
          <w:bCs/>
          <w:color w:val="000000"/>
          <w:sz w:val="20"/>
          <w:szCs w:val="20"/>
        </w:rPr>
        <w:t xml:space="preserve"> using</w:t>
      </w:r>
      <w:r w:rsidRPr="008231B8">
        <w:rPr>
          <w:rFonts w:eastAsia="SimSun"/>
          <w:b/>
          <w:bCs/>
          <w:color w:val="000000"/>
          <w:sz w:val="20"/>
          <w:szCs w:val="20"/>
        </w:rPr>
        <w:t xml:space="preserve"> sequential Non-negative matrix factorization. </w:t>
      </w:r>
      <w:r w:rsidRPr="008231B8">
        <w:rPr>
          <w:rFonts w:eastAsia="SimSun"/>
          <w:color w:val="000000"/>
          <w:sz w:val="20"/>
          <w:szCs w:val="20"/>
        </w:rPr>
        <w:t>Dots represent observations and both lines and dots are color-coded on a per-mouse basis.</w:t>
      </w:r>
    </w:p>
    <w:p w14:paraId="661DFBF3" w14:textId="77777777" w:rsidR="0093263E" w:rsidRDefault="0093263E" w:rsidP="00BA6D15">
      <w:pPr>
        <w:widowControl w:val="0"/>
        <w:autoSpaceDE w:val="0"/>
        <w:autoSpaceDN w:val="0"/>
        <w:adjustRightInd w:val="0"/>
        <w:jc w:val="both"/>
        <w:rPr>
          <w:color w:val="000000"/>
          <w:sz w:val="22"/>
          <w:szCs w:val="22"/>
        </w:rPr>
      </w:pPr>
      <w:r>
        <w:rPr>
          <w:color w:val="000000"/>
          <w:sz w:val="22"/>
          <w:szCs w:val="22"/>
        </w:rPr>
        <w:br w:type="page"/>
      </w:r>
    </w:p>
    <w:p w14:paraId="0505CFB4" w14:textId="77777777" w:rsidR="00980421" w:rsidRDefault="00434C87" w:rsidP="00980421">
      <w:pPr>
        <w:widowControl w:val="0"/>
        <w:autoSpaceDE w:val="0"/>
        <w:autoSpaceDN w:val="0"/>
        <w:adjustRightInd w:val="0"/>
        <w:rPr>
          <w:ins w:id="578" w:author="刘 红宾" w:date="2021-04-04T17:05:00Z"/>
          <w:rFonts w:eastAsiaTheme="minorEastAsia"/>
        </w:rPr>
      </w:pPr>
      <w:r w:rsidRPr="00BA6D15">
        <w:rPr>
          <w:color w:val="000000"/>
          <w:sz w:val="22"/>
          <w:szCs w:val="22"/>
        </w:rPr>
        <w:lastRenderedPageBreak/>
        <w:fldChar w:fldCharType="begin"/>
      </w:r>
      <w:r w:rsidRPr="00BA6D15">
        <w:rPr>
          <w:color w:val="000000"/>
          <w:sz w:val="22"/>
          <w:szCs w:val="22"/>
        </w:rPr>
        <w:instrText xml:space="preserve"> ADDIN NE.Bib</w:instrText>
      </w:r>
      <w:r w:rsidRPr="00BA6D15">
        <w:rPr>
          <w:color w:val="000000"/>
          <w:sz w:val="22"/>
          <w:szCs w:val="22"/>
        </w:rPr>
        <w:fldChar w:fldCharType="separate"/>
      </w:r>
    </w:p>
    <w:p w14:paraId="4AFDEAF5" w14:textId="77777777" w:rsidR="00980421" w:rsidRDefault="00980421" w:rsidP="00980421">
      <w:pPr>
        <w:widowControl w:val="0"/>
        <w:autoSpaceDE w:val="0"/>
        <w:autoSpaceDN w:val="0"/>
        <w:adjustRightInd w:val="0"/>
        <w:jc w:val="center"/>
        <w:rPr>
          <w:ins w:id="579" w:author="刘 红宾" w:date="2021-04-04T17:05:00Z"/>
          <w:rFonts w:eastAsiaTheme="minorEastAsia"/>
        </w:rPr>
      </w:pPr>
      <w:ins w:id="580" w:author="刘 红宾" w:date="2021-04-04T17:05:00Z">
        <w:r>
          <w:rPr>
            <w:rFonts w:eastAsiaTheme="minorEastAsia"/>
            <w:b/>
            <w:bCs/>
            <w:color w:val="000000"/>
            <w:sz w:val="40"/>
            <w:szCs w:val="40"/>
          </w:rPr>
          <w:t>References:</w:t>
        </w:r>
      </w:ins>
    </w:p>
    <w:p w14:paraId="0A2B862F" w14:textId="77777777" w:rsidR="00980421" w:rsidRDefault="00980421" w:rsidP="00980421">
      <w:pPr>
        <w:widowControl w:val="0"/>
        <w:autoSpaceDE w:val="0"/>
        <w:autoSpaceDN w:val="0"/>
        <w:adjustRightInd w:val="0"/>
        <w:jc w:val="both"/>
        <w:rPr>
          <w:ins w:id="581" w:author="刘 红宾" w:date="2021-04-04T17:05:00Z"/>
          <w:rFonts w:eastAsiaTheme="minorEastAsia"/>
        </w:rPr>
      </w:pPr>
      <w:ins w:id="582" w:author="刘 红宾" w:date="2021-04-04T17:05:00Z">
        <w:r>
          <w:rPr>
            <w:rFonts w:eastAsiaTheme="minorEastAsia"/>
            <w:color w:val="000000"/>
            <w:sz w:val="20"/>
            <w:szCs w:val="20"/>
          </w:rPr>
          <w:t xml:space="preserve"> [1].</w:t>
        </w:r>
        <w:r>
          <w:rPr>
            <w:rFonts w:eastAsiaTheme="minorEastAsia"/>
            <w:color w:val="000000"/>
            <w:sz w:val="20"/>
            <w:szCs w:val="20"/>
          </w:rPr>
          <w:tab/>
          <w:t>Koh, A., et al., From Dietary Fiber to Host Physiology: Short-Chain Fatty Acids as Key Bacterial Metabolites. Cell, 2016. 165(6): p. 1332-1345.</w:t>
        </w:r>
      </w:ins>
    </w:p>
    <w:p w14:paraId="42C76FFF" w14:textId="77777777" w:rsidR="00980421" w:rsidRDefault="00980421" w:rsidP="00980421">
      <w:pPr>
        <w:widowControl w:val="0"/>
        <w:autoSpaceDE w:val="0"/>
        <w:autoSpaceDN w:val="0"/>
        <w:adjustRightInd w:val="0"/>
        <w:jc w:val="both"/>
        <w:rPr>
          <w:ins w:id="583" w:author="刘 红宾" w:date="2021-04-04T17:05:00Z"/>
          <w:rFonts w:eastAsiaTheme="minorEastAsia"/>
        </w:rPr>
      </w:pPr>
      <w:ins w:id="584" w:author="刘 红宾" w:date="2021-04-04T17:05:00Z">
        <w:r>
          <w:rPr>
            <w:rFonts w:eastAsiaTheme="minorEastAsia"/>
            <w:color w:val="000000"/>
            <w:sz w:val="20"/>
            <w:szCs w:val="20"/>
          </w:rPr>
          <w:t xml:space="preserve"> [2].</w:t>
        </w:r>
        <w:r>
          <w:rPr>
            <w:rFonts w:eastAsiaTheme="minorEastAsia"/>
            <w:color w:val="000000"/>
            <w:sz w:val="20"/>
            <w:szCs w:val="20"/>
          </w:rPr>
          <w:tab/>
          <w:t>Sanna, S., et al., Causal relationships among the gut microbiome, short-chain fatty acids and metabolic diseases. Nature Genetics, 2019. 51(4): p. 600-605.</w:t>
        </w:r>
      </w:ins>
    </w:p>
    <w:p w14:paraId="782068F1" w14:textId="77777777" w:rsidR="00980421" w:rsidRDefault="00980421" w:rsidP="00980421">
      <w:pPr>
        <w:widowControl w:val="0"/>
        <w:autoSpaceDE w:val="0"/>
        <w:autoSpaceDN w:val="0"/>
        <w:adjustRightInd w:val="0"/>
        <w:jc w:val="both"/>
        <w:rPr>
          <w:ins w:id="585" w:author="刘 红宾" w:date="2021-04-04T17:05:00Z"/>
          <w:rFonts w:eastAsiaTheme="minorEastAsia"/>
        </w:rPr>
      </w:pPr>
      <w:ins w:id="586" w:author="刘 红宾" w:date="2021-04-04T17:05:00Z">
        <w:r>
          <w:rPr>
            <w:rFonts w:eastAsiaTheme="minorEastAsia"/>
            <w:color w:val="000000"/>
            <w:sz w:val="20"/>
            <w:szCs w:val="20"/>
          </w:rPr>
          <w:t xml:space="preserve"> [3].</w:t>
        </w:r>
        <w:r>
          <w:rPr>
            <w:rFonts w:eastAsiaTheme="minorEastAsia"/>
            <w:color w:val="000000"/>
            <w:sz w:val="20"/>
            <w:szCs w:val="20"/>
          </w:rPr>
          <w:tab/>
          <w:t>Markey, K.A., et al., The microbe-derived short-chain fatty acids butyrate and propionate are associated with protection from chronic GVHD. Blood, 2020. 136(1): p. 130-136.</w:t>
        </w:r>
      </w:ins>
    </w:p>
    <w:p w14:paraId="0E66E78E" w14:textId="77777777" w:rsidR="00980421" w:rsidRDefault="00980421" w:rsidP="00980421">
      <w:pPr>
        <w:widowControl w:val="0"/>
        <w:autoSpaceDE w:val="0"/>
        <w:autoSpaceDN w:val="0"/>
        <w:adjustRightInd w:val="0"/>
        <w:jc w:val="both"/>
        <w:rPr>
          <w:ins w:id="587" w:author="刘 红宾" w:date="2021-04-04T17:05:00Z"/>
          <w:rFonts w:eastAsiaTheme="minorEastAsia"/>
        </w:rPr>
      </w:pPr>
      <w:ins w:id="588" w:author="刘 红宾" w:date="2021-04-04T17:05:00Z">
        <w:r>
          <w:rPr>
            <w:rFonts w:eastAsiaTheme="minorEastAsia"/>
            <w:color w:val="000000"/>
            <w:sz w:val="20"/>
            <w:szCs w:val="20"/>
          </w:rPr>
          <w:t xml:space="preserve"> [4].</w:t>
        </w:r>
        <w:r>
          <w:rPr>
            <w:rFonts w:eastAsiaTheme="minorEastAsia"/>
            <w:color w:val="000000"/>
            <w:sz w:val="20"/>
            <w:szCs w:val="20"/>
          </w:rPr>
          <w:tab/>
          <w:t>Nomura, M., et al., Association of Short-Chain Fatty Acids in the Gut Microbiome With Clinical Response to Treatment With Nivolumab or Pembrolizumab in Patients With Solid Cancer Tumors. JAMA Network Open, 2020. 3(4): p. e202895.</w:t>
        </w:r>
      </w:ins>
    </w:p>
    <w:p w14:paraId="1CCDEBC2" w14:textId="77777777" w:rsidR="00980421" w:rsidRDefault="00980421" w:rsidP="00980421">
      <w:pPr>
        <w:widowControl w:val="0"/>
        <w:autoSpaceDE w:val="0"/>
        <w:autoSpaceDN w:val="0"/>
        <w:adjustRightInd w:val="0"/>
        <w:jc w:val="both"/>
        <w:rPr>
          <w:ins w:id="589" w:author="刘 红宾" w:date="2021-04-04T17:05:00Z"/>
          <w:rFonts w:eastAsiaTheme="minorEastAsia"/>
        </w:rPr>
      </w:pPr>
      <w:ins w:id="590" w:author="刘 红宾" w:date="2021-04-04T17:05:00Z">
        <w:r>
          <w:rPr>
            <w:rFonts w:eastAsiaTheme="minorEastAsia"/>
            <w:color w:val="000000"/>
            <w:sz w:val="20"/>
            <w:szCs w:val="20"/>
          </w:rPr>
          <w:t xml:space="preserve"> [5].</w:t>
        </w:r>
        <w:r>
          <w:rPr>
            <w:rFonts w:eastAsiaTheme="minorEastAsia"/>
            <w:color w:val="000000"/>
            <w:sz w:val="20"/>
            <w:szCs w:val="20"/>
          </w:rPr>
          <w:tab/>
          <w:t>Solden, L.M., et al., Interspecies cross-feeding orchestrates carbon degradation in the rumen ecosystem. Nature Microbiology, 2018. 3(11): p. 1274-1284.</w:t>
        </w:r>
      </w:ins>
    </w:p>
    <w:p w14:paraId="22DA3BA8" w14:textId="77777777" w:rsidR="00980421" w:rsidRDefault="00980421" w:rsidP="00980421">
      <w:pPr>
        <w:widowControl w:val="0"/>
        <w:autoSpaceDE w:val="0"/>
        <w:autoSpaceDN w:val="0"/>
        <w:adjustRightInd w:val="0"/>
        <w:jc w:val="both"/>
        <w:rPr>
          <w:ins w:id="591" w:author="刘 红宾" w:date="2021-04-04T17:05:00Z"/>
          <w:rFonts w:eastAsiaTheme="minorEastAsia"/>
        </w:rPr>
      </w:pPr>
      <w:ins w:id="592" w:author="刘 红宾" w:date="2021-04-04T17:05:00Z">
        <w:r>
          <w:rPr>
            <w:rFonts w:eastAsiaTheme="minorEastAsia"/>
            <w:color w:val="000000"/>
            <w:sz w:val="20"/>
            <w:szCs w:val="20"/>
          </w:rPr>
          <w:t xml:space="preserve"> [6].</w:t>
        </w:r>
        <w:r>
          <w:rPr>
            <w:rFonts w:eastAsiaTheme="minorEastAsia"/>
            <w:color w:val="000000"/>
            <w:sz w:val="20"/>
            <w:szCs w:val="20"/>
          </w:rPr>
          <w:tab/>
          <w:t>Rakoff-Nahoum, S., M.J. Coyne and L.E. Comstock, An Ecological Network of Polysaccharide Utilization among Human Intestinal Symbionts. Current Biology, 2014. 24(1): p. 40-49.</w:t>
        </w:r>
      </w:ins>
    </w:p>
    <w:p w14:paraId="292F6F21" w14:textId="77777777" w:rsidR="00980421" w:rsidRDefault="00980421" w:rsidP="00980421">
      <w:pPr>
        <w:widowControl w:val="0"/>
        <w:autoSpaceDE w:val="0"/>
        <w:autoSpaceDN w:val="0"/>
        <w:adjustRightInd w:val="0"/>
        <w:jc w:val="both"/>
        <w:rPr>
          <w:ins w:id="593" w:author="刘 红宾" w:date="2021-04-04T17:05:00Z"/>
          <w:rFonts w:eastAsiaTheme="minorEastAsia"/>
        </w:rPr>
      </w:pPr>
      <w:ins w:id="594" w:author="刘 红宾" w:date="2021-04-04T17:05:00Z">
        <w:r>
          <w:rPr>
            <w:rFonts w:eastAsiaTheme="minorEastAsia"/>
            <w:color w:val="000000"/>
            <w:sz w:val="20"/>
            <w:szCs w:val="20"/>
          </w:rPr>
          <w:t xml:space="preserve"> [7].</w:t>
        </w:r>
        <w:r>
          <w:rPr>
            <w:rFonts w:eastAsiaTheme="minorEastAsia"/>
            <w:color w:val="000000"/>
            <w:sz w:val="20"/>
            <w:szCs w:val="20"/>
          </w:rPr>
          <w:tab/>
          <w:t>Belenguer, A., et al., Two routes of metabolic cross-feeding between Bifidobacterium adolescentis and butyrate-producing anaerobes from the human gut. Appl Environ Microbiol, 2006. 72(5): p. 3593-9.</w:t>
        </w:r>
      </w:ins>
    </w:p>
    <w:p w14:paraId="1BC70953" w14:textId="77777777" w:rsidR="00980421" w:rsidRDefault="00980421" w:rsidP="00980421">
      <w:pPr>
        <w:widowControl w:val="0"/>
        <w:autoSpaceDE w:val="0"/>
        <w:autoSpaceDN w:val="0"/>
        <w:adjustRightInd w:val="0"/>
        <w:jc w:val="both"/>
        <w:rPr>
          <w:ins w:id="595" w:author="刘 红宾" w:date="2021-04-04T17:05:00Z"/>
          <w:rFonts w:eastAsiaTheme="minorEastAsia"/>
        </w:rPr>
      </w:pPr>
      <w:ins w:id="596" w:author="刘 红宾" w:date="2021-04-04T17:05:00Z">
        <w:r>
          <w:rPr>
            <w:rFonts w:eastAsiaTheme="minorEastAsia"/>
            <w:color w:val="000000"/>
            <w:sz w:val="20"/>
            <w:szCs w:val="20"/>
          </w:rPr>
          <w:t xml:space="preserve"> [8].</w:t>
        </w:r>
        <w:r>
          <w:rPr>
            <w:rFonts w:eastAsiaTheme="minorEastAsia"/>
            <w:color w:val="000000"/>
            <w:sz w:val="20"/>
            <w:szCs w:val="20"/>
          </w:rPr>
          <w:tab/>
          <w:t>Healey, G., et al., Habitual dietary fibre intake influences gut microbiota response to an inulin-type fructan prebiotic: a randomised, double-blind, placebo-controlled, cross-over, human intervention study. British Journal of Nutrition, 2018. 119(2): p. 176-189.</w:t>
        </w:r>
      </w:ins>
    </w:p>
    <w:p w14:paraId="3DBD81CE" w14:textId="77777777" w:rsidR="00980421" w:rsidRDefault="00980421" w:rsidP="00980421">
      <w:pPr>
        <w:widowControl w:val="0"/>
        <w:autoSpaceDE w:val="0"/>
        <w:autoSpaceDN w:val="0"/>
        <w:adjustRightInd w:val="0"/>
        <w:jc w:val="both"/>
        <w:rPr>
          <w:ins w:id="597" w:author="刘 红宾" w:date="2021-04-04T17:05:00Z"/>
          <w:rFonts w:eastAsiaTheme="minorEastAsia"/>
        </w:rPr>
      </w:pPr>
      <w:ins w:id="598" w:author="刘 红宾" w:date="2021-04-04T17:05:00Z">
        <w:r>
          <w:rPr>
            <w:rFonts w:eastAsiaTheme="minorEastAsia"/>
            <w:color w:val="000000"/>
            <w:sz w:val="20"/>
            <w:szCs w:val="20"/>
          </w:rPr>
          <w:t xml:space="preserve"> [9].</w:t>
        </w:r>
        <w:r>
          <w:rPr>
            <w:rFonts w:eastAsiaTheme="minorEastAsia"/>
            <w:color w:val="000000"/>
            <w:sz w:val="20"/>
            <w:szCs w:val="20"/>
          </w:rPr>
          <w:tab/>
        </w:r>
        <w:bookmarkStart w:id="599" w:name="_nebCFB279A3_7049_4BAF_A5DF_792727F76B89"/>
        <w:r>
          <w:rPr>
            <w:rFonts w:eastAsiaTheme="minorEastAsia"/>
            <w:color w:val="000000"/>
            <w:sz w:val="20"/>
            <w:szCs w:val="20"/>
          </w:rPr>
          <w:t>Baxter, N.T., et al., Dynamics of Human Gut Microbiota and Short-Chain Fatty Acids in Response to Dietary Interventions with Three Fermentable Fibers. MBio, 2019. 10(1).</w:t>
        </w:r>
        <w:bookmarkEnd w:id="599"/>
      </w:ins>
    </w:p>
    <w:p w14:paraId="2A298EB5" w14:textId="77777777" w:rsidR="00980421" w:rsidRDefault="00980421" w:rsidP="00980421">
      <w:pPr>
        <w:widowControl w:val="0"/>
        <w:autoSpaceDE w:val="0"/>
        <w:autoSpaceDN w:val="0"/>
        <w:adjustRightInd w:val="0"/>
        <w:jc w:val="both"/>
        <w:rPr>
          <w:ins w:id="600" w:author="刘 红宾" w:date="2021-04-04T17:05:00Z"/>
          <w:rFonts w:eastAsiaTheme="minorEastAsia"/>
        </w:rPr>
      </w:pPr>
      <w:ins w:id="601" w:author="刘 红宾" w:date="2021-04-04T17:05:00Z">
        <w:r>
          <w:rPr>
            <w:rFonts w:eastAsiaTheme="minorEastAsia"/>
            <w:color w:val="000000"/>
            <w:sz w:val="20"/>
            <w:szCs w:val="20"/>
          </w:rPr>
          <w:t>[10].</w:t>
        </w:r>
        <w:r>
          <w:rPr>
            <w:rFonts w:eastAsiaTheme="minorEastAsia"/>
            <w:color w:val="000000"/>
            <w:sz w:val="20"/>
            <w:szCs w:val="20"/>
          </w:rPr>
          <w:tab/>
        </w:r>
        <w:bookmarkStart w:id="602" w:name="_neb382801BD_996B_4035_B00D_756B2285BEB7"/>
        <w:r>
          <w:rPr>
            <w:rFonts w:eastAsiaTheme="minorEastAsia"/>
            <w:color w:val="000000"/>
            <w:sz w:val="20"/>
            <w:szCs w:val="20"/>
          </w:rPr>
          <w:t>Deehan, E.C., et al., Precision Microbiome Modulation with Discrete Dietary Fiber Structures Directs Short-Chain Fatty Acid Production. Cell Host &amp; Microbe, 2020.</w:t>
        </w:r>
        <w:bookmarkEnd w:id="602"/>
      </w:ins>
    </w:p>
    <w:p w14:paraId="17548B8D" w14:textId="77777777" w:rsidR="00980421" w:rsidRDefault="00980421" w:rsidP="00980421">
      <w:pPr>
        <w:widowControl w:val="0"/>
        <w:autoSpaceDE w:val="0"/>
        <w:autoSpaceDN w:val="0"/>
        <w:adjustRightInd w:val="0"/>
        <w:jc w:val="both"/>
        <w:rPr>
          <w:ins w:id="603" w:author="刘 红宾" w:date="2021-04-04T17:05:00Z"/>
          <w:rFonts w:eastAsiaTheme="minorEastAsia"/>
        </w:rPr>
      </w:pPr>
      <w:ins w:id="604" w:author="刘 红宾" w:date="2021-04-04T17:05:00Z">
        <w:r>
          <w:rPr>
            <w:rFonts w:eastAsiaTheme="minorEastAsia"/>
            <w:color w:val="000000"/>
            <w:sz w:val="20"/>
            <w:szCs w:val="20"/>
          </w:rPr>
          <w:t>[11].</w:t>
        </w:r>
        <w:r>
          <w:rPr>
            <w:rFonts w:eastAsiaTheme="minorEastAsia"/>
            <w:color w:val="000000"/>
            <w:sz w:val="20"/>
            <w:szCs w:val="20"/>
          </w:rPr>
          <w:tab/>
        </w:r>
        <w:bookmarkStart w:id="605" w:name="_nebB90C8302_EC74_42AB_B5DE_4808A96DA60C"/>
        <w:r>
          <w:rPr>
            <w:rFonts w:eastAsiaTheme="minorEastAsia"/>
            <w:color w:val="000000"/>
            <w:sz w:val="20"/>
            <w:szCs w:val="20"/>
          </w:rPr>
          <w:t>Venkataraman, A., et al., Variable responses of human microbiomes to dietary supplementation with resistant starch. Microbiome, 2016. 4(1): p. 33.</w:t>
        </w:r>
        <w:bookmarkEnd w:id="605"/>
      </w:ins>
    </w:p>
    <w:p w14:paraId="217A52E0" w14:textId="77777777" w:rsidR="00980421" w:rsidRDefault="00980421" w:rsidP="00980421">
      <w:pPr>
        <w:widowControl w:val="0"/>
        <w:autoSpaceDE w:val="0"/>
        <w:autoSpaceDN w:val="0"/>
        <w:adjustRightInd w:val="0"/>
        <w:jc w:val="both"/>
        <w:rPr>
          <w:ins w:id="606" w:author="刘 红宾" w:date="2021-04-04T17:05:00Z"/>
          <w:rFonts w:eastAsiaTheme="minorEastAsia"/>
        </w:rPr>
      </w:pPr>
      <w:ins w:id="607" w:author="刘 红宾" w:date="2021-04-04T17:05:00Z">
        <w:r>
          <w:rPr>
            <w:rFonts w:eastAsiaTheme="minorEastAsia"/>
            <w:color w:val="000000"/>
            <w:sz w:val="20"/>
            <w:szCs w:val="20"/>
          </w:rPr>
          <w:t>[12].</w:t>
        </w:r>
        <w:r>
          <w:rPr>
            <w:rFonts w:eastAsiaTheme="minorEastAsia"/>
            <w:color w:val="000000"/>
            <w:sz w:val="20"/>
            <w:szCs w:val="20"/>
          </w:rPr>
          <w:tab/>
        </w:r>
        <w:bookmarkStart w:id="608" w:name="_nebB53B50F4_DD95_4B54_A4E4_D35D9F12F9A2"/>
        <w:r>
          <w:rPr>
            <w:rFonts w:eastAsiaTheme="minorEastAsia"/>
            <w:color w:val="000000"/>
            <w:sz w:val="20"/>
            <w:szCs w:val="20"/>
          </w:rPr>
          <w:t>Nguyen, N.K., et al., Gut microbiota modulation with long-chain corn bran arabinoxylan in adults with overweight and obesity is linked to an individualized temporal increase in fecal propionate. Microbiome, 2020. 8(1).</w:t>
        </w:r>
        <w:bookmarkEnd w:id="608"/>
      </w:ins>
    </w:p>
    <w:p w14:paraId="6CCA2D1F" w14:textId="77777777" w:rsidR="00980421" w:rsidRDefault="00980421" w:rsidP="00980421">
      <w:pPr>
        <w:widowControl w:val="0"/>
        <w:autoSpaceDE w:val="0"/>
        <w:autoSpaceDN w:val="0"/>
        <w:adjustRightInd w:val="0"/>
        <w:jc w:val="both"/>
        <w:rPr>
          <w:ins w:id="609" w:author="刘 红宾" w:date="2021-04-04T17:05:00Z"/>
          <w:rFonts w:eastAsiaTheme="minorEastAsia"/>
        </w:rPr>
      </w:pPr>
      <w:ins w:id="610" w:author="刘 红宾" w:date="2021-04-04T17:05:00Z">
        <w:r>
          <w:rPr>
            <w:rFonts w:eastAsiaTheme="minorEastAsia"/>
            <w:color w:val="000000"/>
            <w:sz w:val="20"/>
            <w:szCs w:val="20"/>
          </w:rPr>
          <w:t>[13].</w:t>
        </w:r>
        <w:r>
          <w:rPr>
            <w:rFonts w:eastAsiaTheme="minorEastAsia"/>
            <w:color w:val="000000"/>
            <w:sz w:val="20"/>
            <w:szCs w:val="20"/>
          </w:rPr>
          <w:tab/>
          <w:t>Ze, X., et al., Ruminococcus bromii is a keystone species for the degradation of resistant starch in the human colon. ISME J, 2012. 6(8): p. 1535-43.</w:t>
        </w:r>
      </w:ins>
    </w:p>
    <w:p w14:paraId="2331DE9F" w14:textId="77777777" w:rsidR="00980421" w:rsidRDefault="00980421" w:rsidP="00980421">
      <w:pPr>
        <w:widowControl w:val="0"/>
        <w:autoSpaceDE w:val="0"/>
        <w:autoSpaceDN w:val="0"/>
        <w:adjustRightInd w:val="0"/>
        <w:jc w:val="both"/>
        <w:rPr>
          <w:ins w:id="611" w:author="刘 红宾" w:date="2021-04-04T17:05:00Z"/>
          <w:rFonts w:eastAsiaTheme="minorEastAsia"/>
        </w:rPr>
      </w:pPr>
      <w:ins w:id="612" w:author="刘 红宾" w:date="2021-04-04T17:05:00Z">
        <w:r>
          <w:rPr>
            <w:rFonts w:eastAsiaTheme="minorEastAsia"/>
            <w:color w:val="000000"/>
            <w:sz w:val="20"/>
            <w:szCs w:val="20"/>
          </w:rPr>
          <w:t>[14].</w:t>
        </w:r>
        <w:r>
          <w:rPr>
            <w:rFonts w:eastAsiaTheme="minorEastAsia"/>
            <w:color w:val="000000"/>
            <w:sz w:val="20"/>
            <w:szCs w:val="20"/>
          </w:rPr>
          <w:tab/>
        </w:r>
        <w:bookmarkStart w:id="613" w:name="_nebB079B706_4357_4DB1_BC0B_56CFD0721819"/>
        <w:r>
          <w:rPr>
            <w:rFonts w:eastAsiaTheme="minorEastAsia"/>
            <w:color w:val="000000"/>
            <w:sz w:val="20"/>
            <w:szCs w:val="20"/>
          </w:rPr>
          <w:t>Gurry, T., et al., Predictability and persistence of prebiotic dietary supplementation in a healthy human cohort. Scientific Reports, 2018. 8(1).</w:t>
        </w:r>
        <w:bookmarkEnd w:id="613"/>
      </w:ins>
    </w:p>
    <w:p w14:paraId="4B364404" w14:textId="77777777" w:rsidR="00980421" w:rsidRDefault="00980421" w:rsidP="00980421">
      <w:pPr>
        <w:widowControl w:val="0"/>
        <w:autoSpaceDE w:val="0"/>
        <w:autoSpaceDN w:val="0"/>
        <w:adjustRightInd w:val="0"/>
        <w:jc w:val="both"/>
        <w:rPr>
          <w:ins w:id="614" w:author="刘 红宾" w:date="2021-04-04T17:05:00Z"/>
          <w:rFonts w:eastAsiaTheme="minorEastAsia"/>
        </w:rPr>
      </w:pPr>
      <w:ins w:id="615" w:author="刘 红宾" w:date="2021-04-04T17:05:00Z">
        <w:r>
          <w:rPr>
            <w:rFonts w:eastAsiaTheme="minorEastAsia"/>
            <w:color w:val="000000"/>
            <w:sz w:val="20"/>
            <w:szCs w:val="20"/>
          </w:rPr>
          <w:t>[15].</w:t>
        </w:r>
        <w:r>
          <w:rPr>
            <w:rFonts w:eastAsiaTheme="minorEastAsia"/>
            <w:color w:val="000000"/>
            <w:sz w:val="20"/>
            <w:szCs w:val="20"/>
          </w:rPr>
          <w:tab/>
        </w:r>
        <w:bookmarkStart w:id="616" w:name="_neb3FF9DDFD_8BFD_4B94_9A8D_2AB99CCB1F5D"/>
        <w:r>
          <w:rPr>
            <w:rFonts w:eastAsiaTheme="minorEastAsia"/>
            <w:color w:val="000000"/>
            <w:sz w:val="20"/>
            <w:szCs w:val="20"/>
          </w:rPr>
          <w:t>Rodriguez, J., et al., Discovery of the gut microbial signature driving the efficacy of prebiotic intervention in obese patients. Gut, 2020: p. gutjnl-2019-319726</w:t>
        </w:r>
      </w:ins>
    </w:p>
    <w:p w14:paraId="7BDC2783" w14:textId="77777777" w:rsidR="00980421" w:rsidRDefault="00980421" w:rsidP="00980421">
      <w:pPr>
        <w:widowControl w:val="0"/>
        <w:autoSpaceDE w:val="0"/>
        <w:autoSpaceDN w:val="0"/>
        <w:adjustRightInd w:val="0"/>
        <w:jc w:val="both"/>
        <w:rPr>
          <w:ins w:id="617" w:author="刘 红宾" w:date="2021-04-04T17:05:00Z"/>
          <w:rFonts w:eastAsiaTheme="minorEastAsia"/>
        </w:rPr>
      </w:pPr>
      <w:ins w:id="618" w:author="刘 红宾" w:date="2021-04-04T17:05:00Z">
        <w:r>
          <w:rPr>
            <w:rFonts w:eastAsiaTheme="minorEastAsia"/>
            <w:color w:val="000000"/>
            <w:sz w:val="20"/>
            <w:szCs w:val="20"/>
          </w:rPr>
          <w:t>.</w:t>
        </w:r>
        <w:bookmarkEnd w:id="616"/>
      </w:ins>
    </w:p>
    <w:p w14:paraId="47E4D988" w14:textId="77777777" w:rsidR="00980421" w:rsidRDefault="00980421" w:rsidP="00980421">
      <w:pPr>
        <w:widowControl w:val="0"/>
        <w:autoSpaceDE w:val="0"/>
        <w:autoSpaceDN w:val="0"/>
        <w:adjustRightInd w:val="0"/>
        <w:jc w:val="both"/>
        <w:rPr>
          <w:ins w:id="619" w:author="刘 红宾" w:date="2021-04-04T17:05:00Z"/>
          <w:rFonts w:eastAsiaTheme="minorEastAsia"/>
        </w:rPr>
      </w:pPr>
      <w:ins w:id="620" w:author="刘 红宾" w:date="2021-04-04T17:05:00Z">
        <w:r>
          <w:rPr>
            <w:rFonts w:eastAsiaTheme="minorEastAsia"/>
            <w:color w:val="000000"/>
            <w:sz w:val="20"/>
            <w:szCs w:val="20"/>
          </w:rPr>
          <w:t>[16].</w:t>
        </w:r>
        <w:r>
          <w:rPr>
            <w:rFonts w:eastAsiaTheme="minorEastAsia"/>
            <w:color w:val="000000"/>
            <w:sz w:val="20"/>
            <w:szCs w:val="20"/>
          </w:rPr>
          <w:tab/>
          <w:t>Stein, R.R., et al., Ecological modeling from time-series inference: insight into dynamics and stability of intestinal microbiota. PLoS Comput Biol, 2013. 9(12): p. e1003388.</w:t>
        </w:r>
      </w:ins>
    </w:p>
    <w:p w14:paraId="317A0382" w14:textId="77777777" w:rsidR="00980421" w:rsidRDefault="00980421" w:rsidP="00980421">
      <w:pPr>
        <w:widowControl w:val="0"/>
        <w:autoSpaceDE w:val="0"/>
        <w:autoSpaceDN w:val="0"/>
        <w:adjustRightInd w:val="0"/>
        <w:jc w:val="both"/>
        <w:rPr>
          <w:ins w:id="621" w:author="刘 红宾" w:date="2021-04-04T17:05:00Z"/>
          <w:rFonts w:eastAsiaTheme="minorEastAsia"/>
        </w:rPr>
      </w:pPr>
      <w:ins w:id="622" w:author="刘 红宾" w:date="2021-04-04T17:05:00Z">
        <w:r>
          <w:rPr>
            <w:rFonts w:eastAsiaTheme="minorEastAsia"/>
            <w:color w:val="000000"/>
            <w:sz w:val="20"/>
            <w:szCs w:val="20"/>
          </w:rPr>
          <w:t>[17].</w:t>
        </w:r>
        <w:r>
          <w:rPr>
            <w:rFonts w:eastAsiaTheme="minorEastAsia"/>
            <w:color w:val="000000"/>
            <w:sz w:val="20"/>
            <w:szCs w:val="20"/>
          </w:rPr>
          <w:tab/>
        </w:r>
        <w:bookmarkStart w:id="623" w:name="_neb01E0F3DF_E164_47E7_98A3_0C43DEF89513"/>
        <w:r>
          <w:rPr>
            <w:rFonts w:eastAsiaTheme="minorEastAsia"/>
            <w:color w:val="000000"/>
            <w:sz w:val="20"/>
            <w:szCs w:val="20"/>
          </w:rPr>
          <w:t>Ubeda, C., et al., Vancomycin-resistant Enterococcus domination of intestinal microbiota is enabled  by antibiotic treatment in mice and precedes bloodstream invasion in humans. J Clin Invest, 2010. 120(12): p. 4332-41.</w:t>
        </w:r>
        <w:bookmarkEnd w:id="623"/>
      </w:ins>
    </w:p>
    <w:p w14:paraId="30E5688C" w14:textId="77777777" w:rsidR="00980421" w:rsidRDefault="00980421" w:rsidP="00980421">
      <w:pPr>
        <w:widowControl w:val="0"/>
        <w:autoSpaceDE w:val="0"/>
        <w:autoSpaceDN w:val="0"/>
        <w:adjustRightInd w:val="0"/>
        <w:jc w:val="both"/>
        <w:rPr>
          <w:ins w:id="624" w:author="刘 红宾" w:date="2021-04-04T17:05:00Z"/>
          <w:rFonts w:eastAsiaTheme="minorEastAsia"/>
        </w:rPr>
      </w:pPr>
      <w:ins w:id="625" w:author="刘 红宾" w:date="2021-04-04T17:05:00Z">
        <w:r>
          <w:rPr>
            <w:rFonts w:eastAsiaTheme="minorEastAsia"/>
            <w:color w:val="000000"/>
            <w:sz w:val="20"/>
            <w:szCs w:val="20"/>
          </w:rPr>
          <w:t>[18].</w:t>
        </w:r>
        <w:r>
          <w:rPr>
            <w:rFonts w:eastAsiaTheme="minorEastAsia"/>
            <w:color w:val="000000"/>
            <w:sz w:val="20"/>
            <w:szCs w:val="20"/>
          </w:rPr>
          <w:tab/>
        </w:r>
        <w:bookmarkStart w:id="626" w:name="_neb282B0BF6_B788_4033_9368_CE696B0A23F2"/>
        <w:r>
          <w:rPr>
            <w:rFonts w:eastAsiaTheme="minorEastAsia"/>
            <w:color w:val="000000"/>
            <w:sz w:val="20"/>
            <w:szCs w:val="20"/>
          </w:rPr>
          <w:t>Liu, Z., et al., Microbiome-based stratification to guide dietary interventions to improve human health. Nutrition Research, 2020. 82: p. 1-10.</w:t>
        </w:r>
        <w:bookmarkEnd w:id="626"/>
      </w:ins>
    </w:p>
    <w:p w14:paraId="6BE87FEC" w14:textId="77777777" w:rsidR="00980421" w:rsidRDefault="00980421" w:rsidP="00980421">
      <w:pPr>
        <w:widowControl w:val="0"/>
        <w:autoSpaceDE w:val="0"/>
        <w:autoSpaceDN w:val="0"/>
        <w:adjustRightInd w:val="0"/>
        <w:jc w:val="both"/>
        <w:rPr>
          <w:ins w:id="627" w:author="刘 红宾" w:date="2021-04-04T17:05:00Z"/>
          <w:rFonts w:eastAsiaTheme="minorEastAsia"/>
        </w:rPr>
      </w:pPr>
      <w:ins w:id="628" w:author="刘 红宾" w:date="2021-04-04T17:05:00Z">
        <w:r>
          <w:rPr>
            <w:rFonts w:eastAsiaTheme="minorEastAsia"/>
            <w:color w:val="000000"/>
            <w:sz w:val="20"/>
            <w:szCs w:val="20"/>
          </w:rPr>
          <w:t>[19].</w:t>
        </w:r>
        <w:r>
          <w:rPr>
            <w:rFonts w:eastAsiaTheme="minorEastAsia"/>
            <w:color w:val="000000"/>
            <w:sz w:val="20"/>
            <w:szCs w:val="20"/>
          </w:rPr>
          <w:tab/>
          <w:t>Ahmed, W. and S. Rashid, Functional and therapeutic potential of inulin: A comprehensive review. Crit Rev Food Sci Nutr, 2019. 59(1): p. 1-13.</w:t>
        </w:r>
      </w:ins>
    </w:p>
    <w:p w14:paraId="5180825C" w14:textId="77777777" w:rsidR="00980421" w:rsidRDefault="00980421" w:rsidP="00980421">
      <w:pPr>
        <w:widowControl w:val="0"/>
        <w:autoSpaceDE w:val="0"/>
        <w:autoSpaceDN w:val="0"/>
        <w:adjustRightInd w:val="0"/>
        <w:jc w:val="both"/>
        <w:rPr>
          <w:ins w:id="629" w:author="刘 红宾" w:date="2021-04-04T17:05:00Z"/>
          <w:rFonts w:eastAsiaTheme="minorEastAsia"/>
        </w:rPr>
      </w:pPr>
      <w:ins w:id="630" w:author="刘 红宾" w:date="2021-04-04T17:05:00Z">
        <w:r>
          <w:rPr>
            <w:rFonts w:eastAsiaTheme="minorEastAsia"/>
            <w:color w:val="000000"/>
            <w:sz w:val="20"/>
            <w:szCs w:val="20"/>
          </w:rPr>
          <w:t>[20].</w:t>
        </w:r>
        <w:r>
          <w:rPr>
            <w:rFonts w:eastAsiaTheme="minorEastAsia"/>
            <w:color w:val="000000"/>
            <w:sz w:val="20"/>
            <w:szCs w:val="20"/>
          </w:rPr>
          <w:tab/>
          <w:t>Cerqueira, F.M., et al., Starch Digestion by Gut Bacteria: Crowdsourcing for Carbs. Trends in Microbiology, 2019.</w:t>
        </w:r>
      </w:ins>
    </w:p>
    <w:p w14:paraId="4A15E68D" w14:textId="77777777" w:rsidR="00980421" w:rsidRDefault="00980421" w:rsidP="00980421">
      <w:pPr>
        <w:widowControl w:val="0"/>
        <w:autoSpaceDE w:val="0"/>
        <w:autoSpaceDN w:val="0"/>
        <w:adjustRightInd w:val="0"/>
        <w:jc w:val="both"/>
        <w:rPr>
          <w:ins w:id="631" w:author="刘 红宾" w:date="2021-04-04T17:05:00Z"/>
          <w:rFonts w:eastAsiaTheme="minorEastAsia"/>
        </w:rPr>
      </w:pPr>
      <w:ins w:id="632" w:author="刘 红宾" w:date="2021-04-04T17:05:00Z">
        <w:r>
          <w:rPr>
            <w:rFonts w:eastAsiaTheme="minorEastAsia"/>
            <w:color w:val="000000"/>
            <w:sz w:val="20"/>
            <w:szCs w:val="20"/>
          </w:rPr>
          <w:t>[21].</w:t>
        </w:r>
        <w:r>
          <w:rPr>
            <w:rFonts w:eastAsiaTheme="minorEastAsia"/>
            <w:color w:val="000000"/>
            <w:sz w:val="20"/>
            <w:szCs w:val="20"/>
          </w:rPr>
          <w:tab/>
          <w:t>Lagkouvardos, I., et al., Sequence and cultivation study of Muribaculaceae reveals novel species, host preference, and functional potential of this yet undescribed family. Microbiome, 2019. 7(1).</w:t>
        </w:r>
      </w:ins>
    </w:p>
    <w:p w14:paraId="453A94FA" w14:textId="77777777" w:rsidR="00980421" w:rsidRDefault="00980421" w:rsidP="00980421">
      <w:pPr>
        <w:widowControl w:val="0"/>
        <w:autoSpaceDE w:val="0"/>
        <w:autoSpaceDN w:val="0"/>
        <w:adjustRightInd w:val="0"/>
        <w:jc w:val="both"/>
        <w:rPr>
          <w:ins w:id="633" w:author="刘 红宾" w:date="2021-04-04T17:05:00Z"/>
          <w:rFonts w:eastAsiaTheme="minorEastAsia"/>
        </w:rPr>
      </w:pPr>
      <w:ins w:id="634" w:author="刘 红宾" w:date="2021-04-04T17:05:00Z">
        <w:r>
          <w:rPr>
            <w:rFonts w:eastAsiaTheme="minorEastAsia"/>
            <w:color w:val="000000"/>
            <w:sz w:val="20"/>
            <w:szCs w:val="20"/>
          </w:rPr>
          <w:t>[22].</w:t>
        </w:r>
        <w:r>
          <w:rPr>
            <w:rFonts w:eastAsiaTheme="minorEastAsia"/>
            <w:color w:val="000000"/>
            <w:sz w:val="20"/>
            <w:szCs w:val="20"/>
          </w:rPr>
          <w:tab/>
        </w:r>
        <w:bookmarkStart w:id="635" w:name="_nebA3E1C067_7EE2_4C3E_AE05_120B8033E98A"/>
        <w:r>
          <w:rPr>
            <w:rFonts w:eastAsiaTheme="minorEastAsia"/>
            <w:color w:val="000000"/>
            <w:sz w:val="20"/>
            <w:szCs w:val="20"/>
          </w:rPr>
          <w:t>Pereira, F.C., et al., Rational design of a microbial consortium of mucosal sugar utilizers reduces Clostridiodes difficile colonization. Nat Commun, 2020. 11(1): p. 5104.</w:t>
        </w:r>
        <w:bookmarkEnd w:id="635"/>
      </w:ins>
    </w:p>
    <w:p w14:paraId="737207EB" w14:textId="77777777" w:rsidR="00980421" w:rsidRDefault="00980421" w:rsidP="00980421">
      <w:pPr>
        <w:widowControl w:val="0"/>
        <w:autoSpaceDE w:val="0"/>
        <w:autoSpaceDN w:val="0"/>
        <w:adjustRightInd w:val="0"/>
        <w:jc w:val="both"/>
        <w:rPr>
          <w:ins w:id="636" w:author="刘 红宾" w:date="2021-04-04T17:05:00Z"/>
          <w:rFonts w:eastAsiaTheme="minorEastAsia"/>
        </w:rPr>
      </w:pPr>
      <w:ins w:id="637" w:author="刘 红宾" w:date="2021-04-04T17:05:00Z">
        <w:r>
          <w:rPr>
            <w:rFonts w:eastAsiaTheme="minorEastAsia"/>
            <w:color w:val="000000"/>
            <w:sz w:val="20"/>
            <w:szCs w:val="20"/>
          </w:rPr>
          <w:t>[23].</w:t>
        </w:r>
        <w:r>
          <w:rPr>
            <w:rFonts w:eastAsiaTheme="minorEastAsia"/>
            <w:color w:val="000000"/>
            <w:sz w:val="20"/>
            <w:szCs w:val="20"/>
          </w:rPr>
          <w:tab/>
          <w:t>Martino, C., et al., A Novel Sparse Compositional Technique Reveals Microbial Perturbations. mSystems, 2019. 4(1).</w:t>
        </w:r>
      </w:ins>
    </w:p>
    <w:p w14:paraId="78A6BF0C" w14:textId="77777777" w:rsidR="00980421" w:rsidRDefault="00980421" w:rsidP="00980421">
      <w:pPr>
        <w:widowControl w:val="0"/>
        <w:autoSpaceDE w:val="0"/>
        <w:autoSpaceDN w:val="0"/>
        <w:adjustRightInd w:val="0"/>
        <w:jc w:val="both"/>
        <w:rPr>
          <w:ins w:id="638" w:author="刘 红宾" w:date="2021-04-04T17:05:00Z"/>
          <w:rFonts w:eastAsiaTheme="minorEastAsia"/>
        </w:rPr>
      </w:pPr>
      <w:ins w:id="639" w:author="刘 红宾" w:date="2021-04-04T17:05:00Z">
        <w:r>
          <w:rPr>
            <w:rFonts w:eastAsiaTheme="minorEastAsia"/>
            <w:color w:val="000000"/>
            <w:sz w:val="20"/>
            <w:szCs w:val="20"/>
          </w:rPr>
          <w:t>[24].</w:t>
        </w:r>
        <w:r>
          <w:rPr>
            <w:rFonts w:eastAsiaTheme="minorEastAsia"/>
            <w:color w:val="000000"/>
            <w:sz w:val="20"/>
            <w:szCs w:val="20"/>
          </w:rPr>
          <w:tab/>
        </w:r>
        <w:bookmarkStart w:id="640" w:name="_neb1DFBC41F_3603_40A7_852F_B01963D385F4"/>
        <w:r>
          <w:rPr>
            <w:rFonts w:eastAsiaTheme="minorEastAsia"/>
            <w:color w:val="000000"/>
            <w:sz w:val="20"/>
            <w:szCs w:val="20"/>
          </w:rPr>
          <w:t>Rahat-Rozenbloom, S., et al., The acute effects of inulin and resistant starch on postprandial serum short-chain fatty acids and second-meal glycemic response in lean and overweight humans. European journal of clinical nutrition, 2017. 71(2): p. 227-233.</w:t>
        </w:r>
        <w:bookmarkEnd w:id="640"/>
      </w:ins>
    </w:p>
    <w:p w14:paraId="2FFC3927" w14:textId="77777777" w:rsidR="00980421" w:rsidRDefault="00980421" w:rsidP="00980421">
      <w:pPr>
        <w:widowControl w:val="0"/>
        <w:autoSpaceDE w:val="0"/>
        <w:autoSpaceDN w:val="0"/>
        <w:adjustRightInd w:val="0"/>
        <w:jc w:val="both"/>
        <w:rPr>
          <w:ins w:id="641" w:author="刘 红宾" w:date="2021-04-04T17:05:00Z"/>
          <w:rFonts w:eastAsiaTheme="minorEastAsia"/>
        </w:rPr>
      </w:pPr>
      <w:ins w:id="642" w:author="刘 红宾" w:date="2021-04-04T17:05:00Z">
        <w:r>
          <w:rPr>
            <w:rFonts w:eastAsiaTheme="minorEastAsia"/>
            <w:color w:val="000000"/>
            <w:sz w:val="20"/>
            <w:szCs w:val="20"/>
          </w:rPr>
          <w:t>[25].</w:t>
        </w:r>
        <w:r>
          <w:rPr>
            <w:rFonts w:eastAsiaTheme="minorEastAsia"/>
            <w:color w:val="000000"/>
            <w:sz w:val="20"/>
            <w:szCs w:val="20"/>
          </w:rPr>
          <w:tab/>
          <w:t xml:space="preserve">Wu, G.D., et al., Linking long-term dietary patterns with gut microbial enterotypes. Science, 2011. 334(6052): </w:t>
        </w:r>
        <w:r>
          <w:rPr>
            <w:rFonts w:eastAsiaTheme="minorEastAsia"/>
            <w:color w:val="000000"/>
            <w:sz w:val="20"/>
            <w:szCs w:val="20"/>
          </w:rPr>
          <w:lastRenderedPageBreak/>
          <w:t>p. 105-8.</w:t>
        </w:r>
      </w:ins>
    </w:p>
    <w:p w14:paraId="7A296881" w14:textId="77777777" w:rsidR="00980421" w:rsidRDefault="00980421" w:rsidP="00980421">
      <w:pPr>
        <w:widowControl w:val="0"/>
        <w:autoSpaceDE w:val="0"/>
        <w:autoSpaceDN w:val="0"/>
        <w:adjustRightInd w:val="0"/>
        <w:jc w:val="both"/>
        <w:rPr>
          <w:ins w:id="643" w:author="刘 红宾" w:date="2021-04-04T17:05:00Z"/>
          <w:rFonts w:eastAsiaTheme="minorEastAsia"/>
        </w:rPr>
      </w:pPr>
      <w:ins w:id="644" w:author="刘 红宾" w:date="2021-04-04T17:05:00Z">
        <w:r>
          <w:rPr>
            <w:rFonts w:eastAsiaTheme="minorEastAsia"/>
            <w:color w:val="000000"/>
            <w:sz w:val="20"/>
            <w:szCs w:val="20"/>
          </w:rPr>
          <w:t>[26].</w:t>
        </w:r>
        <w:r>
          <w:rPr>
            <w:rFonts w:eastAsiaTheme="minorEastAsia"/>
            <w:color w:val="000000"/>
            <w:sz w:val="20"/>
            <w:szCs w:val="20"/>
          </w:rPr>
          <w:tab/>
          <w:t>Creswell, R., et al., High-resolution temporal profiling of the human gut microbiome reveals consistent and cascading alterations in response to dietary glycans. Genome Medicine, 2020. 12(1).</w:t>
        </w:r>
      </w:ins>
    </w:p>
    <w:p w14:paraId="219B06D0" w14:textId="77777777" w:rsidR="00980421" w:rsidRDefault="00980421" w:rsidP="00980421">
      <w:pPr>
        <w:widowControl w:val="0"/>
        <w:autoSpaceDE w:val="0"/>
        <w:autoSpaceDN w:val="0"/>
        <w:adjustRightInd w:val="0"/>
        <w:jc w:val="both"/>
        <w:rPr>
          <w:ins w:id="645" w:author="刘 红宾" w:date="2021-04-04T17:05:00Z"/>
          <w:rFonts w:eastAsiaTheme="minorEastAsia"/>
        </w:rPr>
      </w:pPr>
      <w:ins w:id="646" w:author="刘 红宾" w:date="2021-04-04T17:05:00Z">
        <w:r>
          <w:rPr>
            <w:rFonts w:eastAsiaTheme="minorEastAsia"/>
            <w:color w:val="000000"/>
            <w:sz w:val="20"/>
            <w:szCs w:val="20"/>
          </w:rPr>
          <w:t>[27].</w:t>
        </w:r>
        <w:r>
          <w:rPr>
            <w:rFonts w:eastAsiaTheme="minorEastAsia"/>
            <w:color w:val="000000"/>
            <w:sz w:val="20"/>
            <w:szCs w:val="20"/>
          </w:rPr>
          <w:tab/>
        </w:r>
        <w:bookmarkStart w:id="647" w:name="_nebCDF2F351_FD8B_4F48_87BA_4118046E2777"/>
        <w:r>
          <w:rPr>
            <w:rFonts w:eastAsiaTheme="minorEastAsia"/>
            <w:color w:val="000000"/>
            <w:sz w:val="20"/>
            <w:szCs w:val="20"/>
          </w:rPr>
          <w:t>Shaw, L.P., et al., Modelling microbiome recovery after antibiotics using a stability landscape framework. The ISME Journal, 2019. 13(7): p. 1845-1856.</w:t>
        </w:r>
        <w:bookmarkEnd w:id="647"/>
      </w:ins>
    </w:p>
    <w:p w14:paraId="53612D68" w14:textId="77777777" w:rsidR="00980421" w:rsidRDefault="00980421" w:rsidP="00980421">
      <w:pPr>
        <w:widowControl w:val="0"/>
        <w:autoSpaceDE w:val="0"/>
        <w:autoSpaceDN w:val="0"/>
        <w:adjustRightInd w:val="0"/>
        <w:jc w:val="both"/>
        <w:rPr>
          <w:ins w:id="648" w:author="刘 红宾" w:date="2021-04-04T17:05:00Z"/>
          <w:rFonts w:eastAsiaTheme="minorEastAsia"/>
        </w:rPr>
      </w:pPr>
      <w:ins w:id="649" w:author="刘 红宾" w:date="2021-04-04T17:05:00Z">
        <w:r>
          <w:rPr>
            <w:rFonts w:eastAsiaTheme="minorEastAsia"/>
            <w:color w:val="000000"/>
            <w:sz w:val="20"/>
            <w:szCs w:val="20"/>
          </w:rPr>
          <w:t>[28].</w:t>
        </w:r>
        <w:r>
          <w:rPr>
            <w:rFonts w:eastAsiaTheme="minorEastAsia"/>
            <w:color w:val="000000"/>
            <w:sz w:val="20"/>
            <w:szCs w:val="20"/>
          </w:rPr>
          <w:tab/>
          <w:t>Scott, K.P., et al., Prebiotic stimulation of human colonic butyrate-producing bacteria and bifidobacteria, in vitro. FEMS Microbiol Ecol, 2014. 87(1): p. 30-40.</w:t>
        </w:r>
      </w:ins>
    </w:p>
    <w:p w14:paraId="5217D26F" w14:textId="77777777" w:rsidR="00980421" w:rsidRDefault="00980421" w:rsidP="00980421">
      <w:pPr>
        <w:widowControl w:val="0"/>
        <w:autoSpaceDE w:val="0"/>
        <w:autoSpaceDN w:val="0"/>
        <w:adjustRightInd w:val="0"/>
        <w:jc w:val="both"/>
        <w:rPr>
          <w:ins w:id="650" w:author="刘 红宾" w:date="2021-04-04T17:05:00Z"/>
          <w:rFonts w:eastAsiaTheme="minorEastAsia"/>
        </w:rPr>
      </w:pPr>
      <w:ins w:id="651" w:author="刘 红宾" w:date="2021-04-04T17:05:00Z">
        <w:r>
          <w:rPr>
            <w:rFonts w:eastAsiaTheme="minorEastAsia"/>
            <w:color w:val="000000"/>
            <w:sz w:val="20"/>
            <w:szCs w:val="20"/>
          </w:rPr>
          <w:t>[29].</w:t>
        </w:r>
        <w:r>
          <w:rPr>
            <w:rFonts w:eastAsiaTheme="minorEastAsia"/>
            <w:color w:val="000000"/>
            <w:sz w:val="20"/>
            <w:szCs w:val="20"/>
          </w:rPr>
          <w:tab/>
          <w:t>Chijiiwa, R., et al., Single-cell genomics of uncultured bacteria reveals dietary fiber responders in the mouse gut microbiota. Microbiome, 2020. 8(1): p. 5-14.</w:t>
        </w:r>
      </w:ins>
    </w:p>
    <w:p w14:paraId="76F0DC7D" w14:textId="77777777" w:rsidR="00980421" w:rsidRDefault="00980421" w:rsidP="00980421">
      <w:pPr>
        <w:widowControl w:val="0"/>
        <w:autoSpaceDE w:val="0"/>
        <w:autoSpaceDN w:val="0"/>
        <w:adjustRightInd w:val="0"/>
        <w:jc w:val="both"/>
        <w:rPr>
          <w:ins w:id="652" w:author="刘 红宾" w:date="2021-04-04T17:05:00Z"/>
          <w:rFonts w:eastAsiaTheme="minorEastAsia"/>
        </w:rPr>
      </w:pPr>
      <w:ins w:id="653" w:author="刘 红宾" w:date="2021-04-04T17:05:00Z">
        <w:r>
          <w:rPr>
            <w:rFonts w:eastAsiaTheme="minorEastAsia"/>
            <w:color w:val="000000"/>
            <w:sz w:val="20"/>
            <w:szCs w:val="20"/>
          </w:rPr>
          <w:t>[30].</w:t>
        </w:r>
        <w:r>
          <w:rPr>
            <w:rFonts w:eastAsiaTheme="minorEastAsia"/>
            <w:color w:val="000000"/>
            <w:sz w:val="20"/>
            <w:szCs w:val="20"/>
          </w:rPr>
          <w:tab/>
          <w:t>Bashan, A., et al., Universality of human microbial dynamics. Nature, 2016. 534(7606): p. 259-262.</w:t>
        </w:r>
      </w:ins>
    </w:p>
    <w:p w14:paraId="1147A465" w14:textId="77777777" w:rsidR="00980421" w:rsidRDefault="00980421" w:rsidP="00980421">
      <w:pPr>
        <w:widowControl w:val="0"/>
        <w:autoSpaceDE w:val="0"/>
        <w:autoSpaceDN w:val="0"/>
        <w:adjustRightInd w:val="0"/>
        <w:jc w:val="both"/>
        <w:rPr>
          <w:ins w:id="654" w:author="刘 红宾" w:date="2021-04-04T17:05:00Z"/>
          <w:rFonts w:eastAsiaTheme="minorEastAsia"/>
        </w:rPr>
      </w:pPr>
      <w:ins w:id="655" w:author="刘 红宾" w:date="2021-04-04T17:05:00Z">
        <w:r>
          <w:rPr>
            <w:rFonts w:eastAsiaTheme="minorEastAsia"/>
            <w:color w:val="000000"/>
            <w:sz w:val="20"/>
            <w:szCs w:val="20"/>
          </w:rPr>
          <w:t>[31].</w:t>
        </w:r>
        <w:r>
          <w:rPr>
            <w:rFonts w:eastAsiaTheme="minorEastAsia"/>
            <w:color w:val="000000"/>
            <w:sz w:val="20"/>
            <w:szCs w:val="20"/>
          </w:rPr>
          <w:tab/>
          <w:t>Rakoff-Nahoum, S., K.R. Foster and L.E. Comstock, The evolution of cooperation within the gut microbiota. Nature, 2016. 533(7602): p. 255-259.</w:t>
        </w:r>
      </w:ins>
    </w:p>
    <w:p w14:paraId="047A6946" w14:textId="77777777" w:rsidR="00980421" w:rsidRDefault="00980421" w:rsidP="00980421">
      <w:pPr>
        <w:widowControl w:val="0"/>
        <w:autoSpaceDE w:val="0"/>
        <w:autoSpaceDN w:val="0"/>
        <w:adjustRightInd w:val="0"/>
        <w:jc w:val="both"/>
        <w:rPr>
          <w:ins w:id="656" w:author="刘 红宾" w:date="2021-04-04T17:05:00Z"/>
          <w:rFonts w:eastAsiaTheme="minorEastAsia"/>
        </w:rPr>
      </w:pPr>
      <w:ins w:id="657" w:author="刘 红宾" w:date="2021-04-04T17:05:00Z">
        <w:r>
          <w:rPr>
            <w:rFonts w:eastAsiaTheme="minorEastAsia"/>
            <w:color w:val="000000"/>
            <w:sz w:val="20"/>
            <w:szCs w:val="20"/>
          </w:rPr>
          <w:t>[32].</w:t>
        </w:r>
        <w:r>
          <w:rPr>
            <w:rFonts w:eastAsiaTheme="minorEastAsia"/>
            <w:color w:val="000000"/>
            <w:sz w:val="20"/>
            <w:szCs w:val="20"/>
          </w:rPr>
          <w:tab/>
          <w:t>Koropatkin, N.M., E.A. Cameron and E.C. Martens, How glycan metabolism shapes the human gut microbiota. Nat Rev Microbiol, 2012. 10(5): p. 323-35.</w:t>
        </w:r>
      </w:ins>
    </w:p>
    <w:p w14:paraId="672546D8" w14:textId="77777777" w:rsidR="00980421" w:rsidRDefault="00980421" w:rsidP="00980421">
      <w:pPr>
        <w:widowControl w:val="0"/>
        <w:autoSpaceDE w:val="0"/>
        <w:autoSpaceDN w:val="0"/>
        <w:adjustRightInd w:val="0"/>
        <w:jc w:val="both"/>
        <w:rPr>
          <w:ins w:id="658" w:author="刘 红宾" w:date="2021-04-04T17:05:00Z"/>
          <w:rFonts w:eastAsiaTheme="minorEastAsia"/>
        </w:rPr>
      </w:pPr>
      <w:ins w:id="659" w:author="刘 红宾" w:date="2021-04-04T17:05:00Z">
        <w:r>
          <w:rPr>
            <w:rFonts w:eastAsiaTheme="minorEastAsia"/>
            <w:color w:val="000000"/>
            <w:sz w:val="20"/>
            <w:szCs w:val="20"/>
          </w:rPr>
          <w:t>[33].</w:t>
        </w:r>
        <w:r>
          <w:rPr>
            <w:rFonts w:eastAsiaTheme="minorEastAsia"/>
            <w:color w:val="000000"/>
            <w:sz w:val="20"/>
            <w:szCs w:val="20"/>
          </w:rPr>
          <w:tab/>
          <w:t>Belzer, C., et al., Microbial Metabolic Networks at the Mucus Layer Lead to Diet-Independent Butyrate and Vitamin B12 Production by Intestinal Symbionts. mBio, 2017. 8(5).</w:t>
        </w:r>
      </w:ins>
    </w:p>
    <w:p w14:paraId="1C1BB0F3" w14:textId="77777777" w:rsidR="00980421" w:rsidRDefault="00980421" w:rsidP="00980421">
      <w:pPr>
        <w:widowControl w:val="0"/>
        <w:autoSpaceDE w:val="0"/>
        <w:autoSpaceDN w:val="0"/>
        <w:adjustRightInd w:val="0"/>
        <w:jc w:val="both"/>
        <w:rPr>
          <w:ins w:id="660" w:author="刘 红宾" w:date="2021-04-04T17:05:00Z"/>
          <w:rFonts w:eastAsiaTheme="minorEastAsia"/>
        </w:rPr>
      </w:pPr>
      <w:ins w:id="661" w:author="刘 红宾" w:date="2021-04-04T17:05:00Z">
        <w:r>
          <w:rPr>
            <w:rFonts w:eastAsiaTheme="minorEastAsia"/>
            <w:color w:val="000000"/>
            <w:sz w:val="20"/>
            <w:szCs w:val="20"/>
          </w:rPr>
          <w:t>[34].</w:t>
        </w:r>
        <w:r>
          <w:rPr>
            <w:rFonts w:eastAsiaTheme="minorEastAsia"/>
            <w:color w:val="000000"/>
            <w:sz w:val="20"/>
            <w:szCs w:val="20"/>
          </w:rPr>
          <w:tab/>
        </w:r>
        <w:bookmarkStart w:id="662" w:name="_neb3FF3A12F_6959_4724_8A43_B56D0E2A0575"/>
        <w:r>
          <w:rPr>
            <w:rFonts w:eastAsiaTheme="minorEastAsia"/>
            <w:color w:val="000000"/>
            <w:sz w:val="20"/>
            <w:szCs w:val="20"/>
          </w:rPr>
          <w:t>Zhou, K., Strategies to promote abundance of Akkermansia muciniphila, an emerging probiotics in the gut, evidence from dietary intervention studies. J Funct Foods, 2017. 33: p. 194-201.</w:t>
        </w:r>
        <w:bookmarkEnd w:id="662"/>
      </w:ins>
    </w:p>
    <w:p w14:paraId="6D602401" w14:textId="77777777" w:rsidR="00980421" w:rsidRDefault="00980421" w:rsidP="00980421">
      <w:pPr>
        <w:widowControl w:val="0"/>
        <w:autoSpaceDE w:val="0"/>
        <w:autoSpaceDN w:val="0"/>
        <w:adjustRightInd w:val="0"/>
        <w:jc w:val="both"/>
        <w:rPr>
          <w:ins w:id="663" w:author="刘 红宾" w:date="2021-04-04T17:05:00Z"/>
          <w:rFonts w:eastAsiaTheme="minorEastAsia"/>
        </w:rPr>
      </w:pPr>
      <w:ins w:id="664" w:author="刘 红宾" w:date="2021-04-04T17:05:00Z">
        <w:r>
          <w:rPr>
            <w:rFonts w:eastAsiaTheme="minorEastAsia"/>
            <w:color w:val="000000"/>
            <w:sz w:val="20"/>
            <w:szCs w:val="20"/>
          </w:rPr>
          <w:t>[35].</w:t>
        </w:r>
        <w:r>
          <w:rPr>
            <w:rFonts w:eastAsiaTheme="minorEastAsia"/>
            <w:color w:val="000000"/>
            <w:sz w:val="20"/>
            <w:szCs w:val="20"/>
          </w:rPr>
          <w:tab/>
          <w:t>Goldford, J.E., et al., Emergent simplicity in microbial community assembly. Science, 2018. 361(6401): p. 469-474.</w:t>
        </w:r>
      </w:ins>
    </w:p>
    <w:p w14:paraId="1C523061" w14:textId="77777777" w:rsidR="00980421" w:rsidRDefault="00980421" w:rsidP="00980421">
      <w:pPr>
        <w:widowControl w:val="0"/>
        <w:autoSpaceDE w:val="0"/>
        <w:autoSpaceDN w:val="0"/>
        <w:adjustRightInd w:val="0"/>
        <w:jc w:val="both"/>
        <w:rPr>
          <w:ins w:id="665" w:author="刘 红宾" w:date="2021-04-04T17:05:00Z"/>
          <w:rFonts w:eastAsiaTheme="minorEastAsia"/>
        </w:rPr>
      </w:pPr>
      <w:ins w:id="666" w:author="刘 红宾" w:date="2021-04-04T17:05:00Z">
        <w:r>
          <w:rPr>
            <w:rFonts w:eastAsiaTheme="minorEastAsia"/>
            <w:color w:val="000000"/>
            <w:sz w:val="20"/>
            <w:szCs w:val="20"/>
          </w:rPr>
          <w:t>[36].</w:t>
        </w:r>
        <w:r>
          <w:rPr>
            <w:rFonts w:eastAsiaTheme="minorEastAsia"/>
            <w:color w:val="000000"/>
            <w:sz w:val="20"/>
            <w:szCs w:val="20"/>
          </w:rPr>
          <w:tab/>
        </w:r>
        <w:bookmarkStart w:id="667" w:name="_nebD84A03AA_F573_477D_8006_D555EF4DB7FE"/>
        <w:r>
          <w:rPr>
            <w:rFonts w:eastAsiaTheme="minorEastAsia"/>
            <w:color w:val="000000"/>
            <w:sz w:val="20"/>
            <w:szCs w:val="20"/>
          </w:rPr>
          <w:t>Wu, G., et al., Guild-based analysis for understanding gut microbiome in human health and diseases. Genome Med, 2021. 13(1): p. 22.</w:t>
        </w:r>
        <w:bookmarkEnd w:id="667"/>
      </w:ins>
    </w:p>
    <w:p w14:paraId="1816B003" w14:textId="77777777" w:rsidR="00980421" w:rsidRDefault="00980421" w:rsidP="00980421">
      <w:pPr>
        <w:widowControl w:val="0"/>
        <w:autoSpaceDE w:val="0"/>
        <w:autoSpaceDN w:val="0"/>
        <w:adjustRightInd w:val="0"/>
        <w:jc w:val="both"/>
        <w:rPr>
          <w:ins w:id="668" w:author="刘 红宾" w:date="2021-04-04T17:05:00Z"/>
          <w:rFonts w:eastAsiaTheme="minorEastAsia"/>
        </w:rPr>
      </w:pPr>
      <w:ins w:id="669" w:author="刘 红宾" w:date="2021-04-04T17:05:00Z">
        <w:r>
          <w:rPr>
            <w:rFonts w:eastAsiaTheme="minorEastAsia"/>
            <w:color w:val="000000"/>
            <w:sz w:val="20"/>
            <w:szCs w:val="20"/>
          </w:rPr>
          <w:t>[37].</w:t>
        </w:r>
        <w:r>
          <w:rPr>
            <w:rFonts w:eastAsiaTheme="minorEastAsia"/>
            <w:color w:val="000000"/>
            <w:sz w:val="20"/>
            <w:szCs w:val="20"/>
          </w:rPr>
          <w:tab/>
          <w:t>Falony, G., et al., Cross-Feeding between Bifidobacterium longum BB536 and Acetate-Converting, Butyrate-Producing Colon Bacteria during Growth on Oligofructose. Applied and Environmental Microbiology, 2006. 72(12): p. 7835-7841.</w:t>
        </w:r>
      </w:ins>
    </w:p>
    <w:p w14:paraId="396B3476" w14:textId="77777777" w:rsidR="00980421" w:rsidRDefault="00980421" w:rsidP="00980421">
      <w:pPr>
        <w:widowControl w:val="0"/>
        <w:autoSpaceDE w:val="0"/>
        <w:autoSpaceDN w:val="0"/>
        <w:adjustRightInd w:val="0"/>
        <w:jc w:val="both"/>
        <w:rPr>
          <w:ins w:id="670" w:author="刘 红宾" w:date="2021-04-04T17:05:00Z"/>
          <w:rFonts w:eastAsiaTheme="minorEastAsia"/>
        </w:rPr>
      </w:pPr>
      <w:ins w:id="671" w:author="刘 红宾" w:date="2021-04-04T17:05:00Z">
        <w:r>
          <w:rPr>
            <w:rFonts w:eastAsiaTheme="minorEastAsia"/>
            <w:color w:val="000000"/>
            <w:sz w:val="20"/>
            <w:szCs w:val="20"/>
          </w:rPr>
          <w:t>[38].</w:t>
        </w:r>
        <w:r>
          <w:rPr>
            <w:rFonts w:eastAsiaTheme="minorEastAsia"/>
            <w:color w:val="000000"/>
            <w:sz w:val="20"/>
            <w:szCs w:val="20"/>
          </w:rPr>
          <w:tab/>
          <w:t>Hoek, T.A., et al., Resource Availability Modulates the Cooperative and Competitive Nature of a Microbial Cross-Feeding Mutualism. PLOS Biology, 2016. 14(8): p. e1002540.</w:t>
        </w:r>
      </w:ins>
    </w:p>
    <w:p w14:paraId="60C876BF" w14:textId="77777777" w:rsidR="00980421" w:rsidRDefault="00980421" w:rsidP="00980421">
      <w:pPr>
        <w:widowControl w:val="0"/>
        <w:autoSpaceDE w:val="0"/>
        <w:autoSpaceDN w:val="0"/>
        <w:adjustRightInd w:val="0"/>
        <w:jc w:val="both"/>
        <w:rPr>
          <w:ins w:id="672" w:author="刘 红宾" w:date="2021-04-04T17:05:00Z"/>
          <w:rFonts w:eastAsiaTheme="minorEastAsia"/>
        </w:rPr>
      </w:pPr>
      <w:ins w:id="673" w:author="刘 红宾" w:date="2021-04-04T17:05:00Z">
        <w:r>
          <w:rPr>
            <w:rFonts w:eastAsiaTheme="minorEastAsia"/>
            <w:color w:val="000000"/>
            <w:sz w:val="20"/>
            <w:szCs w:val="20"/>
          </w:rPr>
          <w:t>[39].</w:t>
        </w:r>
        <w:r>
          <w:rPr>
            <w:rFonts w:eastAsiaTheme="minorEastAsia"/>
            <w:color w:val="000000"/>
            <w:sz w:val="20"/>
            <w:szCs w:val="20"/>
          </w:rPr>
          <w:tab/>
          <w:t>Atkinson, G. and A.M. Batterham, True and false interindividual differences in the physiological response to an intervention. Experimental Physiology, 2015. 100(6): p. 577-588.</w:t>
        </w:r>
      </w:ins>
    </w:p>
    <w:p w14:paraId="05805C1A" w14:textId="77777777" w:rsidR="00980421" w:rsidRDefault="00980421" w:rsidP="00980421">
      <w:pPr>
        <w:widowControl w:val="0"/>
        <w:autoSpaceDE w:val="0"/>
        <w:autoSpaceDN w:val="0"/>
        <w:adjustRightInd w:val="0"/>
        <w:jc w:val="both"/>
        <w:rPr>
          <w:ins w:id="674" w:author="刘 红宾" w:date="2021-04-04T17:05:00Z"/>
          <w:rFonts w:eastAsiaTheme="minorEastAsia"/>
        </w:rPr>
      </w:pPr>
      <w:ins w:id="675" w:author="刘 红宾" w:date="2021-04-04T17:05:00Z">
        <w:r>
          <w:rPr>
            <w:rFonts w:eastAsiaTheme="minorEastAsia"/>
            <w:color w:val="000000"/>
            <w:sz w:val="20"/>
            <w:szCs w:val="20"/>
          </w:rPr>
          <w:t>[40].</w:t>
        </w:r>
        <w:r>
          <w:rPr>
            <w:rFonts w:eastAsiaTheme="minorEastAsia"/>
            <w:color w:val="000000"/>
            <w:sz w:val="20"/>
            <w:szCs w:val="20"/>
          </w:rPr>
          <w:tab/>
        </w:r>
        <w:bookmarkStart w:id="676" w:name="_neb29107A99_1AB6_446F_8C1E_CABCC35F00CE"/>
        <w:r>
          <w:rPr>
            <w:rFonts w:eastAsiaTheme="minorEastAsia"/>
            <w:color w:val="000000"/>
            <w:sz w:val="20"/>
            <w:szCs w:val="20"/>
          </w:rPr>
          <w:t>Yin, X., et al., A Comparative Evaluation of Tools to Predict Metabolite Profiles From Microbiome Sequencing Data. Frontiers in Microbiology, 2020. 11.</w:t>
        </w:r>
        <w:bookmarkEnd w:id="676"/>
      </w:ins>
    </w:p>
    <w:p w14:paraId="2859F556" w14:textId="77777777" w:rsidR="00980421" w:rsidRDefault="00980421" w:rsidP="00980421">
      <w:pPr>
        <w:widowControl w:val="0"/>
        <w:autoSpaceDE w:val="0"/>
        <w:autoSpaceDN w:val="0"/>
        <w:adjustRightInd w:val="0"/>
        <w:jc w:val="both"/>
        <w:rPr>
          <w:ins w:id="677" w:author="刘 红宾" w:date="2021-04-04T17:05:00Z"/>
          <w:rFonts w:eastAsiaTheme="minorEastAsia"/>
        </w:rPr>
      </w:pPr>
      <w:ins w:id="678" w:author="刘 红宾" w:date="2021-04-04T17:05:00Z">
        <w:r>
          <w:rPr>
            <w:rFonts w:eastAsiaTheme="minorEastAsia"/>
            <w:color w:val="000000"/>
            <w:sz w:val="20"/>
            <w:szCs w:val="20"/>
          </w:rPr>
          <w:t>[41].</w:t>
        </w:r>
        <w:r>
          <w:rPr>
            <w:rFonts w:eastAsiaTheme="minorEastAsia"/>
            <w:color w:val="000000"/>
            <w:sz w:val="20"/>
            <w:szCs w:val="20"/>
          </w:rPr>
          <w:tab/>
          <w:t>Mallick, H., et al., Predictive metabolomic profiling of microbial communities using amplicon or metagenomic sequences. Nature Communications, 2019. 10(1).</w:t>
        </w:r>
      </w:ins>
    </w:p>
    <w:p w14:paraId="1E25BE4F" w14:textId="77777777" w:rsidR="00980421" w:rsidRDefault="00980421" w:rsidP="00980421">
      <w:pPr>
        <w:widowControl w:val="0"/>
        <w:autoSpaceDE w:val="0"/>
        <w:autoSpaceDN w:val="0"/>
        <w:adjustRightInd w:val="0"/>
        <w:jc w:val="both"/>
        <w:rPr>
          <w:ins w:id="679" w:author="刘 红宾" w:date="2021-04-04T17:05:00Z"/>
          <w:rFonts w:eastAsiaTheme="minorEastAsia"/>
        </w:rPr>
      </w:pPr>
      <w:ins w:id="680" w:author="刘 红宾" w:date="2021-04-04T17:05:00Z">
        <w:r>
          <w:rPr>
            <w:rFonts w:eastAsiaTheme="minorEastAsia"/>
            <w:color w:val="000000"/>
            <w:sz w:val="20"/>
            <w:szCs w:val="20"/>
          </w:rPr>
          <w:t>[42].</w:t>
        </w:r>
        <w:r>
          <w:rPr>
            <w:rFonts w:eastAsiaTheme="minorEastAsia"/>
            <w:color w:val="000000"/>
            <w:sz w:val="20"/>
            <w:szCs w:val="20"/>
          </w:rPr>
          <w:tab/>
        </w:r>
        <w:bookmarkStart w:id="681" w:name="_neb258860A9_8195_415D_8446_81530F0ED1B8"/>
        <w:r>
          <w:rPr>
            <w:rFonts w:eastAsiaTheme="minorEastAsia"/>
            <w:color w:val="000000"/>
            <w:sz w:val="20"/>
            <w:szCs w:val="20"/>
          </w:rPr>
          <w:t>Sze, M.A., et al., Fecal Short-Chain Fatty Acids Are Not Predictive of Colonic Tumor Status and Cannot Be Predicted Based on Bacterial Community Structure. mBio, 2019. 10(4): p. e01454-19.</w:t>
        </w:r>
        <w:bookmarkEnd w:id="681"/>
      </w:ins>
    </w:p>
    <w:p w14:paraId="29029CEA" w14:textId="77777777" w:rsidR="00980421" w:rsidRDefault="00980421" w:rsidP="00980421">
      <w:pPr>
        <w:widowControl w:val="0"/>
        <w:autoSpaceDE w:val="0"/>
        <w:autoSpaceDN w:val="0"/>
        <w:adjustRightInd w:val="0"/>
        <w:jc w:val="both"/>
        <w:rPr>
          <w:ins w:id="682" w:author="刘 红宾" w:date="2021-04-04T17:05:00Z"/>
          <w:rFonts w:eastAsiaTheme="minorEastAsia"/>
        </w:rPr>
      </w:pPr>
      <w:ins w:id="683" w:author="刘 红宾" w:date="2021-04-04T17:05:00Z">
        <w:r>
          <w:rPr>
            <w:rFonts w:eastAsiaTheme="minorEastAsia"/>
            <w:color w:val="000000"/>
            <w:sz w:val="20"/>
            <w:szCs w:val="20"/>
          </w:rPr>
          <w:t>[43].</w:t>
        </w:r>
        <w:r>
          <w:rPr>
            <w:rFonts w:eastAsiaTheme="minorEastAsia"/>
            <w:color w:val="000000"/>
            <w:sz w:val="20"/>
            <w:szCs w:val="20"/>
          </w:rPr>
          <w:tab/>
          <w:t>Vital, M., A. Karch and D.H. Pieper, Colonic Butyrate-Producing Communities in Humans: an Overview Using Omics Data. mSystems, 2017. 2(6).</w:t>
        </w:r>
      </w:ins>
    </w:p>
    <w:p w14:paraId="644A8A08" w14:textId="77777777" w:rsidR="00980421" w:rsidRDefault="00980421" w:rsidP="00980421">
      <w:pPr>
        <w:widowControl w:val="0"/>
        <w:autoSpaceDE w:val="0"/>
        <w:autoSpaceDN w:val="0"/>
        <w:adjustRightInd w:val="0"/>
        <w:jc w:val="both"/>
        <w:rPr>
          <w:ins w:id="684" w:author="刘 红宾" w:date="2021-04-04T17:05:00Z"/>
          <w:rFonts w:eastAsiaTheme="minorEastAsia"/>
        </w:rPr>
      </w:pPr>
      <w:ins w:id="685" w:author="刘 红宾" w:date="2021-04-04T17:05:00Z">
        <w:r>
          <w:rPr>
            <w:rFonts w:eastAsiaTheme="minorEastAsia"/>
            <w:color w:val="000000"/>
            <w:sz w:val="20"/>
            <w:szCs w:val="20"/>
          </w:rPr>
          <w:t>[44].</w:t>
        </w:r>
        <w:r>
          <w:rPr>
            <w:rFonts w:eastAsiaTheme="minorEastAsia"/>
            <w:color w:val="000000"/>
            <w:sz w:val="20"/>
            <w:szCs w:val="20"/>
          </w:rPr>
          <w:tab/>
        </w:r>
        <w:bookmarkStart w:id="686" w:name="_nebB13855CE_5C53_48C1_A714_1AA5C29F2A32"/>
        <w:r>
          <w:rPr>
            <w:rFonts w:eastAsiaTheme="minorEastAsia"/>
            <w:color w:val="000000"/>
            <w:sz w:val="20"/>
            <w:szCs w:val="20"/>
          </w:rPr>
          <w:t>Storkey, A., When training and test sets are different: characterizing learning transfer. Dataset shift in machine learning, 2009. 30: p. 3-28.</w:t>
        </w:r>
        <w:bookmarkEnd w:id="686"/>
      </w:ins>
    </w:p>
    <w:p w14:paraId="1A9E4A9F" w14:textId="77777777" w:rsidR="00980421" w:rsidRDefault="00980421" w:rsidP="00980421">
      <w:pPr>
        <w:widowControl w:val="0"/>
        <w:autoSpaceDE w:val="0"/>
        <w:autoSpaceDN w:val="0"/>
        <w:adjustRightInd w:val="0"/>
        <w:jc w:val="both"/>
        <w:rPr>
          <w:ins w:id="687" w:author="刘 红宾" w:date="2021-04-04T17:05:00Z"/>
          <w:rFonts w:eastAsiaTheme="minorEastAsia"/>
        </w:rPr>
      </w:pPr>
      <w:ins w:id="688" w:author="刘 红宾" w:date="2021-04-04T17:05:00Z">
        <w:r>
          <w:rPr>
            <w:rFonts w:eastAsiaTheme="minorEastAsia"/>
            <w:color w:val="000000"/>
            <w:sz w:val="20"/>
            <w:szCs w:val="20"/>
          </w:rPr>
          <w:t>[45].</w:t>
        </w:r>
        <w:r>
          <w:rPr>
            <w:rFonts w:eastAsiaTheme="minorEastAsia"/>
            <w:color w:val="000000"/>
            <w:sz w:val="20"/>
            <w:szCs w:val="20"/>
          </w:rPr>
          <w:tab/>
        </w:r>
        <w:bookmarkStart w:id="689" w:name="_nebFF593F76_8DD9_4776_8C1D_2174CDC6D96B"/>
        <w:r>
          <w:rPr>
            <w:rFonts w:eastAsiaTheme="minorEastAsia"/>
            <w:color w:val="000000"/>
            <w:sz w:val="20"/>
            <w:szCs w:val="20"/>
          </w:rPr>
          <w:t>McInnes, L., J. Healy and J. Melville, Umap: Uniform manifold approximation and projection for dimension reduction. arXiv preprint arXiv:1802.03426, 2018.</w:t>
        </w:r>
        <w:bookmarkEnd w:id="689"/>
      </w:ins>
    </w:p>
    <w:p w14:paraId="45A176F3" w14:textId="77777777" w:rsidR="00980421" w:rsidRDefault="00980421" w:rsidP="00980421">
      <w:pPr>
        <w:widowControl w:val="0"/>
        <w:autoSpaceDE w:val="0"/>
        <w:autoSpaceDN w:val="0"/>
        <w:adjustRightInd w:val="0"/>
        <w:jc w:val="both"/>
        <w:rPr>
          <w:ins w:id="690" w:author="刘 红宾" w:date="2021-04-04T17:05:00Z"/>
          <w:rFonts w:eastAsiaTheme="minorEastAsia"/>
        </w:rPr>
      </w:pPr>
      <w:ins w:id="691" w:author="刘 红宾" w:date="2021-04-04T17:05:00Z">
        <w:r>
          <w:rPr>
            <w:rFonts w:eastAsiaTheme="minorEastAsia"/>
            <w:color w:val="000000"/>
            <w:sz w:val="20"/>
            <w:szCs w:val="20"/>
          </w:rPr>
          <w:t>[46].</w:t>
        </w:r>
        <w:r>
          <w:rPr>
            <w:rFonts w:eastAsiaTheme="minorEastAsia"/>
            <w:color w:val="000000"/>
            <w:sz w:val="20"/>
            <w:szCs w:val="20"/>
          </w:rPr>
          <w:tab/>
          <w:t>Bakdash, J.Z. and L.R. Marusich, Repeated Measures Correlation. Frontiers in Psychology, 2017. 8.</w:t>
        </w:r>
      </w:ins>
    </w:p>
    <w:p w14:paraId="5E5D232A" w14:textId="77777777" w:rsidR="00980421" w:rsidRDefault="00980421" w:rsidP="00980421">
      <w:pPr>
        <w:widowControl w:val="0"/>
        <w:autoSpaceDE w:val="0"/>
        <w:autoSpaceDN w:val="0"/>
        <w:adjustRightInd w:val="0"/>
        <w:jc w:val="both"/>
        <w:rPr>
          <w:ins w:id="692" w:author="刘 红宾" w:date="2021-04-04T17:05:00Z"/>
          <w:rFonts w:eastAsiaTheme="minorEastAsia"/>
        </w:rPr>
      </w:pPr>
      <w:ins w:id="693" w:author="刘 红宾" w:date="2021-04-04T17:05:00Z">
        <w:r>
          <w:rPr>
            <w:rFonts w:eastAsiaTheme="minorEastAsia"/>
            <w:color w:val="000000"/>
            <w:sz w:val="20"/>
            <w:szCs w:val="20"/>
          </w:rPr>
          <w:t>[47].</w:t>
        </w:r>
        <w:r>
          <w:rPr>
            <w:rFonts w:eastAsiaTheme="minorEastAsia"/>
            <w:color w:val="000000"/>
            <w:sz w:val="20"/>
            <w:szCs w:val="20"/>
          </w:rPr>
          <w:tab/>
        </w:r>
        <w:bookmarkStart w:id="694" w:name="_nebD61CFB1B_2BF0_455E_A16F_3C597F218A43"/>
        <w:r>
          <w:rPr>
            <w:rFonts w:eastAsiaTheme="minorEastAsia"/>
            <w:color w:val="000000"/>
            <w:sz w:val="20"/>
            <w:szCs w:val="20"/>
          </w:rPr>
          <w:t>Johnson, A.J., et al., A Guide to Diet-Microbiome Study Design. Frontiers in Nutrition, 2020. 7.</w:t>
        </w:r>
        <w:bookmarkEnd w:id="694"/>
      </w:ins>
    </w:p>
    <w:p w14:paraId="361AE8C3" w14:textId="77777777" w:rsidR="00980421" w:rsidRDefault="00980421" w:rsidP="00980421">
      <w:pPr>
        <w:widowControl w:val="0"/>
        <w:autoSpaceDE w:val="0"/>
        <w:autoSpaceDN w:val="0"/>
        <w:adjustRightInd w:val="0"/>
        <w:jc w:val="both"/>
        <w:rPr>
          <w:ins w:id="695" w:author="刘 红宾" w:date="2021-04-04T17:05:00Z"/>
          <w:rFonts w:eastAsiaTheme="minorEastAsia"/>
        </w:rPr>
      </w:pPr>
      <w:ins w:id="696" w:author="刘 红宾" w:date="2021-04-04T17:05:00Z">
        <w:r>
          <w:rPr>
            <w:rFonts w:eastAsiaTheme="minorEastAsia"/>
            <w:color w:val="000000"/>
            <w:sz w:val="20"/>
            <w:szCs w:val="20"/>
          </w:rPr>
          <w:t>[48].</w:t>
        </w:r>
        <w:r>
          <w:rPr>
            <w:rFonts w:eastAsiaTheme="minorEastAsia"/>
            <w:color w:val="000000"/>
            <w:sz w:val="20"/>
            <w:szCs w:val="20"/>
          </w:rPr>
          <w:tab/>
          <w:t>Baxter, N.T., et al., The Glucoamylase Inhibitor Acarbose Has a Diet-Dependent and Reversible Effect on the Murine Gut Microbiome. mSphere, 2019. 4(1).</w:t>
        </w:r>
      </w:ins>
    </w:p>
    <w:p w14:paraId="416046E6" w14:textId="77777777" w:rsidR="00980421" w:rsidRDefault="00980421" w:rsidP="00980421">
      <w:pPr>
        <w:widowControl w:val="0"/>
        <w:autoSpaceDE w:val="0"/>
        <w:autoSpaceDN w:val="0"/>
        <w:adjustRightInd w:val="0"/>
        <w:jc w:val="both"/>
        <w:rPr>
          <w:ins w:id="697" w:author="刘 红宾" w:date="2021-04-04T17:05:00Z"/>
          <w:rFonts w:eastAsiaTheme="minorEastAsia"/>
        </w:rPr>
      </w:pPr>
      <w:ins w:id="698" w:author="刘 红宾" w:date="2021-04-04T17:05:00Z">
        <w:r>
          <w:rPr>
            <w:rFonts w:eastAsiaTheme="minorEastAsia"/>
            <w:color w:val="000000"/>
            <w:sz w:val="20"/>
            <w:szCs w:val="20"/>
          </w:rPr>
          <w:t>[49].</w:t>
        </w:r>
        <w:r>
          <w:rPr>
            <w:rFonts w:eastAsiaTheme="minorEastAsia"/>
            <w:color w:val="000000"/>
            <w:sz w:val="20"/>
            <w:szCs w:val="20"/>
          </w:rPr>
          <w:tab/>
          <w:t>Walker, A.W., et al., Dominant and diet-responsive groups of bacteria within the human colonic microbiota. ISME J, 2011. 5(2): p. 220-30.</w:t>
        </w:r>
      </w:ins>
    </w:p>
    <w:p w14:paraId="258CB907" w14:textId="77777777" w:rsidR="00980421" w:rsidRDefault="00980421" w:rsidP="00980421">
      <w:pPr>
        <w:widowControl w:val="0"/>
        <w:autoSpaceDE w:val="0"/>
        <w:autoSpaceDN w:val="0"/>
        <w:adjustRightInd w:val="0"/>
        <w:jc w:val="both"/>
        <w:rPr>
          <w:ins w:id="699" w:author="刘 红宾" w:date="2021-04-04T17:05:00Z"/>
          <w:rFonts w:eastAsiaTheme="minorEastAsia"/>
        </w:rPr>
      </w:pPr>
      <w:ins w:id="700" w:author="刘 红宾" w:date="2021-04-04T17:05:00Z">
        <w:r>
          <w:rPr>
            <w:rFonts w:eastAsiaTheme="minorEastAsia"/>
            <w:color w:val="000000"/>
            <w:sz w:val="20"/>
            <w:szCs w:val="20"/>
          </w:rPr>
          <w:t>[50].</w:t>
        </w:r>
        <w:r>
          <w:rPr>
            <w:rFonts w:eastAsiaTheme="minorEastAsia"/>
            <w:color w:val="000000"/>
            <w:sz w:val="20"/>
            <w:szCs w:val="20"/>
          </w:rPr>
          <w:tab/>
          <w:t>David, L.A., et al., Diet rapidly and reproducibly alters the human gut microbiome. Nature, 2014. 505(7484): p. 559-63.</w:t>
        </w:r>
      </w:ins>
    </w:p>
    <w:p w14:paraId="22A3025C" w14:textId="77777777" w:rsidR="00980421" w:rsidRDefault="00980421" w:rsidP="00980421">
      <w:pPr>
        <w:widowControl w:val="0"/>
        <w:autoSpaceDE w:val="0"/>
        <w:autoSpaceDN w:val="0"/>
        <w:adjustRightInd w:val="0"/>
        <w:jc w:val="both"/>
        <w:rPr>
          <w:ins w:id="701" w:author="刘 红宾" w:date="2021-04-04T17:05:00Z"/>
          <w:rFonts w:eastAsiaTheme="minorEastAsia"/>
        </w:rPr>
      </w:pPr>
      <w:ins w:id="702" w:author="刘 红宾" w:date="2021-04-04T17:05:00Z">
        <w:r>
          <w:rPr>
            <w:rFonts w:eastAsiaTheme="minorEastAsia"/>
            <w:color w:val="000000"/>
            <w:sz w:val="20"/>
            <w:szCs w:val="20"/>
          </w:rPr>
          <w:t>[51].</w:t>
        </w:r>
        <w:r>
          <w:rPr>
            <w:rFonts w:eastAsiaTheme="minorEastAsia"/>
            <w:color w:val="000000"/>
            <w:sz w:val="20"/>
            <w:szCs w:val="20"/>
          </w:rPr>
          <w:tab/>
          <w:t>Hiel, S., et al., Effects of a diet based on inulin-rich vegetables on gut health and nutritional behavior in healthy humans. Am J Clin Nutr, 2019. 109(6): p. 1683-1695.</w:t>
        </w:r>
      </w:ins>
    </w:p>
    <w:p w14:paraId="629E3B77" w14:textId="77777777" w:rsidR="00980421" w:rsidRDefault="00980421" w:rsidP="00980421">
      <w:pPr>
        <w:widowControl w:val="0"/>
        <w:autoSpaceDE w:val="0"/>
        <w:autoSpaceDN w:val="0"/>
        <w:adjustRightInd w:val="0"/>
        <w:jc w:val="both"/>
        <w:rPr>
          <w:ins w:id="703" w:author="刘 红宾" w:date="2021-04-04T17:05:00Z"/>
          <w:rFonts w:eastAsiaTheme="minorEastAsia"/>
        </w:rPr>
      </w:pPr>
      <w:ins w:id="704" w:author="刘 红宾" w:date="2021-04-04T17:05:00Z">
        <w:r>
          <w:rPr>
            <w:rFonts w:eastAsiaTheme="minorEastAsia"/>
            <w:color w:val="000000"/>
            <w:sz w:val="20"/>
            <w:szCs w:val="20"/>
          </w:rPr>
          <w:t>[52].</w:t>
        </w:r>
        <w:r>
          <w:rPr>
            <w:rFonts w:eastAsiaTheme="minorEastAsia"/>
            <w:color w:val="000000"/>
            <w:sz w:val="20"/>
            <w:szCs w:val="20"/>
          </w:rPr>
          <w:tab/>
          <w:t>Nordgaard, I., et al., Colonic production of butyrate in patients with previous colonic cancer during long-term treatment with dietary fibre (Plantago ovata seeds). Scand J Gastroenterol, 1996. 31(10): p. 1011-20.</w:t>
        </w:r>
      </w:ins>
    </w:p>
    <w:p w14:paraId="6B5C3F56" w14:textId="77777777" w:rsidR="00980421" w:rsidRDefault="00980421" w:rsidP="00980421">
      <w:pPr>
        <w:widowControl w:val="0"/>
        <w:autoSpaceDE w:val="0"/>
        <w:autoSpaceDN w:val="0"/>
        <w:adjustRightInd w:val="0"/>
        <w:jc w:val="both"/>
        <w:rPr>
          <w:ins w:id="705" w:author="刘 红宾" w:date="2021-04-04T17:05:00Z"/>
          <w:rFonts w:eastAsiaTheme="minorEastAsia"/>
        </w:rPr>
      </w:pPr>
      <w:ins w:id="706" w:author="刘 红宾" w:date="2021-04-04T17:05:00Z">
        <w:r>
          <w:rPr>
            <w:rFonts w:eastAsiaTheme="minorEastAsia"/>
            <w:color w:val="000000"/>
            <w:sz w:val="20"/>
            <w:szCs w:val="20"/>
          </w:rPr>
          <w:t>[53].</w:t>
        </w:r>
        <w:r>
          <w:rPr>
            <w:rFonts w:eastAsiaTheme="minorEastAsia"/>
            <w:color w:val="000000"/>
            <w:sz w:val="20"/>
            <w:szCs w:val="20"/>
          </w:rPr>
          <w:tab/>
          <w:t>Liao, C., et al., Integrated, systems metabolic picture of acetone-butanol-ethanol fermentation by  Clostridium acetobutylicum. Proc Natl Acad Sci U S A, 2015. 112(27): p. 8505-10.</w:t>
        </w:r>
      </w:ins>
    </w:p>
    <w:p w14:paraId="4CF6B0CA" w14:textId="77777777" w:rsidR="00980421" w:rsidRDefault="00980421" w:rsidP="00980421">
      <w:pPr>
        <w:widowControl w:val="0"/>
        <w:autoSpaceDE w:val="0"/>
        <w:autoSpaceDN w:val="0"/>
        <w:adjustRightInd w:val="0"/>
        <w:jc w:val="both"/>
        <w:rPr>
          <w:ins w:id="707" w:author="刘 红宾" w:date="2021-04-04T17:05:00Z"/>
          <w:rFonts w:eastAsiaTheme="minorEastAsia"/>
        </w:rPr>
      </w:pPr>
      <w:ins w:id="708" w:author="刘 红宾" w:date="2021-04-04T17:05:00Z">
        <w:r>
          <w:rPr>
            <w:rFonts w:eastAsiaTheme="minorEastAsia"/>
            <w:color w:val="000000"/>
            <w:sz w:val="20"/>
            <w:szCs w:val="20"/>
          </w:rPr>
          <w:t>[54].</w:t>
        </w:r>
        <w:r>
          <w:rPr>
            <w:rFonts w:eastAsiaTheme="minorEastAsia"/>
            <w:color w:val="000000"/>
            <w:sz w:val="20"/>
            <w:szCs w:val="20"/>
          </w:rPr>
          <w:tab/>
          <w:t xml:space="preserve">Sakata, T., Pitfalls in short-chain fatty acid research: A methodological review. Animal Science Journal, 2019. </w:t>
        </w:r>
        <w:r>
          <w:rPr>
            <w:rFonts w:eastAsiaTheme="minorEastAsia"/>
            <w:color w:val="000000"/>
            <w:sz w:val="20"/>
            <w:szCs w:val="20"/>
          </w:rPr>
          <w:lastRenderedPageBreak/>
          <w:t>90(1): p. 3-13.</w:t>
        </w:r>
      </w:ins>
    </w:p>
    <w:p w14:paraId="2EE91A9D" w14:textId="77777777" w:rsidR="00980421" w:rsidRDefault="00980421" w:rsidP="00980421">
      <w:pPr>
        <w:widowControl w:val="0"/>
        <w:autoSpaceDE w:val="0"/>
        <w:autoSpaceDN w:val="0"/>
        <w:adjustRightInd w:val="0"/>
        <w:jc w:val="both"/>
        <w:rPr>
          <w:ins w:id="709" w:author="刘 红宾" w:date="2021-04-04T17:05:00Z"/>
          <w:rFonts w:eastAsiaTheme="minorEastAsia"/>
        </w:rPr>
      </w:pPr>
      <w:ins w:id="710" w:author="刘 红宾" w:date="2021-04-04T17:05:00Z">
        <w:r>
          <w:rPr>
            <w:rFonts w:eastAsiaTheme="minorEastAsia"/>
            <w:color w:val="000000"/>
            <w:sz w:val="20"/>
            <w:szCs w:val="20"/>
          </w:rPr>
          <w:t>[55].</w:t>
        </w:r>
        <w:r>
          <w:rPr>
            <w:rFonts w:eastAsiaTheme="minorEastAsia"/>
            <w:color w:val="000000"/>
            <w:sz w:val="20"/>
            <w:szCs w:val="20"/>
          </w:rPr>
          <w:tab/>
          <w:t>McOrist, A.L., et al., Fecal Butyrate Levels Vary Widely among Individuals but Are Usually Increased by a Diet High in Resistant Starch. Journal of Nutrition, 2011. 141(5): p. 883-889.</w:t>
        </w:r>
      </w:ins>
    </w:p>
    <w:p w14:paraId="3FAEBBB9" w14:textId="77777777" w:rsidR="00980421" w:rsidRDefault="00980421" w:rsidP="00980421">
      <w:pPr>
        <w:widowControl w:val="0"/>
        <w:autoSpaceDE w:val="0"/>
        <w:autoSpaceDN w:val="0"/>
        <w:adjustRightInd w:val="0"/>
        <w:jc w:val="both"/>
        <w:rPr>
          <w:ins w:id="711" w:author="刘 红宾" w:date="2021-04-04T17:05:00Z"/>
          <w:rFonts w:eastAsiaTheme="minorEastAsia"/>
        </w:rPr>
      </w:pPr>
      <w:ins w:id="712" w:author="刘 红宾" w:date="2021-04-04T17:05:00Z">
        <w:r>
          <w:rPr>
            <w:rFonts w:eastAsiaTheme="minorEastAsia"/>
            <w:color w:val="000000"/>
            <w:sz w:val="20"/>
            <w:szCs w:val="20"/>
          </w:rPr>
          <w:t>[56].</w:t>
        </w:r>
        <w:r>
          <w:rPr>
            <w:rFonts w:eastAsiaTheme="minorEastAsia"/>
            <w:color w:val="000000"/>
            <w:sz w:val="20"/>
            <w:szCs w:val="20"/>
          </w:rPr>
          <w:tab/>
          <w:t>Haenen, D., et al., A Diet High in Resistant Starch Modulates Microbiota Composition, SCFA Concentrations, and Gene Expression in Pig Intestine. Journal of Nutrition, 2013. 143(3): p. 274-283.</w:t>
        </w:r>
      </w:ins>
    </w:p>
    <w:p w14:paraId="2D647503" w14:textId="77777777" w:rsidR="00980421" w:rsidRDefault="00980421" w:rsidP="00980421">
      <w:pPr>
        <w:widowControl w:val="0"/>
        <w:autoSpaceDE w:val="0"/>
        <w:autoSpaceDN w:val="0"/>
        <w:adjustRightInd w:val="0"/>
        <w:jc w:val="both"/>
        <w:rPr>
          <w:ins w:id="713" w:author="刘 红宾" w:date="2021-04-04T17:05:00Z"/>
          <w:rFonts w:eastAsiaTheme="minorEastAsia"/>
        </w:rPr>
      </w:pPr>
      <w:ins w:id="714" w:author="刘 红宾" w:date="2021-04-04T17:05:00Z">
        <w:r>
          <w:rPr>
            <w:rFonts w:eastAsiaTheme="minorEastAsia"/>
            <w:color w:val="000000"/>
            <w:sz w:val="20"/>
            <w:szCs w:val="20"/>
          </w:rPr>
          <w:t>[57].</w:t>
        </w:r>
        <w:r>
          <w:rPr>
            <w:rFonts w:eastAsiaTheme="minorEastAsia"/>
            <w:color w:val="000000"/>
            <w:sz w:val="20"/>
            <w:szCs w:val="20"/>
          </w:rPr>
          <w:tab/>
          <w:t>Schloss, P.D., Identifying and Overcoming Threats to Reproducibility, Replicability, Robustness, and Generalizability in Microbiome Research. mBio, 2018. 9(3).</w:t>
        </w:r>
      </w:ins>
    </w:p>
    <w:p w14:paraId="01E9AE8A" w14:textId="77777777" w:rsidR="00980421" w:rsidRDefault="00980421" w:rsidP="00980421">
      <w:pPr>
        <w:widowControl w:val="0"/>
        <w:autoSpaceDE w:val="0"/>
        <w:autoSpaceDN w:val="0"/>
        <w:adjustRightInd w:val="0"/>
        <w:jc w:val="both"/>
        <w:rPr>
          <w:ins w:id="715" w:author="刘 红宾" w:date="2021-04-04T17:05:00Z"/>
          <w:rFonts w:eastAsiaTheme="minorEastAsia"/>
        </w:rPr>
      </w:pPr>
      <w:ins w:id="716" w:author="刘 红宾" w:date="2021-04-04T17:05:00Z">
        <w:r>
          <w:rPr>
            <w:rFonts w:eastAsiaTheme="minorEastAsia"/>
            <w:color w:val="000000"/>
            <w:sz w:val="20"/>
            <w:szCs w:val="20"/>
          </w:rPr>
          <w:t>[58].</w:t>
        </w:r>
        <w:r>
          <w:rPr>
            <w:rFonts w:eastAsiaTheme="minorEastAsia"/>
            <w:color w:val="000000"/>
            <w:sz w:val="20"/>
            <w:szCs w:val="20"/>
          </w:rPr>
          <w:tab/>
          <w:t>Ghosh, T.S., et al., Adjusting for age improves identification of gut microbiome alterations in multiple diseases. eLife, 2020. 9.</w:t>
        </w:r>
      </w:ins>
    </w:p>
    <w:p w14:paraId="7CD98B51" w14:textId="77777777" w:rsidR="00980421" w:rsidRDefault="00980421" w:rsidP="00980421">
      <w:pPr>
        <w:widowControl w:val="0"/>
        <w:autoSpaceDE w:val="0"/>
        <w:autoSpaceDN w:val="0"/>
        <w:adjustRightInd w:val="0"/>
        <w:jc w:val="both"/>
        <w:rPr>
          <w:ins w:id="717" w:author="刘 红宾" w:date="2021-04-04T17:05:00Z"/>
          <w:rFonts w:eastAsiaTheme="minorEastAsia"/>
        </w:rPr>
      </w:pPr>
      <w:ins w:id="718" w:author="刘 红宾" w:date="2021-04-04T17:05:00Z">
        <w:r>
          <w:rPr>
            <w:rFonts w:eastAsiaTheme="minorEastAsia"/>
            <w:color w:val="000000"/>
            <w:sz w:val="20"/>
            <w:szCs w:val="20"/>
          </w:rPr>
          <w:t>[59].</w:t>
        </w:r>
        <w:r>
          <w:rPr>
            <w:rFonts w:eastAsiaTheme="minorEastAsia"/>
            <w:color w:val="000000"/>
            <w:sz w:val="20"/>
            <w:szCs w:val="20"/>
          </w:rPr>
          <w:tab/>
          <w:t>Then, C.K., et al., Association of Bacteroides acidifaciens relative abundance with high-fibre diet-associated radiosensitisation. BMC Biol, 2020. 18(1): p. 102.</w:t>
        </w:r>
      </w:ins>
    </w:p>
    <w:p w14:paraId="40C2A28E" w14:textId="77777777" w:rsidR="00980421" w:rsidRDefault="00980421" w:rsidP="00980421">
      <w:pPr>
        <w:widowControl w:val="0"/>
        <w:autoSpaceDE w:val="0"/>
        <w:autoSpaceDN w:val="0"/>
        <w:adjustRightInd w:val="0"/>
        <w:jc w:val="both"/>
        <w:rPr>
          <w:ins w:id="719" w:author="刘 红宾" w:date="2021-04-04T17:05:00Z"/>
          <w:rFonts w:eastAsiaTheme="minorEastAsia"/>
        </w:rPr>
      </w:pPr>
      <w:ins w:id="720" w:author="刘 红宾" w:date="2021-04-04T17:05:00Z">
        <w:r>
          <w:rPr>
            <w:rFonts w:eastAsiaTheme="minorEastAsia"/>
            <w:color w:val="000000"/>
            <w:sz w:val="20"/>
            <w:szCs w:val="20"/>
          </w:rPr>
          <w:t>[60].</w:t>
        </w:r>
        <w:r>
          <w:rPr>
            <w:rFonts w:eastAsiaTheme="minorEastAsia"/>
            <w:color w:val="000000"/>
            <w:sz w:val="20"/>
            <w:szCs w:val="20"/>
          </w:rPr>
          <w:tab/>
          <w:t>Le Bastard, Q., et al., The effects of inulin on gut microbial composition: a systematic review of evidence from human studies. European Journal of Clinical Microbiology &amp; Infectious Diseases, 2019.</w:t>
        </w:r>
      </w:ins>
    </w:p>
    <w:p w14:paraId="05E3035F" w14:textId="77777777" w:rsidR="00980421" w:rsidRDefault="00980421" w:rsidP="00980421">
      <w:pPr>
        <w:widowControl w:val="0"/>
        <w:autoSpaceDE w:val="0"/>
        <w:autoSpaceDN w:val="0"/>
        <w:adjustRightInd w:val="0"/>
        <w:jc w:val="both"/>
        <w:rPr>
          <w:ins w:id="721" w:author="刘 红宾" w:date="2021-04-04T17:05:00Z"/>
          <w:rFonts w:eastAsiaTheme="minorEastAsia"/>
        </w:rPr>
      </w:pPr>
      <w:ins w:id="722" w:author="刘 红宾" w:date="2021-04-04T17:05:00Z">
        <w:r>
          <w:rPr>
            <w:rFonts w:eastAsiaTheme="minorEastAsia"/>
            <w:color w:val="000000"/>
            <w:sz w:val="20"/>
            <w:szCs w:val="20"/>
          </w:rPr>
          <w:t>[61].</w:t>
        </w:r>
        <w:r>
          <w:rPr>
            <w:rFonts w:eastAsiaTheme="minorEastAsia"/>
            <w:color w:val="000000"/>
            <w:sz w:val="20"/>
            <w:szCs w:val="20"/>
          </w:rPr>
          <w:tab/>
        </w:r>
        <w:bookmarkStart w:id="723" w:name="_nebE78FB979_4FB8_425D_8AAE_AB9CC2139717"/>
        <w:r>
          <w:rPr>
            <w:rFonts w:eastAsiaTheme="minorEastAsia"/>
            <w:color w:val="000000"/>
            <w:sz w:val="20"/>
            <w:szCs w:val="20"/>
          </w:rPr>
          <w:t>Gurry, T., et al., Functional heterogeneity in the fermentation capabilities of the healthy human gut microbiota. bioRxiv, 2020: p. 2020.01.17.910638.</w:t>
        </w:r>
        <w:bookmarkEnd w:id="723"/>
      </w:ins>
    </w:p>
    <w:p w14:paraId="7105088F" w14:textId="77777777" w:rsidR="00980421" w:rsidRDefault="00980421" w:rsidP="00980421">
      <w:pPr>
        <w:widowControl w:val="0"/>
        <w:autoSpaceDE w:val="0"/>
        <w:autoSpaceDN w:val="0"/>
        <w:adjustRightInd w:val="0"/>
        <w:jc w:val="both"/>
        <w:rPr>
          <w:ins w:id="724" w:author="刘 红宾" w:date="2021-04-04T17:05:00Z"/>
          <w:rFonts w:eastAsiaTheme="minorEastAsia"/>
        </w:rPr>
      </w:pPr>
      <w:ins w:id="725" w:author="刘 红宾" w:date="2021-04-04T17:05:00Z">
        <w:r>
          <w:rPr>
            <w:rFonts w:eastAsiaTheme="minorEastAsia"/>
            <w:color w:val="000000"/>
            <w:sz w:val="20"/>
            <w:szCs w:val="20"/>
          </w:rPr>
          <w:t>[62].</w:t>
        </w:r>
        <w:r>
          <w:rPr>
            <w:rFonts w:eastAsiaTheme="minorEastAsia"/>
            <w:color w:val="000000"/>
            <w:sz w:val="20"/>
            <w:szCs w:val="20"/>
          </w:rPr>
          <w:tab/>
        </w:r>
        <w:bookmarkStart w:id="726" w:name="_neb270274DD_B138_4F93_9FDA_0F9077D8B9F4"/>
        <w:r>
          <w:rPr>
            <w:rFonts w:eastAsiaTheme="minorEastAsia"/>
            <w:color w:val="000000"/>
            <w:sz w:val="20"/>
            <w:szCs w:val="20"/>
          </w:rPr>
          <w:t>Tap, J., et al., Gut microbiota richness promotes its stability upon increased dietary fibre intake in healthy adults. Environmental Microbiology, 2015. 17(12): p. 4954-4964.</w:t>
        </w:r>
        <w:bookmarkEnd w:id="726"/>
      </w:ins>
    </w:p>
    <w:p w14:paraId="692646DD" w14:textId="77777777" w:rsidR="00980421" w:rsidRDefault="00980421" w:rsidP="00980421">
      <w:pPr>
        <w:widowControl w:val="0"/>
        <w:autoSpaceDE w:val="0"/>
        <w:autoSpaceDN w:val="0"/>
        <w:adjustRightInd w:val="0"/>
        <w:jc w:val="both"/>
        <w:rPr>
          <w:ins w:id="727" w:author="刘 红宾" w:date="2021-04-04T17:05:00Z"/>
          <w:rFonts w:eastAsiaTheme="minorEastAsia"/>
        </w:rPr>
      </w:pPr>
      <w:ins w:id="728" w:author="刘 红宾" w:date="2021-04-04T17:05:00Z">
        <w:r>
          <w:rPr>
            <w:rFonts w:eastAsiaTheme="minorEastAsia"/>
            <w:color w:val="000000"/>
            <w:sz w:val="20"/>
            <w:szCs w:val="20"/>
          </w:rPr>
          <w:t>[63].</w:t>
        </w:r>
        <w:r>
          <w:rPr>
            <w:rFonts w:eastAsiaTheme="minorEastAsia"/>
            <w:color w:val="000000"/>
            <w:sz w:val="20"/>
            <w:szCs w:val="20"/>
          </w:rPr>
          <w:tab/>
          <w:t>Sasaki, D., et al., Low amounts of dietary fibre increase in vitro production of short-chain fatty acids without changing human colonic microbiota structure. Sci Rep, 2018. 8(1): p. 435.</w:t>
        </w:r>
      </w:ins>
    </w:p>
    <w:p w14:paraId="7C79824B" w14:textId="77777777" w:rsidR="00980421" w:rsidRDefault="00980421" w:rsidP="00980421">
      <w:pPr>
        <w:widowControl w:val="0"/>
        <w:autoSpaceDE w:val="0"/>
        <w:autoSpaceDN w:val="0"/>
        <w:adjustRightInd w:val="0"/>
        <w:jc w:val="both"/>
        <w:rPr>
          <w:ins w:id="729" w:author="刘 红宾" w:date="2021-04-04T17:05:00Z"/>
          <w:rFonts w:eastAsiaTheme="minorEastAsia"/>
        </w:rPr>
      </w:pPr>
      <w:ins w:id="730" w:author="刘 红宾" w:date="2021-04-04T17:05:00Z">
        <w:r>
          <w:rPr>
            <w:rFonts w:eastAsiaTheme="minorEastAsia"/>
            <w:color w:val="000000"/>
            <w:sz w:val="20"/>
            <w:szCs w:val="20"/>
          </w:rPr>
          <w:t>[64].</w:t>
        </w:r>
        <w:r>
          <w:rPr>
            <w:rFonts w:eastAsiaTheme="minorEastAsia"/>
            <w:color w:val="000000"/>
            <w:sz w:val="20"/>
            <w:szCs w:val="20"/>
          </w:rPr>
          <w:tab/>
          <w:t>Gotoh, A., et al., Use of Gifu Anaerobic Medium for culturing 32 dominant species of human gut microbes and its evaluation based on short-chain fatty acids fermentation profiles. Biosci Biotechnol Biochem, 2017. 81(10): p. 2009-2017.</w:t>
        </w:r>
      </w:ins>
    </w:p>
    <w:p w14:paraId="5C887AAB" w14:textId="77777777" w:rsidR="00980421" w:rsidRDefault="00980421" w:rsidP="00980421">
      <w:pPr>
        <w:widowControl w:val="0"/>
        <w:autoSpaceDE w:val="0"/>
        <w:autoSpaceDN w:val="0"/>
        <w:adjustRightInd w:val="0"/>
        <w:jc w:val="both"/>
        <w:rPr>
          <w:ins w:id="731" w:author="刘 红宾" w:date="2021-04-04T17:05:00Z"/>
          <w:rFonts w:eastAsiaTheme="minorEastAsia"/>
        </w:rPr>
      </w:pPr>
      <w:ins w:id="732" w:author="刘 红宾" w:date="2021-04-04T17:05:00Z">
        <w:r>
          <w:rPr>
            <w:rFonts w:eastAsiaTheme="minorEastAsia"/>
            <w:color w:val="000000"/>
            <w:sz w:val="20"/>
            <w:szCs w:val="20"/>
          </w:rPr>
          <w:t>[65].</w:t>
        </w:r>
        <w:r>
          <w:rPr>
            <w:rFonts w:eastAsiaTheme="minorEastAsia"/>
            <w:color w:val="000000"/>
            <w:sz w:val="20"/>
            <w:szCs w:val="20"/>
          </w:rPr>
          <w:tab/>
          <w:t>Nguyen, T.L., et al., How informative is the mouse for human gut microbiota research? Dis Model Mech, 2015. 8(1): p. 1-16.</w:t>
        </w:r>
      </w:ins>
    </w:p>
    <w:p w14:paraId="7AD6E309" w14:textId="77777777" w:rsidR="00980421" w:rsidRDefault="00980421" w:rsidP="00980421">
      <w:pPr>
        <w:widowControl w:val="0"/>
        <w:autoSpaceDE w:val="0"/>
        <w:autoSpaceDN w:val="0"/>
        <w:adjustRightInd w:val="0"/>
        <w:jc w:val="both"/>
        <w:rPr>
          <w:ins w:id="733" w:author="刘 红宾" w:date="2021-04-04T17:05:00Z"/>
          <w:rFonts w:eastAsiaTheme="minorEastAsia"/>
        </w:rPr>
      </w:pPr>
      <w:ins w:id="734" w:author="刘 红宾" w:date="2021-04-04T17:05:00Z">
        <w:r>
          <w:rPr>
            <w:rFonts w:eastAsiaTheme="minorEastAsia"/>
            <w:color w:val="000000"/>
            <w:sz w:val="20"/>
            <w:szCs w:val="20"/>
          </w:rPr>
          <w:t>[66].</w:t>
        </w:r>
        <w:r>
          <w:rPr>
            <w:rFonts w:eastAsiaTheme="minorEastAsia"/>
            <w:color w:val="000000"/>
            <w:sz w:val="20"/>
            <w:szCs w:val="20"/>
          </w:rPr>
          <w:tab/>
        </w:r>
        <w:bookmarkStart w:id="735" w:name="_neb0D37E0F8_CECD_4B38_A16C_199941541B40"/>
        <w:r>
          <w:rPr>
            <w:rFonts w:eastAsiaTheme="minorEastAsia"/>
            <w:color w:val="000000"/>
            <w:sz w:val="20"/>
            <w:szCs w:val="20"/>
          </w:rPr>
          <w:t>Costea, P.I., et al., Enterotypes in the landscape of gut microbial community composition. Nature Microbiology, 2018. 3(1): p. 8-16.</w:t>
        </w:r>
        <w:bookmarkEnd w:id="735"/>
      </w:ins>
    </w:p>
    <w:p w14:paraId="20D0C635" w14:textId="77777777" w:rsidR="00980421" w:rsidRDefault="00980421" w:rsidP="00980421">
      <w:pPr>
        <w:widowControl w:val="0"/>
        <w:autoSpaceDE w:val="0"/>
        <w:autoSpaceDN w:val="0"/>
        <w:adjustRightInd w:val="0"/>
        <w:jc w:val="both"/>
        <w:rPr>
          <w:ins w:id="736" w:author="刘 红宾" w:date="2021-04-04T17:05:00Z"/>
          <w:rFonts w:eastAsiaTheme="minorEastAsia"/>
        </w:rPr>
      </w:pPr>
      <w:ins w:id="737" w:author="刘 红宾" w:date="2021-04-04T17:05:00Z">
        <w:r>
          <w:rPr>
            <w:rFonts w:eastAsiaTheme="minorEastAsia"/>
            <w:color w:val="000000"/>
            <w:sz w:val="20"/>
            <w:szCs w:val="20"/>
          </w:rPr>
          <w:t>[67].</w:t>
        </w:r>
        <w:r>
          <w:rPr>
            <w:rFonts w:eastAsiaTheme="minorEastAsia"/>
            <w:color w:val="000000"/>
            <w:sz w:val="20"/>
            <w:szCs w:val="20"/>
          </w:rPr>
          <w:tab/>
          <w:t>Hugenholtz, F. and W.M. de Vos, Mouse models for human intestinal microbiota research: a critical evaluation. Cellular and Molecular Life Sciences, 2017.</w:t>
        </w:r>
      </w:ins>
    </w:p>
    <w:p w14:paraId="0450B580" w14:textId="77777777" w:rsidR="00980421" w:rsidRDefault="00980421" w:rsidP="00980421">
      <w:pPr>
        <w:widowControl w:val="0"/>
        <w:autoSpaceDE w:val="0"/>
        <w:autoSpaceDN w:val="0"/>
        <w:adjustRightInd w:val="0"/>
        <w:jc w:val="both"/>
        <w:rPr>
          <w:ins w:id="738" w:author="刘 红宾" w:date="2021-04-04T17:05:00Z"/>
          <w:rFonts w:eastAsiaTheme="minorEastAsia"/>
        </w:rPr>
      </w:pPr>
      <w:ins w:id="739" w:author="刘 红宾" w:date="2021-04-04T17:05:00Z">
        <w:r>
          <w:rPr>
            <w:rFonts w:eastAsiaTheme="minorEastAsia"/>
            <w:color w:val="000000"/>
            <w:sz w:val="20"/>
            <w:szCs w:val="20"/>
          </w:rPr>
          <w:t>[68].</w:t>
        </w:r>
        <w:r>
          <w:rPr>
            <w:rFonts w:eastAsiaTheme="minorEastAsia"/>
            <w:color w:val="000000"/>
            <w:sz w:val="20"/>
            <w:szCs w:val="20"/>
          </w:rPr>
          <w:tab/>
          <w:t>Ley, R.E., et al., Obesity alters gut microbial ecology. Proc Natl Acad Sci U S A, 2005. 102(31): p. 11070-5.</w:t>
        </w:r>
      </w:ins>
    </w:p>
    <w:p w14:paraId="274FA59A" w14:textId="77777777" w:rsidR="00980421" w:rsidRDefault="00980421" w:rsidP="00980421">
      <w:pPr>
        <w:widowControl w:val="0"/>
        <w:autoSpaceDE w:val="0"/>
        <w:autoSpaceDN w:val="0"/>
        <w:adjustRightInd w:val="0"/>
        <w:jc w:val="both"/>
        <w:rPr>
          <w:ins w:id="740" w:author="刘 红宾" w:date="2021-04-04T17:05:00Z"/>
          <w:rFonts w:eastAsiaTheme="minorEastAsia"/>
        </w:rPr>
      </w:pPr>
      <w:ins w:id="741" w:author="刘 红宾" w:date="2021-04-04T17:05:00Z">
        <w:r>
          <w:rPr>
            <w:rFonts w:eastAsiaTheme="minorEastAsia"/>
            <w:color w:val="000000"/>
            <w:sz w:val="20"/>
            <w:szCs w:val="20"/>
          </w:rPr>
          <w:t>[69].</w:t>
        </w:r>
        <w:r>
          <w:rPr>
            <w:rFonts w:eastAsiaTheme="minorEastAsia"/>
            <w:color w:val="000000"/>
            <w:sz w:val="20"/>
            <w:szCs w:val="20"/>
          </w:rPr>
          <w:tab/>
          <w:t>Lagkouvardos, I., et al., The Mouse Intestinal Bacterial Collection (miBC) provides host-specific insight into cultured diversity and functional potential of the gut microbiota. Nature Microbiology, 2016. 1(10).</w:t>
        </w:r>
      </w:ins>
    </w:p>
    <w:p w14:paraId="3590BDF7" w14:textId="77777777" w:rsidR="00980421" w:rsidRDefault="00980421" w:rsidP="00980421">
      <w:pPr>
        <w:widowControl w:val="0"/>
        <w:autoSpaceDE w:val="0"/>
        <w:autoSpaceDN w:val="0"/>
        <w:adjustRightInd w:val="0"/>
        <w:jc w:val="both"/>
        <w:rPr>
          <w:ins w:id="742" w:author="刘 红宾" w:date="2021-04-04T17:05:00Z"/>
          <w:rFonts w:eastAsiaTheme="minorEastAsia"/>
        </w:rPr>
      </w:pPr>
      <w:ins w:id="743" w:author="刘 红宾" w:date="2021-04-04T17:05:00Z">
        <w:r>
          <w:rPr>
            <w:rFonts w:eastAsiaTheme="minorEastAsia"/>
            <w:color w:val="000000"/>
            <w:sz w:val="20"/>
            <w:szCs w:val="20"/>
          </w:rPr>
          <w:t>[70].</w:t>
        </w:r>
        <w:r>
          <w:rPr>
            <w:rFonts w:eastAsiaTheme="minorEastAsia"/>
            <w:color w:val="000000"/>
            <w:sz w:val="20"/>
            <w:szCs w:val="20"/>
          </w:rPr>
          <w:tab/>
          <w:t>Zhang, S., H. Wang and M. Zhu, A sensitive GC/MS detection method for analyzing microbial metabolites short chain fatty acids in fecal and serum samples. Talanta, 2019. 196: p. 249-254.</w:t>
        </w:r>
      </w:ins>
    </w:p>
    <w:p w14:paraId="0CD48F57" w14:textId="77777777" w:rsidR="00980421" w:rsidRDefault="00980421" w:rsidP="00980421">
      <w:pPr>
        <w:widowControl w:val="0"/>
        <w:autoSpaceDE w:val="0"/>
        <w:autoSpaceDN w:val="0"/>
        <w:adjustRightInd w:val="0"/>
        <w:jc w:val="both"/>
        <w:rPr>
          <w:ins w:id="744" w:author="刘 红宾" w:date="2021-04-04T17:05:00Z"/>
          <w:rFonts w:eastAsiaTheme="minorEastAsia"/>
        </w:rPr>
      </w:pPr>
      <w:ins w:id="745" w:author="刘 红宾" w:date="2021-04-04T17:05:00Z">
        <w:r>
          <w:rPr>
            <w:rFonts w:eastAsiaTheme="minorEastAsia"/>
            <w:color w:val="000000"/>
            <w:sz w:val="20"/>
            <w:szCs w:val="20"/>
          </w:rPr>
          <w:t>[71].</w:t>
        </w:r>
        <w:r>
          <w:rPr>
            <w:rFonts w:eastAsiaTheme="minorEastAsia"/>
            <w:color w:val="000000"/>
            <w:sz w:val="20"/>
            <w:szCs w:val="20"/>
          </w:rPr>
          <w:tab/>
          <w:t>Jian, C., et al., Quantitative PCR provides a simple and accessible method for quantitative microbiota profiling. PLOS ONE, 2020. 15(1): p. e0227285.</w:t>
        </w:r>
      </w:ins>
    </w:p>
    <w:p w14:paraId="518BB194" w14:textId="77777777" w:rsidR="00980421" w:rsidRDefault="00980421" w:rsidP="00980421">
      <w:pPr>
        <w:widowControl w:val="0"/>
        <w:autoSpaceDE w:val="0"/>
        <w:autoSpaceDN w:val="0"/>
        <w:adjustRightInd w:val="0"/>
        <w:jc w:val="both"/>
        <w:rPr>
          <w:ins w:id="746" w:author="刘 红宾" w:date="2021-04-04T17:05:00Z"/>
          <w:rFonts w:eastAsiaTheme="minorEastAsia"/>
        </w:rPr>
      </w:pPr>
      <w:ins w:id="747" w:author="刘 红宾" w:date="2021-04-04T17:05:00Z">
        <w:r>
          <w:rPr>
            <w:rFonts w:eastAsiaTheme="minorEastAsia"/>
            <w:color w:val="000000"/>
            <w:sz w:val="20"/>
            <w:szCs w:val="20"/>
          </w:rPr>
          <w:t>[72].</w:t>
        </w:r>
        <w:r>
          <w:rPr>
            <w:rFonts w:eastAsiaTheme="minorEastAsia"/>
            <w:color w:val="000000"/>
            <w:sz w:val="20"/>
            <w:szCs w:val="20"/>
          </w:rPr>
          <w:tab/>
          <w:t>Gohl, D.M., et al., Systematic improvement of amplicon marker gene methods for increased accuracy in microbiome studies. Nature Biotechnology, 2016. 34(9): p. 942-949.</w:t>
        </w:r>
      </w:ins>
    </w:p>
    <w:p w14:paraId="772864B6" w14:textId="77777777" w:rsidR="00980421" w:rsidRDefault="00980421" w:rsidP="00980421">
      <w:pPr>
        <w:widowControl w:val="0"/>
        <w:autoSpaceDE w:val="0"/>
        <w:autoSpaceDN w:val="0"/>
        <w:adjustRightInd w:val="0"/>
        <w:jc w:val="both"/>
        <w:rPr>
          <w:ins w:id="748" w:author="刘 红宾" w:date="2021-04-04T17:05:00Z"/>
          <w:rFonts w:eastAsiaTheme="minorEastAsia"/>
        </w:rPr>
      </w:pPr>
      <w:ins w:id="749" w:author="刘 红宾" w:date="2021-04-04T17:05:00Z">
        <w:r>
          <w:rPr>
            <w:rFonts w:eastAsiaTheme="minorEastAsia"/>
            <w:color w:val="000000"/>
            <w:sz w:val="20"/>
            <w:szCs w:val="20"/>
          </w:rPr>
          <w:t>[73].</w:t>
        </w:r>
        <w:r>
          <w:rPr>
            <w:rFonts w:eastAsiaTheme="minorEastAsia"/>
            <w:color w:val="000000"/>
            <w:sz w:val="20"/>
            <w:szCs w:val="20"/>
          </w:rPr>
          <w:tab/>
          <w:t>Bolyen, E., et al., Reproducible, interactive, scalable and extensible microbiome data science using  QIIME 2. Nat Biotechnol, 2019. 37(8): p. 852-857.</w:t>
        </w:r>
      </w:ins>
    </w:p>
    <w:p w14:paraId="63AC942C" w14:textId="77777777" w:rsidR="00980421" w:rsidRDefault="00980421" w:rsidP="00980421">
      <w:pPr>
        <w:widowControl w:val="0"/>
        <w:autoSpaceDE w:val="0"/>
        <w:autoSpaceDN w:val="0"/>
        <w:adjustRightInd w:val="0"/>
        <w:jc w:val="both"/>
        <w:rPr>
          <w:ins w:id="750" w:author="刘 红宾" w:date="2021-04-04T17:05:00Z"/>
          <w:rFonts w:eastAsiaTheme="minorEastAsia"/>
        </w:rPr>
      </w:pPr>
      <w:ins w:id="751" w:author="刘 红宾" w:date="2021-04-04T17:05:00Z">
        <w:r>
          <w:rPr>
            <w:rFonts w:eastAsiaTheme="minorEastAsia"/>
            <w:color w:val="000000"/>
            <w:sz w:val="20"/>
            <w:szCs w:val="20"/>
          </w:rPr>
          <w:t>[74].</w:t>
        </w:r>
        <w:r>
          <w:rPr>
            <w:rFonts w:eastAsiaTheme="minorEastAsia"/>
            <w:color w:val="000000"/>
            <w:sz w:val="20"/>
            <w:szCs w:val="20"/>
          </w:rPr>
          <w:tab/>
          <w:t>Davis, N.M., et al., Simple statistical identification and removal of contaminant sequences in marker-gene and metagenomics data. Microbiome, 2018. 6(1).</w:t>
        </w:r>
      </w:ins>
    </w:p>
    <w:p w14:paraId="6EBD5823" w14:textId="77777777" w:rsidR="00980421" w:rsidRDefault="00980421" w:rsidP="00980421">
      <w:pPr>
        <w:widowControl w:val="0"/>
        <w:autoSpaceDE w:val="0"/>
        <w:autoSpaceDN w:val="0"/>
        <w:adjustRightInd w:val="0"/>
        <w:jc w:val="both"/>
        <w:rPr>
          <w:ins w:id="752" w:author="刘 红宾" w:date="2021-04-04T17:05:00Z"/>
          <w:rFonts w:eastAsiaTheme="minorEastAsia"/>
        </w:rPr>
      </w:pPr>
      <w:ins w:id="753" w:author="刘 红宾" w:date="2021-04-04T17:05:00Z">
        <w:r>
          <w:rPr>
            <w:rFonts w:eastAsiaTheme="minorEastAsia"/>
            <w:color w:val="000000"/>
            <w:sz w:val="20"/>
            <w:szCs w:val="20"/>
          </w:rPr>
          <w:t>[75].</w:t>
        </w:r>
        <w:r>
          <w:rPr>
            <w:rFonts w:eastAsiaTheme="minorEastAsia"/>
            <w:color w:val="000000"/>
            <w:sz w:val="20"/>
            <w:szCs w:val="20"/>
          </w:rPr>
          <w:tab/>
          <w:t>Hsieh, T.C., K.H. Ma and A. Chao, iNEXT: an R package for rarefaction and extrapolation of species diversity (H ill numbers). Methods in Ecology and Evolution, 2016. 7(12): p. 1451-1456.</w:t>
        </w:r>
      </w:ins>
    </w:p>
    <w:p w14:paraId="70EB3617" w14:textId="77777777" w:rsidR="00980421" w:rsidRDefault="00980421" w:rsidP="00980421">
      <w:pPr>
        <w:widowControl w:val="0"/>
        <w:autoSpaceDE w:val="0"/>
        <w:autoSpaceDN w:val="0"/>
        <w:adjustRightInd w:val="0"/>
        <w:jc w:val="both"/>
        <w:rPr>
          <w:ins w:id="754" w:author="刘 红宾" w:date="2021-04-04T17:05:00Z"/>
          <w:rFonts w:eastAsiaTheme="minorEastAsia"/>
        </w:rPr>
      </w:pPr>
      <w:ins w:id="755" w:author="刘 红宾" w:date="2021-04-04T17:05:00Z">
        <w:r>
          <w:rPr>
            <w:rFonts w:eastAsiaTheme="minorEastAsia"/>
            <w:color w:val="000000"/>
            <w:sz w:val="20"/>
            <w:szCs w:val="20"/>
          </w:rPr>
          <w:t>[76].</w:t>
        </w:r>
        <w:r>
          <w:rPr>
            <w:rFonts w:eastAsiaTheme="minorEastAsia"/>
            <w:color w:val="000000"/>
            <w:sz w:val="20"/>
            <w:szCs w:val="20"/>
          </w:rPr>
          <w:tab/>
          <w:t>Wood, D.E., J. Lu and B. Langmead, Improved metagenomic analysis with Kraken 2. Genome Biology, 2019. 20(1).</w:t>
        </w:r>
      </w:ins>
    </w:p>
    <w:p w14:paraId="0A870878" w14:textId="77777777" w:rsidR="00980421" w:rsidRDefault="00980421" w:rsidP="00980421">
      <w:pPr>
        <w:widowControl w:val="0"/>
        <w:autoSpaceDE w:val="0"/>
        <w:autoSpaceDN w:val="0"/>
        <w:adjustRightInd w:val="0"/>
        <w:jc w:val="both"/>
        <w:rPr>
          <w:ins w:id="756" w:author="刘 红宾" w:date="2021-04-04T17:05:00Z"/>
          <w:rFonts w:eastAsiaTheme="minorEastAsia"/>
        </w:rPr>
      </w:pPr>
      <w:ins w:id="757" w:author="刘 红宾" w:date="2021-04-04T17:05:00Z">
        <w:r>
          <w:rPr>
            <w:rFonts w:eastAsiaTheme="minorEastAsia"/>
            <w:color w:val="000000"/>
            <w:sz w:val="20"/>
            <w:szCs w:val="20"/>
          </w:rPr>
          <w:t>[77].</w:t>
        </w:r>
        <w:r>
          <w:rPr>
            <w:rFonts w:eastAsiaTheme="minorEastAsia"/>
            <w:color w:val="000000"/>
            <w:sz w:val="20"/>
            <w:szCs w:val="20"/>
          </w:rPr>
          <w:tab/>
          <w:t>Nurk, S., et al., metaSPAdes: a new versatile metagenomic assembler. Genome Res, 2017. 27(5): p. 824-834.</w:t>
        </w:r>
      </w:ins>
    </w:p>
    <w:p w14:paraId="795C9DA9" w14:textId="77777777" w:rsidR="00980421" w:rsidRDefault="00980421" w:rsidP="00980421">
      <w:pPr>
        <w:widowControl w:val="0"/>
        <w:autoSpaceDE w:val="0"/>
        <w:autoSpaceDN w:val="0"/>
        <w:adjustRightInd w:val="0"/>
        <w:jc w:val="both"/>
        <w:rPr>
          <w:ins w:id="758" w:author="刘 红宾" w:date="2021-04-04T17:05:00Z"/>
          <w:rFonts w:eastAsiaTheme="minorEastAsia"/>
        </w:rPr>
      </w:pPr>
      <w:ins w:id="759" w:author="刘 红宾" w:date="2021-04-04T17:05:00Z">
        <w:r>
          <w:rPr>
            <w:rFonts w:eastAsiaTheme="minorEastAsia"/>
            <w:color w:val="000000"/>
            <w:sz w:val="20"/>
            <w:szCs w:val="20"/>
          </w:rPr>
          <w:t>[78].</w:t>
        </w:r>
        <w:r>
          <w:rPr>
            <w:rFonts w:eastAsiaTheme="minorEastAsia"/>
            <w:color w:val="000000"/>
            <w:sz w:val="20"/>
            <w:szCs w:val="20"/>
          </w:rPr>
          <w:tab/>
          <w:t>Zhao, Z., F. Baltar and G.J. Herndl, Linking extracellular enzymes to phylogeny indicates a predominantly particle-associated lifestyle of deep-sea prokaryotes. Science advances, 2020. 6(16): p. eaaz4354.</w:t>
        </w:r>
      </w:ins>
    </w:p>
    <w:p w14:paraId="711953D4" w14:textId="77777777" w:rsidR="00980421" w:rsidRDefault="00980421" w:rsidP="00980421">
      <w:pPr>
        <w:widowControl w:val="0"/>
        <w:autoSpaceDE w:val="0"/>
        <w:autoSpaceDN w:val="0"/>
        <w:adjustRightInd w:val="0"/>
        <w:jc w:val="both"/>
        <w:rPr>
          <w:ins w:id="760" w:author="刘 红宾" w:date="2021-04-04T17:05:00Z"/>
          <w:rFonts w:eastAsiaTheme="minorEastAsia"/>
        </w:rPr>
      </w:pPr>
      <w:ins w:id="761" w:author="刘 红宾" w:date="2021-04-04T17:05:00Z">
        <w:r>
          <w:rPr>
            <w:rFonts w:eastAsiaTheme="minorEastAsia"/>
            <w:color w:val="000000"/>
            <w:sz w:val="20"/>
            <w:szCs w:val="20"/>
          </w:rPr>
          <w:t>[79].</w:t>
        </w:r>
        <w:r>
          <w:rPr>
            <w:rFonts w:eastAsiaTheme="minorEastAsia"/>
            <w:color w:val="000000"/>
            <w:sz w:val="20"/>
            <w:szCs w:val="20"/>
          </w:rPr>
          <w:tab/>
          <w:t>Hyatt, D., et al., Prodigal: prokaryotic gene recognition and translation initiation site identification. BMC Bioinformatics, 2010. 11: p. 119.</w:t>
        </w:r>
      </w:ins>
    </w:p>
    <w:p w14:paraId="73B1DA88" w14:textId="77777777" w:rsidR="00980421" w:rsidRDefault="00980421" w:rsidP="00980421">
      <w:pPr>
        <w:widowControl w:val="0"/>
        <w:autoSpaceDE w:val="0"/>
        <w:autoSpaceDN w:val="0"/>
        <w:adjustRightInd w:val="0"/>
        <w:jc w:val="both"/>
        <w:rPr>
          <w:ins w:id="762" w:author="刘 红宾" w:date="2021-04-04T17:05:00Z"/>
          <w:rFonts w:eastAsiaTheme="minorEastAsia"/>
        </w:rPr>
      </w:pPr>
      <w:ins w:id="763" w:author="刘 红宾" w:date="2021-04-04T17:05:00Z">
        <w:r>
          <w:rPr>
            <w:rFonts w:eastAsiaTheme="minorEastAsia"/>
            <w:color w:val="000000"/>
            <w:sz w:val="20"/>
            <w:szCs w:val="20"/>
          </w:rPr>
          <w:t>[80].</w:t>
        </w:r>
        <w:r>
          <w:rPr>
            <w:rFonts w:eastAsiaTheme="minorEastAsia"/>
            <w:color w:val="000000"/>
            <w:sz w:val="20"/>
            <w:szCs w:val="20"/>
          </w:rPr>
          <w:tab/>
          <w:t>Fu, L., et al., CD-HIT: accelerated for clustering the next-generation sequencing data. Bioinformatics, 2012. 28(23): p. 3150-2.</w:t>
        </w:r>
      </w:ins>
    </w:p>
    <w:p w14:paraId="0919909D" w14:textId="77777777" w:rsidR="00980421" w:rsidRDefault="00980421" w:rsidP="00980421">
      <w:pPr>
        <w:widowControl w:val="0"/>
        <w:autoSpaceDE w:val="0"/>
        <w:autoSpaceDN w:val="0"/>
        <w:adjustRightInd w:val="0"/>
        <w:jc w:val="both"/>
        <w:rPr>
          <w:ins w:id="764" w:author="刘 红宾" w:date="2021-04-04T17:05:00Z"/>
          <w:rFonts w:eastAsiaTheme="minorEastAsia"/>
        </w:rPr>
      </w:pPr>
      <w:ins w:id="765" w:author="刘 红宾" w:date="2021-04-04T17:05:00Z">
        <w:r>
          <w:rPr>
            <w:rFonts w:eastAsiaTheme="minorEastAsia"/>
            <w:color w:val="000000"/>
            <w:sz w:val="20"/>
            <w:szCs w:val="20"/>
          </w:rPr>
          <w:t>[81].</w:t>
        </w:r>
        <w:r>
          <w:rPr>
            <w:rFonts w:eastAsiaTheme="minorEastAsia"/>
            <w:color w:val="000000"/>
            <w:sz w:val="20"/>
            <w:szCs w:val="20"/>
          </w:rPr>
          <w:tab/>
          <w:t>Clausen, P.T.L.C., F.M. Aarestrup and O. Lund, Rapid and precise alignment of raw reads against redundant databases with KMA. BMC Bioinformatics, 2018. 19(1).</w:t>
        </w:r>
      </w:ins>
    </w:p>
    <w:p w14:paraId="34CD9E98" w14:textId="77777777" w:rsidR="00980421" w:rsidRDefault="00980421" w:rsidP="00980421">
      <w:pPr>
        <w:widowControl w:val="0"/>
        <w:autoSpaceDE w:val="0"/>
        <w:autoSpaceDN w:val="0"/>
        <w:adjustRightInd w:val="0"/>
        <w:jc w:val="both"/>
        <w:rPr>
          <w:ins w:id="766" w:author="刘 红宾" w:date="2021-04-04T17:05:00Z"/>
          <w:rFonts w:eastAsiaTheme="minorEastAsia"/>
        </w:rPr>
      </w:pPr>
      <w:ins w:id="767" w:author="刘 红宾" w:date="2021-04-04T17:05:00Z">
        <w:r>
          <w:rPr>
            <w:rFonts w:eastAsiaTheme="minorEastAsia"/>
            <w:color w:val="000000"/>
            <w:sz w:val="20"/>
            <w:szCs w:val="20"/>
          </w:rPr>
          <w:t>[82].</w:t>
        </w:r>
        <w:r>
          <w:rPr>
            <w:rFonts w:eastAsiaTheme="minorEastAsia"/>
            <w:color w:val="000000"/>
            <w:sz w:val="20"/>
            <w:szCs w:val="20"/>
          </w:rPr>
          <w:tab/>
          <w:t xml:space="preserve">Zhang, H., et al., dbCAN2: a meta server for automated carbohydrate-active enzyme annotation. Nucleic </w:t>
        </w:r>
        <w:r>
          <w:rPr>
            <w:rFonts w:eastAsiaTheme="minorEastAsia"/>
            <w:color w:val="000000"/>
            <w:sz w:val="20"/>
            <w:szCs w:val="20"/>
          </w:rPr>
          <w:lastRenderedPageBreak/>
          <w:t>Acids Research, 2018. 46(W1): p. W95-W101.</w:t>
        </w:r>
      </w:ins>
    </w:p>
    <w:p w14:paraId="4F49F29A" w14:textId="77777777" w:rsidR="00980421" w:rsidRDefault="00980421" w:rsidP="00980421">
      <w:pPr>
        <w:widowControl w:val="0"/>
        <w:autoSpaceDE w:val="0"/>
        <w:autoSpaceDN w:val="0"/>
        <w:adjustRightInd w:val="0"/>
        <w:jc w:val="both"/>
        <w:rPr>
          <w:ins w:id="768" w:author="刘 红宾" w:date="2021-04-04T17:05:00Z"/>
          <w:rFonts w:eastAsiaTheme="minorEastAsia"/>
        </w:rPr>
      </w:pPr>
      <w:ins w:id="769" w:author="刘 红宾" w:date="2021-04-04T17:05:00Z">
        <w:r>
          <w:rPr>
            <w:rFonts w:eastAsiaTheme="minorEastAsia"/>
            <w:color w:val="000000"/>
            <w:sz w:val="20"/>
            <w:szCs w:val="20"/>
          </w:rPr>
          <w:t>[83].</w:t>
        </w:r>
        <w:r>
          <w:rPr>
            <w:rFonts w:eastAsiaTheme="minorEastAsia"/>
            <w:color w:val="000000"/>
            <w:sz w:val="20"/>
            <w:szCs w:val="20"/>
          </w:rPr>
          <w:tab/>
          <w:t>Nissen, J.N., et al., Improved metagenome binning and assembly using deep variational autoencoders. Nature Biotechnology, 2021.</w:t>
        </w:r>
      </w:ins>
    </w:p>
    <w:p w14:paraId="62ECDF6D" w14:textId="77777777" w:rsidR="00980421" w:rsidRDefault="00980421" w:rsidP="00980421">
      <w:pPr>
        <w:widowControl w:val="0"/>
        <w:autoSpaceDE w:val="0"/>
        <w:autoSpaceDN w:val="0"/>
        <w:adjustRightInd w:val="0"/>
        <w:jc w:val="both"/>
        <w:rPr>
          <w:ins w:id="770" w:author="刘 红宾" w:date="2021-04-04T17:05:00Z"/>
          <w:rFonts w:eastAsiaTheme="minorEastAsia"/>
        </w:rPr>
      </w:pPr>
      <w:ins w:id="771" w:author="刘 红宾" w:date="2021-04-04T17:05:00Z">
        <w:r>
          <w:rPr>
            <w:rFonts w:eastAsiaTheme="minorEastAsia"/>
            <w:color w:val="000000"/>
            <w:sz w:val="20"/>
            <w:szCs w:val="20"/>
          </w:rPr>
          <w:t>[84].</w:t>
        </w:r>
        <w:r>
          <w:rPr>
            <w:rFonts w:eastAsiaTheme="minorEastAsia"/>
            <w:color w:val="000000"/>
            <w:sz w:val="20"/>
            <w:szCs w:val="20"/>
          </w:rPr>
          <w:tab/>
          <w:t>Parks, D.H., et al., CheckM: assessing the quality of microbial genomes recovered from isolates, single cells, and metagenomes. Genome Res, 2015. 25(7): p. 1043-55.</w:t>
        </w:r>
      </w:ins>
    </w:p>
    <w:p w14:paraId="34443E80" w14:textId="77777777" w:rsidR="00980421" w:rsidRDefault="00980421" w:rsidP="00980421">
      <w:pPr>
        <w:widowControl w:val="0"/>
        <w:autoSpaceDE w:val="0"/>
        <w:autoSpaceDN w:val="0"/>
        <w:adjustRightInd w:val="0"/>
        <w:jc w:val="both"/>
        <w:rPr>
          <w:ins w:id="772" w:author="刘 红宾" w:date="2021-04-04T17:05:00Z"/>
          <w:rFonts w:eastAsiaTheme="minorEastAsia"/>
        </w:rPr>
      </w:pPr>
      <w:ins w:id="773" w:author="刘 红宾" w:date="2021-04-04T17:05:00Z">
        <w:r>
          <w:rPr>
            <w:rFonts w:eastAsiaTheme="minorEastAsia"/>
            <w:color w:val="000000"/>
            <w:sz w:val="20"/>
            <w:szCs w:val="20"/>
          </w:rPr>
          <w:t>[85].</w:t>
        </w:r>
        <w:r>
          <w:rPr>
            <w:rFonts w:eastAsiaTheme="minorEastAsia"/>
            <w:color w:val="000000"/>
            <w:sz w:val="20"/>
            <w:szCs w:val="20"/>
          </w:rPr>
          <w:tab/>
          <w:t>Chaumeil, P.A., et al., GTDB-Tk: a toolkit to classify genomes with the Genome Taxonomy Database. Bioinformatics, 2019.</w:t>
        </w:r>
      </w:ins>
    </w:p>
    <w:p w14:paraId="391E8F8A" w14:textId="77777777" w:rsidR="00980421" w:rsidRDefault="00980421" w:rsidP="00980421">
      <w:pPr>
        <w:widowControl w:val="0"/>
        <w:autoSpaceDE w:val="0"/>
        <w:autoSpaceDN w:val="0"/>
        <w:adjustRightInd w:val="0"/>
        <w:jc w:val="both"/>
        <w:rPr>
          <w:ins w:id="774" w:author="刘 红宾" w:date="2021-04-04T17:05:00Z"/>
          <w:rFonts w:eastAsiaTheme="minorEastAsia"/>
        </w:rPr>
      </w:pPr>
      <w:ins w:id="775" w:author="刘 红宾" w:date="2021-04-04T17:05:00Z">
        <w:r>
          <w:rPr>
            <w:rFonts w:eastAsiaTheme="minorEastAsia"/>
            <w:color w:val="000000"/>
            <w:sz w:val="20"/>
            <w:szCs w:val="20"/>
          </w:rPr>
          <w:t>[86].</w:t>
        </w:r>
        <w:r>
          <w:rPr>
            <w:rFonts w:eastAsiaTheme="minorEastAsia"/>
            <w:color w:val="000000"/>
            <w:sz w:val="20"/>
            <w:szCs w:val="20"/>
          </w:rPr>
          <w:tab/>
          <w:t>Stewart, R.D., et al., Open prediction of polysaccharide utilisation loci (PUL) in 5414 public Bacteroidetes genomes using PULpy. bioRxiv, 2018: p. 421024.</w:t>
        </w:r>
      </w:ins>
    </w:p>
    <w:p w14:paraId="64756F35" w14:textId="77777777" w:rsidR="00980421" w:rsidRDefault="00980421" w:rsidP="00980421">
      <w:pPr>
        <w:widowControl w:val="0"/>
        <w:autoSpaceDE w:val="0"/>
        <w:autoSpaceDN w:val="0"/>
        <w:adjustRightInd w:val="0"/>
        <w:jc w:val="both"/>
        <w:rPr>
          <w:ins w:id="776" w:author="刘 红宾" w:date="2021-04-04T17:05:00Z"/>
          <w:rFonts w:eastAsiaTheme="minorEastAsia"/>
        </w:rPr>
      </w:pPr>
      <w:ins w:id="777" w:author="刘 红宾" w:date="2021-04-04T17:05:00Z">
        <w:r>
          <w:rPr>
            <w:rFonts w:eastAsiaTheme="minorEastAsia"/>
            <w:color w:val="000000"/>
            <w:sz w:val="20"/>
            <w:szCs w:val="20"/>
          </w:rPr>
          <w:t>[87].</w:t>
        </w:r>
        <w:r>
          <w:rPr>
            <w:rFonts w:eastAsiaTheme="minorEastAsia"/>
            <w:color w:val="000000"/>
            <w:sz w:val="20"/>
            <w:szCs w:val="20"/>
          </w:rPr>
          <w:tab/>
        </w:r>
        <w:bookmarkStart w:id="778" w:name="_neb9A3F58F3_CB52_465C_849E_79F8C03AA2DE"/>
        <w:r>
          <w:rPr>
            <w:rFonts w:eastAsiaTheme="minorEastAsia"/>
            <w:color w:val="000000"/>
            <w:sz w:val="20"/>
            <w:szCs w:val="20"/>
          </w:rPr>
          <w:t>Morjaria, S., et al., Antibiotic-Induced Shifts in Fecal Microbiota Density and Composition during Hematopoietic Stem Cell Transplantation. Infect Immun, 2019. 87(9).</w:t>
        </w:r>
        <w:bookmarkEnd w:id="778"/>
      </w:ins>
    </w:p>
    <w:p w14:paraId="08382870" w14:textId="77777777" w:rsidR="00980421" w:rsidRDefault="00980421" w:rsidP="00980421">
      <w:pPr>
        <w:widowControl w:val="0"/>
        <w:autoSpaceDE w:val="0"/>
        <w:autoSpaceDN w:val="0"/>
        <w:adjustRightInd w:val="0"/>
        <w:jc w:val="both"/>
        <w:rPr>
          <w:ins w:id="779" w:author="刘 红宾" w:date="2021-04-04T17:05:00Z"/>
          <w:rFonts w:eastAsiaTheme="minorEastAsia"/>
        </w:rPr>
      </w:pPr>
      <w:ins w:id="780" w:author="刘 红宾" w:date="2021-04-04T17:05:00Z">
        <w:r>
          <w:rPr>
            <w:rFonts w:eastAsiaTheme="minorEastAsia"/>
            <w:color w:val="000000"/>
            <w:sz w:val="20"/>
            <w:szCs w:val="20"/>
          </w:rPr>
          <w:t>[88].</w:t>
        </w:r>
        <w:r>
          <w:rPr>
            <w:rFonts w:eastAsiaTheme="minorEastAsia"/>
            <w:color w:val="000000"/>
            <w:sz w:val="20"/>
            <w:szCs w:val="20"/>
          </w:rPr>
          <w:tab/>
          <w:t>Carpenter, B., et al., Stan: a probabilistic programming language. Grantee Submission, 2017. 76(1): p. 1-32.</w:t>
        </w:r>
      </w:ins>
    </w:p>
    <w:p w14:paraId="6D73FE8B" w14:textId="77777777" w:rsidR="00980421" w:rsidRDefault="00980421" w:rsidP="00980421">
      <w:pPr>
        <w:widowControl w:val="0"/>
        <w:autoSpaceDE w:val="0"/>
        <w:autoSpaceDN w:val="0"/>
        <w:adjustRightInd w:val="0"/>
        <w:jc w:val="both"/>
        <w:rPr>
          <w:ins w:id="781" w:author="刘 红宾" w:date="2021-04-04T17:05:00Z"/>
          <w:rFonts w:eastAsiaTheme="minorEastAsia"/>
        </w:rPr>
      </w:pPr>
      <w:ins w:id="782" w:author="刘 红宾" w:date="2021-04-04T17:05:00Z">
        <w:r>
          <w:rPr>
            <w:rFonts w:eastAsiaTheme="minorEastAsia"/>
            <w:color w:val="000000"/>
            <w:sz w:val="20"/>
            <w:szCs w:val="20"/>
          </w:rPr>
          <w:t>[89].</w:t>
        </w:r>
        <w:r>
          <w:rPr>
            <w:rFonts w:eastAsiaTheme="minorEastAsia"/>
            <w:color w:val="000000"/>
            <w:sz w:val="20"/>
            <w:szCs w:val="20"/>
          </w:rPr>
          <w:tab/>
        </w:r>
        <w:bookmarkStart w:id="783" w:name="_neb6CA6077E_233E_4F83_BD2F_E43FB8467E08"/>
        <w:r>
          <w:rPr>
            <w:rFonts w:eastAsiaTheme="minorEastAsia"/>
            <w:color w:val="000000"/>
            <w:sz w:val="20"/>
            <w:szCs w:val="20"/>
          </w:rPr>
          <w:t>Mackevicius, E.L., et al., Unsupervised discovery of temporal sequences in high-dimensional datasets, with applications to neuroscience. Elife, 2019. 8.</w:t>
        </w:r>
        <w:bookmarkEnd w:id="783"/>
      </w:ins>
    </w:p>
    <w:p w14:paraId="15F8FAA2" w14:textId="77777777" w:rsidR="00980421" w:rsidRDefault="00980421" w:rsidP="00980421">
      <w:pPr>
        <w:widowControl w:val="0"/>
        <w:autoSpaceDE w:val="0"/>
        <w:autoSpaceDN w:val="0"/>
        <w:adjustRightInd w:val="0"/>
        <w:jc w:val="both"/>
        <w:rPr>
          <w:ins w:id="784" w:author="刘 红宾" w:date="2021-04-04T17:05:00Z"/>
          <w:rFonts w:eastAsiaTheme="minorEastAsia"/>
        </w:rPr>
      </w:pPr>
      <w:ins w:id="785" w:author="刘 红宾" w:date="2021-04-04T17:05:00Z">
        <w:r>
          <w:rPr>
            <w:rFonts w:eastAsiaTheme="minorEastAsia"/>
            <w:color w:val="000000"/>
            <w:sz w:val="20"/>
            <w:szCs w:val="20"/>
          </w:rPr>
          <w:t>[90].</w:t>
        </w:r>
        <w:r>
          <w:rPr>
            <w:rFonts w:eastAsiaTheme="minorEastAsia"/>
            <w:color w:val="000000"/>
            <w:sz w:val="20"/>
            <w:szCs w:val="20"/>
          </w:rPr>
          <w:tab/>
          <w:t>McDonald, J.H., Handbook of biological statistics. Vol. 2. 2009: sparky house publishing Baltimore, MD.</w:t>
        </w:r>
      </w:ins>
    </w:p>
    <w:p w14:paraId="7A641EA6" w14:textId="2388899B" w:rsidR="00ED3422" w:rsidRPr="006552CC" w:rsidDel="00ED27B2" w:rsidRDefault="00ED3422" w:rsidP="00BA6D15">
      <w:pPr>
        <w:widowControl w:val="0"/>
        <w:autoSpaceDE w:val="0"/>
        <w:autoSpaceDN w:val="0"/>
        <w:adjustRightInd w:val="0"/>
        <w:jc w:val="both"/>
        <w:rPr>
          <w:del w:id="786" w:author="刘 红宾" w:date="2021-04-02T14:33:00Z"/>
        </w:rPr>
      </w:pPr>
      <w:del w:id="787" w:author="刘 红宾" w:date="2021-04-02T14:33:00Z">
        <w:r w:rsidRPr="006552CC" w:rsidDel="00ED27B2">
          <w:rPr>
            <w:b/>
            <w:bCs/>
            <w:color w:val="000000"/>
          </w:rPr>
          <w:delText>References:</w:delText>
        </w:r>
      </w:del>
    </w:p>
    <w:p w14:paraId="73632CC7" w14:textId="4813D780" w:rsidR="00643D74" w:rsidRPr="00BA6D15" w:rsidDel="00ED27B2" w:rsidRDefault="00643D74" w:rsidP="00BA6D15">
      <w:pPr>
        <w:widowControl w:val="0"/>
        <w:autoSpaceDE w:val="0"/>
        <w:autoSpaceDN w:val="0"/>
        <w:adjustRightInd w:val="0"/>
        <w:jc w:val="both"/>
        <w:rPr>
          <w:del w:id="788" w:author="刘 红宾" w:date="2021-04-02T14:33:00Z"/>
          <w:sz w:val="22"/>
          <w:szCs w:val="22"/>
        </w:rPr>
      </w:pPr>
    </w:p>
    <w:p w14:paraId="6DF8B199" w14:textId="39F944E2" w:rsidR="00ED3422" w:rsidRPr="00BA6D15" w:rsidDel="00ED27B2" w:rsidRDefault="00ED3422" w:rsidP="00C3619E">
      <w:pPr>
        <w:widowControl w:val="0"/>
        <w:autoSpaceDE w:val="0"/>
        <w:autoSpaceDN w:val="0"/>
        <w:adjustRightInd w:val="0"/>
        <w:jc w:val="both"/>
        <w:rPr>
          <w:del w:id="789" w:author="刘 红宾" w:date="2021-04-02T14:33:00Z"/>
          <w:sz w:val="22"/>
          <w:szCs w:val="22"/>
        </w:rPr>
      </w:pPr>
      <w:del w:id="790" w:author="刘 红宾" w:date="2021-04-02T14:33:00Z">
        <w:r w:rsidRPr="00BA6D15" w:rsidDel="00ED27B2">
          <w:rPr>
            <w:color w:val="000000"/>
            <w:sz w:val="22"/>
            <w:szCs w:val="22"/>
          </w:rPr>
          <w:delText xml:space="preserve"> [1].</w:delText>
        </w:r>
        <w:r w:rsidRPr="00BA6D15" w:rsidDel="00ED27B2">
          <w:rPr>
            <w:color w:val="000000"/>
            <w:sz w:val="22"/>
            <w:szCs w:val="22"/>
          </w:rPr>
          <w:tab/>
          <w:delText>Lynch, S.V. and O. Pedersen, The Human Intestinal Microbiome in Health and Disease. New England Journal of Medicine, 2016.</w:delText>
        </w:r>
      </w:del>
    </w:p>
    <w:p w14:paraId="78C23EFA" w14:textId="5B27998F" w:rsidR="00ED3422" w:rsidRPr="00BA6D15" w:rsidDel="00ED27B2" w:rsidRDefault="00ED3422" w:rsidP="00C3619E">
      <w:pPr>
        <w:widowControl w:val="0"/>
        <w:autoSpaceDE w:val="0"/>
        <w:autoSpaceDN w:val="0"/>
        <w:adjustRightInd w:val="0"/>
        <w:jc w:val="both"/>
        <w:rPr>
          <w:del w:id="791" w:author="刘 红宾" w:date="2021-04-02T14:33:00Z"/>
          <w:sz w:val="22"/>
          <w:szCs w:val="22"/>
        </w:rPr>
      </w:pPr>
      <w:del w:id="792" w:author="刘 红宾" w:date="2021-04-02T14:33:00Z">
        <w:r w:rsidRPr="00BA6D15" w:rsidDel="00ED27B2">
          <w:rPr>
            <w:color w:val="000000"/>
            <w:sz w:val="22"/>
            <w:szCs w:val="22"/>
          </w:rPr>
          <w:delText xml:space="preserve"> [2].</w:delText>
        </w:r>
        <w:r w:rsidRPr="00BA6D15" w:rsidDel="00ED27B2">
          <w:rPr>
            <w:color w:val="000000"/>
            <w:sz w:val="22"/>
            <w:szCs w:val="22"/>
          </w:rPr>
          <w:tab/>
          <w:delText>Sanna, S., et al., Causal relationships among the gut microbiome, short-chain fatty acids and metabolic diseases. Nature Genetics, 2019. 51(4): p. 600-605.</w:delText>
        </w:r>
      </w:del>
    </w:p>
    <w:p w14:paraId="4EF6FB86" w14:textId="7E0CC749" w:rsidR="00ED3422" w:rsidRPr="00BA6D15" w:rsidDel="00ED27B2" w:rsidRDefault="00ED3422" w:rsidP="00235E3B">
      <w:pPr>
        <w:widowControl w:val="0"/>
        <w:autoSpaceDE w:val="0"/>
        <w:autoSpaceDN w:val="0"/>
        <w:adjustRightInd w:val="0"/>
        <w:jc w:val="both"/>
        <w:rPr>
          <w:del w:id="793" w:author="刘 红宾" w:date="2021-04-02T14:33:00Z"/>
          <w:sz w:val="22"/>
          <w:szCs w:val="22"/>
        </w:rPr>
      </w:pPr>
      <w:del w:id="794" w:author="刘 红宾" w:date="2021-04-02T14:33:00Z">
        <w:r w:rsidRPr="00BA6D15" w:rsidDel="00ED27B2">
          <w:rPr>
            <w:color w:val="000000"/>
            <w:sz w:val="22"/>
            <w:szCs w:val="22"/>
          </w:rPr>
          <w:delText xml:space="preserve"> [3].</w:delText>
        </w:r>
        <w:r w:rsidRPr="00BA6D15" w:rsidDel="00ED27B2">
          <w:rPr>
            <w:color w:val="000000"/>
            <w:sz w:val="22"/>
            <w:szCs w:val="22"/>
          </w:rPr>
          <w:tab/>
          <w:delText>Nomura, M., et al., Association of Short-Chain Fatty Acids in the Gut Microbiome With Clinical Response to Treatment With Nivolumab or Pembrolizumab in Patients With Solid Cancer Tumors. JAMA Network Open, 2020. 3(4): p. e202895.</w:delText>
        </w:r>
      </w:del>
    </w:p>
    <w:p w14:paraId="2A47873D" w14:textId="48A8D108" w:rsidR="00ED3422" w:rsidRPr="00BA6D15" w:rsidDel="00ED27B2" w:rsidRDefault="00ED3422" w:rsidP="00235E3B">
      <w:pPr>
        <w:widowControl w:val="0"/>
        <w:autoSpaceDE w:val="0"/>
        <w:autoSpaceDN w:val="0"/>
        <w:adjustRightInd w:val="0"/>
        <w:jc w:val="both"/>
        <w:rPr>
          <w:del w:id="795" w:author="刘 红宾" w:date="2021-04-02T14:33:00Z"/>
          <w:sz w:val="22"/>
          <w:szCs w:val="22"/>
        </w:rPr>
      </w:pPr>
      <w:del w:id="796" w:author="刘 红宾" w:date="2021-04-02T14:33:00Z">
        <w:r w:rsidRPr="00BA6D15" w:rsidDel="00ED27B2">
          <w:rPr>
            <w:color w:val="000000"/>
            <w:sz w:val="22"/>
            <w:szCs w:val="22"/>
          </w:rPr>
          <w:delText xml:space="preserve"> [4].</w:delText>
        </w:r>
        <w:r w:rsidRPr="00BA6D15" w:rsidDel="00ED27B2">
          <w:rPr>
            <w:color w:val="000000"/>
            <w:sz w:val="22"/>
            <w:szCs w:val="22"/>
          </w:rPr>
          <w:tab/>
          <w:delText>Gentile, C.L. and T.L. Weir, The gut microbiota at the intersection of diet and human health. Science, 2018. 362(6416): p. 776-780.</w:delText>
        </w:r>
      </w:del>
    </w:p>
    <w:p w14:paraId="151BEC74" w14:textId="695D60F8" w:rsidR="00ED3422" w:rsidRPr="00BA6D15" w:rsidDel="00ED27B2" w:rsidRDefault="00ED3422" w:rsidP="00235E3B">
      <w:pPr>
        <w:widowControl w:val="0"/>
        <w:autoSpaceDE w:val="0"/>
        <w:autoSpaceDN w:val="0"/>
        <w:adjustRightInd w:val="0"/>
        <w:jc w:val="both"/>
        <w:rPr>
          <w:del w:id="797" w:author="刘 红宾" w:date="2021-04-02T14:33:00Z"/>
          <w:sz w:val="22"/>
          <w:szCs w:val="22"/>
        </w:rPr>
      </w:pPr>
      <w:del w:id="798" w:author="刘 红宾" w:date="2021-04-02T14:33:00Z">
        <w:r w:rsidRPr="00BA6D15" w:rsidDel="00ED27B2">
          <w:rPr>
            <w:color w:val="000000"/>
            <w:sz w:val="22"/>
            <w:szCs w:val="22"/>
          </w:rPr>
          <w:delText xml:space="preserve"> [5].</w:delText>
        </w:r>
        <w:r w:rsidRPr="00BA6D15" w:rsidDel="00ED27B2">
          <w:rPr>
            <w:color w:val="000000"/>
            <w:sz w:val="22"/>
            <w:szCs w:val="22"/>
          </w:rPr>
          <w:tab/>
          <w:delText>Wargo, J.A., Modulating gut microbes. Science, 2020. 369(6509): p. 1302-1303.</w:delText>
        </w:r>
      </w:del>
    </w:p>
    <w:p w14:paraId="6B4AE7F1" w14:textId="4ABCB41E" w:rsidR="00ED3422" w:rsidRPr="00BA6D15" w:rsidDel="00ED27B2" w:rsidRDefault="00ED3422" w:rsidP="00235E3B">
      <w:pPr>
        <w:widowControl w:val="0"/>
        <w:autoSpaceDE w:val="0"/>
        <w:autoSpaceDN w:val="0"/>
        <w:adjustRightInd w:val="0"/>
        <w:jc w:val="both"/>
        <w:rPr>
          <w:del w:id="799" w:author="刘 红宾" w:date="2021-04-02T14:33:00Z"/>
          <w:sz w:val="22"/>
          <w:szCs w:val="22"/>
        </w:rPr>
      </w:pPr>
      <w:del w:id="800" w:author="刘 红宾" w:date="2021-04-02T14:33:00Z">
        <w:r w:rsidRPr="00BA6D15" w:rsidDel="00ED27B2">
          <w:rPr>
            <w:color w:val="000000"/>
            <w:sz w:val="22"/>
            <w:szCs w:val="22"/>
          </w:rPr>
          <w:delText xml:space="preserve"> [6].</w:delText>
        </w:r>
        <w:r w:rsidRPr="00BA6D15" w:rsidDel="00ED27B2">
          <w:rPr>
            <w:color w:val="000000"/>
            <w:sz w:val="22"/>
            <w:szCs w:val="22"/>
          </w:rPr>
          <w:tab/>
          <w:delText>Harkins, C.P., H.H. Kong and J.A. Segre, Manipulating the Human Microbiome to Manage Disease. JAMA, 2019. 323(4): p. 303.</w:delText>
        </w:r>
      </w:del>
    </w:p>
    <w:p w14:paraId="33B10588" w14:textId="5622851C" w:rsidR="00ED3422" w:rsidRPr="00BA6D15" w:rsidDel="00ED27B2" w:rsidRDefault="00ED3422" w:rsidP="00235E3B">
      <w:pPr>
        <w:widowControl w:val="0"/>
        <w:autoSpaceDE w:val="0"/>
        <w:autoSpaceDN w:val="0"/>
        <w:adjustRightInd w:val="0"/>
        <w:jc w:val="both"/>
        <w:rPr>
          <w:del w:id="801" w:author="刘 红宾" w:date="2021-04-02T14:33:00Z"/>
          <w:sz w:val="22"/>
          <w:szCs w:val="22"/>
        </w:rPr>
      </w:pPr>
      <w:del w:id="802" w:author="刘 红宾" w:date="2021-04-02T14:33:00Z">
        <w:r w:rsidRPr="00BA6D15" w:rsidDel="00ED27B2">
          <w:rPr>
            <w:color w:val="000000"/>
            <w:sz w:val="22"/>
            <w:szCs w:val="22"/>
          </w:rPr>
          <w:delText xml:space="preserve"> [7].</w:delText>
        </w:r>
        <w:r w:rsidRPr="00BA6D15" w:rsidDel="00ED27B2">
          <w:rPr>
            <w:color w:val="000000"/>
            <w:sz w:val="22"/>
            <w:szCs w:val="22"/>
          </w:rPr>
          <w:tab/>
          <w:delText>Gehrig, J.L., et al., Effects of microbiota-directed foods in gnotobiotic animals and undernourished children. Science, 2019. 365(6449): p. eaau4732.</w:delText>
        </w:r>
      </w:del>
    </w:p>
    <w:p w14:paraId="292E0B59" w14:textId="3F56B069" w:rsidR="00ED3422" w:rsidRPr="00BA6D15" w:rsidDel="00ED27B2" w:rsidRDefault="00ED3422" w:rsidP="00235E3B">
      <w:pPr>
        <w:widowControl w:val="0"/>
        <w:autoSpaceDE w:val="0"/>
        <w:autoSpaceDN w:val="0"/>
        <w:adjustRightInd w:val="0"/>
        <w:jc w:val="both"/>
        <w:rPr>
          <w:del w:id="803" w:author="刘 红宾" w:date="2021-04-02T14:33:00Z"/>
          <w:sz w:val="22"/>
          <w:szCs w:val="22"/>
        </w:rPr>
      </w:pPr>
      <w:del w:id="804" w:author="刘 红宾" w:date="2021-04-02T14:33:00Z">
        <w:r w:rsidRPr="00BA6D15" w:rsidDel="00ED27B2">
          <w:rPr>
            <w:color w:val="000000"/>
            <w:sz w:val="22"/>
            <w:szCs w:val="22"/>
          </w:rPr>
          <w:delText xml:space="preserve"> [8].</w:delText>
        </w:r>
        <w:r w:rsidRPr="00BA6D15" w:rsidDel="00ED27B2">
          <w:rPr>
            <w:color w:val="000000"/>
            <w:sz w:val="22"/>
            <w:szCs w:val="22"/>
          </w:rPr>
          <w:tab/>
          <w:delText>Zhao, L., et al., Gut bacteria selectively promoted by dietary fibers alleviate type 2 diabetes. Science, 2018. 359(6380): p. 1151-1156.</w:delText>
        </w:r>
      </w:del>
    </w:p>
    <w:p w14:paraId="6676201C" w14:textId="271AB058" w:rsidR="00ED3422" w:rsidRPr="00BA6D15" w:rsidDel="00ED27B2" w:rsidRDefault="00ED3422" w:rsidP="00235E3B">
      <w:pPr>
        <w:widowControl w:val="0"/>
        <w:autoSpaceDE w:val="0"/>
        <w:autoSpaceDN w:val="0"/>
        <w:adjustRightInd w:val="0"/>
        <w:jc w:val="both"/>
        <w:rPr>
          <w:del w:id="805" w:author="刘 红宾" w:date="2021-04-02T14:33:00Z"/>
          <w:sz w:val="22"/>
          <w:szCs w:val="22"/>
        </w:rPr>
      </w:pPr>
      <w:del w:id="806" w:author="刘 红宾" w:date="2021-04-02T14:33:00Z">
        <w:r w:rsidRPr="00BA6D15" w:rsidDel="00ED27B2">
          <w:rPr>
            <w:color w:val="000000"/>
            <w:sz w:val="22"/>
            <w:szCs w:val="22"/>
          </w:rPr>
          <w:delText xml:space="preserve"> [9].</w:delText>
        </w:r>
        <w:r w:rsidRPr="00BA6D15" w:rsidDel="00ED27B2">
          <w:rPr>
            <w:color w:val="000000"/>
            <w:sz w:val="22"/>
            <w:szCs w:val="22"/>
          </w:rPr>
          <w:tab/>
          <w:delText>Valcheva, R., et al., Inulin-type fructans improve active ulcerative colitis associated with microbiota changes and increased short-chain fatty acids levels. Gut Microbes, 2019. 10(3): p. 334-357.</w:delText>
        </w:r>
      </w:del>
    </w:p>
    <w:p w14:paraId="5CBAB6A6" w14:textId="1F8385CD" w:rsidR="00ED3422" w:rsidRPr="00BA6D15" w:rsidDel="00ED27B2" w:rsidRDefault="00ED3422" w:rsidP="00235E3B">
      <w:pPr>
        <w:widowControl w:val="0"/>
        <w:autoSpaceDE w:val="0"/>
        <w:autoSpaceDN w:val="0"/>
        <w:adjustRightInd w:val="0"/>
        <w:jc w:val="both"/>
        <w:rPr>
          <w:del w:id="807" w:author="刘 红宾" w:date="2021-04-02T14:33:00Z"/>
          <w:sz w:val="22"/>
          <w:szCs w:val="22"/>
        </w:rPr>
      </w:pPr>
      <w:del w:id="808" w:author="刘 红宾" w:date="2021-04-02T14:33:00Z">
        <w:r w:rsidRPr="00BA6D15" w:rsidDel="00ED27B2">
          <w:rPr>
            <w:color w:val="000000"/>
            <w:sz w:val="22"/>
            <w:szCs w:val="22"/>
          </w:rPr>
          <w:delText>[10].</w:delText>
        </w:r>
        <w:r w:rsidRPr="00BA6D15" w:rsidDel="00ED27B2">
          <w:rPr>
            <w:color w:val="000000"/>
            <w:sz w:val="22"/>
            <w:szCs w:val="22"/>
          </w:rPr>
          <w:tab/>
          <w:delText>Rakoff-Nahoum, S., M.J. Coyne and L.E. Comstock, An Ecological Network of Polysaccharide Utilization among Human Intestinal Symbionts. Current Biology, 2014. 24(1): p. 40-49.</w:delText>
        </w:r>
      </w:del>
    </w:p>
    <w:p w14:paraId="01FDEE67" w14:textId="1EEB95A7" w:rsidR="00ED3422" w:rsidRPr="00BA6D15" w:rsidDel="00ED27B2" w:rsidRDefault="00ED3422" w:rsidP="00235E3B">
      <w:pPr>
        <w:widowControl w:val="0"/>
        <w:autoSpaceDE w:val="0"/>
        <w:autoSpaceDN w:val="0"/>
        <w:adjustRightInd w:val="0"/>
        <w:jc w:val="both"/>
        <w:rPr>
          <w:del w:id="809" w:author="刘 红宾" w:date="2021-04-02T14:33:00Z"/>
          <w:sz w:val="22"/>
          <w:szCs w:val="22"/>
        </w:rPr>
      </w:pPr>
      <w:del w:id="810" w:author="刘 红宾" w:date="2021-04-02T14:33:00Z">
        <w:r w:rsidRPr="00BA6D15" w:rsidDel="00ED27B2">
          <w:rPr>
            <w:color w:val="000000"/>
            <w:sz w:val="22"/>
            <w:szCs w:val="22"/>
          </w:rPr>
          <w:delText>[11].</w:delText>
        </w:r>
        <w:r w:rsidRPr="00BA6D15" w:rsidDel="00ED27B2">
          <w:rPr>
            <w:color w:val="000000"/>
            <w:sz w:val="22"/>
            <w:szCs w:val="22"/>
          </w:rPr>
          <w:tab/>
          <w:delText>Solden, L.M., et al., Interspecies cross-feeding orchestrates carbon degradation in the rumen ecosystem. Nature Microbiology, 2018. 3(11): p. 1274-1284.</w:delText>
        </w:r>
      </w:del>
    </w:p>
    <w:p w14:paraId="05AF8EB5" w14:textId="2C1F2AAA" w:rsidR="00ED3422" w:rsidRPr="00BA6D15" w:rsidDel="00ED27B2" w:rsidRDefault="00ED3422" w:rsidP="00235E3B">
      <w:pPr>
        <w:widowControl w:val="0"/>
        <w:autoSpaceDE w:val="0"/>
        <w:autoSpaceDN w:val="0"/>
        <w:adjustRightInd w:val="0"/>
        <w:jc w:val="both"/>
        <w:rPr>
          <w:del w:id="811" w:author="刘 红宾" w:date="2021-04-02T14:33:00Z"/>
          <w:sz w:val="22"/>
          <w:szCs w:val="22"/>
        </w:rPr>
      </w:pPr>
      <w:del w:id="812" w:author="刘 红宾" w:date="2021-04-02T14:33:00Z">
        <w:r w:rsidRPr="00BA6D15" w:rsidDel="00ED27B2">
          <w:rPr>
            <w:color w:val="000000"/>
            <w:sz w:val="22"/>
            <w:szCs w:val="22"/>
          </w:rPr>
          <w:delText>[12].</w:delText>
        </w:r>
        <w:r w:rsidRPr="00BA6D15" w:rsidDel="00ED27B2">
          <w:rPr>
            <w:color w:val="000000"/>
            <w:sz w:val="22"/>
            <w:szCs w:val="22"/>
          </w:rPr>
          <w:tab/>
          <w:delText>Falony, G., et al., Cross-Feeding between Bifidobacterium longum BB536 and Acetate-Converting, Butyrate-Producing Colon Bacteria during Growth on Oligofructose. Applied and Environmental Microbiology, 2006. 72(12): p. 7835-7841.</w:delText>
        </w:r>
      </w:del>
    </w:p>
    <w:p w14:paraId="3B026C74" w14:textId="41E27A05" w:rsidR="00ED3422" w:rsidRPr="00BA6D15" w:rsidDel="00ED27B2" w:rsidRDefault="00ED3422" w:rsidP="00235E3B">
      <w:pPr>
        <w:widowControl w:val="0"/>
        <w:autoSpaceDE w:val="0"/>
        <w:autoSpaceDN w:val="0"/>
        <w:adjustRightInd w:val="0"/>
        <w:jc w:val="both"/>
        <w:rPr>
          <w:del w:id="813" w:author="刘 红宾" w:date="2021-04-02T14:33:00Z"/>
          <w:sz w:val="22"/>
          <w:szCs w:val="22"/>
        </w:rPr>
      </w:pPr>
      <w:del w:id="814" w:author="刘 红宾" w:date="2021-04-02T14:33:00Z">
        <w:r w:rsidRPr="00BA6D15" w:rsidDel="00ED27B2">
          <w:rPr>
            <w:color w:val="000000"/>
            <w:sz w:val="22"/>
            <w:szCs w:val="22"/>
          </w:rPr>
          <w:delText>[13].</w:delText>
        </w:r>
        <w:r w:rsidRPr="00BA6D15" w:rsidDel="00ED27B2">
          <w:rPr>
            <w:color w:val="000000"/>
            <w:sz w:val="22"/>
            <w:szCs w:val="22"/>
          </w:rPr>
          <w:tab/>
          <w:delText>Creswell, R., et al., High-resolution temporal profiling of the human gut microbiome reveals consistent and cascading alterations in response to dietary glycans. Genome Medicine, 2020. 12(1).</w:delText>
        </w:r>
      </w:del>
    </w:p>
    <w:p w14:paraId="67077F89" w14:textId="294A3302" w:rsidR="00ED3422" w:rsidRPr="00BA6D15" w:rsidDel="00ED27B2" w:rsidRDefault="00ED3422" w:rsidP="00235E3B">
      <w:pPr>
        <w:widowControl w:val="0"/>
        <w:autoSpaceDE w:val="0"/>
        <w:autoSpaceDN w:val="0"/>
        <w:adjustRightInd w:val="0"/>
        <w:jc w:val="both"/>
        <w:rPr>
          <w:del w:id="815" w:author="刘 红宾" w:date="2021-04-02T14:33:00Z"/>
          <w:sz w:val="22"/>
          <w:szCs w:val="22"/>
        </w:rPr>
      </w:pPr>
      <w:del w:id="816" w:author="刘 红宾" w:date="2021-04-02T14:33:00Z">
        <w:r w:rsidRPr="00BA6D15" w:rsidDel="00ED27B2">
          <w:rPr>
            <w:color w:val="000000"/>
            <w:sz w:val="22"/>
            <w:szCs w:val="22"/>
          </w:rPr>
          <w:delText>[14].</w:delText>
        </w:r>
        <w:r w:rsidRPr="00BA6D15" w:rsidDel="00ED27B2">
          <w:rPr>
            <w:color w:val="000000"/>
            <w:sz w:val="22"/>
            <w:szCs w:val="22"/>
          </w:rPr>
          <w:tab/>
          <w:delText>Kolodziejczyk, A.A., D. Zheng and E. Elinav, Diet-microbiota interactions and personalized nutrition. Nat Rev Microbiol, 2019. 17(12): p. 742-753.</w:delText>
        </w:r>
      </w:del>
    </w:p>
    <w:p w14:paraId="25B4A0C9" w14:textId="39347934" w:rsidR="00ED3422" w:rsidRPr="00BA6D15" w:rsidDel="00ED27B2" w:rsidRDefault="00ED3422" w:rsidP="00235E3B">
      <w:pPr>
        <w:widowControl w:val="0"/>
        <w:autoSpaceDE w:val="0"/>
        <w:autoSpaceDN w:val="0"/>
        <w:adjustRightInd w:val="0"/>
        <w:jc w:val="both"/>
        <w:rPr>
          <w:del w:id="817" w:author="刘 红宾" w:date="2021-04-02T14:33:00Z"/>
          <w:sz w:val="22"/>
          <w:szCs w:val="22"/>
        </w:rPr>
      </w:pPr>
      <w:del w:id="818" w:author="刘 红宾" w:date="2021-04-02T14:33:00Z">
        <w:r w:rsidRPr="00BA6D15" w:rsidDel="00ED27B2">
          <w:rPr>
            <w:color w:val="000000"/>
            <w:sz w:val="22"/>
            <w:szCs w:val="22"/>
          </w:rPr>
          <w:delText>[15].</w:delText>
        </w:r>
        <w:r w:rsidRPr="00BA6D15" w:rsidDel="00ED27B2">
          <w:rPr>
            <w:color w:val="000000"/>
            <w:sz w:val="22"/>
            <w:szCs w:val="22"/>
          </w:rPr>
          <w:tab/>
          <w:delText>Cockburn, D.W. and N.M. Koropatkin, Polysaccharide Degradation by the Intestinal Microbiota and Its Influence on Human Health and Disease. J Mol Biol, 2016. 428(16): p. 3230-3252.</w:delText>
        </w:r>
      </w:del>
    </w:p>
    <w:p w14:paraId="1D88F5B8" w14:textId="3F1EA831" w:rsidR="00ED3422" w:rsidRPr="00BA6D15" w:rsidDel="00ED27B2" w:rsidRDefault="00ED3422" w:rsidP="00235E3B">
      <w:pPr>
        <w:widowControl w:val="0"/>
        <w:autoSpaceDE w:val="0"/>
        <w:autoSpaceDN w:val="0"/>
        <w:adjustRightInd w:val="0"/>
        <w:jc w:val="both"/>
        <w:rPr>
          <w:del w:id="819" w:author="刘 红宾" w:date="2021-04-02T14:33:00Z"/>
          <w:sz w:val="22"/>
          <w:szCs w:val="22"/>
        </w:rPr>
      </w:pPr>
      <w:del w:id="820" w:author="刘 红宾" w:date="2021-04-02T14:33:00Z">
        <w:r w:rsidRPr="00BA6D15" w:rsidDel="00ED27B2">
          <w:rPr>
            <w:color w:val="000000"/>
            <w:sz w:val="22"/>
            <w:szCs w:val="22"/>
          </w:rPr>
          <w:delText>[16].</w:delText>
        </w:r>
        <w:r w:rsidRPr="00BA6D15" w:rsidDel="00ED27B2">
          <w:rPr>
            <w:color w:val="000000"/>
            <w:sz w:val="22"/>
            <w:szCs w:val="22"/>
          </w:rPr>
          <w:tab/>
          <w:delText>Ze, X., et al., Ruminococcus bromii is a keystone species for the degradation of resistant starch in the human colon. ISME J, 2012. 6(8): p. 1535-43.</w:delText>
        </w:r>
      </w:del>
    </w:p>
    <w:p w14:paraId="2A475E40" w14:textId="34C779FA" w:rsidR="00ED3422" w:rsidRPr="00BA6D15" w:rsidDel="00ED27B2" w:rsidRDefault="00ED3422" w:rsidP="00235E3B">
      <w:pPr>
        <w:widowControl w:val="0"/>
        <w:autoSpaceDE w:val="0"/>
        <w:autoSpaceDN w:val="0"/>
        <w:adjustRightInd w:val="0"/>
        <w:jc w:val="both"/>
        <w:rPr>
          <w:del w:id="821" w:author="刘 红宾" w:date="2021-04-02T14:33:00Z"/>
          <w:sz w:val="22"/>
          <w:szCs w:val="22"/>
        </w:rPr>
      </w:pPr>
      <w:del w:id="822" w:author="刘 红宾" w:date="2021-04-02T14:33:00Z">
        <w:r w:rsidRPr="00BA6D15" w:rsidDel="00ED27B2">
          <w:rPr>
            <w:color w:val="000000"/>
            <w:sz w:val="22"/>
            <w:szCs w:val="22"/>
          </w:rPr>
          <w:delText>[17].</w:delText>
        </w:r>
        <w:r w:rsidRPr="00BA6D15" w:rsidDel="00ED27B2">
          <w:rPr>
            <w:color w:val="000000"/>
            <w:sz w:val="22"/>
            <w:szCs w:val="22"/>
          </w:rPr>
          <w:tab/>
          <w:delText>Salonen, A., et al., Impact of diet and individual variation on intestinal microbiota composition and  fermentation products in obese men. ISME J, 2014. 8(11): p. 2218-30.</w:delText>
        </w:r>
      </w:del>
    </w:p>
    <w:p w14:paraId="0EF77EE4" w14:textId="39E1D51D" w:rsidR="00ED3422" w:rsidRPr="00BA6D15" w:rsidDel="00ED27B2" w:rsidRDefault="00ED3422" w:rsidP="00235E3B">
      <w:pPr>
        <w:widowControl w:val="0"/>
        <w:autoSpaceDE w:val="0"/>
        <w:autoSpaceDN w:val="0"/>
        <w:adjustRightInd w:val="0"/>
        <w:jc w:val="both"/>
        <w:rPr>
          <w:del w:id="823" w:author="刘 红宾" w:date="2021-04-02T14:33:00Z"/>
          <w:sz w:val="22"/>
          <w:szCs w:val="22"/>
        </w:rPr>
      </w:pPr>
      <w:del w:id="824" w:author="刘 红宾" w:date="2021-04-02T14:33:00Z">
        <w:r w:rsidRPr="00BA6D15" w:rsidDel="00ED27B2">
          <w:rPr>
            <w:color w:val="000000"/>
            <w:sz w:val="22"/>
            <w:szCs w:val="22"/>
          </w:rPr>
          <w:delText>[18].</w:delText>
        </w:r>
        <w:r w:rsidRPr="00BA6D15" w:rsidDel="00ED27B2">
          <w:rPr>
            <w:color w:val="000000"/>
            <w:sz w:val="22"/>
            <w:szCs w:val="22"/>
          </w:rPr>
          <w:tab/>
          <w:delText>Ahmed, W. and S. Rashid, Functional and therapeutic potential of inulin: A comprehensive review. Crit Rev Food Sci Nutr, 2019. 59(1): p. 1-13.</w:delText>
        </w:r>
      </w:del>
    </w:p>
    <w:p w14:paraId="47CBA8CD" w14:textId="4750A7E8" w:rsidR="00ED3422" w:rsidRPr="00BA6D15" w:rsidDel="00ED27B2" w:rsidRDefault="00ED3422" w:rsidP="00235E3B">
      <w:pPr>
        <w:widowControl w:val="0"/>
        <w:autoSpaceDE w:val="0"/>
        <w:autoSpaceDN w:val="0"/>
        <w:adjustRightInd w:val="0"/>
        <w:jc w:val="both"/>
        <w:rPr>
          <w:del w:id="825" w:author="刘 红宾" w:date="2021-04-02T14:33:00Z"/>
          <w:sz w:val="22"/>
          <w:szCs w:val="22"/>
        </w:rPr>
      </w:pPr>
      <w:del w:id="826" w:author="刘 红宾" w:date="2021-04-02T14:33:00Z">
        <w:r w:rsidRPr="00BA6D15" w:rsidDel="00ED27B2">
          <w:rPr>
            <w:color w:val="000000"/>
            <w:sz w:val="22"/>
            <w:szCs w:val="22"/>
          </w:rPr>
          <w:delText>[19].</w:delText>
        </w:r>
        <w:r w:rsidRPr="00BA6D15" w:rsidDel="00ED27B2">
          <w:rPr>
            <w:color w:val="000000"/>
            <w:sz w:val="22"/>
            <w:szCs w:val="22"/>
          </w:rPr>
          <w:tab/>
          <w:delText>Cerqueira, F.M., et al., Starch Digestion by Gut Bacteria: Crowdsourcing for Carbs. Trends in Microbiology, 2019.</w:delText>
        </w:r>
      </w:del>
    </w:p>
    <w:p w14:paraId="6B178E3F" w14:textId="2FD66E12" w:rsidR="00ED3422" w:rsidRPr="00BA6D15" w:rsidDel="00ED27B2" w:rsidRDefault="00ED3422" w:rsidP="00235E3B">
      <w:pPr>
        <w:widowControl w:val="0"/>
        <w:autoSpaceDE w:val="0"/>
        <w:autoSpaceDN w:val="0"/>
        <w:adjustRightInd w:val="0"/>
        <w:jc w:val="both"/>
        <w:rPr>
          <w:del w:id="827" w:author="刘 红宾" w:date="2021-04-02T14:33:00Z"/>
          <w:sz w:val="22"/>
          <w:szCs w:val="22"/>
        </w:rPr>
      </w:pPr>
      <w:del w:id="828" w:author="刘 红宾" w:date="2021-04-02T14:33:00Z">
        <w:r w:rsidRPr="00BA6D15" w:rsidDel="00ED27B2">
          <w:rPr>
            <w:color w:val="000000"/>
            <w:sz w:val="22"/>
            <w:szCs w:val="22"/>
          </w:rPr>
          <w:delText>[20].</w:delText>
        </w:r>
        <w:r w:rsidRPr="00BA6D15" w:rsidDel="00ED27B2">
          <w:rPr>
            <w:color w:val="000000"/>
            <w:sz w:val="22"/>
            <w:szCs w:val="22"/>
          </w:rPr>
          <w:tab/>
        </w:r>
        <w:bookmarkStart w:id="829" w:name="_neb155EC6C4_3BF2_49E3_B5CB_4BF83B75F5A1"/>
        <w:r w:rsidRPr="00BA6D15" w:rsidDel="00ED27B2">
          <w:rPr>
            <w:color w:val="000000"/>
            <w:sz w:val="22"/>
            <w:szCs w:val="22"/>
          </w:rPr>
          <w:delText>Martino, C., et al., A Novel Sparse Compositional Technique Reveals Microbial Perturbations. mSystems, 2019. 4(1).</w:delText>
        </w:r>
        <w:bookmarkEnd w:id="829"/>
      </w:del>
    </w:p>
    <w:p w14:paraId="01B8F58F" w14:textId="576B8F7E" w:rsidR="00ED3422" w:rsidRPr="00BA6D15" w:rsidDel="00ED27B2" w:rsidRDefault="00ED3422" w:rsidP="00235E3B">
      <w:pPr>
        <w:widowControl w:val="0"/>
        <w:autoSpaceDE w:val="0"/>
        <w:autoSpaceDN w:val="0"/>
        <w:adjustRightInd w:val="0"/>
        <w:jc w:val="both"/>
        <w:rPr>
          <w:del w:id="830" w:author="刘 红宾" w:date="2021-04-02T14:33:00Z"/>
          <w:sz w:val="22"/>
          <w:szCs w:val="22"/>
        </w:rPr>
      </w:pPr>
      <w:del w:id="831" w:author="刘 红宾" w:date="2021-04-02T14:33:00Z">
        <w:r w:rsidRPr="00BA6D15" w:rsidDel="00ED27B2">
          <w:rPr>
            <w:color w:val="000000"/>
            <w:sz w:val="22"/>
            <w:szCs w:val="22"/>
          </w:rPr>
          <w:delText>[21].</w:delText>
        </w:r>
        <w:r w:rsidRPr="00BA6D15" w:rsidDel="00ED27B2">
          <w:rPr>
            <w:color w:val="000000"/>
            <w:sz w:val="22"/>
            <w:szCs w:val="22"/>
          </w:rPr>
          <w:tab/>
          <w:delText>Belzer, C., et al., Microbial Metabolic Networks at the Mucus Layer Lead to Diet-Independent Butyrate and Vitamin B12 Production by Intestinal Symbionts. mBio, 2017. 8(5).</w:delText>
        </w:r>
      </w:del>
    </w:p>
    <w:p w14:paraId="2FB12D5E" w14:textId="455493B8" w:rsidR="00ED3422" w:rsidRPr="00BA6D15" w:rsidDel="00ED27B2" w:rsidRDefault="00ED3422" w:rsidP="00235E3B">
      <w:pPr>
        <w:widowControl w:val="0"/>
        <w:autoSpaceDE w:val="0"/>
        <w:autoSpaceDN w:val="0"/>
        <w:adjustRightInd w:val="0"/>
        <w:jc w:val="both"/>
        <w:rPr>
          <w:del w:id="832" w:author="刘 红宾" w:date="2021-04-02T14:33:00Z"/>
          <w:sz w:val="22"/>
          <w:szCs w:val="22"/>
        </w:rPr>
      </w:pPr>
      <w:del w:id="833" w:author="刘 红宾" w:date="2021-04-02T14:33:00Z">
        <w:r w:rsidRPr="00BA6D15" w:rsidDel="00ED27B2">
          <w:rPr>
            <w:color w:val="000000"/>
            <w:sz w:val="22"/>
            <w:szCs w:val="22"/>
          </w:rPr>
          <w:delText>[22].</w:delText>
        </w:r>
        <w:r w:rsidRPr="00BA6D15" w:rsidDel="00ED27B2">
          <w:rPr>
            <w:color w:val="000000"/>
            <w:sz w:val="22"/>
            <w:szCs w:val="22"/>
          </w:rPr>
          <w:tab/>
          <w:delText>Chijiiwa, R., et al., Single-cell genomics of uncultured bacteria reveals dietary fiber responders in the mouse gut microbiota. Microbiome, 2020. 8(1): p. 5-14</w:delText>
        </w:r>
      </w:del>
    </w:p>
    <w:p w14:paraId="3B262E64" w14:textId="05037B4E" w:rsidR="00ED3422" w:rsidRPr="00BA6D15" w:rsidDel="00ED27B2" w:rsidRDefault="00ED3422" w:rsidP="00235E3B">
      <w:pPr>
        <w:widowControl w:val="0"/>
        <w:autoSpaceDE w:val="0"/>
        <w:autoSpaceDN w:val="0"/>
        <w:adjustRightInd w:val="0"/>
        <w:jc w:val="both"/>
        <w:rPr>
          <w:del w:id="834" w:author="刘 红宾" w:date="2021-04-02T14:33:00Z"/>
          <w:sz w:val="22"/>
          <w:szCs w:val="22"/>
        </w:rPr>
      </w:pPr>
      <w:del w:id="835" w:author="刘 红宾" w:date="2021-04-02T14:33:00Z">
        <w:r w:rsidRPr="00BA6D15" w:rsidDel="00ED27B2">
          <w:rPr>
            <w:color w:val="000000"/>
            <w:sz w:val="22"/>
            <w:szCs w:val="22"/>
          </w:rPr>
          <w:delText>.</w:delText>
        </w:r>
      </w:del>
    </w:p>
    <w:p w14:paraId="42CE887F" w14:textId="4AB4A5E4" w:rsidR="00ED3422" w:rsidRPr="00BA6D15" w:rsidDel="00ED27B2" w:rsidRDefault="00ED3422" w:rsidP="00235E3B">
      <w:pPr>
        <w:widowControl w:val="0"/>
        <w:autoSpaceDE w:val="0"/>
        <w:autoSpaceDN w:val="0"/>
        <w:adjustRightInd w:val="0"/>
        <w:jc w:val="both"/>
        <w:rPr>
          <w:del w:id="836" w:author="刘 红宾" w:date="2021-04-02T14:33:00Z"/>
          <w:sz w:val="22"/>
          <w:szCs w:val="22"/>
        </w:rPr>
      </w:pPr>
      <w:del w:id="837" w:author="刘 红宾" w:date="2021-04-02T14:33:00Z">
        <w:r w:rsidRPr="00BA6D15" w:rsidDel="00ED27B2">
          <w:rPr>
            <w:color w:val="000000"/>
            <w:sz w:val="22"/>
            <w:szCs w:val="22"/>
          </w:rPr>
          <w:delText>[23].</w:delText>
        </w:r>
        <w:r w:rsidRPr="00BA6D15" w:rsidDel="00ED27B2">
          <w:rPr>
            <w:color w:val="000000"/>
            <w:sz w:val="22"/>
            <w:szCs w:val="22"/>
          </w:rPr>
          <w:tab/>
          <w:delText>Rakoff-Nahoum, S., K.R. Foster and L.E. Comstock, The evolution of cooperation within the gut microbiota. Nature, 2016. 533(7602): p. 255-259.</w:delText>
        </w:r>
      </w:del>
    </w:p>
    <w:p w14:paraId="085745A2" w14:textId="7671802B" w:rsidR="00ED3422" w:rsidRPr="00BA6D15" w:rsidDel="00ED27B2" w:rsidRDefault="00ED3422" w:rsidP="00235E3B">
      <w:pPr>
        <w:widowControl w:val="0"/>
        <w:autoSpaceDE w:val="0"/>
        <w:autoSpaceDN w:val="0"/>
        <w:adjustRightInd w:val="0"/>
        <w:jc w:val="both"/>
        <w:rPr>
          <w:del w:id="838" w:author="刘 红宾" w:date="2021-04-02T14:33:00Z"/>
          <w:sz w:val="22"/>
          <w:szCs w:val="22"/>
        </w:rPr>
      </w:pPr>
      <w:del w:id="839" w:author="刘 红宾" w:date="2021-04-02T14:33:00Z">
        <w:r w:rsidRPr="00BA6D15" w:rsidDel="00ED27B2">
          <w:rPr>
            <w:color w:val="000000"/>
            <w:sz w:val="22"/>
            <w:szCs w:val="22"/>
          </w:rPr>
          <w:delText>[24].</w:delText>
        </w:r>
        <w:r w:rsidRPr="00BA6D15" w:rsidDel="00ED27B2">
          <w:rPr>
            <w:color w:val="000000"/>
            <w:sz w:val="22"/>
            <w:szCs w:val="22"/>
          </w:rPr>
          <w:tab/>
        </w:r>
        <w:bookmarkStart w:id="840" w:name="_neb20E0F874_7279_430D_ADF2_AB5CDFAA0AA9"/>
        <w:r w:rsidRPr="00BA6D15" w:rsidDel="00ED27B2">
          <w:rPr>
            <w:color w:val="000000"/>
            <w:sz w:val="22"/>
            <w:szCs w:val="22"/>
          </w:rPr>
          <w:delText>Koropatkin, N.M., E.A. Cameron and E.C. Martens, How glycan metabolism shapes the human gut microbiota. Nat Rev Microbiol, 2012. 10(5): p. 323-35.</w:delText>
        </w:r>
        <w:bookmarkEnd w:id="840"/>
      </w:del>
    </w:p>
    <w:p w14:paraId="171714FF" w14:textId="537972D5" w:rsidR="00ED3422" w:rsidRPr="00BA6D15" w:rsidDel="00ED27B2" w:rsidRDefault="00ED3422" w:rsidP="00235E3B">
      <w:pPr>
        <w:widowControl w:val="0"/>
        <w:autoSpaceDE w:val="0"/>
        <w:autoSpaceDN w:val="0"/>
        <w:adjustRightInd w:val="0"/>
        <w:jc w:val="both"/>
        <w:rPr>
          <w:del w:id="841" w:author="刘 红宾" w:date="2021-04-02T14:33:00Z"/>
          <w:sz w:val="22"/>
          <w:szCs w:val="22"/>
        </w:rPr>
      </w:pPr>
      <w:del w:id="842" w:author="刘 红宾" w:date="2021-04-02T14:33:00Z">
        <w:r w:rsidRPr="00BA6D15" w:rsidDel="00ED27B2">
          <w:rPr>
            <w:color w:val="000000"/>
            <w:sz w:val="22"/>
            <w:szCs w:val="22"/>
          </w:rPr>
          <w:delText>[25].</w:delText>
        </w:r>
        <w:r w:rsidRPr="00BA6D15" w:rsidDel="00ED27B2">
          <w:rPr>
            <w:color w:val="000000"/>
            <w:sz w:val="22"/>
            <w:szCs w:val="22"/>
          </w:rPr>
          <w:tab/>
          <w:delText>Baxter, N.T., et al., The Glucoamylase Inhibitor Acarbose Has a Diet-Dependent and Reversible Effect on the Murine Gut Microbiome. mSphere, 2019. 4(1).</w:delText>
        </w:r>
      </w:del>
    </w:p>
    <w:p w14:paraId="6B8D3681" w14:textId="4934AD7F" w:rsidR="00ED3422" w:rsidRPr="00BA6D15" w:rsidDel="00ED27B2" w:rsidRDefault="00ED3422" w:rsidP="00235E3B">
      <w:pPr>
        <w:widowControl w:val="0"/>
        <w:autoSpaceDE w:val="0"/>
        <w:autoSpaceDN w:val="0"/>
        <w:adjustRightInd w:val="0"/>
        <w:jc w:val="both"/>
        <w:rPr>
          <w:del w:id="843" w:author="刘 红宾" w:date="2021-04-02T14:33:00Z"/>
          <w:sz w:val="22"/>
          <w:szCs w:val="22"/>
        </w:rPr>
      </w:pPr>
      <w:del w:id="844" w:author="刘 红宾" w:date="2021-04-02T14:33:00Z">
        <w:r w:rsidRPr="00BA6D15" w:rsidDel="00ED27B2">
          <w:rPr>
            <w:color w:val="000000"/>
            <w:sz w:val="22"/>
            <w:szCs w:val="22"/>
          </w:rPr>
          <w:delText>[26].</w:delText>
        </w:r>
        <w:r w:rsidRPr="00BA6D15" w:rsidDel="00ED27B2">
          <w:rPr>
            <w:color w:val="000000"/>
            <w:sz w:val="22"/>
            <w:szCs w:val="22"/>
          </w:rPr>
          <w:tab/>
          <w:delText>Walker, A.W., et al., Dominant and diet-responsive groups of bacteria within the human colonic microbiota. ISME J, 2011. 5(2): p. 220-30.</w:delText>
        </w:r>
      </w:del>
    </w:p>
    <w:p w14:paraId="2370D1B9" w14:textId="65218345" w:rsidR="00ED3422" w:rsidRPr="00BA6D15" w:rsidDel="00ED27B2" w:rsidRDefault="00ED3422" w:rsidP="00235E3B">
      <w:pPr>
        <w:widowControl w:val="0"/>
        <w:autoSpaceDE w:val="0"/>
        <w:autoSpaceDN w:val="0"/>
        <w:adjustRightInd w:val="0"/>
        <w:jc w:val="both"/>
        <w:rPr>
          <w:del w:id="845" w:author="刘 红宾" w:date="2021-04-02T14:33:00Z"/>
          <w:sz w:val="22"/>
          <w:szCs w:val="22"/>
        </w:rPr>
      </w:pPr>
      <w:del w:id="846" w:author="刘 红宾" w:date="2021-04-02T14:33:00Z">
        <w:r w:rsidRPr="00BA6D15" w:rsidDel="00ED27B2">
          <w:rPr>
            <w:color w:val="000000"/>
            <w:sz w:val="22"/>
            <w:szCs w:val="22"/>
          </w:rPr>
          <w:delText>[27].</w:delText>
        </w:r>
        <w:r w:rsidRPr="00BA6D15" w:rsidDel="00ED27B2">
          <w:rPr>
            <w:color w:val="000000"/>
            <w:sz w:val="22"/>
            <w:szCs w:val="22"/>
          </w:rPr>
          <w:tab/>
          <w:delText>David, L.A., et al., Diet rapidly and reproducibly alters the human gut microbiome. Nature, 2014. 505(7484): p. 559-63.</w:delText>
        </w:r>
      </w:del>
    </w:p>
    <w:p w14:paraId="3A2A7E8C" w14:textId="010E638C" w:rsidR="00ED3422" w:rsidRPr="00BA6D15" w:rsidDel="00ED27B2" w:rsidRDefault="00ED3422" w:rsidP="00235E3B">
      <w:pPr>
        <w:widowControl w:val="0"/>
        <w:autoSpaceDE w:val="0"/>
        <w:autoSpaceDN w:val="0"/>
        <w:adjustRightInd w:val="0"/>
        <w:jc w:val="both"/>
        <w:rPr>
          <w:del w:id="847" w:author="刘 红宾" w:date="2021-04-02T14:33:00Z"/>
          <w:sz w:val="22"/>
          <w:szCs w:val="22"/>
        </w:rPr>
      </w:pPr>
      <w:del w:id="848" w:author="刘 红宾" w:date="2021-04-02T14:33:00Z">
        <w:r w:rsidRPr="00BA6D15" w:rsidDel="00ED27B2">
          <w:rPr>
            <w:color w:val="000000"/>
            <w:sz w:val="22"/>
            <w:szCs w:val="22"/>
          </w:rPr>
          <w:delText>[28].</w:delText>
        </w:r>
        <w:r w:rsidRPr="00BA6D15" w:rsidDel="00ED27B2">
          <w:rPr>
            <w:color w:val="000000"/>
            <w:sz w:val="22"/>
            <w:szCs w:val="22"/>
          </w:rPr>
          <w:tab/>
          <w:delText>Hiel, S., et al., Effects of a diet based on inulin-rich vegetables on gut health and nutritional behavior in healthy humans. Am J Clin Nutr, 2019. 109(6): p. 1683-1695.</w:delText>
        </w:r>
      </w:del>
    </w:p>
    <w:p w14:paraId="0B45A09F" w14:textId="55C0715A" w:rsidR="00ED3422" w:rsidRPr="00BA6D15" w:rsidDel="00ED27B2" w:rsidRDefault="00ED3422" w:rsidP="00235E3B">
      <w:pPr>
        <w:widowControl w:val="0"/>
        <w:autoSpaceDE w:val="0"/>
        <w:autoSpaceDN w:val="0"/>
        <w:adjustRightInd w:val="0"/>
        <w:jc w:val="both"/>
        <w:rPr>
          <w:del w:id="849" w:author="刘 红宾" w:date="2021-04-02T14:33:00Z"/>
          <w:sz w:val="22"/>
          <w:szCs w:val="22"/>
        </w:rPr>
      </w:pPr>
      <w:del w:id="850" w:author="刘 红宾" w:date="2021-04-02T14:33:00Z">
        <w:r w:rsidRPr="00BA6D15" w:rsidDel="00ED27B2">
          <w:rPr>
            <w:color w:val="000000"/>
            <w:sz w:val="22"/>
            <w:szCs w:val="22"/>
          </w:rPr>
          <w:delText>[29].</w:delText>
        </w:r>
        <w:r w:rsidRPr="00BA6D15" w:rsidDel="00ED27B2">
          <w:rPr>
            <w:color w:val="000000"/>
            <w:sz w:val="22"/>
            <w:szCs w:val="22"/>
          </w:rPr>
          <w:tab/>
          <w:delText>Wu, G.D., et al., Linking long-term dietary patterns with gut microbial enterotypes. Science, 2011. 334(6052): p. 105-8.</w:delText>
        </w:r>
      </w:del>
    </w:p>
    <w:p w14:paraId="092FAC7C" w14:textId="358ED358" w:rsidR="00ED3422" w:rsidRPr="00BA6D15" w:rsidDel="00ED27B2" w:rsidRDefault="00ED3422" w:rsidP="00235E3B">
      <w:pPr>
        <w:widowControl w:val="0"/>
        <w:autoSpaceDE w:val="0"/>
        <w:autoSpaceDN w:val="0"/>
        <w:adjustRightInd w:val="0"/>
        <w:jc w:val="both"/>
        <w:rPr>
          <w:del w:id="851" w:author="刘 红宾" w:date="2021-04-02T14:33:00Z"/>
          <w:sz w:val="22"/>
          <w:szCs w:val="22"/>
        </w:rPr>
      </w:pPr>
      <w:del w:id="852" w:author="刘 红宾" w:date="2021-04-02T14:33:00Z">
        <w:r w:rsidRPr="00BA6D15" w:rsidDel="00ED27B2">
          <w:rPr>
            <w:color w:val="000000"/>
            <w:sz w:val="22"/>
            <w:szCs w:val="22"/>
          </w:rPr>
          <w:delText>[30].</w:delText>
        </w:r>
        <w:r w:rsidRPr="00BA6D15" w:rsidDel="00ED27B2">
          <w:rPr>
            <w:color w:val="000000"/>
            <w:sz w:val="22"/>
            <w:szCs w:val="22"/>
          </w:rPr>
          <w:tab/>
          <w:delText>Nordgaard, I., et al., Colonic production of butyrate in patients with previous colonic cancer during long-term treatment with dietary fibre (Plantago ovata seeds). Scand J Gastroenterol, 1996. 31(10): p. 1011-20.</w:delText>
        </w:r>
      </w:del>
    </w:p>
    <w:p w14:paraId="04F8D7C8" w14:textId="77490464" w:rsidR="00ED3422" w:rsidRPr="00BA6D15" w:rsidDel="00ED27B2" w:rsidRDefault="00ED3422" w:rsidP="00235E3B">
      <w:pPr>
        <w:widowControl w:val="0"/>
        <w:autoSpaceDE w:val="0"/>
        <w:autoSpaceDN w:val="0"/>
        <w:adjustRightInd w:val="0"/>
        <w:jc w:val="both"/>
        <w:rPr>
          <w:del w:id="853" w:author="刘 红宾" w:date="2021-04-02T14:33:00Z"/>
          <w:sz w:val="22"/>
          <w:szCs w:val="22"/>
        </w:rPr>
      </w:pPr>
      <w:del w:id="854" w:author="刘 红宾" w:date="2021-04-02T14:33:00Z">
        <w:r w:rsidRPr="00BA6D15" w:rsidDel="00ED27B2">
          <w:rPr>
            <w:color w:val="000000"/>
            <w:sz w:val="22"/>
            <w:szCs w:val="22"/>
          </w:rPr>
          <w:delText>[31].</w:delText>
        </w:r>
        <w:r w:rsidRPr="00BA6D15" w:rsidDel="00ED27B2">
          <w:rPr>
            <w:color w:val="000000"/>
            <w:sz w:val="22"/>
            <w:szCs w:val="22"/>
          </w:rPr>
          <w:tab/>
        </w:r>
        <w:bookmarkStart w:id="855" w:name="_neb7B87C2A1_40B7_49CC_A3AF_D897DB5091AE"/>
        <w:r w:rsidRPr="00BA6D15" w:rsidDel="00ED27B2">
          <w:rPr>
            <w:color w:val="000000"/>
            <w:sz w:val="22"/>
            <w:szCs w:val="22"/>
          </w:rPr>
          <w:delText>Dogra, S.K., J. Doré and S. Damak, Gut Microbiota Resilience: Definition, Link to Health and Strategies for Intervention. Frontiers in Microbiology, 2020. 11.</w:delText>
        </w:r>
        <w:bookmarkEnd w:id="855"/>
      </w:del>
    </w:p>
    <w:p w14:paraId="597AD91D" w14:textId="3702810C" w:rsidR="00ED3422" w:rsidRPr="00BA6D15" w:rsidDel="00ED27B2" w:rsidRDefault="00ED3422" w:rsidP="00235E3B">
      <w:pPr>
        <w:widowControl w:val="0"/>
        <w:autoSpaceDE w:val="0"/>
        <w:autoSpaceDN w:val="0"/>
        <w:adjustRightInd w:val="0"/>
        <w:jc w:val="both"/>
        <w:rPr>
          <w:del w:id="856" w:author="刘 红宾" w:date="2021-04-02T14:33:00Z"/>
          <w:sz w:val="22"/>
          <w:szCs w:val="22"/>
        </w:rPr>
      </w:pPr>
      <w:del w:id="857" w:author="刘 红宾" w:date="2021-04-02T14:33:00Z">
        <w:r w:rsidRPr="00BA6D15" w:rsidDel="00ED27B2">
          <w:rPr>
            <w:color w:val="000000"/>
            <w:sz w:val="22"/>
            <w:szCs w:val="22"/>
          </w:rPr>
          <w:delText>[32].</w:delText>
        </w:r>
        <w:r w:rsidRPr="00BA6D15" w:rsidDel="00ED27B2">
          <w:rPr>
            <w:color w:val="000000"/>
            <w:sz w:val="22"/>
            <w:szCs w:val="22"/>
          </w:rPr>
          <w:tab/>
          <w:delText>Fragiadakis, G.K., et al., Long-term dietary intervention reveals resilience of the gut microbiota despite changes in diet and weight. The American Journal of Clinical Nutrition, 2020.</w:delText>
        </w:r>
      </w:del>
    </w:p>
    <w:p w14:paraId="58E815FC" w14:textId="6B27DE78" w:rsidR="00ED3422" w:rsidRPr="00BA6D15" w:rsidDel="00ED27B2" w:rsidRDefault="00ED3422" w:rsidP="00235E3B">
      <w:pPr>
        <w:widowControl w:val="0"/>
        <w:autoSpaceDE w:val="0"/>
        <w:autoSpaceDN w:val="0"/>
        <w:adjustRightInd w:val="0"/>
        <w:jc w:val="both"/>
        <w:rPr>
          <w:del w:id="858" w:author="刘 红宾" w:date="2021-04-02T14:33:00Z"/>
          <w:sz w:val="22"/>
          <w:szCs w:val="22"/>
        </w:rPr>
      </w:pPr>
      <w:del w:id="859" w:author="刘 红宾" w:date="2021-04-02T14:33:00Z">
        <w:r w:rsidRPr="00BA6D15" w:rsidDel="00ED27B2">
          <w:rPr>
            <w:color w:val="000000"/>
            <w:sz w:val="22"/>
            <w:szCs w:val="22"/>
          </w:rPr>
          <w:delText>[33].</w:delText>
        </w:r>
        <w:r w:rsidRPr="00BA6D15" w:rsidDel="00ED27B2">
          <w:rPr>
            <w:color w:val="000000"/>
            <w:sz w:val="22"/>
            <w:szCs w:val="22"/>
          </w:rPr>
          <w:tab/>
          <w:delText>Korem, T., et al., Bread Affects Clinical Parameters and Induces Gut Microbiome-Associated Personal  Glycemic Responses. Cell Metab, 2017. 25(6): p. 1243-1253.e5.</w:delText>
        </w:r>
      </w:del>
    </w:p>
    <w:p w14:paraId="5AA04654" w14:textId="001FD335" w:rsidR="00ED3422" w:rsidRPr="00BA6D15" w:rsidDel="00ED27B2" w:rsidRDefault="00ED3422" w:rsidP="00235E3B">
      <w:pPr>
        <w:widowControl w:val="0"/>
        <w:autoSpaceDE w:val="0"/>
        <w:autoSpaceDN w:val="0"/>
        <w:adjustRightInd w:val="0"/>
        <w:jc w:val="both"/>
        <w:rPr>
          <w:del w:id="860" w:author="刘 红宾" w:date="2021-04-02T14:33:00Z"/>
          <w:sz w:val="22"/>
          <w:szCs w:val="22"/>
        </w:rPr>
      </w:pPr>
      <w:del w:id="861" w:author="刘 红宾" w:date="2021-04-02T14:33:00Z">
        <w:r w:rsidRPr="00BA6D15" w:rsidDel="00ED27B2">
          <w:rPr>
            <w:color w:val="000000"/>
            <w:sz w:val="22"/>
            <w:szCs w:val="22"/>
          </w:rPr>
          <w:delText>[34].</w:delText>
        </w:r>
        <w:r w:rsidRPr="00BA6D15" w:rsidDel="00ED27B2">
          <w:rPr>
            <w:color w:val="000000"/>
            <w:sz w:val="22"/>
            <w:szCs w:val="22"/>
          </w:rPr>
          <w:tab/>
          <w:delText>Zhu, L., et al., Inulin with different degrees of polymerization modulates composition of intestinal microbiota in mice. FEMS Microbiology Letters, 2017. 364(10).</w:delText>
        </w:r>
      </w:del>
    </w:p>
    <w:p w14:paraId="51B6DFED" w14:textId="02A7F8A7" w:rsidR="00ED3422" w:rsidRPr="00BA6D15" w:rsidDel="00ED27B2" w:rsidRDefault="00ED3422" w:rsidP="00235E3B">
      <w:pPr>
        <w:widowControl w:val="0"/>
        <w:autoSpaceDE w:val="0"/>
        <w:autoSpaceDN w:val="0"/>
        <w:adjustRightInd w:val="0"/>
        <w:jc w:val="both"/>
        <w:rPr>
          <w:del w:id="862" w:author="刘 红宾" w:date="2021-04-02T14:33:00Z"/>
          <w:sz w:val="22"/>
          <w:szCs w:val="22"/>
        </w:rPr>
      </w:pPr>
      <w:del w:id="863" w:author="刘 红宾" w:date="2021-04-02T14:33:00Z">
        <w:r w:rsidRPr="00BA6D15" w:rsidDel="00ED27B2">
          <w:rPr>
            <w:color w:val="000000"/>
            <w:sz w:val="22"/>
            <w:szCs w:val="22"/>
          </w:rPr>
          <w:delText>[35].</w:delText>
        </w:r>
        <w:r w:rsidRPr="00BA6D15" w:rsidDel="00ED27B2">
          <w:rPr>
            <w:color w:val="000000"/>
            <w:sz w:val="22"/>
            <w:szCs w:val="22"/>
          </w:rPr>
          <w:tab/>
          <w:delText>Li, L., et al., Inulin with different degrees of polymerization protects against diet-induced endotoxemia and inflammation in association with gut microbiota regulation in mice. Scientific reports, 2020. 10(1): p. 978-12.</w:delText>
        </w:r>
      </w:del>
    </w:p>
    <w:p w14:paraId="6FB97803" w14:textId="3315B19F" w:rsidR="00ED3422" w:rsidRPr="00BA6D15" w:rsidDel="00ED27B2" w:rsidRDefault="00ED3422" w:rsidP="00235E3B">
      <w:pPr>
        <w:widowControl w:val="0"/>
        <w:autoSpaceDE w:val="0"/>
        <w:autoSpaceDN w:val="0"/>
        <w:adjustRightInd w:val="0"/>
        <w:jc w:val="both"/>
        <w:rPr>
          <w:del w:id="864" w:author="刘 红宾" w:date="2021-04-02T14:33:00Z"/>
          <w:sz w:val="22"/>
          <w:szCs w:val="22"/>
        </w:rPr>
      </w:pPr>
      <w:del w:id="865" w:author="刘 红宾" w:date="2021-04-02T14:33:00Z">
        <w:r w:rsidRPr="00BA6D15" w:rsidDel="00ED27B2">
          <w:rPr>
            <w:color w:val="000000"/>
            <w:sz w:val="22"/>
            <w:szCs w:val="22"/>
          </w:rPr>
          <w:delText>[36].</w:delText>
        </w:r>
        <w:r w:rsidRPr="00BA6D15" w:rsidDel="00ED27B2">
          <w:rPr>
            <w:color w:val="000000"/>
            <w:sz w:val="22"/>
            <w:szCs w:val="22"/>
          </w:rPr>
          <w:tab/>
          <w:delText>Lagkouvardos, I., et al., Sequence and cultivation study of Muribaculaceae reveals novel species, host preference, and functional potential of this yet undescribed family. Microbiome, 2019. 7(1).</w:delText>
        </w:r>
      </w:del>
    </w:p>
    <w:p w14:paraId="393E0107" w14:textId="7933EB5A" w:rsidR="00ED3422" w:rsidRPr="00BA6D15" w:rsidDel="00ED27B2" w:rsidRDefault="00ED3422" w:rsidP="00235E3B">
      <w:pPr>
        <w:widowControl w:val="0"/>
        <w:autoSpaceDE w:val="0"/>
        <w:autoSpaceDN w:val="0"/>
        <w:adjustRightInd w:val="0"/>
        <w:jc w:val="both"/>
        <w:rPr>
          <w:del w:id="866" w:author="刘 红宾" w:date="2021-04-02T14:33:00Z"/>
          <w:sz w:val="22"/>
          <w:szCs w:val="22"/>
        </w:rPr>
      </w:pPr>
      <w:del w:id="867" w:author="刘 红宾" w:date="2021-04-02T14:33:00Z">
        <w:r w:rsidRPr="00BA6D15" w:rsidDel="00ED27B2">
          <w:rPr>
            <w:color w:val="000000"/>
            <w:sz w:val="22"/>
            <w:szCs w:val="22"/>
          </w:rPr>
          <w:delText>[37].</w:delText>
        </w:r>
        <w:r w:rsidRPr="00BA6D15" w:rsidDel="00ED27B2">
          <w:rPr>
            <w:color w:val="000000"/>
            <w:sz w:val="22"/>
            <w:szCs w:val="22"/>
          </w:rPr>
          <w:tab/>
        </w:r>
        <w:bookmarkStart w:id="868" w:name="_neb3F84B621_E948_40FD_82AE_A811527D81CE"/>
        <w:r w:rsidRPr="00BA6D15" w:rsidDel="00ED27B2">
          <w:rPr>
            <w:color w:val="000000"/>
            <w:sz w:val="22"/>
            <w:szCs w:val="22"/>
          </w:rPr>
          <w:delText>Le Bastard, Q., et al., The effects of inulin on gut microbial composition: a systematic review of evidence from human studies. European Journal of Clinical Microbiology &amp; Infectious Diseases, 2019.</w:delText>
        </w:r>
        <w:bookmarkEnd w:id="868"/>
      </w:del>
    </w:p>
    <w:p w14:paraId="1ABA3FCA" w14:textId="329EB927" w:rsidR="00ED3422" w:rsidRPr="00BA6D15" w:rsidDel="00ED27B2" w:rsidRDefault="00ED3422" w:rsidP="00235E3B">
      <w:pPr>
        <w:widowControl w:val="0"/>
        <w:autoSpaceDE w:val="0"/>
        <w:autoSpaceDN w:val="0"/>
        <w:adjustRightInd w:val="0"/>
        <w:jc w:val="both"/>
        <w:rPr>
          <w:del w:id="869" w:author="刘 红宾" w:date="2021-04-02T14:33:00Z"/>
          <w:sz w:val="22"/>
          <w:szCs w:val="22"/>
        </w:rPr>
      </w:pPr>
      <w:del w:id="870" w:author="刘 红宾" w:date="2021-04-02T14:33:00Z">
        <w:r w:rsidRPr="00BA6D15" w:rsidDel="00ED27B2">
          <w:rPr>
            <w:color w:val="000000"/>
            <w:sz w:val="22"/>
            <w:szCs w:val="22"/>
          </w:rPr>
          <w:delText>[38].</w:delText>
        </w:r>
        <w:r w:rsidRPr="00BA6D15" w:rsidDel="00ED27B2">
          <w:rPr>
            <w:color w:val="000000"/>
            <w:sz w:val="22"/>
            <w:szCs w:val="22"/>
          </w:rPr>
          <w:tab/>
          <w:delText>Scott, K.P., et al., Prebiotic stimulation of human colonic butyrate-producing bacteria and bifidobacteria, in vitro. FEMS Microbiol Ecol, 2014. 87(1): p. 30-40.</w:delText>
        </w:r>
      </w:del>
    </w:p>
    <w:p w14:paraId="762DDE7A" w14:textId="001AE612" w:rsidR="00ED3422" w:rsidRPr="00BA6D15" w:rsidDel="00ED27B2" w:rsidRDefault="00ED3422" w:rsidP="00235E3B">
      <w:pPr>
        <w:widowControl w:val="0"/>
        <w:autoSpaceDE w:val="0"/>
        <w:autoSpaceDN w:val="0"/>
        <w:adjustRightInd w:val="0"/>
        <w:jc w:val="both"/>
        <w:rPr>
          <w:del w:id="871" w:author="刘 红宾" w:date="2021-04-02T14:33:00Z"/>
          <w:sz w:val="22"/>
          <w:szCs w:val="22"/>
        </w:rPr>
      </w:pPr>
      <w:del w:id="872" w:author="刘 红宾" w:date="2021-04-02T14:33:00Z">
        <w:r w:rsidRPr="00BA6D15" w:rsidDel="00ED27B2">
          <w:rPr>
            <w:color w:val="000000"/>
            <w:sz w:val="22"/>
            <w:szCs w:val="22"/>
          </w:rPr>
          <w:delText>[39].</w:delText>
        </w:r>
        <w:r w:rsidRPr="00BA6D15" w:rsidDel="00ED27B2">
          <w:rPr>
            <w:color w:val="000000"/>
            <w:sz w:val="22"/>
            <w:szCs w:val="22"/>
          </w:rPr>
          <w:tab/>
          <w:delText>Hugenholtz, F. and W.M. de Vos, Mouse models for human intestinal microbiota research: a critical evaluation. Cellular and Molecular Life Sciences, 2017.</w:delText>
        </w:r>
      </w:del>
    </w:p>
    <w:p w14:paraId="58BCF411" w14:textId="12D0DABD" w:rsidR="00ED3422" w:rsidRPr="00BA6D15" w:rsidDel="00ED27B2" w:rsidRDefault="00ED3422" w:rsidP="00235E3B">
      <w:pPr>
        <w:widowControl w:val="0"/>
        <w:autoSpaceDE w:val="0"/>
        <w:autoSpaceDN w:val="0"/>
        <w:adjustRightInd w:val="0"/>
        <w:jc w:val="both"/>
        <w:rPr>
          <w:del w:id="873" w:author="刘 红宾" w:date="2021-04-02T14:33:00Z"/>
          <w:sz w:val="22"/>
          <w:szCs w:val="22"/>
        </w:rPr>
      </w:pPr>
      <w:del w:id="874" w:author="刘 红宾" w:date="2021-04-02T14:33:00Z">
        <w:r w:rsidRPr="00BA6D15" w:rsidDel="00ED27B2">
          <w:rPr>
            <w:color w:val="000000"/>
            <w:sz w:val="22"/>
            <w:szCs w:val="22"/>
          </w:rPr>
          <w:delText>[40].</w:delText>
        </w:r>
        <w:r w:rsidRPr="00BA6D15" w:rsidDel="00ED27B2">
          <w:rPr>
            <w:color w:val="000000"/>
            <w:sz w:val="22"/>
            <w:szCs w:val="22"/>
          </w:rPr>
          <w:tab/>
          <w:delText>Lim, R., et al., Large-scale metabolic interaction network of the mouse and human gut microbiota. Scientific Data, 2020. 7(1).</w:delText>
        </w:r>
      </w:del>
    </w:p>
    <w:p w14:paraId="63EC12DB" w14:textId="42EB9EF2" w:rsidR="00ED3422" w:rsidRPr="00BA6D15" w:rsidDel="00ED27B2" w:rsidRDefault="00ED3422" w:rsidP="00235E3B">
      <w:pPr>
        <w:widowControl w:val="0"/>
        <w:autoSpaceDE w:val="0"/>
        <w:autoSpaceDN w:val="0"/>
        <w:adjustRightInd w:val="0"/>
        <w:jc w:val="both"/>
        <w:rPr>
          <w:del w:id="875" w:author="刘 红宾" w:date="2021-04-02T14:33:00Z"/>
          <w:sz w:val="22"/>
          <w:szCs w:val="22"/>
        </w:rPr>
      </w:pPr>
      <w:del w:id="876" w:author="刘 红宾" w:date="2021-04-02T14:33:00Z">
        <w:r w:rsidRPr="00BA6D15" w:rsidDel="00ED27B2">
          <w:rPr>
            <w:color w:val="000000"/>
            <w:sz w:val="22"/>
            <w:szCs w:val="22"/>
          </w:rPr>
          <w:delText>[41].</w:delText>
        </w:r>
        <w:r w:rsidRPr="00BA6D15" w:rsidDel="00ED27B2">
          <w:rPr>
            <w:color w:val="000000"/>
            <w:sz w:val="22"/>
            <w:szCs w:val="22"/>
          </w:rPr>
          <w:tab/>
          <w:delText>Schloss, P.D., Identifying and Overcoming Threats to Reproducibility, Replicability, Robustness, and Generalizability in Microbiome Research. mBio, 2018. 9(3).</w:delText>
        </w:r>
      </w:del>
    </w:p>
    <w:p w14:paraId="729C3DDD" w14:textId="43D0634B" w:rsidR="00ED3422" w:rsidRPr="00BA6D15" w:rsidDel="00ED27B2" w:rsidRDefault="00ED3422" w:rsidP="00235E3B">
      <w:pPr>
        <w:widowControl w:val="0"/>
        <w:autoSpaceDE w:val="0"/>
        <w:autoSpaceDN w:val="0"/>
        <w:adjustRightInd w:val="0"/>
        <w:jc w:val="both"/>
        <w:rPr>
          <w:del w:id="877" w:author="刘 红宾" w:date="2021-04-02T14:33:00Z"/>
          <w:sz w:val="22"/>
          <w:szCs w:val="22"/>
        </w:rPr>
      </w:pPr>
      <w:del w:id="878" w:author="刘 红宾" w:date="2021-04-02T14:33:00Z">
        <w:r w:rsidRPr="00BA6D15" w:rsidDel="00ED27B2">
          <w:rPr>
            <w:color w:val="000000"/>
            <w:sz w:val="22"/>
            <w:szCs w:val="22"/>
          </w:rPr>
          <w:delText>[42].</w:delText>
        </w:r>
        <w:r w:rsidRPr="00BA6D15" w:rsidDel="00ED27B2">
          <w:rPr>
            <w:color w:val="000000"/>
            <w:sz w:val="22"/>
            <w:szCs w:val="22"/>
          </w:rPr>
          <w:tab/>
          <w:delText>Zhang, S., H. Wang and M. Zhu, A sensitive GC/MS detection method for analyzing microbial metabolites short chain fatty acids in fecal and serum samples. Talanta, 2019. 196: p. 249-254.</w:delText>
        </w:r>
      </w:del>
    </w:p>
    <w:p w14:paraId="6EFE2D1C" w14:textId="5A3DAED2" w:rsidR="00ED3422" w:rsidRPr="00BA6D15" w:rsidDel="00ED27B2" w:rsidRDefault="00ED3422" w:rsidP="00235E3B">
      <w:pPr>
        <w:widowControl w:val="0"/>
        <w:autoSpaceDE w:val="0"/>
        <w:autoSpaceDN w:val="0"/>
        <w:adjustRightInd w:val="0"/>
        <w:jc w:val="both"/>
        <w:rPr>
          <w:del w:id="879" w:author="刘 红宾" w:date="2021-04-02T14:33:00Z"/>
          <w:sz w:val="22"/>
          <w:szCs w:val="22"/>
        </w:rPr>
      </w:pPr>
      <w:del w:id="880" w:author="刘 红宾" w:date="2021-04-02T14:33:00Z">
        <w:r w:rsidRPr="00BA6D15" w:rsidDel="00ED27B2">
          <w:rPr>
            <w:color w:val="000000"/>
            <w:sz w:val="22"/>
            <w:szCs w:val="22"/>
          </w:rPr>
          <w:delText>[43].</w:delText>
        </w:r>
        <w:r w:rsidRPr="00BA6D15" w:rsidDel="00ED27B2">
          <w:rPr>
            <w:color w:val="000000"/>
            <w:sz w:val="22"/>
            <w:szCs w:val="22"/>
          </w:rPr>
          <w:tab/>
        </w:r>
        <w:bookmarkStart w:id="881" w:name="_neb6EA9920D_AEC4_4F06_A10E_3480FA917FA9"/>
        <w:r w:rsidRPr="00BA6D15" w:rsidDel="00ED27B2">
          <w:rPr>
            <w:color w:val="000000"/>
            <w:sz w:val="22"/>
            <w:szCs w:val="22"/>
          </w:rPr>
          <w:delText>Jian, C., et al., Quantitative PCR provides a simple and accessible method for quantitative microbiota profiling. PLOS ONE, 2020. 15(1): p. e0227285.</w:delText>
        </w:r>
        <w:bookmarkEnd w:id="881"/>
      </w:del>
    </w:p>
    <w:p w14:paraId="281585AE" w14:textId="7B4A7A42" w:rsidR="00ED3422" w:rsidRPr="00BA6D15" w:rsidDel="00ED27B2" w:rsidRDefault="00ED3422" w:rsidP="00235E3B">
      <w:pPr>
        <w:widowControl w:val="0"/>
        <w:autoSpaceDE w:val="0"/>
        <w:autoSpaceDN w:val="0"/>
        <w:adjustRightInd w:val="0"/>
        <w:jc w:val="both"/>
        <w:rPr>
          <w:del w:id="882" w:author="刘 红宾" w:date="2021-04-02T14:33:00Z"/>
          <w:sz w:val="22"/>
          <w:szCs w:val="22"/>
        </w:rPr>
      </w:pPr>
      <w:del w:id="883" w:author="刘 红宾" w:date="2021-04-02T14:33:00Z">
        <w:r w:rsidRPr="00BA6D15" w:rsidDel="00ED27B2">
          <w:rPr>
            <w:color w:val="000000"/>
            <w:sz w:val="22"/>
            <w:szCs w:val="22"/>
          </w:rPr>
          <w:delText>[44].</w:delText>
        </w:r>
        <w:r w:rsidRPr="00BA6D15" w:rsidDel="00ED27B2">
          <w:rPr>
            <w:color w:val="000000"/>
            <w:sz w:val="22"/>
            <w:szCs w:val="22"/>
          </w:rPr>
          <w:tab/>
          <w:delText>Gohl, D.M., et al., Systematic improvement of amplicon marker gene methods for increased accuracy in microbiome studies. Nature Biotechnology, 2016. 34(9): p. 942-949.</w:delText>
        </w:r>
      </w:del>
    </w:p>
    <w:p w14:paraId="5CB63D73" w14:textId="4BA2B6A7" w:rsidR="00ED3422" w:rsidRPr="00BA6D15" w:rsidDel="00ED27B2" w:rsidRDefault="00ED3422" w:rsidP="00235E3B">
      <w:pPr>
        <w:widowControl w:val="0"/>
        <w:autoSpaceDE w:val="0"/>
        <w:autoSpaceDN w:val="0"/>
        <w:adjustRightInd w:val="0"/>
        <w:jc w:val="both"/>
        <w:rPr>
          <w:del w:id="884" w:author="刘 红宾" w:date="2021-04-02T14:33:00Z"/>
          <w:sz w:val="22"/>
          <w:szCs w:val="22"/>
        </w:rPr>
      </w:pPr>
      <w:del w:id="885" w:author="刘 红宾" w:date="2021-04-02T14:33:00Z">
        <w:r w:rsidRPr="00BA6D15" w:rsidDel="00ED27B2">
          <w:rPr>
            <w:color w:val="000000"/>
            <w:sz w:val="22"/>
            <w:szCs w:val="22"/>
          </w:rPr>
          <w:delText>[45].</w:delText>
        </w:r>
        <w:r w:rsidRPr="00BA6D15" w:rsidDel="00ED27B2">
          <w:rPr>
            <w:color w:val="000000"/>
            <w:sz w:val="22"/>
            <w:szCs w:val="22"/>
          </w:rPr>
          <w:tab/>
        </w:r>
        <w:bookmarkStart w:id="886" w:name="_neb2F47CEAC_5A92_4968_8216_A153392A693C"/>
        <w:r w:rsidRPr="00BA6D15" w:rsidDel="00ED27B2">
          <w:rPr>
            <w:color w:val="000000"/>
            <w:sz w:val="22"/>
            <w:szCs w:val="22"/>
          </w:rPr>
          <w:delText>Bolyen, E., et al., Reproducible, interactive, scalable and extensible microbiome data science using  QIIME 2. Nat Biotechnol, 2019. 37(8): p. 852-857.</w:delText>
        </w:r>
        <w:bookmarkEnd w:id="886"/>
      </w:del>
    </w:p>
    <w:p w14:paraId="56604B6E" w14:textId="1BAAA0D0" w:rsidR="00ED3422" w:rsidRPr="00BA6D15" w:rsidDel="00ED27B2" w:rsidRDefault="00ED3422" w:rsidP="00235E3B">
      <w:pPr>
        <w:widowControl w:val="0"/>
        <w:autoSpaceDE w:val="0"/>
        <w:autoSpaceDN w:val="0"/>
        <w:adjustRightInd w:val="0"/>
        <w:jc w:val="both"/>
        <w:rPr>
          <w:del w:id="887" w:author="刘 红宾" w:date="2021-04-02T14:33:00Z"/>
          <w:sz w:val="22"/>
          <w:szCs w:val="22"/>
        </w:rPr>
      </w:pPr>
      <w:del w:id="888" w:author="刘 红宾" w:date="2021-04-02T14:33:00Z">
        <w:r w:rsidRPr="00BA6D15" w:rsidDel="00ED27B2">
          <w:rPr>
            <w:color w:val="000000"/>
            <w:sz w:val="22"/>
            <w:szCs w:val="22"/>
          </w:rPr>
          <w:delText>[46].</w:delText>
        </w:r>
        <w:r w:rsidRPr="00BA6D15" w:rsidDel="00ED27B2">
          <w:rPr>
            <w:color w:val="000000"/>
            <w:sz w:val="22"/>
            <w:szCs w:val="22"/>
          </w:rPr>
          <w:tab/>
          <w:delText>Davis, N.M., et al., Simple statistical identification and removal of contaminant sequences in marker-gene and metagenomics data. Microbiome, 2018. 6(1).</w:delText>
        </w:r>
      </w:del>
    </w:p>
    <w:p w14:paraId="473A8EF5" w14:textId="4DF4B638" w:rsidR="00ED3422" w:rsidRPr="00BA6D15" w:rsidDel="00ED27B2" w:rsidRDefault="00ED3422" w:rsidP="00235E3B">
      <w:pPr>
        <w:widowControl w:val="0"/>
        <w:autoSpaceDE w:val="0"/>
        <w:autoSpaceDN w:val="0"/>
        <w:adjustRightInd w:val="0"/>
        <w:jc w:val="both"/>
        <w:rPr>
          <w:del w:id="889" w:author="刘 红宾" w:date="2021-04-02T14:33:00Z"/>
          <w:sz w:val="22"/>
          <w:szCs w:val="22"/>
        </w:rPr>
      </w:pPr>
      <w:del w:id="890" w:author="刘 红宾" w:date="2021-04-02T14:33:00Z">
        <w:r w:rsidRPr="00BA6D15" w:rsidDel="00ED27B2">
          <w:rPr>
            <w:color w:val="000000"/>
            <w:sz w:val="22"/>
            <w:szCs w:val="22"/>
          </w:rPr>
          <w:delText>[47].</w:delText>
        </w:r>
        <w:r w:rsidRPr="00BA6D15" w:rsidDel="00ED27B2">
          <w:rPr>
            <w:color w:val="000000"/>
            <w:sz w:val="22"/>
            <w:szCs w:val="22"/>
          </w:rPr>
          <w:tab/>
        </w:r>
        <w:bookmarkStart w:id="891" w:name="_neb2A481061_4409_4825_8DAA_21BE86199B16"/>
        <w:r w:rsidRPr="00BA6D15" w:rsidDel="00ED27B2">
          <w:rPr>
            <w:color w:val="000000"/>
            <w:sz w:val="22"/>
            <w:szCs w:val="22"/>
          </w:rPr>
          <w:delText>Hsieh, T.C., K.H. Ma and A. Chao, iNEXT: an R package for rarefaction and extrapolation of species diversity (H ill numbers). Methods in Ecology and Evolution, 2016. 7(12): p. 1451-1456.</w:delText>
        </w:r>
        <w:bookmarkEnd w:id="891"/>
      </w:del>
    </w:p>
    <w:p w14:paraId="2C8B183C" w14:textId="1EBD506E" w:rsidR="00ED3422" w:rsidRPr="00BA6D15" w:rsidDel="00ED27B2" w:rsidRDefault="00ED3422" w:rsidP="00235E3B">
      <w:pPr>
        <w:widowControl w:val="0"/>
        <w:autoSpaceDE w:val="0"/>
        <w:autoSpaceDN w:val="0"/>
        <w:adjustRightInd w:val="0"/>
        <w:jc w:val="both"/>
        <w:rPr>
          <w:del w:id="892" w:author="刘 红宾" w:date="2021-04-02T14:33:00Z"/>
          <w:sz w:val="22"/>
          <w:szCs w:val="22"/>
        </w:rPr>
      </w:pPr>
      <w:del w:id="893" w:author="刘 红宾" w:date="2021-04-02T14:33:00Z">
        <w:r w:rsidRPr="00BA6D15" w:rsidDel="00ED27B2">
          <w:rPr>
            <w:color w:val="000000"/>
            <w:sz w:val="22"/>
            <w:szCs w:val="22"/>
          </w:rPr>
          <w:delText>[48].</w:delText>
        </w:r>
        <w:r w:rsidRPr="00BA6D15" w:rsidDel="00ED27B2">
          <w:rPr>
            <w:color w:val="000000"/>
            <w:sz w:val="22"/>
            <w:szCs w:val="22"/>
          </w:rPr>
          <w:tab/>
          <w:delText>Wood, D.E., J. Lu and B. Langmead, Improved metagenomic analysis with Kraken 2. Genome Biology, 2019. 20(1).</w:delText>
        </w:r>
      </w:del>
    </w:p>
    <w:p w14:paraId="6F2D775B" w14:textId="5EBABE33" w:rsidR="00ED3422" w:rsidRPr="00BA6D15" w:rsidDel="00ED27B2" w:rsidRDefault="00ED3422" w:rsidP="00235E3B">
      <w:pPr>
        <w:widowControl w:val="0"/>
        <w:autoSpaceDE w:val="0"/>
        <w:autoSpaceDN w:val="0"/>
        <w:adjustRightInd w:val="0"/>
        <w:jc w:val="both"/>
        <w:rPr>
          <w:del w:id="894" w:author="刘 红宾" w:date="2021-04-02T14:33:00Z"/>
          <w:sz w:val="22"/>
          <w:szCs w:val="22"/>
        </w:rPr>
      </w:pPr>
      <w:del w:id="895" w:author="刘 红宾" w:date="2021-04-02T14:33:00Z">
        <w:r w:rsidRPr="00BA6D15" w:rsidDel="00ED27B2">
          <w:rPr>
            <w:color w:val="000000"/>
            <w:sz w:val="22"/>
            <w:szCs w:val="22"/>
          </w:rPr>
          <w:delText>[49].</w:delText>
        </w:r>
        <w:r w:rsidRPr="00BA6D15" w:rsidDel="00ED27B2">
          <w:rPr>
            <w:color w:val="000000"/>
            <w:sz w:val="22"/>
            <w:szCs w:val="22"/>
          </w:rPr>
          <w:tab/>
        </w:r>
        <w:bookmarkStart w:id="896" w:name="_nebCBACB76D_AF46_4BFF_88A5_F989A89808B7"/>
        <w:r w:rsidRPr="00BA6D15" w:rsidDel="00ED27B2">
          <w:rPr>
            <w:color w:val="000000"/>
            <w:sz w:val="22"/>
            <w:szCs w:val="22"/>
          </w:rPr>
          <w:delText>Nurk, S., et al., metaSPAdes: a new versatile metagenomic assembler. Genome Res, 2017. 27(5): p. 824-834.</w:delText>
        </w:r>
        <w:bookmarkEnd w:id="896"/>
      </w:del>
    </w:p>
    <w:p w14:paraId="3E48DBCA" w14:textId="2EA6A9EF" w:rsidR="00ED3422" w:rsidRPr="00BA6D15" w:rsidDel="00ED27B2" w:rsidRDefault="00ED3422" w:rsidP="00235E3B">
      <w:pPr>
        <w:widowControl w:val="0"/>
        <w:autoSpaceDE w:val="0"/>
        <w:autoSpaceDN w:val="0"/>
        <w:adjustRightInd w:val="0"/>
        <w:jc w:val="both"/>
        <w:rPr>
          <w:del w:id="897" w:author="刘 红宾" w:date="2021-04-02T14:33:00Z"/>
          <w:sz w:val="22"/>
          <w:szCs w:val="22"/>
        </w:rPr>
      </w:pPr>
      <w:del w:id="898" w:author="刘 红宾" w:date="2021-04-02T14:33:00Z">
        <w:r w:rsidRPr="00BA6D15" w:rsidDel="00ED27B2">
          <w:rPr>
            <w:color w:val="000000"/>
            <w:sz w:val="22"/>
            <w:szCs w:val="22"/>
          </w:rPr>
          <w:delText>[50].</w:delText>
        </w:r>
        <w:r w:rsidRPr="00BA6D15" w:rsidDel="00ED27B2">
          <w:rPr>
            <w:color w:val="000000"/>
            <w:sz w:val="22"/>
            <w:szCs w:val="22"/>
          </w:rPr>
          <w:tab/>
          <w:delText>Zhao, Z., F. Baltar and G.J. Herndl, Linking extracellular enzymes to phylogeny indicates a predominantly particle-associated lifestyle of deep-sea prokaryotes. Science advances, 2020. 6(16): p. eaaz4354.</w:delText>
        </w:r>
      </w:del>
    </w:p>
    <w:p w14:paraId="0C24A66F" w14:textId="22498FB6" w:rsidR="00ED3422" w:rsidRPr="00BA6D15" w:rsidDel="00ED27B2" w:rsidRDefault="00ED3422" w:rsidP="00235E3B">
      <w:pPr>
        <w:widowControl w:val="0"/>
        <w:autoSpaceDE w:val="0"/>
        <w:autoSpaceDN w:val="0"/>
        <w:adjustRightInd w:val="0"/>
        <w:jc w:val="both"/>
        <w:rPr>
          <w:del w:id="899" w:author="刘 红宾" w:date="2021-04-02T14:33:00Z"/>
          <w:sz w:val="22"/>
          <w:szCs w:val="22"/>
        </w:rPr>
      </w:pPr>
      <w:del w:id="900" w:author="刘 红宾" w:date="2021-04-02T14:33:00Z">
        <w:r w:rsidRPr="00BA6D15" w:rsidDel="00ED27B2">
          <w:rPr>
            <w:color w:val="000000"/>
            <w:sz w:val="22"/>
            <w:szCs w:val="22"/>
          </w:rPr>
          <w:delText>[51].</w:delText>
        </w:r>
        <w:r w:rsidRPr="00BA6D15" w:rsidDel="00ED27B2">
          <w:rPr>
            <w:color w:val="000000"/>
            <w:sz w:val="22"/>
            <w:szCs w:val="22"/>
          </w:rPr>
          <w:tab/>
          <w:delText>Hyatt, D., et al., Prodigal: prokaryotic gene recognition and translation initiation site identification. BMC Bioinformatics, 2010. 11: p. 119.</w:delText>
        </w:r>
      </w:del>
    </w:p>
    <w:p w14:paraId="75119FD3" w14:textId="397D4835" w:rsidR="00ED3422" w:rsidRPr="00BA6D15" w:rsidDel="00ED27B2" w:rsidRDefault="00ED3422" w:rsidP="00235E3B">
      <w:pPr>
        <w:widowControl w:val="0"/>
        <w:autoSpaceDE w:val="0"/>
        <w:autoSpaceDN w:val="0"/>
        <w:adjustRightInd w:val="0"/>
        <w:jc w:val="both"/>
        <w:rPr>
          <w:del w:id="901" w:author="刘 红宾" w:date="2021-04-02T14:33:00Z"/>
          <w:sz w:val="22"/>
          <w:szCs w:val="22"/>
        </w:rPr>
      </w:pPr>
      <w:del w:id="902" w:author="刘 红宾" w:date="2021-04-02T14:33:00Z">
        <w:r w:rsidRPr="00BA6D15" w:rsidDel="00ED27B2">
          <w:rPr>
            <w:color w:val="000000"/>
            <w:sz w:val="22"/>
            <w:szCs w:val="22"/>
          </w:rPr>
          <w:delText>[52].</w:delText>
        </w:r>
        <w:r w:rsidRPr="00BA6D15" w:rsidDel="00ED27B2">
          <w:rPr>
            <w:color w:val="000000"/>
            <w:sz w:val="22"/>
            <w:szCs w:val="22"/>
          </w:rPr>
          <w:tab/>
        </w:r>
        <w:bookmarkStart w:id="903" w:name="_nebAA9DF939_477C_4D99_A7D1_327C5254F00F"/>
        <w:r w:rsidRPr="00BA6D15" w:rsidDel="00ED27B2">
          <w:rPr>
            <w:color w:val="000000"/>
            <w:sz w:val="22"/>
            <w:szCs w:val="22"/>
          </w:rPr>
          <w:delText>Fu, L., et al., CD-HIT: accelerated for clustering the next-generation sequencing data. Bioinformatics, 2012. 28(23): p. 3150-2.</w:delText>
        </w:r>
        <w:bookmarkEnd w:id="903"/>
      </w:del>
    </w:p>
    <w:p w14:paraId="402D6800" w14:textId="503A6B57" w:rsidR="00ED3422" w:rsidRPr="00BA6D15" w:rsidDel="00ED27B2" w:rsidRDefault="00ED3422" w:rsidP="00235E3B">
      <w:pPr>
        <w:widowControl w:val="0"/>
        <w:autoSpaceDE w:val="0"/>
        <w:autoSpaceDN w:val="0"/>
        <w:adjustRightInd w:val="0"/>
        <w:jc w:val="both"/>
        <w:rPr>
          <w:del w:id="904" w:author="刘 红宾" w:date="2021-04-02T14:33:00Z"/>
          <w:sz w:val="22"/>
          <w:szCs w:val="22"/>
        </w:rPr>
      </w:pPr>
      <w:del w:id="905" w:author="刘 红宾" w:date="2021-04-02T14:33:00Z">
        <w:r w:rsidRPr="00BA6D15" w:rsidDel="00ED27B2">
          <w:rPr>
            <w:color w:val="000000"/>
            <w:sz w:val="22"/>
            <w:szCs w:val="22"/>
          </w:rPr>
          <w:delText>[53].</w:delText>
        </w:r>
        <w:r w:rsidRPr="00BA6D15" w:rsidDel="00ED27B2">
          <w:rPr>
            <w:color w:val="000000"/>
            <w:sz w:val="22"/>
            <w:szCs w:val="22"/>
          </w:rPr>
          <w:tab/>
        </w:r>
        <w:bookmarkStart w:id="906" w:name="_neb23A8ED41_BFDA_40DC_A97F_5C4635ED51E0"/>
        <w:r w:rsidRPr="00BA6D15" w:rsidDel="00ED27B2">
          <w:rPr>
            <w:color w:val="000000"/>
            <w:sz w:val="22"/>
            <w:szCs w:val="22"/>
          </w:rPr>
          <w:delText>Clausen, P.T.L.C., F.M. Aarestrup and O. Lund, Rapid and precise alignment of raw reads against redundant databases with KMA. BMC Bioinformatics, 2018. 19(1).</w:delText>
        </w:r>
        <w:bookmarkEnd w:id="906"/>
      </w:del>
    </w:p>
    <w:p w14:paraId="28FB95B4" w14:textId="368EC79C" w:rsidR="00ED3422" w:rsidRPr="00BA6D15" w:rsidDel="00ED27B2" w:rsidRDefault="00ED3422" w:rsidP="00235E3B">
      <w:pPr>
        <w:widowControl w:val="0"/>
        <w:autoSpaceDE w:val="0"/>
        <w:autoSpaceDN w:val="0"/>
        <w:adjustRightInd w:val="0"/>
        <w:jc w:val="both"/>
        <w:rPr>
          <w:del w:id="907" w:author="刘 红宾" w:date="2021-04-02T14:33:00Z"/>
          <w:sz w:val="22"/>
          <w:szCs w:val="22"/>
        </w:rPr>
      </w:pPr>
      <w:del w:id="908" w:author="刘 红宾" w:date="2021-04-02T14:33:00Z">
        <w:r w:rsidRPr="00BA6D15" w:rsidDel="00ED27B2">
          <w:rPr>
            <w:color w:val="000000"/>
            <w:sz w:val="22"/>
            <w:szCs w:val="22"/>
          </w:rPr>
          <w:delText>[54].</w:delText>
        </w:r>
        <w:r w:rsidRPr="00BA6D15" w:rsidDel="00ED27B2">
          <w:rPr>
            <w:color w:val="000000"/>
            <w:sz w:val="22"/>
            <w:szCs w:val="22"/>
          </w:rPr>
          <w:tab/>
          <w:delText>Zhang, H., et al., dbCAN2: a meta server for automated carbohydrate-active enzyme annotation. Nucleic Acids Research, 2018. 46(W1): p. W95-W101.</w:delText>
        </w:r>
      </w:del>
    </w:p>
    <w:p w14:paraId="56AADBBA" w14:textId="777E5275" w:rsidR="00ED3422" w:rsidRPr="00BA6D15" w:rsidDel="00ED27B2" w:rsidRDefault="00ED3422" w:rsidP="00235E3B">
      <w:pPr>
        <w:widowControl w:val="0"/>
        <w:autoSpaceDE w:val="0"/>
        <w:autoSpaceDN w:val="0"/>
        <w:adjustRightInd w:val="0"/>
        <w:jc w:val="both"/>
        <w:rPr>
          <w:del w:id="909" w:author="刘 红宾" w:date="2021-04-02T14:33:00Z"/>
          <w:sz w:val="22"/>
          <w:szCs w:val="22"/>
        </w:rPr>
      </w:pPr>
      <w:del w:id="910" w:author="刘 红宾" w:date="2021-04-02T14:33:00Z">
        <w:r w:rsidRPr="00BA6D15" w:rsidDel="00ED27B2">
          <w:rPr>
            <w:color w:val="000000"/>
            <w:sz w:val="22"/>
            <w:szCs w:val="22"/>
          </w:rPr>
          <w:delText>[55].</w:delText>
        </w:r>
        <w:r w:rsidRPr="00BA6D15" w:rsidDel="00ED27B2">
          <w:rPr>
            <w:color w:val="000000"/>
            <w:sz w:val="22"/>
            <w:szCs w:val="22"/>
          </w:rPr>
          <w:tab/>
        </w:r>
        <w:bookmarkStart w:id="911" w:name="_neb3102899A_AA36_4420_BB31_23C4220CB19D"/>
        <w:r w:rsidRPr="00BA6D15" w:rsidDel="00ED27B2">
          <w:rPr>
            <w:color w:val="000000"/>
            <w:sz w:val="22"/>
            <w:szCs w:val="22"/>
          </w:rPr>
          <w:delText>Nissen, J.N., et al., Improved metagenome binning and assembly using deep variational autoencoders. Nature Biotechnology, 2021.</w:delText>
        </w:r>
        <w:bookmarkEnd w:id="911"/>
      </w:del>
    </w:p>
    <w:p w14:paraId="73BC5764" w14:textId="044265D9" w:rsidR="00ED3422" w:rsidRPr="00BA6D15" w:rsidDel="00ED27B2" w:rsidRDefault="00ED3422" w:rsidP="00235E3B">
      <w:pPr>
        <w:widowControl w:val="0"/>
        <w:autoSpaceDE w:val="0"/>
        <w:autoSpaceDN w:val="0"/>
        <w:adjustRightInd w:val="0"/>
        <w:jc w:val="both"/>
        <w:rPr>
          <w:del w:id="912" w:author="刘 红宾" w:date="2021-04-02T14:33:00Z"/>
          <w:sz w:val="22"/>
          <w:szCs w:val="22"/>
        </w:rPr>
      </w:pPr>
      <w:del w:id="913" w:author="刘 红宾" w:date="2021-04-02T14:33:00Z">
        <w:r w:rsidRPr="00BA6D15" w:rsidDel="00ED27B2">
          <w:rPr>
            <w:color w:val="000000"/>
            <w:sz w:val="22"/>
            <w:szCs w:val="22"/>
          </w:rPr>
          <w:delText>[56].</w:delText>
        </w:r>
        <w:r w:rsidRPr="00BA6D15" w:rsidDel="00ED27B2">
          <w:rPr>
            <w:color w:val="000000"/>
            <w:sz w:val="22"/>
            <w:szCs w:val="22"/>
          </w:rPr>
          <w:tab/>
          <w:delText>Parks, D.H., et al., CheckM: assessing the quality of microbial genomes recovered from isolates, single cells, and metagenomes. Genome Res, 2015. 25(7): p. 1043-55.</w:delText>
        </w:r>
      </w:del>
    </w:p>
    <w:p w14:paraId="1B719BF4" w14:textId="4BA79947" w:rsidR="00ED3422" w:rsidRPr="00BA6D15" w:rsidDel="00ED27B2" w:rsidRDefault="00ED3422" w:rsidP="00235E3B">
      <w:pPr>
        <w:widowControl w:val="0"/>
        <w:autoSpaceDE w:val="0"/>
        <w:autoSpaceDN w:val="0"/>
        <w:adjustRightInd w:val="0"/>
        <w:jc w:val="both"/>
        <w:rPr>
          <w:del w:id="914" w:author="刘 红宾" w:date="2021-04-02T14:33:00Z"/>
          <w:sz w:val="22"/>
          <w:szCs w:val="22"/>
        </w:rPr>
      </w:pPr>
      <w:del w:id="915" w:author="刘 红宾" w:date="2021-04-02T14:33:00Z">
        <w:r w:rsidRPr="00BA6D15" w:rsidDel="00ED27B2">
          <w:rPr>
            <w:color w:val="000000"/>
            <w:sz w:val="22"/>
            <w:szCs w:val="22"/>
          </w:rPr>
          <w:delText>[57].</w:delText>
        </w:r>
        <w:r w:rsidRPr="00BA6D15" w:rsidDel="00ED27B2">
          <w:rPr>
            <w:color w:val="000000"/>
            <w:sz w:val="22"/>
            <w:szCs w:val="22"/>
          </w:rPr>
          <w:tab/>
        </w:r>
        <w:bookmarkStart w:id="916" w:name="_neb3C16B855_B8D2_472E_B241_9B7E644B392E"/>
        <w:r w:rsidRPr="00BA6D15" w:rsidDel="00ED27B2">
          <w:rPr>
            <w:color w:val="000000"/>
            <w:sz w:val="22"/>
            <w:szCs w:val="22"/>
          </w:rPr>
          <w:delText>Chaumeil, P.A., et al., GTDB-Tk: a toolkit to classify genomes with the Genome Taxonomy Database. Bioinformatics, 2019.</w:delText>
        </w:r>
        <w:bookmarkEnd w:id="916"/>
      </w:del>
    </w:p>
    <w:p w14:paraId="7078A698" w14:textId="59E50017" w:rsidR="00ED3422" w:rsidRPr="00BA6D15" w:rsidDel="00ED27B2" w:rsidRDefault="00ED3422" w:rsidP="00235E3B">
      <w:pPr>
        <w:widowControl w:val="0"/>
        <w:autoSpaceDE w:val="0"/>
        <w:autoSpaceDN w:val="0"/>
        <w:adjustRightInd w:val="0"/>
        <w:jc w:val="both"/>
        <w:rPr>
          <w:del w:id="917" w:author="刘 红宾" w:date="2021-04-02T14:33:00Z"/>
          <w:sz w:val="22"/>
          <w:szCs w:val="22"/>
        </w:rPr>
      </w:pPr>
      <w:del w:id="918" w:author="刘 红宾" w:date="2021-04-02T14:33:00Z">
        <w:r w:rsidRPr="00BA6D15" w:rsidDel="00ED27B2">
          <w:rPr>
            <w:color w:val="000000"/>
            <w:sz w:val="22"/>
            <w:szCs w:val="22"/>
          </w:rPr>
          <w:delText>[58].</w:delText>
        </w:r>
        <w:r w:rsidRPr="00BA6D15" w:rsidDel="00ED27B2">
          <w:rPr>
            <w:color w:val="000000"/>
            <w:sz w:val="22"/>
            <w:szCs w:val="22"/>
          </w:rPr>
          <w:tab/>
          <w:delText>Stewart, R.D., et al., Open prediction of polysaccharide utilisation loci (PUL) in 5414 public Bacteroidetes genomes using PULpy. bioRxiv, 2018: p. 421024.</w:delText>
        </w:r>
      </w:del>
    </w:p>
    <w:p w14:paraId="0A6D09CF" w14:textId="01CC6F2D" w:rsidR="00465321" w:rsidRPr="00BA6D15" w:rsidDel="00CB29A1" w:rsidRDefault="00434C87" w:rsidP="00465321">
      <w:pPr>
        <w:widowControl w:val="0"/>
        <w:autoSpaceDE w:val="0"/>
        <w:autoSpaceDN w:val="0"/>
        <w:adjustRightInd w:val="0"/>
        <w:jc w:val="both"/>
        <w:rPr>
          <w:del w:id="919" w:author="刘 红宾" w:date="2021-04-04T22:33:00Z"/>
          <w:color w:val="000000"/>
          <w:sz w:val="22"/>
          <w:szCs w:val="22"/>
        </w:rPr>
      </w:pPr>
      <w:r w:rsidRPr="00BA6D15">
        <w:rPr>
          <w:color w:val="000000"/>
          <w:sz w:val="22"/>
          <w:szCs w:val="22"/>
        </w:rPr>
        <w:fldChar w:fldCharType="end"/>
      </w:r>
    </w:p>
    <w:p w14:paraId="72917647" w14:textId="45132389" w:rsidR="008E0CF9" w:rsidRPr="00CB29A1" w:rsidRDefault="008E0CF9">
      <w:pPr>
        <w:widowControl w:val="0"/>
        <w:autoSpaceDE w:val="0"/>
        <w:autoSpaceDN w:val="0"/>
        <w:adjustRightInd w:val="0"/>
        <w:jc w:val="both"/>
        <w:rPr>
          <w:rFonts w:eastAsiaTheme="minorEastAsia"/>
          <w:color w:val="000000"/>
          <w:sz w:val="22"/>
          <w:szCs w:val="22"/>
          <w:rPrChange w:id="920" w:author="刘 红宾" w:date="2021-04-04T22:33:00Z">
            <w:rPr>
              <w:color w:val="000000"/>
              <w:sz w:val="22"/>
              <w:szCs w:val="22"/>
            </w:rPr>
          </w:rPrChange>
        </w:rPr>
        <w:pPrChange w:id="921" w:author="刘 红宾" w:date="2021-04-04T22:33:00Z">
          <w:pPr>
            <w:jc w:val="both"/>
          </w:pPr>
        </w:pPrChange>
      </w:pPr>
    </w:p>
    <w:sectPr w:rsidR="008E0CF9" w:rsidRPr="00CB29A1"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刘 红宾" w:date="2021-04-04T09:56:00Z" w:initials="刘">
    <w:p w14:paraId="0056030E" w14:textId="2427CA5D" w:rsidR="00A0785A" w:rsidRDefault="00A0785A">
      <w:pPr>
        <w:pStyle w:val="CommentText"/>
      </w:pPr>
      <w:r>
        <w:rPr>
          <w:rStyle w:val="CommentReference"/>
        </w:rPr>
        <w:annotationRef/>
      </w:r>
      <w:r w:rsidRPr="004B32B1">
        <w:rPr>
          <w:rFonts w:eastAsiaTheme="minorEastAsia"/>
        </w:rPr>
        <w:t>Weak data support</w:t>
      </w:r>
    </w:p>
  </w:comment>
  <w:comment w:id="14" w:author="刘 红宾" w:date="2021-04-04T09:57:00Z" w:initials="刘">
    <w:p w14:paraId="79CF3636" w14:textId="72A87F6B" w:rsidR="00A0785A" w:rsidRPr="00315527" w:rsidRDefault="00A0785A">
      <w:pPr>
        <w:pStyle w:val="CommentText"/>
        <w:rPr>
          <w:rFonts w:eastAsiaTheme="minorEastAsia"/>
        </w:rPr>
      </w:pPr>
      <w:r>
        <w:rPr>
          <w:rStyle w:val="CommentReference"/>
        </w:rPr>
        <w:annotationRef/>
      </w:r>
      <w:r>
        <w:rPr>
          <w:rFonts w:eastAsiaTheme="minorEastAsia"/>
        </w:rPr>
        <w:t>Not understand</w:t>
      </w:r>
    </w:p>
  </w:comment>
  <w:comment w:id="16" w:author="刘 红宾" w:date="2021-04-02T16:11:00Z" w:initials="刘">
    <w:p w14:paraId="36C52404" w14:textId="66035A4F" w:rsidR="00A0785A" w:rsidRDefault="00A0785A">
      <w:pPr>
        <w:pStyle w:val="CommentText"/>
      </w:pPr>
      <w:r w:rsidRPr="00407BA0">
        <w:rPr>
          <w:rFonts w:eastAsia="SimSun" w:cs="SimSun" w:hint="eastAsia"/>
        </w:rPr>
        <w:t>菌群的个性化特点提的</w:t>
      </w:r>
      <w:r w:rsidRPr="00407BA0">
        <w:rPr>
          <w:rStyle w:val="CommentReference"/>
        </w:rPr>
        <w:annotationRef/>
      </w:r>
      <w:r w:rsidRPr="00407BA0">
        <w:rPr>
          <w:rFonts w:eastAsia="SimSun" w:cs="SimSun" w:hint="eastAsia"/>
        </w:rPr>
        <w:t>有点太早？</w:t>
      </w:r>
      <w:r w:rsidRPr="00407BA0">
        <w:rPr>
          <w:rFonts w:eastAsia="SimSun" w:cs="SimSun"/>
        </w:rPr>
        <w:t xml:space="preserve"> </w:t>
      </w:r>
    </w:p>
  </w:comment>
  <w:comment w:id="41" w:author="Chen Liao" w:date="2021-03-30T00:19:00Z" w:initials="MOU">
    <w:p w14:paraId="664E3FEC" w14:textId="39506D37" w:rsidR="00A0785A" w:rsidRDefault="00A0785A">
      <w:pPr>
        <w:pStyle w:val="CommentText"/>
      </w:pPr>
      <w:r>
        <w:rPr>
          <w:rStyle w:val="CommentReference"/>
        </w:rPr>
        <w:annotationRef/>
      </w:r>
      <w:r w:rsidRPr="000A49A1">
        <w:t>https://www.nature.com/articles/s41575-019-0157-3</w:t>
      </w:r>
    </w:p>
  </w:comment>
  <w:comment w:id="42" w:author="Chen Liao" w:date="2021-03-30T00:19:00Z" w:initials="MOU">
    <w:p w14:paraId="4B8CD1EE" w14:textId="05B56B11" w:rsidR="00A0785A" w:rsidRDefault="00A0785A">
      <w:pPr>
        <w:pStyle w:val="CommentText"/>
      </w:pPr>
      <w:r>
        <w:rPr>
          <w:rStyle w:val="CommentReference"/>
        </w:rPr>
        <w:annotationRef/>
      </w:r>
      <w:r w:rsidRPr="00572F3F">
        <w:t>https://www.cell.com/cell/fulltext/S0092-8674(16)30592-X?_returnURL=https%3A%2F%2Flinkinghub.elsevier.com%2Fretrieve%2Fpii%2FS009286741630592X%3Fshowall%3Dtrue</w:t>
      </w:r>
    </w:p>
  </w:comment>
  <w:comment w:id="48" w:author="Chen Liao" w:date="2021-03-30T00:22:00Z" w:initials="MOU">
    <w:p w14:paraId="33D42258" w14:textId="77777777" w:rsidR="00A0785A" w:rsidRDefault="00A0785A" w:rsidP="003F25B5">
      <w:pPr>
        <w:pStyle w:val="CommentText"/>
      </w:pPr>
      <w:r>
        <w:rPr>
          <w:rStyle w:val="CommentReference"/>
        </w:rPr>
        <w:annotationRef/>
      </w:r>
      <w:r w:rsidRPr="00C012F6">
        <w:t>https://ashpublications.org/blood/article-abstract/136/1/130/456031/The-microbe-derived-short-chain-fatty-acids?redirectedFrom=fulltext</w:t>
      </w:r>
    </w:p>
    <w:p w14:paraId="78D687EF" w14:textId="6C366993" w:rsidR="00A0785A" w:rsidRDefault="00A0785A">
      <w:pPr>
        <w:pStyle w:val="CommentText"/>
      </w:pPr>
    </w:p>
  </w:comment>
  <w:comment w:id="55" w:author="Chen Liao" w:date="2021-03-30T00:22:00Z" w:initials="MOU">
    <w:p w14:paraId="7005283B" w14:textId="77777777" w:rsidR="00A0785A" w:rsidRDefault="00A0785A" w:rsidP="00911BCB">
      <w:pPr>
        <w:pStyle w:val="CommentText"/>
      </w:pPr>
      <w:r>
        <w:rPr>
          <w:rStyle w:val="CommentReference"/>
        </w:rPr>
        <w:annotationRef/>
      </w:r>
      <w:proofErr w:type="spellStart"/>
      <w:r>
        <w:t>Vandeputte</w:t>
      </w:r>
      <w:proofErr w:type="spellEnd"/>
      <w:r>
        <w:t xml:space="preserve">, D., et al., Prebiotic inulin-type </w:t>
      </w:r>
      <w:proofErr w:type="spellStart"/>
      <w:r>
        <w:t>fructans</w:t>
      </w:r>
      <w:proofErr w:type="spellEnd"/>
      <w:r>
        <w:t xml:space="preserve"> induce specific changes in the human gut microbiota. Gut, 2017: p. gutjnl-2016-313271.</w:t>
      </w:r>
    </w:p>
    <w:p w14:paraId="10E5529A" w14:textId="77777777" w:rsidR="00A0785A" w:rsidRDefault="00A0785A" w:rsidP="00911BCB">
      <w:pPr>
        <w:pStyle w:val="CommentText"/>
      </w:pPr>
      <w:r>
        <w:t xml:space="preserve">Chambers, E.S., et al., Dietary supplementation with inulin-propionate ester or inulin improves insulin sensitivity in adults with overweight and obesity with distinct effects on the gut microbiota, plasma metabolome and systemic inflammatory responses: a </w:t>
      </w:r>
      <w:proofErr w:type="spellStart"/>
      <w:r>
        <w:t>randomised</w:t>
      </w:r>
      <w:proofErr w:type="spellEnd"/>
      <w:r>
        <w:t xml:space="preserve"> cross-over trial. Gut, 2019: p. gutjnl-2019-318424.</w:t>
      </w:r>
    </w:p>
    <w:p w14:paraId="489E9877" w14:textId="77777777" w:rsidR="00A0785A" w:rsidRDefault="00A0785A" w:rsidP="00911BCB">
      <w:pPr>
        <w:pStyle w:val="CommentText"/>
      </w:pPr>
      <w:r>
        <w:t xml:space="preserve">Healey, G., et al., Habitual dietary </w:t>
      </w:r>
      <w:proofErr w:type="spellStart"/>
      <w:r>
        <w:t>fibre</w:t>
      </w:r>
      <w:proofErr w:type="spellEnd"/>
      <w:r>
        <w:t xml:space="preserve"> intake influences gut microbiota response to an </w:t>
      </w:r>
      <w:proofErr w:type="spellStart"/>
      <w:r>
        <w:t>inulin</w:t>
      </w:r>
      <w:proofErr w:type="spellEnd"/>
      <w:r>
        <w:t xml:space="preserve">-type </w:t>
      </w:r>
      <w:proofErr w:type="spellStart"/>
      <w:r>
        <w:t>fructan</w:t>
      </w:r>
      <w:proofErr w:type="spellEnd"/>
      <w:r>
        <w:t xml:space="preserve"> prebiotic: a </w:t>
      </w:r>
      <w:proofErr w:type="spellStart"/>
      <w:r>
        <w:t>randomised</w:t>
      </w:r>
      <w:proofErr w:type="spellEnd"/>
      <w:r>
        <w:t>, double-blind, placebo-controlled, cross-over, human intervention study. British Journal of Nutrition, 2018. 119(2): p. 176-189.</w:t>
      </w:r>
    </w:p>
    <w:p w14:paraId="6135A765" w14:textId="074BE1C1" w:rsidR="00A0785A" w:rsidRDefault="00A0785A" w:rsidP="00911BCB">
      <w:pPr>
        <w:pStyle w:val="CommentText"/>
      </w:pPr>
      <w:r>
        <w:t xml:space="preserve">Baxter, N.T., et al., Dynamics of Human Gut Microbiota and Short-Chain Fatty Acids in Response to Dietary Interventions with Three Fermentable Fibers. </w:t>
      </w:r>
      <w:proofErr w:type="spellStart"/>
      <w:r>
        <w:t>MBio</w:t>
      </w:r>
      <w:proofErr w:type="spellEnd"/>
      <w:r>
        <w:t>, 2019. 10(1).</w:t>
      </w:r>
    </w:p>
  </w:comment>
  <w:comment w:id="56" w:author="Chen Liao" w:date="2021-03-30T00:23:00Z" w:initials="MOU">
    <w:p w14:paraId="78AB8A53" w14:textId="77777777" w:rsidR="00A0785A" w:rsidRDefault="00A0785A" w:rsidP="00D52BAF">
      <w:pPr>
        <w:pStyle w:val="CommentText"/>
      </w:pPr>
      <w:r>
        <w:rPr>
          <w:rStyle w:val="CommentReference"/>
        </w:rPr>
        <w:annotationRef/>
      </w:r>
      <w:r w:rsidRPr="00227B03">
        <w:t>https://www.cell.com/cell/fulltext/S0092-8674(16)30592-X?_returnURL=https%3A%2F%2Flinkinghub.elsevier.com%2Fretrieve%2Fpii%2FS009286741630592X%3Fshowall%3Dtrue</w:t>
      </w:r>
    </w:p>
    <w:p w14:paraId="736BDC20" w14:textId="67E67AAD" w:rsidR="00A0785A" w:rsidRDefault="00A0785A">
      <w:pPr>
        <w:pStyle w:val="CommentText"/>
      </w:pPr>
    </w:p>
  </w:comment>
  <w:comment w:id="75" w:author="Chen Liao" w:date="2021-03-26T22:17:00Z" w:initials="MOU">
    <w:p w14:paraId="116ABA1F" w14:textId="456E8F3F" w:rsidR="00A0785A" w:rsidRDefault="00A0785A">
      <w:pPr>
        <w:pStyle w:val="CommentText"/>
      </w:pPr>
      <w:r>
        <w:rPr>
          <w:rStyle w:val="CommentReference"/>
        </w:rPr>
        <w:annotationRef/>
      </w:r>
      <w:r w:rsidRPr="00875484">
        <w:t>https://aem.asm.org/content/71/7/3692</w:t>
      </w:r>
    </w:p>
  </w:comment>
  <w:comment w:id="133" w:author="刘 红宾" w:date="2021-04-02T17:00:00Z" w:initials="刘">
    <w:p w14:paraId="1B0535F7" w14:textId="76AD5198" w:rsidR="00A0785A" w:rsidRPr="00CA793A" w:rsidRDefault="00A0785A">
      <w:pPr>
        <w:pStyle w:val="CommentText"/>
        <w:rPr>
          <w:rFonts w:eastAsiaTheme="minorEastAsia"/>
        </w:rPr>
      </w:pPr>
      <w:r>
        <w:rPr>
          <w:rStyle w:val="CommentReference"/>
        </w:rPr>
        <w:annotationRef/>
      </w:r>
      <w:r>
        <w:rPr>
          <w:rFonts w:eastAsiaTheme="minorEastAsia" w:hint="eastAsia"/>
        </w:rPr>
        <w:t>?</w:t>
      </w:r>
      <w:r>
        <w:rPr>
          <w:rFonts w:eastAsiaTheme="minorEastAsia"/>
        </w:rPr>
        <w:t xml:space="preserve">? </w:t>
      </w:r>
      <w:proofErr w:type="gramStart"/>
      <w:r>
        <w:rPr>
          <w:rFonts w:eastAsiaTheme="minorEastAsia"/>
        </w:rPr>
        <w:t>e.g.</w:t>
      </w:r>
      <w:proofErr w:type="gramEnd"/>
      <w:r>
        <w:rPr>
          <w:rFonts w:eastAsiaTheme="minorEastAsia"/>
        </w:rPr>
        <w:t xml:space="preserve"> enterotype</w:t>
      </w:r>
    </w:p>
  </w:comment>
  <w:comment w:id="284" w:author="刘 红宾" w:date="2021-04-02T20:53:00Z" w:initials="刘">
    <w:p w14:paraId="579563FA" w14:textId="6EFA06EC" w:rsidR="00A0785A" w:rsidRPr="00EE34BF" w:rsidRDefault="00A0785A">
      <w:pPr>
        <w:pStyle w:val="CommentText"/>
        <w:rPr>
          <w:rFonts w:eastAsiaTheme="minorEastAsia"/>
        </w:rPr>
      </w:pPr>
      <w:r>
        <w:rPr>
          <w:rStyle w:val="CommentReference"/>
        </w:rPr>
        <w:annotationRef/>
      </w:r>
      <w:r>
        <w:rPr>
          <w:rFonts w:eastAsiaTheme="minorEastAsia" w:hint="eastAsia"/>
        </w:rPr>
        <w:t>w</w:t>
      </w:r>
      <w:r>
        <w:rPr>
          <w:rFonts w:eastAsiaTheme="minorEastAsia"/>
        </w:rPr>
        <w:t>hy not observed in other vendors, if caused by downstream cross-feeders</w:t>
      </w:r>
    </w:p>
  </w:comment>
  <w:comment w:id="299" w:author="刘 红宾" w:date="2021-04-02T21:12:00Z" w:initials="刘">
    <w:p w14:paraId="3668B797" w14:textId="77777777" w:rsidR="00A0785A" w:rsidRDefault="00A0785A">
      <w:pPr>
        <w:pStyle w:val="CommentText"/>
        <w:rPr>
          <w:rFonts w:ascii="MyriadPro-Regular" w:hAnsi="MyriadPro-Regular"/>
          <w:color w:val="242021"/>
          <w:sz w:val="18"/>
          <w:szCs w:val="18"/>
        </w:rPr>
      </w:pPr>
      <w:r>
        <w:rPr>
          <w:rStyle w:val="CommentReference"/>
        </w:rPr>
        <w:annotationRef/>
      </w:r>
      <w:r>
        <w:rPr>
          <w:rFonts w:eastAsiaTheme="minorEastAsia" w:hint="eastAsia"/>
        </w:rPr>
        <w:t>m</w:t>
      </w:r>
      <w:r>
        <w:rPr>
          <w:rFonts w:eastAsiaTheme="minorEastAsia"/>
        </w:rPr>
        <w:t xml:space="preserve">ight associated with the </w:t>
      </w:r>
      <w:r w:rsidRPr="00ED39CE">
        <w:rPr>
          <w:rFonts w:eastAsiaTheme="minorEastAsia"/>
        </w:rPr>
        <w:t>character</w:t>
      </w:r>
      <w:r>
        <w:rPr>
          <w:rFonts w:eastAsiaTheme="minorEastAsia"/>
        </w:rPr>
        <w:t xml:space="preserve"> of resistant starch, a fiber </w:t>
      </w:r>
      <w:r w:rsidRPr="00ED39CE">
        <w:rPr>
          <w:rFonts w:ascii="MyriadPro-Regular" w:hAnsi="MyriadPro-Regular"/>
          <w:color w:val="242021"/>
          <w:sz w:val="18"/>
          <w:szCs w:val="18"/>
        </w:rPr>
        <w:t>that many bacteria have the ability to utilize</w:t>
      </w:r>
      <w:r>
        <w:rPr>
          <w:rFonts w:ascii="MyriadPro-Regular" w:hAnsi="MyriadPro-Regular"/>
          <w:color w:val="242021"/>
          <w:sz w:val="18"/>
          <w:szCs w:val="18"/>
        </w:rPr>
        <w:t>.</w:t>
      </w:r>
    </w:p>
    <w:p w14:paraId="4232799F" w14:textId="1F08F9ED" w:rsidR="00A0785A" w:rsidRPr="00ED39CE" w:rsidRDefault="00A0785A">
      <w:pPr>
        <w:pStyle w:val="CommentText"/>
        <w:rPr>
          <w:rFonts w:eastAsiaTheme="minorEastAsia"/>
        </w:rPr>
      </w:pPr>
    </w:p>
  </w:comment>
  <w:comment w:id="319" w:author="刘 红宾" w:date="2021-04-03T11:18:00Z" w:initials="刘">
    <w:p w14:paraId="167CCCA0" w14:textId="5985634C" w:rsidR="00A0785A" w:rsidRPr="00BC55EC" w:rsidRDefault="00A0785A">
      <w:pPr>
        <w:pStyle w:val="CommentText"/>
        <w:rPr>
          <w:rFonts w:eastAsiaTheme="minorEastAsia"/>
        </w:rPr>
      </w:pPr>
      <w:r>
        <w:rPr>
          <w:rStyle w:val="CommentReference"/>
        </w:rPr>
        <w:annotationRef/>
      </w:r>
      <w:r>
        <w:rPr>
          <w:rFonts w:eastAsiaTheme="minorEastAsia"/>
        </w:rPr>
        <w:t>where is the analysis result for this?</w:t>
      </w:r>
    </w:p>
  </w:comment>
  <w:comment w:id="346" w:author="Chen Liao" w:date="2021-03-28T07:23:00Z" w:initials="MOU">
    <w:p w14:paraId="4F0929FE" w14:textId="2A172591" w:rsidR="00A0785A" w:rsidRDefault="00A0785A">
      <w:pPr>
        <w:pStyle w:val="CommentText"/>
      </w:pPr>
      <w:r>
        <w:rPr>
          <w:rStyle w:val="CommentReference"/>
        </w:rPr>
        <w:annotationRef/>
      </w:r>
      <w:r w:rsidRPr="00AE0E57">
        <w:t>https://mbio.asm.org/content/5/2/e00889-14</w:t>
      </w:r>
    </w:p>
  </w:comment>
  <w:comment w:id="410" w:author="刘 红宾" w:date="2021-04-04T17:09:00Z" w:initials="刘">
    <w:p w14:paraId="14B95E1A" w14:textId="3DBE7822" w:rsidR="00A0785A" w:rsidRDefault="00A0785A">
      <w:pPr>
        <w:pStyle w:val="CommentText"/>
        <w:rPr>
          <w:rFonts w:eastAsiaTheme="minorEastAsia"/>
        </w:rPr>
      </w:pPr>
      <w:r>
        <w:rPr>
          <w:rStyle w:val="CommentReference"/>
        </w:rPr>
        <w:annotationRef/>
      </w:r>
      <w:r>
        <w:rPr>
          <w:rFonts w:eastAsiaTheme="minorEastAsia" w:hint="eastAsia"/>
        </w:rPr>
        <w:t>这个猜测需要慎重些，依据以往的文献，肠道对</w:t>
      </w:r>
      <w:r>
        <w:rPr>
          <w:rFonts w:eastAsiaTheme="minorEastAsia" w:hint="eastAsia"/>
        </w:rPr>
        <w:t>S</w:t>
      </w:r>
      <w:r>
        <w:rPr>
          <w:rFonts w:eastAsiaTheme="minorEastAsia"/>
        </w:rPr>
        <w:t>CFA</w:t>
      </w:r>
      <w:r>
        <w:rPr>
          <w:rFonts w:eastAsiaTheme="minorEastAsia" w:hint="eastAsia"/>
        </w:rPr>
        <w:t>的吸收是线性的，所以即使只有</w:t>
      </w:r>
      <w:r>
        <w:rPr>
          <w:rFonts w:eastAsiaTheme="minorEastAsia" w:hint="eastAsia"/>
        </w:rPr>
        <w:t>5%</w:t>
      </w:r>
      <w:r>
        <w:rPr>
          <w:rFonts w:eastAsiaTheme="minorEastAsia" w:hint="eastAsia"/>
        </w:rPr>
        <w:t>被排出粪便，其变化也是可以代表</w:t>
      </w:r>
      <w:proofErr w:type="spellStart"/>
      <w:r>
        <w:rPr>
          <w:rFonts w:eastAsiaTheme="minorEastAsia" w:hint="eastAsia"/>
        </w:rPr>
        <w:t>scfa</w:t>
      </w:r>
      <w:proofErr w:type="spellEnd"/>
      <w:r>
        <w:rPr>
          <w:rFonts w:eastAsiaTheme="minorEastAsia" w:hint="eastAsia"/>
        </w:rPr>
        <w:t xml:space="preserve"> production</w:t>
      </w:r>
      <w:r>
        <w:rPr>
          <w:rFonts w:eastAsiaTheme="minorEastAsia" w:hint="eastAsia"/>
        </w:rPr>
        <w:t>的变化</w:t>
      </w:r>
    </w:p>
    <w:p w14:paraId="60266004" w14:textId="2F582504" w:rsidR="00A0785A" w:rsidRDefault="00D96D13">
      <w:pPr>
        <w:pStyle w:val="CommentText"/>
        <w:rPr>
          <w:rFonts w:eastAsiaTheme="minorEastAsia"/>
        </w:rPr>
      </w:pPr>
      <w:hyperlink r:id="rId1" w:history="1">
        <w:r w:rsidR="00A0785A" w:rsidRPr="003D624F">
          <w:rPr>
            <w:rStyle w:val="Hyperlink"/>
            <w:rFonts w:eastAsiaTheme="minorEastAsia"/>
          </w:rPr>
          <w:t>https://pubmed.ncbi.nlm.nih.gov/2907427/</w:t>
        </w:r>
      </w:hyperlink>
    </w:p>
    <w:p w14:paraId="77360430" w14:textId="0A044060" w:rsidR="00A0785A" w:rsidRPr="00562BA4" w:rsidRDefault="00A0785A">
      <w:pPr>
        <w:pStyle w:val="CommentText"/>
        <w:rPr>
          <w:rFonts w:eastAsiaTheme="minorEastAsia"/>
        </w:rPr>
      </w:pPr>
    </w:p>
  </w:comment>
  <w:comment w:id="431" w:author="刘 红宾" w:date="2021-04-04T22:39:00Z" w:initials="刘">
    <w:p w14:paraId="06A987DE" w14:textId="77777777" w:rsidR="00A0785A" w:rsidRDefault="00A0785A">
      <w:pPr>
        <w:pStyle w:val="CommentText"/>
        <w:rPr>
          <w:rFonts w:asciiTheme="minorEastAsia" w:eastAsiaTheme="minorEastAsia" w:hAnsiTheme="minorEastAsia"/>
        </w:rPr>
      </w:pPr>
      <w:r>
        <w:rPr>
          <w:rStyle w:val="CommentReference"/>
        </w:rPr>
        <w:annotationRef/>
      </w:r>
      <w:r>
        <w:rPr>
          <w:rFonts w:asciiTheme="minorEastAsia" w:eastAsiaTheme="minorEastAsia" w:hAnsiTheme="minorEastAsia"/>
        </w:rPr>
        <w:t>compare with this paper?</w:t>
      </w:r>
    </w:p>
    <w:p w14:paraId="01ABC269" w14:textId="1BC7612B" w:rsidR="00A0785A" w:rsidRPr="00A0785A" w:rsidRDefault="00D96D13">
      <w:pPr>
        <w:pStyle w:val="CommentText"/>
      </w:pPr>
      <w:hyperlink r:id="rId2" w:history="1">
        <w:r w:rsidR="00B545CD">
          <w:rPr>
            <w:rStyle w:val="Hyperlink"/>
          </w:rPr>
          <w:t>https://genomemedicine.biomedcentral.com/articles/10.1186/s13073-020-00758-x</w:t>
        </w:r>
      </w:hyperlink>
    </w:p>
  </w:comment>
  <w:comment w:id="466" w:author="刘 红宾" w:date="2021-04-04T17:27:00Z" w:initials="刘">
    <w:p w14:paraId="1659EB22" w14:textId="579067B0" w:rsidR="00A0785A" w:rsidRDefault="00A0785A">
      <w:pPr>
        <w:pStyle w:val="CommentText"/>
        <w:rPr>
          <w:rFonts w:eastAsiaTheme="minorEastAsia"/>
        </w:rPr>
      </w:pPr>
      <w:r>
        <w:rPr>
          <w:rStyle w:val="CommentReference"/>
        </w:rPr>
        <w:annotationRef/>
      </w:r>
      <w:r>
        <w:rPr>
          <w:rFonts w:eastAsiaTheme="minorEastAsia" w:hint="eastAsia"/>
        </w:rPr>
        <w:t>b</w:t>
      </w:r>
      <w:r>
        <w:rPr>
          <w:rFonts w:eastAsiaTheme="minorEastAsia"/>
        </w:rPr>
        <w:t>ridges:</w:t>
      </w:r>
    </w:p>
    <w:p w14:paraId="7CB995B1" w14:textId="4EB1CBC9" w:rsidR="00A0785A" w:rsidRDefault="00A0785A">
      <w:pPr>
        <w:pStyle w:val="CommentText"/>
        <w:rPr>
          <w:rFonts w:eastAsiaTheme="minorEastAsia"/>
        </w:rPr>
      </w:pPr>
      <w:r>
        <w:rPr>
          <w:rFonts w:eastAsiaTheme="minorEastAsia" w:hint="eastAsia"/>
        </w:rPr>
        <w:t>n</w:t>
      </w:r>
      <w:r>
        <w:rPr>
          <w:rFonts w:eastAsiaTheme="minorEastAsia"/>
        </w:rPr>
        <w:t>ow: different abundance of responders in baseline ---&gt; different dynamics of responders ---&gt; qPCR</w:t>
      </w:r>
    </w:p>
    <w:p w14:paraId="15E3CA85" w14:textId="77777777" w:rsidR="00A0785A" w:rsidRDefault="00A0785A">
      <w:pPr>
        <w:pStyle w:val="CommentText"/>
        <w:rPr>
          <w:rFonts w:eastAsiaTheme="minorEastAsia"/>
        </w:rPr>
      </w:pPr>
    </w:p>
    <w:p w14:paraId="5FFE5362" w14:textId="77777777" w:rsidR="00A0785A" w:rsidRDefault="00A0785A">
      <w:pPr>
        <w:pStyle w:val="CommentText"/>
        <w:rPr>
          <w:rFonts w:eastAsiaTheme="minorEastAsia"/>
        </w:rPr>
      </w:pPr>
      <w:r>
        <w:rPr>
          <w:rFonts w:eastAsiaTheme="minorEastAsia"/>
        </w:rPr>
        <w:t>? maybe better one:</w:t>
      </w:r>
    </w:p>
    <w:p w14:paraId="0E2484CB" w14:textId="1D468608" w:rsidR="00A0785A" w:rsidRPr="00713AFC" w:rsidRDefault="00A0785A">
      <w:pPr>
        <w:pStyle w:val="CommentText"/>
        <w:rPr>
          <w:rFonts w:eastAsiaTheme="minorEastAsia"/>
        </w:rPr>
      </w:pPr>
      <w:r>
        <w:rPr>
          <w:rFonts w:eastAsiaTheme="minorEastAsia"/>
        </w:rPr>
        <w:t>different abundance of bacteria (not necessary responders) in baseline ---&gt; different dynamics of responders ---&gt; qPCR + 20% bacteria having baseline-dependency response</w:t>
      </w:r>
    </w:p>
  </w:comment>
  <w:comment w:id="467" w:author="刘 红宾" w:date="2021-04-04T17:20:00Z" w:initials="刘">
    <w:p w14:paraId="3CAF9CFF" w14:textId="69CB517F" w:rsidR="00A0785A" w:rsidRPr="00713AFC" w:rsidRDefault="00A0785A" w:rsidP="00713AFC">
      <w:pPr>
        <w:pStyle w:val="CommentText"/>
        <w:rPr>
          <w:rFonts w:eastAsiaTheme="minorEastAsia"/>
        </w:rPr>
      </w:pPr>
      <w:r>
        <w:rPr>
          <w:rStyle w:val="CommentReference"/>
        </w:rPr>
        <w:annotationRef/>
      </w:r>
      <w:r>
        <w:rPr>
          <w:rFonts w:eastAsiaTheme="minorEastAsia" w:hint="eastAsia"/>
        </w:rPr>
        <w:t>t</w:t>
      </w:r>
      <w:r>
        <w:rPr>
          <w:rFonts w:eastAsiaTheme="minorEastAsia"/>
        </w:rPr>
        <w:t xml:space="preserve">he correlation heatmap between baseline responders and the 20% bacteria with individualized </w:t>
      </w:r>
      <w:proofErr w:type="spellStart"/>
      <w:r>
        <w:rPr>
          <w:rFonts w:eastAsiaTheme="minorEastAsia"/>
        </w:rPr>
        <w:t>reponse</w:t>
      </w:r>
      <w:proofErr w:type="spellEnd"/>
      <w:r>
        <w:rPr>
          <w:rFonts w:eastAsiaTheme="minorEastAsia"/>
        </w:rPr>
        <w:t xml:space="preserve"> maybe will be an alternative evidence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56030E" w15:done="0"/>
  <w15:commentEx w15:paraId="79CF3636" w15:done="0"/>
  <w15:commentEx w15:paraId="36C52404" w15:done="0"/>
  <w15:commentEx w15:paraId="664E3FEC" w15:done="0"/>
  <w15:commentEx w15:paraId="4B8CD1EE" w15:done="0"/>
  <w15:commentEx w15:paraId="78D687EF" w15:done="0"/>
  <w15:commentEx w15:paraId="6135A765" w15:done="0"/>
  <w15:commentEx w15:paraId="736BDC20" w15:done="0"/>
  <w15:commentEx w15:paraId="116ABA1F" w15:done="0"/>
  <w15:commentEx w15:paraId="1B0535F7" w15:done="0"/>
  <w15:commentEx w15:paraId="579563FA" w15:done="0"/>
  <w15:commentEx w15:paraId="4232799F" w15:done="0"/>
  <w15:commentEx w15:paraId="167CCCA0" w15:done="0"/>
  <w15:commentEx w15:paraId="4F0929FE" w15:done="0"/>
  <w15:commentEx w15:paraId="77360430" w15:done="0"/>
  <w15:commentEx w15:paraId="01ABC269" w15:done="0"/>
  <w15:commentEx w15:paraId="0E2484CB" w15:done="0"/>
  <w15:commentEx w15:paraId="3CAF9C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40BCF" w16cex:dateUtc="2021-04-04T01:56:00Z"/>
  <w16cex:commentExtensible w16cex:durableId="24140C17" w16cex:dateUtc="2021-04-04T01:57:00Z"/>
  <w16cex:commentExtensible w16cex:durableId="2411C0A9" w16cex:dateUtc="2021-04-02T08:11:00Z"/>
  <w16cex:commentExtensible w16cex:durableId="240CED08" w16cex:dateUtc="2021-03-30T04:19:00Z"/>
  <w16cex:commentExtensible w16cex:durableId="240CED1E" w16cex:dateUtc="2021-03-30T04:19:00Z"/>
  <w16cex:commentExtensible w16cex:durableId="240CEDAC" w16cex:dateUtc="2021-03-30T04:22:00Z"/>
  <w16cex:commentExtensible w16cex:durableId="240CEDBF" w16cex:dateUtc="2021-03-30T04:22:00Z"/>
  <w16cex:commentExtensible w16cex:durableId="240CEE1E" w16cex:dateUtc="2021-03-30T04:23:00Z"/>
  <w16cex:commentExtensible w16cex:durableId="2408DBFA" w16cex:dateUtc="2021-03-27T02:17:00Z"/>
  <w16cex:commentExtensible w16cex:durableId="2411CC4B" w16cex:dateUtc="2021-04-02T09:00:00Z"/>
  <w16cex:commentExtensible w16cex:durableId="241202CC" w16cex:dateUtc="2021-04-02T12:53:00Z"/>
  <w16cex:commentExtensible w16cex:durableId="24120727" w16cex:dateUtc="2021-04-02T13:12:00Z"/>
  <w16cex:commentExtensible w16cex:durableId="2412CD87" w16cex:dateUtc="2021-04-03T03:18:00Z"/>
  <w16cex:commentExtensible w16cex:durableId="240AAD8B" w16cex:dateUtc="2021-03-28T11:23:00Z"/>
  <w16cex:commentExtensible w16cex:durableId="2414715E" w16cex:dateUtc="2021-04-04T09:09:00Z"/>
  <w16cex:commentExtensible w16cex:durableId="2414BEB2" w16cex:dateUtc="2021-04-04T14:39:00Z"/>
  <w16cex:commentExtensible w16cex:durableId="24147578" w16cex:dateUtc="2021-04-04T09:27:00Z"/>
  <w16cex:commentExtensible w16cex:durableId="241473F1" w16cex:dateUtc="2021-04-04T09: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56030E" w16cid:durableId="24140BCF"/>
  <w16cid:commentId w16cid:paraId="79CF3636" w16cid:durableId="24140C17"/>
  <w16cid:commentId w16cid:paraId="36C52404" w16cid:durableId="2411C0A9"/>
  <w16cid:commentId w16cid:paraId="664E3FEC" w16cid:durableId="240CED08"/>
  <w16cid:commentId w16cid:paraId="4B8CD1EE" w16cid:durableId="240CED1E"/>
  <w16cid:commentId w16cid:paraId="78D687EF" w16cid:durableId="240CEDAC"/>
  <w16cid:commentId w16cid:paraId="6135A765" w16cid:durableId="240CEDBF"/>
  <w16cid:commentId w16cid:paraId="736BDC20" w16cid:durableId="240CEE1E"/>
  <w16cid:commentId w16cid:paraId="116ABA1F" w16cid:durableId="2408DBFA"/>
  <w16cid:commentId w16cid:paraId="1B0535F7" w16cid:durableId="2411CC4B"/>
  <w16cid:commentId w16cid:paraId="579563FA" w16cid:durableId="241202CC"/>
  <w16cid:commentId w16cid:paraId="4232799F" w16cid:durableId="24120727"/>
  <w16cid:commentId w16cid:paraId="167CCCA0" w16cid:durableId="2412CD87"/>
  <w16cid:commentId w16cid:paraId="4F0929FE" w16cid:durableId="240AAD8B"/>
  <w16cid:commentId w16cid:paraId="77360430" w16cid:durableId="2414715E"/>
  <w16cid:commentId w16cid:paraId="01ABC269" w16cid:durableId="2414BEB2"/>
  <w16cid:commentId w16cid:paraId="0E2484CB" w16cid:durableId="24147578"/>
  <w16cid:commentId w16cid:paraId="3CAF9CFF" w16cid:durableId="241473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F2B517" w14:textId="77777777" w:rsidR="00D96D13" w:rsidRDefault="00D96D13" w:rsidP="00B02F26">
      <w:r>
        <w:separator/>
      </w:r>
    </w:p>
  </w:endnote>
  <w:endnote w:type="continuationSeparator" w:id="0">
    <w:p w14:paraId="60B3344A" w14:textId="77777777" w:rsidR="00D96D13" w:rsidRDefault="00D96D13"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yriadPro-Regular">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16C2B2" w14:textId="77777777" w:rsidR="00D96D13" w:rsidRDefault="00D96D13" w:rsidP="00B02F26">
      <w:r>
        <w:separator/>
      </w:r>
    </w:p>
  </w:footnote>
  <w:footnote w:type="continuationSeparator" w:id="0">
    <w:p w14:paraId="5686B166" w14:textId="77777777" w:rsidR="00D96D13" w:rsidRDefault="00D96D13"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4BD1099"/>
    <w:multiLevelType w:val="hybridMultilevel"/>
    <w:tmpl w:val="21181ED6"/>
    <w:lvl w:ilvl="0" w:tplc="8E967FA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7C228C8"/>
    <w:multiLevelType w:val="hybridMultilevel"/>
    <w:tmpl w:val="8294CD82"/>
    <w:lvl w:ilvl="0" w:tplc="E45E73B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E805918"/>
    <w:multiLevelType w:val="hybridMultilevel"/>
    <w:tmpl w:val="1102F660"/>
    <w:lvl w:ilvl="0" w:tplc="FDBA8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2"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3"/>
  </w:num>
  <w:num w:numId="2">
    <w:abstractNumId w:val="2"/>
  </w:num>
  <w:num w:numId="3">
    <w:abstractNumId w:val="0"/>
  </w:num>
  <w:num w:numId="4">
    <w:abstractNumId w:val="10"/>
  </w:num>
  <w:num w:numId="5">
    <w:abstractNumId w:val="5"/>
  </w:num>
  <w:num w:numId="6">
    <w:abstractNumId w:val="11"/>
  </w:num>
  <w:num w:numId="7">
    <w:abstractNumId w:val="12"/>
  </w:num>
  <w:num w:numId="8">
    <w:abstractNumId w:val="1"/>
  </w:num>
  <w:num w:numId="9">
    <w:abstractNumId w:val="6"/>
  </w:num>
  <w:num w:numId="10">
    <w:abstractNumId w:val="8"/>
  </w:num>
  <w:num w:numId="11">
    <w:abstractNumId w:val="7"/>
  </w:num>
  <w:num w:numId="12">
    <w:abstractNumId w:val="4"/>
  </w:num>
  <w:num w:numId="1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刘 红宾">
    <w15:presenceInfo w15:providerId="Windows Live" w15:userId="8144885bff461a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hideSpellingErrors/>
  <w:hideGrammaticalErrors/>
  <w:activeWritingStyle w:appName="MSWord" w:lang="en-US" w:vendorID="64" w:dllVersion="4096" w:nlCheck="1" w:checkStyle="0"/>
  <w:activeWritingStyle w:appName="MSWord" w:lang="zh-CN" w:vendorID="64" w:dllVersion="0"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qgUAPwCgjywAAAA="/>
    <w:docVar w:name="ne_docsoft" w:val="MSWord"/>
    <w:docVar w:name="ne_docversion" w:val="NoteExpress 2.0"/>
    <w:docVar w:name="ne_stylename" w:val="Numbered(multilingual)"/>
    <w:docVar w:name="NE.Ref{01F84759-D3C3-4785-98B5-411CA4ECE2C8}" w:val=" ADDIN NE.Ref.{01F84759-D3C3-4785-98B5-411CA4ECE2C8}&lt;Citation&gt;&lt;Group&gt;&lt;References&gt;&lt;Item&gt;&lt;ID&gt;8844&lt;/ID&gt;&lt;UID&gt;{282B0BF6-B788-4033-9368-CE696B0A23F2}&lt;/UID&gt;&lt;Title&gt;Microbiome-based stratification to guide dietary interventions to improve human health&lt;/Title&gt;&lt;Template&gt;Journal Article&lt;/Template&gt;&lt;Star&gt;0&lt;/Star&gt;&lt;Tag&gt;0&lt;/Tag&gt;&lt;Author&gt;Liu, Zhuang; de Vries, Berna; Gerritsen, Jacoline; Smidt, Hauke; Zoetendal, Erwin G&lt;/Author&gt;&lt;Year&gt;2020&lt;/Year&gt;&lt;Details&gt;&lt;_accessed&gt;63627604&lt;/_accessed&gt;&lt;_collection_scope&gt;SCI;SCIE&lt;/_collection_scope&gt;&lt;_created&gt;63627604&lt;/_created&gt;&lt;_db_updated&gt;CrossRef&lt;/_db_updated&gt;&lt;_doi&gt;10.1016/j.nutres.2020.07.004&lt;/_doi&gt;&lt;_impact_factor&gt;   2.767&lt;/_impact_factor&gt;&lt;_isbn&gt;02715317&lt;/_isbn&gt;&lt;_journal&gt;Nutrition Research&lt;/_journal&gt;&lt;_modified&gt;63627604&lt;/_modified&gt;&lt;_pages&gt;1-10&lt;/_pages&gt;&lt;_tertiary_title&gt;Nutrition Research&lt;/_tertiary_title&gt;&lt;_url&gt;https://linkinghub.elsevier.com/retrieve/pii/S0271531720305017_x000d__x000a_https://api.elsevier.com/content/article/PII:S0271531720305017?httpAccept=text/xml&lt;/_url&gt;&lt;_volume&gt;82&lt;/_volume&gt;&lt;/Details&gt;&lt;Extra&gt;&lt;DBUID&gt;{6486014E-94A3-482F-8B8D-B1496E970E79}&lt;/DBUID&gt;&lt;/Extra&gt;&lt;/Item&gt;&lt;/References&gt;&lt;/Group&gt;&lt;/Citation&gt;_x000a_"/>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028B9320-8B00-4648-AE93-0517F08E2C29}" w:val=" ADDIN NE.Ref.{028B9320-8B00-4648-AE93-0517F08E2C29}&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05DE0E3E-2C4D-4411-A050-0112E5841847}" w:val=" ADDIN NE.Ref.{05DE0E3E-2C4D-4411-A050-0112E5841847}&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2922055&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439982&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089558DC-C04C-43A4-A132-8465AF178191}" w:val=" ADDIN NE.Ref.{089558DC-C04C-43A4-A132-8465AF178191}&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0941DC97-B413-4D7F-83A0-B758199B96F7}" w:val=" ADDIN NE.Ref.{0941DC97-B413-4D7F-83A0-B758199B96F7}&lt;Citation&gt;&lt;Group&gt;&lt;References&gt;&lt;Item&gt;&lt;ID&gt;9093&lt;/ID&gt;&lt;UID&gt;{41891AF5-10F9-42D0-B21F-2B24E8729EEF}&lt;/UID&gt;&lt;Title&gt;Handbook of biological statistics&lt;/Title&gt;&lt;Template&gt;Book&lt;/Template&gt;&lt;Star&gt;0&lt;/Star&gt;&lt;Tag&gt;0&lt;/Tag&gt;&lt;Author&gt;McDonald, John H&lt;/Author&gt;&lt;Year&gt;2009&lt;/Year&gt;&lt;Details&gt;&lt;_publisher&gt;sparky house publishing Baltimore, MD&lt;/_publisher&gt;&lt;_volume&gt;2&lt;/_volume&gt;&lt;_created&gt;63774534&lt;/_created&gt;&lt;_modified&gt;63774534&lt;/_modified&gt;&lt;/Details&gt;&lt;Extra&gt;&lt;DBUID&gt;{6486014E-94A3-482F-8B8D-B1496E970E79}&lt;/DBUID&gt;&lt;/Extra&gt;&lt;/Item&gt;&lt;/References&gt;&lt;/Group&gt;&lt;/Citation&gt;_x000a_"/>
    <w:docVar w:name="NE.Ref{10FD22EA-16F4-4404-8F13-F4F19833E5E0}" w:val=" ADDIN NE.Ref.{10FD22EA-16F4-4404-8F13-F4F19833E5E0}&lt;Citation&gt;&lt;Group&gt;&lt;References&gt;&lt;Item&gt;&lt;ID&gt;9073&lt;/ID&gt;&lt;UID&gt;{57A723F1-C90F-44B3-8E01-3D5756E59E29}&lt;/UID&gt;&lt;Title&gt;Ecological modeling from time-series inference: insight into dynamics and stability of intestinal microbiota&lt;/Title&gt;&lt;Template&gt;Journal Article&lt;/Template&gt;&lt;Star&gt;0&lt;/Star&gt;&lt;Tag&gt;0&lt;/Tag&gt;&lt;Author&gt;Stein, R R; Bucci, V; Toussaint, N C; Buffie, C G; Ratsch, G; Pamer, E G; Sander, C; Xavier, J B&lt;/Author&gt;&lt;Year&gt;2013&lt;/Year&gt;&lt;Details&gt;&lt;_accession_num&gt;24348232&lt;/_accession_num&gt;&lt;_author_adr&gt;Computational Bi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Computational Biology Program, Sloan-Kettering Institute, Memorial Sloan-Kettering Cancer Center, New York, New York, United States of America.&lt;/_author_adr&gt;&lt;_collection_scope&gt;SCIE&lt;/_collection_scope&gt;&lt;_created&gt;63772817&lt;/_created&gt;&lt;_date&gt;2013-01-20&lt;/_date&gt;&lt;_date_display&gt;2013&lt;/_date_display&gt;&lt;_db_updated&gt;PubMed&lt;/_db_updated&gt;&lt;_doi&gt;10.1371/journal.pcbi.1003388&lt;/_doi&gt;&lt;_impact_factor&gt;   4.700&lt;/_impact_factor&gt;&lt;_isbn&gt;1553-7358 (Electronic); 1553-734X (Linking)&lt;/_isbn&gt;&lt;_issue&gt;12&lt;/_issue&gt;&lt;_journal&gt;PLoS Comput Biol&lt;/_journal&gt;&lt;_language&gt;eng&lt;/_language&gt;&lt;_modified&gt;63772818&lt;/_modified&gt;&lt;_pages&gt;e1003388&lt;/_pages&gt;&lt;_subject_headings&gt;Animals; Clostridioides difficile/*isolation &amp;amp; purification; *Ecology; Intestines/*microbiology; Mice; Models, Animal; *Models, Theoretical; Real-Time Polymerase Chain Reaction&lt;/_subject_headings&gt;&lt;_tertiary_title&gt;PLoS computational biology&lt;/_tertiary_title&gt;&lt;_type_work&gt;Journal Article; Research Support, N.I.H., Extramural; Research Support, Non-U.S. Gov&amp;apos;t&lt;/_type_work&gt;&lt;_url&gt;http://www.ncbi.nlm.nih.gov/entrez/query.fcgi?cmd=Retrieve&amp;amp;db=pubmed&amp;amp;dopt=Abstract&amp;amp;list_uids=24348232&amp;amp;query_hl=1&lt;/_url&gt;&lt;_volume&gt;9&lt;/_volume&gt;&lt;/Details&gt;&lt;Extra&gt;&lt;DBUID&gt;{6486014E-94A3-482F-8B8D-B1496E970E79}&lt;/DBUID&gt;&lt;/Extra&gt;&lt;/Item&gt;&lt;/References&gt;&lt;/Group&gt;&lt;/Citation&gt;_x000a_"/>
    <w:docVar w:name="NE.Ref{1A5BE5D1-4671-49E7-9B9E-F698CDB6EDF5}" w:val=" ADDIN NE.Ref.{1A5BE5D1-4671-49E7-9B9E-F698CDB6EDF5}&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1FFB0DDA-5E3C-422B-A2B9-AE0C6F0C7DB4}" w:val=" ADDIN NE.Ref.{1FFB0DDA-5E3C-422B-A2B9-AE0C6F0C7DB4}&lt;Citation&gt;&lt;Group&gt;&lt;References&gt;&lt;Item&gt;&lt;ID&gt;7739&lt;/ID&gt;&lt;UID&gt;{B079B706-4357-4DB1-BC0B-56CFD0721819}&lt;/UID&gt;&lt;Title&gt;Predictability and persistence of prebiotic dietary supplementation in a healthy human cohort&lt;/Title&gt;&lt;Template&gt;Journal Article&lt;/Template&gt;&lt;Star&gt;0&lt;/Star&gt;&lt;Tag&gt;0&lt;/Tag&gt;&lt;Author&gt;Gurry, Thomas; Gibbons, Sean M; Nguyen, Le Thanh Tu; Kearney, Sean M; Ananthakrishnan, Ashwin; Jiang, Xiaofang; Duvallet, Claire; Kassam, Zain; Alm, Eric J&lt;/Author&gt;&lt;Year&gt;2018&lt;/Year&gt;&lt;Details&gt;&lt;_accessed&gt;63193944&lt;/_accessed&gt;&lt;_collection_scope&gt;SCI;SCIE&lt;/_collection_scope&gt;&lt;_created&gt;62922057&lt;/_created&gt;&lt;_db_updated&gt;CrossRef&lt;/_db_updated&gt;&lt;_doi&gt;10.1038/s41598-018-30783-1&lt;/_doi&gt;&lt;_impact_factor&gt;   3.998&lt;/_impact_factor&gt;&lt;_isbn&gt;2045-2322&lt;/_isbn&gt;&lt;_issue&gt;1&lt;/_issue&gt;&lt;_journal&gt;Scientific Reports&lt;/_journal&gt;&lt;_modified&gt;63397176&lt;/_modified&gt;&lt;_tertiary_title&gt;Sci Rep&lt;/_tertiary_title&gt;&lt;_url&gt;http://www.nature.com/articles/s41598-018-30783-1_x000d__x000a_http://www.nature.com/articles/s41598-018-30783-1.pdf&lt;/_url&gt;&lt;_volume&gt;8&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13FAE2-CF57-4490-8AA1-936148F34015}" w:val=" ADDIN NE.Ref.{2413FAE2-CF57-4490-8AA1-936148F34015}&lt;Citation&gt;&lt;Group&gt;&lt;References&gt;&lt;Item&gt;&lt;ID&gt;9091&lt;/ID&gt;&lt;UID&gt;{701C8576-C808-4B88-BD75-D0F0755DB1B6}&lt;/UID&gt;&lt;Title&gt;Stan: a probabilistic programming language.&lt;/Title&gt;&lt;Template&gt;Journal Article&lt;/Template&gt;&lt;Star&gt;0&lt;/Star&gt;&lt;Tag&gt;0&lt;/Tag&gt;&lt;Author&gt;Carpenter, Bob; Gelman, Andrew; Hoffman, Matthew D; Lee, Daniel; Goodrich, Ben; Betancourt, Michael; Brubaker, Marcus A; Guo, Jiqiang; Li, Peter; Riddell, Allen&lt;/Author&gt;&lt;Year&gt;2017&lt;/Year&gt;&lt;Details&gt;&lt;_issue&gt;1&lt;/_issue&gt;&lt;_journal&gt;Grantee Submission&lt;/_journal&gt;&lt;_pages&gt;1-32&lt;/_pages&gt;&lt;_volume&gt;76&lt;/_volume&gt;&lt;_created&gt;63774513&lt;/_created&gt;&lt;_modified&gt;63774513&lt;/_modified&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created&gt;63726418&lt;/_created&gt;&lt;_journal&gt;bioRxiv&lt;/_journal&gt;&lt;_modified&gt;63726418&lt;/_modified&gt;&lt;_pages&gt;421024&lt;/_pages&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ion_num&gt;23060610&lt;/_accession_num&gt;&lt;_author_adr&gt;Center for Research in Biological Systems, University of California San Diego, La Jolla, CA 92093, USA.&lt;/_author_adr&gt;&lt;_collection_scope&gt;SCI;SCIE&lt;/_collection_scope&gt;&lt;_created&gt;63726395&lt;/_created&gt;&lt;_date&gt;2012-12-01&lt;/_date&gt;&lt;_date_display&gt;2012 Dec 1&lt;/_date_display&gt;&lt;_db_updated&gt;PubMed&lt;/_db_updated&gt;&lt;_doi&gt;10.1093/bioinformatics/bts565&lt;/_doi&gt;&lt;_impact_factor&gt;   5.610&lt;/_impact_factor&gt;&lt;_isbn&gt;1367-4811 (Electronic); 1367-4803 (Linking)&lt;/_isbn&gt;&lt;_issue&gt;23&lt;/_issue&gt;&lt;_journal&gt;Bioinformatics&lt;/_journal&gt;&lt;_language&gt;eng&lt;/_language&gt;&lt;_modified&gt;63726395&lt;/_modified&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70A31E-60BD-4086-AB7F-2A8FB7226B6F}" w:val=" ADDIN NE.Ref.{2E70A31E-60BD-4086-AB7F-2A8FB7226B6F}&lt;Citation&gt;&lt;Group&gt;&lt;References&gt;&lt;Item&gt;&lt;ID&gt;7615&lt;/ID&gt;&lt;UID&gt;{16E0414F-2219-4226-A12A-0EA80797283C}&lt;/UID&gt;&lt;Title&gt;Longitudinal multi-omics of host–microbe dynamics in prediabetes&lt;/Title&gt;&lt;Template&gt;Journal Article&lt;/Template&gt;&lt;Star&gt;0&lt;/Star&gt;&lt;Tag&gt;5&lt;/Tag&gt;&lt;Author&gt;Zhou, Wenyu; Sailani, M Reza; Contrepois, Kévin; Zhou, Yanjiao; Ahadi, Sara; Leopold, Shana R; Zhang, Martin J; Rao, Varsha; Avina, Monika; Mishra, Tejaswini; Johnson, Jethro; Lee-McMullen, Brittany; Chen, Songjie; Metwally, Ahmed A; Tran, Thi Dong Binh; Nguyen, Hoan; Zhou, Xin; Albright, Brandon; Hong, Bo-Young; Petersen, Lauren; Bautista, Eddy; Hanson, Blake; Chen, Lei; Spakowicz, Daniel; Bahmani, Amir; Salins, Denis; Leopold, Benjamin; Ashland, Melanie; Dagan-Rosenfeld, Orit; Rego, Shannon; Limcaoco, Patricia; Colbert, Elizabeth; Allister, Candice; Perelman, Dalia; Craig, Colleen; Wei, Eric; Chaib, Hassan; Hornburg, Daniel; Dunn, Jessilyn; Liang, Liang; Rose, Sophia Miryam Schüssler-Fiorenza; Kukurba, Kim; Piening, Brian; Rost, Hannes; Tse, David; McLaughlin, Tracey; Sodergren, Erica; Weinstock, George M; Snyder, Michael&lt;/Author&gt;&lt;Year&gt;2019&lt;/Year&gt;&lt;Details&gt;&lt;_accessed&gt;62881711&lt;/_accessed&gt;&lt;_collection_scope&gt;SCI;SCIE&lt;/_collection_scope&gt;&lt;_created&gt;62881711&lt;/_created&gt;&lt;_db_updated&gt;CrossRef&lt;/_db_updated&gt;&lt;_doi&gt;10.1038/s41586-019-1236-x&lt;/_doi&gt;&lt;_impact_factor&gt;  42.778&lt;/_impact_factor&gt;&lt;_isbn&gt;0028-0836&lt;/_isbn&gt;&lt;_issue&gt;7758&lt;/_issue&gt;&lt;_journal&gt;Nature&lt;/_journal&gt;&lt;_modified&gt;63631374&lt;/_modified&gt;&lt;_pages&gt;663-671&lt;/_pages&gt;&lt;_tertiary_title&gt;Nature&lt;/_tertiary_title&gt;&lt;_url&gt;http://www.nature.com/articles/s41586-019-1236-x_x000d__x000a_http://www.nature.com/articles/s41586-019-1236-x.pdf&lt;/_url&gt;&lt;_volume&gt;569&lt;/_volume&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2F5174DA-922D-4AB6-B1B0-F744F376733A}" w:val=" ADDIN NE.Ref.{2F5174DA-922D-4AB6-B1B0-F744F376733A}&lt;Citation&gt;&lt;Group&gt;&lt;References&gt;&lt;Item&gt;&lt;ID&gt;8995&lt;/ID&gt;&lt;UID&gt;{3FF3A12F-6959-4724-8A43-B56D0E2A0575}&lt;/UID&gt;&lt;Title&gt;Strategies to promote abundance of Akkermansia muciniphila, an emerging probiotics in the gut, evidence from dietary intervention studies&lt;/Title&gt;&lt;Template&gt;Journal Article&lt;/Template&gt;&lt;Star&gt;0&lt;/Star&gt;&lt;Tag&gt;0&lt;/Tag&gt;&lt;Author&gt;Zhou, K&lt;/Author&gt;&lt;Year&gt;2017&lt;/Year&gt;&lt;Details&gt;&lt;_accession_num&gt;30416539&lt;/_accession_num&gt;&lt;_author_adr&gt;Department of Nutrition &amp;amp; Food Science, Wayne State University, Detroit, MI 48202, USA.&lt;/_author_adr&gt;&lt;_collection_scope&gt;SCIE&lt;/_collection_scope&gt;&lt;_created&gt;63727896&lt;/_created&gt;&lt;_date&gt;2017-06-01&lt;/_date&gt;&lt;_date_display&gt;2017 Jun&lt;/_date_display&gt;&lt;_db_updated&gt;PubMed&lt;/_db_updated&gt;&lt;_doi&gt;10.1016/j.jff.2017.03.045&lt;/_doi&gt;&lt;_impact_factor&gt;   3.701&lt;/_impact_factor&gt;&lt;_isbn&gt;1756-4646 (Print); 1756-4646 (Linking)&lt;/_isbn&gt;&lt;_journal&gt;J Funct Foods&lt;/_journal&gt;&lt;_keywords&gt;Akkermansia muciniphila; Diabetes; Dietary supplementation; Gut microbiota; Obesity; Probiotics&lt;/_keywords&gt;&lt;_language&gt;eng&lt;/_language&gt;&lt;_modified&gt;63727896&lt;/_modified&gt;&lt;_pages&gt;194-201&lt;/_pages&gt;&lt;_tertiary_title&gt;Journal of functional foods&lt;/_tertiary_title&gt;&lt;_type_work&gt;Journal Article&lt;/_type_work&gt;&lt;_url&gt;http://www.ncbi.nlm.nih.gov/entrez/query.fcgi?cmd=Retrieve&amp;amp;db=pubmed&amp;amp;dopt=Abstract&amp;amp;list_uids=30416539&amp;amp;query_hl=1&lt;/_url&gt;&lt;_volume&gt;33&lt;/_volume&gt;&lt;/Details&gt;&lt;Extra&gt;&lt;DBUID&gt;{6486014E-94A3-482F-8B8D-B1496E970E79}&lt;/DBUID&gt;&lt;/Extra&gt;&lt;/Item&gt;&lt;/References&gt;&lt;/Group&gt;&lt;/Citation&gt;_x000a_"/>
    <w:docVar w:name="NE.Ref{2FD5A4E3-27EC-461B-BB98-6401836FA64D}" w:val=" ADDIN NE.Ref.{2FD5A4E3-27EC-461B-BB98-6401836FA64D}&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2FFEA5F6-F689-469F-8168-DE7C33F1FA0B}" w:val=" ADDIN NE.Ref.{2FFEA5F6-F689-469F-8168-DE7C33F1FA0B}&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174204&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497801&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352713DB-CA2D-46AB-87F1-9F1AA7D3AF3B}" w:val=" ADDIN NE.Ref.{352713DB-CA2D-46AB-87F1-9F1AA7D3AF3B}&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2922055&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439982&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365A4E56-496A-4774-BB56-2402BD807A21}" w:val=" ADDIN NE.Ref.{365A4E56-496A-4774-BB56-2402BD807A21}&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36C21D4D-A429-4860-9B50-D194F4E12790}" w:val=" ADDIN NE.Ref.{36C21D4D-A429-4860-9B50-D194F4E12790}&lt;Citation&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37623B2C-ED1C-4D63-957A-CA651B22120E}" w:val=" ADDIN NE.Ref.{37623B2C-ED1C-4D63-957A-CA651B22120E}&lt;Citation&gt;&lt;Group&gt;&lt;References&gt;&lt;Item&gt;&lt;ID&gt;9074&lt;/ID&gt;&lt;UID&gt;{CD2AC31C-ED87-48A1-B6D3-8BB6634D1CF2}&lt;/UID&gt;&lt;Title&gt;The microbe-derived short-chain fatty acids butyrate and propionate are associated with protection from chronic GVHD&lt;/Title&gt;&lt;Template&gt;Journal Article&lt;/Template&gt;&lt;Star&gt;0&lt;/Star&gt;&lt;Tag&gt;0&lt;/Tag&gt;&lt;Author&gt;Markey, K A; Schluter, J; Gomes, ALC; Littmann, E R; Pickard, A J; Taylor, B P; Giardina, P A; Weber, D; Dai, A; Docampo, M D; Armijo, G K; Slingerland, A E; Slingerland, J B; Nichols, K B; Brereton, D G; Clurman, A G; Ramos, R J; Rao, A; Bush, A; Bohannon, L; Covington, M; Lew, M V; Rizzieri, D A; Chao, N; Maloy, M; Cho, C; Politikos, I; Giralt, S; Taur, Y; Pamer, E G; Holler, E; Perales, M A; Ponce, D M; Devlin, S M; Xavier, J; Sung, A D; Peled, J U; Cross, J R; van den Brink, MRM&lt;/Author&gt;&lt;Year&gt;2020&lt;/Year&gt;&lt;Details&gt;&lt;_accession_num&gt;32430495&lt;/_accession_num&gt;&lt;_author_adr&gt;Adult Bone Marrow Transplantation Service, Department of Medicine, Memorial Sloan Kettering Cancer Center, New York, NY.; Department of Medicine, Weill Cornell Medical College, New York, NY.; Program for Computational and Systems Biology, and.; Department of Immunology, Sloan Kettering Institute, Memorial Sloan Kettering Cancer Center, New York, NY.; Department of Immunology, Sloan Kettering Institute, Memorial Sloan Kettering Cancer Center, New York, NY.; Department of Hematology and Oncology, Internal Medicine III, University Medical  Center, Regensburg, Germany.; Program for Computational and Systems Biology, and.; Adult Bone Marrow Transplantation Service, Department of Medicine, Memorial Sloan Kettering Cancer Center, New York, NY.; Department of Immunology, Sloan Kettering Institute, Memorial Sloan Kettering Cancer Center, New York, NY.; Department of Hematology and Oncology, Internal Medicine III, University Medical  Center, Regensburg, Germany.; Department of Immunology, Sloan Kettering Institute, Memorial Sloan Kettering Cancer Center, New York, NY.; Department of Medicine, Weill Cornell Medical College, New York, NY.; Department of Immunology, Sloan Kettering Institute, Memorial Sloan Kettering Cancer Center, New York, NY.; Department of Immunology, Sloan Kettering Institute, Memorial Sloan Kettering Cancer Center, New York, NY.; Department of Immunology, Sloan Kettering Institute, Memorial Sloan Kettering Cancer Center, New York, NY.; Adult Bone Marrow Transplantation Service, Department of Medicine, Memorial Sloan Kettering Cancer Center, New York, NY.; Department of Immunology, Sloan Kettering Institute, Memorial Sloan Kettering Cancer Center, New York, NY.; Adult Bone Marrow Transplantation Service, Department of Medicine, Memorial Sloan Kettering Cancer Center, New York, NY.; Adult Bone Marrow Transplantation Service, Department of Medicine, Memorial Sloan Kettering Cancer Center, New York, NY.; Donald B. and Catherine C. Marron Cancer Metabolism Center, Memorial Sloan Kettering Cancer Center, New York, NY.; Donald B. and Catherine C. Marron Cancer Metabolism Center, Memorial Sloan Kettering Cancer Center, New York, NY.;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Adult Bone Marrow Transplantation Service, Department of Medicine, Memorial Sloan Kettering Cancer Center,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Department of Medicine, Weill Cornell Medical College, New York, NY.; Infectious Disease Service, Department of Medicine, and.; Department of Medicine, Weill Cornell Medical College, New York, NY.; Department of Immunology, Sloan Kettering Institute, Memorial Sloan Kettering Cancer Center, New York, NY.; Infectious Disease Service, Department of Medicine, and.; Department of Hematology and Oncology, Internal Medicine III, University Medical  Center, Regensburg, Germa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Epidemiology and Biostatistics, Memorial Sloan Kettering Cancer Center, New York, NY.; Program for Computational and Systems Biology, and.; Division of Hematologic Malignancies and Cellular Therapy, Department of Medicine, Duke University Medical Center, Durham, NC; and.; Adult Bone Marrow Transplantation Service, Department of Medicine, Memorial Sloan Kettering Cancer Center, New York, NY.; Department of Medicine, Weill Cornell Medical College, New York, NY.; Donald B. and Catherine C. Marron Cancer Metabolism Center, Memorial Sloan Kettering Cancer Center, New York, NY.; Adult Bone Marrow Transplantation Service, Department of Medicine, Memorial Sloan Kettering Cancer Center, New York, NY.; Department of Medicine, Weill Cornell Medical College, New York, NY.; Department of Immunology, Sloan Kettering Institute, Memorial Sloan Kettering Cancer Center, New York, NY.&lt;/_author_adr&gt;&lt;_collection_scope&gt;SCI;SCIE&lt;/_collection_scope&gt;&lt;_created&gt;63772819&lt;/_created&gt;&lt;_date&gt;2020-07-02&lt;/_date&gt;&lt;_date_display&gt;2020 Jul 2&lt;/_date_display&gt;&lt;_db_updated&gt;PubMed&lt;/_db_updated&gt;&lt;_doi&gt;10.1182/blood.2019003369&lt;/_doi&gt;&lt;_impact_factor&gt;  17.543&lt;/_impact_factor&gt;&lt;_isbn&gt;1528-0020 (Electronic); 0006-4971 (Linking)&lt;/_isbn&gt;&lt;_issue&gt;1&lt;/_issue&gt;&lt;_journal&gt;Blood&lt;/_journal&gt;&lt;_language&gt;eng&lt;/_language&gt;&lt;_modified&gt;63772819&lt;/_modified&gt;&lt;_ori_publication&gt;(c) 2020 by The American Society of Hematology.&lt;/_ori_publication&gt;&lt;_pages&gt;130-136&lt;/_pages&gt;&lt;_subject_headings&gt;Adult; Allografts; Bacteria/isolation &amp;amp; purification/metabolism; Butyrates/*blood; Case-Control Studies; Chronic Disease; Dysbiosis/etiology/microbiology; Feces/microbiology; *Gastrointestinal Microbiome; Graft vs Host Disease/blood/etiology/*microbiology; Hematopoietic Stem Cell Transplantation/adverse effects; Humans; Metabolome; Propionates/*blood; Ribotyping&lt;/_subject_headings&gt;&lt;_tertiary_title&gt;Blood&lt;/_tertiary_title&gt;&lt;_type_work&gt;Journal Article; Multicenter Study; Research Support, N.I.H., Extramural; Research Support, Non-U.S. Gov&amp;apos;t&lt;/_type_work&gt;&lt;_url&gt;http://www.ncbi.nlm.nih.gov/entrez/query.fcgi?cmd=Retrieve&amp;amp;db=pubmed&amp;amp;dopt=Abstract&amp;amp;list_uids=32430495&amp;amp;query_hl=1&lt;/_url&gt;&lt;_volume&gt;136&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A182EA5-00EB-4E2C-822A-31F640CCE769}" w:val=" ADDIN NE.Ref.{3A182EA5-00EB-4E2C-822A-31F640CCE769}&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3AA715C-160F-4774-A91E-C34720AA4352}" w:val=" ADDIN NE.Ref.{43AA715C-160F-4774-A91E-C34720AA4352}&lt;Citation&gt;&lt;Group&gt;&lt;References&gt;&lt;Item&gt;&lt;ID&gt;9082&lt;/ID&gt;&lt;UID&gt;{B13855CE-5C53-48C1-A714-1AA5C29F2A32}&lt;/UID&gt;&lt;Title&gt;When training and test sets are different: characterizing learning transfer&lt;/Title&gt;&lt;Template&gt;Journal Article&lt;/Template&gt;&lt;Star&gt;0&lt;/Star&gt;&lt;Tag&gt;0&lt;/Tag&gt;&lt;Author&gt;Storkey, Amos&lt;/Author&gt;&lt;Year&gt;2009&lt;/Year&gt;&lt;Details&gt;&lt;_journal&gt;Dataset shift in machine learning&lt;/_journal&gt;&lt;_pages&gt;3-28&lt;/_pages&gt;&lt;_volume&gt;30&lt;/_volume&gt;&lt;_created&gt;63774018&lt;/_created&gt;&lt;_modified&gt;63774018&lt;/_modified&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ion_num&gt;20211023&lt;/_accession_num&gt;&lt;_author_adr&gt;Computational Biology and Bioinformatics Group, Oak Ridge National Laboratory, Oak Ridge, TN 37831, USA. hyattpd@ornl.gov&lt;/_author_adr&gt;&lt;_collection_scope&gt;SCIE;EI&lt;/_collection_scope&gt;&lt;_created&gt;63726393&lt;/_created&gt;&lt;_date&gt;2010-03-08&lt;/_date&gt;&lt;_date_display&gt;2010 Mar 8&lt;/_date_display&gt;&lt;_db_updated&gt;PubMed&lt;/_db_updated&gt;&lt;_doi&gt;10.1186/1471-2105-11-119&lt;/_doi&gt;&lt;_impact_factor&gt;   3.242&lt;/_impact_factor&gt;&lt;_isbn&gt;1471-2105 (Electronic); 1471-2105 (Linking)&lt;/_isbn&gt;&lt;_journal&gt;BMC Bioinformatics&lt;/_journal&gt;&lt;_language&gt;eng&lt;/_language&gt;&lt;_modified&gt;63726393&lt;/_modified&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Details&gt;&lt;Extra&gt;&lt;DBUID&gt;{6486014E-94A3-482F-8B8D-B1496E970E79}&lt;/DBUID&gt;&lt;/Extra&gt;&lt;/Item&gt;&lt;/References&gt;&lt;/Group&gt;&lt;/Citation&gt;_x000a_"/>
    <w:docVar w:name="NE.Ref{56F5B8F3-B119-4C2C-82FD-FD3656C49903}" w:val=" ADDIN NE.Ref.{56F5B8F3-B119-4C2C-82FD-FD3656C49903}&lt;Citation&gt;&lt;Group&gt;&lt;References&gt;&lt;Item&gt;&lt;ID&gt;9085&lt;/ID&gt;&lt;UID&gt;{E78FB979-4FB8-425D-8AAE-AB9CC2139717}&lt;/UID&gt;&lt;Title&gt;Functional heterogeneity in the fermentation capabilities of the healthy human gut microbiota&lt;/Title&gt;&lt;Template&gt;Journal Article&lt;/Template&gt;&lt;Star&gt;0&lt;/Star&gt;&lt;Tag&gt;0&lt;/Tag&gt;&lt;Author&gt;Gurry, Thomas; Nguyen, Le Thanh Tu; Yu, Xiaoqian; Alm, Eric J&lt;/Author&gt;&lt;Year&gt;2020&lt;/Year&gt;&lt;Details&gt;&lt;_doi&gt;10.1101/2020.01.17.910638&lt;/_doi&gt;&lt;_journal&gt;bioRxiv&lt;/_journal&gt;&lt;_pages&gt;2020.01.17.910638&lt;/_pages&gt;&lt;_url&gt;https://www.biorxiv.org/content/biorxiv/early/2020/01/24/2020.01.17.910638.full.pdf&lt;/_url&gt;&lt;_created&gt;63774417&lt;/_created&gt;&lt;_modified&gt;63774417&lt;/_modified&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7E0465D-A2C3-492A-B7E0-FDA587E098E3}" w:val=" ADDIN NE.Ref.{57E0465D-A2C3-492A-B7E0-FDA587E098E3}&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30975&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30975&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894FBD2-BAB6-4ACF-B47F-1F943EEF21CF}" w:val=" ADDIN NE.Ref.{5894FBD2-BAB6-4ACF-B47F-1F943EEF21CF}&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doi&gt;10.1113/EP085070&lt;/_doi&gt;&lt;_created&gt;63773891&lt;/_created&gt;&lt;_modified&gt;63773891&lt;/_modified&gt;&lt;_url&gt;http://doi.wiley.com/10.1113/EP085070_x000d__x000a_https://api.wiley.com/onlinelibrary/tdm/v1/articles/10.1113%2FEP085070&lt;/_url&gt;&lt;_journal&gt;Experimental Physiology&lt;/_journal&gt;&lt;_volume&gt;100&lt;/_volume&gt;&lt;_issue&gt;6&lt;/_issue&gt;&lt;_pages&gt;577-588&lt;/_pages&gt;&lt;_tertiary_title&gt;Exp Physiol&lt;/_tertiary_title&gt;&lt;_date&gt;60701760&lt;/_date&gt;&lt;_accessed&gt;63773891&lt;/_accessed&gt;&lt;_db_updated&gt;CrossRef&lt;/_db_updated&gt;&lt;_impact_factor&gt;   2.431&lt;/_impact_factor&gt;&lt;_collection_scope&gt;SCI;SCIE&lt;/_collection_scope&gt;&lt;/Details&gt;&lt;Extra&gt;&lt;DBUID&gt;{6486014E-94A3-482F-8B8D-B1496E970E79}&lt;/DBUID&gt;&lt;/Extra&gt;&lt;/Item&gt;&lt;/References&gt;&lt;/Group&gt;&lt;/Citation&gt;_x000a_"/>
    <w:docVar w:name="NE.Ref{5C2BCBAA-A856-4859-BB87-E7626982B594}" w:val=" ADDIN NE.Ref.{5C2BCBAA-A856-4859-BB87-E7626982B594}&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30975&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30975&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D71337B-1275-4AC7-BEF4-4BACCE272AD9}" w:val=" ADDIN NE.Ref.{5D71337B-1275-4AC7-BEF4-4BACCE272AD9}&lt;Citation&gt;&lt;Group&gt;&lt;References&gt;&lt;Item&gt;&lt;ID&gt;9084&lt;/ID&gt;&lt;UID&gt;{A4DAF8B0-298C-4A91-B85B-C4FA32DD27A8}&lt;/UID&gt;&lt;Title&gt;Association of Bacteroides acidifaciens relative abundance with high-fibre diet-associated radiosensitisation&lt;/Title&gt;&lt;Template&gt;Journal Article&lt;/Template&gt;&lt;Star&gt;0&lt;/Star&gt;&lt;Tag&gt;0&lt;/Tag&gt;&lt;Author&gt;Then, C K; Paillas, S; Wang, X; Hampson, A; Kiltie, A E&lt;/Author&gt;&lt;Year&gt;2020&lt;/Year&gt;&lt;Details&gt;&lt;_accession_num&gt;32811478&lt;/_accession_num&gt;&lt;_author_adr&gt;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Department of Zoology, University of Oxford, Oxford, UK.; Department of Biochemistry, University of Oxford, Oxford, UK.; 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anne.kiltie@oncology.ox.ac.uk.&lt;/_author_adr&gt;&lt;_date_display&gt;2020 Aug 19&lt;/_date_display&gt;&lt;_date&gt;2020-08-19&lt;/_date&gt;&lt;_doi&gt;10.1186/s12915-020-00836-x&lt;/_doi&gt;&lt;_isbn&gt;1741-7007 (Electronic); 1741-7007 (Linking)&lt;/_isbn&gt;&lt;_issue&gt;1&lt;/_issue&gt;&lt;_journal&gt;BMC Biol&lt;/_journal&gt;&lt;_keywords&gt;*B. Acidifaciens; *Cellulose; *Dietary fibre; *Gut microbiome; *Inulin; *Parabacteroides; *Pelvic tumour; *Radiosensitisation; *Radiotherapy&lt;/_keywords&gt;&lt;_language&gt;eng&lt;/_language&gt;&lt;_pages&gt;102&lt;/_pages&gt;&lt;_tertiary_title&gt;BMC biology&lt;/_tertiary_title&gt;&lt;_type_work&gt;Journal Article; Research Support, Non-U.S. Gov&amp;apos;t&lt;/_type_work&gt;&lt;_url&gt;http://www.ncbi.nlm.nih.gov/entrez/query.fcgi?cmd=Retrieve&amp;amp;db=pubmed&amp;amp;dopt=Abstract&amp;amp;list_uids=32811478&amp;amp;query_hl=1&lt;/_url&gt;&lt;_volume&gt;18&lt;/_volume&gt;&lt;_created&gt;63774323&lt;/_created&gt;&lt;_modified&gt;63774323&lt;/_modified&gt;&lt;_db_updated&gt;PubMed&lt;/_db_updated&gt;&lt;_impact_factor&gt;   6.765&lt;/_impact_factor&gt;&lt;_collection_scope&gt;SCI;SCIE&lt;/_collection_scop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00853D1-B178-4C61-BA46-FE26D2F42EE3}" w:val=" ADDIN NE.Ref.{600853D1-B178-4C61-BA46-FE26D2F42EE3}&lt;Citation&gt;&lt;Group&gt;&lt;References&gt;&lt;Item&gt;&lt;ID&gt;4673&lt;/ID&gt;&lt;UID&gt;{E189B763-19C1-419B-BB6C-431C7DD1B107}&lt;/UID&gt;&lt;Title&gt;How informative is the mouse for human gut microbiota research?&lt;/Title&gt;&lt;Template&gt;Journal Article&lt;/Template&gt;&lt;Star&gt;0&lt;/Star&gt;&lt;Tag&gt;0&lt;/Tag&gt;&lt;Author&gt;Nguyen, T L; Vieira-Silva, S; Liston, A; Raes, J&lt;/Author&gt;&lt;Year&gt;2015&lt;/Year&gt;&lt;Details&gt;&lt;_accession_num&gt;25561744&lt;/_accession_num&gt;&lt;_author_adr&gt;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jeroen.raes@med.kuleuven.be.&lt;/_author_adr&gt;&lt;_collection_scope&gt;SCIE;&lt;/_collection_scope&gt;&lt;_created&gt;61775258&lt;/_created&gt;&lt;_date&gt;2015-01-01&lt;/_date&gt;&lt;_date_display&gt;2015 Jan&lt;/_date_display&gt;&lt;_db_updated&gt;PubMed&lt;/_db_updated&gt;&lt;_doi&gt;10.1242/dmm.017400&lt;/_doi&gt;&lt;_impact_factor&gt;   4.651&lt;/_impact_factor&gt;&lt;_isbn&gt;1754-8411 (Electronic); 1754-8403 (Linking)&lt;/_isbn&gt;&lt;_issue&gt;1&lt;/_issue&gt;&lt;_journal&gt;Dis Model Mech&lt;/_journal&gt;&lt;_keywords&gt;Animals; Colitis/pathology; Databases, Factual; Diet; *Disease Models, Animal; Genotype; Humans; Inflammatory Bowel Diseases/pathology; Intestinal Mucosa/pathology; Intestines/*microbiology/pathology; Mice; *Microbiota; Obesity/pathology; Phenotype; Translational Medical ResearchGut microbiota; Humanized mouse models; Mouse core gut microbiota; Mouse models; Mouse pan-gut microbiota&lt;/_keywords&gt;&lt;_language&gt;eng&lt;/_language&gt;&lt;_modified&gt;63647448&lt;/_modified&gt;&lt;_ori_publication&gt;(c) 2015. Published by The Company of Biologists Ltd.&lt;/_ori_publication&gt;&lt;_pages&gt;1-16&lt;/_pages&gt;&lt;_tertiary_title&gt;Disease models &amp;amp;amp; mechanisms&lt;/_tertiary_title&gt;&lt;_type_work&gt;Journal Article; Meta-Analysis; Research Support, Non-U.S. Gov&amp;apos;t; Review&lt;/_type_work&gt;&lt;_url&gt;http://www.ncbi.nlm.nih.gov/entrez/query.fcgi?cmd=Retrieve&amp;amp;db=pubmed&amp;amp;dopt=Abstract&amp;amp;list_uids=25561744&amp;amp;query_hl=1&lt;/_url&gt;&lt;_volume&gt;8&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collection_scope&gt;SCI;SCIE&lt;/_collection_scope&gt;&lt;_created&gt;63726415&lt;/_created&gt;&lt;_date&gt;2015-07-01&lt;/_date&gt;&lt;_date_display&gt;2015 Jul&lt;/_date_display&gt;&lt;_db_updated&gt;PubMed&lt;/_db_updated&gt;&lt;_doi&gt;10.1101/gr.186072.114&lt;/_doi&gt;&lt;_impact_factor&gt;  11.093&lt;/_impact_factor&gt;&lt;_isbn&gt;1549-5469 (Electronic); 1088-9051 (Linking)&lt;/_isbn&gt;&lt;_issue&gt;7&lt;/_issue&gt;&lt;_journal&gt;Genome Res&lt;/_journal&gt;&lt;_language&gt;eng&lt;/_language&gt;&lt;_modified&gt;63726415&lt;/_modified&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3E6F69A-11D5-4781-BF78-6CDF69E3E013}" w:val=" ADDIN NE.Ref.{63E6F69A-11D5-4781-BF78-6CDF69E3E013}&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264316&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510384&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493271&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493271&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9A00EDD-83F6-4577-9679-FF199706AFF7}" w:val=" ADDIN NE.Ref.{79A00EDD-83F6-4577-9679-FF199706AFF7}&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192608&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458694&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7FC204FB-EC81-4BC0-9BFB-BCE47201E09D}" w:val=" ADDIN NE.Ref.{7FC204FB-EC81-4BC0-9BFB-BCE47201E09D}&lt;Citation&gt;&lt;Group&gt;&lt;References&gt;&lt;Item&gt;&lt;ID&gt;9077&lt;/ID&gt;&lt;UID&gt;{D84035B0-65F0-4893-960A-4E0793AF9A26}&lt;/UID&gt;&lt;Title&gt;Emergent simplicity in microbial community assembly&lt;/Title&gt;&lt;Template&gt;Journal Article&lt;/Template&gt;&lt;Star&gt;0&lt;/Star&gt;&lt;Tag&gt;0&lt;/Tag&gt;&lt;Author&gt;Goldford, J E; Lu, N; Bajic, D; Estrela, S; Tikhonov, M; Sanchez-Gorostiaga, A; Segre, D; Mehta, P; Sanchez, A&lt;/Author&gt;&lt;Year&gt;2018&lt;/Year&gt;&lt;Details&gt;&lt;_accession_num&gt;30072533&lt;/_accession_num&gt;&lt;_author_adr&gt;Graduate Program in Bioinformatics and Biological Design Center, Boston University, Boston, MA 02215, USA.; The Rowland Institute at Harvard University, Cambridge, MA 02142, USA.; Department of Ecology and Evolutionary Biology, Microbial Sciences Institute, Yale University, New Haven, CT 06511, USA.; Department of Ecology and Evolutionary Biology, Microbial Sciences Institute, Yale University, New Haven, CT 06511, USA.; Department of Ecology and Evolutionary Biology, Microbial Sciences Institute, Yale University, New Haven, CT 06511, USA.; John A. Paulson School of Engineering and Applied Sciences, Harvard University, Cambridge, MA 02138, USA.; Department of Applied Physics, Stanford University, Stanford, CA 94305, USA.; Department of Ecology and Evolutionary Biology, Microbial Sciences Institute, Yale University, New Haven, CT 06511, USA.; Graduate Program in Bioinformatics and Biological Design Center, Boston University, Boston, MA 02215, USA.; Departments of Biology and Biomedical Engineering, Boston University, Boston, MA  02215, USA.; Department of Physics, Boston University, Boston, MA 02215, USA.; Graduate Program in Bioinformatics and Biological Design Center, Boston University, Boston, MA 02215, USA. alvaro.sanchez@yale.edu pankajm@bu.edu.; Department of Physics, Boston University, Boston, MA 02215, USA.; The Rowland Institute at Harvard University, Cambridge, MA 02142, USA. alvaro.sanchez@yale.edu pankajm@bu.edu.; Department of Ecology and Evolutionary Biology, Microbial Sciences Institute, Yale University, New Haven, CT 06511, USA.&lt;/_author_adr&gt;&lt;_date_display&gt;2018 Aug 3&lt;/_date_display&gt;&lt;_date&gt;2018-08-03&lt;/_date&gt;&lt;_doi&gt;10.1126/science.aat1168&lt;/_doi&gt;&lt;_isbn&gt;1095-9203 (Electronic); 0036-8075 (Linking)&lt;/_isbn&gt;&lt;_issue&gt;6401&lt;/_issue&gt;&lt;_journal&gt;Science&lt;/_journal&gt;&lt;_language&gt;eng&lt;/_language&gt;&lt;_ori_publication&gt;Copyright (c) 2018, American Association for the Advancement of Science.&lt;/_ori_publication&gt;&lt;_pages&gt;469-474&lt;/_pages&gt;&lt;_subject_headings&gt;Bacteria/*classification/isolation &amp;amp; purification/*metabolism; *Microbial Consortia; Plants/*microbiology; *Soil Microbiology&lt;/_subject_headings&gt;&lt;_tertiary_title&gt;Science (New York, N.Y.)&lt;/_tertiary_title&gt;&lt;_type_work&gt;Journal Article; Research Support, N.I.H., Extramural; Research Support, Non-U.S. Gov&amp;apos;t; Research Support, U.S. Gov&amp;apos;t, Non-P.H.S.&lt;/_type_work&gt;&lt;_url&gt;http://www.ncbi.nlm.nih.gov/entrez/query.fcgi?cmd=Retrieve&amp;amp;db=pubmed&amp;amp;dopt=Abstract&amp;amp;list_uids=30072533&amp;amp;query_hl=1&lt;/_url&gt;&lt;_volume&gt;361&lt;/_volume&gt;&lt;_created&gt;63773096&lt;/_created&gt;&lt;_modified&gt;63773096&lt;/_modified&gt;&lt;_db_updated&gt;PubMed&lt;/_db_updated&gt;&lt;_impact_factor&gt;  41.845&lt;/_impact_factor&gt;&lt;_collection_scope&gt;SCI;SCIE&lt;/_collection_scope&gt;&lt;/Details&gt;&lt;Extra&gt;&lt;DBUID&gt;{6486014E-94A3-482F-8B8D-B1496E970E79}&lt;/DBUID&gt;&lt;/Extra&gt;&lt;/Item&gt;&lt;/References&gt;&lt;/Group&gt;&lt;Group&gt;&lt;References&gt;&lt;Item&gt;&lt;ID&gt;9078&lt;/ID&gt;&lt;UID&gt;{D84A03AA-F573-477D-8006-D555EF4DB7FE}&lt;/UID&gt;&lt;Title&gt;Guild-based analysis for understanding gut microbiome in human health and diseases&lt;/Title&gt;&lt;Template&gt;Journal Article&lt;/Template&gt;&lt;Star&gt;0&lt;/Star&gt;&lt;Tag&gt;0&lt;/Tag&gt;&lt;Author&gt;Wu, G; Zhao, N; Zhang, C; Lam, Y Y; Zhao, L&lt;/Author&gt;&lt;Year&gt;2021&lt;/Year&gt;&lt;Details&gt;&lt;_accession_num&gt;33563315&lt;/_accession_num&gt;&lt;_author_adr&gt;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Department of Public Health and Community Medicine, School of Medicine, Tufts University, Medford, MA, USA.; Rutgers-Jiaotong Joint Laboratory for Microbiome and Human Health, New Brunswick, NJ, USA.; State Key Laboratory of Microbial Metabolism, Ministry of Education Laboratory of Systems Biomedicine, Shanghai Jiao Tong University, Shanghai, China.; 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liping.zhao@rutgers.edu.; Department of Biochemistry and Microbiology, Rutgers University, New Brunswick, NJ, USA. liping.zhao@rutgers.edu.; Rutgers-Jiaotong Joint Laboratory for Microbiome and Human Health, New Brunswick, NJ, USA. liping.zhao@rutgers.edu.; State Key Laboratory of Microbial Metabolism, Ministry of Education Laboratory of Systems Biomedicine, Shanghai Jiao Tong University, Shanghai, China. liping.zhao@rutgers.edu.&lt;/_author_adr&gt;&lt;_date_display&gt;2021 Feb 9&lt;/_date_display&gt;&lt;_date&gt;2021-02-09&lt;/_date&gt;&lt;_doi&gt;10.1186/s13073-021-00840-y&lt;/_doi&gt;&lt;_isbn&gt;1756-994X (Electronic); 1756-994X (Linking)&lt;/_isbn&gt;&lt;_issue&gt;1&lt;/_issue&gt;&lt;_journal&gt;Genome Med&lt;/_journal&gt;&lt;_keywords&gt;Guild; Gut microbiota; High dimensionality; High sparsity&lt;/_keywords&gt;&lt;_language&gt;eng&lt;/_language&gt;&lt;_pages&gt;22&lt;/_pages&gt;&lt;_tertiary_title&gt;Genome medicine&lt;/_tertiary_title&gt;&lt;_type_work&gt;Journal Article&lt;/_type_work&gt;&lt;_url&gt;http://www.ncbi.nlm.nih.gov/entrez/query.fcgi?cmd=Retrieve&amp;amp;db=pubmed&amp;amp;dopt=Abstract&amp;amp;list_uids=33563315&amp;amp;query_hl=1&lt;/_url&gt;&lt;_volume&gt;13&lt;/_volume&gt;&lt;_created&gt;63773097&lt;/_created&gt;&lt;_modified&gt;63773098&lt;/_modified&gt;&lt;_db_updated&gt;PubMed&lt;/_db_updated&gt;&lt;_impact_factor&gt;  10.675&lt;/_impact_factor&gt;&lt;_collection_scope&gt;SCIE&lt;/_collection_scope&gt;&lt;/Details&gt;&lt;Extra&gt;&lt;DBUID&gt;{6486014E-94A3-482F-8B8D-B1496E970E79}&lt;/DBUID&gt;&lt;/Extra&gt;&lt;/Item&gt;&lt;/References&gt;&lt;/Group&gt;&lt;/Citation&gt;_x000a_"/>
    <w:docVar w:name="NE.Ref{82E5F633-1879-4F6B-961A-C06104D92985}" w:val=" ADDIN NE.Ref.{82E5F633-1879-4F6B-961A-C06104D92985}&lt;Citation&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84BF5094-D1D1-463B-995D-1371503AE5BC}" w:val=" ADDIN NE.Ref.{84BF5094-D1D1-463B-995D-1371503AE5BC}&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56A5EAE-DF17-46B5-A8F6-58E899F25DEE}" w:val=" ADDIN NE.Ref.{856A5EAE-DF17-46B5-A8F6-58E899F25DEE}&lt;Citation&gt;&lt;Group&gt;&lt;References&gt;&lt;Item&gt;&lt;ID&gt;9079&lt;/ID&gt;&lt;UID&gt;{85D01BCA-67FA-40AE-802F-E8046339E5CE}&lt;/UID&gt;&lt;Title&gt;Resource Availability Modulates the Cooperative and Competitive Nature of a Microbial Cross-Feeding Mutualism&lt;/Title&gt;&lt;Template&gt;Journal Article&lt;/Template&gt;&lt;Star&gt;0&lt;/Star&gt;&lt;Tag&gt;0&lt;/Tag&gt;&lt;Author&gt;Hoek, Tim A; Axelrod, Kevin; Biancalani, Tommaso; Yurtsev, Eugene A; Liu, Jinghui; Gore, Jeff&lt;/Author&gt;&lt;Year&gt;2016&lt;/Year&gt;&lt;Details&gt;&lt;_doi&gt;10.1371/journal.pbio.1002540&lt;/_doi&gt;&lt;_created&gt;63773104&lt;/_created&gt;&lt;_modified&gt;63773104&lt;/_modified&gt;&lt;_url&gt;https://dx.plos.org/10.1371/journal.pbio.1002540_x000d__x000a_http://dx.plos.org/10.1371/journal.pbio.1002540&lt;/_url&gt;&lt;_journal&gt;PLOS Biology&lt;/_journal&gt;&lt;_volume&gt;14&lt;/_volume&gt;&lt;_issue&gt;8&lt;/_issue&gt;&lt;_pages&gt;e1002540&lt;/_pages&gt;&lt;_tertiary_title&gt;PLoS Biol&lt;/_tertiary_title&gt;&lt;_date&gt;61349760&lt;/_date&gt;&lt;_isbn&gt;1545-7885&lt;/_isbn&gt;&lt;_accessed&gt;63773104&lt;/_accessed&gt;&lt;_db_updated&gt;CrossRef&lt;/_db_updated&gt;&lt;_impact_factor&gt;   7.076&lt;/_impact_factor&gt;&lt;_collection_scope&gt;SCI;SCIE&lt;/_collection_scop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89DE286A-EBD9-474E-BCAB-4512F405FAB7}" w:val=" ADDIN NE.Ref.{89DE286A-EBD9-474E-BCAB-4512F405FAB7}&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date_display&gt;2019 Sep&lt;/_date_display&gt;&lt;_date&gt;2019-09-01&lt;/_date&gt;&lt;_doi&gt;10.1128/IAI.00206-19&lt;/_doi&gt;&lt;_isbn&gt;1098-5522 (Electronic); 0019-9567 (Linking)&lt;/_isbn&gt;&lt;_issue&gt;9&lt;/_issue&gt;&lt;_journal&gt;Infect Immun&lt;/_journal&gt;&lt;_keywords&gt;*antibiotics; *commensal anaerobes; *hematopoietic cell transplantation; *microbiome; *systems biology&lt;/_keywords&gt;&lt;_language&gt;eng&lt;/_language&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_created&gt;63774509&lt;/_created&gt;&lt;_modified&gt;63774509&lt;/_modified&gt;&lt;_db_updated&gt;PubMed&lt;/_db_updated&gt;&lt;_impact_factor&gt;   3.201&lt;/_impact_factor&gt;&lt;_collection_scope&gt;SCI;SCIE&lt;/_collection_scope&gt;&lt;/Details&gt;&lt;Extra&gt;&lt;DBUID&gt;{6486014E-94A3-482F-8B8D-B1496E970E79}&lt;/DBUID&gt;&lt;/Extra&gt;&lt;/Item&gt;&lt;/References&gt;&lt;/Group&gt;&lt;/Citation&gt;_x000a_"/>
    <w:docVar w:name="NE.Ref{904149DB-9372-4638-8513-A5BD6B99F9D9}" w:val=" ADDIN NE.Ref.{904149DB-9372-4638-8513-A5BD6B99F9D9}&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date_display&gt;2020 Oct 9&lt;/_date_display&gt;&lt;_date&gt;2020-10-09&lt;/_date&gt;&lt;_doi&gt;10.1038/s41467-020-18928-1&lt;/_doi&gt;&lt;_isbn&gt;2041-1723 (Electronic); 2041-1723 (Linking)&lt;/_isbn&gt;&lt;_issue&gt;1&lt;/_issue&gt;&lt;_journal&gt;Nat Commun&lt;/_journal&gt;&lt;_language&gt;eng&lt;/_language&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_created&gt;63773044&lt;/_created&gt;&lt;_modified&gt;63773044&lt;/_modified&gt;&lt;_db_updated&gt;PubMed&lt;/_db_updated&gt;&lt;_impact_factor&gt;  12.121&lt;/_impact_factor&gt;&lt;_collection_scope&gt;SCI;SCIE&lt;/_collection_scop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1CE8208-7920-4F17-947E-C502CBDF6896}" w:val=" ADDIN NE.Ref.{91CE8208-7920-4F17-947E-C502CBDF6896}&lt;Citation&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627321&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627428&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7D1DB6-C5B6-41D0-B5A1-CC4142D91F1E}" w:val=" ADDIN NE.Ref.{927D1DB6-C5B6-41D0-B5A1-CC4142D91F1E}&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2841375&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536304&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545EFE1-7B11-40C0-8F44-7C794E98BE69}" w:val=" ADDIN NE.Ref.{9545EFE1-7B11-40C0-8F44-7C794E98BE69}&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27865&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405608&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96BC0E23-C17B-4169-91B4-A31D03F08EEB}" w:val=" ADDIN NE.Ref.{96BC0E23-C17B-4169-91B4-A31D03F08EEB}&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9D5B9D29-357D-4B84-A67D-49A0E7010CE2}" w:val=" ADDIN NE.Ref.{9D5B9D29-357D-4B84-A67D-49A0E7010CE2}&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18E047E-F838-4557-9CF3-175D900FA1B6}" w:val=" ADDIN NE.Ref.{A18E047E-F838-4557-9CF3-175D900FA1B6}&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274291&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536303&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A52A90AC-A864-40F3-ABFA-A96F87D45168}" w:val=" ADDIN NE.Ref.{A52A90AC-A864-40F3-ABFA-A96F87D45168}&lt;Citation&gt;&lt;Group&gt;&lt;References&gt;&lt;Item&gt;&lt;ID&gt;8952&lt;/ID&gt;&lt;UID&gt;{29107A99-1AB6-446F-8C1E-CABCC35F00CE}&lt;/UID&gt;&lt;Title&gt;A Comparative Evaluation of Tools to Predict Metabolite Profiles From Microbiome Sequencing Data&lt;/Title&gt;&lt;Template&gt;Journal Article&lt;/Template&gt;&lt;Star&gt;0&lt;/Star&gt;&lt;Tag&gt;0&lt;/Tag&gt;&lt;Author&gt;Yin, Xiaochen; Altman, Tomer; Rutherford, Erica; West, Kiana A; Wu, Yonggan; Choi, Jinlyung; Beck, Paul L; Kaplan, Gilaad G; Dabbagh, Karim; DeSantis, Todd Z; Iwai, Shoko&lt;/Author&gt;&lt;Year&gt;2020&lt;/Year&gt;&lt;Details&gt;&lt;_accessed&gt;63685014&lt;/_accessed&gt;&lt;_collection_scope&gt;SCIE&lt;/_collection_scope&gt;&lt;_created&gt;63685014&lt;/_created&gt;&lt;_date&gt;63600480&lt;/_date&gt;&lt;_db_updated&gt;CrossRef&lt;/_db_updated&gt;&lt;_doi&gt;10.3389/fmicb.2020.595910&lt;/_doi&gt;&lt;_impact_factor&gt;   4.235&lt;/_impact_factor&gt;&lt;_isbn&gt;1664-302X&lt;/_isbn&gt;&lt;_journal&gt;Frontiers in Microbiology&lt;/_journal&gt;&lt;_modified&gt;63685014&lt;/_modified&gt;&lt;_tertiary_title&gt;Front. Microbiol.&lt;/_tertiary_title&gt;&lt;_url&gt;https://www.frontiersin.org/articles/10.3389/fmicb.2020.595910/full_x000d__x000a_https://www.frontiersin.org/articles/10.3389/fmicb.2020.595910/full&lt;/_url&gt;&lt;_volume&gt;11&lt;/_volume&gt;&lt;/Details&gt;&lt;Extra&gt;&lt;DBUID&gt;{6486014E-94A3-482F-8B8D-B1496E970E79}&lt;/DBUID&gt;&lt;/Extra&gt;&lt;/Item&gt;&lt;/References&gt;&lt;/Group&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6FD7D72-42B2-49AD-A022-70D73838029A}" w:val=" ADDIN NE.Ref.{A6FD7D72-42B2-49AD-A022-70D73838029A}&lt;Citation&gt;&lt;Group&gt;&lt;References&gt;&lt;Item&gt;&lt;ID&gt;8741&lt;/ID&gt;&lt;UID&gt;{D61CFB1B-2BF0-455E-A16F-3C597F218A43}&lt;/UID&gt;&lt;Title&gt;A Guide to Diet-Microbiome Study Design&lt;/Title&gt;&lt;Template&gt;Journal Article&lt;/Template&gt;&lt;Star&gt;0&lt;/Star&gt;&lt;Tag&gt;0&lt;/Tag&gt;&lt;Author&gt;Johnson, Abigail J; Zheng, Jack Jingyuan; Kang, Jea Woo; Saboe, Anna; Knights, Dan; Zivkovic, Angela M&lt;/Author&gt;&lt;Year&gt;2020&lt;/Year&gt;&lt;Details&gt;&lt;_accessed&gt;63551064&lt;/_accessed&gt;&lt;_created&gt;63551064&lt;/_created&gt;&lt;_date&gt;63348480&lt;/_date&gt;&lt;_db_updated&gt;CrossRef&lt;/_db_updated&gt;&lt;_doi&gt;10.3389/fnut.2020.00079&lt;/_doi&gt;&lt;_impact_factor&gt;   3.365&lt;/_impact_factor&gt;&lt;_isbn&gt;2296-861X&lt;/_isbn&gt;&lt;_journal&gt;Frontiers in Nutrition&lt;/_journal&gt;&lt;_modified&gt;63551064&lt;/_modified&gt;&lt;_tertiary_title&gt;Front. Nutr.&lt;/_tertiary_title&gt;&lt;_url&gt;https://www.frontiersin.org/article/10.3389/fnut.2020.00079/full_x000d__x000a_https://www.frontiersin.org/article/10.3389/fnut.2020.00079/full&lt;/_url&gt;&lt;_volume&gt;7&lt;/_volume&gt;&lt;/Details&gt;&lt;Extra&gt;&lt;DBUID&gt;{6486014E-94A3-482F-8B8D-B1496E970E79}&lt;/DBUID&gt;&lt;/Extra&gt;&lt;/Item&gt;&lt;/References&gt;&lt;/Group&gt;&lt;/Citation&gt;_x000a_"/>
    <w:docVar w:name="NE.Ref{A76F18B2-95A5-416D-8C63-7ED29A75A45E}" w:val=" ADDIN NE.Ref.{A76F18B2-95A5-416D-8C63-7ED29A75A45E}&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A83A1A07-7A2A-4DAB-B273-F9F204165469}" w:val=" ADDIN NE.Ref.{A83A1A07-7A2A-4DAB-B273-F9F204165469}&lt;Citation&gt;&lt;Group&gt;&lt;References&gt;&lt;Item&gt;&lt;ID&gt;5552&lt;/ID&gt;&lt;UID&gt;{0D37E0F8-CECD-4B38-A16C-199941541B40}&lt;/UID&gt;&lt;Title&gt;Enterotypes in the landscape of gut microbial community composition&lt;/Title&gt;&lt;Template&gt;Journal Article&lt;/Template&gt;&lt;Star&gt;0&lt;/Star&gt;&lt;Tag&gt;5&lt;/Tag&gt;&lt;Author&gt;Costea, Paul I; Hildebrand, Falk; Arumugam, Manimozhiyan; Bäckhed, Fredrik; Blaser, Martin J; Bushman, Frederic D; de Vos, Willem M; Ehrlich, S Dusko; Fraser, Claire M; Hattori, Masahira; Huttenhower, Curtis; Jeffery, Ian B; Knights, Dan; Lewis, James D; Ley, Ruth E; Ochman, Howard; O Toole, Paul W; Quince, Christopher; Relman, David A; Shanahan, Fergus; Sunagawa, Shinichi; Wang, Jun; Weinstock, George M; Wu, Gary D; Zeller, Georg; Zhao, Liping; Raes, Jeroen; Knight, Rob; Bork, Peer&lt;/Author&gt;&lt;Year&gt;2018&lt;/Year&gt;&lt;Details&gt;&lt;_accessed&gt;63187922&lt;/_accessed&gt;&lt;_collection_scope&gt;SCIE;&lt;/_collection_scope&gt;&lt;_created&gt;62295351&lt;/_created&gt;&lt;_db_updated&gt;CrossRef&lt;/_db_updated&gt;&lt;_doi&gt;10.1038/s41564-017-0072-8&lt;/_doi&gt;&lt;_impact_factor&gt;  15.540&lt;/_impact_factor&gt;&lt;_isbn&gt;2058-5276&lt;/_isbn&gt;&lt;_issue&gt;1&lt;/_issue&gt;&lt;_journal&gt;Nature Microbiology&lt;/_journal&gt;&lt;_modified&gt;63405610&lt;/_modified&gt;&lt;_pages&gt;8-16&lt;/_pages&gt;&lt;_tertiary_title&gt;Nat Microbiol&lt;/_tertiary_title&gt;&lt;_url&gt;http://www.nature.com/articles/s41564-017-0072-8_x000d__x000a_http://www.nature.com/articles/s41564-017-0072-8.pdf&lt;/_url&gt;&lt;_volume&gt;3&lt;/_volume&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E651821-0B4B-409B-847A-D005075BC761}" w:val=" ADDIN NE.Ref.{AE651821-0B4B-409B-847A-D005075BC761}&lt;Citation&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5572&lt;/ID&gt;&lt;UID&gt;{270274DD-B138-4F93-9FDA-0F9077D8B9F4}&lt;/UID&gt;&lt;Title&gt;Gut microbiota richness promotes its stability upon increased dietary fibre intake in healthy adults&lt;/Title&gt;&lt;Template&gt;Journal Article&lt;/Template&gt;&lt;Star&gt;0&lt;/Star&gt;&lt;Tag&gt;0&lt;/Tag&gt;&lt;Author&gt;Tap, Julien; Furet, Jean-Pierre; Bensaada, Martine; Philippe, Catherine; Roth, Hubert; Rabot, Sylvie; Lakhdari, Omar; Lombard, Vincent; Henrissat, Bernard; Corthier, Gérard; Fontaine, Eric; Doré, Joël; Leclerc, Marion&lt;/Author&gt;&lt;Year&gt;2015&lt;/Year&gt;&lt;Details&gt;&lt;_accessed&gt;63774422&lt;/_accessed&gt;&lt;_collection_scope&gt;SCI;SCIE;&lt;/_collection_scope&gt;&lt;_created&gt;62295351&lt;/_created&gt;&lt;_db_updated&gt;CrossRef&lt;/_db_updated&gt;&lt;_doi&gt;10.1111/1462-2920.13006&lt;/_doi&gt;&lt;_impact_factor&gt;   4.933&lt;/_impact_factor&gt;&lt;_issue&gt;12&lt;/_issue&gt;&lt;_journal&gt;Environmental Microbiology&lt;/_journal&gt;&lt;_modified&gt;63562660&lt;/_modified&gt;&lt;_pages&gt;4954-4964&lt;/_pages&gt;&lt;_tertiary_title&gt;Environ Microbiol&lt;/_tertiary_title&gt;&lt;_url&gt;http://doi.wiley.com/10.1111/1462-2920.13006_x000d__x000a_https://api.wiley.com/onlinelibrary/tdm/v1/articles/10.1111%2F1462-2920.13006&lt;/_url&gt;&lt;_volume&gt;17&lt;/_volume&gt;&lt;/Details&gt;&lt;Extra&gt;&lt;DBUID&gt;{6486014E-94A3-482F-8B8D-B1496E970E79}&lt;/DBUID&gt;&lt;/Extra&gt;&lt;/Item&gt;&lt;/References&gt;&lt;/Group&gt;&lt;Group&gt;&lt;References&gt;&lt;Item&gt;&lt;ID&gt;5732&lt;/ID&gt;&lt;UID&gt;{966C1DFF-6F27-47EA-93C6-1FEC4D07F08E}&lt;/UID&gt;&lt;Title&gt;Low amounts of dietary fibre increase in vitro production of short-chain fatty acids without changing human colonic microbiota structure&lt;/Title&gt;&lt;Template&gt;Journal Article&lt;/Template&gt;&lt;Star&gt;0&lt;/Star&gt;&lt;Tag&gt;0&lt;/Tag&gt;&lt;Author&gt;Sasaki, D; Sasaki, K; Ikuta, N; Yasuda, T; Fukuda, I; Kondo, A; Osawa, R&lt;/Author&gt;&lt;Year&gt;2018&lt;/Year&gt;&lt;Details&gt;&lt;_accessed&gt;62295384&lt;/_accessed&gt;&lt;_accession_num&gt;29323180&lt;/_accession_num&gt;&lt;_author_adr&gt;Graduate School of Science, Technology and Innovation, Kobe University, 1-1 Rokkodai-cho, Nada-ku, Kobe, Hyogo, 657-8501, Japan.; Graduate School of Science, Technology and Innovation, Kobe University, 1-1 Rokkodai-cho, Nada-ku, Kobe, Hyogo, 657-8501, Japan. sikengo@people.kobe-u.ac.jp.; Graduate School of Medicine, Kobe University, 7-5-2 Kusunoki-cho Chuo-ku, Kobe, Hyogo, 650-0017, Japan.; Clinical &amp;amp;amp; Translational Research Center, Kobe University Hospital, 7-5-2 Kusunoki-cho Chuo-ku, Kobe, Hyogo, 650-0017,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 Graduate School of Science, Technology and Innovation, Kobe University, 1-1 Rokkodai-cho, Nada-ku, Kobe, Hyogo, 657-8501, Japan.; RIKEN Center for Sustainable Resource Science, 1-7-22 Suehiro-cho, Tsurumi-ku, Yokohama, Kanagawa, 230-0045,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lt;/_author_adr&gt;&lt;_created&gt;62295351&lt;/_created&gt;&lt;_date&gt;62076960&lt;/_date&gt;&lt;_date_display&gt;2018 Jan 11&lt;/_date_display&gt;&lt;_db_updated&gt;PubMed&lt;/_db_updated&gt;&lt;_doi&gt;10.1038/s41598-017-18877-8&lt;/_doi&gt;&lt;_impact_factor&gt;   3.998&lt;/_impact_factor&gt;&lt;_isbn&gt;2045-2322 (Electronic); 2045-2322 (Linking)&lt;/_isbn&gt;&lt;_issue&gt;1&lt;/_issue&gt;&lt;_journal&gt;Sci Rep&lt;/_journal&gt;&lt;_language&gt;eng&lt;/_language&gt;&lt;_modified&gt;63485858&lt;/_modified&gt;&lt;_pages&gt;435&lt;/_pages&gt;&lt;_tertiary_title&gt;Scientific reports&lt;/_tertiary_title&gt;&lt;_type_work&gt;Journal Article&lt;/_type_work&gt;&lt;_url&gt;http://www.ncbi.nlm.nih.gov/entrez/query.fcgi?cmd=Retrieve&amp;amp;db=pubmed&amp;amp;dopt=Abstract&amp;amp;list_uids=29323180&amp;amp;query_hl=1&lt;/_url&gt;&lt;_volume&gt;8&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209C33B-14D0-4ABE-9FBE-98B1F5DE2CA9}" w:val=" ADDIN NE.Ref.{B209C33B-14D0-4ABE-9FBE-98B1F5DE2CA9}&lt;Citation&gt;&lt;Group&gt;&lt;References&gt;&lt;Item&gt;&lt;ID&gt;9088&lt;/ID&gt;&lt;UID&gt;{0C68968D-2560-4A52-9088-39A55803D14C}&lt;/UID&gt;&lt;Title&gt;The Mouse Intestinal Bacterial Collection (miBC) provides host-specific insight into cultured diversity and functional potential of the gut microbiota&lt;/Title&gt;&lt;Template&gt;Journal Article&lt;/Template&gt;&lt;Star&gt;0&lt;/Star&gt;&lt;Tag&gt;0&lt;/Tag&gt;&lt;Author&gt;Lagkouvardos, Ilias; Pukall, Rüdiger; Abt, Birte; Foesel, Bärbel U; Meier-Kolthoff, Jan P; Kumar, Neeraj; Bresciani, Anne; Martínez, Inés; Just, Sarah; Ziegler, Caroline; Brugiroux, Sandrine; Garzetti, Debora; Wenning, Mareike; Bui, Thi P N; Wang, Jun; Hugenholtz, Floor; Plugge, Caroline M; Peterson, Daniel A; Hornef, Mathias W; Baines, John F; Smidt, Hauke; Walter, Jens; Kristiansen, Karsten; Nielsen, Henrik B; Haller, Dirk; Overmann, Jörg; Stecher, Bärbel; Clavel, Thomas&lt;/Author&gt;&lt;Year&gt;2016&lt;/Year&gt;&lt;Details&gt;&lt;_doi&gt;10.1038/nmicrobiol.2016.131&lt;/_doi&gt;&lt;_created&gt;63774447&lt;/_created&gt;&lt;_modified&gt;63774447&lt;/_modified&gt;&lt;_url&gt;http://www.nature.com/articles/nmicrobiol2016131_x000d__x000a_http://www.nature.com/articles/nmicrobiol2016131.pdf&lt;/_url&gt;&lt;_journal&gt;Nature Microbiology&lt;/_journal&gt;&lt;_volume&gt;1&lt;/_volume&gt;&lt;_issue&gt;10&lt;/_issue&gt;&lt;_tertiary_title&gt;Nat Microbiol&lt;/_tertiary_title&gt;&lt;_isbn&gt;2058-5276&lt;/_isbn&gt;&lt;_accessed&gt;63774447&lt;/_accessed&gt;&lt;_db_updated&gt;CrossRef&lt;/_db_updated&gt;&lt;_impact_factor&gt;  15.540&lt;/_impact_factor&gt;&lt;_collection_scope&gt;SCIE&lt;/_collection_scop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2D6DB29-FC27-4D6A-826B-79F2A7685702}" w:val=" ADDIN NE.Ref.{B2D6DB29-FC27-4D6A-826B-79F2A7685702}&lt;Citation&gt;&lt;Group&gt;&lt;References&gt;&lt;Item&gt;&lt;ID&gt;9086&lt;/ID&gt;&lt;UID&gt;{52C62E92-870D-4248-A214-FE5B0E2D6AA4}&lt;/UID&gt;&lt;Title&gt;Use of Gifu Anaerobic Medium for culturing 32 dominant species of human gut microbes and its evaluation based on short-chain fatty acids fermentation profiles&lt;/Title&gt;&lt;Template&gt;Journal Article&lt;/Template&gt;&lt;Star&gt;0&lt;/Star&gt;&lt;Tag&gt;0&lt;/Tag&gt;&lt;Author&gt;Gotoh, A; Nara, M; Sugiyama, Y; Sakanaka, M; Yachi, H; Kitakata, A; Nakagawa, A; Minami, H; Okuda, S; Katoh, T; Katayama, T; Kurihara, S&lt;/Author&gt;&lt;Year&gt;2017&lt;/Year&gt;&lt;Details&gt;&lt;_accession_num&gt;28782454&lt;/_accession_num&gt;&lt;_author_adr&gt;a Research Institute for Bioresources and Biotechnology , Ishikawa Prefectural University , Nonoichi , Japan.; b Graduate School of Biostudies , Kyoto University , Kyoto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c Graduate School of Medical and Dental Sciences , Niigata University , Niigata , Japan.; b Graduate School of Biostudies , Kyoto University , Kyoto , Japan.; a Research Institute for Bioresources and Biotechnology , Ishikawa Prefectural University , Nonoichi , Japan.; b Graduate School of Biostudies , Kyoto University , Kyoto , Japan.; a Research Institute for Bioresources and Biotechnology , Ishikawa Prefectural University , Nonoichi , Japan.&lt;/_author_adr&gt;&lt;_date_display&gt;2017 Oct&lt;/_date_display&gt;&lt;_date&gt;2017-10-01&lt;/_date&gt;&lt;_doi&gt;10.1080/09168451.2017.1359486&lt;/_doi&gt;&lt;_isbn&gt;1347-6947 (Electronic); 0916-8451 (Linking)&lt;/_isbn&gt;&lt;_issue&gt;10&lt;/_issue&gt;&lt;_journal&gt;Biosci Biotechnol Biochem&lt;/_journal&gt;&lt;_keywords&gt;Gifu anaerobic medium; dominant human gut bacteria; gut microbes; short-chain fatty acids; standard medium&lt;/_keywords&gt;&lt;_language&gt;eng&lt;/_language&gt;&lt;_pages&gt;2009-2017&lt;/_pages&gt;&lt;_subject_headings&gt;Anaerobiosis; Bacteria/genetics/*growth &amp;amp; development/*metabolism; Computer Simulation; Culture Techniques; DNA, Bacterial/genetics; Fatty Acids, Volatile/*metabolism; *Fermentation; *Gastrointestinal Microbiome; Genomics&lt;/_subject_headings&gt;&lt;_tertiary_title&gt;Bioscience, biotechnology, and biochemistry&lt;/_tertiary_title&gt;&lt;_type_work&gt;Journal Article&lt;/_type_work&gt;&lt;_url&gt;http://www.ncbi.nlm.nih.gov/entrez/query.fcgi?cmd=Retrieve&amp;amp;db=pubmed&amp;amp;dopt=Abstract&amp;amp;list_uids=28782454&amp;amp;query_hl=1&lt;/_url&gt;&lt;_volume&gt;81&lt;/_volume&gt;&lt;_created&gt;63774439&lt;/_created&gt;&lt;_modified&gt;63774439&lt;/_modified&gt;&lt;_db_updated&gt;PubMed&lt;/_db_updated&gt;&lt;_impact_factor&gt;   1.516&lt;/_impact_factor&gt;&lt;/Details&gt;&lt;Extra&gt;&lt;DBUID&gt;{6486014E-94A3-482F-8B8D-B1496E970E79}&lt;/DBUID&gt;&lt;/Extra&gt;&lt;/Item&gt;&lt;/References&gt;&lt;/Group&gt;&lt;/Citation&gt;_x000a_"/>
    <w:docVar w:name="NE.Ref{B302632C-0833-4A4A-9406-44EEB2B4DF7A}" w:val=" ADDIN NE.Ref.{B302632C-0833-4A4A-9406-44EEB2B4DF7A}&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B3664FB5-2233-4187-9D99-705696434411}" w:val=" ADDIN NE.Ref.{B3664FB5-2233-4187-9D99-705696434411}&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C0E2EA1-9B63-4736-87FD-40EC7FD72AEF}" w:val=" ADDIN NE.Ref.{BC0E2EA1-9B63-4736-87FD-40EC7FD72AEF}&lt;Citation&gt;&lt;Group&gt;&lt;References&gt;&lt;Item&gt;&lt;ID&gt;8214&lt;/ID&gt;&lt;UID&gt;{5791E95F-14B6-4628-AFAC-D0C4EF576E2D}&lt;/UID&gt;&lt;Title&gt;Adjusting for age improves identification of gut microbiome alterations in multiple diseases&lt;/Title&gt;&lt;Template&gt;Journal Article&lt;/Template&gt;&lt;Star&gt;0&lt;/Star&gt;&lt;Tag&gt;0&lt;/Tag&gt;&lt;Author&gt;Ghosh, Tarini S; Das, Mrinmoy; Jeffery, Ian B; O&amp;apos;Toole, Paul W&lt;/Author&gt;&lt;Year&gt;2020&lt;/Year&gt;&lt;Details&gt;&lt;_accessed&gt;63242598&lt;/_accessed&gt;&lt;_collection_scope&gt;SCIE&lt;/_collection_scope&gt;&lt;_created&gt;63242598&lt;/_created&gt;&lt;_date&gt;63214560&lt;/_date&gt;&lt;_db_updated&gt;CrossRef&lt;/_db_updated&gt;&lt;_doi&gt;10.7554/eLife.50240&lt;/_doi&gt;&lt;_impact_factor&gt;   7.080&lt;/_impact_factor&gt;&lt;_isbn&gt;2050-084X&lt;/_isbn&gt;&lt;_journal&gt;eLife&lt;/_journal&gt;&lt;_modified&gt;63465828&lt;/_modified&gt;&lt;_url&gt;https://elifesciences.org/articles/50240_x000d__x000a_https://cdn.elifesciences.org/articles/50240/elife-50240-v1.pdf&lt;/_url&gt;&lt;_volume&gt;9&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C98F12F1-7E99-47DC-A089-E548093A6DD5}" w:val=" ADDIN NE.Ref.{C98F12F1-7E99-47DC-A089-E548093A6DD5}&lt;Citation&gt;&lt;Group&gt;&lt;References&gt;&lt;Item&gt;&lt;ID&gt;9083&lt;/ID&gt;&lt;UID&gt;{B6BD0076-B3D2-410B-BCA1-7DF40814D9B9}&lt;/UID&gt;&lt;Title&gt;Integrated, systems metabolic picture of acetone-butanol-ethanol fermentation by  Clostridium acetobutylicum&lt;/Title&gt;&lt;Template&gt;Journal Article&lt;/Template&gt;&lt;Star&gt;0&lt;/Star&gt;&lt;Tag&gt;0&lt;/Tag&gt;&lt;Author&gt;Liao, C; Seo, S O; Celik, V; Liu, H; Kong, W; Wang, Y; Blaschek, H; Jin, Y S; Lu, T&lt;/Author&gt;&lt;Year&gt;2015&lt;/Year&gt;&lt;Details&gt;&lt;_accession_num&gt;26100881&lt;/_accession_num&gt;&lt;_author_adr&gt;Department of Bioengineering, University of Illinois at Urbana-Champaign, Urbana, IL 61801; Carl R. Woese Institute for Genomic Biology, University of Illinois at  Urbana-Champaign, Urbana, IL 61801;; Carl R. Woese Institute for Genomic Biology, University of Illinois at Urbana-Champaign, Urbana, IL 61801; Department of Food Science and Human Nutrition, University of Illinois at Urbana-Champaign, Urbana, IL 61801;; Department of Bioengineering, University of Illinois at Urbana-Champaign, Urbana, IL 61801; Carl R. Woese Institute for Genomic Biology, University of Illinois at  Urbana-Champaign, Urbana, IL 61801; Department of Bioengineering, Faculty of Engineering, University of Firat, 23119 Elazig, Turkey;; Department of Bioengineering, University of Illinois at Urbana-Champaign, Urbana, IL 61801; Carl R. Woese Institute for Genomic Biology, University of Illinois at  Urbana-Champaign, Urbana, IL 61801;; Department of Bioengineering, University of Illinois at Urbana-Champaign, Urbana, IL 61801; Carl R. Woese Institute for Genomic Biology, University of Illinois at  Urbana-Champaign, Urbana, IL 61801;; Department of Food Science and Human Nutrition, University of Illinois at Urbana-Champaign, Urbana, IL 61801;; Department of Food Science and Human Nutrition, University of Illinois at Urbana-Champaign, Urbana, IL 61801; Integrated Bioprocessing Research Laboratory, University of Illinois at Urbana-Champaign, Urbana, IL 61801;; Carl R. Woese Institute for Genomic Biology, University of Illinois at Urbana-Champaign, Urbana, IL 61801; Department of Food Science and Human Nutrition, University of Illinois at Urbana-Champaign, Urbana, IL 61801; Energy Bioscience Institute, University of Illinois at Urbana-Champaign, Urbana, IL 61801;; Department of Bioengineering, University of Illinois at Urbana-Champaign, Urbana, IL 61801; Carl R. Woese Institute for Genomic Biology, University of Illinois at  Urbana-Champaign, Urbana, IL 61801; Department of Physics, University of Illinois at Urbana-Champaign, Urbana, IL 61801 luting@illinois.edu.&lt;/_author_adr&gt;&lt;_date_display&gt;2015 Jul 7&lt;/_date_display&gt;&lt;_date&gt;2015-07-07&lt;/_date&gt;&lt;_doi&gt;10.1073/pnas.1423143112&lt;/_doi&gt;&lt;_isbn&gt;1091-6490 (Electronic); 0027-8424 (Linking)&lt;/_isbn&gt;&lt;_issue&gt;27&lt;/_issue&gt;&lt;_journal&gt;Proc Natl Acad Sci U S A&lt;/_journal&gt;&lt;_keywords&gt;ABE fermentation; clostridial physiology; integrated modeling; metabolic engineering; systems biology&lt;/_keywords&gt;&lt;_language&gt;eng&lt;/_language&gt;&lt;_pages&gt;8505-10&lt;/_pages&gt;&lt;_subject_headings&gt;Acetone/*metabolism; Algorithms; Bacterial Proteins/genetics/metabolism; Biofuels; Butanols/*metabolism; Clostridium acetobutylicum/genetics/*metabolism; Computer Simulation; Ethanol/*metabolism; *Fermentation; Gene Expression Regulation, Bacterial; Hydrogen-Ion Concentration; Kinetics; Models, Biological&lt;/_subject_headings&gt;&lt;_tertiary_title&gt;Proceedings of the National Academy of Sciences of the United States of America&lt;/_tertiary_title&gt;&lt;_type_work&gt;Journal Article; Research Support, Non-U.S. Gov&amp;apos;t&lt;/_type_work&gt;&lt;_url&gt;http://www.ncbi.nlm.nih.gov/entrez/query.fcgi?cmd=Retrieve&amp;amp;db=pubmed&amp;amp;dopt=Abstract&amp;amp;list_uids=26100881&amp;amp;query_hl=1&lt;/_url&gt;&lt;_volume&gt;112&lt;/_volume&gt;&lt;_created&gt;63774282&lt;/_created&gt;&lt;_modified&gt;63774282&lt;/_modified&gt;&lt;_db_updated&gt;PubMed&lt;/_db_updated&gt;&lt;_impact_factor&gt;   9.412&lt;/_impact_factor&gt;&lt;/Details&gt;&lt;Extra&gt;&lt;DBUID&gt;{6486014E-94A3-482F-8B8D-B1496E970E79}&lt;/DBUID&gt;&lt;/Extra&gt;&lt;/Item&gt;&lt;/References&gt;&lt;/Group&gt;&lt;/Citation&gt;_x000a_"/>
    <w:docVar w:name="NE.Ref{C998C189-685C-47D2-9780-3C81DCD83C0D}" w:val=" ADDIN NE.Ref.{C998C189-685C-47D2-9780-3C81DCD83C0D}&lt;Citation&gt;&lt;Group&gt;&lt;References&gt;&lt;Item&gt;&lt;ID&gt;7534&lt;/ID&gt;&lt;UID&gt;{568F438C-5C14-4056-87F0-3D6C3EE72FCF}&lt;/UID&gt;&lt;Title&gt;Two routes of metabolic cross-feeding between Bifidobacterium adolescentis and butyrate-producing anaerobes from the human gut&lt;/Title&gt;&lt;Template&gt;Journal Article&lt;/Template&gt;&lt;Star&gt;0&lt;/Star&gt;&lt;Tag&gt;0&lt;/Tag&gt;&lt;Author&gt;Belenguer, A; Duncan, S H; Calder, A G; Holtrop, G; Louis, P; Lobley, G E; Flint, H J&lt;/Author&gt;&lt;Year&gt;2006&lt;/Year&gt;&lt;Details&gt;&lt;_accessed&gt;62820841&lt;/_accessed&gt;&lt;_accession_num&gt;16672507&lt;/_accession_num&gt;&lt;_author_adr&gt;Microbial Ecology Group, Rowett Research Institute, Greenburn Road, Bucksburn, Aberdeen AB21 9SB, United Kingdom.&lt;/_author_adr&gt;&lt;_created&gt;62820840&lt;/_created&gt;&lt;_date&gt;55923840&lt;/_date&gt;&lt;_date_display&gt;2006 May&lt;/_date_display&gt;&lt;_db_updated&gt;PubMed&lt;/_db_updated&gt;&lt;_doi&gt;10.1128/AEM.72.5.3593-3599.2006&lt;/_doi&gt;&lt;_impact_factor&gt;   4.016&lt;/_impact_factor&gt;&lt;_isbn&gt;0099-2240 (Print); 0099-2240 (Linking)&lt;/_isbn&gt;&lt;_issue&gt;5&lt;/_issue&gt;&lt;_journal&gt;Appl Environ Microbiol&lt;/_journal&gt;&lt;_keywords&gt;Acetates/metabolism; Bacteria, Anaerobic/growth &amp;amp;amp; development/*metabolism; Bifidobacterium/growth &amp;amp;amp; development/*metabolism; Butyrates/*metabolism; Culture Media; Digestive System/*microbiology; Ecosystem; Fatty Acids/metabolism; Fructose; Humans; Lactates/metabolism; Oligosaccharides/metabolism&lt;/_keywords&gt;&lt;_language&gt;eng&lt;/_language&gt;&lt;_modified&gt;63426928&lt;/_modified&gt;&lt;_pages&gt;3593-9&lt;/_pages&gt;&lt;_tertiary_title&gt;Applied and environmental microbiology&lt;/_tertiary_title&gt;&lt;_type_work&gt;Journal Article; Research Support, Non-U.S. Gov&amp;apos;t&lt;/_type_work&gt;&lt;_url&gt;http://www.ncbi.nlm.nih.gov/entrez/query.fcgi?cmd=Retrieve&amp;amp;db=pubmed&amp;amp;dopt=Abstract&amp;amp;list_uids=16672507&amp;amp;query_hl=1&lt;/_url&gt;&lt;_volume&gt;72&lt;/_volume&gt;&lt;/Details&gt;&lt;Extra&gt;&lt;DBUID&gt;{6486014E-94A3-482F-8B8D-B1496E970E79}&lt;/DBUID&gt;&lt;/Extra&gt;&lt;/Item&gt;&lt;/References&gt;&lt;/Group&gt;&lt;/Citation&gt;_x000a_"/>
    <w:docVar w:name="NE.Ref{CDB12FDA-9565-455B-AC0B-A50EC7BABC4E}" w:val=" ADDIN NE.Ref.{CDB12FDA-9565-455B-AC0B-A50EC7BABC4E}&lt;Citation&gt;&lt;Group&gt;&lt;References&gt;&lt;Item&gt;&lt;ID&gt;7350&lt;/ID&gt;&lt;UID&gt;{7B015C0E-838E-44E3-9BAF-9E9D077DC01F}&lt;/UID&gt;&lt;Title&gt;Colonic Butyrate-Producing Communities in Humans: an Overview Using Omics Data&lt;/Title&gt;&lt;Template&gt;Journal Article&lt;/Template&gt;&lt;Star&gt;0&lt;/Star&gt;&lt;Tag&gt;5&lt;/Tag&gt;&lt;Author&gt;Vital, M; Karch, A; Pieper, D H&lt;/Author&gt;&lt;Year&gt;2017&lt;/Year&gt;&lt;Details&gt;&lt;_accessed&gt;62793536&lt;/_accessed&gt;&lt;_accession_num&gt;29238752&lt;/_accession_num&gt;&lt;_author_adr&gt;Microbial Interactions and Processes Research Group, Helmholtz Centre for Infection Research, Braunschweig, Germany.; Epidemiological and Statistical Methods Research Group, Helmholtz Centre for Infection Research, Braunschweig, Germany.; Microbial Interactions and Processes Research Group, Helmholtz Centre for Infection Research, Braunschweig, Germany.&lt;/_author_adr&gt;&lt;_collection_scope&gt;SCIE&lt;/_collection_scope&gt;&lt;_created&gt;62793533&lt;/_created&gt;&lt;_date&gt;61974720&lt;/_date&gt;&lt;_date_display&gt;2017 Nov-Dec&lt;/_date_display&gt;&lt;_db_updated&gt;PubMed&lt;/_db_updated&gt;&lt;_doi&gt;10.1128/mSystems.00130-17&lt;/_doi&gt;&lt;_impact_factor&gt;   6.633&lt;/_impact_factor&gt;&lt;_isbn&gt;2379-5077 (Print); 2379-5077 (Linking)&lt;/_isbn&gt;&lt;_issue&gt;6&lt;/_issue&gt;&lt;_journal&gt;mSystems&lt;/_journal&gt;&lt;_keywords&gt;butyrate; cardiometabolic disease; ecology; functional stability; gut microbiota&lt;/_keywords&gt;&lt;_label&gt;SCFA-bacteria-individual-variation&lt;/_label&gt;&lt;_language&gt;eng&lt;/_language&gt;&lt;_modified&gt;63397191&lt;/_modified&gt;&lt;_tertiary_title&gt;mSystems&lt;/_tertiary_title&gt;&lt;_type_work&gt;Journal Article&lt;/_type_work&gt;&lt;_url&gt;http://www.ncbi.nlm.nih.gov/entrez/query.fcgi?cmd=Retrieve&amp;amp;db=pubmed&amp;amp;dopt=Abstract&amp;amp;list_uids=29238752&amp;amp;query_hl=1&lt;/_url&gt;&lt;_volume&gt;2&lt;/_volume&gt;&lt;/Details&gt;&lt;Extra&gt;&lt;DBUID&gt;{6486014E-94A3-482F-8B8D-B1496E970E79}&lt;/DBUID&gt;&lt;/Extra&gt;&lt;/Item&gt;&lt;/References&gt;&lt;/Group&gt;&lt;/Citation&gt;_x000a_"/>
    <w:docVar w:name="NE.Ref{CFC43DE8-2B96-4672-BE12-05C7D396EC08}" w:val=" ADDIN NE.Ref.{CFC43DE8-2B96-4672-BE12-05C7D396EC08}&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collection_scope&gt;SCI;SCIE&lt;/_collection_scope&gt;&lt;_created&gt;63726392&lt;/_created&gt;&lt;_date&gt;2017-05-01&lt;/_date&gt;&lt;_date_display&gt;2017 May&lt;/_date_display&gt;&lt;_db_updated&gt;PubMed&lt;/_db_updated&gt;&lt;_doi&gt;10.1101/gr.213959.116&lt;/_doi&gt;&lt;_impact_factor&gt;  11.093&lt;/_impact_factor&gt;&lt;_isbn&gt;1549-5469 (Electronic); 1088-9051 (Linking)&lt;/_isbn&gt;&lt;_issue&gt;5&lt;/_issue&gt;&lt;_journal&gt;Genome Res&lt;/_journal&gt;&lt;_language&gt;eng&lt;/_language&gt;&lt;_modified&gt;63726392&lt;/_modified&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3B0C3BC-95E8-42EF-8D14-BB563BAD7106}" w:val=" ADDIN NE.Ref.{D3B0C3BC-95E8-42EF-8D14-BB563BAD7106}&lt;Citation&gt;&lt;Group&gt;&lt;References&gt;&lt;Item&gt;&lt;ID&gt;9092&lt;/ID&gt;&lt;UID&gt;{6CA6077E-233E-4F83-BD2F-E43FB8467E08}&lt;/UID&gt;&lt;Title&gt;Unsupervised discovery of temporal sequences in high-dimensional datasets, with applications to neuroscience&lt;/Title&gt;&lt;Template&gt;Journal Article&lt;/Template&gt;&lt;Star&gt;0&lt;/Star&gt;&lt;Tag&gt;0&lt;/Tag&gt;&lt;Author&gt;Mackevicius, E L; Bahle, A H; Williams, A H; Gu, S; Denisenko, N I; Goldman, M S; Fee, M S&lt;/Author&gt;&lt;Year&gt;2019&lt;/Year&gt;&lt;Details&gt;&lt;_accession_num&gt;30719973&lt;/_accession_num&gt;&lt;_author_adr&gt;McGovern Institute for Brain Research, Department of Brain and Cognitive Sciences, Massachusetts Institute of Technology, Cambridge, United States.; McGovern Institute for Brain Research, Department of Brain and Cognitive Sciences, Massachusetts Institute of Technology, Cambridge, United States.; Neurosciences Program, Stanford University, Stanford, United States.; McGovern Institute for Brain Research, Department of Brain and Cognitive Sciences, Massachusetts Institute of Technology, Cambridge, United States.; School of Life Sciences and Technology, ShanghaiTech University, Shanghai, China.; McGovern Institute for Brain Research, Department of Brain and Cognitive Sciences, Massachusetts Institute of Technology, Cambridge, United States.; Center for Neuroscience, Department of Neurobiology, Physiology and Behavior, University of California, Davis, Davis, United States.; Department of Ophthamology and Vision Science, University of California, Davis, Davis, United States.; McGovern Institute for Brain Research, Department of Brain and Cognitive Sciences, Massachusetts Institute of Technology, Cambridge, United States.&lt;/_author_adr&gt;&lt;_date_display&gt;2019 Feb 5&lt;/_date_display&gt;&lt;_date&gt;2019-02-05&lt;/_date&gt;&lt;_doi&gt;10.7554/eLife.38471&lt;/_doi&gt;&lt;_isbn&gt;2050-084X (Electronic); 2050-084X (Linking)&lt;/_isbn&gt;&lt;_journal&gt;Elife&lt;/_journal&gt;&lt;_keywords&gt;*Zebra finch; *matrix factorization; *neuroscience; *rat; *sequence; *unsupervised&lt;/_keywords&gt;&lt;_language&gt;eng&lt;/_language&gt;&lt;_ori_publication&gt;(c) 2019, Mackevicius et al.&lt;/_ori_publication&gt;&lt;_subject_headings&gt;Action Potentials; Animals; Brain/*physiology; Data Mining/*methods; Neurosciences/*methods; Rats; *Software; Songbirds&lt;/_subject_headings&gt;&lt;_tertiary_title&gt;eLife&lt;/_tertiary_title&gt;&lt;_type_work&gt;Journal Article; Research Support, N.I.H., Extramural; Research Support, Non-U.S. Gov&amp;apos;t; Research Support, U.S. Gov&amp;apos;t, Non-P.H.S.&lt;/_type_work&gt;&lt;_url&gt;http://www.ncbi.nlm.nih.gov/entrez/query.fcgi?cmd=Retrieve&amp;amp;db=pubmed&amp;amp;dopt=Abstract&amp;amp;list_uids=30719973&amp;amp;query_hl=1&lt;/_url&gt;&lt;_volume&gt;8&lt;/_volume&gt;&lt;_created&gt;63774530&lt;/_created&gt;&lt;_modified&gt;63774530&lt;/_modified&gt;&lt;_db_updated&gt;PubMed&lt;/_db_updated&gt;&lt;_impact_factor&gt;   7.080&lt;/_impact_factor&gt;&lt;_collection_scope&gt;SCIE&lt;/_collection_scop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collection_scope&gt;SCI;SCIE&lt;/_collection_scope&gt;&lt;_created&gt;63726416&lt;/_created&gt;&lt;_date&gt;2019-11-15&lt;/_date&gt;&lt;_date_display&gt;2019 Nov 15&lt;/_date_display&gt;&lt;_db_updated&gt;PubMed&lt;/_db_updated&gt;&lt;_doi&gt;10.1093/bioinformatics/btz848&lt;/_doi&gt;&lt;_impact_factor&gt;   5.610&lt;/_impact_factor&gt;&lt;_isbn&gt;1367-4811 (Electronic); 1367-4803 (Linking)&lt;/_isbn&gt;&lt;_journal&gt;Bioinformatics&lt;/_journal&gt;&lt;_language&gt;eng&lt;/_language&gt;&lt;_modified&gt;63726416&lt;/_modified&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2884460&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404263&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581511&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72237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1430205-25E3-4216-961F-280C4200A147}" w:val=" ADDIN NE.Ref.{E1430205-25E3-4216-961F-280C4200A147}&lt;Citation&gt;&lt;Group&gt;&lt;References&gt;&lt;Item&gt;&lt;ID&gt;2771&lt;/ID&gt;&lt;UID&gt;{64816E92-A705-4203-BEDF-F08A4F070E38}&lt;/UID&gt;&lt;Title&gt;Fecal Butyrate Levels Vary Widely among Individuals but Are Usually Increased by a Diet High in Resistant Starch&lt;/Title&gt;&lt;Template&gt;Journal Article&lt;/Template&gt;&lt;Star&gt;1&lt;/Star&gt;&lt;Tag&gt;5&lt;/Tag&gt;&lt;Author&gt;McOrist, A L; Miller, R B; Bird, A R; Keogh, J B; Noakes, M; Topping, D L; Conlon, M A&lt;/Author&gt;&lt;Year&gt;2011&lt;/Year&gt;&lt;Details&gt;&lt;_accessed&gt;61168870&lt;/_accessed&gt;&lt;_collection_scope&gt;SCI;SCIE;&lt;/_collection_scope&gt;&lt;_created&gt;61168867&lt;/_created&gt;&lt;_date&gt;58553280&lt;/_date&gt;&lt;_db_updated&gt;CrossRef&lt;/_db_updated&gt;&lt;_doi&gt;10.3945/jn.110.128504&lt;/_doi&gt;&lt;_impact_factor&gt;   4.281&lt;/_impact_factor&gt;&lt;_isbn&gt;0022-3166&lt;/_isbn&gt;&lt;_issue&gt;5&lt;/_issue&gt;&lt;_journal&gt;Journal of Nutrition&lt;/_journal&gt;&lt;_label&gt;RS-individual; response&lt;/_label&gt;&lt;_modified&gt;63458700&lt;/_modified&gt;&lt;_pages&gt;883-889&lt;/_pages&gt;&lt;_tertiary_title&gt;Journal of Nutrition&lt;/_tertiary_title&gt;&lt;_url&gt;http://jn.nutrition.org/cgi/doi/10.3945/jn.110.128504&lt;/_url&gt;&lt;_volume&gt;141&lt;/_volume&gt;&lt;/Details&gt;&lt;Extra&gt;&lt;DBUID&gt;{6486014E-94A3-482F-8B8D-B1496E970E79}&lt;/DBUID&gt;&lt;/Extra&gt;&lt;/Item&gt;&lt;/References&gt;&lt;/Group&gt;&lt;Group&gt;&lt;References&gt;&lt;Item&gt;&lt;ID&gt;1339&lt;/ID&gt;&lt;UID&gt;{CEFC66DE-1CDB-4CF8-8678-862B81B39CEB}&lt;/UID&gt;&lt;Title&gt;A Diet High in Resistant Starch Modulates Microbiota Composition, SCFA Concentrations, and Gene Expression in Pig Intestine&lt;/Title&gt;&lt;Template&gt;Journal Article&lt;/Template&gt;&lt;Star&gt;1&lt;/Star&gt;&lt;Tag&gt;0&lt;/Tag&gt;&lt;Author&gt;Haenen, D; Zhang, J; Souza Da Silva, C; Bosch, G; van der Meer, I M; van Arkel, J; van den Borne, J J G C; Perez Gutierrez, O; Smidt, H; Kemp, B; Muller, M; Hooiveld, G J E J&lt;/Author&gt;&lt;Year&gt;2013&lt;/Year&gt;&lt;Details&gt;&lt;_accessed&gt;60705279&lt;/_accessed&gt;&lt;_collection_scope&gt;SCI;SCIE;&lt;/_collection_scope&gt;&lt;_created&gt;60705279&lt;/_created&gt;&lt;_date&gt;59518080&lt;/_date&gt;&lt;_db_updated&gt;CrossRef&lt;/_db_updated&gt;&lt;_doi&gt;10.3945/jn.112.169672&lt;/_doi&gt;&lt;_impact_factor&gt;   4.281&lt;/_impact_factor&gt;&lt;_isbn&gt;0022-3166&lt;/_isbn&gt;&lt;_issue&gt;3&lt;/_issue&gt;&lt;_journal&gt;Journal of Nutrition&lt;/_journal&gt;&lt;_label&gt;spatial_metabolism&lt;/_label&gt;&lt;_modified&gt;63582716&lt;/_modified&gt;&lt;_pages&gt;274-283&lt;/_pages&gt;&lt;_tertiary_title&gt;Journal of Nutrition&lt;/_tertiary_title&gt;&lt;_url&gt;http://jn.nutrition.org/cgi/doi/10.3945/jn.112.169672&lt;/_url&gt;&lt;_volume&gt;143&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2804FCD-4089-4106-8C0E-707F62279B70}" w:val=" ADDIN NE.Ref.{E2804FCD-4089-4106-8C0E-707F62279B70}&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493586&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493586&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2497959&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581311&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460033&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674910&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674910&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E8D6D9D8-CA48-49FB-B4C5-9D580DC47305}" w:val=" ADDIN NE.Ref.{E8D6D9D8-CA48-49FB-B4C5-9D580DC47305}&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E8FF6596-1B50-4EE2-B44F-9BD6A293A1A0}" w:val=" ADDIN NE.Ref.{E8FF6596-1B50-4EE2-B44F-9BD6A293A1A0}&lt;Citation&gt;&lt;Group&gt;&lt;References&gt;&lt;Item&gt;&lt;ID&gt;9075&lt;/ID&gt;&lt;UID&gt;{01E0F3DF-E164-47E7-98A3-0C43DEF89513}&lt;/UID&gt;&lt;Title&gt;Vancomycin-resistant Enterococcus domination of intestinal microbiota is enabled  by antibiotic treatment in mice and precedes bloodstream invasion in humans&lt;/Title&gt;&lt;Template&gt;Journal Article&lt;/Template&gt;&lt;Star&gt;0&lt;/Star&gt;&lt;Tag&gt;0&lt;/Tag&gt;&lt;Author&gt;Ubeda, C; Taur, Y; Jenq, R R; Equinda, M J; Son, T; Samstein, M; Viale, A; Socci, N D; van den Brink, M R; Kamboj, M; Pamer, E G&lt;/Author&gt;&lt;Year&gt;2010&lt;/Year&gt;&lt;Details&gt;&lt;_accession_num&gt;21099116&lt;/_accession_num&gt;&lt;_author_adr&gt;Infectious Diseases Service, Department of Medicine, Memorial Sloan-Kettering Cancer Center, New York, New York, USA. ubedamoc@mskcc.org&lt;/_author_adr&gt;&lt;_collection_scope&gt;SCI;SCIE&lt;/_collection_scope&gt;&lt;_created&gt;63772822&lt;/_created&gt;&lt;_date&gt;2010-12-01&lt;/_date&gt;&lt;_date_display&gt;2010 Dec&lt;/_date_display&gt;&lt;_db_updated&gt;PubMed&lt;/_db_updated&gt;&lt;_doi&gt;10.1172/JCI43918&lt;/_doi&gt;&lt;_impact_factor&gt;  11.864&lt;/_impact_factor&gt;&lt;_isbn&gt;1558-8238 (Electronic); 0021-9738 (Linking)&lt;/_isbn&gt;&lt;_issue&gt;12&lt;/_issue&gt;&lt;_journal&gt;J Clin Invest&lt;/_journal&gt;&lt;_language&gt;eng&lt;/_language&gt;&lt;_modified&gt;63772822&lt;/_modified&gt;&lt;_pages&gt;4332-41&lt;/_pages&gt;&lt;_subject_headings&gt;Animals; Anti-Bacterial Agents/adverse effects; Bacteremia/etiology/microbiology; Base Sequence; Cross Infection/etiology/microbiology; DNA, Bacterial/genetics; DNA, Ribosomal/genetics; Enterococcus/*drug effects/genetics/isolation &amp;amp; purification; Gram-Positive Bacterial Infections/etiology/microbiology; Hematopoietic Stem Cell Transplantation/adverse effects; Humans; Intestines/drug effects/*microbiology; Metagenome/drug effects; Mice; Mice, Inbred C57BL; Vancomycin Resistance&lt;/_subject_headings&gt;&lt;_tertiary_title&gt;The Journal of clinical investigation&lt;/_tertiary_title&gt;&lt;_type_work&gt;Journal Article; Research Support, N.I.H., Extramural; Research Support, Non-U.S. Gov&amp;apos;t&lt;/_type_work&gt;&lt;_url&gt;http://www.ncbi.nlm.nih.gov/entrez/query.fcgi?cmd=Retrieve&amp;amp;db=pubmed&amp;amp;dopt=Abstract&amp;amp;list_uids=21099116&amp;amp;query_hl=1&lt;/_url&gt;&lt;_volume&gt;120&lt;/_volume&gt;&lt;/Details&gt;&lt;Extra&gt;&lt;DBUID&gt;{6486014E-94A3-482F-8B8D-B1496E970E79}&lt;/DBUID&gt;&lt;/Extra&gt;&lt;/Item&gt;&lt;/References&gt;&lt;/Group&gt;&lt;/Citation&gt;_x000a_"/>
    <w:docVar w:name="NE.Ref{ED05ACB0-D39E-49FD-A577-A2CA51C5E16D}" w:val=" ADDIN NE.Ref.{ED05ACB0-D39E-49FD-A577-A2CA51C5E16D}&lt;Citation&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date_display&gt;2020 Oct 9&lt;/_date_display&gt;&lt;_date&gt;2020-10-09&lt;/_date&gt;&lt;_doi&gt;10.1038/s41467-020-18928-1&lt;/_doi&gt;&lt;_isbn&gt;2041-1723 (Electronic); 2041-1723 (Linking)&lt;/_isbn&gt;&lt;_issue&gt;1&lt;/_issue&gt;&lt;_journal&gt;Nat Commun&lt;/_journal&gt;&lt;_language&gt;eng&lt;/_language&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_created&gt;63773044&lt;/_created&gt;&lt;_modified&gt;63773044&lt;/_modified&gt;&lt;_db_updated&gt;PubMed&lt;/_db_updated&gt;&lt;_impact_factor&gt;  12.121&lt;/_impact_factor&gt;&lt;_collection_scope&gt;SCI;SCIE&lt;/_collection_scope&gt;&lt;/Details&gt;&lt;Extra&gt;&lt;DBUID&gt;{6486014E-94A3-482F-8B8D-B1496E970E79}&lt;/DBUID&gt;&lt;/Extra&gt;&lt;/Item&gt;&lt;/References&gt;&lt;/Group&gt;&lt;/Citation&gt;_x000a_"/>
    <w:docVar w:name="NE.Ref{EF135622-F792-4BAA-99EC-A8D9AC6249B7}" w:val=" ADDIN NE.Ref.{EF135622-F792-4BAA-99EC-A8D9AC6249B7}&lt;Citation&gt;&lt;Group&gt;&lt;References&gt;&lt;Item&gt;&lt;ID&gt;9087&lt;/ID&gt;&lt;UID&gt;{B39D3416-36E0-4673-B938-64EDCAD80FFC}&lt;/UID&gt;&lt;Title&gt;Obesity alters gut microbial ecology&lt;/Title&gt;&lt;Template&gt;Journal Article&lt;/Template&gt;&lt;Star&gt;0&lt;/Star&gt;&lt;Tag&gt;0&lt;/Tag&gt;&lt;Author&gt;Ley, R E; Backhed, F; Turnbaugh, P; Lozupone, C A; Knight, R D; Gordon, J I&lt;/Author&gt;&lt;Year&gt;2005&lt;/Year&gt;&lt;Details&gt;&lt;_accession_num&gt;16033867&lt;/_accession_num&gt;&lt;_author_adr&gt;Center for Genomes Sciences, Washington University School of Medicine, St. Louis, MO 63108, USA.&lt;/_author_adr&gt;&lt;_date_display&gt;2005 Aug 2&lt;/_date_display&gt;&lt;_date&gt;2005-08-02&lt;/_date&gt;&lt;_doi&gt;10.1073/pnas.0504978102&lt;/_doi&gt;&lt;_isbn&gt;0027-8424 (Print); 0027-8424 (Linking)&lt;/_isbn&gt;&lt;_issue&gt;31&lt;/_issue&gt;&lt;_journal&gt;Proc Natl Acad Sci U S A&lt;/_journal&gt;&lt;_language&gt;eng&lt;/_language&gt;&lt;_pages&gt;11070-5&lt;/_pages&gt;&lt;_subject_headings&gt;Animals; Bacteria/classification/genetics/isolation &amp;amp; purification; Base Sequence; Cyanobacteria/classification/genetics/isolation &amp;amp; purification; DNA/genetics; Ecosystem; Female; Genes, Bacterial; Humans; Intestines/*microbiology; Mice; Mice, Inbred C57BL; Mice, Obese; Molecular Sequence Data; Obesity/etiology/*microbiology; Pregnancy; RNA, Ribosomal, 16S/genetics&lt;/_subject_headings&gt;&lt;_tertiary_title&gt;Proceedings of the National Academy of Sciences of the United States of America&lt;/_tertiary_title&gt;&lt;_type_work&gt;Journal Article; Research Support, N.I.H., Extramural; Research Support, Non-U.S. Gov&amp;apos;t; Research Support, U.S. Gov&amp;apos;t, P.H.S.&lt;/_type_work&gt;&lt;_url&gt;http://www.ncbi.nlm.nih.gov/entrez/query.fcgi?cmd=Retrieve&amp;amp;db=pubmed&amp;amp;dopt=Abstract&amp;amp;list_uids=16033867&amp;amp;query_hl=1&lt;/_url&gt;&lt;_volume&gt;102&lt;/_volume&gt;&lt;_created&gt;63774444&lt;/_created&gt;&lt;_modified&gt;63774444&lt;/_modified&gt;&lt;_db_updated&gt;PubMed&lt;/_db_updated&gt;&lt;_impact_factor&gt;   9.412&lt;/_impact_factor&gt;&lt;/Details&gt;&lt;Extra&gt;&lt;DBUID&gt;{6486014E-94A3-482F-8B8D-B1496E970E79}&lt;/DBUID&gt;&lt;/Extra&gt;&lt;/Item&gt;&lt;/References&gt;&lt;/Group&gt;&lt;/Citation&gt;_x000a_"/>
    <w:docVar w:name="NE.Ref{F03581BE-5456-406C-9BF0-479B6F958ADD}" w:val=" ADDIN NE.Ref.{F03581BE-5456-406C-9BF0-479B6F958ADD}&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30975&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30975&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10A9CBD-A1F9-4032-AA86-75E42C32E804}" w:val=" ADDIN NE.Ref.{F10A9CBD-A1F9-4032-AA86-75E42C32E804}&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2C69C53-29AC-48F1-B87A-7267E16B614A}" w:val=" ADDIN NE.Ref.{F2C69C53-29AC-48F1-B87A-7267E16B614A}&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627321&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627428&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334D456-CD34-4799-9341-D1DF4BC80A6D}" w:val=" ADDIN NE.Ref.{F334D456-CD34-4799-9341-D1DF4BC80A6D}&lt;Citation&gt;&lt;Group&gt;&lt;References&gt;&lt;Item&gt;&lt;ID&gt;9094&lt;/ID&gt;&lt;UID&gt;{FF593F76-8DD9-4776-8C1D-2174CDC6D96B}&lt;/UID&gt;&lt;Title&gt;Umap: Uniform manifold approximation and projection for dimension reduction&lt;/Title&gt;&lt;Template&gt;Journal Article&lt;/Template&gt;&lt;Star&gt;0&lt;/Star&gt;&lt;Tag&gt;0&lt;/Tag&gt;&lt;Author&gt;McInnes, Leland; Healy, John; Melville, James&lt;/Author&gt;&lt;Year&gt;2018&lt;/Year&gt;&lt;Details&gt;&lt;_journal&gt;arXiv preprint arXiv:1802.03426&lt;/_journal&gt;&lt;_created&gt;63775726&lt;/_created&gt;&lt;_modified&gt;63775726&lt;/_modified&gt;&lt;/Details&gt;&lt;Extra&gt;&lt;DBUID&gt;{6486014E-94A3-482F-8B8D-B1496E970E79}&lt;/DBUID&gt;&lt;/Extra&gt;&lt;/Item&gt;&lt;/References&gt;&lt;/Group&gt;&lt;/Citation&gt;_x000a_"/>
    <w:docVar w:name="NE.Ref{F427493D-1B64-4A42-B81E-D8FA1F0E088D}" w:val=" ADDIN NE.Ref.{F427493D-1B64-4A42-B81E-D8FA1F0E088D}&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 w:name="NE.Ref{F461DB1A-062D-4EFF-BB60-005E1539C61A}" w:val=" ADDIN NE.Ref.{F461DB1A-062D-4EFF-BB60-005E1539C61A}&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30975&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30975&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4EC8689-46E2-41E4-AF01-58B7DFED2885}" w:val=" ADDIN NE.Ref.{F4EC8689-46E2-41E4-AF01-58B7DFED2885}&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9000&lt;/ID&gt;&lt;UID&gt;{1DFBC41F-3603-40A7-852F-B01963D385F4}&lt;/UID&gt;&lt;Title&gt;The acute effects of inulin and resistant starch on postprandial serum short-chain fatty acids and second-meal glycemic response in lean and overweight humans&lt;/Title&gt;&lt;Template&gt;Journal Article&lt;/Template&gt;&lt;Star&gt;0&lt;/Star&gt;&lt;Tag&gt;5&lt;/Tag&gt;&lt;Author&gt;Rahat-Rozenbloom, S; Fernandes, J; Cheng, J; Gloor, G B; Wolever, T M S&lt;/Author&gt;&lt;Year&gt;2017&lt;/Year&gt;&lt;Details&gt;&lt;_accessed&gt;63746710&lt;/_accessed&gt;&lt;_collection_scope&gt;SCI;SCIE&lt;/_collection_scope&gt;&lt;_created&gt;63746710&lt;/_created&gt;&lt;_date_display&gt;2017;2016;&lt;/_date_display&gt;&lt;_db_updated&gt;PKU Search&lt;/_db_updated&gt;&lt;_doi&gt;10.1038/ejcn.2016.248&lt;/_doi&gt;&lt;_impact_factor&gt;   3.291&lt;/_impact_factor&gt;&lt;_isbn&gt;0954-3007&lt;/_isbn&gt;&lt;_issue&gt;2&lt;/_issue&gt;&lt;_journal&gt;European journal of clinical nutrition&lt;/_journal&gt;&lt;_keywords&gt;Starch - pharmacology; Ideal Body Weight - physiology; Overweight - drug therapy; Humans; Middle Aged; Male; Insulin - blood; Inulin - pharmacology; Blood Glucose - drug effects; Cross-Over Studies; Young Adult; Starch - analogs &amp;amp; derivatives; Overweight - blood; Meals - drug effects; Adolescent; Adult; Female; Aged; Postprandial Period - drug effects; Fatty Acids, Volatile - blood; Overweight persons; Metabolism; Observations; Health aspects; Fatty acids; Inulin; Carbohydrates; Nutrition research; Glucose; Dietary fiber; Index Medicus&lt;/_keywords&gt;&lt;_modified&gt;63746710&lt;/_modified&gt;&lt;_number&gt;1&lt;/_number&gt;&lt;_ori_publication&gt;Nature Publishing Group&lt;/_ori_publication&gt;&lt;_pages&gt;227-233&lt;/_pages&gt;&lt;_place_published&gt;England&lt;/_place_published&gt;&lt;_url&gt;http://pku.summon.serialssolutions.com/2.0.0/link/0/eLvHCXMwtV1Lj9MwELaW5cKFxy6PLAsyl-WU3cRO4vSAUAVbIcTykEDiZk1sZ7fQJtkmOfTP8FuZcZOy9MCNS1Q16cSVP4-_8bwYk-I0Cnd0QiYKJ21qpbQZxNLiRpTmAqQFKGzifLb0Rf7hs5idp-_32JcxNWaY7lFLetVta0On5mdxnkny5SrxurkOqY8U-VvHphowNFuwr2IZU4717ZgqvyDi1fetSRYnyrd3Qp5B_oFIDVU4I5mfuR-G6qPG2amg5kA3dq1d3b3DSP3ONLv3H_7EfXZ3oKl8usHVA7bnqgN2OK3QRF-u-Qn3gaP-RP6ABW_nrsPvhhKjC_5xrPB_yH4hDDmYvnN8iBzhdcnnFcW_c6gsR2ufGGzVcbzi-Hld8aZuu2ZF-TYoDJdIv-TtFZoJobkC_FkJXbdGoXPbehEt2fQ2XCLl5ZeLtaFwf5JLsb8O38UXDjYvq30UOB1HcN-bsH3Ivs3Ov755Fw4tIcJYqjwJFZWDF0nmzARSmU3KTBZFDrEqlAJAKpgB9fQtyxQMGpL02SikZDTBhYmtfMT2q7pyTxh3FpmrsJCAK5LMlkVpLOq_EopikkaRDdjJOOW62VT-0N5jL3NN2NCEDY3YCNhjAoQmjdCtwOhETVKyg9OAvfzrDgwpDzgAqrqlpzeePB7hoQcl0uo_2AjYi-1tXP7k04HK1T09kwpypEUKh7FB4Xa0QqEti4T96N_Cn7I7griKD0U_ZvvdqnfP2K3mZ__cLxa8XohPvwGrdymR&lt;/_url&gt;&lt;_volume&gt;71&lt;/_volume&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 w:name="NE.Ref{F9BCC7F0-A69B-47D5-8C83-0609307B58BE}" w:val=" ADDIN NE.Ref.{F9BCC7F0-A69B-47D5-8C83-0609307B58BE}&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doi&gt;10.1113/EP085070&lt;/_doi&gt;&lt;_created&gt;63773891&lt;/_created&gt;&lt;_modified&gt;63773891&lt;/_modified&gt;&lt;_url&gt;http://doi.wiley.com/10.1113/EP085070_x000d__x000a_https://api.wiley.com/onlinelibrary/tdm/v1/articles/10.1113%2FEP085070&lt;/_url&gt;&lt;_journal&gt;Experimental Physiology&lt;/_journal&gt;&lt;_volume&gt;100&lt;/_volume&gt;&lt;_issue&gt;6&lt;/_issue&gt;&lt;_pages&gt;577-588&lt;/_pages&gt;&lt;_tertiary_title&gt;Exp Physiol&lt;/_tertiary_title&gt;&lt;_date&gt;60701760&lt;/_date&gt;&lt;_accessed&gt;63773891&lt;/_accessed&gt;&lt;_db_updated&gt;CrossRef&lt;/_db_updated&gt;&lt;_impact_factor&gt;   2.431&lt;/_impact_factor&gt;&lt;_collection_scope&gt;SCI;SCIE&lt;/_collection_scope&gt;&lt;/Details&gt;&lt;Extra&gt;&lt;DBUID&gt;{6486014E-94A3-482F-8B8D-B1496E970E79}&lt;/DBUID&gt;&lt;/Extra&gt;&lt;/Item&gt;&lt;/References&gt;&lt;/Group&gt;&lt;/Citation&gt;_x000a_"/>
    <w:docVar w:name="NE.Ref{FB1C8A0D-529C-43A7-B7A9-11715179C676}" w:val=" ADDIN NE.Ref.{FB1C8A0D-529C-43A7-B7A9-11715179C676}&lt;Citation&gt;&lt;Group&gt;&lt;References&gt;&lt;Item&gt;&lt;ID&gt;7734&lt;/ID&gt;&lt;UID&gt;{CDF2F351-FD8B-4F48-87BA-4118046E2777}&lt;/UID&gt;&lt;Title&gt;Modelling microbiome recovery after antibiotics using a stability landscape framework&lt;/Title&gt;&lt;Template&gt;Journal Article&lt;/Template&gt;&lt;Star&gt;0&lt;/Star&gt;&lt;Tag&gt;0&lt;/Tag&gt;&lt;Author&gt;Shaw, Liam P; Bassam, Hassan; Barnes, Chris P; Walker, A Sarah; Klein, Nigel; Balloux, Francois&lt;/Author&gt;&lt;Year&gt;2019&lt;/Year&gt;&lt;Details&gt;&lt;_accessed&gt;62922000&lt;/_accessed&gt;&lt;_created&gt;62922000&lt;/_created&gt;&lt;_db_updated&gt;CrossRef&lt;/_db_updated&gt;&lt;_doi&gt;10.1038/s41396-019-0392-1&lt;/_doi&gt;&lt;_impact_factor&gt;   9.180&lt;/_impact_factor&gt;&lt;_isbn&gt;1751-7362&lt;/_isbn&gt;&lt;_issue&gt;7&lt;/_issue&gt;&lt;_journal&gt;The ISME Journal&lt;/_journal&gt;&lt;_modified&gt;63458694&lt;/_modified&gt;&lt;_pages&gt;1845-1856&lt;/_pages&gt;&lt;_tertiary_title&gt;ISME J&lt;/_tertiary_title&gt;&lt;_url&gt;http://www.nature.com/articles/s41396-019-0392-1_x000d__x000a_http://www.nature.com/articles/s41396-019-0392-1.pdf&lt;/_url&gt;&lt;_volume&gt;13&lt;/_volume&gt;&lt;/Details&gt;&lt;Extra&gt;&lt;DBUID&gt;{6486014E-94A3-482F-8B8D-B1496E970E79}&lt;/DBUID&gt;&lt;/Extra&gt;&lt;/Item&gt;&lt;/References&gt;&lt;/Group&gt;&lt;/Citation&gt;_x000a_"/>
  </w:docVars>
  <w:rsids>
    <w:rsidRoot w:val="00326554"/>
    <w:rsid w:val="00000F8F"/>
    <w:rsid w:val="00001148"/>
    <w:rsid w:val="00001C7D"/>
    <w:rsid w:val="0000229F"/>
    <w:rsid w:val="000025B4"/>
    <w:rsid w:val="0000308F"/>
    <w:rsid w:val="0000314D"/>
    <w:rsid w:val="00003411"/>
    <w:rsid w:val="00003D04"/>
    <w:rsid w:val="00003E6D"/>
    <w:rsid w:val="00004971"/>
    <w:rsid w:val="00004E42"/>
    <w:rsid w:val="00005413"/>
    <w:rsid w:val="000056C3"/>
    <w:rsid w:val="00006A9E"/>
    <w:rsid w:val="00006C66"/>
    <w:rsid w:val="0000736C"/>
    <w:rsid w:val="00007834"/>
    <w:rsid w:val="00007D08"/>
    <w:rsid w:val="0001033C"/>
    <w:rsid w:val="00010C3E"/>
    <w:rsid w:val="00010D0F"/>
    <w:rsid w:val="000117BD"/>
    <w:rsid w:val="00011EF7"/>
    <w:rsid w:val="000125CE"/>
    <w:rsid w:val="00012833"/>
    <w:rsid w:val="000130D4"/>
    <w:rsid w:val="000133B7"/>
    <w:rsid w:val="0001346E"/>
    <w:rsid w:val="000137BC"/>
    <w:rsid w:val="00013AA6"/>
    <w:rsid w:val="00013E05"/>
    <w:rsid w:val="00013ECF"/>
    <w:rsid w:val="000140C8"/>
    <w:rsid w:val="000140ED"/>
    <w:rsid w:val="0001485E"/>
    <w:rsid w:val="0001494F"/>
    <w:rsid w:val="00014C03"/>
    <w:rsid w:val="00015BA8"/>
    <w:rsid w:val="000166CE"/>
    <w:rsid w:val="00016864"/>
    <w:rsid w:val="000172CA"/>
    <w:rsid w:val="00017D3A"/>
    <w:rsid w:val="000200CB"/>
    <w:rsid w:val="00020713"/>
    <w:rsid w:val="000212B2"/>
    <w:rsid w:val="0002170A"/>
    <w:rsid w:val="000223CE"/>
    <w:rsid w:val="0002299E"/>
    <w:rsid w:val="00022C59"/>
    <w:rsid w:val="0002304F"/>
    <w:rsid w:val="00023805"/>
    <w:rsid w:val="00023DF3"/>
    <w:rsid w:val="00023E1D"/>
    <w:rsid w:val="00024397"/>
    <w:rsid w:val="00024900"/>
    <w:rsid w:val="00024DB3"/>
    <w:rsid w:val="00025522"/>
    <w:rsid w:val="0002626D"/>
    <w:rsid w:val="00026B9B"/>
    <w:rsid w:val="00027603"/>
    <w:rsid w:val="00027B70"/>
    <w:rsid w:val="00030F79"/>
    <w:rsid w:val="00031299"/>
    <w:rsid w:val="00031629"/>
    <w:rsid w:val="0003189C"/>
    <w:rsid w:val="000318CE"/>
    <w:rsid w:val="00031DAA"/>
    <w:rsid w:val="000324D5"/>
    <w:rsid w:val="000325ED"/>
    <w:rsid w:val="00032706"/>
    <w:rsid w:val="000328CC"/>
    <w:rsid w:val="00032952"/>
    <w:rsid w:val="00032B89"/>
    <w:rsid w:val="00033229"/>
    <w:rsid w:val="00034744"/>
    <w:rsid w:val="00034F34"/>
    <w:rsid w:val="00035865"/>
    <w:rsid w:val="00035995"/>
    <w:rsid w:val="00035ACE"/>
    <w:rsid w:val="00035B3D"/>
    <w:rsid w:val="00036477"/>
    <w:rsid w:val="00036948"/>
    <w:rsid w:val="00037072"/>
    <w:rsid w:val="0003720C"/>
    <w:rsid w:val="00037727"/>
    <w:rsid w:val="00037741"/>
    <w:rsid w:val="00041A70"/>
    <w:rsid w:val="00041FF9"/>
    <w:rsid w:val="00043939"/>
    <w:rsid w:val="00043B32"/>
    <w:rsid w:val="00044299"/>
    <w:rsid w:val="000445F9"/>
    <w:rsid w:val="00044DF6"/>
    <w:rsid w:val="00044EFB"/>
    <w:rsid w:val="00044FD3"/>
    <w:rsid w:val="00045481"/>
    <w:rsid w:val="00045561"/>
    <w:rsid w:val="00045B20"/>
    <w:rsid w:val="00045CE4"/>
    <w:rsid w:val="00046002"/>
    <w:rsid w:val="000462DC"/>
    <w:rsid w:val="0004635E"/>
    <w:rsid w:val="00047788"/>
    <w:rsid w:val="0004782A"/>
    <w:rsid w:val="00047959"/>
    <w:rsid w:val="000479FF"/>
    <w:rsid w:val="00047F2B"/>
    <w:rsid w:val="0005077B"/>
    <w:rsid w:val="00051679"/>
    <w:rsid w:val="00052290"/>
    <w:rsid w:val="0005249C"/>
    <w:rsid w:val="00053F0B"/>
    <w:rsid w:val="00053F42"/>
    <w:rsid w:val="000543AD"/>
    <w:rsid w:val="000543D0"/>
    <w:rsid w:val="00055148"/>
    <w:rsid w:val="0005592E"/>
    <w:rsid w:val="00056A61"/>
    <w:rsid w:val="00056E74"/>
    <w:rsid w:val="0006011F"/>
    <w:rsid w:val="0006014C"/>
    <w:rsid w:val="00060D82"/>
    <w:rsid w:val="000613DF"/>
    <w:rsid w:val="00061440"/>
    <w:rsid w:val="0006163C"/>
    <w:rsid w:val="00061BA4"/>
    <w:rsid w:val="00061E25"/>
    <w:rsid w:val="00062772"/>
    <w:rsid w:val="00062AA5"/>
    <w:rsid w:val="00063174"/>
    <w:rsid w:val="0006322A"/>
    <w:rsid w:val="00063392"/>
    <w:rsid w:val="00063837"/>
    <w:rsid w:val="000639ED"/>
    <w:rsid w:val="000648BA"/>
    <w:rsid w:val="00064ACF"/>
    <w:rsid w:val="00065407"/>
    <w:rsid w:val="00065FB1"/>
    <w:rsid w:val="000660EF"/>
    <w:rsid w:val="00066D92"/>
    <w:rsid w:val="00067B7E"/>
    <w:rsid w:val="00067D44"/>
    <w:rsid w:val="00067D54"/>
    <w:rsid w:val="00067F9A"/>
    <w:rsid w:val="000710ED"/>
    <w:rsid w:val="00071581"/>
    <w:rsid w:val="000716FD"/>
    <w:rsid w:val="00071F70"/>
    <w:rsid w:val="000730EC"/>
    <w:rsid w:val="000745EC"/>
    <w:rsid w:val="0007465D"/>
    <w:rsid w:val="00074743"/>
    <w:rsid w:val="0007569A"/>
    <w:rsid w:val="0007600A"/>
    <w:rsid w:val="000764AD"/>
    <w:rsid w:val="00080BF2"/>
    <w:rsid w:val="00082050"/>
    <w:rsid w:val="000822E4"/>
    <w:rsid w:val="0008234D"/>
    <w:rsid w:val="000823C5"/>
    <w:rsid w:val="00082560"/>
    <w:rsid w:val="00083398"/>
    <w:rsid w:val="00083A2F"/>
    <w:rsid w:val="00083AA2"/>
    <w:rsid w:val="00083D23"/>
    <w:rsid w:val="00083FFE"/>
    <w:rsid w:val="00084A61"/>
    <w:rsid w:val="0008503C"/>
    <w:rsid w:val="00085AC4"/>
    <w:rsid w:val="00087164"/>
    <w:rsid w:val="00087539"/>
    <w:rsid w:val="00090B5C"/>
    <w:rsid w:val="00090CE8"/>
    <w:rsid w:val="000910D4"/>
    <w:rsid w:val="000914D0"/>
    <w:rsid w:val="00092B0A"/>
    <w:rsid w:val="00093670"/>
    <w:rsid w:val="0009374C"/>
    <w:rsid w:val="00094BB8"/>
    <w:rsid w:val="00095275"/>
    <w:rsid w:val="00095694"/>
    <w:rsid w:val="0009785B"/>
    <w:rsid w:val="000978FB"/>
    <w:rsid w:val="00097A74"/>
    <w:rsid w:val="000A0C75"/>
    <w:rsid w:val="000A0D3C"/>
    <w:rsid w:val="000A1107"/>
    <w:rsid w:val="000A115F"/>
    <w:rsid w:val="000A1733"/>
    <w:rsid w:val="000A19F5"/>
    <w:rsid w:val="000A20CC"/>
    <w:rsid w:val="000A24AE"/>
    <w:rsid w:val="000A284C"/>
    <w:rsid w:val="000A2A9D"/>
    <w:rsid w:val="000A3273"/>
    <w:rsid w:val="000A3DC8"/>
    <w:rsid w:val="000A409B"/>
    <w:rsid w:val="000A4894"/>
    <w:rsid w:val="000A49A1"/>
    <w:rsid w:val="000A4BE5"/>
    <w:rsid w:val="000A4DB3"/>
    <w:rsid w:val="000A58D1"/>
    <w:rsid w:val="000A7DBC"/>
    <w:rsid w:val="000B0790"/>
    <w:rsid w:val="000B1DF2"/>
    <w:rsid w:val="000B2CFF"/>
    <w:rsid w:val="000B3983"/>
    <w:rsid w:val="000B3BC8"/>
    <w:rsid w:val="000B481A"/>
    <w:rsid w:val="000B4BB2"/>
    <w:rsid w:val="000B5A94"/>
    <w:rsid w:val="000B7349"/>
    <w:rsid w:val="000B75AF"/>
    <w:rsid w:val="000B7654"/>
    <w:rsid w:val="000B76D1"/>
    <w:rsid w:val="000B7B2E"/>
    <w:rsid w:val="000B7C63"/>
    <w:rsid w:val="000C0D98"/>
    <w:rsid w:val="000C10FA"/>
    <w:rsid w:val="000C11D8"/>
    <w:rsid w:val="000C12D6"/>
    <w:rsid w:val="000C18A6"/>
    <w:rsid w:val="000C1BCE"/>
    <w:rsid w:val="000C219C"/>
    <w:rsid w:val="000C21DB"/>
    <w:rsid w:val="000C40BE"/>
    <w:rsid w:val="000C419C"/>
    <w:rsid w:val="000C43C7"/>
    <w:rsid w:val="000C483C"/>
    <w:rsid w:val="000C5827"/>
    <w:rsid w:val="000C5A98"/>
    <w:rsid w:val="000C5D3C"/>
    <w:rsid w:val="000C5DEF"/>
    <w:rsid w:val="000C604B"/>
    <w:rsid w:val="000C620A"/>
    <w:rsid w:val="000C6925"/>
    <w:rsid w:val="000C69CC"/>
    <w:rsid w:val="000C6D03"/>
    <w:rsid w:val="000C6DB9"/>
    <w:rsid w:val="000C6FB9"/>
    <w:rsid w:val="000C709C"/>
    <w:rsid w:val="000C7522"/>
    <w:rsid w:val="000C76FA"/>
    <w:rsid w:val="000C7F13"/>
    <w:rsid w:val="000D02DB"/>
    <w:rsid w:val="000D03C2"/>
    <w:rsid w:val="000D04D7"/>
    <w:rsid w:val="000D272D"/>
    <w:rsid w:val="000D3259"/>
    <w:rsid w:val="000D3527"/>
    <w:rsid w:val="000D3E93"/>
    <w:rsid w:val="000D3F23"/>
    <w:rsid w:val="000D3FD1"/>
    <w:rsid w:val="000D4D3D"/>
    <w:rsid w:val="000D59B8"/>
    <w:rsid w:val="000D5B4C"/>
    <w:rsid w:val="000D5C41"/>
    <w:rsid w:val="000D603F"/>
    <w:rsid w:val="000D642C"/>
    <w:rsid w:val="000D6594"/>
    <w:rsid w:val="000D78B2"/>
    <w:rsid w:val="000D7F17"/>
    <w:rsid w:val="000E0766"/>
    <w:rsid w:val="000E162E"/>
    <w:rsid w:val="000E1F17"/>
    <w:rsid w:val="000E27A0"/>
    <w:rsid w:val="000E422C"/>
    <w:rsid w:val="000E5AE1"/>
    <w:rsid w:val="000E5B95"/>
    <w:rsid w:val="000E5E8B"/>
    <w:rsid w:val="000E5EDF"/>
    <w:rsid w:val="000E6429"/>
    <w:rsid w:val="000E67E0"/>
    <w:rsid w:val="000E7B10"/>
    <w:rsid w:val="000E7C1E"/>
    <w:rsid w:val="000F0C44"/>
    <w:rsid w:val="000F0E33"/>
    <w:rsid w:val="000F109D"/>
    <w:rsid w:val="000F1959"/>
    <w:rsid w:val="000F1DDD"/>
    <w:rsid w:val="000F22EE"/>
    <w:rsid w:val="000F362D"/>
    <w:rsid w:val="000F44BE"/>
    <w:rsid w:val="000F4714"/>
    <w:rsid w:val="000F4F93"/>
    <w:rsid w:val="000F5073"/>
    <w:rsid w:val="000F55FC"/>
    <w:rsid w:val="000F656A"/>
    <w:rsid w:val="000F71F0"/>
    <w:rsid w:val="000F7912"/>
    <w:rsid w:val="001004C5"/>
    <w:rsid w:val="001009CC"/>
    <w:rsid w:val="0010117D"/>
    <w:rsid w:val="00102F41"/>
    <w:rsid w:val="00103176"/>
    <w:rsid w:val="00103D9D"/>
    <w:rsid w:val="00104CC1"/>
    <w:rsid w:val="001059B7"/>
    <w:rsid w:val="0010634D"/>
    <w:rsid w:val="00106A30"/>
    <w:rsid w:val="0010779E"/>
    <w:rsid w:val="00110922"/>
    <w:rsid w:val="00110FC6"/>
    <w:rsid w:val="00111F96"/>
    <w:rsid w:val="00113115"/>
    <w:rsid w:val="00113299"/>
    <w:rsid w:val="0011330E"/>
    <w:rsid w:val="0011354D"/>
    <w:rsid w:val="0011358F"/>
    <w:rsid w:val="00114205"/>
    <w:rsid w:val="0011435C"/>
    <w:rsid w:val="00114D0C"/>
    <w:rsid w:val="001154AB"/>
    <w:rsid w:val="00115540"/>
    <w:rsid w:val="0011568A"/>
    <w:rsid w:val="001159DD"/>
    <w:rsid w:val="00115BE9"/>
    <w:rsid w:val="0011627F"/>
    <w:rsid w:val="001204B6"/>
    <w:rsid w:val="001204D8"/>
    <w:rsid w:val="00120D40"/>
    <w:rsid w:val="001210A7"/>
    <w:rsid w:val="001214DC"/>
    <w:rsid w:val="001228A6"/>
    <w:rsid w:val="00122DA9"/>
    <w:rsid w:val="00122DF0"/>
    <w:rsid w:val="00123193"/>
    <w:rsid w:val="001236D6"/>
    <w:rsid w:val="00123B6A"/>
    <w:rsid w:val="00123CD3"/>
    <w:rsid w:val="00125C37"/>
    <w:rsid w:val="00126050"/>
    <w:rsid w:val="00126BC9"/>
    <w:rsid w:val="00126C70"/>
    <w:rsid w:val="00127209"/>
    <w:rsid w:val="0013030E"/>
    <w:rsid w:val="0013058C"/>
    <w:rsid w:val="0013075C"/>
    <w:rsid w:val="00131438"/>
    <w:rsid w:val="00131729"/>
    <w:rsid w:val="00131AF4"/>
    <w:rsid w:val="00131BDC"/>
    <w:rsid w:val="00131BF9"/>
    <w:rsid w:val="00131C67"/>
    <w:rsid w:val="00131E79"/>
    <w:rsid w:val="00131F35"/>
    <w:rsid w:val="001321CF"/>
    <w:rsid w:val="0013318D"/>
    <w:rsid w:val="00133618"/>
    <w:rsid w:val="0013405F"/>
    <w:rsid w:val="00134E9E"/>
    <w:rsid w:val="00135732"/>
    <w:rsid w:val="0013624D"/>
    <w:rsid w:val="0013660B"/>
    <w:rsid w:val="00136FBE"/>
    <w:rsid w:val="001375F7"/>
    <w:rsid w:val="0013784B"/>
    <w:rsid w:val="00137C0C"/>
    <w:rsid w:val="00140176"/>
    <w:rsid w:val="00140875"/>
    <w:rsid w:val="00140B35"/>
    <w:rsid w:val="00142107"/>
    <w:rsid w:val="00142331"/>
    <w:rsid w:val="0014268D"/>
    <w:rsid w:val="00142EEA"/>
    <w:rsid w:val="00143609"/>
    <w:rsid w:val="00143D08"/>
    <w:rsid w:val="00144339"/>
    <w:rsid w:val="00144E48"/>
    <w:rsid w:val="00144E8A"/>
    <w:rsid w:val="00145337"/>
    <w:rsid w:val="00145465"/>
    <w:rsid w:val="0014610C"/>
    <w:rsid w:val="0014620D"/>
    <w:rsid w:val="0014651E"/>
    <w:rsid w:val="00146999"/>
    <w:rsid w:val="001473E2"/>
    <w:rsid w:val="00150511"/>
    <w:rsid w:val="001507F7"/>
    <w:rsid w:val="00150A54"/>
    <w:rsid w:val="00151470"/>
    <w:rsid w:val="001515C2"/>
    <w:rsid w:val="00151D0F"/>
    <w:rsid w:val="00152327"/>
    <w:rsid w:val="00152C8C"/>
    <w:rsid w:val="00153611"/>
    <w:rsid w:val="0015494D"/>
    <w:rsid w:val="0015522A"/>
    <w:rsid w:val="001554A7"/>
    <w:rsid w:val="00155B25"/>
    <w:rsid w:val="00155D6F"/>
    <w:rsid w:val="00155EE8"/>
    <w:rsid w:val="00155F8B"/>
    <w:rsid w:val="00156D06"/>
    <w:rsid w:val="00156F94"/>
    <w:rsid w:val="00157721"/>
    <w:rsid w:val="00160093"/>
    <w:rsid w:val="00160330"/>
    <w:rsid w:val="001627DE"/>
    <w:rsid w:val="00162D62"/>
    <w:rsid w:val="00162E5D"/>
    <w:rsid w:val="00162E96"/>
    <w:rsid w:val="00163031"/>
    <w:rsid w:val="001630F7"/>
    <w:rsid w:val="0016312B"/>
    <w:rsid w:val="00163AE6"/>
    <w:rsid w:val="00163E35"/>
    <w:rsid w:val="00165135"/>
    <w:rsid w:val="00165313"/>
    <w:rsid w:val="0016585D"/>
    <w:rsid w:val="00165AE1"/>
    <w:rsid w:val="00166D1C"/>
    <w:rsid w:val="00166EBD"/>
    <w:rsid w:val="001677E4"/>
    <w:rsid w:val="001706CB"/>
    <w:rsid w:val="001714B3"/>
    <w:rsid w:val="00171675"/>
    <w:rsid w:val="00172771"/>
    <w:rsid w:val="001727CD"/>
    <w:rsid w:val="0017280F"/>
    <w:rsid w:val="00173EF8"/>
    <w:rsid w:val="001741F1"/>
    <w:rsid w:val="0017462C"/>
    <w:rsid w:val="00174D45"/>
    <w:rsid w:val="001755C2"/>
    <w:rsid w:val="00175772"/>
    <w:rsid w:val="00175A42"/>
    <w:rsid w:val="00175AFF"/>
    <w:rsid w:val="001761DF"/>
    <w:rsid w:val="001767C4"/>
    <w:rsid w:val="00176B02"/>
    <w:rsid w:val="00177841"/>
    <w:rsid w:val="00177C28"/>
    <w:rsid w:val="00177D8A"/>
    <w:rsid w:val="00180503"/>
    <w:rsid w:val="00180748"/>
    <w:rsid w:val="00181B82"/>
    <w:rsid w:val="00181BC9"/>
    <w:rsid w:val="00181EFE"/>
    <w:rsid w:val="001828ED"/>
    <w:rsid w:val="00182F4C"/>
    <w:rsid w:val="001835CB"/>
    <w:rsid w:val="00183B1E"/>
    <w:rsid w:val="0018407A"/>
    <w:rsid w:val="00184197"/>
    <w:rsid w:val="001843D0"/>
    <w:rsid w:val="00184439"/>
    <w:rsid w:val="00184481"/>
    <w:rsid w:val="00185D7E"/>
    <w:rsid w:val="00185E69"/>
    <w:rsid w:val="00185EE6"/>
    <w:rsid w:val="001864B8"/>
    <w:rsid w:val="00186FB2"/>
    <w:rsid w:val="001873DF"/>
    <w:rsid w:val="0018791D"/>
    <w:rsid w:val="001909D5"/>
    <w:rsid w:val="00190FA2"/>
    <w:rsid w:val="00191453"/>
    <w:rsid w:val="00191DC0"/>
    <w:rsid w:val="00192297"/>
    <w:rsid w:val="00192738"/>
    <w:rsid w:val="00193812"/>
    <w:rsid w:val="00193D7A"/>
    <w:rsid w:val="00193DA1"/>
    <w:rsid w:val="00193E68"/>
    <w:rsid w:val="001940BD"/>
    <w:rsid w:val="001946A4"/>
    <w:rsid w:val="00194E97"/>
    <w:rsid w:val="001952B8"/>
    <w:rsid w:val="001956EC"/>
    <w:rsid w:val="00195A6B"/>
    <w:rsid w:val="0019667E"/>
    <w:rsid w:val="00196704"/>
    <w:rsid w:val="001968A4"/>
    <w:rsid w:val="00197BA8"/>
    <w:rsid w:val="00197C50"/>
    <w:rsid w:val="00197FE7"/>
    <w:rsid w:val="001A0D02"/>
    <w:rsid w:val="001A1B9D"/>
    <w:rsid w:val="001A1C69"/>
    <w:rsid w:val="001A260E"/>
    <w:rsid w:val="001A26CF"/>
    <w:rsid w:val="001A2AE8"/>
    <w:rsid w:val="001A3285"/>
    <w:rsid w:val="001A32AC"/>
    <w:rsid w:val="001A4162"/>
    <w:rsid w:val="001A4223"/>
    <w:rsid w:val="001A4500"/>
    <w:rsid w:val="001A49AA"/>
    <w:rsid w:val="001A49F2"/>
    <w:rsid w:val="001A4A1E"/>
    <w:rsid w:val="001A5333"/>
    <w:rsid w:val="001A5679"/>
    <w:rsid w:val="001A6B4C"/>
    <w:rsid w:val="001A7903"/>
    <w:rsid w:val="001B035D"/>
    <w:rsid w:val="001B058D"/>
    <w:rsid w:val="001B0ED8"/>
    <w:rsid w:val="001B18AA"/>
    <w:rsid w:val="001B24DE"/>
    <w:rsid w:val="001B38C1"/>
    <w:rsid w:val="001B4319"/>
    <w:rsid w:val="001B4FB4"/>
    <w:rsid w:val="001B525E"/>
    <w:rsid w:val="001B57CB"/>
    <w:rsid w:val="001B6107"/>
    <w:rsid w:val="001B638D"/>
    <w:rsid w:val="001B650F"/>
    <w:rsid w:val="001B65C5"/>
    <w:rsid w:val="001B6D67"/>
    <w:rsid w:val="001B6FD2"/>
    <w:rsid w:val="001C05C3"/>
    <w:rsid w:val="001C1D10"/>
    <w:rsid w:val="001C1D14"/>
    <w:rsid w:val="001C298C"/>
    <w:rsid w:val="001C2D90"/>
    <w:rsid w:val="001C3D58"/>
    <w:rsid w:val="001C45BE"/>
    <w:rsid w:val="001C47B7"/>
    <w:rsid w:val="001C4D35"/>
    <w:rsid w:val="001C4F38"/>
    <w:rsid w:val="001C54E8"/>
    <w:rsid w:val="001C5737"/>
    <w:rsid w:val="001C6890"/>
    <w:rsid w:val="001C68CC"/>
    <w:rsid w:val="001C6A0D"/>
    <w:rsid w:val="001C70FE"/>
    <w:rsid w:val="001C731B"/>
    <w:rsid w:val="001C7B4E"/>
    <w:rsid w:val="001D03AB"/>
    <w:rsid w:val="001D05EF"/>
    <w:rsid w:val="001D1504"/>
    <w:rsid w:val="001D1808"/>
    <w:rsid w:val="001D272F"/>
    <w:rsid w:val="001D2C6C"/>
    <w:rsid w:val="001D44A8"/>
    <w:rsid w:val="001D5002"/>
    <w:rsid w:val="001D55DC"/>
    <w:rsid w:val="001D5D1F"/>
    <w:rsid w:val="001D6480"/>
    <w:rsid w:val="001D6859"/>
    <w:rsid w:val="001D7DE0"/>
    <w:rsid w:val="001E00A8"/>
    <w:rsid w:val="001E011A"/>
    <w:rsid w:val="001E011F"/>
    <w:rsid w:val="001E02A7"/>
    <w:rsid w:val="001E08AE"/>
    <w:rsid w:val="001E0A1B"/>
    <w:rsid w:val="001E0C1B"/>
    <w:rsid w:val="001E0FEF"/>
    <w:rsid w:val="001E1477"/>
    <w:rsid w:val="001E1676"/>
    <w:rsid w:val="001E194C"/>
    <w:rsid w:val="001E1F43"/>
    <w:rsid w:val="001E27BE"/>
    <w:rsid w:val="001E2F1A"/>
    <w:rsid w:val="001E359D"/>
    <w:rsid w:val="001E3886"/>
    <w:rsid w:val="001E3C9E"/>
    <w:rsid w:val="001E3DF1"/>
    <w:rsid w:val="001E4A3B"/>
    <w:rsid w:val="001E4A3D"/>
    <w:rsid w:val="001E5025"/>
    <w:rsid w:val="001E51A9"/>
    <w:rsid w:val="001E5766"/>
    <w:rsid w:val="001E650C"/>
    <w:rsid w:val="001E65A4"/>
    <w:rsid w:val="001E6872"/>
    <w:rsid w:val="001E6972"/>
    <w:rsid w:val="001E69B2"/>
    <w:rsid w:val="001E70A7"/>
    <w:rsid w:val="001E7161"/>
    <w:rsid w:val="001E7E09"/>
    <w:rsid w:val="001F0422"/>
    <w:rsid w:val="001F0513"/>
    <w:rsid w:val="001F0F2E"/>
    <w:rsid w:val="001F0F98"/>
    <w:rsid w:val="001F122F"/>
    <w:rsid w:val="001F26B9"/>
    <w:rsid w:val="001F2F8A"/>
    <w:rsid w:val="001F3454"/>
    <w:rsid w:val="001F4483"/>
    <w:rsid w:val="001F491B"/>
    <w:rsid w:val="001F52DA"/>
    <w:rsid w:val="001F5624"/>
    <w:rsid w:val="001F5BC8"/>
    <w:rsid w:val="001F5EDB"/>
    <w:rsid w:val="001F66D2"/>
    <w:rsid w:val="001F6BC7"/>
    <w:rsid w:val="001F7D27"/>
    <w:rsid w:val="001F7E96"/>
    <w:rsid w:val="001F7F45"/>
    <w:rsid w:val="00201538"/>
    <w:rsid w:val="002016D5"/>
    <w:rsid w:val="00201711"/>
    <w:rsid w:val="0020172B"/>
    <w:rsid w:val="002020CB"/>
    <w:rsid w:val="00202363"/>
    <w:rsid w:val="00202E27"/>
    <w:rsid w:val="00203483"/>
    <w:rsid w:val="002038EB"/>
    <w:rsid w:val="00203925"/>
    <w:rsid w:val="00204EFE"/>
    <w:rsid w:val="0020585A"/>
    <w:rsid w:val="00206990"/>
    <w:rsid w:val="00206F84"/>
    <w:rsid w:val="0020713F"/>
    <w:rsid w:val="0020771E"/>
    <w:rsid w:val="00207F0A"/>
    <w:rsid w:val="00210130"/>
    <w:rsid w:val="0021014A"/>
    <w:rsid w:val="002104BB"/>
    <w:rsid w:val="00210530"/>
    <w:rsid w:val="00210B16"/>
    <w:rsid w:val="00210F55"/>
    <w:rsid w:val="00211D90"/>
    <w:rsid w:val="00211FC4"/>
    <w:rsid w:val="002125DC"/>
    <w:rsid w:val="0021303E"/>
    <w:rsid w:val="0021384B"/>
    <w:rsid w:val="00213C10"/>
    <w:rsid w:val="00214153"/>
    <w:rsid w:val="00214B29"/>
    <w:rsid w:val="002155DD"/>
    <w:rsid w:val="00215B95"/>
    <w:rsid w:val="00215C23"/>
    <w:rsid w:val="002161C6"/>
    <w:rsid w:val="00217350"/>
    <w:rsid w:val="00217F4E"/>
    <w:rsid w:val="00220051"/>
    <w:rsid w:val="002207F3"/>
    <w:rsid w:val="00220924"/>
    <w:rsid w:val="00220CB4"/>
    <w:rsid w:val="00220E03"/>
    <w:rsid w:val="00221728"/>
    <w:rsid w:val="002218B1"/>
    <w:rsid w:val="0022196B"/>
    <w:rsid w:val="002222F5"/>
    <w:rsid w:val="00222682"/>
    <w:rsid w:val="00222D6D"/>
    <w:rsid w:val="00222F39"/>
    <w:rsid w:val="00223493"/>
    <w:rsid w:val="002236D2"/>
    <w:rsid w:val="00223F56"/>
    <w:rsid w:val="00224ED8"/>
    <w:rsid w:val="00226233"/>
    <w:rsid w:val="00226516"/>
    <w:rsid w:val="00226815"/>
    <w:rsid w:val="00226873"/>
    <w:rsid w:val="00227016"/>
    <w:rsid w:val="00227B03"/>
    <w:rsid w:val="00230132"/>
    <w:rsid w:val="002305E6"/>
    <w:rsid w:val="00230ADC"/>
    <w:rsid w:val="00231728"/>
    <w:rsid w:val="00231CF6"/>
    <w:rsid w:val="00231FB6"/>
    <w:rsid w:val="002323C9"/>
    <w:rsid w:val="002326D7"/>
    <w:rsid w:val="002327B8"/>
    <w:rsid w:val="00232888"/>
    <w:rsid w:val="00232F70"/>
    <w:rsid w:val="002330CC"/>
    <w:rsid w:val="002335FC"/>
    <w:rsid w:val="00233B03"/>
    <w:rsid w:val="00233E34"/>
    <w:rsid w:val="00234E56"/>
    <w:rsid w:val="0023532A"/>
    <w:rsid w:val="00235615"/>
    <w:rsid w:val="00235E3B"/>
    <w:rsid w:val="002360FD"/>
    <w:rsid w:val="00236B65"/>
    <w:rsid w:val="00236D3E"/>
    <w:rsid w:val="00236D82"/>
    <w:rsid w:val="00237517"/>
    <w:rsid w:val="00237749"/>
    <w:rsid w:val="00237BDD"/>
    <w:rsid w:val="002409E4"/>
    <w:rsid w:val="00240D32"/>
    <w:rsid w:val="002413FD"/>
    <w:rsid w:val="00241986"/>
    <w:rsid w:val="00241D95"/>
    <w:rsid w:val="00242869"/>
    <w:rsid w:val="00242F4E"/>
    <w:rsid w:val="002437AC"/>
    <w:rsid w:val="00243ABC"/>
    <w:rsid w:val="00243D6F"/>
    <w:rsid w:val="00244509"/>
    <w:rsid w:val="002452CC"/>
    <w:rsid w:val="00246F3D"/>
    <w:rsid w:val="002477E3"/>
    <w:rsid w:val="0024799C"/>
    <w:rsid w:val="00250C11"/>
    <w:rsid w:val="00250C45"/>
    <w:rsid w:val="0025120E"/>
    <w:rsid w:val="00251255"/>
    <w:rsid w:val="00251333"/>
    <w:rsid w:val="0025146C"/>
    <w:rsid w:val="00251719"/>
    <w:rsid w:val="002523A6"/>
    <w:rsid w:val="00252E34"/>
    <w:rsid w:val="00253EE4"/>
    <w:rsid w:val="00255296"/>
    <w:rsid w:val="00255C02"/>
    <w:rsid w:val="00255FCF"/>
    <w:rsid w:val="00256848"/>
    <w:rsid w:val="002570DA"/>
    <w:rsid w:val="00257C19"/>
    <w:rsid w:val="00257E36"/>
    <w:rsid w:val="00260A13"/>
    <w:rsid w:val="002611AE"/>
    <w:rsid w:val="0026176C"/>
    <w:rsid w:val="00261834"/>
    <w:rsid w:val="002618AA"/>
    <w:rsid w:val="00261ACD"/>
    <w:rsid w:val="00261BC1"/>
    <w:rsid w:val="002621DB"/>
    <w:rsid w:val="002625F6"/>
    <w:rsid w:val="00262E98"/>
    <w:rsid w:val="0026455B"/>
    <w:rsid w:val="002646B6"/>
    <w:rsid w:val="00264FE9"/>
    <w:rsid w:val="0026542C"/>
    <w:rsid w:val="00265C58"/>
    <w:rsid w:val="00265DBE"/>
    <w:rsid w:val="0026722C"/>
    <w:rsid w:val="00267997"/>
    <w:rsid w:val="00267C0F"/>
    <w:rsid w:val="0027089E"/>
    <w:rsid w:val="00271297"/>
    <w:rsid w:val="002713BA"/>
    <w:rsid w:val="002714FC"/>
    <w:rsid w:val="00271F52"/>
    <w:rsid w:val="00272002"/>
    <w:rsid w:val="0027226E"/>
    <w:rsid w:val="00272537"/>
    <w:rsid w:val="00272B19"/>
    <w:rsid w:val="00273227"/>
    <w:rsid w:val="0027383A"/>
    <w:rsid w:val="00273B53"/>
    <w:rsid w:val="00276C98"/>
    <w:rsid w:val="00276E91"/>
    <w:rsid w:val="00277EBF"/>
    <w:rsid w:val="00280829"/>
    <w:rsid w:val="002809C8"/>
    <w:rsid w:val="00280B66"/>
    <w:rsid w:val="00280E4D"/>
    <w:rsid w:val="002826B5"/>
    <w:rsid w:val="00282798"/>
    <w:rsid w:val="00282A49"/>
    <w:rsid w:val="0028317E"/>
    <w:rsid w:val="002832FE"/>
    <w:rsid w:val="00284207"/>
    <w:rsid w:val="00284350"/>
    <w:rsid w:val="00284D35"/>
    <w:rsid w:val="00284D55"/>
    <w:rsid w:val="002857B1"/>
    <w:rsid w:val="00287AA2"/>
    <w:rsid w:val="0029079C"/>
    <w:rsid w:val="0029151D"/>
    <w:rsid w:val="002915F1"/>
    <w:rsid w:val="00291B91"/>
    <w:rsid w:val="00292258"/>
    <w:rsid w:val="002922F6"/>
    <w:rsid w:val="00292773"/>
    <w:rsid w:val="002927B5"/>
    <w:rsid w:val="00292A77"/>
    <w:rsid w:val="00292CEE"/>
    <w:rsid w:val="002935D9"/>
    <w:rsid w:val="0029453C"/>
    <w:rsid w:val="00294E13"/>
    <w:rsid w:val="00295445"/>
    <w:rsid w:val="00295462"/>
    <w:rsid w:val="0029569D"/>
    <w:rsid w:val="00295D8C"/>
    <w:rsid w:val="00296804"/>
    <w:rsid w:val="0029687E"/>
    <w:rsid w:val="0029699E"/>
    <w:rsid w:val="00296BDD"/>
    <w:rsid w:val="00297180"/>
    <w:rsid w:val="00297911"/>
    <w:rsid w:val="002A1F9E"/>
    <w:rsid w:val="002A236E"/>
    <w:rsid w:val="002A2666"/>
    <w:rsid w:val="002A2763"/>
    <w:rsid w:val="002A2FEB"/>
    <w:rsid w:val="002A371F"/>
    <w:rsid w:val="002A5992"/>
    <w:rsid w:val="002A61FE"/>
    <w:rsid w:val="002A6B4C"/>
    <w:rsid w:val="002B1107"/>
    <w:rsid w:val="002B1E13"/>
    <w:rsid w:val="002B27C3"/>
    <w:rsid w:val="002B28E3"/>
    <w:rsid w:val="002B3155"/>
    <w:rsid w:val="002B3FBC"/>
    <w:rsid w:val="002B4013"/>
    <w:rsid w:val="002B4292"/>
    <w:rsid w:val="002B4E02"/>
    <w:rsid w:val="002B4E6E"/>
    <w:rsid w:val="002B572E"/>
    <w:rsid w:val="002B5868"/>
    <w:rsid w:val="002B5950"/>
    <w:rsid w:val="002B6558"/>
    <w:rsid w:val="002B66DF"/>
    <w:rsid w:val="002B6B9C"/>
    <w:rsid w:val="002B6EEC"/>
    <w:rsid w:val="002B7789"/>
    <w:rsid w:val="002B7F09"/>
    <w:rsid w:val="002C0951"/>
    <w:rsid w:val="002C1132"/>
    <w:rsid w:val="002C14A2"/>
    <w:rsid w:val="002C1EFE"/>
    <w:rsid w:val="002C2597"/>
    <w:rsid w:val="002C2665"/>
    <w:rsid w:val="002C3263"/>
    <w:rsid w:val="002C38AA"/>
    <w:rsid w:val="002C3AAF"/>
    <w:rsid w:val="002C3AF1"/>
    <w:rsid w:val="002C3FBC"/>
    <w:rsid w:val="002C4040"/>
    <w:rsid w:val="002C41DA"/>
    <w:rsid w:val="002C4295"/>
    <w:rsid w:val="002C48F8"/>
    <w:rsid w:val="002C494F"/>
    <w:rsid w:val="002C5258"/>
    <w:rsid w:val="002C5881"/>
    <w:rsid w:val="002C5D83"/>
    <w:rsid w:val="002C631A"/>
    <w:rsid w:val="002C655C"/>
    <w:rsid w:val="002C65EF"/>
    <w:rsid w:val="002C68CA"/>
    <w:rsid w:val="002C697D"/>
    <w:rsid w:val="002C6B67"/>
    <w:rsid w:val="002C6ECF"/>
    <w:rsid w:val="002C6F74"/>
    <w:rsid w:val="002C76E2"/>
    <w:rsid w:val="002D0625"/>
    <w:rsid w:val="002D1EF6"/>
    <w:rsid w:val="002D2023"/>
    <w:rsid w:val="002D3126"/>
    <w:rsid w:val="002D3468"/>
    <w:rsid w:val="002D3574"/>
    <w:rsid w:val="002D3EA6"/>
    <w:rsid w:val="002D40B7"/>
    <w:rsid w:val="002D5A8C"/>
    <w:rsid w:val="002D5EA7"/>
    <w:rsid w:val="002D611A"/>
    <w:rsid w:val="002D658F"/>
    <w:rsid w:val="002D675E"/>
    <w:rsid w:val="002D69A6"/>
    <w:rsid w:val="002D6B9A"/>
    <w:rsid w:val="002D6D6A"/>
    <w:rsid w:val="002D70A6"/>
    <w:rsid w:val="002E0916"/>
    <w:rsid w:val="002E0E54"/>
    <w:rsid w:val="002E1472"/>
    <w:rsid w:val="002E1490"/>
    <w:rsid w:val="002E19D8"/>
    <w:rsid w:val="002E19DD"/>
    <w:rsid w:val="002E2A74"/>
    <w:rsid w:val="002E3514"/>
    <w:rsid w:val="002E4279"/>
    <w:rsid w:val="002E4307"/>
    <w:rsid w:val="002E43AE"/>
    <w:rsid w:val="002E5156"/>
    <w:rsid w:val="002E52FA"/>
    <w:rsid w:val="002E61B7"/>
    <w:rsid w:val="002E6D8C"/>
    <w:rsid w:val="002E7958"/>
    <w:rsid w:val="002E7E63"/>
    <w:rsid w:val="002F0A79"/>
    <w:rsid w:val="002F0BD0"/>
    <w:rsid w:val="002F115A"/>
    <w:rsid w:val="002F12E3"/>
    <w:rsid w:val="002F2726"/>
    <w:rsid w:val="002F33E7"/>
    <w:rsid w:val="002F3503"/>
    <w:rsid w:val="002F36A6"/>
    <w:rsid w:val="002F3848"/>
    <w:rsid w:val="002F3DE0"/>
    <w:rsid w:val="002F52D2"/>
    <w:rsid w:val="002F67E3"/>
    <w:rsid w:val="002F68BA"/>
    <w:rsid w:val="002F7241"/>
    <w:rsid w:val="002F73D6"/>
    <w:rsid w:val="002F7F8B"/>
    <w:rsid w:val="003009F0"/>
    <w:rsid w:val="00301088"/>
    <w:rsid w:val="003015D7"/>
    <w:rsid w:val="00301D0F"/>
    <w:rsid w:val="00302ABD"/>
    <w:rsid w:val="003035D3"/>
    <w:rsid w:val="00303CC9"/>
    <w:rsid w:val="00303D2A"/>
    <w:rsid w:val="00305132"/>
    <w:rsid w:val="00305F84"/>
    <w:rsid w:val="0030642B"/>
    <w:rsid w:val="00306652"/>
    <w:rsid w:val="00310BEE"/>
    <w:rsid w:val="0031126A"/>
    <w:rsid w:val="003125AD"/>
    <w:rsid w:val="003125F8"/>
    <w:rsid w:val="003138CF"/>
    <w:rsid w:val="00314C38"/>
    <w:rsid w:val="0031532B"/>
    <w:rsid w:val="00315527"/>
    <w:rsid w:val="00315C1F"/>
    <w:rsid w:val="003160E4"/>
    <w:rsid w:val="003170E8"/>
    <w:rsid w:val="00317191"/>
    <w:rsid w:val="0032022A"/>
    <w:rsid w:val="00320A4A"/>
    <w:rsid w:val="0032146A"/>
    <w:rsid w:val="003227DE"/>
    <w:rsid w:val="003234D7"/>
    <w:rsid w:val="00324CD1"/>
    <w:rsid w:val="00325266"/>
    <w:rsid w:val="003262F3"/>
    <w:rsid w:val="00326554"/>
    <w:rsid w:val="003266E4"/>
    <w:rsid w:val="003271FD"/>
    <w:rsid w:val="003275C7"/>
    <w:rsid w:val="003305BC"/>
    <w:rsid w:val="00331C2E"/>
    <w:rsid w:val="00331EF8"/>
    <w:rsid w:val="00331FF7"/>
    <w:rsid w:val="00333421"/>
    <w:rsid w:val="00333B1D"/>
    <w:rsid w:val="00334423"/>
    <w:rsid w:val="00334440"/>
    <w:rsid w:val="00334618"/>
    <w:rsid w:val="003358BC"/>
    <w:rsid w:val="00336017"/>
    <w:rsid w:val="00336823"/>
    <w:rsid w:val="00336B08"/>
    <w:rsid w:val="00336C58"/>
    <w:rsid w:val="00336CEF"/>
    <w:rsid w:val="00336DDE"/>
    <w:rsid w:val="0033710D"/>
    <w:rsid w:val="00337263"/>
    <w:rsid w:val="003403D8"/>
    <w:rsid w:val="0034090A"/>
    <w:rsid w:val="00340C43"/>
    <w:rsid w:val="0034121A"/>
    <w:rsid w:val="00341471"/>
    <w:rsid w:val="00341853"/>
    <w:rsid w:val="003423B9"/>
    <w:rsid w:val="00342EB8"/>
    <w:rsid w:val="00343B9B"/>
    <w:rsid w:val="00344057"/>
    <w:rsid w:val="0034533C"/>
    <w:rsid w:val="00345455"/>
    <w:rsid w:val="003457AE"/>
    <w:rsid w:val="0034613C"/>
    <w:rsid w:val="003468DF"/>
    <w:rsid w:val="00346A44"/>
    <w:rsid w:val="0034713A"/>
    <w:rsid w:val="00347C96"/>
    <w:rsid w:val="00347E77"/>
    <w:rsid w:val="0035024E"/>
    <w:rsid w:val="00350266"/>
    <w:rsid w:val="0035052A"/>
    <w:rsid w:val="00350574"/>
    <w:rsid w:val="003508FB"/>
    <w:rsid w:val="0035096F"/>
    <w:rsid w:val="00350C40"/>
    <w:rsid w:val="00351917"/>
    <w:rsid w:val="00351CB6"/>
    <w:rsid w:val="00352344"/>
    <w:rsid w:val="00352628"/>
    <w:rsid w:val="00352AFD"/>
    <w:rsid w:val="00352DBC"/>
    <w:rsid w:val="00352F05"/>
    <w:rsid w:val="00353B71"/>
    <w:rsid w:val="00354720"/>
    <w:rsid w:val="003550C5"/>
    <w:rsid w:val="00355414"/>
    <w:rsid w:val="00355630"/>
    <w:rsid w:val="00355DC5"/>
    <w:rsid w:val="003560A6"/>
    <w:rsid w:val="00356503"/>
    <w:rsid w:val="00356BCE"/>
    <w:rsid w:val="0035704D"/>
    <w:rsid w:val="00360522"/>
    <w:rsid w:val="00360A2B"/>
    <w:rsid w:val="0036285D"/>
    <w:rsid w:val="003635B4"/>
    <w:rsid w:val="00363F7E"/>
    <w:rsid w:val="00364228"/>
    <w:rsid w:val="0036422C"/>
    <w:rsid w:val="003643E5"/>
    <w:rsid w:val="0036441E"/>
    <w:rsid w:val="003644A9"/>
    <w:rsid w:val="00364A46"/>
    <w:rsid w:val="00364C9F"/>
    <w:rsid w:val="00364D24"/>
    <w:rsid w:val="00365DBB"/>
    <w:rsid w:val="00366591"/>
    <w:rsid w:val="00366800"/>
    <w:rsid w:val="003668FE"/>
    <w:rsid w:val="00366C27"/>
    <w:rsid w:val="00366E03"/>
    <w:rsid w:val="00367643"/>
    <w:rsid w:val="00367668"/>
    <w:rsid w:val="003678F1"/>
    <w:rsid w:val="00370366"/>
    <w:rsid w:val="0037155C"/>
    <w:rsid w:val="0037196B"/>
    <w:rsid w:val="00371BD9"/>
    <w:rsid w:val="00371E86"/>
    <w:rsid w:val="00371FF6"/>
    <w:rsid w:val="0037227B"/>
    <w:rsid w:val="00372429"/>
    <w:rsid w:val="00372BEE"/>
    <w:rsid w:val="003733FC"/>
    <w:rsid w:val="003737D9"/>
    <w:rsid w:val="00373ABC"/>
    <w:rsid w:val="00375E36"/>
    <w:rsid w:val="00376178"/>
    <w:rsid w:val="0037672B"/>
    <w:rsid w:val="00377647"/>
    <w:rsid w:val="003804D2"/>
    <w:rsid w:val="003809B0"/>
    <w:rsid w:val="00380A1F"/>
    <w:rsid w:val="00380DAC"/>
    <w:rsid w:val="00381A05"/>
    <w:rsid w:val="00381A93"/>
    <w:rsid w:val="00382197"/>
    <w:rsid w:val="0038321E"/>
    <w:rsid w:val="0038386D"/>
    <w:rsid w:val="0038483E"/>
    <w:rsid w:val="003854F7"/>
    <w:rsid w:val="00386B38"/>
    <w:rsid w:val="00386F3C"/>
    <w:rsid w:val="00387128"/>
    <w:rsid w:val="00387B9B"/>
    <w:rsid w:val="00387BA9"/>
    <w:rsid w:val="00390344"/>
    <w:rsid w:val="003903A9"/>
    <w:rsid w:val="00390CC2"/>
    <w:rsid w:val="00390E30"/>
    <w:rsid w:val="0039150B"/>
    <w:rsid w:val="00391AAD"/>
    <w:rsid w:val="003925EC"/>
    <w:rsid w:val="00392CFE"/>
    <w:rsid w:val="003935CC"/>
    <w:rsid w:val="00393DEF"/>
    <w:rsid w:val="003942D7"/>
    <w:rsid w:val="00394B62"/>
    <w:rsid w:val="003951B2"/>
    <w:rsid w:val="00396655"/>
    <w:rsid w:val="00396C18"/>
    <w:rsid w:val="00396D31"/>
    <w:rsid w:val="003971FD"/>
    <w:rsid w:val="003A013C"/>
    <w:rsid w:val="003A0805"/>
    <w:rsid w:val="003A083C"/>
    <w:rsid w:val="003A0B4A"/>
    <w:rsid w:val="003A0C1A"/>
    <w:rsid w:val="003A179D"/>
    <w:rsid w:val="003A24CF"/>
    <w:rsid w:val="003A251D"/>
    <w:rsid w:val="003A3609"/>
    <w:rsid w:val="003A38A3"/>
    <w:rsid w:val="003A47F2"/>
    <w:rsid w:val="003A4882"/>
    <w:rsid w:val="003A4998"/>
    <w:rsid w:val="003A51ED"/>
    <w:rsid w:val="003A5675"/>
    <w:rsid w:val="003A5FB3"/>
    <w:rsid w:val="003A6C8E"/>
    <w:rsid w:val="003A726C"/>
    <w:rsid w:val="003A7F61"/>
    <w:rsid w:val="003B0663"/>
    <w:rsid w:val="003B09DD"/>
    <w:rsid w:val="003B0FE7"/>
    <w:rsid w:val="003B12D2"/>
    <w:rsid w:val="003B152D"/>
    <w:rsid w:val="003B1CDD"/>
    <w:rsid w:val="003B1FA2"/>
    <w:rsid w:val="003B2332"/>
    <w:rsid w:val="003B2472"/>
    <w:rsid w:val="003B2F9F"/>
    <w:rsid w:val="003B37BA"/>
    <w:rsid w:val="003B3B59"/>
    <w:rsid w:val="003B3D31"/>
    <w:rsid w:val="003B41E8"/>
    <w:rsid w:val="003B4BAB"/>
    <w:rsid w:val="003B4EF0"/>
    <w:rsid w:val="003B54AF"/>
    <w:rsid w:val="003B5580"/>
    <w:rsid w:val="003B65FA"/>
    <w:rsid w:val="003B66E8"/>
    <w:rsid w:val="003B6798"/>
    <w:rsid w:val="003B68FC"/>
    <w:rsid w:val="003B764F"/>
    <w:rsid w:val="003C073B"/>
    <w:rsid w:val="003C16E0"/>
    <w:rsid w:val="003C190A"/>
    <w:rsid w:val="003C1FFC"/>
    <w:rsid w:val="003C203B"/>
    <w:rsid w:val="003C2FD1"/>
    <w:rsid w:val="003C3AAE"/>
    <w:rsid w:val="003C3CC9"/>
    <w:rsid w:val="003C4022"/>
    <w:rsid w:val="003C486C"/>
    <w:rsid w:val="003C4F00"/>
    <w:rsid w:val="003C5B5E"/>
    <w:rsid w:val="003C5C1C"/>
    <w:rsid w:val="003C60C7"/>
    <w:rsid w:val="003C6196"/>
    <w:rsid w:val="003C7325"/>
    <w:rsid w:val="003D18F6"/>
    <w:rsid w:val="003D3D55"/>
    <w:rsid w:val="003D4046"/>
    <w:rsid w:val="003D4B92"/>
    <w:rsid w:val="003D4D8A"/>
    <w:rsid w:val="003D5E87"/>
    <w:rsid w:val="003D5EFD"/>
    <w:rsid w:val="003D5F8E"/>
    <w:rsid w:val="003D6565"/>
    <w:rsid w:val="003D657B"/>
    <w:rsid w:val="003D7945"/>
    <w:rsid w:val="003E049E"/>
    <w:rsid w:val="003E0CA4"/>
    <w:rsid w:val="003E0FDB"/>
    <w:rsid w:val="003E116F"/>
    <w:rsid w:val="003E14AE"/>
    <w:rsid w:val="003E14DF"/>
    <w:rsid w:val="003E1FFA"/>
    <w:rsid w:val="003E2543"/>
    <w:rsid w:val="003E260E"/>
    <w:rsid w:val="003E265C"/>
    <w:rsid w:val="003E4481"/>
    <w:rsid w:val="003E44C8"/>
    <w:rsid w:val="003E45F3"/>
    <w:rsid w:val="003E57AA"/>
    <w:rsid w:val="003E5856"/>
    <w:rsid w:val="003E5AB4"/>
    <w:rsid w:val="003E5C86"/>
    <w:rsid w:val="003E68E2"/>
    <w:rsid w:val="003E6A57"/>
    <w:rsid w:val="003E6B25"/>
    <w:rsid w:val="003E72D9"/>
    <w:rsid w:val="003F01B7"/>
    <w:rsid w:val="003F082C"/>
    <w:rsid w:val="003F093F"/>
    <w:rsid w:val="003F11A9"/>
    <w:rsid w:val="003F12CB"/>
    <w:rsid w:val="003F148A"/>
    <w:rsid w:val="003F176B"/>
    <w:rsid w:val="003F1C61"/>
    <w:rsid w:val="003F1F13"/>
    <w:rsid w:val="003F202F"/>
    <w:rsid w:val="003F25B5"/>
    <w:rsid w:val="003F29D2"/>
    <w:rsid w:val="003F356D"/>
    <w:rsid w:val="003F3EC2"/>
    <w:rsid w:val="003F474D"/>
    <w:rsid w:val="003F4AE0"/>
    <w:rsid w:val="003F6306"/>
    <w:rsid w:val="003F6CBA"/>
    <w:rsid w:val="003F6D54"/>
    <w:rsid w:val="003F6F3C"/>
    <w:rsid w:val="003F7598"/>
    <w:rsid w:val="003F78AE"/>
    <w:rsid w:val="004006CC"/>
    <w:rsid w:val="00400E2D"/>
    <w:rsid w:val="004026CF"/>
    <w:rsid w:val="00402AE6"/>
    <w:rsid w:val="00402B3C"/>
    <w:rsid w:val="00403073"/>
    <w:rsid w:val="0040312A"/>
    <w:rsid w:val="0040312F"/>
    <w:rsid w:val="004031DE"/>
    <w:rsid w:val="00403605"/>
    <w:rsid w:val="004038C4"/>
    <w:rsid w:val="00403BDE"/>
    <w:rsid w:val="00403C2D"/>
    <w:rsid w:val="00404676"/>
    <w:rsid w:val="00404A3D"/>
    <w:rsid w:val="00404EB8"/>
    <w:rsid w:val="00405995"/>
    <w:rsid w:val="0040625F"/>
    <w:rsid w:val="00406F31"/>
    <w:rsid w:val="00407B38"/>
    <w:rsid w:val="00407BA0"/>
    <w:rsid w:val="004105CA"/>
    <w:rsid w:val="0041067E"/>
    <w:rsid w:val="00410A0D"/>
    <w:rsid w:val="00410CE0"/>
    <w:rsid w:val="004119A9"/>
    <w:rsid w:val="00411F64"/>
    <w:rsid w:val="004126E5"/>
    <w:rsid w:val="0041292D"/>
    <w:rsid w:val="00412C61"/>
    <w:rsid w:val="00412CB6"/>
    <w:rsid w:val="00412D83"/>
    <w:rsid w:val="00413D3A"/>
    <w:rsid w:val="00414532"/>
    <w:rsid w:val="004147C1"/>
    <w:rsid w:val="004148DE"/>
    <w:rsid w:val="00414932"/>
    <w:rsid w:val="0041510B"/>
    <w:rsid w:val="004153AF"/>
    <w:rsid w:val="004158FF"/>
    <w:rsid w:val="00415A39"/>
    <w:rsid w:val="004163F8"/>
    <w:rsid w:val="004167DE"/>
    <w:rsid w:val="00416F12"/>
    <w:rsid w:val="004171B4"/>
    <w:rsid w:val="00417EF4"/>
    <w:rsid w:val="00420B3B"/>
    <w:rsid w:val="00420BC1"/>
    <w:rsid w:val="004219C7"/>
    <w:rsid w:val="0042245E"/>
    <w:rsid w:val="004226AC"/>
    <w:rsid w:val="00422799"/>
    <w:rsid w:val="00423A8A"/>
    <w:rsid w:val="00424BF9"/>
    <w:rsid w:val="00424E34"/>
    <w:rsid w:val="004257E7"/>
    <w:rsid w:val="0042582C"/>
    <w:rsid w:val="00425EFB"/>
    <w:rsid w:val="00426AA3"/>
    <w:rsid w:val="0043011A"/>
    <w:rsid w:val="004309BD"/>
    <w:rsid w:val="00430D5D"/>
    <w:rsid w:val="004320BE"/>
    <w:rsid w:val="004326A2"/>
    <w:rsid w:val="004327C4"/>
    <w:rsid w:val="004336BA"/>
    <w:rsid w:val="00433706"/>
    <w:rsid w:val="0043386B"/>
    <w:rsid w:val="00433FF8"/>
    <w:rsid w:val="004341DF"/>
    <w:rsid w:val="0043440F"/>
    <w:rsid w:val="00434C87"/>
    <w:rsid w:val="00434DB3"/>
    <w:rsid w:val="004362F7"/>
    <w:rsid w:val="004369F3"/>
    <w:rsid w:val="004372A4"/>
    <w:rsid w:val="004377D9"/>
    <w:rsid w:val="00437BF2"/>
    <w:rsid w:val="00437D51"/>
    <w:rsid w:val="00437ED3"/>
    <w:rsid w:val="0044078E"/>
    <w:rsid w:val="004414C3"/>
    <w:rsid w:val="0044164D"/>
    <w:rsid w:val="00441B2D"/>
    <w:rsid w:val="00441D0E"/>
    <w:rsid w:val="00442695"/>
    <w:rsid w:val="00442785"/>
    <w:rsid w:val="00442D8E"/>
    <w:rsid w:val="00442E4D"/>
    <w:rsid w:val="0044339B"/>
    <w:rsid w:val="00443A61"/>
    <w:rsid w:val="00443BB7"/>
    <w:rsid w:val="00443F3F"/>
    <w:rsid w:val="00444526"/>
    <w:rsid w:val="0044487C"/>
    <w:rsid w:val="00444A06"/>
    <w:rsid w:val="00444C15"/>
    <w:rsid w:val="00444FF5"/>
    <w:rsid w:val="004457B4"/>
    <w:rsid w:val="00445D70"/>
    <w:rsid w:val="00446B56"/>
    <w:rsid w:val="0044766C"/>
    <w:rsid w:val="00450014"/>
    <w:rsid w:val="0045020A"/>
    <w:rsid w:val="00450607"/>
    <w:rsid w:val="004506EE"/>
    <w:rsid w:val="00451AC9"/>
    <w:rsid w:val="00452613"/>
    <w:rsid w:val="00452A7A"/>
    <w:rsid w:val="00453768"/>
    <w:rsid w:val="004541CE"/>
    <w:rsid w:val="004554BF"/>
    <w:rsid w:val="00455713"/>
    <w:rsid w:val="004559C4"/>
    <w:rsid w:val="00455EE5"/>
    <w:rsid w:val="004561CD"/>
    <w:rsid w:val="00456735"/>
    <w:rsid w:val="004574E4"/>
    <w:rsid w:val="00457749"/>
    <w:rsid w:val="00461B09"/>
    <w:rsid w:val="00461F5E"/>
    <w:rsid w:val="00462E41"/>
    <w:rsid w:val="00463C94"/>
    <w:rsid w:val="004640A8"/>
    <w:rsid w:val="00464316"/>
    <w:rsid w:val="00464963"/>
    <w:rsid w:val="00465321"/>
    <w:rsid w:val="00465A4C"/>
    <w:rsid w:val="00465AAF"/>
    <w:rsid w:val="0046600E"/>
    <w:rsid w:val="004673C3"/>
    <w:rsid w:val="00467648"/>
    <w:rsid w:val="00467CD2"/>
    <w:rsid w:val="004701CF"/>
    <w:rsid w:val="004708ED"/>
    <w:rsid w:val="00471ADF"/>
    <w:rsid w:val="0047201A"/>
    <w:rsid w:val="00472320"/>
    <w:rsid w:val="00472D60"/>
    <w:rsid w:val="004740C1"/>
    <w:rsid w:val="0047410E"/>
    <w:rsid w:val="004743A5"/>
    <w:rsid w:val="004743AC"/>
    <w:rsid w:val="004747B1"/>
    <w:rsid w:val="00474C99"/>
    <w:rsid w:val="00474E8D"/>
    <w:rsid w:val="004756BA"/>
    <w:rsid w:val="00475F62"/>
    <w:rsid w:val="004761B9"/>
    <w:rsid w:val="004773D7"/>
    <w:rsid w:val="0047742E"/>
    <w:rsid w:val="00480C06"/>
    <w:rsid w:val="00480EC4"/>
    <w:rsid w:val="004813AE"/>
    <w:rsid w:val="004822C0"/>
    <w:rsid w:val="00482DC5"/>
    <w:rsid w:val="00482E80"/>
    <w:rsid w:val="00483031"/>
    <w:rsid w:val="00485580"/>
    <w:rsid w:val="00486429"/>
    <w:rsid w:val="00486A15"/>
    <w:rsid w:val="00486C9B"/>
    <w:rsid w:val="00486E18"/>
    <w:rsid w:val="00490046"/>
    <w:rsid w:val="004904FF"/>
    <w:rsid w:val="00490E01"/>
    <w:rsid w:val="00491B63"/>
    <w:rsid w:val="00494739"/>
    <w:rsid w:val="00494F23"/>
    <w:rsid w:val="0049518C"/>
    <w:rsid w:val="0049531B"/>
    <w:rsid w:val="0049547C"/>
    <w:rsid w:val="0049551B"/>
    <w:rsid w:val="004957EF"/>
    <w:rsid w:val="00496081"/>
    <w:rsid w:val="004960FB"/>
    <w:rsid w:val="004976BC"/>
    <w:rsid w:val="00497987"/>
    <w:rsid w:val="00497D97"/>
    <w:rsid w:val="00497F5E"/>
    <w:rsid w:val="004A0022"/>
    <w:rsid w:val="004A00BA"/>
    <w:rsid w:val="004A0800"/>
    <w:rsid w:val="004A08B8"/>
    <w:rsid w:val="004A0A34"/>
    <w:rsid w:val="004A0F91"/>
    <w:rsid w:val="004A18A8"/>
    <w:rsid w:val="004A222F"/>
    <w:rsid w:val="004A238D"/>
    <w:rsid w:val="004A26AF"/>
    <w:rsid w:val="004A29B8"/>
    <w:rsid w:val="004A2E36"/>
    <w:rsid w:val="004A3073"/>
    <w:rsid w:val="004A30D1"/>
    <w:rsid w:val="004A3B7E"/>
    <w:rsid w:val="004A44D6"/>
    <w:rsid w:val="004A4971"/>
    <w:rsid w:val="004A68A8"/>
    <w:rsid w:val="004A6DF1"/>
    <w:rsid w:val="004A7883"/>
    <w:rsid w:val="004A7B3B"/>
    <w:rsid w:val="004A7D5F"/>
    <w:rsid w:val="004B051B"/>
    <w:rsid w:val="004B1081"/>
    <w:rsid w:val="004B11D5"/>
    <w:rsid w:val="004B1279"/>
    <w:rsid w:val="004B1AE7"/>
    <w:rsid w:val="004B1BB4"/>
    <w:rsid w:val="004B1EFF"/>
    <w:rsid w:val="004B204F"/>
    <w:rsid w:val="004B24F1"/>
    <w:rsid w:val="004B2A81"/>
    <w:rsid w:val="004B32B1"/>
    <w:rsid w:val="004B36D7"/>
    <w:rsid w:val="004B44DD"/>
    <w:rsid w:val="004B60CF"/>
    <w:rsid w:val="004B615C"/>
    <w:rsid w:val="004B6B90"/>
    <w:rsid w:val="004B6C56"/>
    <w:rsid w:val="004C167C"/>
    <w:rsid w:val="004C1807"/>
    <w:rsid w:val="004C1AB0"/>
    <w:rsid w:val="004C1AFA"/>
    <w:rsid w:val="004C3673"/>
    <w:rsid w:val="004C45C4"/>
    <w:rsid w:val="004C4DA0"/>
    <w:rsid w:val="004C5351"/>
    <w:rsid w:val="004C58B9"/>
    <w:rsid w:val="004C625A"/>
    <w:rsid w:val="004C67F8"/>
    <w:rsid w:val="004C7B7A"/>
    <w:rsid w:val="004C7F1D"/>
    <w:rsid w:val="004D0379"/>
    <w:rsid w:val="004D1335"/>
    <w:rsid w:val="004D1ED3"/>
    <w:rsid w:val="004D26A3"/>
    <w:rsid w:val="004D2AAC"/>
    <w:rsid w:val="004D36D5"/>
    <w:rsid w:val="004D4BB6"/>
    <w:rsid w:val="004D4E01"/>
    <w:rsid w:val="004D4E17"/>
    <w:rsid w:val="004D5690"/>
    <w:rsid w:val="004D5814"/>
    <w:rsid w:val="004D5C94"/>
    <w:rsid w:val="004D649E"/>
    <w:rsid w:val="004D6F94"/>
    <w:rsid w:val="004D7323"/>
    <w:rsid w:val="004D754F"/>
    <w:rsid w:val="004D7BD4"/>
    <w:rsid w:val="004E06E7"/>
    <w:rsid w:val="004E0E82"/>
    <w:rsid w:val="004E1ACA"/>
    <w:rsid w:val="004E26EC"/>
    <w:rsid w:val="004E2D63"/>
    <w:rsid w:val="004E3344"/>
    <w:rsid w:val="004E36E7"/>
    <w:rsid w:val="004E4559"/>
    <w:rsid w:val="004E4628"/>
    <w:rsid w:val="004E60BC"/>
    <w:rsid w:val="004E64CE"/>
    <w:rsid w:val="004E6AA8"/>
    <w:rsid w:val="004E7103"/>
    <w:rsid w:val="004E7153"/>
    <w:rsid w:val="004E71D2"/>
    <w:rsid w:val="004E7379"/>
    <w:rsid w:val="004E746F"/>
    <w:rsid w:val="004E7C4E"/>
    <w:rsid w:val="004F045A"/>
    <w:rsid w:val="004F1354"/>
    <w:rsid w:val="004F1636"/>
    <w:rsid w:val="004F16E3"/>
    <w:rsid w:val="004F1AFC"/>
    <w:rsid w:val="004F1E2A"/>
    <w:rsid w:val="004F2681"/>
    <w:rsid w:val="004F2DF3"/>
    <w:rsid w:val="004F2E9C"/>
    <w:rsid w:val="004F32B2"/>
    <w:rsid w:val="004F3890"/>
    <w:rsid w:val="004F3CF2"/>
    <w:rsid w:val="004F5243"/>
    <w:rsid w:val="004F53A5"/>
    <w:rsid w:val="004F58A1"/>
    <w:rsid w:val="004F69DE"/>
    <w:rsid w:val="004F7473"/>
    <w:rsid w:val="004F7841"/>
    <w:rsid w:val="004F78FB"/>
    <w:rsid w:val="00500285"/>
    <w:rsid w:val="00500B4A"/>
    <w:rsid w:val="00500E6F"/>
    <w:rsid w:val="005014D6"/>
    <w:rsid w:val="00501DD3"/>
    <w:rsid w:val="00501F20"/>
    <w:rsid w:val="00502805"/>
    <w:rsid w:val="0050297A"/>
    <w:rsid w:val="00502B2A"/>
    <w:rsid w:val="00502D4A"/>
    <w:rsid w:val="0050454A"/>
    <w:rsid w:val="005047EE"/>
    <w:rsid w:val="00504919"/>
    <w:rsid w:val="00505170"/>
    <w:rsid w:val="00505628"/>
    <w:rsid w:val="00505CED"/>
    <w:rsid w:val="0050616B"/>
    <w:rsid w:val="005061D9"/>
    <w:rsid w:val="005067D5"/>
    <w:rsid w:val="0050704E"/>
    <w:rsid w:val="00507569"/>
    <w:rsid w:val="00507787"/>
    <w:rsid w:val="00507DED"/>
    <w:rsid w:val="005105BE"/>
    <w:rsid w:val="00510E82"/>
    <w:rsid w:val="00510E88"/>
    <w:rsid w:val="005111CD"/>
    <w:rsid w:val="005111FF"/>
    <w:rsid w:val="0051122D"/>
    <w:rsid w:val="005113D2"/>
    <w:rsid w:val="00511951"/>
    <w:rsid w:val="00511963"/>
    <w:rsid w:val="00511CDA"/>
    <w:rsid w:val="00512CF7"/>
    <w:rsid w:val="005132BA"/>
    <w:rsid w:val="005139BA"/>
    <w:rsid w:val="00513BAB"/>
    <w:rsid w:val="00513BB2"/>
    <w:rsid w:val="005141A3"/>
    <w:rsid w:val="00515060"/>
    <w:rsid w:val="0051511B"/>
    <w:rsid w:val="005152D0"/>
    <w:rsid w:val="00515BE3"/>
    <w:rsid w:val="00515EF9"/>
    <w:rsid w:val="00516364"/>
    <w:rsid w:val="005163BC"/>
    <w:rsid w:val="00516AD9"/>
    <w:rsid w:val="00517203"/>
    <w:rsid w:val="005175A3"/>
    <w:rsid w:val="005176A4"/>
    <w:rsid w:val="005176BE"/>
    <w:rsid w:val="00517F37"/>
    <w:rsid w:val="00520645"/>
    <w:rsid w:val="005217F4"/>
    <w:rsid w:val="00521B45"/>
    <w:rsid w:val="00521BBC"/>
    <w:rsid w:val="00521CBB"/>
    <w:rsid w:val="0052254B"/>
    <w:rsid w:val="0052300B"/>
    <w:rsid w:val="00523CCA"/>
    <w:rsid w:val="00523FBD"/>
    <w:rsid w:val="00524C76"/>
    <w:rsid w:val="0052682B"/>
    <w:rsid w:val="00526915"/>
    <w:rsid w:val="0052719B"/>
    <w:rsid w:val="0052760F"/>
    <w:rsid w:val="00530913"/>
    <w:rsid w:val="0053174B"/>
    <w:rsid w:val="00533003"/>
    <w:rsid w:val="0053388F"/>
    <w:rsid w:val="0053435F"/>
    <w:rsid w:val="005344A8"/>
    <w:rsid w:val="00534855"/>
    <w:rsid w:val="00534CC8"/>
    <w:rsid w:val="005352E0"/>
    <w:rsid w:val="00535A1B"/>
    <w:rsid w:val="00536222"/>
    <w:rsid w:val="00536B5F"/>
    <w:rsid w:val="00536BD6"/>
    <w:rsid w:val="005371CE"/>
    <w:rsid w:val="00537543"/>
    <w:rsid w:val="00537A18"/>
    <w:rsid w:val="00537D5D"/>
    <w:rsid w:val="00537D81"/>
    <w:rsid w:val="00541276"/>
    <w:rsid w:val="00541ED0"/>
    <w:rsid w:val="005426E4"/>
    <w:rsid w:val="00542974"/>
    <w:rsid w:val="0054346C"/>
    <w:rsid w:val="00544D3D"/>
    <w:rsid w:val="005452EA"/>
    <w:rsid w:val="00545E24"/>
    <w:rsid w:val="00546454"/>
    <w:rsid w:val="00546C70"/>
    <w:rsid w:val="00547130"/>
    <w:rsid w:val="005472D0"/>
    <w:rsid w:val="00547748"/>
    <w:rsid w:val="00547754"/>
    <w:rsid w:val="00547F35"/>
    <w:rsid w:val="00550AD9"/>
    <w:rsid w:val="00551D83"/>
    <w:rsid w:val="00552148"/>
    <w:rsid w:val="00552892"/>
    <w:rsid w:val="00552959"/>
    <w:rsid w:val="00552BE3"/>
    <w:rsid w:val="00552F4D"/>
    <w:rsid w:val="005536F1"/>
    <w:rsid w:val="00553EE8"/>
    <w:rsid w:val="00554589"/>
    <w:rsid w:val="005546CE"/>
    <w:rsid w:val="0055475D"/>
    <w:rsid w:val="005549F2"/>
    <w:rsid w:val="00554C49"/>
    <w:rsid w:val="00555CA0"/>
    <w:rsid w:val="00556423"/>
    <w:rsid w:val="005565E8"/>
    <w:rsid w:val="00556710"/>
    <w:rsid w:val="00556798"/>
    <w:rsid w:val="00556D01"/>
    <w:rsid w:val="005577A8"/>
    <w:rsid w:val="00557D91"/>
    <w:rsid w:val="00560262"/>
    <w:rsid w:val="00560A85"/>
    <w:rsid w:val="00560C15"/>
    <w:rsid w:val="0056120E"/>
    <w:rsid w:val="00561CBD"/>
    <w:rsid w:val="005629EA"/>
    <w:rsid w:val="00562B9F"/>
    <w:rsid w:val="00562BA4"/>
    <w:rsid w:val="00562F50"/>
    <w:rsid w:val="005631BB"/>
    <w:rsid w:val="0056367A"/>
    <w:rsid w:val="00563C6D"/>
    <w:rsid w:val="00563FF4"/>
    <w:rsid w:val="005641D7"/>
    <w:rsid w:val="00564DC4"/>
    <w:rsid w:val="00565219"/>
    <w:rsid w:val="00565714"/>
    <w:rsid w:val="0056578C"/>
    <w:rsid w:val="00565AD3"/>
    <w:rsid w:val="00566270"/>
    <w:rsid w:val="0056716A"/>
    <w:rsid w:val="005673F6"/>
    <w:rsid w:val="005706E4"/>
    <w:rsid w:val="00570710"/>
    <w:rsid w:val="00570D7D"/>
    <w:rsid w:val="00570D97"/>
    <w:rsid w:val="0057141F"/>
    <w:rsid w:val="005714B3"/>
    <w:rsid w:val="00571BC0"/>
    <w:rsid w:val="0057279B"/>
    <w:rsid w:val="00572F3F"/>
    <w:rsid w:val="00572FA1"/>
    <w:rsid w:val="00573294"/>
    <w:rsid w:val="0057360F"/>
    <w:rsid w:val="00573BA4"/>
    <w:rsid w:val="00573BA6"/>
    <w:rsid w:val="005745BC"/>
    <w:rsid w:val="0057492B"/>
    <w:rsid w:val="00574D98"/>
    <w:rsid w:val="005752F1"/>
    <w:rsid w:val="00575CD8"/>
    <w:rsid w:val="00576343"/>
    <w:rsid w:val="00576E39"/>
    <w:rsid w:val="005772A6"/>
    <w:rsid w:val="00580E5B"/>
    <w:rsid w:val="00580EB9"/>
    <w:rsid w:val="00582965"/>
    <w:rsid w:val="00582F7E"/>
    <w:rsid w:val="00583292"/>
    <w:rsid w:val="00583771"/>
    <w:rsid w:val="005837A0"/>
    <w:rsid w:val="0058385D"/>
    <w:rsid w:val="00583EBC"/>
    <w:rsid w:val="00583F5B"/>
    <w:rsid w:val="00584437"/>
    <w:rsid w:val="0058460E"/>
    <w:rsid w:val="00584693"/>
    <w:rsid w:val="00584997"/>
    <w:rsid w:val="005857F1"/>
    <w:rsid w:val="00586B54"/>
    <w:rsid w:val="00586D9B"/>
    <w:rsid w:val="005876A5"/>
    <w:rsid w:val="00587F96"/>
    <w:rsid w:val="005903A3"/>
    <w:rsid w:val="00590DA8"/>
    <w:rsid w:val="00590F03"/>
    <w:rsid w:val="0059124A"/>
    <w:rsid w:val="005925A9"/>
    <w:rsid w:val="0059376E"/>
    <w:rsid w:val="00593AA3"/>
    <w:rsid w:val="00593C9D"/>
    <w:rsid w:val="00593F41"/>
    <w:rsid w:val="005947B9"/>
    <w:rsid w:val="0059488D"/>
    <w:rsid w:val="00594DE5"/>
    <w:rsid w:val="00594FB5"/>
    <w:rsid w:val="005957C7"/>
    <w:rsid w:val="00596468"/>
    <w:rsid w:val="0059656A"/>
    <w:rsid w:val="00596CB1"/>
    <w:rsid w:val="00596FB8"/>
    <w:rsid w:val="0059730F"/>
    <w:rsid w:val="005974B8"/>
    <w:rsid w:val="00597548"/>
    <w:rsid w:val="00597CEA"/>
    <w:rsid w:val="00597D50"/>
    <w:rsid w:val="005A03DD"/>
    <w:rsid w:val="005A0913"/>
    <w:rsid w:val="005A09D2"/>
    <w:rsid w:val="005A0FB5"/>
    <w:rsid w:val="005A18BA"/>
    <w:rsid w:val="005A1FCA"/>
    <w:rsid w:val="005A23A8"/>
    <w:rsid w:val="005A265A"/>
    <w:rsid w:val="005A3616"/>
    <w:rsid w:val="005A3B2C"/>
    <w:rsid w:val="005A44D7"/>
    <w:rsid w:val="005A4F45"/>
    <w:rsid w:val="005A501C"/>
    <w:rsid w:val="005A5769"/>
    <w:rsid w:val="005A5F2E"/>
    <w:rsid w:val="005A5F6B"/>
    <w:rsid w:val="005A5F71"/>
    <w:rsid w:val="005A645A"/>
    <w:rsid w:val="005A6492"/>
    <w:rsid w:val="005A65A0"/>
    <w:rsid w:val="005A6783"/>
    <w:rsid w:val="005A6F9F"/>
    <w:rsid w:val="005B073D"/>
    <w:rsid w:val="005B0928"/>
    <w:rsid w:val="005B1C1F"/>
    <w:rsid w:val="005B23AA"/>
    <w:rsid w:val="005B28D0"/>
    <w:rsid w:val="005B3644"/>
    <w:rsid w:val="005B3798"/>
    <w:rsid w:val="005B3C2A"/>
    <w:rsid w:val="005B4C77"/>
    <w:rsid w:val="005B5944"/>
    <w:rsid w:val="005B6540"/>
    <w:rsid w:val="005B72D8"/>
    <w:rsid w:val="005B7551"/>
    <w:rsid w:val="005B776C"/>
    <w:rsid w:val="005C04B6"/>
    <w:rsid w:val="005C1122"/>
    <w:rsid w:val="005C153D"/>
    <w:rsid w:val="005C1A29"/>
    <w:rsid w:val="005C2697"/>
    <w:rsid w:val="005C2BCD"/>
    <w:rsid w:val="005C4B0A"/>
    <w:rsid w:val="005C5315"/>
    <w:rsid w:val="005C5AED"/>
    <w:rsid w:val="005C5C7A"/>
    <w:rsid w:val="005C5E0A"/>
    <w:rsid w:val="005C6536"/>
    <w:rsid w:val="005C6952"/>
    <w:rsid w:val="005C6B57"/>
    <w:rsid w:val="005C71DC"/>
    <w:rsid w:val="005D0A2A"/>
    <w:rsid w:val="005D0A83"/>
    <w:rsid w:val="005D0B1C"/>
    <w:rsid w:val="005D14A9"/>
    <w:rsid w:val="005D1C82"/>
    <w:rsid w:val="005D25E1"/>
    <w:rsid w:val="005D2C74"/>
    <w:rsid w:val="005D2FB6"/>
    <w:rsid w:val="005D3AD1"/>
    <w:rsid w:val="005D3BFA"/>
    <w:rsid w:val="005D4A95"/>
    <w:rsid w:val="005D4B36"/>
    <w:rsid w:val="005D5249"/>
    <w:rsid w:val="005D5392"/>
    <w:rsid w:val="005D61A4"/>
    <w:rsid w:val="005D644F"/>
    <w:rsid w:val="005D69BC"/>
    <w:rsid w:val="005E04BA"/>
    <w:rsid w:val="005E0AD8"/>
    <w:rsid w:val="005E0E53"/>
    <w:rsid w:val="005E2123"/>
    <w:rsid w:val="005E2913"/>
    <w:rsid w:val="005E3ACE"/>
    <w:rsid w:val="005E3B0C"/>
    <w:rsid w:val="005E438A"/>
    <w:rsid w:val="005E59F4"/>
    <w:rsid w:val="005E61D1"/>
    <w:rsid w:val="005E69BA"/>
    <w:rsid w:val="005E6E0A"/>
    <w:rsid w:val="005E72C9"/>
    <w:rsid w:val="005E77A1"/>
    <w:rsid w:val="005E7B98"/>
    <w:rsid w:val="005F01BA"/>
    <w:rsid w:val="005F04A5"/>
    <w:rsid w:val="005F0779"/>
    <w:rsid w:val="005F09AD"/>
    <w:rsid w:val="005F0C5C"/>
    <w:rsid w:val="005F0E11"/>
    <w:rsid w:val="005F1118"/>
    <w:rsid w:val="005F28B0"/>
    <w:rsid w:val="005F3E8A"/>
    <w:rsid w:val="005F4121"/>
    <w:rsid w:val="005F46B1"/>
    <w:rsid w:val="005F4932"/>
    <w:rsid w:val="005F4CEE"/>
    <w:rsid w:val="005F63EE"/>
    <w:rsid w:val="005F7DC7"/>
    <w:rsid w:val="00601085"/>
    <w:rsid w:val="006035EE"/>
    <w:rsid w:val="006039FA"/>
    <w:rsid w:val="00603C8D"/>
    <w:rsid w:val="00604FBA"/>
    <w:rsid w:val="00605DAE"/>
    <w:rsid w:val="00605F26"/>
    <w:rsid w:val="006065EF"/>
    <w:rsid w:val="006069C9"/>
    <w:rsid w:val="00607676"/>
    <w:rsid w:val="006076FC"/>
    <w:rsid w:val="00611ABF"/>
    <w:rsid w:val="00611B4F"/>
    <w:rsid w:val="00611C71"/>
    <w:rsid w:val="00611FC5"/>
    <w:rsid w:val="0061234B"/>
    <w:rsid w:val="006123DF"/>
    <w:rsid w:val="00612F6C"/>
    <w:rsid w:val="006147FA"/>
    <w:rsid w:val="00615532"/>
    <w:rsid w:val="006155C1"/>
    <w:rsid w:val="0061605A"/>
    <w:rsid w:val="0061636C"/>
    <w:rsid w:val="006163C9"/>
    <w:rsid w:val="0061792D"/>
    <w:rsid w:val="00620CB8"/>
    <w:rsid w:val="0062139E"/>
    <w:rsid w:val="00621623"/>
    <w:rsid w:val="00621EAF"/>
    <w:rsid w:val="006225C3"/>
    <w:rsid w:val="0062266B"/>
    <w:rsid w:val="006227BA"/>
    <w:rsid w:val="00623309"/>
    <w:rsid w:val="00623A57"/>
    <w:rsid w:val="00623FD5"/>
    <w:rsid w:val="00624467"/>
    <w:rsid w:val="0062551A"/>
    <w:rsid w:val="00625A7A"/>
    <w:rsid w:val="0062642F"/>
    <w:rsid w:val="00626BE9"/>
    <w:rsid w:val="006273E1"/>
    <w:rsid w:val="006277A4"/>
    <w:rsid w:val="0062780A"/>
    <w:rsid w:val="00627BB2"/>
    <w:rsid w:val="00630698"/>
    <w:rsid w:val="006308E6"/>
    <w:rsid w:val="00631145"/>
    <w:rsid w:val="00631628"/>
    <w:rsid w:val="006317A3"/>
    <w:rsid w:val="00631B6E"/>
    <w:rsid w:val="00632C50"/>
    <w:rsid w:val="00632EFD"/>
    <w:rsid w:val="00633B3E"/>
    <w:rsid w:val="00633CF2"/>
    <w:rsid w:val="006343DB"/>
    <w:rsid w:val="00635113"/>
    <w:rsid w:val="00635EC2"/>
    <w:rsid w:val="0063650C"/>
    <w:rsid w:val="00636530"/>
    <w:rsid w:val="0063666F"/>
    <w:rsid w:val="00636AA9"/>
    <w:rsid w:val="00637252"/>
    <w:rsid w:val="0063754D"/>
    <w:rsid w:val="00637BA1"/>
    <w:rsid w:val="00637FDA"/>
    <w:rsid w:val="00640377"/>
    <w:rsid w:val="00640580"/>
    <w:rsid w:val="00641389"/>
    <w:rsid w:val="00641521"/>
    <w:rsid w:val="006427E3"/>
    <w:rsid w:val="00642D3F"/>
    <w:rsid w:val="00643D74"/>
    <w:rsid w:val="00643FA3"/>
    <w:rsid w:val="006440C6"/>
    <w:rsid w:val="006445D8"/>
    <w:rsid w:val="00645020"/>
    <w:rsid w:val="00646576"/>
    <w:rsid w:val="00646942"/>
    <w:rsid w:val="006473D2"/>
    <w:rsid w:val="006476C1"/>
    <w:rsid w:val="00647A84"/>
    <w:rsid w:val="00647CCB"/>
    <w:rsid w:val="0065067F"/>
    <w:rsid w:val="0065071F"/>
    <w:rsid w:val="0065095A"/>
    <w:rsid w:val="00651ADB"/>
    <w:rsid w:val="00652137"/>
    <w:rsid w:val="00652568"/>
    <w:rsid w:val="006535CD"/>
    <w:rsid w:val="00653779"/>
    <w:rsid w:val="006539C4"/>
    <w:rsid w:val="00653AF5"/>
    <w:rsid w:val="00653ECE"/>
    <w:rsid w:val="006541D5"/>
    <w:rsid w:val="00654300"/>
    <w:rsid w:val="006552CC"/>
    <w:rsid w:val="006554C3"/>
    <w:rsid w:val="00655AC7"/>
    <w:rsid w:val="00656097"/>
    <w:rsid w:val="00656099"/>
    <w:rsid w:val="006565CC"/>
    <w:rsid w:val="00656783"/>
    <w:rsid w:val="00656AFF"/>
    <w:rsid w:val="00656B4D"/>
    <w:rsid w:val="00656B96"/>
    <w:rsid w:val="006571A4"/>
    <w:rsid w:val="006577C5"/>
    <w:rsid w:val="00657F6F"/>
    <w:rsid w:val="006604B0"/>
    <w:rsid w:val="006609EB"/>
    <w:rsid w:val="00660C74"/>
    <w:rsid w:val="00660F17"/>
    <w:rsid w:val="006618DA"/>
    <w:rsid w:val="00661D41"/>
    <w:rsid w:val="00663656"/>
    <w:rsid w:val="0066389E"/>
    <w:rsid w:val="00663D77"/>
    <w:rsid w:val="0066569D"/>
    <w:rsid w:val="00665802"/>
    <w:rsid w:val="006658AD"/>
    <w:rsid w:val="006659F3"/>
    <w:rsid w:val="00666D04"/>
    <w:rsid w:val="00667144"/>
    <w:rsid w:val="00667285"/>
    <w:rsid w:val="0066776A"/>
    <w:rsid w:val="00667A5D"/>
    <w:rsid w:val="00667E07"/>
    <w:rsid w:val="00667E32"/>
    <w:rsid w:val="00670824"/>
    <w:rsid w:val="0067083E"/>
    <w:rsid w:val="0067138E"/>
    <w:rsid w:val="00671B4A"/>
    <w:rsid w:val="0067213E"/>
    <w:rsid w:val="00672A4A"/>
    <w:rsid w:val="00673395"/>
    <w:rsid w:val="00673E92"/>
    <w:rsid w:val="00674298"/>
    <w:rsid w:val="0067604A"/>
    <w:rsid w:val="0067695D"/>
    <w:rsid w:val="00677F01"/>
    <w:rsid w:val="00677F29"/>
    <w:rsid w:val="00677F36"/>
    <w:rsid w:val="00680A88"/>
    <w:rsid w:val="00680BB0"/>
    <w:rsid w:val="00681524"/>
    <w:rsid w:val="0068210B"/>
    <w:rsid w:val="0068228E"/>
    <w:rsid w:val="00682894"/>
    <w:rsid w:val="00682BDE"/>
    <w:rsid w:val="006835F4"/>
    <w:rsid w:val="0068398E"/>
    <w:rsid w:val="00684D63"/>
    <w:rsid w:val="00686353"/>
    <w:rsid w:val="0068788C"/>
    <w:rsid w:val="00687ED5"/>
    <w:rsid w:val="006901A2"/>
    <w:rsid w:val="00690DCE"/>
    <w:rsid w:val="0069186C"/>
    <w:rsid w:val="00692027"/>
    <w:rsid w:val="00692A08"/>
    <w:rsid w:val="00692B18"/>
    <w:rsid w:val="00692E26"/>
    <w:rsid w:val="0069308D"/>
    <w:rsid w:val="0069342B"/>
    <w:rsid w:val="00693967"/>
    <w:rsid w:val="00693C4D"/>
    <w:rsid w:val="0069445F"/>
    <w:rsid w:val="00694621"/>
    <w:rsid w:val="006946BE"/>
    <w:rsid w:val="006962CF"/>
    <w:rsid w:val="006963C3"/>
    <w:rsid w:val="00696C82"/>
    <w:rsid w:val="0069786E"/>
    <w:rsid w:val="00697A34"/>
    <w:rsid w:val="00697A94"/>
    <w:rsid w:val="006A06F7"/>
    <w:rsid w:val="006A155A"/>
    <w:rsid w:val="006A189A"/>
    <w:rsid w:val="006A1995"/>
    <w:rsid w:val="006A1D94"/>
    <w:rsid w:val="006A2125"/>
    <w:rsid w:val="006A25C6"/>
    <w:rsid w:val="006A2B02"/>
    <w:rsid w:val="006A2E46"/>
    <w:rsid w:val="006A2F06"/>
    <w:rsid w:val="006A4972"/>
    <w:rsid w:val="006A4AFD"/>
    <w:rsid w:val="006A4EAD"/>
    <w:rsid w:val="006A69AD"/>
    <w:rsid w:val="006A7A4E"/>
    <w:rsid w:val="006A7B8F"/>
    <w:rsid w:val="006A7BEB"/>
    <w:rsid w:val="006B0480"/>
    <w:rsid w:val="006B1BAF"/>
    <w:rsid w:val="006B1D90"/>
    <w:rsid w:val="006B1EA2"/>
    <w:rsid w:val="006B20A5"/>
    <w:rsid w:val="006B23E8"/>
    <w:rsid w:val="006B27F1"/>
    <w:rsid w:val="006B2817"/>
    <w:rsid w:val="006B2B11"/>
    <w:rsid w:val="006B2BEC"/>
    <w:rsid w:val="006B2C2F"/>
    <w:rsid w:val="006B2E18"/>
    <w:rsid w:val="006B3144"/>
    <w:rsid w:val="006B38A7"/>
    <w:rsid w:val="006B39A8"/>
    <w:rsid w:val="006B44AC"/>
    <w:rsid w:val="006B44B0"/>
    <w:rsid w:val="006B4CA5"/>
    <w:rsid w:val="006B63AA"/>
    <w:rsid w:val="006B708B"/>
    <w:rsid w:val="006B7179"/>
    <w:rsid w:val="006B7D84"/>
    <w:rsid w:val="006B7E4D"/>
    <w:rsid w:val="006B7F8E"/>
    <w:rsid w:val="006C079E"/>
    <w:rsid w:val="006C0C1B"/>
    <w:rsid w:val="006C0E94"/>
    <w:rsid w:val="006C1CFF"/>
    <w:rsid w:val="006C24EF"/>
    <w:rsid w:val="006C2674"/>
    <w:rsid w:val="006C323B"/>
    <w:rsid w:val="006C4A62"/>
    <w:rsid w:val="006C4D8F"/>
    <w:rsid w:val="006C4E43"/>
    <w:rsid w:val="006C64F1"/>
    <w:rsid w:val="006C6916"/>
    <w:rsid w:val="006C78F6"/>
    <w:rsid w:val="006D0A19"/>
    <w:rsid w:val="006D0FBD"/>
    <w:rsid w:val="006D0FE9"/>
    <w:rsid w:val="006D126B"/>
    <w:rsid w:val="006D1502"/>
    <w:rsid w:val="006D17ED"/>
    <w:rsid w:val="006D21C1"/>
    <w:rsid w:val="006D2E97"/>
    <w:rsid w:val="006D30C5"/>
    <w:rsid w:val="006D3144"/>
    <w:rsid w:val="006D3460"/>
    <w:rsid w:val="006D42D0"/>
    <w:rsid w:val="006D4304"/>
    <w:rsid w:val="006D47E7"/>
    <w:rsid w:val="006D4A3A"/>
    <w:rsid w:val="006D4DFE"/>
    <w:rsid w:val="006D5168"/>
    <w:rsid w:val="006D54F9"/>
    <w:rsid w:val="006D570A"/>
    <w:rsid w:val="006D5E6B"/>
    <w:rsid w:val="006D673E"/>
    <w:rsid w:val="006D6D2E"/>
    <w:rsid w:val="006D70FB"/>
    <w:rsid w:val="006E04DA"/>
    <w:rsid w:val="006E0561"/>
    <w:rsid w:val="006E0D81"/>
    <w:rsid w:val="006E0F77"/>
    <w:rsid w:val="006E1337"/>
    <w:rsid w:val="006E1E13"/>
    <w:rsid w:val="006E2330"/>
    <w:rsid w:val="006E26AF"/>
    <w:rsid w:val="006E3325"/>
    <w:rsid w:val="006E40D2"/>
    <w:rsid w:val="006E42B5"/>
    <w:rsid w:val="006E4D3B"/>
    <w:rsid w:val="006E5740"/>
    <w:rsid w:val="006E6044"/>
    <w:rsid w:val="006E68E1"/>
    <w:rsid w:val="006E6A00"/>
    <w:rsid w:val="006E76CC"/>
    <w:rsid w:val="006E7CE5"/>
    <w:rsid w:val="006E7D1A"/>
    <w:rsid w:val="006F0054"/>
    <w:rsid w:val="006F0578"/>
    <w:rsid w:val="006F0A17"/>
    <w:rsid w:val="006F19FE"/>
    <w:rsid w:val="006F1A4E"/>
    <w:rsid w:val="006F1FFD"/>
    <w:rsid w:val="006F213D"/>
    <w:rsid w:val="006F219D"/>
    <w:rsid w:val="006F24D7"/>
    <w:rsid w:val="006F3D34"/>
    <w:rsid w:val="006F3F56"/>
    <w:rsid w:val="006F4499"/>
    <w:rsid w:val="006F4589"/>
    <w:rsid w:val="006F48A6"/>
    <w:rsid w:val="006F4D87"/>
    <w:rsid w:val="006F5324"/>
    <w:rsid w:val="006F6418"/>
    <w:rsid w:val="006F7A86"/>
    <w:rsid w:val="0070033F"/>
    <w:rsid w:val="00700689"/>
    <w:rsid w:val="00700A7D"/>
    <w:rsid w:val="007010F5"/>
    <w:rsid w:val="00702143"/>
    <w:rsid w:val="00702F7F"/>
    <w:rsid w:val="0070335E"/>
    <w:rsid w:val="00703B4D"/>
    <w:rsid w:val="007049A9"/>
    <w:rsid w:val="0070546F"/>
    <w:rsid w:val="00705798"/>
    <w:rsid w:val="00705B26"/>
    <w:rsid w:val="0070622D"/>
    <w:rsid w:val="00706530"/>
    <w:rsid w:val="007068E6"/>
    <w:rsid w:val="00706CF3"/>
    <w:rsid w:val="00706DAF"/>
    <w:rsid w:val="00706FBE"/>
    <w:rsid w:val="00707183"/>
    <w:rsid w:val="007076DE"/>
    <w:rsid w:val="007077AA"/>
    <w:rsid w:val="0070798A"/>
    <w:rsid w:val="00707E9F"/>
    <w:rsid w:val="00707ECD"/>
    <w:rsid w:val="00711881"/>
    <w:rsid w:val="00711888"/>
    <w:rsid w:val="00711AB2"/>
    <w:rsid w:val="0071224F"/>
    <w:rsid w:val="007124C3"/>
    <w:rsid w:val="00712BD2"/>
    <w:rsid w:val="00712CF1"/>
    <w:rsid w:val="00713651"/>
    <w:rsid w:val="00713AFC"/>
    <w:rsid w:val="00713DA0"/>
    <w:rsid w:val="00714690"/>
    <w:rsid w:val="007155CD"/>
    <w:rsid w:val="00715AF3"/>
    <w:rsid w:val="0071697F"/>
    <w:rsid w:val="00716E60"/>
    <w:rsid w:val="00720226"/>
    <w:rsid w:val="00720D71"/>
    <w:rsid w:val="00720E4C"/>
    <w:rsid w:val="00721417"/>
    <w:rsid w:val="007228A0"/>
    <w:rsid w:val="00722BB5"/>
    <w:rsid w:val="00722CF9"/>
    <w:rsid w:val="00723412"/>
    <w:rsid w:val="00723E9F"/>
    <w:rsid w:val="007246C5"/>
    <w:rsid w:val="00724A33"/>
    <w:rsid w:val="00725B9D"/>
    <w:rsid w:val="0072691A"/>
    <w:rsid w:val="007269F3"/>
    <w:rsid w:val="00730EE6"/>
    <w:rsid w:val="00731631"/>
    <w:rsid w:val="00731D1D"/>
    <w:rsid w:val="00731E66"/>
    <w:rsid w:val="00732110"/>
    <w:rsid w:val="007321F4"/>
    <w:rsid w:val="007324E0"/>
    <w:rsid w:val="00732749"/>
    <w:rsid w:val="007332B8"/>
    <w:rsid w:val="007343E6"/>
    <w:rsid w:val="007348B4"/>
    <w:rsid w:val="00734A9B"/>
    <w:rsid w:val="007355F9"/>
    <w:rsid w:val="00735873"/>
    <w:rsid w:val="007359DE"/>
    <w:rsid w:val="00736031"/>
    <w:rsid w:val="00736DC8"/>
    <w:rsid w:val="0073736C"/>
    <w:rsid w:val="00737417"/>
    <w:rsid w:val="00737575"/>
    <w:rsid w:val="00737A56"/>
    <w:rsid w:val="00740171"/>
    <w:rsid w:val="0074035F"/>
    <w:rsid w:val="00740B34"/>
    <w:rsid w:val="00740C1F"/>
    <w:rsid w:val="0074147F"/>
    <w:rsid w:val="00741612"/>
    <w:rsid w:val="00741942"/>
    <w:rsid w:val="00741995"/>
    <w:rsid w:val="00741AF5"/>
    <w:rsid w:val="00741B55"/>
    <w:rsid w:val="00742D7C"/>
    <w:rsid w:val="00743233"/>
    <w:rsid w:val="00743510"/>
    <w:rsid w:val="00743BA5"/>
    <w:rsid w:val="00743D1A"/>
    <w:rsid w:val="00745147"/>
    <w:rsid w:val="00745922"/>
    <w:rsid w:val="00746109"/>
    <w:rsid w:val="00746270"/>
    <w:rsid w:val="00746FF8"/>
    <w:rsid w:val="007505A0"/>
    <w:rsid w:val="007506E4"/>
    <w:rsid w:val="0075076D"/>
    <w:rsid w:val="007507D8"/>
    <w:rsid w:val="00750D9F"/>
    <w:rsid w:val="0075104A"/>
    <w:rsid w:val="00752B6C"/>
    <w:rsid w:val="0075320A"/>
    <w:rsid w:val="007532C0"/>
    <w:rsid w:val="007534C0"/>
    <w:rsid w:val="00755C06"/>
    <w:rsid w:val="00756B5C"/>
    <w:rsid w:val="00757228"/>
    <w:rsid w:val="00760161"/>
    <w:rsid w:val="00760339"/>
    <w:rsid w:val="00760C3C"/>
    <w:rsid w:val="00761911"/>
    <w:rsid w:val="0076252A"/>
    <w:rsid w:val="0076347F"/>
    <w:rsid w:val="0076355D"/>
    <w:rsid w:val="00763D54"/>
    <w:rsid w:val="007641AE"/>
    <w:rsid w:val="007647FB"/>
    <w:rsid w:val="00764A16"/>
    <w:rsid w:val="00764FD8"/>
    <w:rsid w:val="0076507B"/>
    <w:rsid w:val="00765BD7"/>
    <w:rsid w:val="007667DA"/>
    <w:rsid w:val="00770575"/>
    <w:rsid w:val="00770806"/>
    <w:rsid w:val="00770B35"/>
    <w:rsid w:val="00770EBD"/>
    <w:rsid w:val="00771585"/>
    <w:rsid w:val="007724DC"/>
    <w:rsid w:val="00772FA0"/>
    <w:rsid w:val="00773D33"/>
    <w:rsid w:val="007740A5"/>
    <w:rsid w:val="00774A24"/>
    <w:rsid w:val="00774FEA"/>
    <w:rsid w:val="00776123"/>
    <w:rsid w:val="0077644C"/>
    <w:rsid w:val="00776DC5"/>
    <w:rsid w:val="007770AB"/>
    <w:rsid w:val="007770D8"/>
    <w:rsid w:val="007773AA"/>
    <w:rsid w:val="00777F3A"/>
    <w:rsid w:val="0078155B"/>
    <w:rsid w:val="00781CC3"/>
    <w:rsid w:val="007831B6"/>
    <w:rsid w:val="00783AB6"/>
    <w:rsid w:val="00783C64"/>
    <w:rsid w:val="00784726"/>
    <w:rsid w:val="00784736"/>
    <w:rsid w:val="00784995"/>
    <w:rsid w:val="00785368"/>
    <w:rsid w:val="007853FC"/>
    <w:rsid w:val="00785D54"/>
    <w:rsid w:val="00785EB1"/>
    <w:rsid w:val="00786125"/>
    <w:rsid w:val="00786288"/>
    <w:rsid w:val="00786420"/>
    <w:rsid w:val="00786A79"/>
    <w:rsid w:val="00787523"/>
    <w:rsid w:val="00787907"/>
    <w:rsid w:val="00787914"/>
    <w:rsid w:val="00787B42"/>
    <w:rsid w:val="00787B66"/>
    <w:rsid w:val="00787D1B"/>
    <w:rsid w:val="0079012B"/>
    <w:rsid w:val="00790B86"/>
    <w:rsid w:val="00790BA2"/>
    <w:rsid w:val="00791628"/>
    <w:rsid w:val="007916DE"/>
    <w:rsid w:val="007918C5"/>
    <w:rsid w:val="00791C6A"/>
    <w:rsid w:val="007929F4"/>
    <w:rsid w:val="00792EAB"/>
    <w:rsid w:val="0079317F"/>
    <w:rsid w:val="00793576"/>
    <w:rsid w:val="007936CB"/>
    <w:rsid w:val="00794CB4"/>
    <w:rsid w:val="00794D96"/>
    <w:rsid w:val="007957D5"/>
    <w:rsid w:val="0079589B"/>
    <w:rsid w:val="00795FC1"/>
    <w:rsid w:val="0079721C"/>
    <w:rsid w:val="007A0340"/>
    <w:rsid w:val="007A0437"/>
    <w:rsid w:val="007A0C27"/>
    <w:rsid w:val="007A0C7E"/>
    <w:rsid w:val="007A14EF"/>
    <w:rsid w:val="007A2765"/>
    <w:rsid w:val="007A2D4A"/>
    <w:rsid w:val="007A317B"/>
    <w:rsid w:val="007A3485"/>
    <w:rsid w:val="007A3AD9"/>
    <w:rsid w:val="007A3E82"/>
    <w:rsid w:val="007A4BCD"/>
    <w:rsid w:val="007A4CEC"/>
    <w:rsid w:val="007A5370"/>
    <w:rsid w:val="007A5B35"/>
    <w:rsid w:val="007A5CE3"/>
    <w:rsid w:val="007A6A3F"/>
    <w:rsid w:val="007A771A"/>
    <w:rsid w:val="007A7AE5"/>
    <w:rsid w:val="007A7B36"/>
    <w:rsid w:val="007B01B7"/>
    <w:rsid w:val="007B113C"/>
    <w:rsid w:val="007B134D"/>
    <w:rsid w:val="007B1E24"/>
    <w:rsid w:val="007B1E85"/>
    <w:rsid w:val="007B20C1"/>
    <w:rsid w:val="007B298B"/>
    <w:rsid w:val="007B2F3C"/>
    <w:rsid w:val="007B47FD"/>
    <w:rsid w:val="007B4C4D"/>
    <w:rsid w:val="007B5942"/>
    <w:rsid w:val="007B59E5"/>
    <w:rsid w:val="007B64D2"/>
    <w:rsid w:val="007C01AA"/>
    <w:rsid w:val="007C0542"/>
    <w:rsid w:val="007C1090"/>
    <w:rsid w:val="007C152A"/>
    <w:rsid w:val="007C17C4"/>
    <w:rsid w:val="007C2583"/>
    <w:rsid w:val="007C2AE4"/>
    <w:rsid w:val="007C395F"/>
    <w:rsid w:val="007C3B14"/>
    <w:rsid w:val="007C3CD2"/>
    <w:rsid w:val="007C472A"/>
    <w:rsid w:val="007C5439"/>
    <w:rsid w:val="007C5B72"/>
    <w:rsid w:val="007C66A6"/>
    <w:rsid w:val="007C6907"/>
    <w:rsid w:val="007C74B2"/>
    <w:rsid w:val="007C7627"/>
    <w:rsid w:val="007D0155"/>
    <w:rsid w:val="007D05BD"/>
    <w:rsid w:val="007D06AE"/>
    <w:rsid w:val="007D1269"/>
    <w:rsid w:val="007D1F6D"/>
    <w:rsid w:val="007D24CC"/>
    <w:rsid w:val="007D2926"/>
    <w:rsid w:val="007D3D74"/>
    <w:rsid w:val="007D438C"/>
    <w:rsid w:val="007D4A83"/>
    <w:rsid w:val="007D4D2E"/>
    <w:rsid w:val="007D6428"/>
    <w:rsid w:val="007D6622"/>
    <w:rsid w:val="007D6877"/>
    <w:rsid w:val="007D6A7B"/>
    <w:rsid w:val="007D6E2A"/>
    <w:rsid w:val="007E07CB"/>
    <w:rsid w:val="007E0E0E"/>
    <w:rsid w:val="007E1A6B"/>
    <w:rsid w:val="007E1B2D"/>
    <w:rsid w:val="007E1BA9"/>
    <w:rsid w:val="007E20FA"/>
    <w:rsid w:val="007E28C6"/>
    <w:rsid w:val="007E2988"/>
    <w:rsid w:val="007E2EF6"/>
    <w:rsid w:val="007E2FD2"/>
    <w:rsid w:val="007E4291"/>
    <w:rsid w:val="007E4AAF"/>
    <w:rsid w:val="007E70A9"/>
    <w:rsid w:val="007E74BF"/>
    <w:rsid w:val="007E7841"/>
    <w:rsid w:val="007E7E69"/>
    <w:rsid w:val="007F0262"/>
    <w:rsid w:val="007F0E09"/>
    <w:rsid w:val="007F157B"/>
    <w:rsid w:val="007F3178"/>
    <w:rsid w:val="007F3C56"/>
    <w:rsid w:val="007F3E0A"/>
    <w:rsid w:val="007F486D"/>
    <w:rsid w:val="007F492F"/>
    <w:rsid w:val="007F4954"/>
    <w:rsid w:val="007F4D6B"/>
    <w:rsid w:val="007F5A1D"/>
    <w:rsid w:val="007F6344"/>
    <w:rsid w:val="007F68B1"/>
    <w:rsid w:val="007F6E8F"/>
    <w:rsid w:val="007F7FCB"/>
    <w:rsid w:val="008000BA"/>
    <w:rsid w:val="00800171"/>
    <w:rsid w:val="008006E2"/>
    <w:rsid w:val="008008E4"/>
    <w:rsid w:val="008012CA"/>
    <w:rsid w:val="0080194C"/>
    <w:rsid w:val="00801F56"/>
    <w:rsid w:val="00802345"/>
    <w:rsid w:val="00802374"/>
    <w:rsid w:val="0080243A"/>
    <w:rsid w:val="008026E9"/>
    <w:rsid w:val="00802CC9"/>
    <w:rsid w:val="008032C7"/>
    <w:rsid w:val="008036F9"/>
    <w:rsid w:val="00804FF9"/>
    <w:rsid w:val="0080640E"/>
    <w:rsid w:val="00807D3F"/>
    <w:rsid w:val="00810A6F"/>
    <w:rsid w:val="00810B83"/>
    <w:rsid w:val="008114FB"/>
    <w:rsid w:val="00811783"/>
    <w:rsid w:val="00811D64"/>
    <w:rsid w:val="00811D85"/>
    <w:rsid w:val="0081212F"/>
    <w:rsid w:val="008133FD"/>
    <w:rsid w:val="00813BDC"/>
    <w:rsid w:val="0081521F"/>
    <w:rsid w:val="008154DC"/>
    <w:rsid w:val="008155DC"/>
    <w:rsid w:val="008156B7"/>
    <w:rsid w:val="00815B5B"/>
    <w:rsid w:val="00816BBD"/>
    <w:rsid w:val="0081756C"/>
    <w:rsid w:val="008175E0"/>
    <w:rsid w:val="00817825"/>
    <w:rsid w:val="00817BC5"/>
    <w:rsid w:val="0082002C"/>
    <w:rsid w:val="0082069C"/>
    <w:rsid w:val="00820774"/>
    <w:rsid w:val="0082155E"/>
    <w:rsid w:val="00822083"/>
    <w:rsid w:val="00822158"/>
    <w:rsid w:val="00822A9F"/>
    <w:rsid w:val="008231B8"/>
    <w:rsid w:val="008245DE"/>
    <w:rsid w:val="00824E4C"/>
    <w:rsid w:val="00824FA6"/>
    <w:rsid w:val="00825BDD"/>
    <w:rsid w:val="00825DCA"/>
    <w:rsid w:val="00827586"/>
    <w:rsid w:val="008305F3"/>
    <w:rsid w:val="00830F3E"/>
    <w:rsid w:val="0083201D"/>
    <w:rsid w:val="00832447"/>
    <w:rsid w:val="00832AFA"/>
    <w:rsid w:val="00833776"/>
    <w:rsid w:val="00834885"/>
    <w:rsid w:val="00834AAA"/>
    <w:rsid w:val="00835855"/>
    <w:rsid w:val="00835F7D"/>
    <w:rsid w:val="00836326"/>
    <w:rsid w:val="00836CE2"/>
    <w:rsid w:val="00837373"/>
    <w:rsid w:val="00837919"/>
    <w:rsid w:val="00837B4A"/>
    <w:rsid w:val="00840269"/>
    <w:rsid w:val="00840691"/>
    <w:rsid w:val="00840CD0"/>
    <w:rsid w:val="00843BD7"/>
    <w:rsid w:val="00844183"/>
    <w:rsid w:val="00844589"/>
    <w:rsid w:val="00844A79"/>
    <w:rsid w:val="008450CF"/>
    <w:rsid w:val="008459BD"/>
    <w:rsid w:val="00846078"/>
    <w:rsid w:val="008464DF"/>
    <w:rsid w:val="00846F4E"/>
    <w:rsid w:val="0084727A"/>
    <w:rsid w:val="008473FA"/>
    <w:rsid w:val="00850378"/>
    <w:rsid w:val="00850438"/>
    <w:rsid w:val="00850A0F"/>
    <w:rsid w:val="008511F7"/>
    <w:rsid w:val="008520E4"/>
    <w:rsid w:val="00852A7B"/>
    <w:rsid w:val="00852D3B"/>
    <w:rsid w:val="00852F6E"/>
    <w:rsid w:val="00853CBD"/>
    <w:rsid w:val="00854617"/>
    <w:rsid w:val="00854762"/>
    <w:rsid w:val="008549C0"/>
    <w:rsid w:val="008559FA"/>
    <w:rsid w:val="0085600E"/>
    <w:rsid w:val="00857618"/>
    <w:rsid w:val="008578B2"/>
    <w:rsid w:val="0086000D"/>
    <w:rsid w:val="00860076"/>
    <w:rsid w:val="00860ACC"/>
    <w:rsid w:val="00860CAE"/>
    <w:rsid w:val="00861613"/>
    <w:rsid w:val="00861893"/>
    <w:rsid w:val="00862C72"/>
    <w:rsid w:val="0086395E"/>
    <w:rsid w:val="00863D10"/>
    <w:rsid w:val="00864222"/>
    <w:rsid w:val="00864E52"/>
    <w:rsid w:val="008650C3"/>
    <w:rsid w:val="0086512C"/>
    <w:rsid w:val="008654F8"/>
    <w:rsid w:val="00865679"/>
    <w:rsid w:val="00865EDB"/>
    <w:rsid w:val="008666ED"/>
    <w:rsid w:val="00867243"/>
    <w:rsid w:val="008674FB"/>
    <w:rsid w:val="008679EF"/>
    <w:rsid w:val="00867ADF"/>
    <w:rsid w:val="0087076E"/>
    <w:rsid w:val="00870EBC"/>
    <w:rsid w:val="0087153E"/>
    <w:rsid w:val="0087177E"/>
    <w:rsid w:val="00872143"/>
    <w:rsid w:val="0087316E"/>
    <w:rsid w:val="00873F92"/>
    <w:rsid w:val="00874868"/>
    <w:rsid w:val="00874AAF"/>
    <w:rsid w:val="00875301"/>
    <w:rsid w:val="00875484"/>
    <w:rsid w:val="008757CB"/>
    <w:rsid w:val="00875B55"/>
    <w:rsid w:val="00875BAD"/>
    <w:rsid w:val="00876085"/>
    <w:rsid w:val="00876CEB"/>
    <w:rsid w:val="00877EF1"/>
    <w:rsid w:val="00877FD8"/>
    <w:rsid w:val="0088044E"/>
    <w:rsid w:val="00881D20"/>
    <w:rsid w:val="00882032"/>
    <w:rsid w:val="008823E0"/>
    <w:rsid w:val="00883731"/>
    <w:rsid w:val="008837B5"/>
    <w:rsid w:val="00883A59"/>
    <w:rsid w:val="00883BEB"/>
    <w:rsid w:val="00885D3C"/>
    <w:rsid w:val="00885FAD"/>
    <w:rsid w:val="00886FEA"/>
    <w:rsid w:val="008876EC"/>
    <w:rsid w:val="00887A56"/>
    <w:rsid w:val="00887C2E"/>
    <w:rsid w:val="00887DE2"/>
    <w:rsid w:val="00890638"/>
    <w:rsid w:val="00890C67"/>
    <w:rsid w:val="00891158"/>
    <w:rsid w:val="008914C1"/>
    <w:rsid w:val="00891CF6"/>
    <w:rsid w:val="00892541"/>
    <w:rsid w:val="00892BB2"/>
    <w:rsid w:val="00892D59"/>
    <w:rsid w:val="0089301F"/>
    <w:rsid w:val="008936C4"/>
    <w:rsid w:val="0089373F"/>
    <w:rsid w:val="00893855"/>
    <w:rsid w:val="008941E4"/>
    <w:rsid w:val="00894D61"/>
    <w:rsid w:val="008959A5"/>
    <w:rsid w:val="00895D20"/>
    <w:rsid w:val="008963B2"/>
    <w:rsid w:val="00896A74"/>
    <w:rsid w:val="00896AE3"/>
    <w:rsid w:val="008975C5"/>
    <w:rsid w:val="008A053D"/>
    <w:rsid w:val="008A0A3B"/>
    <w:rsid w:val="008A1527"/>
    <w:rsid w:val="008A1DE0"/>
    <w:rsid w:val="008A239C"/>
    <w:rsid w:val="008A2D79"/>
    <w:rsid w:val="008A395D"/>
    <w:rsid w:val="008A39AE"/>
    <w:rsid w:val="008A4C3C"/>
    <w:rsid w:val="008A57AA"/>
    <w:rsid w:val="008A5879"/>
    <w:rsid w:val="008A5C04"/>
    <w:rsid w:val="008A60A2"/>
    <w:rsid w:val="008A676D"/>
    <w:rsid w:val="008A6CA0"/>
    <w:rsid w:val="008B0A59"/>
    <w:rsid w:val="008B11DF"/>
    <w:rsid w:val="008B17A4"/>
    <w:rsid w:val="008B18D8"/>
    <w:rsid w:val="008B2369"/>
    <w:rsid w:val="008B3C33"/>
    <w:rsid w:val="008B46F9"/>
    <w:rsid w:val="008B5D4B"/>
    <w:rsid w:val="008B678C"/>
    <w:rsid w:val="008B7376"/>
    <w:rsid w:val="008B7AEB"/>
    <w:rsid w:val="008C054F"/>
    <w:rsid w:val="008C09B5"/>
    <w:rsid w:val="008C0F90"/>
    <w:rsid w:val="008C1571"/>
    <w:rsid w:val="008C1AAF"/>
    <w:rsid w:val="008C359B"/>
    <w:rsid w:val="008C378A"/>
    <w:rsid w:val="008C436B"/>
    <w:rsid w:val="008C5231"/>
    <w:rsid w:val="008C539E"/>
    <w:rsid w:val="008C5EAB"/>
    <w:rsid w:val="008C600E"/>
    <w:rsid w:val="008C6426"/>
    <w:rsid w:val="008C698D"/>
    <w:rsid w:val="008C6BE1"/>
    <w:rsid w:val="008C6EFA"/>
    <w:rsid w:val="008C7F56"/>
    <w:rsid w:val="008D0994"/>
    <w:rsid w:val="008D0D9C"/>
    <w:rsid w:val="008D13CD"/>
    <w:rsid w:val="008D199C"/>
    <w:rsid w:val="008D1A2A"/>
    <w:rsid w:val="008D1DCA"/>
    <w:rsid w:val="008D2C8C"/>
    <w:rsid w:val="008D3BF5"/>
    <w:rsid w:val="008D451A"/>
    <w:rsid w:val="008D48B0"/>
    <w:rsid w:val="008D49C0"/>
    <w:rsid w:val="008D4EA3"/>
    <w:rsid w:val="008D55BD"/>
    <w:rsid w:val="008D577C"/>
    <w:rsid w:val="008D65D8"/>
    <w:rsid w:val="008D6D70"/>
    <w:rsid w:val="008D6FD7"/>
    <w:rsid w:val="008E0456"/>
    <w:rsid w:val="008E05B7"/>
    <w:rsid w:val="008E09A6"/>
    <w:rsid w:val="008E0CF9"/>
    <w:rsid w:val="008E1B53"/>
    <w:rsid w:val="008E262F"/>
    <w:rsid w:val="008E27AC"/>
    <w:rsid w:val="008E2A28"/>
    <w:rsid w:val="008E304E"/>
    <w:rsid w:val="008E3166"/>
    <w:rsid w:val="008E3399"/>
    <w:rsid w:val="008E386A"/>
    <w:rsid w:val="008E3892"/>
    <w:rsid w:val="008E3CBE"/>
    <w:rsid w:val="008E3CF7"/>
    <w:rsid w:val="008E41A7"/>
    <w:rsid w:val="008E4570"/>
    <w:rsid w:val="008E4B62"/>
    <w:rsid w:val="008E53F0"/>
    <w:rsid w:val="008E5A41"/>
    <w:rsid w:val="008E674A"/>
    <w:rsid w:val="008E74A9"/>
    <w:rsid w:val="008E7B23"/>
    <w:rsid w:val="008E7B59"/>
    <w:rsid w:val="008E7FFD"/>
    <w:rsid w:val="008F0502"/>
    <w:rsid w:val="008F0870"/>
    <w:rsid w:val="008F0981"/>
    <w:rsid w:val="008F0BB4"/>
    <w:rsid w:val="008F13AF"/>
    <w:rsid w:val="008F1716"/>
    <w:rsid w:val="008F21AA"/>
    <w:rsid w:val="008F272C"/>
    <w:rsid w:val="008F2B0C"/>
    <w:rsid w:val="008F2B5A"/>
    <w:rsid w:val="008F3364"/>
    <w:rsid w:val="008F34DC"/>
    <w:rsid w:val="008F63D1"/>
    <w:rsid w:val="008F6961"/>
    <w:rsid w:val="008F7B81"/>
    <w:rsid w:val="00900AA5"/>
    <w:rsid w:val="00900C3B"/>
    <w:rsid w:val="00900DAF"/>
    <w:rsid w:val="00900F04"/>
    <w:rsid w:val="0090187F"/>
    <w:rsid w:val="00901CEF"/>
    <w:rsid w:val="00901F55"/>
    <w:rsid w:val="0090267A"/>
    <w:rsid w:val="00904646"/>
    <w:rsid w:val="00904B18"/>
    <w:rsid w:val="00904F6A"/>
    <w:rsid w:val="00904F90"/>
    <w:rsid w:val="00905053"/>
    <w:rsid w:val="00905329"/>
    <w:rsid w:val="00905B8F"/>
    <w:rsid w:val="00906024"/>
    <w:rsid w:val="009062FE"/>
    <w:rsid w:val="00906665"/>
    <w:rsid w:val="009074B8"/>
    <w:rsid w:val="00907CCF"/>
    <w:rsid w:val="009104F0"/>
    <w:rsid w:val="00911BCB"/>
    <w:rsid w:val="009125A4"/>
    <w:rsid w:val="00912F16"/>
    <w:rsid w:val="00913A05"/>
    <w:rsid w:val="00913C72"/>
    <w:rsid w:val="00913E74"/>
    <w:rsid w:val="0091475C"/>
    <w:rsid w:val="009147B9"/>
    <w:rsid w:val="00914E65"/>
    <w:rsid w:val="009152A9"/>
    <w:rsid w:val="00915CA2"/>
    <w:rsid w:val="00915D14"/>
    <w:rsid w:val="0091607B"/>
    <w:rsid w:val="00916494"/>
    <w:rsid w:val="009169E2"/>
    <w:rsid w:val="00916B57"/>
    <w:rsid w:val="009176DA"/>
    <w:rsid w:val="00920342"/>
    <w:rsid w:val="009208CE"/>
    <w:rsid w:val="00920A0C"/>
    <w:rsid w:val="009210F5"/>
    <w:rsid w:val="00921704"/>
    <w:rsid w:val="009227F3"/>
    <w:rsid w:val="009228F8"/>
    <w:rsid w:val="009229ED"/>
    <w:rsid w:val="0092326F"/>
    <w:rsid w:val="00923373"/>
    <w:rsid w:val="00923BBC"/>
    <w:rsid w:val="00923ED5"/>
    <w:rsid w:val="00924C35"/>
    <w:rsid w:val="00924EDB"/>
    <w:rsid w:val="00925D7F"/>
    <w:rsid w:val="00926C10"/>
    <w:rsid w:val="00926EC4"/>
    <w:rsid w:val="00927433"/>
    <w:rsid w:val="0092746E"/>
    <w:rsid w:val="0092768C"/>
    <w:rsid w:val="009278C9"/>
    <w:rsid w:val="00927B1B"/>
    <w:rsid w:val="00927F5A"/>
    <w:rsid w:val="00930A89"/>
    <w:rsid w:val="0093107D"/>
    <w:rsid w:val="009312AA"/>
    <w:rsid w:val="009318BA"/>
    <w:rsid w:val="009325A6"/>
    <w:rsid w:val="0093263E"/>
    <w:rsid w:val="0093265D"/>
    <w:rsid w:val="00932B78"/>
    <w:rsid w:val="009335C6"/>
    <w:rsid w:val="00933E1C"/>
    <w:rsid w:val="00934177"/>
    <w:rsid w:val="0093513E"/>
    <w:rsid w:val="009354C9"/>
    <w:rsid w:val="00935A18"/>
    <w:rsid w:val="00935F9E"/>
    <w:rsid w:val="00937A47"/>
    <w:rsid w:val="00937F95"/>
    <w:rsid w:val="009404DB"/>
    <w:rsid w:val="00940C07"/>
    <w:rsid w:val="00941C1B"/>
    <w:rsid w:val="00941E97"/>
    <w:rsid w:val="009431BF"/>
    <w:rsid w:val="00943344"/>
    <w:rsid w:val="009435BC"/>
    <w:rsid w:val="009436CA"/>
    <w:rsid w:val="009438BB"/>
    <w:rsid w:val="00943A99"/>
    <w:rsid w:val="00943C7D"/>
    <w:rsid w:val="00944C2B"/>
    <w:rsid w:val="009458FF"/>
    <w:rsid w:val="00946103"/>
    <w:rsid w:val="00946722"/>
    <w:rsid w:val="00947003"/>
    <w:rsid w:val="00950044"/>
    <w:rsid w:val="009507B6"/>
    <w:rsid w:val="00950B2F"/>
    <w:rsid w:val="00950FE8"/>
    <w:rsid w:val="009511EB"/>
    <w:rsid w:val="009512FC"/>
    <w:rsid w:val="0095158A"/>
    <w:rsid w:val="009515CF"/>
    <w:rsid w:val="00951EE6"/>
    <w:rsid w:val="009526AE"/>
    <w:rsid w:val="009529D2"/>
    <w:rsid w:val="00954935"/>
    <w:rsid w:val="00955546"/>
    <w:rsid w:val="00955AF0"/>
    <w:rsid w:val="00956185"/>
    <w:rsid w:val="00956E15"/>
    <w:rsid w:val="009571EF"/>
    <w:rsid w:val="009573E7"/>
    <w:rsid w:val="0095745B"/>
    <w:rsid w:val="009579DC"/>
    <w:rsid w:val="009605CC"/>
    <w:rsid w:val="00960911"/>
    <w:rsid w:val="0096092D"/>
    <w:rsid w:val="00960BFA"/>
    <w:rsid w:val="009612A3"/>
    <w:rsid w:val="00961430"/>
    <w:rsid w:val="0096179E"/>
    <w:rsid w:val="00961C36"/>
    <w:rsid w:val="009627A3"/>
    <w:rsid w:val="00962BB5"/>
    <w:rsid w:val="00964C57"/>
    <w:rsid w:val="00965B31"/>
    <w:rsid w:val="00965B81"/>
    <w:rsid w:val="00965DA7"/>
    <w:rsid w:val="009664DB"/>
    <w:rsid w:val="00966F83"/>
    <w:rsid w:val="0096744A"/>
    <w:rsid w:val="00967AD4"/>
    <w:rsid w:val="00967B8F"/>
    <w:rsid w:val="009702BD"/>
    <w:rsid w:val="009702EE"/>
    <w:rsid w:val="009703D9"/>
    <w:rsid w:val="00972969"/>
    <w:rsid w:val="00973949"/>
    <w:rsid w:val="00973956"/>
    <w:rsid w:val="00973F20"/>
    <w:rsid w:val="0097453E"/>
    <w:rsid w:val="00974C83"/>
    <w:rsid w:val="0097522A"/>
    <w:rsid w:val="00975335"/>
    <w:rsid w:val="00975B58"/>
    <w:rsid w:val="009764D3"/>
    <w:rsid w:val="00976DA0"/>
    <w:rsid w:val="00977E17"/>
    <w:rsid w:val="00980421"/>
    <w:rsid w:val="00981277"/>
    <w:rsid w:val="00981376"/>
    <w:rsid w:val="009816FF"/>
    <w:rsid w:val="009825B9"/>
    <w:rsid w:val="00983540"/>
    <w:rsid w:val="009835D9"/>
    <w:rsid w:val="00983980"/>
    <w:rsid w:val="00983BE7"/>
    <w:rsid w:val="00983F5A"/>
    <w:rsid w:val="00984588"/>
    <w:rsid w:val="00984F27"/>
    <w:rsid w:val="00984FA6"/>
    <w:rsid w:val="00985317"/>
    <w:rsid w:val="00985402"/>
    <w:rsid w:val="00985503"/>
    <w:rsid w:val="00985782"/>
    <w:rsid w:val="0098727B"/>
    <w:rsid w:val="009873F0"/>
    <w:rsid w:val="00987C8F"/>
    <w:rsid w:val="00987CDD"/>
    <w:rsid w:val="0099010C"/>
    <w:rsid w:val="00990397"/>
    <w:rsid w:val="00990479"/>
    <w:rsid w:val="009909F3"/>
    <w:rsid w:val="00991241"/>
    <w:rsid w:val="00991901"/>
    <w:rsid w:val="009926C8"/>
    <w:rsid w:val="00992CFE"/>
    <w:rsid w:val="0099301B"/>
    <w:rsid w:val="009932DC"/>
    <w:rsid w:val="00993C32"/>
    <w:rsid w:val="00995FC1"/>
    <w:rsid w:val="0099628C"/>
    <w:rsid w:val="00996B72"/>
    <w:rsid w:val="00996BAF"/>
    <w:rsid w:val="00996BB7"/>
    <w:rsid w:val="00996E61"/>
    <w:rsid w:val="00997406"/>
    <w:rsid w:val="009A003F"/>
    <w:rsid w:val="009A021E"/>
    <w:rsid w:val="009A02CB"/>
    <w:rsid w:val="009A0604"/>
    <w:rsid w:val="009A089E"/>
    <w:rsid w:val="009A0C4E"/>
    <w:rsid w:val="009A10D1"/>
    <w:rsid w:val="009A13D4"/>
    <w:rsid w:val="009A2052"/>
    <w:rsid w:val="009A29A8"/>
    <w:rsid w:val="009A2CE5"/>
    <w:rsid w:val="009A32EF"/>
    <w:rsid w:val="009A3C87"/>
    <w:rsid w:val="009A40DB"/>
    <w:rsid w:val="009A4120"/>
    <w:rsid w:val="009A4268"/>
    <w:rsid w:val="009A4346"/>
    <w:rsid w:val="009A45D4"/>
    <w:rsid w:val="009A47CE"/>
    <w:rsid w:val="009A4C63"/>
    <w:rsid w:val="009A580D"/>
    <w:rsid w:val="009A6642"/>
    <w:rsid w:val="009B1018"/>
    <w:rsid w:val="009B119B"/>
    <w:rsid w:val="009B1848"/>
    <w:rsid w:val="009B19B6"/>
    <w:rsid w:val="009B1C72"/>
    <w:rsid w:val="009B1E7F"/>
    <w:rsid w:val="009B26B5"/>
    <w:rsid w:val="009B4005"/>
    <w:rsid w:val="009B4DB6"/>
    <w:rsid w:val="009B5AE7"/>
    <w:rsid w:val="009B6E9C"/>
    <w:rsid w:val="009B6FE7"/>
    <w:rsid w:val="009B77BE"/>
    <w:rsid w:val="009B7C6A"/>
    <w:rsid w:val="009B7F6D"/>
    <w:rsid w:val="009C0944"/>
    <w:rsid w:val="009C0B58"/>
    <w:rsid w:val="009C0C0F"/>
    <w:rsid w:val="009C0F51"/>
    <w:rsid w:val="009C1114"/>
    <w:rsid w:val="009C149B"/>
    <w:rsid w:val="009C1DA7"/>
    <w:rsid w:val="009C228A"/>
    <w:rsid w:val="009C2724"/>
    <w:rsid w:val="009C2F51"/>
    <w:rsid w:val="009C313A"/>
    <w:rsid w:val="009C3829"/>
    <w:rsid w:val="009C39BE"/>
    <w:rsid w:val="009C40A9"/>
    <w:rsid w:val="009C5CFD"/>
    <w:rsid w:val="009C6A63"/>
    <w:rsid w:val="009C73B2"/>
    <w:rsid w:val="009D01C3"/>
    <w:rsid w:val="009D03EB"/>
    <w:rsid w:val="009D0C8A"/>
    <w:rsid w:val="009D16A6"/>
    <w:rsid w:val="009D199C"/>
    <w:rsid w:val="009D1A2E"/>
    <w:rsid w:val="009D21CA"/>
    <w:rsid w:val="009D2282"/>
    <w:rsid w:val="009D2E28"/>
    <w:rsid w:val="009D42BA"/>
    <w:rsid w:val="009D461F"/>
    <w:rsid w:val="009D4897"/>
    <w:rsid w:val="009D5A9E"/>
    <w:rsid w:val="009D60CD"/>
    <w:rsid w:val="009D61E6"/>
    <w:rsid w:val="009D6756"/>
    <w:rsid w:val="009D6937"/>
    <w:rsid w:val="009D6C68"/>
    <w:rsid w:val="009D7BA7"/>
    <w:rsid w:val="009D7CE1"/>
    <w:rsid w:val="009E0252"/>
    <w:rsid w:val="009E0702"/>
    <w:rsid w:val="009E0988"/>
    <w:rsid w:val="009E266D"/>
    <w:rsid w:val="009E2731"/>
    <w:rsid w:val="009E2A7A"/>
    <w:rsid w:val="009E31F9"/>
    <w:rsid w:val="009E3DA5"/>
    <w:rsid w:val="009E41CF"/>
    <w:rsid w:val="009E41ED"/>
    <w:rsid w:val="009E4D32"/>
    <w:rsid w:val="009E52EA"/>
    <w:rsid w:val="009E5707"/>
    <w:rsid w:val="009E57BB"/>
    <w:rsid w:val="009E5CA9"/>
    <w:rsid w:val="009E5D87"/>
    <w:rsid w:val="009E6516"/>
    <w:rsid w:val="009E6559"/>
    <w:rsid w:val="009F00D5"/>
    <w:rsid w:val="009F041D"/>
    <w:rsid w:val="009F1A74"/>
    <w:rsid w:val="009F23F4"/>
    <w:rsid w:val="009F2D07"/>
    <w:rsid w:val="009F39CF"/>
    <w:rsid w:val="009F423A"/>
    <w:rsid w:val="009F42B4"/>
    <w:rsid w:val="009F477D"/>
    <w:rsid w:val="009F4EEE"/>
    <w:rsid w:val="009F5181"/>
    <w:rsid w:val="009F5552"/>
    <w:rsid w:val="009F56E0"/>
    <w:rsid w:val="009F616E"/>
    <w:rsid w:val="009F6D0B"/>
    <w:rsid w:val="009F7A5A"/>
    <w:rsid w:val="009F7A94"/>
    <w:rsid w:val="009F7C82"/>
    <w:rsid w:val="009F7FC5"/>
    <w:rsid w:val="00A00511"/>
    <w:rsid w:val="00A00780"/>
    <w:rsid w:val="00A00C89"/>
    <w:rsid w:val="00A00FC3"/>
    <w:rsid w:val="00A019D4"/>
    <w:rsid w:val="00A01C8C"/>
    <w:rsid w:val="00A0250C"/>
    <w:rsid w:val="00A02960"/>
    <w:rsid w:val="00A03634"/>
    <w:rsid w:val="00A0466B"/>
    <w:rsid w:val="00A04725"/>
    <w:rsid w:val="00A049D0"/>
    <w:rsid w:val="00A057F7"/>
    <w:rsid w:val="00A06850"/>
    <w:rsid w:val="00A06A74"/>
    <w:rsid w:val="00A0785A"/>
    <w:rsid w:val="00A1014F"/>
    <w:rsid w:val="00A11871"/>
    <w:rsid w:val="00A119E4"/>
    <w:rsid w:val="00A11D51"/>
    <w:rsid w:val="00A12BD8"/>
    <w:rsid w:val="00A1367D"/>
    <w:rsid w:val="00A13B5F"/>
    <w:rsid w:val="00A1421C"/>
    <w:rsid w:val="00A15BF6"/>
    <w:rsid w:val="00A15FE9"/>
    <w:rsid w:val="00A16778"/>
    <w:rsid w:val="00A167E3"/>
    <w:rsid w:val="00A17347"/>
    <w:rsid w:val="00A17B65"/>
    <w:rsid w:val="00A21233"/>
    <w:rsid w:val="00A228A7"/>
    <w:rsid w:val="00A22C3E"/>
    <w:rsid w:val="00A23224"/>
    <w:rsid w:val="00A23321"/>
    <w:rsid w:val="00A23499"/>
    <w:rsid w:val="00A2379E"/>
    <w:rsid w:val="00A23E66"/>
    <w:rsid w:val="00A24720"/>
    <w:rsid w:val="00A24898"/>
    <w:rsid w:val="00A25313"/>
    <w:rsid w:val="00A255B2"/>
    <w:rsid w:val="00A26404"/>
    <w:rsid w:val="00A26552"/>
    <w:rsid w:val="00A26C34"/>
    <w:rsid w:val="00A26C4B"/>
    <w:rsid w:val="00A27127"/>
    <w:rsid w:val="00A275D4"/>
    <w:rsid w:val="00A308D9"/>
    <w:rsid w:val="00A309D2"/>
    <w:rsid w:val="00A30C3A"/>
    <w:rsid w:val="00A31BA9"/>
    <w:rsid w:val="00A325EE"/>
    <w:rsid w:val="00A32DFB"/>
    <w:rsid w:val="00A32E0C"/>
    <w:rsid w:val="00A3344B"/>
    <w:rsid w:val="00A33B2D"/>
    <w:rsid w:val="00A33E51"/>
    <w:rsid w:val="00A33EFE"/>
    <w:rsid w:val="00A34067"/>
    <w:rsid w:val="00A34C01"/>
    <w:rsid w:val="00A34C3D"/>
    <w:rsid w:val="00A34C7F"/>
    <w:rsid w:val="00A35956"/>
    <w:rsid w:val="00A35B81"/>
    <w:rsid w:val="00A35BBE"/>
    <w:rsid w:val="00A36281"/>
    <w:rsid w:val="00A364EA"/>
    <w:rsid w:val="00A36607"/>
    <w:rsid w:val="00A373F9"/>
    <w:rsid w:val="00A4099A"/>
    <w:rsid w:val="00A41B30"/>
    <w:rsid w:val="00A42337"/>
    <w:rsid w:val="00A42D11"/>
    <w:rsid w:val="00A42E4F"/>
    <w:rsid w:val="00A43291"/>
    <w:rsid w:val="00A43449"/>
    <w:rsid w:val="00A44FC4"/>
    <w:rsid w:val="00A45C37"/>
    <w:rsid w:val="00A45D34"/>
    <w:rsid w:val="00A46CB5"/>
    <w:rsid w:val="00A46FCE"/>
    <w:rsid w:val="00A47863"/>
    <w:rsid w:val="00A47BEC"/>
    <w:rsid w:val="00A47E9D"/>
    <w:rsid w:val="00A5034A"/>
    <w:rsid w:val="00A503CD"/>
    <w:rsid w:val="00A5106D"/>
    <w:rsid w:val="00A53535"/>
    <w:rsid w:val="00A535D0"/>
    <w:rsid w:val="00A5380C"/>
    <w:rsid w:val="00A53DC0"/>
    <w:rsid w:val="00A541A4"/>
    <w:rsid w:val="00A54790"/>
    <w:rsid w:val="00A54D03"/>
    <w:rsid w:val="00A550B0"/>
    <w:rsid w:val="00A55227"/>
    <w:rsid w:val="00A5599D"/>
    <w:rsid w:val="00A55AFC"/>
    <w:rsid w:val="00A56262"/>
    <w:rsid w:val="00A563D8"/>
    <w:rsid w:val="00A57493"/>
    <w:rsid w:val="00A577AE"/>
    <w:rsid w:val="00A57E2D"/>
    <w:rsid w:val="00A60939"/>
    <w:rsid w:val="00A60D17"/>
    <w:rsid w:val="00A61398"/>
    <w:rsid w:val="00A6295F"/>
    <w:rsid w:val="00A62A4B"/>
    <w:rsid w:val="00A62A9C"/>
    <w:rsid w:val="00A62D8B"/>
    <w:rsid w:val="00A62DFA"/>
    <w:rsid w:val="00A62FD6"/>
    <w:rsid w:val="00A631D7"/>
    <w:rsid w:val="00A6335E"/>
    <w:rsid w:val="00A63678"/>
    <w:rsid w:val="00A636C4"/>
    <w:rsid w:val="00A63D3B"/>
    <w:rsid w:val="00A63EBE"/>
    <w:rsid w:val="00A6432F"/>
    <w:rsid w:val="00A64D89"/>
    <w:rsid w:val="00A65115"/>
    <w:rsid w:val="00A6756B"/>
    <w:rsid w:val="00A67D56"/>
    <w:rsid w:val="00A67F6F"/>
    <w:rsid w:val="00A706A3"/>
    <w:rsid w:val="00A7083F"/>
    <w:rsid w:val="00A71A85"/>
    <w:rsid w:val="00A71B7A"/>
    <w:rsid w:val="00A71CD4"/>
    <w:rsid w:val="00A71F39"/>
    <w:rsid w:val="00A721CB"/>
    <w:rsid w:val="00A72402"/>
    <w:rsid w:val="00A726A0"/>
    <w:rsid w:val="00A731BD"/>
    <w:rsid w:val="00A731F6"/>
    <w:rsid w:val="00A73AEF"/>
    <w:rsid w:val="00A73E79"/>
    <w:rsid w:val="00A7422E"/>
    <w:rsid w:val="00A74765"/>
    <w:rsid w:val="00A759B0"/>
    <w:rsid w:val="00A75AF8"/>
    <w:rsid w:val="00A7629D"/>
    <w:rsid w:val="00A764D7"/>
    <w:rsid w:val="00A764EB"/>
    <w:rsid w:val="00A76867"/>
    <w:rsid w:val="00A76B24"/>
    <w:rsid w:val="00A77083"/>
    <w:rsid w:val="00A77244"/>
    <w:rsid w:val="00A77384"/>
    <w:rsid w:val="00A778AB"/>
    <w:rsid w:val="00A80799"/>
    <w:rsid w:val="00A80C90"/>
    <w:rsid w:val="00A80FDA"/>
    <w:rsid w:val="00A814F9"/>
    <w:rsid w:val="00A816D8"/>
    <w:rsid w:val="00A82332"/>
    <w:rsid w:val="00A82518"/>
    <w:rsid w:val="00A8252B"/>
    <w:rsid w:val="00A8289B"/>
    <w:rsid w:val="00A83078"/>
    <w:rsid w:val="00A83394"/>
    <w:rsid w:val="00A83CE0"/>
    <w:rsid w:val="00A840C5"/>
    <w:rsid w:val="00A840D4"/>
    <w:rsid w:val="00A849CE"/>
    <w:rsid w:val="00A85211"/>
    <w:rsid w:val="00A8536E"/>
    <w:rsid w:val="00A858ED"/>
    <w:rsid w:val="00A8648B"/>
    <w:rsid w:val="00A87364"/>
    <w:rsid w:val="00A87A32"/>
    <w:rsid w:val="00A87A5C"/>
    <w:rsid w:val="00A87D92"/>
    <w:rsid w:val="00A906A0"/>
    <w:rsid w:val="00A90786"/>
    <w:rsid w:val="00A90C57"/>
    <w:rsid w:val="00A90E7D"/>
    <w:rsid w:val="00A915FE"/>
    <w:rsid w:val="00A91F16"/>
    <w:rsid w:val="00A91FCE"/>
    <w:rsid w:val="00A922DA"/>
    <w:rsid w:val="00A92D22"/>
    <w:rsid w:val="00A93345"/>
    <w:rsid w:val="00A937D2"/>
    <w:rsid w:val="00A94280"/>
    <w:rsid w:val="00A9555E"/>
    <w:rsid w:val="00A95BFA"/>
    <w:rsid w:val="00A9638D"/>
    <w:rsid w:val="00A96DA3"/>
    <w:rsid w:val="00A97AFB"/>
    <w:rsid w:val="00A97F0B"/>
    <w:rsid w:val="00AA0A31"/>
    <w:rsid w:val="00AA0AD1"/>
    <w:rsid w:val="00AA0B15"/>
    <w:rsid w:val="00AA0DC3"/>
    <w:rsid w:val="00AA1207"/>
    <w:rsid w:val="00AA13CE"/>
    <w:rsid w:val="00AA1AA7"/>
    <w:rsid w:val="00AA283C"/>
    <w:rsid w:val="00AA2929"/>
    <w:rsid w:val="00AA3220"/>
    <w:rsid w:val="00AA37D2"/>
    <w:rsid w:val="00AA4671"/>
    <w:rsid w:val="00AA4955"/>
    <w:rsid w:val="00AA5F70"/>
    <w:rsid w:val="00AA6A7E"/>
    <w:rsid w:val="00AA718E"/>
    <w:rsid w:val="00AA7E3F"/>
    <w:rsid w:val="00AB01A4"/>
    <w:rsid w:val="00AB04D4"/>
    <w:rsid w:val="00AB1DB8"/>
    <w:rsid w:val="00AB2587"/>
    <w:rsid w:val="00AB29A3"/>
    <w:rsid w:val="00AB2A37"/>
    <w:rsid w:val="00AB2DFE"/>
    <w:rsid w:val="00AB3744"/>
    <w:rsid w:val="00AB498E"/>
    <w:rsid w:val="00AB4C84"/>
    <w:rsid w:val="00AB5982"/>
    <w:rsid w:val="00AB59F7"/>
    <w:rsid w:val="00AB621A"/>
    <w:rsid w:val="00AB6774"/>
    <w:rsid w:val="00AB6B83"/>
    <w:rsid w:val="00AB783A"/>
    <w:rsid w:val="00AC04B3"/>
    <w:rsid w:val="00AC0A58"/>
    <w:rsid w:val="00AC0C03"/>
    <w:rsid w:val="00AC0E36"/>
    <w:rsid w:val="00AC13E6"/>
    <w:rsid w:val="00AC2567"/>
    <w:rsid w:val="00AC2C2E"/>
    <w:rsid w:val="00AC344B"/>
    <w:rsid w:val="00AC37AF"/>
    <w:rsid w:val="00AC4B8C"/>
    <w:rsid w:val="00AC4E93"/>
    <w:rsid w:val="00AC536F"/>
    <w:rsid w:val="00AC539C"/>
    <w:rsid w:val="00AC588A"/>
    <w:rsid w:val="00AC60A7"/>
    <w:rsid w:val="00AC63E8"/>
    <w:rsid w:val="00AC66B0"/>
    <w:rsid w:val="00AC69F0"/>
    <w:rsid w:val="00AC6A99"/>
    <w:rsid w:val="00AD0876"/>
    <w:rsid w:val="00AD0F99"/>
    <w:rsid w:val="00AD2118"/>
    <w:rsid w:val="00AD2680"/>
    <w:rsid w:val="00AD3A43"/>
    <w:rsid w:val="00AD482E"/>
    <w:rsid w:val="00AD4CB9"/>
    <w:rsid w:val="00AD531A"/>
    <w:rsid w:val="00AD5391"/>
    <w:rsid w:val="00AD5534"/>
    <w:rsid w:val="00AD5629"/>
    <w:rsid w:val="00AD5CCA"/>
    <w:rsid w:val="00AE060A"/>
    <w:rsid w:val="00AE0E57"/>
    <w:rsid w:val="00AE11F4"/>
    <w:rsid w:val="00AE2F9C"/>
    <w:rsid w:val="00AE3682"/>
    <w:rsid w:val="00AE37B6"/>
    <w:rsid w:val="00AE3AF4"/>
    <w:rsid w:val="00AE3CE2"/>
    <w:rsid w:val="00AE3D20"/>
    <w:rsid w:val="00AE4116"/>
    <w:rsid w:val="00AE4191"/>
    <w:rsid w:val="00AE45E2"/>
    <w:rsid w:val="00AE4ADA"/>
    <w:rsid w:val="00AE548B"/>
    <w:rsid w:val="00AE61BA"/>
    <w:rsid w:val="00AE65B2"/>
    <w:rsid w:val="00AE6FC7"/>
    <w:rsid w:val="00AE775C"/>
    <w:rsid w:val="00AE7BC2"/>
    <w:rsid w:val="00AF02CF"/>
    <w:rsid w:val="00AF04A3"/>
    <w:rsid w:val="00AF10CC"/>
    <w:rsid w:val="00AF1184"/>
    <w:rsid w:val="00AF129A"/>
    <w:rsid w:val="00AF16AD"/>
    <w:rsid w:val="00AF194A"/>
    <w:rsid w:val="00AF22E6"/>
    <w:rsid w:val="00AF278F"/>
    <w:rsid w:val="00AF2DFF"/>
    <w:rsid w:val="00AF3A4F"/>
    <w:rsid w:val="00AF3F82"/>
    <w:rsid w:val="00AF41EA"/>
    <w:rsid w:val="00AF4AE3"/>
    <w:rsid w:val="00AF5117"/>
    <w:rsid w:val="00AF536A"/>
    <w:rsid w:val="00AF53E4"/>
    <w:rsid w:val="00AF542F"/>
    <w:rsid w:val="00AF5848"/>
    <w:rsid w:val="00AF5974"/>
    <w:rsid w:val="00AF5D30"/>
    <w:rsid w:val="00AF6182"/>
    <w:rsid w:val="00AF61C5"/>
    <w:rsid w:val="00AF6552"/>
    <w:rsid w:val="00AF658B"/>
    <w:rsid w:val="00AF6C7A"/>
    <w:rsid w:val="00AF71D4"/>
    <w:rsid w:val="00AF7D2F"/>
    <w:rsid w:val="00B00181"/>
    <w:rsid w:val="00B006A9"/>
    <w:rsid w:val="00B0093C"/>
    <w:rsid w:val="00B018FD"/>
    <w:rsid w:val="00B01CDD"/>
    <w:rsid w:val="00B020ED"/>
    <w:rsid w:val="00B0216E"/>
    <w:rsid w:val="00B022EF"/>
    <w:rsid w:val="00B0271B"/>
    <w:rsid w:val="00B027EB"/>
    <w:rsid w:val="00B02F26"/>
    <w:rsid w:val="00B03297"/>
    <w:rsid w:val="00B03689"/>
    <w:rsid w:val="00B03B8E"/>
    <w:rsid w:val="00B03E36"/>
    <w:rsid w:val="00B03FC9"/>
    <w:rsid w:val="00B051FC"/>
    <w:rsid w:val="00B05299"/>
    <w:rsid w:val="00B059CC"/>
    <w:rsid w:val="00B06230"/>
    <w:rsid w:val="00B107B8"/>
    <w:rsid w:val="00B10C8E"/>
    <w:rsid w:val="00B111D1"/>
    <w:rsid w:val="00B115E9"/>
    <w:rsid w:val="00B12B3C"/>
    <w:rsid w:val="00B12CD1"/>
    <w:rsid w:val="00B13165"/>
    <w:rsid w:val="00B13450"/>
    <w:rsid w:val="00B13527"/>
    <w:rsid w:val="00B13C56"/>
    <w:rsid w:val="00B1402B"/>
    <w:rsid w:val="00B14050"/>
    <w:rsid w:val="00B15468"/>
    <w:rsid w:val="00B15539"/>
    <w:rsid w:val="00B155F6"/>
    <w:rsid w:val="00B158E2"/>
    <w:rsid w:val="00B16271"/>
    <w:rsid w:val="00B1649C"/>
    <w:rsid w:val="00B167EB"/>
    <w:rsid w:val="00B1735B"/>
    <w:rsid w:val="00B2005E"/>
    <w:rsid w:val="00B200A5"/>
    <w:rsid w:val="00B20E3F"/>
    <w:rsid w:val="00B21340"/>
    <w:rsid w:val="00B21789"/>
    <w:rsid w:val="00B21A57"/>
    <w:rsid w:val="00B227AA"/>
    <w:rsid w:val="00B235A9"/>
    <w:rsid w:val="00B23D20"/>
    <w:rsid w:val="00B2424E"/>
    <w:rsid w:val="00B24313"/>
    <w:rsid w:val="00B243ED"/>
    <w:rsid w:val="00B24A78"/>
    <w:rsid w:val="00B25631"/>
    <w:rsid w:val="00B26B02"/>
    <w:rsid w:val="00B2722D"/>
    <w:rsid w:val="00B27369"/>
    <w:rsid w:val="00B2744D"/>
    <w:rsid w:val="00B30A00"/>
    <w:rsid w:val="00B31024"/>
    <w:rsid w:val="00B3132E"/>
    <w:rsid w:val="00B314B4"/>
    <w:rsid w:val="00B318DC"/>
    <w:rsid w:val="00B31BBB"/>
    <w:rsid w:val="00B31D31"/>
    <w:rsid w:val="00B32B5E"/>
    <w:rsid w:val="00B3381A"/>
    <w:rsid w:val="00B33EE0"/>
    <w:rsid w:val="00B34208"/>
    <w:rsid w:val="00B34860"/>
    <w:rsid w:val="00B34CBE"/>
    <w:rsid w:val="00B358D4"/>
    <w:rsid w:val="00B3687C"/>
    <w:rsid w:val="00B36917"/>
    <w:rsid w:val="00B3696D"/>
    <w:rsid w:val="00B36FFF"/>
    <w:rsid w:val="00B37457"/>
    <w:rsid w:val="00B376E6"/>
    <w:rsid w:val="00B378DC"/>
    <w:rsid w:val="00B37BF8"/>
    <w:rsid w:val="00B40A93"/>
    <w:rsid w:val="00B40F2D"/>
    <w:rsid w:val="00B40FA3"/>
    <w:rsid w:val="00B41674"/>
    <w:rsid w:val="00B4198D"/>
    <w:rsid w:val="00B428A6"/>
    <w:rsid w:val="00B428AE"/>
    <w:rsid w:val="00B42AD3"/>
    <w:rsid w:val="00B42F7B"/>
    <w:rsid w:val="00B43841"/>
    <w:rsid w:val="00B439D9"/>
    <w:rsid w:val="00B43E16"/>
    <w:rsid w:val="00B448D7"/>
    <w:rsid w:val="00B45244"/>
    <w:rsid w:val="00B4544B"/>
    <w:rsid w:val="00B45C6E"/>
    <w:rsid w:val="00B45FF0"/>
    <w:rsid w:val="00B4628D"/>
    <w:rsid w:val="00B46CFF"/>
    <w:rsid w:val="00B471F7"/>
    <w:rsid w:val="00B47826"/>
    <w:rsid w:val="00B47B05"/>
    <w:rsid w:val="00B47B6E"/>
    <w:rsid w:val="00B50101"/>
    <w:rsid w:val="00B50544"/>
    <w:rsid w:val="00B50F14"/>
    <w:rsid w:val="00B5100E"/>
    <w:rsid w:val="00B51A34"/>
    <w:rsid w:val="00B51AFE"/>
    <w:rsid w:val="00B51E98"/>
    <w:rsid w:val="00B52691"/>
    <w:rsid w:val="00B52696"/>
    <w:rsid w:val="00B52783"/>
    <w:rsid w:val="00B53116"/>
    <w:rsid w:val="00B545CD"/>
    <w:rsid w:val="00B549D1"/>
    <w:rsid w:val="00B54BB6"/>
    <w:rsid w:val="00B54D4E"/>
    <w:rsid w:val="00B55B31"/>
    <w:rsid w:val="00B55DB2"/>
    <w:rsid w:val="00B55DE3"/>
    <w:rsid w:val="00B56045"/>
    <w:rsid w:val="00B56EF5"/>
    <w:rsid w:val="00B604E1"/>
    <w:rsid w:val="00B619A0"/>
    <w:rsid w:val="00B6206D"/>
    <w:rsid w:val="00B62990"/>
    <w:rsid w:val="00B63146"/>
    <w:rsid w:val="00B63684"/>
    <w:rsid w:val="00B63CC6"/>
    <w:rsid w:val="00B63EF0"/>
    <w:rsid w:val="00B64920"/>
    <w:rsid w:val="00B65A53"/>
    <w:rsid w:val="00B65D4D"/>
    <w:rsid w:val="00B661A0"/>
    <w:rsid w:val="00B6638C"/>
    <w:rsid w:val="00B6667D"/>
    <w:rsid w:val="00B66B0B"/>
    <w:rsid w:val="00B66C1D"/>
    <w:rsid w:val="00B677D4"/>
    <w:rsid w:val="00B70295"/>
    <w:rsid w:val="00B706B2"/>
    <w:rsid w:val="00B7118E"/>
    <w:rsid w:val="00B71387"/>
    <w:rsid w:val="00B719B7"/>
    <w:rsid w:val="00B71D4F"/>
    <w:rsid w:val="00B72214"/>
    <w:rsid w:val="00B72377"/>
    <w:rsid w:val="00B72635"/>
    <w:rsid w:val="00B73531"/>
    <w:rsid w:val="00B735CB"/>
    <w:rsid w:val="00B737E3"/>
    <w:rsid w:val="00B74B92"/>
    <w:rsid w:val="00B74E60"/>
    <w:rsid w:val="00B7543D"/>
    <w:rsid w:val="00B75D97"/>
    <w:rsid w:val="00B75D99"/>
    <w:rsid w:val="00B75DA8"/>
    <w:rsid w:val="00B75EED"/>
    <w:rsid w:val="00B7600C"/>
    <w:rsid w:val="00B762F6"/>
    <w:rsid w:val="00B76665"/>
    <w:rsid w:val="00B77489"/>
    <w:rsid w:val="00B806AB"/>
    <w:rsid w:val="00B80797"/>
    <w:rsid w:val="00B811C7"/>
    <w:rsid w:val="00B82201"/>
    <w:rsid w:val="00B8264F"/>
    <w:rsid w:val="00B82C6D"/>
    <w:rsid w:val="00B83C5F"/>
    <w:rsid w:val="00B846E6"/>
    <w:rsid w:val="00B852E4"/>
    <w:rsid w:val="00B85472"/>
    <w:rsid w:val="00B8592B"/>
    <w:rsid w:val="00B86B31"/>
    <w:rsid w:val="00B8713E"/>
    <w:rsid w:val="00B8790B"/>
    <w:rsid w:val="00B87A48"/>
    <w:rsid w:val="00B87F35"/>
    <w:rsid w:val="00B90478"/>
    <w:rsid w:val="00B90EA2"/>
    <w:rsid w:val="00B91F44"/>
    <w:rsid w:val="00B92707"/>
    <w:rsid w:val="00B927FB"/>
    <w:rsid w:val="00B928B3"/>
    <w:rsid w:val="00B92AA1"/>
    <w:rsid w:val="00B92B89"/>
    <w:rsid w:val="00B92FA0"/>
    <w:rsid w:val="00B941A5"/>
    <w:rsid w:val="00B94E34"/>
    <w:rsid w:val="00B952BE"/>
    <w:rsid w:val="00B9597B"/>
    <w:rsid w:val="00B95FBC"/>
    <w:rsid w:val="00B961DF"/>
    <w:rsid w:val="00B964B1"/>
    <w:rsid w:val="00B964B9"/>
    <w:rsid w:val="00B96BCF"/>
    <w:rsid w:val="00B96CA5"/>
    <w:rsid w:val="00B97578"/>
    <w:rsid w:val="00B979EE"/>
    <w:rsid w:val="00B97B78"/>
    <w:rsid w:val="00B97B9F"/>
    <w:rsid w:val="00BA003D"/>
    <w:rsid w:val="00BA0E0E"/>
    <w:rsid w:val="00BA16A1"/>
    <w:rsid w:val="00BA1CA5"/>
    <w:rsid w:val="00BA30C3"/>
    <w:rsid w:val="00BA3C34"/>
    <w:rsid w:val="00BA3D0C"/>
    <w:rsid w:val="00BA3D0E"/>
    <w:rsid w:val="00BA49AD"/>
    <w:rsid w:val="00BA4E55"/>
    <w:rsid w:val="00BA4EE2"/>
    <w:rsid w:val="00BA538E"/>
    <w:rsid w:val="00BA5E4F"/>
    <w:rsid w:val="00BA6499"/>
    <w:rsid w:val="00BA686A"/>
    <w:rsid w:val="00BA6AF0"/>
    <w:rsid w:val="00BA6D15"/>
    <w:rsid w:val="00BB0610"/>
    <w:rsid w:val="00BB13C8"/>
    <w:rsid w:val="00BB29C7"/>
    <w:rsid w:val="00BB2C5D"/>
    <w:rsid w:val="00BB366F"/>
    <w:rsid w:val="00BB38CC"/>
    <w:rsid w:val="00BB449B"/>
    <w:rsid w:val="00BB4C30"/>
    <w:rsid w:val="00BB5178"/>
    <w:rsid w:val="00BB54FB"/>
    <w:rsid w:val="00BB6CAF"/>
    <w:rsid w:val="00BB7624"/>
    <w:rsid w:val="00BB7D68"/>
    <w:rsid w:val="00BB7FB3"/>
    <w:rsid w:val="00BB7FE5"/>
    <w:rsid w:val="00BC0141"/>
    <w:rsid w:val="00BC0642"/>
    <w:rsid w:val="00BC06CD"/>
    <w:rsid w:val="00BC13A9"/>
    <w:rsid w:val="00BC2B80"/>
    <w:rsid w:val="00BC3512"/>
    <w:rsid w:val="00BC4653"/>
    <w:rsid w:val="00BC4E10"/>
    <w:rsid w:val="00BC55EC"/>
    <w:rsid w:val="00BC75EE"/>
    <w:rsid w:val="00BC7803"/>
    <w:rsid w:val="00BC799D"/>
    <w:rsid w:val="00BD05A9"/>
    <w:rsid w:val="00BD075F"/>
    <w:rsid w:val="00BD1FA3"/>
    <w:rsid w:val="00BD2695"/>
    <w:rsid w:val="00BD29AE"/>
    <w:rsid w:val="00BD32F3"/>
    <w:rsid w:val="00BD3661"/>
    <w:rsid w:val="00BD4A9D"/>
    <w:rsid w:val="00BD5029"/>
    <w:rsid w:val="00BD5365"/>
    <w:rsid w:val="00BD558F"/>
    <w:rsid w:val="00BD5CA6"/>
    <w:rsid w:val="00BD5F1E"/>
    <w:rsid w:val="00BD6E25"/>
    <w:rsid w:val="00BD7CCE"/>
    <w:rsid w:val="00BD7D04"/>
    <w:rsid w:val="00BE0216"/>
    <w:rsid w:val="00BE0371"/>
    <w:rsid w:val="00BE039F"/>
    <w:rsid w:val="00BE068B"/>
    <w:rsid w:val="00BE0BD2"/>
    <w:rsid w:val="00BE1363"/>
    <w:rsid w:val="00BE26BE"/>
    <w:rsid w:val="00BE2A80"/>
    <w:rsid w:val="00BE321A"/>
    <w:rsid w:val="00BE34CD"/>
    <w:rsid w:val="00BE3C50"/>
    <w:rsid w:val="00BE430B"/>
    <w:rsid w:val="00BE46AA"/>
    <w:rsid w:val="00BE46D6"/>
    <w:rsid w:val="00BE5094"/>
    <w:rsid w:val="00BE5372"/>
    <w:rsid w:val="00BE53A0"/>
    <w:rsid w:val="00BE5A8C"/>
    <w:rsid w:val="00BE67F0"/>
    <w:rsid w:val="00BE6E3B"/>
    <w:rsid w:val="00BE7997"/>
    <w:rsid w:val="00BE7CCB"/>
    <w:rsid w:val="00BF0051"/>
    <w:rsid w:val="00BF0092"/>
    <w:rsid w:val="00BF0F08"/>
    <w:rsid w:val="00BF1956"/>
    <w:rsid w:val="00BF1969"/>
    <w:rsid w:val="00BF1FFF"/>
    <w:rsid w:val="00BF2489"/>
    <w:rsid w:val="00BF24B4"/>
    <w:rsid w:val="00BF2B4B"/>
    <w:rsid w:val="00BF2C9A"/>
    <w:rsid w:val="00BF36AA"/>
    <w:rsid w:val="00BF3DFE"/>
    <w:rsid w:val="00BF3EFA"/>
    <w:rsid w:val="00BF445C"/>
    <w:rsid w:val="00BF4E0F"/>
    <w:rsid w:val="00BF5C46"/>
    <w:rsid w:val="00BF69E0"/>
    <w:rsid w:val="00BF6A1C"/>
    <w:rsid w:val="00BF6A7B"/>
    <w:rsid w:val="00BF6FD0"/>
    <w:rsid w:val="00BF715A"/>
    <w:rsid w:val="00BF749D"/>
    <w:rsid w:val="00C0009B"/>
    <w:rsid w:val="00C00496"/>
    <w:rsid w:val="00C0121B"/>
    <w:rsid w:val="00C012F6"/>
    <w:rsid w:val="00C01342"/>
    <w:rsid w:val="00C02296"/>
    <w:rsid w:val="00C03C9D"/>
    <w:rsid w:val="00C044C5"/>
    <w:rsid w:val="00C04BDE"/>
    <w:rsid w:val="00C054B6"/>
    <w:rsid w:val="00C0562E"/>
    <w:rsid w:val="00C05EB9"/>
    <w:rsid w:val="00C06106"/>
    <w:rsid w:val="00C06140"/>
    <w:rsid w:val="00C0671D"/>
    <w:rsid w:val="00C06961"/>
    <w:rsid w:val="00C06A0B"/>
    <w:rsid w:val="00C07BE7"/>
    <w:rsid w:val="00C1013A"/>
    <w:rsid w:val="00C1015D"/>
    <w:rsid w:val="00C10803"/>
    <w:rsid w:val="00C1184F"/>
    <w:rsid w:val="00C11EF6"/>
    <w:rsid w:val="00C12191"/>
    <w:rsid w:val="00C127EF"/>
    <w:rsid w:val="00C139CF"/>
    <w:rsid w:val="00C14385"/>
    <w:rsid w:val="00C14AC0"/>
    <w:rsid w:val="00C14DFE"/>
    <w:rsid w:val="00C14FE0"/>
    <w:rsid w:val="00C15639"/>
    <w:rsid w:val="00C167C1"/>
    <w:rsid w:val="00C16C10"/>
    <w:rsid w:val="00C17A74"/>
    <w:rsid w:val="00C17ECF"/>
    <w:rsid w:val="00C205B6"/>
    <w:rsid w:val="00C20CB6"/>
    <w:rsid w:val="00C23CE0"/>
    <w:rsid w:val="00C246B9"/>
    <w:rsid w:val="00C2552D"/>
    <w:rsid w:val="00C2571B"/>
    <w:rsid w:val="00C260F5"/>
    <w:rsid w:val="00C26179"/>
    <w:rsid w:val="00C2661E"/>
    <w:rsid w:val="00C2689C"/>
    <w:rsid w:val="00C26D38"/>
    <w:rsid w:val="00C272F5"/>
    <w:rsid w:val="00C276D7"/>
    <w:rsid w:val="00C30874"/>
    <w:rsid w:val="00C30C3F"/>
    <w:rsid w:val="00C31837"/>
    <w:rsid w:val="00C31BED"/>
    <w:rsid w:val="00C31CA6"/>
    <w:rsid w:val="00C32888"/>
    <w:rsid w:val="00C338E4"/>
    <w:rsid w:val="00C35652"/>
    <w:rsid w:val="00C358F0"/>
    <w:rsid w:val="00C358F1"/>
    <w:rsid w:val="00C3619E"/>
    <w:rsid w:val="00C366D9"/>
    <w:rsid w:val="00C36841"/>
    <w:rsid w:val="00C37CA6"/>
    <w:rsid w:val="00C4082C"/>
    <w:rsid w:val="00C414E2"/>
    <w:rsid w:val="00C41A36"/>
    <w:rsid w:val="00C41C98"/>
    <w:rsid w:val="00C42D2C"/>
    <w:rsid w:val="00C4351B"/>
    <w:rsid w:val="00C43578"/>
    <w:rsid w:val="00C4384D"/>
    <w:rsid w:val="00C4428F"/>
    <w:rsid w:val="00C44712"/>
    <w:rsid w:val="00C45206"/>
    <w:rsid w:val="00C4727A"/>
    <w:rsid w:val="00C479D7"/>
    <w:rsid w:val="00C515D8"/>
    <w:rsid w:val="00C51C3F"/>
    <w:rsid w:val="00C52832"/>
    <w:rsid w:val="00C52DAB"/>
    <w:rsid w:val="00C53D2C"/>
    <w:rsid w:val="00C5471B"/>
    <w:rsid w:val="00C5488F"/>
    <w:rsid w:val="00C5505C"/>
    <w:rsid w:val="00C55A32"/>
    <w:rsid w:val="00C55C19"/>
    <w:rsid w:val="00C56B17"/>
    <w:rsid w:val="00C570D2"/>
    <w:rsid w:val="00C57802"/>
    <w:rsid w:val="00C6050C"/>
    <w:rsid w:val="00C6056D"/>
    <w:rsid w:val="00C60947"/>
    <w:rsid w:val="00C60C77"/>
    <w:rsid w:val="00C61291"/>
    <w:rsid w:val="00C618BA"/>
    <w:rsid w:val="00C61B09"/>
    <w:rsid w:val="00C61BD0"/>
    <w:rsid w:val="00C61C9B"/>
    <w:rsid w:val="00C61D8F"/>
    <w:rsid w:val="00C62004"/>
    <w:rsid w:val="00C620ED"/>
    <w:rsid w:val="00C62BDA"/>
    <w:rsid w:val="00C63462"/>
    <w:rsid w:val="00C6371D"/>
    <w:rsid w:val="00C63C66"/>
    <w:rsid w:val="00C64AE7"/>
    <w:rsid w:val="00C65097"/>
    <w:rsid w:val="00C66E14"/>
    <w:rsid w:val="00C66E3C"/>
    <w:rsid w:val="00C67807"/>
    <w:rsid w:val="00C67BE6"/>
    <w:rsid w:val="00C67E58"/>
    <w:rsid w:val="00C705D3"/>
    <w:rsid w:val="00C719AE"/>
    <w:rsid w:val="00C7223A"/>
    <w:rsid w:val="00C724F6"/>
    <w:rsid w:val="00C72EC6"/>
    <w:rsid w:val="00C754FA"/>
    <w:rsid w:val="00C75F48"/>
    <w:rsid w:val="00C763E3"/>
    <w:rsid w:val="00C776F0"/>
    <w:rsid w:val="00C77BBC"/>
    <w:rsid w:val="00C77E88"/>
    <w:rsid w:val="00C801A1"/>
    <w:rsid w:val="00C8036C"/>
    <w:rsid w:val="00C80411"/>
    <w:rsid w:val="00C80591"/>
    <w:rsid w:val="00C80C2E"/>
    <w:rsid w:val="00C810A7"/>
    <w:rsid w:val="00C810E9"/>
    <w:rsid w:val="00C8201C"/>
    <w:rsid w:val="00C8217D"/>
    <w:rsid w:val="00C82E31"/>
    <w:rsid w:val="00C83011"/>
    <w:rsid w:val="00C835B4"/>
    <w:rsid w:val="00C84CDF"/>
    <w:rsid w:val="00C85020"/>
    <w:rsid w:val="00C859BD"/>
    <w:rsid w:val="00C87C58"/>
    <w:rsid w:val="00C87E96"/>
    <w:rsid w:val="00C900FF"/>
    <w:rsid w:val="00C903CF"/>
    <w:rsid w:val="00C90B95"/>
    <w:rsid w:val="00C90C78"/>
    <w:rsid w:val="00C90F89"/>
    <w:rsid w:val="00C91058"/>
    <w:rsid w:val="00C91EC9"/>
    <w:rsid w:val="00C91F39"/>
    <w:rsid w:val="00C92D5E"/>
    <w:rsid w:val="00C92E19"/>
    <w:rsid w:val="00C92E2B"/>
    <w:rsid w:val="00C93728"/>
    <w:rsid w:val="00C939A6"/>
    <w:rsid w:val="00C93D78"/>
    <w:rsid w:val="00C942A7"/>
    <w:rsid w:val="00C945EE"/>
    <w:rsid w:val="00C95377"/>
    <w:rsid w:val="00C95F86"/>
    <w:rsid w:val="00C96014"/>
    <w:rsid w:val="00C9657D"/>
    <w:rsid w:val="00C96E08"/>
    <w:rsid w:val="00C96F50"/>
    <w:rsid w:val="00C97DAE"/>
    <w:rsid w:val="00CA019D"/>
    <w:rsid w:val="00CA0EED"/>
    <w:rsid w:val="00CA0F4A"/>
    <w:rsid w:val="00CA11E5"/>
    <w:rsid w:val="00CA1334"/>
    <w:rsid w:val="00CA14E0"/>
    <w:rsid w:val="00CA27F3"/>
    <w:rsid w:val="00CA31E4"/>
    <w:rsid w:val="00CA3898"/>
    <w:rsid w:val="00CA3E3A"/>
    <w:rsid w:val="00CA3E8F"/>
    <w:rsid w:val="00CA44B1"/>
    <w:rsid w:val="00CA5F11"/>
    <w:rsid w:val="00CA72C9"/>
    <w:rsid w:val="00CA756F"/>
    <w:rsid w:val="00CA793A"/>
    <w:rsid w:val="00CB0126"/>
    <w:rsid w:val="00CB1534"/>
    <w:rsid w:val="00CB24F6"/>
    <w:rsid w:val="00CB2596"/>
    <w:rsid w:val="00CB28DD"/>
    <w:rsid w:val="00CB29A1"/>
    <w:rsid w:val="00CB2CFD"/>
    <w:rsid w:val="00CB3503"/>
    <w:rsid w:val="00CB45F8"/>
    <w:rsid w:val="00CB46AD"/>
    <w:rsid w:val="00CB4787"/>
    <w:rsid w:val="00CB56E9"/>
    <w:rsid w:val="00CB65B1"/>
    <w:rsid w:val="00CB66CB"/>
    <w:rsid w:val="00CB6C67"/>
    <w:rsid w:val="00CB6F3F"/>
    <w:rsid w:val="00CB73A2"/>
    <w:rsid w:val="00CC0E9E"/>
    <w:rsid w:val="00CC1176"/>
    <w:rsid w:val="00CC25D1"/>
    <w:rsid w:val="00CC2ACE"/>
    <w:rsid w:val="00CC3996"/>
    <w:rsid w:val="00CC4073"/>
    <w:rsid w:val="00CC4336"/>
    <w:rsid w:val="00CC44B3"/>
    <w:rsid w:val="00CC4575"/>
    <w:rsid w:val="00CC4856"/>
    <w:rsid w:val="00CC4C31"/>
    <w:rsid w:val="00CC4F69"/>
    <w:rsid w:val="00CC55BF"/>
    <w:rsid w:val="00CC5B2D"/>
    <w:rsid w:val="00CC5F02"/>
    <w:rsid w:val="00CC7116"/>
    <w:rsid w:val="00CC7271"/>
    <w:rsid w:val="00CC7F04"/>
    <w:rsid w:val="00CC7F66"/>
    <w:rsid w:val="00CD02E8"/>
    <w:rsid w:val="00CD0C30"/>
    <w:rsid w:val="00CD0F7F"/>
    <w:rsid w:val="00CD155A"/>
    <w:rsid w:val="00CD162C"/>
    <w:rsid w:val="00CD18F6"/>
    <w:rsid w:val="00CD231D"/>
    <w:rsid w:val="00CD2FFC"/>
    <w:rsid w:val="00CD325B"/>
    <w:rsid w:val="00CD3289"/>
    <w:rsid w:val="00CD37DD"/>
    <w:rsid w:val="00CD5B2E"/>
    <w:rsid w:val="00CD5B68"/>
    <w:rsid w:val="00CD5C3F"/>
    <w:rsid w:val="00CD754C"/>
    <w:rsid w:val="00CD7A66"/>
    <w:rsid w:val="00CD7FA8"/>
    <w:rsid w:val="00CE0547"/>
    <w:rsid w:val="00CE087D"/>
    <w:rsid w:val="00CE1583"/>
    <w:rsid w:val="00CE1CF6"/>
    <w:rsid w:val="00CE2E7C"/>
    <w:rsid w:val="00CE325B"/>
    <w:rsid w:val="00CE3773"/>
    <w:rsid w:val="00CE48C6"/>
    <w:rsid w:val="00CE4C2E"/>
    <w:rsid w:val="00CE4D3B"/>
    <w:rsid w:val="00CE5934"/>
    <w:rsid w:val="00CE5B41"/>
    <w:rsid w:val="00CE6185"/>
    <w:rsid w:val="00CE6FF1"/>
    <w:rsid w:val="00CE7088"/>
    <w:rsid w:val="00CE7BEA"/>
    <w:rsid w:val="00CF012D"/>
    <w:rsid w:val="00CF09B0"/>
    <w:rsid w:val="00CF0D3D"/>
    <w:rsid w:val="00CF0D79"/>
    <w:rsid w:val="00CF0DAC"/>
    <w:rsid w:val="00CF1445"/>
    <w:rsid w:val="00CF16F5"/>
    <w:rsid w:val="00CF1BB1"/>
    <w:rsid w:val="00CF24E0"/>
    <w:rsid w:val="00CF2B96"/>
    <w:rsid w:val="00CF3F4F"/>
    <w:rsid w:val="00CF4136"/>
    <w:rsid w:val="00CF5699"/>
    <w:rsid w:val="00CF575F"/>
    <w:rsid w:val="00CF5FA1"/>
    <w:rsid w:val="00CF6AA8"/>
    <w:rsid w:val="00CF6CA3"/>
    <w:rsid w:val="00CF6DEA"/>
    <w:rsid w:val="00CF6FA6"/>
    <w:rsid w:val="00CF754D"/>
    <w:rsid w:val="00CF7940"/>
    <w:rsid w:val="00CF7A5E"/>
    <w:rsid w:val="00D00773"/>
    <w:rsid w:val="00D01129"/>
    <w:rsid w:val="00D01681"/>
    <w:rsid w:val="00D02061"/>
    <w:rsid w:val="00D02994"/>
    <w:rsid w:val="00D03068"/>
    <w:rsid w:val="00D032BB"/>
    <w:rsid w:val="00D038D5"/>
    <w:rsid w:val="00D03E02"/>
    <w:rsid w:val="00D03EDE"/>
    <w:rsid w:val="00D03FA2"/>
    <w:rsid w:val="00D047DE"/>
    <w:rsid w:val="00D048DB"/>
    <w:rsid w:val="00D0544D"/>
    <w:rsid w:val="00D055B5"/>
    <w:rsid w:val="00D05621"/>
    <w:rsid w:val="00D064F9"/>
    <w:rsid w:val="00D07600"/>
    <w:rsid w:val="00D0762B"/>
    <w:rsid w:val="00D103EB"/>
    <w:rsid w:val="00D107D6"/>
    <w:rsid w:val="00D13166"/>
    <w:rsid w:val="00D139B2"/>
    <w:rsid w:val="00D14188"/>
    <w:rsid w:val="00D141A4"/>
    <w:rsid w:val="00D14FA7"/>
    <w:rsid w:val="00D16088"/>
    <w:rsid w:val="00D16271"/>
    <w:rsid w:val="00D16B31"/>
    <w:rsid w:val="00D16C28"/>
    <w:rsid w:val="00D16E09"/>
    <w:rsid w:val="00D17812"/>
    <w:rsid w:val="00D17F4B"/>
    <w:rsid w:val="00D2097E"/>
    <w:rsid w:val="00D209FC"/>
    <w:rsid w:val="00D215A7"/>
    <w:rsid w:val="00D21F6A"/>
    <w:rsid w:val="00D22A49"/>
    <w:rsid w:val="00D22A60"/>
    <w:rsid w:val="00D242C1"/>
    <w:rsid w:val="00D24B40"/>
    <w:rsid w:val="00D24BAD"/>
    <w:rsid w:val="00D25007"/>
    <w:rsid w:val="00D2520F"/>
    <w:rsid w:val="00D25B74"/>
    <w:rsid w:val="00D260DD"/>
    <w:rsid w:val="00D2776F"/>
    <w:rsid w:val="00D30B1E"/>
    <w:rsid w:val="00D31421"/>
    <w:rsid w:val="00D31950"/>
    <w:rsid w:val="00D325F1"/>
    <w:rsid w:val="00D3284B"/>
    <w:rsid w:val="00D32BD3"/>
    <w:rsid w:val="00D32D40"/>
    <w:rsid w:val="00D3396F"/>
    <w:rsid w:val="00D359EB"/>
    <w:rsid w:val="00D360AB"/>
    <w:rsid w:val="00D37312"/>
    <w:rsid w:val="00D3795C"/>
    <w:rsid w:val="00D40151"/>
    <w:rsid w:val="00D4061E"/>
    <w:rsid w:val="00D407AD"/>
    <w:rsid w:val="00D40D5E"/>
    <w:rsid w:val="00D40DFA"/>
    <w:rsid w:val="00D410FA"/>
    <w:rsid w:val="00D41EB5"/>
    <w:rsid w:val="00D42021"/>
    <w:rsid w:val="00D422B9"/>
    <w:rsid w:val="00D42D7E"/>
    <w:rsid w:val="00D43810"/>
    <w:rsid w:val="00D43F21"/>
    <w:rsid w:val="00D45DA8"/>
    <w:rsid w:val="00D4650E"/>
    <w:rsid w:val="00D468B2"/>
    <w:rsid w:val="00D46975"/>
    <w:rsid w:val="00D46FDA"/>
    <w:rsid w:val="00D47835"/>
    <w:rsid w:val="00D50D70"/>
    <w:rsid w:val="00D5107F"/>
    <w:rsid w:val="00D51357"/>
    <w:rsid w:val="00D51646"/>
    <w:rsid w:val="00D526AB"/>
    <w:rsid w:val="00D52A53"/>
    <w:rsid w:val="00D52BAF"/>
    <w:rsid w:val="00D53175"/>
    <w:rsid w:val="00D53A26"/>
    <w:rsid w:val="00D53CD5"/>
    <w:rsid w:val="00D53D6D"/>
    <w:rsid w:val="00D5400F"/>
    <w:rsid w:val="00D54067"/>
    <w:rsid w:val="00D542E8"/>
    <w:rsid w:val="00D54857"/>
    <w:rsid w:val="00D54A47"/>
    <w:rsid w:val="00D55398"/>
    <w:rsid w:val="00D55A56"/>
    <w:rsid w:val="00D56726"/>
    <w:rsid w:val="00D56A35"/>
    <w:rsid w:val="00D56B92"/>
    <w:rsid w:val="00D56BD8"/>
    <w:rsid w:val="00D613B6"/>
    <w:rsid w:val="00D61633"/>
    <w:rsid w:val="00D61A9D"/>
    <w:rsid w:val="00D61C0A"/>
    <w:rsid w:val="00D627B9"/>
    <w:rsid w:val="00D62F2F"/>
    <w:rsid w:val="00D633F3"/>
    <w:rsid w:val="00D635C6"/>
    <w:rsid w:val="00D6382F"/>
    <w:rsid w:val="00D640CE"/>
    <w:rsid w:val="00D6420D"/>
    <w:rsid w:val="00D64372"/>
    <w:rsid w:val="00D647D2"/>
    <w:rsid w:val="00D64A82"/>
    <w:rsid w:val="00D65482"/>
    <w:rsid w:val="00D65651"/>
    <w:rsid w:val="00D65919"/>
    <w:rsid w:val="00D66112"/>
    <w:rsid w:val="00D66EC2"/>
    <w:rsid w:val="00D66ED3"/>
    <w:rsid w:val="00D66FD7"/>
    <w:rsid w:val="00D670BF"/>
    <w:rsid w:val="00D7181F"/>
    <w:rsid w:val="00D731CB"/>
    <w:rsid w:val="00D73853"/>
    <w:rsid w:val="00D740C1"/>
    <w:rsid w:val="00D743F3"/>
    <w:rsid w:val="00D74A49"/>
    <w:rsid w:val="00D75661"/>
    <w:rsid w:val="00D7760A"/>
    <w:rsid w:val="00D777E6"/>
    <w:rsid w:val="00D77C9A"/>
    <w:rsid w:val="00D8061D"/>
    <w:rsid w:val="00D80CB5"/>
    <w:rsid w:val="00D80FB1"/>
    <w:rsid w:val="00D81987"/>
    <w:rsid w:val="00D82685"/>
    <w:rsid w:val="00D826BB"/>
    <w:rsid w:val="00D8395D"/>
    <w:rsid w:val="00D851CD"/>
    <w:rsid w:val="00D8528C"/>
    <w:rsid w:val="00D8553E"/>
    <w:rsid w:val="00D8652A"/>
    <w:rsid w:val="00D868B7"/>
    <w:rsid w:val="00D86AA2"/>
    <w:rsid w:val="00D871B8"/>
    <w:rsid w:val="00D8739E"/>
    <w:rsid w:val="00D87A75"/>
    <w:rsid w:val="00D87B51"/>
    <w:rsid w:val="00D90CD0"/>
    <w:rsid w:val="00D917B4"/>
    <w:rsid w:val="00D92322"/>
    <w:rsid w:val="00D92A70"/>
    <w:rsid w:val="00D933F8"/>
    <w:rsid w:val="00D93AEB"/>
    <w:rsid w:val="00D940F8"/>
    <w:rsid w:val="00D942AA"/>
    <w:rsid w:val="00D94DBB"/>
    <w:rsid w:val="00D951E6"/>
    <w:rsid w:val="00D95F04"/>
    <w:rsid w:val="00D96D13"/>
    <w:rsid w:val="00D96D71"/>
    <w:rsid w:val="00D96FBF"/>
    <w:rsid w:val="00D97AFB"/>
    <w:rsid w:val="00DA094A"/>
    <w:rsid w:val="00DA182E"/>
    <w:rsid w:val="00DA1A5C"/>
    <w:rsid w:val="00DA20D1"/>
    <w:rsid w:val="00DA320B"/>
    <w:rsid w:val="00DA32AB"/>
    <w:rsid w:val="00DA3685"/>
    <w:rsid w:val="00DA381F"/>
    <w:rsid w:val="00DA39CE"/>
    <w:rsid w:val="00DA425C"/>
    <w:rsid w:val="00DA60C1"/>
    <w:rsid w:val="00DA6C84"/>
    <w:rsid w:val="00DA734D"/>
    <w:rsid w:val="00DA76CF"/>
    <w:rsid w:val="00DA76EC"/>
    <w:rsid w:val="00DB0286"/>
    <w:rsid w:val="00DB0504"/>
    <w:rsid w:val="00DB05B0"/>
    <w:rsid w:val="00DB1F40"/>
    <w:rsid w:val="00DB2638"/>
    <w:rsid w:val="00DB28A5"/>
    <w:rsid w:val="00DB2B3C"/>
    <w:rsid w:val="00DB324E"/>
    <w:rsid w:val="00DB32DF"/>
    <w:rsid w:val="00DB3D01"/>
    <w:rsid w:val="00DB3E92"/>
    <w:rsid w:val="00DB62AF"/>
    <w:rsid w:val="00DB670D"/>
    <w:rsid w:val="00DB7637"/>
    <w:rsid w:val="00DB7647"/>
    <w:rsid w:val="00DB798A"/>
    <w:rsid w:val="00DB7C21"/>
    <w:rsid w:val="00DC008D"/>
    <w:rsid w:val="00DC02C3"/>
    <w:rsid w:val="00DC0CB1"/>
    <w:rsid w:val="00DC16D5"/>
    <w:rsid w:val="00DC1F3C"/>
    <w:rsid w:val="00DC2043"/>
    <w:rsid w:val="00DC20A5"/>
    <w:rsid w:val="00DC218E"/>
    <w:rsid w:val="00DC28FF"/>
    <w:rsid w:val="00DC3358"/>
    <w:rsid w:val="00DC35C3"/>
    <w:rsid w:val="00DC40CB"/>
    <w:rsid w:val="00DC4628"/>
    <w:rsid w:val="00DC5173"/>
    <w:rsid w:val="00DC5675"/>
    <w:rsid w:val="00DC5CF5"/>
    <w:rsid w:val="00DC5F89"/>
    <w:rsid w:val="00DC658F"/>
    <w:rsid w:val="00DC685F"/>
    <w:rsid w:val="00DC705E"/>
    <w:rsid w:val="00DC7B47"/>
    <w:rsid w:val="00DC7E40"/>
    <w:rsid w:val="00DD02E5"/>
    <w:rsid w:val="00DD04DF"/>
    <w:rsid w:val="00DD0EFE"/>
    <w:rsid w:val="00DD1E5C"/>
    <w:rsid w:val="00DD2297"/>
    <w:rsid w:val="00DD238F"/>
    <w:rsid w:val="00DD32C9"/>
    <w:rsid w:val="00DD3F69"/>
    <w:rsid w:val="00DD4281"/>
    <w:rsid w:val="00DD4D36"/>
    <w:rsid w:val="00DD57F6"/>
    <w:rsid w:val="00DD5C95"/>
    <w:rsid w:val="00DD62EC"/>
    <w:rsid w:val="00DD6564"/>
    <w:rsid w:val="00DD6624"/>
    <w:rsid w:val="00DD7030"/>
    <w:rsid w:val="00DD76FD"/>
    <w:rsid w:val="00DE0CB6"/>
    <w:rsid w:val="00DE1975"/>
    <w:rsid w:val="00DE2ED2"/>
    <w:rsid w:val="00DE2F8A"/>
    <w:rsid w:val="00DE3185"/>
    <w:rsid w:val="00DE3B59"/>
    <w:rsid w:val="00DE4261"/>
    <w:rsid w:val="00DE555C"/>
    <w:rsid w:val="00DE5D66"/>
    <w:rsid w:val="00DE68A2"/>
    <w:rsid w:val="00DE6C75"/>
    <w:rsid w:val="00DE6CCA"/>
    <w:rsid w:val="00DE7164"/>
    <w:rsid w:val="00DE7862"/>
    <w:rsid w:val="00DE7A30"/>
    <w:rsid w:val="00DE7C83"/>
    <w:rsid w:val="00DF00B8"/>
    <w:rsid w:val="00DF02E4"/>
    <w:rsid w:val="00DF0C62"/>
    <w:rsid w:val="00DF0D30"/>
    <w:rsid w:val="00DF179D"/>
    <w:rsid w:val="00DF196A"/>
    <w:rsid w:val="00DF22B7"/>
    <w:rsid w:val="00DF259B"/>
    <w:rsid w:val="00DF2618"/>
    <w:rsid w:val="00DF26A5"/>
    <w:rsid w:val="00DF3B35"/>
    <w:rsid w:val="00DF3D23"/>
    <w:rsid w:val="00DF4982"/>
    <w:rsid w:val="00DF5555"/>
    <w:rsid w:val="00DF609B"/>
    <w:rsid w:val="00DF6C37"/>
    <w:rsid w:val="00E0119E"/>
    <w:rsid w:val="00E0176A"/>
    <w:rsid w:val="00E01B85"/>
    <w:rsid w:val="00E0254F"/>
    <w:rsid w:val="00E02678"/>
    <w:rsid w:val="00E02ACF"/>
    <w:rsid w:val="00E03E24"/>
    <w:rsid w:val="00E03E75"/>
    <w:rsid w:val="00E041D2"/>
    <w:rsid w:val="00E04BB0"/>
    <w:rsid w:val="00E04BE0"/>
    <w:rsid w:val="00E04FA5"/>
    <w:rsid w:val="00E05159"/>
    <w:rsid w:val="00E0639D"/>
    <w:rsid w:val="00E07ABB"/>
    <w:rsid w:val="00E07AE1"/>
    <w:rsid w:val="00E101E1"/>
    <w:rsid w:val="00E10EA4"/>
    <w:rsid w:val="00E1193F"/>
    <w:rsid w:val="00E11A04"/>
    <w:rsid w:val="00E11D3F"/>
    <w:rsid w:val="00E12421"/>
    <w:rsid w:val="00E12768"/>
    <w:rsid w:val="00E13665"/>
    <w:rsid w:val="00E13C45"/>
    <w:rsid w:val="00E13E6F"/>
    <w:rsid w:val="00E1412B"/>
    <w:rsid w:val="00E14BA0"/>
    <w:rsid w:val="00E14E3D"/>
    <w:rsid w:val="00E14FC3"/>
    <w:rsid w:val="00E15A99"/>
    <w:rsid w:val="00E15B8C"/>
    <w:rsid w:val="00E1633A"/>
    <w:rsid w:val="00E163B2"/>
    <w:rsid w:val="00E168F2"/>
    <w:rsid w:val="00E16A2D"/>
    <w:rsid w:val="00E17D4E"/>
    <w:rsid w:val="00E20669"/>
    <w:rsid w:val="00E212B0"/>
    <w:rsid w:val="00E21C42"/>
    <w:rsid w:val="00E22295"/>
    <w:rsid w:val="00E22487"/>
    <w:rsid w:val="00E22824"/>
    <w:rsid w:val="00E23271"/>
    <w:rsid w:val="00E2447B"/>
    <w:rsid w:val="00E245F1"/>
    <w:rsid w:val="00E24740"/>
    <w:rsid w:val="00E248B2"/>
    <w:rsid w:val="00E248D2"/>
    <w:rsid w:val="00E26077"/>
    <w:rsid w:val="00E26301"/>
    <w:rsid w:val="00E26AED"/>
    <w:rsid w:val="00E26E1D"/>
    <w:rsid w:val="00E2728F"/>
    <w:rsid w:val="00E27316"/>
    <w:rsid w:val="00E27397"/>
    <w:rsid w:val="00E27F64"/>
    <w:rsid w:val="00E27F9A"/>
    <w:rsid w:val="00E30B83"/>
    <w:rsid w:val="00E30E39"/>
    <w:rsid w:val="00E314CA"/>
    <w:rsid w:val="00E3253B"/>
    <w:rsid w:val="00E325D7"/>
    <w:rsid w:val="00E32D23"/>
    <w:rsid w:val="00E33FA1"/>
    <w:rsid w:val="00E34AFA"/>
    <w:rsid w:val="00E3514D"/>
    <w:rsid w:val="00E35376"/>
    <w:rsid w:val="00E35433"/>
    <w:rsid w:val="00E356D1"/>
    <w:rsid w:val="00E3631F"/>
    <w:rsid w:val="00E3674C"/>
    <w:rsid w:val="00E36D1E"/>
    <w:rsid w:val="00E3707D"/>
    <w:rsid w:val="00E374A1"/>
    <w:rsid w:val="00E3754C"/>
    <w:rsid w:val="00E37C8B"/>
    <w:rsid w:val="00E40AAA"/>
    <w:rsid w:val="00E41481"/>
    <w:rsid w:val="00E41A28"/>
    <w:rsid w:val="00E426D5"/>
    <w:rsid w:val="00E42E03"/>
    <w:rsid w:val="00E42F7B"/>
    <w:rsid w:val="00E4302C"/>
    <w:rsid w:val="00E433FA"/>
    <w:rsid w:val="00E435CC"/>
    <w:rsid w:val="00E440D7"/>
    <w:rsid w:val="00E44B37"/>
    <w:rsid w:val="00E44CFE"/>
    <w:rsid w:val="00E4518A"/>
    <w:rsid w:val="00E45898"/>
    <w:rsid w:val="00E45E3B"/>
    <w:rsid w:val="00E45FF7"/>
    <w:rsid w:val="00E46006"/>
    <w:rsid w:val="00E46761"/>
    <w:rsid w:val="00E471F0"/>
    <w:rsid w:val="00E5069A"/>
    <w:rsid w:val="00E5072D"/>
    <w:rsid w:val="00E50B96"/>
    <w:rsid w:val="00E5193E"/>
    <w:rsid w:val="00E51F91"/>
    <w:rsid w:val="00E52512"/>
    <w:rsid w:val="00E5274C"/>
    <w:rsid w:val="00E52B4C"/>
    <w:rsid w:val="00E5484D"/>
    <w:rsid w:val="00E56227"/>
    <w:rsid w:val="00E56341"/>
    <w:rsid w:val="00E5684D"/>
    <w:rsid w:val="00E56B63"/>
    <w:rsid w:val="00E57128"/>
    <w:rsid w:val="00E571C4"/>
    <w:rsid w:val="00E573D0"/>
    <w:rsid w:val="00E57869"/>
    <w:rsid w:val="00E57AC4"/>
    <w:rsid w:val="00E60005"/>
    <w:rsid w:val="00E60170"/>
    <w:rsid w:val="00E610BF"/>
    <w:rsid w:val="00E619C5"/>
    <w:rsid w:val="00E61BA8"/>
    <w:rsid w:val="00E62066"/>
    <w:rsid w:val="00E63364"/>
    <w:rsid w:val="00E64977"/>
    <w:rsid w:val="00E64B49"/>
    <w:rsid w:val="00E64B4B"/>
    <w:rsid w:val="00E64B62"/>
    <w:rsid w:val="00E663EB"/>
    <w:rsid w:val="00E673AA"/>
    <w:rsid w:val="00E704BC"/>
    <w:rsid w:val="00E70D1F"/>
    <w:rsid w:val="00E7237F"/>
    <w:rsid w:val="00E723FB"/>
    <w:rsid w:val="00E72C09"/>
    <w:rsid w:val="00E72DD9"/>
    <w:rsid w:val="00E73151"/>
    <w:rsid w:val="00E73715"/>
    <w:rsid w:val="00E74570"/>
    <w:rsid w:val="00E75226"/>
    <w:rsid w:val="00E77AEB"/>
    <w:rsid w:val="00E77D15"/>
    <w:rsid w:val="00E80293"/>
    <w:rsid w:val="00E80AD4"/>
    <w:rsid w:val="00E80F4C"/>
    <w:rsid w:val="00E81047"/>
    <w:rsid w:val="00E81D2A"/>
    <w:rsid w:val="00E81D39"/>
    <w:rsid w:val="00E81E20"/>
    <w:rsid w:val="00E836FC"/>
    <w:rsid w:val="00E83D98"/>
    <w:rsid w:val="00E83EB2"/>
    <w:rsid w:val="00E83F2B"/>
    <w:rsid w:val="00E83F97"/>
    <w:rsid w:val="00E84517"/>
    <w:rsid w:val="00E84558"/>
    <w:rsid w:val="00E84597"/>
    <w:rsid w:val="00E847DD"/>
    <w:rsid w:val="00E8561A"/>
    <w:rsid w:val="00E857B1"/>
    <w:rsid w:val="00E85891"/>
    <w:rsid w:val="00E86076"/>
    <w:rsid w:val="00E864A2"/>
    <w:rsid w:val="00E904B1"/>
    <w:rsid w:val="00E91A03"/>
    <w:rsid w:val="00E91A5F"/>
    <w:rsid w:val="00E91CFD"/>
    <w:rsid w:val="00E91F10"/>
    <w:rsid w:val="00E92C61"/>
    <w:rsid w:val="00E930CB"/>
    <w:rsid w:val="00E93A79"/>
    <w:rsid w:val="00E93F44"/>
    <w:rsid w:val="00E9418A"/>
    <w:rsid w:val="00E9576F"/>
    <w:rsid w:val="00E96124"/>
    <w:rsid w:val="00EA0F85"/>
    <w:rsid w:val="00EA1966"/>
    <w:rsid w:val="00EA1FFA"/>
    <w:rsid w:val="00EA2338"/>
    <w:rsid w:val="00EA2725"/>
    <w:rsid w:val="00EA2FDD"/>
    <w:rsid w:val="00EA32F4"/>
    <w:rsid w:val="00EA3A08"/>
    <w:rsid w:val="00EA3A7C"/>
    <w:rsid w:val="00EA42AE"/>
    <w:rsid w:val="00EA50FD"/>
    <w:rsid w:val="00EA51D3"/>
    <w:rsid w:val="00EA520F"/>
    <w:rsid w:val="00EA53DA"/>
    <w:rsid w:val="00EA5B7D"/>
    <w:rsid w:val="00EA5C08"/>
    <w:rsid w:val="00EA5FA4"/>
    <w:rsid w:val="00EA6CEA"/>
    <w:rsid w:val="00EA769B"/>
    <w:rsid w:val="00EA77A7"/>
    <w:rsid w:val="00EA7885"/>
    <w:rsid w:val="00EB07C1"/>
    <w:rsid w:val="00EB12E9"/>
    <w:rsid w:val="00EB13BA"/>
    <w:rsid w:val="00EB1995"/>
    <w:rsid w:val="00EB2C12"/>
    <w:rsid w:val="00EB33A4"/>
    <w:rsid w:val="00EB369E"/>
    <w:rsid w:val="00EB4DFF"/>
    <w:rsid w:val="00EB501F"/>
    <w:rsid w:val="00EB50FA"/>
    <w:rsid w:val="00EB57FB"/>
    <w:rsid w:val="00EB5C7C"/>
    <w:rsid w:val="00EB62F6"/>
    <w:rsid w:val="00EB73F4"/>
    <w:rsid w:val="00EB7B47"/>
    <w:rsid w:val="00EC03C2"/>
    <w:rsid w:val="00EC04AC"/>
    <w:rsid w:val="00EC0D63"/>
    <w:rsid w:val="00EC1001"/>
    <w:rsid w:val="00EC11C4"/>
    <w:rsid w:val="00EC1FAE"/>
    <w:rsid w:val="00EC24A3"/>
    <w:rsid w:val="00EC2905"/>
    <w:rsid w:val="00EC2A20"/>
    <w:rsid w:val="00EC2AE7"/>
    <w:rsid w:val="00EC2F24"/>
    <w:rsid w:val="00EC3019"/>
    <w:rsid w:val="00EC3350"/>
    <w:rsid w:val="00EC3397"/>
    <w:rsid w:val="00EC3689"/>
    <w:rsid w:val="00EC3B94"/>
    <w:rsid w:val="00EC47D9"/>
    <w:rsid w:val="00EC4C0F"/>
    <w:rsid w:val="00EC6941"/>
    <w:rsid w:val="00EC7452"/>
    <w:rsid w:val="00EC7735"/>
    <w:rsid w:val="00ED01D3"/>
    <w:rsid w:val="00ED0E99"/>
    <w:rsid w:val="00ED1CCD"/>
    <w:rsid w:val="00ED2031"/>
    <w:rsid w:val="00ED20D7"/>
    <w:rsid w:val="00ED27B2"/>
    <w:rsid w:val="00ED2812"/>
    <w:rsid w:val="00ED2965"/>
    <w:rsid w:val="00ED2C9B"/>
    <w:rsid w:val="00ED3422"/>
    <w:rsid w:val="00ED3466"/>
    <w:rsid w:val="00ED39CE"/>
    <w:rsid w:val="00ED4232"/>
    <w:rsid w:val="00ED531E"/>
    <w:rsid w:val="00ED55CF"/>
    <w:rsid w:val="00ED58EE"/>
    <w:rsid w:val="00ED6382"/>
    <w:rsid w:val="00ED671E"/>
    <w:rsid w:val="00ED6ED0"/>
    <w:rsid w:val="00ED7981"/>
    <w:rsid w:val="00ED7B2A"/>
    <w:rsid w:val="00ED7B3F"/>
    <w:rsid w:val="00ED7F24"/>
    <w:rsid w:val="00EE0251"/>
    <w:rsid w:val="00EE0293"/>
    <w:rsid w:val="00EE063A"/>
    <w:rsid w:val="00EE0D2B"/>
    <w:rsid w:val="00EE0F10"/>
    <w:rsid w:val="00EE175B"/>
    <w:rsid w:val="00EE1928"/>
    <w:rsid w:val="00EE1A1C"/>
    <w:rsid w:val="00EE1EC5"/>
    <w:rsid w:val="00EE2495"/>
    <w:rsid w:val="00EE274E"/>
    <w:rsid w:val="00EE2B78"/>
    <w:rsid w:val="00EE34BF"/>
    <w:rsid w:val="00EE3A4D"/>
    <w:rsid w:val="00EE3D35"/>
    <w:rsid w:val="00EE3FF7"/>
    <w:rsid w:val="00EE447E"/>
    <w:rsid w:val="00EE44D8"/>
    <w:rsid w:val="00EE44EF"/>
    <w:rsid w:val="00EE47F5"/>
    <w:rsid w:val="00EE5B79"/>
    <w:rsid w:val="00EE5BA0"/>
    <w:rsid w:val="00EE6173"/>
    <w:rsid w:val="00EE6C10"/>
    <w:rsid w:val="00EE7CA2"/>
    <w:rsid w:val="00EF05F5"/>
    <w:rsid w:val="00EF0707"/>
    <w:rsid w:val="00EF0ACE"/>
    <w:rsid w:val="00EF0DE1"/>
    <w:rsid w:val="00EF1C35"/>
    <w:rsid w:val="00EF204E"/>
    <w:rsid w:val="00EF239A"/>
    <w:rsid w:val="00EF3581"/>
    <w:rsid w:val="00EF430A"/>
    <w:rsid w:val="00EF4CEE"/>
    <w:rsid w:val="00EF4FA7"/>
    <w:rsid w:val="00EF4FF1"/>
    <w:rsid w:val="00EF501C"/>
    <w:rsid w:val="00EF5926"/>
    <w:rsid w:val="00EF5E72"/>
    <w:rsid w:val="00EF5F2E"/>
    <w:rsid w:val="00EF702F"/>
    <w:rsid w:val="00EF782D"/>
    <w:rsid w:val="00EF7CE1"/>
    <w:rsid w:val="00EF7F63"/>
    <w:rsid w:val="00F012AD"/>
    <w:rsid w:val="00F0154C"/>
    <w:rsid w:val="00F020F1"/>
    <w:rsid w:val="00F028B3"/>
    <w:rsid w:val="00F02ACD"/>
    <w:rsid w:val="00F038B7"/>
    <w:rsid w:val="00F03C26"/>
    <w:rsid w:val="00F03ED5"/>
    <w:rsid w:val="00F03F83"/>
    <w:rsid w:val="00F048C8"/>
    <w:rsid w:val="00F05A10"/>
    <w:rsid w:val="00F06998"/>
    <w:rsid w:val="00F06B13"/>
    <w:rsid w:val="00F06B9D"/>
    <w:rsid w:val="00F06DF4"/>
    <w:rsid w:val="00F10A79"/>
    <w:rsid w:val="00F10CCE"/>
    <w:rsid w:val="00F110AD"/>
    <w:rsid w:val="00F114BE"/>
    <w:rsid w:val="00F11763"/>
    <w:rsid w:val="00F1216B"/>
    <w:rsid w:val="00F125CC"/>
    <w:rsid w:val="00F12EB7"/>
    <w:rsid w:val="00F13C41"/>
    <w:rsid w:val="00F155A3"/>
    <w:rsid w:val="00F16E83"/>
    <w:rsid w:val="00F174E9"/>
    <w:rsid w:val="00F1798A"/>
    <w:rsid w:val="00F2009C"/>
    <w:rsid w:val="00F206E0"/>
    <w:rsid w:val="00F2092C"/>
    <w:rsid w:val="00F20B31"/>
    <w:rsid w:val="00F20CCD"/>
    <w:rsid w:val="00F213A7"/>
    <w:rsid w:val="00F2145D"/>
    <w:rsid w:val="00F21721"/>
    <w:rsid w:val="00F22635"/>
    <w:rsid w:val="00F22C0A"/>
    <w:rsid w:val="00F22F3A"/>
    <w:rsid w:val="00F23021"/>
    <w:rsid w:val="00F235C0"/>
    <w:rsid w:val="00F23729"/>
    <w:rsid w:val="00F23951"/>
    <w:rsid w:val="00F23BDA"/>
    <w:rsid w:val="00F241BB"/>
    <w:rsid w:val="00F25FCE"/>
    <w:rsid w:val="00F26372"/>
    <w:rsid w:val="00F267B0"/>
    <w:rsid w:val="00F269D2"/>
    <w:rsid w:val="00F26FBD"/>
    <w:rsid w:val="00F26FEC"/>
    <w:rsid w:val="00F27B4B"/>
    <w:rsid w:val="00F27E2F"/>
    <w:rsid w:val="00F3007D"/>
    <w:rsid w:val="00F3031E"/>
    <w:rsid w:val="00F308DD"/>
    <w:rsid w:val="00F30CC6"/>
    <w:rsid w:val="00F3193D"/>
    <w:rsid w:val="00F31CCA"/>
    <w:rsid w:val="00F321C8"/>
    <w:rsid w:val="00F32FAC"/>
    <w:rsid w:val="00F3317C"/>
    <w:rsid w:val="00F33907"/>
    <w:rsid w:val="00F33B46"/>
    <w:rsid w:val="00F341E3"/>
    <w:rsid w:val="00F34526"/>
    <w:rsid w:val="00F34AE6"/>
    <w:rsid w:val="00F34F4C"/>
    <w:rsid w:val="00F354D9"/>
    <w:rsid w:val="00F36706"/>
    <w:rsid w:val="00F3678A"/>
    <w:rsid w:val="00F37203"/>
    <w:rsid w:val="00F376D7"/>
    <w:rsid w:val="00F37826"/>
    <w:rsid w:val="00F3787D"/>
    <w:rsid w:val="00F37ED4"/>
    <w:rsid w:val="00F40231"/>
    <w:rsid w:val="00F40B5C"/>
    <w:rsid w:val="00F41842"/>
    <w:rsid w:val="00F42FFF"/>
    <w:rsid w:val="00F431AF"/>
    <w:rsid w:val="00F4351C"/>
    <w:rsid w:val="00F44212"/>
    <w:rsid w:val="00F4493A"/>
    <w:rsid w:val="00F44A6E"/>
    <w:rsid w:val="00F46126"/>
    <w:rsid w:val="00F46C63"/>
    <w:rsid w:val="00F479CE"/>
    <w:rsid w:val="00F5002B"/>
    <w:rsid w:val="00F501CC"/>
    <w:rsid w:val="00F501F2"/>
    <w:rsid w:val="00F504F4"/>
    <w:rsid w:val="00F514D8"/>
    <w:rsid w:val="00F51E30"/>
    <w:rsid w:val="00F51E5E"/>
    <w:rsid w:val="00F52016"/>
    <w:rsid w:val="00F521E0"/>
    <w:rsid w:val="00F5304E"/>
    <w:rsid w:val="00F542DB"/>
    <w:rsid w:val="00F5440A"/>
    <w:rsid w:val="00F5449C"/>
    <w:rsid w:val="00F54BFF"/>
    <w:rsid w:val="00F56327"/>
    <w:rsid w:val="00F56C84"/>
    <w:rsid w:val="00F57DC4"/>
    <w:rsid w:val="00F605AD"/>
    <w:rsid w:val="00F61504"/>
    <w:rsid w:val="00F61D7B"/>
    <w:rsid w:val="00F62095"/>
    <w:rsid w:val="00F621D1"/>
    <w:rsid w:val="00F6231E"/>
    <w:rsid w:val="00F6370A"/>
    <w:rsid w:val="00F63FAB"/>
    <w:rsid w:val="00F64527"/>
    <w:rsid w:val="00F64C80"/>
    <w:rsid w:val="00F65610"/>
    <w:rsid w:val="00F65713"/>
    <w:rsid w:val="00F66DFA"/>
    <w:rsid w:val="00F6722D"/>
    <w:rsid w:val="00F672DA"/>
    <w:rsid w:val="00F67324"/>
    <w:rsid w:val="00F678DB"/>
    <w:rsid w:val="00F67C78"/>
    <w:rsid w:val="00F67DA8"/>
    <w:rsid w:val="00F67F0C"/>
    <w:rsid w:val="00F70443"/>
    <w:rsid w:val="00F70D23"/>
    <w:rsid w:val="00F7157E"/>
    <w:rsid w:val="00F71722"/>
    <w:rsid w:val="00F72356"/>
    <w:rsid w:val="00F72AF4"/>
    <w:rsid w:val="00F72C37"/>
    <w:rsid w:val="00F73380"/>
    <w:rsid w:val="00F73798"/>
    <w:rsid w:val="00F73B5A"/>
    <w:rsid w:val="00F741A9"/>
    <w:rsid w:val="00F74756"/>
    <w:rsid w:val="00F7487F"/>
    <w:rsid w:val="00F74B3D"/>
    <w:rsid w:val="00F74C2B"/>
    <w:rsid w:val="00F753A1"/>
    <w:rsid w:val="00F754FB"/>
    <w:rsid w:val="00F75EBB"/>
    <w:rsid w:val="00F76A29"/>
    <w:rsid w:val="00F7717F"/>
    <w:rsid w:val="00F777C7"/>
    <w:rsid w:val="00F8002C"/>
    <w:rsid w:val="00F817DF"/>
    <w:rsid w:val="00F81E79"/>
    <w:rsid w:val="00F81F77"/>
    <w:rsid w:val="00F825A5"/>
    <w:rsid w:val="00F8297B"/>
    <w:rsid w:val="00F82C0B"/>
    <w:rsid w:val="00F83067"/>
    <w:rsid w:val="00F8312C"/>
    <w:rsid w:val="00F84246"/>
    <w:rsid w:val="00F8450B"/>
    <w:rsid w:val="00F85E67"/>
    <w:rsid w:val="00F862E2"/>
    <w:rsid w:val="00F86C21"/>
    <w:rsid w:val="00F8760D"/>
    <w:rsid w:val="00F90928"/>
    <w:rsid w:val="00F90E2F"/>
    <w:rsid w:val="00F91E0B"/>
    <w:rsid w:val="00F91FC4"/>
    <w:rsid w:val="00F921E7"/>
    <w:rsid w:val="00F9222A"/>
    <w:rsid w:val="00F922FE"/>
    <w:rsid w:val="00F92F57"/>
    <w:rsid w:val="00F93498"/>
    <w:rsid w:val="00F939D1"/>
    <w:rsid w:val="00F94221"/>
    <w:rsid w:val="00F944CE"/>
    <w:rsid w:val="00F9472B"/>
    <w:rsid w:val="00F9510D"/>
    <w:rsid w:val="00F95C0C"/>
    <w:rsid w:val="00F963F1"/>
    <w:rsid w:val="00F97021"/>
    <w:rsid w:val="00F975B8"/>
    <w:rsid w:val="00F975EA"/>
    <w:rsid w:val="00F976F1"/>
    <w:rsid w:val="00F97A67"/>
    <w:rsid w:val="00FA0BC5"/>
    <w:rsid w:val="00FA0D92"/>
    <w:rsid w:val="00FA1758"/>
    <w:rsid w:val="00FA2218"/>
    <w:rsid w:val="00FA233E"/>
    <w:rsid w:val="00FA270E"/>
    <w:rsid w:val="00FA2B7A"/>
    <w:rsid w:val="00FA2F8A"/>
    <w:rsid w:val="00FA32C3"/>
    <w:rsid w:val="00FA34DC"/>
    <w:rsid w:val="00FA3E17"/>
    <w:rsid w:val="00FA4B31"/>
    <w:rsid w:val="00FA4CED"/>
    <w:rsid w:val="00FA572F"/>
    <w:rsid w:val="00FA599B"/>
    <w:rsid w:val="00FA5AC8"/>
    <w:rsid w:val="00FA5F7C"/>
    <w:rsid w:val="00FA6A68"/>
    <w:rsid w:val="00FA6B6C"/>
    <w:rsid w:val="00FA7469"/>
    <w:rsid w:val="00FB04A4"/>
    <w:rsid w:val="00FB0B24"/>
    <w:rsid w:val="00FB0DCA"/>
    <w:rsid w:val="00FB0ED4"/>
    <w:rsid w:val="00FB14C2"/>
    <w:rsid w:val="00FB1E16"/>
    <w:rsid w:val="00FB1F79"/>
    <w:rsid w:val="00FB352C"/>
    <w:rsid w:val="00FB3828"/>
    <w:rsid w:val="00FB3DE8"/>
    <w:rsid w:val="00FB455D"/>
    <w:rsid w:val="00FB5047"/>
    <w:rsid w:val="00FB5071"/>
    <w:rsid w:val="00FB58EE"/>
    <w:rsid w:val="00FC0ACE"/>
    <w:rsid w:val="00FC131D"/>
    <w:rsid w:val="00FC23EE"/>
    <w:rsid w:val="00FC2DAD"/>
    <w:rsid w:val="00FC34A3"/>
    <w:rsid w:val="00FC37AE"/>
    <w:rsid w:val="00FC3EF1"/>
    <w:rsid w:val="00FC4161"/>
    <w:rsid w:val="00FC41F2"/>
    <w:rsid w:val="00FC4CB9"/>
    <w:rsid w:val="00FC50AA"/>
    <w:rsid w:val="00FC517F"/>
    <w:rsid w:val="00FC570E"/>
    <w:rsid w:val="00FC5BCC"/>
    <w:rsid w:val="00FC638A"/>
    <w:rsid w:val="00FC68FA"/>
    <w:rsid w:val="00FC69D6"/>
    <w:rsid w:val="00FC6B0B"/>
    <w:rsid w:val="00FC6B0D"/>
    <w:rsid w:val="00FC6F64"/>
    <w:rsid w:val="00FC7971"/>
    <w:rsid w:val="00FC7A70"/>
    <w:rsid w:val="00FD059E"/>
    <w:rsid w:val="00FD0EB7"/>
    <w:rsid w:val="00FD113E"/>
    <w:rsid w:val="00FD13BD"/>
    <w:rsid w:val="00FD2095"/>
    <w:rsid w:val="00FD20F3"/>
    <w:rsid w:val="00FD21B7"/>
    <w:rsid w:val="00FD23F1"/>
    <w:rsid w:val="00FD2434"/>
    <w:rsid w:val="00FD249F"/>
    <w:rsid w:val="00FD2796"/>
    <w:rsid w:val="00FD3C01"/>
    <w:rsid w:val="00FD41FD"/>
    <w:rsid w:val="00FD49F4"/>
    <w:rsid w:val="00FD589D"/>
    <w:rsid w:val="00FD6557"/>
    <w:rsid w:val="00FD6877"/>
    <w:rsid w:val="00FD71B9"/>
    <w:rsid w:val="00FD751D"/>
    <w:rsid w:val="00FE059E"/>
    <w:rsid w:val="00FE0E8B"/>
    <w:rsid w:val="00FE1800"/>
    <w:rsid w:val="00FE1814"/>
    <w:rsid w:val="00FE193C"/>
    <w:rsid w:val="00FE1EE9"/>
    <w:rsid w:val="00FE33EC"/>
    <w:rsid w:val="00FE44DF"/>
    <w:rsid w:val="00FE47FA"/>
    <w:rsid w:val="00FE5040"/>
    <w:rsid w:val="00FE5F92"/>
    <w:rsid w:val="00FE73B2"/>
    <w:rsid w:val="00FF018F"/>
    <w:rsid w:val="00FF02BC"/>
    <w:rsid w:val="00FF0437"/>
    <w:rsid w:val="00FF074E"/>
    <w:rsid w:val="00FF0E70"/>
    <w:rsid w:val="00FF142B"/>
    <w:rsid w:val="00FF14F8"/>
    <w:rsid w:val="00FF17A3"/>
    <w:rsid w:val="00FF1B86"/>
    <w:rsid w:val="00FF2623"/>
    <w:rsid w:val="00FF2F8D"/>
    <w:rsid w:val="00FF30A2"/>
    <w:rsid w:val="00FF30B1"/>
    <w:rsid w:val="00FF3D93"/>
    <w:rsid w:val="00FF424E"/>
    <w:rsid w:val="00FF43B3"/>
    <w:rsid w:val="00FF44CC"/>
    <w:rsid w:val="00FF476D"/>
    <w:rsid w:val="00FF5BE5"/>
    <w:rsid w:val="00FF64C8"/>
    <w:rsid w:val="00FF6C4C"/>
    <w:rsid w:val="00FF7A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0A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 w:type="paragraph" w:styleId="BalloonText">
    <w:name w:val="Balloon Text"/>
    <w:basedOn w:val="Normal"/>
    <w:link w:val="BalloonTextChar"/>
    <w:uiPriority w:val="99"/>
    <w:semiHidden/>
    <w:unhideWhenUsed/>
    <w:rsid w:val="009573E7"/>
    <w:rPr>
      <w:sz w:val="18"/>
      <w:szCs w:val="18"/>
    </w:rPr>
  </w:style>
  <w:style w:type="character" w:customStyle="1" w:styleId="BalloonTextChar">
    <w:name w:val="Balloon Text Char"/>
    <w:basedOn w:val="DefaultParagraphFont"/>
    <w:link w:val="BalloonText"/>
    <w:uiPriority w:val="99"/>
    <w:semiHidden/>
    <w:rsid w:val="009573E7"/>
    <w:rPr>
      <w:rFonts w:ascii="Times New Roman" w:hAnsi="Times New Roman" w:cs="Times New Roman"/>
      <w:sz w:val="18"/>
      <w:szCs w:val="18"/>
    </w:rPr>
  </w:style>
  <w:style w:type="paragraph" w:styleId="NormalWeb">
    <w:name w:val="Normal (Web)"/>
    <w:basedOn w:val="Normal"/>
    <w:uiPriority w:val="99"/>
    <w:unhideWhenUsed/>
    <w:rsid w:val="00F54BFF"/>
    <w:pPr>
      <w:spacing w:before="100" w:beforeAutospacing="1" w:after="100" w:afterAutospacing="1"/>
    </w:pPr>
  </w:style>
  <w:style w:type="character" w:customStyle="1" w:styleId="referencesarticle-title">
    <w:name w:val="references__article-title"/>
    <w:basedOn w:val="DefaultParagraphFont"/>
    <w:rsid w:val="00E5069A"/>
  </w:style>
  <w:style w:type="character" w:customStyle="1" w:styleId="apple-converted-space">
    <w:name w:val="apple-converted-space"/>
    <w:basedOn w:val="DefaultParagraphFont"/>
    <w:rsid w:val="00E5069A"/>
  </w:style>
  <w:style w:type="character" w:styleId="Emphasis">
    <w:name w:val="Emphasis"/>
    <w:basedOn w:val="DefaultParagraphFont"/>
    <w:uiPriority w:val="20"/>
    <w:qFormat/>
    <w:rsid w:val="001159DD"/>
    <w:rPr>
      <w:i/>
      <w:iCs/>
    </w:rPr>
  </w:style>
  <w:style w:type="table" w:styleId="TableGrid">
    <w:name w:val="Table Grid"/>
    <w:basedOn w:val="TableNormal"/>
    <w:rsid w:val="00EF0ACE"/>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jax-tex">
    <w:name w:val="mathjax-tex"/>
    <w:basedOn w:val="DefaultParagraphFont"/>
    <w:rsid w:val="009C40A9"/>
  </w:style>
  <w:style w:type="character" w:customStyle="1" w:styleId="mo">
    <w:name w:val="mo"/>
    <w:basedOn w:val="DefaultParagraphFont"/>
    <w:rsid w:val="009C40A9"/>
  </w:style>
  <w:style w:type="character" w:customStyle="1" w:styleId="mi">
    <w:name w:val="mi"/>
    <w:basedOn w:val="DefaultParagraphFont"/>
    <w:rsid w:val="009C40A9"/>
  </w:style>
  <w:style w:type="character" w:customStyle="1" w:styleId="mjxassistivemathml">
    <w:name w:val="mjx_assistive_mathml"/>
    <w:basedOn w:val="DefaultParagraphFont"/>
    <w:rsid w:val="009C40A9"/>
  </w:style>
  <w:style w:type="character" w:styleId="FollowedHyperlink">
    <w:name w:val="FollowedHyperlink"/>
    <w:basedOn w:val="DefaultParagraphFont"/>
    <w:uiPriority w:val="99"/>
    <w:semiHidden/>
    <w:unhideWhenUsed/>
    <w:rsid w:val="00B63E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0100112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159153891">
      <w:bodyDiv w:val="1"/>
      <w:marLeft w:val="0"/>
      <w:marRight w:val="0"/>
      <w:marTop w:val="0"/>
      <w:marBottom w:val="0"/>
      <w:divBdr>
        <w:top w:val="none" w:sz="0" w:space="0" w:color="auto"/>
        <w:left w:val="none" w:sz="0" w:space="0" w:color="auto"/>
        <w:bottom w:val="none" w:sz="0" w:space="0" w:color="auto"/>
        <w:right w:val="none" w:sz="0" w:space="0" w:color="auto"/>
      </w:divBdr>
    </w:div>
    <w:div w:id="174878638">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276178456">
      <w:bodyDiv w:val="1"/>
      <w:marLeft w:val="0"/>
      <w:marRight w:val="0"/>
      <w:marTop w:val="0"/>
      <w:marBottom w:val="0"/>
      <w:divBdr>
        <w:top w:val="none" w:sz="0" w:space="0" w:color="auto"/>
        <w:left w:val="none" w:sz="0" w:space="0" w:color="auto"/>
        <w:bottom w:val="none" w:sz="0" w:space="0" w:color="auto"/>
        <w:right w:val="none" w:sz="0" w:space="0" w:color="auto"/>
      </w:divBdr>
    </w:div>
    <w:div w:id="325089387">
      <w:bodyDiv w:val="1"/>
      <w:marLeft w:val="0"/>
      <w:marRight w:val="0"/>
      <w:marTop w:val="0"/>
      <w:marBottom w:val="0"/>
      <w:divBdr>
        <w:top w:val="none" w:sz="0" w:space="0" w:color="auto"/>
        <w:left w:val="none" w:sz="0" w:space="0" w:color="auto"/>
        <w:bottom w:val="none" w:sz="0" w:space="0" w:color="auto"/>
        <w:right w:val="none" w:sz="0" w:space="0" w:color="auto"/>
      </w:divBdr>
      <w:divsChild>
        <w:div w:id="1923441434">
          <w:marLeft w:val="0"/>
          <w:marRight w:val="0"/>
          <w:marTop w:val="0"/>
          <w:marBottom w:val="0"/>
          <w:divBdr>
            <w:top w:val="none" w:sz="0" w:space="0" w:color="auto"/>
            <w:left w:val="none" w:sz="0" w:space="0" w:color="auto"/>
            <w:bottom w:val="none" w:sz="0" w:space="0" w:color="auto"/>
            <w:right w:val="none" w:sz="0" w:space="0" w:color="auto"/>
          </w:divBdr>
          <w:divsChild>
            <w:div w:id="1175149978">
              <w:marLeft w:val="0"/>
              <w:marRight w:val="0"/>
              <w:marTop w:val="0"/>
              <w:marBottom w:val="0"/>
              <w:divBdr>
                <w:top w:val="none" w:sz="0" w:space="0" w:color="auto"/>
                <w:left w:val="none" w:sz="0" w:space="0" w:color="auto"/>
                <w:bottom w:val="none" w:sz="0" w:space="0" w:color="auto"/>
                <w:right w:val="none" w:sz="0" w:space="0" w:color="auto"/>
              </w:divBdr>
              <w:divsChild>
                <w:div w:id="19874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105044">
      <w:bodyDiv w:val="1"/>
      <w:marLeft w:val="0"/>
      <w:marRight w:val="0"/>
      <w:marTop w:val="0"/>
      <w:marBottom w:val="0"/>
      <w:divBdr>
        <w:top w:val="none" w:sz="0" w:space="0" w:color="auto"/>
        <w:left w:val="none" w:sz="0" w:space="0" w:color="auto"/>
        <w:bottom w:val="none" w:sz="0" w:space="0" w:color="auto"/>
        <w:right w:val="none" w:sz="0" w:space="0" w:color="auto"/>
      </w:divBdr>
    </w:div>
    <w:div w:id="457649412">
      <w:bodyDiv w:val="1"/>
      <w:marLeft w:val="0"/>
      <w:marRight w:val="0"/>
      <w:marTop w:val="0"/>
      <w:marBottom w:val="0"/>
      <w:divBdr>
        <w:top w:val="none" w:sz="0" w:space="0" w:color="auto"/>
        <w:left w:val="none" w:sz="0" w:space="0" w:color="auto"/>
        <w:bottom w:val="none" w:sz="0" w:space="0" w:color="auto"/>
        <w:right w:val="none" w:sz="0" w:space="0" w:color="auto"/>
      </w:divBdr>
    </w:div>
    <w:div w:id="568998590">
      <w:bodyDiv w:val="1"/>
      <w:marLeft w:val="0"/>
      <w:marRight w:val="0"/>
      <w:marTop w:val="0"/>
      <w:marBottom w:val="0"/>
      <w:divBdr>
        <w:top w:val="none" w:sz="0" w:space="0" w:color="auto"/>
        <w:left w:val="none" w:sz="0" w:space="0" w:color="auto"/>
        <w:bottom w:val="none" w:sz="0" w:space="0" w:color="auto"/>
        <w:right w:val="none" w:sz="0" w:space="0" w:color="auto"/>
      </w:divBdr>
    </w:div>
    <w:div w:id="582951946">
      <w:bodyDiv w:val="1"/>
      <w:marLeft w:val="0"/>
      <w:marRight w:val="0"/>
      <w:marTop w:val="0"/>
      <w:marBottom w:val="0"/>
      <w:divBdr>
        <w:top w:val="none" w:sz="0" w:space="0" w:color="auto"/>
        <w:left w:val="none" w:sz="0" w:space="0" w:color="auto"/>
        <w:bottom w:val="none" w:sz="0" w:space="0" w:color="auto"/>
        <w:right w:val="none" w:sz="0" w:space="0" w:color="auto"/>
      </w:divBdr>
    </w:div>
    <w:div w:id="614211967">
      <w:bodyDiv w:val="1"/>
      <w:marLeft w:val="0"/>
      <w:marRight w:val="0"/>
      <w:marTop w:val="0"/>
      <w:marBottom w:val="0"/>
      <w:divBdr>
        <w:top w:val="none" w:sz="0" w:space="0" w:color="auto"/>
        <w:left w:val="none" w:sz="0" w:space="0" w:color="auto"/>
        <w:bottom w:val="none" w:sz="0" w:space="0" w:color="auto"/>
        <w:right w:val="none" w:sz="0" w:space="0" w:color="auto"/>
      </w:divBdr>
    </w:div>
    <w:div w:id="698511852">
      <w:bodyDiv w:val="1"/>
      <w:marLeft w:val="0"/>
      <w:marRight w:val="0"/>
      <w:marTop w:val="0"/>
      <w:marBottom w:val="0"/>
      <w:divBdr>
        <w:top w:val="none" w:sz="0" w:space="0" w:color="auto"/>
        <w:left w:val="none" w:sz="0" w:space="0" w:color="auto"/>
        <w:bottom w:val="none" w:sz="0" w:space="0" w:color="auto"/>
        <w:right w:val="none" w:sz="0" w:space="0" w:color="auto"/>
      </w:divBdr>
    </w:div>
    <w:div w:id="729422553">
      <w:bodyDiv w:val="1"/>
      <w:marLeft w:val="0"/>
      <w:marRight w:val="0"/>
      <w:marTop w:val="0"/>
      <w:marBottom w:val="0"/>
      <w:divBdr>
        <w:top w:val="none" w:sz="0" w:space="0" w:color="auto"/>
        <w:left w:val="none" w:sz="0" w:space="0" w:color="auto"/>
        <w:bottom w:val="none" w:sz="0" w:space="0" w:color="auto"/>
        <w:right w:val="none" w:sz="0" w:space="0" w:color="auto"/>
      </w:divBdr>
    </w:div>
    <w:div w:id="738402911">
      <w:bodyDiv w:val="1"/>
      <w:marLeft w:val="0"/>
      <w:marRight w:val="0"/>
      <w:marTop w:val="0"/>
      <w:marBottom w:val="0"/>
      <w:divBdr>
        <w:top w:val="none" w:sz="0" w:space="0" w:color="auto"/>
        <w:left w:val="none" w:sz="0" w:space="0" w:color="auto"/>
        <w:bottom w:val="none" w:sz="0" w:space="0" w:color="auto"/>
        <w:right w:val="none" w:sz="0" w:space="0" w:color="auto"/>
      </w:divBdr>
      <w:divsChild>
        <w:div w:id="1260411915">
          <w:marLeft w:val="0"/>
          <w:marRight w:val="0"/>
          <w:marTop w:val="0"/>
          <w:marBottom w:val="0"/>
          <w:divBdr>
            <w:top w:val="none" w:sz="0" w:space="0" w:color="auto"/>
            <w:left w:val="none" w:sz="0" w:space="0" w:color="auto"/>
            <w:bottom w:val="none" w:sz="0" w:space="0" w:color="auto"/>
            <w:right w:val="none" w:sz="0" w:space="0" w:color="auto"/>
          </w:divBdr>
          <w:divsChild>
            <w:div w:id="1108937580">
              <w:marLeft w:val="0"/>
              <w:marRight w:val="0"/>
              <w:marTop w:val="0"/>
              <w:marBottom w:val="0"/>
              <w:divBdr>
                <w:top w:val="none" w:sz="0" w:space="0" w:color="auto"/>
                <w:left w:val="none" w:sz="0" w:space="0" w:color="auto"/>
                <w:bottom w:val="none" w:sz="0" w:space="0" w:color="auto"/>
                <w:right w:val="none" w:sz="0" w:space="0" w:color="auto"/>
              </w:divBdr>
              <w:divsChild>
                <w:div w:id="1894733271">
                  <w:marLeft w:val="0"/>
                  <w:marRight w:val="0"/>
                  <w:marTop w:val="0"/>
                  <w:marBottom w:val="0"/>
                  <w:divBdr>
                    <w:top w:val="none" w:sz="0" w:space="0" w:color="auto"/>
                    <w:left w:val="none" w:sz="0" w:space="0" w:color="auto"/>
                    <w:bottom w:val="none" w:sz="0" w:space="0" w:color="auto"/>
                    <w:right w:val="none" w:sz="0" w:space="0" w:color="auto"/>
                  </w:divBdr>
                  <w:divsChild>
                    <w:div w:id="5298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670648">
      <w:bodyDiv w:val="1"/>
      <w:marLeft w:val="0"/>
      <w:marRight w:val="0"/>
      <w:marTop w:val="0"/>
      <w:marBottom w:val="0"/>
      <w:divBdr>
        <w:top w:val="none" w:sz="0" w:space="0" w:color="auto"/>
        <w:left w:val="none" w:sz="0" w:space="0" w:color="auto"/>
        <w:bottom w:val="none" w:sz="0" w:space="0" w:color="auto"/>
        <w:right w:val="none" w:sz="0" w:space="0" w:color="auto"/>
      </w:divBdr>
      <w:divsChild>
        <w:div w:id="1068646843">
          <w:marLeft w:val="0"/>
          <w:marRight w:val="0"/>
          <w:marTop w:val="0"/>
          <w:marBottom w:val="0"/>
          <w:divBdr>
            <w:top w:val="none" w:sz="0" w:space="0" w:color="auto"/>
            <w:left w:val="none" w:sz="0" w:space="0" w:color="auto"/>
            <w:bottom w:val="none" w:sz="0" w:space="0" w:color="auto"/>
            <w:right w:val="none" w:sz="0" w:space="0" w:color="auto"/>
          </w:divBdr>
          <w:divsChild>
            <w:div w:id="751196038">
              <w:marLeft w:val="0"/>
              <w:marRight w:val="0"/>
              <w:marTop w:val="0"/>
              <w:marBottom w:val="0"/>
              <w:divBdr>
                <w:top w:val="none" w:sz="0" w:space="0" w:color="auto"/>
                <w:left w:val="none" w:sz="0" w:space="0" w:color="auto"/>
                <w:bottom w:val="none" w:sz="0" w:space="0" w:color="auto"/>
                <w:right w:val="none" w:sz="0" w:space="0" w:color="auto"/>
              </w:divBdr>
              <w:divsChild>
                <w:div w:id="14835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7961">
      <w:bodyDiv w:val="1"/>
      <w:marLeft w:val="0"/>
      <w:marRight w:val="0"/>
      <w:marTop w:val="0"/>
      <w:marBottom w:val="0"/>
      <w:divBdr>
        <w:top w:val="none" w:sz="0" w:space="0" w:color="auto"/>
        <w:left w:val="none" w:sz="0" w:space="0" w:color="auto"/>
        <w:bottom w:val="none" w:sz="0" w:space="0" w:color="auto"/>
        <w:right w:val="none" w:sz="0" w:space="0" w:color="auto"/>
      </w:divBdr>
    </w:div>
    <w:div w:id="845435090">
      <w:bodyDiv w:val="1"/>
      <w:marLeft w:val="0"/>
      <w:marRight w:val="0"/>
      <w:marTop w:val="0"/>
      <w:marBottom w:val="0"/>
      <w:divBdr>
        <w:top w:val="none" w:sz="0" w:space="0" w:color="auto"/>
        <w:left w:val="none" w:sz="0" w:space="0" w:color="auto"/>
        <w:bottom w:val="none" w:sz="0" w:space="0" w:color="auto"/>
        <w:right w:val="none" w:sz="0" w:space="0" w:color="auto"/>
      </w:divBdr>
    </w:div>
    <w:div w:id="856969981">
      <w:bodyDiv w:val="1"/>
      <w:marLeft w:val="0"/>
      <w:marRight w:val="0"/>
      <w:marTop w:val="0"/>
      <w:marBottom w:val="0"/>
      <w:divBdr>
        <w:top w:val="none" w:sz="0" w:space="0" w:color="auto"/>
        <w:left w:val="none" w:sz="0" w:space="0" w:color="auto"/>
        <w:bottom w:val="none" w:sz="0" w:space="0" w:color="auto"/>
        <w:right w:val="none" w:sz="0" w:space="0" w:color="auto"/>
      </w:divBdr>
      <w:divsChild>
        <w:div w:id="358429280">
          <w:marLeft w:val="0"/>
          <w:marRight w:val="0"/>
          <w:marTop w:val="0"/>
          <w:marBottom w:val="0"/>
          <w:divBdr>
            <w:top w:val="none" w:sz="0" w:space="0" w:color="auto"/>
            <w:left w:val="none" w:sz="0" w:space="0" w:color="auto"/>
            <w:bottom w:val="none" w:sz="0" w:space="0" w:color="auto"/>
            <w:right w:val="none" w:sz="0" w:space="0" w:color="auto"/>
          </w:divBdr>
          <w:divsChild>
            <w:div w:id="471561772">
              <w:marLeft w:val="0"/>
              <w:marRight w:val="0"/>
              <w:marTop w:val="0"/>
              <w:marBottom w:val="0"/>
              <w:divBdr>
                <w:top w:val="none" w:sz="0" w:space="0" w:color="auto"/>
                <w:left w:val="none" w:sz="0" w:space="0" w:color="auto"/>
                <w:bottom w:val="none" w:sz="0" w:space="0" w:color="auto"/>
                <w:right w:val="none" w:sz="0" w:space="0" w:color="auto"/>
              </w:divBdr>
              <w:divsChild>
                <w:div w:id="3511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069302">
      <w:bodyDiv w:val="1"/>
      <w:marLeft w:val="0"/>
      <w:marRight w:val="0"/>
      <w:marTop w:val="0"/>
      <w:marBottom w:val="0"/>
      <w:divBdr>
        <w:top w:val="none" w:sz="0" w:space="0" w:color="auto"/>
        <w:left w:val="none" w:sz="0" w:space="0" w:color="auto"/>
        <w:bottom w:val="none" w:sz="0" w:space="0" w:color="auto"/>
        <w:right w:val="none" w:sz="0" w:space="0" w:color="auto"/>
      </w:divBdr>
    </w:div>
    <w:div w:id="892737113">
      <w:bodyDiv w:val="1"/>
      <w:marLeft w:val="0"/>
      <w:marRight w:val="0"/>
      <w:marTop w:val="0"/>
      <w:marBottom w:val="0"/>
      <w:divBdr>
        <w:top w:val="none" w:sz="0" w:space="0" w:color="auto"/>
        <w:left w:val="none" w:sz="0" w:space="0" w:color="auto"/>
        <w:bottom w:val="none" w:sz="0" w:space="0" w:color="auto"/>
        <w:right w:val="none" w:sz="0" w:space="0" w:color="auto"/>
      </w:divBdr>
    </w:div>
    <w:div w:id="921915780">
      <w:bodyDiv w:val="1"/>
      <w:marLeft w:val="0"/>
      <w:marRight w:val="0"/>
      <w:marTop w:val="0"/>
      <w:marBottom w:val="0"/>
      <w:divBdr>
        <w:top w:val="none" w:sz="0" w:space="0" w:color="auto"/>
        <w:left w:val="none" w:sz="0" w:space="0" w:color="auto"/>
        <w:bottom w:val="none" w:sz="0" w:space="0" w:color="auto"/>
        <w:right w:val="none" w:sz="0" w:space="0" w:color="auto"/>
      </w:divBdr>
      <w:divsChild>
        <w:div w:id="2101028474">
          <w:marLeft w:val="0"/>
          <w:marRight w:val="0"/>
          <w:marTop w:val="0"/>
          <w:marBottom w:val="0"/>
          <w:divBdr>
            <w:top w:val="none" w:sz="0" w:space="0" w:color="auto"/>
            <w:left w:val="none" w:sz="0" w:space="0" w:color="auto"/>
            <w:bottom w:val="none" w:sz="0" w:space="0" w:color="auto"/>
            <w:right w:val="none" w:sz="0" w:space="0" w:color="auto"/>
          </w:divBdr>
          <w:divsChild>
            <w:div w:id="1276016278">
              <w:marLeft w:val="0"/>
              <w:marRight w:val="0"/>
              <w:marTop w:val="0"/>
              <w:marBottom w:val="0"/>
              <w:divBdr>
                <w:top w:val="none" w:sz="0" w:space="0" w:color="auto"/>
                <w:left w:val="none" w:sz="0" w:space="0" w:color="auto"/>
                <w:bottom w:val="none" w:sz="0" w:space="0" w:color="auto"/>
                <w:right w:val="none" w:sz="0" w:space="0" w:color="auto"/>
              </w:divBdr>
              <w:divsChild>
                <w:div w:id="1294678352">
                  <w:marLeft w:val="0"/>
                  <w:marRight w:val="0"/>
                  <w:marTop w:val="0"/>
                  <w:marBottom w:val="0"/>
                  <w:divBdr>
                    <w:top w:val="none" w:sz="0" w:space="0" w:color="auto"/>
                    <w:left w:val="none" w:sz="0" w:space="0" w:color="auto"/>
                    <w:bottom w:val="none" w:sz="0" w:space="0" w:color="auto"/>
                    <w:right w:val="none" w:sz="0" w:space="0" w:color="auto"/>
                  </w:divBdr>
                  <w:divsChild>
                    <w:div w:id="11916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4048">
      <w:bodyDiv w:val="1"/>
      <w:marLeft w:val="0"/>
      <w:marRight w:val="0"/>
      <w:marTop w:val="0"/>
      <w:marBottom w:val="0"/>
      <w:divBdr>
        <w:top w:val="none" w:sz="0" w:space="0" w:color="auto"/>
        <w:left w:val="none" w:sz="0" w:space="0" w:color="auto"/>
        <w:bottom w:val="none" w:sz="0" w:space="0" w:color="auto"/>
        <w:right w:val="none" w:sz="0" w:space="0" w:color="auto"/>
      </w:divBdr>
    </w:div>
    <w:div w:id="962615056">
      <w:bodyDiv w:val="1"/>
      <w:marLeft w:val="0"/>
      <w:marRight w:val="0"/>
      <w:marTop w:val="0"/>
      <w:marBottom w:val="0"/>
      <w:divBdr>
        <w:top w:val="none" w:sz="0" w:space="0" w:color="auto"/>
        <w:left w:val="none" w:sz="0" w:space="0" w:color="auto"/>
        <w:bottom w:val="none" w:sz="0" w:space="0" w:color="auto"/>
        <w:right w:val="none" w:sz="0" w:space="0" w:color="auto"/>
      </w:divBdr>
    </w:div>
    <w:div w:id="993265375">
      <w:bodyDiv w:val="1"/>
      <w:marLeft w:val="0"/>
      <w:marRight w:val="0"/>
      <w:marTop w:val="0"/>
      <w:marBottom w:val="0"/>
      <w:divBdr>
        <w:top w:val="none" w:sz="0" w:space="0" w:color="auto"/>
        <w:left w:val="none" w:sz="0" w:space="0" w:color="auto"/>
        <w:bottom w:val="none" w:sz="0" w:space="0" w:color="auto"/>
        <w:right w:val="none" w:sz="0" w:space="0" w:color="auto"/>
      </w:divBdr>
    </w:div>
    <w:div w:id="1005479704">
      <w:bodyDiv w:val="1"/>
      <w:marLeft w:val="0"/>
      <w:marRight w:val="0"/>
      <w:marTop w:val="0"/>
      <w:marBottom w:val="0"/>
      <w:divBdr>
        <w:top w:val="none" w:sz="0" w:space="0" w:color="auto"/>
        <w:left w:val="none" w:sz="0" w:space="0" w:color="auto"/>
        <w:bottom w:val="none" w:sz="0" w:space="0" w:color="auto"/>
        <w:right w:val="none" w:sz="0" w:space="0" w:color="auto"/>
      </w:divBdr>
    </w:div>
    <w:div w:id="1030835058">
      <w:bodyDiv w:val="1"/>
      <w:marLeft w:val="0"/>
      <w:marRight w:val="0"/>
      <w:marTop w:val="0"/>
      <w:marBottom w:val="0"/>
      <w:divBdr>
        <w:top w:val="none" w:sz="0" w:space="0" w:color="auto"/>
        <w:left w:val="none" w:sz="0" w:space="0" w:color="auto"/>
        <w:bottom w:val="none" w:sz="0" w:space="0" w:color="auto"/>
        <w:right w:val="none" w:sz="0" w:space="0" w:color="auto"/>
      </w:divBdr>
    </w:div>
    <w:div w:id="1053776553">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429695226">
      <w:bodyDiv w:val="1"/>
      <w:marLeft w:val="0"/>
      <w:marRight w:val="0"/>
      <w:marTop w:val="0"/>
      <w:marBottom w:val="0"/>
      <w:divBdr>
        <w:top w:val="none" w:sz="0" w:space="0" w:color="auto"/>
        <w:left w:val="none" w:sz="0" w:space="0" w:color="auto"/>
        <w:bottom w:val="none" w:sz="0" w:space="0" w:color="auto"/>
        <w:right w:val="none" w:sz="0" w:space="0" w:color="auto"/>
      </w:divBdr>
      <w:divsChild>
        <w:div w:id="530187386">
          <w:marLeft w:val="0"/>
          <w:marRight w:val="0"/>
          <w:marTop w:val="0"/>
          <w:marBottom w:val="0"/>
          <w:divBdr>
            <w:top w:val="none" w:sz="0" w:space="0" w:color="auto"/>
            <w:left w:val="none" w:sz="0" w:space="0" w:color="auto"/>
            <w:bottom w:val="none" w:sz="0" w:space="0" w:color="auto"/>
            <w:right w:val="none" w:sz="0" w:space="0" w:color="auto"/>
          </w:divBdr>
          <w:divsChild>
            <w:div w:id="1631012029">
              <w:marLeft w:val="0"/>
              <w:marRight w:val="0"/>
              <w:marTop w:val="0"/>
              <w:marBottom w:val="0"/>
              <w:divBdr>
                <w:top w:val="none" w:sz="0" w:space="0" w:color="auto"/>
                <w:left w:val="none" w:sz="0" w:space="0" w:color="auto"/>
                <w:bottom w:val="none" w:sz="0" w:space="0" w:color="auto"/>
                <w:right w:val="none" w:sz="0" w:space="0" w:color="auto"/>
              </w:divBdr>
              <w:divsChild>
                <w:div w:id="370761974">
                  <w:marLeft w:val="0"/>
                  <w:marRight w:val="0"/>
                  <w:marTop w:val="0"/>
                  <w:marBottom w:val="0"/>
                  <w:divBdr>
                    <w:top w:val="none" w:sz="0" w:space="0" w:color="auto"/>
                    <w:left w:val="none" w:sz="0" w:space="0" w:color="auto"/>
                    <w:bottom w:val="none" w:sz="0" w:space="0" w:color="auto"/>
                    <w:right w:val="none" w:sz="0" w:space="0" w:color="auto"/>
                  </w:divBdr>
                  <w:divsChild>
                    <w:div w:id="4262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61235">
      <w:bodyDiv w:val="1"/>
      <w:marLeft w:val="0"/>
      <w:marRight w:val="0"/>
      <w:marTop w:val="0"/>
      <w:marBottom w:val="0"/>
      <w:divBdr>
        <w:top w:val="none" w:sz="0" w:space="0" w:color="auto"/>
        <w:left w:val="none" w:sz="0" w:space="0" w:color="auto"/>
        <w:bottom w:val="none" w:sz="0" w:space="0" w:color="auto"/>
        <w:right w:val="none" w:sz="0" w:space="0" w:color="auto"/>
      </w:divBdr>
    </w:div>
    <w:div w:id="1467428530">
      <w:bodyDiv w:val="1"/>
      <w:marLeft w:val="0"/>
      <w:marRight w:val="0"/>
      <w:marTop w:val="0"/>
      <w:marBottom w:val="0"/>
      <w:divBdr>
        <w:top w:val="none" w:sz="0" w:space="0" w:color="auto"/>
        <w:left w:val="none" w:sz="0" w:space="0" w:color="auto"/>
        <w:bottom w:val="none" w:sz="0" w:space="0" w:color="auto"/>
        <w:right w:val="none" w:sz="0" w:space="0" w:color="auto"/>
      </w:divBdr>
    </w:div>
    <w:div w:id="1473520697">
      <w:bodyDiv w:val="1"/>
      <w:marLeft w:val="0"/>
      <w:marRight w:val="0"/>
      <w:marTop w:val="0"/>
      <w:marBottom w:val="0"/>
      <w:divBdr>
        <w:top w:val="none" w:sz="0" w:space="0" w:color="auto"/>
        <w:left w:val="none" w:sz="0" w:space="0" w:color="auto"/>
        <w:bottom w:val="none" w:sz="0" w:space="0" w:color="auto"/>
        <w:right w:val="none" w:sz="0" w:space="0" w:color="auto"/>
      </w:divBdr>
    </w:div>
    <w:div w:id="1481775240">
      <w:bodyDiv w:val="1"/>
      <w:marLeft w:val="0"/>
      <w:marRight w:val="0"/>
      <w:marTop w:val="0"/>
      <w:marBottom w:val="0"/>
      <w:divBdr>
        <w:top w:val="none" w:sz="0" w:space="0" w:color="auto"/>
        <w:left w:val="none" w:sz="0" w:space="0" w:color="auto"/>
        <w:bottom w:val="none" w:sz="0" w:space="0" w:color="auto"/>
        <w:right w:val="none" w:sz="0" w:space="0" w:color="auto"/>
      </w:divBdr>
    </w:div>
    <w:div w:id="1583447485">
      <w:bodyDiv w:val="1"/>
      <w:marLeft w:val="0"/>
      <w:marRight w:val="0"/>
      <w:marTop w:val="0"/>
      <w:marBottom w:val="0"/>
      <w:divBdr>
        <w:top w:val="none" w:sz="0" w:space="0" w:color="auto"/>
        <w:left w:val="none" w:sz="0" w:space="0" w:color="auto"/>
        <w:bottom w:val="none" w:sz="0" w:space="0" w:color="auto"/>
        <w:right w:val="none" w:sz="0" w:space="0" w:color="auto"/>
      </w:divBdr>
    </w:div>
    <w:div w:id="1595626322">
      <w:bodyDiv w:val="1"/>
      <w:marLeft w:val="0"/>
      <w:marRight w:val="0"/>
      <w:marTop w:val="0"/>
      <w:marBottom w:val="0"/>
      <w:divBdr>
        <w:top w:val="none" w:sz="0" w:space="0" w:color="auto"/>
        <w:left w:val="none" w:sz="0" w:space="0" w:color="auto"/>
        <w:bottom w:val="none" w:sz="0" w:space="0" w:color="auto"/>
        <w:right w:val="none" w:sz="0" w:space="0" w:color="auto"/>
      </w:divBdr>
    </w:div>
    <w:div w:id="1615478816">
      <w:bodyDiv w:val="1"/>
      <w:marLeft w:val="0"/>
      <w:marRight w:val="0"/>
      <w:marTop w:val="0"/>
      <w:marBottom w:val="0"/>
      <w:divBdr>
        <w:top w:val="none" w:sz="0" w:space="0" w:color="auto"/>
        <w:left w:val="none" w:sz="0" w:space="0" w:color="auto"/>
        <w:bottom w:val="none" w:sz="0" w:space="0" w:color="auto"/>
        <w:right w:val="none" w:sz="0" w:space="0" w:color="auto"/>
      </w:divBdr>
    </w:div>
    <w:div w:id="1628120697">
      <w:bodyDiv w:val="1"/>
      <w:marLeft w:val="0"/>
      <w:marRight w:val="0"/>
      <w:marTop w:val="0"/>
      <w:marBottom w:val="0"/>
      <w:divBdr>
        <w:top w:val="none" w:sz="0" w:space="0" w:color="auto"/>
        <w:left w:val="none" w:sz="0" w:space="0" w:color="auto"/>
        <w:bottom w:val="none" w:sz="0" w:space="0" w:color="auto"/>
        <w:right w:val="none" w:sz="0" w:space="0" w:color="auto"/>
      </w:divBdr>
    </w:div>
    <w:div w:id="1653027230">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1724866090">
      <w:bodyDiv w:val="1"/>
      <w:marLeft w:val="0"/>
      <w:marRight w:val="0"/>
      <w:marTop w:val="0"/>
      <w:marBottom w:val="0"/>
      <w:divBdr>
        <w:top w:val="none" w:sz="0" w:space="0" w:color="auto"/>
        <w:left w:val="none" w:sz="0" w:space="0" w:color="auto"/>
        <w:bottom w:val="none" w:sz="0" w:space="0" w:color="auto"/>
        <w:right w:val="none" w:sz="0" w:space="0" w:color="auto"/>
      </w:divBdr>
      <w:divsChild>
        <w:div w:id="1669749869">
          <w:marLeft w:val="0"/>
          <w:marRight w:val="0"/>
          <w:marTop w:val="0"/>
          <w:marBottom w:val="0"/>
          <w:divBdr>
            <w:top w:val="none" w:sz="0" w:space="0" w:color="auto"/>
            <w:left w:val="none" w:sz="0" w:space="0" w:color="auto"/>
            <w:bottom w:val="none" w:sz="0" w:space="0" w:color="auto"/>
            <w:right w:val="none" w:sz="0" w:space="0" w:color="auto"/>
          </w:divBdr>
          <w:divsChild>
            <w:div w:id="2018925397">
              <w:marLeft w:val="0"/>
              <w:marRight w:val="0"/>
              <w:marTop w:val="0"/>
              <w:marBottom w:val="0"/>
              <w:divBdr>
                <w:top w:val="none" w:sz="0" w:space="0" w:color="auto"/>
                <w:left w:val="none" w:sz="0" w:space="0" w:color="auto"/>
                <w:bottom w:val="none" w:sz="0" w:space="0" w:color="auto"/>
                <w:right w:val="none" w:sz="0" w:space="0" w:color="auto"/>
              </w:divBdr>
              <w:divsChild>
                <w:div w:id="682243723">
                  <w:marLeft w:val="0"/>
                  <w:marRight w:val="0"/>
                  <w:marTop w:val="0"/>
                  <w:marBottom w:val="0"/>
                  <w:divBdr>
                    <w:top w:val="none" w:sz="0" w:space="0" w:color="auto"/>
                    <w:left w:val="none" w:sz="0" w:space="0" w:color="auto"/>
                    <w:bottom w:val="none" w:sz="0" w:space="0" w:color="auto"/>
                    <w:right w:val="none" w:sz="0" w:space="0" w:color="auto"/>
                  </w:divBdr>
                  <w:divsChild>
                    <w:div w:id="14627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2372">
      <w:bodyDiv w:val="1"/>
      <w:marLeft w:val="0"/>
      <w:marRight w:val="0"/>
      <w:marTop w:val="0"/>
      <w:marBottom w:val="0"/>
      <w:divBdr>
        <w:top w:val="none" w:sz="0" w:space="0" w:color="auto"/>
        <w:left w:val="none" w:sz="0" w:space="0" w:color="auto"/>
        <w:bottom w:val="none" w:sz="0" w:space="0" w:color="auto"/>
        <w:right w:val="none" w:sz="0" w:space="0" w:color="auto"/>
      </w:divBdr>
    </w:div>
    <w:div w:id="1960915928">
      <w:bodyDiv w:val="1"/>
      <w:marLeft w:val="0"/>
      <w:marRight w:val="0"/>
      <w:marTop w:val="0"/>
      <w:marBottom w:val="0"/>
      <w:divBdr>
        <w:top w:val="none" w:sz="0" w:space="0" w:color="auto"/>
        <w:left w:val="none" w:sz="0" w:space="0" w:color="auto"/>
        <w:bottom w:val="none" w:sz="0" w:space="0" w:color="auto"/>
        <w:right w:val="none" w:sz="0" w:space="0" w:color="auto"/>
      </w:divBdr>
    </w:div>
    <w:div w:id="2052269603">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genomemedicine.biomedcentral.com/articles/10.1186/s13073-020-00758-x" TargetMode="External"/><Relationship Id="rId1" Type="http://schemas.openxmlformats.org/officeDocument/2006/relationships/hyperlink" Target="https://pubmed.ncbi.nlm.nih.gov/2907427/"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1033-D7FD-854B-82BB-0C93F889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35</Pages>
  <Words>16575</Words>
  <Characters>94478</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46</cp:revision>
  <cp:lastPrinted>2021-03-30T23:59:00Z</cp:lastPrinted>
  <dcterms:created xsi:type="dcterms:W3CDTF">2021-04-05T00:01:00Z</dcterms:created>
  <dcterms:modified xsi:type="dcterms:W3CDTF">2021-04-05T00:20:00Z</dcterms:modified>
</cp:coreProperties>
</file>