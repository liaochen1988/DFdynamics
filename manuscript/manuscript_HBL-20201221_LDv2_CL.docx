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5DA974" w14:textId="77777777" w:rsidR="008E75F3" w:rsidRPr="007D354D" w:rsidRDefault="008E75F3" w:rsidP="008E75F3">
      <w:pPr>
        <w:rPr>
          <w:ins w:id="0" w:author="戴 磊" w:date="2020-12-28T23:41:00Z"/>
          <w:rFonts w:ascii="Times New Roman" w:hAnsi="Times New Roman" w:cs="Times New Roman"/>
          <w:b/>
          <w:bCs/>
          <w:color w:val="2A2A2A"/>
          <w:szCs w:val="21"/>
          <w:shd w:val="clear" w:color="auto" w:fill="FFFFFF"/>
        </w:rPr>
      </w:pPr>
      <w:bookmarkStart w:id="1" w:name="_Hlk58232224"/>
      <w:bookmarkStart w:id="2" w:name="OLE_LINK2"/>
      <w:bookmarkStart w:id="3" w:name="OLE_LINK5"/>
      <w:ins w:id="4" w:author="戴 磊" w:date="2020-12-28T23:41:00Z">
        <w:r>
          <w:rPr>
            <w:rFonts w:ascii="Times New Roman" w:hAnsi="Times New Roman" w:cs="Times New Roman"/>
            <w:b/>
            <w:bCs/>
            <w:color w:val="2A2A2A"/>
            <w:szCs w:val="21"/>
            <w:shd w:val="clear" w:color="auto" w:fill="FFFFFF"/>
          </w:rPr>
          <w:t>Dietary fibers induce dynamical and individualized response in mice gut microbiota and short-chain fatty acids production</w:t>
        </w:r>
      </w:ins>
    </w:p>
    <w:p w14:paraId="285AA325" w14:textId="58110221" w:rsidR="007D354D" w:rsidRPr="008E75F3" w:rsidDel="008E75F3" w:rsidRDefault="008E75F3">
      <w:pPr>
        <w:widowControl/>
        <w:rPr>
          <w:del w:id="5" w:author="戴 磊" w:date="2020-12-28T23:42:00Z"/>
          <w:rFonts w:ascii="Times New Roman" w:eastAsia="SimSun" w:hAnsi="Times New Roman" w:cs="Times New Roman"/>
          <w:kern w:val="0"/>
          <w:szCs w:val="21"/>
          <w:rPrChange w:id="6" w:author="戴 磊" w:date="2020-12-28T23:42:00Z">
            <w:rPr>
              <w:del w:id="7" w:author="戴 磊" w:date="2020-12-28T23:42:00Z"/>
              <w:rFonts w:ascii="Times New Roman" w:eastAsia="SimSun" w:hAnsi="Times New Roman" w:cs="Times New Roman"/>
              <w:kern w:val="0"/>
              <w:sz w:val="24"/>
              <w:szCs w:val="24"/>
            </w:rPr>
          </w:rPrChange>
        </w:rPr>
        <w:pPrChange w:id="8" w:author="戴 磊" w:date="2020-12-28T23:41:00Z">
          <w:pPr>
            <w:widowControl/>
            <w:jc w:val="center"/>
          </w:pPr>
        </w:pPrChange>
      </w:pPr>
      <w:ins w:id="9" w:author="戴 磊" w:date="2020-12-28T23:41:00Z">
        <w:r w:rsidRPr="008E75F3">
          <w:rPr>
            <w:rFonts w:ascii="Times New Roman" w:eastAsia="SimSun" w:hAnsi="Times New Roman" w:cs="Times New Roman"/>
            <w:kern w:val="0"/>
            <w:szCs w:val="21"/>
            <w:rPrChange w:id="10" w:author="戴 磊" w:date="2020-12-28T23:42:00Z">
              <w:rPr>
                <w:rFonts w:ascii="Times New Roman" w:eastAsia="SimSun" w:hAnsi="Times New Roman" w:cs="Times New Roman"/>
                <w:b/>
                <w:bCs/>
                <w:kern w:val="0"/>
                <w:szCs w:val="21"/>
              </w:rPr>
            </w:rPrChange>
          </w:rPr>
          <w:t xml:space="preserve">Running title: </w:t>
        </w:r>
      </w:ins>
      <w:r w:rsidR="006D6213" w:rsidRPr="008E75F3">
        <w:rPr>
          <w:rFonts w:ascii="Times New Roman" w:eastAsia="SimSun" w:hAnsi="Times New Roman" w:cs="Times New Roman"/>
          <w:kern w:val="0"/>
          <w:szCs w:val="21"/>
          <w:rPrChange w:id="11" w:author="戴 磊" w:date="2020-12-28T23:42:00Z">
            <w:rPr>
              <w:rFonts w:ascii="Times New Roman" w:eastAsia="SimSun" w:hAnsi="Times New Roman" w:cs="Times New Roman"/>
              <w:b/>
              <w:bCs/>
              <w:kern w:val="0"/>
              <w:szCs w:val="21"/>
            </w:rPr>
          </w:rPrChange>
        </w:rPr>
        <w:t>Q</w:t>
      </w:r>
      <w:r w:rsidR="00E26878" w:rsidRPr="008E75F3">
        <w:rPr>
          <w:rFonts w:ascii="Times New Roman" w:eastAsia="SimSun" w:hAnsi="Times New Roman" w:cs="Times New Roman"/>
          <w:kern w:val="0"/>
          <w:szCs w:val="21"/>
          <w:rPrChange w:id="12" w:author="戴 磊" w:date="2020-12-28T23:42:00Z">
            <w:rPr>
              <w:rFonts w:ascii="Times New Roman" w:eastAsia="SimSun" w:hAnsi="Times New Roman" w:cs="Times New Roman"/>
              <w:b/>
              <w:bCs/>
              <w:kern w:val="0"/>
              <w:szCs w:val="21"/>
            </w:rPr>
          </w:rPrChange>
        </w:rPr>
        <w:t xml:space="preserve">uantitative </w:t>
      </w:r>
      <w:r w:rsidR="00653F07" w:rsidRPr="008E75F3">
        <w:rPr>
          <w:rFonts w:ascii="Times New Roman" w:eastAsia="SimSun" w:hAnsi="Times New Roman" w:cs="Times New Roman"/>
          <w:kern w:val="0"/>
          <w:szCs w:val="21"/>
          <w:rPrChange w:id="13" w:author="戴 磊" w:date="2020-12-28T23:42:00Z">
            <w:rPr>
              <w:rFonts w:ascii="Times New Roman" w:eastAsia="SimSun" w:hAnsi="Times New Roman" w:cs="Times New Roman"/>
              <w:b/>
              <w:bCs/>
              <w:kern w:val="0"/>
              <w:szCs w:val="21"/>
            </w:rPr>
          </w:rPrChange>
        </w:rPr>
        <w:t>modeling</w:t>
      </w:r>
      <w:r w:rsidR="004061F5" w:rsidRPr="008E75F3">
        <w:rPr>
          <w:rFonts w:ascii="Times New Roman" w:eastAsia="SimSun" w:hAnsi="Times New Roman" w:cs="Times New Roman"/>
          <w:kern w:val="0"/>
          <w:szCs w:val="21"/>
          <w:rPrChange w:id="14" w:author="戴 磊" w:date="2020-12-28T23:42:00Z">
            <w:rPr>
              <w:rFonts w:ascii="Times New Roman" w:eastAsia="SimSun" w:hAnsi="Times New Roman" w:cs="Times New Roman"/>
              <w:b/>
              <w:bCs/>
              <w:kern w:val="0"/>
              <w:szCs w:val="21"/>
            </w:rPr>
          </w:rPrChange>
        </w:rPr>
        <w:t xml:space="preserve"> </w:t>
      </w:r>
      <w:r w:rsidR="00653F07" w:rsidRPr="008E75F3">
        <w:rPr>
          <w:rFonts w:ascii="Times New Roman" w:eastAsia="SimSun" w:hAnsi="Times New Roman" w:cs="Times New Roman"/>
          <w:kern w:val="0"/>
          <w:szCs w:val="21"/>
          <w:rPrChange w:id="15" w:author="戴 磊" w:date="2020-12-28T23:42:00Z">
            <w:rPr>
              <w:rFonts w:ascii="Times New Roman" w:eastAsia="SimSun" w:hAnsi="Times New Roman" w:cs="Times New Roman"/>
              <w:b/>
              <w:bCs/>
              <w:kern w:val="0"/>
              <w:szCs w:val="21"/>
            </w:rPr>
          </w:rPrChange>
        </w:rPr>
        <w:t xml:space="preserve">of </w:t>
      </w:r>
      <w:r w:rsidR="006D6213" w:rsidRPr="008E75F3">
        <w:rPr>
          <w:rFonts w:ascii="Times New Roman" w:eastAsia="SimSun" w:hAnsi="Times New Roman" w:cs="Times New Roman"/>
          <w:kern w:val="0"/>
          <w:szCs w:val="21"/>
          <w:rPrChange w:id="16" w:author="戴 磊" w:date="2020-12-28T23:42:00Z">
            <w:rPr>
              <w:rFonts w:ascii="Times New Roman" w:eastAsia="SimSun" w:hAnsi="Times New Roman" w:cs="Times New Roman"/>
              <w:b/>
              <w:bCs/>
              <w:kern w:val="0"/>
              <w:szCs w:val="21"/>
            </w:rPr>
          </w:rPrChange>
        </w:rPr>
        <w:t xml:space="preserve">longitudinal </w:t>
      </w:r>
      <w:r w:rsidR="004061F5" w:rsidRPr="008E75F3">
        <w:rPr>
          <w:rFonts w:ascii="Times New Roman" w:eastAsia="SimSun" w:hAnsi="Times New Roman" w:cs="Times New Roman"/>
          <w:kern w:val="0"/>
          <w:szCs w:val="21"/>
          <w:rPrChange w:id="17" w:author="戴 磊" w:date="2020-12-28T23:42:00Z">
            <w:rPr>
              <w:rFonts w:ascii="Times New Roman" w:eastAsia="SimSun" w:hAnsi="Times New Roman" w:cs="Times New Roman"/>
              <w:b/>
              <w:bCs/>
              <w:kern w:val="0"/>
              <w:szCs w:val="21"/>
            </w:rPr>
          </w:rPrChange>
        </w:rPr>
        <w:t xml:space="preserve">microbiome-metabolome </w:t>
      </w:r>
      <w:r w:rsidR="00E26878" w:rsidRPr="008E75F3">
        <w:rPr>
          <w:rFonts w:ascii="Times New Roman" w:eastAsia="SimSun" w:hAnsi="Times New Roman" w:cs="Times New Roman"/>
          <w:kern w:val="0"/>
          <w:szCs w:val="21"/>
          <w:rPrChange w:id="18" w:author="戴 磊" w:date="2020-12-28T23:42:00Z">
            <w:rPr>
              <w:rFonts w:ascii="Times New Roman" w:eastAsia="SimSun" w:hAnsi="Times New Roman" w:cs="Times New Roman"/>
              <w:b/>
              <w:bCs/>
              <w:kern w:val="0"/>
              <w:szCs w:val="21"/>
            </w:rPr>
          </w:rPrChange>
        </w:rPr>
        <w:t>data</w:t>
      </w:r>
      <w:bookmarkEnd w:id="1"/>
      <w:r w:rsidR="00E26878" w:rsidRPr="008E75F3">
        <w:rPr>
          <w:rFonts w:ascii="Times New Roman" w:eastAsia="SimSun" w:hAnsi="Times New Roman" w:cs="Times New Roman"/>
          <w:kern w:val="0"/>
          <w:szCs w:val="21"/>
          <w:rPrChange w:id="19" w:author="戴 磊" w:date="2020-12-28T23:42:00Z">
            <w:rPr>
              <w:rFonts w:ascii="Times New Roman" w:eastAsia="SimSun" w:hAnsi="Times New Roman" w:cs="Times New Roman"/>
              <w:b/>
              <w:bCs/>
              <w:kern w:val="0"/>
              <w:szCs w:val="21"/>
            </w:rPr>
          </w:rPrChange>
        </w:rPr>
        <w:t xml:space="preserve"> </w:t>
      </w:r>
      <w:r w:rsidR="004061F5" w:rsidRPr="008E75F3">
        <w:rPr>
          <w:rFonts w:ascii="Times New Roman" w:eastAsia="SimSun" w:hAnsi="Times New Roman" w:cs="Times New Roman"/>
          <w:kern w:val="0"/>
          <w:szCs w:val="21"/>
          <w:rPrChange w:id="20" w:author="戴 磊" w:date="2020-12-28T23:42:00Z">
            <w:rPr>
              <w:rFonts w:ascii="Times New Roman" w:eastAsia="SimSun" w:hAnsi="Times New Roman" w:cs="Times New Roman"/>
              <w:b/>
              <w:bCs/>
              <w:kern w:val="0"/>
              <w:szCs w:val="21"/>
            </w:rPr>
          </w:rPrChange>
        </w:rPr>
        <w:t xml:space="preserve">reveals </w:t>
      </w:r>
      <w:bookmarkStart w:id="21" w:name="_Hlk57566262"/>
      <w:r w:rsidR="007D354D" w:rsidRPr="008E75F3">
        <w:rPr>
          <w:rFonts w:ascii="Times New Roman" w:eastAsia="SimSun" w:hAnsi="Times New Roman" w:cs="Times New Roman"/>
          <w:kern w:val="0"/>
          <w:szCs w:val="21"/>
          <w:rPrChange w:id="22" w:author="戴 磊" w:date="2020-12-28T23:42:00Z">
            <w:rPr>
              <w:rFonts w:ascii="Times New Roman" w:eastAsia="SimSun" w:hAnsi="Times New Roman" w:cs="Times New Roman"/>
              <w:b/>
              <w:bCs/>
              <w:kern w:val="0"/>
              <w:szCs w:val="21"/>
            </w:rPr>
          </w:rPrChange>
        </w:rPr>
        <w:t>biphasic</w:t>
      </w:r>
      <w:bookmarkEnd w:id="21"/>
      <w:del w:id="23" w:author="戴 磊" w:date="2020-12-28T23:42:00Z">
        <w:r w:rsidR="007D354D" w:rsidRPr="008E75F3" w:rsidDel="008E75F3">
          <w:rPr>
            <w:rFonts w:ascii="Times New Roman" w:eastAsia="SimSun" w:hAnsi="Times New Roman" w:cs="Times New Roman"/>
            <w:kern w:val="0"/>
            <w:szCs w:val="21"/>
            <w:rPrChange w:id="24" w:author="戴 磊" w:date="2020-12-28T23:42:00Z">
              <w:rPr>
                <w:rFonts w:ascii="Times New Roman" w:eastAsia="SimSun" w:hAnsi="Times New Roman" w:cs="Times New Roman"/>
                <w:b/>
                <w:bCs/>
                <w:kern w:val="0"/>
                <w:szCs w:val="21"/>
              </w:rPr>
            </w:rPrChange>
          </w:rPr>
          <w:delText xml:space="preserve"> </w:delText>
        </w:r>
      </w:del>
      <w:ins w:id="25" w:author="戴 磊" w:date="2020-12-28T23:42:00Z">
        <w:r w:rsidRPr="008E75F3">
          <w:rPr>
            <w:rFonts w:ascii="Times New Roman" w:eastAsia="SimSun" w:hAnsi="Times New Roman" w:cs="Times New Roman"/>
            <w:kern w:val="0"/>
            <w:szCs w:val="21"/>
            <w:rPrChange w:id="26" w:author="戴 磊" w:date="2020-12-28T23:42:00Z">
              <w:rPr>
                <w:rFonts w:ascii="Times New Roman" w:eastAsia="SimSun" w:hAnsi="Times New Roman" w:cs="Times New Roman"/>
                <w:b/>
                <w:bCs/>
                <w:kern w:val="0"/>
                <w:szCs w:val="21"/>
              </w:rPr>
            </w:rPrChange>
          </w:rPr>
          <w:t xml:space="preserve"> </w:t>
        </w:r>
      </w:ins>
      <w:del w:id="27" w:author="戴 磊" w:date="2020-12-28T23:42:00Z">
        <w:r w:rsidR="008720CF" w:rsidRPr="008E75F3" w:rsidDel="008E75F3">
          <w:rPr>
            <w:rFonts w:ascii="Times New Roman" w:eastAsia="SimSun" w:hAnsi="Times New Roman" w:cs="Times New Roman"/>
            <w:kern w:val="0"/>
            <w:szCs w:val="21"/>
            <w:rPrChange w:id="28" w:author="戴 磊" w:date="2020-12-28T23:42:00Z">
              <w:rPr>
                <w:rFonts w:ascii="Times New Roman" w:eastAsia="SimSun" w:hAnsi="Times New Roman" w:cs="Times New Roman"/>
                <w:b/>
                <w:bCs/>
                <w:kern w:val="0"/>
                <w:szCs w:val="21"/>
              </w:rPr>
            </w:rPrChange>
          </w:rPr>
          <w:delText>(</w:delText>
        </w:r>
      </w:del>
      <w:r w:rsidR="007D354D" w:rsidRPr="008E75F3">
        <w:rPr>
          <w:rFonts w:ascii="Times New Roman" w:eastAsia="SimSun" w:hAnsi="Times New Roman" w:cs="Times New Roman"/>
          <w:kern w:val="0"/>
          <w:szCs w:val="21"/>
          <w:rPrChange w:id="29" w:author="戴 磊" w:date="2020-12-28T23:42:00Z">
            <w:rPr>
              <w:rFonts w:ascii="Times New Roman" w:eastAsia="SimSun" w:hAnsi="Times New Roman" w:cs="Times New Roman"/>
              <w:b/>
              <w:bCs/>
              <w:color w:val="FF0000"/>
              <w:kern w:val="0"/>
              <w:szCs w:val="21"/>
            </w:rPr>
          </w:rPrChange>
        </w:rPr>
        <w:t>and baseline-dependent</w:t>
      </w:r>
      <w:del w:id="30" w:author="戴 磊" w:date="2020-12-28T23:42:00Z">
        <w:r w:rsidR="008720CF" w:rsidRPr="008E75F3" w:rsidDel="008E75F3">
          <w:rPr>
            <w:rFonts w:ascii="Times New Roman" w:eastAsia="SimSun" w:hAnsi="Times New Roman" w:cs="Times New Roman"/>
            <w:kern w:val="0"/>
            <w:szCs w:val="21"/>
            <w:rPrChange w:id="31" w:author="戴 磊" w:date="2020-12-28T23:42:00Z">
              <w:rPr>
                <w:rFonts w:ascii="Times New Roman" w:eastAsia="SimSun" w:hAnsi="Times New Roman" w:cs="Times New Roman"/>
                <w:b/>
                <w:bCs/>
                <w:kern w:val="0"/>
                <w:szCs w:val="21"/>
              </w:rPr>
            </w:rPrChange>
          </w:rPr>
          <w:delText>)</w:delText>
        </w:r>
      </w:del>
      <w:r w:rsidR="007D354D" w:rsidRPr="008E75F3">
        <w:rPr>
          <w:rFonts w:ascii="Times New Roman" w:eastAsia="SimSun" w:hAnsi="Times New Roman" w:cs="Times New Roman"/>
          <w:kern w:val="0"/>
          <w:szCs w:val="21"/>
          <w:rPrChange w:id="32" w:author="戴 磊" w:date="2020-12-28T23:42:00Z">
            <w:rPr>
              <w:rFonts w:ascii="Times New Roman" w:eastAsia="SimSun" w:hAnsi="Times New Roman" w:cs="Times New Roman"/>
              <w:b/>
              <w:bCs/>
              <w:kern w:val="0"/>
              <w:szCs w:val="21"/>
            </w:rPr>
          </w:rPrChange>
        </w:rPr>
        <w:t xml:space="preserve"> response </w:t>
      </w:r>
      <w:r w:rsidR="00762D67" w:rsidRPr="008E75F3">
        <w:rPr>
          <w:rFonts w:ascii="Times New Roman" w:eastAsia="SimSun" w:hAnsi="Times New Roman" w:cs="Times New Roman"/>
          <w:kern w:val="0"/>
          <w:szCs w:val="21"/>
          <w:rPrChange w:id="33" w:author="戴 磊" w:date="2020-12-28T23:42:00Z">
            <w:rPr>
              <w:rFonts w:ascii="Times New Roman" w:eastAsia="SimSun" w:hAnsi="Times New Roman" w:cs="Times New Roman"/>
              <w:b/>
              <w:bCs/>
              <w:kern w:val="0"/>
              <w:szCs w:val="21"/>
            </w:rPr>
          </w:rPrChange>
        </w:rPr>
        <w:t>of</w:t>
      </w:r>
      <w:r w:rsidR="007D354D" w:rsidRPr="008E75F3">
        <w:rPr>
          <w:rFonts w:ascii="Times New Roman" w:eastAsia="SimSun" w:hAnsi="Times New Roman" w:cs="Times New Roman"/>
          <w:kern w:val="0"/>
          <w:szCs w:val="21"/>
          <w:rPrChange w:id="34" w:author="戴 磊" w:date="2020-12-28T23:42:00Z">
            <w:rPr>
              <w:rFonts w:ascii="Times New Roman" w:eastAsia="SimSun" w:hAnsi="Times New Roman" w:cs="Times New Roman"/>
              <w:b/>
              <w:bCs/>
              <w:kern w:val="0"/>
              <w:szCs w:val="21"/>
            </w:rPr>
          </w:rPrChange>
        </w:rPr>
        <w:t xml:space="preserve"> mice gut microbiome </w:t>
      </w:r>
      <w:r w:rsidR="00762D67" w:rsidRPr="008E75F3">
        <w:rPr>
          <w:rFonts w:ascii="Times New Roman" w:eastAsia="SimSun" w:hAnsi="Times New Roman" w:cs="Times New Roman"/>
          <w:kern w:val="0"/>
          <w:szCs w:val="21"/>
          <w:rPrChange w:id="35" w:author="戴 磊" w:date="2020-12-28T23:42:00Z">
            <w:rPr>
              <w:rFonts w:ascii="Times New Roman" w:eastAsia="SimSun" w:hAnsi="Times New Roman" w:cs="Times New Roman"/>
              <w:b/>
              <w:bCs/>
              <w:kern w:val="0"/>
              <w:szCs w:val="21"/>
            </w:rPr>
          </w:rPrChange>
        </w:rPr>
        <w:t>to dietary fiber</w:t>
      </w:r>
    </w:p>
    <w:p w14:paraId="0252022F" w14:textId="77777777" w:rsidR="008E75F3" w:rsidRPr="008E75F3" w:rsidRDefault="008E75F3">
      <w:pPr>
        <w:widowControl/>
        <w:rPr>
          <w:rFonts w:ascii="Times New Roman" w:hAnsi="Times New Roman" w:cs="Times New Roman"/>
          <w:b/>
          <w:bCs/>
          <w:color w:val="2A2A2A"/>
          <w:szCs w:val="21"/>
          <w:shd w:val="clear" w:color="auto" w:fill="FFFFFF"/>
        </w:rPr>
        <w:pPrChange w:id="36" w:author="戴 磊" w:date="2020-12-28T23:42:00Z">
          <w:pPr/>
        </w:pPrChange>
      </w:pPr>
    </w:p>
    <w:p w14:paraId="6FEF3B90" w14:textId="31D16F4F" w:rsidR="007D354D" w:rsidRDefault="007D354D">
      <w:pPr>
        <w:rPr>
          <w:ins w:id="37" w:author="戴 磊" w:date="2020-12-29T00:49:00Z"/>
          <w:rFonts w:ascii="Times New Roman" w:hAnsi="Times New Roman" w:cs="Times New Roman"/>
          <w:b/>
          <w:bCs/>
          <w:color w:val="2A2A2A"/>
          <w:szCs w:val="21"/>
          <w:shd w:val="clear" w:color="auto" w:fill="FFFFFF"/>
        </w:rPr>
      </w:pPr>
    </w:p>
    <w:p w14:paraId="0F2A531B" w14:textId="69419944" w:rsidR="003C3775" w:rsidRDefault="00B356E0">
      <w:pPr>
        <w:rPr>
          <w:ins w:id="38" w:author="戴 磊" w:date="2020-12-29T01:09:00Z"/>
          <w:rFonts w:ascii="Times New Roman" w:hAnsi="Times New Roman" w:cs="Times New Roman"/>
          <w:b/>
          <w:bCs/>
          <w:color w:val="2A2A2A"/>
          <w:szCs w:val="21"/>
          <w:shd w:val="clear" w:color="auto" w:fill="FFFFFF"/>
        </w:rPr>
      </w:pPr>
      <w:ins w:id="39" w:author="戴 磊" w:date="2020-12-29T01:09:00Z">
        <w:r>
          <w:rPr>
            <w:rFonts w:ascii="Times New Roman" w:hAnsi="Times New Roman" w:cs="Times New Roman" w:hint="eastAsia"/>
            <w:b/>
            <w:bCs/>
            <w:color w:val="2A2A2A"/>
            <w:szCs w:val="21"/>
            <w:shd w:val="clear" w:color="auto" w:fill="FFFFFF"/>
          </w:rPr>
          <w:t>H</w:t>
        </w:r>
        <w:r>
          <w:rPr>
            <w:rFonts w:ascii="Times New Roman" w:hAnsi="Times New Roman" w:cs="Times New Roman"/>
            <w:b/>
            <w:bCs/>
            <w:color w:val="2A2A2A"/>
            <w:szCs w:val="21"/>
            <w:shd w:val="clear" w:color="auto" w:fill="FFFFFF"/>
          </w:rPr>
          <w:t>ongbi</w:t>
        </w:r>
      </w:ins>
      <w:ins w:id="40" w:author="戴 磊" w:date="2020-12-29T01:10:00Z">
        <w:r>
          <w:rPr>
            <w:rFonts w:ascii="Times New Roman" w:hAnsi="Times New Roman" w:cs="Times New Roman"/>
            <w:b/>
            <w:bCs/>
            <w:color w:val="2A2A2A"/>
            <w:szCs w:val="21"/>
            <w:shd w:val="clear" w:color="auto" w:fill="FFFFFF"/>
          </w:rPr>
          <w:t>n Liu*, Chen Liao*, coauthors, Lei Dai</w:t>
        </w:r>
      </w:ins>
      <w:ins w:id="41" w:author="戴 磊" w:date="2020-12-29T01:14:00Z">
        <w:r w:rsidR="005660C0">
          <w:rPr>
            <w:rFonts w:ascii="Times New Roman" w:hAnsi="Times New Roman" w:cs="Times New Roman"/>
            <w:b/>
            <w:bCs/>
            <w:color w:val="2A2A2A"/>
            <w:szCs w:val="21"/>
            <w:shd w:val="clear" w:color="auto" w:fill="FFFFFF"/>
          </w:rPr>
          <w:t>#</w:t>
        </w:r>
      </w:ins>
    </w:p>
    <w:p w14:paraId="4088C05B" w14:textId="77777777" w:rsidR="00B356E0" w:rsidRDefault="00B356E0">
      <w:pPr>
        <w:rPr>
          <w:ins w:id="42" w:author="戴 磊" w:date="2020-12-29T00:49:00Z"/>
          <w:rFonts w:ascii="Times New Roman" w:hAnsi="Times New Roman" w:cs="Times New Roman"/>
          <w:b/>
          <w:bCs/>
          <w:color w:val="2A2A2A"/>
          <w:szCs w:val="21"/>
          <w:shd w:val="clear" w:color="auto" w:fill="FFFFFF"/>
        </w:rPr>
      </w:pPr>
    </w:p>
    <w:p w14:paraId="74C79CAA" w14:textId="3539B42E" w:rsidR="003C3775" w:rsidRPr="006D6213" w:rsidRDefault="003C3775">
      <w:pPr>
        <w:rPr>
          <w:rFonts w:ascii="Times New Roman" w:hAnsi="Times New Roman" w:cs="Times New Roman"/>
          <w:b/>
          <w:bCs/>
          <w:color w:val="2A2A2A"/>
          <w:szCs w:val="21"/>
          <w:shd w:val="clear" w:color="auto" w:fill="FFFFFF"/>
        </w:rPr>
      </w:pPr>
      <w:ins w:id="43" w:author="戴 磊" w:date="2020-12-29T00:49:00Z">
        <w:r>
          <w:rPr>
            <w:rFonts w:ascii="Times New Roman" w:hAnsi="Times New Roman" w:cs="Times New Roman" w:hint="eastAsia"/>
            <w:b/>
            <w:bCs/>
            <w:color w:val="2A2A2A"/>
            <w:szCs w:val="21"/>
            <w:shd w:val="clear" w:color="auto" w:fill="FFFFFF"/>
          </w:rPr>
          <w:t>A</w:t>
        </w:r>
        <w:r>
          <w:rPr>
            <w:rFonts w:ascii="Times New Roman" w:hAnsi="Times New Roman" w:cs="Times New Roman"/>
            <w:b/>
            <w:bCs/>
            <w:color w:val="2A2A2A"/>
            <w:szCs w:val="21"/>
            <w:shd w:val="clear" w:color="auto" w:fill="FFFFFF"/>
          </w:rPr>
          <w:t>ffiliations</w:t>
        </w:r>
      </w:ins>
    </w:p>
    <w:p w14:paraId="7888C3EE" w14:textId="77777777" w:rsidR="003C3775" w:rsidRDefault="003C3775">
      <w:pPr>
        <w:widowControl/>
        <w:jc w:val="left"/>
        <w:rPr>
          <w:ins w:id="44" w:author="戴 磊" w:date="2020-12-29T00:48:00Z"/>
          <w:rFonts w:ascii="Times New Roman" w:hAnsi="Times New Roman" w:cs="Times New Roman"/>
          <w:b/>
          <w:bCs/>
          <w:color w:val="2A2A2A"/>
          <w:szCs w:val="21"/>
          <w:shd w:val="clear" w:color="auto" w:fill="FFFFFF"/>
        </w:rPr>
      </w:pPr>
      <w:ins w:id="45" w:author="戴 磊" w:date="2020-12-29T00:48:00Z">
        <w:r>
          <w:rPr>
            <w:rFonts w:ascii="Times New Roman" w:hAnsi="Times New Roman" w:cs="Times New Roman"/>
            <w:b/>
            <w:bCs/>
            <w:color w:val="2A2A2A"/>
            <w:szCs w:val="21"/>
            <w:shd w:val="clear" w:color="auto" w:fill="FFFFFF"/>
          </w:rPr>
          <w:br w:type="page"/>
        </w:r>
      </w:ins>
    </w:p>
    <w:p w14:paraId="52040BE7" w14:textId="497DC203" w:rsidR="002A21A2" w:rsidRDefault="002A21A2">
      <w:pPr>
        <w:rPr>
          <w:ins w:id="46" w:author="戴 磊" w:date="2020-12-28T23:42:00Z"/>
          <w:rFonts w:ascii="Times New Roman" w:hAnsi="Times New Roman" w:cs="Times New Roman"/>
          <w:b/>
          <w:bCs/>
          <w:color w:val="2A2A2A"/>
          <w:szCs w:val="21"/>
          <w:shd w:val="clear" w:color="auto" w:fill="FFFFFF"/>
        </w:rPr>
      </w:pPr>
      <w:commentRangeStart w:id="47"/>
      <w:r w:rsidRPr="00923B85">
        <w:rPr>
          <w:rFonts w:ascii="Times New Roman" w:hAnsi="Times New Roman" w:cs="Times New Roman"/>
          <w:b/>
          <w:bCs/>
          <w:color w:val="2A2A2A"/>
          <w:szCs w:val="21"/>
          <w:shd w:val="clear" w:color="auto" w:fill="FFFFFF"/>
        </w:rPr>
        <w:lastRenderedPageBreak/>
        <w:t>Abstract</w:t>
      </w:r>
      <w:commentRangeEnd w:id="47"/>
      <w:r w:rsidR="00B269EA">
        <w:rPr>
          <w:rStyle w:val="CommentReference"/>
        </w:rPr>
        <w:commentReference w:id="47"/>
      </w:r>
    </w:p>
    <w:p w14:paraId="6CB32246" w14:textId="01E3D526" w:rsidR="008E75F3" w:rsidRPr="00D56EE9" w:rsidRDefault="00B356E0" w:rsidP="008E75F3">
      <w:pPr>
        <w:rPr>
          <w:ins w:id="48" w:author="戴 磊" w:date="2020-12-28T23:42:00Z"/>
          <w:rFonts w:ascii="Times New Roman" w:hAnsi="Times New Roman" w:cs="Times New Roman"/>
          <w:szCs w:val="21"/>
          <w:shd w:val="clear" w:color="auto" w:fill="FFFFFF"/>
        </w:rPr>
      </w:pPr>
      <w:ins w:id="49" w:author="戴 磊" w:date="2020-12-29T01:06:00Z">
        <w:r>
          <w:rPr>
            <w:rFonts w:ascii="Times New Roman" w:hAnsi="Times New Roman" w:cs="Times New Roman"/>
            <w:szCs w:val="21"/>
            <w:shd w:val="clear" w:color="auto" w:fill="FFFFFF"/>
          </w:rPr>
          <w:t>Dietary</w:t>
        </w:r>
      </w:ins>
      <w:ins w:id="50" w:author="戴 磊" w:date="2020-12-28T23:42:00Z">
        <w:r w:rsidR="008E75F3" w:rsidRPr="00D56EE9">
          <w:rPr>
            <w:rFonts w:ascii="Times New Roman" w:hAnsi="Times New Roman" w:cs="Times New Roman"/>
            <w:szCs w:val="21"/>
            <w:shd w:val="clear" w:color="auto" w:fill="FFFFFF"/>
          </w:rPr>
          <w:t xml:space="preserve"> fibers </w:t>
        </w:r>
      </w:ins>
      <w:ins w:id="51" w:author="戴 磊" w:date="2020-12-29T00:19:00Z">
        <w:r w:rsidR="00B269EA">
          <w:rPr>
            <w:rFonts w:ascii="Times New Roman" w:hAnsi="Times New Roman" w:cs="Times New Roman"/>
            <w:szCs w:val="21"/>
            <w:shd w:val="clear" w:color="auto" w:fill="FFFFFF"/>
          </w:rPr>
          <w:t xml:space="preserve">are commonly </w:t>
        </w:r>
      </w:ins>
      <w:ins w:id="52" w:author="戴 磊" w:date="2020-12-28T23:42:00Z">
        <w:r w:rsidR="008E75F3" w:rsidRPr="00D56EE9">
          <w:rPr>
            <w:rFonts w:ascii="Times New Roman" w:hAnsi="Times New Roman" w:cs="Times New Roman"/>
            <w:szCs w:val="21"/>
            <w:shd w:val="clear" w:color="auto" w:fill="FFFFFF"/>
          </w:rPr>
          <w:t xml:space="preserve">used as </w:t>
        </w:r>
      </w:ins>
      <w:ins w:id="53" w:author="戴 磊" w:date="2020-12-29T01:06:00Z">
        <w:r>
          <w:rPr>
            <w:rFonts w:ascii="Times New Roman" w:hAnsi="Times New Roman" w:cs="Times New Roman"/>
            <w:szCs w:val="21"/>
            <w:shd w:val="clear" w:color="auto" w:fill="FFFFFF"/>
          </w:rPr>
          <w:t xml:space="preserve">an </w:t>
        </w:r>
      </w:ins>
      <w:ins w:id="54" w:author="戴 磊" w:date="2020-12-28T23:42:00Z">
        <w:r w:rsidR="008E75F3" w:rsidRPr="00D56EE9">
          <w:rPr>
            <w:rFonts w:ascii="Times New Roman" w:hAnsi="Times New Roman" w:cs="Times New Roman"/>
            <w:szCs w:val="21"/>
            <w:shd w:val="clear" w:color="auto" w:fill="FFFFFF"/>
          </w:rPr>
          <w:t xml:space="preserve">intervention of gut microbiome to promote </w:t>
        </w:r>
      </w:ins>
      <w:ins w:id="55" w:author="戴 磊" w:date="2020-12-29T00:19:00Z">
        <w:r w:rsidR="00B269EA">
          <w:rPr>
            <w:rFonts w:ascii="Times New Roman" w:hAnsi="Times New Roman" w:cs="Times New Roman"/>
            <w:szCs w:val="21"/>
            <w:shd w:val="clear" w:color="auto" w:fill="FFFFFF"/>
          </w:rPr>
          <w:t xml:space="preserve">the </w:t>
        </w:r>
      </w:ins>
      <w:ins w:id="56" w:author="戴 磊" w:date="2020-12-28T23:42:00Z">
        <w:r w:rsidR="008E75F3" w:rsidRPr="00D56EE9">
          <w:rPr>
            <w:rFonts w:ascii="Times New Roman" w:hAnsi="Times New Roman" w:cs="Times New Roman"/>
            <w:szCs w:val="21"/>
            <w:shd w:val="clear" w:color="auto" w:fill="FFFFFF"/>
          </w:rPr>
          <w:t>production</w:t>
        </w:r>
      </w:ins>
      <w:ins w:id="57" w:author="戴 磊" w:date="2020-12-29T00:19:00Z">
        <w:r w:rsidR="00B269EA">
          <w:rPr>
            <w:rFonts w:ascii="Times New Roman" w:hAnsi="Times New Roman" w:cs="Times New Roman"/>
            <w:szCs w:val="21"/>
            <w:shd w:val="clear" w:color="auto" w:fill="FFFFFF"/>
          </w:rPr>
          <w:t xml:space="preserve"> of short-chain fatty acids</w:t>
        </w:r>
      </w:ins>
      <w:ins w:id="58" w:author="戴 磊" w:date="2020-12-29T00:56:00Z">
        <w:r w:rsidR="001C1C36">
          <w:rPr>
            <w:rFonts w:ascii="Times New Roman" w:hAnsi="Times New Roman" w:cs="Times New Roman"/>
            <w:szCs w:val="21"/>
            <w:shd w:val="clear" w:color="auto" w:fill="FFFFFF"/>
          </w:rPr>
          <w:t xml:space="preserve"> (SCFA)</w:t>
        </w:r>
      </w:ins>
      <w:ins w:id="59" w:author="戴 磊" w:date="2020-12-28T23:42:00Z">
        <w:r w:rsidR="008E75F3" w:rsidRPr="00D56EE9">
          <w:rPr>
            <w:rFonts w:ascii="Times New Roman" w:hAnsi="Times New Roman" w:cs="Times New Roman"/>
            <w:szCs w:val="21"/>
            <w:shd w:val="clear" w:color="auto" w:fill="FFFFFF"/>
          </w:rPr>
          <w:t xml:space="preserve">, which </w:t>
        </w:r>
      </w:ins>
      <w:ins w:id="60" w:author="戴 磊" w:date="2020-12-29T00:19:00Z">
        <w:r w:rsidR="00B269EA">
          <w:rPr>
            <w:rFonts w:ascii="Times New Roman" w:hAnsi="Times New Roman" w:cs="Times New Roman"/>
            <w:szCs w:val="21"/>
            <w:shd w:val="clear" w:color="auto" w:fill="FFFFFF"/>
          </w:rPr>
          <w:t>are</w:t>
        </w:r>
      </w:ins>
      <w:ins w:id="61" w:author="戴 磊" w:date="2020-12-28T23:42:00Z">
        <w:r w:rsidR="008E75F3" w:rsidRPr="00D56EE9">
          <w:rPr>
            <w:rFonts w:ascii="Times New Roman" w:hAnsi="Times New Roman" w:cs="Times New Roman"/>
            <w:szCs w:val="21"/>
            <w:shd w:val="clear" w:color="auto" w:fill="FFFFFF"/>
          </w:rPr>
          <w:t xml:space="preserve"> important for host health.</w:t>
        </w:r>
      </w:ins>
      <w:ins w:id="62" w:author="戴 磊" w:date="2020-12-29T00:20:00Z">
        <w:r w:rsidR="00B269EA">
          <w:rPr>
            <w:rFonts w:ascii="Times New Roman" w:hAnsi="Times New Roman" w:cs="Times New Roman" w:hint="eastAsia"/>
            <w:szCs w:val="21"/>
            <w:shd w:val="clear" w:color="auto" w:fill="FFFFFF"/>
          </w:rPr>
          <w:t xml:space="preserve"> </w:t>
        </w:r>
      </w:ins>
      <w:ins w:id="63" w:author="戴 磊" w:date="2020-12-28T23:42:00Z">
        <w:r w:rsidR="008E75F3" w:rsidRPr="00D56EE9">
          <w:rPr>
            <w:rFonts w:ascii="Times New Roman" w:hAnsi="Times New Roman" w:cs="Times New Roman"/>
            <w:szCs w:val="21"/>
            <w:shd w:val="clear" w:color="auto" w:fill="FFFFFF"/>
          </w:rPr>
          <w:t xml:space="preserve">However, </w:t>
        </w:r>
      </w:ins>
      <w:ins w:id="64" w:author="戴 磊" w:date="2020-12-29T00:21:00Z">
        <w:r w:rsidR="00B269EA" w:rsidRPr="00D56EE9">
          <w:rPr>
            <w:rFonts w:ascii="Times New Roman" w:hAnsi="Times New Roman" w:cs="Times New Roman"/>
            <w:szCs w:val="21"/>
            <w:shd w:val="clear" w:color="auto" w:fill="FFFFFF"/>
          </w:rPr>
          <w:t xml:space="preserve">the response </w:t>
        </w:r>
      </w:ins>
      <w:ins w:id="65" w:author="戴 磊" w:date="2020-12-29T00:54:00Z">
        <w:r w:rsidR="001C1C36">
          <w:rPr>
            <w:rFonts w:ascii="Times New Roman" w:hAnsi="Times New Roman" w:cs="Times New Roman"/>
            <w:szCs w:val="21"/>
            <w:shd w:val="clear" w:color="auto" w:fill="FFFFFF"/>
          </w:rPr>
          <w:t xml:space="preserve">after </w:t>
        </w:r>
      </w:ins>
      <w:ins w:id="66" w:author="戴 磊" w:date="2020-12-29T00:55:00Z">
        <w:r w:rsidR="001C1C36">
          <w:rPr>
            <w:rFonts w:ascii="Times New Roman" w:hAnsi="Times New Roman" w:cs="Times New Roman"/>
            <w:szCs w:val="21"/>
            <w:shd w:val="clear" w:color="auto" w:fill="FFFFFF"/>
          </w:rPr>
          <w:t xml:space="preserve">dietary </w:t>
        </w:r>
      </w:ins>
      <w:ins w:id="67" w:author="戴 磊" w:date="2020-12-29T01:06:00Z">
        <w:r>
          <w:rPr>
            <w:rFonts w:ascii="Times New Roman" w:hAnsi="Times New Roman" w:cs="Times New Roman"/>
            <w:szCs w:val="21"/>
            <w:shd w:val="clear" w:color="auto" w:fill="FFFFFF"/>
          </w:rPr>
          <w:t xml:space="preserve">fiber </w:t>
        </w:r>
      </w:ins>
      <w:ins w:id="68" w:author="戴 磊" w:date="2020-12-29T00:55:00Z">
        <w:r w:rsidR="001C1C36">
          <w:rPr>
            <w:rFonts w:ascii="Times New Roman" w:hAnsi="Times New Roman" w:cs="Times New Roman"/>
            <w:szCs w:val="21"/>
            <w:shd w:val="clear" w:color="auto" w:fill="FFFFFF"/>
          </w:rPr>
          <w:t xml:space="preserve">interventions </w:t>
        </w:r>
      </w:ins>
      <w:ins w:id="69" w:author="戴 磊" w:date="2020-12-29T00:21:00Z">
        <w:r w:rsidR="00B269EA" w:rsidRPr="00D56EE9">
          <w:rPr>
            <w:rFonts w:ascii="Times New Roman" w:hAnsi="Times New Roman" w:cs="Times New Roman"/>
            <w:szCs w:val="21"/>
            <w:shd w:val="clear" w:color="auto" w:fill="FFFFFF"/>
          </w:rPr>
          <w:t>is still poorly understood</w:t>
        </w:r>
      </w:ins>
      <w:ins w:id="70" w:author="戴 磊" w:date="2020-12-29T00:55:00Z">
        <w:r w:rsidR="001C1C36">
          <w:rPr>
            <w:rFonts w:ascii="Times New Roman" w:hAnsi="Times New Roman" w:cs="Times New Roman"/>
            <w:szCs w:val="21"/>
            <w:shd w:val="clear" w:color="auto" w:fill="FFFFFF"/>
          </w:rPr>
          <w:t xml:space="preserve"> due to</w:t>
        </w:r>
      </w:ins>
      <w:ins w:id="71" w:author="戴 磊" w:date="2020-12-29T00:21:00Z">
        <w:r w:rsidR="00B269EA">
          <w:rPr>
            <w:rFonts w:ascii="Times New Roman" w:hAnsi="Times New Roman" w:cs="Times New Roman"/>
            <w:szCs w:val="21"/>
            <w:shd w:val="clear" w:color="auto" w:fill="FFFFFF"/>
          </w:rPr>
          <w:t xml:space="preserve"> </w:t>
        </w:r>
      </w:ins>
      <w:ins w:id="72" w:author="戴 磊" w:date="2020-12-28T23:42:00Z">
        <w:r w:rsidR="008E75F3" w:rsidRPr="00D56EE9">
          <w:rPr>
            <w:rFonts w:ascii="Times New Roman" w:hAnsi="Times New Roman" w:cs="Times New Roman"/>
            <w:szCs w:val="21"/>
            <w:shd w:val="clear" w:color="auto" w:fill="FFFFFF"/>
          </w:rPr>
          <w:t>the lack of time series data</w:t>
        </w:r>
      </w:ins>
      <w:ins w:id="73" w:author="戴 磊" w:date="2020-12-29T00:20:00Z">
        <w:r w:rsidR="00B269EA">
          <w:rPr>
            <w:rFonts w:ascii="Times New Roman" w:hAnsi="Times New Roman" w:cs="Times New Roman"/>
            <w:szCs w:val="21"/>
            <w:shd w:val="clear" w:color="auto" w:fill="FFFFFF"/>
          </w:rPr>
          <w:t xml:space="preserve"> </w:t>
        </w:r>
      </w:ins>
      <w:ins w:id="74" w:author="戴 磊" w:date="2020-12-29T00:55:00Z">
        <w:r w:rsidR="001C1C36">
          <w:rPr>
            <w:rFonts w:ascii="Times New Roman" w:hAnsi="Times New Roman" w:cs="Times New Roman"/>
            <w:szCs w:val="21"/>
            <w:shd w:val="clear" w:color="auto" w:fill="FFFFFF"/>
          </w:rPr>
          <w:t>on</w:t>
        </w:r>
      </w:ins>
      <w:ins w:id="75" w:author="戴 磊" w:date="2020-12-29T00:20:00Z">
        <w:r w:rsidR="00B269EA" w:rsidRPr="00D56EE9">
          <w:rPr>
            <w:rFonts w:ascii="Times New Roman" w:hAnsi="Times New Roman" w:cs="Times New Roman"/>
            <w:szCs w:val="21"/>
            <w:shd w:val="clear" w:color="auto" w:fill="FFFFFF"/>
          </w:rPr>
          <w:t xml:space="preserve"> </w:t>
        </w:r>
      </w:ins>
      <w:ins w:id="76" w:author="戴 磊" w:date="2020-12-29T01:06:00Z">
        <w:r>
          <w:rPr>
            <w:rFonts w:ascii="Times New Roman" w:hAnsi="Times New Roman" w:cs="Times New Roman"/>
            <w:szCs w:val="21"/>
            <w:shd w:val="clear" w:color="auto" w:fill="FFFFFF"/>
          </w:rPr>
          <w:t xml:space="preserve">both </w:t>
        </w:r>
      </w:ins>
      <w:ins w:id="77" w:author="戴 磊" w:date="2020-12-29T00:20:00Z">
        <w:r w:rsidR="00B269EA" w:rsidRPr="00D56EE9">
          <w:rPr>
            <w:rFonts w:ascii="Times New Roman" w:hAnsi="Times New Roman" w:cs="Times New Roman"/>
            <w:szCs w:val="21"/>
            <w:shd w:val="clear" w:color="auto" w:fill="FFFFFF"/>
          </w:rPr>
          <w:t>microbiome</w:t>
        </w:r>
      </w:ins>
      <w:ins w:id="78" w:author="戴 磊" w:date="2020-12-29T00:55:00Z">
        <w:r w:rsidR="001C1C36">
          <w:rPr>
            <w:rFonts w:ascii="Times New Roman" w:hAnsi="Times New Roman" w:cs="Times New Roman"/>
            <w:szCs w:val="21"/>
            <w:shd w:val="clear" w:color="auto" w:fill="FFFFFF"/>
          </w:rPr>
          <w:t xml:space="preserve"> and </w:t>
        </w:r>
      </w:ins>
      <w:ins w:id="79" w:author="戴 磊" w:date="2020-12-29T00:20:00Z">
        <w:r w:rsidR="00B269EA" w:rsidRPr="00D56EE9">
          <w:rPr>
            <w:rFonts w:ascii="Times New Roman" w:hAnsi="Times New Roman" w:cs="Times New Roman"/>
            <w:szCs w:val="21"/>
            <w:shd w:val="clear" w:color="auto" w:fill="FFFFFF"/>
          </w:rPr>
          <w:t>metabolome</w:t>
        </w:r>
      </w:ins>
      <w:ins w:id="80" w:author="戴 磊" w:date="2020-12-28T23:42:00Z">
        <w:r w:rsidR="008E75F3" w:rsidRPr="00D56EE9">
          <w:rPr>
            <w:rFonts w:ascii="Times New Roman" w:hAnsi="Times New Roman" w:cs="Times New Roman"/>
            <w:szCs w:val="21"/>
            <w:shd w:val="clear" w:color="auto" w:fill="FFFFFF"/>
          </w:rPr>
          <w:t>.</w:t>
        </w:r>
      </w:ins>
      <w:ins w:id="81" w:author="戴 磊" w:date="2020-12-29T00:55:00Z">
        <w:r w:rsidR="001C1C36">
          <w:rPr>
            <w:rFonts w:ascii="Times New Roman" w:hAnsi="Times New Roman" w:cs="Times New Roman" w:hint="eastAsia"/>
            <w:szCs w:val="21"/>
            <w:shd w:val="clear" w:color="auto" w:fill="FFFFFF"/>
          </w:rPr>
          <w:t xml:space="preserve"> </w:t>
        </w:r>
      </w:ins>
      <w:ins w:id="82" w:author="戴 磊" w:date="2020-12-29T00:59:00Z">
        <w:r w:rsidR="001C1C36">
          <w:rPr>
            <w:rFonts w:ascii="Times New Roman" w:hAnsi="Times New Roman" w:cs="Times New Roman"/>
            <w:szCs w:val="21"/>
            <w:shd w:val="clear" w:color="auto" w:fill="FFFFFF"/>
          </w:rPr>
          <w:t>Here we</w:t>
        </w:r>
      </w:ins>
      <w:ins w:id="83" w:author="戴 磊" w:date="2020-12-28T23:42:00Z">
        <w:r w:rsidR="008E75F3" w:rsidRPr="00D56EE9">
          <w:rPr>
            <w:rFonts w:ascii="Times New Roman" w:hAnsi="Times New Roman" w:cs="Times New Roman"/>
            <w:szCs w:val="21"/>
            <w:shd w:val="clear" w:color="auto" w:fill="FFFFFF"/>
          </w:rPr>
          <w:t xml:space="preserve"> </w:t>
        </w:r>
      </w:ins>
      <w:ins w:id="84" w:author="戴 磊" w:date="2020-12-29T00:59:00Z">
        <w:r w:rsidR="001C1C36">
          <w:rPr>
            <w:rFonts w:ascii="Times New Roman" w:hAnsi="Times New Roman" w:cs="Times New Roman"/>
            <w:szCs w:val="21"/>
            <w:shd w:val="clear" w:color="auto" w:fill="FFFFFF"/>
          </w:rPr>
          <w:t>used</w:t>
        </w:r>
      </w:ins>
      <w:ins w:id="85" w:author="戴 磊" w:date="2020-12-28T23:42:00Z">
        <w:r w:rsidR="008E75F3" w:rsidRPr="00D56EE9">
          <w:rPr>
            <w:rFonts w:ascii="Times New Roman" w:hAnsi="Times New Roman" w:cs="Times New Roman"/>
            <w:szCs w:val="21"/>
            <w:shd w:val="clear" w:color="auto" w:fill="FFFFFF"/>
          </w:rPr>
          <w:t xml:space="preserve"> </w:t>
        </w:r>
      </w:ins>
      <w:ins w:id="86" w:author="戴 磊" w:date="2020-12-29T01:06:00Z">
        <w:r>
          <w:rPr>
            <w:rFonts w:ascii="Times New Roman" w:hAnsi="Times New Roman" w:cs="Times New Roman"/>
            <w:szCs w:val="21"/>
            <w:shd w:val="clear" w:color="auto" w:fill="FFFFFF"/>
          </w:rPr>
          <w:t xml:space="preserve">adult </w:t>
        </w:r>
      </w:ins>
      <w:ins w:id="87" w:author="戴 磊" w:date="2020-12-28T23:42:00Z">
        <w:r w:rsidR="008E75F3" w:rsidRPr="00D56EE9">
          <w:rPr>
            <w:rFonts w:ascii="Times New Roman" w:hAnsi="Times New Roman" w:cs="Times New Roman"/>
            <w:szCs w:val="21"/>
            <w:shd w:val="clear" w:color="auto" w:fill="FFFFFF"/>
          </w:rPr>
          <w:t xml:space="preserve">mice </w:t>
        </w:r>
      </w:ins>
      <w:ins w:id="88" w:author="戴 磊" w:date="2020-12-29T00:56:00Z">
        <w:r w:rsidR="001C1C36">
          <w:rPr>
            <w:rFonts w:ascii="Times New Roman" w:hAnsi="Times New Roman" w:cs="Times New Roman"/>
            <w:szCs w:val="21"/>
            <w:shd w:val="clear" w:color="auto" w:fill="FFFFFF"/>
          </w:rPr>
          <w:t xml:space="preserve">with different baseline microbiota </w:t>
        </w:r>
      </w:ins>
      <w:ins w:id="89" w:author="戴 磊" w:date="2020-12-28T23:42:00Z">
        <w:r w:rsidR="008E75F3" w:rsidRPr="00D56EE9">
          <w:rPr>
            <w:rFonts w:ascii="Times New Roman" w:hAnsi="Times New Roman" w:cs="Times New Roman"/>
            <w:szCs w:val="21"/>
            <w:shd w:val="clear" w:color="auto" w:fill="FFFFFF"/>
          </w:rPr>
          <w:t xml:space="preserve">to </w:t>
        </w:r>
      </w:ins>
      <w:ins w:id="90" w:author="戴 磊" w:date="2020-12-29T00:56:00Z">
        <w:r w:rsidR="001C1C36">
          <w:rPr>
            <w:rFonts w:ascii="Times New Roman" w:hAnsi="Times New Roman" w:cs="Times New Roman"/>
            <w:szCs w:val="21"/>
            <w:shd w:val="clear" w:color="auto" w:fill="FFFFFF"/>
          </w:rPr>
          <w:t>study the</w:t>
        </w:r>
      </w:ins>
      <w:ins w:id="91" w:author="戴 磊" w:date="2020-12-28T23:42:00Z">
        <w:r w:rsidR="008E75F3" w:rsidRPr="00D56EE9">
          <w:rPr>
            <w:rFonts w:ascii="Times New Roman" w:hAnsi="Times New Roman" w:cs="Times New Roman"/>
            <w:szCs w:val="21"/>
            <w:shd w:val="clear" w:color="auto" w:fill="FFFFFF"/>
          </w:rPr>
          <w:t xml:space="preserve"> </w:t>
        </w:r>
      </w:ins>
      <w:ins w:id="92" w:author="戴 磊" w:date="2020-12-29T00:58:00Z">
        <w:r w:rsidR="001C1C36">
          <w:rPr>
            <w:rFonts w:ascii="Times New Roman" w:hAnsi="Times New Roman" w:cs="Times New Roman"/>
            <w:szCs w:val="21"/>
            <w:shd w:val="clear" w:color="auto" w:fill="FFFFFF"/>
          </w:rPr>
          <w:t xml:space="preserve">dynamical and individualized response of gut microbiota </w:t>
        </w:r>
      </w:ins>
      <w:ins w:id="93" w:author="戴 磊" w:date="2020-12-29T00:59:00Z">
        <w:r w:rsidR="001C1C36" w:rsidRPr="00D56EE9">
          <w:rPr>
            <w:rFonts w:ascii="Times New Roman" w:hAnsi="Times New Roman" w:cs="Times New Roman"/>
            <w:szCs w:val="21"/>
            <w:shd w:val="clear" w:color="auto" w:fill="FFFFFF"/>
          </w:rPr>
          <w:t>following interventions of inulin and resistant starch</w:t>
        </w:r>
        <w:r w:rsidR="001C1C36">
          <w:rPr>
            <w:rFonts w:ascii="Times New Roman" w:hAnsi="Times New Roman" w:cs="Times New Roman"/>
            <w:szCs w:val="21"/>
            <w:shd w:val="clear" w:color="auto" w:fill="FFFFFF"/>
          </w:rPr>
          <w:t xml:space="preserve">. </w:t>
        </w:r>
      </w:ins>
      <w:ins w:id="94" w:author="戴 磊" w:date="2020-12-28T23:42:00Z">
        <w:r w:rsidR="008E75F3" w:rsidRPr="00D56EE9">
          <w:rPr>
            <w:rFonts w:ascii="Times New Roman" w:hAnsi="Times New Roman" w:cs="Times New Roman"/>
            <w:szCs w:val="21"/>
            <w:shd w:val="clear" w:color="auto" w:fill="FFFFFF"/>
          </w:rPr>
          <w:t xml:space="preserve">We found dramatic shifts </w:t>
        </w:r>
      </w:ins>
      <w:ins w:id="95" w:author="戴 磊" w:date="2020-12-29T00:59:00Z">
        <w:r w:rsidR="001C1C36">
          <w:rPr>
            <w:rFonts w:ascii="Times New Roman" w:hAnsi="Times New Roman" w:cs="Times New Roman"/>
            <w:szCs w:val="21"/>
            <w:shd w:val="clear" w:color="auto" w:fill="FFFFFF"/>
          </w:rPr>
          <w:t>dynamics</w:t>
        </w:r>
        <w:r w:rsidR="001C1C36" w:rsidRPr="00D56EE9">
          <w:rPr>
            <w:rFonts w:ascii="Times New Roman" w:hAnsi="Times New Roman" w:cs="Times New Roman"/>
            <w:szCs w:val="21"/>
            <w:shd w:val="clear" w:color="auto" w:fill="FFFFFF"/>
          </w:rPr>
          <w:t xml:space="preserve"> in </w:t>
        </w:r>
      </w:ins>
      <w:ins w:id="96" w:author="戴 磊" w:date="2020-12-29T01:07:00Z">
        <w:r>
          <w:rPr>
            <w:rFonts w:ascii="Times New Roman" w:hAnsi="Times New Roman" w:cs="Times New Roman"/>
            <w:szCs w:val="21"/>
            <w:shd w:val="clear" w:color="auto" w:fill="FFFFFF"/>
          </w:rPr>
          <w:t xml:space="preserve">mice </w:t>
        </w:r>
      </w:ins>
      <w:ins w:id="97" w:author="戴 磊" w:date="2020-12-29T00:59:00Z">
        <w:r w:rsidR="001C1C36" w:rsidRPr="00D56EE9">
          <w:rPr>
            <w:rFonts w:ascii="Times New Roman" w:hAnsi="Times New Roman" w:cs="Times New Roman"/>
            <w:szCs w:val="21"/>
            <w:shd w:val="clear" w:color="auto" w:fill="FFFFFF"/>
          </w:rPr>
          <w:t>gut microbiome</w:t>
        </w:r>
        <w:r w:rsidR="001C1C36">
          <w:rPr>
            <w:rFonts w:ascii="Times New Roman" w:hAnsi="Times New Roman" w:cs="Times New Roman"/>
            <w:szCs w:val="21"/>
            <w:shd w:val="clear" w:color="auto" w:fill="FFFFFF"/>
          </w:rPr>
          <w:t xml:space="preserve"> composition and</w:t>
        </w:r>
        <w:r w:rsidR="001C1C36" w:rsidRPr="00D56EE9">
          <w:rPr>
            <w:rFonts w:ascii="Times New Roman" w:hAnsi="Times New Roman" w:cs="Times New Roman"/>
            <w:szCs w:val="21"/>
            <w:shd w:val="clear" w:color="auto" w:fill="FFFFFF"/>
          </w:rPr>
          <w:t xml:space="preserve"> SCFA</w:t>
        </w:r>
        <w:r w:rsidR="001C1C36">
          <w:rPr>
            <w:rFonts w:ascii="Times New Roman" w:hAnsi="Times New Roman" w:cs="Times New Roman"/>
            <w:szCs w:val="21"/>
            <w:shd w:val="clear" w:color="auto" w:fill="FFFFFF"/>
          </w:rPr>
          <w:t xml:space="preserve"> metabolism</w:t>
        </w:r>
      </w:ins>
      <w:ins w:id="98" w:author="戴 磊" w:date="2020-12-28T23:42:00Z">
        <w:r w:rsidR="008E75F3" w:rsidRPr="00D56EE9">
          <w:rPr>
            <w:rFonts w:ascii="Times New Roman" w:hAnsi="Times New Roman" w:cs="Times New Roman"/>
            <w:szCs w:val="21"/>
            <w:shd w:val="clear" w:color="auto" w:fill="FFFFFF"/>
          </w:rPr>
          <w:t xml:space="preserve"> </w:t>
        </w:r>
      </w:ins>
      <w:ins w:id="99" w:author="戴 磊" w:date="2020-12-29T00:59:00Z">
        <w:r w:rsidR="001C1C36">
          <w:rPr>
            <w:rFonts w:ascii="Times New Roman" w:hAnsi="Times New Roman" w:cs="Times New Roman"/>
            <w:szCs w:val="21"/>
            <w:shd w:val="clear" w:color="auto" w:fill="FFFFFF"/>
          </w:rPr>
          <w:t xml:space="preserve">over four </w:t>
        </w:r>
      </w:ins>
      <w:ins w:id="100" w:author="戴 磊" w:date="2020-12-29T01:00:00Z">
        <w:r w:rsidR="001C1C36">
          <w:rPr>
            <w:rFonts w:ascii="Times New Roman" w:hAnsi="Times New Roman" w:cs="Times New Roman"/>
            <w:szCs w:val="21"/>
            <w:shd w:val="clear" w:color="auto" w:fill="FFFFFF"/>
          </w:rPr>
          <w:t>weeks.</w:t>
        </w:r>
        <w:r w:rsidR="001C1C36">
          <w:rPr>
            <w:rFonts w:ascii="Times New Roman" w:hAnsi="Times New Roman" w:cs="Times New Roman" w:hint="eastAsia"/>
            <w:szCs w:val="21"/>
            <w:shd w:val="clear" w:color="auto" w:fill="FFFFFF"/>
          </w:rPr>
          <w:t xml:space="preserve"> </w:t>
        </w:r>
      </w:ins>
      <w:ins w:id="101" w:author="戴 磊" w:date="2020-12-28T23:42:00Z">
        <w:r w:rsidR="008E75F3" w:rsidRPr="00D56EE9">
          <w:rPr>
            <w:rFonts w:ascii="Times New Roman" w:hAnsi="Times New Roman" w:cs="Times New Roman"/>
            <w:szCs w:val="21"/>
            <w:shd w:val="clear" w:color="auto" w:fill="FFFFFF"/>
          </w:rPr>
          <w:t xml:space="preserve">We used </w:t>
        </w:r>
        <w:proofErr w:type="spellStart"/>
        <w:r w:rsidR="008E75F3" w:rsidRPr="00D56EE9">
          <w:rPr>
            <w:rFonts w:ascii="Times New Roman" w:hAnsi="Times New Roman" w:cs="Times New Roman"/>
            <w:szCs w:val="21"/>
            <w:shd w:val="clear" w:color="auto" w:fill="FFFFFF"/>
          </w:rPr>
          <w:t>gLV</w:t>
        </w:r>
        <w:proofErr w:type="spellEnd"/>
        <w:r w:rsidR="008E75F3" w:rsidRPr="00D56EE9">
          <w:rPr>
            <w:rFonts w:ascii="Times New Roman" w:hAnsi="Times New Roman" w:cs="Times New Roman"/>
            <w:szCs w:val="21"/>
            <w:shd w:val="clear" w:color="auto" w:fill="FFFFFF"/>
          </w:rPr>
          <w:t xml:space="preserve"> to infer microbial ecology and successfully identified primary degraders. Furthermore, we used machine learning models to identify bacteria taxa associated with SCFA production, which can explain </w:t>
        </w:r>
      </w:ins>
      <w:ins w:id="102" w:author="戴 磊" w:date="2020-12-29T01:00:00Z">
        <w:r w:rsidR="001C1C36">
          <w:rPr>
            <w:rFonts w:ascii="Times New Roman" w:hAnsi="Times New Roman" w:cs="Times New Roman"/>
            <w:szCs w:val="21"/>
            <w:shd w:val="clear" w:color="auto" w:fill="FFFFFF"/>
          </w:rPr>
          <w:t xml:space="preserve">the </w:t>
        </w:r>
      </w:ins>
      <w:ins w:id="103" w:author="戴 磊" w:date="2020-12-28T23:42:00Z">
        <w:r w:rsidR="008E75F3" w:rsidRPr="00D56EE9">
          <w:rPr>
            <w:rFonts w:ascii="Times New Roman" w:hAnsi="Times New Roman" w:cs="Times New Roman"/>
            <w:szCs w:val="21"/>
            <w:shd w:val="clear" w:color="auto" w:fill="FFFFFF"/>
          </w:rPr>
          <w:t xml:space="preserve">individualized response to some </w:t>
        </w:r>
      </w:ins>
      <w:ins w:id="104" w:author="戴 磊" w:date="2020-12-29T01:08:00Z">
        <w:r>
          <w:rPr>
            <w:rFonts w:ascii="Times New Roman" w:hAnsi="Times New Roman" w:cs="Times New Roman"/>
            <w:szCs w:val="21"/>
            <w:shd w:val="clear" w:color="auto" w:fill="FFFFFF"/>
          </w:rPr>
          <w:t>degree</w:t>
        </w:r>
      </w:ins>
      <w:ins w:id="105" w:author="戴 磊" w:date="2020-12-29T01:01:00Z">
        <w:r w:rsidR="001C1C36">
          <w:rPr>
            <w:rFonts w:ascii="Times New Roman" w:hAnsi="Times New Roman" w:cs="Times New Roman"/>
            <w:szCs w:val="21"/>
            <w:shd w:val="clear" w:color="auto" w:fill="FFFFFF"/>
          </w:rPr>
          <w:t xml:space="preserve"> but fail</w:t>
        </w:r>
        <w:r>
          <w:rPr>
            <w:rFonts w:ascii="Times New Roman" w:hAnsi="Times New Roman" w:cs="Times New Roman"/>
            <w:szCs w:val="21"/>
            <w:shd w:val="clear" w:color="auto" w:fill="FFFFFF"/>
          </w:rPr>
          <w:t xml:space="preserve">s to predict the response of </w:t>
        </w:r>
      </w:ins>
      <w:ins w:id="106" w:author="戴 磊" w:date="2020-12-29T01:02:00Z">
        <w:r>
          <w:rPr>
            <w:rFonts w:ascii="Times New Roman" w:hAnsi="Times New Roman" w:cs="Times New Roman"/>
            <w:szCs w:val="21"/>
            <w:shd w:val="clear" w:color="auto" w:fill="FFFFFF"/>
          </w:rPr>
          <w:t xml:space="preserve">gut </w:t>
        </w:r>
      </w:ins>
      <w:ins w:id="107" w:author="戴 磊" w:date="2020-12-29T01:01:00Z">
        <w:r>
          <w:rPr>
            <w:rFonts w:ascii="Times New Roman" w:hAnsi="Times New Roman" w:cs="Times New Roman"/>
            <w:szCs w:val="21"/>
            <w:shd w:val="clear" w:color="auto" w:fill="FFFFFF"/>
          </w:rPr>
          <w:t>microbiome</w:t>
        </w:r>
      </w:ins>
      <w:ins w:id="108" w:author="戴 磊" w:date="2020-12-29T01:02:00Z">
        <w:r>
          <w:rPr>
            <w:rFonts w:ascii="Times New Roman" w:hAnsi="Times New Roman" w:cs="Times New Roman"/>
            <w:szCs w:val="21"/>
            <w:shd w:val="clear" w:color="auto" w:fill="FFFFFF"/>
          </w:rPr>
          <w:t xml:space="preserve"> with a different baseline composition</w:t>
        </w:r>
      </w:ins>
      <w:ins w:id="109" w:author="戴 磊" w:date="2020-12-29T01:00:00Z">
        <w:r w:rsidR="001C1C36">
          <w:rPr>
            <w:rFonts w:ascii="Times New Roman" w:hAnsi="Times New Roman" w:cs="Times New Roman"/>
            <w:szCs w:val="21"/>
            <w:shd w:val="clear" w:color="auto" w:fill="FFFFFF"/>
          </w:rPr>
          <w:t xml:space="preserve">. </w:t>
        </w:r>
      </w:ins>
      <w:ins w:id="110" w:author="戴 磊" w:date="2020-12-29T01:02:00Z">
        <w:r>
          <w:rPr>
            <w:rFonts w:ascii="Times New Roman" w:hAnsi="Times New Roman" w:cs="Times New Roman"/>
            <w:szCs w:val="21"/>
            <w:shd w:val="clear" w:color="auto" w:fill="FFFFFF"/>
          </w:rPr>
          <w:t>Finally, we propo</w:t>
        </w:r>
      </w:ins>
      <w:ins w:id="111" w:author="戴 磊" w:date="2020-12-29T01:03:00Z">
        <w:r>
          <w:rPr>
            <w:rFonts w:ascii="Times New Roman" w:hAnsi="Times New Roman" w:cs="Times New Roman"/>
            <w:szCs w:val="21"/>
            <w:shd w:val="clear" w:color="auto" w:fill="FFFFFF"/>
          </w:rPr>
          <w:t>se that SCFA production of gut microbiome in response to dietary fibe</w:t>
        </w:r>
      </w:ins>
      <w:ins w:id="112" w:author="戴 磊" w:date="2020-12-29T01:04:00Z">
        <w:r>
          <w:rPr>
            <w:rFonts w:ascii="Times New Roman" w:hAnsi="Times New Roman" w:cs="Times New Roman"/>
            <w:szCs w:val="21"/>
            <w:shd w:val="clear" w:color="auto" w:fill="FFFFFF"/>
          </w:rPr>
          <w:t xml:space="preserve">r </w:t>
        </w:r>
      </w:ins>
      <w:ins w:id="113" w:author="戴 磊" w:date="2020-12-29T01:08:00Z">
        <w:r>
          <w:rPr>
            <w:rFonts w:ascii="Times New Roman" w:hAnsi="Times New Roman" w:cs="Times New Roman"/>
            <w:szCs w:val="21"/>
            <w:shd w:val="clear" w:color="auto" w:fill="FFFFFF"/>
          </w:rPr>
          <w:t xml:space="preserve">may </w:t>
        </w:r>
      </w:ins>
      <w:ins w:id="114" w:author="戴 磊" w:date="2020-12-29T01:05:00Z">
        <w:r>
          <w:rPr>
            <w:rFonts w:ascii="Times New Roman" w:hAnsi="Times New Roman" w:cs="Times New Roman"/>
            <w:szCs w:val="21"/>
            <w:shd w:val="clear" w:color="auto" w:fill="FFFFFF"/>
          </w:rPr>
          <w:t xml:space="preserve">have </w:t>
        </w:r>
      </w:ins>
      <w:ins w:id="115" w:author="戴 磊" w:date="2020-12-29T01:04:00Z">
        <w:r>
          <w:rPr>
            <w:rFonts w:ascii="Times New Roman" w:hAnsi="Times New Roman" w:cs="Times New Roman"/>
            <w:szCs w:val="21"/>
            <w:shd w:val="clear" w:color="auto" w:fill="FFFFFF"/>
          </w:rPr>
          <w:t xml:space="preserve">different phases. </w:t>
        </w:r>
      </w:ins>
      <w:ins w:id="116" w:author="戴 磊" w:date="2020-12-28T23:42:00Z">
        <w:r w:rsidR="008E75F3" w:rsidRPr="00D56EE9">
          <w:rPr>
            <w:rFonts w:ascii="Times New Roman" w:hAnsi="Times New Roman" w:cs="Times New Roman"/>
            <w:szCs w:val="21"/>
            <w:shd w:val="clear" w:color="auto" w:fill="FFFFFF"/>
          </w:rPr>
          <w:t xml:space="preserve">Our work underscores the importance of understanding the dynamical </w:t>
        </w:r>
      </w:ins>
      <w:ins w:id="117" w:author="戴 磊" w:date="2020-12-29T01:05:00Z">
        <w:r>
          <w:rPr>
            <w:rFonts w:ascii="Times New Roman" w:hAnsi="Times New Roman" w:cs="Times New Roman"/>
            <w:szCs w:val="21"/>
            <w:shd w:val="clear" w:color="auto" w:fill="FFFFFF"/>
          </w:rPr>
          <w:t xml:space="preserve">and individualized </w:t>
        </w:r>
      </w:ins>
      <w:ins w:id="118" w:author="戴 磊" w:date="2020-12-28T23:42:00Z">
        <w:r w:rsidR="008E75F3" w:rsidRPr="00D56EE9">
          <w:rPr>
            <w:rFonts w:ascii="Times New Roman" w:hAnsi="Times New Roman" w:cs="Times New Roman"/>
            <w:szCs w:val="21"/>
            <w:shd w:val="clear" w:color="auto" w:fill="FFFFFF"/>
          </w:rPr>
          <w:t xml:space="preserve">response in gut microbiome. </w:t>
        </w:r>
      </w:ins>
    </w:p>
    <w:p w14:paraId="38A93FC6" w14:textId="50006DF0" w:rsidR="008E75F3" w:rsidRPr="008E75F3" w:rsidRDefault="008E75F3">
      <w:pPr>
        <w:rPr>
          <w:ins w:id="119" w:author="戴 磊" w:date="2020-12-28T23:42:00Z"/>
          <w:rFonts w:ascii="Times New Roman" w:hAnsi="Times New Roman" w:cs="Times New Roman"/>
          <w:b/>
          <w:bCs/>
          <w:color w:val="2A2A2A"/>
          <w:szCs w:val="21"/>
          <w:shd w:val="clear" w:color="auto" w:fill="FFFFFF"/>
        </w:rPr>
      </w:pPr>
    </w:p>
    <w:p w14:paraId="3B867651" w14:textId="3075CB02" w:rsidR="008E75F3" w:rsidRDefault="008E75F3">
      <w:pPr>
        <w:rPr>
          <w:ins w:id="120" w:author="戴 磊" w:date="2020-12-28T23:42:00Z"/>
          <w:rFonts w:ascii="Times New Roman" w:hAnsi="Times New Roman" w:cs="Times New Roman"/>
          <w:b/>
          <w:bCs/>
          <w:color w:val="2A2A2A"/>
          <w:szCs w:val="21"/>
          <w:shd w:val="clear" w:color="auto" w:fill="FFFFFF"/>
        </w:rPr>
      </w:pPr>
    </w:p>
    <w:p w14:paraId="31F9CD71" w14:textId="30DA93F8" w:rsidR="008E75F3" w:rsidRPr="00923B85" w:rsidRDefault="00372577">
      <w:pPr>
        <w:rPr>
          <w:rFonts w:ascii="Times New Roman" w:hAnsi="Times New Roman" w:cs="Times New Roman"/>
          <w:b/>
          <w:bCs/>
          <w:color w:val="2A2A2A"/>
          <w:szCs w:val="21"/>
          <w:shd w:val="clear" w:color="auto" w:fill="FFFFFF"/>
        </w:rPr>
      </w:pPr>
      <w:ins w:id="121" w:author="戴 磊" w:date="2020-12-29T00:45:00Z">
        <w:r>
          <w:rPr>
            <w:rFonts w:ascii="Times New Roman" w:hAnsi="Times New Roman" w:cs="Times New Roman"/>
            <w:b/>
            <w:bCs/>
            <w:color w:val="2A2A2A"/>
            <w:szCs w:val="21"/>
            <w:shd w:val="clear" w:color="auto" w:fill="FFFFFF"/>
          </w:rPr>
          <w:t>p</w:t>
        </w:r>
      </w:ins>
      <w:ins w:id="122" w:author="戴 磊" w:date="2020-12-29T00:21:00Z">
        <w:r w:rsidR="00B269EA">
          <w:rPr>
            <w:rFonts w:ascii="Times New Roman" w:hAnsi="Times New Roman" w:cs="Times New Roman"/>
            <w:b/>
            <w:bCs/>
            <w:color w:val="2A2A2A"/>
            <w:szCs w:val="21"/>
            <w:shd w:val="clear" w:color="auto" w:fill="FFFFFF"/>
          </w:rPr>
          <w:t>revious version</w:t>
        </w:r>
      </w:ins>
    </w:p>
    <w:p w14:paraId="15492B49" w14:textId="77777777" w:rsidR="002E2BFB" w:rsidRPr="00762D67" w:rsidRDefault="00724766" w:rsidP="00B53BAD">
      <w:pPr>
        <w:rPr>
          <w:rFonts w:ascii="Times New Roman" w:hAnsi="Times New Roman" w:cs="Times New Roman"/>
          <w:color w:val="2A2A2A"/>
          <w:szCs w:val="21"/>
          <w:shd w:val="clear" w:color="auto" w:fill="FFFFFF"/>
        </w:rPr>
      </w:pPr>
      <w:r w:rsidRPr="00762D67">
        <w:rPr>
          <w:rFonts w:ascii="Times New Roman" w:hAnsi="Times New Roman" w:cs="Times New Roman"/>
          <w:color w:val="2A2A2A"/>
          <w:szCs w:val="21"/>
          <w:shd w:val="clear" w:color="auto" w:fill="FFFFFF"/>
        </w:rPr>
        <w:t>(</w:t>
      </w:r>
      <w:r w:rsidRPr="00762D67">
        <w:rPr>
          <w:rFonts w:ascii="Times New Roman" w:hAnsi="Times New Roman" w:cs="Times New Roman"/>
          <w:i/>
          <w:iCs/>
          <w:color w:val="2A2A2A"/>
          <w:szCs w:val="21"/>
          <w:shd w:val="clear" w:color="auto" w:fill="FFFFFF"/>
        </w:rPr>
        <w:t>Background</w:t>
      </w:r>
      <w:r w:rsidRPr="00762D67">
        <w:rPr>
          <w:rFonts w:ascii="Times New Roman" w:hAnsi="Times New Roman" w:cs="Times New Roman"/>
          <w:color w:val="2A2A2A"/>
          <w:szCs w:val="21"/>
          <w:shd w:val="clear" w:color="auto" w:fill="FFFFFF"/>
        </w:rPr>
        <w:t xml:space="preserve">) </w:t>
      </w:r>
    </w:p>
    <w:p w14:paraId="35847B7C" w14:textId="301E75EA" w:rsidR="00DB512F" w:rsidRPr="00923B85" w:rsidRDefault="005F458D" w:rsidP="008C6788">
      <w:pPr>
        <w:rPr>
          <w:rFonts w:ascii="Times New Roman" w:hAnsi="Times New Roman" w:cs="Times New Roman"/>
          <w:color w:val="2A2A2A"/>
          <w:szCs w:val="21"/>
          <w:shd w:val="clear" w:color="auto" w:fill="FFFFFF"/>
        </w:rPr>
      </w:pPr>
      <w:del w:id="123" w:author="刘 红宾" w:date="2020-12-07T09:57:00Z">
        <w:r w:rsidRPr="00923B85" w:rsidDel="00F60176">
          <w:rPr>
            <w:rFonts w:ascii="Times New Roman" w:hAnsi="Times New Roman" w:cs="Times New Roman"/>
            <w:color w:val="2A2A2A"/>
            <w:szCs w:val="21"/>
            <w:shd w:val="clear" w:color="auto" w:fill="FFFFFF"/>
          </w:rPr>
          <w:delText>Dietary fiber may hold great promise in optimizing</w:delText>
        </w:r>
        <w:r w:rsidR="00A86487" w:rsidRPr="00923B85" w:rsidDel="00F60176">
          <w:rPr>
            <w:rFonts w:ascii="Times New Roman" w:hAnsi="Times New Roman" w:cs="Times New Roman"/>
            <w:color w:val="2A2A2A"/>
            <w:szCs w:val="21"/>
            <w:shd w:val="clear" w:color="auto" w:fill="FFFFFF"/>
          </w:rPr>
          <w:delText xml:space="preserve"> gut microbiome structure and short-chain fatty acid (SCFA) metabolism, the disorder of which have been linked to obesity and type 2 diabetes. Yet, </w:delText>
        </w:r>
        <w:r w:rsidR="00B53BAD" w:rsidRPr="00923B85" w:rsidDel="00F60176">
          <w:rPr>
            <w:rFonts w:ascii="Times New Roman" w:hAnsi="Times New Roman" w:cs="Times New Roman"/>
            <w:color w:val="2A2A2A"/>
            <w:szCs w:val="21"/>
            <w:shd w:val="clear" w:color="auto" w:fill="FFFFFF"/>
          </w:rPr>
          <w:delText>how the gut microbiome response to dietary fiber remains poorly understood by limited longitudinal studies to examine stability and dynamics.</w:delText>
        </w:r>
      </w:del>
      <w:ins w:id="124" w:author="刘 红宾" w:date="2020-12-07T09:42:00Z">
        <w:r w:rsidR="00DB512F">
          <w:rPr>
            <w:rFonts w:ascii="Times New Roman" w:hAnsi="Times New Roman" w:cs="Times New Roman"/>
            <w:color w:val="2A2A2A"/>
            <w:szCs w:val="21"/>
            <w:shd w:val="clear" w:color="auto" w:fill="FFFFFF"/>
          </w:rPr>
          <w:t>L</w:t>
        </w:r>
        <w:r w:rsidR="00DB512F" w:rsidRPr="00DB512F">
          <w:rPr>
            <w:rFonts w:ascii="Times New Roman" w:hAnsi="Times New Roman" w:cs="Times New Roman"/>
            <w:color w:val="2A2A2A"/>
            <w:szCs w:val="21"/>
            <w:shd w:val="clear" w:color="auto" w:fill="FFFFFF"/>
          </w:rPr>
          <w:t xml:space="preserve">ongitudinal microbiome-metabolome </w:t>
        </w:r>
      </w:ins>
      <w:ins w:id="125" w:author="刘 红宾" w:date="2020-12-07T09:43:00Z">
        <w:r w:rsidR="004F50B2">
          <w:rPr>
            <w:rFonts w:ascii="Times New Roman" w:hAnsi="Times New Roman" w:cs="Times New Roman"/>
            <w:color w:val="2A2A2A"/>
            <w:szCs w:val="21"/>
            <w:shd w:val="clear" w:color="auto" w:fill="FFFFFF"/>
          </w:rPr>
          <w:t xml:space="preserve">monitoring </w:t>
        </w:r>
      </w:ins>
      <w:ins w:id="126" w:author="刘 红宾" w:date="2020-12-07T09:45:00Z">
        <w:r w:rsidR="00096170">
          <w:rPr>
            <w:rFonts w:ascii="Times New Roman" w:hAnsi="Times New Roman" w:cs="Times New Roman"/>
            <w:color w:val="2A2A2A"/>
            <w:szCs w:val="21"/>
            <w:shd w:val="clear" w:color="auto" w:fill="FFFFFF"/>
          </w:rPr>
          <w:t xml:space="preserve">at </w:t>
        </w:r>
        <w:r w:rsidR="00096170" w:rsidRPr="008C6788">
          <w:rPr>
            <w:rFonts w:ascii="Times New Roman" w:hAnsi="Times New Roman" w:cs="Times New Roman"/>
            <w:color w:val="2A2A2A"/>
            <w:szCs w:val="21"/>
            <w:shd w:val="clear" w:color="auto" w:fill="FFFFFF"/>
          </w:rPr>
          <w:t>an individual level</w:t>
        </w:r>
        <w:r w:rsidR="00096170" w:rsidRPr="00A93D14">
          <w:rPr>
            <w:rFonts w:ascii="Times New Roman" w:hAnsi="Times New Roman" w:cs="Times New Roman"/>
            <w:color w:val="2A2A2A"/>
            <w:szCs w:val="21"/>
            <w:shd w:val="clear" w:color="auto" w:fill="FFFFFF"/>
          </w:rPr>
          <w:t xml:space="preserve"> </w:t>
        </w:r>
      </w:ins>
      <w:ins w:id="127" w:author="刘 红宾" w:date="2020-12-07T09:44:00Z">
        <w:r w:rsidR="00A93D14" w:rsidRPr="00A93D14">
          <w:rPr>
            <w:rFonts w:ascii="Times New Roman" w:hAnsi="Times New Roman" w:cs="Times New Roman"/>
            <w:color w:val="2A2A2A"/>
            <w:szCs w:val="21"/>
            <w:shd w:val="clear" w:color="auto" w:fill="FFFFFF"/>
          </w:rPr>
          <w:t>enable</w:t>
        </w:r>
      </w:ins>
      <w:ins w:id="128" w:author="刘 红宾" w:date="2020-12-07T09:48:00Z">
        <w:r w:rsidR="003B46A8">
          <w:rPr>
            <w:rFonts w:ascii="Times New Roman" w:hAnsi="Times New Roman" w:cs="Times New Roman"/>
            <w:color w:val="2A2A2A"/>
            <w:szCs w:val="21"/>
            <w:shd w:val="clear" w:color="auto" w:fill="FFFFFF"/>
          </w:rPr>
          <w:t>s</w:t>
        </w:r>
      </w:ins>
      <w:ins w:id="129" w:author="刘 红宾" w:date="2020-12-07T09:44:00Z">
        <w:r w:rsidR="00A93D14" w:rsidRPr="00A93D14">
          <w:rPr>
            <w:rFonts w:ascii="Times New Roman" w:hAnsi="Times New Roman" w:cs="Times New Roman"/>
            <w:color w:val="2A2A2A"/>
            <w:szCs w:val="21"/>
            <w:shd w:val="clear" w:color="auto" w:fill="FFFFFF"/>
          </w:rPr>
          <w:t xml:space="preserve"> deep </w:t>
        </w:r>
      </w:ins>
      <w:ins w:id="130" w:author="刘 红宾" w:date="2020-12-07T09:45:00Z">
        <w:r w:rsidR="00096170" w:rsidRPr="00A93D14">
          <w:rPr>
            <w:rFonts w:ascii="Times New Roman" w:hAnsi="Times New Roman" w:cs="Times New Roman"/>
            <w:color w:val="2A2A2A"/>
            <w:szCs w:val="21"/>
            <w:shd w:val="clear" w:color="auto" w:fill="FFFFFF"/>
          </w:rPr>
          <w:t>physiological</w:t>
        </w:r>
      </w:ins>
      <w:ins w:id="131" w:author="刘 红宾" w:date="2020-12-07T09:44:00Z">
        <w:r w:rsidR="00A93D14" w:rsidRPr="00A93D14">
          <w:rPr>
            <w:rFonts w:ascii="Times New Roman" w:hAnsi="Times New Roman" w:cs="Times New Roman"/>
            <w:color w:val="2A2A2A"/>
            <w:szCs w:val="21"/>
            <w:shd w:val="clear" w:color="auto" w:fill="FFFFFF"/>
          </w:rPr>
          <w:t xml:space="preserve"> and </w:t>
        </w:r>
      </w:ins>
      <w:ins w:id="132" w:author="刘 红宾" w:date="2020-12-07T09:46:00Z">
        <w:r w:rsidR="00B25CD1" w:rsidRPr="00B25CD1">
          <w:rPr>
            <w:rFonts w:ascii="Times New Roman" w:hAnsi="Times New Roman" w:cs="Times New Roman"/>
            <w:color w:val="2A2A2A"/>
            <w:szCs w:val="21"/>
            <w:shd w:val="clear" w:color="auto" w:fill="FFFFFF"/>
          </w:rPr>
          <w:t>mechanistic</w:t>
        </w:r>
      </w:ins>
      <w:ins w:id="133" w:author="刘 红宾" w:date="2020-12-07T09:45:00Z">
        <w:r w:rsidR="00096170">
          <w:rPr>
            <w:rFonts w:ascii="Times New Roman" w:hAnsi="Times New Roman" w:cs="Times New Roman"/>
            <w:color w:val="2A2A2A"/>
            <w:szCs w:val="21"/>
            <w:shd w:val="clear" w:color="auto" w:fill="FFFFFF"/>
          </w:rPr>
          <w:t xml:space="preserve"> </w:t>
        </w:r>
      </w:ins>
      <w:ins w:id="134" w:author="刘 红宾" w:date="2020-12-07T09:44:00Z">
        <w:r w:rsidR="00A93D14" w:rsidRPr="00A93D14">
          <w:rPr>
            <w:rFonts w:ascii="Times New Roman" w:hAnsi="Times New Roman" w:cs="Times New Roman"/>
            <w:color w:val="2A2A2A"/>
            <w:szCs w:val="21"/>
            <w:shd w:val="clear" w:color="auto" w:fill="FFFFFF"/>
          </w:rPr>
          <w:t xml:space="preserve">profiling </w:t>
        </w:r>
      </w:ins>
      <w:ins w:id="135" w:author="刘 红宾" w:date="2020-12-07T09:41:00Z">
        <w:r w:rsidR="00DB512F" w:rsidRPr="00DB512F">
          <w:rPr>
            <w:rFonts w:ascii="Times New Roman" w:hAnsi="Times New Roman" w:cs="Times New Roman"/>
            <w:color w:val="2A2A2A"/>
            <w:szCs w:val="21"/>
            <w:shd w:val="clear" w:color="auto" w:fill="FFFFFF"/>
          </w:rPr>
          <w:t xml:space="preserve">and may provide </w:t>
        </w:r>
      </w:ins>
      <w:ins w:id="136" w:author="刘 红宾" w:date="2020-12-07T09:50:00Z">
        <w:r w:rsidR="00C117BA">
          <w:rPr>
            <w:rFonts w:ascii="Times New Roman" w:hAnsi="Times New Roman" w:cs="Times New Roman"/>
            <w:color w:val="2A2A2A"/>
            <w:szCs w:val="21"/>
            <w:shd w:val="clear" w:color="auto" w:fill="FFFFFF"/>
          </w:rPr>
          <w:t xml:space="preserve">an </w:t>
        </w:r>
      </w:ins>
      <w:ins w:id="137" w:author="刘 红宾" w:date="2020-12-07T09:41:00Z">
        <w:r w:rsidR="00DB512F" w:rsidRPr="00DB512F">
          <w:rPr>
            <w:rFonts w:ascii="Times New Roman" w:hAnsi="Times New Roman" w:cs="Times New Roman"/>
            <w:color w:val="2A2A2A"/>
            <w:szCs w:val="21"/>
            <w:shd w:val="clear" w:color="auto" w:fill="FFFFFF"/>
          </w:rPr>
          <w:t xml:space="preserve">important tool for precision </w:t>
        </w:r>
      </w:ins>
      <w:ins w:id="138" w:author="刘 红宾" w:date="2020-12-07T09:52:00Z">
        <w:r w:rsidR="007E0C54" w:rsidRPr="007E0C54">
          <w:rPr>
            <w:rFonts w:ascii="Times New Roman" w:hAnsi="Times New Roman" w:cs="Times New Roman"/>
            <w:color w:val="2A2A2A"/>
            <w:szCs w:val="21"/>
            <w:shd w:val="clear" w:color="auto" w:fill="FFFFFF"/>
          </w:rPr>
          <w:t>nutrition</w:t>
        </w:r>
        <w:r w:rsidR="007E0C54">
          <w:rPr>
            <w:rFonts w:ascii="Times New Roman" w:hAnsi="Times New Roman" w:cs="Times New Roman"/>
            <w:color w:val="2A2A2A"/>
            <w:szCs w:val="21"/>
            <w:shd w:val="clear" w:color="auto" w:fill="FFFFFF"/>
          </w:rPr>
          <w:t xml:space="preserve">, </w:t>
        </w:r>
        <w:r w:rsidR="00FD6671">
          <w:rPr>
            <w:rFonts w:ascii="Times New Roman" w:hAnsi="Times New Roman" w:cs="Times New Roman"/>
            <w:color w:val="2A2A2A"/>
            <w:szCs w:val="21"/>
            <w:shd w:val="clear" w:color="auto" w:fill="FFFFFF"/>
          </w:rPr>
          <w:t xml:space="preserve">which </w:t>
        </w:r>
        <w:r w:rsidR="00FD6671" w:rsidRPr="008C6788">
          <w:rPr>
            <w:rFonts w:ascii="Times New Roman" w:hAnsi="Times New Roman" w:cs="Times New Roman"/>
            <w:color w:val="2A2A2A"/>
            <w:szCs w:val="21"/>
            <w:shd w:val="clear" w:color="auto" w:fill="FFFFFF"/>
          </w:rPr>
          <w:t>aim</w:t>
        </w:r>
        <w:r w:rsidR="00FD6671">
          <w:rPr>
            <w:rFonts w:ascii="Times New Roman" w:hAnsi="Times New Roman" w:cs="Times New Roman"/>
            <w:color w:val="2A2A2A"/>
            <w:szCs w:val="21"/>
            <w:shd w:val="clear" w:color="auto" w:fill="FFFFFF"/>
          </w:rPr>
          <w:t>s</w:t>
        </w:r>
        <w:r w:rsidR="00FD6671" w:rsidRPr="008C6788">
          <w:rPr>
            <w:rFonts w:ascii="Times New Roman" w:hAnsi="Times New Roman" w:cs="Times New Roman"/>
            <w:color w:val="2A2A2A"/>
            <w:szCs w:val="21"/>
            <w:shd w:val="clear" w:color="auto" w:fill="FFFFFF"/>
          </w:rPr>
          <w:t xml:space="preserve"> to prevent and manage chronic diseases by tailoring dietary interventions or recommendations</w:t>
        </w:r>
        <w:r w:rsidR="00FD6671">
          <w:rPr>
            <w:rFonts w:ascii="Times New Roman" w:hAnsi="Times New Roman" w:cs="Times New Roman"/>
            <w:color w:val="2A2A2A"/>
            <w:szCs w:val="21"/>
            <w:shd w:val="clear" w:color="auto" w:fill="FFFFFF"/>
          </w:rPr>
          <w:t>.</w:t>
        </w:r>
      </w:ins>
    </w:p>
    <w:p w14:paraId="4E353917" w14:textId="77777777" w:rsidR="002E2BFB" w:rsidRPr="00762D67" w:rsidRDefault="00B53BAD" w:rsidP="006C5D52">
      <w:pPr>
        <w:rPr>
          <w:rFonts w:ascii="Times New Roman" w:hAnsi="Times New Roman" w:cs="Times New Roman"/>
          <w:color w:val="2A2A2A"/>
          <w:szCs w:val="21"/>
          <w:shd w:val="clear" w:color="auto" w:fill="FFFFFF"/>
        </w:rPr>
      </w:pPr>
      <w:r w:rsidRPr="00762D67">
        <w:rPr>
          <w:rFonts w:ascii="Times New Roman" w:hAnsi="Times New Roman" w:cs="Times New Roman"/>
          <w:color w:val="2A2A2A"/>
          <w:szCs w:val="21"/>
          <w:shd w:val="clear" w:color="auto" w:fill="FFFFFF"/>
        </w:rPr>
        <w:t>(</w:t>
      </w:r>
      <w:r w:rsidRPr="00762D67">
        <w:rPr>
          <w:rFonts w:ascii="Times New Roman" w:hAnsi="Times New Roman" w:cs="Times New Roman"/>
          <w:i/>
          <w:iCs/>
          <w:color w:val="2A2A2A"/>
          <w:szCs w:val="21"/>
          <w:shd w:val="clear" w:color="auto" w:fill="FFFFFF"/>
        </w:rPr>
        <w:t>Goal</w:t>
      </w:r>
      <w:r w:rsidRPr="00762D67">
        <w:rPr>
          <w:rFonts w:ascii="Times New Roman" w:hAnsi="Times New Roman" w:cs="Times New Roman"/>
          <w:color w:val="2A2A2A"/>
          <w:szCs w:val="21"/>
          <w:shd w:val="clear" w:color="auto" w:fill="FFFFFF"/>
        </w:rPr>
        <w:t xml:space="preserve">) </w:t>
      </w:r>
    </w:p>
    <w:p w14:paraId="54042436" w14:textId="119C94AE" w:rsidR="006C5D52" w:rsidRPr="00923B85" w:rsidRDefault="006C5D52" w:rsidP="006C5D52">
      <w:pPr>
        <w:rPr>
          <w:rFonts w:ascii="Times New Roman" w:hAnsi="Times New Roman" w:cs="Times New Roman"/>
          <w:color w:val="2A2A2A"/>
          <w:szCs w:val="21"/>
          <w:shd w:val="clear" w:color="auto" w:fill="FFFFFF"/>
        </w:rPr>
      </w:pPr>
      <w:r w:rsidRPr="00923B85">
        <w:rPr>
          <w:rFonts w:ascii="Times New Roman" w:hAnsi="Times New Roman" w:cs="Times New Roman"/>
          <w:color w:val="2A2A2A"/>
          <w:szCs w:val="21"/>
          <w:shd w:val="clear" w:color="auto" w:fill="FFFFFF"/>
        </w:rPr>
        <w:t xml:space="preserve">Using mice </w:t>
      </w:r>
      <w:bookmarkStart w:id="139" w:name="OLE_LINK23"/>
      <w:ins w:id="140" w:author="刘 红宾" w:date="2020-12-07T09:55:00Z">
        <w:r w:rsidR="00772D45">
          <w:rPr>
            <w:rFonts w:ascii="Times New Roman" w:hAnsi="Times New Roman" w:cs="Times New Roman"/>
            <w:color w:val="2A2A2A"/>
            <w:szCs w:val="21"/>
            <w:shd w:val="clear" w:color="auto" w:fill="FFFFFF"/>
          </w:rPr>
          <w:t xml:space="preserve">that harboring </w:t>
        </w:r>
        <w:r w:rsidR="00523314">
          <w:rPr>
            <w:rFonts w:ascii="Times New Roman" w:hAnsi="Times New Roman" w:cs="Times New Roman"/>
            <w:color w:val="2A2A2A"/>
            <w:szCs w:val="21"/>
            <w:shd w:val="clear" w:color="auto" w:fill="FFFFFF"/>
          </w:rPr>
          <w:t>diffe</w:t>
        </w:r>
      </w:ins>
      <w:ins w:id="141" w:author="刘 红宾" w:date="2020-12-07T09:56:00Z">
        <w:r w:rsidR="00523314">
          <w:rPr>
            <w:rFonts w:ascii="Times New Roman" w:hAnsi="Times New Roman" w:cs="Times New Roman"/>
            <w:color w:val="2A2A2A"/>
            <w:szCs w:val="21"/>
            <w:shd w:val="clear" w:color="auto" w:fill="FFFFFF"/>
          </w:rPr>
          <w:t>rent gut microbiome</w:t>
        </w:r>
        <w:bookmarkEnd w:id="139"/>
        <w:r w:rsidR="00523314">
          <w:rPr>
            <w:rFonts w:ascii="Times New Roman" w:hAnsi="Times New Roman" w:cs="Times New Roman"/>
            <w:color w:val="2A2A2A"/>
            <w:szCs w:val="21"/>
            <w:shd w:val="clear" w:color="auto" w:fill="FFFFFF"/>
          </w:rPr>
          <w:t xml:space="preserve"> </w:t>
        </w:r>
      </w:ins>
      <w:r w:rsidRPr="00923B85">
        <w:rPr>
          <w:rFonts w:ascii="Times New Roman" w:hAnsi="Times New Roman" w:cs="Times New Roman"/>
          <w:color w:val="2A2A2A"/>
          <w:szCs w:val="21"/>
          <w:shd w:val="clear" w:color="auto" w:fill="FFFFFF"/>
        </w:rPr>
        <w:t xml:space="preserve">as model hosts, </w:t>
      </w:r>
      <w:r w:rsidR="00B53BAD" w:rsidRPr="00923B85">
        <w:rPr>
          <w:rFonts w:ascii="Times New Roman" w:hAnsi="Times New Roman" w:cs="Times New Roman"/>
          <w:color w:val="2A2A2A"/>
          <w:szCs w:val="21"/>
          <w:shd w:val="clear" w:color="auto" w:fill="FFFFFF"/>
        </w:rPr>
        <w:t xml:space="preserve">we assess the </w:t>
      </w:r>
      <w:ins w:id="142" w:author="刘 红宾" w:date="2020-12-07T09:57:00Z">
        <w:r w:rsidR="00F60176">
          <w:rPr>
            <w:rFonts w:ascii="Times New Roman" w:hAnsi="Times New Roman" w:cs="Times New Roman"/>
            <w:color w:val="2A2A2A"/>
            <w:szCs w:val="21"/>
            <w:shd w:val="clear" w:color="auto" w:fill="FFFFFF"/>
          </w:rPr>
          <w:t xml:space="preserve">dynamic </w:t>
        </w:r>
      </w:ins>
      <w:r w:rsidRPr="00923B85">
        <w:rPr>
          <w:rFonts w:ascii="Times New Roman" w:hAnsi="Times New Roman" w:cs="Times New Roman"/>
          <w:color w:val="2A2A2A"/>
          <w:szCs w:val="21"/>
          <w:shd w:val="clear" w:color="auto" w:fill="FFFFFF"/>
        </w:rPr>
        <w:t>response</w:t>
      </w:r>
      <w:r w:rsidR="00B53BAD" w:rsidRPr="00923B85">
        <w:rPr>
          <w:rFonts w:ascii="Times New Roman" w:hAnsi="Times New Roman" w:cs="Times New Roman"/>
          <w:color w:val="2A2A2A"/>
          <w:szCs w:val="21"/>
          <w:shd w:val="clear" w:color="auto" w:fill="FFFFFF"/>
        </w:rPr>
        <w:t xml:space="preserve"> of the gut ecosystem to </w:t>
      </w:r>
      <w:r w:rsidRPr="00923B85">
        <w:rPr>
          <w:rFonts w:ascii="Times New Roman" w:hAnsi="Times New Roman" w:cs="Times New Roman"/>
          <w:color w:val="2A2A2A"/>
          <w:szCs w:val="21"/>
          <w:shd w:val="clear" w:color="auto" w:fill="FFFFFF"/>
        </w:rPr>
        <w:t xml:space="preserve">dietary fiber intervention </w:t>
      </w:r>
      <w:del w:id="143" w:author="刘 红宾" w:date="2020-12-07T09:56:00Z">
        <w:r w:rsidR="00B53BAD" w:rsidRPr="00923B85" w:rsidDel="00F60176">
          <w:rPr>
            <w:rFonts w:ascii="Times New Roman" w:hAnsi="Times New Roman" w:cs="Times New Roman"/>
            <w:color w:val="2A2A2A"/>
            <w:szCs w:val="21"/>
            <w:shd w:val="clear" w:color="auto" w:fill="FFFFFF"/>
          </w:rPr>
          <w:delText>at multiple timescales</w:delText>
        </w:r>
        <w:r w:rsidRPr="00923B85" w:rsidDel="00F60176">
          <w:rPr>
            <w:rFonts w:ascii="Times New Roman" w:hAnsi="Times New Roman" w:cs="Times New Roman"/>
            <w:color w:val="2A2A2A"/>
            <w:szCs w:val="21"/>
            <w:shd w:val="clear" w:color="auto" w:fill="FFFFFF"/>
          </w:rPr>
          <w:delText xml:space="preserve"> </w:delText>
        </w:r>
      </w:del>
      <w:r w:rsidRPr="00923B85">
        <w:rPr>
          <w:rFonts w:ascii="Times New Roman" w:hAnsi="Times New Roman" w:cs="Times New Roman"/>
          <w:color w:val="2A2A2A"/>
          <w:szCs w:val="21"/>
          <w:shd w:val="clear" w:color="auto" w:fill="FFFFFF"/>
        </w:rPr>
        <w:t xml:space="preserve">by integrating </w:t>
      </w:r>
      <w:ins w:id="144" w:author="刘 红宾" w:date="2020-12-07T14:06:00Z">
        <w:r w:rsidR="00943E7F">
          <w:rPr>
            <w:rFonts w:ascii="Times New Roman" w:hAnsi="Times New Roman" w:cs="Times New Roman"/>
            <w:color w:val="2A2A2A"/>
            <w:szCs w:val="21"/>
            <w:shd w:val="clear" w:color="auto" w:fill="FFFFFF"/>
          </w:rPr>
          <w:t xml:space="preserve">analyze </w:t>
        </w:r>
      </w:ins>
      <w:r w:rsidRPr="00923B85">
        <w:rPr>
          <w:rFonts w:ascii="Times New Roman" w:hAnsi="Times New Roman" w:cs="Times New Roman"/>
          <w:color w:val="2A2A2A"/>
          <w:szCs w:val="21"/>
          <w:shd w:val="clear" w:color="auto" w:fill="FFFFFF"/>
        </w:rPr>
        <w:t>longitudinal data from the gut microbiome and SCFA metabolome.</w:t>
      </w:r>
    </w:p>
    <w:p w14:paraId="637AAF27" w14:textId="78E04C7D" w:rsidR="006C5D52" w:rsidRPr="00762D67" w:rsidRDefault="006C5D52" w:rsidP="006C5D52">
      <w:pPr>
        <w:rPr>
          <w:rFonts w:ascii="Times New Roman" w:hAnsi="Times New Roman" w:cs="Times New Roman"/>
          <w:color w:val="2A2A2A"/>
          <w:szCs w:val="21"/>
          <w:shd w:val="clear" w:color="auto" w:fill="FFFFFF"/>
        </w:rPr>
      </w:pPr>
      <w:r w:rsidRPr="00762D67">
        <w:rPr>
          <w:rFonts w:ascii="Times New Roman" w:hAnsi="Times New Roman" w:cs="Times New Roman"/>
          <w:color w:val="2A2A2A"/>
          <w:szCs w:val="21"/>
          <w:shd w:val="clear" w:color="auto" w:fill="FFFFFF"/>
        </w:rPr>
        <w:t>(</w:t>
      </w:r>
      <w:r w:rsidRPr="00762D67">
        <w:rPr>
          <w:rFonts w:ascii="Times New Roman" w:hAnsi="Times New Roman" w:cs="Times New Roman"/>
          <w:i/>
          <w:iCs/>
          <w:color w:val="2A2A2A"/>
          <w:szCs w:val="21"/>
          <w:shd w:val="clear" w:color="auto" w:fill="FFFFFF"/>
        </w:rPr>
        <w:t>Result</w:t>
      </w:r>
      <w:r w:rsidRPr="00762D67">
        <w:rPr>
          <w:rFonts w:ascii="Times New Roman" w:hAnsi="Times New Roman" w:cs="Times New Roman"/>
          <w:color w:val="2A2A2A"/>
          <w:szCs w:val="21"/>
          <w:shd w:val="clear" w:color="auto" w:fill="FFFFFF"/>
        </w:rPr>
        <w:t xml:space="preserve">) </w:t>
      </w:r>
    </w:p>
    <w:p w14:paraId="7196BD8C" w14:textId="660ABE52" w:rsidR="003D7CE9" w:rsidRPr="004A707F" w:rsidRDefault="007C0EE4">
      <w:pPr>
        <w:pStyle w:val="paragraph"/>
        <w:spacing w:before="0" w:beforeAutospacing="0"/>
        <w:jc w:val="both"/>
        <w:rPr>
          <w:rFonts w:ascii="Times New Roman" w:hAnsi="Times New Roman" w:cs="Times New Roman"/>
          <w:color w:val="2A2A2A"/>
          <w:sz w:val="21"/>
          <w:szCs w:val="21"/>
          <w:shd w:val="clear" w:color="auto" w:fill="FFFFFF"/>
          <w:rPrChange w:id="145" w:author="刘 红宾" w:date="2020-12-07T10:22:00Z">
            <w:rPr/>
          </w:rPrChange>
        </w:rPr>
        <w:pPrChange w:id="146" w:author="刘 红宾" w:date="2020-12-07T10:30:00Z">
          <w:pPr>
            <w:pStyle w:val="paragraph"/>
            <w:spacing w:before="0" w:beforeAutospacing="0" w:after="0" w:afterAutospacing="0"/>
            <w:jc w:val="both"/>
          </w:pPr>
        </w:pPrChange>
      </w:pPr>
      <w:r w:rsidRPr="00923B85">
        <w:rPr>
          <w:rFonts w:ascii="Times New Roman" w:hAnsi="Times New Roman" w:cs="Times New Roman"/>
          <w:color w:val="2A2A2A"/>
          <w:sz w:val="21"/>
          <w:szCs w:val="21"/>
          <w:shd w:val="clear" w:color="auto" w:fill="FFFFFF"/>
        </w:rPr>
        <w:t xml:space="preserve">Regardless of the different </w:t>
      </w:r>
      <w:del w:id="147" w:author="刘 红宾" w:date="2020-12-07T10:06:00Z">
        <w:r w:rsidRPr="00923B85" w:rsidDel="00A1450C">
          <w:rPr>
            <w:rFonts w:ascii="Times New Roman" w:hAnsi="Times New Roman" w:cs="Times New Roman"/>
            <w:color w:val="2A2A2A"/>
            <w:sz w:val="21"/>
            <w:szCs w:val="21"/>
            <w:shd w:val="clear" w:color="auto" w:fill="FFFFFF"/>
          </w:rPr>
          <w:delText xml:space="preserve">baseline </w:delText>
        </w:r>
      </w:del>
      <w:ins w:id="148" w:author="刘 红宾" w:date="2020-12-07T10:06:00Z">
        <w:r w:rsidR="00A1450C" w:rsidRPr="00923B85">
          <w:rPr>
            <w:rFonts w:ascii="Times New Roman" w:hAnsi="Times New Roman" w:cs="Times New Roman"/>
            <w:color w:val="2A2A2A"/>
            <w:sz w:val="21"/>
            <w:szCs w:val="21"/>
            <w:shd w:val="clear" w:color="auto" w:fill="FFFFFF"/>
          </w:rPr>
          <w:t>baseline</w:t>
        </w:r>
      </w:ins>
      <w:ins w:id="149" w:author="刘 红宾" w:date="2020-12-07T14:07:00Z">
        <w:r w:rsidR="00C6143F">
          <w:rPr>
            <w:rFonts w:ascii="Times New Roman" w:hAnsi="Times New Roman" w:cs="Times New Roman"/>
            <w:color w:val="2A2A2A"/>
            <w:sz w:val="21"/>
            <w:szCs w:val="21"/>
            <w:shd w:val="clear" w:color="auto" w:fill="FFFFFF"/>
          </w:rPr>
          <w:t xml:space="preserve"> microbiome</w:t>
        </w:r>
      </w:ins>
      <w:del w:id="150" w:author="刘 红宾" w:date="2020-12-07T10:06:00Z">
        <w:r w:rsidRPr="00923B85" w:rsidDel="00A1450C">
          <w:rPr>
            <w:rFonts w:ascii="Times New Roman" w:hAnsi="Times New Roman" w:cs="Times New Roman"/>
            <w:color w:val="2A2A2A"/>
            <w:sz w:val="21"/>
            <w:szCs w:val="21"/>
            <w:shd w:val="clear" w:color="auto" w:fill="FFFFFF"/>
          </w:rPr>
          <w:delText>structure</w:delText>
        </w:r>
      </w:del>
      <w:r w:rsidRPr="00923B85">
        <w:rPr>
          <w:rFonts w:ascii="Times New Roman" w:hAnsi="Times New Roman" w:cs="Times New Roman"/>
          <w:color w:val="2A2A2A"/>
          <w:sz w:val="21"/>
          <w:szCs w:val="21"/>
          <w:shd w:val="clear" w:color="auto" w:fill="FFFFFF"/>
        </w:rPr>
        <w:t xml:space="preserve">, we identified a strong short-term response and long-term adaptation of the </w:t>
      </w:r>
      <w:del w:id="151" w:author="刘 红宾" w:date="2020-12-07T10:11:00Z">
        <w:r w:rsidRPr="00923B85" w:rsidDel="00395E4E">
          <w:rPr>
            <w:rFonts w:ascii="Times New Roman" w:hAnsi="Times New Roman" w:cs="Times New Roman"/>
            <w:color w:val="2A2A2A"/>
            <w:sz w:val="21"/>
            <w:szCs w:val="21"/>
            <w:shd w:val="clear" w:color="auto" w:fill="FFFFFF"/>
          </w:rPr>
          <w:delText>microbial metabolism</w:delText>
        </w:r>
      </w:del>
      <w:ins w:id="152" w:author="刘 红宾" w:date="2020-12-07T10:11:00Z">
        <w:r w:rsidR="00395E4E">
          <w:rPr>
            <w:rFonts w:ascii="Times New Roman" w:hAnsi="Times New Roman" w:cs="Times New Roman"/>
            <w:color w:val="2A2A2A"/>
            <w:sz w:val="21"/>
            <w:szCs w:val="21"/>
            <w:shd w:val="clear" w:color="auto" w:fill="FFFFFF"/>
          </w:rPr>
          <w:t>gut microbiome</w:t>
        </w:r>
      </w:ins>
      <w:r w:rsidRPr="00923B85">
        <w:rPr>
          <w:rFonts w:ascii="Times New Roman" w:hAnsi="Times New Roman" w:cs="Times New Roman"/>
          <w:color w:val="2A2A2A"/>
          <w:sz w:val="21"/>
          <w:szCs w:val="21"/>
          <w:shd w:val="clear" w:color="auto" w:fill="FFFFFF"/>
        </w:rPr>
        <w:t xml:space="preserve"> in response to inulin intervention, representing by </w:t>
      </w:r>
      <w:ins w:id="153" w:author="刘 红宾" w:date="2020-12-07T10:24:00Z">
        <w:r w:rsidR="00A57DCB">
          <w:rPr>
            <w:rFonts w:ascii="Times New Roman" w:hAnsi="Times New Roman" w:cs="Times New Roman"/>
            <w:color w:val="2A2A2A"/>
            <w:sz w:val="21"/>
            <w:szCs w:val="21"/>
            <w:shd w:val="clear" w:color="auto" w:fill="FFFFFF"/>
          </w:rPr>
          <w:t xml:space="preserve">the </w:t>
        </w:r>
      </w:ins>
      <w:ins w:id="154" w:author="刘 红宾" w:date="2020-12-07T10:22:00Z">
        <w:r w:rsidR="004A707F" w:rsidRPr="004A707F">
          <w:rPr>
            <w:rFonts w:ascii="Times New Roman" w:hAnsi="Times New Roman" w:cs="Times New Roman"/>
            <w:color w:val="2A2A2A"/>
            <w:sz w:val="21"/>
            <w:szCs w:val="21"/>
            <w:shd w:val="clear" w:color="auto" w:fill="FFFFFF"/>
          </w:rPr>
          <w:t>substantial changes in th</w:t>
        </w:r>
        <w:r w:rsidR="004A707F">
          <w:rPr>
            <w:rFonts w:ascii="Times New Roman" w:hAnsi="Times New Roman" w:cs="Times New Roman"/>
            <w:color w:val="2A2A2A"/>
            <w:sz w:val="21"/>
            <w:szCs w:val="21"/>
            <w:shd w:val="clear" w:color="auto" w:fill="FFFFFF"/>
          </w:rPr>
          <w:t xml:space="preserve">e </w:t>
        </w:r>
        <w:r w:rsidR="004A707F" w:rsidRPr="004A707F">
          <w:rPr>
            <w:rFonts w:ascii="Times New Roman" w:hAnsi="Times New Roman" w:cs="Times New Roman"/>
            <w:color w:val="2A2A2A"/>
            <w:sz w:val="21"/>
            <w:szCs w:val="21"/>
            <w:shd w:val="clear" w:color="auto" w:fill="FFFFFF"/>
          </w:rPr>
          <w:t>microbi</w:t>
        </w:r>
        <w:r w:rsidR="004A707F">
          <w:rPr>
            <w:rFonts w:ascii="Times New Roman" w:hAnsi="Times New Roman" w:cs="Times New Roman"/>
            <w:color w:val="2A2A2A"/>
            <w:sz w:val="21"/>
            <w:szCs w:val="21"/>
            <w:shd w:val="clear" w:color="auto" w:fill="FFFFFF"/>
          </w:rPr>
          <w:t xml:space="preserve">al structure and </w:t>
        </w:r>
      </w:ins>
      <w:ins w:id="155" w:author="刘 红宾" w:date="2020-12-07T10:42:00Z">
        <w:r w:rsidR="00C6608B">
          <w:rPr>
            <w:rFonts w:ascii="Times New Roman" w:hAnsi="Times New Roman" w:cs="Times New Roman"/>
            <w:color w:val="2A2A2A"/>
            <w:sz w:val="21"/>
            <w:szCs w:val="21"/>
            <w:shd w:val="clear" w:color="auto" w:fill="FFFFFF"/>
          </w:rPr>
          <w:t xml:space="preserve">total </w:t>
        </w:r>
      </w:ins>
      <w:del w:id="156" w:author="刘 红宾" w:date="2020-12-07T10:22:00Z">
        <w:r w:rsidRPr="00923B85" w:rsidDel="004A707F">
          <w:rPr>
            <w:rFonts w:ascii="Times New Roman" w:hAnsi="Times New Roman" w:cs="Times New Roman"/>
            <w:color w:val="2A2A2A"/>
            <w:sz w:val="21"/>
            <w:szCs w:val="21"/>
            <w:shd w:val="clear" w:color="auto" w:fill="FFFFFF"/>
          </w:rPr>
          <w:delText xml:space="preserve">a </w:delText>
        </w:r>
        <w:r w:rsidR="004A5817" w:rsidDel="004A707F">
          <w:rPr>
            <w:rFonts w:ascii="Times New Roman" w:hAnsi="Times New Roman" w:cs="Times New Roman"/>
            <w:color w:val="2A2A2A"/>
            <w:sz w:val="21"/>
            <w:szCs w:val="21"/>
            <w:shd w:val="clear" w:color="auto" w:fill="FFFFFF"/>
          </w:rPr>
          <w:delText>rapid</w:delText>
        </w:r>
        <w:r w:rsidRPr="00923B85" w:rsidDel="004A707F">
          <w:rPr>
            <w:rFonts w:ascii="Times New Roman" w:hAnsi="Times New Roman" w:cs="Times New Roman"/>
            <w:color w:val="2A2A2A"/>
            <w:sz w:val="21"/>
            <w:szCs w:val="21"/>
            <w:shd w:val="clear" w:color="auto" w:fill="FFFFFF"/>
          </w:rPr>
          <w:delText xml:space="preserve"> elevat</w:delText>
        </w:r>
        <w:r w:rsidR="00C20E78" w:rsidRPr="00923B85" w:rsidDel="004A707F">
          <w:rPr>
            <w:rFonts w:ascii="Times New Roman" w:hAnsi="Times New Roman" w:cs="Times New Roman"/>
            <w:color w:val="2A2A2A"/>
            <w:sz w:val="21"/>
            <w:szCs w:val="21"/>
            <w:shd w:val="clear" w:color="auto" w:fill="FFFFFF"/>
          </w:rPr>
          <w:delText>ion</w:delText>
        </w:r>
        <w:r w:rsidRPr="00923B85" w:rsidDel="004A707F">
          <w:rPr>
            <w:rFonts w:ascii="Times New Roman" w:hAnsi="Times New Roman" w:cs="Times New Roman"/>
            <w:color w:val="2A2A2A"/>
            <w:sz w:val="21"/>
            <w:szCs w:val="21"/>
            <w:shd w:val="clear" w:color="auto" w:fill="FFFFFF"/>
          </w:rPr>
          <w:delText xml:space="preserve"> in </w:delText>
        </w:r>
        <w:r w:rsidR="00C20E78" w:rsidRPr="00923B85" w:rsidDel="004A707F">
          <w:rPr>
            <w:rFonts w:ascii="Times New Roman" w:hAnsi="Times New Roman" w:cs="Times New Roman"/>
            <w:color w:val="2A2A2A"/>
            <w:sz w:val="21"/>
            <w:szCs w:val="21"/>
            <w:shd w:val="clear" w:color="auto" w:fill="FFFFFF"/>
          </w:rPr>
          <w:delText xml:space="preserve">total </w:delText>
        </w:r>
        <w:r w:rsidRPr="00923B85" w:rsidDel="004A707F">
          <w:rPr>
            <w:rFonts w:ascii="Times New Roman" w:hAnsi="Times New Roman" w:cs="Times New Roman"/>
            <w:color w:val="2A2A2A"/>
            <w:sz w:val="21"/>
            <w:szCs w:val="21"/>
            <w:shd w:val="clear" w:color="auto" w:fill="FFFFFF"/>
          </w:rPr>
          <w:delText xml:space="preserve">fecal </w:delText>
        </w:r>
      </w:del>
      <w:r w:rsidRPr="00923B85">
        <w:rPr>
          <w:rFonts w:ascii="Times New Roman" w:hAnsi="Times New Roman" w:cs="Times New Roman"/>
          <w:color w:val="2A2A2A"/>
          <w:sz w:val="21"/>
          <w:szCs w:val="21"/>
          <w:shd w:val="clear" w:color="auto" w:fill="FFFFFF"/>
        </w:rPr>
        <w:t xml:space="preserve">SCFAs </w:t>
      </w:r>
      <w:ins w:id="157" w:author="刘 红宾" w:date="2020-12-07T10:22:00Z">
        <w:r w:rsidR="004A707F">
          <w:rPr>
            <w:rFonts w:ascii="Times New Roman" w:hAnsi="Times New Roman" w:cs="Times New Roman"/>
            <w:color w:val="2A2A2A"/>
            <w:sz w:val="21"/>
            <w:szCs w:val="21"/>
            <w:shd w:val="clear" w:color="auto" w:fill="FFFFFF"/>
          </w:rPr>
          <w:t>metabo</w:t>
        </w:r>
      </w:ins>
      <w:ins w:id="158" w:author="刘 红宾" w:date="2020-12-07T10:23:00Z">
        <w:r w:rsidR="004A707F">
          <w:rPr>
            <w:rFonts w:ascii="Times New Roman" w:hAnsi="Times New Roman" w:cs="Times New Roman"/>
            <w:color w:val="2A2A2A"/>
            <w:sz w:val="21"/>
            <w:szCs w:val="21"/>
            <w:shd w:val="clear" w:color="auto" w:fill="FFFFFF"/>
          </w:rPr>
          <w:t xml:space="preserve">lism </w:t>
        </w:r>
      </w:ins>
      <w:ins w:id="159" w:author="刘 红宾" w:date="2020-12-07T10:25:00Z">
        <w:r w:rsidR="00A57DCB">
          <w:rPr>
            <w:rFonts w:ascii="Times New Roman" w:hAnsi="Times New Roman" w:cs="Times New Roman"/>
            <w:color w:val="2A2A2A"/>
            <w:sz w:val="21"/>
            <w:szCs w:val="21"/>
            <w:shd w:val="clear" w:color="auto" w:fill="FFFFFF"/>
          </w:rPr>
          <w:t xml:space="preserve">that happened </w:t>
        </w:r>
        <w:r w:rsidR="00EB2901">
          <w:rPr>
            <w:rFonts w:ascii="Times New Roman" w:hAnsi="Times New Roman" w:cs="Times New Roman"/>
            <w:color w:val="2A2A2A"/>
            <w:sz w:val="21"/>
            <w:szCs w:val="21"/>
            <w:shd w:val="clear" w:color="auto" w:fill="FFFFFF"/>
          </w:rPr>
          <w:t>a few days</w:t>
        </w:r>
        <w:r w:rsidR="00EB2901" w:rsidRPr="00A57DCB">
          <w:rPr>
            <w:rFonts w:ascii="Times New Roman" w:hAnsi="Times New Roman" w:cs="Times New Roman"/>
            <w:color w:val="2A2A2A"/>
            <w:sz w:val="21"/>
            <w:szCs w:val="21"/>
            <w:shd w:val="clear" w:color="auto" w:fill="FFFFFF"/>
          </w:rPr>
          <w:t xml:space="preserve"> </w:t>
        </w:r>
        <w:r w:rsidR="00A57DCB" w:rsidRPr="00A57DCB">
          <w:rPr>
            <w:rFonts w:ascii="Times New Roman" w:hAnsi="Times New Roman" w:cs="Times New Roman"/>
            <w:color w:val="2A2A2A"/>
            <w:sz w:val="21"/>
            <w:szCs w:val="21"/>
            <w:shd w:val="clear" w:color="auto" w:fill="FFFFFF"/>
          </w:rPr>
          <w:t>after the start of the intervention</w:t>
        </w:r>
      </w:ins>
      <w:ins w:id="160" w:author="刘 红宾" w:date="2020-12-07T10:26:00Z">
        <w:r w:rsidR="00EB2901">
          <w:rPr>
            <w:rFonts w:ascii="Times New Roman" w:hAnsi="Times New Roman" w:cs="Times New Roman"/>
            <w:color w:val="2A2A2A"/>
            <w:sz w:val="21"/>
            <w:szCs w:val="21"/>
            <w:shd w:val="clear" w:color="auto" w:fill="FFFFFF"/>
          </w:rPr>
          <w:t xml:space="preserve"> diminished </w:t>
        </w:r>
      </w:ins>
      <w:del w:id="161" w:author="刘 红宾" w:date="2020-12-07T10:26:00Z">
        <w:r w:rsidR="00923B85" w:rsidDel="00EB2901">
          <w:rPr>
            <w:rFonts w:ascii="Times New Roman" w:hAnsi="Times New Roman" w:cs="Times New Roman"/>
            <w:color w:val="2A2A2A"/>
            <w:sz w:val="21"/>
            <w:szCs w:val="21"/>
            <w:shd w:val="clear" w:color="auto" w:fill="FFFFFF"/>
          </w:rPr>
          <w:delText xml:space="preserve">in a few days </w:delText>
        </w:r>
      </w:del>
      <w:del w:id="162" w:author="刘 红宾" w:date="2020-12-07T10:31:00Z">
        <w:r w:rsidR="00ED1219" w:rsidDel="00241840">
          <w:rPr>
            <w:rFonts w:ascii="Times New Roman" w:hAnsi="Times New Roman" w:cs="Times New Roman" w:hint="eastAsia"/>
            <w:color w:val="2A2A2A"/>
            <w:sz w:val="21"/>
            <w:szCs w:val="21"/>
            <w:shd w:val="clear" w:color="auto" w:fill="FFFFFF"/>
          </w:rPr>
          <w:delText>prior</w:delText>
        </w:r>
        <w:r w:rsidR="00ED1219" w:rsidDel="00241840">
          <w:rPr>
            <w:rFonts w:ascii="Times New Roman" w:hAnsi="Times New Roman" w:cs="Times New Roman"/>
            <w:color w:val="2A2A2A"/>
            <w:sz w:val="21"/>
            <w:szCs w:val="21"/>
            <w:shd w:val="clear" w:color="auto" w:fill="FFFFFF"/>
          </w:rPr>
          <w:delText xml:space="preserve"> </w:delText>
        </w:r>
        <w:r w:rsidR="006B4EA3" w:rsidDel="00241840">
          <w:rPr>
            <w:rFonts w:ascii="Times New Roman" w:hAnsi="Times New Roman" w:cs="Times New Roman"/>
            <w:color w:val="2A2A2A"/>
            <w:sz w:val="21"/>
            <w:szCs w:val="21"/>
            <w:shd w:val="clear" w:color="auto" w:fill="FFFFFF"/>
          </w:rPr>
          <w:delText>dropped</w:delText>
        </w:r>
      </w:del>
      <w:ins w:id="163" w:author="刘 红宾" w:date="2020-12-07T10:31:00Z">
        <w:r w:rsidR="00241840">
          <w:rPr>
            <w:rFonts w:ascii="Times New Roman" w:hAnsi="Times New Roman" w:cs="Times New Roman"/>
            <w:color w:val="2A2A2A"/>
            <w:sz w:val="21"/>
            <w:szCs w:val="21"/>
            <w:shd w:val="clear" w:color="auto" w:fill="FFFFFF"/>
          </w:rPr>
          <w:t>before approach</w:t>
        </w:r>
      </w:ins>
      <w:r w:rsidR="006B4EA3">
        <w:rPr>
          <w:rFonts w:ascii="Times New Roman" w:hAnsi="Times New Roman" w:cs="Times New Roman"/>
          <w:color w:val="2A2A2A"/>
          <w:sz w:val="21"/>
          <w:szCs w:val="21"/>
          <w:shd w:val="clear" w:color="auto" w:fill="FFFFFF"/>
        </w:rPr>
        <w:t xml:space="preserve"> </w:t>
      </w:r>
      <w:del w:id="164" w:author="刘 红宾" w:date="2020-12-07T10:35:00Z">
        <w:r w:rsidR="004A5817" w:rsidDel="00702B42">
          <w:rPr>
            <w:rFonts w:ascii="Times New Roman" w:hAnsi="Times New Roman" w:cs="Times New Roman"/>
            <w:color w:val="2A2A2A"/>
            <w:sz w:val="21"/>
            <w:szCs w:val="21"/>
            <w:shd w:val="clear" w:color="auto" w:fill="FFFFFF"/>
          </w:rPr>
          <w:delText>to</w:delText>
        </w:r>
        <w:r w:rsidRPr="00923B85" w:rsidDel="00702B42">
          <w:rPr>
            <w:rFonts w:ascii="Times New Roman" w:hAnsi="Times New Roman" w:cs="Times New Roman"/>
            <w:color w:val="2A2A2A"/>
            <w:sz w:val="21"/>
            <w:szCs w:val="21"/>
            <w:shd w:val="clear" w:color="auto" w:fill="FFFFFF"/>
          </w:rPr>
          <w:delText xml:space="preserve"> </w:delText>
        </w:r>
      </w:del>
      <w:r w:rsidR="00C20E78" w:rsidRPr="00923B85">
        <w:rPr>
          <w:rFonts w:ascii="Times New Roman" w:hAnsi="Times New Roman" w:cs="Times New Roman"/>
          <w:color w:val="2A2A2A"/>
          <w:sz w:val="21"/>
          <w:szCs w:val="21"/>
          <w:shd w:val="clear" w:color="auto" w:fill="FFFFFF"/>
        </w:rPr>
        <w:t xml:space="preserve">a </w:t>
      </w:r>
      <w:r w:rsidR="004B7C27">
        <w:rPr>
          <w:rFonts w:ascii="Times New Roman" w:hAnsi="Times New Roman" w:cs="Times New Roman"/>
          <w:color w:val="2A2A2A"/>
          <w:sz w:val="21"/>
          <w:szCs w:val="21"/>
          <w:shd w:val="clear" w:color="auto" w:fill="FFFFFF"/>
        </w:rPr>
        <w:t xml:space="preserve">final </w:t>
      </w:r>
      <w:r w:rsidR="00C20E78" w:rsidRPr="00923B85">
        <w:rPr>
          <w:rFonts w:ascii="Times New Roman" w:hAnsi="Times New Roman" w:cs="Times New Roman"/>
          <w:color w:val="2A2A2A"/>
          <w:sz w:val="21"/>
          <w:szCs w:val="21"/>
          <w:shd w:val="clear" w:color="auto" w:fill="FFFFFF"/>
        </w:rPr>
        <w:t>stable</w:t>
      </w:r>
      <w:ins w:id="165" w:author="刘 红宾" w:date="2020-12-07T10:31:00Z">
        <w:r w:rsidR="00241840">
          <w:rPr>
            <w:rFonts w:ascii="Times New Roman" w:hAnsi="Times New Roman" w:cs="Times New Roman"/>
            <w:color w:val="2A2A2A"/>
            <w:sz w:val="21"/>
            <w:szCs w:val="21"/>
            <w:shd w:val="clear" w:color="auto" w:fill="FFFFFF"/>
          </w:rPr>
          <w:t xml:space="preserve"> </w:t>
        </w:r>
      </w:ins>
      <w:del w:id="166" w:author="刘 红宾" w:date="2020-12-07T10:31:00Z">
        <w:r w:rsidR="00C20E78" w:rsidRPr="00923B85" w:rsidDel="00241840">
          <w:rPr>
            <w:rFonts w:ascii="Times New Roman" w:hAnsi="Times New Roman" w:cs="Times New Roman"/>
            <w:color w:val="2A2A2A"/>
            <w:sz w:val="21"/>
            <w:szCs w:val="21"/>
            <w:shd w:val="clear" w:color="auto" w:fill="FFFFFF"/>
          </w:rPr>
          <w:delText xml:space="preserve"> </w:delText>
        </w:r>
      </w:del>
      <w:ins w:id="167" w:author="刘 红宾" w:date="2020-12-07T10:31:00Z">
        <w:r w:rsidR="00241840">
          <w:rPr>
            <w:rFonts w:ascii="Times New Roman" w:hAnsi="Times New Roman" w:cs="Times New Roman"/>
            <w:color w:val="2A2A2A"/>
            <w:sz w:val="21"/>
            <w:szCs w:val="21"/>
            <w:shd w:val="clear" w:color="auto" w:fill="FFFFFF"/>
          </w:rPr>
          <w:t>state</w:t>
        </w:r>
      </w:ins>
      <w:del w:id="168" w:author="刘 红宾" w:date="2020-12-07T10:31:00Z">
        <w:r w:rsidR="00C20E78" w:rsidRPr="00923B85" w:rsidDel="00241840">
          <w:rPr>
            <w:rFonts w:ascii="Times New Roman" w:hAnsi="Times New Roman" w:cs="Times New Roman"/>
            <w:color w:val="2A2A2A"/>
            <w:sz w:val="21"/>
            <w:szCs w:val="21"/>
            <w:shd w:val="clear" w:color="auto" w:fill="FFFFFF"/>
          </w:rPr>
          <w:delText>level</w:delText>
        </w:r>
      </w:del>
      <w:r w:rsidR="00C20E78" w:rsidRPr="00923B85">
        <w:rPr>
          <w:rFonts w:ascii="Times New Roman" w:hAnsi="Times New Roman" w:cs="Times New Roman"/>
          <w:color w:val="2A2A2A"/>
          <w:sz w:val="21"/>
          <w:szCs w:val="21"/>
          <w:shd w:val="clear" w:color="auto" w:fill="FFFFFF"/>
        </w:rPr>
        <w:t xml:space="preserve">. </w:t>
      </w:r>
      <w:ins w:id="169" w:author="刘 红宾" w:date="2020-12-07T14:09:00Z">
        <w:r w:rsidR="00377A53">
          <w:rPr>
            <w:rFonts w:ascii="Times New Roman" w:hAnsi="Times New Roman" w:cs="Times New Roman"/>
            <w:color w:val="2A2A2A"/>
            <w:sz w:val="21"/>
            <w:szCs w:val="21"/>
            <w:shd w:val="clear" w:color="auto" w:fill="FFFFFF"/>
          </w:rPr>
          <w:t>This</w:t>
        </w:r>
      </w:ins>
      <w:ins w:id="170" w:author="刘 红宾" w:date="2020-12-07T10:36:00Z">
        <w:r w:rsidR="00867F57">
          <w:rPr>
            <w:rFonts w:ascii="Times New Roman" w:hAnsi="Times New Roman" w:cs="Times New Roman"/>
            <w:color w:val="2A2A2A"/>
            <w:sz w:val="21"/>
            <w:szCs w:val="21"/>
            <w:shd w:val="clear" w:color="auto" w:fill="FFFFFF"/>
          </w:rPr>
          <w:t xml:space="preserve"> biphasic resp</w:t>
        </w:r>
      </w:ins>
      <w:ins w:id="171" w:author="刘 红宾" w:date="2020-12-07T10:37:00Z">
        <w:r w:rsidR="00867F57">
          <w:rPr>
            <w:rFonts w:ascii="Times New Roman" w:hAnsi="Times New Roman" w:cs="Times New Roman"/>
            <w:color w:val="2A2A2A"/>
            <w:sz w:val="21"/>
            <w:szCs w:val="21"/>
            <w:shd w:val="clear" w:color="auto" w:fill="FFFFFF"/>
          </w:rPr>
          <w:t>onse</w:t>
        </w:r>
        <w:r w:rsidR="00BE7132">
          <w:rPr>
            <w:rFonts w:ascii="Times New Roman" w:hAnsi="Times New Roman" w:cs="Times New Roman"/>
            <w:color w:val="2A2A2A"/>
            <w:sz w:val="21"/>
            <w:szCs w:val="21"/>
            <w:shd w:val="clear" w:color="auto" w:fill="FFFFFF"/>
          </w:rPr>
          <w:t xml:space="preserve"> was </w:t>
        </w:r>
      </w:ins>
      <w:ins w:id="172" w:author="刘 红宾" w:date="2020-12-07T14:09:00Z">
        <w:r w:rsidR="00377A53">
          <w:rPr>
            <w:rFonts w:ascii="Times New Roman" w:hAnsi="Times New Roman" w:cs="Times New Roman"/>
            <w:color w:val="2A2A2A"/>
            <w:sz w:val="21"/>
            <w:szCs w:val="21"/>
            <w:shd w:val="clear" w:color="auto" w:fill="FFFFFF"/>
          </w:rPr>
          <w:t>consistent observ</w:t>
        </w:r>
      </w:ins>
      <w:ins w:id="173" w:author="刘 红宾" w:date="2020-12-07T10:37:00Z">
        <w:r w:rsidR="00BE7132">
          <w:rPr>
            <w:rFonts w:ascii="Times New Roman" w:hAnsi="Times New Roman" w:cs="Times New Roman"/>
            <w:color w:val="2A2A2A"/>
            <w:sz w:val="21"/>
            <w:szCs w:val="21"/>
            <w:shd w:val="clear" w:color="auto" w:fill="FFFFFF"/>
          </w:rPr>
          <w:t xml:space="preserve">ed </w:t>
        </w:r>
      </w:ins>
      <w:ins w:id="174" w:author="刘 红宾" w:date="2020-12-07T14:10:00Z">
        <w:r w:rsidR="00377A53">
          <w:rPr>
            <w:rFonts w:ascii="Times New Roman" w:hAnsi="Times New Roman" w:cs="Times New Roman"/>
            <w:color w:val="2A2A2A"/>
            <w:sz w:val="21"/>
            <w:szCs w:val="21"/>
            <w:shd w:val="clear" w:color="auto" w:fill="FFFFFF"/>
          </w:rPr>
          <w:t>when</w:t>
        </w:r>
      </w:ins>
      <w:ins w:id="175" w:author="刘 红宾" w:date="2020-12-07T10:39:00Z">
        <w:r w:rsidR="00314FAE">
          <w:rPr>
            <w:rFonts w:ascii="Times New Roman" w:hAnsi="Times New Roman" w:cs="Times New Roman"/>
            <w:color w:val="2A2A2A"/>
            <w:sz w:val="21"/>
            <w:szCs w:val="21"/>
            <w:shd w:val="clear" w:color="auto" w:fill="FFFFFF"/>
          </w:rPr>
          <w:t xml:space="preserve"> </w:t>
        </w:r>
        <w:r w:rsidR="00E52A83">
          <w:rPr>
            <w:rFonts w:ascii="Times New Roman" w:hAnsi="Times New Roman" w:cs="Times New Roman"/>
            <w:color w:val="2A2A2A"/>
            <w:sz w:val="21"/>
            <w:szCs w:val="21"/>
            <w:shd w:val="clear" w:color="auto" w:fill="FFFFFF"/>
          </w:rPr>
          <w:t>reanalyz</w:t>
        </w:r>
      </w:ins>
      <w:ins w:id="176" w:author="刘 红宾" w:date="2020-12-07T14:10:00Z">
        <w:r w:rsidR="00377A53">
          <w:rPr>
            <w:rFonts w:ascii="Times New Roman" w:hAnsi="Times New Roman" w:cs="Times New Roman"/>
            <w:color w:val="2A2A2A"/>
            <w:sz w:val="21"/>
            <w:szCs w:val="21"/>
            <w:shd w:val="clear" w:color="auto" w:fill="FFFFFF"/>
          </w:rPr>
          <w:t>ed</w:t>
        </w:r>
      </w:ins>
      <w:ins w:id="177" w:author="刘 红宾" w:date="2020-12-07T10:39:00Z">
        <w:r w:rsidR="00E52A83">
          <w:rPr>
            <w:rFonts w:ascii="Times New Roman" w:hAnsi="Times New Roman" w:cs="Times New Roman"/>
            <w:color w:val="2A2A2A"/>
            <w:sz w:val="21"/>
            <w:szCs w:val="21"/>
            <w:shd w:val="clear" w:color="auto" w:fill="FFFFFF"/>
          </w:rPr>
          <w:t xml:space="preserve"> an</w:t>
        </w:r>
      </w:ins>
      <w:ins w:id="178" w:author="刘 红宾" w:date="2020-12-07T10:38:00Z">
        <w:r w:rsidR="00314FAE" w:rsidRPr="00314FAE">
          <w:rPr>
            <w:rFonts w:ascii="Times New Roman" w:hAnsi="Times New Roman" w:cs="Times New Roman"/>
            <w:color w:val="2A2A2A"/>
            <w:sz w:val="21"/>
            <w:szCs w:val="21"/>
            <w:shd w:val="clear" w:color="auto" w:fill="FFFFFF"/>
          </w:rPr>
          <w:t xml:space="preserve">other </w:t>
        </w:r>
      </w:ins>
      <w:ins w:id="179" w:author="刘 红宾" w:date="2020-12-07T10:39:00Z">
        <w:r w:rsidR="00E52A83">
          <w:rPr>
            <w:rFonts w:ascii="Times New Roman" w:hAnsi="Times New Roman" w:cs="Times New Roman"/>
            <w:color w:val="2A2A2A"/>
            <w:sz w:val="21"/>
            <w:szCs w:val="21"/>
            <w:shd w:val="clear" w:color="auto" w:fill="FFFFFF"/>
          </w:rPr>
          <w:t xml:space="preserve">published </w:t>
        </w:r>
      </w:ins>
      <w:ins w:id="180" w:author="刘 红宾" w:date="2020-12-07T10:38:00Z">
        <w:r w:rsidR="00314FAE" w:rsidRPr="00314FAE">
          <w:rPr>
            <w:rFonts w:ascii="Times New Roman" w:hAnsi="Times New Roman" w:cs="Times New Roman"/>
            <w:color w:val="2A2A2A"/>
            <w:sz w:val="21"/>
            <w:szCs w:val="21"/>
            <w:shd w:val="clear" w:color="auto" w:fill="FFFFFF"/>
          </w:rPr>
          <w:t>dataset</w:t>
        </w:r>
        <w:r w:rsidR="00314FAE">
          <w:rPr>
            <w:rFonts w:ascii="Times New Roman" w:hAnsi="Times New Roman" w:cs="Times New Roman"/>
            <w:color w:val="2A2A2A"/>
            <w:sz w:val="21"/>
            <w:szCs w:val="21"/>
            <w:shd w:val="clear" w:color="auto" w:fill="FFFFFF"/>
          </w:rPr>
          <w:t>.</w:t>
        </w:r>
      </w:ins>
      <w:ins w:id="181" w:author="刘 红宾" w:date="2020-12-07T10:35:00Z">
        <w:r w:rsidR="00702B42">
          <w:rPr>
            <w:rFonts w:ascii="Times New Roman" w:hAnsi="Times New Roman" w:cs="Times New Roman"/>
            <w:color w:val="2A2A2A"/>
            <w:sz w:val="21"/>
            <w:szCs w:val="21"/>
            <w:shd w:val="clear" w:color="auto" w:fill="FFFFFF"/>
          </w:rPr>
          <w:t xml:space="preserve"> </w:t>
        </w:r>
      </w:ins>
      <w:ins w:id="182" w:author="刘 红宾" w:date="2020-12-07T14:10:00Z">
        <w:r w:rsidR="00344CFC">
          <w:rPr>
            <w:rFonts w:ascii="Times New Roman" w:hAnsi="Times New Roman" w:cs="Times New Roman"/>
            <w:color w:val="2A2A2A"/>
            <w:sz w:val="21"/>
            <w:szCs w:val="21"/>
            <w:shd w:val="clear" w:color="auto" w:fill="FFFFFF"/>
          </w:rPr>
          <w:t>However</w:t>
        </w:r>
      </w:ins>
      <w:ins w:id="183" w:author="刘 红宾" w:date="2020-12-07T10:40:00Z">
        <w:r w:rsidR="009A7F8E">
          <w:rPr>
            <w:rFonts w:ascii="Times New Roman" w:hAnsi="Times New Roman" w:cs="Times New Roman"/>
            <w:color w:val="2A2A2A"/>
            <w:sz w:val="21"/>
            <w:szCs w:val="21"/>
            <w:shd w:val="clear" w:color="auto" w:fill="FFFFFF"/>
          </w:rPr>
          <w:t xml:space="preserve">, </w:t>
        </w:r>
      </w:ins>
      <w:ins w:id="184" w:author="刘 红宾" w:date="2020-12-07T10:42:00Z">
        <w:r w:rsidR="00AC552F" w:rsidRPr="00923B85">
          <w:rPr>
            <w:rFonts w:ascii="Times New Roman" w:hAnsi="Times New Roman" w:cs="Times New Roman"/>
            <w:color w:val="2A2A2A"/>
            <w:sz w:val="21"/>
            <w:szCs w:val="21"/>
            <w:shd w:val="clear" w:color="auto" w:fill="FFFFFF"/>
          </w:rPr>
          <w:t xml:space="preserve">the </w:t>
        </w:r>
        <w:r w:rsidR="00AC552F" w:rsidRPr="00923B85">
          <w:rPr>
            <w:rFonts w:ascii="Times New Roman" w:hAnsi="Times New Roman" w:cs="Times New Roman"/>
            <w:color w:val="000000"/>
            <w:sz w:val="21"/>
            <w:szCs w:val="21"/>
          </w:rPr>
          <w:t>magnitudes and rates of the</w:t>
        </w:r>
        <w:r w:rsidR="00AC552F">
          <w:rPr>
            <w:rFonts w:ascii="Times New Roman" w:hAnsi="Times New Roman" w:cs="Times New Roman"/>
            <w:color w:val="000000"/>
            <w:sz w:val="21"/>
            <w:szCs w:val="21"/>
          </w:rPr>
          <w:t xml:space="preserve"> biph</w:t>
        </w:r>
        <w:r w:rsidR="00C6608B">
          <w:rPr>
            <w:rFonts w:ascii="Times New Roman" w:hAnsi="Times New Roman" w:cs="Times New Roman"/>
            <w:color w:val="000000"/>
            <w:sz w:val="21"/>
            <w:szCs w:val="21"/>
          </w:rPr>
          <w:t>asic</w:t>
        </w:r>
        <w:r w:rsidR="00AC552F" w:rsidRPr="00923B85">
          <w:rPr>
            <w:rFonts w:ascii="Times New Roman" w:hAnsi="Times New Roman" w:cs="Times New Roman"/>
            <w:color w:val="000000"/>
            <w:sz w:val="21"/>
            <w:szCs w:val="21"/>
          </w:rPr>
          <w:t xml:space="preserve"> response dynamics</w:t>
        </w:r>
        <w:r w:rsidR="00AC552F" w:rsidRPr="00923B85">
          <w:rPr>
            <w:rFonts w:ascii="Times New Roman" w:hAnsi="Times New Roman" w:cs="Times New Roman"/>
            <w:color w:val="2A2A2A"/>
            <w:sz w:val="21"/>
            <w:szCs w:val="21"/>
            <w:shd w:val="clear" w:color="auto" w:fill="FFFFFF"/>
          </w:rPr>
          <w:t xml:space="preserve"> </w:t>
        </w:r>
      </w:ins>
      <w:del w:id="185" w:author="刘 红宾" w:date="2020-12-07T10:42:00Z">
        <w:r w:rsidR="00E7502A" w:rsidRPr="00923B85" w:rsidDel="00C6608B">
          <w:rPr>
            <w:rFonts w:ascii="Times New Roman" w:hAnsi="Times New Roman" w:cs="Times New Roman"/>
            <w:color w:val="2A2A2A"/>
            <w:sz w:val="21"/>
            <w:szCs w:val="21"/>
            <w:shd w:val="clear" w:color="auto" w:fill="FFFFFF"/>
          </w:rPr>
          <w:delText>While for</w:delText>
        </w:r>
      </w:del>
      <w:ins w:id="186" w:author="刘 红宾" w:date="2020-12-07T10:42:00Z">
        <w:r w:rsidR="00C6608B">
          <w:rPr>
            <w:rFonts w:ascii="Times New Roman" w:hAnsi="Times New Roman" w:cs="Times New Roman"/>
            <w:color w:val="2A2A2A"/>
            <w:sz w:val="21"/>
            <w:szCs w:val="21"/>
            <w:shd w:val="clear" w:color="auto" w:fill="FFFFFF"/>
          </w:rPr>
          <w:t>of</w:t>
        </w:r>
      </w:ins>
      <w:del w:id="187" w:author="刘 红宾" w:date="2020-12-07T14:10:00Z">
        <w:r w:rsidR="00E7502A" w:rsidRPr="00923B85" w:rsidDel="00344CFC">
          <w:rPr>
            <w:rFonts w:ascii="Times New Roman" w:hAnsi="Times New Roman" w:cs="Times New Roman"/>
            <w:color w:val="2A2A2A"/>
            <w:sz w:val="21"/>
            <w:szCs w:val="21"/>
            <w:shd w:val="clear" w:color="auto" w:fill="FFFFFF"/>
          </w:rPr>
          <w:delText xml:space="preserve"> </w:delText>
        </w:r>
        <w:r w:rsidR="00C20E78" w:rsidRPr="00923B85" w:rsidDel="00344CFC">
          <w:rPr>
            <w:rFonts w:ascii="Times New Roman" w:hAnsi="Times New Roman" w:cs="Times New Roman"/>
            <w:color w:val="2A2A2A"/>
            <w:sz w:val="21"/>
            <w:szCs w:val="21"/>
            <w:shd w:val="clear" w:color="auto" w:fill="FFFFFF"/>
          </w:rPr>
          <w:delText>the</w:delText>
        </w:r>
      </w:del>
      <w:r w:rsidR="00C20E78" w:rsidRPr="00923B85">
        <w:rPr>
          <w:rFonts w:ascii="Times New Roman" w:hAnsi="Times New Roman" w:cs="Times New Roman"/>
          <w:color w:val="2A2A2A"/>
          <w:sz w:val="21"/>
          <w:szCs w:val="21"/>
          <w:shd w:val="clear" w:color="auto" w:fill="FFFFFF"/>
        </w:rPr>
        <w:t xml:space="preserve"> individual SCFAs </w:t>
      </w:r>
      <w:ins w:id="188" w:author="刘 红宾" w:date="2020-12-07T10:43:00Z">
        <w:r w:rsidR="00C6608B">
          <w:rPr>
            <w:rFonts w:ascii="Times New Roman" w:hAnsi="Times New Roman" w:cs="Times New Roman"/>
            <w:color w:val="2A2A2A"/>
            <w:sz w:val="21"/>
            <w:szCs w:val="21"/>
            <w:shd w:val="clear" w:color="auto" w:fill="FFFFFF"/>
          </w:rPr>
          <w:t xml:space="preserve">and specific </w:t>
        </w:r>
        <w:r w:rsidR="0043103C">
          <w:rPr>
            <w:rFonts w:ascii="Times New Roman" w:hAnsi="Times New Roman" w:cs="Times New Roman"/>
            <w:color w:val="2A2A2A"/>
            <w:sz w:val="21"/>
            <w:szCs w:val="21"/>
            <w:shd w:val="clear" w:color="auto" w:fill="FFFFFF"/>
          </w:rPr>
          <w:t>microbes</w:t>
        </w:r>
        <w:r w:rsidR="00C6608B">
          <w:rPr>
            <w:rFonts w:ascii="Times New Roman" w:hAnsi="Times New Roman" w:cs="Times New Roman"/>
            <w:color w:val="2A2A2A"/>
            <w:sz w:val="21"/>
            <w:szCs w:val="21"/>
            <w:shd w:val="clear" w:color="auto" w:fill="FFFFFF"/>
          </w:rPr>
          <w:t xml:space="preserve"> </w:t>
        </w:r>
      </w:ins>
      <w:del w:id="189" w:author="刘 红宾" w:date="2020-12-07T10:43:00Z">
        <w:r w:rsidR="00C20E78" w:rsidRPr="00923B85" w:rsidDel="0043103C">
          <w:rPr>
            <w:rFonts w:ascii="Times New Roman" w:hAnsi="Times New Roman" w:cs="Times New Roman"/>
            <w:color w:val="2A2A2A"/>
            <w:sz w:val="21"/>
            <w:szCs w:val="21"/>
            <w:shd w:val="clear" w:color="auto" w:fill="FFFFFF"/>
          </w:rPr>
          <w:delText xml:space="preserve">(e.g. propionate), </w:delText>
        </w:r>
        <w:r w:rsidR="003F790B" w:rsidRPr="00923B85" w:rsidDel="0043103C">
          <w:rPr>
            <w:rFonts w:ascii="Times New Roman" w:hAnsi="Times New Roman" w:cs="Times New Roman"/>
            <w:color w:val="2A2A2A"/>
            <w:sz w:val="21"/>
            <w:szCs w:val="21"/>
            <w:shd w:val="clear" w:color="auto" w:fill="FFFFFF"/>
          </w:rPr>
          <w:delText xml:space="preserve">there </w:delText>
        </w:r>
      </w:del>
      <w:r w:rsidR="00E7502A" w:rsidRPr="00923B85">
        <w:rPr>
          <w:rFonts w:ascii="Times New Roman" w:hAnsi="Times New Roman" w:cs="Times New Roman"/>
          <w:color w:val="2A2A2A"/>
          <w:sz w:val="21"/>
          <w:szCs w:val="21"/>
          <w:shd w:val="clear" w:color="auto" w:fill="FFFFFF"/>
        </w:rPr>
        <w:t>w</w:t>
      </w:r>
      <w:ins w:id="190" w:author="刘 红宾" w:date="2020-12-07T14:11:00Z">
        <w:r w:rsidR="00344CFC">
          <w:rPr>
            <w:rFonts w:ascii="Times New Roman" w:hAnsi="Times New Roman" w:cs="Times New Roman"/>
            <w:color w:val="2A2A2A"/>
            <w:sz w:val="21"/>
            <w:szCs w:val="21"/>
            <w:shd w:val="clear" w:color="auto" w:fill="FFFFFF"/>
          </w:rPr>
          <w:t>ere</w:t>
        </w:r>
      </w:ins>
      <w:del w:id="191" w:author="刘 红宾" w:date="2020-12-07T14:11:00Z">
        <w:r w:rsidR="00E7502A" w:rsidRPr="00923B85" w:rsidDel="00344CFC">
          <w:rPr>
            <w:rFonts w:ascii="Times New Roman" w:hAnsi="Times New Roman" w:cs="Times New Roman"/>
            <w:color w:val="2A2A2A"/>
            <w:sz w:val="21"/>
            <w:szCs w:val="21"/>
            <w:shd w:val="clear" w:color="auto" w:fill="FFFFFF"/>
          </w:rPr>
          <w:delText>as</w:delText>
        </w:r>
      </w:del>
      <w:del w:id="192" w:author="刘 红宾" w:date="2020-12-07T10:43:00Z">
        <w:r w:rsidR="00E7502A" w:rsidRPr="00923B85" w:rsidDel="0043103C">
          <w:rPr>
            <w:rFonts w:ascii="Times New Roman" w:hAnsi="Times New Roman" w:cs="Times New Roman"/>
            <w:color w:val="2A2A2A"/>
            <w:sz w:val="21"/>
            <w:szCs w:val="21"/>
            <w:shd w:val="clear" w:color="auto" w:fill="FFFFFF"/>
          </w:rPr>
          <w:delText xml:space="preserve"> </w:delText>
        </w:r>
      </w:del>
      <w:ins w:id="193" w:author="刘 红宾" w:date="2020-12-07T10:43:00Z">
        <w:r w:rsidR="0043103C">
          <w:rPr>
            <w:rFonts w:ascii="Times New Roman" w:hAnsi="Times New Roman" w:cs="Times New Roman"/>
            <w:color w:val="2A2A2A"/>
            <w:sz w:val="21"/>
            <w:szCs w:val="21"/>
            <w:shd w:val="clear" w:color="auto" w:fill="FFFFFF"/>
          </w:rPr>
          <w:t xml:space="preserve"> </w:t>
        </w:r>
      </w:ins>
      <w:ins w:id="194" w:author="刘 红宾" w:date="2020-12-07T10:44:00Z">
        <w:r w:rsidR="0043103C">
          <w:rPr>
            <w:rFonts w:ascii="Times New Roman" w:hAnsi="Times New Roman" w:cs="Times New Roman"/>
            <w:color w:val="2A2A2A"/>
            <w:sz w:val="21"/>
            <w:szCs w:val="21"/>
            <w:shd w:val="clear" w:color="auto" w:fill="FFFFFF"/>
          </w:rPr>
          <w:t>variable</w:t>
        </w:r>
        <w:r w:rsidR="00E34564">
          <w:rPr>
            <w:rFonts w:ascii="Times New Roman" w:hAnsi="Times New Roman" w:cs="Times New Roman"/>
            <w:color w:val="2A2A2A"/>
            <w:sz w:val="21"/>
            <w:szCs w:val="21"/>
            <w:shd w:val="clear" w:color="auto" w:fill="FFFFFF"/>
          </w:rPr>
          <w:t xml:space="preserve"> and </w:t>
        </w:r>
      </w:ins>
      <w:del w:id="195" w:author="刘 红宾" w:date="2020-12-07T10:43:00Z">
        <w:r w:rsidR="00E7502A" w:rsidRPr="00923B85" w:rsidDel="0043103C">
          <w:rPr>
            <w:rFonts w:ascii="Times New Roman" w:hAnsi="Times New Roman" w:cs="Times New Roman"/>
            <w:color w:val="2A2A2A"/>
            <w:sz w:val="21"/>
            <w:szCs w:val="21"/>
            <w:shd w:val="clear" w:color="auto" w:fill="FFFFFF"/>
          </w:rPr>
          <w:delText xml:space="preserve">an </w:delText>
        </w:r>
      </w:del>
      <w:r w:rsidR="00E7502A" w:rsidRPr="00923B85">
        <w:rPr>
          <w:rFonts w:ascii="Times New Roman" w:hAnsi="Times New Roman" w:cs="Times New Roman"/>
          <w:color w:val="2A2A2A"/>
          <w:sz w:val="21"/>
          <w:szCs w:val="21"/>
          <w:shd w:val="clear" w:color="auto" w:fill="FFFFFF"/>
        </w:rPr>
        <w:t xml:space="preserve">identifiable </w:t>
      </w:r>
      <w:ins w:id="196" w:author="刘 红宾" w:date="2020-12-07T10:44:00Z">
        <w:r w:rsidR="0043103C">
          <w:rPr>
            <w:rFonts w:ascii="Times New Roman" w:hAnsi="Times New Roman" w:cs="Times New Roman"/>
            <w:color w:val="2A2A2A"/>
            <w:sz w:val="21"/>
            <w:szCs w:val="21"/>
            <w:shd w:val="clear" w:color="auto" w:fill="FFFFFF"/>
          </w:rPr>
          <w:t xml:space="preserve">influenced by </w:t>
        </w:r>
      </w:ins>
      <w:del w:id="197" w:author="刘 红宾" w:date="2020-12-07T10:45:00Z">
        <w:r w:rsidR="00E7502A" w:rsidRPr="00923B85" w:rsidDel="00E34564">
          <w:rPr>
            <w:rFonts w:ascii="Times New Roman" w:hAnsi="Times New Roman" w:cs="Times New Roman"/>
            <w:color w:val="2A2A2A"/>
            <w:sz w:val="21"/>
            <w:szCs w:val="21"/>
            <w:shd w:val="clear" w:color="auto" w:fill="FFFFFF"/>
          </w:rPr>
          <w:delText xml:space="preserve">baseline </w:delText>
        </w:r>
      </w:del>
      <w:ins w:id="198" w:author="刘 红宾" w:date="2020-12-07T10:45:00Z">
        <w:r w:rsidR="00E34564">
          <w:rPr>
            <w:rFonts w:ascii="Times New Roman" w:hAnsi="Times New Roman" w:cs="Times New Roman"/>
            <w:color w:val="2A2A2A"/>
            <w:sz w:val="21"/>
            <w:szCs w:val="21"/>
            <w:shd w:val="clear" w:color="auto" w:fill="FFFFFF"/>
          </w:rPr>
          <w:t>pre-treatment</w:t>
        </w:r>
        <w:r w:rsidR="00E34564" w:rsidRPr="00923B85">
          <w:rPr>
            <w:rFonts w:ascii="Times New Roman" w:hAnsi="Times New Roman" w:cs="Times New Roman"/>
            <w:color w:val="2A2A2A"/>
            <w:sz w:val="21"/>
            <w:szCs w:val="21"/>
            <w:shd w:val="clear" w:color="auto" w:fill="FFFFFF"/>
          </w:rPr>
          <w:t xml:space="preserve"> </w:t>
        </w:r>
      </w:ins>
      <w:r w:rsidR="00E7502A" w:rsidRPr="00923B85">
        <w:rPr>
          <w:rFonts w:ascii="Times New Roman" w:hAnsi="Times New Roman" w:cs="Times New Roman"/>
          <w:color w:val="2A2A2A"/>
          <w:sz w:val="21"/>
          <w:szCs w:val="21"/>
          <w:shd w:val="clear" w:color="auto" w:fill="FFFFFF"/>
        </w:rPr>
        <w:t>microbiota</w:t>
      </w:r>
      <w:del w:id="199" w:author="刘 红宾" w:date="2020-12-07T10:44:00Z">
        <w:r w:rsidR="00E7502A" w:rsidRPr="00923B85" w:rsidDel="00E34564">
          <w:rPr>
            <w:rFonts w:ascii="Times New Roman" w:hAnsi="Times New Roman" w:cs="Times New Roman"/>
            <w:color w:val="2A2A2A"/>
            <w:sz w:val="21"/>
            <w:szCs w:val="21"/>
            <w:shd w:val="clear" w:color="auto" w:fill="FFFFFF"/>
          </w:rPr>
          <w:delText xml:space="preserve">-dependent manner </w:delText>
        </w:r>
        <w:r w:rsidR="003F790B" w:rsidRPr="00923B85" w:rsidDel="00E34564">
          <w:rPr>
            <w:rFonts w:ascii="Times New Roman" w:hAnsi="Times New Roman" w:cs="Times New Roman"/>
            <w:color w:val="2A2A2A"/>
            <w:sz w:val="21"/>
            <w:szCs w:val="21"/>
            <w:shd w:val="clear" w:color="auto" w:fill="FFFFFF"/>
          </w:rPr>
          <w:delText>in terms of</w:delText>
        </w:r>
        <w:r w:rsidR="00E7502A" w:rsidRPr="00923B85" w:rsidDel="00E34564">
          <w:rPr>
            <w:rFonts w:ascii="Times New Roman" w:hAnsi="Times New Roman" w:cs="Times New Roman"/>
            <w:color w:val="2A2A2A"/>
            <w:sz w:val="21"/>
            <w:szCs w:val="21"/>
            <w:shd w:val="clear" w:color="auto" w:fill="FFFFFF"/>
          </w:rPr>
          <w:delText xml:space="preserve"> the </w:delText>
        </w:r>
        <w:r w:rsidR="00E7502A" w:rsidRPr="00923B85" w:rsidDel="00E34564">
          <w:rPr>
            <w:rFonts w:ascii="Times New Roman" w:hAnsi="Times New Roman" w:cs="Times New Roman"/>
            <w:color w:val="000000"/>
            <w:sz w:val="21"/>
            <w:szCs w:val="21"/>
          </w:rPr>
          <w:delText xml:space="preserve">magnitudes and rates of their </w:delText>
        </w:r>
        <w:r w:rsidR="00121273" w:rsidRPr="00923B85" w:rsidDel="00E34564">
          <w:rPr>
            <w:rFonts w:ascii="Times New Roman" w:hAnsi="Times New Roman" w:cs="Times New Roman"/>
            <w:color w:val="000000"/>
            <w:sz w:val="21"/>
            <w:szCs w:val="21"/>
          </w:rPr>
          <w:delText xml:space="preserve">response </w:delText>
        </w:r>
        <w:r w:rsidR="00E7502A" w:rsidRPr="00923B85" w:rsidDel="00E34564">
          <w:rPr>
            <w:rFonts w:ascii="Times New Roman" w:hAnsi="Times New Roman" w:cs="Times New Roman"/>
            <w:color w:val="000000"/>
            <w:sz w:val="21"/>
            <w:szCs w:val="21"/>
          </w:rPr>
          <w:delText>dynamics</w:delText>
        </w:r>
      </w:del>
      <w:r w:rsidR="003F790B" w:rsidRPr="00923B85">
        <w:rPr>
          <w:rFonts w:ascii="Times New Roman" w:hAnsi="Times New Roman" w:cs="Times New Roman"/>
          <w:color w:val="2A2A2A"/>
          <w:sz w:val="21"/>
          <w:szCs w:val="21"/>
          <w:shd w:val="clear" w:color="auto" w:fill="FFFFFF"/>
        </w:rPr>
        <w:t>.</w:t>
      </w:r>
      <w:r w:rsidR="00E7502A" w:rsidRPr="00923B85">
        <w:rPr>
          <w:rFonts w:ascii="Times New Roman" w:hAnsi="Times New Roman" w:cs="Times New Roman"/>
          <w:color w:val="2A2A2A"/>
          <w:sz w:val="21"/>
          <w:szCs w:val="21"/>
          <w:shd w:val="clear" w:color="auto" w:fill="FFFFFF"/>
        </w:rPr>
        <w:t xml:space="preserve"> </w:t>
      </w:r>
      <w:r w:rsidR="00121273" w:rsidRPr="00923B85">
        <w:rPr>
          <w:rFonts w:ascii="Times New Roman" w:hAnsi="Times New Roman" w:cs="Times New Roman"/>
          <w:color w:val="131413"/>
          <w:sz w:val="21"/>
          <w:szCs w:val="21"/>
        </w:rPr>
        <w:t xml:space="preserve">By coupling microbial </w:t>
      </w:r>
      <w:ins w:id="200" w:author="刘 红宾" w:date="2020-12-07T10:47:00Z">
        <w:r w:rsidR="002802A5" w:rsidRPr="002802A5">
          <w:rPr>
            <w:rFonts w:ascii="Times New Roman" w:hAnsi="Times New Roman" w:cs="Times New Roman"/>
            <w:color w:val="131413"/>
            <w:sz w:val="21"/>
            <w:szCs w:val="21"/>
          </w:rPr>
          <w:t>quanti</w:t>
        </w:r>
      </w:ins>
      <w:ins w:id="201" w:author="刘 红宾" w:date="2020-12-07T14:12:00Z">
        <w:r w:rsidR="00666651">
          <w:rPr>
            <w:rFonts w:ascii="Times New Roman" w:hAnsi="Times New Roman" w:cs="Times New Roman"/>
            <w:color w:val="131413"/>
            <w:sz w:val="21"/>
            <w:szCs w:val="21"/>
          </w:rPr>
          <w:t>ty</w:t>
        </w:r>
      </w:ins>
      <w:ins w:id="202" w:author="刘 红宾" w:date="2020-12-07T10:46:00Z">
        <w:r w:rsidR="002802A5">
          <w:rPr>
            <w:rFonts w:ascii="Times New Roman" w:hAnsi="Times New Roman" w:cs="Times New Roman"/>
            <w:color w:val="131413"/>
            <w:sz w:val="21"/>
            <w:szCs w:val="21"/>
          </w:rPr>
          <w:t xml:space="preserve"> </w:t>
        </w:r>
      </w:ins>
      <w:del w:id="203" w:author="刘 红宾" w:date="2020-12-07T10:46:00Z">
        <w:r w:rsidR="00121273" w:rsidRPr="00923B85" w:rsidDel="002802A5">
          <w:rPr>
            <w:rFonts w:ascii="Times New Roman" w:hAnsi="Times New Roman" w:cs="Times New Roman"/>
            <w:color w:val="131413"/>
            <w:sz w:val="21"/>
            <w:szCs w:val="21"/>
          </w:rPr>
          <w:delText xml:space="preserve">structure </w:delText>
        </w:r>
      </w:del>
      <w:r w:rsidR="00121273" w:rsidRPr="00923B85">
        <w:rPr>
          <w:rFonts w:ascii="Times New Roman" w:hAnsi="Times New Roman" w:cs="Times New Roman"/>
          <w:color w:val="131413"/>
          <w:sz w:val="21"/>
          <w:szCs w:val="21"/>
        </w:rPr>
        <w:t xml:space="preserve">data and inferring with dynamic models, </w:t>
      </w:r>
      <w:ins w:id="204" w:author="刘 红宾" w:date="2020-12-07T10:55:00Z">
        <w:r w:rsidR="0058631C">
          <w:rPr>
            <w:rFonts w:ascii="Times New Roman" w:hAnsi="Times New Roman" w:cs="Times New Roman"/>
            <w:color w:val="131413"/>
            <w:sz w:val="21"/>
            <w:szCs w:val="21"/>
          </w:rPr>
          <w:t xml:space="preserve">we </w:t>
        </w:r>
        <w:r w:rsidR="0058631C" w:rsidRPr="0058631C">
          <w:rPr>
            <w:rFonts w:ascii="Times New Roman" w:hAnsi="Times New Roman" w:cs="Times New Roman"/>
            <w:color w:val="131413"/>
            <w:sz w:val="21"/>
            <w:szCs w:val="21"/>
          </w:rPr>
          <w:t>verified</w:t>
        </w:r>
      </w:ins>
      <w:ins w:id="205" w:author="刘 红宾" w:date="2020-12-07T10:56:00Z">
        <w:r w:rsidR="0058631C">
          <w:rPr>
            <w:rFonts w:ascii="Times New Roman" w:hAnsi="Times New Roman" w:cs="Times New Roman"/>
            <w:color w:val="131413"/>
            <w:sz w:val="21"/>
            <w:szCs w:val="21"/>
          </w:rPr>
          <w:t xml:space="preserve"> </w:t>
        </w:r>
      </w:ins>
      <w:r w:rsidR="00106651" w:rsidRPr="00923B85">
        <w:rPr>
          <w:rFonts w:ascii="Times New Roman" w:hAnsi="Times New Roman" w:cs="Times New Roman"/>
          <w:color w:val="131413"/>
          <w:sz w:val="21"/>
          <w:szCs w:val="21"/>
        </w:rPr>
        <w:t xml:space="preserve">multiple </w:t>
      </w:r>
      <w:ins w:id="206" w:author="刘 红宾" w:date="2020-12-07T11:00:00Z">
        <w:r w:rsidR="00BD5FF0" w:rsidRPr="00923B85">
          <w:rPr>
            <w:rFonts w:ascii="Times New Roman" w:hAnsi="Times New Roman" w:cs="Times New Roman"/>
            <w:color w:val="131413"/>
            <w:sz w:val="21"/>
            <w:szCs w:val="21"/>
          </w:rPr>
          <w:t>SCFAs producers</w:t>
        </w:r>
        <w:r w:rsidR="00BD5FF0" w:rsidRPr="00923B85" w:rsidDel="00BD5FF0">
          <w:rPr>
            <w:rFonts w:ascii="Times New Roman" w:hAnsi="Times New Roman" w:cs="Times New Roman"/>
            <w:color w:val="131413"/>
            <w:sz w:val="21"/>
            <w:szCs w:val="21"/>
          </w:rPr>
          <w:t xml:space="preserve"> </w:t>
        </w:r>
      </w:ins>
      <w:ins w:id="207" w:author="刘 红宾" w:date="2020-12-07T14:12:00Z">
        <w:r w:rsidR="002319B9">
          <w:rPr>
            <w:rFonts w:ascii="Times New Roman" w:hAnsi="Times New Roman" w:cs="Times New Roman"/>
            <w:color w:val="131413"/>
            <w:sz w:val="21"/>
            <w:szCs w:val="21"/>
          </w:rPr>
          <w:t xml:space="preserve">that </w:t>
        </w:r>
      </w:ins>
      <w:ins w:id="208" w:author="刘 红宾" w:date="2020-12-07T11:00:00Z">
        <w:r w:rsidR="00BD5FF0">
          <w:rPr>
            <w:rFonts w:ascii="Times New Roman" w:hAnsi="Times New Roman" w:cs="Times New Roman"/>
            <w:color w:val="131413"/>
            <w:sz w:val="21"/>
            <w:szCs w:val="21"/>
          </w:rPr>
          <w:t>previously reported</w:t>
        </w:r>
      </w:ins>
      <w:del w:id="209" w:author="刘 红宾" w:date="2020-12-07T11:00:00Z">
        <w:r w:rsidR="00106651" w:rsidRPr="00923B85" w:rsidDel="00BD5FF0">
          <w:rPr>
            <w:rFonts w:ascii="Times New Roman" w:hAnsi="Times New Roman" w:cs="Times New Roman"/>
            <w:color w:val="131413"/>
            <w:sz w:val="21"/>
            <w:szCs w:val="21"/>
          </w:rPr>
          <w:delText>bacteria</w:delText>
        </w:r>
      </w:del>
      <w:r w:rsidR="00106651" w:rsidRPr="00923B85">
        <w:rPr>
          <w:rFonts w:ascii="Times New Roman" w:hAnsi="Times New Roman" w:cs="Times New Roman"/>
          <w:color w:val="131413"/>
          <w:sz w:val="21"/>
          <w:szCs w:val="21"/>
        </w:rPr>
        <w:t xml:space="preserve"> (</w:t>
      </w:r>
      <w:r w:rsidR="00106651" w:rsidRPr="00923B85">
        <w:rPr>
          <w:rFonts w:ascii="Times New Roman" w:hAnsi="Times New Roman" w:cs="Times New Roman"/>
          <w:i/>
          <w:iCs/>
          <w:color w:val="131413"/>
          <w:sz w:val="21"/>
          <w:szCs w:val="21"/>
        </w:rPr>
        <w:t xml:space="preserve">Parabacteroides </w:t>
      </w:r>
      <w:proofErr w:type="spellStart"/>
      <w:r w:rsidR="00106651" w:rsidRPr="00923B85">
        <w:rPr>
          <w:rFonts w:ascii="Times New Roman" w:hAnsi="Times New Roman" w:cs="Times New Roman"/>
          <w:i/>
          <w:iCs/>
          <w:color w:val="131413"/>
          <w:sz w:val="21"/>
          <w:szCs w:val="21"/>
        </w:rPr>
        <w:t>goldsteinii</w:t>
      </w:r>
      <w:proofErr w:type="spellEnd"/>
      <w:r w:rsidR="00106651" w:rsidRPr="00923B85">
        <w:rPr>
          <w:rFonts w:ascii="Times New Roman" w:hAnsi="Times New Roman" w:cs="Times New Roman"/>
          <w:color w:val="131413"/>
          <w:sz w:val="21"/>
          <w:szCs w:val="21"/>
        </w:rPr>
        <w:t xml:space="preserve">, </w:t>
      </w:r>
      <w:proofErr w:type="spellStart"/>
      <w:r w:rsidR="00106651" w:rsidRPr="00923B85">
        <w:rPr>
          <w:rFonts w:ascii="Times New Roman" w:hAnsi="Times New Roman" w:cs="Times New Roman"/>
          <w:i/>
          <w:iCs/>
          <w:color w:val="131413"/>
          <w:sz w:val="21"/>
          <w:szCs w:val="21"/>
        </w:rPr>
        <w:t>Lachnospiraceae</w:t>
      </w:r>
      <w:proofErr w:type="spellEnd"/>
      <w:r w:rsidR="00106651" w:rsidRPr="00923B85">
        <w:rPr>
          <w:rFonts w:ascii="Times New Roman" w:hAnsi="Times New Roman" w:cs="Times New Roman"/>
          <w:i/>
          <w:iCs/>
          <w:color w:val="131413"/>
          <w:sz w:val="21"/>
          <w:szCs w:val="21"/>
        </w:rPr>
        <w:t xml:space="preserve"> bacterium 28-4</w:t>
      </w:r>
      <w:r w:rsidR="00106651" w:rsidRPr="00923B85">
        <w:rPr>
          <w:rFonts w:ascii="Times New Roman" w:hAnsi="Times New Roman" w:cs="Times New Roman"/>
          <w:color w:val="131413"/>
          <w:sz w:val="21"/>
          <w:szCs w:val="21"/>
        </w:rPr>
        <w:t xml:space="preserve">, </w:t>
      </w:r>
      <w:proofErr w:type="spellStart"/>
      <w:r w:rsidR="00106651" w:rsidRPr="00923B85">
        <w:rPr>
          <w:rFonts w:ascii="Times New Roman" w:hAnsi="Times New Roman" w:cs="Times New Roman"/>
          <w:i/>
          <w:iCs/>
          <w:color w:val="131413"/>
          <w:sz w:val="21"/>
          <w:szCs w:val="21"/>
        </w:rPr>
        <w:t>unclassified_</w:t>
      </w:r>
      <w:bookmarkStart w:id="210" w:name="OLE_LINK12"/>
      <w:r w:rsidR="00106651" w:rsidRPr="00923B85">
        <w:rPr>
          <w:rFonts w:ascii="Times New Roman" w:hAnsi="Times New Roman" w:cs="Times New Roman"/>
          <w:i/>
          <w:iCs/>
          <w:color w:val="131413"/>
          <w:sz w:val="21"/>
          <w:szCs w:val="21"/>
        </w:rPr>
        <w:t>Desulfovibrionaceae</w:t>
      </w:r>
      <w:bookmarkEnd w:id="210"/>
      <w:proofErr w:type="spellEnd"/>
      <w:r w:rsidR="00106651" w:rsidRPr="00923B85">
        <w:rPr>
          <w:rFonts w:ascii="Times New Roman" w:hAnsi="Times New Roman" w:cs="Times New Roman"/>
          <w:color w:val="131413"/>
          <w:sz w:val="21"/>
          <w:szCs w:val="21"/>
        </w:rPr>
        <w:t xml:space="preserve">, </w:t>
      </w:r>
      <w:r w:rsidR="00106651" w:rsidRPr="00923B85">
        <w:rPr>
          <w:rFonts w:ascii="Times New Roman" w:hAnsi="Times New Roman" w:cs="Times New Roman"/>
          <w:i/>
          <w:iCs/>
          <w:color w:val="131413"/>
          <w:sz w:val="21"/>
          <w:szCs w:val="21"/>
        </w:rPr>
        <w:t>Bacteroides-</w:t>
      </w:r>
      <w:proofErr w:type="spellStart"/>
      <w:r w:rsidR="00106651" w:rsidRPr="00923B85">
        <w:rPr>
          <w:rFonts w:ascii="Times New Roman" w:hAnsi="Times New Roman" w:cs="Times New Roman"/>
          <w:i/>
          <w:iCs/>
          <w:color w:val="131413"/>
          <w:sz w:val="21"/>
          <w:szCs w:val="21"/>
        </w:rPr>
        <w:t>acidifaciens</w:t>
      </w:r>
      <w:proofErr w:type="spellEnd"/>
      <w:r w:rsidR="00106651" w:rsidRPr="00923B85">
        <w:rPr>
          <w:rFonts w:ascii="Times New Roman" w:hAnsi="Times New Roman" w:cs="Times New Roman"/>
          <w:color w:val="131413"/>
          <w:sz w:val="21"/>
          <w:szCs w:val="21"/>
        </w:rPr>
        <w:t>)</w:t>
      </w:r>
      <w:del w:id="211" w:author="刘 红宾" w:date="2020-12-07T11:00:00Z">
        <w:r w:rsidR="00106651" w:rsidRPr="00923B85" w:rsidDel="00BD5FF0">
          <w:rPr>
            <w:rFonts w:ascii="Times New Roman" w:hAnsi="Times New Roman" w:cs="Times New Roman"/>
            <w:color w:val="131413"/>
            <w:sz w:val="21"/>
            <w:szCs w:val="21"/>
          </w:rPr>
          <w:delText xml:space="preserve"> were identified as SCFAs producers</w:delText>
        </w:r>
      </w:del>
      <w:r w:rsidR="00106651" w:rsidRPr="00923B85">
        <w:rPr>
          <w:rFonts w:ascii="Times New Roman" w:hAnsi="Times New Roman" w:cs="Times New Roman"/>
          <w:color w:val="131413"/>
          <w:sz w:val="21"/>
          <w:szCs w:val="21"/>
        </w:rPr>
        <w:t xml:space="preserve">, </w:t>
      </w:r>
      <w:r w:rsidR="00C53C88">
        <w:rPr>
          <w:rFonts w:ascii="Times New Roman" w:hAnsi="Times New Roman" w:cs="Times New Roman"/>
          <w:color w:val="131413"/>
          <w:sz w:val="21"/>
          <w:szCs w:val="21"/>
        </w:rPr>
        <w:t xml:space="preserve">with </w:t>
      </w:r>
      <w:r w:rsidR="00106651" w:rsidRPr="00923B85">
        <w:rPr>
          <w:rFonts w:ascii="Times New Roman" w:hAnsi="Times New Roman" w:cs="Times New Roman"/>
          <w:color w:val="131413"/>
          <w:sz w:val="21"/>
          <w:szCs w:val="21"/>
        </w:rPr>
        <w:t xml:space="preserve">their dynamics significantly correlated with the temporal changes of SCFAs concentrations. Furthermore, </w:t>
      </w:r>
      <w:ins w:id="212" w:author="刘 红宾" w:date="2020-12-07T11:02:00Z">
        <w:r w:rsidR="00867104" w:rsidRPr="00923B85">
          <w:rPr>
            <w:rFonts w:ascii="Times New Roman" w:hAnsi="Times New Roman" w:cs="Times New Roman"/>
            <w:i/>
            <w:iCs/>
            <w:color w:val="131413"/>
            <w:sz w:val="21"/>
            <w:szCs w:val="21"/>
          </w:rPr>
          <w:t>Bacteroides-</w:t>
        </w:r>
        <w:proofErr w:type="spellStart"/>
        <w:r w:rsidR="00867104" w:rsidRPr="00923B85">
          <w:rPr>
            <w:rFonts w:ascii="Times New Roman" w:hAnsi="Times New Roman" w:cs="Times New Roman"/>
            <w:i/>
            <w:iCs/>
            <w:color w:val="131413"/>
            <w:sz w:val="21"/>
            <w:szCs w:val="21"/>
          </w:rPr>
          <w:t>acidifaciens</w:t>
        </w:r>
      </w:ins>
      <w:proofErr w:type="spellEnd"/>
      <w:ins w:id="213" w:author="刘 红宾" w:date="2020-12-07T14:13:00Z">
        <w:r w:rsidR="00C64208" w:rsidRPr="00C64208">
          <w:rPr>
            <w:rFonts w:ascii="Times New Roman" w:hAnsi="Times New Roman" w:cs="Times New Roman"/>
            <w:color w:val="131413"/>
            <w:sz w:val="21"/>
            <w:szCs w:val="21"/>
            <w:rPrChange w:id="214" w:author="刘 红宾" w:date="2020-12-07T14:13:00Z">
              <w:rPr>
                <w:rFonts w:ascii="Times New Roman" w:hAnsi="Times New Roman" w:cs="Times New Roman"/>
                <w:i/>
                <w:iCs/>
                <w:color w:val="131413"/>
                <w:sz w:val="21"/>
                <w:szCs w:val="21"/>
              </w:rPr>
            </w:rPrChange>
          </w:rPr>
          <w:t>,</w:t>
        </w:r>
      </w:ins>
      <w:ins w:id="215" w:author="刘 红宾" w:date="2020-12-07T11:02:00Z">
        <w:r w:rsidR="00867104" w:rsidRPr="00923B85">
          <w:rPr>
            <w:rFonts w:ascii="Times New Roman" w:hAnsi="Times New Roman" w:cs="Times New Roman"/>
            <w:color w:val="131413"/>
            <w:sz w:val="21"/>
            <w:szCs w:val="21"/>
          </w:rPr>
          <w:t xml:space="preserve"> </w:t>
        </w:r>
      </w:ins>
      <w:ins w:id="216" w:author="刘 红宾" w:date="2020-12-07T14:13:00Z">
        <w:r w:rsidR="00C64208">
          <w:rPr>
            <w:rFonts w:ascii="Times New Roman" w:hAnsi="Times New Roman" w:cs="Times New Roman"/>
            <w:color w:val="131413"/>
            <w:sz w:val="21"/>
            <w:szCs w:val="21"/>
          </w:rPr>
          <w:t xml:space="preserve">a species </w:t>
        </w:r>
      </w:ins>
      <w:ins w:id="217" w:author="刘 红宾" w:date="2020-12-07T11:05:00Z">
        <w:r w:rsidR="00BE52F2">
          <w:rPr>
            <w:rFonts w:ascii="Times New Roman" w:hAnsi="Times New Roman" w:cs="Times New Roman"/>
            <w:color w:val="131413"/>
            <w:sz w:val="21"/>
            <w:szCs w:val="21"/>
          </w:rPr>
          <w:t xml:space="preserve">that </w:t>
        </w:r>
      </w:ins>
      <w:ins w:id="218" w:author="刘 红宾" w:date="2020-12-07T11:07:00Z">
        <w:r w:rsidR="0059362C">
          <w:rPr>
            <w:rFonts w:ascii="Times New Roman" w:hAnsi="Times New Roman" w:cs="Times New Roman"/>
            <w:color w:val="131413"/>
            <w:sz w:val="21"/>
            <w:szCs w:val="21"/>
          </w:rPr>
          <w:t>previously</w:t>
        </w:r>
      </w:ins>
      <w:ins w:id="219" w:author="刘 红宾" w:date="2020-12-07T11:06:00Z">
        <w:r w:rsidR="00106C62">
          <w:rPr>
            <w:rFonts w:ascii="Times New Roman" w:hAnsi="Times New Roman" w:cs="Times New Roman"/>
            <w:color w:val="131413"/>
            <w:sz w:val="21"/>
            <w:szCs w:val="21"/>
          </w:rPr>
          <w:t xml:space="preserve"> reported</w:t>
        </w:r>
      </w:ins>
      <w:ins w:id="220" w:author="刘 红宾" w:date="2020-12-07T11:07:00Z">
        <w:r w:rsidR="00106C62">
          <w:rPr>
            <w:rFonts w:ascii="Times New Roman" w:hAnsi="Times New Roman" w:cs="Times New Roman"/>
            <w:color w:val="131413"/>
            <w:sz w:val="21"/>
            <w:szCs w:val="21"/>
          </w:rPr>
          <w:t xml:space="preserve"> for its involvement</w:t>
        </w:r>
      </w:ins>
      <w:ins w:id="221" w:author="刘 红宾" w:date="2020-12-07T11:08:00Z">
        <w:r w:rsidR="0059362C">
          <w:rPr>
            <w:rFonts w:ascii="Times New Roman" w:hAnsi="Times New Roman" w:cs="Times New Roman"/>
            <w:color w:val="131413"/>
            <w:sz w:val="21"/>
            <w:szCs w:val="21"/>
          </w:rPr>
          <w:t xml:space="preserve"> of inulin’s </w:t>
        </w:r>
        <w:r w:rsidR="0059362C" w:rsidRPr="00923B85">
          <w:rPr>
            <w:rFonts w:ascii="Times New Roman" w:hAnsi="Times New Roman" w:cs="Times New Roman"/>
            <w:color w:val="131413"/>
            <w:sz w:val="21"/>
            <w:szCs w:val="21"/>
          </w:rPr>
          <w:t>primary degradation</w:t>
        </w:r>
      </w:ins>
      <w:ins w:id="222" w:author="刘 红宾" w:date="2020-12-07T14:14:00Z">
        <w:r w:rsidR="00C64208">
          <w:rPr>
            <w:rFonts w:ascii="Times New Roman" w:hAnsi="Times New Roman" w:cs="Times New Roman"/>
            <w:color w:val="131413"/>
            <w:sz w:val="21"/>
            <w:szCs w:val="21"/>
          </w:rPr>
          <w:t>,</w:t>
        </w:r>
      </w:ins>
      <w:ins w:id="223" w:author="刘 红宾" w:date="2020-12-07T11:07:00Z">
        <w:r w:rsidR="00106C62">
          <w:rPr>
            <w:rFonts w:ascii="Times New Roman" w:hAnsi="Times New Roman" w:cs="Times New Roman"/>
            <w:color w:val="131413"/>
            <w:sz w:val="21"/>
            <w:szCs w:val="21"/>
          </w:rPr>
          <w:t xml:space="preserve"> </w:t>
        </w:r>
      </w:ins>
      <w:del w:id="224" w:author="刘 红宾" w:date="2020-12-07T11:02:00Z">
        <w:r w:rsidR="006454BB" w:rsidRPr="00923B85" w:rsidDel="00867104">
          <w:rPr>
            <w:rFonts w:ascii="Times New Roman" w:hAnsi="Times New Roman" w:cs="Times New Roman"/>
            <w:color w:val="131413"/>
            <w:sz w:val="21"/>
            <w:szCs w:val="21"/>
          </w:rPr>
          <w:delText xml:space="preserve">two </w:delText>
        </w:r>
      </w:del>
      <w:ins w:id="225" w:author="刘 红宾" w:date="2020-12-07T11:02:00Z">
        <w:r w:rsidR="00867104">
          <w:rPr>
            <w:rFonts w:ascii="Times New Roman" w:hAnsi="Times New Roman" w:cs="Times New Roman"/>
            <w:color w:val="131413"/>
            <w:sz w:val="21"/>
            <w:szCs w:val="21"/>
          </w:rPr>
          <w:t>was</w:t>
        </w:r>
        <w:r w:rsidR="00867104" w:rsidRPr="00923B85">
          <w:rPr>
            <w:rFonts w:ascii="Times New Roman" w:hAnsi="Times New Roman" w:cs="Times New Roman"/>
            <w:color w:val="131413"/>
            <w:sz w:val="21"/>
            <w:szCs w:val="21"/>
          </w:rPr>
          <w:t xml:space="preserve"> </w:t>
        </w:r>
      </w:ins>
      <w:ins w:id="226" w:author="刘 红宾" w:date="2020-12-07T11:10:00Z">
        <w:r w:rsidR="0010116B">
          <w:rPr>
            <w:rFonts w:ascii="Times New Roman" w:hAnsi="Times New Roman" w:cs="Times New Roman"/>
            <w:color w:val="131413"/>
            <w:sz w:val="21"/>
            <w:szCs w:val="21"/>
          </w:rPr>
          <w:t xml:space="preserve">again </w:t>
        </w:r>
      </w:ins>
      <w:r w:rsidR="006454BB" w:rsidRPr="00923B85">
        <w:rPr>
          <w:rFonts w:ascii="Times New Roman" w:hAnsi="Times New Roman" w:cs="Times New Roman"/>
          <w:color w:val="131413"/>
          <w:sz w:val="21"/>
          <w:szCs w:val="21"/>
        </w:rPr>
        <w:t xml:space="preserve">identified </w:t>
      </w:r>
      <w:ins w:id="227" w:author="刘 红宾" w:date="2020-12-07T11:02:00Z">
        <w:r w:rsidR="00867104">
          <w:rPr>
            <w:rFonts w:ascii="Times New Roman" w:hAnsi="Times New Roman" w:cs="Times New Roman"/>
            <w:color w:val="131413"/>
            <w:sz w:val="21"/>
            <w:szCs w:val="21"/>
          </w:rPr>
          <w:t xml:space="preserve">as </w:t>
        </w:r>
      </w:ins>
      <w:r w:rsidR="006454BB" w:rsidRPr="00923B85">
        <w:rPr>
          <w:rFonts w:ascii="Times New Roman" w:hAnsi="Times New Roman" w:cs="Times New Roman"/>
          <w:color w:val="131413"/>
          <w:sz w:val="21"/>
          <w:szCs w:val="21"/>
        </w:rPr>
        <w:t>inulin-responder</w:t>
      </w:r>
      <w:del w:id="228" w:author="刘 红宾" w:date="2020-12-07T11:02:00Z">
        <w:r w:rsidR="006454BB" w:rsidRPr="00923B85" w:rsidDel="00867104">
          <w:rPr>
            <w:rFonts w:ascii="Times New Roman" w:hAnsi="Times New Roman" w:cs="Times New Roman"/>
            <w:color w:val="131413"/>
            <w:sz w:val="21"/>
            <w:szCs w:val="21"/>
          </w:rPr>
          <w:delText>s</w:delText>
        </w:r>
      </w:del>
      <w:ins w:id="229" w:author="刘 红宾" w:date="2020-12-07T11:02:00Z">
        <w:r w:rsidR="00867104">
          <w:rPr>
            <w:rFonts w:ascii="Times New Roman" w:hAnsi="Times New Roman" w:cs="Times New Roman"/>
            <w:color w:val="131413"/>
            <w:sz w:val="21"/>
            <w:szCs w:val="21"/>
          </w:rPr>
          <w:t xml:space="preserve"> </w:t>
        </w:r>
      </w:ins>
      <w:del w:id="230" w:author="刘 红宾" w:date="2020-12-07T11:02:00Z">
        <w:r w:rsidR="006454BB" w:rsidRPr="00923B85" w:rsidDel="00867104">
          <w:rPr>
            <w:rFonts w:ascii="Times New Roman" w:hAnsi="Times New Roman" w:cs="Times New Roman"/>
            <w:color w:val="131413"/>
            <w:sz w:val="21"/>
            <w:szCs w:val="21"/>
          </w:rPr>
          <w:delText xml:space="preserve">, </w:delText>
        </w:r>
        <w:r w:rsidR="00106651" w:rsidRPr="00923B85" w:rsidDel="00867104">
          <w:rPr>
            <w:rFonts w:ascii="Times New Roman" w:hAnsi="Times New Roman" w:cs="Times New Roman"/>
            <w:i/>
            <w:iCs/>
            <w:color w:val="131413"/>
            <w:sz w:val="21"/>
            <w:szCs w:val="21"/>
          </w:rPr>
          <w:delText>Bacteroides-</w:delText>
        </w:r>
        <w:bookmarkStart w:id="231" w:name="OLE_LINK10"/>
        <w:bookmarkStart w:id="232" w:name="OLE_LINK11"/>
        <w:r w:rsidR="00106651" w:rsidRPr="00923B85" w:rsidDel="00867104">
          <w:rPr>
            <w:rFonts w:ascii="Times New Roman" w:hAnsi="Times New Roman" w:cs="Times New Roman"/>
            <w:i/>
            <w:iCs/>
            <w:color w:val="131413"/>
            <w:sz w:val="21"/>
            <w:szCs w:val="21"/>
          </w:rPr>
          <w:delText>acidifacien</w:delText>
        </w:r>
        <w:bookmarkEnd w:id="231"/>
        <w:bookmarkEnd w:id="232"/>
        <w:r w:rsidR="00106651" w:rsidRPr="00923B85" w:rsidDel="00867104">
          <w:rPr>
            <w:rFonts w:ascii="Times New Roman" w:hAnsi="Times New Roman" w:cs="Times New Roman"/>
            <w:i/>
            <w:iCs/>
            <w:color w:val="131413"/>
            <w:sz w:val="21"/>
            <w:szCs w:val="21"/>
          </w:rPr>
          <w:delText>s</w:delText>
        </w:r>
        <w:r w:rsidR="00106651" w:rsidRPr="00923B85" w:rsidDel="00867104">
          <w:rPr>
            <w:rFonts w:ascii="Times New Roman" w:hAnsi="Times New Roman" w:cs="Times New Roman"/>
            <w:color w:val="131413"/>
            <w:sz w:val="21"/>
            <w:szCs w:val="21"/>
          </w:rPr>
          <w:delText xml:space="preserve"> </w:delText>
        </w:r>
        <w:r w:rsidR="0015713E" w:rsidRPr="00923B85" w:rsidDel="00867104">
          <w:rPr>
            <w:rFonts w:ascii="Times New Roman" w:hAnsi="Times New Roman" w:cs="Times New Roman"/>
            <w:color w:val="131413"/>
            <w:sz w:val="21"/>
            <w:szCs w:val="21"/>
          </w:rPr>
          <w:delText>w</w:delText>
        </w:r>
        <w:r w:rsidR="002A089D" w:rsidRPr="00923B85" w:rsidDel="00867104">
          <w:rPr>
            <w:rFonts w:ascii="Times New Roman" w:hAnsi="Times New Roman" w:cs="Times New Roman"/>
            <w:color w:val="131413"/>
            <w:sz w:val="21"/>
            <w:szCs w:val="21"/>
          </w:rPr>
          <w:delText>as</w:delText>
        </w:r>
        <w:r w:rsidR="0015713E" w:rsidRPr="00923B85" w:rsidDel="00867104">
          <w:rPr>
            <w:rFonts w:ascii="Times New Roman" w:hAnsi="Times New Roman" w:cs="Times New Roman"/>
            <w:color w:val="131413"/>
            <w:sz w:val="21"/>
            <w:szCs w:val="21"/>
          </w:rPr>
          <w:delText xml:space="preserve"> found</w:delText>
        </w:r>
      </w:del>
      <w:del w:id="233" w:author="刘 红宾" w:date="2020-12-07T11:09:00Z">
        <w:r w:rsidR="0015713E" w:rsidRPr="00923B85" w:rsidDel="00BE3CB8">
          <w:rPr>
            <w:rFonts w:ascii="Times New Roman" w:hAnsi="Times New Roman" w:cs="Times New Roman"/>
            <w:color w:val="131413"/>
            <w:sz w:val="21"/>
            <w:szCs w:val="21"/>
          </w:rPr>
          <w:delText xml:space="preserve"> </w:delText>
        </w:r>
      </w:del>
      <w:del w:id="234" w:author="刘 红宾" w:date="2020-12-07T11:04:00Z">
        <w:r w:rsidR="0015713E" w:rsidRPr="00923B85" w:rsidDel="00C026BF">
          <w:rPr>
            <w:rFonts w:ascii="Times New Roman" w:hAnsi="Times New Roman" w:cs="Times New Roman"/>
            <w:color w:val="131413"/>
            <w:sz w:val="21"/>
            <w:szCs w:val="21"/>
          </w:rPr>
          <w:delText>engaged in</w:delText>
        </w:r>
      </w:del>
      <w:del w:id="235" w:author="刘 红宾" w:date="2020-12-07T11:09:00Z">
        <w:r w:rsidR="0015713E" w:rsidRPr="00923B85" w:rsidDel="00BE3CB8">
          <w:rPr>
            <w:rFonts w:ascii="Times New Roman" w:hAnsi="Times New Roman" w:cs="Times New Roman"/>
            <w:color w:val="131413"/>
            <w:sz w:val="21"/>
            <w:szCs w:val="21"/>
          </w:rPr>
          <w:delText xml:space="preserve"> competition</w:delText>
        </w:r>
      </w:del>
      <w:ins w:id="236" w:author="刘 红宾" w:date="2020-12-07T11:09:00Z">
        <w:r w:rsidR="00BE3CB8">
          <w:rPr>
            <w:rFonts w:ascii="Times New Roman" w:hAnsi="Times New Roman" w:cs="Times New Roman"/>
            <w:color w:val="131413"/>
            <w:sz w:val="21"/>
            <w:szCs w:val="21"/>
          </w:rPr>
          <w:t>here, along</w:t>
        </w:r>
      </w:ins>
      <w:r w:rsidR="0015713E" w:rsidRPr="00923B85">
        <w:rPr>
          <w:rFonts w:ascii="Times New Roman" w:hAnsi="Times New Roman" w:cs="Times New Roman"/>
          <w:color w:val="131413"/>
          <w:sz w:val="21"/>
          <w:szCs w:val="21"/>
        </w:rPr>
        <w:t xml:space="preserve"> with </w:t>
      </w:r>
      <w:ins w:id="237" w:author="刘 红宾" w:date="2020-12-07T11:10:00Z">
        <w:r w:rsidR="0010116B">
          <w:rPr>
            <w:rFonts w:ascii="Times New Roman" w:hAnsi="Times New Roman" w:cs="Times New Roman"/>
            <w:color w:val="131413"/>
            <w:sz w:val="21"/>
            <w:szCs w:val="21"/>
          </w:rPr>
          <w:t xml:space="preserve">a novel identified </w:t>
        </w:r>
        <w:r w:rsidR="002C7ABD" w:rsidRPr="00923B85">
          <w:rPr>
            <w:rFonts w:ascii="Times New Roman" w:hAnsi="Times New Roman" w:cs="Times New Roman"/>
            <w:color w:val="131413"/>
            <w:sz w:val="21"/>
            <w:szCs w:val="21"/>
          </w:rPr>
          <w:t>inulin-responder</w:t>
        </w:r>
        <w:r w:rsidR="002C7ABD">
          <w:rPr>
            <w:rFonts w:ascii="Times New Roman" w:hAnsi="Times New Roman" w:cs="Times New Roman"/>
            <w:color w:val="131413"/>
            <w:sz w:val="21"/>
            <w:szCs w:val="21"/>
          </w:rPr>
          <w:t xml:space="preserve"> family </w:t>
        </w:r>
      </w:ins>
      <w:proofErr w:type="spellStart"/>
      <w:r w:rsidR="0015713E" w:rsidRPr="00923B85">
        <w:rPr>
          <w:rFonts w:ascii="Times New Roman" w:hAnsi="Times New Roman" w:cs="Times New Roman"/>
          <w:i/>
          <w:iCs/>
          <w:color w:val="131413"/>
          <w:sz w:val="21"/>
          <w:szCs w:val="21"/>
        </w:rPr>
        <w:t>Muribaculaceae</w:t>
      </w:r>
      <w:proofErr w:type="spellEnd"/>
      <w:del w:id="238" w:author="刘 红宾" w:date="2020-12-07T11:10:00Z">
        <w:r w:rsidR="0015713E" w:rsidRPr="00923B85" w:rsidDel="002C7ABD">
          <w:rPr>
            <w:rFonts w:ascii="Times New Roman" w:hAnsi="Times New Roman" w:cs="Times New Roman"/>
            <w:color w:val="131413"/>
            <w:sz w:val="21"/>
            <w:szCs w:val="21"/>
          </w:rPr>
          <w:delText xml:space="preserve"> bacteria</w:delText>
        </w:r>
      </w:del>
      <w:del w:id="239" w:author="刘 红宾" w:date="2020-12-07T11:09:00Z">
        <w:r w:rsidR="0015713E" w:rsidRPr="00923B85" w:rsidDel="00BE3CB8">
          <w:rPr>
            <w:rFonts w:ascii="Times New Roman" w:hAnsi="Times New Roman" w:cs="Times New Roman"/>
            <w:color w:val="131413"/>
            <w:sz w:val="21"/>
            <w:szCs w:val="21"/>
          </w:rPr>
          <w:delText xml:space="preserve"> for the primary degradation of </w:delText>
        </w:r>
        <w:r w:rsidR="006454BB" w:rsidRPr="00923B85" w:rsidDel="00BE3CB8">
          <w:rPr>
            <w:rFonts w:ascii="Times New Roman" w:hAnsi="Times New Roman" w:cs="Times New Roman"/>
            <w:color w:val="131413"/>
            <w:sz w:val="21"/>
            <w:szCs w:val="21"/>
          </w:rPr>
          <w:delText>inulin</w:delText>
        </w:r>
      </w:del>
      <w:r w:rsidR="006454BB" w:rsidRPr="00923B85">
        <w:rPr>
          <w:rFonts w:ascii="Times New Roman" w:hAnsi="Times New Roman" w:cs="Times New Roman"/>
          <w:color w:val="131413"/>
          <w:sz w:val="21"/>
          <w:szCs w:val="21"/>
        </w:rPr>
        <w:t xml:space="preserve">. </w:t>
      </w:r>
      <w:r w:rsidR="00923B85" w:rsidRPr="00923B85">
        <w:rPr>
          <w:rFonts w:ascii="Times New Roman" w:hAnsi="Times New Roman" w:cs="Times New Roman"/>
          <w:color w:val="131413"/>
          <w:sz w:val="21"/>
          <w:szCs w:val="21"/>
        </w:rPr>
        <w:t>The different preintervention abundance of these</w:t>
      </w:r>
      <w:ins w:id="240" w:author="刘 红宾" w:date="2020-12-07T11:14:00Z">
        <w:r w:rsidR="00F275DF" w:rsidRPr="00F275DF">
          <w:rPr>
            <w:rFonts w:ascii="Times New Roman" w:hAnsi="Times New Roman" w:cs="Times New Roman"/>
            <w:color w:val="131413"/>
            <w:sz w:val="21"/>
            <w:szCs w:val="21"/>
            <w:rPrChange w:id="241" w:author="刘 红宾" w:date="2020-12-07T11:14:00Z">
              <w:rPr>
                <w:rFonts w:ascii="Times New Roman" w:hAnsi="Times New Roman" w:cs="Times New Roman"/>
                <w:color w:val="131413"/>
                <w:szCs w:val="21"/>
              </w:rPr>
            </w:rPrChange>
          </w:rPr>
          <w:t xml:space="preserve"> two </w:t>
        </w:r>
      </w:ins>
      <w:del w:id="242" w:author="刘 红宾" w:date="2020-12-07T11:14:00Z">
        <w:r w:rsidR="00923B85" w:rsidDel="00F275DF">
          <w:rPr>
            <w:rFonts w:ascii="Times New Roman" w:hAnsi="Times New Roman" w:cs="Times New Roman"/>
            <w:color w:val="131413"/>
            <w:szCs w:val="21"/>
          </w:rPr>
          <w:delText xml:space="preserve"> two</w:delText>
        </w:r>
        <w:r w:rsidR="00923B85" w:rsidRPr="00923B85" w:rsidDel="00F275DF">
          <w:rPr>
            <w:rFonts w:ascii="Times New Roman" w:hAnsi="Times New Roman" w:cs="Times New Roman"/>
            <w:color w:val="131413"/>
            <w:sz w:val="21"/>
            <w:szCs w:val="21"/>
          </w:rPr>
          <w:delText xml:space="preserve"> </w:delText>
        </w:r>
      </w:del>
      <w:r w:rsidR="00923B85" w:rsidRPr="00923B85">
        <w:rPr>
          <w:rFonts w:ascii="Times New Roman" w:hAnsi="Times New Roman" w:cs="Times New Roman"/>
          <w:color w:val="131413"/>
          <w:sz w:val="21"/>
          <w:szCs w:val="21"/>
        </w:rPr>
        <w:t xml:space="preserve">inulin-responders could result in distinct dynamic responses to </w:t>
      </w:r>
      <w:del w:id="243" w:author="刘 红宾" w:date="2020-12-07T14:14:00Z">
        <w:r w:rsidR="00923B85" w:rsidRPr="00923B85" w:rsidDel="00BF05FB">
          <w:rPr>
            <w:rFonts w:ascii="Times New Roman" w:hAnsi="Times New Roman" w:cs="Times New Roman"/>
            <w:color w:val="131413"/>
            <w:sz w:val="21"/>
            <w:szCs w:val="21"/>
          </w:rPr>
          <w:delText xml:space="preserve">the </w:delText>
        </w:r>
      </w:del>
      <w:r w:rsidR="00923B85" w:rsidRPr="00923B85">
        <w:rPr>
          <w:rFonts w:ascii="Times New Roman" w:hAnsi="Times New Roman" w:cs="Times New Roman"/>
          <w:color w:val="131413"/>
          <w:sz w:val="21"/>
          <w:szCs w:val="21"/>
        </w:rPr>
        <w:t xml:space="preserve">inulin intervention. </w:t>
      </w:r>
      <w:ins w:id="244" w:author="刘 红宾" w:date="2020-12-07T11:16:00Z">
        <w:r w:rsidR="00B70060">
          <w:rPr>
            <w:rFonts w:ascii="Times New Roman" w:hAnsi="Times New Roman" w:cs="Times New Roman"/>
            <w:color w:val="131413"/>
            <w:sz w:val="21"/>
            <w:szCs w:val="21"/>
          </w:rPr>
          <w:t>Through applying the q</w:t>
        </w:r>
        <w:r w:rsidR="00B70060" w:rsidRPr="00B70060">
          <w:rPr>
            <w:rFonts w:ascii="Times New Roman" w:hAnsi="Times New Roman" w:cs="Times New Roman"/>
            <w:color w:val="131413"/>
            <w:sz w:val="21"/>
            <w:szCs w:val="21"/>
          </w:rPr>
          <w:t xml:space="preserve">uantitative modeling </w:t>
        </w:r>
      </w:ins>
      <w:ins w:id="245" w:author="刘 红宾" w:date="2020-12-07T14:15:00Z">
        <w:r w:rsidR="00BF05FB">
          <w:rPr>
            <w:rFonts w:ascii="Times New Roman" w:hAnsi="Times New Roman" w:cs="Times New Roman"/>
            <w:color w:val="131413"/>
            <w:sz w:val="21"/>
            <w:szCs w:val="21"/>
          </w:rPr>
          <w:t>analysis to</w:t>
        </w:r>
      </w:ins>
      <w:ins w:id="246" w:author="刘 红宾" w:date="2020-12-07T11:16:00Z">
        <w:r w:rsidR="00B70060" w:rsidRPr="00B70060">
          <w:rPr>
            <w:rFonts w:ascii="Times New Roman" w:hAnsi="Times New Roman" w:cs="Times New Roman"/>
            <w:color w:val="131413"/>
            <w:sz w:val="21"/>
            <w:szCs w:val="21"/>
          </w:rPr>
          <w:t xml:space="preserve"> </w:t>
        </w:r>
      </w:ins>
      <w:ins w:id="247" w:author="刘 红宾" w:date="2020-12-07T11:17:00Z">
        <w:r w:rsidR="008353DF">
          <w:rPr>
            <w:rFonts w:ascii="Times New Roman" w:hAnsi="Times New Roman" w:cs="Times New Roman"/>
            <w:color w:val="131413"/>
            <w:sz w:val="21"/>
            <w:szCs w:val="21"/>
          </w:rPr>
          <w:t xml:space="preserve">published </w:t>
        </w:r>
      </w:ins>
      <w:ins w:id="248" w:author="刘 红宾" w:date="2020-12-07T11:21:00Z">
        <w:r w:rsidR="00922D7D">
          <w:rPr>
            <w:rFonts w:ascii="Times New Roman" w:hAnsi="Times New Roman" w:cs="Times New Roman"/>
            <w:color w:val="131413"/>
            <w:sz w:val="21"/>
            <w:szCs w:val="21"/>
          </w:rPr>
          <w:t xml:space="preserve">human </w:t>
        </w:r>
      </w:ins>
      <w:ins w:id="249" w:author="刘 红宾" w:date="2020-12-07T11:16:00Z">
        <w:r w:rsidR="00B70060" w:rsidRPr="00B70060">
          <w:rPr>
            <w:rFonts w:ascii="Times New Roman" w:hAnsi="Times New Roman" w:cs="Times New Roman"/>
            <w:color w:val="131413"/>
            <w:sz w:val="21"/>
            <w:szCs w:val="21"/>
          </w:rPr>
          <w:t>longitudinal microbiome data</w:t>
        </w:r>
      </w:ins>
      <w:ins w:id="250" w:author="刘 红宾" w:date="2020-12-07T11:17:00Z">
        <w:r w:rsidR="008353DF">
          <w:rPr>
            <w:rFonts w:ascii="Times New Roman" w:hAnsi="Times New Roman" w:cs="Times New Roman"/>
            <w:color w:val="131413"/>
            <w:sz w:val="21"/>
            <w:szCs w:val="21"/>
          </w:rPr>
          <w:t xml:space="preserve">, we identified </w:t>
        </w:r>
      </w:ins>
      <w:ins w:id="251" w:author="刘 红宾" w:date="2020-12-07T11:18:00Z">
        <w:r w:rsidR="00BC0EAC">
          <w:rPr>
            <w:rFonts w:ascii="Times New Roman" w:hAnsi="Times New Roman" w:cs="Times New Roman"/>
            <w:color w:val="131413"/>
            <w:sz w:val="21"/>
            <w:szCs w:val="21"/>
          </w:rPr>
          <w:t xml:space="preserve">previously reported bacteria that </w:t>
        </w:r>
      </w:ins>
      <w:ins w:id="252" w:author="刘 红宾" w:date="2020-12-07T11:19:00Z">
        <w:r w:rsidR="00BC0EAC">
          <w:rPr>
            <w:rFonts w:ascii="Times New Roman" w:hAnsi="Times New Roman" w:cs="Times New Roman"/>
            <w:color w:val="131413"/>
            <w:sz w:val="21"/>
            <w:szCs w:val="21"/>
          </w:rPr>
          <w:t>may</w:t>
        </w:r>
        <w:r w:rsidR="0097681A">
          <w:rPr>
            <w:rFonts w:ascii="Times New Roman" w:hAnsi="Times New Roman" w:cs="Times New Roman"/>
            <w:color w:val="131413"/>
            <w:sz w:val="21"/>
            <w:szCs w:val="21"/>
          </w:rPr>
          <w:t xml:space="preserve"> engage</w:t>
        </w:r>
      </w:ins>
      <w:ins w:id="253" w:author="刘 红宾" w:date="2020-12-07T11:20:00Z">
        <w:r w:rsidR="0097681A">
          <w:rPr>
            <w:rFonts w:ascii="Times New Roman" w:hAnsi="Times New Roman" w:cs="Times New Roman"/>
            <w:color w:val="131413"/>
            <w:sz w:val="21"/>
            <w:szCs w:val="21"/>
          </w:rPr>
          <w:t xml:space="preserve"> in the primary degradation of inulin </w:t>
        </w:r>
      </w:ins>
      <w:ins w:id="254" w:author="刘 红宾" w:date="2020-12-07T11:21:00Z">
        <w:r w:rsidR="00922D7D">
          <w:rPr>
            <w:rFonts w:ascii="Times New Roman" w:hAnsi="Times New Roman" w:cs="Times New Roman"/>
            <w:color w:val="131413"/>
            <w:sz w:val="21"/>
            <w:szCs w:val="21"/>
          </w:rPr>
          <w:t>or</w:t>
        </w:r>
      </w:ins>
      <w:ins w:id="255" w:author="刘 红宾" w:date="2020-12-07T11:20:00Z">
        <w:r w:rsidR="0097681A">
          <w:rPr>
            <w:rFonts w:ascii="Times New Roman" w:hAnsi="Times New Roman" w:cs="Times New Roman"/>
            <w:color w:val="131413"/>
            <w:sz w:val="21"/>
            <w:szCs w:val="21"/>
          </w:rPr>
          <w:t xml:space="preserve"> resistant starch.</w:t>
        </w:r>
      </w:ins>
      <w:ins w:id="256" w:author="刘 红宾" w:date="2020-12-07T11:16:00Z">
        <w:r w:rsidR="00B70060">
          <w:rPr>
            <w:rFonts w:ascii="Times New Roman" w:hAnsi="Times New Roman" w:cs="Times New Roman"/>
            <w:color w:val="131413"/>
            <w:sz w:val="21"/>
            <w:szCs w:val="21"/>
          </w:rPr>
          <w:t xml:space="preserve"> </w:t>
        </w:r>
      </w:ins>
      <w:r w:rsidR="003D7CE9" w:rsidRPr="00923B85">
        <w:rPr>
          <w:rFonts w:ascii="Times New Roman" w:hAnsi="Times New Roman" w:cs="Times New Roman"/>
          <w:color w:val="2A2A2A"/>
          <w:sz w:val="21"/>
          <w:szCs w:val="21"/>
          <w:shd w:val="clear" w:color="auto" w:fill="FFFFFF"/>
        </w:rPr>
        <w:t>Our study highlight</w:t>
      </w:r>
      <w:r w:rsidR="00FD596D" w:rsidRPr="00923B85">
        <w:rPr>
          <w:rFonts w:ascii="Times New Roman" w:hAnsi="Times New Roman" w:cs="Times New Roman"/>
          <w:color w:val="2A2A2A"/>
          <w:sz w:val="21"/>
          <w:szCs w:val="21"/>
          <w:shd w:val="clear" w:color="auto" w:fill="FFFFFF"/>
        </w:rPr>
        <w:t>s</w:t>
      </w:r>
      <w:r w:rsidR="003D7CE9" w:rsidRPr="00923B85">
        <w:rPr>
          <w:rFonts w:ascii="Times New Roman" w:hAnsi="Times New Roman" w:cs="Times New Roman"/>
          <w:color w:val="2A2A2A"/>
          <w:sz w:val="21"/>
          <w:szCs w:val="21"/>
          <w:shd w:val="clear" w:color="auto" w:fill="FFFFFF"/>
        </w:rPr>
        <w:t xml:space="preserve"> the importance of longitudinal sampling and integrating complementary multi-omics data </w:t>
      </w:r>
      <w:r w:rsidR="003D7CE9" w:rsidRPr="00923B85">
        <w:rPr>
          <w:rFonts w:ascii="Times New Roman" w:hAnsi="Times New Roman" w:cs="Times New Roman"/>
          <w:color w:val="2A2A2A"/>
          <w:sz w:val="21"/>
          <w:szCs w:val="21"/>
          <w:shd w:val="clear" w:color="auto" w:fill="FFFFFF"/>
        </w:rPr>
        <w:lastRenderedPageBreak/>
        <w:t xml:space="preserve">to identify </w:t>
      </w:r>
      <w:r w:rsidR="00FD596D" w:rsidRPr="00923B85">
        <w:rPr>
          <w:rFonts w:ascii="Times New Roman" w:hAnsi="Times New Roman" w:cs="Times New Roman"/>
          <w:color w:val="2A2A2A"/>
          <w:sz w:val="21"/>
          <w:szCs w:val="21"/>
          <w:shd w:val="clear" w:color="auto" w:fill="FFFFFF"/>
        </w:rPr>
        <w:t xml:space="preserve">temporal </w:t>
      </w:r>
      <w:del w:id="257" w:author="刘 红宾" w:date="2020-12-07T11:21:00Z">
        <w:r w:rsidR="00FD596D" w:rsidRPr="00923B85" w:rsidDel="00FD5EA5">
          <w:rPr>
            <w:rFonts w:ascii="Times New Roman" w:hAnsi="Times New Roman" w:cs="Times New Roman"/>
            <w:color w:val="2A2A2A"/>
            <w:sz w:val="21"/>
            <w:szCs w:val="21"/>
            <w:shd w:val="clear" w:color="auto" w:fill="FFFFFF"/>
          </w:rPr>
          <w:delText xml:space="preserve">responses </w:delText>
        </w:r>
      </w:del>
      <w:ins w:id="258" w:author="刘 红宾" w:date="2020-12-07T11:21:00Z">
        <w:r w:rsidR="00FD5EA5">
          <w:rPr>
            <w:rFonts w:ascii="Times New Roman" w:hAnsi="Times New Roman" w:cs="Times New Roman"/>
            <w:color w:val="2A2A2A"/>
            <w:sz w:val="21"/>
            <w:szCs w:val="21"/>
            <w:shd w:val="clear" w:color="auto" w:fill="FFFFFF"/>
          </w:rPr>
          <w:t>dynamic</w:t>
        </w:r>
        <w:r w:rsidR="00FD5EA5" w:rsidRPr="00923B85">
          <w:rPr>
            <w:rFonts w:ascii="Times New Roman" w:hAnsi="Times New Roman" w:cs="Times New Roman"/>
            <w:color w:val="2A2A2A"/>
            <w:sz w:val="21"/>
            <w:szCs w:val="21"/>
            <w:shd w:val="clear" w:color="auto" w:fill="FFFFFF"/>
          </w:rPr>
          <w:t xml:space="preserve">s </w:t>
        </w:r>
      </w:ins>
      <w:r w:rsidR="00FD596D" w:rsidRPr="00923B85">
        <w:rPr>
          <w:rFonts w:ascii="Times New Roman" w:hAnsi="Times New Roman" w:cs="Times New Roman"/>
          <w:color w:val="2A2A2A"/>
          <w:sz w:val="21"/>
          <w:szCs w:val="21"/>
          <w:shd w:val="clear" w:color="auto" w:fill="FFFFFF"/>
        </w:rPr>
        <w:t xml:space="preserve">of the microbiome. </w:t>
      </w:r>
      <w:r w:rsidR="00AE4DA5">
        <w:rPr>
          <w:rFonts w:ascii="Times New Roman" w:hAnsi="Times New Roman" w:cs="Times New Roman"/>
          <w:color w:val="2A2A2A"/>
          <w:sz w:val="21"/>
          <w:szCs w:val="21"/>
          <w:shd w:val="clear" w:color="auto" w:fill="FFFFFF"/>
        </w:rPr>
        <w:t xml:space="preserve">Serving as a </w:t>
      </w:r>
      <w:proofErr w:type="gramStart"/>
      <w:r w:rsidR="00AE4DA5">
        <w:rPr>
          <w:rFonts w:ascii="Times New Roman" w:hAnsi="Times New Roman" w:cs="Times New Roman"/>
          <w:color w:val="2A2A2A"/>
          <w:sz w:val="21"/>
          <w:szCs w:val="21"/>
          <w:shd w:val="clear" w:color="auto" w:fill="FFFFFF"/>
        </w:rPr>
        <w:t>wid</w:t>
      </w:r>
      <w:r w:rsidR="009812D6">
        <w:rPr>
          <w:rFonts w:ascii="Times New Roman" w:hAnsi="Times New Roman" w:cs="Times New Roman" w:hint="eastAsia"/>
          <w:color w:val="2A2A2A"/>
          <w:sz w:val="21"/>
          <w:szCs w:val="21"/>
          <w:shd w:val="clear" w:color="auto" w:fill="FFFFFF"/>
        </w:rPr>
        <w:t>e</w:t>
      </w:r>
      <w:r w:rsidR="00AE4DA5">
        <w:rPr>
          <w:rFonts w:ascii="Times New Roman" w:hAnsi="Times New Roman" w:cs="Times New Roman"/>
          <w:color w:val="2A2A2A"/>
          <w:sz w:val="21"/>
          <w:szCs w:val="21"/>
          <w:shd w:val="clear" w:color="auto" w:fill="FFFFFF"/>
        </w:rPr>
        <w:t>ly-applied</w:t>
      </w:r>
      <w:proofErr w:type="gramEnd"/>
      <w:r w:rsidR="00AE4DA5">
        <w:rPr>
          <w:rFonts w:ascii="Times New Roman" w:hAnsi="Times New Roman" w:cs="Times New Roman"/>
          <w:color w:val="2A2A2A"/>
          <w:sz w:val="21"/>
          <w:szCs w:val="21"/>
          <w:shd w:val="clear" w:color="auto" w:fill="FFFFFF"/>
        </w:rPr>
        <w:t xml:space="preserve"> fram</w:t>
      </w:r>
      <w:r w:rsidR="009812D6">
        <w:rPr>
          <w:rFonts w:ascii="Times New Roman" w:hAnsi="Times New Roman" w:cs="Times New Roman"/>
          <w:color w:val="2A2A2A"/>
          <w:sz w:val="21"/>
          <w:szCs w:val="21"/>
          <w:shd w:val="clear" w:color="auto" w:fill="FFFFFF"/>
        </w:rPr>
        <w:t>e</w:t>
      </w:r>
      <w:r w:rsidR="00AE4DA5">
        <w:rPr>
          <w:rFonts w:ascii="Times New Roman" w:hAnsi="Times New Roman" w:cs="Times New Roman"/>
          <w:color w:val="2A2A2A"/>
          <w:sz w:val="21"/>
          <w:szCs w:val="21"/>
          <w:shd w:val="clear" w:color="auto" w:fill="FFFFFF"/>
        </w:rPr>
        <w:t xml:space="preserve">work, </w:t>
      </w:r>
      <w:ins w:id="259" w:author="刘 红宾" w:date="2020-12-07T14:01:00Z">
        <w:r w:rsidR="009812D6">
          <w:rPr>
            <w:rFonts w:ascii="Times New Roman" w:hAnsi="Times New Roman" w:cs="Times New Roman"/>
            <w:color w:val="131413"/>
            <w:sz w:val="21"/>
            <w:szCs w:val="21"/>
          </w:rPr>
          <w:t>t</w:t>
        </w:r>
      </w:ins>
      <w:del w:id="260" w:author="刘 红宾" w:date="2020-12-07T14:01:00Z">
        <w:r w:rsidR="00FD596D" w:rsidRPr="00923B85" w:rsidDel="009812D6">
          <w:rPr>
            <w:rFonts w:ascii="Times New Roman" w:hAnsi="Times New Roman" w:cs="Times New Roman"/>
            <w:color w:val="131413"/>
            <w:sz w:val="21"/>
            <w:szCs w:val="21"/>
          </w:rPr>
          <w:delText>T</w:delText>
        </w:r>
      </w:del>
      <w:r w:rsidR="00FD596D" w:rsidRPr="00923B85">
        <w:rPr>
          <w:rFonts w:ascii="Times New Roman" w:hAnsi="Times New Roman" w:cs="Times New Roman"/>
          <w:color w:val="131413"/>
          <w:sz w:val="21"/>
          <w:szCs w:val="21"/>
        </w:rPr>
        <w:t xml:space="preserve">his </w:t>
      </w:r>
      <w:ins w:id="261" w:author="刘 红宾" w:date="2020-12-07T14:02:00Z">
        <w:r w:rsidR="00593B87">
          <w:rPr>
            <w:rFonts w:ascii="Times New Roman" w:hAnsi="Times New Roman" w:cs="Times New Roman"/>
            <w:color w:val="131413"/>
            <w:sz w:val="21"/>
            <w:szCs w:val="21"/>
          </w:rPr>
          <w:t>q</w:t>
        </w:r>
        <w:r w:rsidR="00593B87" w:rsidRPr="00593B87">
          <w:rPr>
            <w:rFonts w:ascii="Times New Roman" w:hAnsi="Times New Roman" w:cs="Times New Roman"/>
            <w:color w:val="131413"/>
            <w:sz w:val="21"/>
            <w:szCs w:val="21"/>
          </w:rPr>
          <w:t xml:space="preserve">uantitative modeling </w:t>
        </w:r>
        <w:r w:rsidR="00593B87">
          <w:rPr>
            <w:rFonts w:ascii="Times New Roman" w:hAnsi="Times New Roman" w:cs="Times New Roman"/>
            <w:color w:val="131413"/>
            <w:sz w:val="21"/>
            <w:szCs w:val="21"/>
          </w:rPr>
          <w:t xml:space="preserve">method </w:t>
        </w:r>
      </w:ins>
      <w:r w:rsidR="00FD596D" w:rsidRPr="00923B85">
        <w:rPr>
          <w:rFonts w:ascii="Times New Roman" w:hAnsi="Times New Roman" w:cs="Times New Roman"/>
          <w:color w:val="2A2A2A"/>
          <w:sz w:val="21"/>
          <w:szCs w:val="21"/>
          <w:shd w:val="clear" w:color="auto" w:fill="FFFFFF"/>
        </w:rPr>
        <w:t>reveals insights into</w:t>
      </w:r>
      <w:r w:rsidR="00FD596D" w:rsidRPr="00923B85">
        <w:rPr>
          <w:rFonts w:ascii="Times New Roman" w:hAnsi="Times New Roman" w:cs="Times New Roman"/>
          <w:color w:val="131413"/>
          <w:sz w:val="21"/>
          <w:szCs w:val="21"/>
        </w:rPr>
        <w:t xml:space="preserve"> the ecologic </w:t>
      </w:r>
      <w:r w:rsidR="003D7CE9" w:rsidRPr="00923B85">
        <w:rPr>
          <w:rFonts w:ascii="Times New Roman" w:hAnsi="Times New Roman" w:cs="Times New Roman"/>
          <w:color w:val="2A2A2A"/>
          <w:sz w:val="21"/>
          <w:szCs w:val="21"/>
          <w:shd w:val="clear" w:color="auto" w:fill="FFFFFF"/>
        </w:rPr>
        <w:t xml:space="preserve">mechanisms that </w:t>
      </w:r>
      <w:r w:rsidR="00FD596D" w:rsidRPr="00923B85">
        <w:rPr>
          <w:rFonts w:ascii="Times New Roman" w:hAnsi="Times New Roman" w:cs="Times New Roman"/>
          <w:color w:val="2A2A2A"/>
          <w:sz w:val="21"/>
          <w:szCs w:val="21"/>
          <w:shd w:val="clear" w:color="auto" w:fill="FFFFFF"/>
        </w:rPr>
        <w:t>how dietary fiber reshape the gut microbi</w:t>
      </w:r>
      <w:r w:rsidR="002A089D" w:rsidRPr="00923B85">
        <w:rPr>
          <w:rFonts w:ascii="Times New Roman" w:hAnsi="Times New Roman" w:cs="Times New Roman"/>
          <w:color w:val="2A2A2A"/>
          <w:sz w:val="21"/>
          <w:szCs w:val="21"/>
          <w:shd w:val="clear" w:color="auto" w:fill="FFFFFF"/>
        </w:rPr>
        <w:t>al structure and SCFA metabolism,</w:t>
      </w:r>
      <w:r w:rsidR="003D7CE9" w:rsidRPr="00923B85">
        <w:rPr>
          <w:rFonts w:ascii="Times New Roman" w:hAnsi="Times New Roman" w:cs="Times New Roman"/>
          <w:color w:val="2A2A2A"/>
          <w:sz w:val="21"/>
          <w:szCs w:val="21"/>
          <w:shd w:val="clear" w:color="auto" w:fill="FFFFFF"/>
        </w:rPr>
        <w:t xml:space="preserve"> </w:t>
      </w:r>
      <w:r w:rsidR="002A089D" w:rsidRPr="00923B85">
        <w:rPr>
          <w:rFonts w:ascii="Times New Roman" w:hAnsi="Times New Roman" w:cs="Times New Roman"/>
          <w:color w:val="2A2A2A"/>
          <w:sz w:val="21"/>
          <w:szCs w:val="21"/>
          <w:shd w:val="clear" w:color="auto" w:fill="FFFFFF"/>
        </w:rPr>
        <w:t xml:space="preserve">which </w:t>
      </w:r>
      <w:r w:rsidR="003D7CE9" w:rsidRPr="00923B85">
        <w:rPr>
          <w:rFonts w:ascii="Times New Roman" w:hAnsi="Times New Roman" w:cs="Times New Roman"/>
          <w:color w:val="2A2A2A"/>
          <w:sz w:val="21"/>
          <w:szCs w:val="21"/>
          <w:shd w:val="clear" w:color="auto" w:fill="FFFFFF"/>
        </w:rPr>
        <w:t xml:space="preserve">will help improve existing </w:t>
      </w:r>
      <w:r w:rsidR="002A089D" w:rsidRPr="00923B85">
        <w:rPr>
          <w:rFonts w:ascii="Times New Roman" w:hAnsi="Times New Roman" w:cs="Times New Roman"/>
          <w:color w:val="2A2A2A"/>
          <w:sz w:val="21"/>
          <w:szCs w:val="21"/>
          <w:shd w:val="clear" w:color="auto" w:fill="FFFFFF"/>
        </w:rPr>
        <w:t xml:space="preserve">dietary </w:t>
      </w:r>
      <w:r w:rsidR="003D7CE9" w:rsidRPr="00923B85">
        <w:rPr>
          <w:rFonts w:ascii="Times New Roman" w:hAnsi="Times New Roman" w:cs="Times New Roman"/>
          <w:color w:val="2A2A2A"/>
          <w:sz w:val="21"/>
          <w:szCs w:val="21"/>
          <w:shd w:val="clear" w:color="auto" w:fill="FFFFFF"/>
        </w:rPr>
        <w:t>treatments and guid</w:t>
      </w:r>
      <w:r w:rsidR="002A089D" w:rsidRPr="00923B85">
        <w:rPr>
          <w:rFonts w:ascii="Times New Roman" w:hAnsi="Times New Roman" w:cs="Times New Roman"/>
          <w:color w:val="2A2A2A"/>
          <w:sz w:val="21"/>
          <w:szCs w:val="21"/>
          <w:shd w:val="clear" w:color="auto" w:fill="FFFFFF"/>
        </w:rPr>
        <w:t>e precise</w:t>
      </w:r>
      <w:r w:rsidR="00923B85" w:rsidRPr="00923B85">
        <w:rPr>
          <w:rFonts w:ascii="Times New Roman" w:hAnsi="Times New Roman" w:cs="Times New Roman"/>
          <w:color w:val="2A2A2A"/>
          <w:sz w:val="21"/>
          <w:szCs w:val="21"/>
          <w:shd w:val="clear" w:color="auto" w:fill="FFFFFF"/>
        </w:rPr>
        <w:t>ly</w:t>
      </w:r>
      <w:r w:rsidR="002A089D" w:rsidRPr="00923B85">
        <w:rPr>
          <w:rFonts w:ascii="Times New Roman" w:hAnsi="Times New Roman" w:cs="Times New Roman"/>
          <w:color w:val="2A2A2A"/>
          <w:sz w:val="21"/>
          <w:szCs w:val="21"/>
          <w:shd w:val="clear" w:color="auto" w:fill="FFFFFF"/>
        </w:rPr>
        <w:t xml:space="preserve"> manipulat</w:t>
      </w:r>
      <w:r w:rsidR="00923B85" w:rsidRPr="00923B85">
        <w:rPr>
          <w:rFonts w:ascii="Times New Roman" w:hAnsi="Times New Roman" w:cs="Times New Roman"/>
          <w:color w:val="2A2A2A"/>
          <w:sz w:val="21"/>
          <w:szCs w:val="21"/>
          <w:shd w:val="clear" w:color="auto" w:fill="FFFFFF"/>
        </w:rPr>
        <w:t>ion</w:t>
      </w:r>
      <w:r w:rsidR="002A089D" w:rsidRPr="00923B85">
        <w:rPr>
          <w:rFonts w:ascii="Times New Roman" w:hAnsi="Times New Roman" w:cs="Times New Roman"/>
          <w:color w:val="2A2A2A"/>
          <w:sz w:val="21"/>
          <w:szCs w:val="21"/>
          <w:shd w:val="clear" w:color="auto" w:fill="FFFFFF"/>
        </w:rPr>
        <w:t xml:space="preserve"> of the gut microbiome for optimal medical care</w:t>
      </w:r>
      <w:r w:rsidR="003D7CE9" w:rsidRPr="00923B85">
        <w:rPr>
          <w:rFonts w:ascii="Times New Roman" w:hAnsi="Times New Roman" w:cs="Times New Roman"/>
          <w:color w:val="2A2A2A"/>
          <w:sz w:val="21"/>
          <w:szCs w:val="21"/>
          <w:shd w:val="clear" w:color="auto" w:fill="FFFFFF"/>
        </w:rPr>
        <w:t>.</w:t>
      </w:r>
    </w:p>
    <w:bookmarkEnd w:id="2"/>
    <w:bookmarkEnd w:id="3"/>
    <w:p w14:paraId="3E2E9B1F" w14:textId="4B63200E" w:rsidR="00762D67" w:rsidRDefault="00762D67">
      <w:pPr>
        <w:widowControl/>
        <w:jc w:val="left"/>
        <w:rPr>
          <w:rFonts w:ascii="Times New Roman" w:hAnsi="Times New Roman" w:cs="Times New Roman"/>
          <w:color w:val="2A2A2A"/>
          <w:szCs w:val="21"/>
          <w:shd w:val="clear" w:color="auto" w:fill="FFFFFF"/>
        </w:rPr>
      </w:pPr>
      <w:r>
        <w:rPr>
          <w:rFonts w:ascii="Times New Roman" w:hAnsi="Times New Roman" w:cs="Times New Roman"/>
          <w:color w:val="2A2A2A"/>
          <w:szCs w:val="21"/>
          <w:shd w:val="clear" w:color="auto" w:fill="FFFFFF"/>
        </w:rPr>
        <w:br w:type="page"/>
      </w:r>
    </w:p>
    <w:p w14:paraId="4817B9A7" w14:textId="7664B041" w:rsidR="00762D67" w:rsidRDefault="00762D67" w:rsidP="00762D67">
      <w:pPr>
        <w:rPr>
          <w:ins w:id="262" w:author="戴 磊" w:date="2020-12-29T00:22:00Z"/>
          <w:rFonts w:ascii="Times New Roman" w:hAnsi="Times New Roman" w:cs="Times New Roman"/>
          <w:b/>
          <w:bCs/>
          <w:color w:val="2A2A2A"/>
          <w:szCs w:val="21"/>
          <w:shd w:val="clear" w:color="auto" w:fill="FFFFFF"/>
        </w:rPr>
      </w:pPr>
      <w:r w:rsidRPr="00923B85">
        <w:rPr>
          <w:rFonts w:ascii="Times New Roman" w:hAnsi="Times New Roman" w:cs="Times New Roman"/>
          <w:b/>
          <w:bCs/>
          <w:color w:val="2A2A2A"/>
          <w:szCs w:val="21"/>
          <w:shd w:val="clear" w:color="auto" w:fill="FFFFFF"/>
        </w:rPr>
        <w:lastRenderedPageBreak/>
        <w:t>Introduction</w:t>
      </w:r>
    </w:p>
    <w:p w14:paraId="7584CC84" w14:textId="3454784E" w:rsidR="00B269EA" w:rsidRDefault="00B269EA" w:rsidP="00B269EA">
      <w:pPr>
        <w:pStyle w:val="ListParagraph"/>
        <w:numPr>
          <w:ilvl w:val="0"/>
          <w:numId w:val="6"/>
        </w:numPr>
        <w:ind w:firstLineChars="0"/>
        <w:rPr>
          <w:ins w:id="263" w:author="戴 磊" w:date="2020-12-29T00:23:00Z"/>
          <w:rFonts w:ascii="Times New Roman" w:hAnsi="Times New Roman" w:cs="Times New Roman"/>
          <w:b/>
          <w:bCs/>
          <w:color w:val="2A2A2A"/>
          <w:szCs w:val="21"/>
          <w:shd w:val="clear" w:color="auto" w:fill="FFFFFF"/>
        </w:rPr>
      </w:pPr>
      <w:ins w:id="264" w:author="戴 磊" w:date="2020-12-29T00:22:00Z">
        <w:r w:rsidRPr="00B269EA">
          <w:rPr>
            <w:rFonts w:ascii="Times New Roman" w:hAnsi="Times New Roman" w:cs="Times New Roman"/>
            <w:b/>
            <w:bCs/>
            <w:color w:val="2A2A2A"/>
            <w:szCs w:val="21"/>
            <w:shd w:val="clear" w:color="auto" w:fill="FFFFFF"/>
            <w:rPrChange w:id="265" w:author="戴 磊" w:date="2020-12-29T00:22:00Z">
              <w:rPr>
                <w:shd w:val="clear" w:color="auto" w:fill="FFFFFF"/>
              </w:rPr>
            </w:rPrChange>
          </w:rPr>
          <w:t>Microbiome modulation by diet</w:t>
        </w:r>
      </w:ins>
      <w:ins w:id="266" w:author="戴 磊" w:date="2020-12-29T00:23:00Z">
        <w:r>
          <w:rPr>
            <w:rFonts w:ascii="Times New Roman" w:hAnsi="Times New Roman" w:cs="Times New Roman"/>
            <w:b/>
            <w:bCs/>
            <w:color w:val="2A2A2A"/>
            <w:szCs w:val="21"/>
            <w:shd w:val="clear" w:color="auto" w:fill="FFFFFF"/>
          </w:rPr>
          <w:t>: importance</w:t>
        </w:r>
      </w:ins>
    </w:p>
    <w:p w14:paraId="10A98040" w14:textId="27982074" w:rsidR="00B269EA" w:rsidRDefault="00B269EA" w:rsidP="00B269EA">
      <w:pPr>
        <w:pStyle w:val="ListParagraph"/>
        <w:numPr>
          <w:ilvl w:val="0"/>
          <w:numId w:val="6"/>
        </w:numPr>
        <w:ind w:firstLineChars="0"/>
        <w:rPr>
          <w:ins w:id="267" w:author="戴 磊" w:date="2020-12-29T00:24:00Z"/>
          <w:rFonts w:ascii="Times New Roman" w:hAnsi="Times New Roman" w:cs="Times New Roman"/>
          <w:b/>
          <w:bCs/>
          <w:color w:val="2A2A2A"/>
          <w:szCs w:val="21"/>
          <w:shd w:val="clear" w:color="auto" w:fill="FFFFFF"/>
        </w:rPr>
      </w:pPr>
      <w:ins w:id="268" w:author="戴 磊" w:date="2020-12-29T00:23:00Z">
        <w:r>
          <w:rPr>
            <w:rFonts w:ascii="Times New Roman" w:hAnsi="Times New Roman" w:cs="Times New Roman" w:hint="eastAsia"/>
            <w:b/>
            <w:bCs/>
            <w:color w:val="2A2A2A"/>
            <w:szCs w:val="21"/>
            <w:shd w:val="clear" w:color="auto" w:fill="FFFFFF"/>
          </w:rPr>
          <w:t>D</w:t>
        </w:r>
        <w:r>
          <w:rPr>
            <w:rFonts w:ascii="Times New Roman" w:hAnsi="Times New Roman" w:cs="Times New Roman"/>
            <w:b/>
            <w:bCs/>
            <w:color w:val="2A2A2A"/>
            <w:szCs w:val="21"/>
            <w:shd w:val="clear" w:color="auto" w:fill="FFFFFF"/>
          </w:rPr>
          <w:t>ietary fiber -&gt; SCFA production</w:t>
        </w:r>
      </w:ins>
    </w:p>
    <w:p w14:paraId="15CD4293" w14:textId="6259DB9E" w:rsidR="00B269EA" w:rsidRDefault="00B269EA" w:rsidP="00B269EA">
      <w:pPr>
        <w:pStyle w:val="ListParagraph"/>
        <w:numPr>
          <w:ilvl w:val="0"/>
          <w:numId w:val="6"/>
        </w:numPr>
        <w:ind w:firstLineChars="0"/>
        <w:rPr>
          <w:ins w:id="269" w:author="戴 磊" w:date="2020-12-29T00:24:00Z"/>
          <w:rFonts w:ascii="Times New Roman" w:hAnsi="Times New Roman" w:cs="Times New Roman"/>
          <w:b/>
          <w:bCs/>
          <w:color w:val="2A2A2A"/>
          <w:szCs w:val="21"/>
          <w:shd w:val="clear" w:color="auto" w:fill="FFFFFF"/>
        </w:rPr>
      </w:pPr>
      <w:ins w:id="270" w:author="戴 磊" w:date="2020-12-29T00:22:00Z">
        <w:r>
          <w:rPr>
            <w:rFonts w:ascii="Times New Roman" w:hAnsi="Times New Roman" w:cs="Times New Roman"/>
            <w:b/>
            <w:bCs/>
            <w:color w:val="2A2A2A"/>
            <w:szCs w:val="21"/>
            <w:shd w:val="clear" w:color="auto" w:fill="FFFFFF"/>
          </w:rPr>
          <w:t xml:space="preserve">Dynamical response </w:t>
        </w:r>
      </w:ins>
      <w:ins w:id="271" w:author="戴 磊" w:date="2020-12-29T00:27:00Z">
        <w:r>
          <w:rPr>
            <w:rFonts w:ascii="Times New Roman" w:hAnsi="Times New Roman" w:cs="Times New Roman"/>
            <w:b/>
            <w:bCs/>
            <w:color w:val="2A2A2A"/>
            <w:szCs w:val="21"/>
            <w:shd w:val="clear" w:color="auto" w:fill="FFFFFF"/>
          </w:rPr>
          <w:t>(</w:t>
        </w:r>
        <w:proofErr w:type="spellStart"/>
        <w:r>
          <w:rPr>
            <w:rFonts w:ascii="Times New Roman" w:hAnsi="Times New Roman" w:cs="Times New Roman"/>
            <w:b/>
            <w:bCs/>
            <w:color w:val="2A2A2A"/>
            <w:szCs w:val="21"/>
            <w:shd w:val="clear" w:color="auto" w:fill="FFFFFF"/>
          </w:rPr>
          <w:t>microbiome+metabolome</w:t>
        </w:r>
        <w:proofErr w:type="spellEnd"/>
        <w:r>
          <w:rPr>
            <w:rFonts w:ascii="Times New Roman" w:hAnsi="Times New Roman" w:cs="Times New Roman"/>
            <w:b/>
            <w:bCs/>
            <w:color w:val="2A2A2A"/>
            <w:szCs w:val="21"/>
            <w:shd w:val="clear" w:color="auto" w:fill="FFFFFF"/>
          </w:rPr>
          <w:t xml:space="preserve">) </w:t>
        </w:r>
      </w:ins>
      <w:ins w:id="272" w:author="戴 磊" w:date="2020-12-29T00:23:00Z">
        <w:r>
          <w:rPr>
            <w:rFonts w:ascii="Times New Roman" w:hAnsi="Times New Roman" w:cs="Times New Roman"/>
            <w:b/>
            <w:bCs/>
            <w:color w:val="2A2A2A"/>
            <w:szCs w:val="21"/>
            <w:shd w:val="clear" w:color="auto" w:fill="FFFFFF"/>
          </w:rPr>
          <w:t>after dietary intervention</w:t>
        </w:r>
      </w:ins>
      <w:ins w:id="273" w:author="戴 磊" w:date="2020-12-29T00:25:00Z">
        <w:r>
          <w:rPr>
            <w:rFonts w:ascii="Times New Roman" w:hAnsi="Times New Roman" w:cs="Times New Roman"/>
            <w:b/>
            <w:bCs/>
            <w:color w:val="2A2A2A"/>
            <w:szCs w:val="21"/>
            <w:shd w:val="clear" w:color="auto" w:fill="FFFFFF"/>
          </w:rPr>
          <w:t xml:space="preserve">: </w:t>
        </w:r>
      </w:ins>
      <w:ins w:id="274" w:author="戴 磊" w:date="2020-12-29T00:26:00Z">
        <w:r>
          <w:rPr>
            <w:rFonts w:ascii="Times New Roman" w:hAnsi="Times New Roman" w:cs="Times New Roman"/>
            <w:b/>
            <w:bCs/>
            <w:color w:val="2A2A2A"/>
            <w:szCs w:val="21"/>
            <w:shd w:val="clear" w:color="auto" w:fill="FFFFFF"/>
          </w:rPr>
          <w:t>lack of understanding</w:t>
        </w:r>
      </w:ins>
    </w:p>
    <w:p w14:paraId="4D796938" w14:textId="2C4B15B7" w:rsidR="00B269EA" w:rsidRDefault="00B269EA" w:rsidP="00B269EA">
      <w:pPr>
        <w:pStyle w:val="ListParagraph"/>
        <w:numPr>
          <w:ilvl w:val="0"/>
          <w:numId w:val="6"/>
        </w:numPr>
        <w:ind w:firstLineChars="0"/>
        <w:rPr>
          <w:ins w:id="275" w:author="戴 磊" w:date="2020-12-29T00:27:00Z"/>
          <w:rFonts w:ascii="Times New Roman" w:hAnsi="Times New Roman" w:cs="Times New Roman"/>
          <w:b/>
          <w:bCs/>
          <w:color w:val="2A2A2A"/>
          <w:szCs w:val="21"/>
          <w:shd w:val="clear" w:color="auto" w:fill="FFFFFF"/>
        </w:rPr>
      </w:pPr>
      <w:ins w:id="276" w:author="戴 磊" w:date="2020-12-29T00:24:00Z">
        <w:r>
          <w:rPr>
            <w:rFonts w:ascii="Times New Roman" w:hAnsi="Times New Roman" w:cs="Times New Roman"/>
            <w:b/>
            <w:bCs/>
            <w:color w:val="2A2A2A"/>
            <w:szCs w:val="21"/>
            <w:shd w:val="clear" w:color="auto" w:fill="FFFFFF"/>
          </w:rPr>
          <w:t>Individualized response</w:t>
        </w:r>
      </w:ins>
      <w:ins w:id="277" w:author="戴 磊" w:date="2020-12-29T00:25:00Z">
        <w:r>
          <w:rPr>
            <w:rFonts w:ascii="Times New Roman" w:hAnsi="Times New Roman" w:cs="Times New Roman"/>
            <w:b/>
            <w:bCs/>
            <w:color w:val="2A2A2A"/>
            <w:szCs w:val="21"/>
            <w:shd w:val="clear" w:color="auto" w:fill="FFFFFF"/>
          </w:rPr>
          <w:t xml:space="preserve"> after dietary intervention</w:t>
        </w:r>
      </w:ins>
      <w:ins w:id="278" w:author="戴 磊" w:date="2020-12-29T00:24:00Z">
        <w:r>
          <w:rPr>
            <w:rFonts w:ascii="Times New Roman" w:hAnsi="Times New Roman" w:cs="Times New Roman"/>
            <w:b/>
            <w:bCs/>
            <w:color w:val="2A2A2A"/>
            <w:szCs w:val="21"/>
            <w:shd w:val="clear" w:color="auto" w:fill="FFFFFF"/>
          </w:rPr>
          <w:t>: call for precision nutrition</w:t>
        </w:r>
      </w:ins>
    </w:p>
    <w:p w14:paraId="578CD4BC" w14:textId="38DD4361" w:rsidR="00B269EA" w:rsidRPr="00B269EA" w:rsidRDefault="00B269EA">
      <w:pPr>
        <w:pStyle w:val="ListParagraph"/>
        <w:numPr>
          <w:ilvl w:val="0"/>
          <w:numId w:val="6"/>
        </w:numPr>
        <w:ind w:firstLineChars="0"/>
        <w:rPr>
          <w:ins w:id="279" w:author="戴 磊" w:date="2020-12-29T00:22:00Z"/>
          <w:rFonts w:ascii="Times New Roman" w:hAnsi="Times New Roman" w:cs="Times New Roman"/>
          <w:b/>
          <w:bCs/>
          <w:color w:val="2A2A2A"/>
          <w:szCs w:val="21"/>
          <w:shd w:val="clear" w:color="auto" w:fill="FFFFFF"/>
          <w:rPrChange w:id="280" w:author="戴 磊" w:date="2020-12-29T00:25:00Z">
            <w:rPr>
              <w:ins w:id="281" w:author="戴 磊" w:date="2020-12-29T00:22:00Z"/>
              <w:shd w:val="clear" w:color="auto" w:fill="FFFFFF"/>
            </w:rPr>
          </w:rPrChange>
        </w:rPr>
        <w:pPrChange w:id="282" w:author="戴 磊" w:date="2020-12-29T00:25:00Z">
          <w:pPr/>
        </w:pPrChange>
      </w:pPr>
      <w:ins w:id="283" w:author="戴 磊" w:date="2020-12-29T00:27:00Z">
        <w:r>
          <w:rPr>
            <w:rFonts w:ascii="Times New Roman" w:hAnsi="Times New Roman" w:cs="Times New Roman"/>
            <w:b/>
            <w:bCs/>
            <w:color w:val="2A2A2A"/>
            <w:szCs w:val="21"/>
            <w:shd w:val="clear" w:color="auto" w:fill="FFFFFF"/>
          </w:rPr>
          <w:t>This study</w:t>
        </w:r>
      </w:ins>
    </w:p>
    <w:p w14:paraId="2F9A1753" w14:textId="77777777" w:rsidR="00B269EA" w:rsidRPr="00B269EA" w:rsidRDefault="00B269EA" w:rsidP="00762D67">
      <w:pPr>
        <w:rPr>
          <w:rFonts w:ascii="Times New Roman" w:hAnsi="Times New Roman" w:cs="Times New Roman"/>
          <w:b/>
          <w:bCs/>
          <w:color w:val="2A2A2A"/>
          <w:szCs w:val="21"/>
          <w:shd w:val="clear" w:color="auto" w:fill="FFFFFF"/>
        </w:rPr>
      </w:pPr>
    </w:p>
    <w:p w14:paraId="513A0AA4" w14:textId="71819E85" w:rsidR="00762D67" w:rsidRPr="00D40276" w:rsidRDefault="00762D67" w:rsidP="00762D67">
      <w:pPr>
        <w:pStyle w:val="ListParagraph"/>
        <w:spacing w:after="240"/>
        <w:rPr>
          <w:rFonts w:ascii="Times New Roman" w:hAnsi="Times New Roman" w:cs="Times New Roman"/>
          <w:color w:val="2A2A2A"/>
          <w:szCs w:val="21"/>
          <w:shd w:val="clear" w:color="auto" w:fill="FFFFFF"/>
        </w:rPr>
      </w:pPr>
      <w:r w:rsidRPr="00D40276">
        <w:rPr>
          <w:rFonts w:ascii="Times New Roman" w:hAnsi="Times New Roman" w:cs="Times New Roman"/>
          <w:color w:val="2A2A2A"/>
          <w:szCs w:val="21"/>
          <w:shd w:val="clear" w:color="auto" w:fill="FFFFFF"/>
        </w:rPr>
        <w:t>There are hundreds of trillions of microbes reside in the human gastrointestinal tract, which have a profound impact on modulating host health and physiology</w:t>
      </w:r>
      <w:ins w:id="284" w:author="刘 红宾" w:date="2020-12-08T10:21:00Z">
        <w:r w:rsidR="009742DB">
          <w:rPr>
            <w:rFonts w:ascii="Times New Roman" w:hAnsi="Times New Roman" w:cs="Times New Roman"/>
            <w:color w:val="2A2A2A"/>
            <w:szCs w:val="21"/>
            <w:shd w:val="clear" w:color="auto" w:fill="FFFFFF"/>
          </w:rPr>
          <w:t xml:space="preserve"> </w:t>
        </w:r>
        <w:r w:rsidR="009742DB">
          <w:rPr>
            <w:rFonts w:ascii="Times New Roman" w:hAnsi="Times New Roman" w:cs="Times New Roman"/>
            <w:color w:val="2A2A2A"/>
            <w:szCs w:val="21"/>
            <w:shd w:val="clear" w:color="auto" w:fill="FFFFFF"/>
          </w:rPr>
          <w:fldChar w:fldCharType="begin"/>
        </w:r>
      </w:ins>
      <w:ins w:id="285" w:author="刘 红宾" w:date="2020-12-14T15:01:00Z">
        <w:r w:rsidR="00193012">
          <w:rPr>
            <w:rFonts w:ascii="Times New Roman" w:hAnsi="Times New Roman" w:cs="Times New Roman"/>
            <w:color w:val="2A2A2A"/>
            <w:szCs w:val="21"/>
            <w:shd w:val="clear" w:color="auto" w:fill="FFFFFF"/>
          </w:rPr>
          <w:instrText xml:space="preserve"> ADDIN NE.Ref.{572CA596-38DC-4746-B10A-A1E96C2D0C46}</w:instrText>
        </w:r>
      </w:ins>
      <w:r w:rsidR="009742DB">
        <w:rPr>
          <w:rFonts w:ascii="Times New Roman" w:hAnsi="Times New Roman" w:cs="Times New Roman"/>
          <w:color w:val="2A2A2A"/>
          <w:szCs w:val="21"/>
          <w:shd w:val="clear" w:color="auto" w:fill="FFFFFF"/>
        </w:rPr>
        <w:fldChar w:fldCharType="separate"/>
      </w:r>
      <w:ins w:id="286" w:author="刘 红宾" w:date="2020-12-14T15:01:00Z">
        <w:r w:rsidR="00193012">
          <w:rPr>
            <w:rFonts w:ascii="Times New Roman" w:hAnsi="Times New Roman" w:cs="Times New Roman"/>
            <w:color w:val="080000"/>
            <w:kern w:val="0"/>
            <w:szCs w:val="21"/>
          </w:rPr>
          <w:t>[1]</w:t>
        </w:r>
      </w:ins>
      <w:del w:id="287" w:author="刘 红宾" w:date="2020-12-14T11:13:00Z">
        <w:r w:rsidR="00875387" w:rsidDel="00B96825">
          <w:rPr>
            <w:rFonts w:ascii="Times New Roman" w:hAnsi="Times New Roman" w:cs="Times New Roman"/>
            <w:color w:val="080000"/>
            <w:kern w:val="0"/>
            <w:szCs w:val="21"/>
          </w:rPr>
          <w:delText>[1]</w:delText>
        </w:r>
      </w:del>
      <w:ins w:id="288" w:author="刘 红宾" w:date="2020-12-08T10:21:00Z">
        <w:r w:rsidR="009742DB">
          <w:rPr>
            <w:rFonts w:ascii="Times New Roman" w:hAnsi="Times New Roman" w:cs="Times New Roman"/>
            <w:color w:val="2A2A2A"/>
            <w:szCs w:val="21"/>
            <w:shd w:val="clear" w:color="auto" w:fill="FFFFFF"/>
          </w:rPr>
          <w:fldChar w:fldCharType="end"/>
        </w:r>
      </w:ins>
      <w:r w:rsidRPr="00D40276">
        <w:rPr>
          <w:rFonts w:ascii="Times New Roman" w:hAnsi="Times New Roman" w:cs="Times New Roman"/>
          <w:color w:val="2A2A2A"/>
          <w:szCs w:val="21"/>
          <w:shd w:val="clear" w:color="auto" w:fill="FFFFFF"/>
        </w:rPr>
        <w:t xml:space="preserve">. Disruptions in the delicate dynamic balance of microbes within the gut are associated with numerous disease states. </w:t>
      </w:r>
      <w:r w:rsidRPr="00D40276">
        <w:rPr>
          <w:rFonts w:ascii="Times New Roman" w:hAnsi="Times New Roman" w:cs="Times New Roman"/>
          <w:color w:val="242021"/>
          <w:szCs w:val="21"/>
        </w:rPr>
        <w:t xml:space="preserve">For instance, </w:t>
      </w:r>
      <w:r w:rsidRPr="00D40276">
        <w:rPr>
          <w:rFonts w:ascii="Times New Roman" w:hAnsi="Times New Roman" w:cs="Times New Roman"/>
          <w:color w:val="2A2A2A"/>
          <w:szCs w:val="21"/>
          <w:shd w:val="clear" w:color="auto" w:fill="FFFFFF"/>
        </w:rPr>
        <w:t>deficiency in the production of short-chain fatty acid (SCFA) has been not only associated with the occurrence of type 2 diabetes mellitus,</w:t>
      </w:r>
      <w:r w:rsidRPr="00D40276">
        <w:rPr>
          <w:rFonts w:ascii="Times New Roman" w:hAnsi="Times New Roman" w:cs="Times New Roman"/>
          <w:szCs w:val="21"/>
        </w:rPr>
        <w:t xml:space="preserve"> </w:t>
      </w:r>
      <w:r w:rsidRPr="00D40276">
        <w:rPr>
          <w:rFonts w:ascii="Times New Roman" w:hAnsi="Times New Roman" w:cs="Times New Roman"/>
          <w:color w:val="2A2A2A"/>
          <w:szCs w:val="21"/>
          <w:shd w:val="clear" w:color="auto" w:fill="FFFFFF"/>
        </w:rPr>
        <w:t>obesity and inflammatory bowel disorders</w:t>
      </w:r>
      <w:ins w:id="289" w:author="刘 红宾" w:date="2020-12-08T10:21:00Z">
        <w:r w:rsidR="009742DB">
          <w:rPr>
            <w:rFonts w:ascii="Times New Roman" w:hAnsi="Times New Roman" w:cs="Times New Roman"/>
            <w:color w:val="2A2A2A"/>
            <w:szCs w:val="21"/>
            <w:shd w:val="clear" w:color="auto" w:fill="FFFFFF"/>
          </w:rPr>
          <w:t xml:space="preserve"> </w:t>
        </w:r>
      </w:ins>
      <w:ins w:id="290" w:author="刘 红宾" w:date="2020-12-08T10:22:00Z">
        <w:r w:rsidR="009742DB">
          <w:rPr>
            <w:rFonts w:ascii="Times New Roman" w:hAnsi="Times New Roman" w:cs="Times New Roman"/>
            <w:color w:val="2A2A2A"/>
            <w:szCs w:val="21"/>
            <w:shd w:val="clear" w:color="auto" w:fill="FFFFFF"/>
          </w:rPr>
          <w:fldChar w:fldCharType="begin"/>
        </w:r>
      </w:ins>
      <w:ins w:id="291" w:author="刘 红宾" w:date="2020-12-14T15:01:00Z">
        <w:r w:rsidR="00193012">
          <w:rPr>
            <w:rFonts w:ascii="Times New Roman" w:hAnsi="Times New Roman" w:cs="Times New Roman"/>
            <w:color w:val="2A2A2A"/>
            <w:szCs w:val="21"/>
            <w:shd w:val="clear" w:color="auto" w:fill="FFFFFF"/>
          </w:rPr>
          <w:instrText xml:space="preserve"> ADDIN NE.Ref.{F87C529A-2FCA-46BF-BDE1-9E84833B5F7C}</w:instrText>
        </w:r>
      </w:ins>
      <w:r w:rsidR="009742DB">
        <w:rPr>
          <w:rFonts w:ascii="Times New Roman" w:hAnsi="Times New Roman" w:cs="Times New Roman"/>
          <w:color w:val="2A2A2A"/>
          <w:szCs w:val="21"/>
          <w:shd w:val="clear" w:color="auto" w:fill="FFFFFF"/>
        </w:rPr>
        <w:fldChar w:fldCharType="separate"/>
      </w:r>
      <w:ins w:id="292" w:author="刘 红宾" w:date="2020-12-14T15:01:00Z">
        <w:r w:rsidR="00193012">
          <w:rPr>
            <w:rFonts w:ascii="Times New Roman" w:hAnsi="Times New Roman" w:cs="Times New Roman"/>
            <w:color w:val="080000"/>
            <w:kern w:val="0"/>
            <w:szCs w:val="21"/>
          </w:rPr>
          <w:t>[2]</w:t>
        </w:r>
      </w:ins>
      <w:del w:id="293" w:author="刘 红宾" w:date="2020-12-14T11:13:00Z">
        <w:r w:rsidR="00875387" w:rsidDel="00B96825">
          <w:rPr>
            <w:rFonts w:ascii="Times New Roman" w:hAnsi="Times New Roman" w:cs="Times New Roman"/>
            <w:color w:val="080000"/>
            <w:kern w:val="0"/>
            <w:szCs w:val="21"/>
          </w:rPr>
          <w:delText>[2]</w:delText>
        </w:r>
      </w:del>
      <w:ins w:id="294" w:author="刘 红宾" w:date="2020-12-08T10:22:00Z">
        <w:r w:rsidR="009742DB">
          <w:rPr>
            <w:rFonts w:ascii="Times New Roman" w:hAnsi="Times New Roman" w:cs="Times New Roman"/>
            <w:color w:val="2A2A2A"/>
            <w:szCs w:val="21"/>
            <w:shd w:val="clear" w:color="auto" w:fill="FFFFFF"/>
          </w:rPr>
          <w:fldChar w:fldCharType="end"/>
        </w:r>
      </w:ins>
      <w:r w:rsidRPr="00D40276">
        <w:rPr>
          <w:rFonts w:ascii="Times New Roman" w:hAnsi="Times New Roman" w:cs="Times New Roman"/>
          <w:color w:val="2A2A2A"/>
          <w:szCs w:val="21"/>
          <w:shd w:val="clear" w:color="auto" w:fill="FFFFFF"/>
        </w:rPr>
        <w:t>, but also affect the treatment of these diseases</w:t>
      </w:r>
      <w:ins w:id="295" w:author="刘 红宾" w:date="2020-12-08T10:22:00Z">
        <w:r w:rsidR="009742DB">
          <w:rPr>
            <w:rFonts w:ascii="Times New Roman" w:hAnsi="Times New Roman" w:cs="Times New Roman"/>
            <w:color w:val="2A2A2A"/>
            <w:szCs w:val="21"/>
            <w:shd w:val="clear" w:color="auto" w:fill="FFFFFF"/>
          </w:rPr>
          <w:t xml:space="preserve"> </w:t>
        </w:r>
      </w:ins>
      <w:ins w:id="296" w:author="刘 红宾" w:date="2020-12-08T10:23:00Z">
        <w:r w:rsidR="00F161D1">
          <w:rPr>
            <w:rFonts w:ascii="Times New Roman" w:hAnsi="Times New Roman" w:cs="Times New Roman"/>
            <w:color w:val="2A2A2A"/>
            <w:szCs w:val="21"/>
            <w:shd w:val="clear" w:color="auto" w:fill="FFFFFF"/>
          </w:rPr>
          <w:fldChar w:fldCharType="begin"/>
        </w:r>
      </w:ins>
      <w:ins w:id="297" w:author="刘 红宾" w:date="2020-12-14T15:01:00Z">
        <w:r w:rsidR="00193012">
          <w:rPr>
            <w:rFonts w:ascii="Times New Roman" w:hAnsi="Times New Roman" w:cs="Times New Roman"/>
            <w:color w:val="2A2A2A"/>
            <w:szCs w:val="21"/>
            <w:shd w:val="clear" w:color="auto" w:fill="FFFFFF"/>
          </w:rPr>
          <w:instrText xml:space="preserve"> ADDIN NE.Ref.{3F5454DD-9219-4084-B4CB-FFECC114532A}</w:instrText>
        </w:r>
      </w:ins>
      <w:r w:rsidR="00F161D1">
        <w:rPr>
          <w:rFonts w:ascii="Times New Roman" w:hAnsi="Times New Roman" w:cs="Times New Roman"/>
          <w:color w:val="2A2A2A"/>
          <w:szCs w:val="21"/>
          <w:shd w:val="clear" w:color="auto" w:fill="FFFFFF"/>
        </w:rPr>
        <w:fldChar w:fldCharType="separate"/>
      </w:r>
      <w:ins w:id="298" w:author="刘 红宾" w:date="2020-12-14T15:01:00Z">
        <w:r w:rsidR="00193012">
          <w:rPr>
            <w:rFonts w:ascii="Times New Roman" w:hAnsi="Times New Roman" w:cs="Times New Roman"/>
            <w:color w:val="080000"/>
            <w:kern w:val="0"/>
            <w:szCs w:val="21"/>
          </w:rPr>
          <w:t>[3]</w:t>
        </w:r>
      </w:ins>
      <w:del w:id="299" w:author="刘 红宾" w:date="2020-12-14T11:13:00Z">
        <w:r w:rsidR="00875387" w:rsidDel="00B96825">
          <w:rPr>
            <w:rFonts w:ascii="Times New Roman" w:hAnsi="Times New Roman" w:cs="Times New Roman"/>
            <w:color w:val="080000"/>
            <w:kern w:val="0"/>
            <w:szCs w:val="21"/>
          </w:rPr>
          <w:delText>[3]</w:delText>
        </w:r>
      </w:del>
      <w:ins w:id="300" w:author="刘 红宾" w:date="2020-12-08T10:23:00Z">
        <w:r w:rsidR="00F161D1">
          <w:rPr>
            <w:rFonts w:ascii="Times New Roman" w:hAnsi="Times New Roman" w:cs="Times New Roman"/>
            <w:color w:val="2A2A2A"/>
            <w:szCs w:val="21"/>
            <w:shd w:val="clear" w:color="auto" w:fill="FFFFFF"/>
          </w:rPr>
          <w:fldChar w:fldCharType="end"/>
        </w:r>
      </w:ins>
      <w:r w:rsidRPr="00D40276">
        <w:rPr>
          <w:rFonts w:ascii="Times New Roman" w:hAnsi="Times New Roman" w:cs="Times New Roman"/>
          <w:color w:val="2A2A2A"/>
          <w:szCs w:val="21"/>
          <w:shd w:val="clear" w:color="auto" w:fill="FFFFFF"/>
        </w:rPr>
        <w:t>. Accordingly, there is intense interest in targeting the structure and metabolism of gut microbiome to promote overall health and to abrogate disease</w:t>
      </w:r>
      <w:ins w:id="301" w:author="刘 红宾" w:date="2020-12-08T10:23:00Z">
        <w:r w:rsidR="00F161D1">
          <w:rPr>
            <w:rFonts w:ascii="Times New Roman" w:hAnsi="Times New Roman" w:cs="Times New Roman"/>
            <w:color w:val="2A2A2A"/>
            <w:szCs w:val="21"/>
            <w:shd w:val="clear" w:color="auto" w:fill="FFFFFF"/>
          </w:rPr>
          <w:t xml:space="preserve"> </w:t>
        </w:r>
      </w:ins>
      <w:ins w:id="302" w:author="刘 红宾" w:date="2020-12-08T10:29:00Z">
        <w:r w:rsidR="00640FF4">
          <w:rPr>
            <w:rFonts w:ascii="Times New Roman" w:hAnsi="Times New Roman" w:cs="Times New Roman"/>
            <w:color w:val="2A2A2A"/>
            <w:szCs w:val="21"/>
            <w:shd w:val="clear" w:color="auto" w:fill="FFFFFF"/>
          </w:rPr>
          <w:fldChar w:fldCharType="begin"/>
        </w:r>
      </w:ins>
      <w:ins w:id="303" w:author="刘 红宾" w:date="2020-12-14T15:01:00Z">
        <w:r w:rsidR="00193012">
          <w:rPr>
            <w:rFonts w:ascii="Times New Roman" w:hAnsi="Times New Roman" w:cs="Times New Roman"/>
            <w:color w:val="2A2A2A"/>
            <w:szCs w:val="21"/>
            <w:shd w:val="clear" w:color="auto" w:fill="FFFFFF"/>
          </w:rPr>
          <w:instrText xml:space="preserve"> ADDIN NE.Ref.{909AA867-82AC-4FBB-8B2B-82AF1AD720AB}</w:instrText>
        </w:r>
      </w:ins>
      <w:r w:rsidR="00640FF4">
        <w:rPr>
          <w:rFonts w:ascii="Times New Roman" w:hAnsi="Times New Roman" w:cs="Times New Roman"/>
          <w:color w:val="2A2A2A"/>
          <w:szCs w:val="21"/>
          <w:shd w:val="clear" w:color="auto" w:fill="FFFFFF"/>
        </w:rPr>
        <w:fldChar w:fldCharType="separate"/>
      </w:r>
      <w:ins w:id="304" w:author="刘 红宾" w:date="2020-12-14T15:01:00Z">
        <w:r w:rsidR="00193012">
          <w:rPr>
            <w:rFonts w:ascii="Times New Roman" w:hAnsi="Times New Roman" w:cs="Times New Roman"/>
            <w:color w:val="080000"/>
            <w:kern w:val="0"/>
            <w:szCs w:val="21"/>
          </w:rPr>
          <w:t>[4]</w:t>
        </w:r>
      </w:ins>
      <w:del w:id="305" w:author="刘 红宾" w:date="2020-12-14T11:13:00Z">
        <w:r w:rsidR="00875387" w:rsidDel="00B96825">
          <w:rPr>
            <w:rFonts w:ascii="Times New Roman" w:hAnsi="Times New Roman" w:cs="Times New Roman"/>
            <w:color w:val="080000"/>
            <w:kern w:val="0"/>
            <w:szCs w:val="21"/>
          </w:rPr>
          <w:delText>[4]</w:delText>
        </w:r>
      </w:del>
      <w:ins w:id="306" w:author="刘 红宾" w:date="2020-12-08T10:29:00Z">
        <w:r w:rsidR="00640FF4">
          <w:rPr>
            <w:rFonts w:ascii="Times New Roman" w:hAnsi="Times New Roman" w:cs="Times New Roman"/>
            <w:color w:val="2A2A2A"/>
            <w:szCs w:val="21"/>
            <w:shd w:val="clear" w:color="auto" w:fill="FFFFFF"/>
          </w:rPr>
          <w:fldChar w:fldCharType="end"/>
        </w:r>
      </w:ins>
      <w:r w:rsidRPr="00D40276">
        <w:rPr>
          <w:rFonts w:ascii="Times New Roman" w:hAnsi="Times New Roman" w:cs="Times New Roman"/>
          <w:color w:val="2A2A2A"/>
          <w:szCs w:val="21"/>
          <w:shd w:val="clear" w:color="auto" w:fill="FFFFFF"/>
        </w:rPr>
        <w:t xml:space="preserve">. Among gut microbiota modulation strategies, the </w:t>
      </w:r>
      <w:r w:rsidRPr="00241624">
        <w:rPr>
          <w:rFonts w:ascii="Times New Roman" w:hAnsi="Times New Roman" w:cs="Times New Roman"/>
          <w:color w:val="FF0000"/>
          <w:szCs w:val="21"/>
          <w:shd w:val="clear" w:color="auto" w:fill="FFFFFF"/>
          <w:rPrChange w:id="307" w:author="刘 红宾" w:date="2020-12-21T18:38:00Z">
            <w:rPr>
              <w:rFonts w:ascii="Times New Roman" w:hAnsi="Times New Roman" w:cs="Times New Roman"/>
              <w:color w:val="2A2A2A"/>
              <w:szCs w:val="21"/>
              <w:shd w:val="clear" w:color="auto" w:fill="FFFFFF"/>
            </w:rPr>
          </w:rPrChange>
        </w:rPr>
        <w:t>use of prebiotic supplementation (such as inulin and resistant starches), which could provide optimal substrate to beneficial commensal microbes and thereafter promote the production of SCFAs, has shown promise in treating several disease conditions</w:t>
      </w:r>
      <w:ins w:id="308" w:author="刘 红宾" w:date="2020-12-08T10:29:00Z">
        <w:r w:rsidR="00640FF4">
          <w:rPr>
            <w:rFonts w:ascii="Times New Roman" w:hAnsi="Times New Roman" w:cs="Times New Roman"/>
            <w:color w:val="2A2A2A"/>
            <w:szCs w:val="21"/>
            <w:shd w:val="clear" w:color="auto" w:fill="FFFFFF"/>
          </w:rPr>
          <w:t xml:space="preserve"> </w:t>
        </w:r>
      </w:ins>
      <w:ins w:id="309" w:author="刘 红宾" w:date="2020-12-14T14:23:00Z">
        <w:r w:rsidR="00FD634F">
          <w:rPr>
            <w:rFonts w:ascii="Times New Roman" w:hAnsi="Times New Roman" w:cs="Times New Roman"/>
            <w:color w:val="2A2A2A"/>
            <w:szCs w:val="21"/>
            <w:shd w:val="clear" w:color="auto" w:fill="FFFFFF"/>
          </w:rPr>
          <w:fldChar w:fldCharType="begin"/>
        </w:r>
      </w:ins>
      <w:ins w:id="310" w:author="刘 红宾" w:date="2020-12-14T15:01:00Z">
        <w:r w:rsidR="00193012">
          <w:rPr>
            <w:rFonts w:ascii="Times New Roman" w:hAnsi="Times New Roman" w:cs="Times New Roman"/>
            <w:color w:val="2A2A2A"/>
            <w:szCs w:val="21"/>
            <w:shd w:val="clear" w:color="auto" w:fill="FFFFFF"/>
          </w:rPr>
          <w:instrText xml:space="preserve"> ADDIN NE.Ref.{27F73A6F-ABD7-48F0-A0FF-655D160005F4}</w:instrText>
        </w:r>
      </w:ins>
      <w:r w:rsidR="00FD634F">
        <w:rPr>
          <w:rFonts w:ascii="Times New Roman" w:hAnsi="Times New Roman" w:cs="Times New Roman"/>
          <w:color w:val="2A2A2A"/>
          <w:szCs w:val="21"/>
          <w:shd w:val="clear" w:color="auto" w:fill="FFFFFF"/>
        </w:rPr>
        <w:fldChar w:fldCharType="separate"/>
      </w:r>
      <w:ins w:id="311" w:author="刘 红宾" w:date="2020-12-14T15:01:00Z">
        <w:r w:rsidR="00193012">
          <w:rPr>
            <w:rFonts w:ascii="Times New Roman" w:hAnsi="Times New Roman" w:cs="Times New Roman"/>
            <w:color w:val="080000"/>
            <w:kern w:val="0"/>
            <w:szCs w:val="21"/>
          </w:rPr>
          <w:t>[5, 6]</w:t>
        </w:r>
      </w:ins>
      <w:ins w:id="312" w:author="刘 红宾" w:date="2020-12-14T14:23:00Z">
        <w:r w:rsidR="00FD634F">
          <w:rPr>
            <w:rFonts w:ascii="Times New Roman" w:hAnsi="Times New Roman" w:cs="Times New Roman"/>
            <w:color w:val="2A2A2A"/>
            <w:szCs w:val="21"/>
            <w:shd w:val="clear" w:color="auto" w:fill="FFFFFF"/>
          </w:rPr>
          <w:fldChar w:fldCharType="end"/>
        </w:r>
      </w:ins>
      <w:r w:rsidRPr="00D40276">
        <w:rPr>
          <w:rFonts w:ascii="Times New Roman" w:hAnsi="Times New Roman" w:cs="Times New Roman"/>
          <w:color w:val="2A2A2A"/>
          <w:szCs w:val="21"/>
          <w:shd w:val="clear" w:color="auto" w:fill="FFFFFF"/>
        </w:rPr>
        <w:t xml:space="preserve">. </w:t>
      </w:r>
      <w:r w:rsidRPr="00241624">
        <w:rPr>
          <w:rFonts w:ascii="Times New Roman" w:hAnsi="Times New Roman" w:cs="Times New Roman"/>
          <w:color w:val="FF0000"/>
          <w:szCs w:val="21"/>
          <w:shd w:val="clear" w:color="auto" w:fill="FFFFFF"/>
          <w:rPrChange w:id="313" w:author="刘 红宾" w:date="2020-12-21T18:38:00Z">
            <w:rPr>
              <w:rFonts w:ascii="Times New Roman" w:hAnsi="Times New Roman" w:cs="Times New Roman"/>
              <w:color w:val="2A2A2A"/>
              <w:szCs w:val="21"/>
              <w:shd w:val="clear" w:color="auto" w:fill="FFFFFF"/>
            </w:rPr>
          </w:rPrChange>
        </w:rPr>
        <w:t>However, different microbial response among individuals were observed for the same dietary fiber</w:t>
      </w:r>
      <w:r w:rsidRPr="00D40276">
        <w:rPr>
          <w:rFonts w:ascii="Times New Roman" w:hAnsi="Times New Roman" w:cs="Times New Roman"/>
          <w:color w:val="2A2A2A"/>
          <w:szCs w:val="21"/>
          <w:shd w:val="clear" w:color="auto" w:fill="FFFFFF"/>
        </w:rPr>
        <w:t xml:space="preserve">, resulting in various intervention outcomes. Indeed, </w:t>
      </w:r>
      <w:proofErr w:type="spellStart"/>
      <w:r w:rsidRPr="00D40276">
        <w:rPr>
          <w:rFonts w:ascii="Times New Roman" w:hAnsi="Times New Roman" w:cs="Times New Roman"/>
          <w:color w:val="2A2A2A"/>
          <w:szCs w:val="21"/>
          <w:shd w:val="clear" w:color="auto" w:fill="FFFFFF"/>
        </w:rPr>
        <w:t>Valcheva</w:t>
      </w:r>
      <w:proofErr w:type="spellEnd"/>
      <w:r w:rsidRPr="00D40276">
        <w:rPr>
          <w:rFonts w:ascii="Times New Roman" w:hAnsi="Times New Roman" w:cs="Times New Roman"/>
          <w:color w:val="2A2A2A"/>
          <w:szCs w:val="21"/>
          <w:shd w:val="clear" w:color="auto" w:fill="FFFFFF"/>
        </w:rPr>
        <w:t xml:space="preserve"> et al. document heterogeneous responses in fecal butyrate concentrations upon inulin supplementation, which have been significantly associated with the alleviation in the intestinal inflammation of ulcerative colitis patients</w:t>
      </w:r>
      <w:ins w:id="314" w:author="刘 红宾" w:date="2020-12-14T14:24:00Z">
        <w:r w:rsidR="00FD634F">
          <w:rPr>
            <w:rFonts w:ascii="Times New Roman" w:hAnsi="Times New Roman" w:cs="Times New Roman"/>
            <w:color w:val="2A2A2A"/>
            <w:szCs w:val="21"/>
            <w:shd w:val="clear" w:color="auto" w:fill="FFFFFF"/>
          </w:rPr>
          <w:t xml:space="preserve"> </w:t>
        </w:r>
        <w:r w:rsidR="00FD634F">
          <w:rPr>
            <w:rFonts w:ascii="Times New Roman" w:hAnsi="Times New Roman" w:cs="Times New Roman"/>
            <w:color w:val="2A2A2A"/>
            <w:szCs w:val="21"/>
            <w:shd w:val="clear" w:color="auto" w:fill="FFFFFF"/>
          </w:rPr>
          <w:fldChar w:fldCharType="begin"/>
        </w:r>
      </w:ins>
      <w:ins w:id="315" w:author="刘 红宾" w:date="2020-12-14T15:01:00Z">
        <w:r w:rsidR="00193012">
          <w:rPr>
            <w:rFonts w:ascii="Times New Roman" w:hAnsi="Times New Roman" w:cs="Times New Roman"/>
            <w:color w:val="2A2A2A"/>
            <w:szCs w:val="21"/>
            <w:shd w:val="clear" w:color="auto" w:fill="FFFFFF"/>
          </w:rPr>
          <w:instrText xml:space="preserve"> ADDIN NE.Ref.{79B96887-E8A7-47E6-B8E6-408DFF8A7E4C}</w:instrText>
        </w:r>
      </w:ins>
      <w:r w:rsidR="00FD634F">
        <w:rPr>
          <w:rFonts w:ascii="Times New Roman" w:hAnsi="Times New Roman" w:cs="Times New Roman"/>
          <w:color w:val="2A2A2A"/>
          <w:szCs w:val="21"/>
          <w:shd w:val="clear" w:color="auto" w:fill="FFFFFF"/>
        </w:rPr>
        <w:fldChar w:fldCharType="separate"/>
      </w:r>
      <w:ins w:id="316" w:author="刘 红宾" w:date="2020-12-14T15:01:00Z">
        <w:r w:rsidR="00193012">
          <w:rPr>
            <w:rFonts w:ascii="Times New Roman" w:hAnsi="Times New Roman" w:cs="Times New Roman"/>
            <w:color w:val="080000"/>
            <w:kern w:val="0"/>
            <w:szCs w:val="21"/>
          </w:rPr>
          <w:t>[6]</w:t>
        </w:r>
      </w:ins>
      <w:ins w:id="317" w:author="刘 红宾" w:date="2020-12-14T14:24:00Z">
        <w:r w:rsidR="00FD634F">
          <w:rPr>
            <w:rFonts w:ascii="Times New Roman" w:hAnsi="Times New Roman" w:cs="Times New Roman"/>
            <w:color w:val="2A2A2A"/>
            <w:szCs w:val="21"/>
            <w:shd w:val="clear" w:color="auto" w:fill="FFFFFF"/>
          </w:rPr>
          <w:fldChar w:fldCharType="end"/>
        </w:r>
      </w:ins>
      <w:r w:rsidRPr="00D40276">
        <w:rPr>
          <w:rFonts w:ascii="Times New Roman" w:hAnsi="Times New Roman" w:cs="Times New Roman"/>
          <w:color w:val="2A2A2A"/>
          <w:szCs w:val="21"/>
          <w:shd w:val="clear" w:color="auto" w:fill="FFFFFF"/>
        </w:rPr>
        <w:t xml:space="preserve">. </w:t>
      </w:r>
    </w:p>
    <w:p w14:paraId="465682B0" w14:textId="60E7A4C1" w:rsidR="005A4BEB" w:rsidRPr="00D216E8" w:rsidDel="007613FD" w:rsidRDefault="00762D67" w:rsidP="00762D67">
      <w:pPr>
        <w:pStyle w:val="ListParagraph"/>
        <w:spacing w:after="240"/>
        <w:rPr>
          <w:del w:id="318" w:author="刘 红宾" w:date="2020-12-14T10:46:00Z"/>
          <w:rFonts w:ascii="Times New Roman" w:hAnsi="Times New Roman" w:cs="Times New Roman"/>
          <w:color w:val="FF0000"/>
          <w:szCs w:val="21"/>
          <w:shd w:val="clear" w:color="auto" w:fill="FFFFFF"/>
          <w:rPrChange w:id="319" w:author="刘 红宾" w:date="2020-12-21T18:39:00Z">
            <w:rPr>
              <w:del w:id="320" w:author="刘 红宾" w:date="2020-12-14T10:46:00Z"/>
              <w:rFonts w:ascii="Times New Roman" w:hAnsi="Times New Roman" w:cs="Times New Roman"/>
              <w:color w:val="2A2A2A"/>
              <w:szCs w:val="21"/>
              <w:shd w:val="clear" w:color="auto" w:fill="FFFFFF"/>
            </w:rPr>
          </w:rPrChange>
        </w:rPr>
      </w:pPr>
      <w:r>
        <w:rPr>
          <w:rFonts w:ascii="Times New Roman" w:hAnsi="Times New Roman" w:cs="Times New Roman"/>
          <w:color w:val="2A2A2A"/>
          <w:szCs w:val="21"/>
          <w:shd w:val="clear" w:color="auto" w:fill="FFFFFF"/>
        </w:rPr>
        <w:t>Individualized microbial responses</w:t>
      </w:r>
      <w:r w:rsidRPr="003D4CB9">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t xml:space="preserve">to dietary fiber </w:t>
      </w:r>
      <w:r w:rsidRPr="003D4CB9">
        <w:rPr>
          <w:rFonts w:ascii="Times New Roman" w:hAnsi="Times New Roman" w:cs="Times New Roman"/>
          <w:color w:val="2A2A2A"/>
          <w:szCs w:val="21"/>
          <w:shd w:val="clear" w:color="auto" w:fill="FFFFFF"/>
        </w:rPr>
        <w:t xml:space="preserve">have been extensively studied. </w:t>
      </w:r>
      <w:r>
        <w:rPr>
          <w:rFonts w:ascii="Times New Roman" w:hAnsi="Times New Roman" w:cs="Times New Roman"/>
          <w:color w:val="2A2A2A"/>
          <w:szCs w:val="21"/>
          <w:shd w:val="clear" w:color="auto" w:fill="FFFFFF"/>
        </w:rPr>
        <w:t xml:space="preserve">However, </w:t>
      </w:r>
      <w:r w:rsidRPr="00D216E8">
        <w:rPr>
          <w:rFonts w:ascii="Times New Roman" w:hAnsi="Times New Roman" w:cs="Times New Roman"/>
          <w:color w:val="FF0000"/>
          <w:szCs w:val="21"/>
          <w:shd w:val="clear" w:color="auto" w:fill="FFFFFF"/>
          <w:rPrChange w:id="321" w:author="刘 红宾" w:date="2020-12-21T18:39:00Z">
            <w:rPr>
              <w:rFonts w:ascii="Times New Roman" w:hAnsi="Times New Roman" w:cs="Times New Roman"/>
              <w:color w:val="2A2A2A"/>
              <w:szCs w:val="21"/>
              <w:shd w:val="clear" w:color="auto" w:fill="FFFFFF"/>
            </w:rPr>
          </w:rPrChange>
        </w:rPr>
        <w:t>most of these studies are based on cross-sectional study design</w:t>
      </w:r>
      <w:ins w:id="322" w:author="刘 红宾" w:date="2020-12-14T14:47:00Z">
        <w:r w:rsidR="00CD7F36" w:rsidRPr="00D216E8">
          <w:rPr>
            <w:rFonts w:ascii="Times New Roman" w:hAnsi="Times New Roman" w:cs="Times New Roman"/>
            <w:color w:val="FF0000"/>
            <w:szCs w:val="21"/>
            <w:shd w:val="clear" w:color="auto" w:fill="FFFFFF"/>
            <w:rPrChange w:id="323" w:author="刘 红宾" w:date="2020-12-21T18:39:00Z">
              <w:rPr>
                <w:rFonts w:ascii="Times New Roman" w:hAnsi="Times New Roman" w:cs="Times New Roman"/>
                <w:color w:val="2A2A2A"/>
                <w:szCs w:val="21"/>
                <w:shd w:val="clear" w:color="auto" w:fill="FFFFFF"/>
              </w:rPr>
            </w:rPrChange>
          </w:rPr>
          <w:t xml:space="preserve"> and</w:t>
        </w:r>
      </w:ins>
      <w:del w:id="324" w:author="刘 红宾" w:date="2020-12-14T14:47:00Z">
        <w:r w:rsidRPr="00D216E8" w:rsidDel="00CD7F36">
          <w:rPr>
            <w:rFonts w:ascii="Times New Roman" w:hAnsi="Times New Roman" w:cs="Times New Roman"/>
            <w:color w:val="FF0000"/>
            <w:szCs w:val="21"/>
            <w:shd w:val="clear" w:color="auto" w:fill="FFFFFF"/>
            <w:rPrChange w:id="325" w:author="刘 红宾" w:date="2020-12-21T18:39:00Z">
              <w:rPr>
                <w:rFonts w:ascii="Times New Roman" w:hAnsi="Times New Roman" w:cs="Times New Roman"/>
                <w:color w:val="2A2A2A"/>
                <w:szCs w:val="21"/>
                <w:shd w:val="clear" w:color="auto" w:fill="FFFFFF"/>
              </w:rPr>
            </w:rPrChange>
          </w:rPr>
          <w:delText xml:space="preserve">, </w:delText>
        </w:r>
      </w:del>
      <w:ins w:id="326" w:author="刘 红宾" w:date="2020-12-14T14:46:00Z">
        <w:r w:rsidR="00CD7F36" w:rsidRPr="00D216E8">
          <w:rPr>
            <w:rFonts w:ascii="Times New Roman" w:hAnsi="Times New Roman" w:cs="Times New Roman"/>
            <w:color w:val="FF0000"/>
            <w:szCs w:val="21"/>
            <w:shd w:val="clear" w:color="auto" w:fill="FFFFFF"/>
            <w:rPrChange w:id="327" w:author="刘 红宾" w:date="2020-12-21T18:39:00Z">
              <w:rPr>
                <w:rFonts w:ascii="Times New Roman" w:hAnsi="Times New Roman" w:cs="Times New Roman"/>
                <w:color w:val="2A2A2A"/>
                <w:szCs w:val="21"/>
                <w:shd w:val="clear" w:color="auto" w:fill="FFFFFF"/>
              </w:rPr>
            </w:rPrChange>
          </w:rPr>
          <w:t xml:space="preserve"> </w:t>
        </w:r>
      </w:ins>
      <w:ins w:id="328" w:author="刘 红宾" w:date="2020-12-14T14:47:00Z">
        <w:r w:rsidR="00CD7F36" w:rsidRPr="00D216E8">
          <w:rPr>
            <w:rFonts w:ascii="Times New Roman" w:hAnsi="Times New Roman" w:cs="Times New Roman"/>
            <w:color w:val="FF0000"/>
            <w:szCs w:val="21"/>
            <w:shd w:val="clear" w:color="auto" w:fill="FFFFFF"/>
            <w:rPrChange w:id="329" w:author="刘 红宾" w:date="2020-12-21T18:39:00Z">
              <w:rPr>
                <w:rFonts w:ascii="Times New Roman" w:hAnsi="Times New Roman" w:cs="Times New Roman"/>
                <w:color w:val="2A2A2A"/>
                <w:szCs w:val="21"/>
                <w:shd w:val="clear" w:color="auto" w:fill="FFFFFF"/>
              </w:rPr>
            </w:rPrChange>
          </w:rPr>
          <w:t xml:space="preserve">only </w:t>
        </w:r>
      </w:ins>
      <w:ins w:id="330" w:author="刘 红宾" w:date="2020-12-14T14:46:00Z">
        <w:r w:rsidR="00CD7F36" w:rsidRPr="00D216E8">
          <w:rPr>
            <w:rFonts w:ascii="Times New Roman" w:hAnsi="Times New Roman" w:cs="Times New Roman"/>
            <w:color w:val="FF0000"/>
            <w:szCs w:val="21"/>
            <w:shd w:val="clear" w:color="auto" w:fill="FFFFFF"/>
            <w:rPrChange w:id="331" w:author="刘 红宾" w:date="2020-12-21T18:39:00Z">
              <w:rPr>
                <w:rFonts w:ascii="Times New Roman" w:hAnsi="Times New Roman" w:cs="Times New Roman"/>
                <w:color w:val="2A2A2A"/>
                <w:szCs w:val="21"/>
                <w:shd w:val="clear" w:color="auto" w:fill="FFFFFF"/>
              </w:rPr>
            </w:rPrChange>
          </w:rPr>
          <w:t>provides a snapshot of a highly dynamic ecosystem</w:t>
        </w:r>
      </w:ins>
      <w:ins w:id="332" w:author="刘 红宾" w:date="2020-12-14T14:47:00Z">
        <w:r w:rsidR="00CD7F36">
          <w:rPr>
            <w:rFonts w:ascii="Times New Roman" w:hAnsi="Times New Roman" w:cs="Times New Roman"/>
            <w:color w:val="2A2A2A"/>
            <w:szCs w:val="21"/>
            <w:shd w:val="clear" w:color="auto" w:fill="FFFFFF"/>
          </w:rPr>
          <w:t>,</w:t>
        </w:r>
      </w:ins>
      <w:ins w:id="333" w:author="刘 红宾" w:date="2020-12-14T14:46:00Z">
        <w:r w:rsidR="00CD7F36">
          <w:rPr>
            <w:rFonts w:ascii="Times New Roman" w:hAnsi="Times New Roman" w:cs="Times New Roman"/>
            <w:color w:val="2A2A2A"/>
            <w:szCs w:val="21"/>
            <w:shd w:val="clear" w:color="auto" w:fill="FFFFFF"/>
          </w:rPr>
          <w:t xml:space="preserve"> </w:t>
        </w:r>
      </w:ins>
      <w:r>
        <w:rPr>
          <w:rFonts w:ascii="Times New Roman" w:hAnsi="Times New Roman" w:cs="Times New Roman"/>
          <w:color w:val="2A2A2A"/>
          <w:szCs w:val="21"/>
          <w:shd w:val="clear" w:color="auto" w:fill="FFFFFF"/>
        </w:rPr>
        <w:t xml:space="preserve">regardless of the fact that the </w:t>
      </w:r>
      <w:del w:id="334" w:author="刘 红宾" w:date="2020-12-14T14:49:00Z">
        <w:r w:rsidDel="00582107">
          <w:rPr>
            <w:rFonts w:ascii="Times New Roman" w:hAnsi="Times New Roman" w:cs="Times New Roman"/>
            <w:color w:val="2A2A2A"/>
            <w:szCs w:val="21"/>
            <w:shd w:val="clear" w:color="auto" w:fill="FFFFFF"/>
          </w:rPr>
          <w:delText xml:space="preserve">microbial </w:delText>
        </w:r>
      </w:del>
      <w:r>
        <w:rPr>
          <w:rFonts w:ascii="Times New Roman" w:hAnsi="Times New Roman" w:cs="Times New Roman"/>
          <w:color w:val="2A2A2A"/>
          <w:szCs w:val="21"/>
          <w:shd w:val="clear" w:color="auto" w:fill="FFFFFF"/>
        </w:rPr>
        <w:t xml:space="preserve">response </w:t>
      </w:r>
      <w:ins w:id="335" w:author="刘 红宾" w:date="2020-12-14T14:49:00Z">
        <w:r w:rsidR="00582107">
          <w:rPr>
            <w:rFonts w:ascii="Times New Roman" w:hAnsi="Times New Roman" w:cs="Times New Roman"/>
            <w:color w:val="2A2A2A"/>
            <w:szCs w:val="21"/>
            <w:shd w:val="clear" w:color="auto" w:fill="FFFFFF"/>
          </w:rPr>
          <w:t xml:space="preserve">of microbial system </w:t>
        </w:r>
      </w:ins>
      <w:r>
        <w:rPr>
          <w:rFonts w:ascii="Times New Roman" w:hAnsi="Times New Roman" w:cs="Times New Roman"/>
          <w:color w:val="2A2A2A"/>
          <w:szCs w:val="21"/>
          <w:shd w:val="clear" w:color="auto" w:fill="FFFFFF"/>
        </w:rPr>
        <w:t xml:space="preserve">to </w:t>
      </w:r>
      <w:del w:id="336" w:author="刘 红宾" w:date="2020-12-14T14:48:00Z">
        <w:r w:rsidDel="00595A64">
          <w:rPr>
            <w:rFonts w:ascii="Times New Roman" w:hAnsi="Times New Roman" w:cs="Times New Roman"/>
            <w:color w:val="2A2A2A"/>
            <w:szCs w:val="21"/>
            <w:shd w:val="clear" w:color="auto" w:fill="FFFFFF"/>
          </w:rPr>
          <w:delText xml:space="preserve">the </w:delText>
        </w:r>
      </w:del>
      <w:r>
        <w:rPr>
          <w:rFonts w:ascii="Times New Roman" w:hAnsi="Times New Roman" w:cs="Times New Roman"/>
          <w:color w:val="2A2A2A"/>
          <w:szCs w:val="21"/>
          <w:shd w:val="clear" w:color="auto" w:fill="FFFFFF"/>
        </w:rPr>
        <w:t xml:space="preserve">dietary fiber could has </w:t>
      </w:r>
      <w:r w:rsidRPr="00926B6D">
        <w:rPr>
          <w:rFonts w:ascii="Times New Roman" w:hAnsi="Times New Roman" w:cs="Times New Roman"/>
          <w:color w:val="2A2A2A"/>
          <w:szCs w:val="21"/>
          <w:shd w:val="clear" w:color="auto" w:fill="FFFFFF"/>
        </w:rPr>
        <w:t>time-scale characteristics</w:t>
      </w:r>
      <w:r w:rsidR="00875387">
        <w:rPr>
          <w:rFonts w:ascii="Times New Roman" w:hAnsi="Times New Roman" w:cs="Times New Roman"/>
          <w:color w:val="2A2A2A"/>
          <w:szCs w:val="21"/>
          <w:shd w:val="clear" w:color="auto" w:fill="FFFFFF"/>
        </w:rPr>
        <w:t xml:space="preserve"> </w:t>
      </w:r>
      <w:r w:rsidR="00875387">
        <w:rPr>
          <w:rFonts w:ascii="Times New Roman" w:hAnsi="Times New Roman" w:cs="Times New Roman"/>
          <w:color w:val="2A2A2A"/>
          <w:szCs w:val="21"/>
          <w:shd w:val="clear" w:color="auto" w:fill="FFFFFF"/>
        </w:rPr>
        <w:fldChar w:fldCharType="begin"/>
      </w:r>
      <w:ins w:id="337" w:author="刘 红宾" w:date="2020-12-14T15:01:00Z">
        <w:r w:rsidR="00193012">
          <w:rPr>
            <w:rFonts w:ascii="Times New Roman" w:hAnsi="Times New Roman" w:cs="Times New Roman"/>
            <w:color w:val="2A2A2A"/>
            <w:szCs w:val="21"/>
            <w:shd w:val="clear" w:color="auto" w:fill="FFFFFF"/>
          </w:rPr>
          <w:instrText xml:space="preserve"> ADDIN NE.Ref.{022F45A7-959C-4A96-B323-C98A219E2D3E}</w:instrText>
        </w:r>
      </w:ins>
      <w:del w:id="338" w:author="刘 红宾" w:date="2020-12-14T14:24:00Z">
        <w:r w:rsidR="00875387" w:rsidDel="00FD634F">
          <w:rPr>
            <w:rFonts w:ascii="Times New Roman" w:hAnsi="Times New Roman" w:cs="Times New Roman"/>
            <w:color w:val="2A2A2A"/>
            <w:szCs w:val="21"/>
            <w:shd w:val="clear" w:color="auto" w:fill="FFFFFF"/>
          </w:rPr>
          <w:delInstrText xml:space="preserve"> ADDIN NE.Ref.{022F45A7-959C-4A96-B323-C98A219E2D3E}</w:delInstrText>
        </w:r>
      </w:del>
      <w:r w:rsidR="00875387">
        <w:rPr>
          <w:rFonts w:ascii="Times New Roman" w:hAnsi="Times New Roman" w:cs="Times New Roman"/>
          <w:color w:val="2A2A2A"/>
          <w:szCs w:val="21"/>
          <w:shd w:val="clear" w:color="auto" w:fill="FFFFFF"/>
        </w:rPr>
        <w:fldChar w:fldCharType="separate"/>
      </w:r>
      <w:ins w:id="339" w:author="刘 红宾" w:date="2020-12-14T15:01:00Z">
        <w:r w:rsidR="00193012">
          <w:rPr>
            <w:rFonts w:ascii="Times New Roman" w:hAnsi="Times New Roman" w:cs="Times New Roman"/>
            <w:color w:val="080000"/>
            <w:kern w:val="0"/>
            <w:szCs w:val="21"/>
          </w:rPr>
          <w:t>[7]</w:t>
        </w:r>
      </w:ins>
      <w:del w:id="340" w:author="刘 红宾" w:date="2020-12-14T11:13:00Z">
        <w:r w:rsidR="00875387" w:rsidDel="00B96825">
          <w:rPr>
            <w:rFonts w:ascii="Times New Roman" w:hAnsi="Times New Roman" w:cs="Times New Roman"/>
            <w:color w:val="080000"/>
            <w:kern w:val="0"/>
            <w:szCs w:val="21"/>
          </w:rPr>
          <w:delText>[5]</w:delText>
        </w:r>
      </w:del>
      <w:r w:rsidR="00875387">
        <w:rPr>
          <w:rFonts w:ascii="Times New Roman" w:hAnsi="Times New Roman" w:cs="Times New Roman"/>
          <w:color w:val="2A2A2A"/>
          <w:szCs w:val="21"/>
          <w:shd w:val="clear" w:color="auto" w:fill="FFFFFF"/>
        </w:rPr>
        <w:fldChar w:fldCharType="end"/>
      </w:r>
      <w:r>
        <w:rPr>
          <w:rFonts w:ascii="Times New Roman" w:hAnsi="Times New Roman" w:cs="Times New Roman"/>
          <w:color w:val="2A2A2A"/>
          <w:szCs w:val="21"/>
          <w:shd w:val="clear" w:color="auto" w:fill="FFFFFF"/>
        </w:rPr>
        <w:t xml:space="preserve">. </w:t>
      </w:r>
      <w:ins w:id="341" w:author="刘 红宾" w:date="2020-12-14T10:54:00Z">
        <w:r w:rsidR="00B32D9D">
          <w:rPr>
            <w:rFonts w:ascii="Times New Roman" w:hAnsi="Times New Roman" w:cs="Times New Roman"/>
            <w:color w:val="2A2A2A"/>
            <w:szCs w:val="21"/>
            <w:shd w:val="clear" w:color="auto" w:fill="FFFFFF"/>
          </w:rPr>
          <w:t xml:space="preserve">For instance, </w:t>
        </w:r>
      </w:ins>
      <w:ins w:id="342" w:author="刘 红宾" w:date="2020-12-14T10:55:00Z">
        <w:r w:rsidR="00B32D9D" w:rsidRPr="00D216E8">
          <w:rPr>
            <w:rFonts w:ascii="Times New Roman" w:hAnsi="Times New Roman" w:cs="Times New Roman"/>
            <w:color w:val="FF0000"/>
            <w:szCs w:val="21"/>
            <w:shd w:val="clear" w:color="auto" w:fill="FFFFFF"/>
            <w:rPrChange w:id="343" w:author="刘 红宾" w:date="2020-12-21T18:39:00Z">
              <w:rPr>
                <w:rFonts w:ascii="Times New Roman" w:hAnsi="Times New Roman" w:cs="Times New Roman"/>
                <w:color w:val="2A2A2A"/>
                <w:szCs w:val="21"/>
                <w:shd w:val="clear" w:color="auto" w:fill="FFFFFF"/>
              </w:rPr>
            </w:rPrChange>
          </w:rPr>
          <w:t>f</w:t>
        </w:r>
      </w:ins>
      <w:ins w:id="344" w:author="刘 红宾" w:date="2020-12-14T10:45:00Z">
        <w:r w:rsidR="001804FF" w:rsidRPr="00D216E8">
          <w:rPr>
            <w:rFonts w:ascii="Times New Roman" w:hAnsi="Times New Roman" w:cs="Times New Roman"/>
            <w:color w:val="FF0000"/>
            <w:szCs w:val="21"/>
            <w:shd w:val="clear" w:color="auto" w:fill="FFFFFF"/>
            <w:rPrChange w:id="345" w:author="刘 红宾" w:date="2020-12-21T18:39:00Z">
              <w:rPr>
                <w:rFonts w:ascii="Times New Roman" w:hAnsi="Times New Roman" w:cs="Times New Roman"/>
                <w:color w:val="2A2A2A"/>
                <w:szCs w:val="21"/>
                <w:shd w:val="clear" w:color="auto" w:fill="FFFFFF"/>
              </w:rPr>
            </w:rPrChange>
          </w:rPr>
          <w:t xml:space="preserve">rom </w:t>
        </w:r>
      </w:ins>
      <w:ins w:id="346" w:author="刘 红宾" w:date="2020-12-14T10:55:00Z">
        <w:r w:rsidR="00B32D9D" w:rsidRPr="00D216E8">
          <w:rPr>
            <w:rFonts w:ascii="Times New Roman" w:hAnsi="Times New Roman" w:cs="Times New Roman"/>
            <w:color w:val="FF0000"/>
            <w:szCs w:val="21"/>
            <w:shd w:val="clear" w:color="auto" w:fill="FFFFFF"/>
            <w:rPrChange w:id="347" w:author="刘 红宾" w:date="2020-12-21T18:39:00Z">
              <w:rPr>
                <w:rFonts w:ascii="Times New Roman" w:hAnsi="Times New Roman" w:cs="Times New Roman"/>
                <w:color w:val="2A2A2A"/>
                <w:szCs w:val="21"/>
                <w:shd w:val="clear" w:color="auto" w:fill="FFFFFF"/>
              </w:rPr>
            </w:rPrChange>
          </w:rPr>
          <w:t xml:space="preserve">the </w:t>
        </w:r>
      </w:ins>
      <w:ins w:id="348" w:author="刘 红宾" w:date="2020-12-21T18:38:00Z">
        <w:r w:rsidR="00D216E8" w:rsidRPr="00D216E8">
          <w:rPr>
            <w:rFonts w:ascii="Times New Roman" w:hAnsi="Times New Roman" w:cs="Times New Roman"/>
            <w:color w:val="FF0000"/>
            <w:szCs w:val="21"/>
            <w:shd w:val="clear" w:color="auto" w:fill="FFFFFF"/>
            <w:rPrChange w:id="349" w:author="刘 红宾" w:date="2020-12-21T18:39:00Z">
              <w:rPr>
                <w:rFonts w:ascii="Times New Roman" w:hAnsi="Times New Roman" w:cs="Times New Roman"/>
                <w:color w:val="2A2A2A"/>
                <w:szCs w:val="21"/>
                <w:shd w:val="clear" w:color="auto" w:fill="FFFFFF"/>
              </w:rPr>
            </w:rPrChange>
          </w:rPr>
          <w:t>micro</w:t>
        </w:r>
      </w:ins>
      <w:ins w:id="350" w:author="刘 红宾" w:date="2020-12-21T18:39:00Z">
        <w:r w:rsidR="00D216E8" w:rsidRPr="00D216E8">
          <w:rPr>
            <w:rFonts w:ascii="Times New Roman" w:hAnsi="Times New Roman" w:cs="Times New Roman"/>
            <w:color w:val="FF0000"/>
            <w:szCs w:val="21"/>
            <w:shd w:val="clear" w:color="auto" w:fill="FFFFFF"/>
            <w:rPrChange w:id="351" w:author="刘 红宾" w:date="2020-12-21T18:39:00Z">
              <w:rPr>
                <w:rFonts w:ascii="Times New Roman" w:hAnsi="Times New Roman" w:cs="Times New Roman"/>
                <w:color w:val="2A2A2A"/>
                <w:szCs w:val="21"/>
                <w:shd w:val="clear" w:color="auto" w:fill="FFFFFF"/>
              </w:rPr>
            </w:rPrChange>
          </w:rPr>
          <w:t xml:space="preserve">bial </w:t>
        </w:r>
      </w:ins>
      <w:ins w:id="352" w:author="刘 红宾" w:date="2020-12-21T18:38:00Z">
        <w:r w:rsidR="00D216E8" w:rsidRPr="00D216E8">
          <w:rPr>
            <w:rFonts w:ascii="Times New Roman" w:hAnsi="Times New Roman" w:cs="Times New Roman"/>
            <w:color w:val="FF0000"/>
            <w:szCs w:val="21"/>
            <w:shd w:val="clear" w:color="auto" w:fill="FFFFFF"/>
            <w:rPrChange w:id="353" w:author="刘 红宾" w:date="2020-12-21T18:39:00Z">
              <w:rPr>
                <w:rFonts w:ascii="Times New Roman" w:hAnsi="Times New Roman" w:cs="Times New Roman"/>
                <w:color w:val="2A2A2A"/>
                <w:szCs w:val="21"/>
                <w:shd w:val="clear" w:color="auto" w:fill="FFFFFF"/>
              </w:rPr>
            </w:rPrChange>
          </w:rPr>
          <w:t>ecological</w:t>
        </w:r>
      </w:ins>
      <w:ins w:id="354" w:author="刘 红宾" w:date="2020-12-14T10:45:00Z">
        <w:r w:rsidR="001804FF" w:rsidRPr="00D216E8">
          <w:rPr>
            <w:rFonts w:ascii="Times New Roman" w:hAnsi="Times New Roman" w:cs="Times New Roman"/>
            <w:color w:val="FF0000"/>
            <w:szCs w:val="21"/>
            <w:shd w:val="clear" w:color="auto" w:fill="FFFFFF"/>
            <w:rPrChange w:id="355" w:author="刘 红宾" w:date="2020-12-21T18:39:00Z">
              <w:rPr>
                <w:rFonts w:ascii="Times New Roman" w:hAnsi="Times New Roman" w:cs="Times New Roman"/>
                <w:color w:val="2A2A2A"/>
                <w:szCs w:val="21"/>
                <w:shd w:val="clear" w:color="auto" w:fill="FFFFFF"/>
              </w:rPr>
            </w:rPrChange>
          </w:rPr>
          <w:t xml:space="preserve"> angle, </w:t>
        </w:r>
      </w:ins>
    </w:p>
    <w:p w14:paraId="369B32D6" w14:textId="57DB2783" w:rsidR="008218DE" w:rsidRPr="004D5373" w:rsidDel="008A5331" w:rsidRDefault="007613FD">
      <w:pPr>
        <w:pStyle w:val="ListParagraph"/>
        <w:spacing w:after="240"/>
        <w:rPr>
          <w:del w:id="356" w:author="刘 红宾" w:date="2020-12-14T14:37:00Z"/>
          <w:rFonts w:ascii="Times New Roman" w:hAnsi="Times New Roman" w:cs="Times New Roman"/>
          <w:color w:val="FF0000"/>
          <w:szCs w:val="21"/>
          <w:shd w:val="clear" w:color="auto" w:fill="FFFFFF"/>
          <w:rPrChange w:id="357" w:author="刘 红宾" w:date="2020-12-21T18:40:00Z">
            <w:rPr>
              <w:del w:id="358" w:author="刘 红宾" w:date="2020-12-14T14:37:00Z"/>
              <w:shd w:val="clear" w:color="auto" w:fill="FFFFFF"/>
            </w:rPr>
          </w:rPrChange>
        </w:rPr>
      </w:pPr>
      <w:ins w:id="359" w:author="刘 红宾" w:date="2020-12-14T10:46:00Z">
        <w:r w:rsidRPr="00D216E8">
          <w:rPr>
            <w:rFonts w:ascii="Times New Roman" w:hAnsi="Times New Roman" w:cs="Times New Roman"/>
            <w:color w:val="FF0000"/>
            <w:szCs w:val="21"/>
            <w:shd w:val="clear" w:color="auto" w:fill="FFFFFF"/>
            <w:rPrChange w:id="360" w:author="刘 红宾" w:date="2020-12-21T18:39:00Z">
              <w:rPr>
                <w:rFonts w:ascii="Times New Roman" w:hAnsi="Times New Roman" w:cs="Times New Roman"/>
                <w:color w:val="2A2A2A"/>
                <w:szCs w:val="21"/>
                <w:shd w:val="clear" w:color="auto" w:fill="FFFFFF"/>
              </w:rPr>
            </w:rPrChange>
          </w:rPr>
          <w:t>m</w:t>
        </w:r>
      </w:ins>
      <w:del w:id="361" w:author="刘 红宾" w:date="2020-12-14T10:46:00Z">
        <w:r w:rsidR="002E6725" w:rsidRPr="00D216E8" w:rsidDel="007613FD">
          <w:rPr>
            <w:rFonts w:ascii="Times New Roman" w:hAnsi="Times New Roman" w:cs="Times New Roman"/>
            <w:color w:val="FF0000"/>
            <w:szCs w:val="21"/>
            <w:shd w:val="clear" w:color="auto" w:fill="FFFFFF"/>
            <w:rPrChange w:id="362" w:author="刘 红宾" w:date="2020-12-21T18:39:00Z">
              <w:rPr>
                <w:rFonts w:ascii="Times New Roman" w:hAnsi="Times New Roman" w:cs="Times New Roman"/>
                <w:color w:val="2A2A2A"/>
                <w:szCs w:val="21"/>
                <w:shd w:val="clear" w:color="auto" w:fill="FFFFFF"/>
              </w:rPr>
            </w:rPrChange>
          </w:rPr>
          <w:delText>M</w:delText>
        </w:r>
      </w:del>
      <w:r w:rsidR="002E6725" w:rsidRPr="00D216E8">
        <w:rPr>
          <w:rFonts w:ascii="Times New Roman" w:hAnsi="Times New Roman" w:cs="Times New Roman"/>
          <w:color w:val="FF0000"/>
          <w:szCs w:val="21"/>
          <w:shd w:val="clear" w:color="auto" w:fill="FFFFFF"/>
          <w:rPrChange w:id="363" w:author="刘 红宾" w:date="2020-12-21T18:39:00Z">
            <w:rPr>
              <w:rFonts w:ascii="Times New Roman" w:hAnsi="Times New Roman" w:cs="Times New Roman"/>
              <w:color w:val="2A2A2A"/>
              <w:szCs w:val="21"/>
              <w:shd w:val="clear" w:color="auto" w:fill="FFFFFF"/>
            </w:rPr>
          </w:rPrChange>
        </w:rPr>
        <w:t xml:space="preserve">etabolism of dietary </w:t>
      </w:r>
      <w:del w:id="364" w:author="刘 红宾" w:date="2020-12-14T10:46:00Z">
        <w:r w:rsidR="002E6725" w:rsidRPr="00D216E8" w:rsidDel="007613FD">
          <w:rPr>
            <w:rFonts w:ascii="Times New Roman" w:hAnsi="Times New Roman" w:cs="Times New Roman"/>
            <w:color w:val="FF0000"/>
            <w:szCs w:val="21"/>
            <w:shd w:val="clear" w:color="auto" w:fill="FFFFFF"/>
            <w:rPrChange w:id="365" w:author="刘 红宾" w:date="2020-12-21T18:39:00Z">
              <w:rPr>
                <w:rFonts w:ascii="Times New Roman" w:hAnsi="Times New Roman" w:cs="Times New Roman"/>
                <w:color w:val="2A2A2A"/>
                <w:szCs w:val="21"/>
                <w:shd w:val="clear" w:color="auto" w:fill="FFFFFF"/>
              </w:rPr>
            </w:rPrChange>
          </w:rPr>
          <w:delText>glycan compound</w:delText>
        </w:r>
      </w:del>
      <w:ins w:id="366" w:author="刘 红宾" w:date="2020-12-14T10:46:00Z">
        <w:r w:rsidRPr="00D216E8">
          <w:rPr>
            <w:rFonts w:ascii="Times New Roman" w:hAnsi="Times New Roman" w:cs="Times New Roman"/>
            <w:color w:val="FF0000"/>
            <w:szCs w:val="21"/>
            <w:shd w:val="clear" w:color="auto" w:fill="FFFFFF"/>
            <w:rPrChange w:id="367" w:author="刘 红宾" w:date="2020-12-21T18:39:00Z">
              <w:rPr>
                <w:rFonts w:ascii="Times New Roman" w:hAnsi="Times New Roman" w:cs="Times New Roman"/>
                <w:color w:val="2A2A2A"/>
                <w:szCs w:val="21"/>
                <w:shd w:val="clear" w:color="auto" w:fill="FFFFFF"/>
              </w:rPr>
            </w:rPrChange>
          </w:rPr>
          <w:t>fiber</w:t>
        </w:r>
      </w:ins>
      <w:r w:rsidR="002E6725" w:rsidRPr="00D216E8">
        <w:rPr>
          <w:rFonts w:ascii="Times New Roman" w:hAnsi="Times New Roman" w:cs="Times New Roman"/>
          <w:color w:val="FF0000"/>
          <w:szCs w:val="21"/>
          <w:shd w:val="clear" w:color="auto" w:fill="FFFFFF"/>
          <w:rPrChange w:id="368" w:author="刘 红宾" w:date="2020-12-21T18:39:00Z">
            <w:rPr>
              <w:rFonts w:ascii="Times New Roman" w:hAnsi="Times New Roman" w:cs="Times New Roman"/>
              <w:color w:val="2A2A2A"/>
              <w:szCs w:val="21"/>
              <w:shd w:val="clear" w:color="auto" w:fill="FFFFFF"/>
            </w:rPr>
          </w:rPrChange>
        </w:rPr>
        <w:t xml:space="preserve">s in the gut can be a complex process mediated by many different </w:t>
      </w:r>
      <w:del w:id="369" w:author="刘 红宾" w:date="2020-12-14T10:48:00Z">
        <w:r w:rsidR="002E6725" w:rsidRPr="00D216E8" w:rsidDel="00374DCC">
          <w:rPr>
            <w:rFonts w:ascii="Times New Roman" w:hAnsi="Times New Roman" w:cs="Times New Roman"/>
            <w:color w:val="FF0000"/>
            <w:szCs w:val="21"/>
            <w:shd w:val="clear" w:color="auto" w:fill="FFFFFF"/>
            <w:rPrChange w:id="370" w:author="刘 红宾" w:date="2020-12-21T18:39:00Z">
              <w:rPr>
                <w:rFonts w:ascii="Times New Roman" w:hAnsi="Times New Roman" w:cs="Times New Roman"/>
                <w:color w:val="2A2A2A"/>
                <w:szCs w:val="21"/>
                <w:shd w:val="clear" w:color="auto" w:fill="FFFFFF"/>
              </w:rPr>
            </w:rPrChange>
          </w:rPr>
          <w:delText xml:space="preserve">organisms </w:delText>
        </w:r>
      </w:del>
      <w:ins w:id="371" w:author="刘 红宾" w:date="2020-12-14T10:48:00Z">
        <w:r w:rsidR="00374DCC" w:rsidRPr="00D216E8">
          <w:rPr>
            <w:rFonts w:ascii="Times New Roman" w:hAnsi="Times New Roman" w:cs="Times New Roman"/>
            <w:color w:val="FF0000"/>
            <w:szCs w:val="21"/>
            <w:shd w:val="clear" w:color="auto" w:fill="FFFFFF"/>
            <w:rPrChange w:id="372" w:author="刘 红宾" w:date="2020-12-21T18:39:00Z">
              <w:rPr>
                <w:rFonts w:ascii="Times New Roman" w:hAnsi="Times New Roman" w:cs="Times New Roman"/>
                <w:color w:val="2A2A2A"/>
                <w:szCs w:val="21"/>
                <w:shd w:val="clear" w:color="auto" w:fill="FFFFFF"/>
              </w:rPr>
            </w:rPrChange>
          </w:rPr>
          <w:t xml:space="preserve">microbes </w:t>
        </w:r>
      </w:ins>
      <w:r w:rsidR="002E6725" w:rsidRPr="00D216E8">
        <w:rPr>
          <w:rFonts w:ascii="Times New Roman" w:hAnsi="Times New Roman" w:cs="Times New Roman"/>
          <w:color w:val="FF0000"/>
          <w:szCs w:val="21"/>
          <w:shd w:val="clear" w:color="auto" w:fill="FFFFFF"/>
          <w:rPrChange w:id="373" w:author="刘 红宾" w:date="2020-12-21T18:39:00Z">
            <w:rPr>
              <w:rFonts w:ascii="Times New Roman" w:hAnsi="Times New Roman" w:cs="Times New Roman"/>
              <w:color w:val="2A2A2A"/>
              <w:szCs w:val="21"/>
              <w:shd w:val="clear" w:color="auto" w:fill="FFFFFF"/>
            </w:rPr>
          </w:rPrChange>
        </w:rPr>
        <w:t>that can interact synergistically over time</w:t>
      </w:r>
      <w:ins w:id="374" w:author="刘 红宾" w:date="2020-12-14T10:46:00Z">
        <w:r w:rsidR="001876EA">
          <w:rPr>
            <w:rFonts w:ascii="Times New Roman" w:hAnsi="Times New Roman" w:cs="Times New Roman"/>
            <w:color w:val="2A2A2A"/>
            <w:szCs w:val="21"/>
            <w:shd w:val="clear" w:color="auto" w:fill="FFFFFF"/>
          </w:rPr>
          <w:t>.</w:t>
        </w:r>
      </w:ins>
      <w:ins w:id="375" w:author="刘 红宾" w:date="2020-12-14T10:50:00Z">
        <w:r w:rsidR="00F523B7">
          <w:rPr>
            <w:rFonts w:ascii="Times New Roman" w:hAnsi="Times New Roman" w:cs="Times New Roman"/>
            <w:color w:val="2A2A2A"/>
            <w:szCs w:val="21"/>
            <w:shd w:val="clear" w:color="auto" w:fill="FFFFFF"/>
          </w:rPr>
          <w:t xml:space="preserve"> </w:t>
        </w:r>
      </w:ins>
      <w:ins w:id="376" w:author="刘 红宾" w:date="2020-12-14T10:51:00Z">
        <w:r w:rsidR="00F523B7" w:rsidRPr="00F523B7">
          <w:rPr>
            <w:rFonts w:ascii="Times New Roman" w:hAnsi="Times New Roman" w:cs="Times New Roman"/>
            <w:color w:val="2A2A2A"/>
            <w:szCs w:val="21"/>
            <w:shd w:val="clear" w:color="auto" w:fill="FFFFFF"/>
          </w:rPr>
          <w:t xml:space="preserve">Primary degraders </w:t>
        </w:r>
      </w:ins>
      <w:ins w:id="377" w:author="刘 红宾" w:date="2020-12-14T11:00:00Z">
        <w:r w:rsidR="009C3376" w:rsidRPr="009C3376">
          <w:rPr>
            <w:rFonts w:ascii="Times New Roman" w:hAnsi="Times New Roman" w:cs="Times New Roman"/>
            <w:color w:val="2A2A2A"/>
            <w:szCs w:val="21"/>
            <w:shd w:val="clear" w:color="auto" w:fill="FFFFFF"/>
          </w:rPr>
          <w:t xml:space="preserve">perform </w:t>
        </w:r>
      </w:ins>
      <w:ins w:id="378" w:author="刘 红宾" w:date="2020-12-14T11:03:00Z">
        <w:r w:rsidR="002C4BA9">
          <w:rPr>
            <w:rFonts w:ascii="Times New Roman" w:hAnsi="Times New Roman" w:cs="Times New Roman"/>
            <w:color w:val="2A2A2A"/>
            <w:szCs w:val="21"/>
            <w:shd w:val="clear" w:color="auto" w:fill="FFFFFF"/>
          </w:rPr>
          <w:t xml:space="preserve">the initial </w:t>
        </w:r>
      </w:ins>
      <w:ins w:id="379" w:author="刘 红宾" w:date="2020-12-14T11:00:00Z">
        <w:r w:rsidR="009C3376" w:rsidRPr="00F523B7">
          <w:rPr>
            <w:rFonts w:ascii="Times New Roman" w:hAnsi="Times New Roman" w:cs="Times New Roman"/>
            <w:color w:val="2A2A2A"/>
            <w:szCs w:val="21"/>
            <w:shd w:val="clear" w:color="auto" w:fill="FFFFFF"/>
          </w:rPr>
          <w:t>depolymeriz</w:t>
        </w:r>
        <w:r w:rsidR="009C3376">
          <w:rPr>
            <w:rFonts w:ascii="Times New Roman" w:hAnsi="Times New Roman" w:cs="Times New Roman"/>
            <w:color w:val="2A2A2A"/>
            <w:szCs w:val="21"/>
            <w:shd w:val="clear" w:color="auto" w:fill="FFFFFF"/>
          </w:rPr>
          <w:t>ation</w:t>
        </w:r>
        <w:r w:rsidR="009C3376" w:rsidRPr="009C3376">
          <w:rPr>
            <w:rFonts w:ascii="Times New Roman" w:hAnsi="Times New Roman" w:cs="Times New Roman"/>
            <w:color w:val="2A2A2A"/>
            <w:szCs w:val="21"/>
            <w:shd w:val="clear" w:color="auto" w:fill="FFFFFF"/>
          </w:rPr>
          <w:t xml:space="preserve"> of polysaccharides and </w:t>
        </w:r>
      </w:ins>
      <w:ins w:id="380" w:author="刘 红宾" w:date="2020-12-14T11:02:00Z">
        <w:r w:rsidR="00664EAE">
          <w:rPr>
            <w:rFonts w:ascii="Times New Roman" w:hAnsi="Times New Roman" w:cs="Times New Roman"/>
            <w:color w:val="2A2A2A"/>
            <w:szCs w:val="21"/>
            <w:shd w:val="clear" w:color="auto" w:fill="FFFFFF"/>
          </w:rPr>
          <w:t xml:space="preserve">produce </w:t>
        </w:r>
      </w:ins>
      <w:ins w:id="381" w:author="刘 红宾" w:date="2020-12-14T10:51:00Z">
        <w:r w:rsidR="00F523B7" w:rsidRPr="00F523B7">
          <w:rPr>
            <w:rFonts w:ascii="Times New Roman" w:hAnsi="Times New Roman" w:cs="Times New Roman"/>
            <w:color w:val="2A2A2A"/>
            <w:szCs w:val="21"/>
            <w:shd w:val="clear" w:color="auto" w:fill="FFFFFF"/>
          </w:rPr>
          <w:t>mono-, di-, and oligosaccharides</w:t>
        </w:r>
      </w:ins>
      <w:ins w:id="382" w:author="刘 红宾" w:date="2020-12-14T11:03:00Z">
        <w:r w:rsidR="001F33AC">
          <w:rPr>
            <w:rFonts w:ascii="Times New Roman" w:hAnsi="Times New Roman" w:cs="Times New Roman"/>
            <w:color w:val="2A2A2A"/>
            <w:szCs w:val="21"/>
            <w:shd w:val="clear" w:color="auto" w:fill="FFFFFF"/>
          </w:rPr>
          <w:t xml:space="preserve">, which </w:t>
        </w:r>
      </w:ins>
      <w:ins w:id="383" w:author="刘 红宾" w:date="2020-12-14T10:51:00Z">
        <w:r w:rsidR="00F523B7" w:rsidRPr="00F523B7">
          <w:rPr>
            <w:rFonts w:ascii="Times New Roman" w:hAnsi="Times New Roman" w:cs="Times New Roman"/>
            <w:color w:val="2A2A2A"/>
            <w:szCs w:val="21"/>
            <w:shd w:val="clear" w:color="auto" w:fill="FFFFFF"/>
          </w:rPr>
          <w:t xml:space="preserve">can </w:t>
        </w:r>
      </w:ins>
      <w:ins w:id="384" w:author="刘 红宾" w:date="2020-12-14T11:02:00Z">
        <w:r w:rsidR="00664EAE">
          <w:rPr>
            <w:rFonts w:ascii="Times New Roman" w:hAnsi="Times New Roman" w:cs="Times New Roman"/>
            <w:color w:val="2A2A2A"/>
            <w:szCs w:val="21"/>
            <w:shd w:val="clear" w:color="auto" w:fill="FFFFFF"/>
          </w:rPr>
          <w:t xml:space="preserve">be </w:t>
        </w:r>
        <w:r w:rsidR="002C4BA9">
          <w:rPr>
            <w:rFonts w:ascii="Times New Roman" w:hAnsi="Times New Roman" w:cs="Times New Roman"/>
            <w:color w:val="2A2A2A"/>
            <w:szCs w:val="21"/>
            <w:shd w:val="clear" w:color="auto" w:fill="FFFFFF"/>
          </w:rPr>
          <w:t>utilized</w:t>
        </w:r>
      </w:ins>
      <w:ins w:id="385" w:author="刘 红宾" w:date="2020-12-14T10:51:00Z">
        <w:r w:rsidR="00F523B7" w:rsidRPr="00F523B7">
          <w:rPr>
            <w:rFonts w:ascii="Times New Roman" w:hAnsi="Times New Roman" w:cs="Times New Roman"/>
            <w:color w:val="2A2A2A"/>
            <w:szCs w:val="21"/>
            <w:shd w:val="clear" w:color="auto" w:fill="FFFFFF"/>
          </w:rPr>
          <w:t xml:space="preserve"> </w:t>
        </w:r>
      </w:ins>
      <w:ins w:id="386" w:author="刘 红宾" w:date="2020-12-14T11:02:00Z">
        <w:r w:rsidR="002C4BA9">
          <w:rPr>
            <w:rFonts w:ascii="Times New Roman" w:hAnsi="Times New Roman" w:cs="Times New Roman"/>
            <w:color w:val="2A2A2A"/>
            <w:szCs w:val="21"/>
            <w:shd w:val="clear" w:color="auto" w:fill="FFFFFF"/>
          </w:rPr>
          <w:t>by</w:t>
        </w:r>
      </w:ins>
      <w:ins w:id="387" w:author="刘 红宾" w:date="2020-12-14T11:01:00Z">
        <w:r w:rsidR="00664EAE" w:rsidRPr="009C3376">
          <w:rPr>
            <w:rFonts w:ascii="Times New Roman" w:hAnsi="Times New Roman" w:cs="Times New Roman"/>
            <w:color w:val="2A2A2A"/>
            <w:szCs w:val="21"/>
            <w:shd w:val="clear" w:color="auto" w:fill="FFFFFF"/>
          </w:rPr>
          <w:t xml:space="preserve"> another bacterial species grows</w:t>
        </w:r>
        <w:r w:rsidR="00664EAE">
          <w:rPr>
            <w:rFonts w:ascii="Times New Roman" w:hAnsi="Times New Roman" w:cs="Times New Roman"/>
            <w:color w:val="2A2A2A"/>
            <w:szCs w:val="21"/>
            <w:shd w:val="clear" w:color="auto" w:fill="FFFFFF"/>
          </w:rPr>
          <w:t xml:space="preserve"> </w:t>
        </w:r>
      </w:ins>
      <w:ins w:id="388" w:author="刘 红宾" w:date="2020-12-14T11:05:00Z">
        <w:r w:rsidR="00604410">
          <w:rPr>
            <w:rFonts w:ascii="Times New Roman" w:hAnsi="Times New Roman" w:cs="Times New Roman"/>
            <w:color w:val="2A2A2A"/>
            <w:szCs w:val="21"/>
            <w:shd w:val="clear" w:color="auto" w:fill="FFFFFF"/>
          </w:rPr>
          <w:t xml:space="preserve">and thereafter </w:t>
        </w:r>
      </w:ins>
      <w:ins w:id="389" w:author="刘 红宾" w:date="2020-12-14T10:51:00Z">
        <w:r w:rsidR="00F523B7" w:rsidRPr="00F523B7">
          <w:rPr>
            <w:rFonts w:ascii="Times New Roman" w:hAnsi="Times New Roman" w:cs="Times New Roman"/>
            <w:color w:val="2A2A2A"/>
            <w:szCs w:val="21"/>
            <w:shd w:val="clear" w:color="auto" w:fill="FFFFFF"/>
          </w:rPr>
          <w:t>ferment to acidic end products such as</w:t>
        </w:r>
        <w:r w:rsidR="00F523B7">
          <w:rPr>
            <w:rFonts w:ascii="Times New Roman" w:hAnsi="Times New Roman" w:cs="Times New Roman"/>
            <w:color w:val="2A2A2A"/>
            <w:szCs w:val="21"/>
            <w:shd w:val="clear" w:color="auto" w:fill="FFFFFF"/>
          </w:rPr>
          <w:t xml:space="preserve"> </w:t>
        </w:r>
        <w:r w:rsidR="00F523B7" w:rsidRPr="00F523B7">
          <w:rPr>
            <w:rFonts w:ascii="Times New Roman" w:hAnsi="Times New Roman" w:cs="Times New Roman"/>
            <w:color w:val="2A2A2A"/>
            <w:szCs w:val="21"/>
            <w:shd w:val="clear" w:color="auto" w:fill="FFFFFF"/>
            <w:rPrChange w:id="390" w:author="刘 红宾" w:date="2020-12-14T10:51:00Z">
              <w:rPr>
                <w:shd w:val="clear" w:color="auto" w:fill="FFFFFF"/>
              </w:rPr>
            </w:rPrChange>
          </w:rPr>
          <w:t xml:space="preserve">lactate </w:t>
        </w:r>
      </w:ins>
      <w:ins w:id="391" w:author="刘 红宾" w:date="2020-12-14T11:06:00Z">
        <w:r w:rsidR="00604410">
          <w:rPr>
            <w:rFonts w:ascii="Times New Roman" w:hAnsi="Times New Roman" w:cs="Times New Roman"/>
            <w:color w:val="2A2A2A"/>
            <w:szCs w:val="21"/>
            <w:shd w:val="clear" w:color="auto" w:fill="FFFFFF"/>
          </w:rPr>
          <w:t xml:space="preserve">or SCFAs </w:t>
        </w:r>
      </w:ins>
      <w:ins w:id="392" w:author="刘 红宾" w:date="2020-12-14T11:13:00Z">
        <w:r w:rsidR="00B96825">
          <w:rPr>
            <w:rFonts w:ascii="Times New Roman" w:hAnsi="Times New Roman" w:cs="Times New Roman"/>
            <w:color w:val="2A2A2A"/>
            <w:szCs w:val="21"/>
            <w:shd w:val="clear" w:color="auto" w:fill="FFFFFF"/>
          </w:rPr>
          <w:fldChar w:fldCharType="begin"/>
        </w:r>
      </w:ins>
      <w:ins w:id="393" w:author="刘 红宾" w:date="2020-12-14T15:01:00Z">
        <w:r w:rsidR="00193012">
          <w:rPr>
            <w:rFonts w:ascii="Times New Roman" w:hAnsi="Times New Roman" w:cs="Times New Roman"/>
            <w:color w:val="2A2A2A"/>
            <w:szCs w:val="21"/>
            <w:shd w:val="clear" w:color="auto" w:fill="FFFFFF"/>
          </w:rPr>
          <w:instrText xml:space="preserve"> ADDIN NE.Ref.{E0EC0640-6447-4D73-849F-F61019AAAF84}</w:instrText>
        </w:r>
      </w:ins>
      <w:r w:rsidR="00B96825">
        <w:rPr>
          <w:rFonts w:ascii="Times New Roman" w:hAnsi="Times New Roman" w:cs="Times New Roman"/>
          <w:color w:val="2A2A2A"/>
          <w:szCs w:val="21"/>
          <w:shd w:val="clear" w:color="auto" w:fill="FFFFFF"/>
        </w:rPr>
        <w:fldChar w:fldCharType="separate"/>
      </w:r>
      <w:ins w:id="394" w:author="刘 红宾" w:date="2020-12-14T15:01:00Z">
        <w:r w:rsidR="00193012">
          <w:rPr>
            <w:rFonts w:ascii="Times New Roman" w:hAnsi="Times New Roman" w:cs="Times New Roman"/>
            <w:color w:val="080000"/>
            <w:kern w:val="0"/>
            <w:szCs w:val="21"/>
          </w:rPr>
          <w:t>[8]</w:t>
        </w:r>
      </w:ins>
      <w:ins w:id="395" w:author="刘 红宾" w:date="2020-12-14T11:13:00Z">
        <w:r w:rsidR="00B96825">
          <w:rPr>
            <w:rFonts w:ascii="Times New Roman" w:hAnsi="Times New Roman" w:cs="Times New Roman"/>
            <w:color w:val="2A2A2A"/>
            <w:szCs w:val="21"/>
            <w:shd w:val="clear" w:color="auto" w:fill="FFFFFF"/>
          </w:rPr>
          <w:fldChar w:fldCharType="end"/>
        </w:r>
      </w:ins>
      <w:ins w:id="396" w:author="刘 红宾" w:date="2020-12-14T11:06:00Z">
        <w:r w:rsidR="00604410">
          <w:rPr>
            <w:rFonts w:ascii="Times New Roman" w:hAnsi="Times New Roman" w:cs="Times New Roman"/>
            <w:color w:val="2A2A2A"/>
            <w:szCs w:val="21"/>
            <w:shd w:val="clear" w:color="auto" w:fill="FFFFFF"/>
          </w:rPr>
          <w:t>.</w:t>
        </w:r>
      </w:ins>
      <w:ins w:id="397" w:author="刘 红宾" w:date="2020-12-14T11:13:00Z">
        <w:r w:rsidR="00B96825">
          <w:rPr>
            <w:rFonts w:ascii="Times New Roman" w:hAnsi="Times New Roman" w:cs="Times New Roman"/>
            <w:color w:val="2A2A2A"/>
            <w:szCs w:val="21"/>
            <w:shd w:val="clear" w:color="auto" w:fill="FFFFFF"/>
          </w:rPr>
          <w:t xml:space="preserve"> </w:t>
        </w:r>
      </w:ins>
      <w:ins w:id="398" w:author="刘 红宾" w:date="2020-12-14T11:26:00Z">
        <w:r w:rsidR="00BC7A1E">
          <w:rPr>
            <w:rFonts w:ascii="Times New Roman" w:hAnsi="Times New Roman" w:cs="Times New Roman"/>
            <w:color w:val="2A2A2A"/>
            <w:szCs w:val="21"/>
            <w:shd w:val="clear" w:color="auto" w:fill="FFFFFF"/>
          </w:rPr>
          <w:t xml:space="preserve">These </w:t>
        </w:r>
        <w:r w:rsidR="00BC7A1E" w:rsidRPr="00BC7A1E">
          <w:rPr>
            <w:rFonts w:ascii="Times New Roman" w:hAnsi="Times New Roman" w:cs="Times New Roman"/>
            <w:color w:val="2A2A2A"/>
            <w:szCs w:val="21"/>
            <w:shd w:val="clear" w:color="auto" w:fill="FFFFFF"/>
          </w:rPr>
          <w:t>cross-feeding interactions</w:t>
        </w:r>
        <w:r w:rsidR="00BC7A1E">
          <w:rPr>
            <w:rFonts w:ascii="Times New Roman" w:hAnsi="Times New Roman" w:cs="Times New Roman"/>
            <w:color w:val="2A2A2A"/>
            <w:szCs w:val="21"/>
            <w:shd w:val="clear" w:color="auto" w:fill="FFFFFF"/>
          </w:rPr>
          <w:t xml:space="preserve"> </w:t>
        </w:r>
      </w:ins>
      <w:ins w:id="399" w:author="刘 红宾" w:date="2020-12-14T11:32:00Z">
        <w:r w:rsidR="002A485E">
          <w:rPr>
            <w:rFonts w:ascii="Times New Roman" w:hAnsi="Times New Roman" w:cs="Times New Roman"/>
            <w:color w:val="2A2A2A"/>
            <w:szCs w:val="21"/>
            <w:shd w:val="clear" w:color="auto" w:fill="FFFFFF"/>
          </w:rPr>
          <w:t xml:space="preserve">could be directly captured by the </w:t>
        </w:r>
      </w:ins>
      <w:ins w:id="400" w:author="刘 红宾" w:date="2020-12-14T11:37:00Z">
        <w:r w:rsidR="00860052">
          <w:rPr>
            <w:rFonts w:ascii="Times New Roman" w:hAnsi="Times New Roman" w:cs="Times New Roman"/>
            <w:color w:val="2A2A2A"/>
            <w:szCs w:val="21"/>
            <w:shd w:val="clear" w:color="auto" w:fill="FFFFFF"/>
          </w:rPr>
          <w:t xml:space="preserve">longitudinal </w:t>
        </w:r>
      </w:ins>
      <w:ins w:id="401" w:author="刘 红宾" w:date="2020-12-14T11:33:00Z">
        <w:r w:rsidR="008311ED" w:rsidRPr="008311ED">
          <w:rPr>
            <w:rFonts w:ascii="Times New Roman" w:hAnsi="Times New Roman" w:cs="Times New Roman"/>
            <w:color w:val="2A2A2A"/>
            <w:szCs w:val="21"/>
            <w:shd w:val="clear" w:color="auto" w:fill="FFFFFF"/>
          </w:rPr>
          <w:t>cascading alteration</w:t>
        </w:r>
      </w:ins>
      <w:ins w:id="402" w:author="刘 红宾" w:date="2020-12-14T11:34:00Z">
        <w:r w:rsidR="00B4052B">
          <w:rPr>
            <w:rFonts w:ascii="Times New Roman" w:hAnsi="Times New Roman" w:cs="Times New Roman"/>
            <w:color w:val="2A2A2A"/>
            <w:szCs w:val="21"/>
            <w:shd w:val="clear" w:color="auto" w:fill="FFFFFF"/>
          </w:rPr>
          <w:t xml:space="preserve"> profiles of gut microbiome</w:t>
        </w:r>
      </w:ins>
      <w:ins w:id="403" w:author="刘 红宾" w:date="2020-12-14T11:33:00Z">
        <w:r w:rsidR="008311ED" w:rsidRPr="008311ED">
          <w:rPr>
            <w:rFonts w:ascii="Times New Roman" w:hAnsi="Times New Roman" w:cs="Times New Roman"/>
            <w:color w:val="2A2A2A"/>
            <w:szCs w:val="21"/>
            <w:shd w:val="clear" w:color="auto" w:fill="FFFFFF"/>
          </w:rPr>
          <w:t xml:space="preserve"> in response to</w:t>
        </w:r>
        <w:r w:rsidR="008311ED">
          <w:rPr>
            <w:rFonts w:ascii="Times New Roman" w:hAnsi="Times New Roman" w:cs="Times New Roman"/>
            <w:color w:val="2A2A2A"/>
            <w:szCs w:val="21"/>
            <w:shd w:val="clear" w:color="auto" w:fill="FFFFFF"/>
          </w:rPr>
          <w:t xml:space="preserve"> </w:t>
        </w:r>
        <w:r w:rsidR="008311ED" w:rsidRPr="008311ED">
          <w:rPr>
            <w:rFonts w:ascii="Times New Roman" w:hAnsi="Times New Roman" w:cs="Times New Roman"/>
            <w:color w:val="2A2A2A"/>
            <w:szCs w:val="21"/>
            <w:shd w:val="clear" w:color="auto" w:fill="FFFFFF"/>
          </w:rPr>
          <w:t xml:space="preserve">dietary </w:t>
        </w:r>
        <w:r w:rsidR="008311ED">
          <w:rPr>
            <w:rFonts w:ascii="Times New Roman" w:hAnsi="Times New Roman" w:cs="Times New Roman"/>
            <w:color w:val="2A2A2A"/>
            <w:szCs w:val="21"/>
            <w:shd w:val="clear" w:color="auto" w:fill="FFFFFF"/>
          </w:rPr>
          <w:t>fiber</w:t>
        </w:r>
        <w:r w:rsidR="008311ED" w:rsidRPr="008311ED">
          <w:rPr>
            <w:rFonts w:ascii="Times New Roman" w:hAnsi="Times New Roman" w:cs="Times New Roman"/>
            <w:color w:val="2A2A2A"/>
            <w:szCs w:val="21"/>
            <w:shd w:val="clear" w:color="auto" w:fill="FFFFFF"/>
          </w:rPr>
          <w:t>s</w:t>
        </w:r>
      </w:ins>
      <w:ins w:id="404" w:author="刘 红宾" w:date="2020-12-14T11:34:00Z">
        <w:r w:rsidR="00B4052B">
          <w:rPr>
            <w:rFonts w:ascii="Times New Roman" w:hAnsi="Times New Roman" w:cs="Times New Roman"/>
            <w:color w:val="2A2A2A"/>
            <w:szCs w:val="21"/>
            <w:shd w:val="clear" w:color="auto" w:fill="FFFFFF"/>
          </w:rPr>
          <w:t xml:space="preserve">, </w:t>
        </w:r>
      </w:ins>
      <w:ins w:id="405" w:author="刘 红宾" w:date="2020-12-14T11:36:00Z">
        <w:r w:rsidR="009765C3">
          <w:rPr>
            <w:rFonts w:ascii="Times New Roman" w:hAnsi="Times New Roman" w:cs="Times New Roman"/>
            <w:color w:val="2A2A2A"/>
            <w:szCs w:val="21"/>
            <w:shd w:val="clear" w:color="auto" w:fill="FFFFFF"/>
          </w:rPr>
          <w:t xml:space="preserve">such as </w:t>
        </w:r>
      </w:ins>
      <w:ins w:id="406" w:author="刘 红宾" w:date="2020-12-14T11:35:00Z">
        <w:r w:rsidR="009765C3" w:rsidRPr="008218DE">
          <w:rPr>
            <w:rFonts w:ascii="Times New Roman" w:hAnsi="Times New Roman" w:cs="Times New Roman"/>
            <w:color w:val="2A2A2A"/>
            <w:szCs w:val="21"/>
            <w:shd w:val="clear" w:color="auto" w:fill="FFFFFF"/>
          </w:rPr>
          <w:t xml:space="preserve">delayed </w:t>
        </w:r>
      </w:ins>
      <w:ins w:id="407" w:author="刘 红宾" w:date="2020-12-14T11:30:00Z">
        <w:r w:rsidR="008218DE" w:rsidRPr="008218DE">
          <w:rPr>
            <w:rFonts w:ascii="Times New Roman" w:hAnsi="Times New Roman" w:cs="Times New Roman"/>
            <w:color w:val="2A2A2A"/>
            <w:szCs w:val="21"/>
            <w:shd w:val="clear" w:color="auto" w:fill="FFFFFF"/>
          </w:rPr>
          <w:t>succession of bacterial blooms</w:t>
        </w:r>
      </w:ins>
      <w:ins w:id="408" w:author="刘 红宾" w:date="2020-12-14T11:34:00Z">
        <w:r w:rsidR="007B546A">
          <w:rPr>
            <w:rFonts w:ascii="Times New Roman" w:hAnsi="Times New Roman" w:cs="Times New Roman"/>
            <w:color w:val="2A2A2A"/>
            <w:szCs w:val="21"/>
            <w:shd w:val="clear" w:color="auto" w:fill="FFFFFF"/>
          </w:rPr>
          <w:t xml:space="preserve"> </w:t>
        </w:r>
      </w:ins>
      <w:ins w:id="409" w:author="刘 红宾" w:date="2020-12-14T13:54:00Z">
        <w:r w:rsidR="00AD1D42">
          <w:rPr>
            <w:rFonts w:ascii="Times New Roman" w:hAnsi="Times New Roman" w:cs="Times New Roman"/>
            <w:color w:val="2A2A2A"/>
            <w:szCs w:val="21"/>
            <w:shd w:val="clear" w:color="auto" w:fill="FFFFFF"/>
          </w:rPr>
          <w:t>of</w:t>
        </w:r>
      </w:ins>
      <w:ins w:id="410" w:author="刘 红宾" w:date="2020-12-14T11:35:00Z">
        <w:r w:rsidR="007B546A">
          <w:rPr>
            <w:rFonts w:ascii="Times New Roman" w:hAnsi="Times New Roman" w:cs="Times New Roman"/>
            <w:color w:val="2A2A2A"/>
            <w:szCs w:val="21"/>
            <w:shd w:val="clear" w:color="auto" w:fill="FFFFFF"/>
          </w:rPr>
          <w:t xml:space="preserve"> </w:t>
        </w:r>
      </w:ins>
      <w:ins w:id="411" w:author="刘 红宾" w:date="2020-12-14T13:54:00Z">
        <w:r w:rsidR="00AD1D42">
          <w:rPr>
            <w:rFonts w:ascii="Times New Roman" w:hAnsi="Times New Roman" w:cs="Times New Roman"/>
            <w:color w:val="2A2A2A"/>
            <w:szCs w:val="21"/>
            <w:shd w:val="clear" w:color="auto" w:fill="FFFFFF"/>
          </w:rPr>
          <w:t xml:space="preserve">secondary </w:t>
        </w:r>
      </w:ins>
      <w:ins w:id="412" w:author="刘 红宾" w:date="2020-12-14T11:35:00Z">
        <w:r w:rsidR="007B546A">
          <w:rPr>
            <w:rFonts w:ascii="Times New Roman" w:hAnsi="Times New Roman" w:cs="Times New Roman"/>
            <w:color w:val="2A2A2A"/>
            <w:szCs w:val="21"/>
            <w:shd w:val="clear" w:color="auto" w:fill="FFFFFF"/>
          </w:rPr>
          <w:t xml:space="preserve">degraders </w:t>
        </w:r>
      </w:ins>
      <w:ins w:id="413" w:author="刘 红宾" w:date="2020-12-14T13:54:00Z">
        <w:r w:rsidR="00AD1D42">
          <w:rPr>
            <w:rFonts w:ascii="Times New Roman" w:hAnsi="Times New Roman" w:cs="Times New Roman"/>
            <w:color w:val="2A2A2A"/>
            <w:szCs w:val="21"/>
            <w:shd w:val="clear" w:color="auto" w:fill="FFFFFF"/>
          </w:rPr>
          <w:t>compared to</w:t>
        </w:r>
      </w:ins>
      <w:ins w:id="414" w:author="刘 红宾" w:date="2020-12-14T11:35:00Z">
        <w:r w:rsidR="007B546A">
          <w:rPr>
            <w:rFonts w:ascii="Times New Roman" w:hAnsi="Times New Roman" w:cs="Times New Roman"/>
            <w:color w:val="2A2A2A"/>
            <w:szCs w:val="21"/>
            <w:shd w:val="clear" w:color="auto" w:fill="FFFFFF"/>
          </w:rPr>
          <w:t xml:space="preserve"> </w:t>
        </w:r>
      </w:ins>
      <w:ins w:id="415" w:author="刘 红宾" w:date="2020-12-14T13:54:00Z">
        <w:r w:rsidR="00AD1D42">
          <w:rPr>
            <w:rFonts w:ascii="Times New Roman" w:hAnsi="Times New Roman" w:cs="Times New Roman"/>
            <w:color w:val="2A2A2A"/>
            <w:szCs w:val="21"/>
            <w:shd w:val="clear" w:color="auto" w:fill="FFFFFF"/>
          </w:rPr>
          <w:t xml:space="preserve">primary </w:t>
        </w:r>
      </w:ins>
      <w:ins w:id="416" w:author="刘 红宾" w:date="2020-12-14T11:35:00Z">
        <w:r w:rsidR="007B546A">
          <w:rPr>
            <w:rFonts w:ascii="Times New Roman" w:hAnsi="Times New Roman" w:cs="Times New Roman"/>
            <w:color w:val="2A2A2A"/>
            <w:szCs w:val="21"/>
            <w:shd w:val="clear" w:color="auto" w:fill="FFFFFF"/>
          </w:rPr>
          <w:t>degraders</w:t>
        </w:r>
      </w:ins>
      <w:ins w:id="417" w:author="刘 红宾" w:date="2020-12-14T13:59:00Z">
        <w:r w:rsidR="00137E96">
          <w:rPr>
            <w:rFonts w:ascii="Times New Roman" w:hAnsi="Times New Roman" w:cs="Times New Roman"/>
            <w:color w:val="2A2A2A"/>
            <w:szCs w:val="21"/>
            <w:shd w:val="clear" w:color="auto" w:fill="FFFFFF"/>
          </w:rPr>
          <w:t xml:space="preserve"> </w:t>
        </w:r>
        <w:r w:rsidR="00137E96">
          <w:rPr>
            <w:rFonts w:ascii="Times New Roman" w:hAnsi="Times New Roman" w:cs="Times New Roman"/>
            <w:color w:val="2A2A2A"/>
            <w:szCs w:val="21"/>
            <w:shd w:val="clear" w:color="auto" w:fill="FFFFFF"/>
          </w:rPr>
          <w:fldChar w:fldCharType="begin"/>
        </w:r>
      </w:ins>
      <w:ins w:id="418" w:author="刘 红宾" w:date="2020-12-14T15:01:00Z">
        <w:r w:rsidR="00193012">
          <w:rPr>
            <w:rFonts w:ascii="Times New Roman" w:hAnsi="Times New Roman" w:cs="Times New Roman"/>
            <w:color w:val="2A2A2A"/>
            <w:szCs w:val="21"/>
            <w:shd w:val="clear" w:color="auto" w:fill="FFFFFF"/>
          </w:rPr>
          <w:instrText xml:space="preserve"> ADDIN NE.Ref.{BE02B692-A98C-413B-A23D-4D62B44F7805}</w:instrText>
        </w:r>
      </w:ins>
      <w:r w:rsidR="00137E96">
        <w:rPr>
          <w:rFonts w:ascii="Times New Roman" w:hAnsi="Times New Roman" w:cs="Times New Roman"/>
          <w:color w:val="2A2A2A"/>
          <w:szCs w:val="21"/>
          <w:shd w:val="clear" w:color="auto" w:fill="FFFFFF"/>
        </w:rPr>
        <w:fldChar w:fldCharType="separate"/>
      </w:r>
      <w:ins w:id="419" w:author="刘 红宾" w:date="2020-12-14T15:01:00Z">
        <w:r w:rsidR="00193012">
          <w:rPr>
            <w:rFonts w:ascii="Times New Roman" w:hAnsi="Times New Roman" w:cs="Times New Roman"/>
            <w:color w:val="080000"/>
            <w:kern w:val="0"/>
            <w:szCs w:val="21"/>
          </w:rPr>
          <w:t>[9]</w:t>
        </w:r>
      </w:ins>
      <w:ins w:id="420" w:author="刘 红宾" w:date="2020-12-14T13:59:00Z">
        <w:r w:rsidR="00137E96">
          <w:rPr>
            <w:rFonts w:ascii="Times New Roman" w:hAnsi="Times New Roman" w:cs="Times New Roman"/>
            <w:color w:val="2A2A2A"/>
            <w:szCs w:val="21"/>
            <w:shd w:val="clear" w:color="auto" w:fill="FFFFFF"/>
          </w:rPr>
          <w:fldChar w:fldCharType="end"/>
        </w:r>
      </w:ins>
      <w:ins w:id="421" w:author="刘 红宾" w:date="2020-12-14T11:33:00Z">
        <w:r w:rsidR="008311ED">
          <w:rPr>
            <w:rFonts w:ascii="Times New Roman" w:hAnsi="Times New Roman" w:cs="Times New Roman"/>
            <w:color w:val="2A2A2A"/>
            <w:szCs w:val="21"/>
            <w:shd w:val="clear" w:color="auto" w:fill="FFFFFF"/>
          </w:rPr>
          <w:t>.</w:t>
        </w:r>
      </w:ins>
      <w:ins w:id="422" w:author="刘 红宾" w:date="2020-12-14T11:37:00Z">
        <w:r w:rsidR="00D60114">
          <w:rPr>
            <w:rFonts w:ascii="Times New Roman" w:hAnsi="Times New Roman" w:cs="Times New Roman"/>
            <w:color w:val="2A2A2A"/>
            <w:szCs w:val="21"/>
            <w:shd w:val="clear" w:color="auto" w:fill="FFFFFF"/>
          </w:rPr>
          <w:t xml:space="preserve"> </w:t>
        </w:r>
      </w:ins>
      <w:ins w:id="423" w:author="刘 红宾" w:date="2020-12-14T14:20:00Z">
        <w:r w:rsidR="002D309C">
          <w:rPr>
            <w:rFonts w:ascii="Times New Roman" w:hAnsi="Times New Roman" w:cs="Times New Roman"/>
            <w:color w:val="2A2A2A"/>
            <w:szCs w:val="21"/>
            <w:shd w:val="clear" w:color="auto" w:fill="FFFFFF"/>
          </w:rPr>
          <w:t xml:space="preserve">Notably, </w:t>
        </w:r>
      </w:ins>
      <w:ins w:id="424" w:author="刘 红宾" w:date="2020-12-14T14:21:00Z">
        <w:r w:rsidR="002D309C" w:rsidRPr="002D309C">
          <w:rPr>
            <w:rFonts w:ascii="Times New Roman" w:hAnsi="Times New Roman" w:cs="Times New Roman"/>
            <w:color w:val="2A2A2A"/>
            <w:szCs w:val="21"/>
            <w:shd w:val="clear" w:color="auto" w:fill="FFFFFF"/>
          </w:rPr>
          <w:t xml:space="preserve">many of these </w:t>
        </w:r>
        <w:r w:rsidR="002D309C">
          <w:rPr>
            <w:rFonts w:ascii="Times New Roman" w:hAnsi="Times New Roman" w:cs="Times New Roman"/>
            <w:color w:val="2A2A2A"/>
            <w:szCs w:val="21"/>
            <w:shd w:val="clear" w:color="auto" w:fill="FFFFFF"/>
          </w:rPr>
          <w:t>degraders</w:t>
        </w:r>
        <w:r w:rsidR="002D309C" w:rsidRPr="002D309C">
          <w:rPr>
            <w:rFonts w:ascii="Times New Roman" w:hAnsi="Times New Roman" w:cs="Times New Roman"/>
            <w:color w:val="2A2A2A"/>
            <w:szCs w:val="21"/>
            <w:shd w:val="clear" w:color="auto" w:fill="FFFFFF"/>
          </w:rPr>
          <w:t xml:space="preserve"> are specialists, attacking specific bonds in specific</w:t>
        </w:r>
        <w:r w:rsidR="002D309C">
          <w:rPr>
            <w:rFonts w:ascii="Times New Roman" w:hAnsi="Times New Roman" w:cs="Times New Roman"/>
            <w:color w:val="2A2A2A"/>
            <w:szCs w:val="21"/>
            <w:shd w:val="clear" w:color="auto" w:fill="FFFFFF"/>
          </w:rPr>
          <w:t xml:space="preserve"> </w:t>
        </w:r>
        <w:r w:rsidR="002D309C" w:rsidRPr="002D309C">
          <w:rPr>
            <w:rFonts w:ascii="Times New Roman" w:hAnsi="Times New Roman" w:cs="Times New Roman"/>
            <w:color w:val="2A2A2A"/>
            <w:szCs w:val="21"/>
            <w:shd w:val="clear" w:color="auto" w:fill="FFFFFF"/>
            <w:rPrChange w:id="425" w:author="刘 红宾" w:date="2020-12-14T14:21:00Z">
              <w:rPr>
                <w:shd w:val="clear" w:color="auto" w:fill="FFFFFF"/>
              </w:rPr>
            </w:rPrChange>
          </w:rPr>
          <w:t>types of polymers</w:t>
        </w:r>
      </w:ins>
      <w:ins w:id="426" w:author="刘 红宾" w:date="2020-12-14T14:22:00Z">
        <w:r w:rsidR="00423AD2">
          <w:rPr>
            <w:rFonts w:ascii="Times New Roman" w:hAnsi="Times New Roman" w:cs="Times New Roman"/>
            <w:color w:val="2A2A2A"/>
            <w:szCs w:val="21"/>
            <w:shd w:val="clear" w:color="auto" w:fill="FFFFFF"/>
          </w:rPr>
          <w:t xml:space="preserve"> </w:t>
        </w:r>
        <w:r w:rsidR="00423AD2">
          <w:rPr>
            <w:rFonts w:ascii="Times New Roman" w:hAnsi="Times New Roman" w:cs="Times New Roman"/>
            <w:color w:val="2A2A2A"/>
            <w:szCs w:val="21"/>
            <w:shd w:val="clear" w:color="auto" w:fill="FFFFFF"/>
          </w:rPr>
          <w:fldChar w:fldCharType="begin"/>
        </w:r>
      </w:ins>
      <w:ins w:id="427" w:author="刘 红宾" w:date="2020-12-14T15:01:00Z">
        <w:r w:rsidR="00193012">
          <w:rPr>
            <w:rFonts w:ascii="Times New Roman" w:hAnsi="Times New Roman" w:cs="Times New Roman"/>
            <w:color w:val="2A2A2A"/>
            <w:szCs w:val="21"/>
            <w:shd w:val="clear" w:color="auto" w:fill="FFFFFF"/>
          </w:rPr>
          <w:instrText xml:space="preserve"> ADDIN NE.Ref.{B83A98AD-6B2B-4CDA-A374-2BBA65258168}</w:instrText>
        </w:r>
      </w:ins>
      <w:r w:rsidR="00423AD2">
        <w:rPr>
          <w:rFonts w:ascii="Times New Roman" w:hAnsi="Times New Roman" w:cs="Times New Roman"/>
          <w:color w:val="2A2A2A"/>
          <w:szCs w:val="21"/>
          <w:shd w:val="clear" w:color="auto" w:fill="FFFFFF"/>
        </w:rPr>
        <w:fldChar w:fldCharType="separate"/>
      </w:r>
      <w:ins w:id="428" w:author="刘 红宾" w:date="2020-12-14T15:01:00Z">
        <w:r w:rsidR="00193012">
          <w:rPr>
            <w:rFonts w:ascii="Times New Roman" w:hAnsi="Times New Roman" w:cs="Times New Roman"/>
            <w:color w:val="080000"/>
            <w:kern w:val="0"/>
            <w:szCs w:val="21"/>
          </w:rPr>
          <w:t>[10, 11]</w:t>
        </w:r>
      </w:ins>
      <w:ins w:id="429" w:author="刘 红宾" w:date="2020-12-14T14:22:00Z">
        <w:r w:rsidR="00423AD2">
          <w:rPr>
            <w:rFonts w:ascii="Times New Roman" w:hAnsi="Times New Roman" w:cs="Times New Roman"/>
            <w:color w:val="2A2A2A"/>
            <w:szCs w:val="21"/>
            <w:shd w:val="clear" w:color="auto" w:fill="FFFFFF"/>
          </w:rPr>
          <w:fldChar w:fldCharType="end"/>
        </w:r>
      </w:ins>
      <w:ins w:id="430" w:author="刘 红宾" w:date="2020-12-14T14:21:00Z">
        <w:r w:rsidR="002D309C" w:rsidRPr="002D309C">
          <w:rPr>
            <w:rFonts w:ascii="Times New Roman" w:hAnsi="Times New Roman" w:cs="Times New Roman"/>
            <w:color w:val="2A2A2A"/>
            <w:szCs w:val="21"/>
            <w:shd w:val="clear" w:color="auto" w:fill="FFFFFF"/>
            <w:rPrChange w:id="431" w:author="刘 红宾" w:date="2020-12-14T14:21:00Z">
              <w:rPr>
                <w:shd w:val="clear" w:color="auto" w:fill="FFFFFF"/>
              </w:rPr>
            </w:rPrChange>
          </w:rPr>
          <w:t xml:space="preserve">. </w:t>
        </w:r>
        <w:r w:rsidR="002D309C" w:rsidRPr="004D5373">
          <w:rPr>
            <w:rFonts w:ascii="Times New Roman" w:hAnsi="Times New Roman" w:cs="Times New Roman"/>
            <w:color w:val="FF0000"/>
            <w:szCs w:val="21"/>
            <w:shd w:val="clear" w:color="auto" w:fill="FFFFFF"/>
            <w:rPrChange w:id="432" w:author="刘 红宾" w:date="2020-12-21T18:40:00Z">
              <w:rPr>
                <w:shd w:val="clear" w:color="auto" w:fill="FFFFFF"/>
              </w:rPr>
            </w:rPrChange>
          </w:rPr>
          <w:t>Only a limited number of gut bacteria may be able to</w:t>
        </w:r>
        <w:r w:rsidR="002D309C" w:rsidRPr="004D5373">
          <w:rPr>
            <w:rFonts w:ascii="Times New Roman" w:hAnsi="Times New Roman" w:cs="Times New Roman"/>
            <w:color w:val="FF0000"/>
            <w:szCs w:val="21"/>
            <w:shd w:val="clear" w:color="auto" w:fill="FFFFFF"/>
            <w:rPrChange w:id="433" w:author="刘 红宾" w:date="2020-12-21T18:40:00Z">
              <w:rPr>
                <w:rFonts w:ascii="Times New Roman" w:hAnsi="Times New Roman" w:cs="Times New Roman"/>
                <w:color w:val="2A2A2A"/>
                <w:szCs w:val="21"/>
                <w:shd w:val="clear" w:color="auto" w:fill="FFFFFF"/>
              </w:rPr>
            </w:rPrChange>
          </w:rPr>
          <w:t xml:space="preserve"> </w:t>
        </w:r>
        <w:r w:rsidR="002D309C" w:rsidRPr="004D5373">
          <w:rPr>
            <w:rFonts w:ascii="Times New Roman" w:hAnsi="Times New Roman" w:cs="Times New Roman"/>
            <w:color w:val="FF0000"/>
            <w:szCs w:val="21"/>
            <w:shd w:val="clear" w:color="auto" w:fill="FFFFFF"/>
            <w:rPrChange w:id="434" w:author="刘 红宾" w:date="2020-12-21T18:40:00Z">
              <w:rPr>
                <w:shd w:val="clear" w:color="auto" w:fill="FFFFFF"/>
              </w:rPr>
            </w:rPrChange>
          </w:rPr>
          <w:t>degrade any given</w:t>
        </w:r>
      </w:ins>
      <w:ins w:id="435" w:author="刘 红宾" w:date="2020-12-14T14:28:00Z">
        <w:r w:rsidR="00492450" w:rsidRPr="004D5373">
          <w:rPr>
            <w:rFonts w:ascii="Times New Roman" w:hAnsi="Times New Roman" w:cs="Times New Roman"/>
            <w:color w:val="FF0000"/>
            <w:szCs w:val="21"/>
            <w:shd w:val="clear" w:color="auto" w:fill="FFFFFF"/>
            <w:rPrChange w:id="436" w:author="刘 红宾" w:date="2020-12-21T18:40:00Z">
              <w:rPr>
                <w:rFonts w:ascii="Times New Roman" w:hAnsi="Times New Roman" w:cs="Times New Roman"/>
                <w:color w:val="2A2A2A"/>
                <w:szCs w:val="21"/>
                <w:shd w:val="clear" w:color="auto" w:fill="FFFFFF"/>
              </w:rPr>
            </w:rPrChange>
          </w:rPr>
          <w:t xml:space="preserve"> dietary fibers</w:t>
        </w:r>
      </w:ins>
      <w:ins w:id="437" w:author="刘 红宾" w:date="2020-12-14T14:21:00Z">
        <w:r w:rsidR="002D309C" w:rsidRPr="002D309C">
          <w:rPr>
            <w:rFonts w:ascii="Times New Roman" w:hAnsi="Times New Roman" w:cs="Times New Roman"/>
            <w:color w:val="2A2A2A"/>
            <w:szCs w:val="21"/>
            <w:shd w:val="clear" w:color="auto" w:fill="FFFFFF"/>
            <w:rPrChange w:id="438" w:author="刘 红宾" w:date="2020-12-14T14:21:00Z">
              <w:rPr>
                <w:shd w:val="clear" w:color="auto" w:fill="FFFFFF"/>
              </w:rPr>
            </w:rPrChange>
          </w:rPr>
          <w:t>.</w:t>
        </w:r>
      </w:ins>
      <w:ins w:id="439" w:author="刘 红宾" w:date="2020-12-14T14:28:00Z">
        <w:r w:rsidR="00492450">
          <w:rPr>
            <w:rFonts w:ascii="Times New Roman" w:hAnsi="Times New Roman" w:cs="Times New Roman"/>
            <w:color w:val="2A2A2A"/>
            <w:szCs w:val="21"/>
            <w:shd w:val="clear" w:color="auto" w:fill="FFFFFF"/>
          </w:rPr>
          <w:t xml:space="preserve"> </w:t>
        </w:r>
        <w:r w:rsidR="00287BC8">
          <w:rPr>
            <w:rFonts w:ascii="Times New Roman" w:hAnsi="Times New Roman" w:cs="Times New Roman"/>
            <w:color w:val="2A2A2A"/>
            <w:szCs w:val="21"/>
            <w:shd w:val="clear" w:color="auto" w:fill="FFFFFF"/>
          </w:rPr>
          <w:t xml:space="preserve">Therefore, </w:t>
        </w:r>
      </w:ins>
      <w:ins w:id="440" w:author="刘 红宾" w:date="2020-12-14T14:33:00Z">
        <w:r w:rsidR="00631DC2">
          <w:rPr>
            <w:rFonts w:ascii="Times New Roman" w:hAnsi="Times New Roman" w:cs="Times New Roman"/>
            <w:color w:val="2A2A2A"/>
            <w:szCs w:val="21"/>
            <w:shd w:val="clear" w:color="auto" w:fill="FFFFFF"/>
          </w:rPr>
          <w:t xml:space="preserve">it </w:t>
        </w:r>
      </w:ins>
      <w:ins w:id="441" w:author="刘 红宾" w:date="2020-12-14T14:34:00Z">
        <w:r w:rsidR="00631DC2">
          <w:rPr>
            <w:rFonts w:ascii="Times New Roman" w:hAnsi="Times New Roman" w:cs="Times New Roman"/>
            <w:color w:val="2A2A2A"/>
            <w:szCs w:val="21"/>
            <w:shd w:val="clear" w:color="auto" w:fill="FFFFFF"/>
          </w:rPr>
          <w:t xml:space="preserve">is reasonable that </w:t>
        </w:r>
      </w:ins>
      <w:ins w:id="442" w:author="刘 红宾" w:date="2020-12-14T14:28:00Z">
        <w:r w:rsidR="00287BC8">
          <w:rPr>
            <w:rFonts w:ascii="Times New Roman" w:hAnsi="Times New Roman" w:cs="Times New Roman"/>
            <w:color w:val="2A2A2A"/>
            <w:szCs w:val="21"/>
            <w:shd w:val="clear" w:color="auto" w:fill="FFFFFF"/>
          </w:rPr>
          <w:t xml:space="preserve">the </w:t>
        </w:r>
      </w:ins>
      <w:ins w:id="443" w:author="刘 红宾" w:date="2020-12-14T14:30:00Z">
        <w:r w:rsidR="0058486E">
          <w:rPr>
            <w:rFonts w:ascii="Times New Roman" w:hAnsi="Times New Roman" w:cs="Times New Roman"/>
            <w:color w:val="2A2A2A"/>
            <w:szCs w:val="21"/>
            <w:shd w:val="clear" w:color="auto" w:fill="FFFFFF"/>
          </w:rPr>
          <w:t xml:space="preserve">various </w:t>
        </w:r>
      </w:ins>
      <w:ins w:id="444" w:author="刘 红宾" w:date="2020-12-14T14:28:00Z">
        <w:r w:rsidR="00287BC8">
          <w:rPr>
            <w:rFonts w:ascii="Times New Roman" w:hAnsi="Times New Roman" w:cs="Times New Roman"/>
            <w:color w:val="2A2A2A"/>
            <w:szCs w:val="21"/>
            <w:shd w:val="clear" w:color="auto" w:fill="FFFFFF"/>
          </w:rPr>
          <w:t>pres</w:t>
        </w:r>
      </w:ins>
      <w:ins w:id="445" w:author="刘 红宾" w:date="2020-12-14T14:29:00Z">
        <w:r w:rsidR="00287BC8">
          <w:rPr>
            <w:rFonts w:ascii="Times New Roman" w:hAnsi="Times New Roman" w:cs="Times New Roman"/>
            <w:color w:val="2A2A2A"/>
            <w:szCs w:val="21"/>
            <w:shd w:val="clear" w:color="auto" w:fill="FFFFFF"/>
          </w:rPr>
          <w:t xml:space="preserve">ence and abundance of these </w:t>
        </w:r>
      </w:ins>
      <w:ins w:id="446" w:author="刘 红宾" w:date="2020-12-14T14:30:00Z">
        <w:r w:rsidR="002A6DF5">
          <w:rPr>
            <w:rFonts w:ascii="Times New Roman" w:hAnsi="Times New Roman" w:cs="Times New Roman"/>
            <w:color w:val="2A2A2A"/>
            <w:szCs w:val="21"/>
            <w:shd w:val="clear" w:color="auto" w:fill="FFFFFF"/>
          </w:rPr>
          <w:t xml:space="preserve">specific degraders </w:t>
        </w:r>
      </w:ins>
      <w:ins w:id="447" w:author="刘 红宾" w:date="2020-12-14T14:32:00Z">
        <w:r w:rsidR="00815CA6">
          <w:rPr>
            <w:rFonts w:ascii="Times New Roman" w:hAnsi="Times New Roman" w:cs="Times New Roman"/>
            <w:color w:val="2A2A2A"/>
            <w:szCs w:val="21"/>
            <w:shd w:val="clear" w:color="auto" w:fill="FFFFFF"/>
          </w:rPr>
          <w:t>among individuals</w:t>
        </w:r>
        <w:r w:rsidR="00815CA6" w:rsidRPr="00815CA6">
          <w:rPr>
            <w:rFonts w:ascii="Times New Roman" w:hAnsi="Times New Roman" w:cs="Times New Roman"/>
            <w:color w:val="2A2A2A"/>
            <w:szCs w:val="21"/>
            <w:shd w:val="clear" w:color="auto" w:fill="FFFFFF"/>
          </w:rPr>
          <w:t xml:space="preserve"> </w:t>
        </w:r>
      </w:ins>
      <w:ins w:id="448" w:author="刘 红宾" w:date="2020-12-14T14:31:00Z">
        <w:r w:rsidR="00815CA6" w:rsidRPr="00815CA6">
          <w:rPr>
            <w:rFonts w:ascii="Times New Roman" w:hAnsi="Times New Roman" w:cs="Times New Roman"/>
            <w:color w:val="2A2A2A"/>
            <w:szCs w:val="21"/>
            <w:shd w:val="clear" w:color="auto" w:fill="FFFFFF"/>
          </w:rPr>
          <w:t xml:space="preserve">prior to </w:t>
        </w:r>
        <w:r w:rsidR="00815CA6">
          <w:rPr>
            <w:rFonts w:ascii="Times New Roman" w:hAnsi="Times New Roman" w:cs="Times New Roman"/>
            <w:color w:val="2A2A2A"/>
            <w:szCs w:val="21"/>
            <w:shd w:val="clear" w:color="auto" w:fill="FFFFFF"/>
          </w:rPr>
          <w:t xml:space="preserve">dietary fiber </w:t>
        </w:r>
        <w:r w:rsidR="00815CA6" w:rsidRPr="00815CA6">
          <w:rPr>
            <w:rFonts w:ascii="Times New Roman" w:hAnsi="Times New Roman" w:cs="Times New Roman"/>
            <w:color w:val="2A2A2A"/>
            <w:szCs w:val="21"/>
            <w:shd w:val="clear" w:color="auto" w:fill="FFFFFF"/>
          </w:rPr>
          <w:t xml:space="preserve">supplementation </w:t>
        </w:r>
        <w:r w:rsidR="0058486E">
          <w:rPr>
            <w:rFonts w:ascii="Times New Roman" w:hAnsi="Times New Roman" w:cs="Times New Roman"/>
            <w:color w:val="2A2A2A"/>
            <w:szCs w:val="21"/>
            <w:shd w:val="clear" w:color="auto" w:fill="FFFFFF"/>
          </w:rPr>
          <w:t xml:space="preserve">could </w:t>
        </w:r>
      </w:ins>
      <w:ins w:id="449" w:author="刘 红宾" w:date="2020-12-14T14:32:00Z">
        <w:r w:rsidR="00815CA6">
          <w:rPr>
            <w:rFonts w:ascii="Times New Roman" w:hAnsi="Times New Roman" w:cs="Times New Roman"/>
            <w:color w:val="2A2A2A"/>
            <w:szCs w:val="21"/>
            <w:shd w:val="clear" w:color="auto" w:fill="FFFFFF"/>
          </w:rPr>
          <w:t xml:space="preserve">induce personalized </w:t>
        </w:r>
        <w:r w:rsidR="00631DC2">
          <w:rPr>
            <w:rFonts w:ascii="Times New Roman" w:hAnsi="Times New Roman" w:cs="Times New Roman"/>
            <w:color w:val="2A2A2A"/>
            <w:szCs w:val="21"/>
            <w:shd w:val="clear" w:color="auto" w:fill="FFFFFF"/>
          </w:rPr>
          <w:t>microbial responses</w:t>
        </w:r>
      </w:ins>
      <w:ins w:id="450" w:author="刘 红宾" w:date="2020-12-14T14:34:00Z">
        <w:r w:rsidR="002A7C3F">
          <w:rPr>
            <w:rFonts w:ascii="Times New Roman" w:hAnsi="Times New Roman" w:cs="Times New Roman"/>
            <w:color w:val="2A2A2A"/>
            <w:szCs w:val="21"/>
            <w:shd w:val="clear" w:color="auto" w:fill="FFFFFF"/>
          </w:rPr>
          <w:t xml:space="preserve"> and outcomes</w:t>
        </w:r>
      </w:ins>
      <w:ins w:id="451" w:author="刘 红宾" w:date="2020-12-14T14:39:00Z">
        <w:r w:rsidR="000744C7">
          <w:rPr>
            <w:rFonts w:ascii="Times New Roman" w:hAnsi="Times New Roman" w:cs="Times New Roman"/>
            <w:color w:val="2A2A2A"/>
            <w:szCs w:val="21"/>
            <w:shd w:val="clear" w:color="auto" w:fill="FFFFFF"/>
          </w:rPr>
          <w:t xml:space="preserve"> </w:t>
        </w:r>
      </w:ins>
      <w:ins w:id="452" w:author="刘 红宾" w:date="2020-12-14T14:40:00Z">
        <w:r w:rsidR="000744C7">
          <w:rPr>
            <w:rFonts w:ascii="Times New Roman" w:hAnsi="Times New Roman" w:cs="Times New Roman"/>
            <w:color w:val="2A2A2A"/>
            <w:szCs w:val="21"/>
            <w:shd w:val="clear" w:color="auto" w:fill="FFFFFF"/>
          </w:rPr>
          <w:fldChar w:fldCharType="begin"/>
        </w:r>
      </w:ins>
      <w:ins w:id="453" w:author="刘 红宾" w:date="2020-12-14T15:01:00Z">
        <w:r w:rsidR="00193012">
          <w:rPr>
            <w:rFonts w:ascii="Times New Roman" w:hAnsi="Times New Roman" w:cs="Times New Roman"/>
            <w:color w:val="2A2A2A"/>
            <w:szCs w:val="21"/>
            <w:shd w:val="clear" w:color="auto" w:fill="FFFFFF"/>
          </w:rPr>
          <w:instrText xml:space="preserve"> ADDIN NE.Ref.{D1F3CB28-35E3-40C8-81B1-E4D5E3F3E2BB}</w:instrText>
        </w:r>
      </w:ins>
      <w:r w:rsidR="000744C7">
        <w:rPr>
          <w:rFonts w:ascii="Times New Roman" w:hAnsi="Times New Roman" w:cs="Times New Roman"/>
          <w:color w:val="2A2A2A"/>
          <w:szCs w:val="21"/>
          <w:shd w:val="clear" w:color="auto" w:fill="FFFFFF"/>
        </w:rPr>
        <w:fldChar w:fldCharType="separate"/>
      </w:r>
      <w:ins w:id="454" w:author="刘 红宾" w:date="2020-12-14T15:01:00Z">
        <w:r w:rsidR="00193012">
          <w:rPr>
            <w:rFonts w:ascii="Times New Roman" w:hAnsi="Times New Roman" w:cs="Times New Roman"/>
            <w:color w:val="080000"/>
            <w:kern w:val="0"/>
            <w:szCs w:val="21"/>
          </w:rPr>
          <w:t>[12]</w:t>
        </w:r>
      </w:ins>
      <w:ins w:id="455" w:author="刘 红宾" w:date="2020-12-14T14:40:00Z">
        <w:r w:rsidR="000744C7">
          <w:rPr>
            <w:rFonts w:ascii="Times New Roman" w:hAnsi="Times New Roman" w:cs="Times New Roman"/>
            <w:color w:val="2A2A2A"/>
            <w:szCs w:val="21"/>
            <w:shd w:val="clear" w:color="auto" w:fill="FFFFFF"/>
          </w:rPr>
          <w:fldChar w:fldCharType="end"/>
        </w:r>
      </w:ins>
      <w:ins w:id="456" w:author="刘 红宾" w:date="2020-12-14T14:34:00Z">
        <w:r w:rsidR="002A7C3F">
          <w:rPr>
            <w:rFonts w:ascii="Times New Roman" w:hAnsi="Times New Roman" w:cs="Times New Roman"/>
            <w:color w:val="2A2A2A"/>
            <w:szCs w:val="21"/>
            <w:shd w:val="clear" w:color="auto" w:fill="FFFFFF"/>
          </w:rPr>
          <w:t xml:space="preserve">. </w:t>
        </w:r>
      </w:ins>
      <w:ins w:id="457" w:author="刘 红宾" w:date="2020-12-14T14:37:00Z">
        <w:r w:rsidR="008A5331">
          <w:rPr>
            <w:rFonts w:ascii="Times New Roman" w:hAnsi="Times New Roman" w:cs="Times New Roman"/>
            <w:color w:val="2A2A2A"/>
            <w:szCs w:val="21"/>
            <w:shd w:val="clear" w:color="auto" w:fill="FFFFFF"/>
          </w:rPr>
          <w:t xml:space="preserve">As such, </w:t>
        </w:r>
      </w:ins>
    </w:p>
    <w:p w14:paraId="3E3580CF" w14:textId="46F51AC8" w:rsidR="00F72E40" w:rsidRDefault="00F72E40" w:rsidP="00F72E40">
      <w:pPr>
        <w:pStyle w:val="ListParagraph"/>
        <w:spacing w:after="240"/>
        <w:rPr>
          <w:ins w:id="458" w:author="刘 红宾" w:date="2020-12-14T14:50:00Z"/>
          <w:rFonts w:ascii="Times New Roman" w:hAnsi="Times New Roman" w:cs="Times New Roman"/>
          <w:color w:val="2A2A2A"/>
          <w:szCs w:val="21"/>
          <w:shd w:val="clear" w:color="auto" w:fill="FFFFFF"/>
        </w:rPr>
      </w:pPr>
      <w:del w:id="459" w:author="刘 红宾" w:date="2020-12-14T14:38:00Z">
        <w:r w:rsidRPr="004D5373" w:rsidDel="008A5331">
          <w:rPr>
            <w:rFonts w:ascii="Times New Roman" w:hAnsi="Times New Roman" w:cs="Times New Roman"/>
            <w:color w:val="FF0000"/>
            <w:szCs w:val="21"/>
            <w:shd w:val="clear" w:color="auto" w:fill="FFFFFF"/>
            <w:rPrChange w:id="460" w:author="刘 红宾" w:date="2020-12-21T18:40:00Z">
              <w:rPr>
                <w:rFonts w:ascii="Times New Roman" w:hAnsi="Times New Roman" w:cs="Times New Roman"/>
                <w:color w:val="2A2A2A"/>
                <w:szCs w:val="21"/>
                <w:shd w:val="clear" w:color="auto" w:fill="FFFFFF"/>
              </w:rPr>
            </w:rPrChange>
          </w:rPr>
          <w:delText>T</w:delText>
        </w:r>
      </w:del>
      <w:ins w:id="461" w:author="刘 红宾" w:date="2020-12-14T14:38:00Z">
        <w:r w:rsidR="008A5331" w:rsidRPr="004D5373">
          <w:rPr>
            <w:rFonts w:ascii="Times New Roman" w:hAnsi="Times New Roman" w:cs="Times New Roman"/>
            <w:color w:val="FF0000"/>
            <w:szCs w:val="21"/>
            <w:shd w:val="clear" w:color="auto" w:fill="FFFFFF"/>
            <w:rPrChange w:id="462" w:author="刘 红宾" w:date="2020-12-21T18:40:00Z">
              <w:rPr>
                <w:rFonts w:ascii="Times New Roman" w:hAnsi="Times New Roman" w:cs="Times New Roman"/>
                <w:color w:val="2A2A2A"/>
                <w:szCs w:val="21"/>
                <w:shd w:val="clear" w:color="auto" w:fill="FFFFFF"/>
              </w:rPr>
            </w:rPrChange>
          </w:rPr>
          <w:t>t</w:t>
        </w:r>
      </w:ins>
      <w:r w:rsidRPr="004D5373">
        <w:rPr>
          <w:rFonts w:ascii="Times New Roman" w:hAnsi="Times New Roman" w:cs="Times New Roman"/>
          <w:color w:val="FF0000"/>
          <w:szCs w:val="21"/>
          <w:shd w:val="clear" w:color="auto" w:fill="FFFFFF"/>
          <w:rPrChange w:id="463" w:author="刘 红宾" w:date="2020-12-21T18:40:00Z">
            <w:rPr>
              <w:rFonts w:ascii="Times New Roman" w:hAnsi="Times New Roman" w:cs="Times New Roman"/>
              <w:color w:val="2A2A2A"/>
              <w:szCs w:val="21"/>
              <w:shd w:val="clear" w:color="auto" w:fill="FFFFFF"/>
            </w:rPr>
          </w:rPrChange>
        </w:rPr>
        <w:t>o improve the clinical efficacy of dietary fiber interventions, it is critical to understand how members of the gut ecosystem respond as individual strains as well as how they interact with one another as functional groups</w:t>
      </w:r>
      <w:r>
        <w:rPr>
          <w:rFonts w:ascii="Times New Roman" w:hAnsi="Times New Roman" w:cs="Times New Roman"/>
          <w:color w:val="2A2A2A"/>
          <w:szCs w:val="21"/>
          <w:shd w:val="clear" w:color="auto" w:fill="FFFFFF"/>
        </w:rPr>
        <w:t xml:space="preserve"> </w:t>
      </w:r>
      <w:r w:rsidRPr="00F72E40">
        <w:rPr>
          <w:rFonts w:ascii="Times New Roman" w:hAnsi="Times New Roman" w:cs="Times New Roman"/>
          <w:color w:val="2A2A2A"/>
          <w:szCs w:val="21"/>
          <w:shd w:val="clear" w:color="auto" w:fill="FFFFFF"/>
        </w:rPr>
        <w:t xml:space="preserve">when exposed to increased </w:t>
      </w:r>
      <w:del w:id="464" w:author="刘 红宾" w:date="2020-12-14T14:38:00Z">
        <w:r w:rsidRPr="00F72E40" w:rsidDel="008A5331">
          <w:rPr>
            <w:rFonts w:ascii="Times New Roman" w:hAnsi="Times New Roman" w:cs="Times New Roman"/>
            <w:color w:val="2A2A2A"/>
            <w:szCs w:val="21"/>
            <w:shd w:val="clear" w:color="auto" w:fill="FFFFFF"/>
          </w:rPr>
          <w:delText xml:space="preserve">carbohydrates </w:delText>
        </w:r>
      </w:del>
      <w:ins w:id="465" w:author="刘 红宾" w:date="2020-12-14T14:38:00Z">
        <w:r w:rsidR="008A5331">
          <w:rPr>
            <w:rFonts w:ascii="Times New Roman" w:hAnsi="Times New Roman" w:cs="Times New Roman"/>
            <w:color w:val="2A2A2A"/>
            <w:szCs w:val="21"/>
            <w:shd w:val="clear" w:color="auto" w:fill="FFFFFF"/>
          </w:rPr>
          <w:t>fiber</w:t>
        </w:r>
        <w:r w:rsidR="008A5331" w:rsidRPr="00F72E40">
          <w:rPr>
            <w:rFonts w:ascii="Times New Roman" w:hAnsi="Times New Roman" w:cs="Times New Roman"/>
            <w:color w:val="2A2A2A"/>
            <w:szCs w:val="21"/>
            <w:shd w:val="clear" w:color="auto" w:fill="FFFFFF"/>
          </w:rPr>
          <w:t xml:space="preserve">s </w:t>
        </w:r>
      </w:ins>
      <w:r w:rsidRPr="00F72E40">
        <w:rPr>
          <w:rFonts w:ascii="Times New Roman" w:hAnsi="Times New Roman" w:cs="Times New Roman"/>
          <w:color w:val="2A2A2A"/>
          <w:szCs w:val="21"/>
          <w:shd w:val="clear" w:color="auto" w:fill="FFFFFF"/>
        </w:rPr>
        <w:t>as a</w:t>
      </w:r>
      <w:r>
        <w:rPr>
          <w:rFonts w:ascii="Times New Roman" w:hAnsi="Times New Roman" w:cs="Times New Roman"/>
          <w:color w:val="2A2A2A"/>
          <w:szCs w:val="21"/>
          <w:shd w:val="clear" w:color="auto" w:fill="FFFFFF"/>
        </w:rPr>
        <w:t xml:space="preserve"> </w:t>
      </w:r>
      <w:r w:rsidRPr="00F72E40">
        <w:rPr>
          <w:rFonts w:ascii="Times New Roman" w:hAnsi="Times New Roman" w:cs="Times New Roman"/>
          <w:color w:val="2A2A2A"/>
          <w:szCs w:val="21"/>
          <w:shd w:val="clear" w:color="auto" w:fill="FFFFFF"/>
        </w:rPr>
        <w:t>new environmental resource.</w:t>
      </w:r>
    </w:p>
    <w:p w14:paraId="441136A2" w14:textId="6CC70391" w:rsidR="009B2CA5" w:rsidDel="006B7780" w:rsidRDefault="009B2CA5" w:rsidP="006B7780">
      <w:pPr>
        <w:rPr>
          <w:del w:id="466" w:author="刘 红宾" w:date="2020-12-14T14:53:00Z"/>
          <w:rFonts w:ascii="Times New Roman" w:hAnsi="Times New Roman" w:cs="Times New Roman"/>
          <w:color w:val="2A2A2A"/>
          <w:szCs w:val="21"/>
          <w:shd w:val="clear" w:color="auto" w:fill="FFFFFF"/>
        </w:rPr>
      </w:pPr>
      <w:ins w:id="467" w:author="刘 红宾" w:date="2020-12-14T14:50:00Z">
        <w:r w:rsidRPr="00DE522B">
          <w:rPr>
            <w:rFonts w:ascii="Times New Roman" w:hAnsi="Times New Roman" w:cs="Times New Roman"/>
            <w:color w:val="2A2A2A"/>
            <w:szCs w:val="21"/>
            <w:shd w:val="clear" w:color="auto" w:fill="FFFFFF"/>
          </w:rPr>
          <w:lastRenderedPageBreak/>
          <w:t>Owing to the large variation in microbial</w:t>
        </w:r>
        <w:r>
          <w:rPr>
            <w:rFonts w:ascii="Times New Roman" w:hAnsi="Times New Roman" w:cs="Times New Roman"/>
            <w:color w:val="2A2A2A"/>
            <w:szCs w:val="21"/>
            <w:shd w:val="clear" w:color="auto" w:fill="FFFFFF"/>
          </w:rPr>
          <w:t xml:space="preserve"> </w:t>
        </w:r>
        <w:r w:rsidRPr="00DE522B">
          <w:rPr>
            <w:rFonts w:ascii="Times New Roman" w:hAnsi="Times New Roman" w:cs="Times New Roman"/>
            <w:color w:val="2A2A2A"/>
            <w:szCs w:val="21"/>
            <w:shd w:val="clear" w:color="auto" w:fill="FFFFFF"/>
          </w:rPr>
          <w:t>profiles between people, with relatively smaller variation</w:t>
        </w:r>
        <w:r>
          <w:rPr>
            <w:rFonts w:ascii="Times New Roman" w:hAnsi="Times New Roman" w:cs="Times New Roman"/>
            <w:color w:val="2A2A2A"/>
            <w:szCs w:val="21"/>
            <w:shd w:val="clear" w:color="auto" w:fill="FFFFFF"/>
          </w:rPr>
          <w:t xml:space="preserve"> </w:t>
        </w:r>
        <w:r w:rsidRPr="00DE522B">
          <w:rPr>
            <w:rFonts w:ascii="Times New Roman" w:hAnsi="Times New Roman" w:cs="Times New Roman"/>
            <w:color w:val="2A2A2A"/>
            <w:szCs w:val="21"/>
            <w:shd w:val="clear" w:color="auto" w:fill="FFFFFF"/>
          </w:rPr>
          <w:t>within subjects over time,</w:t>
        </w:r>
        <w:r w:rsidRPr="00EC1BE6">
          <w:rPr>
            <w:rFonts w:ascii="Times New Roman" w:hAnsi="Times New Roman" w:cs="Times New Roman"/>
            <w:color w:val="FF0000"/>
            <w:szCs w:val="21"/>
            <w:shd w:val="clear" w:color="auto" w:fill="FFFFFF"/>
            <w:rPrChange w:id="468" w:author="刘 红宾" w:date="2020-12-21T18:41:00Z">
              <w:rPr>
                <w:rFonts w:ascii="Times New Roman" w:hAnsi="Times New Roman" w:cs="Times New Roman"/>
                <w:color w:val="2A2A2A"/>
                <w:szCs w:val="21"/>
                <w:shd w:val="clear" w:color="auto" w:fill="FFFFFF"/>
              </w:rPr>
            </w:rPrChange>
          </w:rPr>
          <w:t xml:space="preserve"> longitudinal </w:t>
        </w:r>
      </w:ins>
      <w:ins w:id="469" w:author="刘 红宾" w:date="2020-12-14T14:53:00Z">
        <w:r w:rsidR="00627928" w:rsidRPr="00EC1BE6">
          <w:rPr>
            <w:rFonts w:ascii="Times New Roman" w:hAnsi="Times New Roman" w:cs="Times New Roman"/>
            <w:color w:val="FF0000"/>
            <w:szCs w:val="21"/>
            <w:shd w:val="clear" w:color="auto" w:fill="FFFFFF"/>
            <w:rPrChange w:id="470" w:author="刘 红宾" w:date="2020-12-21T18:41:00Z">
              <w:rPr>
                <w:rFonts w:ascii="Times New Roman" w:hAnsi="Times New Roman" w:cs="Times New Roman"/>
                <w:color w:val="2A2A2A"/>
                <w:szCs w:val="21"/>
                <w:shd w:val="clear" w:color="auto" w:fill="FFFFFF"/>
              </w:rPr>
            </w:rPrChange>
          </w:rPr>
          <w:t xml:space="preserve">multi-omics </w:t>
        </w:r>
      </w:ins>
      <w:ins w:id="471" w:author="刘 红宾" w:date="2020-12-14T14:50:00Z">
        <w:r w:rsidRPr="00EC1BE6">
          <w:rPr>
            <w:rFonts w:ascii="Times New Roman" w:hAnsi="Times New Roman" w:cs="Times New Roman"/>
            <w:color w:val="FF0000"/>
            <w:szCs w:val="21"/>
            <w:shd w:val="clear" w:color="auto" w:fill="FFFFFF"/>
            <w:rPrChange w:id="472" w:author="刘 红宾" w:date="2020-12-21T18:41:00Z">
              <w:rPr>
                <w:rFonts w:ascii="Times New Roman" w:hAnsi="Times New Roman" w:cs="Times New Roman"/>
                <w:color w:val="2A2A2A"/>
                <w:szCs w:val="21"/>
                <w:shd w:val="clear" w:color="auto" w:fill="FFFFFF"/>
              </w:rPr>
            </w:rPrChange>
          </w:rPr>
          <w:t xml:space="preserve">study designs have the potential to be higher-powered than purely cross-sectional studies, particularly in their ability to self-control individuals and to capture </w:t>
        </w:r>
      </w:ins>
      <w:ins w:id="473" w:author="刘 红宾" w:date="2020-12-14T14:52:00Z">
        <w:r w:rsidR="00627928" w:rsidRPr="00EC1BE6">
          <w:rPr>
            <w:rFonts w:ascii="Times New Roman" w:hAnsi="Times New Roman" w:cs="Times New Roman"/>
            <w:color w:val="FF0000"/>
            <w:szCs w:val="21"/>
            <w:shd w:val="clear" w:color="auto" w:fill="FFFFFF"/>
            <w:rPrChange w:id="474" w:author="刘 红宾" w:date="2020-12-21T18:41:00Z">
              <w:rPr>
                <w:rFonts w:ascii="Times New Roman" w:hAnsi="Times New Roman" w:cs="Times New Roman"/>
                <w:color w:val="2A2A2A"/>
                <w:szCs w:val="21"/>
                <w:shd w:val="clear" w:color="auto" w:fill="FFFFFF"/>
              </w:rPr>
            </w:rPrChange>
          </w:rPr>
          <w:t xml:space="preserve">variation within an individual over time, between individuals, and </w:t>
        </w:r>
      </w:ins>
      <w:ins w:id="475" w:author="刘 红宾" w:date="2020-12-14T15:02:00Z">
        <w:r w:rsidR="006B7780" w:rsidRPr="00EC1BE6">
          <w:rPr>
            <w:rFonts w:ascii="Times New Roman" w:hAnsi="Times New Roman" w:cs="Times New Roman"/>
            <w:color w:val="FF0000"/>
            <w:szCs w:val="21"/>
            <w:shd w:val="clear" w:color="auto" w:fill="FFFFFF"/>
            <w:rPrChange w:id="476" w:author="刘 红宾" w:date="2020-12-21T18:41:00Z">
              <w:rPr>
                <w:rFonts w:ascii="Times New Roman" w:hAnsi="Times New Roman" w:cs="Times New Roman"/>
                <w:color w:val="2A2A2A"/>
                <w:szCs w:val="21"/>
                <w:shd w:val="clear" w:color="auto" w:fill="FFFFFF"/>
              </w:rPr>
            </w:rPrChange>
          </w:rPr>
          <w:t xml:space="preserve">interactions </w:t>
        </w:r>
      </w:ins>
      <w:ins w:id="477" w:author="刘 红宾" w:date="2020-12-14T14:52:00Z">
        <w:r w:rsidR="00627928" w:rsidRPr="00EC1BE6">
          <w:rPr>
            <w:rFonts w:ascii="Times New Roman" w:hAnsi="Times New Roman" w:cs="Times New Roman"/>
            <w:color w:val="FF0000"/>
            <w:szCs w:val="21"/>
            <w:shd w:val="clear" w:color="auto" w:fill="FFFFFF"/>
            <w:rPrChange w:id="478" w:author="刘 红宾" w:date="2020-12-21T18:41:00Z">
              <w:rPr>
                <w:rFonts w:ascii="Times New Roman" w:hAnsi="Times New Roman" w:cs="Times New Roman"/>
                <w:color w:val="2A2A2A"/>
                <w:szCs w:val="21"/>
                <w:shd w:val="clear" w:color="auto" w:fill="FFFFFF"/>
              </w:rPr>
            </w:rPrChange>
          </w:rPr>
          <w:t>in different types of molecule and microorganism</w:t>
        </w:r>
      </w:ins>
      <w:ins w:id="479" w:author="刘 红宾" w:date="2020-12-14T14:50:00Z">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ins>
      <w:ins w:id="480" w:author="刘 红宾" w:date="2020-12-14T15:01:00Z">
        <w:r w:rsidR="00193012">
          <w:rPr>
            <w:rFonts w:ascii="Times New Roman" w:hAnsi="Times New Roman" w:cs="Times New Roman"/>
            <w:color w:val="2A2A2A"/>
            <w:szCs w:val="21"/>
            <w:shd w:val="clear" w:color="auto" w:fill="FFFFFF"/>
          </w:rPr>
          <w:instrText xml:space="preserve"> ADDIN NE.Ref.{00B07E6F-05BA-46F9-A831-760CBFDC79C4}</w:instrText>
        </w:r>
      </w:ins>
      <w:ins w:id="481" w:author="刘 红宾" w:date="2020-12-14T14:50:00Z">
        <w:r>
          <w:rPr>
            <w:rFonts w:ascii="Times New Roman" w:hAnsi="Times New Roman" w:cs="Times New Roman"/>
            <w:color w:val="2A2A2A"/>
            <w:szCs w:val="21"/>
            <w:shd w:val="clear" w:color="auto" w:fill="FFFFFF"/>
          </w:rPr>
          <w:fldChar w:fldCharType="separate"/>
        </w:r>
      </w:ins>
      <w:ins w:id="482" w:author="刘 红宾" w:date="2020-12-14T15:01:00Z">
        <w:r w:rsidR="00193012">
          <w:rPr>
            <w:rFonts w:ascii="Times New Roman" w:hAnsi="Times New Roman" w:cs="Times New Roman"/>
            <w:color w:val="080000"/>
            <w:kern w:val="0"/>
            <w:szCs w:val="21"/>
          </w:rPr>
          <w:t>[13]</w:t>
        </w:r>
      </w:ins>
      <w:ins w:id="483" w:author="刘 红宾" w:date="2020-12-14T14:50:00Z">
        <w:r>
          <w:rPr>
            <w:rFonts w:ascii="Times New Roman" w:hAnsi="Times New Roman" w:cs="Times New Roman"/>
            <w:color w:val="2A2A2A"/>
            <w:szCs w:val="21"/>
            <w:shd w:val="clear" w:color="auto" w:fill="FFFFFF"/>
          </w:rPr>
          <w:fldChar w:fldCharType="end"/>
        </w:r>
        <w:r>
          <w:rPr>
            <w:rFonts w:ascii="Times New Roman" w:hAnsi="Times New Roman" w:cs="Times New Roman"/>
            <w:color w:val="2A2A2A"/>
            <w:szCs w:val="21"/>
            <w:shd w:val="clear" w:color="auto" w:fill="FFFFFF"/>
          </w:rPr>
          <w:t>.</w:t>
        </w:r>
      </w:ins>
      <w:ins w:id="484" w:author="刘 红宾" w:date="2020-12-14T14:56:00Z">
        <w:r w:rsidR="00F844F7">
          <w:rPr>
            <w:rFonts w:ascii="Times New Roman" w:hAnsi="Times New Roman" w:cs="Times New Roman"/>
            <w:color w:val="2A2A2A"/>
            <w:szCs w:val="21"/>
            <w:shd w:val="clear" w:color="auto" w:fill="FFFFFF"/>
          </w:rPr>
          <w:t xml:space="preserve"> </w:t>
        </w:r>
      </w:ins>
      <w:ins w:id="485" w:author="刘 红宾" w:date="2020-12-14T14:57:00Z">
        <w:r w:rsidR="00F844F7">
          <w:rPr>
            <w:rFonts w:ascii="Times New Roman" w:hAnsi="Times New Roman" w:cs="Times New Roman"/>
            <w:color w:val="2A2A2A"/>
            <w:szCs w:val="21"/>
            <w:shd w:val="clear" w:color="auto" w:fill="FFFFFF"/>
          </w:rPr>
          <w:t>On the other hand, to capture the</w:t>
        </w:r>
        <w:r w:rsidR="007039F1">
          <w:rPr>
            <w:rFonts w:ascii="Times New Roman" w:hAnsi="Times New Roman" w:cs="Times New Roman"/>
            <w:color w:val="2A2A2A"/>
            <w:szCs w:val="21"/>
            <w:shd w:val="clear" w:color="auto" w:fill="FFFFFF"/>
          </w:rPr>
          <w:t xml:space="preserve"> individual</w:t>
        </w:r>
      </w:ins>
      <w:ins w:id="486" w:author="刘 红宾" w:date="2020-12-14T14:58:00Z">
        <w:r w:rsidR="007039F1">
          <w:rPr>
            <w:rFonts w:ascii="Times New Roman" w:hAnsi="Times New Roman" w:cs="Times New Roman"/>
            <w:color w:val="2A2A2A"/>
            <w:szCs w:val="21"/>
            <w:shd w:val="clear" w:color="auto" w:fill="FFFFFF"/>
          </w:rPr>
          <w:t>i</w:t>
        </w:r>
      </w:ins>
      <w:ins w:id="487" w:author="刘 红宾" w:date="2020-12-14T14:57:00Z">
        <w:r w:rsidR="007039F1">
          <w:rPr>
            <w:rFonts w:ascii="Times New Roman" w:hAnsi="Times New Roman" w:cs="Times New Roman"/>
            <w:color w:val="2A2A2A"/>
            <w:szCs w:val="21"/>
            <w:shd w:val="clear" w:color="auto" w:fill="FFFFFF"/>
          </w:rPr>
          <w:t>z</w:t>
        </w:r>
      </w:ins>
      <w:ins w:id="488" w:author="刘 红宾" w:date="2020-12-14T14:58:00Z">
        <w:r w:rsidR="007039F1">
          <w:rPr>
            <w:rFonts w:ascii="Times New Roman" w:hAnsi="Times New Roman" w:cs="Times New Roman"/>
            <w:color w:val="2A2A2A"/>
            <w:szCs w:val="21"/>
            <w:shd w:val="clear" w:color="auto" w:fill="FFFFFF"/>
          </w:rPr>
          <w:t>e</w:t>
        </w:r>
      </w:ins>
      <w:ins w:id="489" w:author="刘 红宾" w:date="2020-12-14T14:57:00Z">
        <w:r w:rsidR="007039F1">
          <w:rPr>
            <w:rFonts w:ascii="Times New Roman" w:hAnsi="Times New Roman" w:cs="Times New Roman"/>
            <w:color w:val="2A2A2A"/>
            <w:szCs w:val="21"/>
            <w:shd w:val="clear" w:color="auto" w:fill="FFFFFF"/>
          </w:rPr>
          <w:t xml:space="preserve">d </w:t>
        </w:r>
      </w:ins>
      <w:ins w:id="490" w:author="刘 红宾" w:date="2020-12-14T14:58:00Z">
        <w:r w:rsidR="007039F1">
          <w:rPr>
            <w:rFonts w:ascii="Times New Roman" w:hAnsi="Times New Roman" w:cs="Times New Roman"/>
            <w:color w:val="2A2A2A"/>
            <w:szCs w:val="21"/>
            <w:shd w:val="clear" w:color="auto" w:fill="FFFFFF"/>
          </w:rPr>
          <w:t>microbial response and potential “keystone” degraders of the dietary fiber</w:t>
        </w:r>
      </w:ins>
      <w:ins w:id="491" w:author="刘 红宾" w:date="2020-12-14T14:57:00Z">
        <w:r w:rsidR="00F844F7" w:rsidRPr="00F844F7">
          <w:rPr>
            <w:rFonts w:ascii="Times New Roman" w:hAnsi="Times New Roman" w:cs="Times New Roman"/>
            <w:color w:val="2A2A2A"/>
            <w:szCs w:val="21"/>
            <w:shd w:val="clear" w:color="auto" w:fill="FFFFFF"/>
          </w:rPr>
          <w:t xml:space="preserve">, </w:t>
        </w:r>
      </w:ins>
      <w:ins w:id="492" w:author="刘 红宾" w:date="2020-12-14T15:00:00Z">
        <w:r w:rsidR="00602745">
          <w:rPr>
            <w:rFonts w:ascii="Times New Roman" w:hAnsi="Times New Roman" w:cs="Times New Roman"/>
            <w:color w:val="2A2A2A"/>
            <w:szCs w:val="21"/>
            <w:shd w:val="clear" w:color="auto" w:fill="FFFFFF"/>
          </w:rPr>
          <w:t>individual</w:t>
        </w:r>
      </w:ins>
      <w:ins w:id="493" w:author="刘 红宾" w:date="2020-12-14T14:57:00Z">
        <w:r w:rsidR="00F844F7" w:rsidRPr="00F844F7">
          <w:rPr>
            <w:rFonts w:ascii="Times New Roman" w:hAnsi="Times New Roman" w:cs="Times New Roman"/>
            <w:color w:val="2A2A2A"/>
            <w:szCs w:val="21"/>
            <w:shd w:val="clear" w:color="auto" w:fill="FFFFFF"/>
          </w:rPr>
          <w:t>s</w:t>
        </w:r>
      </w:ins>
      <w:ins w:id="494" w:author="刘 红宾" w:date="2020-12-14T15:00:00Z">
        <w:r w:rsidR="00602745">
          <w:rPr>
            <w:rFonts w:ascii="Times New Roman" w:hAnsi="Times New Roman" w:cs="Times New Roman"/>
            <w:color w:val="2A2A2A"/>
            <w:szCs w:val="21"/>
            <w:shd w:val="clear" w:color="auto" w:fill="FFFFFF"/>
          </w:rPr>
          <w:t xml:space="preserve"> harboring </w:t>
        </w:r>
        <w:r w:rsidR="00193012">
          <w:rPr>
            <w:rFonts w:ascii="Times New Roman" w:hAnsi="Times New Roman" w:cs="Times New Roman"/>
            <w:color w:val="2A2A2A"/>
            <w:szCs w:val="21"/>
            <w:shd w:val="clear" w:color="auto" w:fill="FFFFFF"/>
          </w:rPr>
          <w:t>distinct gut microbiome</w:t>
        </w:r>
      </w:ins>
      <w:ins w:id="495" w:author="刘 红宾" w:date="2020-12-14T14:57:00Z">
        <w:r w:rsidR="00F844F7" w:rsidRPr="00F844F7">
          <w:rPr>
            <w:rFonts w:ascii="Times New Roman" w:hAnsi="Times New Roman" w:cs="Times New Roman"/>
            <w:color w:val="2A2A2A"/>
            <w:szCs w:val="21"/>
            <w:shd w:val="clear" w:color="auto" w:fill="FFFFFF"/>
          </w:rPr>
          <w:t xml:space="preserve"> are required</w:t>
        </w:r>
      </w:ins>
      <w:ins w:id="496" w:author="刘 红宾" w:date="2020-12-14T15:01:00Z">
        <w:r w:rsidR="00193012">
          <w:rPr>
            <w:rFonts w:ascii="Times New Roman" w:hAnsi="Times New Roman" w:cs="Times New Roman"/>
            <w:color w:val="2A2A2A"/>
            <w:szCs w:val="21"/>
            <w:shd w:val="clear" w:color="auto" w:fill="FFFFFF"/>
          </w:rPr>
          <w:t xml:space="preserve"> </w:t>
        </w:r>
        <w:r w:rsidR="00193012">
          <w:rPr>
            <w:rFonts w:ascii="Times New Roman" w:hAnsi="Times New Roman" w:cs="Times New Roman"/>
            <w:color w:val="2A2A2A"/>
            <w:szCs w:val="21"/>
            <w:shd w:val="clear" w:color="auto" w:fill="FFFFFF"/>
          </w:rPr>
          <w:fldChar w:fldCharType="begin"/>
        </w:r>
        <w:r w:rsidR="00193012">
          <w:rPr>
            <w:rFonts w:ascii="Times New Roman" w:hAnsi="Times New Roman" w:cs="Times New Roman"/>
            <w:color w:val="2A2A2A"/>
            <w:szCs w:val="21"/>
            <w:shd w:val="clear" w:color="auto" w:fill="FFFFFF"/>
          </w:rPr>
          <w:instrText xml:space="preserve"> ADDIN NE.Ref.{81E283CD-7288-4901-A648-876F5D0D10AA}</w:instrText>
        </w:r>
      </w:ins>
      <w:r w:rsidR="00193012">
        <w:rPr>
          <w:rFonts w:ascii="Times New Roman" w:hAnsi="Times New Roman" w:cs="Times New Roman"/>
          <w:color w:val="2A2A2A"/>
          <w:szCs w:val="21"/>
          <w:shd w:val="clear" w:color="auto" w:fill="FFFFFF"/>
        </w:rPr>
        <w:fldChar w:fldCharType="separate"/>
      </w:r>
      <w:ins w:id="497" w:author="刘 红宾" w:date="2020-12-14T15:01:00Z">
        <w:r w:rsidR="00193012">
          <w:rPr>
            <w:rFonts w:ascii="Times New Roman" w:hAnsi="Times New Roman" w:cs="Times New Roman"/>
            <w:color w:val="080000"/>
            <w:kern w:val="0"/>
            <w:szCs w:val="21"/>
          </w:rPr>
          <w:t>[12]</w:t>
        </w:r>
        <w:r w:rsidR="00193012">
          <w:rPr>
            <w:rFonts w:ascii="Times New Roman" w:hAnsi="Times New Roman" w:cs="Times New Roman"/>
            <w:color w:val="2A2A2A"/>
            <w:szCs w:val="21"/>
            <w:shd w:val="clear" w:color="auto" w:fill="FFFFFF"/>
          </w:rPr>
          <w:fldChar w:fldCharType="end"/>
        </w:r>
      </w:ins>
      <w:ins w:id="498" w:author="刘 红宾" w:date="2020-12-14T14:57:00Z">
        <w:r w:rsidR="00F844F7" w:rsidRPr="00F844F7">
          <w:rPr>
            <w:rFonts w:ascii="Times New Roman" w:hAnsi="Times New Roman" w:cs="Times New Roman"/>
            <w:color w:val="2A2A2A"/>
            <w:szCs w:val="21"/>
            <w:shd w:val="clear" w:color="auto" w:fill="FFFFFF"/>
          </w:rPr>
          <w:t>.</w:t>
        </w:r>
      </w:ins>
      <w:ins w:id="499" w:author="刘 红宾" w:date="2020-12-14T15:02:00Z">
        <w:r w:rsidR="006B7780">
          <w:rPr>
            <w:rFonts w:ascii="Times New Roman" w:hAnsi="Times New Roman" w:cs="Times New Roman"/>
            <w:color w:val="2A2A2A"/>
            <w:szCs w:val="21"/>
            <w:shd w:val="clear" w:color="auto" w:fill="FFFFFF"/>
          </w:rPr>
          <w:t xml:space="preserve"> </w:t>
        </w:r>
      </w:ins>
    </w:p>
    <w:p w14:paraId="29E0BABA" w14:textId="77777777" w:rsidR="006B7780" w:rsidRPr="006B7780" w:rsidRDefault="006B7780">
      <w:pPr>
        <w:pStyle w:val="ListParagraph"/>
        <w:widowControl/>
        <w:spacing w:after="240"/>
        <w:ind w:firstLineChars="100" w:firstLine="210"/>
        <w:rPr>
          <w:ins w:id="500" w:author="刘 红宾" w:date="2020-12-14T15:02:00Z"/>
          <w:rFonts w:ascii="Times New Roman" w:hAnsi="Times New Roman" w:cs="Times New Roman"/>
          <w:color w:val="2A2A2A"/>
          <w:szCs w:val="21"/>
          <w:shd w:val="clear" w:color="auto" w:fill="FFFFFF"/>
        </w:rPr>
        <w:pPrChange w:id="501" w:author="刘 红宾" w:date="2020-12-14T15:02:00Z">
          <w:pPr>
            <w:pStyle w:val="ListParagraph"/>
            <w:spacing w:after="240"/>
          </w:pPr>
        </w:pPrChange>
      </w:pPr>
    </w:p>
    <w:p w14:paraId="6FDBE1A4" w14:textId="22607EF5" w:rsidR="009E288A" w:rsidDel="000B568B" w:rsidRDefault="009C4A64">
      <w:pPr>
        <w:rPr>
          <w:del w:id="502" w:author="刘 红宾" w:date="2020-12-07T15:56:00Z"/>
          <w:moveTo w:id="503" w:author="刘 红宾" w:date="2020-12-07T15:48:00Z"/>
          <w:rFonts w:ascii="Times New Roman" w:hAnsi="Times New Roman" w:cs="Times New Roman"/>
          <w:color w:val="2A2A2A"/>
          <w:szCs w:val="21"/>
          <w:shd w:val="clear" w:color="auto" w:fill="FFFFFF"/>
        </w:rPr>
      </w:pPr>
      <w:ins w:id="504" w:author="刘 红宾" w:date="2020-12-14T15:03:00Z">
        <w:r>
          <w:rPr>
            <w:rFonts w:ascii="Times New Roman" w:hAnsi="Times New Roman" w:cs="Times New Roman"/>
            <w:color w:val="2A2A2A"/>
            <w:szCs w:val="21"/>
            <w:shd w:val="clear" w:color="auto" w:fill="FFFFFF"/>
          </w:rPr>
          <w:t xml:space="preserve">  </w:t>
        </w:r>
      </w:ins>
      <w:del w:id="505" w:author="刘 红宾" w:date="2020-12-14T15:02:00Z">
        <w:r w:rsidR="00762D67" w:rsidRPr="00431039" w:rsidDel="006B7780">
          <w:rPr>
            <w:rFonts w:ascii="Times New Roman" w:hAnsi="Times New Roman" w:cs="Times New Roman"/>
            <w:color w:val="2A2A2A"/>
            <w:szCs w:val="21"/>
            <w:shd w:val="clear" w:color="auto" w:fill="FFFFFF"/>
          </w:rPr>
          <w:delText>As has been shown in many</w:delText>
        </w:r>
        <w:r w:rsidR="00762D67" w:rsidDel="006B7780">
          <w:rPr>
            <w:rFonts w:ascii="Times New Roman" w:hAnsi="Times New Roman" w:cs="Times New Roman"/>
            <w:color w:val="2A2A2A"/>
            <w:szCs w:val="21"/>
            <w:shd w:val="clear" w:color="auto" w:fill="FFFFFF"/>
          </w:rPr>
          <w:delText xml:space="preserve"> animal and </w:delText>
        </w:r>
        <w:r w:rsidR="00762D67" w:rsidRPr="00431039" w:rsidDel="006B7780">
          <w:rPr>
            <w:rFonts w:ascii="Times New Roman" w:hAnsi="Times New Roman" w:cs="Times New Roman"/>
            <w:color w:val="2A2A2A"/>
            <w:szCs w:val="21"/>
            <w:shd w:val="clear" w:color="auto" w:fill="FFFFFF"/>
          </w:rPr>
          <w:delText>human intervention studies, diet-induced alterations</w:delText>
        </w:r>
        <w:r w:rsidR="00762D67" w:rsidDel="006B7780">
          <w:rPr>
            <w:rFonts w:ascii="Times New Roman" w:hAnsi="Times New Roman" w:cs="Times New Roman"/>
            <w:color w:val="2A2A2A"/>
            <w:szCs w:val="21"/>
            <w:shd w:val="clear" w:color="auto" w:fill="FFFFFF"/>
          </w:rPr>
          <w:delText xml:space="preserve"> </w:delText>
        </w:r>
        <w:r w:rsidR="00762D67" w:rsidRPr="00431039" w:rsidDel="006B7780">
          <w:rPr>
            <w:rFonts w:ascii="Times New Roman" w:hAnsi="Times New Roman" w:cs="Times New Roman"/>
            <w:color w:val="2A2A2A"/>
            <w:szCs w:val="21"/>
            <w:shd w:val="clear" w:color="auto" w:fill="FFFFFF"/>
          </w:rPr>
          <w:delText>of gut-associated microbial communities can occur in</w:delText>
        </w:r>
        <w:r w:rsidR="00762D67" w:rsidDel="006B7780">
          <w:rPr>
            <w:rFonts w:ascii="Times New Roman" w:hAnsi="Times New Roman" w:cs="Times New Roman"/>
            <w:color w:val="2A2A2A"/>
            <w:szCs w:val="21"/>
            <w:shd w:val="clear" w:color="auto" w:fill="FFFFFF"/>
          </w:rPr>
          <w:delText xml:space="preserve"> </w:delText>
        </w:r>
        <w:r w:rsidR="00762D67" w:rsidRPr="00431039" w:rsidDel="006B7780">
          <w:rPr>
            <w:rFonts w:ascii="Times New Roman" w:hAnsi="Times New Roman" w:cs="Times New Roman"/>
            <w:color w:val="2A2A2A"/>
            <w:szCs w:val="21"/>
            <w:shd w:val="clear" w:color="auto" w:fill="FFFFFF"/>
          </w:rPr>
          <w:delText xml:space="preserve">a rapid and </w:delText>
        </w:r>
        <w:r w:rsidR="00762D67" w:rsidDel="006B7780">
          <w:rPr>
            <w:rFonts w:ascii="Times New Roman" w:hAnsi="Times New Roman" w:cs="Times New Roman"/>
            <w:color w:val="2A2A2A"/>
            <w:szCs w:val="21"/>
            <w:shd w:val="clear" w:color="auto" w:fill="FFFFFF"/>
          </w:rPr>
          <w:delText>personalized</w:delText>
        </w:r>
        <w:r w:rsidR="00762D67" w:rsidRPr="00431039" w:rsidDel="006B7780">
          <w:rPr>
            <w:rFonts w:ascii="Times New Roman" w:hAnsi="Times New Roman" w:cs="Times New Roman"/>
            <w:color w:val="2A2A2A"/>
            <w:szCs w:val="21"/>
            <w:shd w:val="clear" w:color="auto" w:fill="FFFFFF"/>
          </w:rPr>
          <w:delText xml:space="preserve"> manner. Specifically, short</w:delText>
        </w:r>
        <w:r w:rsidR="00762D67" w:rsidDel="006B7780">
          <w:rPr>
            <w:rFonts w:ascii="Times New Roman" w:hAnsi="Times New Roman" w:cs="Times New Roman"/>
            <w:color w:val="2A2A2A"/>
            <w:szCs w:val="21"/>
            <w:shd w:val="clear" w:color="auto" w:fill="FFFFFF"/>
          </w:rPr>
          <w:delText>-</w:delText>
        </w:r>
        <w:r w:rsidR="00762D67" w:rsidRPr="00431039" w:rsidDel="006B7780">
          <w:rPr>
            <w:rFonts w:ascii="Times New Roman" w:hAnsi="Times New Roman" w:cs="Times New Roman"/>
            <w:color w:val="2A2A2A"/>
            <w:szCs w:val="21"/>
            <w:shd w:val="clear" w:color="auto" w:fill="FFFFFF"/>
          </w:rPr>
          <w:delText>term extreme changes in diet are sufficient to alter the</w:delText>
        </w:r>
        <w:r w:rsidR="00762D67" w:rsidDel="006B7780">
          <w:rPr>
            <w:rFonts w:ascii="Times New Roman" w:hAnsi="Times New Roman" w:cs="Times New Roman"/>
            <w:color w:val="2A2A2A"/>
            <w:szCs w:val="21"/>
            <w:shd w:val="clear" w:color="auto" w:fill="FFFFFF"/>
          </w:rPr>
          <w:delText xml:space="preserve"> </w:delText>
        </w:r>
        <w:r w:rsidR="00762D67" w:rsidRPr="00431039" w:rsidDel="006B7780">
          <w:rPr>
            <w:rFonts w:ascii="Times New Roman" w:hAnsi="Times New Roman" w:cs="Times New Roman"/>
            <w:color w:val="2A2A2A"/>
            <w:szCs w:val="21"/>
            <w:shd w:val="clear" w:color="auto" w:fill="FFFFFF"/>
          </w:rPr>
          <w:delText xml:space="preserve">microbiome — for example, within </w:delText>
        </w:r>
        <w:r w:rsidR="00762D67" w:rsidRPr="00227D63" w:rsidDel="006B7780">
          <w:rPr>
            <w:rFonts w:ascii="Times New Roman" w:hAnsi="Times New Roman" w:cs="Times New Roman"/>
            <w:color w:val="2A2A2A"/>
            <w:szCs w:val="21"/>
            <w:shd w:val="clear" w:color="auto" w:fill="FFFFFF"/>
          </w:rPr>
          <w:delText>24 hours</w:delText>
        </w:r>
        <w:r w:rsidR="00762D67" w:rsidRPr="00431039" w:rsidDel="006B7780">
          <w:rPr>
            <w:rFonts w:ascii="Times New Roman" w:hAnsi="Times New Roman" w:cs="Times New Roman"/>
            <w:color w:val="2A2A2A"/>
            <w:szCs w:val="21"/>
            <w:shd w:val="clear" w:color="auto" w:fill="FFFFFF"/>
          </w:rPr>
          <w:delText xml:space="preserve"> when the diet fib</w:delText>
        </w:r>
        <w:r w:rsidR="00762D67" w:rsidDel="006B7780">
          <w:rPr>
            <w:rFonts w:ascii="Times New Roman" w:hAnsi="Times New Roman" w:cs="Times New Roman"/>
            <w:color w:val="2A2A2A"/>
            <w:szCs w:val="21"/>
            <w:shd w:val="clear" w:color="auto" w:fill="FFFFFF"/>
          </w:rPr>
          <w:delText>er</w:delText>
        </w:r>
        <w:r w:rsidR="00762D67" w:rsidRPr="00431039" w:rsidDel="006B7780">
          <w:rPr>
            <w:rFonts w:ascii="Times New Roman" w:hAnsi="Times New Roman" w:cs="Times New Roman"/>
            <w:color w:val="2A2A2A"/>
            <w:szCs w:val="21"/>
            <w:shd w:val="clear" w:color="auto" w:fill="FFFFFF"/>
          </w:rPr>
          <w:delText xml:space="preserve"> and fat contents</w:delText>
        </w:r>
        <w:r w:rsidR="00762D67" w:rsidDel="006B7780">
          <w:rPr>
            <w:rFonts w:ascii="Times New Roman" w:hAnsi="Times New Roman" w:cs="Times New Roman"/>
            <w:color w:val="2A2A2A"/>
            <w:szCs w:val="21"/>
            <w:shd w:val="clear" w:color="auto" w:fill="FFFFFF"/>
          </w:rPr>
          <w:delText xml:space="preserve"> </w:delText>
        </w:r>
        <w:r w:rsidR="00762D67" w:rsidRPr="00431039" w:rsidDel="006B7780">
          <w:rPr>
            <w:rFonts w:ascii="Times New Roman" w:hAnsi="Times New Roman" w:cs="Times New Roman"/>
            <w:color w:val="2A2A2A"/>
            <w:szCs w:val="21"/>
            <w:shd w:val="clear" w:color="auto" w:fill="FFFFFF"/>
          </w:rPr>
          <w:delText>are modified. On the other hand,</w:delText>
        </w:r>
        <w:r w:rsidR="00762D67" w:rsidDel="006B7780">
          <w:rPr>
            <w:rFonts w:ascii="Times New Roman" w:hAnsi="Times New Roman" w:cs="Times New Roman"/>
            <w:color w:val="2A2A2A"/>
            <w:szCs w:val="21"/>
            <w:shd w:val="clear" w:color="auto" w:fill="FFFFFF"/>
          </w:rPr>
          <w:delText xml:space="preserve"> relative stable </w:delText>
        </w:r>
        <w:r w:rsidR="00762D67" w:rsidRPr="00B95E81" w:rsidDel="006B7780">
          <w:rPr>
            <w:rFonts w:ascii="Times New Roman" w:hAnsi="Times New Roman" w:cs="Times New Roman"/>
            <w:color w:val="2A2A2A"/>
            <w:szCs w:val="21"/>
            <w:shd w:val="clear" w:color="auto" w:fill="FFFFFF"/>
          </w:rPr>
          <w:delText>microbi</w:delText>
        </w:r>
        <w:r w:rsidR="00762D67" w:rsidDel="006B7780">
          <w:rPr>
            <w:rFonts w:ascii="Times New Roman" w:hAnsi="Times New Roman" w:cs="Times New Roman"/>
            <w:color w:val="2A2A2A"/>
            <w:szCs w:val="21"/>
            <w:shd w:val="clear" w:color="auto" w:fill="FFFFFF"/>
          </w:rPr>
          <w:delText>al</w:delText>
        </w:r>
        <w:r w:rsidR="00762D67" w:rsidRPr="00227D63" w:rsidDel="006B7780">
          <w:rPr>
            <w:rFonts w:ascii="Times New Roman" w:hAnsi="Times New Roman" w:cs="Times New Roman"/>
            <w:color w:val="2A2A2A"/>
            <w:szCs w:val="21"/>
            <w:shd w:val="clear" w:color="auto" w:fill="FFFFFF"/>
          </w:rPr>
          <w:delText xml:space="preserve"> enterotype state</w:delText>
        </w:r>
        <w:r w:rsidR="00762D67" w:rsidDel="006B7780">
          <w:rPr>
            <w:rFonts w:ascii="Times New Roman" w:hAnsi="Times New Roman" w:cs="Times New Roman"/>
            <w:color w:val="2A2A2A"/>
            <w:szCs w:val="21"/>
            <w:shd w:val="clear" w:color="auto" w:fill="FFFFFF"/>
          </w:rPr>
          <w:delText>s</w:delText>
        </w:r>
        <w:r w:rsidR="00762D67" w:rsidRPr="00227D63" w:rsidDel="006B7780">
          <w:rPr>
            <w:rFonts w:ascii="Times New Roman" w:hAnsi="Times New Roman" w:cs="Times New Roman"/>
            <w:color w:val="2A2A2A"/>
            <w:szCs w:val="21"/>
            <w:shd w:val="clear" w:color="auto" w:fill="FFFFFF"/>
          </w:rPr>
          <w:delText xml:space="preserve"> are associated with</w:delText>
        </w:r>
        <w:r w:rsidR="00762D67" w:rsidDel="006B7780">
          <w:rPr>
            <w:rFonts w:ascii="Times New Roman" w:hAnsi="Times New Roman" w:cs="Times New Roman"/>
            <w:color w:val="2A2A2A"/>
            <w:szCs w:val="21"/>
            <w:shd w:val="clear" w:color="auto" w:fill="FFFFFF"/>
          </w:rPr>
          <w:delText xml:space="preserve"> </w:delText>
        </w:r>
        <w:r w:rsidR="00762D67" w:rsidRPr="00227D63" w:rsidDel="006B7780">
          <w:rPr>
            <w:rFonts w:ascii="Times New Roman" w:hAnsi="Times New Roman" w:cs="Times New Roman"/>
            <w:color w:val="2A2A2A"/>
            <w:szCs w:val="21"/>
            <w:shd w:val="clear" w:color="auto" w:fill="FFFFFF"/>
          </w:rPr>
          <w:delText>long-term diet</w:delText>
        </w:r>
        <w:r w:rsidR="00762D67" w:rsidDel="006B7780">
          <w:rPr>
            <w:rFonts w:ascii="Times New Roman" w:hAnsi="Times New Roman" w:cs="Times New Roman"/>
            <w:color w:val="2A2A2A"/>
            <w:szCs w:val="21"/>
            <w:shd w:val="clear" w:color="auto" w:fill="FFFFFF"/>
          </w:rPr>
          <w:delText xml:space="preserve"> </w:delText>
        </w:r>
        <w:r w:rsidR="00762D67" w:rsidRPr="00B95E81" w:rsidDel="006B7780">
          <w:rPr>
            <w:rFonts w:ascii="Times New Roman" w:hAnsi="Times New Roman" w:cs="Times New Roman"/>
            <w:color w:val="2A2A2A"/>
            <w:szCs w:val="21"/>
            <w:shd w:val="clear" w:color="auto" w:fill="FFFFFF"/>
          </w:rPr>
          <w:delText xml:space="preserve">exposure </w:delText>
        </w:r>
        <w:r w:rsidR="00762D67" w:rsidDel="006B7780">
          <w:rPr>
            <w:rFonts w:ascii="Times New Roman" w:hAnsi="Times New Roman" w:cs="Times New Roman"/>
            <w:color w:val="2A2A2A"/>
            <w:szCs w:val="21"/>
            <w:shd w:val="clear" w:color="auto" w:fill="FFFFFF"/>
          </w:rPr>
          <w:delText xml:space="preserve">that </w:delText>
        </w:r>
        <w:r w:rsidR="00762D67" w:rsidRPr="00B95E81" w:rsidDel="006B7780">
          <w:rPr>
            <w:rFonts w:ascii="Times New Roman" w:hAnsi="Times New Roman" w:cs="Times New Roman"/>
            <w:color w:val="2A2A2A"/>
            <w:szCs w:val="21"/>
            <w:shd w:val="clear" w:color="auto" w:fill="FFFFFF"/>
          </w:rPr>
          <w:delText>kept over several months</w:delText>
        </w:r>
        <w:r w:rsidR="00762D67" w:rsidDel="006B7780">
          <w:rPr>
            <w:rFonts w:ascii="Times New Roman" w:hAnsi="Times New Roman" w:cs="Times New Roman"/>
            <w:color w:val="2A2A2A"/>
            <w:szCs w:val="21"/>
            <w:shd w:val="clear" w:color="auto" w:fill="FFFFFF"/>
          </w:rPr>
          <w:delText xml:space="preserve"> or even years. </w:delText>
        </w:r>
        <w:r w:rsidR="00762D67" w:rsidRPr="00227D63" w:rsidDel="006B7780">
          <w:rPr>
            <w:rFonts w:ascii="Times New Roman" w:hAnsi="Times New Roman" w:cs="Times New Roman"/>
            <w:color w:val="2A2A2A"/>
            <w:szCs w:val="21"/>
            <w:shd w:val="clear" w:color="auto" w:fill="FFFFFF"/>
          </w:rPr>
          <w:delText>In humans,</w:delText>
        </w:r>
        <w:r w:rsidR="00762D67" w:rsidDel="006B7780">
          <w:rPr>
            <w:rFonts w:ascii="Times New Roman" w:hAnsi="Times New Roman" w:cs="Times New Roman"/>
            <w:color w:val="2A2A2A"/>
            <w:szCs w:val="21"/>
            <w:shd w:val="clear" w:color="auto" w:fill="FFFFFF"/>
          </w:rPr>
          <w:delText xml:space="preserve"> </w:delText>
        </w:r>
        <w:r w:rsidR="00762D67" w:rsidRPr="00227D63" w:rsidDel="006B7780">
          <w:rPr>
            <w:rFonts w:ascii="Times New Roman" w:hAnsi="Times New Roman" w:cs="Times New Roman"/>
            <w:color w:val="2A2A2A"/>
            <w:szCs w:val="21"/>
            <w:shd w:val="clear" w:color="auto" w:fill="FFFFFF"/>
          </w:rPr>
          <w:delText>a long-term animal protein-rich diet is associated</w:delText>
        </w:r>
        <w:r w:rsidR="00762D67" w:rsidDel="006B7780">
          <w:rPr>
            <w:rFonts w:ascii="Times New Roman" w:hAnsi="Times New Roman" w:cs="Times New Roman"/>
            <w:color w:val="2A2A2A"/>
            <w:szCs w:val="21"/>
            <w:shd w:val="clear" w:color="auto" w:fill="FFFFFF"/>
          </w:rPr>
          <w:delText xml:space="preserve"> </w:delText>
        </w:r>
        <w:r w:rsidR="00762D67" w:rsidRPr="00227D63" w:rsidDel="006B7780">
          <w:rPr>
            <w:rFonts w:ascii="Times New Roman" w:hAnsi="Times New Roman" w:cs="Times New Roman"/>
            <w:color w:val="2A2A2A"/>
            <w:szCs w:val="21"/>
            <w:shd w:val="clear" w:color="auto" w:fill="FFFFFF"/>
          </w:rPr>
          <w:delText xml:space="preserve">with the </w:delText>
        </w:r>
        <w:r w:rsidR="00762D67" w:rsidRPr="00227D63" w:rsidDel="006B7780">
          <w:rPr>
            <w:rFonts w:ascii="Times New Roman" w:hAnsi="Times New Roman" w:cs="Times New Roman"/>
            <w:i/>
            <w:iCs/>
            <w:color w:val="2A2A2A"/>
            <w:szCs w:val="21"/>
            <w:shd w:val="clear" w:color="auto" w:fill="FFFFFF"/>
          </w:rPr>
          <w:delText>Bacteroides</w:delText>
        </w:r>
        <w:r w:rsidR="00762D67" w:rsidRPr="00227D63" w:rsidDel="006B7780">
          <w:rPr>
            <w:rFonts w:ascii="Times New Roman" w:hAnsi="Times New Roman" w:cs="Times New Roman"/>
            <w:color w:val="2A2A2A"/>
            <w:szCs w:val="21"/>
            <w:shd w:val="clear" w:color="auto" w:fill="FFFFFF"/>
          </w:rPr>
          <w:delText xml:space="preserve"> </w:delText>
        </w:r>
        <w:bookmarkStart w:id="506" w:name="OLE_LINK6"/>
        <w:bookmarkStart w:id="507" w:name="OLE_LINK7"/>
        <w:r w:rsidR="00762D67" w:rsidRPr="00227D63" w:rsidDel="006B7780">
          <w:rPr>
            <w:rFonts w:ascii="Times New Roman" w:hAnsi="Times New Roman" w:cs="Times New Roman"/>
            <w:color w:val="2A2A2A"/>
            <w:szCs w:val="21"/>
            <w:shd w:val="clear" w:color="auto" w:fill="FFFFFF"/>
          </w:rPr>
          <w:delText>enterotype</w:delText>
        </w:r>
        <w:bookmarkEnd w:id="506"/>
        <w:bookmarkEnd w:id="507"/>
        <w:r w:rsidR="00762D67" w:rsidDel="006B7780">
          <w:rPr>
            <w:rFonts w:ascii="Times New Roman" w:hAnsi="Times New Roman" w:cs="Times New Roman"/>
            <w:color w:val="2A2A2A"/>
            <w:szCs w:val="21"/>
            <w:shd w:val="clear" w:color="auto" w:fill="FFFFFF"/>
          </w:rPr>
          <w:delText xml:space="preserve"> while </w:delText>
        </w:r>
        <w:r w:rsidR="00762D67" w:rsidRPr="00227D63" w:rsidDel="006B7780">
          <w:rPr>
            <w:rFonts w:ascii="Times New Roman" w:hAnsi="Times New Roman" w:cs="Times New Roman"/>
            <w:color w:val="2A2A2A"/>
            <w:szCs w:val="21"/>
            <w:shd w:val="clear" w:color="auto" w:fill="FFFFFF"/>
          </w:rPr>
          <w:delText xml:space="preserve">the long-term consumption of complex carbohydrates has been shown to promote the </w:delText>
        </w:r>
        <w:r w:rsidR="00762D67" w:rsidRPr="00227D63" w:rsidDel="006B7780">
          <w:rPr>
            <w:rFonts w:ascii="Times New Roman" w:hAnsi="Times New Roman" w:cs="Times New Roman"/>
            <w:i/>
            <w:iCs/>
            <w:color w:val="2A2A2A"/>
            <w:szCs w:val="21"/>
            <w:shd w:val="clear" w:color="auto" w:fill="FFFFFF"/>
          </w:rPr>
          <w:delText>Prevotella</w:delText>
        </w:r>
        <w:r w:rsidR="00762D67" w:rsidDel="006B7780">
          <w:rPr>
            <w:rFonts w:ascii="Times New Roman" w:hAnsi="Times New Roman" w:cs="Times New Roman"/>
            <w:color w:val="2A2A2A"/>
            <w:szCs w:val="21"/>
            <w:shd w:val="clear" w:color="auto" w:fill="FFFFFF"/>
          </w:rPr>
          <w:delText xml:space="preserve"> </w:delText>
        </w:r>
        <w:r w:rsidR="00762D67" w:rsidRPr="00227D63" w:rsidDel="006B7780">
          <w:rPr>
            <w:rFonts w:ascii="Times New Roman" w:hAnsi="Times New Roman" w:cs="Times New Roman"/>
            <w:color w:val="2A2A2A"/>
            <w:szCs w:val="21"/>
            <w:shd w:val="clear" w:color="auto" w:fill="FFFFFF"/>
          </w:rPr>
          <w:delText>enterotype</w:delText>
        </w:r>
        <w:r w:rsidR="00762D67" w:rsidDel="006B7780">
          <w:rPr>
            <w:rFonts w:ascii="Times New Roman" w:hAnsi="Times New Roman" w:cs="Times New Roman"/>
            <w:color w:val="2A2A2A"/>
            <w:szCs w:val="21"/>
            <w:shd w:val="clear" w:color="auto" w:fill="FFFFFF"/>
          </w:rPr>
          <w:delText>.</w:delText>
        </w:r>
        <w:r w:rsidR="00762D67" w:rsidRPr="00227D63" w:rsidDel="006B7780">
          <w:rPr>
            <w:rFonts w:ascii="Times New Roman" w:hAnsi="Times New Roman" w:cs="Times New Roman"/>
            <w:color w:val="2A2A2A"/>
            <w:szCs w:val="21"/>
            <w:shd w:val="clear" w:color="auto" w:fill="FFFFFF"/>
          </w:rPr>
          <w:delText xml:space="preserve"> </w:delText>
        </w:r>
        <w:r w:rsidR="00762D67" w:rsidRPr="00965F2C" w:rsidDel="006B7780">
          <w:rPr>
            <w:rFonts w:ascii="Times New Roman" w:hAnsi="Times New Roman" w:cs="Times New Roman"/>
            <w:color w:val="2A2A2A"/>
            <w:szCs w:val="21"/>
            <w:shd w:val="clear" w:color="auto" w:fill="FFFFFF"/>
          </w:rPr>
          <w:delText>As such,</w:delText>
        </w:r>
        <w:r w:rsidR="00762D67" w:rsidDel="006B7780">
          <w:rPr>
            <w:rFonts w:ascii="Times New Roman" w:hAnsi="Times New Roman" w:cs="Times New Roman"/>
            <w:color w:val="2A2A2A"/>
            <w:szCs w:val="21"/>
            <w:shd w:val="clear" w:color="auto" w:fill="FFFFFF"/>
          </w:rPr>
          <w:delText xml:space="preserve"> u</w:delText>
        </w:r>
        <w:r w:rsidR="00762D67" w:rsidRPr="00965F2C" w:rsidDel="006B7780">
          <w:rPr>
            <w:rFonts w:ascii="Times New Roman" w:hAnsi="Times New Roman" w:cs="Times New Roman"/>
            <w:color w:val="2A2A2A"/>
            <w:szCs w:val="21"/>
            <w:shd w:val="clear" w:color="auto" w:fill="FFFFFF"/>
          </w:rPr>
          <w:delText xml:space="preserve">nderstanding the dimension of time in </w:delText>
        </w:r>
        <w:r w:rsidR="00762D67" w:rsidDel="006B7780">
          <w:rPr>
            <w:rFonts w:ascii="Times New Roman" w:hAnsi="Times New Roman" w:cs="Times New Roman"/>
            <w:color w:val="2A2A2A"/>
            <w:szCs w:val="21"/>
            <w:shd w:val="clear" w:color="auto" w:fill="FFFFFF"/>
          </w:rPr>
          <w:delText>diet</w:delText>
        </w:r>
        <w:r w:rsidR="00762D67" w:rsidRPr="00965F2C" w:rsidDel="006B7780">
          <w:rPr>
            <w:rFonts w:ascii="Times New Roman" w:hAnsi="Times New Roman" w:cs="Times New Roman"/>
            <w:color w:val="2A2A2A"/>
            <w:szCs w:val="21"/>
            <w:shd w:val="clear" w:color="auto" w:fill="FFFFFF"/>
          </w:rPr>
          <w:delText>-microbiome interactions is critical</w:delText>
        </w:r>
        <w:r w:rsidR="00762D67" w:rsidDel="006B7780">
          <w:rPr>
            <w:rFonts w:ascii="Times New Roman" w:hAnsi="Times New Roman" w:cs="Times New Roman" w:hint="eastAsia"/>
            <w:color w:val="2A2A2A"/>
            <w:szCs w:val="21"/>
            <w:shd w:val="clear" w:color="auto" w:fill="FFFFFF"/>
          </w:rPr>
          <w:delText xml:space="preserve"> </w:delText>
        </w:r>
        <w:r w:rsidR="00762D67" w:rsidRPr="00965F2C" w:rsidDel="006B7780">
          <w:rPr>
            <w:rFonts w:ascii="Times New Roman" w:hAnsi="Times New Roman" w:cs="Times New Roman"/>
            <w:color w:val="2A2A2A"/>
            <w:szCs w:val="21"/>
            <w:shd w:val="clear" w:color="auto" w:fill="FFFFFF"/>
          </w:rPr>
          <w:delText xml:space="preserve">for </w:delText>
        </w:r>
        <w:r w:rsidR="00762D67" w:rsidDel="006B7780">
          <w:rPr>
            <w:rFonts w:ascii="Times New Roman" w:hAnsi="Times New Roman" w:cs="Times New Roman"/>
            <w:color w:val="2A2A2A"/>
            <w:szCs w:val="21"/>
            <w:shd w:val="clear" w:color="auto" w:fill="FFFFFF"/>
          </w:rPr>
          <w:delText xml:space="preserve">dietary </w:delText>
        </w:r>
        <w:r w:rsidR="00762D67" w:rsidRPr="00965F2C" w:rsidDel="006B7780">
          <w:rPr>
            <w:rFonts w:ascii="Times New Roman" w:hAnsi="Times New Roman" w:cs="Times New Roman"/>
            <w:color w:val="2A2A2A"/>
            <w:szCs w:val="21"/>
            <w:shd w:val="clear" w:color="auto" w:fill="FFFFFF"/>
          </w:rPr>
          <w:delText xml:space="preserve">strategies that aim at </w:delText>
        </w:r>
        <w:r w:rsidR="00762D67" w:rsidDel="006B7780">
          <w:rPr>
            <w:rFonts w:ascii="Times New Roman" w:hAnsi="Times New Roman" w:cs="Times New Roman"/>
            <w:color w:val="2A2A2A"/>
            <w:szCs w:val="21"/>
            <w:shd w:val="clear" w:color="auto" w:fill="FFFFFF"/>
          </w:rPr>
          <w:delText>precise</w:delText>
        </w:r>
        <w:r w:rsidR="00762D67" w:rsidRPr="00965F2C" w:rsidDel="006B7780">
          <w:rPr>
            <w:rFonts w:ascii="Times New Roman" w:hAnsi="Times New Roman" w:cs="Times New Roman"/>
            <w:color w:val="2A2A2A"/>
            <w:szCs w:val="21"/>
            <w:shd w:val="clear" w:color="auto" w:fill="FFFFFF"/>
          </w:rPr>
          <w:delText xml:space="preserve"> engineering of the intestinal microbial community.</w:delText>
        </w:r>
      </w:del>
      <w:del w:id="508" w:author="刘 红宾" w:date="2020-12-07T15:54:00Z">
        <w:r w:rsidR="00762D67" w:rsidDel="00A055DA">
          <w:rPr>
            <w:rFonts w:ascii="Times New Roman" w:hAnsi="Times New Roman" w:cs="Times New Roman"/>
            <w:color w:val="2A2A2A"/>
            <w:szCs w:val="21"/>
            <w:shd w:val="clear" w:color="auto" w:fill="FFFFFF"/>
          </w:rPr>
          <w:delText xml:space="preserve"> Yet</w:delText>
        </w:r>
      </w:del>
      <w:del w:id="509" w:author="刘 红宾" w:date="2020-12-14T15:02:00Z">
        <w:r w:rsidR="00762D67" w:rsidDel="006B7780">
          <w:rPr>
            <w:rFonts w:ascii="Times New Roman" w:hAnsi="Times New Roman" w:cs="Times New Roman"/>
            <w:color w:val="2A2A2A"/>
            <w:szCs w:val="21"/>
            <w:shd w:val="clear" w:color="auto" w:fill="FFFFFF"/>
          </w:rPr>
          <w:delText xml:space="preserve">, </w:delText>
        </w:r>
      </w:del>
      <w:moveToRangeStart w:id="510" w:author="刘 红宾" w:date="2020-12-07T15:48:00Z" w:name="move58248539"/>
      <w:moveTo w:id="511" w:author="刘 红宾" w:date="2020-12-07T15:48:00Z">
        <w:del w:id="512" w:author="刘 红宾" w:date="2020-12-07T15:49:00Z">
          <w:r w:rsidR="009E288A" w:rsidRPr="00491A8A" w:rsidDel="009E288A">
            <w:rPr>
              <w:rFonts w:ascii="Times New Roman" w:hAnsi="Times New Roman" w:cs="Times New Roman"/>
              <w:szCs w:val="21"/>
            </w:rPr>
            <w:delText>A</w:delText>
          </w:r>
        </w:del>
        <w:del w:id="513" w:author="刘 红宾" w:date="2020-12-07T15:55:00Z">
          <w:r w:rsidR="009E288A" w:rsidDel="00A055DA">
            <w:rPr>
              <w:rFonts w:ascii="Times New Roman" w:hAnsi="Times New Roman" w:cs="Times New Roman"/>
              <w:szCs w:val="21"/>
            </w:rPr>
            <w:delText xml:space="preserve"> </w:delText>
          </w:r>
        </w:del>
        <w:del w:id="514" w:author="刘 红宾" w:date="2020-12-07T15:49:00Z">
          <w:r w:rsidR="009E288A" w:rsidRPr="00491A8A" w:rsidDel="009E288A">
            <w:rPr>
              <w:rFonts w:ascii="Times New Roman" w:hAnsi="Times New Roman" w:cs="Times New Roman"/>
              <w:szCs w:val="21"/>
            </w:rPr>
            <w:delText>further</w:delText>
          </w:r>
          <w:r w:rsidR="009E288A" w:rsidDel="009E288A">
            <w:rPr>
              <w:rFonts w:ascii="Times New Roman" w:hAnsi="Times New Roman" w:cs="Times New Roman"/>
              <w:szCs w:val="21"/>
            </w:rPr>
            <w:delText xml:space="preserve"> </w:delText>
          </w:r>
        </w:del>
        <w:del w:id="515" w:author="刘 红宾" w:date="2020-12-07T15:55:00Z">
          <w:r w:rsidR="009E288A" w:rsidDel="00A055DA">
            <w:rPr>
              <w:rFonts w:ascii="Times New Roman" w:hAnsi="Times New Roman" w:cs="Times New Roman"/>
              <w:szCs w:val="21"/>
            </w:rPr>
            <w:delText xml:space="preserve">challenge will be that these dietary-induced microbial changes only last as long as the intervention is conducted </w:delText>
          </w:r>
          <w:r w:rsidR="009E288A" w:rsidRPr="00491A8A" w:rsidDel="00A055DA">
            <w:rPr>
              <w:rFonts w:ascii="Times New Roman" w:hAnsi="Times New Roman" w:cs="Times New Roman"/>
              <w:szCs w:val="21"/>
            </w:rPr>
            <w:fldChar w:fldCharType="begin"/>
          </w:r>
          <w:r w:rsidR="009E288A" w:rsidDel="00A055DA">
            <w:rPr>
              <w:rFonts w:ascii="Times New Roman" w:hAnsi="Times New Roman" w:cs="Times New Roman"/>
              <w:szCs w:val="21"/>
            </w:rPr>
            <w:delInstrText xml:space="preserve"> ADDIN NE.Ref.{121329DC-F53D-4BA4-A4FE-35DEB9BA509C}</w:delInstrText>
          </w:r>
          <w:r w:rsidR="009E288A" w:rsidRPr="00491A8A" w:rsidDel="00A055DA">
            <w:rPr>
              <w:rFonts w:ascii="Times New Roman" w:hAnsi="Times New Roman" w:cs="Times New Roman"/>
              <w:szCs w:val="21"/>
            </w:rPr>
            <w:fldChar w:fldCharType="separate"/>
          </w:r>
          <w:r w:rsidR="009E288A" w:rsidDel="00A055DA">
            <w:rPr>
              <w:rFonts w:ascii="Times New Roman" w:hAnsi="Times New Roman" w:cs="Times New Roman"/>
              <w:color w:val="080000"/>
              <w:kern w:val="0"/>
              <w:szCs w:val="21"/>
            </w:rPr>
            <w:delText>[9, 17]</w:delText>
          </w:r>
          <w:r w:rsidR="009E288A" w:rsidRPr="00491A8A" w:rsidDel="00A055DA">
            <w:rPr>
              <w:rFonts w:ascii="Times New Roman" w:hAnsi="Times New Roman" w:cs="Times New Roman"/>
              <w:szCs w:val="21"/>
            </w:rPr>
            <w:fldChar w:fldCharType="end"/>
          </w:r>
          <w:r w:rsidR="009E288A" w:rsidRPr="00491A8A" w:rsidDel="00A055DA">
            <w:rPr>
              <w:rFonts w:ascii="Times New Roman" w:hAnsi="Times New Roman" w:cs="Times New Roman"/>
              <w:szCs w:val="21"/>
            </w:rPr>
            <w:delText>,</w:delText>
          </w:r>
          <w:r w:rsidR="009E288A" w:rsidRPr="00491A8A" w:rsidDel="00A055DA">
            <w:rPr>
              <w:rFonts w:ascii="Times New Roman" w:eastAsia="MS Gothic" w:hAnsi="Times New Roman" w:cs="Times New Roman"/>
              <w:szCs w:val="21"/>
            </w:rPr>
            <w:delText> </w:delText>
          </w:r>
          <w:r w:rsidR="009E288A" w:rsidRPr="00491A8A" w:rsidDel="00A055DA">
            <w:rPr>
              <w:rFonts w:ascii="Times New Roman" w:hAnsi="Times New Roman" w:cs="Times New Roman"/>
              <w:szCs w:val="21"/>
            </w:rPr>
            <w:delText>while</w:delText>
          </w:r>
          <w:r w:rsidR="009E288A" w:rsidDel="00A055DA">
            <w:rPr>
              <w:rFonts w:ascii="Times New Roman" w:hAnsi="Times New Roman" w:cs="Times New Roman"/>
              <w:szCs w:val="21"/>
            </w:rPr>
            <w:delText xml:space="preserve"> </w:delText>
          </w:r>
        </w:del>
        <w:del w:id="516" w:author="刘 红宾" w:date="2020-12-14T15:02:00Z">
          <w:r w:rsidR="009E288A" w:rsidRPr="00491A8A" w:rsidDel="006B7780">
            <w:rPr>
              <w:rFonts w:ascii="Times New Roman" w:hAnsi="Times New Roman" w:cs="Times New Roman"/>
              <w:szCs w:val="21"/>
            </w:rPr>
            <w:delText>the</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person</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compliance</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is</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difficult</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to</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enforce</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and</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monitor</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for</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long-term</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dietary</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intervention</w:delText>
          </w:r>
        </w:del>
        <w:del w:id="517" w:author="刘 红宾" w:date="2020-12-07T15:56:00Z">
          <w:r w:rsidR="009E288A" w:rsidRPr="00491A8A" w:rsidDel="000B568B">
            <w:rPr>
              <w:rFonts w:ascii="Times New Roman" w:hAnsi="Times New Roman" w:cs="Times New Roman"/>
              <w:szCs w:val="21"/>
            </w:rPr>
            <w:delText>.</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Hence,</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the</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long-term</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efficacy</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of</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this</w:delText>
          </w:r>
          <w:r w:rsidR="009E288A" w:rsidDel="000B568B">
            <w:rPr>
              <w:rFonts w:ascii="Times New Roman" w:hAnsi="Times New Roman" w:cs="Times New Roman"/>
              <w:szCs w:val="21"/>
            </w:rPr>
            <w:delText xml:space="preserve"> dietary </w:delText>
          </w:r>
          <w:r w:rsidR="009E288A" w:rsidRPr="00491A8A" w:rsidDel="000B568B">
            <w:rPr>
              <w:rFonts w:ascii="Times New Roman" w:hAnsi="Times New Roman" w:cs="Times New Roman"/>
              <w:szCs w:val="21"/>
            </w:rPr>
            <w:delText>approach</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and</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its</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applicability</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across</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a</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wide</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range</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of</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microbiome-associated</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diseases</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merit</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further</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study</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fldChar w:fldCharType="begin"/>
          </w:r>
          <w:r w:rsidR="009E288A" w:rsidDel="000B568B">
            <w:rPr>
              <w:rFonts w:ascii="Times New Roman" w:hAnsi="Times New Roman" w:cs="Times New Roman"/>
              <w:szCs w:val="21"/>
            </w:rPr>
            <w:delInstrText xml:space="preserve"> ADDIN NE.Ref.{5A75DA28-FC88-46D7-8E08-6C6A670311F1}</w:delInstrText>
          </w:r>
          <w:r w:rsidR="009E288A" w:rsidRPr="00491A8A" w:rsidDel="000B568B">
            <w:rPr>
              <w:rFonts w:ascii="Times New Roman" w:hAnsi="Times New Roman" w:cs="Times New Roman"/>
              <w:szCs w:val="21"/>
            </w:rPr>
            <w:fldChar w:fldCharType="separate"/>
          </w:r>
          <w:r w:rsidR="009E288A" w:rsidDel="000B568B">
            <w:rPr>
              <w:rFonts w:ascii="Times New Roman" w:hAnsi="Times New Roman" w:cs="Times New Roman"/>
              <w:color w:val="080000"/>
              <w:kern w:val="0"/>
              <w:szCs w:val="21"/>
            </w:rPr>
            <w:delText>[37]</w:delText>
          </w:r>
          <w:r w:rsidR="009E288A" w:rsidRPr="00491A8A" w:rsidDel="000B568B">
            <w:rPr>
              <w:rFonts w:ascii="Times New Roman" w:hAnsi="Times New Roman" w:cs="Times New Roman"/>
              <w:szCs w:val="21"/>
            </w:rPr>
            <w:fldChar w:fldCharType="end"/>
          </w:r>
          <w:r w:rsidR="009E288A" w:rsidRPr="00491A8A" w:rsidDel="000B568B">
            <w:rPr>
              <w:rFonts w:ascii="Times New Roman" w:hAnsi="Times New Roman" w:cs="Times New Roman"/>
              <w:szCs w:val="21"/>
            </w:rPr>
            <w:delText>.</w:delText>
          </w:r>
        </w:del>
      </w:moveTo>
    </w:p>
    <w:moveToRangeEnd w:id="510"/>
    <w:p w14:paraId="3AB720A7" w14:textId="36A97696" w:rsidR="00762D67" w:rsidDel="006B7780" w:rsidRDefault="00762D67">
      <w:pPr>
        <w:pStyle w:val="ListParagraph"/>
        <w:spacing w:after="240"/>
        <w:ind w:firstLineChars="0" w:firstLine="0"/>
        <w:rPr>
          <w:del w:id="518" w:author="刘 红宾" w:date="2020-12-14T15:02:00Z"/>
          <w:rFonts w:ascii="Times New Roman" w:hAnsi="Times New Roman" w:cs="Times New Roman"/>
          <w:color w:val="000000"/>
          <w:shd w:val="clear" w:color="auto" w:fill="FFFFFF"/>
        </w:rPr>
        <w:pPrChange w:id="519" w:author="刘 红宾" w:date="2020-12-14T15:02:00Z">
          <w:pPr>
            <w:pStyle w:val="ListParagraph"/>
            <w:spacing w:after="240"/>
          </w:pPr>
        </w:pPrChange>
      </w:pPr>
      <w:del w:id="520" w:author="刘 红宾" w:date="2020-12-14T15:02:00Z">
        <w:r w:rsidRPr="00923B85" w:rsidDel="006B7780">
          <w:rPr>
            <w:rFonts w:ascii="Times New Roman" w:hAnsi="Times New Roman" w:cs="Times New Roman"/>
            <w:color w:val="2A2A2A"/>
            <w:szCs w:val="21"/>
            <w:shd w:val="clear" w:color="auto" w:fill="FFFFFF"/>
          </w:rPr>
          <w:delText xml:space="preserve">how the </w:delText>
        </w:r>
        <w:r w:rsidDel="006B7780">
          <w:rPr>
            <w:rFonts w:ascii="Times New Roman" w:hAnsi="Times New Roman" w:cs="Times New Roman"/>
            <w:color w:val="2A2A2A"/>
            <w:szCs w:val="21"/>
            <w:shd w:val="clear" w:color="auto" w:fill="FFFFFF"/>
          </w:rPr>
          <w:delText xml:space="preserve">individualized </w:delText>
        </w:r>
        <w:r w:rsidRPr="00923B85" w:rsidDel="006B7780">
          <w:rPr>
            <w:rFonts w:ascii="Times New Roman" w:hAnsi="Times New Roman" w:cs="Times New Roman"/>
            <w:color w:val="2A2A2A"/>
            <w:szCs w:val="21"/>
            <w:shd w:val="clear" w:color="auto" w:fill="FFFFFF"/>
          </w:rPr>
          <w:delText xml:space="preserve">gut microbiome response to dietary fiber </w:delText>
        </w:r>
        <w:r w:rsidDel="006B7780">
          <w:rPr>
            <w:rFonts w:ascii="Times New Roman" w:hAnsi="Times New Roman" w:cs="Times New Roman"/>
            <w:color w:val="2A2A2A"/>
            <w:szCs w:val="21"/>
            <w:shd w:val="clear" w:color="auto" w:fill="FFFFFF"/>
          </w:rPr>
          <w:delText xml:space="preserve">dynamically and thereafter contribute to a stable microbial behavior </w:delText>
        </w:r>
        <w:r w:rsidRPr="00923B85" w:rsidDel="006B7780">
          <w:rPr>
            <w:rFonts w:ascii="Times New Roman" w:hAnsi="Times New Roman" w:cs="Times New Roman"/>
            <w:color w:val="2A2A2A"/>
            <w:szCs w:val="21"/>
            <w:shd w:val="clear" w:color="auto" w:fill="FFFFFF"/>
          </w:rPr>
          <w:delText xml:space="preserve">remains poorly understood by limited longitudinal studies </w:delText>
        </w:r>
        <w:r w:rsidDel="006B7780">
          <w:rPr>
            <w:rFonts w:ascii="Times New Roman" w:hAnsi="Times New Roman" w:cs="Times New Roman"/>
            <w:color w:val="2A2A2A"/>
            <w:szCs w:val="21"/>
            <w:shd w:val="clear" w:color="auto" w:fill="FFFFFF"/>
          </w:rPr>
          <w:delText xml:space="preserve">and </w:delText>
        </w:r>
        <w:r w:rsidRPr="00AD14A8" w:rsidDel="006B7780">
          <w:rPr>
            <w:rFonts w:ascii="Times New Roman" w:hAnsi="Times New Roman" w:cs="Times New Roman"/>
            <w:color w:val="2A2A2A"/>
            <w:szCs w:val="21"/>
            <w:shd w:val="clear" w:color="auto" w:fill="FFFFFF"/>
          </w:rPr>
          <w:delText xml:space="preserve">lack of an integrated multi-omics view of </w:delText>
        </w:r>
        <w:r w:rsidDel="006B7780">
          <w:rPr>
            <w:rFonts w:ascii="Times New Roman" w:hAnsi="Times New Roman" w:cs="Times New Roman"/>
            <w:color w:val="2A2A2A"/>
            <w:szCs w:val="21"/>
            <w:shd w:val="clear" w:color="auto" w:fill="FFFFFF"/>
          </w:rPr>
          <w:delText>fiber</w:delText>
        </w:r>
        <w:r w:rsidRPr="00AD14A8" w:rsidDel="006B7780">
          <w:rPr>
            <w:rFonts w:ascii="Times New Roman" w:hAnsi="Times New Roman" w:cs="Times New Roman"/>
            <w:color w:val="2A2A2A"/>
            <w:szCs w:val="21"/>
            <w:shd w:val="clear" w:color="auto" w:fill="FFFFFF"/>
          </w:rPr>
          <w:delText xml:space="preserve">-specific </w:delText>
        </w:r>
        <w:r w:rsidDel="006B7780">
          <w:rPr>
            <w:rFonts w:ascii="Times New Roman" w:hAnsi="Times New Roman" w:cs="Times New Roman"/>
            <w:color w:val="2A2A2A"/>
            <w:szCs w:val="21"/>
            <w:shd w:val="clear" w:color="auto" w:fill="FFFFFF"/>
          </w:rPr>
          <w:delText xml:space="preserve">microbial </w:delText>
        </w:r>
        <w:r w:rsidRPr="00AD14A8" w:rsidDel="006B7780">
          <w:rPr>
            <w:rFonts w:ascii="Times New Roman" w:hAnsi="Times New Roman" w:cs="Times New Roman"/>
            <w:color w:val="2A2A2A"/>
            <w:szCs w:val="21"/>
            <w:shd w:val="clear" w:color="auto" w:fill="FFFFFF"/>
          </w:rPr>
          <w:delText>changes.</w:delText>
        </w:r>
        <w:r w:rsidDel="006B7780">
          <w:rPr>
            <w:rFonts w:ascii="Times New Roman" w:hAnsi="Times New Roman" w:cs="Times New Roman"/>
            <w:color w:val="2A2A2A"/>
            <w:szCs w:val="21"/>
            <w:shd w:val="clear" w:color="auto" w:fill="FFFFFF"/>
          </w:rPr>
          <w:delText xml:space="preserve"> On the other hand, </w:delText>
        </w:r>
        <w:r w:rsidDel="006B7780">
          <w:rPr>
            <w:rFonts w:ascii="Times New Roman" w:hAnsi="Times New Roman" w:cs="Times New Roman"/>
            <w:color w:val="000000"/>
            <w:shd w:val="clear" w:color="auto" w:fill="FFFFFF"/>
          </w:rPr>
          <w:delText xml:space="preserve">moving toward designs that can account for inter-individual variation is necessary to improve microbiome studies, which </w:delText>
        </w:r>
        <w:r w:rsidRPr="00162098" w:rsidDel="006B7780">
          <w:rPr>
            <w:rFonts w:ascii="Times New Roman" w:hAnsi="Times New Roman" w:cs="Times New Roman"/>
            <w:color w:val="000000"/>
            <w:shd w:val="clear" w:color="auto" w:fill="FFFFFF"/>
          </w:rPr>
          <w:delText>is underscored by</w:delText>
        </w:r>
        <w:r w:rsidDel="006B7780">
          <w:rPr>
            <w:rFonts w:ascii="Times New Roman" w:hAnsi="Times New Roman" w:cs="Times New Roman"/>
            <w:color w:val="000000"/>
            <w:shd w:val="clear" w:color="auto" w:fill="FFFFFF"/>
          </w:rPr>
          <w:delText xml:space="preserve"> </w:delText>
        </w:r>
        <w:r w:rsidRPr="00162098" w:rsidDel="006B7780">
          <w:rPr>
            <w:rFonts w:ascii="Times New Roman" w:hAnsi="Times New Roman" w:cs="Times New Roman"/>
            <w:color w:val="000000"/>
            <w:shd w:val="clear" w:color="auto" w:fill="FFFFFF"/>
          </w:rPr>
          <w:delText xml:space="preserve">the </w:delText>
        </w:r>
        <w:r w:rsidDel="006B7780">
          <w:rPr>
            <w:rFonts w:ascii="Times New Roman" w:hAnsi="Times New Roman" w:cs="Times New Roman"/>
            <w:color w:val="000000"/>
            <w:shd w:val="clear" w:color="auto" w:fill="FFFFFF"/>
          </w:rPr>
          <w:delText xml:space="preserve">lack of consistent </w:delText>
        </w:r>
        <w:r w:rsidRPr="00162098" w:rsidDel="006B7780">
          <w:rPr>
            <w:rFonts w:ascii="Times New Roman" w:hAnsi="Times New Roman" w:cs="Times New Roman"/>
            <w:color w:val="000000"/>
            <w:shd w:val="clear" w:color="auto" w:fill="FFFFFF"/>
          </w:rPr>
          <w:delText xml:space="preserve">observation in the microbial </w:delText>
        </w:r>
        <w:r w:rsidDel="006B7780">
          <w:rPr>
            <w:rFonts w:ascii="Times New Roman" w:hAnsi="Times New Roman" w:cs="Times New Roman"/>
            <w:color w:val="000000"/>
            <w:shd w:val="clear" w:color="auto" w:fill="FFFFFF"/>
          </w:rPr>
          <w:delText xml:space="preserve">response to the dietary fiber intervention between cross-sectional studies. </w:delText>
        </w:r>
      </w:del>
    </w:p>
    <w:p w14:paraId="27C31E46" w14:textId="56909B69" w:rsidR="00A10C6F" w:rsidRPr="00A10C6F" w:rsidDel="000737F7" w:rsidRDefault="00A10DF5">
      <w:pPr>
        <w:pStyle w:val="ListParagraph"/>
        <w:spacing w:after="240"/>
        <w:ind w:firstLineChars="0" w:firstLine="0"/>
        <w:rPr>
          <w:moveFrom w:id="521" w:author="刘 红宾" w:date="2020-12-07T15:45:00Z"/>
          <w:rFonts w:ascii="Times New Roman" w:hAnsi="Times New Roman" w:cs="Times New Roman"/>
          <w:color w:val="000000"/>
          <w:shd w:val="clear" w:color="auto" w:fill="FFFFFF"/>
        </w:rPr>
        <w:pPrChange w:id="522" w:author="刘 红宾" w:date="2020-12-14T15:02:00Z">
          <w:pPr>
            <w:pStyle w:val="ListParagraph"/>
            <w:spacing w:after="240"/>
          </w:pPr>
        </w:pPrChange>
      </w:pPr>
      <w:moveFromRangeStart w:id="523" w:author="刘 红宾" w:date="2020-12-07T15:45:00Z" w:name="move58248346"/>
      <w:moveFrom w:id="524" w:author="刘 红宾" w:date="2020-12-07T15:45:00Z">
        <w:r w:rsidDel="000737F7">
          <w:rPr>
            <w:rFonts w:ascii="Times New Roman" w:hAnsi="Times New Roman" w:cs="Times New Roman"/>
            <w:color w:val="000000"/>
            <w:shd w:val="clear" w:color="auto" w:fill="FFFFFF"/>
          </w:rPr>
          <w:t>P</w:t>
        </w:r>
        <w:r w:rsidRPr="00A10DF5" w:rsidDel="000737F7">
          <w:rPr>
            <w:rFonts w:ascii="Times New Roman" w:hAnsi="Times New Roman" w:cs="Times New Roman"/>
            <w:color w:val="000000"/>
            <w:shd w:val="clear" w:color="auto" w:fill="FFFFFF"/>
          </w:rPr>
          <w:t xml:space="preserve">oor reproducibility </w:t>
        </w:r>
        <w:r w:rsidDel="000737F7">
          <w:rPr>
            <w:rFonts w:ascii="Times New Roman" w:hAnsi="Times New Roman" w:cs="Times New Roman"/>
            <w:color w:val="000000"/>
            <w:shd w:val="clear" w:color="auto" w:fill="FFFFFF"/>
          </w:rPr>
          <w:t>between</w:t>
        </w:r>
        <w:r w:rsidRPr="00A10DF5" w:rsidDel="000737F7">
          <w:rPr>
            <w:rFonts w:ascii="Times New Roman" w:hAnsi="Times New Roman" w:cs="Times New Roman"/>
            <w:color w:val="000000"/>
            <w:shd w:val="clear" w:color="auto" w:fill="FFFFFF"/>
          </w:rPr>
          <w:t xml:space="preserve"> studies </w:t>
        </w:r>
        <w:r w:rsidDel="000737F7">
          <w:rPr>
            <w:rFonts w:ascii="Times New Roman" w:hAnsi="Times New Roman" w:cs="Times New Roman"/>
            <w:color w:val="000000"/>
            <w:shd w:val="clear" w:color="auto" w:fill="FFFFFF"/>
          </w:rPr>
          <w:t>in terms of</w:t>
        </w:r>
        <w:r w:rsidR="00A10C6F" w:rsidRPr="00A10C6F" w:rsidDel="000737F7">
          <w:rPr>
            <w:rFonts w:ascii="Times New Roman" w:hAnsi="Times New Roman" w:cs="Times New Roman"/>
            <w:color w:val="000000"/>
            <w:shd w:val="clear" w:color="auto" w:fill="FFFFFF"/>
          </w:rPr>
          <w:t xml:space="preserve"> </w:t>
        </w:r>
        <w:r w:rsidR="00A10C6F" w:rsidDel="000737F7">
          <w:rPr>
            <w:rFonts w:ascii="Times New Roman" w:hAnsi="Times New Roman" w:cs="Times New Roman"/>
            <w:color w:val="000000"/>
            <w:shd w:val="clear" w:color="auto" w:fill="FFFFFF"/>
          </w:rPr>
          <w:t>g</w:t>
        </w:r>
        <w:r w:rsidR="00A10C6F" w:rsidRPr="00A10C6F" w:rsidDel="000737F7">
          <w:rPr>
            <w:rFonts w:ascii="Times New Roman" w:hAnsi="Times New Roman" w:cs="Times New Roman"/>
            <w:color w:val="000000"/>
            <w:shd w:val="clear" w:color="auto" w:fill="FFFFFF"/>
          </w:rPr>
          <w:t xml:space="preserve">ut </w:t>
        </w:r>
        <w:r w:rsidR="00A10C6F" w:rsidDel="000737F7">
          <w:rPr>
            <w:rFonts w:ascii="Times New Roman" w:hAnsi="Times New Roman" w:cs="Times New Roman"/>
            <w:color w:val="000000"/>
            <w:shd w:val="clear" w:color="auto" w:fill="FFFFFF"/>
          </w:rPr>
          <w:t>m</w:t>
        </w:r>
        <w:r w:rsidR="00A10C6F" w:rsidRPr="00A10C6F" w:rsidDel="000737F7">
          <w:rPr>
            <w:rFonts w:ascii="Times New Roman" w:hAnsi="Times New Roman" w:cs="Times New Roman"/>
            <w:color w:val="000000"/>
            <w:shd w:val="clear" w:color="auto" w:fill="FFFFFF"/>
          </w:rPr>
          <w:t xml:space="preserve">icrobiome </w:t>
        </w:r>
        <w:r w:rsidR="00A10C6F" w:rsidDel="000737F7">
          <w:rPr>
            <w:rFonts w:ascii="Times New Roman" w:hAnsi="Times New Roman" w:cs="Times New Roman"/>
            <w:color w:val="000000"/>
            <w:shd w:val="clear" w:color="auto" w:fill="FFFFFF"/>
          </w:rPr>
          <w:t>a</w:t>
        </w:r>
        <w:r w:rsidR="00A10C6F" w:rsidRPr="00A10C6F" w:rsidDel="000737F7">
          <w:rPr>
            <w:rFonts w:ascii="Times New Roman" w:hAnsi="Times New Roman" w:cs="Times New Roman"/>
            <w:color w:val="000000"/>
            <w:shd w:val="clear" w:color="auto" w:fill="FFFFFF"/>
          </w:rPr>
          <w:t xml:space="preserve">lterations in </w:t>
        </w:r>
        <w:r w:rsidR="00A10C6F" w:rsidDel="000737F7">
          <w:rPr>
            <w:rFonts w:ascii="Times New Roman" w:hAnsi="Times New Roman" w:cs="Times New Roman"/>
            <w:color w:val="000000"/>
            <w:shd w:val="clear" w:color="auto" w:fill="FFFFFF"/>
          </w:rPr>
          <w:t>r</w:t>
        </w:r>
        <w:r w:rsidR="00A10C6F" w:rsidRPr="00A10C6F" w:rsidDel="000737F7">
          <w:rPr>
            <w:rFonts w:ascii="Times New Roman" w:hAnsi="Times New Roman" w:cs="Times New Roman"/>
            <w:color w:val="000000"/>
            <w:shd w:val="clear" w:color="auto" w:fill="FFFFFF"/>
          </w:rPr>
          <w:t xml:space="preserve">esponse to a </w:t>
        </w:r>
        <w:r w:rsidR="00A10C6F" w:rsidDel="000737F7">
          <w:rPr>
            <w:rFonts w:ascii="Times New Roman" w:hAnsi="Times New Roman" w:cs="Times New Roman"/>
            <w:color w:val="000000"/>
            <w:shd w:val="clear" w:color="auto" w:fill="FFFFFF"/>
          </w:rPr>
          <w:t>d</w:t>
        </w:r>
        <w:r w:rsidR="00A10C6F" w:rsidRPr="00A10C6F" w:rsidDel="000737F7">
          <w:rPr>
            <w:rFonts w:ascii="Times New Roman" w:hAnsi="Times New Roman" w:cs="Times New Roman"/>
            <w:color w:val="000000"/>
            <w:shd w:val="clear" w:color="auto" w:fill="FFFFFF"/>
          </w:rPr>
          <w:t>iet</w:t>
        </w:r>
        <w:r w:rsidR="00A10C6F" w:rsidDel="000737F7">
          <w:rPr>
            <w:rFonts w:ascii="Times New Roman" w:hAnsi="Times New Roman" w:cs="Times New Roman"/>
            <w:color w:val="000000"/>
            <w:shd w:val="clear" w:color="auto" w:fill="FFFFFF"/>
          </w:rPr>
          <w:t xml:space="preserve">ary intervention </w:t>
        </w:r>
        <w:r w:rsidDel="000737F7">
          <w:rPr>
            <w:rFonts w:ascii="Times New Roman" w:hAnsi="Times New Roman" w:cs="Times New Roman"/>
            <w:color w:val="000000"/>
            <w:shd w:val="clear" w:color="auto" w:fill="FFFFFF"/>
          </w:rPr>
          <w:t>has been</w:t>
        </w:r>
        <w:r w:rsidR="009F1935" w:rsidDel="000737F7">
          <w:rPr>
            <w:rFonts w:ascii="Times New Roman" w:hAnsi="Times New Roman" w:cs="Times New Roman"/>
            <w:color w:val="000000"/>
            <w:shd w:val="clear" w:color="auto" w:fill="FFFFFF"/>
          </w:rPr>
          <w:t xml:space="preserve"> attributed to the variable pretreatment </w:t>
        </w:r>
        <w:r w:rsidR="00E7130E" w:rsidDel="000737F7">
          <w:rPr>
            <w:rFonts w:ascii="Times New Roman" w:hAnsi="Times New Roman" w:cs="Times New Roman"/>
            <w:color w:val="000000"/>
            <w:shd w:val="clear" w:color="auto" w:fill="FFFFFF"/>
          </w:rPr>
          <w:t xml:space="preserve">microbial configuration. </w:t>
        </w:r>
      </w:moveFrom>
    </w:p>
    <w:moveFromRangeEnd w:id="523"/>
    <w:p w14:paraId="1E6C6FCD" w14:textId="56327CAD" w:rsidR="00762D67" w:rsidRDefault="00762D67">
      <w:pPr>
        <w:rPr>
          <w:rFonts w:ascii="Times New Roman" w:hAnsi="Times New Roman" w:cs="Times New Roman"/>
          <w:color w:val="131413"/>
          <w:szCs w:val="21"/>
        </w:rPr>
        <w:pPrChange w:id="525" w:author="刘 红宾" w:date="2020-12-14T15:02:00Z">
          <w:pPr>
            <w:ind w:firstLineChars="200" w:firstLine="420"/>
          </w:pPr>
        </w:pPrChange>
      </w:pPr>
      <w:r>
        <w:rPr>
          <w:rFonts w:ascii="Times New Roman" w:hAnsi="Times New Roman" w:cs="Times New Roman"/>
          <w:color w:val="2A2A2A"/>
          <w:szCs w:val="21"/>
          <w:shd w:val="clear" w:color="auto" w:fill="FFFFFF"/>
        </w:rPr>
        <w:t xml:space="preserve">In the present study, </w:t>
      </w:r>
      <w:r w:rsidRPr="00EC1BE6">
        <w:rPr>
          <w:rFonts w:ascii="Times New Roman" w:hAnsi="Times New Roman" w:cs="Times New Roman"/>
          <w:color w:val="FF0000"/>
          <w:szCs w:val="21"/>
          <w:shd w:val="clear" w:color="auto" w:fill="FFFFFF"/>
          <w:rPrChange w:id="526" w:author="刘 红宾" w:date="2020-12-21T18:41:00Z">
            <w:rPr>
              <w:rFonts w:ascii="Times New Roman" w:hAnsi="Times New Roman" w:cs="Times New Roman"/>
              <w:color w:val="2A2A2A"/>
              <w:szCs w:val="21"/>
              <w:shd w:val="clear" w:color="auto" w:fill="FFFFFF"/>
            </w:rPr>
          </w:rPrChange>
        </w:rPr>
        <w:t xml:space="preserve">using mice </w:t>
      </w:r>
      <w:ins w:id="527" w:author="刘 红宾" w:date="2020-12-14T15:03:00Z">
        <w:r w:rsidR="009C4A64" w:rsidRPr="00EC1BE6">
          <w:rPr>
            <w:rFonts w:ascii="Times New Roman" w:hAnsi="Times New Roman" w:cs="Times New Roman"/>
            <w:color w:val="FF0000"/>
            <w:szCs w:val="21"/>
            <w:shd w:val="clear" w:color="auto" w:fill="FFFFFF"/>
            <w:rPrChange w:id="528" w:author="刘 红宾" w:date="2020-12-21T18:41:00Z">
              <w:rPr>
                <w:rFonts w:ascii="Times New Roman" w:hAnsi="Times New Roman" w:cs="Times New Roman"/>
                <w:color w:val="2A2A2A"/>
                <w:szCs w:val="21"/>
                <w:shd w:val="clear" w:color="auto" w:fill="FFFFFF"/>
              </w:rPr>
            </w:rPrChange>
          </w:rPr>
          <w:t xml:space="preserve">that harboring different gut microbiome </w:t>
        </w:r>
      </w:ins>
      <w:r w:rsidRPr="00EC1BE6">
        <w:rPr>
          <w:rFonts w:ascii="Times New Roman" w:hAnsi="Times New Roman" w:cs="Times New Roman"/>
          <w:color w:val="FF0000"/>
          <w:szCs w:val="21"/>
          <w:shd w:val="clear" w:color="auto" w:fill="FFFFFF"/>
          <w:rPrChange w:id="529" w:author="刘 红宾" w:date="2020-12-21T18:41:00Z">
            <w:rPr>
              <w:rFonts w:ascii="Times New Roman" w:hAnsi="Times New Roman" w:cs="Times New Roman"/>
              <w:color w:val="2A2A2A"/>
              <w:szCs w:val="21"/>
              <w:shd w:val="clear" w:color="auto" w:fill="FFFFFF"/>
            </w:rPr>
          </w:rPrChange>
        </w:rPr>
        <w:t>as model hosts, we assess the dynamic response of the gut ecosystem to dietary fiber intervention by integrating longitudinal data from the gut microbiome and SCFA metabolome</w:t>
      </w:r>
      <w:r w:rsidRPr="00923B85">
        <w:rPr>
          <w:rFonts w:ascii="Times New Roman" w:hAnsi="Times New Roman" w:cs="Times New Roman"/>
          <w:color w:val="2A2A2A"/>
          <w:szCs w:val="21"/>
          <w:shd w:val="clear" w:color="auto" w:fill="FFFFFF"/>
        </w:rPr>
        <w:t>.</w:t>
      </w:r>
      <w:r>
        <w:rPr>
          <w:rFonts w:ascii="Times New Roman" w:hAnsi="Times New Roman" w:cs="Times New Roman"/>
          <w:color w:val="2A2A2A"/>
          <w:szCs w:val="21"/>
          <w:shd w:val="clear" w:color="auto" w:fill="FFFFFF"/>
        </w:rPr>
        <w:t xml:space="preserve"> W</w:t>
      </w:r>
      <w:r w:rsidRPr="00923B85">
        <w:rPr>
          <w:rFonts w:ascii="Times New Roman" w:hAnsi="Times New Roman" w:cs="Times New Roman"/>
          <w:color w:val="2A2A2A"/>
          <w:szCs w:val="21"/>
          <w:shd w:val="clear" w:color="auto" w:fill="FFFFFF"/>
        </w:rPr>
        <w:t xml:space="preserve">e </w:t>
      </w:r>
      <w:r>
        <w:rPr>
          <w:rFonts w:ascii="Times New Roman" w:hAnsi="Times New Roman" w:cs="Times New Roman"/>
          <w:color w:val="2A2A2A"/>
          <w:szCs w:val="21"/>
          <w:shd w:val="clear" w:color="auto" w:fill="FFFFFF"/>
        </w:rPr>
        <w:t>observ</w:t>
      </w:r>
      <w:r w:rsidRPr="00923B85">
        <w:rPr>
          <w:rFonts w:ascii="Times New Roman" w:hAnsi="Times New Roman" w:cs="Times New Roman"/>
          <w:color w:val="2A2A2A"/>
          <w:szCs w:val="21"/>
          <w:shd w:val="clear" w:color="auto" w:fill="FFFFFF"/>
        </w:rPr>
        <w:t xml:space="preserve">ed a </w:t>
      </w:r>
      <w:r w:rsidR="00F612D5">
        <w:rPr>
          <w:rFonts w:ascii="Times New Roman" w:hAnsi="Times New Roman" w:cs="Times New Roman"/>
          <w:color w:val="2A2A2A"/>
          <w:szCs w:val="21"/>
          <w:shd w:val="clear" w:color="auto" w:fill="FFFFFF"/>
        </w:rPr>
        <w:t>universal</w:t>
      </w:r>
      <w:r>
        <w:rPr>
          <w:rFonts w:ascii="Times New Roman" w:hAnsi="Times New Roman" w:cs="Times New Roman"/>
          <w:color w:val="2A2A2A"/>
          <w:szCs w:val="21"/>
          <w:shd w:val="clear" w:color="auto" w:fill="FFFFFF"/>
        </w:rPr>
        <w:t xml:space="preserve"> </w:t>
      </w:r>
      <w:r>
        <w:rPr>
          <w:rFonts w:ascii="Times New Roman" w:hAnsi="Times New Roman" w:cs="Times New Roman" w:hint="eastAsia"/>
          <w:color w:val="2A2A2A"/>
          <w:szCs w:val="21"/>
          <w:shd w:val="clear" w:color="auto" w:fill="FFFFFF"/>
        </w:rPr>
        <w:t>transit</w:t>
      </w:r>
      <w:r>
        <w:rPr>
          <w:rFonts w:ascii="Times New Roman" w:hAnsi="Times New Roman" w:cs="Times New Roman"/>
          <w:color w:val="2A2A2A"/>
          <w:szCs w:val="21"/>
          <w:shd w:val="clear" w:color="auto" w:fill="FFFFFF"/>
        </w:rPr>
        <w:t>ion</w:t>
      </w:r>
      <w:r w:rsidRPr="00923B85">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t xml:space="preserve">between </w:t>
      </w:r>
      <w:r w:rsidRPr="00923B85">
        <w:rPr>
          <w:rFonts w:ascii="Times New Roman" w:hAnsi="Times New Roman" w:cs="Times New Roman"/>
          <w:color w:val="2A2A2A"/>
          <w:szCs w:val="21"/>
          <w:shd w:val="clear" w:color="auto" w:fill="FFFFFF"/>
        </w:rPr>
        <w:t xml:space="preserve">short-term response and long-term adaptation of the microbial metabolism in response to </w:t>
      </w:r>
      <w:r>
        <w:rPr>
          <w:rFonts w:ascii="Times New Roman" w:hAnsi="Times New Roman" w:cs="Times New Roman"/>
          <w:color w:val="2A2A2A"/>
          <w:szCs w:val="21"/>
          <w:shd w:val="clear" w:color="auto" w:fill="FFFFFF"/>
        </w:rPr>
        <w:t>dietary fiber</w:t>
      </w:r>
      <w:r w:rsidRPr="00923B85">
        <w:rPr>
          <w:rFonts w:ascii="Times New Roman" w:hAnsi="Times New Roman" w:cs="Times New Roman"/>
          <w:color w:val="2A2A2A"/>
          <w:szCs w:val="21"/>
          <w:shd w:val="clear" w:color="auto" w:fill="FFFFFF"/>
        </w:rPr>
        <w:t xml:space="preserve"> intervention</w:t>
      </w:r>
      <w:r>
        <w:rPr>
          <w:rFonts w:ascii="Times New Roman" w:hAnsi="Times New Roman" w:cs="Times New Roman"/>
          <w:color w:val="2A2A2A"/>
          <w:szCs w:val="21"/>
          <w:shd w:val="clear" w:color="auto" w:fill="FFFFFF"/>
        </w:rPr>
        <w:t xml:space="preserve">, which was independent of the pretreatment microbial </w:t>
      </w:r>
      <w:r w:rsidRPr="00DC2045">
        <w:rPr>
          <w:rFonts w:ascii="Times New Roman" w:hAnsi="Times New Roman" w:cs="Times New Roman"/>
          <w:color w:val="2A2A2A"/>
          <w:szCs w:val="21"/>
          <w:shd w:val="clear" w:color="auto" w:fill="FFFFFF"/>
        </w:rPr>
        <w:t>configuration</w:t>
      </w:r>
      <w:r>
        <w:rPr>
          <w:rFonts w:ascii="Times New Roman" w:hAnsi="Times New Roman" w:cs="Times New Roman"/>
          <w:color w:val="2A2A2A"/>
          <w:szCs w:val="21"/>
          <w:shd w:val="clear" w:color="auto" w:fill="FFFFFF"/>
        </w:rPr>
        <w:t xml:space="preserve">. Through dynamic modeling analysis, we identified a </w:t>
      </w:r>
      <w:r w:rsidRPr="00FD4B24">
        <w:rPr>
          <w:rFonts w:ascii="Times New Roman" w:hAnsi="Times New Roman" w:cs="Times New Roman"/>
          <w:color w:val="2A2A2A"/>
          <w:szCs w:val="21"/>
          <w:shd w:val="clear" w:color="auto" w:fill="FFFFFF"/>
        </w:rPr>
        <w:t>consortium</w:t>
      </w:r>
      <w:r>
        <w:rPr>
          <w:rFonts w:ascii="Times New Roman" w:hAnsi="Times New Roman" w:cs="Times New Roman"/>
          <w:color w:val="2A2A2A"/>
          <w:szCs w:val="21"/>
          <w:shd w:val="clear" w:color="auto" w:fill="FFFFFF"/>
        </w:rPr>
        <w:t xml:space="preserve"> of microbes that affect the degradation of inulin and subsequent SCFA fermentation. The pretreatment abundance of </w:t>
      </w:r>
      <w:r w:rsidRPr="00923B85">
        <w:rPr>
          <w:rFonts w:ascii="Times New Roman" w:hAnsi="Times New Roman" w:cs="Times New Roman"/>
          <w:i/>
          <w:iCs/>
          <w:color w:val="131413"/>
          <w:szCs w:val="21"/>
        </w:rPr>
        <w:t>Bacteroides-</w:t>
      </w:r>
      <w:proofErr w:type="spellStart"/>
      <w:r w:rsidRPr="00923B85">
        <w:rPr>
          <w:rFonts w:ascii="Times New Roman" w:hAnsi="Times New Roman" w:cs="Times New Roman"/>
          <w:i/>
          <w:iCs/>
          <w:color w:val="131413"/>
          <w:szCs w:val="21"/>
        </w:rPr>
        <w:t>acidifaciens</w:t>
      </w:r>
      <w:proofErr w:type="spellEnd"/>
      <w:r w:rsidRPr="00923B85">
        <w:rPr>
          <w:rFonts w:ascii="Times New Roman" w:hAnsi="Times New Roman" w:cs="Times New Roman"/>
          <w:color w:val="131413"/>
          <w:szCs w:val="21"/>
        </w:rPr>
        <w:t xml:space="preserve"> </w:t>
      </w:r>
      <w:r>
        <w:rPr>
          <w:rFonts w:ascii="Times New Roman" w:hAnsi="Times New Roman" w:cs="Times New Roman"/>
          <w:color w:val="131413"/>
          <w:szCs w:val="21"/>
        </w:rPr>
        <w:t xml:space="preserve">and </w:t>
      </w:r>
      <w:proofErr w:type="spellStart"/>
      <w:r w:rsidRPr="00923B85">
        <w:rPr>
          <w:rFonts w:ascii="Times New Roman" w:hAnsi="Times New Roman" w:cs="Times New Roman"/>
          <w:i/>
          <w:iCs/>
          <w:color w:val="131413"/>
          <w:szCs w:val="21"/>
        </w:rPr>
        <w:t>Muribaculaceae</w:t>
      </w:r>
      <w:proofErr w:type="spellEnd"/>
      <w:r w:rsidRPr="00923B85">
        <w:rPr>
          <w:rFonts w:ascii="Times New Roman" w:hAnsi="Times New Roman" w:cs="Times New Roman"/>
          <w:color w:val="131413"/>
          <w:szCs w:val="21"/>
        </w:rPr>
        <w:t xml:space="preserve"> </w:t>
      </w:r>
      <w:r>
        <w:rPr>
          <w:rFonts w:ascii="Times New Roman" w:hAnsi="Times New Roman" w:cs="Times New Roman"/>
          <w:color w:val="131413"/>
          <w:szCs w:val="21"/>
        </w:rPr>
        <w:t xml:space="preserve">together determined the individualized dynamic responses of the microbial composition and propionate production. </w:t>
      </w:r>
    </w:p>
    <w:p w14:paraId="46FCE210" w14:textId="43BC35DB" w:rsidR="00B3233A" w:rsidRDefault="00B3233A" w:rsidP="00762D67">
      <w:pPr>
        <w:ind w:firstLineChars="200" w:firstLine="420"/>
        <w:rPr>
          <w:ins w:id="530" w:author="戴 磊" w:date="2020-12-29T00:50:00Z"/>
          <w:rFonts w:ascii="Times New Roman" w:hAnsi="Times New Roman" w:cs="Times New Roman"/>
          <w:color w:val="131413"/>
          <w:szCs w:val="21"/>
        </w:rPr>
      </w:pPr>
    </w:p>
    <w:p w14:paraId="266AD83E" w14:textId="77777777" w:rsidR="003C3775" w:rsidRPr="00B3233A" w:rsidRDefault="003C3775" w:rsidP="00762D67">
      <w:pPr>
        <w:ind w:firstLineChars="200" w:firstLine="420"/>
        <w:rPr>
          <w:rFonts w:ascii="Times New Roman" w:hAnsi="Times New Roman" w:cs="Times New Roman"/>
          <w:color w:val="131413"/>
          <w:szCs w:val="21"/>
        </w:rPr>
      </w:pPr>
    </w:p>
    <w:p w14:paraId="28DA3BA6" w14:textId="1B6EAE8A" w:rsidR="006F7B15" w:rsidRDefault="006F7B15" w:rsidP="006F7B15">
      <w:pPr>
        <w:rPr>
          <w:ins w:id="531" w:author="戴 磊" w:date="2020-12-29T00:27:00Z"/>
          <w:rFonts w:ascii="Times New Roman" w:hAnsi="Times New Roman" w:cs="Times New Roman"/>
          <w:b/>
          <w:bCs/>
          <w:color w:val="131413"/>
          <w:szCs w:val="21"/>
        </w:rPr>
      </w:pPr>
      <w:r w:rsidRPr="00521929">
        <w:rPr>
          <w:rFonts w:ascii="Times New Roman" w:hAnsi="Times New Roman" w:cs="Times New Roman" w:hint="eastAsia"/>
          <w:b/>
          <w:bCs/>
          <w:color w:val="131413"/>
          <w:szCs w:val="21"/>
        </w:rPr>
        <w:t>Results</w:t>
      </w:r>
    </w:p>
    <w:p w14:paraId="002AB6DC" w14:textId="614F568C" w:rsidR="00B269EA" w:rsidRPr="00521929" w:rsidRDefault="00584C59" w:rsidP="006F7B15">
      <w:pPr>
        <w:rPr>
          <w:rFonts w:ascii="Times New Roman" w:hAnsi="Times New Roman" w:cs="Times New Roman"/>
          <w:b/>
          <w:bCs/>
          <w:color w:val="131413"/>
          <w:szCs w:val="21"/>
        </w:rPr>
      </w:pPr>
      <w:ins w:id="532" w:author="戴 磊" w:date="2020-12-29T00:35:00Z">
        <w:r>
          <w:rPr>
            <w:rFonts w:ascii="Times New Roman" w:hAnsi="Times New Roman" w:cs="Times New Roman" w:hint="eastAsia"/>
            <w:b/>
            <w:bCs/>
            <w:color w:val="131413"/>
            <w:szCs w:val="21"/>
          </w:rPr>
          <w:t>Sec</w:t>
        </w:r>
        <w:r>
          <w:rPr>
            <w:rFonts w:ascii="Times New Roman" w:hAnsi="Times New Roman" w:cs="Times New Roman"/>
            <w:b/>
            <w:bCs/>
            <w:color w:val="131413"/>
            <w:szCs w:val="21"/>
          </w:rPr>
          <w:t>tion</w:t>
        </w:r>
      </w:ins>
      <w:ins w:id="533" w:author="戴 磊" w:date="2020-12-29T00:27:00Z">
        <w:r w:rsidR="00B269EA">
          <w:rPr>
            <w:rFonts w:ascii="Times New Roman" w:hAnsi="Times New Roman" w:cs="Times New Roman"/>
            <w:b/>
            <w:bCs/>
            <w:color w:val="131413"/>
            <w:szCs w:val="21"/>
          </w:rPr>
          <w:t xml:space="preserve"> 1: s</w:t>
        </w:r>
      </w:ins>
      <w:ins w:id="534" w:author="戴 磊" w:date="2020-12-29T00:28:00Z">
        <w:r w:rsidR="00B269EA">
          <w:rPr>
            <w:rFonts w:ascii="Times New Roman" w:hAnsi="Times New Roman" w:cs="Times New Roman"/>
            <w:b/>
            <w:bCs/>
            <w:color w:val="131413"/>
            <w:szCs w:val="21"/>
          </w:rPr>
          <w:t>tudy design</w:t>
        </w:r>
      </w:ins>
      <w:ins w:id="535" w:author="戴 磊" w:date="2020-12-29T01:14:00Z">
        <w:r w:rsidR="00AE0606">
          <w:rPr>
            <w:rFonts w:ascii="Times New Roman" w:hAnsi="Times New Roman" w:cs="Times New Roman"/>
            <w:b/>
            <w:bCs/>
            <w:color w:val="131413"/>
            <w:szCs w:val="21"/>
          </w:rPr>
          <w:t>, analytical framework</w:t>
        </w:r>
      </w:ins>
    </w:p>
    <w:p w14:paraId="42CC75D8" w14:textId="77777777" w:rsidR="006F7B15" w:rsidRPr="00426A01" w:rsidRDefault="006F7B15" w:rsidP="006F7B15">
      <w:pPr>
        <w:rPr>
          <w:rFonts w:ascii="Times New Roman" w:hAnsi="Times New Roman" w:cs="Times New Roman"/>
          <w:i/>
          <w:iCs/>
          <w:color w:val="FF0000"/>
          <w:sz w:val="22"/>
        </w:rPr>
      </w:pPr>
      <w:r w:rsidRPr="00426A01">
        <w:rPr>
          <w:rFonts w:ascii="Times New Roman" w:hAnsi="Times New Roman" w:cs="Times New Roman"/>
          <w:i/>
          <w:iCs/>
          <w:color w:val="FF0000"/>
          <w:sz w:val="20"/>
          <w:szCs w:val="20"/>
        </w:rPr>
        <w:t>Probing the temporal behaviors of gut microbiome in response to dietary fiber</w:t>
      </w:r>
    </w:p>
    <w:p w14:paraId="38D1B7A9" w14:textId="75F4FF67" w:rsidR="006F7B15" w:rsidRPr="00222911" w:rsidRDefault="006F7B15" w:rsidP="006F7B15">
      <w:pPr>
        <w:rPr>
          <w:rFonts w:ascii="Times New Roman" w:hAnsi="Times New Roman" w:cs="Times New Roman"/>
          <w:color w:val="242021"/>
          <w:szCs w:val="21"/>
        </w:rPr>
      </w:pPr>
      <w:r w:rsidRPr="00222911">
        <w:rPr>
          <w:rFonts w:ascii="Times New Roman" w:eastAsia="SimSun" w:hAnsi="Times New Roman" w:cs="Times New Roman"/>
          <w:color w:val="131413"/>
          <w:szCs w:val="21"/>
        </w:rPr>
        <w:t xml:space="preserve">We aimed to dissect the microbial dynamic responses to the dietary fiber intervention, which has </w:t>
      </w:r>
      <w:r w:rsidRPr="00222911">
        <w:rPr>
          <w:rFonts w:ascii="Times New Roman" w:eastAsia="SimSun" w:hAnsi="Times New Roman" w:cs="Times New Roman"/>
          <w:color w:val="2A2A2A"/>
          <w:szCs w:val="21"/>
          <w:shd w:val="clear" w:color="auto" w:fill="FFFFFF"/>
        </w:rPr>
        <w:t>shown promise in optimizing gut microbiome structure to treat several disease conditions</w:t>
      </w:r>
      <w:r w:rsidRPr="00222911">
        <w:rPr>
          <w:rFonts w:ascii="Times New Roman" w:eastAsia="SimSun" w:hAnsi="Times New Roman" w:cs="Times New Roman"/>
          <w:color w:val="131413"/>
          <w:szCs w:val="21"/>
        </w:rPr>
        <w:t xml:space="preserve">. To this end, the shifts of composition and SCFAs metabolism of gut microbiome </w:t>
      </w:r>
      <w:r w:rsidRPr="00222911">
        <w:rPr>
          <w:rFonts w:ascii="Times New Roman" w:eastAsia="SimSun" w:hAnsi="Times New Roman" w:cs="Times New Roman"/>
          <w:color w:val="2A2A2A"/>
          <w:szCs w:val="21"/>
          <w:shd w:val="clear" w:color="auto" w:fill="FFFFFF"/>
        </w:rPr>
        <w:t xml:space="preserve">C57BL/6J mice before and after </w:t>
      </w:r>
      <w:r w:rsidRPr="00222911">
        <w:rPr>
          <w:rFonts w:ascii="Times New Roman" w:eastAsia="SimSun" w:hAnsi="Times New Roman" w:cs="Times New Roman"/>
          <w:color w:val="131413"/>
          <w:szCs w:val="21"/>
        </w:rPr>
        <w:t>starting either cellulose (control) or inulin (high fiber) feeding</w:t>
      </w:r>
      <w:r w:rsidRPr="00222911">
        <w:rPr>
          <w:rFonts w:ascii="Times New Roman" w:eastAsia="SimSun" w:hAnsi="Times New Roman" w:cs="Times New Roman"/>
          <w:color w:val="2A2A2A"/>
          <w:szCs w:val="21"/>
          <w:shd w:val="clear" w:color="auto" w:fill="FFFFFF"/>
        </w:rPr>
        <w:t xml:space="preserve"> were longitudinal monitored (</w:t>
      </w:r>
      <w:r w:rsidRPr="00222911">
        <w:rPr>
          <w:rFonts w:ascii="Times New Roman" w:eastAsia="SimSun" w:hAnsi="Times New Roman" w:cs="Times New Roman"/>
          <w:b/>
          <w:bCs/>
          <w:color w:val="2A2A2A"/>
          <w:szCs w:val="21"/>
          <w:shd w:val="clear" w:color="auto" w:fill="FFFFFF"/>
        </w:rPr>
        <w:t>Fig 1A</w:t>
      </w:r>
      <w:r w:rsidRPr="00222911">
        <w:rPr>
          <w:rFonts w:ascii="Times New Roman" w:eastAsia="SimSun" w:hAnsi="Times New Roman" w:cs="Times New Roman"/>
          <w:color w:val="2A2A2A"/>
          <w:szCs w:val="21"/>
          <w:shd w:val="clear" w:color="auto" w:fill="FFFFFF"/>
        </w:rPr>
        <w:t xml:space="preserve">). Cellulose </w:t>
      </w:r>
      <w:r w:rsidRPr="00222911">
        <w:rPr>
          <w:rFonts w:ascii="Times New Roman" w:hAnsi="Times New Roman" w:cs="Times New Roman"/>
          <w:color w:val="2A2A2A"/>
          <w:szCs w:val="21"/>
          <w:shd w:val="clear" w:color="auto" w:fill="FFFFFF"/>
        </w:rPr>
        <w:t>was used as a negative control due to its low fermentability and consequent low SCFA production</w:t>
      </w:r>
      <w:r w:rsidRPr="00222911">
        <w:rPr>
          <w:rFonts w:ascii="Times New Roman" w:eastAsia="SimSun" w:hAnsi="Times New Roman" w:cs="Times New Roman"/>
          <w:color w:val="2A2A2A"/>
          <w:szCs w:val="21"/>
          <w:shd w:val="clear" w:color="auto" w:fill="FFFFFF"/>
        </w:rPr>
        <w:t xml:space="preserve">. Inulin </w:t>
      </w:r>
      <w:r w:rsidRPr="00222911">
        <w:rPr>
          <w:rFonts w:ascii="Times New Roman" w:eastAsia="SimSun" w:hAnsi="Times New Roman" w:cs="Times New Roman"/>
          <w:color w:val="000000"/>
          <w:szCs w:val="21"/>
        </w:rPr>
        <w:t xml:space="preserve">is a well-documented microbiota assessable carbohydrate characterized by selectively promoting the growth of beneficial microorganisms and SCFA production. </w:t>
      </w:r>
      <w:r w:rsidRPr="00222911">
        <w:rPr>
          <w:rFonts w:ascii="Times New Roman" w:eastAsia="SimSun" w:hAnsi="Times New Roman" w:cs="Times New Roman"/>
          <w:color w:val="131413"/>
          <w:szCs w:val="21"/>
        </w:rPr>
        <w:t xml:space="preserve">To mirroring the response of personalized gut microbial system in humans while controlling confounding </w:t>
      </w:r>
      <w:r w:rsidRPr="00222911">
        <w:rPr>
          <w:rFonts w:ascii="Times New Roman" w:eastAsia="SimSun" w:hAnsi="Times New Roman" w:cs="Times New Roman"/>
          <w:color w:val="000000"/>
          <w:szCs w:val="21"/>
          <w:shd w:val="clear" w:color="auto" w:fill="FFFFFF"/>
        </w:rPr>
        <w:t>variation between individuals that driven by environmental differences and other host differences</w:t>
      </w:r>
      <w:r w:rsidRPr="00222911">
        <w:rPr>
          <w:rFonts w:ascii="Times New Roman" w:eastAsia="SimSun" w:hAnsi="Times New Roman" w:cs="Times New Roman"/>
          <w:color w:val="131413"/>
          <w:szCs w:val="21"/>
        </w:rPr>
        <w:t xml:space="preserve">, </w:t>
      </w:r>
      <w:r w:rsidRPr="00222911">
        <w:rPr>
          <w:rFonts w:ascii="Times New Roman" w:eastAsia="SimSun" w:hAnsi="Times New Roman" w:cs="Times New Roman"/>
          <w:color w:val="2A2A2A"/>
          <w:szCs w:val="21"/>
          <w:shd w:val="clear" w:color="auto" w:fill="FFFFFF"/>
        </w:rPr>
        <w:t>age-</w:t>
      </w:r>
      <w:del w:id="536" w:author="刘 红宾" w:date="2020-12-08T09:27:00Z">
        <w:r w:rsidRPr="00222911" w:rsidDel="00525C6C">
          <w:rPr>
            <w:rFonts w:ascii="Times New Roman" w:eastAsia="SimSun" w:hAnsi="Times New Roman" w:cs="Times New Roman"/>
            <w:color w:val="2A2A2A"/>
            <w:szCs w:val="21"/>
            <w:shd w:val="clear" w:color="auto" w:fill="FFFFFF"/>
          </w:rPr>
          <w:delText>matched</w:delText>
        </w:r>
      </w:del>
      <w:r w:rsidRPr="00222911">
        <w:rPr>
          <w:rFonts w:ascii="Times New Roman" w:eastAsia="SimSun" w:hAnsi="Times New Roman" w:cs="Times New Roman"/>
          <w:color w:val="2A2A2A"/>
          <w:szCs w:val="21"/>
          <w:shd w:val="clear" w:color="auto" w:fill="FFFFFF"/>
        </w:rPr>
        <w:t xml:space="preserve"> and gender-matched isogenic </w:t>
      </w:r>
      <w:ins w:id="537" w:author="刘 红宾" w:date="2020-12-08T09:27:00Z">
        <w:r w:rsidR="007C31A2">
          <w:rPr>
            <w:rFonts w:ascii="Times New Roman" w:eastAsia="SimSun" w:hAnsi="Times New Roman" w:cs="Times New Roman"/>
            <w:color w:val="2A2A2A"/>
            <w:szCs w:val="21"/>
            <w:shd w:val="clear" w:color="auto" w:fill="FFFFFF"/>
          </w:rPr>
          <w:t xml:space="preserve">mice </w:t>
        </w:r>
      </w:ins>
      <w:r w:rsidRPr="00222911">
        <w:rPr>
          <w:rFonts w:ascii="Times New Roman" w:eastAsia="SimSun" w:hAnsi="Times New Roman" w:cs="Times New Roman"/>
          <w:color w:val="2A2A2A"/>
          <w:szCs w:val="21"/>
          <w:shd w:val="clear" w:color="auto" w:fill="FFFFFF"/>
        </w:rPr>
        <w:t xml:space="preserve">for different gut microbiome were purchased from </w:t>
      </w:r>
      <w:ins w:id="538" w:author="刘 红宾" w:date="2020-12-08T09:27:00Z">
        <w:r w:rsidR="007C31A2">
          <w:rPr>
            <w:rFonts w:ascii="Times New Roman" w:eastAsia="SimSun" w:hAnsi="Times New Roman" w:cs="Times New Roman"/>
            <w:color w:val="2A2A2A"/>
            <w:szCs w:val="21"/>
            <w:shd w:val="clear" w:color="auto" w:fill="FFFFFF"/>
          </w:rPr>
          <w:t xml:space="preserve">four </w:t>
        </w:r>
      </w:ins>
      <w:r w:rsidRPr="00222911">
        <w:rPr>
          <w:rFonts w:ascii="Times New Roman" w:eastAsia="SimSun" w:hAnsi="Times New Roman" w:cs="Times New Roman"/>
          <w:color w:val="2A2A2A"/>
          <w:szCs w:val="21"/>
          <w:shd w:val="clear" w:color="auto" w:fill="FFFFFF"/>
        </w:rPr>
        <w:t>different commercial vendors</w:t>
      </w:r>
      <w:r w:rsidRPr="00222911">
        <w:rPr>
          <w:rFonts w:ascii="Times New Roman" w:eastAsia="SimSun" w:hAnsi="Times New Roman" w:cs="Times New Roman"/>
          <w:color w:val="131413"/>
          <w:szCs w:val="21"/>
        </w:rPr>
        <w:t xml:space="preserve">. As expected, </w:t>
      </w:r>
      <w:r w:rsidRPr="00222911">
        <w:rPr>
          <w:rFonts w:ascii="Times New Roman" w:hAnsi="Times New Roman" w:cs="Times New Roman"/>
          <w:color w:val="2A2A2A"/>
          <w:szCs w:val="21"/>
          <w:shd w:val="clear" w:color="auto" w:fill="FFFFFF"/>
        </w:rPr>
        <w:t xml:space="preserve">we observed significant differences in the microbiota composition of mice </w:t>
      </w:r>
      <w:ins w:id="539" w:author="刘 红宾" w:date="2020-12-08T09:18:00Z">
        <w:r w:rsidR="00F00918">
          <w:rPr>
            <w:rFonts w:ascii="Times New Roman" w:hAnsi="Times New Roman" w:cs="Times New Roman" w:hint="eastAsia"/>
            <w:color w:val="2A2A2A"/>
            <w:szCs w:val="21"/>
            <w:shd w:val="clear" w:color="auto" w:fill="FFFFFF"/>
          </w:rPr>
          <w:t>pu</w:t>
        </w:r>
        <w:r w:rsidR="00F00918">
          <w:rPr>
            <w:rFonts w:ascii="Times New Roman" w:hAnsi="Times New Roman" w:cs="Times New Roman"/>
            <w:color w:val="2A2A2A"/>
            <w:szCs w:val="21"/>
            <w:shd w:val="clear" w:color="auto" w:fill="FFFFFF"/>
          </w:rPr>
          <w:t xml:space="preserve">rchased </w:t>
        </w:r>
      </w:ins>
      <w:r w:rsidRPr="00222911">
        <w:rPr>
          <w:rFonts w:ascii="Times New Roman" w:hAnsi="Times New Roman" w:cs="Times New Roman"/>
          <w:color w:val="2A2A2A"/>
          <w:szCs w:val="21"/>
          <w:shd w:val="clear" w:color="auto" w:fill="FFFFFF"/>
        </w:rPr>
        <w:t>from the four independent breeder sources, despite being housed in the same environment and fed the same cellulose-based diet 7 days prior to analysis (</w:t>
      </w:r>
      <w:r w:rsidRPr="00222911">
        <w:rPr>
          <w:rFonts w:ascii="Times New Roman" w:hAnsi="Times New Roman" w:cs="Times New Roman"/>
          <w:b/>
          <w:bCs/>
          <w:color w:val="2A2A2A"/>
          <w:szCs w:val="21"/>
          <w:shd w:val="clear" w:color="auto" w:fill="FFFFFF"/>
        </w:rPr>
        <w:t>Fig 1B</w:t>
      </w:r>
      <w:r w:rsidRPr="00222911">
        <w:rPr>
          <w:rFonts w:ascii="Times New Roman" w:hAnsi="Times New Roman" w:cs="Times New Roman"/>
          <w:color w:val="2A2A2A"/>
          <w:szCs w:val="21"/>
          <w:shd w:val="clear" w:color="auto" w:fill="FFFFFF"/>
        </w:rPr>
        <w:t xml:space="preserve">). </w:t>
      </w:r>
      <w:r w:rsidRPr="00222911">
        <w:rPr>
          <w:rFonts w:ascii="Times New Roman" w:hAnsi="Times New Roman" w:cs="Times New Roman"/>
          <w:color w:val="242021"/>
          <w:szCs w:val="21"/>
        </w:rPr>
        <w:t>Bray-</w:t>
      </w:r>
      <w:proofErr w:type="spellStart"/>
      <w:r w:rsidRPr="00222911">
        <w:rPr>
          <w:rFonts w:ascii="Times New Roman" w:hAnsi="Times New Roman" w:cs="Times New Roman"/>
          <w:color w:val="242021"/>
          <w:szCs w:val="21"/>
        </w:rPr>
        <w:t>curtis</w:t>
      </w:r>
      <w:proofErr w:type="spellEnd"/>
      <w:r w:rsidRPr="00222911">
        <w:rPr>
          <w:rFonts w:ascii="Times New Roman" w:hAnsi="Times New Roman" w:cs="Times New Roman"/>
          <w:color w:val="242021"/>
          <w:szCs w:val="21"/>
        </w:rPr>
        <w:t xml:space="preserve"> distance further confirmed a different distribution between </w:t>
      </w:r>
      <w:r w:rsidRPr="00222911">
        <w:rPr>
          <w:rFonts w:ascii="Times New Roman" w:hAnsi="Times New Roman" w:cs="Times New Roman"/>
          <w:color w:val="000000"/>
          <w:szCs w:val="21"/>
        </w:rPr>
        <w:t>different vendor-purchased mice</w:t>
      </w:r>
      <w:r w:rsidRPr="00222911">
        <w:rPr>
          <w:rFonts w:ascii="Times New Roman" w:hAnsi="Times New Roman" w:cs="Times New Roman"/>
          <w:color w:val="242021"/>
          <w:szCs w:val="21"/>
        </w:rPr>
        <w:t xml:space="preserve"> </w:t>
      </w:r>
      <w:r w:rsidRPr="00222911">
        <w:rPr>
          <w:rFonts w:ascii="Times New Roman" w:hAnsi="Times New Roman" w:cs="Times New Roman"/>
          <w:color w:val="131413"/>
          <w:szCs w:val="21"/>
        </w:rPr>
        <w:t>(</w:t>
      </w:r>
      <w:r w:rsidRPr="00222911">
        <w:rPr>
          <w:rFonts w:ascii="Times New Roman" w:hAnsi="Times New Roman" w:cs="Times New Roman"/>
          <w:b/>
          <w:bCs/>
          <w:color w:val="131413"/>
          <w:szCs w:val="21"/>
        </w:rPr>
        <w:t>Fig 1C</w:t>
      </w:r>
      <w:r w:rsidRPr="00222911">
        <w:rPr>
          <w:rFonts w:ascii="Times New Roman" w:hAnsi="Times New Roman" w:cs="Times New Roman"/>
          <w:color w:val="131413"/>
          <w:szCs w:val="21"/>
        </w:rPr>
        <w:t>)</w:t>
      </w:r>
      <w:r w:rsidRPr="00222911">
        <w:rPr>
          <w:rFonts w:ascii="Times New Roman" w:hAnsi="Times New Roman" w:cs="Times New Roman"/>
          <w:color w:val="242021"/>
          <w:szCs w:val="21"/>
        </w:rPr>
        <w:t xml:space="preserve">. </w:t>
      </w:r>
    </w:p>
    <w:p w14:paraId="607FA037" w14:textId="20C590B7" w:rsidR="006F7B15" w:rsidRPr="00222911" w:rsidRDefault="006F7B15" w:rsidP="006F7B15">
      <w:pPr>
        <w:rPr>
          <w:rFonts w:ascii="Times New Roman" w:hAnsi="Times New Roman" w:cs="Times New Roman"/>
          <w:szCs w:val="21"/>
        </w:rPr>
      </w:pPr>
      <w:r w:rsidRPr="00222911">
        <w:rPr>
          <w:rFonts w:ascii="Times New Roman" w:hAnsi="Times New Roman" w:cs="Times New Roman"/>
          <w:color w:val="000000"/>
          <w:szCs w:val="21"/>
        </w:rPr>
        <w:t xml:space="preserve">Multiple measurement types of the gut microbiome from longitudinal stool specimens of each mice were generated. </w:t>
      </w:r>
      <w:r w:rsidRPr="00222911">
        <w:rPr>
          <w:rFonts w:ascii="Times New Roman" w:hAnsi="Times New Roman" w:cs="Times New Roman"/>
          <w:szCs w:val="21"/>
        </w:rPr>
        <w:t>The temporal variations in community structure w</w:t>
      </w:r>
      <w:ins w:id="540" w:author="刘 红宾" w:date="2020-12-08T09:29:00Z">
        <w:r w:rsidR="00C5757B">
          <w:rPr>
            <w:rFonts w:ascii="Times New Roman" w:hAnsi="Times New Roman" w:cs="Times New Roman"/>
            <w:szCs w:val="21"/>
          </w:rPr>
          <w:t>ere</w:t>
        </w:r>
      </w:ins>
      <w:del w:id="541" w:author="刘 红宾" w:date="2020-12-08T09:29:00Z">
        <w:r w:rsidRPr="00222911" w:rsidDel="00C5757B">
          <w:rPr>
            <w:rFonts w:ascii="Times New Roman" w:hAnsi="Times New Roman" w:cs="Times New Roman"/>
            <w:szCs w:val="21"/>
          </w:rPr>
          <w:delText>as</w:delText>
        </w:r>
      </w:del>
      <w:r w:rsidRPr="00222911">
        <w:rPr>
          <w:rFonts w:ascii="Times New Roman" w:hAnsi="Times New Roman" w:cs="Times New Roman"/>
          <w:szCs w:val="21"/>
        </w:rPr>
        <w:t xml:space="preserve"> accessed using 16S rRNA gene sequencing. Since model construction is aided by absolute abundance information, the coupling total biomass was monitored using qPCR. In addition, </w:t>
      </w:r>
      <w:r w:rsidRPr="00222911">
        <w:rPr>
          <w:rFonts w:ascii="Times New Roman" w:hAnsi="Times New Roman" w:cs="Times New Roman"/>
          <w:color w:val="242021"/>
          <w:szCs w:val="21"/>
        </w:rPr>
        <w:t>a paralleling targeted metabonomic approach was used to determine the dynamics of SCFAs concentrations. Through m</w:t>
      </w:r>
      <w:r w:rsidRPr="00222911">
        <w:rPr>
          <w:rFonts w:ascii="Times New Roman" w:hAnsi="Times New Roman" w:cs="Times New Roman"/>
          <w:color w:val="2A2A2A"/>
          <w:szCs w:val="21"/>
          <w:shd w:val="clear" w:color="auto" w:fill="FFFFFF"/>
        </w:rPr>
        <w:t>etagenomic sequencing</w:t>
      </w:r>
      <w:r w:rsidRPr="00222911">
        <w:rPr>
          <w:rFonts w:ascii="Times New Roman" w:hAnsi="Times New Roman" w:cs="Times New Roman"/>
          <w:color w:val="242021"/>
          <w:szCs w:val="21"/>
        </w:rPr>
        <w:t>, functional shift of the gut microbiome (</w:t>
      </w:r>
      <w:proofErr w:type="gramStart"/>
      <w:r w:rsidRPr="00222911">
        <w:rPr>
          <w:rFonts w:ascii="Times New Roman" w:hAnsi="Times New Roman" w:cs="Times New Roman"/>
          <w:color w:val="242021"/>
          <w:szCs w:val="21"/>
        </w:rPr>
        <w:t>e.g.</w:t>
      </w:r>
      <w:proofErr w:type="gramEnd"/>
      <w:r w:rsidRPr="00222911">
        <w:rPr>
          <w:rFonts w:ascii="Times New Roman" w:hAnsi="Times New Roman" w:cs="Times New Roman"/>
          <w:color w:val="242021"/>
          <w:szCs w:val="21"/>
        </w:rPr>
        <w:t xml:space="preserve"> gene abundance of </w:t>
      </w:r>
      <w:proofErr w:type="spellStart"/>
      <w:r w:rsidRPr="00222911">
        <w:rPr>
          <w:rFonts w:ascii="Times New Roman" w:hAnsi="Times New Roman" w:cs="Times New Roman"/>
          <w:color w:val="242021"/>
          <w:szCs w:val="21"/>
        </w:rPr>
        <w:t>inulinase</w:t>
      </w:r>
      <w:proofErr w:type="spellEnd"/>
      <w:r w:rsidRPr="00222911">
        <w:rPr>
          <w:rFonts w:ascii="Times New Roman" w:hAnsi="Times New Roman" w:cs="Times New Roman"/>
          <w:color w:val="242021"/>
          <w:szCs w:val="21"/>
        </w:rPr>
        <w:t xml:space="preserve">) was documented. </w:t>
      </w:r>
      <w:r w:rsidRPr="00222911">
        <w:rPr>
          <w:rFonts w:ascii="Times New Roman" w:hAnsi="Times New Roman" w:cs="Times New Roman"/>
          <w:color w:val="000000"/>
          <w:szCs w:val="21"/>
        </w:rPr>
        <w:t xml:space="preserve">To understand how members of the gut ecosystem respond as individual strains as well as how they interact with one another as functional groups and thereafter promote the SCFA </w:t>
      </w:r>
      <w:r w:rsidRPr="00222911">
        <w:rPr>
          <w:rFonts w:ascii="Times New Roman" w:hAnsi="Times New Roman" w:cs="Times New Roman"/>
          <w:color w:val="000000"/>
          <w:szCs w:val="21"/>
        </w:rPr>
        <w:lastRenderedPageBreak/>
        <w:t xml:space="preserve">production when exposed to inulin, multiple methods were employed to </w:t>
      </w:r>
      <w:r w:rsidRPr="00222911">
        <w:rPr>
          <w:rFonts w:ascii="Times New Roman" w:eastAsia="SimSun" w:hAnsi="Times New Roman" w:cs="Times New Roman"/>
          <w:color w:val="131413"/>
          <w:szCs w:val="21"/>
        </w:rPr>
        <w:t>dissect the metabolic process of inulin from degradation to SCFA production</w:t>
      </w:r>
      <w:r w:rsidRPr="00222911">
        <w:rPr>
          <w:rFonts w:ascii="Times New Roman" w:hAnsi="Times New Roman" w:cs="Times New Roman"/>
          <w:color w:val="000000"/>
          <w:szCs w:val="21"/>
        </w:rPr>
        <w:t>. Generalized Lotka–Volterra (</w:t>
      </w:r>
      <w:proofErr w:type="spellStart"/>
      <w:r w:rsidRPr="00222911">
        <w:rPr>
          <w:rFonts w:ascii="Times New Roman" w:hAnsi="Times New Roman" w:cs="Times New Roman"/>
          <w:color w:val="000000"/>
          <w:szCs w:val="21"/>
        </w:rPr>
        <w:t>gLV</w:t>
      </w:r>
      <w:proofErr w:type="spellEnd"/>
      <w:r w:rsidRPr="00222911">
        <w:rPr>
          <w:rFonts w:ascii="Times New Roman" w:hAnsi="Times New Roman" w:cs="Times New Roman"/>
          <w:color w:val="000000"/>
          <w:szCs w:val="21"/>
        </w:rPr>
        <w:t xml:space="preserve">), an ordinary differential equation model that represents microbial communities with a limited number of parameters that can be deduced from time-series data, was employed to identify candidate inulin degraders. The Random Forest (RF) model, together with elastic net regression model, was performed to identify potential SCFA producers. Finally, </w:t>
      </w:r>
      <w:r w:rsidRPr="00222911">
        <w:rPr>
          <w:rFonts w:ascii="Times New Roman" w:eastAsia="SimSun" w:hAnsi="Times New Roman" w:cs="Times New Roman"/>
          <w:color w:val="000000"/>
          <w:szCs w:val="21"/>
        </w:rPr>
        <w:t xml:space="preserve">an </w:t>
      </w:r>
      <w:proofErr w:type="spellStart"/>
      <w:r w:rsidRPr="00222911">
        <w:rPr>
          <w:rFonts w:ascii="Times New Roman" w:eastAsia="SimSun" w:hAnsi="Times New Roman" w:cs="Times New Roman"/>
          <w:color w:val="000000"/>
          <w:szCs w:val="21"/>
        </w:rPr>
        <w:t>inulin</w:t>
      </w:r>
      <w:proofErr w:type="spellEnd"/>
      <w:r w:rsidRPr="00222911">
        <w:rPr>
          <w:rFonts w:ascii="Times New Roman" w:eastAsia="SimSun" w:hAnsi="Times New Roman" w:cs="Times New Roman"/>
          <w:color w:val="000000"/>
          <w:szCs w:val="21"/>
        </w:rPr>
        <w:t xml:space="preserve">-derived </w:t>
      </w:r>
      <w:r w:rsidRPr="00222911">
        <w:rPr>
          <w:rFonts w:ascii="Times New Roman" w:hAnsi="Times New Roman" w:cs="Times New Roman"/>
          <w:color w:val="242021"/>
          <w:szCs w:val="21"/>
        </w:rPr>
        <w:t>bacterial food chains model was proposed b</w:t>
      </w:r>
      <w:r w:rsidRPr="00222911">
        <w:rPr>
          <w:rFonts w:ascii="Times New Roman" w:eastAsia="SimSun" w:hAnsi="Times New Roman" w:cs="Times New Roman"/>
          <w:color w:val="000000"/>
          <w:szCs w:val="21"/>
        </w:rPr>
        <w:t xml:space="preserve">y integrating </w:t>
      </w:r>
      <w:proofErr w:type="gramStart"/>
      <w:r w:rsidRPr="00222911">
        <w:rPr>
          <w:rFonts w:ascii="Times New Roman" w:eastAsia="SimSun" w:hAnsi="Times New Roman" w:cs="Times New Roman"/>
          <w:color w:val="000000"/>
          <w:szCs w:val="21"/>
        </w:rPr>
        <w:t>these information</w:t>
      </w:r>
      <w:proofErr w:type="gramEnd"/>
      <w:r w:rsidRPr="00222911">
        <w:rPr>
          <w:rFonts w:ascii="Times New Roman" w:eastAsia="SimSun" w:hAnsi="Times New Roman" w:cs="Times New Roman"/>
          <w:color w:val="000000"/>
          <w:szCs w:val="21"/>
        </w:rPr>
        <w:t xml:space="preserve"> together, </w:t>
      </w:r>
      <w:r w:rsidRPr="00222911">
        <w:rPr>
          <w:rFonts w:ascii="Times New Roman" w:hAnsi="Times New Roman" w:cs="Times New Roman"/>
          <w:color w:val="242021"/>
          <w:szCs w:val="21"/>
        </w:rPr>
        <w:t xml:space="preserve">which helped us understand the individualized biphasic </w:t>
      </w:r>
      <w:r w:rsidRPr="00222911">
        <w:rPr>
          <w:rFonts w:ascii="Times New Roman" w:hAnsi="Times New Roman" w:cs="Times New Roman"/>
          <w:color w:val="2A2A2A"/>
          <w:szCs w:val="21"/>
          <w:shd w:val="clear" w:color="auto" w:fill="FFFFFF"/>
        </w:rPr>
        <w:t>responses</w:t>
      </w:r>
      <w:r w:rsidRPr="00222911">
        <w:rPr>
          <w:rFonts w:ascii="Times New Roman" w:hAnsi="Times New Roman" w:cs="Times New Roman"/>
          <w:color w:val="242021"/>
          <w:szCs w:val="21"/>
        </w:rPr>
        <w:t xml:space="preserve"> of gut microbiome from an ecological perspective.</w:t>
      </w:r>
    </w:p>
    <w:p w14:paraId="1B32454F" w14:textId="37763296" w:rsidR="006F7B15" w:rsidRPr="00222911" w:rsidDel="00674657" w:rsidRDefault="006F7B15" w:rsidP="006F7B15">
      <w:pPr>
        <w:rPr>
          <w:del w:id="542" w:author="刘 红宾" w:date="2020-12-21T15:27:00Z"/>
          <w:rFonts w:ascii="Times New Roman" w:eastAsia="SimSun" w:hAnsi="Times New Roman" w:cs="Times New Roman"/>
          <w:color w:val="000000"/>
          <w:szCs w:val="21"/>
        </w:rPr>
      </w:pPr>
    </w:p>
    <w:p w14:paraId="06E3B952" w14:textId="77777777" w:rsidR="00222911" w:rsidDel="00674657" w:rsidRDefault="00222911" w:rsidP="006F7B15">
      <w:pPr>
        <w:rPr>
          <w:del w:id="543" w:author="刘 红宾" w:date="2020-12-21T15:27:00Z"/>
          <w:rFonts w:ascii="Times New Roman" w:eastAsia="SimSun" w:hAnsi="Times New Roman" w:cs="Times New Roman"/>
          <w:color w:val="000000"/>
          <w:sz w:val="20"/>
          <w:szCs w:val="20"/>
        </w:rPr>
      </w:pPr>
    </w:p>
    <w:p w14:paraId="39BAF9A0" w14:textId="77777777" w:rsidR="00222911" w:rsidDel="00674657" w:rsidRDefault="00222911" w:rsidP="006F7B15">
      <w:pPr>
        <w:rPr>
          <w:del w:id="544" w:author="刘 红宾" w:date="2020-12-21T15:27:00Z"/>
          <w:rFonts w:ascii="Times New Roman" w:eastAsia="SimSun" w:hAnsi="Times New Roman" w:cs="Times New Roman"/>
          <w:color w:val="000000"/>
          <w:sz w:val="20"/>
          <w:szCs w:val="20"/>
        </w:rPr>
      </w:pPr>
    </w:p>
    <w:p w14:paraId="072D5365" w14:textId="77777777" w:rsidR="00222911" w:rsidDel="00674657" w:rsidRDefault="00222911" w:rsidP="006F7B15">
      <w:pPr>
        <w:rPr>
          <w:del w:id="545" w:author="刘 红宾" w:date="2020-12-21T15:27:00Z"/>
          <w:rFonts w:ascii="Times New Roman" w:eastAsia="SimSun" w:hAnsi="Times New Roman" w:cs="Times New Roman"/>
          <w:color w:val="000000"/>
          <w:sz w:val="20"/>
          <w:szCs w:val="20"/>
        </w:rPr>
      </w:pPr>
    </w:p>
    <w:p w14:paraId="1D553AD6" w14:textId="77777777" w:rsidR="00222911" w:rsidDel="00674657" w:rsidRDefault="00222911" w:rsidP="006F7B15">
      <w:pPr>
        <w:rPr>
          <w:del w:id="546" w:author="刘 红宾" w:date="2020-12-21T15:27:00Z"/>
          <w:rFonts w:ascii="Times New Roman" w:eastAsia="SimSun" w:hAnsi="Times New Roman" w:cs="Times New Roman"/>
          <w:color w:val="000000"/>
          <w:sz w:val="20"/>
          <w:szCs w:val="20"/>
        </w:rPr>
      </w:pPr>
    </w:p>
    <w:p w14:paraId="5C21F0AF" w14:textId="77777777" w:rsidR="00222911" w:rsidDel="00674657" w:rsidRDefault="00222911" w:rsidP="006F7B15">
      <w:pPr>
        <w:rPr>
          <w:del w:id="547" w:author="刘 红宾" w:date="2020-12-21T15:27:00Z"/>
          <w:rFonts w:ascii="Times New Roman" w:eastAsia="SimSun" w:hAnsi="Times New Roman" w:cs="Times New Roman"/>
          <w:color w:val="000000"/>
          <w:sz w:val="20"/>
          <w:szCs w:val="20"/>
        </w:rPr>
      </w:pPr>
    </w:p>
    <w:p w14:paraId="1D03AA76" w14:textId="45D44C45" w:rsidR="00222911" w:rsidDel="00584C59" w:rsidRDefault="00222911" w:rsidP="006F7B15">
      <w:pPr>
        <w:rPr>
          <w:del w:id="548" w:author="戴 磊" w:date="2020-12-29T00:35:00Z"/>
          <w:rFonts w:ascii="Times New Roman" w:eastAsia="SimSun" w:hAnsi="Times New Roman" w:cs="Times New Roman"/>
          <w:color w:val="000000"/>
          <w:sz w:val="20"/>
          <w:szCs w:val="20"/>
        </w:rPr>
      </w:pPr>
    </w:p>
    <w:p w14:paraId="4C50FBC6" w14:textId="7C7EBC1E" w:rsidR="00222911" w:rsidDel="00584C59" w:rsidRDefault="00230B78" w:rsidP="006F7B15">
      <w:pPr>
        <w:rPr>
          <w:del w:id="549" w:author="戴 磊" w:date="2020-12-29T00:35:00Z"/>
          <w:rFonts w:ascii="Times New Roman" w:eastAsia="SimSun" w:hAnsi="Times New Roman" w:cs="Times New Roman"/>
          <w:color w:val="000000"/>
          <w:sz w:val="20"/>
          <w:szCs w:val="20"/>
        </w:rPr>
      </w:pPr>
      <w:del w:id="550" w:author="戴 磊" w:date="2020-12-28T22:53:00Z">
        <w:r w:rsidRPr="006F7B15" w:rsidDel="00E85C07">
          <w:rPr>
            <w:rFonts w:ascii="Times New Roman" w:eastAsia="SimSun" w:hAnsi="Times New Roman" w:cs="Times New Roman"/>
            <w:noProof/>
            <w:color w:val="000000"/>
            <w:sz w:val="20"/>
            <w:szCs w:val="20"/>
          </w:rPr>
          <mc:AlternateContent>
            <mc:Choice Requires="wps">
              <w:drawing>
                <wp:anchor distT="45720" distB="45720" distL="114300" distR="114300" simplePos="0" relativeHeight="251659264" behindDoc="0" locked="0" layoutInCell="1" allowOverlap="1" wp14:anchorId="60BF7086" wp14:editId="7E32C82F">
                  <wp:simplePos x="0" y="0"/>
                  <wp:positionH relativeFrom="margin">
                    <wp:align>right</wp:align>
                  </wp:positionH>
                  <wp:positionV relativeFrom="paragraph">
                    <wp:posOffset>56515</wp:posOffset>
                  </wp:positionV>
                  <wp:extent cx="5280025" cy="1404620"/>
                  <wp:effectExtent l="0" t="0" r="0" b="254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0025" cy="1404620"/>
                          </a:xfrm>
                          <a:prstGeom prst="rect">
                            <a:avLst/>
                          </a:prstGeom>
                          <a:solidFill>
                            <a:srgbClr val="FFFFFF"/>
                          </a:solidFill>
                          <a:ln w="9525">
                            <a:noFill/>
                            <a:miter lim="800000"/>
                            <a:headEnd/>
                            <a:tailEnd/>
                          </a:ln>
                        </wps:spPr>
                        <wps:txbx>
                          <w:txbxContent>
                            <w:p w14:paraId="1722AF96" w14:textId="744AE4CE" w:rsidR="009763BE" w:rsidDel="00E85C07" w:rsidRDefault="009763BE">
                              <w:pPr>
                                <w:pStyle w:val="paragraph"/>
                                <w:spacing w:before="0" w:beforeAutospacing="0" w:after="0" w:afterAutospacing="0"/>
                                <w:jc w:val="both"/>
                                <w:rPr>
                                  <w:moveFrom w:id="551" w:author="戴 磊" w:date="2020-12-29T00:34:00Z"/>
                                  <w:rFonts w:ascii="Times New Roman" w:hAnsi="Times New Roman" w:cs="Times New Roman"/>
                                  <w:b/>
                                  <w:bCs/>
                                  <w:color w:val="242021"/>
                                  <w:sz w:val="21"/>
                                  <w:szCs w:val="21"/>
                                </w:rPr>
                              </w:pPr>
                              <w:del w:id="552" w:author="刘 红宾" w:date="2020-12-21T15:27:00Z">
                                <w:r w:rsidDel="00674657">
                                  <w:rPr>
                                    <w:noProof/>
                                  </w:rPr>
                                  <w:drawing>
                                    <wp:inline distT="0" distB="0" distL="0" distR="0" wp14:anchorId="7B642903" wp14:editId="33AD4DCE">
                                      <wp:extent cx="5088255" cy="3132455"/>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088255" cy="3132455"/>
                                              </a:xfrm>
                                              <a:prstGeom prst="rect">
                                                <a:avLst/>
                                              </a:prstGeom>
                                            </pic:spPr>
                                          </pic:pic>
                                        </a:graphicData>
                                      </a:graphic>
                                    </wp:inline>
                                  </w:drawing>
                                </w:r>
                              </w:del>
                              <w:moveFromRangeStart w:id="553" w:author="戴 磊" w:date="2020-12-29T00:34:00Z" w:name="move60088457"/>
                              <w:moveFrom w:id="554" w:author="戴 磊" w:date="2020-12-29T00:34:00Z">
                                <w:ins w:id="555" w:author="刘 红宾" w:date="2020-12-21T15:27:00Z">
                                  <w:r w:rsidDel="00E85C07">
                                    <w:rPr>
                                      <w:noProof/>
                                    </w:rPr>
                                    <w:drawing>
                                      <wp:inline distT="0" distB="0" distL="0" distR="0" wp14:anchorId="7ECE4ECF" wp14:editId="2A1688B4">
                                        <wp:extent cx="5080000" cy="3153103"/>
                                        <wp:effectExtent l="0" t="0" r="6350" b="952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082813" cy="3154849"/>
                                                </a:xfrm>
                                                <a:prstGeom prst="rect">
                                                  <a:avLst/>
                                                </a:prstGeom>
                                              </pic:spPr>
                                            </pic:pic>
                                          </a:graphicData>
                                        </a:graphic>
                                      </wp:inline>
                                    </w:drawing>
                                  </w:r>
                                </w:ins>
                              </w:moveFrom>
                            </w:p>
                            <w:p w14:paraId="0A67484B" w14:textId="4B716499" w:rsidR="009763BE" w:rsidRPr="00245701" w:rsidDel="00E85C07" w:rsidRDefault="009763BE">
                              <w:pPr>
                                <w:pStyle w:val="paragraph"/>
                                <w:spacing w:before="0" w:beforeAutospacing="0" w:after="0" w:afterAutospacing="0"/>
                                <w:jc w:val="both"/>
                                <w:rPr>
                                  <w:moveFrom w:id="556" w:author="戴 磊" w:date="2020-12-29T00:34:00Z"/>
                                  <w:rFonts w:ascii="Times New Roman" w:hAnsi="Times New Roman" w:cs="Times New Roman"/>
                                  <w:sz w:val="22"/>
                                  <w:szCs w:val="22"/>
                                </w:rPr>
                              </w:pPr>
                              <w:moveFrom w:id="557" w:author="戴 磊" w:date="2020-12-29T00:34:00Z">
                                <w:r w:rsidRPr="00222911" w:rsidDel="00E85C07">
                                  <w:rPr>
                                    <w:rFonts w:ascii="Times New Roman" w:hAnsi="Times New Roman" w:cs="Times New Roman"/>
                                    <w:b/>
                                    <w:bCs/>
                                    <w:color w:val="242021"/>
                                    <w:sz w:val="20"/>
                                    <w:szCs w:val="20"/>
                                  </w:rPr>
                                  <w:t>Figure1.</w:t>
                                </w:r>
                                <w:r w:rsidRPr="00222911" w:rsidDel="00E85C07">
                                  <w:rPr>
                                    <w:rFonts w:ascii="Times New Roman" w:hAnsi="Times New Roman" w:cs="Times New Roman"/>
                                    <w:color w:val="242021"/>
                                    <w:sz w:val="20"/>
                                    <w:szCs w:val="20"/>
                                  </w:rPr>
                                  <w:t xml:space="preserve"> Schematic of the experimental design for </w:t>
                                </w:r>
                                <w:r w:rsidDel="00E85C07">
                                  <w:rPr>
                                    <w:rFonts w:ascii="Times New Roman" w:hAnsi="Times New Roman" w:cs="Times New Roman"/>
                                    <w:color w:val="242021"/>
                                    <w:sz w:val="20"/>
                                    <w:szCs w:val="20"/>
                                  </w:rPr>
                                  <w:t>dissect</w:t>
                                </w:r>
                                <w:r w:rsidRPr="00222911" w:rsidDel="00E85C07">
                                  <w:rPr>
                                    <w:rFonts w:ascii="Times New Roman" w:hAnsi="Times New Roman" w:cs="Times New Roman"/>
                                    <w:color w:val="242021"/>
                                    <w:sz w:val="20"/>
                                    <w:szCs w:val="20"/>
                                  </w:rPr>
                                  <w:t>ing dynamic responses of mouse gut mic</w:t>
                                </w:r>
                                <w:r w:rsidRPr="00245701" w:rsidDel="00E85C07">
                                  <w:rPr>
                                    <w:rFonts w:ascii="Times New Roman" w:hAnsi="Times New Roman" w:cs="Times New Roman"/>
                                    <w:color w:val="242021"/>
                                    <w:sz w:val="20"/>
                                    <w:szCs w:val="20"/>
                                  </w:rPr>
                                  <w:t>robiome to dietary fiber intervention.</w:t>
                                </w:r>
                              </w:moveFrom>
                            </w:p>
                            <w:p w14:paraId="229CE61C" w14:textId="55322534" w:rsidR="009763BE" w:rsidRPr="00245701" w:rsidDel="00E85C07" w:rsidRDefault="009763BE">
                              <w:pPr>
                                <w:pStyle w:val="paragraph"/>
                                <w:spacing w:before="0" w:beforeAutospacing="0" w:after="0" w:afterAutospacing="0"/>
                                <w:jc w:val="both"/>
                                <w:rPr>
                                  <w:moveFrom w:id="558" w:author="戴 磊" w:date="2020-12-29T00:34:00Z"/>
                                  <w:rFonts w:ascii="Times New Roman" w:hAnsi="Times New Roman" w:cs="Times New Roman"/>
                                  <w:sz w:val="22"/>
                                  <w:szCs w:val="22"/>
                                </w:rPr>
                              </w:pPr>
                              <w:moveFrom w:id="559" w:author="戴 磊" w:date="2020-12-29T00:34:00Z">
                                <w:r w:rsidRPr="00245701" w:rsidDel="00E85C07">
                                  <w:rPr>
                                    <w:rFonts w:ascii="Times New Roman" w:hAnsi="Times New Roman" w:cs="Times New Roman"/>
                                    <w:sz w:val="22"/>
                                    <w:szCs w:val="22"/>
                                  </w:rPr>
                                  <w:t>(A) Schematic diagram of experimental design in m</w:t>
                                </w:r>
                                <w:r w:rsidDel="00E85C07">
                                  <w:rPr>
                                    <w:rFonts w:ascii="Times New Roman" w:hAnsi="Times New Roman" w:cs="Times New Roman"/>
                                    <w:sz w:val="22"/>
                                    <w:szCs w:val="22"/>
                                  </w:rPr>
                                  <w:t>ouse</w:t>
                                </w:r>
                                <w:r w:rsidRPr="00245701" w:rsidDel="00E85C07">
                                  <w:rPr>
                                    <w:rFonts w:ascii="Times New Roman" w:hAnsi="Times New Roman" w:cs="Times New Roman"/>
                                    <w:sz w:val="22"/>
                                    <w:szCs w:val="22"/>
                                  </w:rPr>
                                  <w:t xml:space="preserve"> intervention</w:t>
                                </w:r>
                                <w:r w:rsidDel="00E85C07">
                                  <w:rPr>
                                    <w:rFonts w:ascii="Times New Roman" w:hAnsi="Times New Roman" w:cs="Times New Roman"/>
                                    <w:sz w:val="22"/>
                                    <w:szCs w:val="22"/>
                                  </w:rPr>
                                  <w:t xml:space="preserve"> experiment</w:t>
                                </w:r>
                                <w:r w:rsidRPr="00245701" w:rsidDel="00E85C07">
                                  <w:rPr>
                                    <w:rFonts w:ascii="Times New Roman" w:hAnsi="Times New Roman" w:cs="Times New Roman"/>
                                    <w:sz w:val="22"/>
                                    <w:szCs w:val="22"/>
                                  </w:rPr>
                                  <w:t xml:space="preserve">. </w:t>
                                </w:r>
                                <w:r w:rsidDel="00E85C07">
                                  <w:rPr>
                                    <w:rFonts w:ascii="Times New Roman" w:hAnsi="Times New Roman" w:cs="Times New Roman"/>
                                    <w:sz w:val="22"/>
                                    <w:szCs w:val="22"/>
                                  </w:rPr>
                                  <w:t>Point</w:t>
                                </w:r>
                                <w:r w:rsidRPr="00245701" w:rsidDel="00E85C07">
                                  <w:rPr>
                                    <w:rFonts w:ascii="Times New Roman" w:hAnsi="Times New Roman" w:cs="Times New Roman"/>
                                    <w:sz w:val="22"/>
                                    <w:szCs w:val="22"/>
                                  </w:rPr>
                                  <w:t xml:space="preserve">s indicate the </w:t>
                                </w:r>
                                <w:r w:rsidDel="00E85C07">
                                  <w:rPr>
                                    <w:rFonts w:ascii="Times New Roman" w:hAnsi="Times New Roman" w:cs="Times New Roman"/>
                                    <w:sz w:val="22"/>
                                    <w:szCs w:val="22"/>
                                  </w:rPr>
                                  <w:t>day</w:t>
                                </w:r>
                                <w:r w:rsidRPr="00245701" w:rsidDel="00E85C07">
                                  <w:rPr>
                                    <w:rFonts w:ascii="Times New Roman" w:hAnsi="Times New Roman" w:cs="Times New Roman"/>
                                    <w:sz w:val="22"/>
                                    <w:szCs w:val="22"/>
                                  </w:rPr>
                                  <w:t xml:space="preserve"> on which the </w:t>
                                </w:r>
                                <w:r w:rsidDel="00E85C07">
                                  <w:rPr>
                                    <w:rFonts w:ascii="Times New Roman" w:hAnsi="Times New Roman" w:cs="Times New Roman"/>
                                    <w:sz w:val="22"/>
                                    <w:szCs w:val="22"/>
                                  </w:rPr>
                                  <w:t xml:space="preserve">data and </w:t>
                                </w:r>
                                <w:r w:rsidRPr="00245701" w:rsidDel="00E85C07">
                                  <w:rPr>
                                    <w:rFonts w:ascii="Times New Roman" w:hAnsi="Times New Roman" w:cs="Times New Roman"/>
                                    <w:sz w:val="22"/>
                                    <w:szCs w:val="22"/>
                                  </w:rPr>
                                  <w:t>fecal samples were collected</w:t>
                                </w:r>
                                <w:r w:rsidDel="00E85C07">
                                  <w:rPr>
                                    <w:rFonts w:ascii="Times New Roman" w:hAnsi="Times New Roman" w:cs="Times New Roman"/>
                                    <w:sz w:val="22"/>
                                    <w:szCs w:val="22"/>
                                  </w:rPr>
                                  <w:t>.</w:t>
                                </w:r>
                              </w:moveFrom>
                            </w:p>
                            <w:p w14:paraId="0E8646E2" w14:textId="2ADFA27C" w:rsidR="009763BE" w:rsidDel="00E85C07" w:rsidRDefault="009763BE">
                              <w:pPr>
                                <w:pStyle w:val="paragraph"/>
                                <w:spacing w:before="0" w:beforeAutospacing="0" w:after="0" w:afterAutospacing="0"/>
                                <w:jc w:val="both"/>
                                <w:rPr>
                                  <w:moveFrom w:id="560" w:author="戴 磊" w:date="2020-12-29T00:34:00Z"/>
                                  <w:rFonts w:ascii="Times New Roman" w:hAnsi="Times New Roman" w:cs="Times New Roman"/>
                                  <w:color w:val="333333"/>
                                  <w:sz w:val="20"/>
                                  <w:szCs w:val="20"/>
                                  <w:shd w:val="clear" w:color="auto" w:fill="FFFFFF"/>
                                </w:rPr>
                              </w:pPr>
                              <w:moveFrom w:id="561" w:author="戴 磊" w:date="2020-12-29T00:34:00Z">
                                <w:r w:rsidRPr="00245701" w:rsidDel="00E85C07">
                                  <w:rPr>
                                    <w:rFonts w:ascii="Times New Roman" w:hAnsi="Times New Roman" w:cs="Times New Roman"/>
                                    <w:color w:val="333333"/>
                                    <w:sz w:val="20"/>
                                    <w:szCs w:val="20"/>
                                    <w:shd w:val="clear" w:color="auto" w:fill="FFFFFF"/>
                                  </w:rPr>
                                  <w:t>(B) Systems biology approaches used to interpret the longit</w:t>
                                </w:r>
                                <w:r w:rsidRPr="00222911" w:rsidDel="00E85C07">
                                  <w:rPr>
                                    <w:rFonts w:ascii="Times New Roman" w:hAnsi="Times New Roman" w:cs="Times New Roman"/>
                                    <w:color w:val="333333"/>
                                    <w:sz w:val="20"/>
                                    <w:szCs w:val="20"/>
                                    <w:shd w:val="clear" w:color="auto" w:fill="FFFFFF"/>
                                  </w:rPr>
                                  <w:t>udinal microbiome and metabolome data.</w:t>
                                </w:r>
                              </w:moveFrom>
                            </w:p>
                            <w:p w14:paraId="614AE85E" w14:textId="6EDF9B5D" w:rsidR="009763BE" w:rsidRPr="00FE3D8C" w:rsidDel="00E85C07" w:rsidRDefault="009763BE">
                              <w:pPr>
                                <w:pStyle w:val="paragraph"/>
                                <w:spacing w:before="0" w:beforeAutospacing="0" w:after="0" w:afterAutospacing="0"/>
                                <w:jc w:val="both"/>
                                <w:rPr>
                                  <w:moveFrom w:id="562" w:author="戴 磊" w:date="2020-12-29T00:34:00Z"/>
                                  <w:rFonts w:ascii="Times New Roman" w:hAnsi="Times New Roman" w:cs="Times New Roman"/>
                                  <w:color w:val="333333"/>
                                  <w:sz w:val="20"/>
                                  <w:szCs w:val="20"/>
                                  <w:shd w:val="clear" w:color="auto" w:fill="FFFFFF"/>
                                </w:rPr>
                              </w:pPr>
                              <w:moveFrom w:id="563" w:author="戴 磊" w:date="2020-12-29T00:34:00Z">
                                <w:r w:rsidDel="00E85C07">
                                  <w:rPr>
                                    <w:rFonts w:ascii="Times New Roman" w:hAnsi="Times New Roman" w:cs="Times New Roman" w:hint="eastAsia"/>
                                    <w:color w:val="333333"/>
                                    <w:sz w:val="20"/>
                                    <w:szCs w:val="20"/>
                                    <w:shd w:val="clear" w:color="auto" w:fill="FFFFFF"/>
                                  </w:rPr>
                                  <w:t>(</w:t>
                                </w:r>
                                <w:r w:rsidDel="00E85C07">
                                  <w:rPr>
                                    <w:rFonts w:ascii="Times New Roman" w:hAnsi="Times New Roman" w:cs="Times New Roman"/>
                                    <w:color w:val="333333"/>
                                    <w:sz w:val="20"/>
                                    <w:szCs w:val="20"/>
                                    <w:shd w:val="clear" w:color="auto" w:fill="FFFFFF"/>
                                  </w:rPr>
                                  <w:t xml:space="preserve">C) </w:t>
                                </w:r>
                                <w:r w:rsidRPr="00222911" w:rsidDel="00E85C07">
                                  <w:rPr>
                                    <w:rFonts w:ascii="Times New Roman" w:hAnsi="Times New Roman" w:cs="Times New Roman"/>
                                    <w:color w:val="333333"/>
                                    <w:sz w:val="20"/>
                                    <w:szCs w:val="20"/>
                                    <w:shd w:val="clear" w:color="auto" w:fill="FFFFFF"/>
                                  </w:rPr>
                                  <w:t>Stacked bar chart showing the fecal microbial composition</w:t>
                                </w:r>
                                <w:r w:rsidRPr="00222911" w:rsidDel="00E85C07">
                                  <w:rPr>
                                    <w:rFonts w:ascii="Georgia" w:hAnsi="Georgia"/>
                                    <w:color w:val="333333"/>
                                    <w:sz w:val="20"/>
                                    <w:szCs w:val="20"/>
                                    <w:shd w:val="clear" w:color="auto" w:fill="FFFFFF"/>
                                  </w:rPr>
                                  <w:t xml:space="preserve"> of </w:t>
                                </w:r>
                                <w:r w:rsidRPr="00222911" w:rsidDel="00E85C07">
                                  <w:rPr>
                                    <w:rFonts w:ascii="Times New Roman" w:hAnsi="Times New Roman" w:cs="Times New Roman"/>
                                    <w:color w:val="000000"/>
                                    <w:sz w:val="20"/>
                                    <w:szCs w:val="20"/>
                                    <w:shd w:val="clear" w:color="auto" w:fill="FFFFFF"/>
                                  </w:rPr>
                                  <w:t>i</w:t>
                                </w:r>
                                <w:r w:rsidRPr="00222911" w:rsidDel="00E85C07">
                                  <w:rPr>
                                    <w:rFonts w:ascii="Times New Roman" w:hAnsi="Times New Roman" w:cs="Times New Roman"/>
                                    <w:color w:val="000000"/>
                                    <w:sz w:val="20"/>
                                    <w:szCs w:val="20"/>
                                  </w:rPr>
                                  <w:t xml:space="preserve">sogenic C57BL/6J </w:t>
                                </w:r>
                                <w:r w:rsidRPr="00222911" w:rsidDel="00E85C07">
                                  <w:rPr>
                                    <w:rFonts w:ascii="Georgia" w:hAnsi="Georgia"/>
                                    <w:color w:val="333333"/>
                                    <w:sz w:val="20"/>
                                    <w:szCs w:val="20"/>
                                    <w:shd w:val="clear" w:color="auto" w:fill="FFFFFF"/>
                                  </w:rPr>
                                  <w:t xml:space="preserve">mouse </w:t>
                                </w:r>
                                <w:r w:rsidRPr="00222911" w:rsidDel="00E85C07">
                                  <w:rPr>
                                    <w:rFonts w:ascii="Times New Roman" w:hAnsi="Times New Roman" w:cs="Times New Roman"/>
                                    <w:color w:val="000000"/>
                                    <w:sz w:val="20"/>
                                    <w:szCs w:val="20"/>
                                  </w:rPr>
                                  <w:t>purchased from different vendors at family level</w:t>
                                </w:r>
                                <w:r w:rsidDel="00E85C07">
                                  <w:rPr>
                                    <w:rFonts w:ascii="Times New Roman" w:hAnsi="Times New Roman" w:cs="Times New Roman"/>
                                    <w:color w:val="333333"/>
                                    <w:sz w:val="20"/>
                                    <w:szCs w:val="20"/>
                                    <w:shd w:val="clear" w:color="auto" w:fill="FFFFFF"/>
                                  </w:rPr>
                                  <w:t>.</w:t>
                                </w:r>
                              </w:moveFrom>
                            </w:p>
                            <w:p w14:paraId="05D83A03" w14:textId="33C1D3CC" w:rsidR="009763BE" w:rsidRPr="00460BDA" w:rsidRDefault="009763BE" w:rsidP="00E85C07">
                              <w:pPr>
                                <w:pStyle w:val="paragraph"/>
                                <w:spacing w:before="0" w:beforeAutospacing="0" w:after="0" w:afterAutospacing="0"/>
                                <w:jc w:val="both"/>
                                <w:rPr>
                                  <w:sz w:val="22"/>
                                  <w:szCs w:val="22"/>
                                </w:rPr>
                              </w:pPr>
                              <w:moveFrom w:id="564" w:author="戴 磊" w:date="2020-12-29T00:34:00Z">
                                <w:r w:rsidDel="00E85C07">
                                  <w:rPr>
                                    <w:rFonts w:ascii="Times New Roman" w:hAnsi="Times New Roman" w:cs="Times New Roman" w:hint="eastAsia"/>
                                    <w:color w:val="333333"/>
                                    <w:sz w:val="20"/>
                                    <w:szCs w:val="20"/>
                                    <w:shd w:val="clear" w:color="auto" w:fill="FFFFFF"/>
                                  </w:rPr>
                                  <w:t>(</w:t>
                                </w:r>
                                <w:r w:rsidDel="00E85C07">
                                  <w:rPr>
                                    <w:rFonts w:ascii="Times New Roman" w:hAnsi="Times New Roman" w:cs="Times New Roman"/>
                                    <w:color w:val="333333"/>
                                    <w:sz w:val="20"/>
                                    <w:szCs w:val="20"/>
                                    <w:shd w:val="clear" w:color="auto" w:fill="FFFFFF"/>
                                  </w:rPr>
                                  <w:t xml:space="preserve">D) </w:t>
                                </w:r>
                                <w:r w:rsidRPr="00460BDA" w:rsidDel="00E85C07">
                                  <w:rPr>
                                    <w:rFonts w:ascii="Times New Roman" w:hAnsi="Times New Roman" w:cs="Times New Roman"/>
                                    <w:color w:val="333333"/>
                                    <w:sz w:val="20"/>
                                    <w:szCs w:val="20"/>
                                    <w:shd w:val="clear" w:color="auto" w:fill="FFFFFF"/>
                                  </w:rPr>
                                  <w:t>Principle coordinates (PCoA) plot based on</w:t>
                                </w:r>
                                <w:r w:rsidDel="00E85C07">
                                  <w:rPr>
                                    <w:rFonts w:ascii="Times New Roman" w:hAnsi="Times New Roman" w:cs="Times New Roman"/>
                                    <w:color w:val="333333"/>
                                    <w:sz w:val="20"/>
                                    <w:szCs w:val="20"/>
                                    <w:shd w:val="clear" w:color="auto" w:fill="FFFFFF"/>
                                  </w:rPr>
                                  <w:t xml:space="preserve"> the</w:t>
                                </w:r>
                                <w:r w:rsidRPr="00460BDA" w:rsidDel="00E85C07">
                                  <w:rPr>
                                    <w:rFonts w:ascii="Times New Roman" w:hAnsi="Times New Roman" w:cs="Times New Roman"/>
                                    <w:color w:val="333333"/>
                                    <w:sz w:val="20"/>
                                    <w:szCs w:val="20"/>
                                    <w:shd w:val="clear" w:color="auto" w:fill="FFFFFF"/>
                                  </w:rPr>
                                  <w:t xml:space="preserve"> </w:t>
                                </w:r>
                                <w:r w:rsidRPr="00222911" w:rsidDel="00E85C07">
                                  <w:rPr>
                                    <w:rFonts w:ascii="Times New Roman" w:hAnsi="Times New Roman" w:cs="Times New Roman"/>
                                    <w:color w:val="242021"/>
                                    <w:sz w:val="20"/>
                                    <w:szCs w:val="20"/>
                                  </w:rPr>
                                  <w:t>aitchison distance</w:t>
                                </w:r>
                                <w:r w:rsidRPr="00460BDA" w:rsidDel="00E85C07">
                                  <w:rPr>
                                    <w:rFonts w:ascii="Times New Roman" w:hAnsi="Times New Roman" w:cs="Times New Roman"/>
                                    <w:color w:val="333333"/>
                                    <w:sz w:val="20"/>
                                    <w:szCs w:val="20"/>
                                    <w:shd w:val="clear" w:color="auto" w:fill="FFFFFF"/>
                                  </w:rPr>
                                  <w:t xml:space="preserve"> indicating clustering of samples by </w:t>
                                </w:r>
                                <w:r w:rsidDel="00E85C07">
                                  <w:rPr>
                                    <w:rFonts w:ascii="Times New Roman" w:hAnsi="Times New Roman" w:cs="Times New Roman"/>
                                    <w:color w:val="333333"/>
                                    <w:sz w:val="20"/>
                                    <w:szCs w:val="20"/>
                                    <w:shd w:val="clear" w:color="auto" w:fill="FFFFFF"/>
                                  </w:rPr>
                                  <w:t>vendor.</w:t>
                                </w:r>
                              </w:moveFrom>
                              <w:moveFromRangeEnd w:id="55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0BF7086" id="_x0000_t202" coordsize="21600,21600" o:spt="202" path="m,l,21600r21600,l21600,xe">
                  <v:stroke joinstyle="miter"/>
                  <v:path gradientshapeok="t" o:connecttype="rect"/>
                </v:shapetype>
                <v:shape id="_x0000_s1026" type="#_x0000_t202" style="position:absolute;left:0;text-align:left;margin-left:364.55pt;margin-top:4.45pt;width:415.7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" stroked="f">
                  <v:textbox style="mso-fit-shape-to-text:t">
                    <w:txbxContent>
                      <w:p w14:paraId="1722AF96" w14:textId="744AE4CE" w:rsidR="009763BE" w:rsidDel="00E85C07" w:rsidRDefault="009763BE">
                        <w:pPr>
                          <w:pStyle w:val="paragraph"/>
                          <w:spacing w:before="0" w:beforeAutospacing="0" w:after="0" w:afterAutospacing="0"/>
                          <w:jc w:val="both"/>
                          <w:rPr>
                            <w:moveFrom w:id="565" w:author="戴 磊" w:date="2020-12-29T00:34:00Z"/>
                            <w:rFonts w:ascii="Times New Roman" w:hAnsi="Times New Roman" w:cs="Times New Roman"/>
                            <w:b/>
                            <w:bCs/>
                            <w:color w:val="242021"/>
                            <w:sz w:val="21"/>
                            <w:szCs w:val="21"/>
                          </w:rPr>
                        </w:pPr>
                        <w:del w:id="566" w:author="刘 红宾" w:date="2020-12-21T15:27:00Z">
                          <w:r w:rsidDel="00674657">
                            <w:rPr>
                              <w:noProof/>
                            </w:rPr>
                            <w:drawing>
                              <wp:inline distT="0" distB="0" distL="0" distR="0" wp14:anchorId="7B642903" wp14:editId="33AD4DCE">
                                <wp:extent cx="5088255" cy="3132455"/>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088255" cy="3132455"/>
                                        </a:xfrm>
                                        <a:prstGeom prst="rect">
                                          <a:avLst/>
                                        </a:prstGeom>
                                      </pic:spPr>
                                    </pic:pic>
                                  </a:graphicData>
                                </a:graphic>
                              </wp:inline>
                            </w:drawing>
                          </w:r>
                        </w:del>
                        <w:moveFromRangeStart w:id="567" w:author="戴 磊" w:date="2020-12-29T00:34:00Z" w:name="move60088457"/>
                        <w:moveFrom w:id="568" w:author="戴 磊" w:date="2020-12-29T00:34:00Z">
                          <w:ins w:id="569" w:author="刘 红宾" w:date="2020-12-21T15:27:00Z">
                            <w:r w:rsidDel="00E85C07">
                              <w:rPr>
                                <w:noProof/>
                              </w:rPr>
                              <w:drawing>
                                <wp:inline distT="0" distB="0" distL="0" distR="0" wp14:anchorId="7ECE4ECF" wp14:editId="2A1688B4">
                                  <wp:extent cx="5080000" cy="3153103"/>
                                  <wp:effectExtent l="0" t="0" r="6350" b="952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082813" cy="3154849"/>
                                          </a:xfrm>
                                          <a:prstGeom prst="rect">
                                            <a:avLst/>
                                          </a:prstGeom>
                                        </pic:spPr>
                                      </pic:pic>
                                    </a:graphicData>
                                  </a:graphic>
                                </wp:inline>
                              </w:drawing>
                            </w:r>
                          </w:ins>
                        </w:moveFrom>
                      </w:p>
                      <w:p w14:paraId="0A67484B" w14:textId="4B716499" w:rsidR="009763BE" w:rsidRPr="00245701" w:rsidDel="00E85C07" w:rsidRDefault="009763BE">
                        <w:pPr>
                          <w:pStyle w:val="paragraph"/>
                          <w:spacing w:before="0" w:beforeAutospacing="0" w:after="0" w:afterAutospacing="0"/>
                          <w:jc w:val="both"/>
                          <w:rPr>
                            <w:moveFrom w:id="570" w:author="戴 磊" w:date="2020-12-29T00:34:00Z"/>
                            <w:rFonts w:ascii="Times New Roman" w:hAnsi="Times New Roman" w:cs="Times New Roman"/>
                            <w:sz w:val="22"/>
                            <w:szCs w:val="22"/>
                          </w:rPr>
                        </w:pPr>
                        <w:moveFrom w:id="571" w:author="戴 磊" w:date="2020-12-29T00:34:00Z">
                          <w:r w:rsidRPr="00222911" w:rsidDel="00E85C07">
                            <w:rPr>
                              <w:rFonts w:ascii="Times New Roman" w:hAnsi="Times New Roman" w:cs="Times New Roman"/>
                              <w:b/>
                              <w:bCs/>
                              <w:color w:val="242021"/>
                              <w:sz w:val="20"/>
                              <w:szCs w:val="20"/>
                            </w:rPr>
                            <w:t>Figure1.</w:t>
                          </w:r>
                          <w:r w:rsidRPr="00222911" w:rsidDel="00E85C07">
                            <w:rPr>
                              <w:rFonts w:ascii="Times New Roman" w:hAnsi="Times New Roman" w:cs="Times New Roman"/>
                              <w:color w:val="242021"/>
                              <w:sz w:val="20"/>
                              <w:szCs w:val="20"/>
                            </w:rPr>
                            <w:t xml:space="preserve"> Schematic of the experimental design for </w:t>
                          </w:r>
                          <w:r w:rsidDel="00E85C07">
                            <w:rPr>
                              <w:rFonts w:ascii="Times New Roman" w:hAnsi="Times New Roman" w:cs="Times New Roman"/>
                              <w:color w:val="242021"/>
                              <w:sz w:val="20"/>
                              <w:szCs w:val="20"/>
                            </w:rPr>
                            <w:t>dissect</w:t>
                          </w:r>
                          <w:r w:rsidRPr="00222911" w:rsidDel="00E85C07">
                            <w:rPr>
                              <w:rFonts w:ascii="Times New Roman" w:hAnsi="Times New Roman" w:cs="Times New Roman"/>
                              <w:color w:val="242021"/>
                              <w:sz w:val="20"/>
                              <w:szCs w:val="20"/>
                            </w:rPr>
                            <w:t>ing dynamic responses of mouse gut mic</w:t>
                          </w:r>
                          <w:r w:rsidRPr="00245701" w:rsidDel="00E85C07">
                            <w:rPr>
                              <w:rFonts w:ascii="Times New Roman" w:hAnsi="Times New Roman" w:cs="Times New Roman"/>
                              <w:color w:val="242021"/>
                              <w:sz w:val="20"/>
                              <w:szCs w:val="20"/>
                            </w:rPr>
                            <w:t>robiome to dietary fiber intervention.</w:t>
                          </w:r>
                        </w:moveFrom>
                      </w:p>
                      <w:p w14:paraId="229CE61C" w14:textId="55322534" w:rsidR="009763BE" w:rsidRPr="00245701" w:rsidDel="00E85C07" w:rsidRDefault="009763BE">
                        <w:pPr>
                          <w:pStyle w:val="paragraph"/>
                          <w:spacing w:before="0" w:beforeAutospacing="0" w:after="0" w:afterAutospacing="0"/>
                          <w:jc w:val="both"/>
                          <w:rPr>
                            <w:moveFrom w:id="572" w:author="戴 磊" w:date="2020-12-29T00:34:00Z"/>
                            <w:rFonts w:ascii="Times New Roman" w:hAnsi="Times New Roman" w:cs="Times New Roman"/>
                            <w:sz w:val="22"/>
                            <w:szCs w:val="22"/>
                          </w:rPr>
                        </w:pPr>
                        <w:moveFrom w:id="573" w:author="戴 磊" w:date="2020-12-29T00:34:00Z">
                          <w:r w:rsidRPr="00245701" w:rsidDel="00E85C07">
                            <w:rPr>
                              <w:rFonts w:ascii="Times New Roman" w:hAnsi="Times New Roman" w:cs="Times New Roman"/>
                              <w:sz w:val="22"/>
                              <w:szCs w:val="22"/>
                            </w:rPr>
                            <w:t>(A) Schematic diagram of experimental design in m</w:t>
                          </w:r>
                          <w:r w:rsidDel="00E85C07">
                            <w:rPr>
                              <w:rFonts w:ascii="Times New Roman" w:hAnsi="Times New Roman" w:cs="Times New Roman"/>
                              <w:sz w:val="22"/>
                              <w:szCs w:val="22"/>
                            </w:rPr>
                            <w:t>ouse</w:t>
                          </w:r>
                          <w:r w:rsidRPr="00245701" w:rsidDel="00E85C07">
                            <w:rPr>
                              <w:rFonts w:ascii="Times New Roman" w:hAnsi="Times New Roman" w:cs="Times New Roman"/>
                              <w:sz w:val="22"/>
                              <w:szCs w:val="22"/>
                            </w:rPr>
                            <w:t xml:space="preserve"> intervention</w:t>
                          </w:r>
                          <w:r w:rsidDel="00E85C07">
                            <w:rPr>
                              <w:rFonts w:ascii="Times New Roman" w:hAnsi="Times New Roman" w:cs="Times New Roman"/>
                              <w:sz w:val="22"/>
                              <w:szCs w:val="22"/>
                            </w:rPr>
                            <w:t xml:space="preserve"> experiment</w:t>
                          </w:r>
                          <w:r w:rsidRPr="00245701" w:rsidDel="00E85C07">
                            <w:rPr>
                              <w:rFonts w:ascii="Times New Roman" w:hAnsi="Times New Roman" w:cs="Times New Roman"/>
                              <w:sz w:val="22"/>
                              <w:szCs w:val="22"/>
                            </w:rPr>
                            <w:t xml:space="preserve">. </w:t>
                          </w:r>
                          <w:r w:rsidDel="00E85C07">
                            <w:rPr>
                              <w:rFonts w:ascii="Times New Roman" w:hAnsi="Times New Roman" w:cs="Times New Roman"/>
                              <w:sz w:val="22"/>
                              <w:szCs w:val="22"/>
                            </w:rPr>
                            <w:t>Point</w:t>
                          </w:r>
                          <w:r w:rsidRPr="00245701" w:rsidDel="00E85C07">
                            <w:rPr>
                              <w:rFonts w:ascii="Times New Roman" w:hAnsi="Times New Roman" w:cs="Times New Roman"/>
                              <w:sz w:val="22"/>
                              <w:szCs w:val="22"/>
                            </w:rPr>
                            <w:t xml:space="preserve">s indicate the </w:t>
                          </w:r>
                          <w:r w:rsidDel="00E85C07">
                            <w:rPr>
                              <w:rFonts w:ascii="Times New Roman" w:hAnsi="Times New Roman" w:cs="Times New Roman"/>
                              <w:sz w:val="22"/>
                              <w:szCs w:val="22"/>
                            </w:rPr>
                            <w:t>day</w:t>
                          </w:r>
                          <w:r w:rsidRPr="00245701" w:rsidDel="00E85C07">
                            <w:rPr>
                              <w:rFonts w:ascii="Times New Roman" w:hAnsi="Times New Roman" w:cs="Times New Roman"/>
                              <w:sz w:val="22"/>
                              <w:szCs w:val="22"/>
                            </w:rPr>
                            <w:t xml:space="preserve"> on which the </w:t>
                          </w:r>
                          <w:r w:rsidDel="00E85C07">
                            <w:rPr>
                              <w:rFonts w:ascii="Times New Roman" w:hAnsi="Times New Roman" w:cs="Times New Roman"/>
                              <w:sz w:val="22"/>
                              <w:szCs w:val="22"/>
                            </w:rPr>
                            <w:t xml:space="preserve">data and </w:t>
                          </w:r>
                          <w:r w:rsidRPr="00245701" w:rsidDel="00E85C07">
                            <w:rPr>
                              <w:rFonts w:ascii="Times New Roman" w:hAnsi="Times New Roman" w:cs="Times New Roman"/>
                              <w:sz w:val="22"/>
                              <w:szCs w:val="22"/>
                            </w:rPr>
                            <w:t>fecal samples were collected</w:t>
                          </w:r>
                          <w:r w:rsidDel="00E85C07">
                            <w:rPr>
                              <w:rFonts w:ascii="Times New Roman" w:hAnsi="Times New Roman" w:cs="Times New Roman"/>
                              <w:sz w:val="22"/>
                              <w:szCs w:val="22"/>
                            </w:rPr>
                            <w:t>.</w:t>
                          </w:r>
                        </w:moveFrom>
                      </w:p>
                      <w:p w14:paraId="0E8646E2" w14:textId="2ADFA27C" w:rsidR="009763BE" w:rsidDel="00E85C07" w:rsidRDefault="009763BE">
                        <w:pPr>
                          <w:pStyle w:val="paragraph"/>
                          <w:spacing w:before="0" w:beforeAutospacing="0" w:after="0" w:afterAutospacing="0"/>
                          <w:jc w:val="both"/>
                          <w:rPr>
                            <w:moveFrom w:id="574" w:author="戴 磊" w:date="2020-12-29T00:34:00Z"/>
                            <w:rFonts w:ascii="Times New Roman" w:hAnsi="Times New Roman" w:cs="Times New Roman"/>
                            <w:color w:val="333333"/>
                            <w:sz w:val="20"/>
                            <w:szCs w:val="20"/>
                            <w:shd w:val="clear" w:color="auto" w:fill="FFFFFF"/>
                          </w:rPr>
                        </w:pPr>
                        <w:moveFrom w:id="575" w:author="戴 磊" w:date="2020-12-29T00:34:00Z">
                          <w:r w:rsidRPr="00245701" w:rsidDel="00E85C07">
                            <w:rPr>
                              <w:rFonts w:ascii="Times New Roman" w:hAnsi="Times New Roman" w:cs="Times New Roman"/>
                              <w:color w:val="333333"/>
                              <w:sz w:val="20"/>
                              <w:szCs w:val="20"/>
                              <w:shd w:val="clear" w:color="auto" w:fill="FFFFFF"/>
                            </w:rPr>
                            <w:t>(B) Systems biology approaches used to interpret the longit</w:t>
                          </w:r>
                          <w:r w:rsidRPr="00222911" w:rsidDel="00E85C07">
                            <w:rPr>
                              <w:rFonts w:ascii="Times New Roman" w:hAnsi="Times New Roman" w:cs="Times New Roman"/>
                              <w:color w:val="333333"/>
                              <w:sz w:val="20"/>
                              <w:szCs w:val="20"/>
                              <w:shd w:val="clear" w:color="auto" w:fill="FFFFFF"/>
                            </w:rPr>
                            <w:t>udinal microbiome and metabolome data.</w:t>
                          </w:r>
                        </w:moveFrom>
                      </w:p>
                      <w:p w14:paraId="614AE85E" w14:textId="6EDF9B5D" w:rsidR="009763BE" w:rsidRPr="00FE3D8C" w:rsidDel="00E85C07" w:rsidRDefault="009763BE">
                        <w:pPr>
                          <w:pStyle w:val="paragraph"/>
                          <w:spacing w:before="0" w:beforeAutospacing="0" w:after="0" w:afterAutospacing="0"/>
                          <w:jc w:val="both"/>
                          <w:rPr>
                            <w:moveFrom w:id="576" w:author="戴 磊" w:date="2020-12-29T00:34:00Z"/>
                            <w:rFonts w:ascii="Times New Roman" w:hAnsi="Times New Roman" w:cs="Times New Roman"/>
                            <w:color w:val="333333"/>
                            <w:sz w:val="20"/>
                            <w:szCs w:val="20"/>
                            <w:shd w:val="clear" w:color="auto" w:fill="FFFFFF"/>
                          </w:rPr>
                        </w:pPr>
                        <w:moveFrom w:id="577" w:author="戴 磊" w:date="2020-12-29T00:34:00Z">
                          <w:r w:rsidDel="00E85C07">
                            <w:rPr>
                              <w:rFonts w:ascii="Times New Roman" w:hAnsi="Times New Roman" w:cs="Times New Roman" w:hint="eastAsia"/>
                              <w:color w:val="333333"/>
                              <w:sz w:val="20"/>
                              <w:szCs w:val="20"/>
                              <w:shd w:val="clear" w:color="auto" w:fill="FFFFFF"/>
                            </w:rPr>
                            <w:t>(</w:t>
                          </w:r>
                          <w:r w:rsidDel="00E85C07">
                            <w:rPr>
                              <w:rFonts w:ascii="Times New Roman" w:hAnsi="Times New Roman" w:cs="Times New Roman"/>
                              <w:color w:val="333333"/>
                              <w:sz w:val="20"/>
                              <w:szCs w:val="20"/>
                              <w:shd w:val="clear" w:color="auto" w:fill="FFFFFF"/>
                            </w:rPr>
                            <w:t xml:space="preserve">C) </w:t>
                          </w:r>
                          <w:r w:rsidRPr="00222911" w:rsidDel="00E85C07">
                            <w:rPr>
                              <w:rFonts w:ascii="Times New Roman" w:hAnsi="Times New Roman" w:cs="Times New Roman"/>
                              <w:color w:val="333333"/>
                              <w:sz w:val="20"/>
                              <w:szCs w:val="20"/>
                              <w:shd w:val="clear" w:color="auto" w:fill="FFFFFF"/>
                            </w:rPr>
                            <w:t>Stacked bar chart showing the fecal microbial composition</w:t>
                          </w:r>
                          <w:r w:rsidRPr="00222911" w:rsidDel="00E85C07">
                            <w:rPr>
                              <w:rFonts w:ascii="Georgia" w:hAnsi="Georgia"/>
                              <w:color w:val="333333"/>
                              <w:sz w:val="20"/>
                              <w:szCs w:val="20"/>
                              <w:shd w:val="clear" w:color="auto" w:fill="FFFFFF"/>
                            </w:rPr>
                            <w:t xml:space="preserve"> of </w:t>
                          </w:r>
                          <w:r w:rsidRPr="00222911" w:rsidDel="00E85C07">
                            <w:rPr>
                              <w:rFonts w:ascii="Times New Roman" w:hAnsi="Times New Roman" w:cs="Times New Roman"/>
                              <w:color w:val="000000"/>
                              <w:sz w:val="20"/>
                              <w:szCs w:val="20"/>
                              <w:shd w:val="clear" w:color="auto" w:fill="FFFFFF"/>
                            </w:rPr>
                            <w:t>i</w:t>
                          </w:r>
                          <w:r w:rsidRPr="00222911" w:rsidDel="00E85C07">
                            <w:rPr>
                              <w:rFonts w:ascii="Times New Roman" w:hAnsi="Times New Roman" w:cs="Times New Roman"/>
                              <w:color w:val="000000"/>
                              <w:sz w:val="20"/>
                              <w:szCs w:val="20"/>
                            </w:rPr>
                            <w:t xml:space="preserve">sogenic C57BL/6J </w:t>
                          </w:r>
                          <w:r w:rsidRPr="00222911" w:rsidDel="00E85C07">
                            <w:rPr>
                              <w:rFonts w:ascii="Georgia" w:hAnsi="Georgia"/>
                              <w:color w:val="333333"/>
                              <w:sz w:val="20"/>
                              <w:szCs w:val="20"/>
                              <w:shd w:val="clear" w:color="auto" w:fill="FFFFFF"/>
                            </w:rPr>
                            <w:t xml:space="preserve">mouse </w:t>
                          </w:r>
                          <w:r w:rsidRPr="00222911" w:rsidDel="00E85C07">
                            <w:rPr>
                              <w:rFonts w:ascii="Times New Roman" w:hAnsi="Times New Roman" w:cs="Times New Roman"/>
                              <w:color w:val="000000"/>
                              <w:sz w:val="20"/>
                              <w:szCs w:val="20"/>
                            </w:rPr>
                            <w:t>purchased from different vendors at family level</w:t>
                          </w:r>
                          <w:r w:rsidDel="00E85C07">
                            <w:rPr>
                              <w:rFonts w:ascii="Times New Roman" w:hAnsi="Times New Roman" w:cs="Times New Roman"/>
                              <w:color w:val="333333"/>
                              <w:sz w:val="20"/>
                              <w:szCs w:val="20"/>
                              <w:shd w:val="clear" w:color="auto" w:fill="FFFFFF"/>
                            </w:rPr>
                            <w:t>.</w:t>
                          </w:r>
                        </w:moveFrom>
                      </w:p>
                      <w:p w14:paraId="05D83A03" w14:textId="33C1D3CC" w:rsidR="009763BE" w:rsidRPr="00460BDA" w:rsidRDefault="009763BE" w:rsidP="00E85C07">
                        <w:pPr>
                          <w:pStyle w:val="paragraph"/>
                          <w:spacing w:before="0" w:beforeAutospacing="0" w:after="0" w:afterAutospacing="0"/>
                          <w:jc w:val="both"/>
                          <w:rPr>
                            <w:sz w:val="22"/>
                            <w:szCs w:val="22"/>
                          </w:rPr>
                        </w:pPr>
                        <w:moveFrom w:id="578" w:author="戴 磊" w:date="2020-12-29T00:34:00Z">
                          <w:r w:rsidDel="00E85C07">
                            <w:rPr>
                              <w:rFonts w:ascii="Times New Roman" w:hAnsi="Times New Roman" w:cs="Times New Roman" w:hint="eastAsia"/>
                              <w:color w:val="333333"/>
                              <w:sz w:val="20"/>
                              <w:szCs w:val="20"/>
                              <w:shd w:val="clear" w:color="auto" w:fill="FFFFFF"/>
                            </w:rPr>
                            <w:t>(</w:t>
                          </w:r>
                          <w:r w:rsidDel="00E85C07">
                            <w:rPr>
                              <w:rFonts w:ascii="Times New Roman" w:hAnsi="Times New Roman" w:cs="Times New Roman"/>
                              <w:color w:val="333333"/>
                              <w:sz w:val="20"/>
                              <w:szCs w:val="20"/>
                              <w:shd w:val="clear" w:color="auto" w:fill="FFFFFF"/>
                            </w:rPr>
                            <w:t xml:space="preserve">D) </w:t>
                          </w:r>
                          <w:r w:rsidRPr="00460BDA" w:rsidDel="00E85C07">
                            <w:rPr>
                              <w:rFonts w:ascii="Times New Roman" w:hAnsi="Times New Roman" w:cs="Times New Roman"/>
                              <w:color w:val="333333"/>
                              <w:sz w:val="20"/>
                              <w:szCs w:val="20"/>
                              <w:shd w:val="clear" w:color="auto" w:fill="FFFFFF"/>
                            </w:rPr>
                            <w:t>Principle coordinates (PCoA) plot based on</w:t>
                          </w:r>
                          <w:r w:rsidDel="00E85C07">
                            <w:rPr>
                              <w:rFonts w:ascii="Times New Roman" w:hAnsi="Times New Roman" w:cs="Times New Roman"/>
                              <w:color w:val="333333"/>
                              <w:sz w:val="20"/>
                              <w:szCs w:val="20"/>
                              <w:shd w:val="clear" w:color="auto" w:fill="FFFFFF"/>
                            </w:rPr>
                            <w:t xml:space="preserve"> the</w:t>
                          </w:r>
                          <w:r w:rsidRPr="00460BDA" w:rsidDel="00E85C07">
                            <w:rPr>
                              <w:rFonts w:ascii="Times New Roman" w:hAnsi="Times New Roman" w:cs="Times New Roman"/>
                              <w:color w:val="333333"/>
                              <w:sz w:val="20"/>
                              <w:szCs w:val="20"/>
                              <w:shd w:val="clear" w:color="auto" w:fill="FFFFFF"/>
                            </w:rPr>
                            <w:t xml:space="preserve"> </w:t>
                          </w:r>
                          <w:r w:rsidRPr="00222911" w:rsidDel="00E85C07">
                            <w:rPr>
                              <w:rFonts w:ascii="Times New Roman" w:hAnsi="Times New Roman" w:cs="Times New Roman"/>
                              <w:color w:val="242021"/>
                              <w:sz w:val="20"/>
                              <w:szCs w:val="20"/>
                            </w:rPr>
                            <w:t>aitchison distance</w:t>
                          </w:r>
                          <w:r w:rsidRPr="00460BDA" w:rsidDel="00E85C07">
                            <w:rPr>
                              <w:rFonts w:ascii="Times New Roman" w:hAnsi="Times New Roman" w:cs="Times New Roman"/>
                              <w:color w:val="333333"/>
                              <w:sz w:val="20"/>
                              <w:szCs w:val="20"/>
                              <w:shd w:val="clear" w:color="auto" w:fill="FFFFFF"/>
                            </w:rPr>
                            <w:t xml:space="preserve"> indicating clustering of samples by </w:t>
                          </w:r>
                          <w:r w:rsidDel="00E85C07">
                            <w:rPr>
                              <w:rFonts w:ascii="Times New Roman" w:hAnsi="Times New Roman" w:cs="Times New Roman"/>
                              <w:color w:val="333333"/>
                              <w:sz w:val="20"/>
                              <w:szCs w:val="20"/>
                              <w:shd w:val="clear" w:color="auto" w:fill="FFFFFF"/>
                            </w:rPr>
                            <w:t>vendor.</w:t>
                          </w:r>
                        </w:moveFrom>
                        <w:moveFromRangeEnd w:id="567"/>
                      </w:p>
                    </w:txbxContent>
                  </v:textbox>
                  <w10:wrap type="topAndBottom" anchorx="margin"/>
                </v:shape>
              </w:pict>
            </mc:Fallback>
          </mc:AlternateContent>
        </w:r>
      </w:del>
    </w:p>
    <w:p w14:paraId="462459DF" w14:textId="2503CEED" w:rsidR="00222911" w:rsidDel="00584C59" w:rsidRDefault="00222911" w:rsidP="006F7B15">
      <w:pPr>
        <w:rPr>
          <w:del w:id="579" w:author="戴 磊" w:date="2020-12-29T00:35:00Z"/>
          <w:rFonts w:ascii="Times New Roman" w:eastAsia="SimSun" w:hAnsi="Times New Roman" w:cs="Times New Roman"/>
          <w:color w:val="000000"/>
          <w:sz w:val="20"/>
          <w:szCs w:val="20"/>
        </w:rPr>
      </w:pPr>
    </w:p>
    <w:p w14:paraId="78E2FFA4" w14:textId="1E260FAC" w:rsidR="006F7B15" w:rsidDel="00584C59" w:rsidRDefault="006F7B15" w:rsidP="006F7B15">
      <w:pPr>
        <w:rPr>
          <w:del w:id="580" w:author="戴 磊" w:date="2020-12-29T00:35:00Z"/>
          <w:rFonts w:ascii="Times New Roman" w:eastAsia="SimSun" w:hAnsi="Times New Roman" w:cs="Times New Roman"/>
          <w:color w:val="000000"/>
          <w:sz w:val="20"/>
          <w:szCs w:val="20"/>
        </w:rPr>
      </w:pPr>
    </w:p>
    <w:p w14:paraId="1025C455" w14:textId="35340E74" w:rsidR="00222911" w:rsidDel="00584C59" w:rsidRDefault="00222911" w:rsidP="006F7B15">
      <w:pPr>
        <w:rPr>
          <w:del w:id="581" w:author="戴 磊" w:date="2020-12-29T00:35:00Z"/>
          <w:rFonts w:ascii="Times New Roman" w:hAnsi="Times New Roman" w:cs="Times New Roman"/>
          <w:i/>
          <w:iCs/>
          <w:color w:val="FF0000"/>
          <w:sz w:val="20"/>
          <w:szCs w:val="20"/>
        </w:rPr>
      </w:pPr>
    </w:p>
    <w:p w14:paraId="3711AF04" w14:textId="291B513B" w:rsidR="00A2208A" w:rsidDel="00584C59" w:rsidRDefault="00A2208A" w:rsidP="006F7B15">
      <w:pPr>
        <w:rPr>
          <w:del w:id="582" w:author="戴 磊" w:date="2020-12-29T00:35:00Z"/>
          <w:rFonts w:ascii="Times New Roman" w:hAnsi="Times New Roman" w:cs="Times New Roman"/>
          <w:i/>
          <w:iCs/>
          <w:color w:val="FF0000"/>
          <w:sz w:val="20"/>
          <w:szCs w:val="20"/>
        </w:rPr>
      </w:pPr>
    </w:p>
    <w:p w14:paraId="47A139C2" w14:textId="18081D27" w:rsidR="00A2208A" w:rsidDel="00584C59" w:rsidRDefault="00A2208A" w:rsidP="006F7B15">
      <w:pPr>
        <w:rPr>
          <w:del w:id="583" w:author="戴 磊" w:date="2020-12-29T00:35:00Z"/>
          <w:rFonts w:ascii="Times New Roman" w:hAnsi="Times New Roman" w:cs="Times New Roman"/>
          <w:i/>
          <w:iCs/>
          <w:color w:val="FF0000"/>
          <w:sz w:val="20"/>
          <w:szCs w:val="20"/>
        </w:rPr>
      </w:pPr>
    </w:p>
    <w:p w14:paraId="7DB315D8" w14:textId="0A53170C" w:rsidR="00A2208A" w:rsidDel="00584C59" w:rsidRDefault="00A2208A" w:rsidP="006F7B15">
      <w:pPr>
        <w:rPr>
          <w:del w:id="584" w:author="戴 磊" w:date="2020-12-29T00:35:00Z"/>
          <w:rFonts w:ascii="Times New Roman" w:hAnsi="Times New Roman" w:cs="Times New Roman"/>
          <w:i/>
          <w:iCs/>
          <w:color w:val="FF0000"/>
          <w:sz w:val="20"/>
          <w:szCs w:val="20"/>
        </w:rPr>
      </w:pPr>
    </w:p>
    <w:p w14:paraId="4A4A944D" w14:textId="30A7CB7A" w:rsidR="00A2208A" w:rsidDel="00584C59" w:rsidRDefault="00A2208A" w:rsidP="006F7B15">
      <w:pPr>
        <w:rPr>
          <w:del w:id="585" w:author="戴 磊" w:date="2020-12-29T00:35:00Z"/>
          <w:rFonts w:ascii="Times New Roman" w:hAnsi="Times New Roman" w:cs="Times New Roman"/>
          <w:i/>
          <w:iCs/>
          <w:color w:val="FF0000"/>
          <w:sz w:val="20"/>
          <w:szCs w:val="20"/>
        </w:rPr>
      </w:pPr>
    </w:p>
    <w:p w14:paraId="633E34B4" w14:textId="3035CFED" w:rsidR="00A2208A" w:rsidDel="00584C59" w:rsidRDefault="00A2208A" w:rsidP="006F7B15">
      <w:pPr>
        <w:rPr>
          <w:del w:id="586" w:author="戴 磊" w:date="2020-12-29T00:35:00Z"/>
          <w:rFonts w:ascii="Times New Roman" w:hAnsi="Times New Roman" w:cs="Times New Roman"/>
          <w:i/>
          <w:iCs/>
          <w:color w:val="FF0000"/>
          <w:sz w:val="20"/>
          <w:szCs w:val="20"/>
        </w:rPr>
      </w:pPr>
    </w:p>
    <w:p w14:paraId="0A83D149" w14:textId="1B769150" w:rsidR="00A2208A" w:rsidDel="00584C59" w:rsidRDefault="00A2208A" w:rsidP="006F7B15">
      <w:pPr>
        <w:rPr>
          <w:del w:id="587" w:author="戴 磊" w:date="2020-12-29T00:35:00Z"/>
          <w:rFonts w:ascii="Times New Roman" w:hAnsi="Times New Roman" w:cs="Times New Roman"/>
          <w:i/>
          <w:iCs/>
          <w:color w:val="FF0000"/>
          <w:sz w:val="20"/>
          <w:szCs w:val="20"/>
        </w:rPr>
      </w:pPr>
    </w:p>
    <w:p w14:paraId="75770770" w14:textId="2EB17837" w:rsidR="00A2208A" w:rsidDel="00584C59" w:rsidRDefault="00A2208A" w:rsidP="006F7B15">
      <w:pPr>
        <w:rPr>
          <w:del w:id="588" w:author="戴 磊" w:date="2020-12-29T00:35:00Z"/>
          <w:rFonts w:ascii="Times New Roman" w:hAnsi="Times New Roman" w:cs="Times New Roman"/>
          <w:i/>
          <w:iCs/>
          <w:color w:val="FF0000"/>
          <w:sz w:val="20"/>
          <w:szCs w:val="20"/>
        </w:rPr>
      </w:pPr>
    </w:p>
    <w:p w14:paraId="31C680CE" w14:textId="695D9AC3" w:rsidR="00A2208A" w:rsidDel="00584C59" w:rsidRDefault="00A2208A" w:rsidP="006F7B15">
      <w:pPr>
        <w:rPr>
          <w:del w:id="589" w:author="戴 磊" w:date="2020-12-29T00:35:00Z"/>
          <w:rFonts w:ascii="Times New Roman" w:hAnsi="Times New Roman" w:cs="Times New Roman"/>
          <w:i/>
          <w:iCs/>
          <w:color w:val="FF0000"/>
          <w:sz w:val="20"/>
          <w:szCs w:val="20"/>
        </w:rPr>
      </w:pPr>
    </w:p>
    <w:p w14:paraId="15887AFE" w14:textId="4707214D" w:rsidR="00A2208A" w:rsidDel="00584C59" w:rsidRDefault="00A2208A" w:rsidP="006F7B15">
      <w:pPr>
        <w:rPr>
          <w:del w:id="590" w:author="戴 磊" w:date="2020-12-29T00:35:00Z"/>
          <w:rFonts w:ascii="Times New Roman" w:hAnsi="Times New Roman" w:cs="Times New Roman"/>
          <w:i/>
          <w:iCs/>
          <w:color w:val="FF0000"/>
          <w:sz w:val="20"/>
          <w:szCs w:val="20"/>
        </w:rPr>
      </w:pPr>
    </w:p>
    <w:p w14:paraId="376425CD" w14:textId="7795677A" w:rsidR="00A2208A" w:rsidDel="00584C59" w:rsidRDefault="00A2208A" w:rsidP="006F7B15">
      <w:pPr>
        <w:rPr>
          <w:del w:id="591" w:author="戴 磊" w:date="2020-12-29T00:35:00Z"/>
          <w:rFonts w:ascii="Times New Roman" w:hAnsi="Times New Roman" w:cs="Times New Roman"/>
          <w:i/>
          <w:iCs/>
          <w:color w:val="FF0000"/>
          <w:sz w:val="20"/>
          <w:szCs w:val="20"/>
        </w:rPr>
      </w:pPr>
    </w:p>
    <w:p w14:paraId="76C7C58C" w14:textId="39AFB1BA" w:rsidR="00A2208A" w:rsidDel="00584C59" w:rsidRDefault="00A2208A" w:rsidP="006F7B15">
      <w:pPr>
        <w:rPr>
          <w:del w:id="592" w:author="戴 磊" w:date="2020-12-29T00:35:00Z"/>
          <w:rFonts w:ascii="Times New Roman" w:hAnsi="Times New Roman" w:cs="Times New Roman"/>
          <w:i/>
          <w:iCs/>
          <w:color w:val="FF0000"/>
          <w:sz w:val="20"/>
          <w:szCs w:val="20"/>
        </w:rPr>
      </w:pPr>
    </w:p>
    <w:p w14:paraId="3895BA5C" w14:textId="2441F088" w:rsidR="00A2208A" w:rsidDel="00584C59" w:rsidRDefault="00A2208A" w:rsidP="006F7B15">
      <w:pPr>
        <w:rPr>
          <w:del w:id="593" w:author="戴 磊" w:date="2020-12-29T00:35:00Z"/>
          <w:rFonts w:ascii="Times New Roman" w:hAnsi="Times New Roman" w:cs="Times New Roman"/>
          <w:i/>
          <w:iCs/>
          <w:color w:val="FF0000"/>
          <w:sz w:val="20"/>
          <w:szCs w:val="20"/>
        </w:rPr>
      </w:pPr>
    </w:p>
    <w:p w14:paraId="225EE4FA" w14:textId="10B56195" w:rsidR="00A2208A" w:rsidRDefault="00A2208A" w:rsidP="006F7B15">
      <w:pPr>
        <w:rPr>
          <w:ins w:id="594" w:author="戴 磊" w:date="2020-12-29T00:35:00Z"/>
          <w:rFonts w:ascii="Times New Roman" w:hAnsi="Times New Roman" w:cs="Times New Roman"/>
          <w:i/>
          <w:iCs/>
          <w:color w:val="FF0000"/>
          <w:sz w:val="20"/>
          <w:szCs w:val="20"/>
        </w:rPr>
      </w:pPr>
    </w:p>
    <w:p w14:paraId="196D523F" w14:textId="77777777" w:rsidR="00584C59" w:rsidRDefault="00584C59" w:rsidP="006F7B15">
      <w:pPr>
        <w:rPr>
          <w:rFonts w:ascii="Times New Roman" w:hAnsi="Times New Roman" w:cs="Times New Roman"/>
          <w:i/>
          <w:iCs/>
          <w:color w:val="FF0000"/>
          <w:sz w:val="20"/>
          <w:szCs w:val="20"/>
        </w:rPr>
      </w:pPr>
    </w:p>
    <w:p w14:paraId="166DCF42" w14:textId="1F5FEE2F" w:rsidR="00A2208A" w:rsidRPr="00B269EA" w:rsidRDefault="00584C59" w:rsidP="006F7B15">
      <w:pPr>
        <w:rPr>
          <w:rFonts w:ascii="Times New Roman" w:hAnsi="Times New Roman" w:cs="Times New Roman"/>
          <w:b/>
          <w:bCs/>
          <w:color w:val="2A2A2A"/>
          <w:szCs w:val="21"/>
          <w:shd w:val="clear" w:color="auto" w:fill="FFFFFF"/>
          <w:rPrChange w:id="595" w:author="戴 磊" w:date="2020-12-29T00:28:00Z">
            <w:rPr>
              <w:rFonts w:ascii="Times New Roman" w:hAnsi="Times New Roman" w:cs="Times New Roman"/>
              <w:i/>
              <w:iCs/>
              <w:color w:val="FF0000"/>
              <w:sz w:val="20"/>
              <w:szCs w:val="20"/>
            </w:rPr>
          </w:rPrChange>
        </w:rPr>
      </w:pPr>
      <w:ins w:id="596" w:author="戴 磊" w:date="2020-12-29T00:35:00Z">
        <w:r>
          <w:rPr>
            <w:rFonts w:ascii="Times New Roman" w:hAnsi="Times New Roman" w:cs="Times New Roman"/>
            <w:b/>
            <w:bCs/>
            <w:color w:val="2A2A2A"/>
            <w:szCs w:val="21"/>
            <w:shd w:val="clear" w:color="auto" w:fill="FFFFFF"/>
          </w:rPr>
          <w:t>Section</w:t>
        </w:r>
      </w:ins>
      <w:ins w:id="597" w:author="戴 磊" w:date="2020-12-29T00:28:00Z">
        <w:r w:rsidR="00B269EA" w:rsidRPr="00B269EA">
          <w:rPr>
            <w:rFonts w:ascii="Times New Roman" w:hAnsi="Times New Roman" w:cs="Times New Roman"/>
            <w:b/>
            <w:bCs/>
            <w:color w:val="2A2A2A"/>
            <w:szCs w:val="21"/>
            <w:shd w:val="clear" w:color="auto" w:fill="FFFFFF"/>
            <w:rPrChange w:id="598" w:author="戴 磊" w:date="2020-12-29T00:28:00Z">
              <w:rPr>
                <w:rFonts w:ascii="Times New Roman" w:hAnsi="Times New Roman" w:cs="Times New Roman"/>
                <w:i/>
                <w:iCs/>
                <w:color w:val="FF0000"/>
                <w:sz w:val="20"/>
                <w:szCs w:val="20"/>
              </w:rPr>
            </w:rPrChange>
          </w:rPr>
          <w:t xml:space="preserve"> 2</w:t>
        </w:r>
        <w:r w:rsidR="00B269EA">
          <w:rPr>
            <w:rFonts w:ascii="Times New Roman" w:hAnsi="Times New Roman" w:cs="Times New Roman"/>
            <w:b/>
            <w:bCs/>
            <w:color w:val="2A2A2A"/>
            <w:szCs w:val="21"/>
            <w:shd w:val="clear" w:color="auto" w:fill="FFFFFF"/>
          </w:rPr>
          <w:t xml:space="preserve">: dynamical response of microbiome and metabolome </w:t>
        </w:r>
      </w:ins>
    </w:p>
    <w:p w14:paraId="7299ADAE" w14:textId="55073269" w:rsidR="006F7B15" w:rsidRPr="00426A01" w:rsidRDefault="006F7B15" w:rsidP="006F7B15">
      <w:pPr>
        <w:rPr>
          <w:rFonts w:ascii="Times New Roman" w:hAnsi="Times New Roman" w:cs="Times New Roman"/>
          <w:i/>
          <w:iCs/>
          <w:color w:val="FF0000"/>
          <w:sz w:val="20"/>
          <w:szCs w:val="20"/>
        </w:rPr>
      </w:pPr>
      <w:r w:rsidRPr="00426A01">
        <w:rPr>
          <w:rFonts w:ascii="Times New Roman" w:hAnsi="Times New Roman" w:cs="Times New Roman"/>
          <w:i/>
          <w:iCs/>
          <w:color w:val="FF0000"/>
          <w:sz w:val="20"/>
          <w:szCs w:val="20"/>
        </w:rPr>
        <w:t xml:space="preserve">Distinct </w:t>
      </w:r>
      <w:r>
        <w:rPr>
          <w:rFonts w:ascii="Times New Roman" w:hAnsi="Times New Roman" w:cs="Times New Roman"/>
          <w:i/>
          <w:iCs/>
          <w:color w:val="FF0000"/>
          <w:sz w:val="20"/>
          <w:szCs w:val="20"/>
        </w:rPr>
        <w:t xml:space="preserve">pretreatment </w:t>
      </w:r>
      <w:r w:rsidRPr="00426A01">
        <w:rPr>
          <w:rFonts w:ascii="Times New Roman" w:hAnsi="Times New Roman" w:cs="Times New Roman"/>
          <w:i/>
          <w:iCs/>
          <w:color w:val="FF0000"/>
          <w:sz w:val="20"/>
          <w:szCs w:val="20"/>
        </w:rPr>
        <w:t xml:space="preserve">microbiome </w:t>
      </w:r>
      <w:proofErr w:type="gramStart"/>
      <w:r w:rsidRPr="00426A01">
        <w:rPr>
          <w:rFonts w:ascii="Times New Roman" w:hAnsi="Times New Roman" w:cs="Times New Roman"/>
          <w:i/>
          <w:iCs/>
          <w:color w:val="FF0000"/>
          <w:sz w:val="20"/>
          <w:szCs w:val="20"/>
        </w:rPr>
        <w:t>feature</w:t>
      </w:r>
      <w:proofErr w:type="gramEnd"/>
      <w:r w:rsidRPr="00426A01">
        <w:rPr>
          <w:rFonts w:ascii="Times New Roman" w:hAnsi="Times New Roman" w:cs="Times New Roman"/>
          <w:i/>
          <w:iCs/>
          <w:color w:val="FF0000"/>
          <w:sz w:val="20"/>
          <w:szCs w:val="20"/>
        </w:rPr>
        <w:t xml:space="preserve"> consistent </w:t>
      </w:r>
      <w:bookmarkStart w:id="599" w:name="_Hlk57650216"/>
      <w:bookmarkStart w:id="600" w:name="_Hlk57993120"/>
      <w:r w:rsidRPr="00426A01">
        <w:rPr>
          <w:rFonts w:ascii="Times New Roman" w:hAnsi="Times New Roman" w:cs="Times New Roman"/>
          <w:i/>
          <w:iCs/>
          <w:color w:val="FF0000"/>
          <w:sz w:val="20"/>
          <w:szCs w:val="20"/>
        </w:rPr>
        <w:t>biphasic response</w:t>
      </w:r>
      <w:bookmarkEnd w:id="599"/>
      <w:r w:rsidRPr="00426A01">
        <w:rPr>
          <w:rFonts w:ascii="Times New Roman" w:hAnsi="Times New Roman" w:cs="Times New Roman"/>
          <w:i/>
          <w:iCs/>
          <w:color w:val="FF0000"/>
          <w:sz w:val="20"/>
          <w:szCs w:val="20"/>
        </w:rPr>
        <w:t xml:space="preserve"> to dietary fiber</w:t>
      </w:r>
      <w:bookmarkEnd w:id="600"/>
    </w:p>
    <w:p w14:paraId="0CA8DF14" w14:textId="77777777" w:rsidR="006F7B15" w:rsidRDefault="006F7B15" w:rsidP="006F7B15">
      <w:pPr>
        <w:rPr>
          <w:rFonts w:ascii="Times New Roman" w:hAnsi="Times New Roman" w:cs="Times New Roman"/>
          <w:szCs w:val="21"/>
        </w:rPr>
      </w:pPr>
      <w:r w:rsidRPr="00923B85">
        <w:rPr>
          <w:rStyle w:val="fontstyle01"/>
          <w:rFonts w:ascii="Times New Roman" w:hAnsi="Times New Roman" w:cs="Times New Roman"/>
          <w:sz w:val="21"/>
          <w:szCs w:val="21"/>
        </w:rPr>
        <w:t xml:space="preserve">Inulin feeding led to similar or slightly higher body weight compared to the cellulose group </w:t>
      </w:r>
      <w:r w:rsidRPr="00923B85">
        <w:rPr>
          <w:rFonts w:ascii="Times New Roman" w:hAnsi="Times New Roman" w:cs="Times New Roman"/>
          <w:color w:val="131413"/>
          <w:szCs w:val="21"/>
        </w:rPr>
        <w:t>(</w:t>
      </w:r>
      <w:r w:rsidRPr="00923B85">
        <w:rPr>
          <w:rFonts w:ascii="Times New Roman" w:hAnsi="Times New Roman" w:cs="Times New Roman"/>
          <w:b/>
          <w:bCs/>
          <w:color w:val="2A2A2A"/>
          <w:szCs w:val="21"/>
          <w:shd w:val="clear" w:color="auto" w:fill="FFFFFF"/>
        </w:rPr>
        <w:t>Supplemen</w:t>
      </w:r>
      <w:r w:rsidRPr="00923B85">
        <w:rPr>
          <w:rFonts w:ascii="Times New Roman" w:hAnsi="Times New Roman" w:cs="Times New Roman"/>
          <w:b/>
          <w:bCs/>
          <w:szCs w:val="21"/>
          <w:shd w:val="clear" w:color="auto" w:fill="FFFFFF"/>
        </w:rPr>
        <w:t xml:space="preserve">tary Fig </w:t>
      </w:r>
      <w:r>
        <w:rPr>
          <w:rFonts w:ascii="Times New Roman" w:hAnsi="Times New Roman" w:cs="Times New Roman"/>
          <w:b/>
          <w:bCs/>
          <w:szCs w:val="21"/>
          <w:shd w:val="clear" w:color="auto" w:fill="FFFFFF"/>
        </w:rPr>
        <w:t>1</w:t>
      </w:r>
      <w:r w:rsidRPr="00923B85">
        <w:rPr>
          <w:rFonts w:ascii="Times New Roman" w:hAnsi="Times New Roman" w:cs="Times New Roman"/>
          <w:color w:val="131413"/>
          <w:szCs w:val="21"/>
        </w:rPr>
        <w:t>)</w:t>
      </w:r>
      <w:r w:rsidRPr="00923B85">
        <w:rPr>
          <w:rFonts w:ascii="Times New Roman" w:hAnsi="Times New Roman" w:cs="Times New Roman"/>
          <w:szCs w:val="21"/>
        </w:rPr>
        <w:t>.</w:t>
      </w:r>
      <w:r w:rsidRPr="00923B85">
        <w:rPr>
          <w:rFonts w:ascii="Times New Roman" w:hAnsi="Times New Roman" w:cs="Times New Roman"/>
          <w:color w:val="000000"/>
          <w:szCs w:val="21"/>
        </w:rPr>
        <w:t xml:space="preserve"> </w:t>
      </w:r>
      <w:r w:rsidRPr="00923B85">
        <w:rPr>
          <w:rFonts w:ascii="Times New Roman" w:hAnsi="Times New Roman" w:cs="Times New Roman"/>
          <w:color w:val="131413"/>
          <w:szCs w:val="21"/>
        </w:rPr>
        <w:t>Although the inulin-based diet had a significant effect (</w:t>
      </w:r>
      <w:r w:rsidRPr="00923B85">
        <w:rPr>
          <w:rFonts w:ascii="Times New Roman" w:hAnsi="Times New Roman" w:cs="Times New Roman"/>
          <w:i/>
          <w:iCs/>
          <w:color w:val="131413"/>
          <w:szCs w:val="21"/>
        </w:rPr>
        <w:t>P</w:t>
      </w:r>
      <w:r w:rsidRPr="00923B85">
        <w:rPr>
          <w:rFonts w:ascii="Times New Roman" w:hAnsi="Times New Roman" w:cs="Times New Roman"/>
          <w:color w:val="131413"/>
          <w:szCs w:val="21"/>
        </w:rPr>
        <w:t xml:space="preserve"> &lt; 0.01) on the food intake in three vendors, extremely small differences (less than 1g/cage*day) indicated that the effect is negligible (</w:t>
      </w:r>
      <w:r w:rsidRPr="00923B85">
        <w:rPr>
          <w:rFonts w:ascii="Times New Roman" w:hAnsi="Times New Roman" w:cs="Times New Roman"/>
          <w:b/>
          <w:bCs/>
          <w:color w:val="2A2A2A"/>
          <w:szCs w:val="21"/>
          <w:shd w:val="clear" w:color="auto" w:fill="FFFFFF"/>
        </w:rPr>
        <w:t>Supplemen</w:t>
      </w:r>
      <w:r w:rsidRPr="00923B85">
        <w:rPr>
          <w:rFonts w:ascii="Times New Roman" w:hAnsi="Times New Roman" w:cs="Times New Roman"/>
          <w:b/>
          <w:bCs/>
          <w:szCs w:val="21"/>
          <w:shd w:val="clear" w:color="auto" w:fill="FFFFFF"/>
        </w:rPr>
        <w:t xml:space="preserve">tary Fig </w:t>
      </w:r>
      <w:r>
        <w:rPr>
          <w:rFonts w:ascii="Times New Roman" w:hAnsi="Times New Roman" w:cs="Times New Roman"/>
          <w:b/>
          <w:bCs/>
          <w:szCs w:val="21"/>
          <w:shd w:val="clear" w:color="auto" w:fill="FFFFFF"/>
        </w:rPr>
        <w:t>1</w:t>
      </w:r>
      <w:r w:rsidRPr="00923B85">
        <w:rPr>
          <w:rFonts w:ascii="Times New Roman" w:hAnsi="Times New Roman" w:cs="Times New Roman"/>
          <w:color w:val="131413"/>
          <w:szCs w:val="21"/>
        </w:rPr>
        <w:t>).</w:t>
      </w:r>
      <w:r w:rsidRPr="00923B85">
        <w:rPr>
          <w:rFonts w:ascii="Times New Roman" w:hAnsi="Times New Roman" w:cs="Times New Roman"/>
          <w:szCs w:val="21"/>
        </w:rPr>
        <w:t xml:space="preserve"> However, the </w:t>
      </w:r>
      <w:r w:rsidRPr="00923B85">
        <w:rPr>
          <w:rFonts w:ascii="Times New Roman" w:hAnsi="Times New Roman" w:cs="Times New Roman"/>
          <w:color w:val="000000"/>
          <w:szCs w:val="21"/>
        </w:rPr>
        <w:t>48-h fecal output</w:t>
      </w:r>
      <w:r w:rsidRPr="00923B85">
        <w:rPr>
          <w:rFonts w:ascii="Times New Roman" w:hAnsi="Times New Roman" w:cs="Times New Roman"/>
          <w:szCs w:val="21"/>
        </w:rPr>
        <w:t xml:space="preserve"> was significantly decreased in the inulin group than in the cellulose groups (</w:t>
      </w:r>
      <w:r w:rsidRPr="00923B85">
        <w:rPr>
          <w:rFonts w:ascii="Times New Roman" w:hAnsi="Times New Roman" w:cs="Times New Roman"/>
          <w:b/>
          <w:bCs/>
          <w:color w:val="2A2A2A"/>
          <w:szCs w:val="21"/>
          <w:shd w:val="clear" w:color="auto" w:fill="FFFFFF"/>
        </w:rPr>
        <w:t>Supplemen</w:t>
      </w:r>
      <w:r w:rsidRPr="00923B85">
        <w:rPr>
          <w:rFonts w:ascii="Times New Roman" w:hAnsi="Times New Roman" w:cs="Times New Roman"/>
          <w:b/>
          <w:bCs/>
          <w:szCs w:val="21"/>
          <w:shd w:val="clear" w:color="auto" w:fill="FFFFFF"/>
        </w:rPr>
        <w:t xml:space="preserve">tary Fig </w:t>
      </w:r>
      <w:r>
        <w:rPr>
          <w:rFonts w:ascii="Times New Roman" w:hAnsi="Times New Roman" w:cs="Times New Roman"/>
          <w:b/>
          <w:bCs/>
          <w:szCs w:val="21"/>
          <w:shd w:val="clear" w:color="auto" w:fill="FFFFFF"/>
        </w:rPr>
        <w:t>1</w:t>
      </w:r>
      <w:r w:rsidRPr="00923B85">
        <w:rPr>
          <w:rFonts w:ascii="Times New Roman" w:hAnsi="Times New Roman" w:cs="Times New Roman"/>
          <w:szCs w:val="21"/>
        </w:rPr>
        <w:t xml:space="preserve">). </w:t>
      </w:r>
      <w:r w:rsidRPr="00923B85">
        <w:rPr>
          <w:rFonts w:ascii="Times New Roman" w:hAnsi="Times New Roman" w:cs="Times New Roman"/>
          <w:color w:val="131413"/>
          <w:szCs w:val="21"/>
        </w:rPr>
        <w:t xml:space="preserve">In line with the decreased </w:t>
      </w:r>
      <w:r w:rsidRPr="00923B85">
        <w:rPr>
          <w:rFonts w:ascii="Times New Roman" w:hAnsi="Times New Roman" w:cs="Times New Roman"/>
          <w:color w:val="000000"/>
          <w:szCs w:val="21"/>
        </w:rPr>
        <w:t>fecal output</w:t>
      </w:r>
      <w:r w:rsidRPr="00923B85">
        <w:rPr>
          <w:rFonts w:ascii="Times New Roman" w:hAnsi="Times New Roman" w:cs="Times New Roman"/>
          <w:szCs w:val="21"/>
        </w:rPr>
        <w:t xml:space="preserve">, </w:t>
      </w:r>
      <w:r w:rsidRPr="00923B85">
        <w:rPr>
          <w:rFonts w:ascii="Times New Roman" w:hAnsi="Times New Roman" w:cs="Times New Roman"/>
          <w:color w:val="131413"/>
          <w:szCs w:val="21"/>
        </w:rPr>
        <w:t xml:space="preserve">samples from inulin-fed mice consistently exhibited higher </w:t>
      </w:r>
      <w:r w:rsidRPr="00923B85">
        <w:rPr>
          <w:rFonts w:ascii="Times New Roman" w:hAnsi="Times New Roman" w:cs="Times New Roman"/>
          <w:color w:val="000000"/>
          <w:szCs w:val="21"/>
        </w:rPr>
        <w:t>fecal bacterial density</w:t>
      </w:r>
      <w:r w:rsidRPr="00923B85">
        <w:rPr>
          <w:rFonts w:ascii="Times New Roman" w:hAnsi="Times New Roman" w:cs="Times New Roman"/>
          <w:szCs w:val="21"/>
        </w:rPr>
        <w:t xml:space="preserve">, signaling </w:t>
      </w:r>
      <w:r>
        <w:rPr>
          <w:rFonts w:ascii="Times New Roman" w:hAnsi="Times New Roman" w:cs="Times New Roman"/>
          <w:szCs w:val="21"/>
        </w:rPr>
        <w:t xml:space="preserve">a </w:t>
      </w:r>
      <w:r w:rsidRPr="00655DD2">
        <w:rPr>
          <w:rFonts w:ascii="Times New Roman" w:hAnsi="Times New Roman" w:cs="Times New Roman"/>
          <w:szCs w:val="21"/>
        </w:rPr>
        <w:t>long</w:t>
      </w:r>
      <w:r>
        <w:rPr>
          <w:rFonts w:ascii="Times New Roman" w:hAnsi="Times New Roman" w:cs="Times New Roman"/>
          <w:szCs w:val="21"/>
        </w:rPr>
        <w:t>er</w:t>
      </w:r>
      <w:r w:rsidRPr="00655DD2">
        <w:rPr>
          <w:rFonts w:ascii="Times New Roman" w:hAnsi="Times New Roman" w:cs="Times New Roman"/>
          <w:szCs w:val="21"/>
        </w:rPr>
        <w:t xml:space="preserve"> colonic transit time </w:t>
      </w:r>
      <w:r>
        <w:rPr>
          <w:rFonts w:ascii="Times New Roman" w:hAnsi="Times New Roman" w:cs="Times New Roman"/>
          <w:szCs w:val="21"/>
        </w:rPr>
        <w:t xml:space="preserve">that available for </w:t>
      </w:r>
      <w:r w:rsidRPr="00655DD2">
        <w:rPr>
          <w:rFonts w:ascii="Times New Roman" w:hAnsi="Times New Roman" w:cs="Times New Roman"/>
          <w:szCs w:val="21"/>
        </w:rPr>
        <w:t xml:space="preserve">colonic microbial fermentation </w:t>
      </w:r>
      <w:r w:rsidRPr="00923B85">
        <w:rPr>
          <w:rFonts w:ascii="Times New Roman" w:hAnsi="Times New Roman" w:cs="Times New Roman"/>
          <w:szCs w:val="21"/>
        </w:rPr>
        <w:t>of dietary substrate in inulin groups (</w:t>
      </w:r>
      <w:r w:rsidRPr="00923B85">
        <w:rPr>
          <w:rFonts w:ascii="Times New Roman" w:hAnsi="Times New Roman" w:cs="Times New Roman"/>
          <w:b/>
          <w:bCs/>
          <w:color w:val="2A2A2A"/>
          <w:szCs w:val="21"/>
          <w:shd w:val="clear" w:color="auto" w:fill="FFFFFF"/>
        </w:rPr>
        <w:t>Supplemen</w:t>
      </w:r>
      <w:r w:rsidRPr="00923B85">
        <w:rPr>
          <w:rFonts w:ascii="Times New Roman" w:hAnsi="Times New Roman" w:cs="Times New Roman"/>
          <w:b/>
          <w:bCs/>
          <w:szCs w:val="21"/>
          <w:shd w:val="clear" w:color="auto" w:fill="FFFFFF"/>
        </w:rPr>
        <w:t xml:space="preserve">tary Fig </w:t>
      </w:r>
      <w:r>
        <w:rPr>
          <w:rFonts w:ascii="Times New Roman" w:hAnsi="Times New Roman" w:cs="Times New Roman"/>
          <w:b/>
          <w:bCs/>
          <w:szCs w:val="21"/>
          <w:shd w:val="clear" w:color="auto" w:fill="FFFFFF"/>
        </w:rPr>
        <w:t>1</w:t>
      </w:r>
      <w:r w:rsidRPr="00923B85">
        <w:rPr>
          <w:rFonts w:ascii="Times New Roman" w:hAnsi="Times New Roman" w:cs="Times New Roman"/>
          <w:szCs w:val="21"/>
        </w:rPr>
        <w:t xml:space="preserve">). </w:t>
      </w:r>
    </w:p>
    <w:p w14:paraId="4E47450E" w14:textId="3DA8D992" w:rsidR="00964AC0" w:rsidRPr="00964AC0" w:rsidRDefault="00625668" w:rsidP="00964AC0">
      <w:pPr>
        <w:pStyle w:val="ListParagraph"/>
        <w:ind w:firstLineChars="134" w:firstLine="281"/>
        <w:rPr>
          <w:rFonts w:ascii="Times New Roman" w:hAnsi="Times New Roman" w:cs="Times New Roman"/>
          <w:szCs w:val="21"/>
        </w:rPr>
      </w:pPr>
      <w:r w:rsidRPr="004511CB">
        <w:rPr>
          <w:rFonts w:ascii="Times New Roman" w:hAnsi="Times New Roman" w:cs="Times New Roman"/>
          <w:szCs w:val="21"/>
        </w:rPr>
        <w:t>Most prominently,</w:t>
      </w:r>
      <w:r>
        <w:rPr>
          <w:rFonts w:ascii="Times New Roman" w:hAnsi="Times New Roman" w:cs="Times New Roman"/>
          <w:szCs w:val="21"/>
        </w:rPr>
        <w:t xml:space="preserve"> </w:t>
      </w:r>
      <w:r>
        <w:rPr>
          <w:rFonts w:ascii="Times New Roman" w:hAnsi="Times New Roman" w:cs="Times New Roman"/>
          <w:color w:val="2A2A2A"/>
          <w:szCs w:val="21"/>
          <w:shd w:val="clear" w:color="auto" w:fill="FFFFFF"/>
        </w:rPr>
        <w:t>r</w:t>
      </w:r>
      <w:r w:rsidR="00C04230" w:rsidRPr="00923B85">
        <w:rPr>
          <w:rFonts w:ascii="Times New Roman" w:hAnsi="Times New Roman" w:cs="Times New Roman"/>
          <w:color w:val="2A2A2A"/>
          <w:szCs w:val="21"/>
          <w:shd w:val="clear" w:color="auto" w:fill="FFFFFF"/>
        </w:rPr>
        <w:t xml:space="preserve">egardless of the different baseline structure, </w:t>
      </w:r>
      <w:r w:rsidR="00C04230">
        <w:rPr>
          <w:rFonts w:ascii="Times New Roman" w:hAnsi="Times New Roman" w:cs="Times New Roman" w:hint="eastAsia"/>
          <w:color w:val="2A2A2A"/>
          <w:szCs w:val="21"/>
          <w:shd w:val="clear" w:color="auto" w:fill="FFFFFF"/>
        </w:rPr>
        <w:t>a</w:t>
      </w:r>
      <w:r w:rsidR="00C04230">
        <w:rPr>
          <w:rFonts w:ascii="Times New Roman" w:hAnsi="Times New Roman" w:cs="Times New Roman"/>
          <w:color w:val="2A2A2A"/>
          <w:szCs w:val="21"/>
          <w:shd w:val="clear" w:color="auto" w:fill="FFFFFF"/>
        </w:rPr>
        <w:t xml:space="preserve"> consistent </w:t>
      </w:r>
      <w:r w:rsidR="00C04230" w:rsidRPr="00C04230">
        <w:rPr>
          <w:rFonts w:ascii="Times New Roman" w:hAnsi="Times New Roman" w:cs="Times New Roman"/>
          <w:color w:val="2A2A2A"/>
          <w:szCs w:val="21"/>
          <w:shd w:val="clear" w:color="auto" w:fill="FFFFFF"/>
        </w:rPr>
        <w:t>biphasic response</w:t>
      </w:r>
      <w:r w:rsidR="00C04230">
        <w:rPr>
          <w:rFonts w:ascii="Times New Roman" w:hAnsi="Times New Roman" w:cs="Times New Roman"/>
          <w:color w:val="2A2A2A"/>
          <w:szCs w:val="21"/>
          <w:shd w:val="clear" w:color="auto" w:fill="FFFFFF"/>
        </w:rPr>
        <w:t xml:space="preserve"> was observed </w:t>
      </w:r>
      <w:r w:rsidR="00377121">
        <w:rPr>
          <w:rFonts w:ascii="Times New Roman" w:hAnsi="Times New Roman" w:cs="Times New Roman"/>
          <w:color w:val="2A2A2A"/>
          <w:szCs w:val="21"/>
          <w:shd w:val="clear" w:color="auto" w:fill="FFFFFF"/>
        </w:rPr>
        <w:t xml:space="preserve">among vendors </w:t>
      </w:r>
      <w:r w:rsidR="00C04230">
        <w:rPr>
          <w:rFonts w:ascii="Times New Roman" w:hAnsi="Times New Roman" w:cs="Times New Roman"/>
          <w:color w:val="2A2A2A"/>
          <w:szCs w:val="21"/>
          <w:shd w:val="clear" w:color="auto" w:fill="FFFFFF"/>
        </w:rPr>
        <w:t>in</w:t>
      </w:r>
      <w:r w:rsidR="00FD7AE8">
        <w:rPr>
          <w:rFonts w:ascii="Times New Roman" w:hAnsi="Times New Roman" w:cs="Times New Roman"/>
          <w:color w:val="2A2A2A"/>
          <w:szCs w:val="21"/>
          <w:shd w:val="clear" w:color="auto" w:fill="FFFFFF"/>
        </w:rPr>
        <w:t xml:space="preserve"> the SCFA production</w:t>
      </w:r>
      <w:r w:rsidR="00C04230">
        <w:rPr>
          <w:rFonts w:ascii="Times New Roman" w:hAnsi="Times New Roman" w:cs="Times New Roman"/>
          <w:color w:val="2A2A2A"/>
          <w:szCs w:val="21"/>
          <w:shd w:val="clear" w:color="auto" w:fill="FFFFFF"/>
        </w:rPr>
        <w:t>:</w:t>
      </w:r>
      <w:r w:rsidR="00FD7AE8">
        <w:rPr>
          <w:rFonts w:ascii="Times New Roman" w:hAnsi="Times New Roman" w:cs="Times New Roman"/>
          <w:color w:val="2A2A2A"/>
          <w:szCs w:val="21"/>
          <w:shd w:val="clear" w:color="auto" w:fill="FFFFFF"/>
        </w:rPr>
        <w:t xml:space="preserve"> </w:t>
      </w:r>
      <w:r w:rsidR="00FD7AE8">
        <w:rPr>
          <w:rFonts w:ascii="Times New Roman" w:hAnsi="Times New Roman" w:cs="Times New Roman"/>
          <w:szCs w:val="21"/>
        </w:rPr>
        <w:t>a</w:t>
      </w:r>
      <w:r w:rsidR="006F7B15" w:rsidRPr="00E75D0C">
        <w:rPr>
          <w:rFonts w:ascii="Times New Roman" w:hAnsi="Times New Roman" w:cs="Times New Roman"/>
          <w:szCs w:val="21"/>
        </w:rPr>
        <w:t>fter initial elevates, the</w:t>
      </w:r>
      <w:r w:rsidR="006F7B15">
        <w:rPr>
          <w:rFonts w:ascii="Times New Roman" w:hAnsi="Times New Roman" w:cs="Times New Roman"/>
          <w:szCs w:val="21"/>
        </w:rPr>
        <w:t xml:space="preserve"> </w:t>
      </w:r>
      <w:r w:rsidR="001058EF">
        <w:rPr>
          <w:rFonts w:ascii="Times New Roman" w:hAnsi="Times New Roman" w:cs="Times New Roman"/>
          <w:szCs w:val="21"/>
        </w:rPr>
        <w:t xml:space="preserve">total </w:t>
      </w:r>
      <w:r w:rsidR="006F7B15">
        <w:rPr>
          <w:rFonts w:ascii="Times New Roman" w:hAnsi="Times New Roman" w:cs="Times New Roman"/>
          <w:szCs w:val="21"/>
        </w:rPr>
        <w:t>SCFA</w:t>
      </w:r>
      <w:r w:rsidR="006F7B15" w:rsidRPr="00E75D0C">
        <w:rPr>
          <w:rFonts w:ascii="Times New Roman" w:hAnsi="Times New Roman" w:cs="Times New Roman"/>
          <w:szCs w:val="21"/>
        </w:rPr>
        <w:t xml:space="preserve"> returned </w:t>
      </w:r>
      <w:r w:rsidR="006F7B15">
        <w:rPr>
          <w:rFonts w:ascii="Times New Roman" w:hAnsi="Times New Roman" w:cs="Times New Roman"/>
          <w:szCs w:val="21"/>
        </w:rPr>
        <w:t>to but higher than</w:t>
      </w:r>
      <w:r w:rsidR="006F7B15" w:rsidRPr="00E75D0C">
        <w:rPr>
          <w:rFonts w:ascii="Times New Roman" w:hAnsi="Times New Roman" w:cs="Times New Roman"/>
          <w:szCs w:val="21"/>
        </w:rPr>
        <w:t xml:space="preserve"> its original baseline state for the remainder</w:t>
      </w:r>
      <w:r w:rsidR="006F7B15">
        <w:rPr>
          <w:rFonts w:ascii="Times New Roman" w:hAnsi="Times New Roman" w:cs="Times New Roman"/>
          <w:szCs w:val="21"/>
        </w:rPr>
        <w:t xml:space="preserve"> </w:t>
      </w:r>
      <w:r w:rsidR="006F7B15" w:rsidRPr="00E75D0C">
        <w:rPr>
          <w:rFonts w:ascii="Times New Roman" w:hAnsi="Times New Roman" w:cs="Times New Roman"/>
          <w:szCs w:val="21"/>
        </w:rPr>
        <w:t>of the intervention, despite mice maintaining their diet for the entire study</w:t>
      </w:r>
      <w:r w:rsidR="00DF5FAD">
        <w:rPr>
          <w:rFonts w:ascii="Times New Roman" w:hAnsi="Times New Roman" w:cs="Times New Roman"/>
          <w:szCs w:val="21"/>
        </w:rPr>
        <w:t xml:space="preserve"> (</w:t>
      </w:r>
      <w:r w:rsidR="00DF5FAD" w:rsidRPr="00DF5FAD">
        <w:rPr>
          <w:rFonts w:ascii="Times New Roman" w:hAnsi="Times New Roman" w:cs="Times New Roman"/>
          <w:b/>
          <w:bCs/>
          <w:szCs w:val="21"/>
        </w:rPr>
        <w:t>Fig 2A</w:t>
      </w:r>
      <w:r w:rsidR="00DF5FAD">
        <w:rPr>
          <w:rFonts w:ascii="Times New Roman" w:hAnsi="Times New Roman" w:cs="Times New Roman"/>
          <w:szCs w:val="21"/>
        </w:rPr>
        <w:t>)</w:t>
      </w:r>
      <w:r w:rsidR="006F7B15">
        <w:rPr>
          <w:rFonts w:ascii="Times New Roman" w:hAnsi="Times New Roman" w:cs="Times New Roman"/>
          <w:szCs w:val="21"/>
        </w:rPr>
        <w:t>.</w:t>
      </w:r>
      <w:r w:rsidR="00377121">
        <w:rPr>
          <w:rFonts w:ascii="Times New Roman" w:hAnsi="Times New Roman" w:cs="Times New Roman"/>
          <w:szCs w:val="21"/>
        </w:rPr>
        <w:t xml:space="preserve"> </w:t>
      </w:r>
      <w:r w:rsidR="00964AC0" w:rsidRPr="00964AC0">
        <w:rPr>
          <w:rFonts w:ascii="Times New Roman" w:hAnsi="Times New Roman" w:cs="Times New Roman"/>
          <w:szCs w:val="21"/>
        </w:rPr>
        <w:t xml:space="preserve">The magnitudes </w:t>
      </w:r>
      <w:r w:rsidR="00964AC0">
        <w:rPr>
          <w:rFonts w:ascii="Times New Roman" w:hAnsi="Times New Roman" w:cs="Times New Roman"/>
          <w:szCs w:val="21"/>
        </w:rPr>
        <w:t xml:space="preserve">and rate </w:t>
      </w:r>
      <w:r w:rsidR="00964AC0" w:rsidRPr="00964AC0">
        <w:rPr>
          <w:rFonts w:ascii="Times New Roman" w:hAnsi="Times New Roman" w:cs="Times New Roman"/>
          <w:szCs w:val="21"/>
        </w:rPr>
        <w:t xml:space="preserve">of the responses </w:t>
      </w:r>
      <w:r w:rsidR="00964AC0">
        <w:rPr>
          <w:rFonts w:ascii="Times New Roman" w:hAnsi="Times New Roman" w:cs="Times New Roman"/>
          <w:szCs w:val="21"/>
        </w:rPr>
        <w:t xml:space="preserve">of individual SCFAs </w:t>
      </w:r>
      <w:r w:rsidR="00964AC0" w:rsidRPr="00964AC0">
        <w:rPr>
          <w:rFonts w:ascii="Times New Roman" w:hAnsi="Times New Roman" w:cs="Times New Roman"/>
          <w:szCs w:val="21"/>
        </w:rPr>
        <w:t>were, however,</w:t>
      </w:r>
      <w:r w:rsidR="00964AC0">
        <w:rPr>
          <w:rFonts w:ascii="Times New Roman" w:hAnsi="Times New Roman" w:cs="Times New Roman"/>
          <w:szCs w:val="21"/>
        </w:rPr>
        <w:t xml:space="preserve"> </w:t>
      </w:r>
      <w:proofErr w:type="gramStart"/>
      <w:r w:rsidR="00964AC0">
        <w:rPr>
          <w:rFonts w:ascii="Times New Roman" w:hAnsi="Times New Roman" w:cs="Times New Roman"/>
          <w:szCs w:val="21"/>
        </w:rPr>
        <w:t>vendor-specific</w:t>
      </w:r>
      <w:proofErr w:type="gramEnd"/>
      <w:r w:rsidR="00964AC0">
        <w:rPr>
          <w:rFonts w:ascii="Times New Roman" w:hAnsi="Times New Roman" w:cs="Times New Roman"/>
          <w:szCs w:val="21"/>
        </w:rPr>
        <w:t>.</w:t>
      </w:r>
      <w:r w:rsidR="00044DD3">
        <w:rPr>
          <w:rFonts w:ascii="Times New Roman" w:hAnsi="Times New Roman" w:cs="Times New Roman"/>
          <w:szCs w:val="21"/>
        </w:rPr>
        <w:t xml:space="preserve"> The most pronounced </w:t>
      </w:r>
      <w:r w:rsidR="001058EF">
        <w:rPr>
          <w:rFonts w:ascii="Times New Roman" w:hAnsi="Times New Roman" w:cs="Times New Roman"/>
          <w:szCs w:val="21"/>
        </w:rPr>
        <w:t>responses</w:t>
      </w:r>
      <w:r w:rsidR="00044DD3">
        <w:rPr>
          <w:rFonts w:ascii="Times New Roman" w:hAnsi="Times New Roman" w:cs="Times New Roman"/>
          <w:szCs w:val="21"/>
        </w:rPr>
        <w:t xml:space="preserve"> of </w:t>
      </w:r>
      <w:r w:rsidR="001058EF">
        <w:rPr>
          <w:rFonts w:ascii="Times New Roman" w:hAnsi="Times New Roman" w:cs="Times New Roman"/>
          <w:szCs w:val="21"/>
        </w:rPr>
        <w:t>individual SCFAs to inulin treatment</w:t>
      </w:r>
      <w:r w:rsidR="00044DD3">
        <w:rPr>
          <w:rFonts w:ascii="Times New Roman" w:hAnsi="Times New Roman" w:cs="Times New Roman"/>
          <w:szCs w:val="21"/>
        </w:rPr>
        <w:t xml:space="preserve"> w</w:t>
      </w:r>
      <w:r w:rsidR="001330F8">
        <w:rPr>
          <w:rFonts w:ascii="Times New Roman" w:hAnsi="Times New Roman" w:cs="Times New Roman"/>
          <w:szCs w:val="21"/>
        </w:rPr>
        <w:t>ere</w:t>
      </w:r>
      <w:r w:rsidR="00044DD3">
        <w:rPr>
          <w:rFonts w:ascii="Times New Roman" w:hAnsi="Times New Roman" w:cs="Times New Roman"/>
          <w:szCs w:val="21"/>
        </w:rPr>
        <w:t xml:space="preserve"> observed </w:t>
      </w:r>
      <w:r w:rsidR="001330F8">
        <w:rPr>
          <w:rFonts w:ascii="Times New Roman" w:hAnsi="Times New Roman" w:cs="Times New Roman"/>
          <w:szCs w:val="21"/>
        </w:rPr>
        <w:t>in</w:t>
      </w:r>
      <w:r w:rsidR="00044DD3">
        <w:rPr>
          <w:rFonts w:ascii="Times New Roman" w:hAnsi="Times New Roman" w:cs="Times New Roman"/>
          <w:szCs w:val="21"/>
        </w:rPr>
        <w:t xml:space="preserve"> mice from Guangdong; </w:t>
      </w:r>
      <w:r w:rsidR="00044DD3" w:rsidRPr="0082100A">
        <w:rPr>
          <w:rFonts w:ascii="TimesNewRomanPSMT" w:hAnsi="TimesNewRomanPSMT"/>
          <w:color w:val="000000"/>
          <w:sz w:val="22"/>
        </w:rPr>
        <w:t>in c</w:t>
      </w:r>
      <w:r w:rsidR="00044DD3" w:rsidRPr="00BB1375">
        <w:rPr>
          <w:rFonts w:ascii="Times New Roman" w:hAnsi="Times New Roman" w:cs="Times New Roman"/>
          <w:szCs w:val="21"/>
        </w:rPr>
        <w:t xml:space="preserve">ontrast, </w:t>
      </w:r>
      <w:r w:rsidR="00044DD3">
        <w:rPr>
          <w:rFonts w:ascii="Times New Roman" w:hAnsi="Times New Roman" w:cs="Times New Roman"/>
          <w:szCs w:val="21"/>
        </w:rPr>
        <w:t>mice</w:t>
      </w:r>
      <w:r w:rsidR="00044DD3" w:rsidRPr="00BB1375">
        <w:rPr>
          <w:rFonts w:ascii="Times New Roman" w:hAnsi="Times New Roman" w:cs="Times New Roman"/>
          <w:szCs w:val="21"/>
        </w:rPr>
        <w:t xml:space="preserve"> </w:t>
      </w:r>
      <w:r w:rsidR="00044DD3">
        <w:rPr>
          <w:rFonts w:ascii="Times New Roman" w:hAnsi="Times New Roman" w:cs="Times New Roman"/>
          <w:szCs w:val="21"/>
        </w:rPr>
        <w:t>from Beijing and Hunan</w:t>
      </w:r>
      <w:r w:rsidR="00044DD3" w:rsidRPr="00BB1375">
        <w:rPr>
          <w:rFonts w:ascii="Times New Roman" w:hAnsi="Times New Roman" w:cs="Times New Roman"/>
          <w:szCs w:val="21"/>
        </w:rPr>
        <w:t xml:space="preserve"> </w:t>
      </w:r>
      <w:r w:rsidR="00044DD3">
        <w:rPr>
          <w:rFonts w:ascii="Times New Roman" w:hAnsi="Times New Roman" w:cs="Times New Roman"/>
          <w:szCs w:val="21"/>
        </w:rPr>
        <w:t>showed m</w:t>
      </w:r>
      <w:r w:rsidR="00044DD3" w:rsidRPr="00767F09">
        <w:rPr>
          <w:rFonts w:ascii="Times New Roman" w:hAnsi="Times New Roman" w:cs="Times New Roman"/>
          <w:szCs w:val="21"/>
        </w:rPr>
        <w:t>ild</w:t>
      </w:r>
      <w:r w:rsidR="00044DD3">
        <w:rPr>
          <w:rFonts w:ascii="Times New Roman" w:hAnsi="Times New Roman" w:cs="Times New Roman"/>
          <w:szCs w:val="21"/>
        </w:rPr>
        <w:t xml:space="preserve"> increase in acetate and butyrate, whereas mice from Shanghai showed </w:t>
      </w:r>
      <w:r w:rsidR="00044DD3" w:rsidRPr="00E24A7D">
        <w:rPr>
          <w:rFonts w:ascii="Times New Roman" w:hAnsi="Times New Roman" w:cs="Times New Roman"/>
          <w:szCs w:val="21"/>
        </w:rPr>
        <w:t>gradually</w:t>
      </w:r>
      <w:r w:rsidR="00044DD3">
        <w:rPr>
          <w:rFonts w:ascii="Times New Roman" w:hAnsi="Times New Roman" w:cs="Times New Roman"/>
          <w:szCs w:val="21"/>
        </w:rPr>
        <w:t xml:space="preserve"> increase in propionate </w:t>
      </w:r>
      <w:r w:rsidR="00044DD3">
        <w:rPr>
          <w:rFonts w:ascii="Times New Roman" w:hAnsi="Times New Roman" w:cs="Times New Roman"/>
          <w:color w:val="2A2A2A"/>
          <w:szCs w:val="21"/>
          <w:shd w:val="clear" w:color="auto" w:fill="FFFFFF"/>
        </w:rPr>
        <w:t>(</w:t>
      </w:r>
      <w:r w:rsidR="00044DD3" w:rsidRPr="000E1FA7">
        <w:rPr>
          <w:rFonts w:ascii="Times New Roman" w:hAnsi="Times New Roman" w:cs="Times New Roman"/>
          <w:b/>
          <w:bCs/>
          <w:color w:val="2A2A2A"/>
          <w:szCs w:val="21"/>
          <w:shd w:val="clear" w:color="auto" w:fill="FFFFFF"/>
        </w:rPr>
        <w:t>Supp</w:t>
      </w:r>
      <w:r w:rsidR="00044DD3">
        <w:rPr>
          <w:rFonts w:ascii="Times New Roman" w:hAnsi="Times New Roman" w:cs="Times New Roman"/>
          <w:b/>
          <w:bCs/>
          <w:color w:val="2A2A2A"/>
          <w:szCs w:val="21"/>
          <w:shd w:val="clear" w:color="auto" w:fill="FFFFFF"/>
        </w:rPr>
        <w:t xml:space="preserve"> </w:t>
      </w:r>
      <w:r w:rsidR="00044DD3" w:rsidRPr="00AC6BD6">
        <w:rPr>
          <w:rFonts w:ascii="Times New Roman" w:hAnsi="Times New Roman" w:cs="Times New Roman"/>
          <w:b/>
          <w:bCs/>
          <w:color w:val="2A2A2A"/>
          <w:szCs w:val="21"/>
          <w:shd w:val="clear" w:color="auto" w:fill="FFFFFF"/>
        </w:rPr>
        <w:t>Fig 2E</w:t>
      </w:r>
      <w:r w:rsidR="00044DD3">
        <w:rPr>
          <w:rFonts w:ascii="Times New Roman" w:hAnsi="Times New Roman" w:cs="Times New Roman"/>
          <w:color w:val="2A2A2A"/>
          <w:szCs w:val="21"/>
          <w:shd w:val="clear" w:color="auto" w:fill="FFFFFF"/>
        </w:rPr>
        <w:t>)</w:t>
      </w:r>
      <w:r w:rsidR="00044DD3">
        <w:rPr>
          <w:rFonts w:ascii="Times New Roman" w:hAnsi="Times New Roman" w:cs="Times New Roman"/>
          <w:szCs w:val="21"/>
        </w:rPr>
        <w:t>.</w:t>
      </w:r>
    </w:p>
    <w:p w14:paraId="140A378C" w14:textId="6E3903BF" w:rsidR="005B5BE5" w:rsidRPr="00A47631" w:rsidRDefault="00550664" w:rsidP="00A47631">
      <w:pPr>
        <w:pStyle w:val="ListParagraph"/>
        <w:ind w:firstLineChars="134" w:firstLine="281"/>
        <w:rPr>
          <w:rFonts w:ascii="TimesNewRomanPSMT" w:hAnsi="TimesNewRomanPSMT"/>
          <w:color w:val="000000"/>
          <w:szCs w:val="21"/>
        </w:rPr>
      </w:pPr>
      <w:r w:rsidRPr="00550664">
        <w:rPr>
          <w:rFonts w:ascii="Times New Roman" w:hAnsi="Times New Roman" w:cs="Times New Roman"/>
          <w:szCs w:val="21"/>
        </w:rPr>
        <w:t>In a parallel trend</w:t>
      </w:r>
      <w:r w:rsidR="002272EF">
        <w:rPr>
          <w:rFonts w:ascii="Times New Roman" w:hAnsi="Times New Roman" w:cs="Times New Roman"/>
          <w:szCs w:val="21"/>
        </w:rPr>
        <w:t xml:space="preserve">, </w:t>
      </w:r>
      <w:r w:rsidR="00943A31">
        <w:rPr>
          <w:rFonts w:ascii="Times New Roman" w:hAnsi="Times New Roman" w:cs="Times New Roman"/>
          <w:szCs w:val="21"/>
        </w:rPr>
        <w:t>the composition of gut microbiome in inulin</w:t>
      </w:r>
      <w:r w:rsidR="009C45E0">
        <w:rPr>
          <w:rFonts w:ascii="Times New Roman" w:hAnsi="Times New Roman" w:cs="Times New Roman"/>
          <w:szCs w:val="21"/>
        </w:rPr>
        <w:t xml:space="preserve"> and RS</w:t>
      </w:r>
      <w:r w:rsidR="00943A31">
        <w:rPr>
          <w:rFonts w:ascii="Times New Roman" w:hAnsi="Times New Roman" w:cs="Times New Roman"/>
          <w:szCs w:val="21"/>
        </w:rPr>
        <w:t xml:space="preserve"> mice </w:t>
      </w:r>
      <w:r w:rsidR="002272EF">
        <w:rPr>
          <w:rFonts w:ascii="Times New Roman" w:hAnsi="Times New Roman" w:cs="Times New Roman"/>
          <w:szCs w:val="21"/>
        </w:rPr>
        <w:t xml:space="preserve">exhibited </w:t>
      </w:r>
      <w:r w:rsidR="002272EF" w:rsidRPr="00D40595">
        <w:rPr>
          <w:rFonts w:ascii="Times New Roman" w:hAnsi="Times New Roman" w:cs="Times New Roman"/>
          <w:szCs w:val="21"/>
        </w:rPr>
        <w:t>biphasic</w:t>
      </w:r>
      <w:r w:rsidR="002272EF">
        <w:rPr>
          <w:rFonts w:ascii="Times New Roman" w:hAnsi="Times New Roman" w:cs="Times New Roman"/>
          <w:szCs w:val="21"/>
        </w:rPr>
        <w:t xml:space="preserve"> fluctuation</w:t>
      </w:r>
      <w:r w:rsidR="003C28B1">
        <w:rPr>
          <w:rFonts w:ascii="Times New Roman" w:hAnsi="Times New Roman" w:cs="Times New Roman"/>
          <w:szCs w:val="21"/>
        </w:rPr>
        <w:t xml:space="preserve"> as well</w:t>
      </w:r>
      <w:r w:rsidR="002272EF">
        <w:rPr>
          <w:rFonts w:ascii="Times New Roman" w:hAnsi="Times New Roman" w:cs="Times New Roman"/>
          <w:szCs w:val="21"/>
        </w:rPr>
        <w:t>.</w:t>
      </w:r>
      <w:r w:rsidR="008215D6">
        <w:rPr>
          <w:rFonts w:ascii="Times New Roman" w:hAnsi="Times New Roman" w:cs="Times New Roman" w:hint="eastAsia"/>
          <w:szCs w:val="21"/>
        </w:rPr>
        <w:t xml:space="preserve"> </w:t>
      </w:r>
      <w:r w:rsidR="00FC6612" w:rsidRPr="00044511">
        <w:rPr>
          <w:rFonts w:ascii="TimesNewRomanPSMT" w:hAnsi="TimesNewRomanPSMT"/>
          <w:color w:val="000000"/>
          <w:sz w:val="20"/>
          <w:szCs w:val="20"/>
        </w:rPr>
        <w:t>Shannon</w:t>
      </w:r>
      <w:r w:rsidR="00FC6612">
        <w:rPr>
          <w:rFonts w:ascii="TimesNewRomanPSMT" w:hAnsi="TimesNewRomanPSMT"/>
          <w:color w:val="000000"/>
          <w:sz w:val="20"/>
          <w:szCs w:val="20"/>
        </w:rPr>
        <w:t xml:space="preserve"> index (</w:t>
      </w:r>
      <w:r w:rsidR="00FC6612" w:rsidRPr="00044511">
        <w:rPr>
          <w:rFonts w:ascii="TimesNewRomanPSMT" w:hAnsi="TimesNewRomanPSMT"/>
          <w:color w:val="000000"/>
          <w:sz w:val="20"/>
          <w:szCs w:val="20"/>
        </w:rPr>
        <w:t>a diversity measure that takes into account both</w:t>
      </w:r>
      <w:r w:rsidR="00FC6612">
        <w:rPr>
          <w:rFonts w:ascii="TimesNewRomanPSMT" w:hAnsi="TimesNewRomanPSMT" w:hint="eastAsia"/>
          <w:color w:val="000000"/>
          <w:sz w:val="20"/>
          <w:szCs w:val="20"/>
        </w:rPr>
        <w:t xml:space="preserve"> </w:t>
      </w:r>
      <w:r w:rsidR="00FC6612" w:rsidRPr="00044511">
        <w:rPr>
          <w:rFonts w:ascii="TimesNewRomanPSMT" w:hAnsi="TimesNewRomanPSMT"/>
          <w:color w:val="000000"/>
          <w:sz w:val="20"/>
          <w:szCs w:val="20"/>
        </w:rPr>
        <w:t>richness and evenness)</w:t>
      </w:r>
      <w:r w:rsidR="00FC6612">
        <w:rPr>
          <w:rFonts w:ascii="TimesNewRomanPSMT" w:hAnsi="TimesNewRomanPSMT"/>
          <w:color w:val="000000"/>
          <w:sz w:val="20"/>
          <w:szCs w:val="20"/>
        </w:rPr>
        <w:t xml:space="preserve"> was</w:t>
      </w:r>
      <w:r w:rsidR="00FC6612" w:rsidRPr="00044511">
        <w:rPr>
          <w:rFonts w:ascii="TimesNewRomanPSMT" w:hAnsi="TimesNewRomanPSMT"/>
          <w:color w:val="000000"/>
          <w:sz w:val="20"/>
          <w:szCs w:val="20"/>
        </w:rPr>
        <w:t xml:space="preserve"> employed for analy</w:t>
      </w:r>
      <w:r w:rsidR="00FC6612">
        <w:rPr>
          <w:rFonts w:ascii="TimesNewRomanPSMT" w:hAnsi="TimesNewRomanPSMT"/>
          <w:color w:val="000000"/>
          <w:sz w:val="20"/>
          <w:szCs w:val="20"/>
        </w:rPr>
        <w:t>z</w:t>
      </w:r>
      <w:r w:rsidR="00FC6612" w:rsidRPr="00044511">
        <w:rPr>
          <w:rFonts w:ascii="TimesNewRomanPSMT" w:hAnsi="TimesNewRomanPSMT"/>
          <w:color w:val="000000"/>
          <w:sz w:val="20"/>
          <w:szCs w:val="20"/>
        </w:rPr>
        <w:t>ing the effect</w:t>
      </w:r>
      <w:r w:rsidR="00FC6612">
        <w:rPr>
          <w:rFonts w:ascii="TimesNewRomanPSMT" w:hAnsi="TimesNewRomanPSMT"/>
          <w:color w:val="000000"/>
          <w:sz w:val="20"/>
          <w:szCs w:val="20"/>
        </w:rPr>
        <w:t xml:space="preserve"> </w:t>
      </w:r>
      <w:r w:rsidR="00FC6612" w:rsidRPr="00044511">
        <w:rPr>
          <w:rFonts w:ascii="TimesNewRomanPSMT" w:hAnsi="TimesNewRomanPSMT"/>
          <w:color w:val="000000"/>
          <w:sz w:val="20"/>
          <w:szCs w:val="20"/>
        </w:rPr>
        <w:t xml:space="preserve">of </w:t>
      </w:r>
      <w:r w:rsidR="00FC6612">
        <w:rPr>
          <w:rFonts w:ascii="TimesNewRomanPSMT" w:hAnsi="TimesNewRomanPSMT"/>
          <w:color w:val="000000"/>
          <w:sz w:val="20"/>
          <w:szCs w:val="20"/>
        </w:rPr>
        <w:t>inulin</w:t>
      </w:r>
      <w:r w:rsidR="00FC6612" w:rsidRPr="00044511">
        <w:rPr>
          <w:rFonts w:ascii="TimesNewRomanPSMT" w:hAnsi="TimesNewRomanPSMT"/>
          <w:color w:val="000000"/>
          <w:sz w:val="20"/>
          <w:szCs w:val="20"/>
        </w:rPr>
        <w:t xml:space="preserve"> intake on the </w:t>
      </w:r>
      <w:r w:rsidR="00FC6612">
        <w:rPr>
          <w:rFonts w:ascii="TimesNewRomanPSMT" w:hAnsi="TimesNewRomanPSMT"/>
          <w:color w:val="000000"/>
          <w:sz w:val="20"/>
          <w:szCs w:val="20"/>
        </w:rPr>
        <w:t xml:space="preserve">alpha diversity of the gut microbiota. </w:t>
      </w:r>
      <w:r w:rsidR="00FC6612" w:rsidRPr="00044511">
        <w:rPr>
          <w:rFonts w:ascii="TimesNewRomanPSMT" w:hAnsi="TimesNewRomanPSMT"/>
          <w:color w:val="000000"/>
          <w:sz w:val="20"/>
          <w:szCs w:val="20"/>
        </w:rPr>
        <w:t xml:space="preserve">Results depicted a </w:t>
      </w:r>
      <w:r w:rsidR="007C7CC3">
        <w:rPr>
          <w:rFonts w:ascii="TimesNewRomanPSMT" w:hAnsi="TimesNewRomanPSMT"/>
          <w:color w:val="000000"/>
          <w:sz w:val="20"/>
          <w:szCs w:val="20"/>
        </w:rPr>
        <w:t xml:space="preserve">similar </w:t>
      </w:r>
      <w:r w:rsidR="00A006EC" w:rsidRPr="00D40595">
        <w:rPr>
          <w:rFonts w:ascii="Times New Roman" w:hAnsi="Times New Roman" w:cs="Times New Roman"/>
          <w:szCs w:val="21"/>
        </w:rPr>
        <w:t>biphasic</w:t>
      </w:r>
      <w:r w:rsidR="00A006EC">
        <w:rPr>
          <w:rFonts w:ascii="TimesNewRomanPSMT" w:hAnsi="TimesNewRomanPSMT"/>
          <w:color w:val="000000"/>
          <w:sz w:val="20"/>
          <w:szCs w:val="20"/>
        </w:rPr>
        <w:t xml:space="preserve"> </w:t>
      </w:r>
      <w:r w:rsidR="00FC6612">
        <w:rPr>
          <w:rFonts w:ascii="TimesNewRomanPSMT" w:hAnsi="TimesNewRomanPSMT"/>
          <w:color w:val="000000"/>
          <w:sz w:val="20"/>
          <w:szCs w:val="20"/>
        </w:rPr>
        <w:t xml:space="preserve">dynamic </w:t>
      </w:r>
      <w:r w:rsidR="00FC6612" w:rsidRPr="00044511">
        <w:rPr>
          <w:rFonts w:ascii="TimesNewRomanPSMT" w:hAnsi="TimesNewRomanPSMT"/>
          <w:color w:val="000000"/>
          <w:sz w:val="20"/>
          <w:szCs w:val="20"/>
        </w:rPr>
        <w:t xml:space="preserve">pattern </w:t>
      </w:r>
      <w:r w:rsidR="00AE6E03">
        <w:rPr>
          <w:rFonts w:ascii="TimesNewRomanPSMT" w:hAnsi="TimesNewRomanPSMT"/>
          <w:color w:val="000000"/>
          <w:sz w:val="20"/>
          <w:szCs w:val="20"/>
        </w:rPr>
        <w:t xml:space="preserve">among four vendors </w:t>
      </w:r>
      <w:r w:rsidR="00FC6612" w:rsidRPr="00044511">
        <w:rPr>
          <w:rFonts w:ascii="TimesNewRomanPSMT" w:hAnsi="TimesNewRomanPSMT"/>
          <w:color w:val="000000"/>
          <w:sz w:val="20"/>
          <w:szCs w:val="20"/>
        </w:rPr>
        <w:t>(</w:t>
      </w:r>
      <w:r w:rsidR="00FC6612" w:rsidRPr="00F266B9">
        <w:rPr>
          <w:rFonts w:ascii="TimesNewRomanPSMT" w:hAnsi="TimesNewRomanPSMT"/>
          <w:b/>
          <w:bCs/>
          <w:color w:val="000000"/>
          <w:sz w:val="20"/>
          <w:szCs w:val="20"/>
        </w:rPr>
        <w:t>Fig. 2B</w:t>
      </w:r>
      <w:r w:rsidR="00FC6612" w:rsidRPr="00044511">
        <w:rPr>
          <w:rFonts w:ascii="TimesNewRomanPSMT" w:hAnsi="TimesNewRomanPSMT"/>
          <w:color w:val="000000"/>
          <w:sz w:val="20"/>
          <w:szCs w:val="20"/>
        </w:rPr>
        <w:t xml:space="preserve">), wherein </w:t>
      </w:r>
      <w:r w:rsidR="00FC6612">
        <w:rPr>
          <w:rFonts w:ascii="TimesNewRomanPSMT" w:hAnsi="TimesNewRomanPSMT"/>
          <w:color w:val="000000"/>
          <w:sz w:val="20"/>
          <w:szCs w:val="20"/>
        </w:rPr>
        <w:t xml:space="preserve">inulin </w:t>
      </w:r>
      <w:r w:rsidR="00FC6612" w:rsidRPr="00044511">
        <w:rPr>
          <w:rFonts w:ascii="TimesNewRomanPSMT" w:hAnsi="TimesNewRomanPSMT"/>
          <w:color w:val="000000"/>
          <w:sz w:val="20"/>
          <w:szCs w:val="20"/>
        </w:rPr>
        <w:t>appears to cause a</w:t>
      </w:r>
      <w:r w:rsidR="00336DAE">
        <w:rPr>
          <w:rFonts w:ascii="TimesNewRomanPSMT" w:hAnsi="TimesNewRomanPSMT"/>
          <w:color w:val="000000"/>
          <w:sz w:val="20"/>
          <w:szCs w:val="20"/>
        </w:rPr>
        <w:t>n</w:t>
      </w:r>
      <w:r w:rsidR="00FC6612">
        <w:rPr>
          <w:rFonts w:ascii="TimesNewRomanPSMT" w:hAnsi="TimesNewRomanPSMT"/>
          <w:color w:val="000000"/>
          <w:sz w:val="20"/>
          <w:szCs w:val="20"/>
        </w:rPr>
        <w:t xml:space="preserve"> </w:t>
      </w:r>
      <w:r w:rsidR="00AE6E03">
        <w:rPr>
          <w:rFonts w:ascii="TimesNewRomanPSMT" w:hAnsi="TimesNewRomanPSMT"/>
          <w:color w:val="000000"/>
          <w:sz w:val="20"/>
          <w:szCs w:val="20"/>
        </w:rPr>
        <w:t>initial decrease</w:t>
      </w:r>
      <w:r w:rsidR="00FC6612">
        <w:rPr>
          <w:rFonts w:ascii="TimesNewRomanPSMT" w:hAnsi="TimesNewRomanPSMT"/>
          <w:color w:val="000000"/>
          <w:sz w:val="20"/>
          <w:szCs w:val="20"/>
        </w:rPr>
        <w:t xml:space="preserve"> in the Shannon diversity, and thereafter </w:t>
      </w:r>
      <w:r w:rsidR="00FC6612" w:rsidRPr="00E75D0C">
        <w:rPr>
          <w:rFonts w:ascii="Times New Roman" w:hAnsi="Times New Roman" w:cs="Times New Roman"/>
          <w:szCs w:val="21"/>
        </w:rPr>
        <w:t>returned</w:t>
      </w:r>
      <w:r w:rsidR="00FC6612">
        <w:rPr>
          <w:rFonts w:ascii="Times New Roman" w:hAnsi="Times New Roman" w:cs="Times New Roman"/>
          <w:szCs w:val="21"/>
        </w:rPr>
        <w:t xml:space="preserve"> near</w:t>
      </w:r>
      <w:r w:rsidR="00FC6612" w:rsidRPr="00E75D0C">
        <w:rPr>
          <w:rFonts w:ascii="Times New Roman" w:hAnsi="Times New Roman" w:cs="Times New Roman"/>
          <w:szCs w:val="21"/>
        </w:rPr>
        <w:t xml:space="preserve"> its original baseline state for the remainder</w:t>
      </w:r>
      <w:r w:rsidR="00FC6612">
        <w:rPr>
          <w:rFonts w:ascii="Times New Roman" w:hAnsi="Times New Roman" w:cs="Times New Roman"/>
          <w:szCs w:val="21"/>
        </w:rPr>
        <w:t xml:space="preserve"> </w:t>
      </w:r>
      <w:r w:rsidR="00FC6612" w:rsidRPr="00E75D0C">
        <w:rPr>
          <w:rFonts w:ascii="Times New Roman" w:hAnsi="Times New Roman" w:cs="Times New Roman"/>
          <w:szCs w:val="21"/>
        </w:rPr>
        <w:t>of the intervention</w:t>
      </w:r>
      <w:r w:rsidR="00FC6612">
        <w:rPr>
          <w:rFonts w:ascii="Times New Roman" w:hAnsi="Times New Roman" w:cs="Times New Roman"/>
          <w:szCs w:val="21"/>
        </w:rPr>
        <w:t>.</w:t>
      </w:r>
      <w:r w:rsidR="00FC6612" w:rsidRPr="00450005">
        <w:rPr>
          <w:rFonts w:ascii="Times New Roman" w:hAnsi="Times New Roman" w:cs="Times New Roman"/>
          <w:szCs w:val="21"/>
        </w:rPr>
        <w:t xml:space="preserve"> </w:t>
      </w:r>
      <w:r w:rsidR="00AE6E03" w:rsidRPr="00AE6E03">
        <w:rPr>
          <w:rFonts w:ascii="Times New Roman" w:hAnsi="Times New Roman" w:cs="Times New Roman"/>
          <w:szCs w:val="21"/>
        </w:rPr>
        <w:t>The magnitudes of these responses were</w:t>
      </w:r>
      <w:r w:rsidR="00DA4AB5">
        <w:rPr>
          <w:rFonts w:ascii="Times New Roman" w:hAnsi="Times New Roman" w:cs="Times New Roman"/>
          <w:szCs w:val="21"/>
        </w:rPr>
        <w:t xml:space="preserve"> different among vendors, with </w:t>
      </w:r>
      <w:r w:rsidR="00CF502A">
        <w:rPr>
          <w:rFonts w:ascii="Times New Roman" w:hAnsi="Times New Roman" w:cs="Times New Roman"/>
          <w:szCs w:val="21"/>
        </w:rPr>
        <w:t>the initial decrease were</w:t>
      </w:r>
      <w:r w:rsidR="00DA4AB5" w:rsidRPr="00DA4AB5">
        <w:rPr>
          <w:rFonts w:ascii="Times New Roman" w:hAnsi="Times New Roman" w:cs="Times New Roman"/>
          <w:szCs w:val="21"/>
        </w:rPr>
        <w:t xml:space="preserve"> </w:t>
      </w:r>
      <w:r w:rsidR="00F91CA5" w:rsidRPr="00F91CA5">
        <w:rPr>
          <w:rFonts w:ascii="Times New Roman" w:hAnsi="Times New Roman" w:cs="Times New Roman"/>
          <w:szCs w:val="21"/>
        </w:rPr>
        <w:t xml:space="preserve">considerably </w:t>
      </w:r>
      <w:r w:rsidR="00382D5A">
        <w:rPr>
          <w:rFonts w:ascii="Times New Roman" w:hAnsi="Times New Roman" w:cs="Times New Roman"/>
          <w:szCs w:val="21"/>
        </w:rPr>
        <w:t xml:space="preserve">slight in Shanghai than </w:t>
      </w:r>
      <w:r w:rsidR="005A4341">
        <w:rPr>
          <w:rFonts w:ascii="Times New Roman" w:hAnsi="Times New Roman" w:cs="Times New Roman"/>
          <w:szCs w:val="21"/>
        </w:rPr>
        <w:t xml:space="preserve">in the other three vendors </w:t>
      </w:r>
      <w:r w:rsidR="005A4341" w:rsidRPr="00044511">
        <w:rPr>
          <w:rFonts w:ascii="TimesNewRomanPSMT" w:hAnsi="TimesNewRomanPSMT"/>
          <w:color w:val="000000"/>
          <w:sz w:val="20"/>
          <w:szCs w:val="20"/>
        </w:rPr>
        <w:t>(</w:t>
      </w:r>
      <w:r w:rsidR="005A4341" w:rsidRPr="00F266B9">
        <w:rPr>
          <w:rFonts w:ascii="TimesNewRomanPSMT" w:hAnsi="TimesNewRomanPSMT"/>
          <w:b/>
          <w:bCs/>
          <w:color w:val="000000"/>
          <w:sz w:val="20"/>
          <w:szCs w:val="20"/>
        </w:rPr>
        <w:t>Fig. 2B</w:t>
      </w:r>
      <w:r w:rsidR="005A4341" w:rsidRPr="00044511">
        <w:rPr>
          <w:rFonts w:ascii="TimesNewRomanPSMT" w:hAnsi="TimesNewRomanPSMT"/>
          <w:color w:val="000000"/>
          <w:sz w:val="20"/>
          <w:szCs w:val="20"/>
        </w:rPr>
        <w:t>)</w:t>
      </w:r>
      <w:r w:rsidR="005A4341">
        <w:rPr>
          <w:rFonts w:ascii="Times New Roman" w:hAnsi="Times New Roman" w:cs="Times New Roman"/>
          <w:szCs w:val="21"/>
        </w:rPr>
        <w:t xml:space="preserve">. </w:t>
      </w:r>
      <w:r w:rsidR="00012FDA" w:rsidRPr="00012FDA">
        <w:rPr>
          <w:rFonts w:ascii="Times New Roman" w:hAnsi="Times New Roman" w:cs="Times New Roman"/>
          <w:szCs w:val="21"/>
        </w:rPr>
        <w:t xml:space="preserve">To </w:t>
      </w:r>
      <w:r w:rsidR="00F34090">
        <w:rPr>
          <w:rFonts w:ascii="Times New Roman" w:hAnsi="Times New Roman" w:cs="Times New Roman"/>
          <w:szCs w:val="21"/>
        </w:rPr>
        <w:t xml:space="preserve">further </w:t>
      </w:r>
      <w:r w:rsidR="00012FDA" w:rsidRPr="00012FDA">
        <w:rPr>
          <w:rFonts w:ascii="Times New Roman" w:hAnsi="Times New Roman" w:cs="Times New Roman"/>
          <w:szCs w:val="21"/>
        </w:rPr>
        <w:t xml:space="preserve">determine the </w:t>
      </w:r>
      <w:r w:rsidR="00F34090" w:rsidRPr="00D40595">
        <w:rPr>
          <w:rFonts w:ascii="Times New Roman" w:hAnsi="Times New Roman" w:cs="Times New Roman"/>
          <w:szCs w:val="21"/>
        </w:rPr>
        <w:t>biphasic</w:t>
      </w:r>
      <w:r w:rsidR="00F34090" w:rsidRPr="00012FDA">
        <w:rPr>
          <w:rFonts w:ascii="Times New Roman" w:hAnsi="Times New Roman" w:cs="Times New Roman"/>
          <w:szCs w:val="21"/>
        </w:rPr>
        <w:t xml:space="preserve"> </w:t>
      </w:r>
      <w:r w:rsidR="00F34090">
        <w:rPr>
          <w:rFonts w:ascii="Times New Roman" w:hAnsi="Times New Roman" w:cs="Times New Roman"/>
          <w:szCs w:val="21"/>
        </w:rPr>
        <w:t xml:space="preserve">shift of gut </w:t>
      </w:r>
      <w:r w:rsidR="00012FDA" w:rsidRPr="00012FDA">
        <w:rPr>
          <w:rFonts w:ascii="Times New Roman" w:hAnsi="Times New Roman" w:cs="Times New Roman"/>
          <w:szCs w:val="21"/>
        </w:rPr>
        <w:t xml:space="preserve">microbiota </w:t>
      </w:r>
      <w:r w:rsidR="00F34090">
        <w:rPr>
          <w:rFonts w:ascii="Times New Roman" w:hAnsi="Times New Roman" w:cs="Times New Roman"/>
          <w:szCs w:val="21"/>
        </w:rPr>
        <w:t xml:space="preserve">during the </w:t>
      </w:r>
      <w:r w:rsidR="00F34090" w:rsidRPr="00EC6983">
        <w:rPr>
          <w:rFonts w:ascii="Times New Roman" w:hAnsi="Times New Roman" w:cs="Times New Roman"/>
          <w:szCs w:val="21"/>
        </w:rPr>
        <w:t>experiment</w:t>
      </w:r>
      <w:r w:rsidR="00012FDA" w:rsidRPr="00EC6983">
        <w:rPr>
          <w:rFonts w:ascii="Times New Roman" w:hAnsi="Times New Roman" w:cs="Times New Roman"/>
          <w:szCs w:val="21"/>
        </w:rPr>
        <w:t xml:space="preserve">, </w:t>
      </w:r>
      <w:r w:rsidR="00C6467A" w:rsidRPr="00EC6983">
        <w:rPr>
          <w:rFonts w:ascii="Times New Roman" w:hAnsi="Times New Roman" w:cs="Times New Roman"/>
          <w:szCs w:val="21"/>
        </w:rPr>
        <w:t xml:space="preserve">we tracked the volatility in beta diversity (weighted </w:t>
      </w:r>
      <w:proofErr w:type="spellStart"/>
      <w:r w:rsidR="00C6467A" w:rsidRPr="00EC6983">
        <w:rPr>
          <w:rFonts w:ascii="Times New Roman" w:hAnsi="Times New Roman" w:cs="Times New Roman"/>
          <w:szCs w:val="21"/>
        </w:rPr>
        <w:t>UniFrac</w:t>
      </w:r>
      <w:proofErr w:type="spellEnd"/>
      <w:r w:rsidR="00C6467A" w:rsidRPr="00EC6983">
        <w:rPr>
          <w:rFonts w:ascii="Times New Roman" w:hAnsi="Times New Roman" w:cs="Times New Roman"/>
          <w:szCs w:val="21"/>
        </w:rPr>
        <w:t xml:space="preserve"> distance)</w:t>
      </w:r>
      <w:r w:rsidR="00C6467A" w:rsidRPr="00EC6983">
        <w:rPr>
          <w:rFonts w:ascii="Times New Roman" w:hAnsi="Times New Roman" w:cs="Times New Roman" w:hint="eastAsia"/>
          <w:szCs w:val="21"/>
        </w:rPr>
        <w:t xml:space="preserve"> </w:t>
      </w:r>
      <w:r w:rsidR="00C6467A" w:rsidRPr="00EC6983">
        <w:rPr>
          <w:rFonts w:ascii="Times New Roman" w:hAnsi="Times New Roman" w:cs="Times New Roman"/>
          <w:szCs w:val="21"/>
        </w:rPr>
        <w:t>after pairing using the “first distances” method</w:t>
      </w:r>
      <w:r w:rsidR="00FD5F27" w:rsidRPr="00EC6983">
        <w:rPr>
          <w:rFonts w:ascii="Times New Roman" w:hAnsi="Times New Roman" w:cs="Times New Roman"/>
          <w:szCs w:val="21"/>
        </w:rPr>
        <w:t xml:space="preserve"> </w:t>
      </w:r>
      <w:r w:rsidR="00FD5F27" w:rsidRPr="00EC6983">
        <w:rPr>
          <w:rFonts w:ascii="Times New Roman" w:hAnsi="Times New Roman" w:cs="Times New Roman"/>
          <w:szCs w:val="21"/>
        </w:rPr>
        <w:fldChar w:fldCharType="begin"/>
      </w:r>
      <w:ins w:id="601" w:author="刘 红宾" w:date="2020-12-14T15:01:00Z">
        <w:r w:rsidR="00193012">
          <w:rPr>
            <w:rFonts w:ascii="Times New Roman" w:hAnsi="Times New Roman" w:cs="Times New Roman"/>
            <w:szCs w:val="21"/>
          </w:rPr>
          <w:instrText xml:space="preserve"> ADDIN NE.Ref.{87D247A9-0031-4E47-AB6B-236FBB1E8C76}</w:instrText>
        </w:r>
      </w:ins>
      <w:del w:id="602" w:author="刘 红宾" w:date="2020-12-14T14:24:00Z">
        <w:r w:rsidR="00FD5F27" w:rsidRPr="00EC6983" w:rsidDel="00FD634F">
          <w:rPr>
            <w:rFonts w:ascii="Times New Roman" w:hAnsi="Times New Roman" w:cs="Times New Roman"/>
            <w:szCs w:val="21"/>
          </w:rPr>
          <w:delInstrText xml:space="preserve"> ADDIN NE.Ref.{87D247A9-0031-4E47-AB6B-236FBB1E8C76}</w:delInstrText>
        </w:r>
      </w:del>
      <w:r w:rsidR="00FD5F27" w:rsidRPr="00EC6983">
        <w:rPr>
          <w:rFonts w:ascii="Times New Roman" w:hAnsi="Times New Roman" w:cs="Times New Roman"/>
          <w:szCs w:val="21"/>
        </w:rPr>
        <w:fldChar w:fldCharType="separate"/>
      </w:r>
      <w:ins w:id="603" w:author="刘 红宾" w:date="2020-12-14T15:01:00Z">
        <w:r w:rsidR="00193012">
          <w:rPr>
            <w:rFonts w:ascii="Times New Roman" w:hAnsi="Times New Roman" w:cs="Times New Roman"/>
            <w:color w:val="080000"/>
            <w:kern w:val="0"/>
            <w:szCs w:val="21"/>
          </w:rPr>
          <w:t>[14]</w:t>
        </w:r>
      </w:ins>
      <w:del w:id="604" w:author="刘 红宾" w:date="2020-12-14T11:13:00Z">
        <w:r w:rsidR="00875387" w:rsidDel="00B96825">
          <w:rPr>
            <w:rFonts w:ascii="Times New Roman" w:hAnsi="Times New Roman" w:cs="Times New Roman"/>
            <w:color w:val="080000"/>
            <w:kern w:val="0"/>
            <w:szCs w:val="21"/>
          </w:rPr>
          <w:delText>[6]</w:delText>
        </w:r>
      </w:del>
      <w:r w:rsidR="00FD5F27" w:rsidRPr="00EC6983">
        <w:rPr>
          <w:rFonts w:ascii="Times New Roman" w:hAnsi="Times New Roman" w:cs="Times New Roman"/>
          <w:szCs w:val="21"/>
        </w:rPr>
        <w:fldChar w:fldCharType="end"/>
      </w:r>
      <w:r w:rsidR="00012FDA" w:rsidRPr="00EC6983">
        <w:rPr>
          <w:rFonts w:ascii="Times New Roman" w:hAnsi="Times New Roman" w:cs="Times New Roman"/>
          <w:szCs w:val="21"/>
        </w:rPr>
        <w:t>.</w:t>
      </w:r>
      <w:r w:rsidR="00705387" w:rsidRPr="00EC6983">
        <w:rPr>
          <w:rFonts w:ascii="Times New Roman" w:hAnsi="Times New Roman" w:cs="Times New Roman"/>
          <w:szCs w:val="21"/>
        </w:rPr>
        <w:t xml:space="preserve"> </w:t>
      </w:r>
      <w:r w:rsidR="00C6467A" w:rsidRPr="00EC6983">
        <w:rPr>
          <w:rFonts w:ascii="Times New Roman" w:hAnsi="Times New Roman" w:cs="Times New Roman"/>
          <w:szCs w:val="21"/>
        </w:rPr>
        <w:t>We assessed how an individual gut microbiome community differed from the baseline</w:t>
      </w:r>
      <w:r w:rsidR="007B1A41" w:rsidRPr="00EC6983">
        <w:rPr>
          <w:rFonts w:ascii="Times New Roman" w:hAnsi="Times New Roman" w:cs="Times New Roman"/>
          <w:szCs w:val="21"/>
        </w:rPr>
        <w:t xml:space="preserve"> (day 0)</w:t>
      </w:r>
      <w:r w:rsidR="00C6467A" w:rsidRPr="00EC6983">
        <w:rPr>
          <w:rFonts w:ascii="Times New Roman" w:hAnsi="Times New Roman" w:cs="Times New Roman"/>
          <w:szCs w:val="21"/>
        </w:rPr>
        <w:t xml:space="preserve"> over time</w:t>
      </w:r>
      <w:r w:rsidR="0045666C">
        <w:rPr>
          <w:rFonts w:ascii="Times New Roman" w:hAnsi="Times New Roman" w:cs="Times New Roman"/>
          <w:szCs w:val="21"/>
        </w:rPr>
        <w:t xml:space="preserve"> </w:t>
      </w:r>
      <w:r w:rsidR="0045666C" w:rsidRPr="00044511">
        <w:rPr>
          <w:rFonts w:ascii="TimesNewRomanPSMT" w:hAnsi="TimesNewRomanPSMT"/>
          <w:color w:val="000000"/>
          <w:sz w:val="20"/>
          <w:szCs w:val="20"/>
        </w:rPr>
        <w:t>(</w:t>
      </w:r>
      <w:r w:rsidR="0045666C" w:rsidRPr="00F266B9">
        <w:rPr>
          <w:rFonts w:ascii="TimesNewRomanPSMT" w:hAnsi="TimesNewRomanPSMT"/>
          <w:b/>
          <w:bCs/>
          <w:color w:val="000000"/>
          <w:sz w:val="20"/>
          <w:szCs w:val="20"/>
        </w:rPr>
        <w:t>Fig. 2</w:t>
      </w:r>
      <w:r w:rsidR="0045666C">
        <w:rPr>
          <w:rFonts w:ascii="TimesNewRomanPSMT" w:hAnsi="TimesNewRomanPSMT"/>
          <w:b/>
          <w:bCs/>
          <w:color w:val="000000"/>
          <w:sz w:val="20"/>
          <w:szCs w:val="20"/>
        </w:rPr>
        <w:t>C</w:t>
      </w:r>
      <w:r w:rsidR="0045666C" w:rsidRPr="00044511">
        <w:rPr>
          <w:rFonts w:ascii="TimesNewRomanPSMT" w:hAnsi="TimesNewRomanPSMT"/>
          <w:color w:val="000000"/>
          <w:sz w:val="20"/>
          <w:szCs w:val="20"/>
        </w:rPr>
        <w:t>)</w:t>
      </w:r>
      <w:r w:rsidR="009E38C1" w:rsidRPr="00EC6983">
        <w:rPr>
          <w:rFonts w:ascii="Times New Roman" w:hAnsi="Times New Roman" w:cs="Times New Roman"/>
          <w:szCs w:val="21"/>
        </w:rPr>
        <w:t xml:space="preserve">. </w:t>
      </w:r>
      <w:r w:rsidR="002F3357" w:rsidRPr="00EC6983">
        <w:rPr>
          <w:rFonts w:ascii="Times New Roman" w:hAnsi="Times New Roman" w:cs="Times New Roman"/>
          <w:szCs w:val="21"/>
        </w:rPr>
        <w:t xml:space="preserve">Compared to </w:t>
      </w:r>
      <w:r w:rsidR="003A12B8" w:rsidRPr="00EC6983">
        <w:rPr>
          <w:rFonts w:ascii="Times New Roman" w:hAnsi="Times New Roman" w:cs="Times New Roman"/>
          <w:szCs w:val="21"/>
        </w:rPr>
        <w:t xml:space="preserve">cellulose group, </w:t>
      </w:r>
      <w:r w:rsidR="002F3357" w:rsidRPr="00EC6983">
        <w:rPr>
          <w:rFonts w:ascii="Times New Roman" w:hAnsi="Times New Roman" w:cs="Times New Roman"/>
          <w:szCs w:val="21"/>
        </w:rPr>
        <w:t>the community structure</w:t>
      </w:r>
      <w:r w:rsidR="00C85EB4" w:rsidRPr="00EC6983">
        <w:rPr>
          <w:rFonts w:ascii="Times New Roman" w:hAnsi="Times New Roman" w:cs="Times New Roman"/>
          <w:szCs w:val="21"/>
        </w:rPr>
        <w:t xml:space="preserve"> in inulin mice </w:t>
      </w:r>
      <w:r w:rsidR="00C52C2C" w:rsidRPr="00EC6983">
        <w:rPr>
          <w:rFonts w:ascii="Times New Roman" w:hAnsi="Times New Roman" w:cs="Times New Roman"/>
          <w:szCs w:val="21"/>
        </w:rPr>
        <w:t xml:space="preserve">showed a dramatic shift in the first few days, which </w:t>
      </w:r>
      <w:r w:rsidR="004055EF" w:rsidRPr="00EC6983">
        <w:rPr>
          <w:rFonts w:ascii="Times New Roman" w:hAnsi="Times New Roman" w:cs="Times New Roman"/>
          <w:szCs w:val="21"/>
        </w:rPr>
        <w:t xml:space="preserve">thereafter </w:t>
      </w:r>
      <w:r w:rsidR="00C52C2C" w:rsidRPr="00EC6983">
        <w:rPr>
          <w:rFonts w:ascii="TimesNewRomanPSMT" w:hAnsi="TimesNewRomanPSMT"/>
          <w:color w:val="000000"/>
          <w:szCs w:val="21"/>
        </w:rPr>
        <w:t>reversed</w:t>
      </w:r>
      <w:r w:rsidR="003830DD" w:rsidRPr="00EC6983">
        <w:rPr>
          <w:rFonts w:ascii="TimesNewRomanPSMT" w:hAnsi="TimesNewRomanPSMT"/>
          <w:color w:val="000000"/>
          <w:szCs w:val="21"/>
        </w:rPr>
        <w:t xml:space="preserve"> </w:t>
      </w:r>
      <w:r w:rsidR="00E90776">
        <w:rPr>
          <w:rFonts w:ascii="TimesNewRomanPSMT" w:hAnsi="TimesNewRomanPSMT"/>
          <w:color w:val="000000"/>
          <w:szCs w:val="21"/>
        </w:rPr>
        <w:t xml:space="preserve">near </w:t>
      </w:r>
      <w:r w:rsidR="003830DD" w:rsidRPr="00EC6983">
        <w:rPr>
          <w:rFonts w:ascii="TimesNewRomanPSMT" w:hAnsi="TimesNewRomanPSMT"/>
          <w:color w:val="000000"/>
          <w:szCs w:val="21"/>
        </w:rPr>
        <w:t>to its original baseline composition</w:t>
      </w:r>
      <w:r w:rsidR="004055EF" w:rsidRPr="00EC6983">
        <w:rPr>
          <w:rFonts w:ascii="TimesNewRomanPSMT" w:hAnsi="TimesNewRomanPSMT"/>
          <w:color w:val="000000"/>
          <w:szCs w:val="21"/>
        </w:rPr>
        <w:t xml:space="preserve">. The </w:t>
      </w:r>
      <w:r w:rsidR="00F238EC">
        <w:rPr>
          <w:rFonts w:ascii="TimesNewRomanPSMT" w:hAnsi="TimesNewRomanPSMT"/>
          <w:color w:val="000000"/>
          <w:szCs w:val="21"/>
        </w:rPr>
        <w:t>occurrence day</w:t>
      </w:r>
      <w:r w:rsidR="001F5A61" w:rsidRPr="00EC6983">
        <w:rPr>
          <w:rFonts w:ascii="TimesNewRomanPSMT" w:hAnsi="TimesNewRomanPSMT"/>
          <w:color w:val="000000"/>
          <w:szCs w:val="21"/>
        </w:rPr>
        <w:t xml:space="preserve"> </w:t>
      </w:r>
      <w:r w:rsidR="004055EF" w:rsidRPr="00EC6983">
        <w:rPr>
          <w:rFonts w:ascii="TimesNewRomanPSMT" w:hAnsi="TimesNewRomanPSMT"/>
          <w:color w:val="000000"/>
          <w:szCs w:val="21"/>
        </w:rPr>
        <w:t>of these</w:t>
      </w:r>
      <w:r w:rsidR="00373E0D" w:rsidRPr="00EC6983">
        <w:rPr>
          <w:rFonts w:ascii="TimesNewRomanPSMT" w:hAnsi="TimesNewRomanPSMT"/>
          <w:color w:val="000000"/>
          <w:szCs w:val="21"/>
        </w:rPr>
        <w:t xml:space="preserve"> </w:t>
      </w:r>
      <w:r w:rsidR="00A77442">
        <w:rPr>
          <w:rFonts w:ascii="TimesNewRomanPSMT" w:hAnsi="TimesNewRomanPSMT"/>
          <w:color w:val="000000"/>
          <w:szCs w:val="21"/>
        </w:rPr>
        <w:t>initial</w:t>
      </w:r>
      <w:r w:rsidR="00373E0D" w:rsidRPr="00EC6983">
        <w:rPr>
          <w:rFonts w:ascii="TimesNewRomanPSMT" w:hAnsi="TimesNewRomanPSMT"/>
          <w:color w:val="000000"/>
          <w:szCs w:val="21"/>
        </w:rPr>
        <w:t xml:space="preserve"> </w:t>
      </w:r>
      <w:r w:rsidR="004055EF" w:rsidRPr="00EC6983">
        <w:rPr>
          <w:rFonts w:ascii="TimesNewRomanPSMT" w:hAnsi="TimesNewRomanPSMT"/>
          <w:color w:val="000000"/>
          <w:szCs w:val="21"/>
        </w:rPr>
        <w:t>responses</w:t>
      </w:r>
      <w:r w:rsidR="00E90776">
        <w:rPr>
          <w:rFonts w:ascii="TimesNewRomanPSMT" w:hAnsi="TimesNewRomanPSMT"/>
          <w:color w:val="000000"/>
          <w:szCs w:val="21"/>
        </w:rPr>
        <w:t xml:space="preserve"> </w:t>
      </w:r>
      <w:r w:rsidR="004055EF" w:rsidRPr="00EC6983">
        <w:rPr>
          <w:rFonts w:ascii="TimesNewRomanPSMT" w:hAnsi="TimesNewRomanPSMT"/>
          <w:color w:val="000000"/>
          <w:szCs w:val="21"/>
        </w:rPr>
        <w:t>w</w:t>
      </w:r>
      <w:r w:rsidR="00E90776">
        <w:rPr>
          <w:rFonts w:ascii="TimesNewRomanPSMT" w:hAnsi="TimesNewRomanPSMT"/>
          <w:color w:val="000000"/>
          <w:szCs w:val="21"/>
        </w:rPr>
        <w:t>as</w:t>
      </w:r>
      <w:r w:rsidR="004055EF" w:rsidRPr="00EC6983">
        <w:rPr>
          <w:rFonts w:ascii="TimesNewRomanPSMT" w:hAnsi="TimesNewRomanPSMT"/>
          <w:color w:val="000000"/>
          <w:szCs w:val="21"/>
        </w:rPr>
        <w:t xml:space="preserve"> individualized, ranging from </w:t>
      </w:r>
      <w:r w:rsidR="00F43AFD" w:rsidRPr="00EC6983">
        <w:rPr>
          <w:rFonts w:ascii="TimesNewRomanPSMT" w:hAnsi="TimesNewRomanPSMT"/>
          <w:color w:val="000000"/>
          <w:szCs w:val="21"/>
        </w:rPr>
        <w:t xml:space="preserve">around day 5 </w:t>
      </w:r>
      <w:r w:rsidR="004055EF" w:rsidRPr="00EC6983">
        <w:rPr>
          <w:rFonts w:ascii="TimesNewRomanPSMT" w:hAnsi="TimesNewRomanPSMT"/>
          <w:color w:val="000000"/>
          <w:szCs w:val="21"/>
        </w:rPr>
        <w:t xml:space="preserve">for </w:t>
      </w:r>
      <w:r w:rsidR="00CC2603" w:rsidRPr="00EC6983">
        <w:rPr>
          <w:rFonts w:ascii="TimesNewRomanPSMT" w:hAnsi="TimesNewRomanPSMT"/>
          <w:color w:val="000000"/>
          <w:szCs w:val="21"/>
        </w:rPr>
        <w:t>Beijing, Guang</w:t>
      </w:r>
      <w:r w:rsidR="00450005" w:rsidRPr="00EC6983">
        <w:rPr>
          <w:rFonts w:ascii="TimesNewRomanPSMT" w:hAnsi="TimesNewRomanPSMT"/>
          <w:color w:val="000000"/>
          <w:szCs w:val="21"/>
        </w:rPr>
        <w:t>d</w:t>
      </w:r>
      <w:r w:rsidR="00CC2603" w:rsidRPr="00EC6983">
        <w:rPr>
          <w:rFonts w:ascii="TimesNewRomanPSMT" w:hAnsi="TimesNewRomanPSMT"/>
          <w:color w:val="000000"/>
          <w:szCs w:val="21"/>
        </w:rPr>
        <w:t xml:space="preserve">ong, and Hunan, </w:t>
      </w:r>
      <w:r w:rsidR="004055EF" w:rsidRPr="00EC6983">
        <w:rPr>
          <w:rFonts w:ascii="TimesNewRomanPSMT" w:hAnsi="TimesNewRomanPSMT"/>
          <w:color w:val="000000"/>
          <w:szCs w:val="21"/>
        </w:rPr>
        <w:t xml:space="preserve">and </w:t>
      </w:r>
      <w:r w:rsidR="0023651A" w:rsidRPr="00EC6983">
        <w:rPr>
          <w:rFonts w:ascii="TimesNewRomanPSMT" w:hAnsi="TimesNewRomanPSMT"/>
          <w:color w:val="000000"/>
          <w:szCs w:val="21"/>
        </w:rPr>
        <w:t xml:space="preserve">around day 19 </w:t>
      </w:r>
      <w:r w:rsidR="004055EF" w:rsidRPr="00EC6983">
        <w:rPr>
          <w:rFonts w:ascii="TimesNewRomanPSMT" w:hAnsi="TimesNewRomanPSMT"/>
          <w:color w:val="000000"/>
          <w:szCs w:val="21"/>
        </w:rPr>
        <w:t>for</w:t>
      </w:r>
      <w:r w:rsidR="0023651A" w:rsidRPr="00EC6983">
        <w:rPr>
          <w:rFonts w:ascii="TimesNewRomanPSMT" w:hAnsi="TimesNewRomanPSMT"/>
          <w:color w:val="000000"/>
          <w:szCs w:val="21"/>
        </w:rPr>
        <w:t xml:space="preserve"> Shanghai</w:t>
      </w:r>
      <w:r w:rsidR="004055EF" w:rsidRPr="00EC6983">
        <w:rPr>
          <w:rFonts w:ascii="TimesNewRomanPSMT" w:hAnsi="TimesNewRomanPSMT"/>
          <w:color w:val="000000"/>
          <w:szCs w:val="21"/>
        </w:rPr>
        <w:t>.</w:t>
      </w:r>
      <w:r w:rsidR="00044511" w:rsidRPr="00EC6983">
        <w:rPr>
          <w:rFonts w:ascii="TimesNewRomanPSMT" w:hAnsi="TimesNewRomanPSMT"/>
          <w:color w:val="000000"/>
          <w:szCs w:val="21"/>
        </w:rPr>
        <w:t xml:space="preserve"> </w:t>
      </w:r>
      <w:r w:rsidR="00972AFE">
        <w:rPr>
          <w:rFonts w:ascii="TimesNewRomanPSMT" w:hAnsi="TimesNewRomanPSMT"/>
          <w:color w:val="000000"/>
          <w:szCs w:val="21"/>
        </w:rPr>
        <w:t xml:space="preserve">To access the </w:t>
      </w:r>
      <w:r w:rsidR="00972AFE" w:rsidRPr="00972AFE">
        <w:rPr>
          <w:rFonts w:ascii="TimesNewRomanPSMT" w:hAnsi="TimesNewRomanPSMT"/>
          <w:color w:val="000000"/>
          <w:szCs w:val="21"/>
        </w:rPr>
        <w:t>robustness</w:t>
      </w:r>
      <w:r w:rsidR="00972AFE">
        <w:rPr>
          <w:rFonts w:ascii="TimesNewRomanPSMT" w:hAnsi="TimesNewRomanPSMT"/>
          <w:color w:val="000000"/>
          <w:szCs w:val="21"/>
        </w:rPr>
        <w:t xml:space="preserve"> and reproduceable of </w:t>
      </w:r>
      <w:r w:rsidR="00841F22" w:rsidRPr="00841F22">
        <w:rPr>
          <w:rFonts w:ascii="TimesNewRomanPSMT" w:hAnsi="TimesNewRomanPSMT"/>
          <w:color w:val="000000"/>
          <w:szCs w:val="21"/>
        </w:rPr>
        <w:t>these findings</w:t>
      </w:r>
      <w:r w:rsidR="00733136">
        <w:rPr>
          <w:rFonts w:ascii="TimesNewRomanPSMT" w:hAnsi="TimesNewRomanPSMT"/>
          <w:color w:val="000000"/>
          <w:szCs w:val="21"/>
        </w:rPr>
        <w:t xml:space="preserve">, we re-analyzed </w:t>
      </w:r>
      <w:r w:rsidR="00D30A68">
        <w:rPr>
          <w:rFonts w:ascii="TimesNewRomanPSMT" w:hAnsi="TimesNewRomanPSMT"/>
          <w:color w:val="000000"/>
          <w:szCs w:val="21"/>
        </w:rPr>
        <w:t>the raw data from a recent longitudinal study</w:t>
      </w:r>
      <w:r w:rsidR="004E3ED7">
        <w:rPr>
          <w:rFonts w:ascii="TimesNewRomanPSMT" w:hAnsi="TimesNewRomanPSMT"/>
          <w:color w:val="000000"/>
          <w:szCs w:val="21"/>
        </w:rPr>
        <w:t xml:space="preserve"> </w:t>
      </w:r>
      <w:r w:rsidR="004E3ED7">
        <w:rPr>
          <w:rFonts w:ascii="TimesNewRomanPSMT" w:hAnsi="TimesNewRomanPSMT" w:hint="eastAsia"/>
          <w:color w:val="000000"/>
          <w:szCs w:val="21"/>
        </w:rPr>
        <w:fldChar w:fldCharType="begin"/>
      </w:r>
      <w:ins w:id="605" w:author="刘 红宾" w:date="2020-12-14T15:01:00Z">
        <w:r w:rsidR="00193012">
          <w:rPr>
            <w:rFonts w:ascii="TimesNewRomanPSMT" w:hAnsi="TimesNewRomanPSMT"/>
            <w:color w:val="000000"/>
            <w:szCs w:val="21"/>
          </w:rPr>
          <w:instrText xml:space="preserve"> ADDIN NE.Ref.{B23831F5-7F3E-438E-BD26-1590A8CC3805}</w:instrText>
        </w:r>
      </w:ins>
      <w:del w:id="606" w:author="刘 红宾" w:date="2020-12-14T14:24:00Z">
        <w:r w:rsidR="004E3ED7" w:rsidDel="00FD634F">
          <w:rPr>
            <w:rFonts w:ascii="TimesNewRomanPSMT" w:hAnsi="TimesNewRomanPSMT" w:hint="eastAsia"/>
            <w:color w:val="000000"/>
            <w:szCs w:val="21"/>
          </w:rPr>
          <w:delInstrText xml:space="preserve"> ADDIN NE.Ref.{B23831F5-7F3E-438E-BD26-1590A8CC3805}</w:delInstrText>
        </w:r>
      </w:del>
      <w:r w:rsidR="004E3ED7">
        <w:rPr>
          <w:rFonts w:ascii="TimesNewRomanPSMT" w:hAnsi="TimesNewRomanPSMT" w:hint="eastAsia"/>
          <w:color w:val="000000"/>
          <w:szCs w:val="21"/>
        </w:rPr>
        <w:fldChar w:fldCharType="separate"/>
      </w:r>
      <w:ins w:id="607" w:author="刘 红宾" w:date="2020-12-14T15:01:00Z">
        <w:r w:rsidR="00193012">
          <w:rPr>
            <w:rFonts w:ascii="TimesNewRomanPSMT" w:eastAsia="TimesNewRomanPSMT" w:cs="TimesNewRomanPSMT"/>
            <w:color w:val="080000"/>
            <w:kern w:val="0"/>
            <w:szCs w:val="21"/>
          </w:rPr>
          <w:t>[15]</w:t>
        </w:r>
      </w:ins>
      <w:del w:id="608" w:author="刘 红宾" w:date="2020-12-14T11:13:00Z">
        <w:r w:rsidR="00875387" w:rsidDel="00B96825">
          <w:rPr>
            <w:rFonts w:ascii="TimesNewRomanPSMT" w:eastAsia="TimesNewRomanPSMT" w:cs="TimesNewRomanPSMT"/>
            <w:color w:val="080000"/>
            <w:kern w:val="0"/>
            <w:szCs w:val="21"/>
          </w:rPr>
          <w:delText>[7]</w:delText>
        </w:r>
      </w:del>
      <w:r w:rsidR="004E3ED7">
        <w:rPr>
          <w:rFonts w:ascii="TimesNewRomanPSMT" w:hAnsi="TimesNewRomanPSMT" w:hint="eastAsia"/>
          <w:color w:val="000000"/>
          <w:szCs w:val="21"/>
        </w:rPr>
        <w:fldChar w:fldCharType="end"/>
      </w:r>
      <w:r w:rsidR="004E3ED7">
        <w:rPr>
          <w:rFonts w:ascii="TimesNewRomanPSMT" w:hAnsi="TimesNewRomanPSMT"/>
          <w:color w:val="000000"/>
          <w:szCs w:val="21"/>
        </w:rPr>
        <w:t xml:space="preserve">. </w:t>
      </w:r>
      <w:r w:rsidR="004E3ED7" w:rsidRPr="004E3ED7">
        <w:rPr>
          <w:rFonts w:ascii="TimesNewRomanPSMT" w:hAnsi="TimesNewRomanPSMT"/>
          <w:color w:val="000000"/>
          <w:szCs w:val="21"/>
        </w:rPr>
        <w:t xml:space="preserve">This study tracked the 16S rRNA gene microbiota compositions of </w:t>
      </w:r>
      <w:r w:rsidR="00404815">
        <w:rPr>
          <w:rFonts w:ascii="TimesNewRomanPSMT" w:hAnsi="TimesNewRomanPSMT"/>
          <w:color w:val="000000"/>
          <w:szCs w:val="21"/>
        </w:rPr>
        <w:lastRenderedPageBreak/>
        <w:t>mice</w:t>
      </w:r>
      <w:r w:rsidR="004E3ED7" w:rsidRPr="004E3ED7">
        <w:rPr>
          <w:rFonts w:ascii="TimesNewRomanPSMT" w:hAnsi="TimesNewRomanPSMT"/>
          <w:color w:val="000000"/>
          <w:szCs w:val="21"/>
        </w:rPr>
        <w:t xml:space="preserve"> </w:t>
      </w:r>
      <w:r w:rsidR="00404815">
        <w:rPr>
          <w:rFonts w:ascii="TimesNewRomanPSMT" w:hAnsi="TimesNewRomanPSMT"/>
          <w:color w:val="000000"/>
          <w:szCs w:val="21"/>
        </w:rPr>
        <w:t xml:space="preserve">after inulin intervention </w:t>
      </w:r>
      <w:r w:rsidR="004E3ED7" w:rsidRPr="004E3ED7">
        <w:rPr>
          <w:rFonts w:ascii="TimesNewRomanPSMT" w:hAnsi="TimesNewRomanPSMT"/>
          <w:color w:val="000000"/>
          <w:szCs w:val="21"/>
        </w:rPr>
        <w:t xml:space="preserve">sampled from </w:t>
      </w:r>
      <w:r w:rsidR="00DA1925">
        <w:rPr>
          <w:rFonts w:ascii="TimesNewRomanPSMT" w:hAnsi="TimesNewRomanPSMT"/>
          <w:color w:val="000000"/>
          <w:szCs w:val="21"/>
        </w:rPr>
        <w:t>day 0</w:t>
      </w:r>
      <w:r w:rsidR="004E3ED7" w:rsidRPr="004E3ED7">
        <w:rPr>
          <w:rFonts w:ascii="TimesNewRomanPSMT" w:hAnsi="TimesNewRomanPSMT"/>
          <w:color w:val="000000"/>
          <w:szCs w:val="21"/>
        </w:rPr>
        <w:t xml:space="preserve"> to</w:t>
      </w:r>
      <w:r w:rsidR="00DA1925">
        <w:rPr>
          <w:rFonts w:ascii="TimesNewRomanPSMT" w:hAnsi="TimesNewRomanPSMT"/>
          <w:color w:val="000000"/>
          <w:szCs w:val="21"/>
        </w:rPr>
        <w:t xml:space="preserve"> day 14</w:t>
      </w:r>
      <w:r w:rsidR="004E3ED7" w:rsidRPr="004E3ED7">
        <w:rPr>
          <w:rFonts w:ascii="TimesNewRomanPSMT" w:hAnsi="TimesNewRomanPSMT"/>
          <w:color w:val="000000"/>
          <w:szCs w:val="21"/>
        </w:rPr>
        <w:t>.</w:t>
      </w:r>
      <w:r w:rsidR="00316686">
        <w:rPr>
          <w:rFonts w:ascii="TimesNewRomanPSMT" w:hAnsi="TimesNewRomanPSMT"/>
          <w:color w:val="000000"/>
          <w:szCs w:val="21"/>
        </w:rPr>
        <w:t xml:space="preserve"> </w:t>
      </w:r>
      <w:r w:rsidR="005B5BE5" w:rsidRPr="005B5BE5">
        <w:rPr>
          <w:rFonts w:ascii="Times New Roman" w:hAnsi="Times New Roman" w:cs="Times New Roman"/>
          <w:szCs w:val="21"/>
        </w:rPr>
        <w:t>Indeed, we found similar results in the</w:t>
      </w:r>
      <w:r w:rsidR="00F836F6">
        <w:rPr>
          <w:rFonts w:ascii="Times New Roman" w:hAnsi="Times New Roman" w:cs="Times New Roman"/>
          <w:szCs w:val="21"/>
        </w:rPr>
        <w:t xml:space="preserve"> mice</w:t>
      </w:r>
      <w:r w:rsidR="007813CC">
        <w:rPr>
          <w:rFonts w:ascii="Times New Roman" w:hAnsi="Times New Roman" w:cs="Times New Roman"/>
          <w:szCs w:val="21"/>
        </w:rPr>
        <w:t>: after initial shifts</w:t>
      </w:r>
      <w:r w:rsidR="007C2557">
        <w:rPr>
          <w:rFonts w:ascii="Times New Roman" w:hAnsi="Times New Roman" w:cs="Times New Roman"/>
          <w:szCs w:val="21"/>
        </w:rPr>
        <w:t xml:space="preserve"> of response</w:t>
      </w:r>
      <w:r w:rsidR="007813CC">
        <w:rPr>
          <w:rFonts w:ascii="Times New Roman" w:hAnsi="Times New Roman" w:cs="Times New Roman"/>
          <w:szCs w:val="21"/>
        </w:rPr>
        <w:t>, the gut microbiome re</w:t>
      </w:r>
      <w:r w:rsidR="00500539">
        <w:rPr>
          <w:rFonts w:ascii="Times New Roman" w:hAnsi="Times New Roman" w:cs="Times New Roman"/>
          <w:szCs w:val="21"/>
        </w:rPr>
        <w:t xml:space="preserve">turned </w:t>
      </w:r>
      <w:r w:rsidR="00500539">
        <w:rPr>
          <w:rFonts w:ascii="TimesNewRomanPSMT" w:hAnsi="TimesNewRomanPSMT"/>
          <w:color w:val="000000"/>
          <w:szCs w:val="21"/>
        </w:rPr>
        <w:t xml:space="preserve">near </w:t>
      </w:r>
      <w:r w:rsidR="00500539" w:rsidRPr="00EC6983">
        <w:rPr>
          <w:rFonts w:ascii="TimesNewRomanPSMT" w:hAnsi="TimesNewRomanPSMT"/>
          <w:color w:val="000000"/>
          <w:szCs w:val="21"/>
        </w:rPr>
        <w:t>to its original baseline composition</w:t>
      </w:r>
      <w:r w:rsidR="00500539">
        <w:rPr>
          <w:rFonts w:ascii="TimesNewRomanPSMT" w:hAnsi="TimesNewRomanPSMT"/>
          <w:color w:val="000000"/>
          <w:szCs w:val="21"/>
        </w:rPr>
        <w:t xml:space="preserve"> </w:t>
      </w:r>
      <w:r w:rsidR="00500539" w:rsidRPr="00044511">
        <w:rPr>
          <w:rFonts w:ascii="TimesNewRomanPSMT" w:hAnsi="TimesNewRomanPSMT"/>
          <w:color w:val="000000"/>
          <w:sz w:val="20"/>
          <w:szCs w:val="20"/>
        </w:rPr>
        <w:t>(</w:t>
      </w:r>
      <w:r w:rsidR="00500539" w:rsidRPr="00500539">
        <w:rPr>
          <w:rFonts w:ascii="TimesNewRomanPSMT" w:hAnsi="TimesNewRomanPSMT"/>
          <w:b/>
          <w:bCs/>
          <w:color w:val="000000"/>
          <w:sz w:val="20"/>
          <w:szCs w:val="20"/>
        </w:rPr>
        <w:t xml:space="preserve">Supp </w:t>
      </w:r>
      <w:r w:rsidR="00500539" w:rsidRPr="00F266B9">
        <w:rPr>
          <w:rFonts w:ascii="TimesNewRomanPSMT" w:hAnsi="TimesNewRomanPSMT"/>
          <w:b/>
          <w:bCs/>
          <w:color w:val="000000"/>
          <w:sz w:val="20"/>
          <w:szCs w:val="20"/>
        </w:rPr>
        <w:t>Fig. 2</w:t>
      </w:r>
      <w:r w:rsidR="00500539">
        <w:rPr>
          <w:rFonts w:ascii="TimesNewRomanPSMT" w:hAnsi="TimesNewRomanPSMT"/>
          <w:b/>
          <w:bCs/>
          <w:color w:val="000000"/>
          <w:sz w:val="20"/>
          <w:szCs w:val="20"/>
        </w:rPr>
        <w:t>C</w:t>
      </w:r>
      <w:r w:rsidR="00500539" w:rsidRPr="00044511">
        <w:rPr>
          <w:rFonts w:ascii="TimesNewRomanPSMT" w:hAnsi="TimesNewRomanPSMT"/>
          <w:color w:val="000000"/>
          <w:sz w:val="20"/>
          <w:szCs w:val="20"/>
        </w:rPr>
        <w:t>)</w:t>
      </w:r>
      <w:r w:rsidR="00500539" w:rsidRPr="00EC6983">
        <w:rPr>
          <w:rFonts w:ascii="TimesNewRomanPSMT" w:hAnsi="TimesNewRomanPSMT"/>
          <w:color w:val="000000"/>
          <w:szCs w:val="21"/>
        </w:rPr>
        <w:t>.</w:t>
      </w:r>
      <w:r w:rsidR="00500539">
        <w:rPr>
          <w:rFonts w:ascii="TimesNewRomanPSMT" w:hAnsi="TimesNewRomanPSMT"/>
          <w:color w:val="000000"/>
          <w:szCs w:val="21"/>
        </w:rPr>
        <w:t xml:space="preserve"> </w:t>
      </w:r>
      <w:r w:rsidR="00FB6D7C">
        <w:rPr>
          <w:rFonts w:ascii="TimesNewRomanPSMT" w:hAnsi="TimesNewRomanPSMT"/>
          <w:color w:val="000000"/>
          <w:szCs w:val="21"/>
        </w:rPr>
        <w:t>Thus, t</w:t>
      </w:r>
      <w:r w:rsidR="00AB0765">
        <w:rPr>
          <w:rFonts w:ascii="TimesNewRomanPSMT" w:hAnsi="TimesNewRomanPSMT"/>
          <w:color w:val="000000"/>
          <w:szCs w:val="21"/>
        </w:rPr>
        <w:t>his</w:t>
      </w:r>
      <w:r w:rsidR="00C94943">
        <w:rPr>
          <w:rFonts w:ascii="TimesNewRomanPSMT" w:hAnsi="TimesNewRomanPSMT"/>
          <w:color w:val="000000"/>
          <w:szCs w:val="21"/>
        </w:rPr>
        <w:t xml:space="preserve"> further validated our observation </w:t>
      </w:r>
      <w:r w:rsidR="002F3EAE">
        <w:rPr>
          <w:rFonts w:ascii="TimesNewRomanPSMT" w:hAnsi="TimesNewRomanPSMT"/>
          <w:color w:val="000000"/>
          <w:szCs w:val="21"/>
        </w:rPr>
        <w:t xml:space="preserve">and indicated </w:t>
      </w:r>
      <w:r w:rsidR="00C94943">
        <w:rPr>
          <w:rFonts w:ascii="TimesNewRomanPSMT" w:hAnsi="TimesNewRomanPSMT"/>
          <w:color w:val="000000"/>
          <w:szCs w:val="21"/>
        </w:rPr>
        <w:t xml:space="preserve">that the </w:t>
      </w:r>
      <w:r w:rsidR="00AB0765" w:rsidRPr="00AB0765">
        <w:rPr>
          <w:rFonts w:ascii="TimesNewRomanPSMT" w:hAnsi="TimesNewRomanPSMT"/>
          <w:color w:val="000000"/>
          <w:szCs w:val="21"/>
        </w:rPr>
        <w:t>biphasic response</w:t>
      </w:r>
      <w:r w:rsidR="00AB0765">
        <w:rPr>
          <w:rFonts w:ascii="TimesNewRomanPSMT" w:hAnsi="TimesNewRomanPSMT"/>
          <w:color w:val="000000"/>
          <w:szCs w:val="21"/>
        </w:rPr>
        <w:t>s</w:t>
      </w:r>
      <w:r w:rsidR="00AB0765" w:rsidRPr="00AB0765">
        <w:rPr>
          <w:rFonts w:ascii="TimesNewRomanPSMT" w:hAnsi="TimesNewRomanPSMT"/>
          <w:color w:val="000000"/>
          <w:szCs w:val="21"/>
        </w:rPr>
        <w:t xml:space="preserve"> </w:t>
      </w:r>
      <w:r w:rsidR="00816AB3">
        <w:rPr>
          <w:rFonts w:ascii="TimesNewRomanPSMT" w:hAnsi="TimesNewRomanPSMT"/>
          <w:color w:val="000000"/>
          <w:szCs w:val="21"/>
        </w:rPr>
        <w:t>of gut microbiome</w:t>
      </w:r>
      <w:r w:rsidR="00816AB3" w:rsidRPr="00AB0765">
        <w:rPr>
          <w:rFonts w:ascii="TimesNewRomanPSMT" w:hAnsi="TimesNewRomanPSMT"/>
          <w:color w:val="000000"/>
          <w:szCs w:val="21"/>
        </w:rPr>
        <w:t xml:space="preserve"> </w:t>
      </w:r>
      <w:r w:rsidR="00AB0765" w:rsidRPr="00AB0765">
        <w:rPr>
          <w:rFonts w:ascii="TimesNewRomanPSMT" w:hAnsi="TimesNewRomanPSMT"/>
          <w:color w:val="000000"/>
          <w:szCs w:val="21"/>
        </w:rPr>
        <w:t>to dietary fiber</w:t>
      </w:r>
      <w:r w:rsidR="00AB0765">
        <w:rPr>
          <w:rFonts w:ascii="TimesNewRomanPSMT" w:hAnsi="TimesNewRomanPSMT"/>
          <w:color w:val="000000"/>
          <w:szCs w:val="21"/>
        </w:rPr>
        <w:t xml:space="preserve"> intervention</w:t>
      </w:r>
      <w:r w:rsidR="00816AB3">
        <w:rPr>
          <w:rFonts w:ascii="TimesNewRomanPSMT" w:hAnsi="TimesNewRomanPSMT"/>
          <w:color w:val="000000"/>
          <w:szCs w:val="21"/>
        </w:rPr>
        <w:t xml:space="preserve"> </w:t>
      </w:r>
      <w:r w:rsidR="00816AB3" w:rsidRPr="00C71263">
        <w:rPr>
          <w:rFonts w:ascii="Times New Roman" w:hAnsi="Times New Roman" w:cs="Times New Roman"/>
          <w:szCs w:val="21"/>
        </w:rPr>
        <w:t>are likely widespread</w:t>
      </w:r>
      <w:r w:rsidR="00AB0765">
        <w:rPr>
          <w:rFonts w:ascii="TimesNewRomanPSMT" w:hAnsi="TimesNewRomanPSMT"/>
          <w:color w:val="000000"/>
          <w:szCs w:val="21"/>
        </w:rPr>
        <w:t>.</w:t>
      </w:r>
    </w:p>
    <w:p w14:paraId="635019B8" w14:textId="42CF8CE0" w:rsidR="00373E0D" w:rsidRPr="00EC6983" w:rsidRDefault="006B306B" w:rsidP="006A7AFF">
      <w:pPr>
        <w:pStyle w:val="ListParagraph"/>
        <w:ind w:firstLineChars="134" w:firstLine="281"/>
        <w:rPr>
          <w:rFonts w:ascii="Times New Roman" w:hAnsi="Times New Roman" w:cs="Times New Roman"/>
          <w:szCs w:val="21"/>
        </w:rPr>
      </w:pPr>
      <w:r w:rsidRPr="006B306B">
        <w:rPr>
          <w:rFonts w:ascii="TimesNewRomanPSMT" w:hAnsi="TimesNewRomanPSMT"/>
          <w:color w:val="000000"/>
          <w:szCs w:val="21"/>
        </w:rPr>
        <w:t>For additional insight into</w:t>
      </w:r>
      <w:r w:rsidR="00B0678E">
        <w:rPr>
          <w:rFonts w:ascii="TimesNewRomanPSMT" w:hAnsi="TimesNewRomanPSMT"/>
          <w:color w:val="000000"/>
          <w:szCs w:val="21"/>
        </w:rPr>
        <w:t xml:space="preserve"> the </w:t>
      </w:r>
      <w:r w:rsidR="00B0678E" w:rsidRPr="00C04230">
        <w:rPr>
          <w:rFonts w:ascii="Times New Roman" w:hAnsi="Times New Roman" w:cs="Times New Roman"/>
          <w:color w:val="2A2A2A"/>
          <w:szCs w:val="21"/>
          <w:shd w:val="clear" w:color="auto" w:fill="FFFFFF"/>
        </w:rPr>
        <w:t>biphasic response</w:t>
      </w:r>
      <w:r w:rsidR="00D62A96" w:rsidRPr="00EC6983">
        <w:rPr>
          <w:rFonts w:ascii="TimesNewRomanPSMT" w:hAnsi="TimesNewRomanPSMT"/>
          <w:color w:val="000000"/>
          <w:szCs w:val="21"/>
        </w:rPr>
        <w:t xml:space="preserve">, we </w:t>
      </w:r>
      <w:r w:rsidR="00D81834">
        <w:rPr>
          <w:rFonts w:ascii="TimesNewRomanPSMT" w:hAnsi="TimesNewRomanPSMT"/>
          <w:color w:val="000000"/>
          <w:szCs w:val="21"/>
        </w:rPr>
        <w:t>plott</w:t>
      </w:r>
      <w:r w:rsidR="00D62A96" w:rsidRPr="00EC6983">
        <w:rPr>
          <w:rFonts w:ascii="TimesNewRomanPSMT" w:hAnsi="TimesNewRomanPSMT"/>
          <w:color w:val="000000"/>
          <w:szCs w:val="21"/>
        </w:rPr>
        <w:t xml:space="preserve">ed the abundance of the observed taxa at genus level for each </w:t>
      </w:r>
      <w:r w:rsidR="00EA6CD6">
        <w:rPr>
          <w:rFonts w:ascii="TimesNewRomanPSMT" w:hAnsi="TimesNewRomanPSMT"/>
          <w:color w:val="000000"/>
          <w:szCs w:val="21"/>
        </w:rPr>
        <w:t xml:space="preserve">vendor </w:t>
      </w:r>
      <w:r w:rsidR="00D62A96" w:rsidRPr="00EC6983">
        <w:rPr>
          <w:rFonts w:ascii="TimesNewRomanPSMT" w:hAnsi="TimesNewRomanPSMT"/>
          <w:color w:val="000000"/>
          <w:szCs w:val="21"/>
        </w:rPr>
        <w:t>over time</w:t>
      </w:r>
      <w:r w:rsidR="00DF20ED">
        <w:rPr>
          <w:rFonts w:ascii="Times New Roman" w:hAnsi="Times New Roman" w:cs="Times New Roman"/>
          <w:szCs w:val="21"/>
        </w:rPr>
        <w:t xml:space="preserve"> </w:t>
      </w:r>
      <w:r w:rsidR="00DF20ED" w:rsidRPr="00044511">
        <w:rPr>
          <w:rFonts w:ascii="TimesNewRomanPSMT" w:hAnsi="TimesNewRomanPSMT"/>
          <w:color w:val="000000"/>
          <w:sz w:val="20"/>
          <w:szCs w:val="20"/>
        </w:rPr>
        <w:t>(</w:t>
      </w:r>
      <w:r w:rsidR="00DF20ED" w:rsidRPr="00F266B9">
        <w:rPr>
          <w:rFonts w:ascii="TimesNewRomanPSMT" w:hAnsi="TimesNewRomanPSMT"/>
          <w:b/>
          <w:bCs/>
          <w:color w:val="000000"/>
          <w:sz w:val="20"/>
          <w:szCs w:val="20"/>
        </w:rPr>
        <w:t>Fig. 2</w:t>
      </w:r>
      <w:r w:rsidR="00DF20ED">
        <w:rPr>
          <w:rFonts w:ascii="TimesNewRomanPSMT" w:hAnsi="TimesNewRomanPSMT"/>
          <w:b/>
          <w:bCs/>
          <w:color w:val="000000"/>
          <w:sz w:val="20"/>
          <w:szCs w:val="20"/>
        </w:rPr>
        <w:t>D</w:t>
      </w:r>
      <w:r w:rsidR="00DF20ED" w:rsidRPr="00044511">
        <w:rPr>
          <w:rFonts w:ascii="TimesNewRomanPSMT" w:hAnsi="TimesNewRomanPSMT"/>
          <w:color w:val="000000"/>
          <w:sz w:val="20"/>
          <w:szCs w:val="20"/>
        </w:rPr>
        <w:t>)</w:t>
      </w:r>
      <w:r w:rsidR="00D62A96" w:rsidRPr="00EC6983">
        <w:rPr>
          <w:rFonts w:ascii="TimesNewRomanPSMT" w:hAnsi="TimesNewRomanPSMT"/>
          <w:color w:val="000000"/>
          <w:szCs w:val="21"/>
        </w:rPr>
        <w:t xml:space="preserve">. </w:t>
      </w:r>
      <w:r w:rsidR="000A736F">
        <w:rPr>
          <w:rFonts w:ascii="TimesNewRomanPSMT" w:hAnsi="TimesNewRomanPSMT"/>
          <w:color w:val="000000"/>
          <w:szCs w:val="21"/>
        </w:rPr>
        <w:t>As expected</w:t>
      </w:r>
      <w:r w:rsidR="00D62A96" w:rsidRPr="00EC6983">
        <w:rPr>
          <w:rFonts w:ascii="TimesNewRomanPSMT" w:hAnsi="TimesNewRomanPSMT"/>
          <w:color w:val="000000"/>
          <w:szCs w:val="21"/>
        </w:rPr>
        <w:t xml:space="preserve">, </w:t>
      </w:r>
      <w:bookmarkStart w:id="609" w:name="OLE_LINK19"/>
      <w:bookmarkStart w:id="610" w:name="OLE_LINK20"/>
      <w:r w:rsidR="00D62A96" w:rsidRPr="00EC6983">
        <w:rPr>
          <w:rFonts w:ascii="TimesNewRomanPSMT" w:hAnsi="TimesNewRomanPSMT"/>
          <w:color w:val="000000"/>
          <w:szCs w:val="21"/>
        </w:rPr>
        <w:t xml:space="preserve">for </w:t>
      </w:r>
      <w:r w:rsidR="008E06EF">
        <w:rPr>
          <w:rFonts w:ascii="TimesNewRomanPSMT" w:hAnsi="TimesNewRomanPSMT"/>
          <w:color w:val="000000"/>
          <w:szCs w:val="21"/>
        </w:rPr>
        <w:t>both inulin and RS</w:t>
      </w:r>
      <w:r w:rsidR="00D81834">
        <w:rPr>
          <w:rFonts w:ascii="TimesNewRomanPSMT" w:hAnsi="TimesNewRomanPSMT"/>
          <w:color w:val="000000"/>
          <w:szCs w:val="21"/>
        </w:rPr>
        <w:t xml:space="preserve"> intervention</w:t>
      </w:r>
      <w:r w:rsidR="00D62A96" w:rsidRPr="00EC6983">
        <w:rPr>
          <w:rFonts w:ascii="TimesNewRomanPSMT" w:hAnsi="TimesNewRomanPSMT"/>
          <w:color w:val="000000"/>
          <w:szCs w:val="21"/>
        </w:rPr>
        <w:t xml:space="preserve">, we observed changes </w:t>
      </w:r>
      <w:r w:rsidR="00FD14A8" w:rsidRPr="00EC6983">
        <w:rPr>
          <w:rFonts w:ascii="TimesNewRomanPSMT" w:hAnsi="TimesNewRomanPSMT"/>
          <w:color w:val="000000"/>
          <w:szCs w:val="21"/>
        </w:rPr>
        <w:t xml:space="preserve">within the first 5 days </w:t>
      </w:r>
      <w:r w:rsidR="00D62A96" w:rsidRPr="00EC6983">
        <w:rPr>
          <w:rFonts w:ascii="TimesNewRomanPSMT" w:hAnsi="TimesNewRomanPSMT"/>
          <w:color w:val="000000"/>
          <w:szCs w:val="21"/>
        </w:rPr>
        <w:t>relative to baseline; however, these changes were not sustained throughout the remainder of the</w:t>
      </w:r>
      <w:r w:rsidR="00FD14A8" w:rsidRPr="00EC6983">
        <w:rPr>
          <w:rFonts w:ascii="TimesNewRomanPSMT" w:hAnsi="TimesNewRomanPSMT"/>
          <w:color w:val="000000"/>
          <w:szCs w:val="21"/>
        </w:rPr>
        <w:t xml:space="preserve"> experiment</w:t>
      </w:r>
      <w:bookmarkEnd w:id="609"/>
      <w:bookmarkEnd w:id="610"/>
      <w:r w:rsidR="00FD14A8" w:rsidRPr="00EC6983">
        <w:rPr>
          <w:rFonts w:ascii="TimesNewRomanPSMT" w:hAnsi="TimesNewRomanPSMT"/>
          <w:color w:val="000000"/>
          <w:szCs w:val="21"/>
        </w:rPr>
        <w:t xml:space="preserve">. For instance, </w:t>
      </w:r>
      <w:r w:rsidR="00702DDE" w:rsidRPr="00EC6983">
        <w:rPr>
          <w:rFonts w:ascii="Times New Roman" w:hAnsi="Times New Roman" w:cs="Times New Roman"/>
          <w:szCs w:val="21"/>
        </w:rPr>
        <w:t xml:space="preserve">the </w:t>
      </w:r>
      <w:proofErr w:type="spellStart"/>
      <w:r w:rsidR="00702DDE" w:rsidRPr="00EC6983">
        <w:rPr>
          <w:rFonts w:ascii="Times New Roman" w:hAnsi="Times New Roman" w:cs="Times New Roman"/>
          <w:i/>
          <w:iCs/>
          <w:szCs w:val="21"/>
        </w:rPr>
        <w:t>Bacteroidales</w:t>
      </w:r>
      <w:proofErr w:type="spellEnd"/>
      <w:r w:rsidR="00702DDE" w:rsidRPr="00EC6983">
        <w:rPr>
          <w:rFonts w:ascii="Times New Roman" w:hAnsi="Times New Roman" w:cs="Times New Roman"/>
          <w:szCs w:val="21"/>
        </w:rPr>
        <w:t xml:space="preserve"> increased from day 0 to day </w:t>
      </w:r>
      <w:r w:rsidR="00F65C70" w:rsidRPr="00EC6983">
        <w:rPr>
          <w:rFonts w:ascii="Times New Roman" w:hAnsi="Times New Roman" w:cs="Times New Roman"/>
          <w:szCs w:val="21"/>
        </w:rPr>
        <w:t>1</w:t>
      </w:r>
      <w:r w:rsidR="00702DDE" w:rsidRPr="00EC6983">
        <w:rPr>
          <w:rFonts w:ascii="Times New Roman" w:hAnsi="Times New Roman" w:cs="Times New Roman"/>
          <w:szCs w:val="21"/>
        </w:rPr>
        <w:t xml:space="preserve"> </w:t>
      </w:r>
      <w:r w:rsidR="00F65C70" w:rsidRPr="00EC6983">
        <w:rPr>
          <w:rFonts w:ascii="Times New Roman" w:hAnsi="Times New Roman" w:cs="Times New Roman"/>
          <w:szCs w:val="21"/>
        </w:rPr>
        <w:t>but</w:t>
      </w:r>
      <w:r w:rsidR="00702DDE" w:rsidRPr="00EC6983">
        <w:rPr>
          <w:rFonts w:ascii="Times New Roman" w:hAnsi="Times New Roman" w:cs="Times New Roman"/>
          <w:szCs w:val="21"/>
        </w:rPr>
        <w:t xml:space="preserve"> </w:t>
      </w:r>
      <w:r w:rsidR="00F65C70" w:rsidRPr="00EC6983">
        <w:rPr>
          <w:rFonts w:ascii="Times New Roman" w:hAnsi="Times New Roman" w:cs="Times New Roman"/>
          <w:szCs w:val="21"/>
        </w:rPr>
        <w:t>de</w:t>
      </w:r>
      <w:r w:rsidR="00702DDE" w:rsidRPr="00EC6983">
        <w:rPr>
          <w:rFonts w:ascii="Times New Roman" w:hAnsi="Times New Roman" w:cs="Times New Roman"/>
          <w:szCs w:val="21"/>
        </w:rPr>
        <w:t xml:space="preserve">creased </w:t>
      </w:r>
      <w:r w:rsidR="00F65C70" w:rsidRPr="00EC6983">
        <w:rPr>
          <w:rFonts w:ascii="Times New Roman" w:hAnsi="Times New Roman" w:cs="Times New Roman"/>
          <w:szCs w:val="21"/>
        </w:rPr>
        <w:t>thereafter</w:t>
      </w:r>
      <w:r w:rsidR="00EB4DA8" w:rsidRPr="00EC6983">
        <w:rPr>
          <w:rFonts w:ascii="Times New Roman" w:hAnsi="Times New Roman" w:cs="Times New Roman"/>
          <w:szCs w:val="21"/>
        </w:rPr>
        <w:t xml:space="preserve"> in inulin mice from Beijing, Guangdong and Hunan</w:t>
      </w:r>
      <w:r w:rsidR="00F65C70" w:rsidRPr="00EC6983">
        <w:rPr>
          <w:rFonts w:ascii="Times New Roman" w:hAnsi="Times New Roman" w:cs="Times New Roman"/>
          <w:szCs w:val="21"/>
        </w:rPr>
        <w:t>.</w:t>
      </w:r>
      <w:r w:rsidR="00EB4DA8" w:rsidRPr="00EC6983">
        <w:rPr>
          <w:rFonts w:ascii="Times New Roman" w:hAnsi="Times New Roman" w:cs="Times New Roman"/>
          <w:szCs w:val="21"/>
        </w:rPr>
        <w:t xml:space="preserve"> </w:t>
      </w:r>
      <w:r w:rsidR="00DA2409" w:rsidRPr="00EC6983">
        <w:rPr>
          <w:rFonts w:ascii="Times New Roman" w:hAnsi="Times New Roman" w:cs="Times New Roman"/>
          <w:szCs w:val="21"/>
        </w:rPr>
        <w:t xml:space="preserve">Family </w:t>
      </w:r>
      <w:proofErr w:type="spellStart"/>
      <w:r w:rsidR="00DA2409" w:rsidRPr="00EC6983">
        <w:rPr>
          <w:rFonts w:ascii="Times New Roman" w:hAnsi="Times New Roman" w:cs="Times New Roman"/>
          <w:i/>
          <w:iCs/>
          <w:szCs w:val="21"/>
        </w:rPr>
        <w:t>Muribaculaceae</w:t>
      </w:r>
      <w:proofErr w:type="spellEnd"/>
      <w:r w:rsidR="00DA2409" w:rsidRPr="00EC6983">
        <w:rPr>
          <w:rFonts w:ascii="Times New Roman" w:hAnsi="Times New Roman" w:cs="Times New Roman"/>
          <w:szCs w:val="21"/>
        </w:rPr>
        <w:t xml:space="preserve"> increased from day 0 to day </w:t>
      </w:r>
      <w:r w:rsidR="007F63A2" w:rsidRPr="00EC6983">
        <w:rPr>
          <w:rFonts w:ascii="Times New Roman" w:hAnsi="Times New Roman" w:cs="Times New Roman"/>
          <w:szCs w:val="21"/>
        </w:rPr>
        <w:t>3</w:t>
      </w:r>
      <w:r w:rsidR="00DA2409" w:rsidRPr="00EC6983">
        <w:rPr>
          <w:rFonts w:ascii="Times New Roman" w:hAnsi="Times New Roman" w:cs="Times New Roman"/>
          <w:szCs w:val="21"/>
        </w:rPr>
        <w:t xml:space="preserve"> </w:t>
      </w:r>
      <w:r w:rsidR="007F63A2" w:rsidRPr="00EC6983">
        <w:rPr>
          <w:rFonts w:ascii="Times New Roman" w:hAnsi="Times New Roman" w:cs="Times New Roman"/>
          <w:szCs w:val="21"/>
        </w:rPr>
        <w:t xml:space="preserve">in inulin mice from Beijing and Guangdong, </w:t>
      </w:r>
      <w:r w:rsidR="008A1806" w:rsidRPr="00EC6983">
        <w:rPr>
          <w:rFonts w:ascii="Times New Roman" w:hAnsi="Times New Roman" w:cs="Times New Roman"/>
          <w:szCs w:val="21"/>
        </w:rPr>
        <w:t>whereas</w:t>
      </w:r>
      <w:r w:rsidR="007F63A2" w:rsidRPr="00EC6983">
        <w:rPr>
          <w:rFonts w:ascii="Times New Roman" w:hAnsi="Times New Roman" w:cs="Times New Roman"/>
          <w:szCs w:val="21"/>
        </w:rPr>
        <w:t xml:space="preserve"> </w:t>
      </w:r>
      <w:r w:rsidR="00DA2409" w:rsidRPr="00EC6983">
        <w:rPr>
          <w:rFonts w:ascii="Times New Roman" w:hAnsi="Times New Roman" w:cs="Times New Roman"/>
          <w:szCs w:val="21"/>
        </w:rPr>
        <w:t xml:space="preserve">decreased </w:t>
      </w:r>
      <w:r w:rsidR="008A1806" w:rsidRPr="00EC6983">
        <w:rPr>
          <w:rFonts w:ascii="Times New Roman" w:hAnsi="Times New Roman" w:cs="Times New Roman"/>
          <w:szCs w:val="21"/>
        </w:rPr>
        <w:t xml:space="preserve">from day 20 to day 31 </w:t>
      </w:r>
      <w:r w:rsidR="00DA2409" w:rsidRPr="00EC6983">
        <w:rPr>
          <w:rFonts w:ascii="Times New Roman" w:hAnsi="Times New Roman" w:cs="Times New Roman"/>
          <w:szCs w:val="21"/>
        </w:rPr>
        <w:t>in inulin mice from Guangdong.</w:t>
      </w:r>
      <w:r w:rsidR="00234361" w:rsidRPr="00EC6983">
        <w:rPr>
          <w:rFonts w:ascii="Times New Roman" w:hAnsi="Times New Roman" w:cs="Times New Roman"/>
          <w:szCs w:val="21"/>
        </w:rPr>
        <w:t xml:space="preserve"> </w:t>
      </w:r>
      <w:r w:rsidR="00E53C9D">
        <w:rPr>
          <w:rFonts w:ascii="Times New Roman" w:hAnsi="Times New Roman" w:cs="Times New Roman"/>
          <w:szCs w:val="21"/>
        </w:rPr>
        <w:t xml:space="preserve">Apart from the consistent responses </w:t>
      </w:r>
      <w:r w:rsidR="00EE5AF6">
        <w:rPr>
          <w:rFonts w:ascii="Times New Roman" w:hAnsi="Times New Roman" w:cs="Times New Roman"/>
          <w:szCs w:val="21"/>
        </w:rPr>
        <w:t>among vendors</w:t>
      </w:r>
      <w:r w:rsidR="00E53C9D">
        <w:rPr>
          <w:rFonts w:ascii="Times New Roman" w:hAnsi="Times New Roman" w:cs="Times New Roman"/>
          <w:szCs w:val="21"/>
        </w:rPr>
        <w:t xml:space="preserve">, several gut microbes showed different shifts between vendors as well. For instance, the increase of family </w:t>
      </w:r>
      <w:proofErr w:type="spellStart"/>
      <w:r w:rsidR="00E53C9D" w:rsidRPr="00DA2409">
        <w:rPr>
          <w:rFonts w:ascii="Times New Roman" w:hAnsi="Times New Roman" w:cs="Times New Roman"/>
          <w:i/>
          <w:iCs/>
          <w:szCs w:val="21"/>
        </w:rPr>
        <w:t>Muribaculaceae</w:t>
      </w:r>
      <w:proofErr w:type="spellEnd"/>
      <w:r w:rsidR="00E53C9D">
        <w:rPr>
          <w:rFonts w:ascii="Times New Roman" w:hAnsi="Times New Roman" w:cs="Times New Roman"/>
          <w:szCs w:val="21"/>
        </w:rPr>
        <w:t xml:space="preserve"> in initial days was only observed for inulin group from Beijing and Guangdong, which showed </w:t>
      </w:r>
      <w:proofErr w:type="gramStart"/>
      <w:r w:rsidR="00E53C9D">
        <w:rPr>
          <w:rFonts w:ascii="Times New Roman" w:hAnsi="Times New Roman" w:cs="Times New Roman"/>
          <w:szCs w:val="21"/>
        </w:rPr>
        <w:t>an</w:t>
      </w:r>
      <w:proofErr w:type="gramEnd"/>
      <w:r w:rsidR="00E53C9D">
        <w:rPr>
          <w:rFonts w:ascii="Times New Roman" w:hAnsi="Times New Roman" w:cs="Times New Roman"/>
          <w:szCs w:val="21"/>
        </w:rPr>
        <w:t xml:space="preserve"> </w:t>
      </w:r>
      <w:r w:rsidR="00E53C9D" w:rsidRPr="00811758">
        <w:rPr>
          <w:rFonts w:ascii="Times New Roman" w:hAnsi="Times New Roman" w:cs="Times New Roman"/>
          <w:szCs w:val="21"/>
        </w:rPr>
        <w:t>time-delayed</w:t>
      </w:r>
      <w:r w:rsidR="00E53C9D">
        <w:rPr>
          <w:rFonts w:ascii="Times New Roman" w:hAnsi="Times New Roman" w:cs="Times New Roman"/>
          <w:szCs w:val="21"/>
        </w:rPr>
        <w:t xml:space="preserve"> trend and started from day 19 for Shanghai instead. Bacteria </w:t>
      </w:r>
      <w:bookmarkStart w:id="611" w:name="OLE_LINK21"/>
      <w:bookmarkStart w:id="612" w:name="OLE_LINK22"/>
      <w:proofErr w:type="spellStart"/>
      <w:r w:rsidR="00E53C9D" w:rsidRPr="008554CF">
        <w:rPr>
          <w:rFonts w:ascii="Times New Roman" w:hAnsi="Times New Roman" w:cs="Times New Roman"/>
          <w:i/>
          <w:iCs/>
          <w:szCs w:val="21"/>
        </w:rPr>
        <w:t>Akkermansia</w:t>
      </w:r>
      <w:bookmarkEnd w:id="611"/>
      <w:bookmarkEnd w:id="612"/>
      <w:proofErr w:type="spellEnd"/>
      <w:r w:rsidR="00E53C9D">
        <w:rPr>
          <w:rFonts w:ascii="Times New Roman" w:hAnsi="Times New Roman" w:cs="Times New Roman"/>
          <w:szCs w:val="21"/>
        </w:rPr>
        <w:t xml:space="preserve"> of the inulin group, a genus that </w:t>
      </w:r>
      <w:r w:rsidR="00E53C9D" w:rsidRPr="00200C91">
        <w:rPr>
          <w:rFonts w:ascii="Times New Roman" w:hAnsi="Times New Roman" w:cs="Times New Roman"/>
          <w:szCs w:val="21"/>
        </w:rPr>
        <w:t>often observed to increase in abundance after prebiotic treatment</w:t>
      </w:r>
      <w:r w:rsidR="00E53C9D">
        <w:rPr>
          <w:rFonts w:ascii="Times New Roman" w:hAnsi="Times New Roman" w:cs="Times New Roman"/>
          <w:szCs w:val="21"/>
        </w:rPr>
        <w:t xml:space="preserve"> </w:t>
      </w:r>
      <w:r w:rsidR="00E53C9D">
        <w:rPr>
          <w:rFonts w:ascii="Times New Roman" w:hAnsi="Times New Roman" w:cs="Times New Roman"/>
          <w:szCs w:val="21"/>
        </w:rPr>
        <w:fldChar w:fldCharType="begin"/>
      </w:r>
      <w:ins w:id="613" w:author="刘 红宾" w:date="2020-12-14T15:01:00Z">
        <w:r w:rsidR="00193012">
          <w:rPr>
            <w:rFonts w:ascii="Times New Roman" w:hAnsi="Times New Roman" w:cs="Times New Roman"/>
            <w:szCs w:val="21"/>
          </w:rPr>
          <w:instrText xml:space="preserve"> ADDIN NE.Ref.{4471FC81-02E5-4189-9973-DB0DE82AD98E}</w:instrText>
        </w:r>
      </w:ins>
      <w:del w:id="614" w:author="刘 红宾" w:date="2020-12-14T14:24:00Z">
        <w:r w:rsidR="00E53C9D" w:rsidDel="00FD634F">
          <w:rPr>
            <w:rFonts w:ascii="Times New Roman" w:hAnsi="Times New Roman" w:cs="Times New Roman"/>
            <w:szCs w:val="21"/>
          </w:rPr>
          <w:delInstrText xml:space="preserve"> ADDIN NE.Ref.{4471FC81-02E5-4189-9973-DB0DE82AD98E}</w:delInstrText>
        </w:r>
      </w:del>
      <w:r w:rsidR="00E53C9D">
        <w:rPr>
          <w:rFonts w:ascii="Times New Roman" w:hAnsi="Times New Roman" w:cs="Times New Roman"/>
          <w:szCs w:val="21"/>
        </w:rPr>
        <w:fldChar w:fldCharType="separate"/>
      </w:r>
      <w:ins w:id="615" w:author="刘 红宾" w:date="2020-12-14T15:01:00Z">
        <w:r w:rsidR="00193012">
          <w:rPr>
            <w:rFonts w:ascii="Times New Roman" w:hAnsi="Times New Roman" w:cs="Times New Roman"/>
            <w:color w:val="080000"/>
            <w:kern w:val="0"/>
            <w:szCs w:val="21"/>
          </w:rPr>
          <w:t>[16]</w:t>
        </w:r>
      </w:ins>
      <w:del w:id="616" w:author="刘 红宾" w:date="2020-12-14T11:13:00Z">
        <w:r w:rsidR="00875387" w:rsidDel="00B96825">
          <w:rPr>
            <w:rFonts w:ascii="Times New Roman" w:hAnsi="Times New Roman" w:cs="Times New Roman"/>
            <w:color w:val="080000"/>
            <w:kern w:val="0"/>
            <w:szCs w:val="21"/>
          </w:rPr>
          <w:delText>[8]</w:delText>
        </w:r>
      </w:del>
      <w:r w:rsidR="00E53C9D">
        <w:rPr>
          <w:rFonts w:ascii="Times New Roman" w:hAnsi="Times New Roman" w:cs="Times New Roman"/>
          <w:szCs w:val="21"/>
        </w:rPr>
        <w:fldChar w:fldCharType="end"/>
      </w:r>
      <w:r w:rsidR="00E53C9D">
        <w:rPr>
          <w:rFonts w:ascii="Times New Roman" w:hAnsi="Times New Roman" w:cs="Times New Roman"/>
          <w:szCs w:val="21"/>
        </w:rPr>
        <w:t>, showed an enrichment from day 5 and day 19 for Hunan and Shanghai mice</w:t>
      </w:r>
      <w:r w:rsidR="00E53C9D" w:rsidRPr="0076250F">
        <w:rPr>
          <w:rFonts w:ascii="Times New Roman" w:hAnsi="Times New Roman" w:cs="Times New Roman"/>
          <w:szCs w:val="21"/>
        </w:rPr>
        <w:t xml:space="preserve">, respectively, but no change was seen </w:t>
      </w:r>
      <w:r w:rsidR="00E53C9D">
        <w:rPr>
          <w:rFonts w:ascii="Times New Roman" w:hAnsi="Times New Roman" w:cs="Times New Roman"/>
          <w:szCs w:val="21"/>
        </w:rPr>
        <w:t xml:space="preserve">for Beijing and Guangdong mice. </w:t>
      </w:r>
      <w:r w:rsidR="00BF5ABD">
        <w:rPr>
          <w:rFonts w:ascii="Times New Roman" w:hAnsi="Times New Roman" w:cs="Times New Roman"/>
          <w:szCs w:val="21"/>
        </w:rPr>
        <w:t xml:space="preserve">Many studies </w:t>
      </w:r>
      <w:r w:rsidR="00453AFD" w:rsidRPr="00453AFD">
        <w:rPr>
          <w:rFonts w:ascii="Times New Roman" w:hAnsi="Times New Roman" w:cs="Times New Roman"/>
          <w:szCs w:val="21"/>
        </w:rPr>
        <w:t>have shown that inulin has a bifidogenic effect</w:t>
      </w:r>
      <w:r w:rsidR="00C43BE7">
        <w:rPr>
          <w:rFonts w:ascii="Times New Roman" w:hAnsi="Times New Roman" w:cs="Times New Roman"/>
          <w:szCs w:val="21"/>
        </w:rPr>
        <w:t xml:space="preserve"> </w:t>
      </w:r>
      <w:r w:rsidR="00C43BE7">
        <w:rPr>
          <w:rFonts w:ascii="Times New Roman" w:hAnsi="Times New Roman" w:cs="Times New Roman"/>
          <w:szCs w:val="21"/>
        </w:rPr>
        <w:fldChar w:fldCharType="begin"/>
      </w:r>
      <w:ins w:id="617" w:author="刘 红宾" w:date="2020-12-14T15:01:00Z">
        <w:r w:rsidR="00193012">
          <w:rPr>
            <w:rFonts w:ascii="Times New Roman" w:hAnsi="Times New Roman" w:cs="Times New Roman"/>
            <w:szCs w:val="21"/>
          </w:rPr>
          <w:instrText xml:space="preserve"> ADDIN NE.Ref.{37B041C8-60E1-4404-8590-2756311272D6}</w:instrText>
        </w:r>
      </w:ins>
      <w:del w:id="618" w:author="刘 红宾" w:date="2020-12-14T14:24:00Z">
        <w:r w:rsidR="00C43BE7" w:rsidDel="00FD634F">
          <w:rPr>
            <w:rFonts w:ascii="Times New Roman" w:hAnsi="Times New Roman" w:cs="Times New Roman"/>
            <w:szCs w:val="21"/>
          </w:rPr>
          <w:delInstrText xml:space="preserve"> ADDIN NE.Ref.{37B041C8-60E1-4404-8590-2756311272D6}</w:delInstrText>
        </w:r>
      </w:del>
      <w:r w:rsidR="00C43BE7">
        <w:rPr>
          <w:rFonts w:ascii="Times New Roman" w:hAnsi="Times New Roman" w:cs="Times New Roman"/>
          <w:szCs w:val="21"/>
        </w:rPr>
        <w:fldChar w:fldCharType="separate"/>
      </w:r>
      <w:ins w:id="619" w:author="刘 红宾" w:date="2020-12-14T15:01:00Z">
        <w:r w:rsidR="00193012">
          <w:rPr>
            <w:rFonts w:ascii="Times New Roman" w:hAnsi="Times New Roman" w:cs="Times New Roman"/>
            <w:color w:val="080000"/>
            <w:kern w:val="0"/>
            <w:szCs w:val="21"/>
          </w:rPr>
          <w:t>[17]</w:t>
        </w:r>
      </w:ins>
      <w:del w:id="620" w:author="刘 红宾" w:date="2020-12-14T11:13:00Z">
        <w:r w:rsidR="00875387" w:rsidDel="00B96825">
          <w:rPr>
            <w:rFonts w:ascii="Times New Roman" w:hAnsi="Times New Roman" w:cs="Times New Roman"/>
            <w:color w:val="080000"/>
            <w:kern w:val="0"/>
            <w:szCs w:val="21"/>
          </w:rPr>
          <w:delText>[9]</w:delText>
        </w:r>
      </w:del>
      <w:r w:rsidR="00C43BE7">
        <w:rPr>
          <w:rFonts w:ascii="Times New Roman" w:hAnsi="Times New Roman" w:cs="Times New Roman"/>
          <w:szCs w:val="21"/>
        </w:rPr>
        <w:fldChar w:fldCharType="end"/>
      </w:r>
      <w:r w:rsidR="00453AFD">
        <w:rPr>
          <w:rFonts w:ascii="Times New Roman" w:hAnsi="Times New Roman" w:cs="Times New Roman"/>
          <w:szCs w:val="21"/>
        </w:rPr>
        <w:t>.</w:t>
      </w:r>
      <w:r w:rsidR="00C43BE7">
        <w:rPr>
          <w:rFonts w:ascii="Times New Roman" w:hAnsi="Times New Roman" w:cs="Times New Roman"/>
          <w:szCs w:val="21"/>
        </w:rPr>
        <w:t xml:space="preserve"> Here, </w:t>
      </w:r>
      <w:r w:rsidR="00C43BE7" w:rsidRPr="00C43BE7">
        <w:rPr>
          <w:rFonts w:ascii="Times New Roman" w:hAnsi="Times New Roman" w:cs="Times New Roman"/>
          <w:szCs w:val="21"/>
        </w:rPr>
        <w:t>our study confirm</w:t>
      </w:r>
      <w:r w:rsidR="000575A0">
        <w:rPr>
          <w:rFonts w:ascii="Times New Roman" w:hAnsi="Times New Roman" w:cs="Times New Roman"/>
          <w:szCs w:val="21"/>
        </w:rPr>
        <w:t>s</w:t>
      </w:r>
      <w:r w:rsidR="00C43BE7" w:rsidRPr="00C43BE7">
        <w:rPr>
          <w:rFonts w:ascii="Times New Roman" w:hAnsi="Times New Roman" w:cs="Times New Roman"/>
          <w:szCs w:val="21"/>
        </w:rPr>
        <w:t xml:space="preserve"> the bifidogenic nature of inulin</w:t>
      </w:r>
      <w:r w:rsidR="00815C7C">
        <w:rPr>
          <w:rFonts w:ascii="Times New Roman" w:hAnsi="Times New Roman" w:cs="Times New Roman"/>
          <w:szCs w:val="21"/>
        </w:rPr>
        <w:t xml:space="preserve"> (</w:t>
      </w:r>
      <w:r w:rsidR="00815C7C" w:rsidRPr="00500539">
        <w:rPr>
          <w:rFonts w:ascii="TimesNewRomanPSMT" w:hAnsi="TimesNewRomanPSMT"/>
          <w:b/>
          <w:bCs/>
          <w:color w:val="000000"/>
          <w:sz w:val="20"/>
          <w:szCs w:val="20"/>
        </w:rPr>
        <w:t xml:space="preserve">Supp </w:t>
      </w:r>
      <w:r w:rsidR="00815C7C" w:rsidRPr="00F266B9">
        <w:rPr>
          <w:rFonts w:ascii="TimesNewRomanPSMT" w:hAnsi="TimesNewRomanPSMT"/>
          <w:b/>
          <w:bCs/>
          <w:color w:val="000000"/>
          <w:sz w:val="20"/>
          <w:szCs w:val="20"/>
        </w:rPr>
        <w:t>Fig. 2</w:t>
      </w:r>
      <w:r w:rsidR="00815C7C">
        <w:rPr>
          <w:rFonts w:ascii="TimesNewRomanPSMT" w:hAnsi="TimesNewRomanPSMT"/>
          <w:b/>
          <w:bCs/>
          <w:color w:val="000000"/>
          <w:sz w:val="20"/>
          <w:szCs w:val="20"/>
        </w:rPr>
        <w:t>C</w:t>
      </w:r>
      <w:r w:rsidR="00815C7C">
        <w:rPr>
          <w:rFonts w:ascii="Times New Roman" w:hAnsi="Times New Roman" w:cs="Times New Roman"/>
          <w:szCs w:val="21"/>
        </w:rPr>
        <w:t>)</w:t>
      </w:r>
      <w:r w:rsidR="00C43BE7" w:rsidRPr="00C43BE7">
        <w:rPr>
          <w:rFonts w:ascii="Times New Roman" w:hAnsi="Times New Roman" w:cs="Times New Roman"/>
          <w:szCs w:val="21"/>
        </w:rPr>
        <w:t>, which has been attributed to the ability of genus to efficiently take up and intracellularly degrade larger fructo</w:t>
      </w:r>
      <w:r w:rsidR="000575A0">
        <w:rPr>
          <w:rFonts w:ascii="Times New Roman" w:hAnsi="Times New Roman" w:cs="Times New Roman"/>
          <w:szCs w:val="21"/>
        </w:rPr>
        <w:t>-</w:t>
      </w:r>
      <w:r w:rsidR="00C43BE7" w:rsidRPr="00C43BE7">
        <w:rPr>
          <w:rFonts w:ascii="Times New Roman" w:hAnsi="Times New Roman" w:cs="Times New Roman"/>
          <w:szCs w:val="21"/>
        </w:rPr>
        <w:t>oligosaccharides</w:t>
      </w:r>
      <w:r w:rsidR="00C43BE7">
        <w:rPr>
          <w:rFonts w:ascii="Times New Roman" w:hAnsi="Times New Roman" w:cs="Times New Roman"/>
          <w:szCs w:val="21"/>
        </w:rPr>
        <w:t xml:space="preserve"> </w:t>
      </w:r>
      <w:r w:rsidR="00815C7C">
        <w:rPr>
          <w:rFonts w:ascii="Times New Roman" w:hAnsi="Times New Roman" w:cs="Times New Roman"/>
          <w:szCs w:val="21"/>
        </w:rPr>
        <w:fldChar w:fldCharType="begin"/>
      </w:r>
      <w:ins w:id="621" w:author="刘 红宾" w:date="2020-12-14T15:01:00Z">
        <w:r w:rsidR="00193012">
          <w:rPr>
            <w:rFonts w:ascii="Times New Roman" w:hAnsi="Times New Roman" w:cs="Times New Roman"/>
            <w:szCs w:val="21"/>
          </w:rPr>
          <w:instrText xml:space="preserve"> ADDIN NE.Ref.{D2469E0C-6B61-45A5-BE70-59DD924D5F47}</w:instrText>
        </w:r>
      </w:ins>
      <w:del w:id="622" w:author="刘 红宾" w:date="2020-12-14T14:24:00Z">
        <w:r w:rsidR="00815C7C" w:rsidDel="00FD634F">
          <w:rPr>
            <w:rFonts w:ascii="Times New Roman" w:hAnsi="Times New Roman" w:cs="Times New Roman"/>
            <w:szCs w:val="21"/>
          </w:rPr>
          <w:delInstrText xml:space="preserve"> ADDIN NE.Ref.{D2469E0C-6B61-45A5-BE70-59DD924D5F47}</w:delInstrText>
        </w:r>
      </w:del>
      <w:r w:rsidR="00815C7C">
        <w:rPr>
          <w:rFonts w:ascii="Times New Roman" w:hAnsi="Times New Roman" w:cs="Times New Roman"/>
          <w:szCs w:val="21"/>
        </w:rPr>
        <w:fldChar w:fldCharType="separate"/>
      </w:r>
      <w:ins w:id="623" w:author="刘 红宾" w:date="2020-12-14T15:01:00Z">
        <w:r w:rsidR="00193012">
          <w:rPr>
            <w:rFonts w:ascii="Times New Roman" w:hAnsi="Times New Roman" w:cs="Times New Roman"/>
            <w:color w:val="080000"/>
            <w:kern w:val="0"/>
            <w:szCs w:val="21"/>
          </w:rPr>
          <w:t>[18]</w:t>
        </w:r>
      </w:ins>
      <w:del w:id="624" w:author="刘 红宾" w:date="2020-12-14T11:13:00Z">
        <w:r w:rsidR="00875387" w:rsidDel="00B96825">
          <w:rPr>
            <w:rFonts w:ascii="Times New Roman" w:hAnsi="Times New Roman" w:cs="Times New Roman"/>
            <w:color w:val="080000"/>
            <w:kern w:val="0"/>
            <w:szCs w:val="21"/>
          </w:rPr>
          <w:delText>[10]</w:delText>
        </w:r>
      </w:del>
      <w:r w:rsidR="00815C7C">
        <w:rPr>
          <w:rFonts w:ascii="Times New Roman" w:hAnsi="Times New Roman" w:cs="Times New Roman"/>
          <w:szCs w:val="21"/>
        </w:rPr>
        <w:fldChar w:fldCharType="end"/>
      </w:r>
      <w:r w:rsidR="00C43BE7" w:rsidRPr="00C43BE7">
        <w:rPr>
          <w:rFonts w:ascii="Times New Roman" w:hAnsi="Times New Roman" w:cs="Times New Roman"/>
          <w:szCs w:val="21"/>
        </w:rPr>
        <w:t>.</w:t>
      </w:r>
    </w:p>
    <w:p w14:paraId="30BDD674" w14:textId="749E372D" w:rsidR="00AC6BD6" w:rsidRDefault="00C369DF" w:rsidP="002220CA">
      <w:pPr>
        <w:ind w:firstLineChars="100" w:firstLine="210"/>
        <w:rPr>
          <w:rFonts w:ascii="Times New Roman" w:hAnsi="Times New Roman" w:cs="Times New Roman"/>
          <w:color w:val="2A2A2A"/>
          <w:szCs w:val="21"/>
          <w:shd w:val="clear" w:color="auto" w:fill="FFFFFF"/>
        </w:rPr>
      </w:pPr>
      <w:r w:rsidRPr="009A0AB3">
        <w:rPr>
          <w:rFonts w:ascii="Times New Roman" w:hAnsi="Times New Roman" w:cs="Times New Roman"/>
          <w:szCs w:val="21"/>
        </w:rPr>
        <w:t xml:space="preserve">When comparing </w:t>
      </w:r>
      <w:r>
        <w:rPr>
          <w:rFonts w:ascii="Times New Roman" w:hAnsi="Times New Roman" w:cs="Times New Roman"/>
          <w:szCs w:val="21"/>
        </w:rPr>
        <w:t>inulin</w:t>
      </w:r>
      <w:r w:rsidRPr="009A0AB3">
        <w:rPr>
          <w:rFonts w:ascii="Times New Roman" w:hAnsi="Times New Roman" w:cs="Times New Roman"/>
          <w:szCs w:val="21"/>
        </w:rPr>
        <w:t xml:space="preserve"> to the</w:t>
      </w:r>
      <w:r>
        <w:rPr>
          <w:rFonts w:ascii="Times New Roman" w:hAnsi="Times New Roman" w:cs="Times New Roman"/>
          <w:szCs w:val="21"/>
        </w:rPr>
        <w:t xml:space="preserve"> resistant starch group</w:t>
      </w:r>
      <w:r w:rsidRPr="009A0AB3">
        <w:rPr>
          <w:rFonts w:ascii="Times New Roman" w:hAnsi="Times New Roman" w:cs="Times New Roman"/>
          <w:szCs w:val="21"/>
        </w:rPr>
        <w:t>,</w:t>
      </w:r>
      <w:r>
        <w:rPr>
          <w:rFonts w:ascii="Times New Roman" w:hAnsi="Times New Roman" w:cs="Times New Roman"/>
          <w:szCs w:val="21"/>
        </w:rPr>
        <w:t xml:space="preserve"> </w:t>
      </w:r>
      <w:r>
        <w:rPr>
          <w:rFonts w:ascii="Times New Roman" w:hAnsi="Times New Roman" w:cs="Times New Roman"/>
          <w:color w:val="000000"/>
          <w:szCs w:val="21"/>
        </w:rPr>
        <w:t>r</w:t>
      </w:r>
      <w:r w:rsidRPr="00923B85">
        <w:rPr>
          <w:rFonts w:ascii="Times New Roman" w:hAnsi="Times New Roman" w:cs="Times New Roman"/>
          <w:color w:val="000000"/>
          <w:szCs w:val="21"/>
        </w:rPr>
        <w:t>emarkably</w:t>
      </w:r>
      <w:r>
        <w:rPr>
          <w:rFonts w:ascii="Times New Roman" w:hAnsi="Times New Roman" w:cs="Times New Roman"/>
          <w:szCs w:val="21"/>
        </w:rPr>
        <w:t xml:space="preserve"> lower responses were observed to the latter dietary intervention in terms of the microbial composition and SCFA metabolism changes (</w:t>
      </w:r>
      <w:r w:rsidRPr="00DF5FAD">
        <w:rPr>
          <w:rFonts w:ascii="Times New Roman" w:hAnsi="Times New Roman" w:cs="Times New Roman"/>
          <w:b/>
          <w:bCs/>
          <w:szCs w:val="21"/>
        </w:rPr>
        <w:t>Fig 2</w:t>
      </w:r>
      <w:r>
        <w:rPr>
          <w:rFonts w:ascii="Times New Roman" w:hAnsi="Times New Roman" w:cs="Times New Roman"/>
          <w:b/>
          <w:bCs/>
          <w:szCs w:val="21"/>
        </w:rPr>
        <w:t>A-D</w:t>
      </w:r>
      <w:r>
        <w:rPr>
          <w:rFonts w:ascii="Times New Roman" w:hAnsi="Times New Roman" w:cs="Times New Roman"/>
          <w:szCs w:val="21"/>
        </w:rPr>
        <w:t xml:space="preserve">). </w:t>
      </w:r>
      <w:r w:rsidR="00FD5586" w:rsidRPr="00FD5586">
        <w:rPr>
          <w:rFonts w:ascii="Times New Roman" w:hAnsi="Times New Roman" w:cs="Times New Roman"/>
          <w:szCs w:val="21"/>
        </w:rPr>
        <w:t>Taking the inulin group as an example,</w:t>
      </w:r>
      <w:r w:rsidR="00FD5586">
        <w:rPr>
          <w:rFonts w:ascii="Times New Roman" w:hAnsi="Times New Roman" w:cs="Times New Roman"/>
          <w:szCs w:val="21"/>
        </w:rPr>
        <w:t xml:space="preserve"> </w:t>
      </w:r>
      <w:r w:rsidR="00977F0C">
        <w:rPr>
          <w:rFonts w:ascii="Times New Roman" w:hAnsi="Times New Roman" w:cs="Times New Roman"/>
          <w:szCs w:val="21"/>
        </w:rPr>
        <w:t xml:space="preserve">we performed </w:t>
      </w:r>
      <w:r w:rsidR="00977F0C">
        <w:rPr>
          <w:rFonts w:ascii="Times New Roman" w:hAnsi="Times New Roman" w:cs="Times New Roman"/>
          <w:color w:val="2A2A2A"/>
          <w:szCs w:val="21"/>
          <w:shd w:val="clear" w:color="auto" w:fill="FFFFFF"/>
        </w:rPr>
        <w:t>m</w:t>
      </w:r>
      <w:r w:rsidR="00977F0C" w:rsidRPr="00923B85">
        <w:rPr>
          <w:rFonts w:ascii="Times New Roman" w:hAnsi="Times New Roman" w:cs="Times New Roman"/>
          <w:color w:val="2A2A2A"/>
          <w:szCs w:val="21"/>
          <w:shd w:val="clear" w:color="auto" w:fill="FFFFFF"/>
        </w:rPr>
        <w:t>etagenomic sequencing</w:t>
      </w:r>
      <w:r w:rsidR="00977F0C">
        <w:rPr>
          <w:rFonts w:ascii="Times New Roman" w:hAnsi="Times New Roman" w:cs="Times New Roman"/>
          <w:color w:val="2A2A2A"/>
          <w:szCs w:val="21"/>
          <w:shd w:val="clear" w:color="auto" w:fill="FFFFFF"/>
        </w:rPr>
        <w:t xml:space="preserve"> </w:t>
      </w:r>
      <w:r w:rsidR="00977F0C" w:rsidRPr="00923B85">
        <w:rPr>
          <w:rFonts w:ascii="Times New Roman" w:hAnsi="Times New Roman" w:cs="Times New Roman"/>
          <w:color w:val="2A2A2A"/>
          <w:szCs w:val="21"/>
          <w:shd w:val="clear" w:color="auto" w:fill="FFFFFF"/>
        </w:rPr>
        <w:t>at day 5 and 31</w:t>
      </w:r>
      <w:r w:rsidR="00977F0C" w:rsidRPr="00EF261A">
        <w:rPr>
          <w:rFonts w:ascii="Times New Roman" w:hAnsi="Times New Roman" w:cs="Times New Roman"/>
          <w:szCs w:val="21"/>
        </w:rPr>
        <w:t xml:space="preserve"> </w:t>
      </w:r>
      <w:r w:rsidR="00EF261A" w:rsidRPr="00EF261A">
        <w:rPr>
          <w:rFonts w:ascii="Times New Roman" w:hAnsi="Times New Roman" w:cs="Times New Roman"/>
          <w:szCs w:val="21"/>
        </w:rPr>
        <w:t xml:space="preserve">to gain insights into </w:t>
      </w:r>
      <w:r w:rsidR="00977F0C">
        <w:rPr>
          <w:rFonts w:ascii="Times New Roman" w:hAnsi="Times New Roman" w:cs="Times New Roman"/>
          <w:szCs w:val="21"/>
        </w:rPr>
        <w:t xml:space="preserve">the </w:t>
      </w:r>
      <w:r w:rsidR="00EF261A" w:rsidRPr="00EF261A">
        <w:rPr>
          <w:rFonts w:ascii="Times New Roman" w:hAnsi="Times New Roman" w:cs="Times New Roman"/>
          <w:szCs w:val="21"/>
        </w:rPr>
        <w:t>functional</w:t>
      </w:r>
      <w:r w:rsidR="00977F0C">
        <w:rPr>
          <w:rFonts w:ascii="Times New Roman" w:hAnsi="Times New Roman" w:cs="Times New Roman"/>
          <w:szCs w:val="21"/>
        </w:rPr>
        <w:t xml:space="preserve"> shifts </w:t>
      </w:r>
      <w:r w:rsidR="004F02BD">
        <w:rPr>
          <w:rFonts w:ascii="Times New Roman" w:hAnsi="Times New Roman" w:cs="Times New Roman"/>
          <w:szCs w:val="21"/>
        </w:rPr>
        <w:t xml:space="preserve">that may support for the </w:t>
      </w:r>
      <w:r w:rsidR="004F02BD" w:rsidRPr="00EC6983">
        <w:rPr>
          <w:rFonts w:ascii="Times New Roman" w:hAnsi="Times New Roman" w:cs="Times New Roman"/>
          <w:color w:val="2E2E2E"/>
          <w:szCs w:val="21"/>
        </w:rPr>
        <w:t>biphasic response</w:t>
      </w:r>
      <w:r w:rsidR="004F02BD">
        <w:rPr>
          <w:rFonts w:ascii="Times New Roman" w:hAnsi="Times New Roman" w:cs="Times New Roman"/>
          <w:color w:val="2E2E2E"/>
          <w:szCs w:val="21"/>
        </w:rPr>
        <w:t xml:space="preserve"> observation. </w:t>
      </w:r>
      <w:r w:rsidR="00AA5EAE" w:rsidRPr="00AA5EAE">
        <w:rPr>
          <w:rFonts w:ascii="Times New Roman" w:hAnsi="Times New Roman" w:cs="Times New Roman"/>
          <w:color w:val="2A2A2A"/>
          <w:szCs w:val="21"/>
          <w:shd w:val="clear" w:color="auto" w:fill="FFFFFF"/>
        </w:rPr>
        <w:t xml:space="preserve">The </w:t>
      </w:r>
      <w:proofErr w:type="spellStart"/>
      <w:r w:rsidR="00B45A71">
        <w:rPr>
          <w:rFonts w:ascii="Times New Roman" w:hAnsi="Times New Roman" w:cs="Times New Roman"/>
          <w:color w:val="2A2A2A"/>
          <w:szCs w:val="21"/>
          <w:shd w:val="clear" w:color="auto" w:fill="FFFFFF"/>
        </w:rPr>
        <w:t>PCoA</w:t>
      </w:r>
      <w:proofErr w:type="spellEnd"/>
      <w:r w:rsidR="00B45A71">
        <w:rPr>
          <w:rFonts w:ascii="Times New Roman" w:hAnsi="Times New Roman" w:cs="Times New Roman"/>
          <w:color w:val="2A2A2A"/>
          <w:szCs w:val="21"/>
          <w:shd w:val="clear" w:color="auto" w:fill="FFFFFF"/>
        </w:rPr>
        <w:t xml:space="preserve"> analysis of </w:t>
      </w:r>
      <w:r w:rsidR="00AA5EAE" w:rsidRPr="00AA5EAE">
        <w:rPr>
          <w:rFonts w:ascii="Times New Roman" w:hAnsi="Times New Roman" w:cs="Times New Roman"/>
          <w:color w:val="2A2A2A"/>
          <w:szCs w:val="21"/>
          <w:shd w:val="clear" w:color="auto" w:fill="FFFFFF"/>
        </w:rPr>
        <w:t>gene family</w:t>
      </w:r>
      <w:r w:rsidR="00AA5EAE">
        <w:rPr>
          <w:rFonts w:ascii="Times New Roman" w:hAnsi="Times New Roman" w:cs="Times New Roman"/>
          <w:color w:val="2A2A2A"/>
          <w:szCs w:val="21"/>
          <w:shd w:val="clear" w:color="auto" w:fill="FFFFFF"/>
        </w:rPr>
        <w:t xml:space="preserve"> abundance</w:t>
      </w:r>
      <w:r w:rsidR="00AA5EAE" w:rsidRPr="00AA5EAE">
        <w:rPr>
          <w:rFonts w:ascii="Times New Roman" w:hAnsi="Times New Roman" w:cs="Times New Roman"/>
          <w:color w:val="2A2A2A"/>
          <w:szCs w:val="21"/>
          <w:shd w:val="clear" w:color="auto" w:fill="FFFFFF"/>
        </w:rPr>
        <w:t xml:space="preserve"> showed </w:t>
      </w:r>
      <w:r w:rsidR="0005630E">
        <w:rPr>
          <w:rFonts w:ascii="Times New Roman" w:hAnsi="Times New Roman" w:cs="Times New Roman"/>
          <w:color w:val="2A2A2A"/>
          <w:szCs w:val="21"/>
          <w:shd w:val="clear" w:color="auto" w:fill="FFFFFF"/>
        </w:rPr>
        <w:t xml:space="preserve">that samples from two timepoints </w:t>
      </w:r>
      <w:r w:rsidR="0005630E" w:rsidRPr="0005630E">
        <w:rPr>
          <w:rFonts w:ascii="Times New Roman" w:hAnsi="Times New Roman" w:cs="Times New Roman"/>
          <w:color w:val="2A2A2A"/>
          <w:szCs w:val="21"/>
          <w:shd w:val="clear" w:color="auto" w:fill="FFFFFF"/>
        </w:rPr>
        <w:t>clustered distinctly from each other</w:t>
      </w:r>
      <w:r w:rsidR="00790430">
        <w:rPr>
          <w:rFonts w:ascii="Times New Roman" w:hAnsi="Times New Roman" w:cs="Times New Roman"/>
          <w:color w:val="2A2A2A"/>
          <w:szCs w:val="21"/>
          <w:shd w:val="clear" w:color="auto" w:fill="FFFFFF"/>
        </w:rPr>
        <w:t xml:space="preserve"> for three vendors</w:t>
      </w:r>
      <w:r w:rsidR="0005630E">
        <w:rPr>
          <w:rFonts w:ascii="Times New Roman" w:hAnsi="Times New Roman" w:cs="Times New Roman"/>
          <w:color w:val="2A2A2A"/>
          <w:szCs w:val="21"/>
          <w:shd w:val="clear" w:color="auto" w:fill="FFFFFF"/>
        </w:rPr>
        <w:t xml:space="preserve">, </w:t>
      </w:r>
      <w:r w:rsidR="0005630E" w:rsidRPr="0005630E">
        <w:rPr>
          <w:rFonts w:ascii="Times New Roman" w:hAnsi="Times New Roman" w:cs="Times New Roman"/>
          <w:color w:val="2A2A2A"/>
          <w:szCs w:val="21"/>
          <w:shd w:val="clear" w:color="auto" w:fill="FFFFFF"/>
        </w:rPr>
        <w:t>demonstrat</w:t>
      </w:r>
      <w:r w:rsidR="0005630E">
        <w:rPr>
          <w:rFonts w:ascii="Times New Roman" w:hAnsi="Times New Roman" w:cs="Times New Roman"/>
          <w:color w:val="2A2A2A"/>
          <w:szCs w:val="21"/>
          <w:shd w:val="clear" w:color="auto" w:fill="FFFFFF"/>
        </w:rPr>
        <w:t xml:space="preserve">ing </w:t>
      </w:r>
      <w:r w:rsidR="00790430">
        <w:rPr>
          <w:rFonts w:ascii="Times New Roman" w:hAnsi="Times New Roman" w:cs="Times New Roman"/>
          <w:color w:val="2A2A2A"/>
          <w:szCs w:val="21"/>
          <w:shd w:val="clear" w:color="auto" w:fill="FFFFFF"/>
        </w:rPr>
        <w:t xml:space="preserve">a </w:t>
      </w:r>
      <w:r w:rsidR="0005630E">
        <w:rPr>
          <w:rFonts w:ascii="Times New Roman" w:hAnsi="Times New Roman" w:cs="Times New Roman"/>
          <w:color w:val="2A2A2A"/>
          <w:szCs w:val="21"/>
          <w:shd w:val="clear" w:color="auto" w:fill="FFFFFF"/>
        </w:rPr>
        <w:t xml:space="preserve">significant shift </w:t>
      </w:r>
      <w:r w:rsidR="00AC6BD6">
        <w:rPr>
          <w:rFonts w:ascii="Times New Roman" w:hAnsi="Times New Roman" w:cs="Times New Roman"/>
          <w:color w:val="2A2A2A"/>
          <w:szCs w:val="21"/>
          <w:shd w:val="clear" w:color="auto" w:fill="FFFFFF"/>
        </w:rPr>
        <w:t xml:space="preserve">from day 5 to 31 </w:t>
      </w:r>
      <w:r w:rsidR="00D945DC">
        <w:rPr>
          <w:rFonts w:ascii="Times New Roman" w:hAnsi="Times New Roman" w:cs="Times New Roman"/>
          <w:color w:val="2A2A2A"/>
          <w:szCs w:val="21"/>
          <w:shd w:val="clear" w:color="auto" w:fill="FFFFFF"/>
        </w:rPr>
        <w:t xml:space="preserve">that may </w:t>
      </w:r>
      <w:r w:rsidR="0077491D">
        <w:rPr>
          <w:rFonts w:ascii="Times New Roman" w:hAnsi="Times New Roman" w:cs="Times New Roman"/>
          <w:color w:val="2A2A2A"/>
          <w:szCs w:val="21"/>
          <w:shd w:val="clear" w:color="auto" w:fill="FFFFFF"/>
        </w:rPr>
        <w:t>mirror</w:t>
      </w:r>
      <w:r w:rsidR="00D945DC">
        <w:rPr>
          <w:rFonts w:ascii="Times New Roman" w:hAnsi="Times New Roman" w:cs="Times New Roman"/>
          <w:color w:val="2A2A2A"/>
          <w:szCs w:val="21"/>
          <w:shd w:val="clear" w:color="auto" w:fill="FFFFFF"/>
        </w:rPr>
        <w:t xml:space="preserve"> the </w:t>
      </w:r>
      <w:r w:rsidR="0077491D">
        <w:rPr>
          <w:rFonts w:ascii="Times New Roman" w:hAnsi="Times New Roman" w:cs="Times New Roman"/>
          <w:color w:val="2A2A2A"/>
          <w:szCs w:val="21"/>
          <w:shd w:val="clear" w:color="auto" w:fill="FFFFFF"/>
        </w:rPr>
        <w:t xml:space="preserve">functional </w:t>
      </w:r>
      <w:r w:rsidR="00D945DC">
        <w:rPr>
          <w:rFonts w:ascii="Times New Roman" w:hAnsi="Times New Roman" w:cs="Times New Roman" w:hint="eastAsia"/>
          <w:color w:val="2A2A2A"/>
          <w:szCs w:val="21"/>
          <w:shd w:val="clear" w:color="auto" w:fill="FFFFFF"/>
        </w:rPr>
        <w:t>transit</w:t>
      </w:r>
      <w:r w:rsidR="00D945DC">
        <w:rPr>
          <w:rFonts w:ascii="Times New Roman" w:hAnsi="Times New Roman" w:cs="Times New Roman"/>
          <w:color w:val="2A2A2A"/>
          <w:szCs w:val="21"/>
          <w:shd w:val="clear" w:color="auto" w:fill="FFFFFF"/>
        </w:rPr>
        <w:t>ion</w:t>
      </w:r>
      <w:r w:rsidR="00D945DC" w:rsidRPr="00923B85">
        <w:rPr>
          <w:rFonts w:ascii="Times New Roman" w:hAnsi="Times New Roman" w:cs="Times New Roman"/>
          <w:color w:val="2A2A2A"/>
          <w:szCs w:val="21"/>
          <w:shd w:val="clear" w:color="auto" w:fill="FFFFFF"/>
        </w:rPr>
        <w:t xml:space="preserve"> </w:t>
      </w:r>
      <w:r w:rsidR="00D945DC">
        <w:rPr>
          <w:rFonts w:ascii="Times New Roman" w:hAnsi="Times New Roman" w:cs="Times New Roman"/>
          <w:color w:val="2A2A2A"/>
          <w:szCs w:val="21"/>
          <w:shd w:val="clear" w:color="auto" w:fill="FFFFFF"/>
        </w:rPr>
        <w:t xml:space="preserve">from </w:t>
      </w:r>
      <w:r w:rsidR="00D945DC" w:rsidRPr="00923B85">
        <w:rPr>
          <w:rFonts w:ascii="Times New Roman" w:hAnsi="Times New Roman" w:cs="Times New Roman"/>
          <w:color w:val="2A2A2A"/>
          <w:szCs w:val="21"/>
          <w:shd w:val="clear" w:color="auto" w:fill="FFFFFF"/>
        </w:rPr>
        <w:t xml:space="preserve">short-term response </w:t>
      </w:r>
      <w:r w:rsidR="0077491D">
        <w:rPr>
          <w:rFonts w:ascii="Times New Roman" w:hAnsi="Times New Roman" w:cs="Times New Roman"/>
          <w:color w:val="2A2A2A"/>
          <w:szCs w:val="21"/>
          <w:shd w:val="clear" w:color="auto" w:fill="FFFFFF"/>
        </w:rPr>
        <w:t>to</w:t>
      </w:r>
      <w:r w:rsidR="00D945DC" w:rsidRPr="00923B85">
        <w:rPr>
          <w:rFonts w:ascii="Times New Roman" w:hAnsi="Times New Roman" w:cs="Times New Roman"/>
          <w:color w:val="2A2A2A"/>
          <w:szCs w:val="21"/>
          <w:shd w:val="clear" w:color="auto" w:fill="FFFFFF"/>
        </w:rPr>
        <w:t xml:space="preserve"> long-term adaptation</w:t>
      </w:r>
      <w:r w:rsidR="00D945DC">
        <w:rPr>
          <w:rFonts w:ascii="Times New Roman" w:hAnsi="Times New Roman" w:cs="Times New Roman"/>
          <w:color w:val="2A2A2A"/>
          <w:szCs w:val="21"/>
          <w:shd w:val="clear" w:color="auto" w:fill="FFFFFF"/>
        </w:rPr>
        <w:t xml:space="preserve"> </w:t>
      </w:r>
      <w:r w:rsidR="00AC6BD6">
        <w:rPr>
          <w:rFonts w:ascii="Times New Roman" w:hAnsi="Times New Roman" w:cs="Times New Roman"/>
          <w:color w:val="2A2A2A"/>
          <w:szCs w:val="21"/>
          <w:shd w:val="clear" w:color="auto" w:fill="FFFFFF"/>
        </w:rPr>
        <w:t>(</w:t>
      </w:r>
      <w:r w:rsidR="00AC6BD6" w:rsidRPr="00AC6BD6">
        <w:rPr>
          <w:rFonts w:ascii="Times New Roman" w:hAnsi="Times New Roman" w:cs="Times New Roman"/>
          <w:b/>
          <w:bCs/>
          <w:color w:val="2A2A2A"/>
          <w:szCs w:val="21"/>
          <w:shd w:val="clear" w:color="auto" w:fill="FFFFFF"/>
        </w:rPr>
        <w:t>Fig 2E</w:t>
      </w:r>
      <w:r w:rsidR="00AC6BD6">
        <w:rPr>
          <w:rFonts w:ascii="Times New Roman" w:hAnsi="Times New Roman" w:cs="Times New Roman"/>
          <w:color w:val="2A2A2A"/>
          <w:szCs w:val="21"/>
          <w:shd w:val="clear" w:color="auto" w:fill="FFFFFF"/>
        </w:rPr>
        <w:t>).</w:t>
      </w:r>
      <w:r w:rsidR="00AC6BD6">
        <w:rPr>
          <w:rFonts w:ascii="Times New Roman" w:hAnsi="Times New Roman" w:cs="Times New Roman" w:hint="eastAsia"/>
          <w:color w:val="2A2A2A"/>
          <w:szCs w:val="21"/>
          <w:shd w:val="clear" w:color="auto" w:fill="FFFFFF"/>
        </w:rPr>
        <w:t xml:space="preserve"> </w:t>
      </w:r>
    </w:p>
    <w:p w14:paraId="436D3ACF" w14:textId="0506143B" w:rsidR="007D0DFD" w:rsidRDefault="007D0DFD" w:rsidP="00C33F8A">
      <w:pPr>
        <w:ind w:firstLineChars="100" w:firstLine="210"/>
        <w:rPr>
          <w:ins w:id="625" w:author="戴 磊" w:date="2020-12-29T00:34:00Z"/>
          <w:rFonts w:ascii="Times New Roman" w:hAnsi="Times New Roman" w:cs="Times New Roman"/>
          <w:szCs w:val="21"/>
        </w:rPr>
      </w:pPr>
      <w:r w:rsidRPr="007D0DFD">
        <w:rPr>
          <w:rFonts w:ascii="Times New Roman" w:hAnsi="Times New Roman" w:cs="Times New Roman"/>
          <w:szCs w:val="21"/>
        </w:rPr>
        <w:t>Overall, these findings,</w:t>
      </w:r>
      <w:r w:rsidR="00EC51F2">
        <w:rPr>
          <w:rFonts w:ascii="Times New Roman" w:hAnsi="Times New Roman" w:cs="Times New Roman" w:hint="eastAsia"/>
          <w:szCs w:val="21"/>
        </w:rPr>
        <w:t xml:space="preserve"> </w:t>
      </w:r>
      <w:r w:rsidRPr="007D0DFD">
        <w:rPr>
          <w:rFonts w:ascii="Times New Roman" w:hAnsi="Times New Roman" w:cs="Times New Roman"/>
          <w:szCs w:val="21"/>
        </w:rPr>
        <w:t xml:space="preserve">together with findings from </w:t>
      </w:r>
      <w:r w:rsidR="00EC51F2">
        <w:rPr>
          <w:rFonts w:ascii="Times New Roman" w:hAnsi="Times New Roman" w:cs="Times New Roman"/>
          <w:szCs w:val="21"/>
        </w:rPr>
        <w:t>re-analysis of</w:t>
      </w:r>
      <w:r w:rsidRPr="007D0DFD">
        <w:rPr>
          <w:rFonts w:ascii="Times New Roman" w:hAnsi="Times New Roman" w:cs="Times New Roman"/>
          <w:szCs w:val="21"/>
        </w:rPr>
        <w:t xml:space="preserve"> </w:t>
      </w:r>
      <w:r w:rsidR="00EC51F2">
        <w:rPr>
          <w:rFonts w:ascii="Times New Roman" w:hAnsi="Times New Roman" w:cs="Times New Roman"/>
          <w:szCs w:val="21"/>
        </w:rPr>
        <w:t>the independent study</w:t>
      </w:r>
      <w:r w:rsidR="00560923">
        <w:rPr>
          <w:rFonts w:ascii="Times New Roman" w:hAnsi="Times New Roman" w:cs="Times New Roman"/>
          <w:szCs w:val="21"/>
        </w:rPr>
        <w:t xml:space="preserve"> data,</w:t>
      </w:r>
      <w:r w:rsidRPr="007D0DFD">
        <w:rPr>
          <w:rFonts w:ascii="Times New Roman" w:hAnsi="Times New Roman" w:cs="Times New Roman"/>
          <w:szCs w:val="21"/>
        </w:rPr>
        <w:t xml:space="preserve"> </w:t>
      </w:r>
      <w:r w:rsidR="00560923" w:rsidRPr="00560923">
        <w:rPr>
          <w:rFonts w:ascii="Times New Roman" w:hAnsi="Times New Roman" w:cs="Times New Roman"/>
          <w:szCs w:val="21"/>
        </w:rPr>
        <w:t xml:space="preserve">suggest </w:t>
      </w:r>
      <w:r w:rsidR="00C322C6">
        <w:rPr>
          <w:rFonts w:ascii="Times New Roman" w:hAnsi="Times New Roman" w:cs="Times New Roman"/>
          <w:szCs w:val="21"/>
        </w:rPr>
        <w:t xml:space="preserve">a </w:t>
      </w:r>
      <w:r w:rsidR="00C322C6" w:rsidRPr="00C71263">
        <w:rPr>
          <w:rFonts w:ascii="Times New Roman" w:hAnsi="Times New Roman" w:cs="Times New Roman"/>
          <w:szCs w:val="21"/>
        </w:rPr>
        <w:t>widespread</w:t>
      </w:r>
      <w:r w:rsidR="00C322C6">
        <w:rPr>
          <w:rFonts w:ascii="Times New Roman" w:hAnsi="Times New Roman" w:cs="Times New Roman"/>
          <w:szCs w:val="21"/>
        </w:rPr>
        <w:t xml:space="preserve"> </w:t>
      </w:r>
      <w:r w:rsidR="009A2478">
        <w:rPr>
          <w:rFonts w:ascii="Times New Roman" w:hAnsi="Times New Roman" w:cs="Times New Roman"/>
          <w:szCs w:val="21"/>
        </w:rPr>
        <w:t xml:space="preserve">microbial </w:t>
      </w:r>
      <w:r w:rsidR="009A2478" w:rsidRPr="009A2478">
        <w:rPr>
          <w:rFonts w:ascii="Times New Roman" w:hAnsi="Times New Roman" w:cs="Times New Roman"/>
          <w:szCs w:val="21"/>
        </w:rPr>
        <w:t>biphasic response to dietary fiber</w:t>
      </w:r>
      <w:r w:rsidR="00803F06">
        <w:rPr>
          <w:rFonts w:ascii="Times New Roman" w:hAnsi="Times New Roman" w:cs="Times New Roman"/>
          <w:szCs w:val="21"/>
        </w:rPr>
        <w:t xml:space="preserve"> intervention</w:t>
      </w:r>
      <w:r w:rsidR="00B15189">
        <w:rPr>
          <w:rFonts w:ascii="Times New Roman" w:hAnsi="Times New Roman" w:cs="Times New Roman"/>
          <w:szCs w:val="21"/>
        </w:rPr>
        <w:t>, which</w:t>
      </w:r>
      <w:r w:rsidR="004641E1">
        <w:rPr>
          <w:rFonts w:ascii="Times New Roman" w:hAnsi="Times New Roman" w:cs="Times New Roman"/>
          <w:szCs w:val="21"/>
        </w:rPr>
        <w:t xml:space="preserve"> </w:t>
      </w:r>
      <w:bookmarkStart w:id="626" w:name="OLE_LINK13"/>
      <w:bookmarkStart w:id="627" w:name="OLE_LINK14"/>
      <w:r w:rsidR="004641E1">
        <w:rPr>
          <w:rFonts w:ascii="Times New Roman" w:hAnsi="Times New Roman" w:cs="Times New Roman"/>
          <w:szCs w:val="21"/>
        </w:rPr>
        <w:t>consist</w:t>
      </w:r>
      <w:r w:rsidR="00647A06">
        <w:rPr>
          <w:rFonts w:ascii="Times New Roman" w:hAnsi="Times New Roman" w:cs="Times New Roman"/>
          <w:szCs w:val="21"/>
        </w:rPr>
        <w:t>s</w:t>
      </w:r>
      <w:r w:rsidR="004641E1">
        <w:rPr>
          <w:rFonts w:ascii="Times New Roman" w:hAnsi="Times New Roman" w:cs="Times New Roman"/>
          <w:szCs w:val="21"/>
        </w:rPr>
        <w:t xml:space="preserve"> of</w:t>
      </w:r>
      <w:bookmarkEnd w:id="626"/>
      <w:bookmarkEnd w:id="627"/>
      <w:r w:rsidR="004641E1">
        <w:rPr>
          <w:rFonts w:ascii="Times New Roman" w:hAnsi="Times New Roman" w:cs="Times New Roman"/>
          <w:szCs w:val="21"/>
        </w:rPr>
        <w:t xml:space="preserve"> initial </w:t>
      </w:r>
      <w:r w:rsidR="007B6CD2">
        <w:rPr>
          <w:rFonts w:ascii="Times New Roman" w:hAnsi="Times New Roman" w:cs="Times New Roman"/>
          <w:szCs w:val="21"/>
        </w:rPr>
        <w:t xml:space="preserve">changes in composition, function and SCFA metabolism, and </w:t>
      </w:r>
      <w:r w:rsidR="009A0650">
        <w:rPr>
          <w:rFonts w:ascii="Times New Roman" w:hAnsi="Times New Roman" w:cs="Times New Roman"/>
          <w:szCs w:val="21"/>
        </w:rPr>
        <w:t xml:space="preserve">long-term </w:t>
      </w:r>
      <w:r w:rsidR="00647A06">
        <w:rPr>
          <w:rFonts w:ascii="Times New Roman" w:hAnsi="Times New Roman" w:cs="Times New Roman"/>
          <w:szCs w:val="21"/>
        </w:rPr>
        <w:t>adaptation showing</w:t>
      </w:r>
      <w:r w:rsidR="00C14CD7">
        <w:rPr>
          <w:rFonts w:ascii="Times New Roman" w:hAnsi="Times New Roman" w:cs="Times New Roman"/>
          <w:szCs w:val="21"/>
        </w:rPr>
        <w:t xml:space="preserve"> </w:t>
      </w:r>
      <w:r w:rsidR="00216B6E" w:rsidRPr="00216B6E">
        <w:rPr>
          <w:rFonts w:ascii="Times New Roman" w:hAnsi="Times New Roman" w:cs="Times New Roman"/>
          <w:szCs w:val="21"/>
        </w:rPr>
        <w:t xml:space="preserve">diminish </w:t>
      </w:r>
      <w:r w:rsidR="00216B6E">
        <w:rPr>
          <w:rFonts w:ascii="Times New Roman" w:hAnsi="Times New Roman" w:cs="Times New Roman"/>
          <w:szCs w:val="21"/>
        </w:rPr>
        <w:t xml:space="preserve">and even disappear of these </w:t>
      </w:r>
      <w:r w:rsidR="00803F06">
        <w:rPr>
          <w:rFonts w:ascii="Times New Roman" w:hAnsi="Times New Roman" w:cs="Times New Roman"/>
          <w:szCs w:val="21"/>
        </w:rPr>
        <w:t xml:space="preserve">initial </w:t>
      </w:r>
      <w:r w:rsidR="00216B6E">
        <w:rPr>
          <w:rFonts w:ascii="Times New Roman" w:hAnsi="Times New Roman" w:cs="Times New Roman"/>
          <w:szCs w:val="21"/>
        </w:rPr>
        <w:t>changes</w:t>
      </w:r>
      <w:r w:rsidR="00803F06">
        <w:rPr>
          <w:rFonts w:ascii="Times New Roman" w:hAnsi="Times New Roman" w:cs="Times New Roman"/>
          <w:szCs w:val="21"/>
        </w:rPr>
        <w:t xml:space="preserve">. </w:t>
      </w:r>
      <w:r w:rsidR="007C183A">
        <w:rPr>
          <w:rFonts w:ascii="Times New Roman" w:hAnsi="Times New Roman" w:cs="Times New Roman"/>
          <w:szCs w:val="21"/>
        </w:rPr>
        <w:t xml:space="preserve">However, </w:t>
      </w:r>
      <w:r w:rsidR="007C183A" w:rsidRPr="007C183A">
        <w:rPr>
          <w:rFonts w:ascii="Times New Roman" w:hAnsi="Times New Roman" w:cs="Times New Roman"/>
          <w:szCs w:val="21"/>
        </w:rPr>
        <w:t xml:space="preserve">the findings also emphasize that both the magnitude </w:t>
      </w:r>
      <w:r w:rsidR="00843A13">
        <w:rPr>
          <w:rFonts w:ascii="Times New Roman" w:hAnsi="Times New Roman" w:cs="Times New Roman"/>
          <w:szCs w:val="21"/>
        </w:rPr>
        <w:t xml:space="preserve">and rate </w:t>
      </w:r>
      <w:r w:rsidR="007C183A" w:rsidRPr="007C183A">
        <w:rPr>
          <w:rFonts w:ascii="Times New Roman" w:hAnsi="Times New Roman" w:cs="Times New Roman"/>
          <w:szCs w:val="21"/>
        </w:rPr>
        <w:t xml:space="preserve">of </w:t>
      </w:r>
      <w:r w:rsidR="00C33F8A">
        <w:rPr>
          <w:rFonts w:ascii="Times New Roman" w:hAnsi="Times New Roman" w:cs="Times New Roman"/>
          <w:szCs w:val="21"/>
        </w:rPr>
        <w:t xml:space="preserve">microbial </w:t>
      </w:r>
      <w:r w:rsidR="007C183A" w:rsidRPr="007C183A">
        <w:rPr>
          <w:rFonts w:ascii="Times New Roman" w:hAnsi="Times New Roman" w:cs="Times New Roman"/>
          <w:szCs w:val="21"/>
        </w:rPr>
        <w:t>compositional and</w:t>
      </w:r>
      <w:r w:rsidR="00843A13">
        <w:rPr>
          <w:rFonts w:ascii="Times New Roman" w:hAnsi="Times New Roman" w:cs="Times New Roman"/>
          <w:szCs w:val="21"/>
        </w:rPr>
        <w:t xml:space="preserve"> SCFA metabolism</w:t>
      </w:r>
      <w:r w:rsidR="007C183A" w:rsidRPr="007C183A">
        <w:rPr>
          <w:rFonts w:ascii="Times New Roman" w:hAnsi="Times New Roman" w:cs="Times New Roman"/>
          <w:szCs w:val="21"/>
        </w:rPr>
        <w:t xml:space="preserve"> </w:t>
      </w:r>
      <w:r w:rsidR="00611B27">
        <w:rPr>
          <w:rFonts w:ascii="Times New Roman" w:hAnsi="Times New Roman" w:cs="Times New Roman"/>
          <w:szCs w:val="21"/>
        </w:rPr>
        <w:t>were</w:t>
      </w:r>
      <w:r w:rsidR="00AA212D">
        <w:rPr>
          <w:rFonts w:ascii="Times New Roman" w:hAnsi="Times New Roman" w:cs="Times New Roman"/>
          <w:szCs w:val="21"/>
        </w:rPr>
        <w:t xml:space="preserve"> depend on the </w:t>
      </w:r>
      <w:r w:rsidR="00477EE4">
        <w:rPr>
          <w:rFonts w:ascii="Times New Roman" w:hAnsi="Times New Roman" w:cs="Times New Roman"/>
          <w:szCs w:val="21"/>
        </w:rPr>
        <w:t>pre-</w:t>
      </w:r>
      <w:r w:rsidR="00AA212D">
        <w:rPr>
          <w:rFonts w:ascii="Times New Roman" w:hAnsi="Times New Roman" w:cs="Times New Roman"/>
          <w:szCs w:val="21"/>
        </w:rPr>
        <w:t>i</w:t>
      </w:r>
      <w:r w:rsidR="00477EE4">
        <w:rPr>
          <w:rFonts w:ascii="Times New Roman" w:hAnsi="Times New Roman" w:cs="Times New Roman"/>
          <w:szCs w:val="21"/>
        </w:rPr>
        <w:t>ntervention</w:t>
      </w:r>
      <w:r w:rsidR="00AA212D">
        <w:rPr>
          <w:rFonts w:ascii="Times New Roman" w:hAnsi="Times New Roman" w:cs="Times New Roman"/>
          <w:szCs w:val="21"/>
        </w:rPr>
        <w:t xml:space="preserve"> microbial configuration</w:t>
      </w:r>
      <w:r w:rsidR="00C33F8A">
        <w:rPr>
          <w:rFonts w:ascii="Times New Roman" w:hAnsi="Times New Roman" w:cs="Times New Roman"/>
          <w:szCs w:val="21"/>
        </w:rPr>
        <w:t>.</w:t>
      </w:r>
    </w:p>
    <w:p w14:paraId="7ACC49CD" w14:textId="77777777" w:rsidR="00584C59" w:rsidRDefault="00584C59" w:rsidP="00584C59">
      <w:pPr>
        <w:ind w:firstLineChars="100" w:firstLine="210"/>
        <w:rPr>
          <w:ins w:id="628" w:author="戴 磊" w:date="2020-12-29T00:34:00Z"/>
          <w:rFonts w:ascii="Times New Roman" w:hAnsi="Times New Roman" w:cs="Times New Roman"/>
          <w:i/>
          <w:iCs/>
          <w:color w:val="FF0000"/>
          <w:sz w:val="20"/>
          <w:szCs w:val="20"/>
        </w:rPr>
      </w:pPr>
      <w:ins w:id="629" w:author="戴 磊" w:date="2020-12-29T00:34:00Z">
        <w:r>
          <w:rPr>
            <w:rFonts w:ascii="Times New Roman" w:hAnsi="Times New Roman" w:cs="Times New Roman"/>
            <w:szCs w:val="21"/>
          </w:rPr>
          <w:br/>
        </w:r>
      </w:ins>
    </w:p>
    <w:p w14:paraId="0A383284" w14:textId="1F1C429B" w:rsidR="00584C59" w:rsidRPr="00D56EE9" w:rsidRDefault="00584C59" w:rsidP="00584C59">
      <w:pPr>
        <w:rPr>
          <w:ins w:id="630" w:author="戴 磊" w:date="2020-12-29T00:34:00Z"/>
          <w:rFonts w:ascii="Times New Roman" w:hAnsi="Times New Roman" w:cs="Times New Roman"/>
          <w:b/>
          <w:bCs/>
          <w:szCs w:val="21"/>
        </w:rPr>
      </w:pPr>
      <w:ins w:id="631" w:author="戴 磊" w:date="2020-12-29T00:35:00Z">
        <w:r>
          <w:rPr>
            <w:rFonts w:ascii="Times New Roman" w:hAnsi="Times New Roman" w:cs="Times New Roman"/>
            <w:b/>
            <w:bCs/>
            <w:szCs w:val="21"/>
          </w:rPr>
          <w:t>Section</w:t>
        </w:r>
      </w:ins>
      <w:ins w:id="632" w:author="戴 磊" w:date="2020-12-29T00:34:00Z">
        <w:r w:rsidRPr="00D56EE9">
          <w:rPr>
            <w:rFonts w:ascii="Times New Roman" w:hAnsi="Times New Roman" w:cs="Times New Roman"/>
            <w:b/>
            <w:bCs/>
            <w:szCs w:val="21"/>
          </w:rPr>
          <w:t xml:space="preserve"> 3:</w:t>
        </w:r>
        <w:r>
          <w:rPr>
            <w:rFonts w:ascii="Times New Roman" w:hAnsi="Times New Roman" w:cs="Times New Roman"/>
            <w:b/>
            <w:bCs/>
            <w:szCs w:val="21"/>
          </w:rPr>
          <w:t xml:space="preserve"> inference of dietary fiber responders by </w:t>
        </w:r>
        <w:proofErr w:type="spellStart"/>
        <w:r>
          <w:rPr>
            <w:rFonts w:ascii="Times New Roman" w:hAnsi="Times New Roman" w:cs="Times New Roman"/>
            <w:b/>
            <w:bCs/>
            <w:szCs w:val="21"/>
          </w:rPr>
          <w:t>gLV</w:t>
        </w:r>
        <w:proofErr w:type="spellEnd"/>
      </w:ins>
    </w:p>
    <w:p w14:paraId="28F69AF1" w14:textId="77777777" w:rsidR="00584C59" w:rsidRPr="00426A01" w:rsidRDefault="00584C59" w:rsidP="00584C59">
      <w:pPr>
        <w:rPr>
          <w:ins w:id="633" w:author="戴 磊" w:date="2020-12-29T00:34:00Z"/>
          <w:rFonts w:ascii="Times New Roman" w:hAnsi="Times New Roman" w:cs="Times New Roman"/>
          <w:i/>
          <w:iCs/>
          <w:color w:val="FF0000"/>
          <w:sz w:val="20"/>
          <w:szCs w:val="20"/>
        </w:rPr>
      </w:pPr>
      <w:ins w:id="634" w:author="戴 磊" w:date="2020-12-29T00:34:00Z">
        <w:r>
          <w:rPr>
            <w:rFonts w:ascii="Times New Roman" w:hAnsi="Times New Roman" w:cs="Times New Roman"/>
            <w:i/>
            <w:iCs/>
            <w:color w:val="FF0000"/>
            <w:sz w:val="20"/>
            <w:szCs w:val="20"/>
          </w:rPr>
          <w:t xml:space="preserve">Longitudinal GLV-model identify </w:t>
        </w:r>
        <w:r>
          <w:rPr>
            <w:rFonts w:ascii="Times New Roman" w:hAnsi="Times New Roman" w:cs="Times New Roman" w:hint="eastAsia"/>
            <w:i/>
            <w:iCs/>
            <w:color w:val="FF0000"/>
            <w:sz w:val="20"/>
            <w:szCs w:val="20"/>
          </w:rPr>
          <w:t>bacterial</w:t>
        </w:r>
        <w:r>
          <w:rPr>
            <w:rFonts w:ascii="Times New Roman" w:hAnsi="Times New Roman" w:cs="Times New Roman"/>
            <w:i/>
            <w:iCs/>
            <w:color w:val="FF0000"/>
            <w:sz w:val="20"/>
            <w:szCs w:val="20"/>
          </w:rPr>
          <w:t xml:space="preserve"> responders and downstream interactions mirroring bacterial </w:t>
        </w:r>
        <w:r w:rsidRPr="00ED307D">
          <w:rPr>
            <w:rFonts w:ascii="Times New Roman" w:hAnsi="Times New Roman" w:cs="Times New Roman"/>
            <w:i/>
            <w:iCs/>
            <w:color w:val="FF0000"/>
            <w:sz w:val="20"/>
            <w:szCs w:val="20"/>
          </w:rPr>
          <w:t>food chain</w:t>
        </w:r>
        <w:r>
          <w:rPr>
            <w:rFonts w:ascii="Times New Roman" w:hAnsi="Times New Roman" w:cs="Times New Roman"/>
            <w:i/>
            <w:iCs/>
            <w:color w:val="FF0000"/>
            <w:sz w:val="20"/>
            <w:szCs w:val="20"/>
          </w:rPr>
          <w:t xml:space="preserve"> of inulin</w:t>
        </w:r>
      </w:ins>
    </w:p>
    <w:p w14:paraId="17A2D0BE" w14:textId="77777777" w:rsidR="00584C59" w:rsidRDefault="00584C59" w:rsidP="00584C59">
      <w:pPr>
        <w:rPr>
          <w:ins w:id="635" w:author="戴 磊" w:date="2020-12-29T00:34:00Z"/>
          <w:rFonts w:ascii="Times New Roman" w:hAnsi="Times New Roman" w:cs="Times New Roman"/>
          <w:szCs w:val="21"/>
        </w:rPr>
      </w:pPr>
      <w:ins w:id="636" w:author="戴 磊" w:date="2020-12-29T00:34:00Z">
        <w:r w:rsidRPr="00C0579A">
          <w:rPr>
            <w:rFonts w:ascii="Times New Roman" w:hAnsi="Times New Roman" w:cs="Times New Roman"/>
            <w:szCs w:val="21"/>
          </w:rPr>
          <w:t xml:space="preserve">This argues that </w:t>
        </w:r>
        <w:proofErr w:type="spellStart"/>
        <w:r w:rsidRPr="00FA20CE">
          <w:rPr>
            <w:rFonts w:ascii="Times New Roman" w:hAnsi="Times New Roman" w:cs="Times New Roman"/>
            <w:i/>
            <w:iCs/>
            <w:szCs w:val="21"/>
          </w:rPr>
          <w:t>Muribaculaceae</w:t>
        </w:r>
        <w:proofErr w:type="spellEnd"/>
        <w:r>
          <w:rPr>
            <w:rFonts w:ascii="Times New Roman" w:hAnsi="Times New Roman" w:cs="Times New Roman"/>
            <w:i/>
            <w:iCs/>
            <w:szCs w:val="21"/>
          </w:rPr>
          <w:t xml:space="preserve"> </w:t>
        </w:r>
        <w:r>
          <w:rPr>
            <w:rFonts w:ascii="Times New Roman" w:hAnsi="Times New Roman" w:cs="Times New Roman"/>
            <w:szCs w:val="21"/>
          </w:rPr>
          <w:t>and</w:t>
        </w:r>
        <w:r>
          <w:rPr>
            <w:rFonts w:ascii="Times New Roman" w:hAnsi="Times New Roman" w:cs="Times New Roman"/>
            <w:i/>
            <w:iCs/>
            <w:szCs w:val="21"/>
          </w:rPr>
          <w:t xml:space="preserve"> </w:t>
        </w:r>
        <w:r w:rsidRPr="003F724D">
          <w:rPr>
            <w:rFonts w:ascii="Times New Roman" w:hAnsi="Times New Roman" w:cs="Times New Roman"/>
            <w:i/>
            <w:iCs/>
            <w:szCs w:val="21"/>
          </w:rPr>
          <w:t xml:space="preserve">B. </w:t>
        </w:r>
        <w:proofErr w:type="spellStart"/>
        <w:r w:rsidRPr="003F724D">
          <w:rPr>
            <w:rFonts w:ascii="Times New Roman" w:hAnsi="Times New Roman" w:cs="Times New Roman"/>
            <w:i/>
            <w:iCs/>
            <w:szCs w:val="21"/>
          </w:rPr>
          <w:t>acidifaciens</w:t>
        </w:r>
        <w:proofErr w:type="spellEnd"/>
        <w:r w:rsidRPr="00C0579A">
          <w:rPr>
            <w:rFonts w:ascii="Times New Roman" w:hAnsi="Times New Roman" w:cs="Times New Roman"/>
            <w:szCs w:val="21"/>
          </w:rPr>
          <w:t xml:space="preserve"> ha</w:t>
        </w:r>
        <w:r>
          <w:rPr>
            <w:rFonts w:ascii="Times New Roman" w:hAnsi="Times New Roman" w:cs="Times New Roman"/>
            <w:szCs w:val="21"/>
          </w:rPr>
          <w:t>ve</w:t>
        </w:r>
        <w:r w:rsidRPr="00C0579A">
          <w:rPr>
            <w:rFonts w:ascii="Times New Roman" w:hAnsi="Times New Roman" w:cs="Times New Roman"/>
            <w:szCs w:val="21"/>
          </w:rPr>
          <w:t xml:space="preserve"> pivotal role</w:t>
        </w:r>
        <w:r>
          <w:rPr>
            <w:rFonts w:ascii="Times New Roman" w:hAnsi="Times New Roman" w:cs="Times New Roman"/>
            <w:szCs w:val="21"/>
          </w:rPr>
          <w:t>s</w:t>
        </w:r>
        <w:r w:rsidRPr="00C0579A">
          <w:rPr>
            <w:rFonts w:ascii="Times New Roman" w:hAnsi="Times New Roman" w:cs="Times New Roman"/>
            <w:szCs w:val="21"/>
          </w:rPr>
          <w:t xml:space="preserve"> in</w:t>
        </w:r>
        <w:r>
          <w:rPr>
            <w:rFonts w:ascii="Times New Roman" w:hAnsi="Times New Roman" w:cs="Times New Roman" w:hint="eastAsia"/>
            <w:szCs w:val="21"/>
          </w:rPr>
          <w:t xml:space="preserve"> </w:t>
        </w:r>
        <w:r w:rsidRPr="00C0579A">
          <w:rPr>
            <w:rFonts w:ascii="Times New Roman" w:hAnsi="Times New Roman" w:cs="Times New Roman"/>
            <w:szCs w:val="21"/>
          </w:rPr>
          <w:t xml:space="preserve">fermentation of </w:t>
        </w:r>
        <w:r>
          <w:rPr>
            <w:rFonts w:ascii="Times New Roman" w:hAnsi="Times New Roman" w:cs="Times New Roman"/>
            <w:szCs w:val="21"/>
          </w:rPr>
          <w:t>inulin</w:t>
        </w:r>
        <w:r w:rsidRPr="00C0579A">
          <w:rPr>
            <w:rFonts w:ascii="Times New Roman" w:hAnsi="Times New Roman" w:cs="Times New Roman"/>
            <w:szCs w:val="21"/>
          </w:rPr>
          <w:t xml:space="preserve"> in the </w:t>
        </w:r>
        <w:r>
          <w:rPr>
            <w:rFonts w:ascii="Times New Roman" w:hAnsi="Times New Roman" w:cs="Times New Roman"/>
            <w:szCs w:val="21"/>
          </w:rPr>
          <w:t>mouse</w:t>
        </w:r>
        <w:r w:rsidRPr="00C0579A">
          <w:rPr>
            <w:rFonts w:ascii="Times New Roman" w:hAnsi="Times New Roman" w:cs="Times New Roman"/>
            <w:szCs w:val="21"/>
          </w:rPr>
          <w:t xml:space="preserve"> large intestine.</w:t>
        </w:r>
        <w:r>
          <w:rPr>
            <w:rFonts w:ascii="Times New Roman" w:hAnsi="Times New Roman" w:cs="Times New Roman"/>
            <w:szCs w:val="21"/>
          </w:rPr>
          <w:t xml:space="preserve"> V</w:t>
        </w:r>
        <w:r w:rsidRPr="00C0579A">
          <w:rPr>
            <w:rFonts w:ascii="Times New Roman" w:hAnsi="Times New Roman" w:cs="Times New Roman"/>
            <w:szCs w:val="21"/>
          </w:rPr>
          <w:t xml:space="preserve">ariation in the occurrence of this </w:t>
        </w:r>
        <w:r>
          <w:rPr>
            <w:rFonts w:ascii="Times New Roman" w:hAnsi="Times New Roman" w:cs="Times New Roman"/>
            <w:szCs w:val="21"/>
          </w:rPr>
          <w:t>two inulin-responders</w:t>
        </w:r>
        <w:r>
          <w:rPr>
            <w:rFonts w:ascii="Times New Roman" w:hAnsi="Times New Roman" w:cs="Times New Roman" w:hint="eastAsia"/>
            <w:szCs w:val="21"/>
          </w:rPr>
          <w:t xml:space="preserve"> </w:t>
        </w:r>
        <w:r w:rsidRPr="00C0579A">
          <w:rPr>
            <w:rFonts w:ascii="Times New Roman" w:hAnsi="Times New Roman" w:cs="Times New Roman"/>
            <w:szCs w:val="21"/>
          </w:rPr>
          <w:t xml:space="preserve">may be a primary cause of variable </w:t>
        </w:r>
        <w:r>
          <w:rPr>
            <w:rFonts w:ascii="Times New Roman" w:hAnsi="Times New Roman" w:cs="Times New Roman"/>
            <w:szCs w:val="21"/>
          </w:rPr>
          <w:t>dynamic responses of SCFA among three vendors.</w:t>
        </w:r>
      </w:ins>
    </w:p>
    <w:p w14:paraId="5C2EBD8C" w14:textId="77777777" w:rsidR="00584C59" w:rsidRDefault="00584C59" w:rsidP="00584C59">
      <w:pPr>
        <w:rPr>
          <w:ins w:id="637" w:author="戴 磊" w:date="2020-12-29T00:34:00Z"/>
          <w:rFonts w:ascii="Times New Roman" w:hAnsi="Times New Roman" w:cs="Times New Roman"/>
          <w:szCs w:val="21"/>
        </w:rPr>
      </w:pPr>
      <w:proofErr w:type="spellStart"/>
      <w:ins w:id="638" w:author="戴 磊" w:date="2020-12-29T00:34:00Z">
        <w:r w:rsidRPr="00FA20CE">
          <w:rPr>
            <w:rFonts w:ascii="Times New Roman" w:hAnsi="Times New Roman" w:cs="Times New Roman"/>
            <w:i/>
            <w:iCs/>
            <w:szCs w:val="21"/>
          </w:rPr>
          <w:t>Muribaculaceae</w:t>
        </w:r>
        <w:proofErr w:type="spellEnd"/>
        <w:r>
          <w:rPr>
            <w:rFonts w:ascii="Times New Roman" w:hAnsi="Times New Roman" w:cs="Times New Roman"/>
            <w:szCs w:val="21"/>
          </w:rPr>
          <w:t xml:space="preserve">: </w:t>
        </w:r>
        <w:r w:rsidRPr="00FA20CE">
          <w:rPr>
            <w:rFonts w:ascii="Times New Roman" w:hAnsi="Times New Roman" w:cs="Times New Roman"/>
            <w:szCs w:val="21"/>
          </w:rPr>
          <w:t xml:space="preserve">The abundance of </w:t>
        </w:r>
        <w:proofErr w:type="spellStart"/>
        <w:r w:rsidRPr="00FA20CE">
          <w:rPr>
            <w:rFonts w:ascii="Times New Roman" w:hAnsi="Times New Roman" w:cs="Times New Roman"/>
            <w:szCs w:val="21"/>
          </w:rPr>
          <w:t>Muribaculaceae</w:t>
        </w:r>
        <w:proofErr w:type="spellEnd"/>
        <w:r w:rsidRPr="00FA20CE">
          <w:rPr>
            <w:rFonts w:ascii="Times New Roman" w:hAnsi="Times New Roman" w:cs="Times New Roman"/>
            <w:szCs w:val="21"/>
          </w:rPr>
          <w:t xml:space="preserve">, for which the name family S24-7 was previously used, was reported to be increased by </w:t>
        </w:r>
        <w:proofErr w:type="spellStart"/>
        <w:r w:rsidRPr="00FA20CE">
          <w:rPr>
            <w:rFonts w:ascii="Times New Roman" w:hAnsi="Times New Roman" w:cs="Times New Roman"/>
            <w:szCs w:val="21"/>
          </w:rPr>
          <w:t>inulins</w:t>
        </w:r>
        <w:proofErr w:type="spellEnd"/>
        <w:r w:rsidRPr="00FA20CE">
          <w:rPr>
            <w:rFonts w:ascii="Times New Roman" w:hAnsi="Times New Roman" w:cs="Times New Roman"/>
            <w:szCs w:val="21"/>
          </w:rPr>
          <w:t xml:space="preserve"> in previous stud</w:t>
        </w:r>
        <w:r>
          <w:rPr>
            <w:rFonts w:ascii="Times New Roman" w:hAnsi="Times New Roman" w:cs="Times New Roman"/>
            <w:szCs w:val="21"/>
          </w:rPr>
          <w:t>ies</w:t>
        </w:r>
        <w:r w:rsidRPr="00FA20CE">
          <w:rPr>
            <w:rFonts w:ascii="Times New Roman" w:hAnsi="Times New Roman" w:cs="Times New Roman"/>
            <w:szCs w:val="21"/>
          </w:rPr>
          <w:t xml:space="preserve">, and this family was </w:t>
        </w:r>
        <w:r w:rsidRPr="00FA20CE">
          <w:rPr>
            <w:rFonts w:ascii="Times New Roman" w:hAnsi="Times New Roman" w:cs="Times New Roman"/>
            <w:szCs w:val="21"/>
          </w:rPr>
          <w:lastRenderedPageBreak/>
          <w:t>versatile with respect to complex carbohydrate degradation</w:t>
        </w:r>
        <w:r>
          <w:rPr>
            <w:rFonts w:ascii="Times New Roman" w:hAnsi="Times New Roman" w:cs="Times New Roman"/>
            <w:szCs w:val="21"/>
          </w:rPr>
          <w:t xml:space="preserve"> (</w:t>
        </w:r>
        <w:r w:rsidRPr="00C91D37">
          <w:rPr>
            <w:rFonts w:ascii="Times New Roman" w:hAnsi="Times New Roman" w:cs="Times New Roman"/>
            <w:szCs w:val="21"/>
          </w:rPr>
          <w:t xml:space="preserve">Sequence and cultivation study of </w:t>
        </w:r>
        <w:proofErr w:type="spellStart"/>
        <w:r w:rsidRPr="00C91D37">
          <w:rPr>
            <w:rFonts w:ascii="Times New Roman" w:hAnsi="Times New Roman" w:cs="Times New Roman"/>
            <w:szCs w:val="21"/>
          </w:rPr>
          <w:t>Muribaculaceae</w:t>
        </w:r>
        <w:proofErr w:type="spellEnd"/>
        <w:r w:rsidRPr="00C91D37">
          <w:rPr>
            <w:rFonts w:ascii="Times New Roman" w:hAnsi="Times New Roman" w:cs="Times New Roman"/>
            <w:szCs w:val="21"/>
          </w:rPr>
          <w:t xml:space="preserve"> reveals novel species, host preference, and functional potential of this yet undescribed family</w:t>
        </w:r>
        <w:r>
          <w:rPr>
            <w:rFonts w:ascii="Times New Roman" w:hAnsi="Times New Roman" w:cs="Times New Roman"/>
            <w:szCs w:val="21"/>
          </w:rPr>
          <w:t>)</w:t>
        </w:r>
        <w:r w:rsidRPr="00FA20CE">
          <w:rPr>
            <w:rFonts w:ascii="Times New Roman" w:hAnsi="Times New Roman" w:cs="Times New Roman"/>
            <w:szCs w:val="21"/>
          </w:rPr>
          <w:t>.</w:t>
        </w:r>
      </w:ins>
    </w:p>
    <w:p w14:paraId="082A8A5D" w14:textId="77777777" w:rsidR="00584C59" w:rsidRDefault="00584C59" w:rsidP="00584C59">
      <w:pPr>
        <w:rPr>
          <w:ins w:id="639" w:author="戴 磊" w:date="2020-12-29T00:34:00Z"/>
          <w:rFonts w:ascii="Times New Roman" w:hAnsi="Times New Roman" w:cs="Times New Roman"/>
          <w:szCs w:val="21"/>
        </w:rPr>
      </w:pPr>
      <w:ins w:id="640" w:author="戴 磊" w:date="2020-12-29T00:34:00Z">
        <w:r w:rsidRPr="003F724D">
          <w:rPr>
            <w:rFonts w:ascii="Times New Roman" w:hAnsi="Times New Roman" w:cs="Times New Roman"/>
            <w:i/>
            <w:iCs/>
            <w:szCs w:val="21"/>
          </w:rPr>
          <w:t xml:space="preserve">B. </w:t>
        </w:r>
        <w:proofErr w:type="spellStart"/>
        <w:r w:rsidRPr="003F724D">
          <w:rPr>
            <w:rFonts w:ascii="Times New Roman" w:hAnsi="Times New Roman" w:cs="Times New Roman"/>
            <w:i/>
            <w:iCs/>
            <w:szCs w:val="21"/>
          </w:rPr>
          <w:t>acidifaciens</w:t>
        </w:r>
        <w:proofErr w:type="spellEnd"/>
        <w:r>
          <w:rPr>
            <w:rFonts w:ascii="Times New Roman" w:hAnsi="Times New Roman" w:cs="Times New Roman"/>
            <w:i/>
            <w:iCs/>
            <w:szCs w:val="21"/>
          </w:rPr>
          <w:t xml:space="preserve">: </w:t>
        </w:r>
        <w:r w:rsidRPr="003F724D">
          <w:rPr>
            <w:rFonts w:ascii="Times New Roman" w:hAnsi="Times New Roman" w:cs="Times New Roman"/>
            <w:szCs w:val="21"/>
          </w:rPr>
          <w:t>previously</w:t>
        </w:r>
        <w:r>
          <w:rPr>
            <w:rFonts w:ascii="Times New Roman" w:hAnsi="Times New Roman" w:cs="Times New Roman"/>
            <w:szCs w:val="21"/>
          </w:rPr>
          <w:t xml:space="preserve"> reported inulin-responder (</w:t>
        </w:r>
        <w:r w:rsidRPr="00826296">
          <w:rPr>
            <w:rFonts w:ascii="Times New Roman" w:hAnsi="Times New Roman" w:cs="Times New Roman"/>
            <w:szCs w:val="21"/>
          </w:rPr>
          <w:t>Single-cell genomics of uncultured bacteria reveals dietary fiber responders in the mouse gut microbiota</w:t>
        </w:r>
        <w:r>
          <w:rPr>
            <w:rFonts w:ascii="Times New Roman" w:hAnsi="Times New Roman" w:cs="Times New Roman"/>
            <w:szCs w:val="21"/>
          </w:rPr>
          <w:t>)</w:t>
        </w:r>
      </w:ins>
    </w:p>
    <w:p w14:paraId="630AD7D7" w14:textId="77777777" w:rsidR="00584C59" w:rsidRDefault="00584C59" w:rsidP="00584C59">
      <w:pPr>
        <w:rPr>
          <w:ins w:id="641" w:author="戴 磊" w:date="2020-12-29T00:34:00Z"/>
          <w:rFonts w:ascii="Times New Roman" w:hAnsi="Times New Roman" w:cs="Times New Roman"/>
          <w:szCs w:val="21"/>
        </w:rPr>
      </w:pPr>
    </w:p>
    <w:p w14:paraId="32074CF1" w14:textId="77777777" w:rsidR="00584C59" w:rsidRDefault="00584C59" w:rsidP="00584C59">
      <w:pPr>
        <w:rPr>
          <w:ins w:id="642" w:author="戴 磊" w:date="2020-12-29T00:34:00Z"/>
          <w:rFonts w:ascii="Times New Roman" w:hAnsi="Times New Roman" w:cs="Times New Roman"/>
          <w:szCs w:val="21"/>
        </w:rPr>
      </w:pPr>
    </w:p>
    <w:p w14:paraId="5D1F7A5D" w14:textId="4ADDAF53" w:rsidR="00584C59" w:rsidRPr="00D56EE9" w:rsidRDefault="00584C59" w:rsidP="00584C59">
      <w:pPr>
        <w:widowControl/>
        <w:jc w:val="left"/>
        <w:rPr>
          <w:ins w:id="643" w:author="戴 磊" w:date="2020-12-29T00:34:00Z"/>
          <w:rFonts w:ascii="Times New Roman" w:hAnsi="Times New Roman" w:cs="Times New Roman"/>
          <w:b/>
          <w:bCs/>
          <w:szCs w:val="21"/>
        </w:rPr>
      </w:pPr>
      <w:ins w:id="644" w:author="戴 磊" w:date="2020-12-29T00:35:00Z">
        <w:r>
          <w:rPr>
            <w:rFonts w:ascii="Times New Roman" w:hAnsi="Times New Roman" w:cs="Times New Roman"/>
            <w:b/>
            <w:bCs/>
            <w:szCs w:val="21"/>
          </w:rPr>
          <w:t>Section</w:t>
        </w:r>
      </w:ins>
      <w:ins w:id="645" w:author="戴 磊" w:date="2020-12-29T00:34:00Z">
        <w:r w:rsidRPr="00D56EE9">
          <w:rPr>
            <w:rFonts w:ascii="Times New Roman" w:hAnsi="Times New Roman" w:cs="Times New Roman"/>
            <w:b/>
            <w:bCs/>
            <w:szCs w:val="21"/>
          </w:rPr>
          <w:t xml:space="preserve"> 4: prediction of </w:t>
        </w:r>
        <w:r w:rsidRPr="00D56EE9">
          <w:rPr>
            <w:rFonts w:ascii="Times New Roman" w:hAnsi="Times New Roman" w:cs="Times New Roman" w:hint="eastAsia"/>
            <w:b/>
            <w:bCs/>
            <w:szCs w:val="21"/>
          </w:rPr>
          <w:t>S</w:t>
        </w:r>
        <w:r w:rsidRPr="00D56EE9">
          <w:rPr>
            <w:rFonts w:ascii="Times New Roman" w:hAnsi="Times New Roman" w:cs="Times New Roman"/>
            <w:b/>
            <w:bCs/>
            <w:szCs w:val="21"/>
          </w:rPr>
          <w:t>CFA metabolism by machine learning</w:t>
        </w:r>
      </w:ins>
    </w:p>
    <w:p w14:paraId="1BA62033" w14:textId="5948436A" w:rsidR="00584C59" w:rsidRDefault="00584C59" w:rsidP="00584C59">
      <w:pPr>
        <w:rPr>
          <w:ins w:id="646" w:author="戴 磊" w:date="2020-12-29T01:12:00Z"/>
          <w:rFonts w:ascii="Times New Roman" w:hAnsi="Times New Roman" w:cs="Times New Roman"/>
          <w:b/>
          <w:bCs/>
          <w:szCs w:val="21"/>
        </w:rPr>
      </w:pPr>
    </w:p>
    <w:p w14:paraId="444F29FA" w14:textId="1925722A" w:rsidR="00B356E0" w:rsidRDefault="00B356E0" w:rsidP="00584C59">
      <w:pPr>
        <w:rPr>
          <w:ins w:id="647" w:author="戴 磊" w:date="2020-12-29T00:34:00Z"/>
          <w:rFonts w:ascii="Times New Roman" w:hAnsi="Times New Roman" w:cs="Times New Roman"/>
          <w:b/>
          <w:bCs/>
          <w:szCs w:val="21"/>
        </w:rPr>
      </w:pPr>
      <w:ins w:id="648" w:author="戴 磊" w:date="2020-12-29T01:12:00Z">
        <w:r>
          <w:rPr>
            <w:rFonts w:ascii="Times New Roman" w:hAnsi="Times New Roman" w:cs="Times New Roman" w:hint="eastAsia"/>
            <w:b/>
            <w:bCs/>
            <w:szCs w:val="21"/>
          </w:rPr>
          <w:t>S</w:t>
        </w:r>
        <w:r>
          <w:rPr>
            <w:rFonts w:ascii="Times New Roman" w:hAnsi="Times New Roman" w:cs="Times New Roman"/>
            <w:b/>
            <w:bCs/>
            <w:szCs w:val="21"/>
          </w:rPr>
          <w:t>ection 5: the relation</w:t>
        </w:r>
      </w:ins>
      <w:ins w:id="649" w:author="戴 磊" w:date="2020-12-29T01:13:00Z">
        <w:r>
          <w:rPr>
            <w:rFonts w:ascii="Times New Roman" w:hAnsi="Times New Roman" w:cs="Times New Roman"/>
            <w:b/>
            <w:bCs/>
            <w:szCs w:val="21"/>
          </w:rPr>
          <w:t xml:space="preserve"> between microbiome composition and SCFA </w:t>
        </w:r>
        <w:r w:rsidR="000E4CDE">
          <w:rPr>
            <w:rFonts w:ascii="Times New Roman" w:hAnsi="Times New Roman" w:cs="Times New Roman"/>
            <w:b/>
            <w:bCs/>
            <w:szCs w:val="21"/>
          </w:rPr>
          <w:t>at different timescales</w:t>
        </w:r>
      </w:ins>
    </w:p>
    <w:p w14:paraId="4F2DF2E8" w14:textId="230E80FA" w:rsidR="00584C59" w:rsidRDefault="00584C59" w:rsidP="00584C59">
      <w:pPr>
        <w:rPr>
          <w:ins w:id="650" w:author="戴 磊" w:date="2020-12-29T00:46:00Z"/>
          <w:rFonts w:ascii="Times New Roman" w:hAnsi="Times New Roman" w:cs="Times New Roman"/>
          <w:b/>
          <w:bCs/>
          <w:szCs w:val="21"/>
        </w:rPr>
      </w:pPr>
    </w:p>
    <w:p w14:paraId="4EF52FE0" w14:textId="77777777" w:rsidR="00B356E0" w:rsidRDefault="00B356E0" w:rsidP="00372577">
      <w:pPr>
        <w:rPr>
          <w:ins w:id="651" w:author="戴 磊" w:date="2020-12-29T01:09:00Z"/>
          <w:rFonts w:ascii="Times New Roman" w:hAnsi="Times New Roman" w:cs="Times New Roman"/>
          <w:b/>
          <w:bCs/>
          <w:sz w:val="22"/>
        </w:rPr>
      </w:pPr>
    </w:p>
    <w:p w14:paraId="2D04EE07" w14:textId="4C6B6457" w:rsidR="00372577" w:rsidRDefault="00372577" w:rsidP="00372577">
      <w:pPr>
        <w:rPr>
          <w:ins w:id="652" w:author="戴 磊" w:date="2020-12-29T00:46:00Z"/>
          <w:rFonts w:ascii="Times New Roman" w:hAnsi="Times New Roman" w:cs="Times New Roman"/>
          <w:b/>
          <w:bCs/>
          <w:sz w:val="22"/>
        </w:rPr>
      </w:pPr>
      <w:ins w:id="653" w:author="戴 磊" w:date="2020-12-29T00:46:00Z">
        <w:r w:rsidRPr="00465AC3">
          <w:rPr>
            <w:rFonts w:ascii="Times New Roman" w:hAnsi="Times New Roman" w:cs="Times New Roman" w:hint="eastAsia"/>
            <w:b/>
            <w:bCs/>
            <w:sz w:val="22"/>
          </w:rPr>
          <w:t>D</w:t>
        </w:r>
        <w:r w:rsidRPr="00465AC3">
          <w:rPr>
            <w:rFonts w:ascii="Times New Roman" w:hAnsi="Times New Roman" w:cs="Times New Roman"/>
            <w:b/>
            <w:bCs/>
            <w:sz w:val="22"/>
          </w:rPr>
          <w:t>iscussion</w:t>
        </w:r>
      </w:ins>
    </w:p>
    <w:p w14:paraId="312C51BE" w14:textId="6DA600DD" w:rsidR="00372577" w:rsidRDefault="00372577" w:rsidP="00372577">
      <w:pPr>
        <w:pStyle w:val="ListParagraph"/>
        <w:numPr>
          <w:ilvl w:val="0"/>
          <w:numId w:val="7"/>
        </w:numPr>
        <w:ind w:firstLineChars="0"/>
        <w:rPr>
          <w:ins w:id="654" w:author="戴 磊" w:date="2020-12-29T00:46:00Z"/>
          <w:rFonts w:ascii="Times New Roman" w:hAnsi="Times New Roman" w:cs="Times New Roman"/>
          <w:b/>
          <w:bCs/>
          <w:sz w:val="22"/>
        </w:rPr>
      </w:pPr>
      <w:ins w:id="655" w:author="戴 磊" w:date="2020-12-29T00:46:00Z">
        <w:r w:rsidRPr="00D56EE9">
          <w:rPr>
            <w:rFonts w:ascii="Times New Roman" w:hAnsi="Times New Roman" w:cs="Times New Roman"/>
            <w:b/>
            <w:bCs/>
            <w:sz w:val="22"/>
          </w:rPr>
          <w:t>Dynamical</w:t>
        </w:r>
        <w:r>
          <w:rPr>
            <w:rFonts w:ascii="Times New Roman" w:hAnsi="Times New Roman" w:cs="Times New Roman"/>
            <w:b/>
            <w:bCs/>
            <w:sz w:val="22"/>
          </w:rPr>
          <w:t xml:space="preserve"> response</w:t>
        </w:r>
      </w:ins>
      <w:ins w:id="656" w:author="戴 磊" w:date="2020-12-29T00:53:00Z">
        <w:r w:rsidR="001C1C36">
          <w:rPr>
            <w:rFonts w:ascii="Times New Roman" w:hAnsi="Times New Roman" w:cs="Times New Roman"/>
            <w:b/>
            <w:bCs/>
            <w:sz w:val="22"/>
          </w:rPr>
          <w:t>: how and why</w:t>
        </w:r>
      </w:ins>
    </w:p>
    <w:p w14:paraId="0C48BFA4" w14:textId="78C62322" w:rsidR="00372577" w:rsidRDefault="00372577" w:rsidP="00372577">
      <w:pPr>
        <w:pStyle w:val="ListParagraph"/>
        <w:numPr>
          <w:ilvl w:val="0"/>
          <w:numId w:val="7"/>
        </w:numPr>
        <w:ind w:firstLineChars="0"/>
        <w:rPr>
          <w:ins w:id="657" w:author="戴 磊" w:date="2020-12-29T00:46:00Z"/>
          <w:rFonts w:ascii="Times New Roman" w:hAnsi="Times New Roman" w:cs="Times New Roman"/>
          <w:b/>
          <w:bCs/>
          <w:sz w:val="22"/>
        </w:rPr>
      </w:pPr>
      <w:ins w:id="658" w:author="戴 磊" w:date="2020-12-29T00:46:00Z">
        <w:r>
          <w:rPr>
            <w:rFonts w:ascii="Times New Roman" w:hAnsi="Times New Roman" w:cs="Times New Roman"/>
            <w:b/>
            <w:bCs/>
            <w:sz w:val="22"/>
          </w:rPr>
          <w:t>Individualized response</w:t>
        </w:r>
      </w:ins>
      <w:ins w:id="659" w:author="戴 磊" w:date="2020-12-29T00:53:00Z">
        <w:r w:rsidR="001C1C36">
          <w:rPr>
            <w:rFonts w:ascii="Times New Roman" w:hAnsi="Times New Roman" w:cs="Times New Roman"/>
            <w:b/>
            <w:bCs/>
            <w:sz w:val="22"/>
          </w:rPr>
          <w:t>: how and why</w:t>
        </w:r>
      </w:ins>
    </w:p>
    <w:p w14:paraId="5DECB358" w14:textId="2C20EF12" w:rsidR="00372577" w:rsidRDefault="001C1C36" w:rsidP="00372577">
      <w:pPr>
        <w:pStyle w:val="ListParagraph"/>
        <w:numPr>
          <w:ilvl w:val="0"/>
          <w:numId w:val="7"/>
        </w:numPr>
        <w:ind w:firstLineChars="0"/>
        <w:rPr>
          <w:ins w:id="660" w:author="戴 磊" w:date="2020-12-29T00:51:00Z"/>
          <w:rFonts w:ascii="Times New Roman" w:hAnsi="Times New Roman" w:cs="Times New Roman"/>
          <w:b/>
          <w:bCs/>
          <w:sz w:val="22"/>
        </w:rPr>
      </w:pPr>
      <w:ins w:id="661" w:author="戴 磊" w:date="2020-12-29T00:51:00Z">
        <w:r>
          <w:rPr>
            <w:rFonts w:ascii="Times New Roman" w:hAnsi="Times New Roman" w:cs="Times New Roman" w:hint="eastAsia"/>
            <w:b/>
            <w:bCs/>
            <w:sz w:val="22"/>
          </w:rPr>
          <w:t>H</w:t>
        </w:r>
        <w:r>
          <w:rPr>
            <w:rFonts w:ascii="Times New Roman" w:hAnsi="Times New Roman" w:cs="Times New Roman"/>
            <w:b/>
            <w:bCs/>
            <w:sz w:val="22"/>
          </w:rPr>
          <w:t>uman data</w:t>
        </w:r>
      </w:ins>
      <w:ins w:id="662" w:author="戴 磊" w:date="2020-12-29T00:52:00Z">
        <w:r>
          <w:rPr>
            <w:rFonts w:ascii="Times New Roman" w:hAnsi="Times New Roman" w:cs="Times New Roman"/>
            <w:b/>
            <w:bCs/>
            <w:sz w:val="22"/>
          </w:rPr>
          <w:t xml:space="preserve">, </w:t>
        </w:r>
      </w:ins>
      <w:ins w:id="663" w:author="戴 磊" w:date="2020-12-29T00:53:00Z">
        <w:r>
          <w:rPr>
            <w:rFonts w:ascii="Times New Roman" w:hAnsi="Times New Roman" w:cs="Times New Roman"/>
            <w:b/>
            <w:bCs/>
            <w:sz w:val="22"/>
          </w:rPr>
          <w:t>new insights from meta-analysis</w:t>
        </w:r>
      </w:ins>
    </w:p>
    <w:p w14:paraId="0789F14B" w14:textId="2EC1BB46" w:rsidR="001C1C36" w:rsidRDefault="001C1C36" w:rsidP="00372577">
      <w:pPr>
        <w:pStyle w:val="ListParagraph"/>
        <w:numPr>
          <w:ilvl w:val="0"/>
          <w:numId w:val="7"/>
        </w:numPr>
        <w:ind w:firstLineChars="0"/>
        <w:rPr>
          <w:ins w:id="664" w:author="戴 磊" w:date="2020-12-29T00:51:00Z"/>
          <w:rFonts w:ascii="Times New Roman" w:hAnsi="Times New Roman" w:cs="Times New Roman"/>
          <w:b/>
          <w:bCs/>
          <w:sz w:val="22"/>
        </w:rPr>
      </w:pPr>
      <w:ins w:id="665" w:author="戴 磊" w:date="2020-12-29T00:51:00Z">
        <w:r>
          <w:rPr>
            <w:rFonts w:ascii="Times New Roman" w:hAnsi="Times New Roman" w:cs="Times New Roman" w:hint="eastAsia"/>
            <w:b/>
            <w:bCs/>
            <w:sz w:val="22"/>
          </w:rPr>
          <w:t>L</w:t>
        </w:r>
        <w:r>
          <w:rPr>
            <w:rFonts w:ascii="Times New Roman" w:hAnsi="Times New Roman" w:cs="Times New Roman"/>
            <w:b/>
            <w:bCs/>
            <w:sz w:val="22"/>
          </w:rPr>
          <w:t>imitations</w:t>
        </w:r>
      </w:ins>
    </w:p>
    <w:p w14:paraId="71FE4B4C" w14:textId="0B59114C" w:rsidR="001C1C36" w:rsidRPr="001C1C36" w:rsidRDefault="001C1C36">
      <w:pPr>
        <w:pStyle w:val="ListParagraph"/>
        <w:numPr>
          <w:ilvl w:val="0"/>
          <w:numId w:val="7"/>
        </w:numPr>
        <w:ind w:firstLineChars="0"/>
        <w:rPr>
          <w:ins w:id="666" w:author="戴 磊" w:date="2020-12-29T00:46:00Z"/>
          <w:rFonts w:ascii="Times New Roman" w:hAnsi="Times New Roman" w:cs="Times New Roman"/>
          <w:b/>
          <w:bCs/>
          <w:sz w:val="22"/>
          <w:rPrChange w:id="667" w:author="戴 磊" w:date="2020-12-29T00:51:00Z">
            <w:rPr>
              <w:ins w:id="668" w:author="戴 磊" w:date="2020-12-29T00:46:00Z"/>
            </w:rPr>
          </w:rPrChange>
        </w:rPr>
      </w:pPr>
      <w:ins w:id="669" w:author="戴 磊" w:date="2020-12-29T00:51:00Z">
        <w:r>
          <w:rPr>
            <w:rFonts w:ascii="Times New Roman" w:hAnsi="Times New Roman" w:cs="Times New Roman" w:hint="eastAsia"/>
            <w:b/>
            <w:bCs/>
            <w:sz w:val="22"/>
          </w:rPr>
          <w:t>N</w:t>
        </w:r>
        <w:r>
          <w:rPr>
            <w:rFonts w:ascii="Times New Roman" w:hAnsi="Times New Roman" w:cs="Times New Roman"/>
            <w:b/>
            <w:bCs/>
            <w:sz w:val="22"/>
          </w:rPr>
          <w:t>ovelty</w:t>
        </w:r>
      </w:ins>
      <w:ins w:id="670" w:author="戴 磊" w:date="2020-12-29T00:52:00Z">
        <w:r>
          <w:rPr>
            <w:rFonts w:ascii="Times New Roman" w:hAnsi="Times New Roman" w:cs="Times New Roman"/>
            <w:b/>
            <w:bCs/>
            <w:sz w:val="22"/>
          </w:rPr>
          <w:t>, insight for future research</w:t>
        </w:r>
      </w:ins>
    </w:p>
    <w:p w14:paraId="5CA91CB8" w14:textId="77777777" w:rsidR="00372577" w:rsidRDefault="00372577" w:rsidP="00372577">
      <w:pPr>
        <w:rPr>
          <w:ins w:id="671" w:author="戴 磊" w:date="2020-12-29T00:46:00Z"/>
          <w:rFonts w:ascii="Times New Roman" w:hAnsi="Times New Roman" w:cs="Times New Roman"/>
          <w:b/>
          <w:bCs/>
          <w:sz w:val="22"/>
        </w:rPr>
      </w:pPr>
    </w:p>
    <w:p w14:paraId="5EBFB24F" w14:textId="77777777" w:rsidR="00372577" w:rsidRPr="00D56EE9" w:rsidRDefault="00372577" w:rsidP="00372577">
      <w:pPr>
        <w:rPr>
          <w:ins w:id="672" w:author="戴 磊" w:date="2020-12-29T00:46:00Z"/>
          <w:rFonts w:ascii="Times New Roman" w:hAnsi="Times New Roman" w:cs="Times New Roman"/>
          <w:b/>
          <w:bCs/>
          <w:sz w:val="22"/>
        </w:rPr>
      </w:pPr>
    </w:p>
    <w:p w14:paraId="7B285703" w14:textId="77777777" w:rsidR="00372577" w:rsidRDefault="00372577" w:rsidP="00372577">
      <w:pPr>
        <w:rPr>
          <w:ins w:id="673" w:author="戴 磊" w:date="2020-12-29T00:46:00Z"/>
          <w:rFonts w:ascii="Times New Roman" w:hAnsi="Times New Roman" w:cs="Times New Roman"/>
          <w:color w:val="FF0000"/>
          <w:szCs w:val="21"/>
          <w:shd w:val="clear" w:color="auto" w:fill="FFFFFF"/>
        </w:rPr>
      </w:pPr>
      <w:ins w:id="674" w:author="戴 磊" w:date="2020-12-29T00:46:00Z">
        <w:r w:rsidRPr="00D56EE9">
          <w:rPr>
            <w:rFonts w:ascii="Times New Roman" w:hAnsi="Times New Roman" w:cs="Times New Roman"/>
            <w:color w:val="FF0000"/>
            <w:szCs w:val="21"/>
            <w:shd w:val="clear" w:color="auto" w:fill="FFFFFF"/>
          </w:rPr>
          <w:t>Key bacteria determine the response of gut microbiome to dietary fiber</w:t>
        </w:r>
      </w:ins>
    </w:p>
    <w:p w14:paraId="559F17E2" w14:textId="77777777" w:rsidR="00372577" w:rsidRPr="00D56EE9" w:rsidRDefault="00372577" w:rsidP="00372577">
      <w:pPr>
        <w:rPr>
          <w:ins w:id="675" w:author="戴 磊" w:date="2020-12-29T00:46:00Z"/>
          <w:rFonts w:ascii="Times New Roman" w:hAnsi="Times New Roman" w:cs="Times New Roman"/>
          <w:color w:val="FF0000"/>
          <w:szCs w:val="21"/>
          <w:shd w:val="clear" w:color="auto" w:fill="FFFFFF"/>
        </w:rPr>
      </w:pPr>
      <w:ins w:id="676" w:author="戴 磊" w:date="2020-12-29T00:46:00Z">
        <w:r w:rsidRPr="00941608">
          <w:rPr>
            <w:rFonts w:ascii="Times New Roman" w:hAnsi="Times New Roman" w:cs="Times New Roman"/>
            <w:szCs w:val="21"/>
          </w:rPr>
          <w:t xml:space="preserve">The release of </w:t>
        </w:r>
        <w:r w:rsidRPr="0084323E">
          <w:rPr>
            <w:rFonts w:ascii="AdvMelior-R" w:hAnsi="AdvMelior-R"/>
            <w:color w:val="000000"/>
            <w:sz w:val="20"/>
            <w:szCs w:val="20"/>
          </w:rPr>
          <w:t>oligosaccharides</w:t>
        </w:r>
        <w:r w:rsidRPr="00941608">
          <w:rPr>
            <w:rFonts w:ascii="Times New Roman" w:hAnsi="Times New Roman" w:cs="Times New Roman"/>
            <w:szCs w:val="21"/>
          </w:rPr>
          <w:t xml:space="preserve"> from </w:t>
        </w:r>
        <w:r>
          <w:rPr>
            <w:rFonts w:ascii="Times New Roman" w:hAnsi="Times New Roman" w:cs="Times New Roman"/>
            <w:szCs w:val="21"/>
          </w:rPr>
          <w:t>inulin</w:t>
        </w:r>
        <w:r w:rsidRPr="00941608">
          <w:rPr>
            <w:rFonts w:ascii="Times New Roman" w:hAnsi="Times New Roman" w:cs="Times New Roman"/>
            <w:szCs w:val="21"/>
          </w:rPr>
          <w:t xml:space="preserve"> in</w:t>
        </w:r>
        <w:r>
          <w:rPr>
            <w:rFonts w:ascii="Times New Roman" w:hAnsi="Times New Roman" w:cs="Times New Roman" w:hint="eastAsia"/>
            <w:szCs w:val="21"/>
          </w:rPr>
          <w:t xml:space="preserve"> </w:t>
        </w:r>
        <w:r w:rsidRPr="00941608">
          <w:rPr>
            <w:rFonts w:ascii="Times New Roman" w:hAnsi="Times New Roman" w:cs="Times New Roman"/>
            <w:szCs w:val="21"/>
          </w:rPr>
          <w:t xml:space="preserve">the </w:t>
        </w:r>
        <w:r>
          <w:rPr>
            <w:rFonts w:ascii="Times New Roman" w:hAnsi="Times New Roman" w:cs="Times New Roman"/>
            <w:szCs w:val="21"/>
          </w:rPr>
          <w:t xml:space="preserve">mouse </w:t>
        </w:r>
        <w:r w:rsidRPr="00941608">
          <w:rPr>
            <w:rFonts w:ascii="Times New Roman" w:hAnsi="Times New Roman" w:cs="Times New Roman"/>
            <w:szCs w:val="21"/>
          </w:rPr>
          <w:t xml:space="preserve">colon may depend on the presence of </w:t>
        </w:r>
        <w:proofErr w:type="spellStart"/>
        <w:r w:rsidRPr="00FA20CE">
          <w:rPr>
            <w:rFonts w:ascii="Times New Roman" w:hAnsi="Times New Roman" w:cs="Times New Roman"/>
            <w:i/>
            <w:iCs/>
            <w:szCs w:val="21"/>
          </w:rPr>
          <w:t>Muribaculaceae</w:t>
        </w:r>
        <w:proofErr w:type="spellEnd"/>
        <w:r>
          <w:rPr>
            <w:rFonts w:ascii="Times New Roman" w:hAnsi="Times New Roman" w:cs="Times New Roman"/>
            <w:i/>
            <w:iCs/>
            <w:szCs w:val="21"/>
          </w:rPr>
          <w:t xml:space="preserve"> </w:t>
        </w:r>
        <w:r w:rsidRPr="00941608">
          <w:rPr>
            <w:rFonts w:ascii="Times New Roman" w:hAnsi="Times New Roman" w:cs="Times New Roman"/>
            <w:szCs w:val="21"/>
          </w:rPr>
          <w:t>or</w:t>
        </w:r>
        <w:r>
          <w:rPr>
            <w:rFonts w:ascii="Times New Roman" w:hAnsi="Times New Roman" w:cs="Times New Roman"/>
            <w:i/>
            <w:iCs/>
            <w:szCs w:val="21"/>
          </w:rPr>
          <w:t xml:space="preserve"> </w:t>
        </w:r>
        <w:r w:rsidRPr="003F724D">
          <w:rPr>
            <w:rFonts w:ascii="Times New Roman" w:hAnsi="Times New Roman" w:cs="Times New Roman"/>
            <w:i/>
            <w:iCs/>
            <w:szCs w:val="21"/>
          </w:rPr>
          <w:t xml:space="preserve">B. </w:t>
        </w:r>
        <w:proofErr w:type="spellStart"/>
        <w:r w:rsidRPr="003F724D">
          <w:rPr>
            <w:rFonts w:ascii="Times New Roman" w:hAnsi="Times New Roman" w:cs="Times New Roman"/>
            <w:i/>
            <w:iCs/>
            <w:szCs w:val="21"/>
          </w:rPr>
          <w:t>acidifaciens</w:t>
        </w:r>
        <w:proofErr w:type="spellEnd"/>
        <w:r w:rsidRPr="00941608">
          <w:rPr>
            <w:rFonts w:ascii="Times New Roman" w:hAnsi="Times New Roman" w:cs="Times New Roman"/>
            <w:szCs w:val="21"/>
          </w:rPr>
          <w:t xml:space="preserve"> within the microbial community</w:t>
        </w:r>
        <w:r>
          <w:rPr>
            <w:rFonts w:ascii="Times New Roman" w:hAnsi="Times New Roman" w:cs="Times New Roman"/>
            <w:szCs w:val="21"/>
          </w:rPr>
          <w:t>.</w:t>
        </w:r>
      </w:ins>
    </w:p>
    <w:p w14:paraId="53641470" w14:textId="77777777" w:rsidR="00372577" w:rsidRDefault="00372577" w:rsidP="00372577">
      <w:pPr>
        <w:rPr>
          <w:ins w:id="677" w:author="戴 磊" w:date="2020-12-29T00:46:00Z"/>
          <w:rFonts w:ascii="Times New Roman" w:hAnsi="Times New Roman" w:cs="Times New Roman"/>
          <w:color w:val="2A2A2A"/>
          <w:szCs w:val="21"/>
          <w:shd w:val="clear" w:color="auto" w:fill="FFFFFF"/>
        </w:rPr>
      </w:pPr>
      <w:ins w:id="678" w:author="戴 磊" w:date="2020-12-29T00:46:00Z">
        <w:r w:rsidRPr="005A7CB1">
          <w:rPr>
            <w:rFonts w:ascii="Times New Roman" w:hAnsi="Times New Roman" w:cs="Times New Roman"/>
            <w:color w:val="2A2A2A"/>
            <w:szCs w:val="21"/>
            <w:shd w:val="clear" w:color="auto" w:fill="FFFFFF"/>
          </w:rPr>
          <w:t>Consistent with previous report</w:t>
        </w:r>
        <w:r>
          <w:rPr>
            <w:rFonts w:ascii="Times New Roman" w:hAnsi="Times New Roman" w:cs="Times New Roman"/>
            <w:color w:val="2A2A2A"/>
            <w:szCs w:val="21"/>
            <w:shd w:val="clear" w:color="auto" w:fill="FFFFFF"/>
          </w:rPr>
          <w:t xml:space="preserve">s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NE.Ref.{E711015D-E956-4678-B2D1-5EBEBD707DB2}</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[11, 24]</w:t>
        </w:r>
        <w:r>
          <w:rPr>
            <w:rFonts w:ascii="Times New Roman" w:hAnsi="Times New Roman" w:cs="Times New Roman"/>
            <w:color w:val="2A2A2A"/>
            <w:szCs w:val="21"/>
            <w:shd w:val="clear" w:color="auto" w:fill="FFFFFF"/>
          </w:rPr>
          <w:fldChar w:fldCharType="end"/>
        </w:r>
        <w:r>
          <w:rPr>
            <w:rFonts w:ascii="Times New Roman" w:hAnsi="Times New Roman" w:cs="Times New Roman"/>
            <w:color w:val="2A2A2A"/>
            <w:szCs w:val="21"/>
            <w:shd w:val="clear" w:color="auto" w:fill="FFFFFF"/>
          </w:rPr>
          <w:t xml:space="preserve">, </w:t>
        </w:r>
        <w:r w:rsidRPr="00A20474">
          <w:rPr>
            <w:rFonts w:ascii="Times New Roman" w:hAnsi="Times New Roman" w:cs="Times New Roman"/>
            <w:color w:val="2A2A2A"/>
            <w:szCs w:val="21"/>
            <w:shd w:val="clear" w:color="auto" w:fill="FFFFFF"/>
          </w:rPr>
          <w:t xml:space="preserve">the abundance of </w:t>
        </w:r>
        <w:proofErr w:type="spellStart"/>
        <w:r w:rsidRPr="005A7CB1">
          <w:rPr>
            <w:rFonts w:ascii="Times New Roman" w:hAnsi="Times New Roman" w:cs="Times New Roman"/>
            <w:i/>
            <w:iCs/>
            <w:color w:val="2A2A2A"/>
            <w:szCs w:val="21"/>
            <w:shd w:val="clear" w:color="auto" w:fill="FFFFFF"/>
          </w:rPr>
          <w:t>Ruminococcus</w:t>
        </w:r>
        <w:proofErr w:type="spellEnd"/>
        <w:r w:rsidRPr="00A20474">
          <w:rPr>
            <w:rFonts w:ascii="Times New Roman" w:hAnsi="Times New Roman" w:cs="Times New Roman"/>
            <w:color w:val="2A2A2A"/>
            <w:szCs w:val="21"/>
            <w:shd w:val="clear" w:color="auto" w:fill="FFFFFF"/>
          </w:rPr>
          <w:t xml:space="preserve"> increased </w:t>
        </w:r>
        <w:r>
          <w:rPr>
            <w:rFonts w:ascii="Times New Roman" w:hAnsi="Times New Roman" w:cs="Times New Roman"/>
            <w:color w:val="2A2A2A"/>
            <w:szCs w:val="21"/>
            <w:shd w:val="clear" w:color="auto" w:fill="FFFFFF"/>
          </w:rPr>
          <w:t xml:space="preserve">and here identified as resistant starch responder, which has been </w:t>
        </w:r>
        <w:r w:rsidRPr="00B33768">
          <w:rPr>
            <w:rFonts w:ascii="Times New Roman" w:hAnsi="Times New Roman" w:cs="Times New Roman"/>
            <w:color w:val="2A2A2A"/>
            <w:szCs w:val="21"/>
            <w:shd w:val="clear" w:color="auto" w:fill="FFFFFF"/>
          </w:rPr>
          <w:t>proposed to be a keystone species for the degradation of resistant starch</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NE.Ref.{2BB364C3-456B-4682-B2CA-C45638556977}</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[11]</w:t>
        </w:r>
        <w:r>
          <w:rPr>
            <w:rFonts w:ascii="Times New Roman" w:hAnsi="Times New Roman" w:cs="Times New Roman"/>
            <w:color w:val="2A2A2A"/>
            <w:szCs w:val="21"/>
            <w:shd w:val="clear" w:color="auto" w:fill="FFFFFF"/>
          </w:rPr>
          <w:fldChar w:fldCharType="end"/>
        </w:r>
        <w:r>
          <w:rPr>
            <w:rFonts w:ascii="Times New Roman" w:hAnsi="Times New Roman" w:cs="Times New Roman"/>
            <w:color w:val="2A2A2A"/>
            <w:szCs w:val="21"/>
            <w:shd w:val="clear" w:color="auto" w:fill="FFFFFF"/>
          </w:rPr>
          <w:t>.</w:t>
        </w:r>
      </w:ins>
    </w:p>
    <w:p w14:paraId="4170F6A3" w14:textId="77777777" w:rsidR="00372577" w:rsidRDefault="00372577" w:rsidP="00372577">
      <w:pPr>
        <w:rPr>
          <w:ins w:id="679" w:author="戴 磊" w:date="2020-12-29T00:46:00Z"/>
          <w:rFonts w:ascii="Times New Roman" w:hAnsi="Times New Roman" w:cs="Times New Roman"/>
          <w:color w:val="2A2A2A"/>
          <w:szCs w:val="21"/>
          <w:shd w:val="clear" w:color="auto" w:fill="FFFFFF"/>
        </w:rPr>
      </w:pPr>
      <w:ins w:id="680" w:author="戴 磊" w:date="2020-12-29T00:46:00Z">
        <w:r>
          <w:rPr>
            <w:rFonts w:ascii="Times New Roman" w:hAnsi="Times New Roman" w:cs="Times New Roman"/>
            <w:color w:val="2A2A2A"/>
            <w:szCs w:val="21"/>
            <w:shd w:val="clear" w:color="auto" w:fill="FFFFFF"/>
          </w:rPr>
          <w:t>Four</w:t>
        </w:r>
        <w:r w:rsidRPr="00A20474">
          <w:rPr>
            <w:rFonts w:ascii="Times New Roman" w:hAnsi="Times New Roman" w:cs="Times New Roman"/>
            <w:color w:val="2A2A2A"/>
            <w:szCs w:val="21"/>
            <w:shd w:val="clear" w:color="auto" w:fill="FFFFFF"/>
          </w:rPr>
          <w:t xml:space="preserve"> studies showed an increase in </w:t>
        </w:r>
        <w:proofErr w:type="spellStart"/>
        <w:r w:rsidRPr="00A20474">
          <w:rPr>
            <w:rFonts w:ascii="Times New Roman" w:hAnsi="Times New Roman" w:cs="Times New Roman"/>
            <w:color w:val="2A2A2A"/>
            <w:szCs w:val="21"/>
            <w:shd w:val="clear" w:color="auto" w:fill="FFFFFF"/>
          </w:rPr>
          <w:t>Faecalibacterium</w:t>
        </w:r>
        <w:proofErr w:type="spellEnd"/>
        <w:r w:rsidRPr="00A20474">
          <w:rPr>
            <w:rFonts w:ascii="Times New Roman" w:hAnsi="Times New Roman" w:cs="Times New Roman"/>
            <w:color w:val="2A2A2A"/>
            <w:szCs w:val="21"/>
            <w:shd w:val="clear" w:color="auto" w:fill="FFFFFF"/>
          </w:rPr>
          <w:t xml:space="preserve"> after inulin exposure</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NE.Ref.{5F97490B-E0D0-45E9-99BF-9846955F8F4D}</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[6, 36-38]</w:t>
        </w:r>
        <w:r>
          <w:rPr>
            <w:rFonts w:ascii="Times New Roman" w:hAnsi="Times New Roman" w:cs="Times New Roman"/>
            <w:color w:val="2A2A2A"/>
            <w:szCs w:val="21"/>
            <w:shd w:val="clear" w:color="auto" w:fill="FFFFFF"/>
          </w:rPr>
          <w:fldChar w:fldCharType="end"/>
        </w:r>
        <w:r>
          <w:rPr>
            <w:rFonts w:ascii="Times New Roman" w:hAnsi="Times New Roman" w:cs="Times New Roman"/>
            <w:color w:val="2A2A2A"/>
            <w:szCs w:val="21"/>
            <w:shd w:val="clear" w:color="auto" w:fill="FFFFFF"/>
          </w:rPr>
          <w:t>.</w:t>
        </w:r>
      </w:ins>
    </w:p>
    <w:p w14:paraId="25B29EE9" w14:textId="77777777" w:rsidR="00372577" w:rsidRPr="00D56EE9" w:rsidRDefault="00372577" w:rsidP="00372577">
      <w:pPr>
        <w:rPr>
          <w:ins w:id="681" w:author="戴 磊" w:date="2020-12-29T00:46:00Z"/>
          <w:rFonts w:ascii="Times New Roman" w:hAnsi="Times New Roman" w:cs="Times New Roman"/>
          <w:b/>
          <w:bCs/>
          <w:sz w:val="22"/>
        </w:rPr>
      </w:pPr>
    </w:p>
    <w:p w14:paraId="5087265D" w14:textId="77777777" w:rsidR="00372577" w:rsidRPr="00D56EE9" w:rsidRDefault="00372577" w:rsidP="00372577">
      <w:pPr>
        <w:rPr>
          <w:ins w:id="682" w:author="戴 磊" w:date="2020-12-29T00:46:00Z"/>
          <w:rFonts w:ascii="Times New Roman" w:hAnsi="Times New Roman" w:cs="Times New Roman"/>
          <w:color w:val="FF0000"/>
          <w:sz w:val="22"/>
        </w:rPr>
      </w:pPr>
      <w:ins w:id="683" w:author="戴 磊" w:date="2020-12-29T00:46:00Z">
        <w:r w:rsidRPr="00D56EE9">
          <w:rPr>
            <w:rFonts w:ascii="Times New Roman" w:hAnsi="Times New Roman" w:cs="Times New Roman"/>
            <w:color w:val="FF0000"/>
            <w:sz w:val="22"/>
          </w:rPr>
          <w:t xml:space="preserve">Low </w:t>
        </w:r>
        <w:r w:rsidRPr="00D56EE9">
          <w:rPr>
            <w:rFonts w:ascii="Times New Roman" w:hAnsi="Times New Roman" w:cs="Times New Roman"/>
            <w:color w:val="FF0000"/>
            <w:shd w:val="clear" w:color="auto" w:fill="FFFFFF"/>
          </w:rPr>
          <w:t>reproducibility between studies because of the individualized gut microbiome</w:t>
        </w:r>
      </w:ins>
    </w:p>
    <w:p w14:paraId="6BD78FD4" w14:textId="77777777" w:rsidR="00372577" w:rsidRDefault="00372577" w:rsidP="00372577">
      <w:pPr>
        <w:rPr>
          <w:ins w:id="684" w:author="戴 磊" w:date="2020-12-29T00:46:00Z"/>
          <w:rFonts w:ascii="Times New Roman" w:hAnsi="Times New Roman" w:cs="Times New Roman"/>
          <w:color w:val="000000"/>
          <w:shd w:val="clear" w:color="auto" w:fill="FFFFFF"/>
        </w:rPr>
      </w:pPr>
      <w:ins w:id="685" w:author="戴 磊" w:date="2020-12-29T00:46:00Z">
        <w:r>
          <w:rPr>
            <w:rFonts w:ascii="Times New Roman" w:hAnsi="Times New Roman" w:cs="Times New Roman"/>
            <w:szCs w:val="21"/>
          </w:rPr>
          <w:t>The impact of d</w:t>
        </w:r>
        <w:r w:rsidRPr="00902EDC">
          <w:rPr>
            <w:rFonts w:ascii="Times New Roman" w:hAnsi="Times New Roman" w:cs="Times New Roman"/>
            <w:szCs w:val="21"/>
          </w:rPr>
          <w:t xml:space="preserve">ietary fibers </w:t>
        </w:r>
        <w:r>
          <w:rPr>
            <w:rFonts w:ascii="Times New Roman" w:hAnsi="Times New Roman" w:cs="Times New Roman"/>
            <w:szCs w:val="21"/>
          </w:rPr>
          <w:t>on the</w:t>
        </w:r>
        <w:r w:rsidRPr="00902EDC">
          <w:rPr>
            <w:rFonts w:ascii="Times New Roman" w:hAnsi="Times New Roman" w:cs="Times New Roman"/>
            <w:szCs w:val="21"/>
          </w:rPr>
          <w:t xml:space="preserve"> gut microbiome </w:t>
        </w:r>
        <w:r>
          <w:rPr>
            <w:rFonts w:ascii="Times New Roman" w:hAnsi="Times New Roman" w:cs="Times New Roman"/>
            <w:szCs w:val="21"/>
          </w:rPr>
          <w:t>has been widely studied. However, rare consistent and</w:t>
        </w:r>
        <w:r w:rsidRPr="00A10DF5">
          <w:rPr>
            <w:rFonts w:ascii="Times New Roman" w:hAnsi="Times New Roman" w:cs="Times New Roman"/>
            <w:color w:val="000000"/>
            <w:shd w:val="clear" w:color="auto" w:fill="FFFFFF"/>
          </w:rPr>
          <w:t xml:space="preserve"> reproducib</w:t>
        </w:r>
        <w:r>
          <w:rPr>
            <w:rFonts w:ascii="Times New Roman" w:hAnsi="Times New Roman" w:cs="Times New Roman"/>
            <w:color w:val="000000"/>
            <w:shd w:val="clear" w:color="auto" w:fill="FFFFFF"/>
          </w:rPr>
          <w:t>le microbial responses were yielded</w:t>
        </w:r>
        <w:r w:rsidRPr="00A10DF5">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among these studies, and this</w:t>
        </w:r>
        <w:r w:rsidRPr="00B50076">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w:t>
        </w:r>
        <w:r w:rsidRPr="00B50076">
          <w:rPr>
            <w:rFonts w:ascii="Times New Roman" w:hAnsi="Times New Roman" w:cs="Times New Roman"/>
            <w:color w:val="000000"/>
            <w:shd w:val="clear" w:color="auto" w:fill="FFFFFF"/>
          </w:rPr>
          <w:t>reproducibility crisis</w:t>
        </w:r>
        <w:r>
          <w:rPr>
            <w:rFonts w:ascii="Times New Roman" w:hAnsi="Times New Roman" w:cs="Times New Roman"/>
            <w:color w:val="000000"/>
            <w:shd w:val="clear" w:color="auto" w:fill="FFFFFF"/>
          </w:rPr>
          <w:t>” has been attributed to the s</w:t>
        </w:r>
        <w:r w:rsidRPr="00D31258">
          <w:rPr>
            <w:rFonts w:ascii="Times New Roman" w:hAnsi="Times New Roman" w:cs="Times New Roman"/>
            <w:color w:val="000000"/>
            <w:shd w:val="clear" w:color="auto" w:fill="FFFFFF"/>
          </w:rPr>
          <w:t>ubstantial</w:t>
        </w:r>
        <w:r>
          <w:rPr>
            <w:rFonts w:ascii="Times New Roman" w:hAnsi="Times New Roman" w:cs="Times New Roman"/>
            <w:color w:val="000000"/>
            <w:shd w:val="clear" w:color="auto" w:fill="FFFFFF"/>
          </w:rPr>
          <w:t xml:space="preserve"> variation in pretreatment gut microbial configuration. </w:t>
        </w:r>
      </w:ins>
    </w:p>
    <w:p w14:paraId="47B5B43F" w14:textId="77777777" w:rsidR="00372577" w:rsidRPr="00A10C6F" w:rsidRDefault="00372577" w:rsidP="00372577">
      <w:pPr>
        <w:rPr>
          <w:ins w:id="686" w:author="戴 磊" w:date="2020-12-29T00:46:00Z"/>
          <w:rFonts w:ascii="Times New Roman" w:hAnsi="Times New Roman" w:cs="Times New Roman"/>
          <w:color w:val="000000"/>
          <w:shd w:val="clear" w:color="auto" w:fill="FFFFFF"/>
        </w:rPr>
      </w:pPr>
    </w:p>
    <w:p w14:paraId="20D0B506" w14:textId="77777777" w:rsidR="00372577" w:rsidRDefault="00372577" w:rsidP="00372577">
      <w:pPr>
        <w:rPr>
          <w:ins w:id="687" w:author="戴 磊" w:date="2020-12-29T00:46:00Z"/>
          <w:rFonts w:ascii="Times New Roman" w:hAnsi="Times New Roman" w:cs="Times New Roman"/>
          <w:color w:val="2A2A2A"/>
          <w:szCs w:val="21"/>
          <w:shd w:val="clear" w:color="auto" w:fill="FFFFFF"/>
        </w:rPr>
      </w:pPr>
      <w:ins w:id="688" w:author="戴 磊" w:date="2020-12-29T00:46:00Z">
        <w:r w:rsidRPr="00D56EE9">
          <w:rPr>
            <w:rFonts w:ascii="Times New Roman" w:hAnsi="Times New Roman" w:cs="Times New Roman"/>
            <w:color w:val="FF0000"/>
            <w:szCs w:val="21"/>
            <w:shd w:val="clear" w:color="auto" w:fill="FFFFFF"/>
          </w:rPr>
          <w:t>Representative of fecal SCFA concentration</w:t>
        </w:r>
      </w:ins>
    </w:p>
    <w:p w14:paraId="01BD5C62" w14:textId="77777777" w:rsidR="00372577" w:rsidRDefault="00372577" w:rsidP="00372577">
      <w:pPr>
        <w:rPr>
          <w:ins w:id="689" w:author="戴 磊" w:date="2020-12-29T00:46:00Z"/>
          <w:rFonts w:ascii="Times New Roman" w:hAnsi="Times New Roman" w:cs="Times New Roman"/>
          <w:color w:val="2A2A2A"/>
          <w:szCs w:val="21"/>
          <w:shd w:val="clear" w:color="auto" w:fill="FFFFFF"/>
        </w:rPr>
      </w:pPr>
      <w:ins w:id="690" w:author="戴 磊" w:date="2020-12-29T00:46:00Z">
        <w:r w:rsidRPr="007D6D7C">
          <w:rPr>
            <w:rFonts w:ascii="Times New Roman" w:hAnsi="Times New Roman" w:cs="Times New Roman"/>
            <w:color w:val="2A2A2A"/>
            <w:szCs w:val="21"/>
            <w:shd w:val="clear" w:color="auto" w:fill="FFFFFF"/>
          </w:rPr>
          <w:t>Quantification of human intestinal SCFAs only provides steady state levels and may not accurately reflect the level of bacterial production as most SCFAs produced in the colonic lumen (90–95%) are absorbed by the gut mucosa</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NE.Ref.{A18E047E-F838-4557-9CF3-175D900FA1B6}</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[21]</w:t>
        </w:r>
        <w:r>
          <w:rPr>
            <w:rFonts w:ascii="Times New Roman" w:hAnsi="Times New Roman" w:cs="Times New Roman"/>
            <w:color w:val="2A2A2A"/>
            <w:szCs w:val="21"/>
            <w:shd w:val="clear" w:color="auto" w:fill="FFFFFF"/>
          </w:rPr>
          <w:fldChar w:fldCharType="end"/>
        </w:r>
        <w:r w:rsidRPr="007D6D7C">
          <w:rPr>
            <w:rFonts w:ascii="Times New Roman" w:hAnsi="Times New Roman" w:cs="Times New Roman"/>
            <w:color w:val="2A2A2A"/>
            <w:szCs w:val="21"/>
            <w:shd w:val="clear" w:color="auto" w:fill="FFFFFF"/>
          </w:rPr>
          <w:t xml:space="preserve">. Nevertheless, the analysis of SCFAs in fecal samples is used as an approximation of gut levels, since excreted SCFA concentrations </w:t>
        </w:r>
        <w:r w:rsidRPr="009D7FBA">
          <w:rPr>
            <w:rFonts w:ascii="Times New Roman" w:hAnsi="Times New Roman" w:cs="Times New Roman"/>
            <w:color w:val="2A2A2A"/>
            <w:szCs w:val="21"/>
            <w:shd w:val="clear" w:color="auto" w:fill="FFFFFF"/>
          </w:rPr>
          <w:t>correlates well with colonic acetate status</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NE.Ref.{2A3401CB-032D-42DE-81EF-3837083EE80A}</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[19, 20]</w:t>
        </w:r>
        <w:r>
          <w:rPr>
            <w:rFonts w:ascii="Times New Roman" w:hAnsi="Times New Roman" w:cs="Times New Roman"/>
            <w:color w:val="2A2A2A"/>
            <w:szCs w:val="21"/>
            <w:shd w:val="clear" w:color="auto" w:fill="FFFFFF"/>
          </w:rPr>
          <w:fldChar w:fldCharType="end"/>
        </w:r>
        <w:r w:rsidRPr="009D7FBA">
          <w:rPr>
            <w:rFonts w:ascii="Times New Roman" w:hAnsi="Times New Roman" w:cs="Times New Roman"/>
            <w:color w:val="2A2A2A"/>
            <w:szCs w:val="21"/>
            <w:shd w:val="clear" w:color="auto" w:fill="FFFFFF"/>
          </w:rPr>
          <w:t>,</w:t>
        </w:r>
        <w:r w:rsidRPr="007D6D7C">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t xml:space="preserve">and </w:t>
        </w:r>
        <w:r w:rsidRPr="007D6D7C">
          <w:rPr>
            <w:rFonts w:ascii="Times New Roman" w:hAnsi="Times New Roman" w:cs="Times New Roman"/>
            <w:color w:val="2A2A2A"/>
            <w:szCs w:val="21"/>
            <w:shd w:val="clear" w:color="auto" w:fill="FFFFFF"/>
          </w:rPr>
          <w:t>are associated with RS enriched diets (substrates of SCFAs-producing bacteria), inferring the relationship between intestinal SCFAs production and fecal levels</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NE.Ref.{E1430205-25E3-4216-961F-280C4200A147}</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[22-24]</w:t>
        </w:r>
        <w:r>
          <w:rPr>
            <w:rFonts w:ascii="Times New Roman" w:hAnsi="Times New Roman" w:cs="Times New Roman"/>
            <w:color w:val="2A2A2A"/>
            <w:szCs w:val="21"/>
            <w:shd w:val="clear" w:color="auto" w:fill="FFFFFF"/>
          </w:rPr>
          <w:fldChar w:fldCharType="end"/>
        </w:r>
        <w:r w:rsidRPr="007D6D7C">
          <w:rPr>
            <w:rFonts w:ascii="Times New Roman" w:hAnsi="Times New Roman" w:cs="Times New Roman"/>
            <w:color w:val="2A2A2A"/>
            <w:szCs w:val="21"/>
            <w:shd w:val="clear" w:color="auto" w:fill="FFFFFF"/>
          </w:rPr>
          <w:t>.</w:t>
        </w:r>
      </w:ins>
    </w:p>
    <w:p w14:paraId="588DCDBA" w14:textId="77777777" w:rsidR="00372577" w:rsidRDefault="00372577" w:rsidP="00372577">
      <w:pPr>
        <w:rPr>
          <w:ins w:id="691" w:author="戴 磊" w:date="2020-12-29T00:46:00Z"/>
          <w:rFonts w:ascii="Times New Roman" w:hAnsi="Times New Roman" w:cs="Times New Roman"/>
          <w:color w:val="2A2A2A"/>
          <w:szCs w:val="21"/>
          <w:shd w:val="clear" w:color="auto" w:fill="FFFFFF"/>
        </w:rPr>
      </w:pPr>
    </w:p>
    <w:p w14:paraId="531A4644" w14:textId="77777777" w:rsidR="00372577" w:rsidRPr="009D7FBA" w:rsidRDefault="00372577" w:rsidP="00372577">
      <w:pPr>
        <w:rPr>
          <w:ins w:id="692" w:author="戴 磊" w:date="2020-12-29T00:46:00Z"/>
          <w:rFonts w:ascii="Times New Roman" w:hAnsi="Times New Roman" w:cs="Times New Roman"/>
          <w:color w:val="2A2A2A"/>
          <w:szCs w:val="21"/>
          <w:shd w:val="clear" w:color="auto" w:fill="FFFFFF"/>
        </w:rPr>
      </w:pPr>
      <w:ins w:id="693" w:author="戴 磊" w:date="2020-12-29T00:46:00Z">
        <w:r w:rsidRPr="00A35112">
          <w:rPr>
            <w:rFonts w:ascii="Times New Roman" w:hAnsi="Times New Roman" w:cs="Times New Roman"/>
            <w:color w:val="FF0000"/>
            <w:szCs w:val="21"/>
            <w:shd w:val="clear" w:color="auto" w:fill="FFFFFF"/>
          </w:rPr>
          <w:t xml:space="preserve">healthy microbiota </w:t>
        </w:r>
        <w:proofErr w:type="gramStart"/>
        <w:r w:rsidRPr="00A35112">
          <w:rPr>
            <w:rFonts w:ascii="Times New Roman" w:hAnsi="Times New Roman" w:cs="Times New Roman"/>
            <w:color w:val="FF0000"/>
            <w:szCs w:val="21"/>
            <w:shd w:val="clear" w:color="auto" w:fill="FFFFFF"/>
          </w:rPr>
          <w:t>are</w:t>
        </w:r>
        <w:proofErr w:type="gramEnd"/>
        <w:r w:rsidRPr="00A35112">
          <w:rPr>
            <w:rFonts w:ascii="Times New Roman" w:hAnsi="Times New Roman" w:cs="Times New Roman"/>
            <w:color w:val="FF0000"/>
            <w:szCs w:val="21"/>
            <w:shd w:val="clear" w:color="auto" w:fill="FFFFFF"/>
          </w:rPr>
          <w:t xml:space="preserve"> resilient to temporal changes by dietary fiber</w:t>
        </w:r>
      </w:ins>
    </w:p>
    <w:p w14:paraId="32068C8D" w14:textId="77777777" w:rsidR="00372577" w:rsidRDefault="00372577" w:rsidP="00372577">
      <w:pPr>
        <w:rPr>
          <w:ins w:id="694" w:author="戴 磊" w:date="2020-12-29T00:46:00Z"/>
          <w:rFonts w:ascii="Times New Roman" w:hAnsi="Times New Roman" w:cs="Times New Roman"/>
          <w:color w:val="2A2A2A"/>
          <w:szCs w:val="21"/>
          <w:shd w:val="clear" w:color="auto" w:fill="FFFFFF"/>
        </w:rPr>
      </w:pPr>
      <w:ins w:id="695" w:author="戴 磊" w:date="2020-12-29T00:46:00Z">
        <w:r w:rsidRPr="006759E5">
          <w:rPr>
            <w:rFonts w:ascii="Times New Roman" w:hAnsi="Times New Roman" w:cs="Times New Roman"/>
            <w:color w:val="2A2A2A"/>
            <w:szCs w:val="21"/>
            <w:shd w:val="clear" w:color="auto" w:fill="FFFFFF"/>
          </w:rPr>
          <w:t xml:space="preserve">Recent studies have suggested that </w:t>
        </w:r>
        <w:r>
          <w:rPr>
            <w:rFonts w:ascii="Times New Roman" w:hAnsi="Times New Roman" w:cs="Times New Roman"/>
            <w:color w:val="2A2A2A"/>
            <w:szCs w:val="21"/>
            <w:shd w:val="clear" w:color="auto" w:fill="FFFFFF"/>
          </w:rPr>
          <w:t xml:space="preserve">diet </w:t>
        </w:r>
        <w:r w:rsidRPr="0069667B">
          <w:rPr>
            <w:rFonts w:ascii="Times New Roman" w:hAnsi="Times New Roman" w:cs="Times New Roman"/>
            <w:color w:val="2A2A2A"/>
            <w:szCs w:val="21"/>
            <w:shd w:val="clear" w:color="auto" w:fill="FFFFFF"/>
          </w:rPr>
          <w:t xml:space="preserve">is a key modifiable environmental factor </w:t>
        </w:r>
        <w:r>
          <w:rPr>
            <w:rFonts w:ascii="Times New Roman" w:hAnsi="Times New Roman" w:cs="Times New Roman"/>
            <w:color w:val="2A2A2A"/>
            <w:szCs w:val="21"/>
            <w:shd w:val="clear" w:color="auto" w:fill="FFFFFF"/>
          </w:rPr>
          <w:t xml:space="preserve">which could </w:t>
        </w:r>
        <w:r w:rsidRPr="006759E5">
          <w:rPr>
            <w:rFonts w:ascii="Times New Roman" w:hAnsi="Times New Roman" w:cs="Times New Roman"/>
            <w:color w:val="2A2A2A"/>
            <w:szCs w:val="21"/>
            <w:shd w:val="clear" w:color="auto" w:fill="FFFFFF"/>
          </w:rPr>
          <w:t xml:space="preserve">rapidly </w:t>
        </w:r>
        <w:r w:rsidRPr="006759E5">
          <w:rPr>
            <w:rFonts w:ascii="Times New Roman" w:hAnsi="Times New Roman" w:cs="Times New Roman"/>
            <w:color w:val="2A2A2A"/>
            <w:szCs w:val="21"/>
            <w:shd w:val="clear" w:color="auto" w:fill="FFFFFF"/>
          </w:rPr>
          <w:lastRenderedPageBreak/>
          <w:t>and reproducibly alters the human gut microbiome</w:t>
        </w:r>
        <w:r w:rsidRPr="0069667B">
          <w:t xml:space="preserve"> </w:t>
        </w:r>
        <w:r w:rsidRPr="0069667B">
          <w:rPr>
            <w:rFonts w:ascii="Times New Roman" w:hAnsi="Times New Roman" w:cs="Times New Roman"/>
            <w:color w:val="2A2A2A"/>
            <w:szCs w:val="21"/>
            <w:shd w:val="clear" w:color="auto" w:fill="FFFFFF"/>
          </w:rPr>
          <w:t>that, in turn, could impact human physiology.</w:t>
        </w:r>
        <w:r>
          <w:rPr>
            <w:rFonts w:ascii="Times New Roman" w:hAnsi="Times New Roman" w:cs="Times New Roman"/>
            <w:color w:val="000000"/>
            <w:shd w:val="clear" w:color="auto" w:fill="FFFFFF"/>
          </w:rPr>
          <w:t xml:space="preserve"> However, these changes only last as long as the dietary fiber is consumed </w:t>
        </w:r>
        <w:r>
          <w:rPr>
            <w:rFonts w:ascii="Times New Roman" w:hAnsi="Times New Roman" w:cs="Times New Roman"/>
            <w:color w:val="000000"/>
            <w:shd w:val="clear" w:color="auto" w:fill="FFFFFF"/>
          </w:rPr>
          <w:fldChar w:fldCharType="begin"/>
        </w:r>
        <w:r>
          <w:rPr>
            <w:rFonts w:ascii="Times New Roman" w:hAnsi="Times New Roman" w:cs="Times New Roman"/>
            <w:color w:val="000000"/>
            <w:shd w:val="clear" w:color="auto" w:fill="FFFFFF"/>
          </w:rPr>
          <w:instrText xml:space="preserve"> ADDIN NE.Ref.{79A36536-B4F1-4961-A906-7B71B3B63728}</w:instrText>
        </w:r>
        <w:r>
          <w:rPr>
            <w:rFonts w:ascii="Times New Roman" w:hAnsi="Times New Roman" w:cs="Times New Roman"/>
            <w:color w:val="000000"/>
            <w:shd w:val="clear" w:color="auto" w:fill="FFFFFF"/>
          </w:rPr>
          <w:fldChar w:fldCharType="separate"/>
        </w:r>
        <w:r>
          <w:rPr>
            <w:rFonts w:ascii="Times New Roman" w:hAnsi="Times New Roman" w:cs="Times New Roman"/>
            <w:color w:val="080000"/>
            <w:kern w:val="0"/>
            <w:szCs w:val="21"/>
          </w:rPr>
          <w:t>[25-28]</w:t>
        </w:r>
        <w:r>
          <w:rPr>
            <w:rFonts w:ascii="Times New Roman" w:hAnsi="Times New Roman" w:cs="Times New Roman"/>
            <w:color w:val="000000"/>
            <w:shd w:val="clear" w:color="auto" w:fill="FFFFFF"/>
          </w:rPr>
          <w:fldChar w:fldCharType="end"/>
        </w:r>
        <w:r>
          <w:rPr>
            <w:rFonts w:ascii="Times New Roman" w:hAnsi="Times New Roman" w:cs="Times New Roman"/>
            <w:color w:val="000000"/>
            <w:shd w:val="clear" w:color="auto" w:fill="FFFFFF"/>
          </w:rPr>
          <w:t xml:space="preserve">. The transient nature of these diet-induced microbial changes disappearing shortly after cessation of a dietary initiative suggest that continual intake of the nutritional substrate may be required. As such, a </w:t>
        </w:r>
        <w:r w:rsidRPr="00D56EE9">
          <w:rPr>
            <w:rFonts w:ascii="Times New Roman" w:hAnsi="Times New Roman" w:cs="Times New Roman"/>
            <w:color w:val="FF0000"/>
            <w:shd w:val="clear" w:color="auto" w:fill="FFFFFF"/>
          </w:rPr>
          <w:t>sustainable dietary regime is supposed could maintain the dietary effect on gut microbial composition and thereafter support the emergent of a new microbial ecology state</w:t>
        </w:r>
        <w:r>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fldChar w:fldCharType="begin"/>
        </w:r>
        <w:r>
          <w:rPr>
            <w:rFonts w:ascii="Times New Roman" w:hAnsi="Times New Roman" w:cs="Times New Roman"/>
            <w:color w:val="000000"/>
            <w:shd w:val="clear" w:color="auto" w:fill="FFFFFF"/>
          </w:rPr>
          <w:instrText xml:space="preserve"> ADDIN NE.Ref.{4011A25D-D0AF-4077-9517-0633541027B7}</w:instrText>
        </w:r>
        <w:r>
          <w:rPr>
            <w:rFonts w:ascii="Times New Roman" w:hAnsi="Times New Roman" w:cs="Times New Roman"/>
            <w:color w:val="000000"/>
            <w:shd w:val="clear" w:color="auto" w:fill="FFFFFF"/>
          </w:rPr>
          <w:fldChar w:fldCharType="separate"/>
        </w:r>
        <w:r>
          <w:rPr>
            <w:rFonts w:ascii="Times New Roman" w:hAnsi="Times New Roman" w:cs="Times New Roman"/>
            <w:color w:val="080000"/>
            <w:kern w:val="0"/>
            <w:szCs w:val="21"/>
          </w:rPr>
          <w:t>[29]</w:t>
        </w:r>
        <w:r>
          <w:rPr>
            <w:rFonts w:ascii="Times New Roman" w:hAnsi="Times New Roman" w:cs="Times New Roman"/>
            <w:color w:val="000000"/>
            <w:shd w:val="clear" w:color="auto" w:fill="FFFFFF"/>
          </w:rPr>
          <w:fldChar w:fldCharType="end"/>
        </w:r>
        <w:r>
          <w:rPr>
            <w:rFonts w:ascii="Times New Roman" w:hAnsi="Times New Roman" w:cs="Times New Roman"/>
            <w:color w:val="000000"/>
            <w:shd w:val="clear" w:color="auto" w:fill="FFFFFF"/>
          </w:rPr>
          <w:t xml:space="preserve">. </w:t>
        </w:r>
        <w:r>
          <w:rPr>
            <w:rFonts w:ascii="Times New Roman" w:hAnsi="Times New Roman" w:cs="Times New Roman"/>
            <w:color w:val="2A2A2A"/>
            <w:szCs w:val="21"/>
            <w:shd w:val="clear" w:color="auto" w:fill="FFFFFF"/>
          </w:rPr>
          <w:t>Surprising</w:t>
        </w:r>
        <w:r w:rsidRPr="00F3548F">
          <w:rPr>
            <w:rFonts w:ascii="Times New Roman" w:hAnsi="Times New Roman" w:cs="Times New Roman"/>
            <w:color w:val="2A2A2A"/>
            <w:szCs w:val="21"/>
            <w:shd w:val="clear" w:color="auto" w:fill="FFFFFF"/>
          </w:rPr>
          <w:t>ly</w:t>
        </w:r>
        <w:r>
          <w:rPr>
            <w:rFonts w:ascii="Times New Roman" w:hAnsi="Times New Roman" w:cs="Times New Roman"/>
            <w:color w:val="2A2A2A"/>
            <w:szCs w:val="21"/>
            <w:shd w:val="clear" w:color="auto" w:fill="FFFFFF"/>
          </w:rPr>
          <w:t xml:space="preserve">, however, we found that even a prolonged dietary regime still could not sustain the microbial alterations observed in short-term intervention. There was </w:t>
        </w:r>
        <w:r w:rsidRPr="00923B85">
          <w:rPr>
            <w:rFonts w:ascii="Times New Roman" w:hAnsi="Times New Roman" w:cs="Times New Roman"/>
            <w:color w:val="2A2A2A"/>
            <w:szCs w:val="21"/>
            <w:shd w:val="clear" w:color="auto" w:fill="FFFFFF"/>
          </w:rPr>
          <w:t xml:space="preserve">a strong long-term adaptation of the microbial metabolism in response to inulin intervention, representing by </w:t>
        </w:r>
        <w:r>
          <w:rPr>
            <w:rFonts w:ascii="Times New Roman" w:hAnsi="Times New Roman" w:cs="Times New Roman"/>
            <w:color w:val="2A2A2A"/>
            <w:szCs w:val="21"/>
            <w:shd w:val="clear" w:color="auto" w:fill="FFFFFF"/>
          </w:rPr>
          <w:t xml:space="preserve">the </w:t>
        </w:r>
        <w:r w:rsidRPr="004A707F">
          <w:rPr>
            <w:rFonts w:ascii="Times New Roman" w:hAnsi="Times New Roman" w:cs="Times New Roman"/>
            <w:color w:val="2A2A2A"/>
            <w:szCs w:val="21"/>
            <w:shd w:val="clear" w:color="auto" w:fill="FFFFFF"/>
          </w:rPr>
          <w:t>substantial changes in th</w:t>
        </w:r>
        <w:r>
          <w:rPr>
            <w:rFonts w:ascii="Times New Roman" w:hAnsi="Times New Roman" w:cs="Times New Roman"/>
            <w:color w:val="2A2A2A"/>
            <w:szCs w:val="21"/>
            <w:shd w:val="clear" w:color="auto" w:fill="FFFFFF"/>
          </w:rPr>
          <w:t xml:space="preserve">e </w:t>
        </w:r>
        <w:r w:rsidRPr="004A707F">
          <w:rPr>
            <w:rFonts w:ascii="Times New Roman" w:hAnsi="Times New Roman" w:cs="Times New Roman"/>
            <w:color w:val="2A2A2A"/>
            <w:szCs w:val="21"/>
            <w:shd w:val="clear" w:color="auto" w:fill="FFFFFF"/>
          </w:rPr>
          <w:t>microbi</w:t>
        </w:r>
        <w:r>
          <w:rPr>
            <w:rFonts w:ascii="Times New Roman" w:hAnsi="Times New Roman" w:cs="Times New Roman"/>
            <w:color w:val="2A2A2A"/>
            <w:szCs w:val="21"/>
            <w:shd w:val="clear" w:color="auto" w:fill="FFFFFF"/>
          </w:rPr>
          <w:t xml:space="preserve">al structure and total </w:t>
        </w:r>
        <w:r w:rsidRPr="00923B85">
          <w:rPr>
            <w:rFonts w:ascii="Times New Roman" w:hAnsi="Times New Roman" w:cs="Times New Roman"/>
            <w:color w:val="2A2A2A"/>
            <w:szCs w:val="21"/>
            <w:shd w:val="clear" w:color="auto" w:fill="FFFFFF"/>
          </w:rPr>
          <w:t xml:space="preserve">SCFAs </w:t>
        </w:r>
        <w:r>
          <w:rPr>
            <w:rFonts w:ascii="Times New Roman" w:hAnsi="Times New Roman" w:cs="Times New Roman"/>
            <w:color w:val="2A2A2A"/>
            <w:szCs w:val="21"/>
            <w:shd w:val="clear" w:color="auto" w:fill="FFFFFF"/>
          </w:rPr>
          <w:t>metabolism that happened a few days</w:t>
        </w:r>
        <w:r w:rsidRPr="00A57DCB">
          <w:rPr>
            <w:rFonts w:ascii="Times New Roman" w:hAnsi="Times New Roman" w:cs="Times New Roman"/>
            <w:color w:val="2A2A2A"/>
            <w:szCs w:val="21"/>
            <w:shd w:val="clear" w:color="auto" w:fill="FFFFFF"/>
          </w:rPr>
          <w:t xml:space="preserve"> after the start of the intervention</w:t>
        </w:r>
        <w:r>
          <w:rPr>
            <w:rFonts w:ascii="Times New Roman" w:hAnsi="Times New Roman" w:cs="Times New Roman"/>
            <w:color w:val="2A2A2A"/>
            <w:szCs w:val="21"/>
            <w:shd w:val="clear" w:color="auto" w:fill="FFFFFF"/>
          </w:rPr>
          <w:t xml:space="preserve"> diminished before approach </w:t>
        </w:r>
        <w:r w:rsidRPr="00923B85">
          <w:rPr>
            <w:rFonts w:ascii="Times New Roman" w:hAnsi="Times New Roman" w:cs="Times New Roman"/>
            <w:color w:val="2A2A2A"/>
            <w:szCs w:val="21"/>
            <w:shd w:val="clear" w:color="auto" w:fill="FFFFFF"/>
          </w:rPr>
          <w:t xml:space="preserve">a </w:t>
        </w:r>
        <w:r>
          <w:rPr>
            <w:rFonts w:ascii="Times New Roman" w:hAnsi="Times New Roman" w:cs="Times New Roman"/>
            <w:color w:val="2A2A2A"/>
            <w:szCs w:val="21"/>
            <w:shd w:val="clear" w:color="auto" w:fill="FFFFFF"/>
          </w:rPr>
          <w:t xml:space="preserve">final </w:t>
        </w:r>
        <w:r w:rsidRPr="00923B85">
          <w:rPr>
            <w:rFonts w:ascii="Times New Roman" w:hAnsi="Times New Roman" w:cs="Times New Roman"/>
            <w:color w:val="2A2A2A"/>
            <w:szCs w:val="21"/>
            <w:shd w:val="clear" w:color="auto" w:fill="FFFFFF"/>
          </w:rPr>
          <w:t>stable</w:t>
        </w:r>
        <w:r>
          <w:rPr>
            <w:rFonts w:ascii="Times New Roman" w:hAnsi="Times New Roman" w:cs="Times New Roman"/>
            <w:color w:val="2A2A2A"/>
            <w:szCs w:val="21"/>
            <w:shd w:val="clear" w:color="auto" w:fill="FFFFFF"/>
          </w:rPr>
          <w:t xml:space="preserve"> state</w:t>
        </w:r>
        <w:r w:rsidRPr="00923B85">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t>This biphasic response was reproducible when reanalyzed an</w:t>
        </w:r>
        <w:r w:rsidRPr="00314FAE">
          <w:rPr>
            <w:rFonts w:ascii="Times New Roman" w:hAnsi="Times New Roman" w:cs="Times New Roman"/>
            <w:color w:val="2A2A2A"/>
            <w:szCs w:val="21"/>
            <w:shd w:val="clear" w:color="auto" w:fill="FFFFFF"/>
          </w:rPr>
          <w:t xml:space="preserve">other </w:t>
        </w:r>
        <w:r>
          <w:rPr>
            <w:rFonts w:ascii="Times New Roman" w:hAnsi="Times New Roman" w:cs="Times New Roman"/>
            <w:color w:val="2A2A2A"/>
            <w:szCs w:val="21"/>
            <w:shd w:val="clear" w:color="auto" w:fill="FFFFFF"/>
          </w:rPr>
          <w:t xml:space="preserve">published </w:t>
        </w:r>
        <w:r w:rsidRPr="00314FAE">
          <w:rPr>
            <w:rFonts w:ascii="Times New Roman" w:hAnsi="Times New Roman" w:cs="Times New Roman"/>
            <w:color w:val="2A2A2A"/>
            <w:szCs w:val="21"/>
            <w:shd w:val="clear" w:color="auto" w:fill="FFFFFF"/>
          </w:rPr>
          <w:t>dataset</w:t>
        </w:r>
        <w:r>
          <w:rPr>
            <w:rFonts w:ascii="Times New Roman" w:hAnsi="Times New Roman" w:cs="Times New Roman"/>
            <w:color w:val="2A2A2A"/>
            <w:szCs w:val="21"/>
            <w:shd w:val="clear" w:color="auto" w:fill="FFFFFF"/>
          </w:rPr>
          <w:t>.</w:t>
        </w:r>
        <w:r w:rsidRPr="009B4C30">
          <w:rPr>
            <w:rFonts w:ascii="Times New Roman" w:hAnsi="Times New Roman" w:cs="Times New Roman"/>
            <w:color w:val="2A2A2A"/>
            <w:szCs w:val="21"/>
            <w:shd w:val="clear" w:color="auto" w:fill="FFFFFF"/>
          </w:rPr>
          <w:t xml:space="preserve"> </w:t>
        </w:r>
        <w:r w:rsidRPr="00267CE0">
          <w:rPr>
            <w:rFonts w:ascii="Times New Roman" w:hAnsi="Times New Roman" w:cs="Times New Roman"/>
            <w:color w:val="2A2A2A"/>
            <w:szCs w:val="21"/>
            <w:shd w:val="clear" w:color="auto" w:fill="FFFFFF"/>
          </w:rPr>
          <w:t>This is in line with previous research</w:t>
        </w:r>
        <w:r>
          <w:rPr>
            <w:rFonts w:ascii="Times New Roman" w:hAnsi="Times New Roman" w:cs="Times New Roman"/>
            <w:color w:val="2A2A2A"/>
            <w:szCs w:val="21"/>
            <w:shd w:val="clear" w:color="auto" w:fill="FFFFFF"/>
          </w:rPr>
          <w:t xml:space="preserve"> in humans</w:t>
        </w:r>
        <w:r w:rsidRPr="00267CE0">
          <w:rPr>
            <w:rFonts w:ascii="Times New Roman" w:hAnsi="Times New Roman" w:cs="Times New Roman"/>
            <w:color w:val="2A2A2A"/>
            <w:szCs w:val="21"/>
            <w:shd w:val="clear" w:color="auto" w:fill="FFFFFF"/>
          </w:rPr>
          <w:t xml:space="preserve">, showing that </w:t>
        </w:r>
        <w:r w:rsidRPr="0015293E">
          <w:rPr>
            <w:rFonts w:ascii="Times New Roman" w:hAnsi="Times New Roman" w:cs="Times New Roman"/>
            <w:color w:val="2A2A2A"/>
            <w:szCs w:val="21"/>
            <w:shd w:val="clear" w:color="auto" w:fill="FFFFFF"/>
          </w:rPr>
          <w:t>the production and concentration of</w:t>
        </w:r>
        <w:r>
          <w:rPr>
            <w:rFonts w:ascii="Times New Roman" w:hAnsi="Times New Roman" w:cs="Times New Roman" w:hint="eastAsia"/>
            <w:color w:val="2A2A2A"/>
            <w:szCs w:val="21"/>
            <w:shd w:val="clear" w:color="auto" w:fill="FFFFFF"/>
          </w:rPr>
          <w:t xml:space="preserve"> </w:t>
        </w:r>
        <w:r w:rsidRPr="0015293E">
          <w:rPr>
            <w:rFonts w:ascii="Times New Roman" w:hAnsi="Times New Roman" w:cs="Times New Roman"/>
            <w:color w:val="2A2A2A"/>
            <w:szCs w:val="21"/>
            <w:shd w:val="clear" w:color="auto" w:fill="FFFFFF"/>
          </w:rPr>
          <w:t xml:space="preserve">SCFAs </w:t>
        </w:r>
        <w:r w:rsidRPr="00E51C27">
          <w:rPr>
            <w:rFonts w:ascii="Times New Roman" w:hAnsi="Times New Roman" w:cs="Times New Roman"/>
            <w:color w:val="2A2A2A"/>
            <w:szCs w:val="21"/>
            <w:shd w:val="clear" w:color="auto" w:fill="FFFFFF"/>
          </w:rPr>
          <w:t>in response to treatment with fib</w:t>
        </w:r>
        <w:r>
          <w:rPr>
            <w:rFonts w:ascii="Times New Roman" w:hAnsi="Times New Roman" w:cs="Times New Roman"/>
            <w:color w:val="2A2A2A"/>
            <w:szCs w:val="21"/>
            <w:shd w:val="clear" w:color="auto" w:fill="FFFFFF"/>
          </w:rPr>
          <w:t xml:space="preserve">er </w:t>
        </w:r>
        <w:r w:rsidRPr="0015293E">
          <w:rPr>
            <w:rFonts w:ascii="Times New Roman" w:hAnsi="Times New Roman" w:cs="Times New Roman"/>
            <w:color w:val="2A2A2A"/>
            <w:szCs w:val="21"/>
            <w:shd w:val="clear" w:color="auto" w:fill="FFFFFF"/>
          </w:rPr>
          <w:t>in patients with</w:t>
        </w:r>
        <w:r>
          <w:rPr>
            <w:rFonts w:ascii="Times New Roman" w:hAnsi="Times New Roman" w:cs="Times New Roman" w:hint="eastAsia"/>
            <w:color w:val="2A2A2A"/>
            <w:szCs w:val="21"/>
            <w:shd w:val="clear" w:color="auto" w:fill="FFFFFF"/>
          </w:rPr>
          <w:t xml:space="preserve"> </w:t>
        </w:r>
        <w:r w:rsidRPr="0015293E">
          <w:rPr>
            <w:rFonts w:ascii="Times New Roman" w:hAnsi="Times New Roman" w:cs="Times New Roman"/>
            <w:color w:val="2A2A2A"/>
            <w:szCs w:val="21"/>
            <w:shd w:val="clear" w:color="auto" w:fill="FFFFFF"/>
          </w:rPr>
          <w:t>colonic cancer</w:t>
        </w:r>
        <w:r>
          <w:rPr>
            <w:rFonts w:ascii="Times New Roman" w:hAnsi="Times New Roman" w:cs="Times New Roman"/>
            <w:color w:val="2A2A2A"/>
            <w:szCs w:val="21"/>
            <w:shd w:val="clear" w:color="auto" w:fill="FFFFFF"/>
          </w:rPr>
          <w:t xml:space="preserve"> dropped down after the initial elevation before sixth week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NE.Ref.{1F4E82BF-10A2-4EB9-AA86-542D0364E130}</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[30]</w:t>
        </w:r>
        <w:r>
          <w:rPr>
            <w:rFonts w:ascii="Times New Roman" w:hAnsi="Times New Roman" w:cs="Times New Roman"/>
            <w:color w:val="2A2A2A"/>
            <w:szCs w:val="21"/>
            <w:shd w:val="clear" w:color="auto" w:fill="FFFFFF"/>
          </w:rPr>
          <w:fldChar w:fldCharType="end"/>
        </w:r>
        <w:r>
          <w:rPr>
            <w:rFonts w:ascii="Times New Roman" w:hAnsi="Times New Roman" w:cs="Times New Roman"/>
            <w:color w:val="2A2A2A"/>
            <w:szCs w:val="21"/>
            <w:shd w:val="clear" w:color="auto" w:fill="FFFFFF"/>
          </w:rPr>
          <w:t>.</w:t>
        </w:r>
        <w:r>
          <w:rPr>
            <w:rFonts w:ascii="Times New Roman" w:hAnsi="Times New Roman" w:cs="Times New Roman" w:hint="eastAsia"/>
            <w:color w:val="2A2A2A"/>
            <w:szCs w:val="21"/>
            <w:shd w:val="clear" w:color="auto" w:fill="FFFFFF"/>
          </w:rPr>
          <w:t xml:space="preserve"> </w:t>
        </w:r>
        <w:r>
          <w:rPr>
            <w:rFonts w:ascii="Times New Roman" w:hAnsi="Times New Roman" w:cs="Times New Roman"/>
            <w:color w:val="2A2A2A"/>
            <w:szCs w:val="21"/>
            <w:shd w:val="clear" w:color="auto" w:fill="FFFFFF"/>
          </w:rPr>
          <w:t xml:space="preserve"> These findings suggested that the biphasic response </w:t>
        </w:r>
        <w:r>
          <w:rPr>
            <w:rFonts w:ascii="Times New Roman" w:hAnsi="Times New Roman" w:cs="Times New Roman"/>
            <w:szCs w:val="21"/>
          </w:rPr>
          <w:t>is</w:t>
        </w:r>
        <w:r w:rsidRPr="00C71263">
          <w:rPr>
            <w:rFonts w:ascii="Times New Roman" w:hAnsi="Times New Roman" w:cs="Times New Roman"/>
            <w:szCs w:val="21"/>
          </w:rPr>
          <w:t xml:space="preserve"> widespread</w:t>
        </w:r>
        <w:r w:rsidRPr="00923B85" w:rsidDel="00636074">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t xml:space="preserve">and independent of the pre-treatment microbial profile. </w:t>
        </w:r>
        <w:r w:rsidRPr="00B622B6">
          <w:rPr>
            <w:rFonts w:ascii="Times New Roman" w:hAnsi="Times New Roman" w:cs="Times New Roman"/>
            <w:color w:val="2A2A2A"/>
            <w:szCs w:val="21"/>
            <w:shd w:val="clear" w:color="auto" w:fill="FFFFFF"/>
          </w:rPr>
          <w:t>indication of microbial resilience to perturbation of</w:t>
        </w:r>
        <w:r>
          <w:rPr>
            <w:rFonts w:ascii="Times New Roman" w:hAnsi="Times New Roman" w:cs="Times New Roman" w:hint="eastAsia"/>
            <w:color w:val="2A2A2A"/>
            <w:szCs w:val="21"/>
            <w:shd w:val="clear" w:color="auto" w:fill="FFFFFF"/>
          </w:rPr>
          <w:t xml:space="preserve"> </w:t>
        </w:r>
        <w:r w:rsidRPr="00B622B6">
          <w:rPr>
            <w:rFonts w:ascii="Times New Roman" w:hAnsi="Times New Roman" w:cs="Times New Roman"/>
            <w:color w:val="2A2A2A"/>
            <w:szCs w:val="21"/>
            <w:shd w:val="clear" w:color="auto" w:fill="FFFFFF"/>
          </w:rPr>
          <w:t>the microbiota’s baseline profile.</w:t>
        </w:r>
        <w:r>
          <w:rPr>
            <w:rFonts w:ascii="Times New Roman" w:hAnsi="Times New Roman" w:cs="Times New Roman"/>
            <w:color w:val="2A2A2A"/>
            <w:szCs w:val="21"/>
            <w:shd w:val="clear" w:color="auto" w:fill="FFFFFF"/>
          </w:rPr>
          <w:t xml:space="preserve"> On the other hand, this return trend of gut microbiome reflects that </w:t>
        </w:r>
        <w:r w:rsidRPr="00D56EE9">
          <w:rPr>
            <w:rFonts w:ascii="Times New Roman" w:hAnsi="Times New Roman" w:cs="Times New Roman"/>
            <w:color w:val="FF0000"/>
            <w:szCs w:val="21"/>
            <w:shd w:val="clear" w:color="auto" w:fill="FFFFFF"/>
          </w:rPr>
          <w:t>healthy microbiota are resilient to temporal changes by dietary fiber</w:t>
        </w:r>
        <w:r>
          <w:rPr>
            <w:rFonts w:ascii="Times New Roman" w:hAnsi="Times New Roman" w:cs="Times New Roman"/>
            <w:color w:val="2A2A2A"/>
            <w:szCs w:val="21"/>
            <w:shd w:val="clear" w:color="auto" w:fill="FFFFFF"/>
          </w:rPr>
          <w:t xml:space="preserve">, meaning that </w:t>
        </w:r>
        <w:r w:rsidRPr="00FA53BB">
          <w:rPr>
            <w:rFonts w:ascii="Times New Roman" w:hAnsi="Times New Roman" w:cs="Times New Roman"/>
            <w:color w:val="2A2A2A"/>
            <w:szCs w:val="21"/>
            <w:shd w:val="clear" w:color="auto" w:fill="FFFFFF"/>
          </w:rPr>
          <w:t>homeostatic reactions restore the original community composition, as recently shown in the case of bread</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NE.Ref.{626A6A79-54E9-40DE-981E-CACE1A6B0AD2}</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[31, 32]</w:t>
        </w:r>
        <w:r>
          <w:rPr>
            <w:rFonts w:ascii="Times New Roman" w:hAnsi="Times New Roman" w:cs="Times New Roman"/>
            <w:color w:val="2A2A2A"/>
            <w:szCs w:val="21"/>
            <w:shd w:val="clear" w:color="auto" w:fill="FFFFFF"/>
          </w:rPr>
          <w:fldChar w:fldCharType="end"/>
        </w:r>
        <w:r w:rsidRPr="00B622B6">
          <w:rPr>
            <w:rFonts w:ascii="Times New Roman" w:hAnsi="Times New Roman" w:cs="Times New Roman"/>
            <w:color w:val="2A2A2A"/>
            <w:szCs w:val="21"/>
            <w:shd w:val="clear" w:color="auto" w:fill="FFFFFF"/>
          </w:rPr>
          <w:t>.</w:t>
        </w:r>
      </w:ins>
    </w:p>
    <w:p w14:paraId="404ABBA3" w14:textId="77777777" w:rsidR="00372577" w:rsidRDefault="00372577" w:rsidP="00372577">
      <w:pPr>
        <w:rPr>
          <w:ins w:id="696" w:author="戴 磊" w:date="2020-12-29T00:46:00Z"/>
          <w:rFonts w:ascii="Times New Roman" w:hAnsi="Times New Roman" w:cs="Times New Roman"/>
          <w:color w:val="2A2A2A"/>
          <w:szCs w:val="21"/>
          <w:shd w:val="clear" w:color="auto" w:fill="FFFFFF"/>
        </w:rPr>
      </w:pPr>
    </w:p>
    <w:p w14:paraId="13412710" w14:textId="77777777" w:rsidR="00372577" w:rsidRDefault="00372577" w:rsidP="00372577">
      <w:pPr>
        <w:rPr>
          <w:ins w:id="697" w:author="戴 磊" w:date="2020-12-29T00:46:00Z"/>
          <w:rFonts w:ascii="Times New Roman" w:hAnsi="Times New Roman" w:cs="Times New Roman"/>
          <w:color w:val="2A2A2A"/>
          <w:szCs w:val="21"/>
          <w:shd w:val="clear" w:color="auto" w:fill="FFFFFF"/>
        </w:rPr>
      </w:pPr>
      <w:ins w:id="698" w:author="戴 磊" w:date="2020-12-29T00:46:00Z">
        <w:r w:rsidRPr="00DB6A96">
          <w:rPr>
            <w:rFonts w:ascii="Times New Roman" w:hAnsi="Times New Roman" w:cs="Times New Roman"/>
            <w:color w:val="2A2A2A"/>
            <w:szCs w:val="21"/>
            <w:shd w:val="clear" w:color="auto" w:fill="FFFFFF"/>
          </w:rPr>
          <w:t xml:space="preserve">A study in mice showed that </w:t>
        </w:r>
        <w:r w:rsidRPr="007904EF">
          <w:rPr>
            <w:rFonts w:ascii="Times New Roman" w:hAnsi="Times New Roman" w:cs="Times New Roman"/>
            <w:color w:val="2A2A2A"/>
            <w:szCs w:val="21"/>
            <w:shd w:val="clear" w:color="auto" w:fill="FFFFFF"/>
          </w:rPr>
          <w:t xml:space="preserve">changes in the microbiota of mice consuming a low-MAC diet are largely reversible within a single generation. However, over several generations, a low-MAC diet results in a progressive loss of diversity, which is not recoverable after the reintroduction of dietary MACs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NE.Ref.{1DC411E4-0723-47AF-B50F-33CCCEC15F15}</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[33]</w:t>
        </w:r>
        <w:r>
          <w:rPr>
            <w:rFonts w:ascii="Times New Roman" w:hAnsi="Times New Roman" w:cs="Times New Roman"/>
            <w:color w:val="2A2A2A"/>
            <w:szCs w:val="21"/>
            <w:shd w:val="clear" w:color="auto" w:fill="FFFFFF"/>
          </w:rPr>
          <w:fldChar w:fldCharType="end"/>
        </w:r>
        <w:r w:rsidRPr="00DB6A96">
          <w:rPr>
            <w:rFonts w:ascii="Times New Roman" w:hAnsi="Times New Roman" w:cs="Times New Roman"/>
            <w:color w:val="2A2A2A"/>
            <w:szCs w:val="21"/>
            <w:shd w:val="clear" w:color="auto" w:fill="FFFFFF"/>
          </w:rPr>
          <w:t>.</w:t>
        </w:r>
      </w:ins>
    </w:p>
    <w:p w14:paraId="45845047" w14:textId="77777777" w:rsidR="00372577" w:rsidRDefault="00372577" w:rsidP="00372577">
      <w:pPr>
        <w:rPr>
          <w:ins w:id="699" w:author="戴 磊" w:date="2020-12-29T00:46:00Z"/>
          <w:rFonts w:ascii="Times New Roman" w:hAnsi="Times New Roman" w:cs="Times New Roman"/>
          <w:color w:val="2A2A2A"/>
          <w:szCs w:val="21"/>
          <w:shd w:val="clear" w:color="auto" w:fill="FFFFFF"/>
        </w:rPr>
      </w:pPr>
    </w:p>
    <w:p w14:paraId="000887DE" w14:textId="77777777" w:rsidR="00372577" w:rsidRDefault="00372577" w:rsidP="00372577">
      <w:pPr>
        <w:rPr>
          <w:ins w:id="700" w:author="戴 磊" w:date="2020-12-29T00:46:00Z"/>
          <w:rFonts w:ascii="Times New Roman" w:hAnsi="Times New Roman" w:cs="Times New Roman"/>
          <w:color w:val="2A2A2A"/>
          <w:szCs w:val="21"/>
          <w:shd w:val="clear" w:color="auto" w:fill="FFFFFF"/>
        </w:rPr>
      </w:pPr>
      <w:ins w:id="701" w:author="戴 磊" w:date="2020-12-29T00:46:00Z">
        <w:r w:rsidRPr="00411218">
          <w:rPr>
            <w:rFonts w:ascii="Times New Roman" w:hAnsi="Times New Roman" w:cs="Times New Roman"/>
            <w:color w:val="2A2A2A"/>
            <w:szCs w:val="21"/>
            <w:shd w:val="clear" w:color="auto" w:fill="FFFFFF"/>
          </w:rPr>
          <w:t xml:space="preserve">In this lot of mice, we observed different microbiota compositional changes compared to the previous experiment, such as an increase in </w:t>
        </w:r>
        <w:proofErr w:type="spellStart"/>
        <w:r w:rsidRPr="00411218">
          <w:rPr>
            <w:rFonts w:ascii="Times New Roman" w:hAnsi="Times New Roman" w:cs="Times New Roman"/>
            <w:i/>
            <w:iCs/>
            <w:color w:val="2A2A2A"/>
            <w:szCs w:val="21"/>
            <w:shd w:val="clear" w:color="auto" w:fill="FFFFFF"/>
          </w:rPr>
          <w:t>Bifidobacteriaceae</w:t>
        </w:r>
        <w:proofErr w:type="spellEnd"/>
        <w:r w:rsidRPr="00411218">
          <w:rPr>
            <w:rFonts w:ascii="Times New Roman" w:hAnsi="Times New Roman" w:cs="Times New Roman"/>
            <w:color w:val="2A2A2A"/>
            <w:szCs w:val="21"/>
            <w:shd w:val="clear" w:color="auto" w:fill="FFFFFF"/>
          </w:rPr>
          <w:t xml:space="preserve"> in </w:t>
        </w:r>
        <w:r>
          <w:rPr>
            <w:rFonts w:ascii="Times New Roman" w:hAnsi="Times New Roman" w:cs="Times New Roman"/>
            <w:color w:val="2A2A2A"/>
            <w:szCs w:val="21"/>
            <w:shd w:val="clear" w:color="auto" w:fill="FFFFFF"/>
          </w:rPr>
          <w:t xml:space="preserve">Beijing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NE.Ref.{EE396F58-CA2D-48F1-B58B-8BA52413A563}</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[17]</w:t>
        </w:r>
        <w:r>
          <w:rPr>
            <w:rFonts w:ascii="Times New Roman" w:hAnsi="Times New Roman" w:cs="Times New Roman"/>
            <w:color w:val="2A2A2A"/>
            <w:szCs w:val="21"/>
            <w:shd w:val="clear" w:color="auto" w:fill="FFFFFF"/>
          </w:rPr>
          <w:fldChar w:fldCharType="end"/>
        </w:r>
        <w:r>
          <w:rPr>
            <w:rFonts w:ascii="Times New Roman" w:hAnsi="Times New Roman" w:cs="Times New Roman"/>
            <w:color w:val="2A2A2A"/>
            <w:szCs w:val="21"/>
            <w:shd w:val="clear" w:color="auto" w:fill="FFFFFF"/>
          </w:rPr>
          <w:t xml:space="preserve">. This variation in the </w:t>
        </w:r>
        <w:r w:rsidRPr="00411218">
          <w:rPr>
            <w:rFonts w:ascii="Times New Roman" w:hAnsi="Times New Roman" w:cs="Times New Roman"/>
            <w:color w:val="2A2A2A"/>
            <w:szCs w:val="21"/>
            <w:shd w:val="clear" w:color="auto" w:fill="FFFFFF"/>
          </w:rPr>
          <w:t xml:space="preserve">level of </w:t>
        </w:r>
        <w:r w:rsidRPr="00AE1B96">
          <w:rPr>
            <w:rFonts w:ascii="Times New Roman" w:hAnsi="Times New Roman" w:cs="Times New Roman"/>
            <w:color w:val="2A2A2A"/>
            <w:szCs w:val="21"/>
            <w:shd w:val="clear" w:color="auto" w:fill="FFFFFF"/>
          </w:rPr>
          <w:t>bifidogenic effect</w:t>
        </w:r>
        <w:r w:rsidRPr="00411218">
          <w:rPr>
            <w:rFonts w:ascii="Times New Roman" w:hAnsi="Times New Roman" w:cs="Times New Roman"/>
            <w:color w:val="2A2A2A"/>
            <w:szCs w:val="21"/>
            <w:shd w:val="clear" w:color="auto" w:fill="FFFFFF"/>
          </w:rPr>
          <w:t xml:space="preserve"> of inulin</w:t>
        </w:r>
        <w:r>
          <w:rPr>
            <w:rFonts w:ascii="Times New Roman" w:hAnsi="Times New Roman" w:cs="Times New Roman"/>
            <w:color w:val="2A2A2A"/>
            <w:szCs w:val="21"/>
            <w:shd w:val="clear" w:color="auto" w:fill="FFFFFF"/>
          </w:rPr>
          <w:t xml:space="preserve"> was suggested caused by the individualized </w:t>
        </w:r>
        <w:r w:rsidRPr="00466878">
          <w:rPr>
            <w:rFonts w:ascii="Times New Roman" w:hAnsi="Times New Roman" w:cs="Times New Roman"/>
            <w:color w:val="2A2A2A"/>
            <w:szCs w:val="21"/>
            <w:shd w:val="clear" w:color="auto" w:fill="FFFFFF"/>
          </w:rPr>
          <w:t xml:space="preserve">initial </w:t>
        </w:r>
        <w:r>
          <w:rPr>
            <w:rFonts w:ascii="Times New Roman" w:hAnsi="Times New Roman" w:cs="Times New Roman"/>
            <w:color w:val="2A2A2A"/>
            <w:szCs w:val="21"/>
            <w:shd w:val="clear" w:color="auto" w:fill="FFFFFF"/>
          </w:rPr>
          <w:t>abundance of</w:t>
        </w:r>
        <w:r w:rsidRPr="00466878">
          <w:rPr>
            <w:rFonts w:ascii="Times New Roman" w:hAnsi="Times New Roman" w:cs="Times New Roman"/>
            <w:color w:val="2A2A2A"/>
            <w:szCs w:val="21"/>
            <w:shd w:val="clear" w:color="auto" w:fill="FFFFFF"/>
          </w:rPr>
          <w:t xml:space="preserve"> bifidobacterial</w:t>
        </w:r>
        <w:r>
          <w:rPr>
            <w:rFonts w:ascii="Times New Roman" w:hAnsi="Times New Roman" w:cs="Times New Roman"/>
            <w:color w:val="2A2A2A"/>
            <w:szCs w:val="21"/>
            <w:shd w:val="clear" w:color="auto" w:fill="FFFFFF"/>
          </w:rPr>
          <w:t xml:space="preserve"> in the gut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NE.Ref.{37054193-A2B9-43E8-B441-01EC3A9D68FA}</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[34, 35]</w:t>
        </w:r>
        <w:r>
          <w:rPr>
            <w:rFonts w:ascii="Times New Roman" w:hAnsi="Times New Roman" w:cs="Times New Roman"/>
            <w:color w:val="2A2A2A"/>
            <w:szCs w:val="21"/>
            <w:shd w:val="clear" w:color="auto" w:fill="FFFFFF"/>
          </w:rPr>
          <w:fldChar w:fldCharType="end"/>
        </w:r>
        <w:r w:rsidRPr="00411218">
          <w:rPr>
            <w:rFonts w:ascii="Times New Roman" w:hAnsi="Times New Roman" w:cs="Times New Roman"/>
            <w:color w:val="2A2A2A"/>
            <w:szCs w:val="21"/>
            <w:shd w:val="clear" w:color="auto" w:fill="FFFFFF"/>
          </w:rPr>
          <w:t xml:space="preserve">. </w:t>
        </w:r>
      </w:ins>
    </w:p>
    <w:p w14:paraId="6250FB7B" w14:textId="77777777" w:rsidR="00372577" w:rsidRDefault="00372577" w:rsidP="00372577">
      <w:pPr>
        <w:rPr>
          <w:ins w:id="702" w:author="戴 磊" w:date="2020-12-29T00:46:00Z"/>
          <w:rFonts w:ascii="Times New Roman" w:hAnsi="Times New Roman" w:cs="Times New Roman"/>
          <w:color w:val="2A2A2A"/>
          <w:szCs w:val="21"/>
          <w:shd w:val="clear" w:color="auto" w:fill="FFFFFF"/>
        </w:rPr>
      </w:pPr>
    </w:p>
    <w:p w14:paraId="57CC817D" w14:textId="77777777" w:rsidR="00372577" w:rsidRDefault="00372577" w:rsidP="00372577">
      <w:pPr>
        <w:rPr>
          <w:ins w:id="703" w:author="戴 磊" w:date="2020-12-29T00:46:00Z"/>
          <w:rFonts w:ascii="Times New Roman" w:hAnsi="Times New Roman" w:cs="Times New Roman"/>
          <w:color w:val="2A2A2A"/>
          <w:szCs w:val="21"/>
          <w:shd w:val="clear" w:color="auto" w:fill="FFFFFF"/>
        </w:rPr>
      </w:pPr>
      <w:ins w:id="704" w:author="戴 磊" w:date="2020-12-29T00:46:00Z">
        <w:r w:rsidRPr="00411218">
          <w:rPr>
            <w:rFonts w:ascii="Times New Roman" w:hAnsi="Times New Roman" w:cs="Times New Roman"/>
            <w:color w:val="2A2A2A"/>
            <w:szCs w:val="21"/>
            <w:shd w:val="clear" w:color="auto" w:fill="FFFFFF"/>
          </w:rPr>
          <w:t xml:space="preserve">Numbers vary by several logs between individuals and in some people they are </w:t>
        </w:r>
        <w:proofErr w:type="gramStart"/>
        <w:r w:rsidRPr="00411218">
          <w:rPr>
            <w:rFonts w:ascii="Times New Roman" w:hAnsi="Times New Roman" w:cs="Times New Roman"/>
            <w:color w:val="2A2A2A"/>
            <w:szCs w:val="21"/>
            <w:shd w:val="clear" w:color="auto" w:fill="FFFFFF"/>
          </w:rPr>
          <w:t>undetectable(</w:t>
        </w:r>
        <w:proofErr w:type="gramEnd"/>
        <w:r w:rsidRPr="00411218">
          <w:rPr>
            <w:rFonts w:ascii="Times New Roman" w:hAnsi="Times New Roman" w:cs="Times New Roman"/>
            <w:color w:val="2A2A2A"/>
            <w:szCs w:val="21"/>
            <w:shd w:val="clear" w:color="auto" w:fill="FFFFFF"/>
          </w:rPr>
          <w:t xml:space="preserve">19, 20). Therefore, other bacterial groups might replace </w:t>
        </w:r>
        <w:proofErr w:type="spellStart"/>
        <w:r w:rsidRPr="00411218">
          <w:rPr>
            <w:rFonts w:ascii="Times New Roman" w:hAnsi="Times New Roman" w:cs="Times New Roman"/>
            <w:color w:val="2A2A2A"/>
            <w:szCs w:val="21"/>
            <w:shd w:val="clear" w:color="auto" w:fill="FFFFFF"/>
          </w:rPr>
          <w:t>bifidobacteria</w:t>
        </w:r>
        <w:proofErr w:type="spellEnd"/>
        <w:r w:rsidRPr="00411218">
          <w:rPr>
            <w:rFonts w:ascii="Times New Roman" w:hAnsi="Times New Roman" w:cs="Times New Roman"/>
            <w:color w:val="2A2A2A"/>
            <w:szCs w:val="21"/>
            <w:shd w:val="clear" w:color="auto" w:fill="FFFFFF"/>
          </w:rPr>
          <w:t xml:space="preserve"> as the main consumers of inulin in those individuals.</w:t>
        </w:r>
      </w:ins>
    </w:p>
    <w:p w14:paraId="51367F01" w14:textId="77777777" w:rsidR="00372577" w:rsidRPr="007C3E6B" w:rsidRDefault="00372577" w:rsidP="00372577">
      <w:pPr>
        <w:rPr>
          <w:ins w:id="705" w:author="戴 磊" w:date="2020-12-29T00:46:00Z"/>
          <w:rFonts w:ascii="Times New Roman" w:hAnsi="Times New Roman" w:cs="Times New Roman"/>
          <w:color w:val="2A2A2A"/>
          <w:szCs w:val="21"/>
          <w:shd w:val="clear" w:color="auto" w:fill="FFFFFF"/>
        </w:rPr>
      </w:pPr>
    </w:p>
    <w:p w14:paraId="32B33449" w14:textId="77777777" w:rsidR="00372577" w:rsidRDefault="00372577" w:rsidP="00372577">
      <w:pPr>
        <w:rPr>
          <w:ins w:id="706" w:author="戴 磊" w:date="2020-12-29T00:46:00Z"/>
          <w:rFonts w:ascii="Times New Roman" w:hAnsi="Times New Roman" w:cs="Times New Roman"/>
          <w:color w:val="2A2A2A"/>
          <w:szCs w:val="21"/>
          <w:shd w:val="clear" w:color="auto" w:fill="FFFFFF"/>
        </w:rPr>
      </w:pPr>
      <w:ins w:id="707" w:author="戴 磊" w:date="2020-12-29T00:46:00Z">
        <w:r w:rsidRPr="002467F7">
          <w:rPr>
            <w:rFonts w:ascii="Times New Roman" w:hAnsi="Times New Roman" w:cs="Times New Roman"/>
            <w:color w:val="2A2A2A"/>
            <w:szCs w:val="21"/>
            <w:shd w:val="clear" w:color="auto" w:fill="FFFFFF"/>
          </w:rPr>
          <w:t xml:space="preserve">As succinate-producing bacteria, </w:t>
        </w:r>
        <w:proofErr w:type="spellStart"/>
        <w:r w:rsidRPr="005507F7">
          <w:rPr>
            <w:rFonts w:ascii="Times New Roman" w:hAnsi="Times New Roman" w:cs="Times New Roman"/>
            <w:i/>
            <w:iCs/>
            <w:color w:val="2A2A2A"/>
            <w:szCs w:val="21"/>
            <w:shd w:val="clear" w:color="auto" w:fill="FFFFFF"/>
          </w:rPr>
          <w:t>Prevotella</w:t>
        </w:r>
        <w:proofErr w:type="spellEnd"/>
        <w:r w:rsidRPr="002467F7">
          <w:rPr>
            <w:rFonts w:ascii="Times New Roman" w:hAnsi="Times New Roman" w:cs="Times New Roman"/>
            <w:color w:val="2A2A2A"/>
            <w:szCs w:val="21"/>
            <w:shd w:val="clear" w:color="auto" w:fill="FFFFFF"/>
          </w:rPr>
          <w:t xml:space="preserve"> can participate in the degradation of inulin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NE.Ref.{0361B68C-A56C-424D-8F5A-20FE47B274D3}</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[39]</w:t>
        </w:r>
        <w:r>
          <w:rPr>
            <w:rFonts w:ascii="Times New Roman" w:hAnsi="Times New Roman" w:cs="Times New Roman"/>
            <w:color w:val="2A2A2A"/>
            <w:szCs w:val="21"/>
            <w:shd w:val="clear" w:color="auto" w:fill="FFFFFF"/>
          </w:rPr>
          <w:fldChar w:fldCharType="end"/>
        </w:r>
        <w:r w:rsidRPr="002467F7">
          <w:rPr>
            <w:rFonts w:ascii="Times New Roman" w:hAnsi="Times New Roman" w:cs="Times New Roman"/>
            <w:color w:val="2A2A2A"/>
            <w:szCs w:val="21"/>
            <w:shd w:val="clear" w:color="auto" w:fill="FFFFFF"/>
          </w:rPr>
          <w:t>.</w:t>
        </w:r>
      </w:ins>
    </w:p>
    <w:p w14:paraId="63FAE3C5" w14:textId="77777777" w:rsidR="00372577" w:rsidRDefault="00372577" w:rsidP="00372577">
      <w:pPr>
        <w:rPr>
          <w:ins w:id="708" w:author="戴 磊" w:date="2020-12-29T00:46:00Z"/>
          <w:rFonts w:ascii="Times New Roman" w:hAnsi="Times New Roman" w:cs="Times New Roman"/>
          <w:color w:val="2A2A2A"/>
          <w:szCs w:val="21"/>
          <w:shd w:val="clear" w:color="auto" w:fill="FFFFFF"/>
        </w:rPr>
      </w:pPr>
    </w:p>
    <w:p w14:paraId="2B00F9D9" w14:textId="77777777" w:rsidR="00372577" w:rsidRDefault="00372577" w:rsidP="00372577">
      <w:pPr>
        <w:rPr>
          <w:ins w:id="709" w:author="戴 磊" w:date="2020-12-29T00:46:00Z"/>
          <w:rFonts w:ascii="Times New Roman" w:hAnsi="Times New Roman" w:cs="Times New Roman"/>
          <w:color w:val="2A2A2A"/>
          <w:szCs w:val="21"/>
          <w:shd w:val="clear" w:color="auto" w:fill="FFFFFF"/>
        </w:rPr>
      </w:pPr>
      <w:ins w:id="710" w:author="戴 磊" w:date="2020-12-29T00:46:00Z">
        <w:r>
          <w:rPr>
            <w:rFonts w:ascii="Times New Roman" w:hAnsi="Times New Roman" w:cs="Times New Roman"/>
            <w:color w:val="2A2A2A"/>
            <w:szCs w:val="21"/>
            <w:shd w:val="clear" w:color="auto" w:fill="FFFFFF"/>
          </w:rPr>
          <w:t xml:space="preserve">A recent study </w:t>
        </w:r>
        <w:r w:rsidRPr="00F8286C">
          <w:rPr>
            <w:rFonts w:ascii="Times New Roman" w:hAnsi="Times New Roman" w:cs="Times New Roman"/>
            <w:color w:val="2A2A2A"/>
            <w:szCs w:val="21"/>
            <w:shd w:val="clear" w:color="auto" w:fill="FFFFFF"/>
          </w:rPr>
          <w:t xml:space="preserve">discovered that parasitic gut worms (in particular, </w:t>
        </w:r>
        <w:r w:rsidRPr="00F8286C">
          <w:rPr>
            <w:rFonts w:ascii="Times New Roman" w:hAnsi="Times New Roman" w:cs="Times New Roman"/>
            <w:i/>
            <w:iCs/>
            <w:color w:val="2A2A2A"/>
            <w:szCs w:val="21"/>
            <w:shd w:val="clear" w:color="auto" w:fill="FFFFFF"/>
          </w:rPr>
          <w:t xml:space="preserve">Trichuris </w:t>
        </w:r>
        <w:proofErr w:type="spellStart"/>
        <w:r w:rsidRPr="00F8286C">
          <w:rPr>
            <w:rFonts w:ascii="Times New Roman" w:hAnsi="Times New Roman" w:cs="Times New Roman"/>
            <w:i/>
            <w:iCs/>
            <w:color w:val="2A2A2A"/>
            <w:szCs w:val="21"/>
            <w:shd w:val="clear" w:color="auto" w:fill="FFFFFF"/>
          </w:rPr>
          <w:t>muris</w:t>
        </w:r>
        <w:proofErr w:type="spellEnd"/>
        <w:r w:rsidRPr="00F8286C">
          <w:rPr>
            <w:rFonts w:ascii="Times New Roman" w:hAnsi="Times New Roman" w:cs="Times New Roman"/>
            <w:color w:val="2A2A2A"/>
            <w:szCs w:val="21"/>
            <w:shd w:val="clear" w:color="auto" w:fill="FFFFFF"/>
          </w:rPr>
          <w:t>, a whipworm) survive and reproduce easier in mouse gut tracts that have higher levels of fermentable dietary fiber</w:t>
        </w:r>
        <w:r>
          <w:rPr>
            <w:rFonts w:ascii="Times New Roman" w:hAnsi="Times New Roman" w:cs="Times New Roman"/>
            <w:color w:val="2A2A2A"/>
            <w:szCs w:val="21"/>
            <w:shd w:val="clear" w:color="auto" w:fill="FFFFFF"/>
          </w:rPr>
          <w:t xml:space="preserve"> such as inulin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NE.Ref.{2AEDE9F9-9EFF-4D53-9F86-1402F3EA8A46}</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[42]</w:t>
        </w:r>
        <w:r>
          <w:rPr>
            <w:rFonts w:ascii="Times New Roman" w:hAnsi="Times New Roman" w:cs="Times New Roman"/>
            <w:color w:val="2A2A2A"/>
            <w:szCs w:val="21"/>
            <w:shd w:val="clear" w:color="auto" w:fill="FFFFFF"/>
          </w:rPr>
          <w:fldChar w:fldCharType="end"/>
        </w:r>
        <w:r w:rsidRPr="00F8286C">
          <w:rPr>
            <w:rFonts w:ascii="Times New Roman" w:hAnsi="Times New Roman" w:cs="Times New Roman"/>
            <w:color w:val="2A2A2A"/>
            <w:szCs w:val="21"/>
            <w:shd w:val="clear" w:color="auto" w:fill="FFFFFF"/>
          </w:rPr>
          <w:t>.</w:t>
        </w:r>
      </w:ins>
    </w:p>
    <w:p w14:paraId="777952D0" w14:textId="77777777" w:rsidR="00372577" w:rsidRPr="003C3775" w:rsidRDefault="00372577" w:rsidP="00372577">
      <w:pPr>
        <w:rPr>
          <w:ins w:id="711" w:author="戴 磊" w:date="2020-12-29T00:46:00Z"/>
          <w:rFonts w:ascii="Times New Roman" w:hAnsi="Times New Roman" w:cs="Times New Roman"/>
          <w:color w:val="2A2A2A"/>
          <w:szCs w:val="21"/>
          <w:shd w:val="clear" w:color="auto" w:fill="FFFFFF"/>
        </w:rPr>
      </w:pPr>
    </w:p>
    <w:p w14:paraId="046ADB8B" w14:textId="77777777" w:rsidR="00372577" w:rsidRDefault="00372577" w:rsidP="00372577">
      <w:pPr>
        <w:rPr>
          <w:ins w:id="712" w:author="戴 磊" w:date="2020-12-29T00:46:00Z"/>
          <w:rFonts w:ascii="Times New Roman" w:hAnsi="Times New Roman" w:cs="Times New Roman"/>
          <w:color w:val="2A2A2A"/>
          <w:szCs w:val="21"/>
          <w:shd w:val="clear" w:color="auto" w:fill="FFFFFF"/>
        </w:rPr>
      </w:pPr>
      <w:ins w:id="713" w:author="戴 磊" w:date="2020-12-29T00:46:00Z">
        <w:r w:rsidRPr="00762526">
          <w:rPr>
            <w:rFonts w:ascii="Times New Roman" w:hAnsi="Times New Roman" w:cs="Times New Roman"/>
            <w:color w:val="2A2A2A"/>
            <w:szCs w:val="21"/>
            <w:shd w:val="clear" w:color="auto" w:fill="FFFFFF"/>
          </w:rPr>
          <w:t>These findings have</w:t>
        </w:r>
        <w:r>
          <w:rPr>
            <w:rFonts w:ascii="Times New Roman" w:hAnsi="Times New Roman" w:cs="Times New Roman"/>
            <w:color w:val="2A2A2A"/>
            <w:szCs w:val="21"/>
            <w:shd w:val="clear" w:color="auto" w:fill="FFFFFF"/>
          </w:rPr>
          <w:t xml:space="preserve"> </w:t>
        </w:r>
        <w:r w:rsidRPr="00762526">
          <w:rPr>
            <w:rFonts w:ascii="Times New Roman" w:hAnsi="Times New Roman" w:cs="Times New Roman"/>
            <w:color w:val="2A2A2A"/>
            <w:szCs w:val="21"/>
            <w:shd w:val="clear" w:color="auto" w:fill="FFFFFF"/>
          </w:rPr>
          <w:t>important implications for future studies and the need</w:t>
        </w:r>
        <w:r>
          <w:rPr>
            <w:rFonts w:ascii="Times New Roman" w:hAnsi="Times New Roman" w:cs="Times New Roman"/>
            <w:color w:val="2A2A2A"/>
            <w:szCs w:val="21"/>
            <w:shd w:val="clear" w:color="auto" w:fill="FFFFFF"/>
          </w:rPr>
          <w:t xml:space="preserve"> </w:t>
        </w:r>
        <w:r w:rsidRPr="00762526">
          <w:rPr>
            <w:rFonts w:ascii="Times New Roman" w:hAnsi="Times New Roman" w:cs="Times New Roman"/>
            <w:color w:val="2A2A2A"/>
            <w:szCs w:val="21"/>
            <w:shd w:val="clear" w:color="auto" w:fill="FFFFFF"/>
          </w:rPr>
          <w:t>for dense temporal sampling experimental designs and</w:t>
        </w:r>
        <w:r>
          <w:rPr>
            <w:rFonts w:ascii="Times New Roman" w:hAnsi="Times New Roman" w:cs="Times New Roman"/>
            <w:color w:val="2A2A2A"/>
            <w:szCs w:val="21"/>
            <w:shd w:val="clear" w:color="auto" w:fill="FFFFFF"/>
          </w:rPr>
          <w:t xml:space="preserve"> </w:t>
        </w:r>
        <w:r w:rsidRPr="00762526">
          <w:rPr>
            <w:rFonts w:ascii="Times New Roman" w:hAnsi="Times New Roman" w:cs="Times New Roman"/>
            <w:color w:val="2A2A2A"/>
            <w:szCs w:val="21"/>
            <w:shd w:val="clear" w:color="auto" w:fill="FFFFFF"/>
          </w:rPr>
          <w:t>computational methods capable of analyzing such data</w:t>
        </w:r>
        <w:r>
          <w:rPr>
            <w:rFonts w:ascii="Times New Roman" w:hAnsi="Times New Roman" w:cs="Times New Roman"/>
            <w:color w:val="2A2A2A"/>
            <w:szCs w:val="21"/>
            <w:shd w:val="clear" w:color="auto" w:fill="FFFFFF"/>
          </w:rPr>
          <w:t xml:space="preserve"> </w:t>
        </w:r>
        <w:r w:rsidRPr="00762526">
          <w:rPr>
            <w:rFonts w:ascii="Times New Roman" w:hAnsi="Times New Roman" w:cs="Times New Roman"/>
            <w:color w:val="2A2A2A"/>
            <w:szCs w:val="21"/>
            <w:shd w:val="clear" w:color="auto" w:fill="FFFFFF"/>
          </w:rPr>
          <w:t>in detail. Endpoint studies or analyses looking only at responses of dominant taxa will miss time-varying behavior and less abundant organisms that may still be</w:t>
        </w:r>
        <w:r>
          <w:rPr>
            <w:rFonts w:ascii="Times New Roman" w:hAnsi="Times New Roman" w:cs="Times New Roman"/>
            <w:color w:val="2A2A2A"/>
            <w:szCs w:val="21"/>
            <w:shd w:val="clear" w:color="auto" w:fill="FFFFFF"/>
          </w:rPr>
          <w:t xml:space="preserve"> </w:t>
        </w:r>
        <w:r w:rsidRPr="00762526">
          <w:rPr>
            <w:rFonts w:ascii="Times New Roman" w:hAnsi="Times New Roman" w:cs="Times New Roman"/>
            <w:color w:val="2A2A2A"/>
            <w:szCs w:val="21"/>
            <w:shd w:val="clear" w:color="auto" w:fill="FFFFFF"/>
          </w:rPr>
          <w:t xml:space="preserve">biologically relevant. Overall, the diverse </w:t>
        </w:r>
        <w:r w:rsidRPr="00762526">
          <w:rPr>
            <w:rFonts w:ascii="Times New Roman" w:hAnsi="Times New Roman" w:cs="Times New Roman"/>
            <w:color w:val="2A2A2A"/>
            <w:szCs w:val="21"/>
            <w:shd w:val="clear" w:color="auto" w:fill="FFFFFF"/>
          </w:rPr>
          <w:lastRenderedPageBreak/>
          <w:t>response patterns of taxa may be important for evaluating glycan effects on human health. For instance, knowledge of</w:t>
        </w:r>
        <w:r>
          <w:rPr>
            <w:rFonts w:ascii="Times New Roman" w:hAnsi="Times New Roman" w:cs="Times New Roman"/>
            <w:color w:val="2A2A2A"/>
            <w:szCs w:val="21"/>
            <w:shd w:val="clear" w:color="auto" w:fill="FFFFFF"/>
          </w:rPr>
          <w:t xml:space="preserve"> </w:t>
        </w:r>
        <w:r w:rsidRPr="00762526">
          <w:rPr>
            <w:rFonts w:ascii="Times New Roman" w:hAnsi="Times New Roman" w:cs="Times New Roman"/>
            <w:color w:val="2A2A2A"/>
            <w:szCs w:val="21"/>
            <w:shd w:val="clear" w:color="auto" w:fill="FFFFFF"/>
          </w:rPr>
          <w:t>response rate kinetics could be important in determining</w:t>
        </w:r>
        <w:r>
          <w:rPr>
            <w:rFonts w:ascii="Times New Roman" w:hAnsi="Times New Roman" w:cs="Times New Roman" w:hint="eastAsia"/>
            <w:color w:val="2A2A2A"/>
            <w:szCs w:val="21"/>
            <w:shd w:val="clear" w:color="auto" w:fill="FFFFFF"/>
          </w:rPr>
          <w:t xml:space="preserve"> </w:t>
        </w:r>
        <w:r w:rsidRPr="00762526">
          <w:rPr>
            <w:rFonts w:ascii="Times New Roman" w:hAnsi="Times New Roman" w:cs="Times New Roman"/>
            <w:color w:val="2A2A2A"/>
            <w:szCs w:val="21"/>
            <w:shd w:val="clear" w:color="auto" w:fill="FFFFFF"/>
          </w:rPr>
          <w:t>the timing and length of treatment to take into account</w:t>
        </w:r>
        <w:r>
          <w:rPr>
            <w:rFonts w:ascii="Times New Roman" w:hAnsi="Times New Roman" w:cs="Times New Roman" w:hint="eastAsia"/>
            <w:color w:val="2A2A2A"/>
            <w:szCs w:val="21"/>
            <w:shd w:val="clear" w:color="auto" w:fill="FFFFFF"/>
          </w:rPr>
          <w:t xml:space="preserve"> </w:t>
        </w:r>
        <w:r w:rsidRPr="00762526">
          <w:rPr>
            <w:rFonts w:ascii="Times New Roman" w:hAnsi="Times New Roman" w:cs="Times New Roman"/>
            <w:color w:val="2A2A2A"/>
            <w:szCs w:val="21"/>
            <w:shd w:val="clear" w:color="auto" w:fill="FFFFFF"/>
          </w:rPr>
          <w:t>both faster and slower responding taxa.</w:t>
        </w:r>
      </w:ins>
    </w:p>
    <w:p w14:paraId="12751F38" w14:textId="77777777" w:rsidR="00372577" w:rsidRDefault="00372577" w:rsidP="00372577">
      <w:pPr>
        <w:rPr>
          <w:ins w:id="714" w:author="戴 磊" w:date="2020-12-29T00:46:00Z"/>
          <w:rFonts w:ascii="Times New Roman" w:hAnsi="Times New Roman" w:cs="Times New Roman"/>
          <w:color w:val="2A2A2A"/>
          <w:szCs w:val="21"/>
          <w:shd w:val="clear" w:color="auto" w:fill="FFFFFF"/>
        </w:rPr>
      </w:pPr>
    </w:p>
    <w:p w14:paraId="323B51E7" w14:textId="77777777" w:rsidR="00372577" w:rsidRDefault="00372577" w:rsidP="00372577">
      <w:pPr>
        <w:rPr>
          <w:ins w:id="715" w:author="戴 磊" w:date="2020-12-29T00:46:00Z"/>
          <w:rFonts w:ascii="Times New Roman" w:hAnsi="Times New Roman" w:cs="Times New Roman"/>
          <w:color w:val="2A2A2A"/>
          <w:szCs w:val="21"/>
          <w:shd w:val="clear" w:color="auto" w:fill="FFFFFF"/>
        </w:rPr>
      </w:pPr>
    </w:p>
    <w:p w14:paraId="36407C0B" w14:textId="038FEE78" w:rsidR="00584C59" w:rsidRDefault="00584C59">
      <w:pPr>
        <w:widowControl/>
        <w:jc w:val="left"/>
        <w:rPr>
          <w:ins w:id="716" w:author="戴 磊" w:date="2020-12-29T00:35:00Z"/>
          <w:rFonts w:ascii="Times New Roman" w:eastAsia="SimSun" w:hAnsi="Times New Roman" w:cs="Times New Roman"/>
          <w:b/>
          <w:bCs/>
          <w:color w:val="242021"/>
          <w:kern w:val="0"/>
          <w:szCs w:val="21"/>
        </w:rPr>
      </w:pPr>
    </w:p>
    <w:p w14:paraId="27CF82F8" w14:textId="77777777" w:rsidR="001C1C36" w:rsidRDefault="001C1C36">
      <w:pPr>
        <w:widowControl/>
        <w:jc w:val="left"/>
        <w:rPr>
          <w:ins w:id="717" w:author="戴 磊" w:date="2020-12-29T00:52:00Z"/>
          <w:rFonts w:ascii="Times New Roman" w:eastAsia="SimSun" w:hAnsi="Times New Roman" w:cs="Times New Roman"/>
          <w:b/>
          <w:bCs/>
          <w:color w:val="242021"/>
          <w:kern w:val="0"/>
          <w:szCs w:val="21"/>
        </w:rPr>
      </w:pPr>
      <w:ins w:id="718" w:author="戴 磊" w:date="2020-12-29T00:52:00Z">
        <w:r>
          <w:rPr>
            <w:rFonts w:ascii="Times New Roman" w:hAnsi="Times New Roman" w:cs="Times New Roman"/>
            <w:b/>
            <w:bCs/>
            <w:color w:val="242021"/>
            <w:szCs w:val="21"/>
          </w:rPr>
          <w:br w:type="page"/>
        </w:r>
      </w:ins>
    </w:p>
    <w:p w14:paraId="0354278E" w14:textId="30907D7F" w:rsidR="00584C59" w:rsidRDefault="0011334C" w:rsidP="00584C59">
      <w:pPr>
        <w:pStyle w:val="paragraph"/>
        <w:spacing w:before="0" w:beforeAutospacing="0" w:after="0" w:afterAutospacing="0"/>
        <w:jc w:val="both"/>
        <w:rPr>
          <w:moveTo w:id="719" w:author="戴 磊" w:date="2020-12-29T00:34:00Z"/>
          <w:rFonts w:ascii="Times New Roman" w:hAnsi="Times New Roman" w:cs="Times New Roman"/>
          <w:b/>
          <w:bCs/>
          <w:color w:val="242021"/>
          <w:sz w:val="21"/>
          <w:szCs w:val="21"/>
        </w:rPr>
      </w:pPr>
      <w:ins w:id="720" w:author="Chen Liao" w:date="2020-12-29T11:30:00Z">
        <w:r>
          <w:rPr>
            <w:noProof/>
          </w:rPr>
          <w:lastRenderedPageBreak/>
          <w:drawing>
            <wp:inline distT="0" distB="0" distL="0" distR="0" wp14:anchorId="322B5099" wp14:editId="79EEC63E">
              <wp:extent cx="5274310" cy="3604260"/>
              <wp:effectExtent l="0" t="0" r="0" b="254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604260"/>
                      </a:xfrm>
                      <a:prstGeom prst="rect">
                        <a:avLst/>
                      </a:prstGeom>
                    </pic:spPr>
                  </pic:pic>
                </a:graphicData>
              </a:graphic>
            </wp:inline>
          </w:drawing>
        </w:r>
      </w:ins>
      <w:moveToRangeStart w:id="721" w:author="戴 磊" w:date="2020-12-29T00:34:00Z" w:name="move60088457"/>
      <w:commentRangeStart w:id="722"/>
      <w:moveTo w:id="723" w:author="戴 磊" w:date="2020-12-29T00:34:00Z">
        <w:del w:id="724" w:author="Chen Liao" w:date="2020-12-29T10:34:00Z">
          <w:r w:rsidR="00584C59" w:rsidDel="00BD0F8D">
            <w:rPr>
              <w:noProof/>
            </w:rPr>
            <w:drawing>
              <wp:inline distT="0" distB="0" distL="0" distR="0" wp14:anchorId="24B12115" wp14:editId="74147671">
                <wp:extent cx="5080000" cy="3153103"/>
                <wp:effectExtent l="0" t="0" r="6350" b="9525"/>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082813" cy="3154849"/>
                        </a:xfrm>
                        <a:prstGeom prst="rect">
                          <a:avLst/>
                        </a:prstGeom>
                      </pic:spPr>
                    </pic:pic>
                  </a:graphicData>
                </a:graphic>
              </wp:inline>
            </w:drawing>
          </w:r>
        </w:del>
        <w:commentRangeEnd w:id="722"/>
        <w:r w:rsidR="00584C59">
          <w:rPr>
            <w:rStyle w:val="CommentReference"/>
            <w:rFonts w:asciiTheme="minorHAnsi" w:eastAsiaTheme="minorEastAsia" w:hAnsiTheme="minorHAnsi" w:cstheme="minorBidi"/>
            <w:kern w:val="2"/>
          </w:rPr>
          <w:commentReference w:id="722"/>
        </w:r>
      </w:moveTo>
    </w:p>
    <w:p w14:paraId="4E7E3473" w14:textId="1650764D" w:rsidR="00584C59" w:rsidRPr="003472A6" w:rsidDel="00584C59" w:rsidRDefault="00584C59" w:rsidP="00584C59">
      <w:pPr>
        <w:pStyle w:val="paragraph"/>
        <w:spacing w:before="0" w:beforeAutospacing="0" w:after="0" w:afterAutospacing="0"/>
        <w:jc w:val="both"/>
        <w:rPr>
          <w:del w:id="725" w:author="戴 磊" w:date="2020-12-29T00:37:00Z"/>
          <w:moveTo w:id="726" w:author="戴 磊" w:date="2020-12-29T00:34:00Z"/>
          <w:rFonts w:ascii="Times New Roman" w:hAnsi="Times New Roman" w:cs="Times New Roman"/>
          <w:color w:val="242021"/>
          <w:sz w:val="20"/>
          <w:szCs w:val="20"/>
        </w:rPr>
      </w:pPr>
      <w:moveTo w:id="727" w:author="戴 磊" w:date="2020-12-29T00:34:00Z">
        <w:r w:rsidRPr="00225F25">
          <w:rPr>
            <w:rFonts w:ascii="Times New Roman" w:hAnsi="Times New Roman" w:cs="Times New Roman"/>
            <w:b/>
            <w:bCs/>
            <w:color w:val="242021"/>
            <w:sz w:val="20"/>
            <w:szCs w:val="20"/>
          </w:rPr>
          <w:t>Figure</w:t>
        </w:r>
      </w:moveTo>
      <w:ins w:id="728" w:author="Chen Liao" w:date="2020-12-29T10:40:00Z">
        <w:r w:rsidR="00DF07FE" w:rsidRPr="00225F25">
          <w:rPr>
            <w:rFonts w:ascii="Times New Roman" w:hAnsi="Times New Roman" w:cs="Times New Roman"/>
            <w:b/>
            <w:bCs/>
            <w:color w:val="242021"/>
            <w:sz w:val="20"/>
            <w:szCs w:val="20"/>
          </w:rPr>
          <w:t xml:space="preserve"> </w:t>
        </w:r>
      </w:ins>
      <w:moveTo w:id="729" w:author="戴 磊" w:date="2020-12-29T00:34:00Z">
        <w:r w:rsidRPr="00B574A8">
          <w:rPr>
            <w:rFonts w:ascii="Times New Roman" w:hAnsi="Times New Roman" w:cs="Times New Roman"/>
            <w:b/>
            <w:bCs/>
            <w:color w:val="242021"/>
            <w:sz w:val="20"/>
            <w:szCs w:val="20"/>
          </w:rPr>
          <w:t>1.</w:t>
        </w:r>
        <w:r w:rsidRPr="008F3B70">
          <w:rPr>
            <w:rFonts w:ascii="Times New Roman" w:hAnsi="Times New Roman" w:cs="Times New Roman"/>
            <w:color w:val="242021"/>
            <w:sz w:val="20"/>
            <w:szCs w:val="20"/>
          </w:rPr>
          <w:t xml:space="preserve"> </w:t>
        </w:r>
      </w:moveTo>
    </w:p>
    <w:p w14:paraId="18B42650" w14:textId="77777777" w:rsidR="002725F4" w:rsidRPr="00225F25" w:rsidRDefault="00584C59" w:rsidP="00584C59">
      <w:pPr>
        <w:pStyle w:val="paragraph"/>
        <w:spacing w:before="0" w:beforeAutospacing="0" w:after="0" w:afterAutospacing="0"/>
        <w:jc w:val="both"/>
        <w:rPr>
          <w:ins w:id="730" w:author="Chen Liao" w:date="2020-12-29T10:50:00Z"/>
          <w:rFonts w:ascii="Times New Roman" w:hAnsi="Times New Roman" w:cs="Times New Roman"/>
          <w:sz w:val="20"/>
          <w:szCs w:val="20"/>
        </w:rPr>
      </w:pPr>
      <w:moveTo w:id="731" w:author="戴 磊" w:date="2020-12-29T00:34:00Z">
        <w:del w:id="732" w:author="戴 磊" w:date="2020-12-29T00:35:00Z">
          <w:r w:rsidRPr="00225F25" w:rsidDel="00584C59">
            <w:rPr>
              <w:rFonts w:ascii="Times New Roman" w:hAnsi="Times New Roman" w:cs="Times New Roman"/>
              <w:b/>
              <w:bCs/>
              <w:color w:val="242021"/>
              <w:sz w:val="20"/>
              <w:szCs w:val="20"/>
              <w:rPrChange w:id="733" w:author="Chen Liao" w:date="2020-12-29T10:53:00Z">
                <w:rPr>
                  <w:rFonts w:ascii="Times New Roman" w:hAnsi="Times New Roman" w:cs="Times New Roman"/>
                  <w:color w:val="242021"/>
                  <w:sz w:val="20"/>
                  <w:szCs w:val="20"/>
                </w:rPr>
              </w:rPrChange>
            </w:rPr>
            <w:delText xml:space="preserve">Schematic of the </w:delText>
          </w:r>
        </w:del>
        <w:del w:id="734" w:author="戴 磊" w:date="2020-12-29T00:36:00Z">
          <w:r w:rsidRPr="00225F25" w:rsidDel="00584C59">
            <w:rPr>
              <w:rFonts w:ascii="Times New Roman" w:hAnsi="Times New Roman" w:cs="Times New Roman"/>
              <w:b/>
              <w:bCs/>
              <w:color w:val="242021"/>
              <w:sz w:val="20"/>
              <w:szCs w:val="20"/>
              <w:rPrChange w:id="735" w:author="Chen Liao" w:date="2020-12-29T10:53:00Z">
                <w:rPr>
                  <w:rFonts w:ascii="Times New Roman" w:hAnsi="Times New Roman" w:cs="Times New Roman"/>
                  <w:color w:val="242021"/>
                  <w:sz w:val="20"/>
                  <w:szCs w:val="20"/>
                </w:rPr>
              </w:rPrChange>
            </w:rPr>
            <w:delText>experimental design for dissecting</w:delText>
          </w:r>
        </w:del>
      </w:moveTo>
      <w:ins w:id="736" w:author="戴 磊" w:date="2020-12-29T00:36:00Z">
        <w:r w:rsidRPr="00225F25">
          <w:rPr>
            <w:rFonts w:ascii="Times New Roman" w:hAnsi="Times New Roman" w:cs="Times New Roman"/>
            <w:b/>
            <w:bCs/>
            <w:color w:val="242021"/>
            <w:sz w:val="20"/>
            <w:szCs w:val="20"/>
            <w:rPrChange w:id="737" w:author="Chen Liao" w:date="2020-12-29T10:53:00Z">
              <w:rPr>
                <w:rFonts w:ascii="Times New Roman" w:hAnsi="Times New Roman" w:cs="Times New Roman"/>
                <w:color w:val="242021"/>
                <w:sz w:val="20"/>
                <w:szCs w:val="20"/>
              </w:rPr>
            </w:rPrChange>
          </w:rPr>
          <w:t xml:space="preserve">The experimental design and </w:t>
        </w:r>
        <w:del w:id="738" w:author="Chen Liao" w:date="2020-12-29T11:38:00Z">
          <w:r w:rsidRPr="00225F25" w:rsidDel="001734CC">
            <w:rPr>
              <w:rFonts w:ascii="Times New Roman" w:hAnsi="Times New Roman" w:cs="Times New Roman"/>
              <w:b/>
              <w:bCs/>
              <w:color w:val="242021"/>
              <w:sz w:val="20"/>
              <w:szCs w:val="20"/>
              <w:rPrChange w:id="739" w:author="Chen Liao" w:date="2020-12-29T10:53:00Z">
                <w:rPr>
                  <w:rFonts w:ascii="Times New Roman" w:hAnsi="Times New Roman" w:cs="Times New Roman"/>
                  <w:color w:val="242021"/>
                  <w:sz w:val="20"/>
                  <w:szCs w:val="20"/>
                </w:rPr>
              </w:rPrChange>
            </w:rPr>
            <w:delText xml:space="preserve">the </w:delText>
          </w:r>
        </w:del>
        <w:r w:rsidRPr="00225F25">
          <w:rPr>
            <w:rFonts w:ascii="Times New Roman" w:hAnsi="Times New Roman" w:cs="Times New Roman"/>
            <w:b/>
            <w:bCs/>
            <w:color w:val="242021"/>
            <w:sz w:val="20"/>
            <w:szCs w:val="20"/>
            <w:rPrChange w:id="740" w:author="Chen Liao" w:date="2020-12-29T10:53:00Z">
              <w:rPr>
                <w:rFonts w:ascii="Times New Roman" w:hAnsi="Times New Roman" w:cs="Times New Roman"/>
                <w:color w:val="242021"/>
                <w:sz w:val="20"/>
                <w:szCs w:val="20"/>
              </w:rPr>
            </w:rPrChange>
          </w:rPr>
          <w:t>analytical framework</w:t>
        </w:r>
      </w:ins>
      <w:moveTo w:id="741" w:author="戴 磊" w:date="2020-12-29T00:34:00Z">
        <w:r w:rsidRPr="00225F25">
          <w:rPr>
            <w:rFonts w:ascii="Times New Roman" w:hAnsi="Times New Roman" w:cs="Times New Roman"/>
            <w:b/>
            <w:bCs/>
            <w:color w:val="242021"/>
            <w:sz w:val="20"/>
            <w:szCs w:val="20"/>
            <w:rPrChange w:id="742" w:author="Chen Liao" w:date="2020-12-29T10:53:00Z">
              <w:rPr>
                <w:rFonts w:ascii="Times New Roman" w:hAnsi="Times New Roman" w:cs="Times New Roman"/>
                <w:color w:val="242021"/>
                <w:sz w:val="20"/>
                <w:szCs w:val="20"/>
              </w:rPr>
            </w:rPrChange>
          </w:rPr>
          <w:t xml:space="preserve"> </w:t>
        </w:r>
      </w:moveTo>
      <w:ins w:id="743" w:author="戴 磊" w:date="2020-12-29T00:37:00Z">
        <w:r w:rsidRPr="00225F25">
          <w:rPr>
            <w:rFonts w:ascii="Times New Roman" w:hAnsi="Times New Roman" w:cs="Times New Roman"/>
            <w:b/>
            <w:bCs/>
            <w:color w:val="242021"/>
            <w:sz w:val="20"/>
            <w:szCs w:val="20"/>
            <w:rPrChange w:id="744" w:author="Chen Liao" w:date="2020-12-29T10:53:00Z">
              <w:rPr>
                <w:rFonts w:ascii="Times New Roman" w:hAnsi="Times New Roman" w:cs="Times New Roman"/>
                <w:color w:val="242021"/>
                <w:sz w:val="20"/>
                <w:szCs w:val="20"/>
              </w:rPr>
            </w:rPrChange>
          </w:rPr>
          <w:t xml:space="preserve">to study </w:t>
        </w:r>
      </w:ins>
      <w:ins w:id="745" w:author="戴 磊" w:date="2020-12-29T00:36:00Z">
        <w:r w:rsidRPr="00225F25">
          <w:rPr>
            <w:rFonts w:ascii="Times New Roman" w:hAnsi="Times New Roman" w:cs="Times New Roman"/>
            <w:b/>
            <w:bCs/>
            <w:color w:val="242021"/>
            <w:sz w:val="20"/>
            <w:szCs w:val="20"/>
            <w:rPrChange w:id="746" w:author="Chen Liao" w:date="2020-12-29T10:53:00Z">
              <w:rPr>
                <w:rFonts w:ascii="Times New Roman" w:hAnsi="Times New Roman" w:cs="Times New Roman"/>
                <w:color w:val="242021"/>
                <w:sz w:val="20"/>
                <w:szCs w:val="20"/>
              </w:rPr>
            </w:rPrChange>
          </w:rPr>
          <w:t xml:space="preserve">the </w:t>
        </w:r>
      </w:ins>
      <w:moveTo w:id="747" w:author="戴 磊" w:date="2020-12-29T00:34:00Z">
        <w:del w:id="748" w:author="戴 磊" w:date="2020-12-29T00:38:00Z">
          <w:r w:rsidRPr="00225F25" w:rsidDel="00584C59">
            <w:rPr>
              <w:rFonts w:ascii="Times New Roman" w:hAnsi="Times New Roman" w:cs="Times New Roman"/>
              <w:b/>
              <w:bCs/>
              <w:color w:val="242021"/>
              <w:sz w:val="20"/>
              <w:szCs w:val="20"/>
              <w:rPrChange w:id="749" w:author="Chen Liao" w:date="2020-12-29T10:53:00Z">
                <w:rPr>
                  <w:rFonts w:ascii="Times New Roman" w:hAnsi="Times New Roman" w:cs="Times New Roman"/>
                  <w:color w:val="242021"/>
                  <w:sz w:val="20"/>
                  <w:szCs w:val="20"/>
                </w:rPr>
              </w:rPrChange>
            </w:rPr>
            <w:delText xml:space="preserve">dynamic </w:delText>
          </w:r>
        </w:del>
        <w:r w:rsidRPr="00225F25">
          <w:rPr>
            <w:rFonts w:ascii="Times New Roman" w:hAnsi="Times New Roman" w:cs="Times New Roman"/>
            <w:b/>
            <w:bCs/>
            <w:color w:val="242021"/>
            <w:sz w:val="20"/>
            <w:szCs w:val="20"/>
            <w:rPrChange w:id="750" w:author="Chen Liao" w:date="2020-12-29T10:53:00Z">
              <w:rPr>
                <w:rFonts w:ascii="Times New Roman" w:hAnsi="Times New Roman" w:cs="Times New Roman"/>
                <w:color w:val="242021"/>
                <w:sz w:val="20"/>
                <w:szCs w:val="20"/>
              </w:rPr>
            </w:rPrChange>
          </w:rPr>
          <w:t>response</w:t>
        </w:r>
        <w:del w:id="751" w:author="戴 磊" w:date="2020-12-29T00:38:00Z">
          <w:r w:rsidRPr="00225F25" w:rsidDel="00584C59">
            <w:rPr>
              <w:rFonts w:ascii="Times New Roman" w:hAnsi="Times New Roman" w:cs="Times New Roman"/>
              <w:b/>
              <w:bCs/>
              <w:color w:val="242021"/>
              <w:sz w:val="20"/>
              <w:szCs w:val="20"/>
              <w:rPrChange w:id="752" w:author="Chen Liao" w:date="2020-12-29T10:53:00Z">
                <w:rPr>
                  <w:rFonts w:ascii="Times New Roman" w:hAnsi="Times New Roman" w:cs="Times New Roman"/>
                  <w:color w:val="242021"/>
                  <w:sz w:val="20"/>
                  <w:szCs w:val="20"/>
                </w:rPr>
              </w:rPrChange>
            </w:rPr>
            <w:delText>s</w:delText>
          </w:r>
        </w:del>
        <w:r w:rsidRPr="00225F25">
          <w:rPr>
            <w:rFonts w:ascii="Times New Roman" w:hAnsi="Times New Roman" w:cs="Times New Roman"/>
            <w:b/>
            <w:bCs/>
            <w:color w:val="242021"/>
            <w:sz w:val="20"/>
            <w:szCs w:val="20"/>
            <w:rPrChange w:id="753" w:author="Chen Liao" w:date="2020-12-29T10:53:00Z">
              <w:rPr>
                <w:rFonts w:ascii="Times New Roman" w:hAnsi="Times New Roman" w:cs="Times New Roman"/>
                <w:color w:val="242021"/>
                <w:sz w:val="20"/>
                <w:szCs w:val="20"/>
              </w:rPr>
            </w:rPrChange>
          </w:rPr>
          <w:t xml:space="preserve"> of mouse gut microbiome to dietary fiber intervention.</w:t>
        </w:r>
      </w:moveTo>
      <w:ins w:id="754" w:author="Chen Liao" w:date="2020-12-29T10:40:00Z">
        <w:r w:rsidR="00DF07FE" w:rsidRPr="00225F25">
          <w:rPr>
            <w:rFonts w:ascii="Times New Roman" w:hAnsi="Times New Roman" w:cs="Times New Roman"/>
            <w:sz w:val="20"/>
            <w:szCs w:val="20"/>
            <w:rPrChange w:id="755" w:author="Chen Liao" w:date="2020-12-29T10:53:00Z">
              <w:rPr>
                <w:rFonts w:ascii="Times New Roman" w:hAnsi="Times New Roman" w:cs="Times New Roman"/>
                <w:sz w:val="22"/>
                <w:szCs w:val="22"/>
              </w:rPr>
            </w:rPrChange>
          </w:rPr>
          <w:t xml:space="preserve"> </w:t>
        </w:r>
      </w:ins>
    </w:p>
    <w:p w14:paraId="5AAEF827" w14:textId="535D3B38" w:rsidR="00584C59" w:rsidRPr="00225F25" w:rsidDel="00DF07FE" w:rsidRDefault="002725F4" w:rsidP="00584C59">
      <w:pPr>
        <w:pStyle w:val="paragraph"/>
        <w:spacing w:before="0" w:beforeAutospacing="0" w:after="0" w:afterAutospacing="0"/>
        <w:jc w:val="both"/>
        <w:rPr>
          <w:del w:id="756" w:author="Chen Liao" w:date="2020-12-29T10:40:00Z"/>
          <w:moveTo w:id="757" w:author="戴 磊" w:date="2020-12-29T00:34:00Z"/>
          <w:rFonts w:ascii="Times New Roman" w:hAnsi="Times New Roman" w:cs="Times New Roman"/>
          <w:b/>
          <w:bCs/>
          <w:sz w:val="20"/>
          <w:szCs w:val="20"/>
          <w:rPrChange w:id="758" w:author="Chen Liao" w:date="2020-12-29T10:53:00Z">
            <w:rPr>
              <w:del w:id="759" w:author="Chen Liao" w:date="2020-12-29T10:40:00Z"/>
              <w:moveTo w:id="760" w:author="戴 磊" w:date="2020-12-29T00:34:00Z"/>
              <w:rFonts w:ascii="Times New Roman" w:hAnsi="Times New Roman" w:cs="Times New Roman"/>
              <w:sz w:val="22"/>
              <w:szCs w:val="22"/>
            </w:rPr>
          </w:rPrChange>
        </w:rPr>
      </w:pPr>
      <w:ins w:id="761" w:author="Chen Liao" w:date="2020-12-29T10:50:00Z">
        <w:r w:rsidRPr="0059481F">
          <w:rPr>
            <w:rFonts w:ascii="Times New Roman" w:hAnsi="Times New Roman" w:cs="Times New Roman"/>
            <w:b/>
            <w:bCs/>
            <w:sz w:val="20"/>
            <w:szCs w:val="20"/>
            <w:rPrChange w:id="762" w:author="Chen Liao" w:date="2020-12-29T11:41:00Z">
              <w:rPr>
                <w:rFonts w:ascii="Times New Roman" w:hAnsi="Times New Roman" w:cs="Times New Roman"/>
                <w:sz w:val="20"/>
                <w:szCs w:val="20"/>
              </w:rPr>
            </w:rPrChange>
          </w:rPr>
          <w:t>A</w:t>
        </w:r>
      </w:ins>
      <w:ins w:id="763" w:author="Chen Liao" w:date="2020-12-29T11:41:00Z">
        <w:r w:rsidR="0059481F">
          <w:rPr>
            <w:rFonts w:ascii="Times New Roman" w:hAnsi="Times New Roman" w:cs="Times New Roman"/>
            <w:sz w:val="20"/>
            <w:szCs w:val="20"/>
          </w:rPr>
          <w:t>.</w:t>
        </w:r>
      </w:ins>
      <w:ins w:id="764" w:author="Chen Liao" w:date="2020-12-29T10:40:00Z">
        <w:r w:rsidR="00DF07FE" w:rsidRPr="00225F25">
          <w:rPr>
            <w:rFonts w:ascii="Times New Roman" w:hAnsi="Times New Roman" w:cs="Times New Roman"/>
            <w:sz w:val="20"/>
            <w:szCs w:val="20"/>
            <w:rPrChange w:id="765" w:author="Chen Liao" w:date="2020-12-29T10:53:00Z">
              <w:rPr>
                <w:rFonts w:ascii="Times New Roman" w:hAnsi="Times New Roman" w:cs="Times New Roman"/>
                <w:sz w:val="22"/>
              </w:rPr>
            </w:rPrChange>
          </w:rPr>
          <w:t xml:space="preserve"> </w:t>
        </w:r>
      </w:ins>
    </w:p>
    <w:p w14:paraId="5CDD02A9" w14:textId="0606DACE" w:rsidR="002725F4" w:rsidRPr="00225F25" w:rsidRDefault="00584C59" w:rsidP="00584C59">
      <w:pPr>
        <w:pStyle w:val="paragraph"/>
        <w:spacing w:before="0" w:beforeAutospacing="0" w:after="0" w:afterAutospacing="0"/>
        <w:jc w:val="both"/>
        <w:rPr>
          <w:ins w:id="766" w:author="Chen Liao" w:date="2020-12-29T10:50:00Z"/>
          <w:rFonts w:ascii="Times New Roman" w:hAnsi="Times New Roman" w:cs="Times New Roman"/>
          <w:sz w:val="20"/>
          <w:szCs w:val="20"/>
        </w:rPr>
      </w:pPr>
      <w:moveTo w:id="767" w:author="戴 磊" w:date="2020-12-29T00:34:00Z">
        <w:del w:id="768" w:author="Chen Liao" w:date="2020-12-29T10:40:00Z">
          <w:r w:rsidRPr="00225F25" w:rsidDel="00DF07FE">
            <w:rPr>
              <w:rFonts w:ascii="Times New Roman" w:hAnsi="Times New Roman" w:cs="Times New Roman"/>
              <w:sz w:val="20"/>
              <w:szCs w:val="20"/>
              <w:rPrChange w:id="769" w:author="Chen Liao" w:date="2020-12-29T10:53:00Z">
                <w:rPr>
                  <w:rFonts w:ascii="Times New Roman" w:hAnsi="Times New Roman" w:cs="Times New Roman"/>
                  <w:sz w:val="22"/>
                  <w:szCs w:val="22"/>
                </w:rPr>
              </w:rPrChange>
            </w:rPr>
            <w:delText xml:space="preserve">(A) </w:delText>
          </w:r>
        </w:del>
        <w:r w:rsidRPr="00225F25">
          <w:rPr>
            <w:rFonts w:ascii="Times New Roman" w:hAnsi="Times New Roman" w:cs="Times New Roman"/>
            <w:sz w:val="20"/>
            <w:szCs w:val="20"/>
            <w:rPrChange w:id="770" w:author="Chen Liao" w:date="2020-12-29T10:53:00Z">
              <w:rPr>
                <w:rFonts w:ascii="Times New Roman" w:hAnsi="Times New Roman" w:cs="Times New Roman"/>
                <w:sz w:val="22"/>
                <w:szCs w:val="22"/>
              </w:rPr>
            </w:rPrChange>
          </w:rPr>
          <w:t>Schematic diagram of experimental design</w:t>
        </w:r>
        <w:del w:id="771" w:author="Chen Liao" w:date="2020-12-29T10:40:00Z">
          <w:r w:rsidRPr="00225F25" w:rsidDel="00DF07FE">
            <w:rPr>
              <w:rFonts w:ascii="Times New Roman" w:hAnsi="Times New Roman" w:cs="Times New Roman"/>
              <w:sz w:val="20"/>
              <w:szCs w:val="20"/>
              <w:rPrChange w:id="772" w:author="Chen Liao" w:date="2020-12-29T10:53:00Z">
                <w:rPr>
                  <w:rFonts w:ascii="Times New Roman" w:hAnsi="Times New Roman" w:cs="Times New Roman"/>
                  <w:sz w:val="22"/>
                  <w:szCs w:val="22"/>
                </w:rPr>
              </w:rPrChange>
            </w:rPr>
            <w:delText xml:space="preserve"> in mouse intervention experiment</w:delText>
          </w:r>
        </w:del>
        <w:r w:rsidRPr="00225F25">
          <w:rPr>
            <w:rFonts w:ascii="Times New Roman" w:hAnsi="Times New Roman" w:cs="Times New Roman"/>
            <w:sz w:val="20"/>
            <w:szCs w:val="20"/>
            <w:rPrChange w:id="773" w:author="Chen Liao" w:date="2020-12-29T10:53:00Z">
              <w:rPr>
                <w:rFonts w:ascii="Times New Roman" w:hAnsi="Times New Roman" w:cs="Times New Roman"/>
                <w:sz w:val="22"/>
                <w:szCs w:val="22"/>
              </w:rPr>
            </w:rPrChange>
          </w:rPr>
          <w:t>.</w:t>
        </w:r>
      </w:moveTo>
      <w:ins w:id="774" w:author="Chen Liao" w:date="2020-12-29T10:40:00Z">
        <w:r w:rsidR="00DF07FE" w:rsidRPr="00225F25">
          <w:rPr>
            <w:rFonts w:ascii="Times New Roman" w:hAnsi="Times New Roman" w:cs="Times New Roman"/>
            <w:sz w:val="20"/>
            <w:szCs w:val="20"/>
            <w:rPrChange w:id="775" w:author="Chen Liao" w:date="2020-12-29T10:53:00Z">
              <w:rPr>
                <w:rFonts w:ascii="Times New Roman" w:hAnsi="Times New Roman" w:cs="Times New Roman"/>
                <w:sz w:val="22"/>
                <w:szCs w:val="22"/>
              </w:rPr>
            </w:rPrChange>
          </w:rPr>
          <w:t xml:space="preserve"> </w:t>
        </w:r>
      </w:ins>
      <w:ins w:id="776" w:author="Chen Liao" w:date="2020-12-29T10:42:00Z">
        <w:r w:rsidR="00DF07FE" w:rsidRPr="00225F25">
          <w:rPr>
            <w:rFonts w:ascii="Times New Roman" w:hAnsi="Times New Roman" w:cs="Times New Roman"/>
            <w:sz w:val="20"/>
            <w:szCs w:val="20"/>
            <w:rPrChange w:id="777" w:author="Chen Liao" w:date="2020-12-29T10:53:00Z">
              <w:rPr>
                <w:rFonts w:ascii="Times New Roman" w:hAnsi="Times New Roman" w:cs="Times New Roman"/>
                <w:sz w:val="22"/>
                <w:szCs w:val="22"/>
              </w:rPr>
            </w:rPrChange>
          </w:rPr>
          <w:t xml:space="preserve">Dots </w:t>
        </w:r>
      </w:ins>
      <w:moveTo w:id="778" w:author="戴 磊" w:date="2020-12-29T00:34:00Z">
        <w:del w:id="779" w:author="Chen Liao" w:date="2020-12-29T10:42:00Z">
          <w:r w:rsidRPr="00225F25" w:rsidDel="00DF07FE">
            <w:rPr>
              <w:rFonts w:ascii="Times New Roman" w:hAnsi="Times New Roman" w:cs="Times New Roman"/>
              <w:sz w:val="20"/>
              <w:szCs w:val="20"/>
              <w:rPrChange w:id="780" w:author="Chen Liao" w:date="2020-12-29T10:53:00Z">
                <w:rPr>
                  <w:rFonts w:ascii="Times New Roman" w:hAnsi="Times New Roman" w:cs="Times New Roman"/>
                  <w:sz w:val="22"/>
                  <w:szCs w:val="22"/>
                </w:rPr>
              </w:rPrChange>
            </w:rPr>
            <w:delText xml:space="preserve"> Points </w:delText>
          </w:r>
        </w:del>
        <w:r w:rsidRPr="00225F25">
          <w:rPr>
            <w:rFonts w:ascii="Times New Roman" w:hAnsi="Times New Roman" w:cs="Times New Roman"/>
            <w:sz w:val="20"/>
            <w:szCs w:val="20"/>
            <w:rPrChange w:id="781" w:author="Chen Liao" w:date="2020-12-29T10:53:00Z">
              <w:rPr>
                <w:rFonts w:ascii="Times New Roman" w:hAnsi="Times New Roman" w:cs="Times New Roman"/>
                <w:sz w:val="22"/>
                <w:szCs w:val="22"/>
              </w:rPr>
            </w:rPrChange>
          </w:rPr>
          <w:t>indicate the day</w:t>
        </w:r>
      </w:moveTo>
      <w:ins w:id="782" w:author="Chen Liao" w:date="2020-12-29T10:42:00Z">
        <w:r w:rsidR="00DF07FE" w:rsidRPr="00225F25">
          <w:rPr>
            <w:rFonts w:ascii="Times New Roman" w:hAnsi="Times New Roman" w:cs="Times New Roman"/>
            <w:sz w:val="20"/>
            <w:szCs w:val="20"/>
            <w:rPrChange w:id="783" w:author="Chen Liao" w:date="2020-12-29T10:53:00Z">
              <w:rPr>
                <w:rFonts w:ascii="Times New Roman" w:hAnsi="Times New Roman" w:cs="Times New Roman"/>
                <w:sz w:val="22"/>
                <w:szCs w:val="22"/>
              </w:rPr>
            </w:rPrChange>
          </w:rPr>
          <w:t>s</w:t>
        </w:r>
      </w:ins>
      <w:moveTo w:id="784" w:author="戴 磊" w:date="2020-12-29T00:34:00Z">
        <w:r w:rsidRPr="00225F25">
          <w:rPr>
            <w:rFonts w:ascii="Times New Roman" w:hAnsi="Times New Roman" w:cs="Times New Roman"/>
            <w:sz w:val="20"/>
            <w:szCs w:val="20"/>
            <w:rPrChange w:id="785" w:author="Chen Liao" w:date="2020-12-29T10:53:00Z">
              <w:rPr>
                <w:rFonts w:ascii="Times New Roman" w:hAnsi="Times New Roman" w:cs="Times New Roman"/>
                <w:sz w:val="22"/>
                <w:szCs w:val="22"/>
              </w:rPr>
            </w:rPrChange>
          </w:rPr>
          <w:t xml:space="preserve"> on which </w:t>
        </w:r>
      </w:moveTo>
      <w:ins w:id="786" w:author="Chen Liao" w:date="2020-12-29T11:06:00Z">
        <w:r w:rsidR="00415CC5">
          <w:rPr>
            <w:rFonts w:ascii="Times New Roman" w:hAnsi="Times New Roman" w:cs="Times New Roman"/>
            <w:sz w:val="20"/>
            <w:szCs w:val="20"/>
          </w:rPr>
          <w:t xml:space="preserve">longitudinal </w:t>
        </w:r>
      </w:ins>
      <w:moveTo w:id="787" w:author="戴 磊" w:date="2020-12-29T00:34:00Z">
        <w:del w:id="788" w:author="Chen Liao" w:date="2020-12-29T10:56:00Z">
          <w:r w:rsidRPr="00225F25" w:rsidDel="00B574A8">
            <w:rPr>
              <w:rFonts w:ascii="Times New Roman" w:hAnsi="Times New Roman" w:cs="Times New Roman"/>
              <w:sz w:val="20"/>
              <w:szCs w:val="20"/>
              <w:rPrChange w:id="789" w:author="Chen Liao" w:date="2020-12-29T10:53:00Z">
                <w:rPr>
                  <w:rFonts w:ascii="Times New Roman" w:hAnsi="Times New Roman" w:cs="Times New Roman"/>
                  <w:sz w:val="22"/>
                  <w:szCs w:val="22"/>
                </w:rPr>
              </w:rPrChange>
            </w:rPr>
            <w:delText xml:space="preserve">the data and </w:delText>
          </w:r>
        </w:del>
        <w:r w:rsidRPr="00225F25">
          <w:rPr>
            <w:rFonts w:ascii="Times New Roman" w:hAnsi="Times New Roman" w:cs="Times New Roman"/>
            <w:sz w:val="20"/>
            <w:szCs w:val="20"/>
            <w:rPrChange w:id="790" w:author="Chen Liao" w:date="2020-12-29T10:53:00Z">
              <w:rPr>
                <w:rFonts w:ascii="Times New Roman" w:hAnsi="Times New Roman" w:cs="Times New Roman"/>
                <w:sz w:val="22"/>
                <w:szCs w:val="22"/>
              </w:rPr>
            </w:rPrChange>
          </w:rPr>
          <w:t>fecal samples</w:t>
        </w:r>
      </w:moveTo>
      <w:ins w:id="791" w:author="Chen Liao" w:date="2020-12-29T10:56:00Z">
        <w:r w:rsidR="00B574A8">
          <w:rPr>
            <w:rFonts w:ascii="Times New Roman" w:hAnsi="Times New Roman" w:cs="Times New Roman"/>
            <w:sz w:val="20"/>
            <w:szCs w:val="20"/>
          </w:rPr>
          <w:t xml:space="preserve">, microbiome and metabolomics data </w:t>
        </w:r>
      </w:ins>
      <w:moveTo w:id="792" w:author="戴 磊" w:date="2020-12-29T00:34:00Z">
        <w:del w:id="793" w:author="Chen Liao" w:date="2020-12-29T10:56:00Z">
          <w:r w:rsidRPr="00225F25" w:rsidDel="00B574A8">
            <w:rPr>
              <w:rFonts w:ascii="Times New Roman" w:hAnsi="Times New Roman" w:cs="Times New Roman"/>
              <w:sz w:val="20"/>
              <w:szCs w:val="20"/>
              <w:rPrChange w:id="794" w:author="Chen Liao" w:date="2020-12-29T10:53:00Z">
                <w:rPr>
                  <w:rFonts w:ascii="Times New Roman" w:hAnsi="Times New Roman" w:cs="Times New Roman"/>
                  <w:sz w:val="22"/>
                  <w:szCs w:val="22"/>
                </w:rPr>
              </w:rPrChange>
            </w:rPr>
            <w:delText xml:space="preserve"> </w:delText>
          </w:r>
        </w:del>
        <w:r w:rsidRPr="00225F25">
          <w:rPr>
            <w:rFonts w:ascii="Times New Roman" w:hAnsi="Times New Roman" w:cs="Times New Roman"/>
            <w:sz w:val="20"/>
            <w:szCs w:val="20"/>
            <w:rPrChange w:id="795" w:author="Chen Liao" w:date="2020-12-29T10:53:00Z">
              <w:rPr>
                <w:rFonts w:ascii="Times New Roman" w:hAnsi="Times New Roman" w:cs="Times New Roman"/>
                <w:sz w:val="22"/>
                <w:szCs w:val="22"/>
              </w:rPr>
            </w:rPrChange>
          </w:rPr>
          <w:t>were collected.</w:t>
        </w:r>
      </w:moveTo>
      <w:ins w:id="796" w:author="Chen Liao" w:date="2020-12-29T10:42:00Z">
        <w:r w:rsidR="00DF07FE" w:rsidRPr="00225F25">
          <w:rPr>
            <w:rFonts w:ascii="Times New Roman" w:hAnsi="Times New Roman" w:cs="Times New Roman"/>
            <w:sz w:val="20"/>
            <w:szCs w:val="20"/>
            <w:rPrChange w:id="797" w:author="Chen Liao" w:date="2020-12-29T10:53:00Z">
              <w:rPr>
                <w:rFonts w:ascii="Times New Roman" w:hAnsi="Times New Roman" w:cs="Times New Roman"/>
                <w:sz w:val="22"/>
                <w:szCs w:val="22"/>
              </w:rPr>
            </w:rPrChange>
          </w:rPr>
          <w:t xml:space="preserve"> </w:t>
        </w:r>
      </w:ins>
    </w:p>
    <w:p w14:paraId="0572CFA1" w14:textId="34723C1E" w:rsidR="00584C59" w:rsidRPr="00225F25" w:rsidRDefault="002725F4" w:rsidP="00584C59">
      <w:pPr>
        <w:pStyle w:val="paragraph"/>
        <w:spacing w:before="0" w:beforeAutospacing="0" w:after="0" w:afterAutospacing="0"/>
        <w:jc w:val="both"/>
        <w:rPr>
          <w:moveTo w:id="798" w:author="戴 磊" w:date="2020-12-29T00:34:00Z"/>
          <w:rFonts w:ascii="Times New Roman" w:hAnsi="Times New Roman" w:cs="Times New Roman"/>
          <w:sz w:val="20"/>
          <w:szCs w:val="20"/>
          <w:rPrChange w:id="799" w:author="Chen Liao" w:date="2020-12-29T10:53:00Z">
            <w:rPr>
              <w:moveTo w:id="800" w:author="戴 磊" w:date="2020-12-29T00:34:00Z"/>
              <w:rFonts w:ascii="Times New Roman" w:hAnsi="Times New Roman" w:cs="Times New Roman"/>
              <w:sz w:val="22"/>
              <w:szCs w:val="22"/>
            </w:rPr>
          </w:rPrChange>
        </w:rPr>
      </w:pPr>
      <w:ins w:id="801" w:author="Chen Liao" w:date="2020-12-29T10:50:00Z">
        <w:r w:rsidRPr="0059481F">
          <w:rPr>
            <w:rFonts w:ascii="Times New Roman" w:hAnsi="Times New Roman" w:cs="Times New Roman"/>
            <w:b/>
            <w:bCs/>
            <w:sz w:val="20"/>
            <w:szCs w:val="20"/>
            <w:rPrChange w:id="802" w:author="Chen Liao" w:date="2020-12-29T11:41:00Z">
              <w:rPr>
                <w:rFonts w:ascii="Times New Roman" w:hAnsi="Times New Roman" w:cs="Times New Roman"/>
                <w:sz w:val="20"/>
                <w:szCs w:val="20"/>
              </w:rPr>
            </w:rPrChange>
          </w:rPr>
          <w:t>B</w:t>
        </w:r>
      </w:ins>
      <w:ins w:id="803" w:author="Chen Liao" w:date="2020-12-29T11:41:00Z">
        <w:r w:rsidR="0059481F">
          <w:rPr>
            <w:rFonts w:ascii="Times New Roman" w:hAnsi="Times New Roman" w:cs="Times New Roman"/>
            <w:sz w:val="20"/>
            <w:szCs w:val="20"/>
          </w:rPr>
          <w:t>.</w:t>
        </w:r>
      </w:ins>
      <w:ins w:id="804" w:author="Chen Liao" w:date="2020-12-29T10:42:00Z">
        <w:r w:rsidR="00DF07FE" w:rsidRPr="00225F25">
          <w:rPr>
            <w:rFonts w:ascii="Times New Roman" w:hAnsi="Times New Roman" w:cs="Times New Roman"/>
            <w:sz w:val="20"/>
            <w:szCs w:val="20"/>
            <w:rPrChange w:id="805" w:author="Chen Liao" w:date="2020-12-29T10:53:00Z">
              <w:rPr>
                <w:rFonts w:ascii="Times New Roman" w:hAnsi="Times New Roman" w:cs="Times New Roman"/>
                <w:sz w:val="22"/>
                <w:szCs w:val="22"/>
              </w:rPr>
            </w:rPrChange>
          </w:rPr>
          <w:t xml:space="preserve"> </w:t>
        </w:r>
      </w:ins>
      <w:ins w:id="806" w:author="Chen Liao" w:date="2020-12-29T10:44:00Z">
        <w:r w:rsidR="00DF07FE" w:rsidRPr="00225F25">
          <w:rPr>
            <w:rFonts w:ascii="Times New Roman" w:hAnsi="Times New Roman" w:cs="Times New Roman"/>
            <w:sz w:val="20"/>
            <w:szCs w:val="20"/>
            <w:rPrChange w:id="807" w:author="Chen Liao" w:date="2020-12-29T10:53:00Z">
              <w:rPr>
                <w:rFonts w:ascii="Times New Roman" w:hAnsi="Times New Roman" w:cs="Times New Roman"/>
                <w:sz w:val="22"/>
                <w:szCs w:val="22"/>
              </w:rPr>
            </w:rPrChange>
          </w:rPr>
          <w:t>Cartoon illustration of our computational approach</w:t>
        </w:r>
      </w:ins>
      <w:ins w:id="808" w:author="Chen Liao" w:date="2020-12-29T11:31:00Z">
        <w:r w:rsidR="00C16D92">
          <w:rPr>
            <w:rFonts w:ascii="Times New Roman" w:hAnsi="Times New Roman" w:cs="Times New Roman"/>
            <w:sz w:val="20"/>
            <w:szCs w:val="20"/>
          </w:rPr>
          <w:t>es</w:t>
        </w:r>
      </w:ins>
      <w:ins w:id="809" w:author="Chen Liao" w:date="2020-12-29T10:44:00Z">
        <w:r w:rsidR="00DF07FE" w:rsidRPr="00225F25">
          <w:rPr>
            <w:rFonts w:ascii="Times New Roman" w:hAnsi="Times New Roman" w:cs="Times New Roman"/>
            <w:sz w:val="20"/>
            <w:szCs w:val="20"/>
            <w:rPrChange w:id="810" w:author="Chen Liao" w:date="2020-12-29T10:53:00Z">
              <w:rPr>
                <w:rFonts w:ascii="Times New Roman" w:hAnsi="Times New Roman" w:cs="Times New Roman"/>
                <w:sz w:val="22"/>
                <w:szCs w:val="22"/>
              </w:rPr>
            </w:rPrChange>
          </w:rPr>
          <w:t xml:space="preserve"> to </w:t>
        </w:r>
      </w:ins>
      <w:ins w:id="811" w:author="Chen Liao" w:date="2020-12-29T10:45:00Z">
        <w:r w:rsidR="00DF07FE" w:rsidRPr="00225F25">
          <w:rPr>
            <w:rFonts w:ascii="Times New Roman" w:hAnsi="Times New Roman" w:cs="Times New Roman"/>
            <w:sz w:val="20"/>
            <w:szCs w:val="20"/>
            <w:rPrChange w:id="812" w:author="Chen Liao" w:date="2020-12-29T10:53:00Z">
              <w:rPr>
                <w:rFonts w:ascii="Times New Roman" w:hAnsi="Times New Roman" w:cs="Times New Roman"/>
                <w:sz w:val="22"/>
                <w:szCs w:val="22"/>
              </w:rPr>
            </w:rPrChange>
          </w:rPr>
          <w:t>infer</w:t>
        </w:r>
      </w:ins>
      <w:ins w:id="813" w:author="Chen Liao" w:date="2020-12-29T10:46:00Z">
        <w:r w:rsidR="00DF07FE" w:rsidRPr="00225F25">
          <w:rPr>
            <w:rFonts w:ascii="Times New Roman" w:hAnsi="Times New Roman" w:cs="Times New Roman"/>
            <w:sz w:val="20"/>
            <w:szCs w:val="20"/>
            <w:rPrChange w:id="814" w:author="Chen Liao" w:date="2020-12-29T10:53:00Z">
              <w:rPr>
                <w:rFonts w:ascii="Times New Roman" w:hAnsi="Times New Roman" w:cs="Times New Roman"/>
                <w:sz w:val="22"/>
                <w:szCs w:val="22"/>
              </w:rPr>
            </w:rPrChange>
          </w:rPr>
          <w:t xml:space="preserve"> </w:t>
        </w:r>
      </w:ins>
      <w:ins w:id="815" w:author="Chen Liao" w:date="2020-12-29T11:31:00Z">
        <w:r w:rsidR="00845823">
          <w:rPr>
            <w:rFonts w:ascii="Times New Roman" w:hAnsi="Times New Roman" w:cs="Times New Roman"/>
            <w:sz w:val="20"/>
            <w:szCs w:val="20"/>
          </w:rPr>
          <w:t>the ecological</w:t>
        </w:r>
      </w:ins>
      <w:ins w:id="816" w:author="Chen Liao" w:date="2020-12-29T11:32:00Z">
        <w:r w:rsidR="00845823">
          <w:rPr>
            <w:rFonts w:ascii="Times New Roman" w:hAnsi="Times New Roman" w:cs="Times New Roman"/>
            <w:sz w:val="20"/>
            <w:szCs w:val="20"/>
          </w:rPr>
          <w:t xml:space="preserve"> and </w:t>
        </w:r>
      </w:ins>
      <w:ins w:id="817" w:author="Chen Liao" w:date="2020-12-29T11:35:00Z">
        <w:r w:rsidR="00724096">
          <w:rPr>
            <w:rFonts w:ascii="Times New Roman" w:hAnsi="Times New Roman" w:cs="Times New Roman"/>
            <w:sz w:val="20"/>
            <w:szCs w:val="20"/>
          </w:rPr>
          <w:t>metabolic processes underlying</w:t>
        </w:r>
      </w:ins>
      <w:ins w:id="818" w:author="Chen Liao" w:date="2020-12-29T11:33:00Z">
        <w:r w:rsidR="00724096">
          <w:rPr>
            <w:rFonts w:ascii="Times New Roman" w:hAnsi="Times New Roman" w:cs="Times New Roman"/>
            <w:sz w:val="20"/>
            <w:szCs w:val="20"/>
          </w:rPr>
          <w:t xml:space="preserve"> dietary fiber </w:t>
        </w:r>
      </w:ins>
      <w:ins w:id="819" w:author="Chen Liao" w:date="2020-12-29T11:35:00Z">
        <w:r w:rsidR="00724096">
          <w:rPr>
            <w:rFonts w:ascii="Times New Roman" w:hAnsi="Times New Roman" w:cs="Times New Roman"/>
            <w:sz w:val="20"/>
            <w:szCs w:val="20"/>
          </w:rPr>
          <w:t>intervention.</w:t>
        </w:r>
      </w:ins>
    </w:p>
    <w:p w14:paraId="209416B4" w14:textId="221F12A8" w:rsidR="00584C59" w:rsidRPr="0059481F" w:rsidDel="00845823" w:rsidRDefault="00584C59" w:rsidP="00584C59">
      <w:pPr>
        <w:pStyle w:val="paragraph"/>
        <w:spacing w:before="0" w:beforeAutospacing="0" w:after="0" w:afterAutospacing="0"/>
        <w:jc w:val="both"/>
        <w:rPr>
          <w:del w:id="820" w:author="Chen Liao" w:date="2020-12-29T11:33:00Z"/>
          <w:moveTo w:id="821" w:author="戴 磊" w:date="2020-12-29T00:34:00Z"/>
          <w:rFonts w:ascii="Times New Roman" w:hAnsi="Times New Roman" w:cs="Times New Roman"/>
          <w:b/>
          <w:bCs/>
          <w:color w:val="333333"/>
          <w:sz w:val="20"/>
          <w:szCs w:val="20"/>
          <w:shd w:val="clear" w:color="auto" w:fill="FFFFFF"/>
          <w:rPrChange w:id="822" w:author="Chen Liao" w:date="2020-12-29T11:41:00Z">
            <w:rPr>
              <w:del w:id="823" w:author="Chen Liao" w:date="2020-12-29T11:33:00Z"/>
              <w:moveTo w:id="824" w:author="戴 磊" w:date="2020-12-29T00:34:00Z"/>
              <w:rFonts w:ascii="Times New Roman" w:hAnsi="Times New Roman" w:cs="Times New Roman"/>
              <w:color w:val="333333"/>
              <w:sz w:val="20"/>
              <w:szCs w:val="20"/>
              <w:shd w:val="clear" w:color="auto" w:fill="FFFFFF"/>
            </w:rPr>
          </w:rPrChange>
        </w:rPr>
      </w:pPr>
      <w:moveTo w:id="825" w:author="戴 磊" w:date="2020-12-29T00:34:00Z">
        <w:del w:id="826" w:author="Chen Liao" w:date="2020-12-29T11:33:00Z">
          <w:r w:rsidRPr="0059481F" w:rsidDel="00845823">
            <w:rPr>
              <w:rFonts w:ascii="Times New Roman" w:hAnsi="Times New Roman" w:cs="Times New Roman"/>
              <w:b/>
              <w:bCs/>
              <w:color w:val="333333"/>
              <w:sz w:val="20"/>
              <w:szCs w:val="20"/>
              <w:shd w:val="clear" w:color="auto" w:fill="FFFFFF"/>
              <w:rPrChange w:id="827" w:author="Chen Liao" w:date="2020-12-29T11:41:00Z">
                <w:rPr>
                  <w:rFonts w:ascii="Times New Roman" w:hAnsi="Times New Roman" w:cs="Times New Roman"/>
                  <w:color w:val="333333"/>
                  <w:sz w:val="20"/>
                  <w:szCs w:val="20"/>
                  <w:shd w:val="clear" w:color="auto" w:fill="FFFFFF"/>
                </w:rPr>
              </w:rPrChange>
            </w:rPr>
            <w:delText>(B) Systems biology approaches used to interpret the longitudinal microbiome and metabolome data.</w:delText>
          </w:r>
        </w:del>
      </w:moveTo>
    </w:p>
    <w:p w14:paraId="6C37A83E" w14:textId="1D7929C3" w:rsidR="00584C59" w:rsidRPr="003472A6" w:rsidRDefault="00584C59" w:rsidP="00584C59">
      <w:pPr>
        <w:pStyle w:val="paragraph"/>
        <w:spacing w:before="0" w:beforeAutospacing="0" w:after="0" w:afterAutospacing="0"/>
        <w:jc w:val="both"/>
        <w:rPr>
          <w:moveTo w:id="828" w:author="戴 磊" w:date="2020-12-29T00:34:00Z"/>
          <w:rFonts w:ascii="Times New Roman" w:hAnsi="Times New Roman" w:cs="Times New Roman"/>
          <w:color w:val="333333"/>
          <w:sz w:val="20"/>
          <w:szCs w:val="20"/>
          <w:shd w:val="clear" w:color="auto" w:fill="FFFFFF"/>
        </w:rPr>
      </w:pPr>
      <w:moveTo w:id="829" w:author="戴 磊" w:date="2020-12-29T00:34:00Z">
        <w:del w:id="830" w:author="Chen Liao" w:date="2020-12-29T11:41:00Z">
          <w:r w:rsidRPr="0059481F" w:rsidDel="0059481F">
            <w:rPr>
              <w:rFonts w:ascii="Times New Roman" w:hAnsi="Times New Roman" w:cs="Times New Roman"/>
              <w:b/>
              <w:bCs/>
              <w:color w:val="333333"/>
              <w:sz w:val="20"/>
              <w:szCs w:val="20"/>
              <w:shd w:val="clear" w:color="auto" w:fill="FFFFFF"/>
              <w:rPrChange w:id="831" w:author="Chen Liao" w:date="2020-12-29T11:41:00Z">
                <w:rPr>
                  <w:rFonts w:ascii="Times New Roman" w:hAnsi="Times New Roman" w:cs="Times New Roman"/>
                  <w:color w:val="333333"/>
                  <w:sz w:val="20"/>
                  <w:szCs w:val="20"/>
                  <w:shd w:val="clear" w:color="auto" w:fill="FFFFFF"/>
                </w:rPr>
              </w:rPrChange>
            </w:rPr>
            <w:delText>(</w:delText>
          </w:r>
        </w:del>
        <w:r w:rsidRPr="0059481F">
          <w:rPr>
            <w:rFonts w:ascii="Times New Roman" w:hAnsi="Times New Roman" w:cs="Times New Roman"/>
            <w:b/>
            <w:bCs/>
            <w:color w:val="333333"/>
            <w:sz w:val="20"/>
            <w:szCs w:val="20"/>
            <w:shd w:val="clear" w:color="auto" w:fill="FFFFFF"/>
            <w:rPrChange w:id="832" w:author="Chen Liao" w:date="2020-12-29T11:41:00Z">
              <w:rPr>
                <w:rFonts w:ascii="Times New Roman" w:hAnsi="Times New Roman" w:cs="Times New Roman"/>
                <w:color w:val="333333"/>
                <w:sz w:val="20"/>
                <w:szCs w:val="20"/>
                <w:shd w:val="clear" w:color="auto" w:fill="FFFFFF"/>
              </w:rPr>
            </w:rPrChange>
          </w:rPr>
          <w:t>C</w:t>
        </w:r>
      </w:moveTo>
      <w:ins w:id="833" w:author="Chen Liao" w:date="2020-12-29T11:41:00Z">
        <w:r w:rsidR="0059481F">
          <w:rPr>
            <w:rFonts w:ascii="Times New Roman" w:hAnsi="Times New Roman" w:cs="Times New Roman"/>
            <w:color w:val="333333"/>
            <w:sz w:val="20"/>
            <w:szCs w:val="20"/>
            <w:shd w:val="clear" w:color="auto" w:fill="FFFFFF"/>
          </w:rPr>
          <w:t>.</w:t>
        </w:r>
      </w:ins>
      <w:moveTo w:id="834" w:author="戴 磊" w:date="2020-12-29T00:34:00Z">
        <w:del w:id="835" w:author="Chen Liao" w:date="2020-12-29T11:41:00Z">
          <w:r w:rsidRPr="00225F25" w:rsidDel="0059481F">
            <w:rPr>
              <w:rFonts w:ascii="Times New Roman" w:hAnsi="Times New Roman" w:cs="Times New Roman"/>
              <w:color w:val="333333"/>
              <w:sz w:val="20"/>
              <w:szCs w:val="20"/>
              <w:shd w:val="clear" w:color="auto" w:fill="FFFFFF"/>
            </w:rPr>
            <w:delText>)</w:delText>
          </w:r>
        </w:del>
        <w:r w:rsidRPr="00225F25">
          <w:rPr>
            <w:rFonts w:ascii="Times New Roman" w:hAnsi="Times New Roman" w:cs="Times New Roman"/>
            <w:color w:val="333333"/>
            <w:sz w:val="20"/>
            <w:szCs w:val="20"/>
            <w:shd w:val="clear" w:color="auto" w:fill="FFFFFF"/>
          </w:rPr>
          <w:t xml:space="preserve"> </w:t>
        </w:r>
        <w:del w:id="836" w:author="Chen Liao" w:date="2020-12-29T10:47:00Z">
          <w:r w:rsidRPr="003472A6" w:rsidDel="00DF07FE">
            <w:rPr>
              <w:rFonts w:ascii="Times New Roman" w:hAnsi="Times New Roman" w:cs="Times New Roman"/>
              <w:color w:val="333333"/>
              <w:sz w:val="20"/>
              <w:szCs w:val="20"/>
              <w:shd w:val="clear" w:color="auto" w:fill="FFFFFF"/>
            </w:rPr>
            <w:delText>Stacked bar chart</w:delText>
          </w:r>
        </w:del>
      </w:moveTo>
      <w:bookmarkStart w:id="837" w:name="OLE_LINK28"/>
      <w:bookmarkStart w:id="838" w:name="OLE_LINK29"/>
      <w:ins w:id="839" w:author="Chen Liao" w:date="2020-12-29T10:49:00Z">
        <w:r w:rsidR="001C594E" w:rsidRPr="003472A6">
          <w:rPr>
            <w:rFonts w:ascii="Times New Roman" w:hAnsi="Times New Roman" w:cs="Times New Roman"/>
            <w:color w:val="333333"/>
            <w:sz w:val="20"/>
            <w:szCs w:val="20"/>
            <w:shd w:val="clear" w:color="auto" w:fill="FFFFFF"/>
          </w:rPr>
          <w:t>B</w:t>
        </w:r>
      </w:ins>
      <w:ins w:id="840" w:author="Chen Liao" w:date="2020-12-29T10:47:00Z">
        <w:r w:rsidR="00DF07FE" w:rsidRPr="003472A6">
          <w:rPr>
            <w:rFonts w:ascii="Times New Roman" w:hAnsi="Times New Roman" w:cs="Times New Roman"/>
            <w:color w:val="333333"/>
            <w:sz w:val="20"/>
            <w:szCs w:val="20"/>
            <w:shd w:val="clear" w:color="auto" w:fill="FFFFFF"/>
          </w:rPr>
          <w:t xml:space="preserve">aseline </w:t>
        </w:r>
      </w:ins>
      <w:ins w:id="841" w:author="Chen Liao" w:date="2020-12-29T10:53:00Z">
        <w:r w:rsidR="00225F25">
          <w:rPr>
            <w:rFonts w:ascii="Times New Roman" w:hAnsi="Times New Roman" w:cs="Times New Roman"/>
            <w:color w:val="333333"/>
            <w:sz w:val="20"/>
            <w:szCs w:val="20"/>
            <w:shd w:val="clear" w:color="auto" w:fill="FFFFFF"/>
          </w:rPr>
          <w:t xml:space="preserve">gut </w:t>
        </w:r>
      </w:ins>
      <w:ins w:id="842" w:author="Chen Liao" w:date="2020-12-29T10:47:00Z">
        <w:r w:rsidR="00DF07FE" w:rsidRPr="00225F25">
          <w:rPr>
            <w:rFonts w:ascii="Times New Roman" w:hAnsi="Times New Roman" w:cs="Times New Roman"/>
            <w:color w:val="333333"/>
            <w:sz w:val="20"/>
            <w:szCs w:val="20"/>
            <w:shd w:val="clear" w:color="auto" w:fill="FFFFFF"/>
          </w:rPr>
          <w:t>microbi</w:t>
        </w:r>
      </w:ins>
      <w:ins w:id="843" w:author="Chen Liao" w:date="2020-12-29T10:52:00Z">
        <w:r w:rsidR="00225F25" w:rsidRPr="00225F25">
          <w:rPr>
            <w:rFonts w:ascii="Times New Roman" w:hAnsi="Times New Roman" w:cs="Times New Roman"/>
            <w:color w:val="333333"/>
            <w:sz w:val="20"/>
            <w:szCs w:val="20"/>
            <w:shd w:val="clear" w:color="auto" w:fill="FFFFFF"/>
          </w:rPr>
          <w:t xml:space="preserve">ota </w:t>
        </w:r>
      </w:ins>
      <w:ins w:id="844" w:author="Chen Liao" w:date="2020-12-29T10:47:00Z">
        <w:r w:rsidR="00DF07FE" w:rsidRPr="00225F25">
          <w:rPr>
            <w:rFonts w:ascii="Times New Roman" w:hAnsi="Times New Roman" w:cs="Times New Roman"/>
            <w:color w:val="333333"/>
            <w:sz w:val="20"/>
            <w:szCs w:val="20"/>
            <w:shd w:val="clear" w:color="auto" w:fill="FFFFFF"/>
          </w:rPr>
          <w:t>composition</w:t>
        </w:r>
      </w:ins>
      <w:moveTo w:id="845" w:author="戴 磊" w:date="2020-12-29T00:34:00Z">
        <w:r w:rsidRPr="00225F25">
          <w:rPr>
            <w:rFonts w:ascii="Times New Roman" w:hAnsi="Times New Roman" w:cs="Times New Roman"/>
            <w:color w:val="333333"/>
            <w:sz w:val="20"/>
            <w:szCs w:val="20"/>
            <w:shd w:val="clear" w:color="auto" w:fill="FFFFFF"/>
          </w:rPr>
          <w:t xml:space="preserve"> </w:t>
        </w:r>
        <w:bookmarkEnd w:id="837"/>
        <w:bookmarkEnd w:id="838"/>
        <w:del w:id="846" w:author="Chen Liao" w:date="2020-12-29T10:49:00Z">
          <w:r w:rsidRPr="003472A6" w:rsidDel="001C594E">
            <w:rPr>
              <w:rFonts w:ascii="Times New Roman" w:hAnsi="Times New Roman" w:cs="Times New Roman"/>
              <w:color w:val="333333"/>
              <w:sz w:val="20"/>
              <w:szCs w:val="20"/>
              <w:shd w:val="clear" w:color="auto" w:fill="FFFFFF"/>
            </w:rPr>
            <w:delText>showing the fecal microbial composition</w:delText>
          </w:r>
          <w:r w:rsidRPr="00225F25" w:rsidDel="001C594E">
            <w:rPr>
              <w:rFonts w:ascii="Times New Roman" w:hAnsi="Times New Roman" w:cs="Times New Roman"/>
              <w:color w:val="333333"/>
              <w:sz w:val="20"/>
              <w:szCs w:val="20"/>
              <w:shd w:val="clear" w:color="auto" w:fill="FFFFFF"/>
              <w:rPrChange w:id="847" w:author="Chen Liao" w:date="2020-12-29T10:53:00Z">
                <w:rPr>
                  <w:rFonts w:ascii="Georgia" w:hAnsi="Georgia"/>
                  <w:color w:val="333333"/>
                  <w:sz w:val="20"/>
                  <w:szCs w:val="20"/>
                  <w:shd w:val="clear" w:color="auto" w:fill="FFFFFF"/>
                </w:rPr>
              </w:rPrChange>
            </w:rPr>
            <w:delText xml:space="preserve"> </w:delText>
          </w:r>
        </w:del>
        <w:r w:rsidRPr="00225F25">
          <w:rPr>
            <w:rFonts w:ascii="Times New Roman" w:hAnsi="Times New Roman" w:cs="Times New Roman"/>
            <w:color w:val="333333"/>
            <w:sz w:val="20"/>
            <w:szCs w:val="20"/>
            <w:shd w:val="clear" w:color="auto" w:fill="FFFFFF"/>
            <w:rPrChange w:id="848" w:author="Chen Liao" w:date="2020-12-29T10:53:00Z">
              <w:rPr>
                <w:rFonts w:ascii="Georgia" w:hAnsi="Georgia"/>
                <w:color w:val="333333"/>
                <w:sz w:val="20"/>
                <w:szCs w:val="20"/>
                <w:shd w:val="clear" w:color="auto" w:fill="FFFFFF"/>
              </w:rPr>
            </w:rPrChange>
          </w:rPr>
          <w:t xml:space="preserve">of </w:t>
        </w:r>
        <w:r w:rsidRPr="00225F25">
          <w:rPr>
            <w:rFonts w:ascii="Times New Roman" w:hAnsi="Times New Roman" w:cs="Times New Roman"/>
            <w:color w:val="000000"/>
            <w:sz w:val="20"/>
            <w:szCs w:val="20"/>
            <w:shd w:val="clear" w:color="auto" w:fill="FFFFFF"/>
          </w:rPr>
          <w:t>i</w:t>
        </w:r>
        <w:r w:rsidRPr="00225F25">
          <w:rPr>
            <w:rFonts w:ascii="Times New Roman" w:hAnsi="Times New Roman" w:cs="Times New Roman"/>
            <w:color w:val="000000"/>
            <w:sz w:val="20"/>
            <w:szCs w:val="20"/>
          </w:rPr>
          <w:t xml:space="preserve">sogenic </w:t>
        </w:r>
        <w:del w:id="849" w:author="Chen Liao" w:date="2020-12-29T10:49:00Z">
          <w:r w:rsidRPr="003472A6" w:rsidDel="001C594E">
            <w:rPr>
              <w:rFonts w:ascii="Times New Roman" w:hAnsi="Times New Roman" w:cs="Times New Roman"/>
              <w:color w:val="000000"/>
              <w:sz w:val="20"/>
              <w:szCs w:val="20"/>
            </w:rPr>
            <w:delText xml:space="preserve">C57BL/6J </w:delText>
          </w:r>
        </w:del>
        <w:r w:rsidRPr="00225F25">
          <w:rPr>
            <w:rFonts w:ascii="Times New Roman" w:hAnsi="Times New Roman" w:cs="Times New Roman"/>
            <w:color w:val="333333"/>
            <w:sz w:val="20"/>
            <w:szCs w:val="20"/>
            <w:shd w:val="clear" w:color="auto" w:fill="FFFFFF"/>
            <w:rPrChange w:id="850" w:author="Chen Liao" w:date="2020-12-29T10:53:00Z">
              <w:rPr>
                <w:rFonts w:ascii="Georgia" w:hAnsi="Georgia"/>
                <w:color w:val="333333"/>
                <w:sz w:val="20"/>
                <w:szCs w:val="20"/>
                <w:shd w:val="clear" w:color="auto" w:fill="FFFFFF"/>
              </w:rPr>
            </w:rPrChange>
          </w:rPr>
          <w:t>m</w:t>
        </w:r>
      </w:moveTo>
      <w:ins w:id="851" w:author="Chen Liao" w:date="2020-12-29T10:49:00Z">
        <w:r w:rsidR="001C594E" w:rsidRPr="00225F25">
          <w:rPr>
            <w:rFonts w:ascii="Times New Roman" w:hAnsi="Times New Roman" w:cs="Times New Roman"/>
            <w:color w:val="333333"/>
            <w:sz w:val="20"/>
            <w:szCs w:val="20"/>
            <w:shd w:val="clear" w:color="auto" w:fill="FFFFFF"/>
            <w:rPrChange w:id="852" w:author="Chen Liao" w:date="2020-12-29T10:53:00Z">
              <w:rPr>
                <w:rFonts w:ascii="Georgia" w:hAnsi="Georgia"/>
                <w:color w:val="333333"/>
                <w:sz w:val="20"/>
                <w:szCs w:val="20"/>
                <w:shd w:val="clear" w:color="auto" w:fill="FFFFFF"/>
              </w:rPr>
            </w:rPrChange>
          </w:rPr>
          <w:t>ice</w:t>
        </w:r>
      </w:ins>
      <w:moveTo w:id="853" w:author="戴 磊" w:date="2020-12-29T00:34:00Z">
        <w:del w:id="854" w:author="Chen Liao" w:date="2020-12-29T10:49:00Z">
          <w:r w:rsidRPr="00225F25" w:rsidDel="001C594E">
            <w:rPr>
              <w:rFonts w:ascii="Times New Roman" w:hAnsi="Times New Roman" w:cs="Times New Roman"/>
              <w:color w:val="333333"/>
              <w:sz w:val="20"/>
              <w:szCs w:val="20"/>
              <w:shd w:val="clear" w:color="auto" w:fill="FFFFFF"/>
              <w:rPrChange w:id="855" w:author="Chen Liao" w:date="2020-12-29T10:53:00Z">
                <w:rPr>
                  <w:rFonts w:ascii="Georgia" w:hAnsi="Georgia"/>
                  <w:color w:val="333333"/>
                  <w:sz w:val="20"/>
                  <w:szCs w:val="20"/>
                  <w:shd w:val="clear" w:color="auto" w:fill="FFFFFF"/>
                </w:rPr>
              </w:rPrChange>
            </w:rPr>
            <w:delText>ouse</w:delText>
          </w:r>
        </w:del>
        <w:r w:rsidRPr="00225F25">
          <w:rPr>
            <w:rFonts w:ascii="Times New Roman" w:hAnsi="Times New Roman" w:cs="Times New Roman"/>
            <w:color w:val="333333"/>
            <w:sz w:val="20"/>
            <w:szCs w:val="20"/>
            <w:shd w:val="clear" w:color="auto" w:fill="FFFFFF"/>
            <w:rPrChange w:id="856" w:author="Chen Liao" w:date="2020-12-29T10:53:00Z">
              <w:rPr>
                <w:rFonts w:ascii="Georgia" w:hAnsi="Georgia"/>
                <w:color w:val="333333"/>
                <w:sz w:val="20"/>
                <w:szCs w:val="20"/>
                <w:shd w:val="clear" w:color="auto" w:fill="FFFFFF"/>
              </w:rPr>
            </w:rPrChange>
          </w:rPr>
          <w:t xml:space="preserve"> </w:t>
        </w:r>
        <w:r w:rsidRPr="00225F25">
          <w:rPr>
            <w:rFonts w:ascii="Times New Roman" w:hAnsi="Times New Roman" w:cs="Times New Roman"/>
            <w:color w:val="000000"/>
            <w:sz w:val="20"/>
            <w:szCs w:val="20"/>
          </w:rPr>
          <w:t>purchased from different vendors</w:t>
        </w:r>
        <w:del w:id="857" w:author="Chen Liao" w:date="2020-12-29T10:49:00Z">
          <w:r w:rsidRPr="003472A6" w:rsidDel="001C594E">
            <w:rPr>
              <w:rFonts w:ascii="Times New Roman" w:hAnsi="Times New Roman" w:cs="Times New Roman"/>
              <w:color w:val="000000"/>
              <w:sz w:val="20"/>
              <w:szCs w:val="20"/>
            </w:rPr>
            <w:delText xml:space="preserve"> at family level</w:delText>
          </w:r>
        </w:del>
        <w:r w:rsidRPr="003472A6">
          <w:rPr>
            <w:rFonts w:ascii="Times New Roman" w:hAnsi="Times New Roman" w:cs="Times New Roman"/>
            <w:color w:val="333333"/>
            <w:sz w:val="20"/>
            <w:szCs w:val="20"/>
            <w:shd w:val="clear" w:color="auto" w:fill="FFFFFF"/>
          </w:rPr>
          <w:t>.</w:t>
        </w:r>
      </w:moveTo>
    </w:p>
    <w:p w14:paraId="2E3E3CD9" w14:textId="0A1946FD" w:rsidR="00584C59" w:rsidRPr="00225F25" w:rsidRDefault="00584C59" w:rsidP="00584C59">
      <w:pPr>
        <w:pStyle w:val="paragraph"/>
        <w:spacing w:before="0" w:beforeAutospacing="0" w:after="0" w:afterAutospacing="0"/>
        <w:jc w:val="both"/>
        <w:rPr>
          <w:moveTo w:id="858" w:author="戴 磊" w:date="2020-12-29T00:34:00Z"/>
          <w:rFonts w:ascii="Times New Roman" w:hAnsi="Times New Roman" w:cs="Times New Roman"/>
          <w:sz w:val="20"/>
          <w:szCs w:val="20"/>
          <w:rPrChange w:id="859" w:author="Chen Liao" w:date="2020-12-29T10:53:00Z">
            <w:rPr>
              <w:moveTo w:id="860" w:author="戴 磊" w:date="2020-12-29T00:34:00Z"/>
              <w:sz w:val="22"/>
              <w:szCs w:val="22"/>
            </w:rPr>
          </w:rPrChange>
        </w:rPr>
      </w:pPr>
      <w:moveTo w:id="861" w:author="戴 磊" w:date="2020-12-29T00:34:00Z">
        <w:del w:id="862" w:author="Chen Liao" w:date="2020-12-29T11:41:00Z">
          <w:r w:rsidRPr="0059481F" w:rsidDel="0059481F">
            <w:rPr>
              <w:rFonts w:ascii="Times New Roman" w:hAnsi="Times New Roman" w:cs="Times New Roman"/>
              <w:b/>
              <w:bCs/>
              <w:color w:val="333333"/>
              <w:sz w:val="20"/>
              <w:szCs w:val="20"/>
              <w:shd w:val="clear" w:color="auto" w:fill="FFFFFF"/>
              <w:rPrChange w:id="863" w:author="Chen Liao" w:date="2020-12-29T11:41:00Z">
                <w:rPr>
                  <w:rFonts w:ascii="Times New Roman" w:hAnsi="Times New Roman" w:cs="Times New Roman"/>
                  <w:color w:val="333333"/>
                  <w:sz w:val="20"/>
                  <w:szCs w:val="20"/>
                  <w:shd w:val="clear" w:color="auto" w:fill="FFFFFF"/>
                </w:rPr>
              </w:rPrChange>
            </w:rPr>
            <w:delText>(</w:delText>
          </w:r>
        </w:del>
        <w:r w:rsidRPr="0059481F">
          <w:rPr>
            <w:rFonts w:ascii="Times New Roman" w:hAnsi="Times New Roman" w:cs="Times New Roman"/>
            <w:b/>
            <w:bCs/>
            <w:color w:val="333333"/>
            <w:sz w:val="20"/>
            <w:szCs w:val="20"/>
            <w:shd w:val="clear" w:color="auto" w:fill="FFFFFF"/>
            <w:rPrChange w:id="864" w:author="Chen Liao" w:date="2020-12-29T11:41:00Z">
              <w:rPr>
                <w:rFonts w:ascii="Times New Roman" w:hAnsi="Times New Roman" w:cs="Times New Roman"/>
                <w:color w:val="333333"/>
                <w:sz w:val="20"/>
                <w:szCs w:val="20"/>
                <w:shd w:val="clear" w:color="auto" w:fill="FFFFFF"/>
              </w:rPr>
            </w:rPrChange>
          </w:rPr>
          <w:t>D</w:t>
        </w:r>
      </w:moveTo>
      <w:ins w:id="865" w:author="Chen Liao" w:date="2020-12-29T11:41:00Z">
        <w:r w:rsidR="0059481F">
          <w:rPr>
            <w:rFonts w:ascii="Times New Roman" w:hAnsi="Times New Roman" w:cs="Times New Roman"/>
            <w:color w:val="333333"/>
            <w:sz w:val="20"/>
            <w:szCs w:val="20"/>
            <w:shd w:val="clear" w:color="auto" w:fill="FFFFFF"/>
          </w:rPr>
          <w:t>.</w:t>
        </w:r>
      </w:ins>
      <w:moveTo w:id="866" w:author="戴 磊" w:date="2020-12-29T00:34:00Z">
        <w:del w:id="867" w:author="Chen Liao" w:date="2020-12-29T11:41:00Z">
          <w:r w:rsidRPr="00225F25" w:rsidDel="0059481F">
            <w:rPr>
              <w:rFonts w:ascii="Times New Roman" w:hAnsi="Times New Roman" w:cs="Times New Roman"/>
              <w:color w:val="333333"/>
              <w:sz w:val="20"/>
              <w:szCs w:val="20"/>
              <w:shd w:val="clear" w:color="auto" w:fill="FFFFFF"/>
            </w:rPr>
            <w:delText>)</w:delText>
          </w:r>
        </w:del>
        <w:r w:rsidRPr="00225F25">
          <w:rPr>
            <w:rFonts w:ascii="Times New Roman" w:hAnsi="Times New Roman" w:cs="Times New Roman"/>
            <w:color w:val="333333"/>
            <w:sz w:val="20"/>
            <w:szCs w:val="20"/>
            <w:shd w:val="clear" w:color="auto" w:fill="FFFFFF"/>
          </w:rPr>
          <w:t xml:space="preserve"> </w:t>
        </w:r>
        <w:proofErr w:type="gramStart"/>
        <w:r w:rsidRPr="00225F25">
          <w:rPr>
            <w:rFonts w:ascii="Times New Roman" w:hAnsi="Times New Roman" w:cs="Times New Roman"/>
            <w:color w:val="333333"/>
            <w:sz w:val="20"/>
            <w:szCs w:val="20"/>
            <w:shd w:val="clear" w:color="auto" w:fill="FFFFFF"/>
          </w:rPr>
          <w:t>Principle</w:t>
        </w:r>
        <w:proofErr w:type="gramEnd"/>
        <w:r w:rsidRPr="00225F25">
          <w:rPr>
            <w:rFonts w:ascii="Times New Roman" w:hAnsi="Times New Roman" w:cs="Times New Roman"/>
            <w:color w:val="333333"/>
            <w:sz w:val="20"/>
            <w:szCs w:val="20"/>
            <w:shd w:val="clear" w:color="auto" w:fill="FFFFFF"/>
          </w:rPr>
          <w:t xml:space="preserve"> coordinate</w:t>
        </w:r>
      </w:moveTo>
      <w:ins w:id="868" w:author="Chen Liao" w:date="2020-12-29T10:51:00Z">
        <w:r w:rsidR="00225F25" w:rsidRPr="00225F25">
          <w:rPr>
            <w:rFonts w:ascii="Times New Roman" w:hAnsi="Times New Roman" w:cs="Times New Roman"/>
            <w:color w:val="333333"/>
            <w:sz w:val="20"/>
            <w:szCs w:val="20"/>
            <w:shd w:val="clear" w:color="auto" w:fill="FFFFFF"/>
          </w:rPr>
          <w:t xml:space="preserve"> analysis</w:t>
        </w:r>
      </w:ins>
      <w:moveTo w:id="869" w:author="戴 磊" w:date="2020-12-29T00:34:00Z">
        <w:del w:id="870" w:author="Chen Liao" w:date="2020-12-29T10:51:00Z">
          <w:r w:rsidRPr="003472A6" w:rsidDel="00225F25">
            <w:rPr>
              <w:rFonts w:ascii="Times New Roman" w:hAnsi="Times New Roman" w:cs="Times New Roman"/>
              <w:color w:val="333333"/>
              <w:sz w:val="20"/>
              <w:szCs w:val="20"/>
              <w:shd w:val="clear" w:color="auto" w:fill="FFFFFF"/>
            </w:rPr>
            <w:delText>s</w:delText>
          </w:r>
        </w:del>
        <w:r w:rsidRPr="003472A6">
          <w:rPr>
            <w:rFonts w:ascii="Times New Roman" w:hAnsi="Times New Roman" w:cs="Times New Roman"/>
            <w:color w:val="333333"/>
            <w:sz w:val="20"/>
            <w:szCs w:val="20"/>
            <w:shd w:val="clear" w:color="auto" w:fill="FFFFFF"/>
          </w:rPr>
          <w:t xml:space="preserve"> (</w:t>
        </w:r>
        <w:proofErr w:type="spellStart"/>
        <w:r w:rsidRPr="003472A6">
          <w:rPr>
            <w:rFonts w:ascii="Times New Roman" w:hAnsi="Times New Roman" w:cs="Times New Roman"/>
            <w:color w:val="333333"/>
            <w:sz w:val="20"/>
            <w:szCs w:val="20"/>
            <w:shd w:val="clear" w:color="auto" w:fill="FFFFFF"/>
          </w:rPr>
          <w:t>PCoA</w:t>
        </w:r>
        <w:proofErr w:type="spellEnd"/>
        <w:r w:rsidRPr="003472A6">
          <w:rPr>
            <w:rFonts w:ascii="Times New Roman" w:hAnsi="Times New Roman" w:cs="Times New Roman"/>
            <w:color w:val="333333"/>
            <w:sz w:val="20"/>
            <w:szCs w:val="20"/>
            <w:shd w:val="clear" w:color="auto" w:fill="FFFFFF"/>
          </w:rPr>
          <w:t xml:space="preserve">) </w:t>
        </w:r>
      </w:moveTo>
      <w:ins w:id="871" w:author="Chen Liao" w:date="2020-12-29T10:52:00Z">
        <w:r w:rsidR="00225F25" w:rsidRPr="003472A6">
          <w:rPr>
            <w:rFonts w:ascii="Times New Roman" w:hAnsi="Times New Roman" w:cs="Times New Roman"/>
            <w:color w:val="333333"/>
            <w:sz w:val="20"/>
            <w:szCs w:val="20"/>
            <w:shd w:val="clear" w:color="auto" w:fill="FFFFFF"/>
          </w:rPr>
          <w:t xml:space="preserve">of </w:t>
        </w:r>
      </w:ins>
      <w:moveTo w:id="872" w:author="戴 磊" w:date="2020-12-29T00:34:00Z">
        <w:del w:id="873" w:author="Chen Liao" w:date="2020-12-29T10:55:00Z">
          <w:r w:rsidRPr="00225F25" w:rsidDel="00225F25">
            <w:rPr>
              <w:rFonts w:ascii="Times New Roman" w:hAnsi="Times New Roman" w:cs="Times New Roman"/>
              <w:color w:val="333333"/>
              <w:sz w:val="20"/>
              <w:szCs w:val="20"/>
              <w:shd w:val="clear" w:color="auto" w:fill="FFFFFF"/>
            </w:rPr>
            <w:delText xml:space="preserve">plot based on </w:delText>
          </w:r>
        </w:del>
        <w:r w:rsidRPr="00225F25">
          <w:rPr>
            <w:rFonts w:ascii="Times New Roman" w:hAnsi="Times New Roman" w:cs="Times New Roman"/>
            <w:color w:val="333333"/>
            <w:sz w:val="20"/>
            <w:szCs w:val="20"/>
            <w:shd w:val="clear" w:color="auto" w:fill="FFFFFF"/>
          </w:rPr>
          <w:t xml:space="preserve">the </w:t>
        </w:r>
        <w:proofErr w:type="spellStart"/>
        <w:r w:rsidRPr="00225F25">
          <w:rPr>
            <w:rFonts w:ascii="Times New Roman" w:hAnsi="Times New Roman" w:cs="Times New Roman"/>
            <w:color w:val="242021"/>
            <w:sz w:val="20"/>
            <w:szCs w:val="20"/>
          </w:rPr>
          <w:t>aitchison</w:t>
        </w:r>
        <w:proofErr w:type="spellEnd"/>
        <w:r w:rsidRPr="00225F25">
          <w:rPr>
            <w:rFonts w:ascii="Times New Roman" w:hAnsi="Times New Roman" w:cs="Times New Roman"/>
            <w:color w:val="242021"/>
            <w:sz w:val="20"/>
            <w:szCs w:val="20"/>
          </w:rPr>
          <w:t xml:space="preserve"> distance</w:t>
        </w:r>
        <w:r w:rsidRPr="00225F25">
          <w:rPr>
            <w:rFonts w:ascii="Times New Roman" w:hAnsi="Times New Roman" w:cs="Times New Roman"/>
            <w:color w:val="333333"/>
            <w:sz w:val="20"/>
            <w:szCs w:val="20"/>
            <w:shd w:val="clear" w:color="auto" w:fill="FFFFFF"/>
          </w:rPr>
          <w:t xml:space="preserve"> </w:t>
        </w:r>
      </w:moveTo>
      <w:ins w:id="874" w:author="Chen Liao" w:date="2020-12-29T10:55:00Z">
        <w:r w:rsidR="00225F25">
          <w:rPr>
            <w:rFonts w:ascii="Times New Roman" w:hAnsi="Times New Roman" w:cs="Times New Roman"/>
            <w:color w:val="333333"/>
            <w:sz w:val="20"/>
            <w:szCs w:val="20"/>
            <w:shd w:val="clear" w:color="auto" w:fill="FFFFFF"/>
          </w:rPr>
          <w:t xml:space="preserve">matrix of baseline microbiota in </w:t>
        </w:r>
        <w:r w:rsidR="00225F25" w:rsidRPr="00FF2FD3">
          <w:rPr>
            <w:rFonts w:ascii="Times New Roman" w:hAnsi="Times New Roman" w:cs="Times New Roman"/>
            <w:b/>
            <w:bCs/>
            <w:color w:val="333333"/>
            <w:sz w:val="20"/>
            <w:szCs w:val="20"/>
            <w:shd w:val="clear" w:color="auto" w:fill="FFFFFF"/>
            <w:rPrChange w:id="875" w:author="Chen Liao" w:date="2020-12-29T11:41:00Z">
              <w:rPr>
                <w:rFonts w:ascii="Times New Roman" w:hAnsi="Times New Roman" w:cs="Times New Roman"/>
                <w:color w:val="333333"/>
                <w:sz w:val="20"/>
                <w:szCs w:val="20"/>
                <w:shd w:val="clear" w:color="auto" w:fill="FFFFFF"/>
              </w:rPr>
            </w:rPrChange>
          </w:rPr>
          <w:t>C</w:t>
        </w:r>
        <w:r w:rsidR="00225F25">
          <w:rPr>
            <w:rFonts w:ascii="Times New Roman" w:hAnsi="Times New Roman" w:cs="Times New Roman"/>
            <w:color w:val="333333"/>
            <w:sz w:val="20"/>
            <w:szCs w:val="20"/>
            <w:shd w:val="clear" w:color="auto" w:fill="FFFFFF"/>
          </w:rPr>
          <w:t>.</w:t>
        </w:r>
      </w:ins>
      <w:moveTo w:id="876" w:author="戴 磊" w:date="2020-12-29T00:34:00Z">
        <w:del w:id="877" w:author="Chen Liao" w:date="2020-12-29T10:55:00Z">
          <w:r w:rsidRPr="00225F25" w:rsidDel="00225F25">
            <w:rPr>
              <w:rFonts w:ascii="Times New Roman" w:hAnsi="Times New Roman" w:cs="Times New Roman"/>
              <w:color w:val="333333"/>
              <w:sz w:val="20"/>
              <w:szCs w:val="20"/>
              <w:shd w:val="clear" w:color="auto" w:fill="FFFFFF"/>
            </w:rPr>
            <w:delText>indicating clustering of samples by vendor.</w:delText>
          </w:r>
        </w:del>
      </w:moveTo>
    </w:p>
    <w:moveToRangeEnd w:id="721"/>
    <w:p w14:paraId="0199C62C" w14:textId="17370869" w:rsidR="00584C59" w:rsidRDefault="00584C59" w:rsidP="00C33F8A">
      <w:pPr>
        <w:ind w:firstLineChars="100" w:firstLine="210"/>
        <w:rPr>
          <w:ins w:id="878" w:author="Chen Liao" w:date="2020-12-29T11:58:00Z"/>
          <w:rFonts w:ascii="Times New Roman" w:hAnsi="Times New Roman" w:cs="Times New Roman"/>
          <w:szCs w:val="21"/>
        </w:rPr>
      </w:pPr>
    </w:p>
    <w:p w14:paraId="354A7392" w14:textId="555172D6" w:rsidR="00964952" w:rsidRDefault="005B1A3F" w:rsidP="00C33F8A">
      <w:pPr>
        <w:ind w:firstLineChars="100" w:firstLine="210"/>
        <w:rPr>
          <w:ins w:id="879" w:author="Chen Liao" w:date="2020-12-29T11:58:00Z"/>
          <w:rFonts w:ascii="Times New Roman" w:hAnsi="Times New Roman" w:cs="Times New Roman"/>
          <w:szCs w:val="21"/>
        </w:rPr>
      </w:pPr>
      <w:ins w:id="880" w:author="Chen Liao" w:date="2021-01-03T07:38:00Z">
        <w:r>
          <w:rPr>
            <w:rFonts w:ascii="Times New Roman" w:hAnsi="Times New Roman" w:cs="Times New Roman"/>
            <w:noProof/>
            <w:szCs w:val="21"/>
          </w:rPr>
          <w:lastRenderedPageBreak/>
          <w:drawing>
            <wp:inline distT="0" distB="0" distL="0" distR="0" wp14:anchorId="30AF6F0F" wp14:editId="0C73A851">
              <wp:extent cx="5274310" cy="4947920"/>
              <wp:effectExtent l="0" t="0" r="0" b="508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947920"/>
                      </a:xfrm>
                      <a:prstGeom prst="rect">
                        <a:avLst/>
                      </a:prstGeom>
                    </pic:spPr>
                  </pic:pic>
                </a:graphicData>
              </a:graphic>
            </wp:inline>
          </w:drawing>
        </w:r>
      </w:ins>
    </w:p>
    <w:p w14:paraId="49789C84" w14:textId="77777777" w:rsidR="00964952" w:rsidRPr="00230B78" w:rsidRDefault="00964952" w:rsidP="00964952">
      <w:pPr>
        <w:pStyle w:val="paragraph"/>
        <w:spacing w:before="0" w:beforeAutospacing="0" w:after="0" w:afterAutospacing="0"/>
        <w:jc w:val="both"/>
        <w:rPr>
          <w:ins w:id="881" w:author="Chen Liao" w:date="2020-12-29T11:58:00Z"/>
          <w:sz w:val="22"/>
          <w:szCs w:val="22"/>
        </w:rPr>
      </w:pPr>
      <w:ins w:id="882" w:author="Chen Liao" w:date="2020-12-29T11:58:00Z">
        <w:r w:rsidRPr="00230B78">
          <w:rPr>
            <w:rFonts w:ascii="Times New Roman" w:hAnsi="Times New Roman" w:cs="Times New Roman"/>
            <w:b/>
            <w:bCs/>
            <w:color w:val="000000"/>
            <w:sz w:val="20"/>
            <w:szCs w:val="20"/>
          </w:rPr>
          <w:t>Figure 2.</w:t>
        </w:r>
        <w:r w:rsidRPr="00230B78">
          <w:rPr>
            <w:rFonts w:ascii="Times New Roman" w:hAnsi="Times New Roman" w:cs="Times New Roman"/>
            <w:color w:val="000000"/>
            <w:sz w:val="20"/>
            <w:szCs w:val="20"/>
          </w:rPr>
          <w:t xml:space="preserve"> </w:t>
        </w:r>
        <w:r>
          <w:rPr>
            <w:rFonts w:ascii="Times New Roman" w:hAnsi="Times New Roman" w:cs="Times New Roman"/>
            <w:b/>
            <w:bCs/>
            <w:color w:val="000000"/>
            <w:sz w:val="20"/>
            <w:szCs w:val="20"/>
          </w:rPr>
          <w:t>Dynamical</w:t>
        </w:r>
        <w:r w:rsidRPr="00C460EA">
          <w:rPr>
            <w:rFonts w:ascii="Times New Roman" w:hAnsi="Times New Roman" w:cs="Times New Roman"/>
            <w:b/>
            <w:bCs/>
            <w:color w:val="000000"/>
            <w:sz w:val="20"/>
            <w:szCs w:val="20"/>
          </w:rPr>
          <w:t xml:space="preserve"> response</w:t>
        </w:r>
        <w:r>
          <w:rPr>
            <w:rFonts w:ascii="Times New Roman" w:hAnsi="Times New Roman" w:cs="Times New Roman"/>
            <w:b/>
            <w:bCs/>
            <w:color w:val="000000"/>
            <w:sz w:val="20"/>
            <w:szCs w:val="20"/>
          </w:rPr>
          <w:t>s</w:t>
        </w:r>
        <w:r w:rsidRPr="00C460EA">
          <w:rPr>
            <w:rFonts w:ascii="Times New Roman" w:hAnsi="Times New Roman" w:cs="Times New Roman"/>
            <w:b/>
            <w:bCs/>
            <w:color w:val="000000"/>
            <w:sz w:val="20"/>
            <w:szCs w:val="20"/>
          </w:rPr>
          <w:t xml:space="preserve"> of </w:t>
        </w:r>
        <w:r>
          <w:rPr>
            <w:rFonts w:ascii="Times New Roman" w:hAnsi="Times New Roman" w:cs="Times New Roman"/>
            <w:b/>
            <w:bCs/>
            <w:color w:val="000000"/>
            <w:sz w:val="20"/>
            <w:szCs w:val="20"/>
          </w:rPr>
          <w:t>gut</w:t>
        </w:r>
        <w:r w:rsidRPr="00C460EA">
          <w:rPr>
            <w:rFonts w:ascii="Times New Roman" w:hAnsi="Times New Roman" w:cs="Times New Roman"/>
            <w:b/>
            <w:bCs/>
            <w:color w:val="000000"/>
            <w:sz w:val="20"/>
            <w:szCs w:val="20"/>
          </w:rPr>
          <w:t xml:space="preserve"> microbio</w:t>
        </w:r>
        <w:r>
          <w:rPr>
            <w:rFonts w:ascii="Times New Roman" w:hAnsi="Times New Roman" w:cs="Times New Roman"/>
            <w:b/>
            <w:bCs/>
            <w:color w:val="000000"/>
            <w:sz w:val="20"/>
            <w:szCs w:val="20"/>
          </w:rPr>
          <w:t>ta</w:t>
        </w:r>
        <w:r w:rsidRPr="00C460EA">
          <w:rPr>
            <w:rFonts w:ascii="Times New Roman" w:hAnsi="Times New Roman" w:cs="Times New Roman"/>
            <w:b/>
            <w:bCs/>
            <w:color w:val="000000"/>
            <w:sz w:val="20"/>
            <w:szCs w:val="20"/>
          </w:rPr>
          <w:t xml:space="preserve"> </w:t>
        </w:r>
        <w:r>
          <w:rPr>
            <w:rFonts w:ascii="Times New Roman" w:hAnsi="Times New Roman" w:cs="Times New Roman"/>
            <w:b/>
            <w:bCs/>
            <w:color w:val="000000"/>
            <w:sz w:val="20"/>
            <w:szCs w:val="20"/>
          </w:rPr>
          <w:t xml:space="preserve">composition </w:t>
        </w:r>
        <w:r w:rsidRPr="00C460EA">
          <w:rPr>
            <w:rFonts w:ascii="Times New Roman" w:hAnsi="Times New Roman" w:cs="Times New Roman"/>
            <w:b/>
            <w:bCs/>
            <w:color w:val="000000"/>
            <w:sz w:val="20"/>
            <w:szCs w:val="20"/>
          </w:rPr>
          <w:t xml:space="preserve">and SCFA </w:t>
        </w:r>
        <w:r>
          <w:rPr>
            <w:rFonts w:ascii="Times New Roman" w:hAnsi="Times New Roman" w:cs="Times New Roman"/>
            <w:b/>
            <w:bCs/>
            <w:color w:val="000000"/>
            <w:sz w:val="20"/>
            <w:szCs w:val="20"/>
          </w:rPr>
          <w:t xml:space="preserve">metabolism </w:t>
        </w:r>
        <w:r w:rsidRPr="00C460EA">
          <w:rPr>
            <w:rFonts w:ascii="Times New Roman" w:hAnsi="Times New Roman" w:cs="Times New Roman"/>
            <w:b/>
            <w:bCs/>
            <w:color w:val="000000"/>
            <w:sz w:val="20"/>
            <w:szCs w:val="20"/>
          </w:rPr>
          <w:t>to dietary fiber intervention</w:t>
        </w:r>
        <w:r>
          <w:rPr>
            <w:rFonts w:ascii="Times New Roman" w:hAnsi="Times New Roman" w:cs="Times New Roman"/>
            <w:b/>
            <w:bCs/>
            <w:color w:val="000000"/>
            <w:sz w:val="20"/>
            <w:szCs w:val="20"/>
          </w:rPr>
          <w:t xml:space="preserve">. </w:t>
        </w:r>
      </w:ins>
    </w:p>
    <w:p w14:paraId="331941E1" w14:textId="5F9BBAAD" w:rsidR="00964952" w:rsidRPr="00230B78" w:rsidRDefault="00964952" w:rsidP="00964952">
      <w:pPr>
        <w:pStyle w:val="paragraph"/>
        <w:spacing w:before="0" w:beforeAutospacing="0" w:after="0" w:afterAutospacing="0"/>
        <w:jc w:val="both"/>
        <w:rPr>
          <w:ins w:id="883" w:author="Chen Liao" w:date="2020-12-29T11:58:00Z"/>
          <w:sz w:val="22"/>
          <w:szCs w:val="22"/>
        </w:rPr>
      </w:pPr>
      <w:ins w:id="884" w:author="Chen Liao" w:date="2020-12-29T11:58:00Z">
        <w:r w:rsidRPr="00C460EA">
          <w:rPr>
            <w:rFonts w:ascii="Times New Roman" w:hAnsi="Times New Roman" w:cs="Times New Roman"/>
            <w:b/>
            <w:bCs/>
            <w:color w:val="000000"/>
            <w:sz w:val="20"/>
            <w:szCs w:val="20"/>
          </w:rPr>
          <w:t>A-</w:t>
        </w:r>
      </w:ins>
      <w:ins w:id="885" w:author="Chen Liao" w:date="2020-12-29T12:09:00Z">
        <w:r w:rsidR="00FF6BDA">
          <w:rPr>
            <w:rFonts w:ascii="Times New Roman" w:hAnsi="Times New Roman" w:cs="Times New Roman"/>
            <w:b/>
            <w:bCs/>
            <w:color w:val="000000"/>
            <w:sz w:val="20"/>
            <w:szCs w:val="20"/>
          </w:rPr>
          <w:t>C</w:t>
        </w:r>
      </w:ins>
      <w:ins w:id="886" w:author="Chen Liao" w:date="2020-12-29T11:58:00Z">
        <w:r>
          <w:rPr>
            <w:rFonts w:ascii="Times New Roman" w:hAnsi="Times New Roman" w:cs="Times New Roman"/>
            <w:color w:val="000000"/>
            <w:sz w:val="20"/>
            <w:szCs w:val="20"/>
          </w:rPr>
          <w:t xml:space="preserve">. Temporal changes in </w:t>
        </w:r>
      </w:ins>
      <w:ins w:id="887" w:author="Chen Liao" w:date="2021-01-03T07:38:00Z">
        <w:r w:rsidR="005B1A3F">
          <w:rPr>
            <w:rFonts w:ascii="Times New Roman" w:hAnsi="Times New Roman" w:cs="Times New Roman"/>
            <w:color w:val="000000"/>
            <w:sz w:val="20"/>
            <w:szCs w:val="20"/>
          </w:rPr>
          <w:t xml:space="preserve">fecal </w:t>
        </w:r>
        <w:r w:rsidR="005B1A3F">
          <w:rPr>
            <w:rFonts w:ascii="Times New Roman" w:hAnsi="Times New Roman" w:cs="Times New Roman"/>
            <w:color w:val="000000"/>
            <w:sz w:val="20"/>
            <w:szCs w:val="20"/>
          </w:rPr>
          <w:t>SCFA concentration</w:t>
        </w:r>
        <w:r w:rsidR="005B1A3F">
          <w:rPr>
            <w:rFonts w:ascii="Times New Roman" w:hAnsi="Times New Roman" w:cs="Times New Roman"/>
            <w:color w:val="000000"/>
            <w:sz w:val="20"/>
            <w:szCs w:val="20"/>
          </w:rPr>
          <w:t xml:space="preserve"> (A) </w:t>
        </w:r>
      </w:ins>
      <w:ins w:id="888" w:author="Chen Liao" w:date="2021-01-03T07:39:00Z">
        <w:r w:rsidR="005B1A3F">
          <w:rPr>
            <w:rFonts w:ascii="Times New Roman" w:hAnsi="Times New Roman" w:cs="Times New Roman"/>
            <w:color w:val="000000"/>
            <w:sz w:val="20"/>
            <w:szCs w:val="20"/>
          </w:rPr>
          <w:t>and</w:t>
        </w:r>
      </w:ins>
      <w:ins w:id="889" w:author="Chen Liao" w:date="2020-12-29T11:58:00Z">
        <w:r>
          <w:rPr>
            <w:rFonts w:ascii="Times New Roman" w:hAnsi="Times New Roman" w:cs="Times New Roman"/>
            <w:color w:val="000000"/>
            <w:sz w:val="20"/>
            <w:szCs w:val="20"/>
          </w:rPr>
          <w:t xml:space="preserve"> </w:t>
        </w:r>
      </w:ins>
      <w:ins w:id="890" w:author="Chen Liao" w:date="2021-01-03T07:39:00Z">
        <w:r w:rsidR="0035005A">
          <w:rPr>
            <w:rFonts w:ascii="Times New Roman" w:hAnsi="Times New Roman" w:cs="Times New Roman"/>
            <w:color w:val="000000"/>
            <w:sz w:val="20"/>
            <w:szCs w:val="20"/>
          </w:rPr>
          <w:t xml:space="preserve">microbiome </w:t>
        </w:r>
      </w:ins>
      <w:ins w:id="891" w:author="Chen Liao" w:date="2020-12-29T11:58:00Z">
        <w:r>
          <w:rPr>
            <w:rFonts w:ascii="Times New Roman" w:hAnsi="Times New Roman" w:cs="Times New Roman"/>
            <w:color w:val="000000"/>
            <w:sz w:val="20"/>
            <w:szCs w:val="20"/>
          </w:rPr>
          <w:t>alpha- (</w:t>
        </w:r>
      </w:ins>
      <w:ins w:id="892" w:author="Chen Liao" w:date="2021-01-03T07:39:00Z">
        <w:r w:rsidR="005B1A3F">
          <w:rPr>
            <w:rFonts w:ascii="Times New Roman" w:hAnsi="Times New Roman" w:cs="Times New Roman"/>
            <w:color w:val="000000"/>
            <w:sz w:val="20"/>
            <w:szCs w:val="20"/>
          </w:rPr>
          <w:t>B</w:t>
        </w:r>
      </w:ins>
      <w:ins w:id="893" w:author="Chen Liao" w:date="2020-12-29T11:58:00Z">
        <w:r>
          <w:rPr>
            <w:rFonts w:ascii="Times New Roman" w:hAnsi="Times New Roman" w:cs="Times New Roman"/>
            <w:color w:val="000000"/>
            <w:sz w:val="20"/>
            <w:szCs w:val="20"/>
          </w:rPr>
          <w:t xml:space="preserve">), beta- </w:t>
        </w:r>
      </w:ins>
      <w:ins w:id="894" w:author="Chen Liao" w:date="2021-01-03T07:39:00Z">
        <w:r w:rsidR="005B1A3F">
          <w:rPr>
            <w:rFonts w:ascii="Times New Roman" w:hAnsi="Times New Roman" w:cs="Times New Roman"/>
            <w:color w:val="000000"/>
            <w:sz w:val="20"/>
            <w:szCs w:val="20"/>
          </w:rPr>
          <w:t>(C</w:t>
        </w:r>
      </w:ins>
      <w:ins w:id="895" w:author="Chen Liao" w:date="2020-12-29T11:58:00Z">
        <w:r>
          <w:rPr>
            <w:rFonts w:ascii="Times New Roman" w:hAnsi="Times New Roman" w:cs="Times New Roman"/>
            <w:color w:val="000000"/>
            <w:sz w:val="20"/>
            <w:szCs w:val="20"/>
          </w:rPr>
          <w:t xml:space="preserve">) diversity </w:t>
        </w:r>
      </w:ins>
      <w:ins w:id="896" w:author="Chen Liao" w:date="2020-12-29T12:02:00Z">
        <w:r w:rsidR="002C605E">
          <w:rPr>
            <w:rFonts w:ascii="Times New Roman" w:hAnsi="Times New Roman" w:cs="Times New Roman"/>
            <w:color w:val="000000"/>
            <w:sz w:val="20"/>
            <w:szCs w:val="20"/>
          </w:rPr>
          <w:t>within one month</w:t>
        </w:r>
      </w:ins>
      <w:ins w:id="897" w:author="Chen Liao" w:date="2020-12-29T12:03:00Z">
        <w:r w:rsidR="002C605E">
          <w:rPr>
            <w:rFonts w:ascii="Times New Roman" w:hAnsi="Times New Roman" w:cs="Times New Roman"/>
            <w:color w:val="000000"/>
            <w:sz w:val="20"/>
            <w:szCs w:val="20"/>
          </w:rPr>
          <w:t>’s intervention of</w:t>
        </w:r>
      </w:ins>
      <w:ins w:id="898" w:author="Chen Liao" w:date="2020-12-29T12:02:00Z">
        <w:r w:rsidR="002C605E">
          <w:rPr>
            <w:rFonts w:ascii="Times New Roman" w:hAnsi="Times New Roman" w:cs="Times New Roman"/>
            <w:color w:val="000000"/>
            <w:sz w:val="20"/>
            <w:szCs w:val="20"/>
          </w:rPr>
          <w:t xml:space="preserve"> </w:t>
        </w:r>
      </w:ins>
      <w:ins w:id="899" w:author="Chen Liao" w:date="2020-12-29T12:03:00Z">
        <w:r w:rsidR="002C605E">
          <w:rPr>
            <w:rFonts w:ascii="Times New Roman" w:hAnsi="Times New Roman" w:cs="Times New Roman"/>
            <w:color w:val="000000"/>
            <w:sz w:val="20"/>
            <w:szCs w:val="20"/>
          </w:rPr>
          <w:t>t</w:t>
        </w:r>
      </w:ins>
      <w:ins w:id="900" w:author="Chen Liao" w:date="2020-12-29T12:04:00Z">
        <w:r w:rsidR="002C605E">
          <w:rPr>
            <w:rFonts w:ascii="Times New Roman" w:hAnsi="Times New Roman" w:cs="Times New Roman"/>
            <w:color w:val="000000"/>
            <w:sz w:val="20"/>
            <w:szCs w:val="20"/>
          </w:rPr>
          <w:t xml:space="preserve">wo dietary </w:t>
        </w:r>
      </w:ins>
      <w:ins w:id="901" w:author="Chen Liao" w:date="2020-12-29T12:00:00Z">
        <w:r w:rsidR="002C605E">
          <w:rPr>
            <w:rFonts w:ascii="Times New Roman" w:hAnsi="Times New Roman" w:cs="Times New Roman"/>
            <w:color w:val="000000"/>
            <w:sz w:val="20"/>
            <w:szCs w:val="20"/>
          </w:rPr>
          <w:t>fiber</w:t>
        </w:r>
      </w:ins>
      <w:ins w:id="902" w:author="Chen Liao" w:date="2020-12-29T12:04:00Z">
        <w:r w:rsidR="002C605E">
          <w:rPr>
            <w:rFonts w:ascii="Times New Roman" w:hAnsi="Times New Roman" w:cs="Times New Roman"/>
            <w:color w:val="000000"/>
            <w:sz w:val="20"/>
            <w:szCs w:val="20"/>
          </w:rPr>
          <w:t>s (cellulose as control).</w:t>
        </w:r>
      </w:ins>
      <w:ins w:id="903" w:author="Chen Liao" w:date="2021-01-02T07:26:00Z">
        <w:r w:rsidR="0095666C">
          <w:rPr>
            <w:rFonts w:ascii="Times New Roman" w:hAnsi="Times New Roman" w:cs="Times New Roman"/>
            <w:color w:val="000000"/>
            <w:sz w:val="20"/>
            <w:szCs w:val="20"/>
          </w:rPr>
          <w:t xml:space="preserve"> Line</w:t>
        </w:r>
      </w:ins>
      <w:ins w:id="904" w:author="Chen Liao" w:date="2021-01-02T07:28:00Z">
        <w:r w:rsidR="00277041">
          <w:rPr>
            <w:rFonts w:ascii="Times New Roman" w:hAnsi="Times New Roman" w:cs="Times New Roman"/>
            <w:color w:val="000000"/>
            <w:sz w:val="20"/>
            <w:szCs w:val="20"/>
          </w:rPr>
          <w:t>s</w:t>
        </w:r>
      </w:ins>
      <w:ins w:id="905" w:author="Chen Liao" w:date="2021-01-02T07:26:00Z">
        <w:r w:rsidR="0095666C">
          <w:rPr>
            <w:rFonts w:ascii="Times New Roman" w:hAnsi="Times New Roman" w:cs="Times New Roman"/>
            <w:color w:val="000000"/>
            <w:sz w:val="20"/>
            <w:szCs w:val="20"/>
          </w:rPr>
          <w:t xml:space="preserve">: mean; </w:t>
        </w:r>
      </w:ins>
      <w:ins w:id="906" w:author="Chen Liao" w:date="2021-01-02T07:28:00Z">
        <w:r w:rsidR="00EA0FC4">
          <w:rPr>
            <w:rFonts w:ascii="Times New Roman" w:hAnsi="Times New Roman" w:cs="Times New Roman"/>
            <w:color w:val="000000"/>
            <w:sz w:val="20"/>
            <w:szCs w:val="20"/>
          </w:rPr>
          <w:t>s</w:t>
        </w:r>
      </w:ins>
      <w:ins w:id="907" w:author="Chen Liao" w:date="2021-01-02T07:26:00Z">
        <w:r w:rsidR="0095666C">
          <w:rPr>
            <w:rFonts w:ascii="Times New Roman" w:hAnsi="Times New Roman" w:cs="Times New Roman"/>
            <w:color w:val="000000"/>
            <w:sz w:val="20"/>
            <w:szCs w:val="20"/>
          </w:rPr>
          <w:t>hading</w:t>
        </w:r>
      </w:ins>
      <w:ins w:id="908" w:author="Chen Liao" w:date="2021-01-02T07:28:00Z">
        <w:r w:rsidR="00277041">
          <w:rPr>
            <w:rFonts w:ascii="Times New Roman" w:hAnsi="Times New Roman" w:cs="Times New Roman"/>
            <w:color w:val="000000"/>
            <w:sz w:val="20"/>
            <w:szCs w:val="20"/>
          </w:rPr>
          <w:t xml:space="preserve"> areas</w:t>
        </w:r>
      </w:ins>
      <w:ins w:id="909" w:author="Chen Liao" w:date="2021-01-02T07:26:00Z">
        <w:r w:rsidR="0095666C">
          <w:rPr>
            <w:rFonts w:ascii="Times New Roman" w:hAnsi="Times New Roman" w:cs="Times New Roman"/>
            <w:color w:val="000000"/>
            <w:sz w:val="20"/>
            <w:szCs w:val="20"/>
          </w:rPr>
          <w:t xml:space="preserve">: </w:t>
        </w:r>
      </w:ins>
      <w:ins w:id="910" w:author="Chen Liao" w:date="2021-01-02T07:27:00Z">
        <w:r w:rsidR="0095666C">
          <w:rPr>
            <w:rFonts w:ascii="Times New Roman" w:hAnsi="Times New Roman" w:cs="Times New Roman"/>
            <w:color w:val="000000"/>
            <w:sz w:val="20"/>
            <w:szCs w:val="20"/>
          </w:rPr>
          <w:t>standard error of the mean (</w:t>
        </w:r>
        <w:proofErr w:type="spellStart"/>
        <w:r w:rsidR="0095666C">
          <w:rPr>
            <w:rFonts w:ascii="Times New Roman" w:hAnsi="Times New Roman" w:cs="Times New Roman"/>
            <w:color w:val="000000"/>
            <w:sz w:val="20"/>
            <w:szCs w:val="20"/>
          </w:rPr>
          <w:t>s.e.m.</w:t>
        </w:r>
        <w:proofErr w:type="spellEnd"/>
        <w:r w:rsidR="0095666C">
          <w:rPr>
            <w:rFonts w:ascii="Times New Roman" w:hAnsi="Times New Roman" w:cs="Times New Roman"/>
            <w:color w:val="000000"/>
            <w:sz w:val="20"/>
            <w:szCs w:val="20"/>
          </w:rPr>
          <w:t>).</w:t>
        </w:r>
      </w:ins>
    </w:p>
    <w:p w14:paraId="6B012AFA" w14:textId="1D8CE7AF" w:rsidR="00964952" w:rsidRPr="00230B78" w:rsidRDefault="00964952" w:rsidP="00964952">
      <w:pPr>
        <w:pStyle w:val="paragraph"/>
        <w:spacing w:before="0" w:beforeAutospacing="0" w:after="0" w:afterAutospacing="0"/>
        <w:jc w:val="both"/>
        <w:rPr>
          <w:ins w:id="911" w:author="Chen Liao" w:date="2020-12-29T11:58:00Z"/>
          <w:sz w:val="22"/>
          <w:szCs w:val="22"/>
        </w:rPr>
      </w:pPr>
      <w:ins w:id="912" w:author="Chen Liao" w:date="2020-12-29T11:58:00Z">
        <w:r w:rsidRPr="00C460EA">
          <w:rPr>
            <w:rFonts w:ascii="Times New Roman" w:hAnsi="Times New Roman" w:cs="Times New Roman"/>
            <w:b/>
            <w:bCs/>
            <w:color w:val="000000"/>
            <w:sz w:val="20"/>
            <w:szCs w:val="20"/>
          </w:rPr>
          <w:t>D</w:t>
        </w:r>
        <w:r>
          <w:rPr>
            <w:rFonts w:ascii="Times New Roman" w:hAnsi="Times New Roman" w:cs="Times New Roman"/>
            <w:color w:val="000000"/>
            <w:sz w:val="20"/>
            <w:szCs w:val="20"/>
          </w:rPr>
          <w:t>.</w:t>
        </w:r>
        <w:r w:rsidRPr="00230B78">
          <w:rPr>
            <w:rFonts w:ascii="Times New Roman" w:hAnsi="Times New Roman" w:cs="Times New Roman"/>
            <w:color w:val="000000"/>
            <w:sz w:val="20"/>
            <w:szCs w:val="20"/>
          </w:rPr>
          <w:t xml:space="preserve"> </w:t>
        </w:r>
      </w:ins>
      <w:ins w:id="913" w:author="Chen Liao" w:date="2020-12-29T12:14:00Z">
        <w:r w:rsidR="00D10FBD">
          <w:rPr>
            <w:rFonts w:ascii="Times New Roman" w:hAnsi="Times New Roman" w:cs="Times New Roman"/>
            <w:color w:val="000000"/>
            <w:sz w:val="20"/>
            <w:szCs w:val="20"/>
          </w:rPr>
          <w:t>C</w:t>
        </w:r>
      </w:ins>
      <w:ins w:id="914" w:author="Chen Liao" w:date="2020-12-29T12:16:00Z">
        <w:r w:rsidR="007C5554">
          <w:rPr>
            <w:rFonts w:ascii="Times New Roman" w:hAnsi="Times New Roman" w:cs="Times New Roman"/>
            <w:color w:val="000000"/>
            <w:sz w:val="20"/>
            <w:szCs w:val="20"/>
          </w:rPr>
          <w:t>ompositional</w:t>
        </w:r>
      </w:ins>
      <w:ins w:id="915" w:author="Chen Liao" w:date="2020-12-29T12:12:00Z">
        <w:r w:rsidR="00B61A70">
          <w:rPr>
            <w:rFonts w:ascii="Times New Roman" w:hAnsi="Times New Roman" w:cs="Times New Roman"/>
            <w:color w:val="000000"/>
            <w:sz w:val="20"/>
            <w:szCs w:val="20"/>
          </w:rPr>
          <w:t xml:space="preserve"> </w:t>
        </w:r>
      </w:ins>
      <w:ins w:id="916" w:author="Chen Liao" w:date="2020-12-29T12:11:00Z">
        <w:r w:rsidR="00FF6BDA">
          <w:rPr>
            <w:rFonts w:ascii="Times New Roman" w:hAnsi="Times New Roman" w:cs="Times New Roman"/>
            <w:color w:val="000000"/>
            <w:sz w:val="20"/>
            <w:szCs w:val="20"/>
          </w:rPr>
          <w:t>s</w:t>
        </w:r>
      </w:ins>
      <w:ins w:id="917" w:author="Chen Liao" w:date="2020-12-29T12:09:00Z">
        <w:r w:rsidR="00FF6BDA">
          <w:rPr>
            <w:rFonts w:ascii="Times New Roman" w:hAnsi="Times New Roman" w:cs="Times New Roman"/>
            <w:color w:val="000000"/>
            <w:sz w:val="20"/>
            <w:szCs w:val="20"/>
          </w:rPr>
          <w:t xml:space="preserve">hifts in </w:t>
        </w:r>
      </w:ins>
      <w:ins w:id="918" w:author="Chen Liao" w:date="2020-12-29T12:11:00Z">
        <w:r w:rsidR="00FF6BDA">
          <w:rPr>
            <w:rFonts w:ascii="Times New Roman" w:hAnsi="Times New Roman" w:cs="Times New Roman"/>
            <w:color w:val="000000"/>
            <w:sz w:val="20"/>
            <w:szCs w:val="20"/>
          </w:rPr>
          <w:t xml:space="preserve">the predominant bacterial species </w:t>
        </w:r>
      </w:ins>
      <w:ins w:id="919" w:author="Chen Liao" w:date="2020-12-29T11:58:00Z">
        <w:r w:rsidRPr="00230B78">
          <w:rPr>
            <w:rFonts w:ascii="Times New Roman" w:hAnsi="Times New Roman" w:cs="Times New Roman"/>
            <w:color w:val="000000"/>
            <w:sz w:val="20"/>
            <w:szCs w:val="20"/>
          </w:rPr>
          <w:t xml:space="preserve">of </w:t>
        </w:r>
      </w:ins>
      <w:ins w:id="920" w:author="Chen Liao" w:date="2020-12-29T12:19:00Z">
        <w:r w:rsidR="00AD203E">
          <w:rPr>
            <w:rFonts w:ascii="Times New Roman" w:hAnsi="Times New Roman" w:cs="Times New Roman"/>
            <w:color w:val="000000"/>
            <w:sz w:val="20"/>
            <w:szCs w:val="20"/>
          </w:rPr>
          <w:t xml:space="preserve">the </w:t>
        </w:r>
      </w:ins>
      <w:ins w:id="921" w:author="Chen Liao" w:date="2020-12-29T11:58:00Z">
        <w:r w:rsidRPr="00230B78">
          <w:rPr>
            <w:rFonts w:ascii="Times New Roman" w:hAnsi="Times New Roman" w:cs="Times New Roman"/>
            <w:color w:val="000000"/>
            <w:sz w:val="20"/>
            <w:szCs w:val="20"/>
          </w:rPr>
          <w:t>inulin</w:t>
        </w:r>
      </w:ins>
      <w:ins w:id="922" w:author="Chen Liao" w:date="2020-12-29T12:09:00Z">
        <w:r w:rsidR="00FF6BDA">
          <w:rPr>
            <w:rFonts w:ascii="Times New Roman" w:hAnsi="Times New Roman" w:cs="Times New Roman"/>
            <w:color w:val="000000"/>
            <w:sz w:val="20"/>
            <w:szCs w:val="20"/>
          </w:rPr>
          <w:t>-</w:t>
        </w:r>
      </w:ins>
      <w:ins w:id="923" w:author="Chen Liao" w:date="2020-12-29T11:58:00Z">
        <w:r w:rsidRPr="00230B78">
          <w:rPr>
            <w:rFonts w:ascii="Times New Roman" w:hAnsi="Times New Roman" w:cs="Times New Roman"/>
            <w:color w:val="000000"/>
            <w:sz w:val="20"/>
            <w:szCs w:val="20"/>
          </w:rPr>
          <w:t xml:space="preserve"> </w:t>
        </w:r>
        <w:r>
          <w:rPr>
            <w:rFonts w:ascii="Times New Roman" w:hAnsi="Times New Roman" w:cs="Times New Roman"/>
            <w:color w:val="000000"/>
            <w:sz w:val="20"/>
            <w:szCs w:val="20"/>
          </w:rPr>
          <w:t xml:space="preserve">and </w:t>
        </w:r>
      </w:ins>
      <w:ins w:id="924" w:author="Chen Liao" w:date="2020-12-29T12:09:00Z">
        <w:r w:rsidR="00FF6BDA">
          <w:rPr>
            <w:rFonts w:ascii="Times New Roman" w:hAnsi="Times New Roman" w:cs="Times New Roman"/>
            <w:color w:val="000000"/>
            <w:sz w:val="20"/>
            <w:szCs w:val="20"/>
          </w:rPr>
          <w:t>resistant starch-fed</w:t>
        </w:r>
      </w:ins>
      <w:ins w:id="925" w:author="Chen Liao" w:date="2020-12-29T11:58:00Z">
        <w:r w:rsidRPr="00230B78">
          <w:rPr>
            <w:rFonts w:ascii="Times New Roman" w:hAnsi="Times New Roman" w:cs="Times New Roman"/>
            <w:color w:val="000000"/>
            <w:sz w:val="20"/>
            <w:szCs w:val="20"/>
          </w:rPr>
          <w:t xml:space="preserve"> mice</w:t>
        </w:r>
      </w:ins>
      <w:ins w:id="926" w:author="Chen Liao" w:date="2020-12-29T12:16:00Z">
        <w:r w:rsidR="00234FB7">
          <w:rPr>
            <w:rFonts w:ascii="Times New Roman" w:hAnsi="Times New Roman" w:cs="Times New Roman"/>
            <w:color w:val="000000"/>
            <w:sz w:val="20"/>
            <w:szCs w:val="20"/>
          </w:rPr>
          <w:t xml:space="preserve"> during the observation period</w:t>
        </w:r>
      </w:ins>
      <w:ins w:id="927" w:author="Chen Liao" w:date="2020-12-29T11:58:00Z">
        <w:r w:rsidRPr="00230B78">
          <w:rPr>
            <w:rFonts w:ascii="Times New Roman" w:hAnsi="Times New Roman" w:cs="Times New Roman"/>
            <w:color w:val="000000"/>
            <w:sz w:val="20"/>
            <w:szCs w:val="20"/>
          </w:rPr>
          <w:t>.</w:t>
        </w:r>
      </w:ins>
    </w:p>
    <w:p w14:paraId="26DABBA6" w14:textId="23E845FB" w:rsidR="00964952" w:rsidRDefault="00964952" w:rsidP="00964952">
      <w:pPr>
        <w:pStyle w:val="paragraph"/>
        <w:spacing w:before="0" w:beforeAutospacing="0" w:after="0" w:afterAutospacing="0"/>
        <w:jc w:val="both"/>
        <w:rPr>
          <w:ins w:id="928" w:author="Chen Liao" w:date="2020-12-29T11:58:00Z"/>
        </w:rPr>
      </w:pPr>
      <w:ins w:id="929" w:author="Chen Liao" w:date="2020-12-29T11:58:00Z">
        <w:r w:rsidRPr="004F17F8">
          <w:rPr>
            <w:rFonts w:ascii="Times New Roman" w:hAnsi="Times New Roman" w:cs="Times New Roman"/>
            <w:b/>
            <w:bCs/>
            <w:color w:val="000000"/>
            <w:sz w:val="20"/>
            <w:szCs w:val="20"/>
            <w:rPrChange w:id="930" w:author="Chen Liao" w:date="2020-12-29T12:12:00Z">
              <w:rPr>
                <w:rFonts w:ascii="Times New Roman" w:hAnsi="Times New Roman" w:cs="Times New Roman"/>
                <w:color w:val="000000"/>
                <w:sz w:val="20"/>
                <w:szCs w:val="20"/>
              </w:rPr>
            </w:rPrChange>
          </w:rPr>
          <w:t>E</w:t>
        </w:r>
      </w:ins>
      <w:ins w:id="931" w:author="Chen Liao" w:date="2020-12-29T12:12:00Z">
        <w:r w:rsidR="004F17F8">
          <w:rPr>
            <w:rFonts w:ascii="Times New Roman" w:hAnsi="Times New Roman" w:cs="Times New Roman"/>
            <w:color w:val="000000"/>
            <w:sz w:val="20"/>
            <w:szCs w:val="20"/>
          </w:rPr>
          <w:t>.</w:t>
        </w:r>
        <w:r w:rsidR="00D10FBD">
          <w:rPr>
            <w:rFonts w:ascii="Times New Roman" w:hAnsi="Times New Roman" w:cs="Times New Roman"/>
            <w:color w:val="000000"/>
            <w:sz w:val="20"/>
            <w:szCs w:val="20"/>
          </w:rPr>
          <w:t xml:space="preserve"> </w:t>
        </w:r>
      </w:ins>
      <w:ins w:id="932" w:author="Chen Liao" w:date="2020-12-29T12:19:00Z">
        <w:r w:rsidR="00AD203E">
          <w:rPr>
            <w:rFonts w:ascii="Times New Roman" w:hAnsi="Times New Roman" w:cs="Times New Roman"/>
            <w:color w:val="000000"/>
            <w:sz w:val="20"/>
            <w:szCs w:val="20"/>
          </w:rPr>
          <w:t>Distinct functional profiles of gut micro</w:t>
        </w:r>
      </w:ins>
      <w:ins w:id="933" w:author="Chen Liao" w:date="2020-12-29T12:20:00Z">
        <w:r w:rsidR="00AD203E">
          <w:rPr>
            <w:rFonts w:ascii="Times New Roman" w:hAnsi="Times New Roman" w:cs="Times New Roman"/>
            <w:color w:val="000000"/>
            <w:sz w:val="20"/>
            <w:szCs w:val="20"/>
          </w:rPr>
          <w:t>b</w:t>
        </w:r>
      </w:ins>
      <w:ins w:id="934" w:author="Chen Liao" w:date="2020-12-29T12:19:00Z">
        <w:r w:rsidR="00AD203E">
          <w:rPr>
            <w:rFonts w:ascii="Times New Roman" w:hAnsi="Times New Roman" w:cs="Times New Roman"/>
            <w:color w:val="000000"/>
            <w:sz w:val="20"/>
            <w:szCs w:val="20"/>
          </w:rPr>
          <w:t xml:space="preserve">iota of inulin-fed mice </w:t>
        </w:r>
        <w:r w:rsidR="00AD203E" w:rsidRPr="00230B78">
          <w:rPr>
            <w:rFonts w:ascii="Times New Roman" w:hAnsi="Times New Roman" w:cs="Times New Roman"/>
            <w:color w:val="242021"/>
            <w:sz w:val="20"/>
            <w:szCs w:val="20"/>
          </w:rPr>
          <w:t>between short- (day 5) and long-term (day 31) intervention</w:t>
        </w:r>
      </w:ins>
      <w:ins w:id="935" w:author="Chen Liao" w:date="2020-12-29T12:20:00Z">
        <w:r w:rsidR="00AD203E">
          <w:rPr>
            <w:rFonts w:ascii="Times New Roman" w:hAnsi="Times New Roman" w:cs="Times New Roman"/>
            <w:color w:val="242021"/>
            <w:sz w:val="20"/>
            <w:szCs w:val="20"/>
          </w:rPr>
          <w:t>.</w:t>
        </w:r>
      </w:ins>
      <w:ins w:id="936" w:author="Chen Liao" w:date="2020-12-29T12:22:00Z">
        <w:r w:rsidR="00AD203E">
          <w:rPr>
            <w:rFonts w:ascii="Times New Roman" w:hAnsi="Times New Roman" w:cs="Times New Roman"/>
            <w:color w:val="242021"/>
            <w:sz w:val="20"/>
            <w:szCs w:val="20"/>
          </w:rPr>
          <w:t xml:space="preserve"> </w:t>
        </w:r>
      </w:ins>
      <w:ins w:id="937" w:author="Chen Liao" w:date="2020-12-29T11:58:00Z">
        <w:r w:rsidRPr="00230B78">
          <w:rPr>
            <w:rFonts w:ascii="Times New Roman" w:hAnsi="Times New Roman" w:cs="Times New Roman"/>
            <w:color w:val="242021"/>
            <w:sz w:val="20"/>
            <w:szCs w:val="20"/>
          </w:rPr>
          <w:t>Principle coordinates analysis (</w:t>
        </w:r>
        <w:proofErr w:type="spellStart"/>
        <w:r w:rsidRPr="00230B78">
          <w:rPr>
            <w:rFonts w:ascii="Times New Roman" w:hAnsi="Times New Roman" w:cs="Times New Roman"/>
            <w:color w:val="242021"/>
            <w:sz w:val="20"/>
            <w:szCs w:val="20"/>
          </w:rPr>
          <w:t>PCoA</w:t>
        </w:r>
        <w:proofErr w:type="spellEnd"/>
        <w:r w:rsidRPr="00230B78">
          <w:rPr>
            <w:rFonts w:ascii="Times New Roman" w:hAnsi="Times New Roman" w:cs="Times New Roman"/>
            <w:color w:val="242021"/>
            <w:sz w:val="20"/>
            <w:szCs w:val="20"/>
          </w:rPr>
          <w:t xml:space="preserve">) </w:t>
        </w:r>
      </w:ins>
      <w:ins w:id="938" w:author="Chen Liao" w:date="2020-12-29T12:22:00Z">
        <w:r w:rsidR="00AD203E">
          <w:rPr>
            <w:rFonts w:ascii="Times New Roman" w:hAnsi="Times New Roman" w:cs="Times New Roman"/>
            <w:color w:val="242021"/>
            <w:sz w:val="20"/>
            <w:szCs w:val="20"/>
          </w:rPr>
          <w:t xml:space="preserve">was applied to </w:t>
        </w:r>
        <w:r w:rsidR="00AD203E" w:rsidRPr="00230B78">
          <w:rPr>
            <w:rFonts w:ascii="Times New Roman" w:hAnsi="Times New Roman" w:cs="Times New Roman"/>
            <w:color w:val="242021"/>
            <w:sz w:val="20"/>
            <w:szCs w:val="20"/>
          </w:rPr>
          <w:t>bray-</w:t>
        </w:r>
        <w:proofErr w:type="spellStart"/>
        <w:r w:rsidR="00AD203E" w:rsidRPr="00230B78">
          <w:rPr>
            <w:rFonts w:ascii="Times New Roman" w:hAnsi="Times New Roman" w:cs="Times New Roman"/>
            <w:color w:val="242021"/>
            <w:sz w:val="20"/>
            <w:szCs w:val="20"/>
          </w:rPr>
          <w:t>curtis</w:t>
        </w:r>
        <w:proofErr w:type="spellEnd"/>
        <w:r w:rsidR="00AD203E" w:rsidRPr="00230B78">
          <w:rPr>
            <w:rFonts w:ascii="Times New Roman" w:hAnsi="Times New Roman" w:cs="Times New Roman"/>
            <w:color w:val="242021"/>
            <w:sz w:val="20"/>
            <w:szCs w:val="20"/>
          </w:rPr>
          <w:t xml:space="preserve"> distance </w:t>
        </w:r>
        <w:r w:rsidR="00AD203E">
          <w:rPr>
            <w:rFonts w:ascii="Times New Roman" w:hAnsi="Times New Roman" w:cs="Times New Roman"/>
            <w:color w:val="242021"/>
            <w:sz w:val="20"/>
            <w:szCs w:val="20"/>
          </w:rPr>
          <w:t xml:space="preserve">matrix of </w:t>
        </w:r>
      </w:ins>
      <w:ins w:id="939" w:author="Chen Liao" w:date="2020-12-29T11:58:00Z">
        <w:r w:rsidRPr="00230B78">
          <w:rPr>
            <w:rFonts w:ascii="Times New Roman" w:hAnsi="Times New Roman" w:cs="Times New Roman"/>
            <w:color w:val="242021"/>
            <w:sz w:val="20"/>
            <w:szCs w:val="20"/>
          </w:rPr>
          <w:t>metagenomic gene abundance</w:t>
        </w:r>
      </w:ins>
      <w:ins w:id="940" w:author="Chen Liao" w:date="2020-12-29T12:22:00Z">
        <w:r w:rsidR="00AD203E">
          <w:rPr>
            <w:rFonts w:ascii="Times New Roman" w:hAnsi="Times New Roman" w:cs="Times New Roman"/>
            <w:color w:val="242021"/>
            <w:sz w:val="20"/>
            <w:szCs w:val="20"/>
          </w:rPr>
          <w:t>s.</w:t>
        </w:r>
      </w:ins>
    </w:p>
    <w:p w14:paraId="470C99E4" w14:textId="77777777" w:rsidR="00964952" w:rsidRPr="007D0DFD" w:rsidDel="00964952" w:rsidRDefault="00964952" w:rsidP="00C33F8A">
      <w:pPr>
        <w:ind w:firstLineChars="100" w:firstLine="210"/>
        <w:rPr>
          <w:del w:id="941" w:author="Chen Liao" w:date="2020-12-29T11:58:00Z"/>
          <w:rFonts w:ascii="Times New Roman" w:hAnsi="Times New Roman" w:cs="Times New Roman"/>
          <w:szCs w:val="21"/>
        </w:rPr>
      </w:pPr>
    </w:p>
    <w:p w14:paraId="2C2C96FE" w14:textId="305D887A" w:rsidR="0015584E" w:rsidRDefault="00A2208A">
      <w:pPr>
        <w:rPr>
          <w:rFonts w:ascii="Times New Roman" w:hAnsi="Times New Roman" w:cs="Times New Roman"/>
          <w:i/>
          <w:iCs/>
          <w:color w:val="FF0000"/>
          <w:sz w:val="20"/>
          <w:szCs w:val="20"/>
        </w:rPr>
        <w:pPrChange w:id="942" w:author="Chen Liao" w:date="2020-12-29T11:58:00Z">
          <w:pPr>
            <w:ind w:firstLineChars="100" w:firstLine="210"/>
          </w:pPr>
        </w:pPrChange>
      </w:pPr>
      <w:del w:id="943" w:author="Chen Liao" w:date="2020-12-29T11:58:00Z">
        <w:r w:rsidRPr="00222911" w:rsidDel="00964952">
          <w:rPr>
            <w:rFonts w:ascii="Times New Roman" w:hAnsi="Times New Roman" w:cs="Times New Roman"/>
            <w:noProof/>
            <w:szCs w:val="21"/>
          </w:rPr>
          <mc:AlternateContent>
            <mc:Choice Requires="wps">
              <w:drawing>
                <wp:inline distT="0" distB="0" distL="0" distR="0" wp14:anchorId="29ED8717" wp14:editId="0F497A81">
                  <wp:extent cx="5257800" cy="1404620"/>
                  <wp:effectExtent l="0" t="0" r="0" b="0"/>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404620"/>
                          </a:xfrm>
                          <a:prstGeom prst="rect">
                            <a:avLst/>
                          </a:prstGeom>
                          <a:solidFill>
                            <a:srgbClr val="FFFFFF"/>
                          </a:solidFill>
                          <a:ln w="9525">
                            <a:noFill/>
                            <a:miter lim="800000"/>
                            <a:headEnd/>
                            <a:tailEnd/>
                          </a:ln>
                        </wps:spPr>
                        <wps:txbx>
                          <w:txbxContent>
                            <w:p w14:paraId="2F5D2E5A" w14:textId="38AE7122" w:rsidR="009763BE" w:rsidRDefault="009763BE" w:rsidP="00A2208A">
                              <w:pPr>
                                <w:pStyle w:val="paragraph"/>
                                <w:spacing w:before="0" w:beforeAutospacing="0" w:after="0" w:afterAutospacing="0"/>
                                <w:jc w:val="center"/>
                                <w:rPr>
                                  <w:rFonts w:ascii="Times New Roman" w:hAnsi="Times New Roman" w:cs="Times New Roman"/>
                                  <w:b/>
                                  <w:bCs/>
                                  <w:color w:val="000000"/>
                                  <w:sz w:val="21"/>
                                  <w:szCs w:val="21"/>
                                </w:rPr>
                              </w:pPr>
                              <w:del w:id="944" w:author="Chen Liao" w:date="2020-12-29T11:37:00Z">
                                <w:r w:rsidDel="00F63139">
                                  <w:rPr>
                                    <w:noProof/>
                                  </w:rPr>
                                  <w:drawing>
                                    <wp:inline distT="0" distB="0" distL="0" distR="0" wp14:anchorId="4DC6E56B" wp14:editId="6268C471">
                                      <wp:extent cx="3772627" cy="6166338"/>
                                      <wp:effectExtent l="0" t="0" r="0" b="6350"/>
                                      <wp:docPr id="192"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776099" cy="6172013"/>
                                              </a:xfrm>
                                              <a:prstGeom prst="rect">
                                                <a:avLst/>
                                              </a:prstGeom>
                                            </pic:spPr>
                                          </pic:pic>
                                        </a:graphicData>
                                      </a:graphic>
                                    </wp:inline>
                                  </w:drawing>
                                </w:r>
                              </w:del>
                            </w:p>
                            <w:p w14:paraId="24D58BD7" w14:textId="2185DA87" w:rsidR="009763BE" w:rsidRPr="00230B78" w:rsidDel="00964952" w:rsidRDefault="009763BE" w:rsidP="00A2208A">
                              <w:pPr>
                                <w:pStyle w:val="paragraph"/>
                                <w:spacing w:before="0" w:beforeAutospacing="0" w:after="0" w:afterAutospacing="0"/>
                                <w:jc w:val="both"/>
                                <w:rPr>
                                  <w:del w:id="945" w:author="Chen Liao" w:date="2020-12-29T11:58:00Z"/>
                                  <w:sz w:val="22"/>
                                  <w:szCs w:val="22"/>
                                </w:rPr>
                              </w:pPr>
                              <w:del w:id="946" w:author="Chen Liao" w:date="2020-12-29T11:58:00Z">
                                <w:r w:rsidRPr="00230B78" w:rsidDel="00964952">
                                  <w:rPr>
                                    <w:rFonts w:ascii="Times New Roman" w:hAnsi="Times New Roman" w:cs="Times New Roman"/>
                                    <w:b/>
                                    <w:bCs/>
                                    <w:color w:val="000000"/>
                                    <w:sz w:val="20"/>
                                    <w:szCs w:val="20"/>
                                  </w:rPr>
                                  <w:delText>Figure 2.</w:delText>
                                </w:r>
                                <w:r w:rsidRPr="00230B78" w:rsidDel="00964952">
                                  <w:rPr>
                                    <w:rFonts w:ascii="Times New Roman" w:hAnsi="Times New Roman" w:cs="Times New Roman"/>
                                    <w:color w:val="000000"/>
                                    <w:sz w:val="20"/>
                                    <w:szCs w:val="20"/>
                                  </w:rPr>
                                  <w:delText xml:space="preserve"> </w:delText>
                                </w:r>
                              </w:del>
                              <w:ins w:id="947" w:author="戴 磊" w:date="2020-12-21T21:14:00Z">
                                <w:del w:id="948" w:author="Chen Liao" w:date="2020-12-29T11:58:00Z">
                                  <w:r w:rsidDel="00964952">
                                    <w:rPr>
                                      <w:rFonts w:ascii="Times New Roman" w:hAnsi="Times New Roman" w:cs="Times New Roman"/>
                                      <w:b/>
                                      <w:bCs/>
                                      <w:color w:val="000000"/>
                                      <w:sz w:val="20"/>
                                      <w:szCs w:val="20"/>
                                    </w:rPr>
                                    <w:delText>Dynamical</w:delText>
                                  </w:r>
                                </w:del>
                              </w:ins>
                              <w:del w:id="949" w:author="Chen Liao" w:date="2020-12-29T11:58:00Z">
                                <w:r w:rsidRPr="00794A9D" w:rsidDel="00964952">
                                  <w:rPr>
                                    <w:rFonts w:ascii="Times New Roman" w:hAnsi="Times New Roman" w:cs="Times New Roman"/>
                                    <w:b/>
                                    <w:bCs/>
                                    <w:color w:val="000000"/>
                                    <w:sz w:val="20"/>
                                    <w:szCs w:val="20"/>
                                    <w:rPrChange w:id="950" w:author="戴 磊" w:date="2020-12-21T21:14:00Z">
                                      <w:rPr>
                                        <w:rFonts w:ascii="Times New Roman" w:hAnsi="Times New Roman" w:cs="Times New Roman"/>
                                        <w:color w:val="000000"/>
                                        <w:sz w:val="20"/>
                                        <w:szCs w:val="20"/>
                                      </w:rPr>
                                    </w:rPrChange>
                                  </w:rPr>
                                  <w:delText xml:space="preserve">Consistent biphasic response of </w:delText>
                                </w:r>
                              </w:del>
                              <w:del w:id="951" w:author="Chen Liao" w:date="2020-12-29T11:39:00Z">
                                <w:r w:rsidRPr="00794A9D" w:rsidDel="006259DC">
                                  <w:rPr>
                                    <w:rFonts w:ascii="Times New Roman" w:hAnsi="Times New Roman" w:cs="Times New Roman"/>
                                    <w:b/>
                                    <w:bCs/>
                                    <w:color w:val="000000"/>
                                    <w:sz w:val="20"/>
                                    <w:szCs w:val="20"/>
                                    <w:rPrChange w:id="952" w:author="戴 磊" w:date="2020-12-21T21:14:00Z">
                                      <w:rPr>
                                        <w:rFonts w:ascii="Times New Roman" w:hAnsi="Times New Roman" w:cs="Times New Roman"/>
                                        <w:color w:val="000000"/>
                                        <w:sz w:val="20"/>
                                        <w:szCs w:val="20"/>
                                      </w:rPr>
                                    </w:rPrChange>
                                  </w:rPr>
                                  <w:delText>the</w:delText>
                                </w:r>
                              </w:del>
                              <w:del w:id="953" w:author="Chen Liao" w:date="2020-12-29T11:58:00Z">
                                <w:r w:rsidRPr="00794A9D" w:rsidDel="00964952">
                                  <w:rPr>
                                    <w:rFonts w:ascii="Times New Roman" w:hAnsi="Times New Roman" w:cs="Times New Roman"/>
                                    <w:b/>
                                    <w:bCs/>
                                    <w:color w:val="000000"/>
                                    <w:sz w:val="20"/>
                                    <w:szCs w:val="20"/>
                                    <w:rPrChange w:id="954" w:author="戴 磊" w:date="2020-12-21T21:14:00Z">
                                      <w:rPr>
                                        <w:rFonts w:ascii="Times New Roman" w:hAnsi="Times New Roman" w:cs="Times New Roman"/>
                                        <w:color w:val="000000"/>
                                        <w:sz w:val="20"/>
                                        <w:szCs w:val="20"/>
                                      </w:rPr>
                                    </w:rPrChange>
                                  </w:rPr>
                                  <w:delText xml:space="preserve"> microbio</w:delText>
                                </w:r>
                              </w:del>
                              <w:del w:id="955" w:author="Chen Liao" w:date="2020-12-29T11:39:00Z">
                                <w:r w:rsidRPr="00794A9D" w:rsidDel="006259DC">
                                  <w:rPr>
                                    <w:rFonts w:ascii="Times New Roman" w:hAnsi="Times New Roman" w:cs="Times New Roman"/>
                                    <w:b/>
                                    <w:bCs/>
                                    <w:color w:val="000000"/>
                                    <w:sz w:val="20"/>
                                    <w:szCs w:val="20"/>
                                    <w:rPrChange w:id="956" w:author="戴 磊" w:date="2020-12-21T21:14:00Z">
                                      <w:rPr>
                                        <w:rFonts w:ascii="Times New Roman" w:hAnsi="Times New Roman" w:cs="Times New Roman"/>
                                        <w:color w:val="000000"/>
                                        <w:sz w:val="20"/>
                                        <w:szCs w:val="20"/>
                                      </w:rPr>
                                    </w:rPrChange>
                                  </w:rPr>
                                  <w:delText>me</w:delText>
                                </w:r>
                              </w:del>
                              <w:del w:id="957" w:author="Chen Liao" w:date="2020-12-29T11:58:00Z">
                                <w:r w:rsidRPr="00794A9D" w:rsidDel="00964952">
                                  <w:rPr>
                                    <w:rFonts w:ascii="Times New Roman" w:hAnsi="Times New Roman" w:cs="Times New Roman"/>
                                    <w:b/>
                                    <w:bCs/>
                                    <w:color w:val="000000"/>
                                    <w:sz w:val="20"/>
                                    <w:szCs w:val="20"/>
                                    <w:rPrChange w:id="958" w:author="戴 磊" w:date="2020-12-21T21:14:00Z">
                                      <w:rPr>
                                        <w:rFonts w:ascii="Times New Roman" w:hAnsi="Times New Roman" w:cs="Times New Roman"/>
                                        <w:color w:val="000000"/>
                                        <w:sz w:val="20"/>
                                        <w:szCs w:val="20"/>
                                      </w:rPr>
                                    </w:rPrChange>
                                  </w:rPr>
                                  <w:delText xml:space="preserve"> </w:delText>
                                </w:r>
                              </w:del>
                              <w:ins w:id="959" w:author="戴 磊" w:date="2020-12-21T21:15:00Z">
                                <w:del w:id="960" w:author="Chen Liao" w:date="2020-12-29T11:58:00Z">
                                  <w:r w:rsidDel="00964952">
                                    <w:rPr>
                                      <w:rFonts w:ascii="Times New Roman" w:hAnsi="Times New Roman" w:cs="Times New Roman"/>
                                      <w:b/>
                                      <w:bCs/>
                                      <w:color w:val="000000"/>
                                      <w:sz w:val="20"/>
                                      <w:szCs w:val="20"/>
                                    </w:rPr>
                                    <w:delText xml:space="preserve">composition </w:delText>
                                  </w:r>
                                </w:del>
                              </w:ins>
                              <w:del w:id="961" w:author="Chen Liao" w:date="2020-12-29T11:58:00Z">
                                <w:r w:rsidRPr="00794A9D" w:rsidDel="00964952">
                                  <w:rPr>
                                    <w:rFonts w:ascii="Times New Roman" w:hAnsi="Times New Roman" w:cs="Times New Roman"/>
                                    <w:b/>
                                    <w:bCs/>
                                    <w:color w:val="000000"/>
                                    <w:sz w:val="20"/>
                                    <w:szCs w:val="20"/>
                                    <w:rPrChange w:id="962" w:author="戴 磊" w:date="2020-12-21T21:14:00Z">
                                      <w:rPr>
                                        <w:rFonts w:ascii="Times New Roman" w:hAnsi="Times New Roman" w:cs="Times New Roman"/>
                                        <w:color w:val="000000"/>
                                        <w:sz w:val="20"/>
                                        <w:szCs w:val="20"/>
                                      </w:rPr>
                                    </w:rPrChange>
                                  </w:rPr>
                                  <w:delText xml:space="preserve">and SCFA </w:delText>
                                </w:r>
                              </w:del>
                              <w:ins w:id="963" w:author="戴 磊" w:date="2020-12-21T21:14:00Z">
                                <w:del w:id="964" w:author="Chen Liao" w:date="2020-12-29T11:58:00Z">
                                  <w:r w:rsidDel="00964952">
                                    <w:rPr>
                                      <w:rFonts w:ascii="Times New Roman" w:hAnsi="Times New Roman" w:cs="Times New Roman"/>
                                      <w:b/>
                                      <w:bCs/>
                                      <w:color w:val="000000"/>
                                      <w:sz w:val="20"/>
                                      <w:szCs w:val="20"/>
                                    </w:rPr>
                                    <w:delText xml:space="preserve">metabolism </w:delText>
                                  </w:r>
                                </w:del>
                              </w:ins>
                              <w:del w:id="965" w:author="Chen Liao" w:date="2020-12-29T11:58:00Z">
                                <w:r w:rsidRPr="00794A9D" w:rsidDel="00964952">
                                  <w:rPr>
                                    <w:rFonts w:ascii="Times New Roman" w:hAnsi="Times New Roman" w:cs="Times New Roman"/>
                                    <w:b/>
                                    <w:bCs/>
                                    <w:color w:val="000000"/>
                                    <w:sz w:val="20"/>
                                    <w:szCs w:val="20"/>
                                    <w:rPrChange w:id="966" w:author="戴 磊" w:date="2020-12-21T21:14:00Z">
                                      <w:rPr>
                                        <w:rFonts w:ascii="Times New Roman" w:hAnsi="Times New Roman" w:cs="Times New Roman"/>
                                        <w:color w:val="000000"/>
                                        <w:sz w:val="20"/>
                                        <w:szCs w:val="20"/>
                                      </w:rPr>
                                    </w:rPrChange>
                                  </w:rPr>
                                  <w:delText>to dietary fiber intervention</w:delText>
                                </w:r>
                              </w:del>
                              <w:ins w:id="967" w:author="戴 磊" w:date="2020-12-21T21:14:00Z">
                                <w:del w:id="968" w:author="Chen Liao" w:date="2020-12-29T11:58:00Z">
                                  <w:r w:rsidDel="00964952">
                                    <w:rPr>
                                      <w:rFonts w:ascii="Times New Roman" w:hAnsi="Times New Roman" w:cs="Times New Roman"/>
                                      <w:b/>
                                      <w:bCs/>
                                      <w:color w:val="000000"/>
                                      <w:sz w:val="20"/>
                                      <w:szCs w:val="20"/>
                                    </w:rPr>
                                    <w:delText xml:space="preserve">. </w:delText>
                                  </w:r>
                                </w:del>
                              </w:ins>
                            </w:p>
                            <w:p w14:paraId="2F626DE1" w14:textId="7D6AA233" w:rsidR="009763BE" w:rsidRPr="00230B78" w:rsidDel="006F72F4" w:rsidRDefault="009763BE">
                              <w:pPr>
                                <w:pStyle w:val="paragraph"/>
                                <w:spacing w:before="0" w:beforeAutospacing="0" w:after="0" w:afterAutospacing="0"/>
                                <w:jc w:val="both"/>
                                <w:rPr>
                                  <w:del w:id="969" w:author="Chen Liao" w:date="2020-12-29T11:49:00Z"/>
                                  <w:sz w:val="22"/>
                                  <w:szCs w:val="22"/>
                                </w:rPr>
                              </w:pPr>
                              <w:del w:id="970" w:author="Chen Liao" w:date="2020-12-29T11:41:00Z">
                                <w:r w:rsidRPr="00F56DC2" w:rsidDel="00F56DC2">
                                  <w:rPr>
                                    <w:rFonts w:ascii="Times New Roman" w:hAnsi="Times New Roman" w:cs="Times New Roman"/>
                                    <w:b/>
                                    <w:bCs/>
                                    <w:color w:val="000000"/>
                                    <w:sz w:val="20"/>
                                    <w:szCs w:val="20"/>
                                    <w:rPrChange w:id="971" w:author="Chen Liao" w:date="2020-12-29T11:41:00Z">
                                      <w:rPr>
                                        <w:rFonts w:ascii="Times New Roman" w:hAnsi="Times New Roman" w:cs="Times New Roman"/>
                                        <w:color w:val="000000"/>
                                        <w:sz w:val="20"/>
                                        <w:szCs w:val="20"/>
                                      </w:rPr>
                                    </w:rPrChange>
                                  </w:rPr>
                                  <w:delText>(</w:delText>
                                </w:r>
                              </w:del>
                              <w:del w:id="972" w:author="Chen Liao" w:date="2020-12-29T11:58:00Z">
                                <w:r w:rsidRPr="00F56DC2" w:rsidDel="00964952">
                                  <w:rPr>
                                    <w:rFonts w:ascii="Times New Roman" w:hAnsi="Times New Roman" w:cs="Times New Roman"/>
                                    <w:b/>
                                    <w:bCs/>
                                    <w:color w:val="000000"/>
                                    <w:sz w:val="20"/>
                                    <w:szCs w:val="20"/>
                                    <w:rPrChange w:id="973" w:author="Chen Liao" w:date="2020-12-29T11:41:00Z">
                                      <w:rPr>
                                        <w:rFonts w:ascii="Times New Roman" w:hAnsi="Times New Roman" w:cs="Times New Roman"/>
                                        <w:color w:val="000000"/>
                                        <w:sz w:val="20"/>
                                        <w:szCs w:val="20"/>
                                      </w:rPr>
                                    </w:rPrChange>
                                  </w:rPr>
                                  <w:delText>A</w:delText>
                                </w:r>
                              </w:del>
                              <w:del w:id="974" w:author="Chen Liao" w:date="2020-12-29T11:41:00Z">
                                <w:r w:rsidDel="00F56DC2">
                                  <w:rPr>
                                    <w:rFonts w:ascii="Times New Roman" w:hAnsi="Times New Roman" w:cs="Times New Roman"/>
                                    <w:color w:val="000000"/>
                                    <w:sz w:val="20"/>
                                    <w:szCs w:val="20"/>
                                  </w:rPr>
                                  <w:delText>)</w:delText>
                                </w:r>
                              </w:del>
                              <w:del w:id="975" w:author="Chen Liao" w:date="2020-12-29T11:58:00Z">
                                <w:r w:rsidDel="00964952">
                                  <w:rPr>
                                    <w:rFonts w:ascii="Times New Roman" w:hAnsi="Times New Roman" w:cs="Times New Roman"/>
                                    <w:color w:val="000000"/>
                                    <w:sz w:val="20"/>
                                    <w:szCs w:val="20"/>
                                  </w:rPr>
                                  <w:delText xml:space="preserve"> </w:delText>
                                </w:r>
                              </w:del>
                              <w:del w:id="976" w:author="Chen Liao" w:date="2020-12-29T11:46:00Z">
                                <w:r w:rsidRPr="00230B78" w:rsidDel="003B1CD0">
                                  <w:rPr>
                                    <w:rFonts w:ascii="Times New Roman" w:hAnsi="Times New Roman" w:cs="Times New Roman"/>
                                    <w:color w:val="000000"/>
                                    <w:sz w:val="20"/>
                                    <w:szCs w:val="20"/>
                                  </w:rPr>
                                  <w:delText>SCFA concentration</w:delText>
                                </w:r>
                              </w:del>
                              <w:del w:id="977" w:author="Chen Liao" w:date="2020-12-29T11:49:00Z">
                                <w:r w:rsidRPr="00230B78" w:rsidDel="003B1CD0">
                                  <w:rPr>
                                    <w:rFonts w:ascii="Times New Roman" w:hAnsi="Times New Roman" w:cs="Times New Roman"/>
                                    <w:color w:val="000000"/>
                                    <w:sz w:val="20"/>
                                    <w:szCs w:val="20"/>
                                  </w:rPr>
                                  <w:delText xml:space="preserve"> in fecal samples </w:delText>
                                </w:r>
                                <w:r w:rsidRPr="00230B78" w:rsidDel="003B1CD0">
                                  <w:rPr>
                                    <w:rFonts w:ascii="Times New Roman" w:hAnsi="Times New Roman" w:cs="Times New Roman"/>
                                    <w:color w:val="242021"/>
                                    <w:sz w:val="20"/>
                                    <w:szCs w:val="20"/>
                                  </w:rPr>
                                  <w:delText>over time</w:delText>
                                </w:r>
                                <w:r w:rsidRPr="00230B78" w:rsidDel="006F72F4">
                                  <w:rPr>
                                    <w:rFonts w:ascii="Times New Roman" w:hAnsi="Times New Roman" w:cs="Times New Roman"/>
                                    <w:color w:val="000000"/>
                                    <w:sz w:val="20"/>
                                    <w:szCs w:val="20"/>
                                  </w:rPr>
                                  <w:delText>.</w:delText>
                                </w:r>
                              </w:del>
                            </w:p>
                            <w:p w14:paraId="6E1E221C" w14:textId="13799EE5" w:rsidR="009763BE" w:rsidRPr="00230B78" w:rsidDel="006F72F4" w:rsidRDefault="009763BE">
                              <w:pPr>
                                <w:pStyle w:val="paragraph"/>
                                <w:spacing w:before="0" w:beforeAutospacing="0" w:after="0" w:afterAutospacing="0"/>
                                <w:jc w:val="both"/>
                                <w:rPr>
                                  <w:del w:id="978" w:author="Chen Liao" w:date="2020-12-29T11:49:00Z"/>
                                  <w:sz w:val="22"/>
                                  <w:szCs w:val="22"/>
                                </w:rPr>
                              </w:pPr>
                              <w:del w:id="979" w:author="Chen Liao" w:date="2020-12-29T11:49:00Z">
                                <w:r w:rsidRPr="00230B78" w:rsidDel="006F72F4">
                                  <w:rPr>
                                    <w:rFonts w:ascii="Times New Roman" w:hAnsi="Times New Roman" w:cs="Times New Roman"/>
                                    <w:color w:val="000000"/>
                                    <w:sz w:val="20"/>
                                    <w:szCs w:val="20"/>
                                  </w:rPr>
                                  <w:delText>(</w:delText>
                                </w:r>
                                <w:r w:rsidDel="006F72F4">
                                  <w:rPr>
                                    <w:rFonts w:ascii="Times New Roman" w:hAnsi="Times New Roman" w:cs="Times New Roman"/>
                                    <w:color w:val="000000"/>
                                    <w:sz w:val="20"/>
                                    <w:szCs w:val="20"/>
                                  </w:rPr>
                                  <w:delText>B</w:delText>
                                </w:r>
                                <w:r w:rsidRPr="00230B78" w:rsidDel="006F72F4">
                                  <w:rPr>
                                    <w:rFonts w:ascii="Times New Roman" w:hAnsi="Times New Roman" w:cs="Times New Roman"/>
                                    <w:color w:val="000000"/>
                                    <w:sz w:val="20"/>
                                    <w:szCs w:val="20"/>
                                  </w:rPr>
                                  <w:delText xml:space="preserve">) </w:delText>
                                </w:r>
                                <w:r w:rsidRPr="00230B78" w:rsidDel="006F72F4">
                                  <w:rPr>
                                    <w:rFonts w:ascii="Times New Roman" w:hAnsi="Times New Roman" w:cs="Times New Roman"/>
                                    <w:color w:val="242021"/>
                                    <w:sz w:val="20"/>
                                    <w:szCs w:val="20"/>
                                  </w:rPr>
                                  <w:delText>A</w:delText>
                                </w:r>
                                <w:r w:rsidRPr="00230B78" w:rsidDel="006F72F4">
                                  <w:rPr>
                                    <w:rFonts w:ascii="Times New Roman" w:hAnsi="Times New Roman" w:cs="Times New Roman"/>
                                    <w:color w:val="000000"/>
                                    <w:sz w:val="20"/>
                                    <w:szCs w:val="20"/>
                                  </w:rPr>
                                  <w:delText xml:space="preserve">lpha diversity in terms of shannon index in fecal samples </w:delText>
                                </w:r>
                                <w:r w:rsidRPr="00230B78" w:rsidDel="006F72F4">
                                  <w:rPr>
                                    <w:rFonts w:ascii="Times New Roman" w:hAnsi="Times New Roman" w:cs="Times New Roman"/>
                                    <w:color w:val="242021"/>
                                    <w:sz w:val="20"/>
                                    <w:szCs w:val="20"/>
                                  </w:rPr>
                                  <w:delText>over time</w:delText>
                                </w:r>
                                <w:r w:rsidRPr="00230B78" w:rsidDel="006F72F4">
                                  <w:rPr>
                                    <w:rFonts w:ascii="Times New Roman" w:hAnsi="Times New Roman" w:cs="Times New Roman"/>
                                    <w:color w:val="000000"/>
                                    <w:sz w:val="20"/>
                                    <w:szCs w:val="20"/>
                                  </w:rPr>
                                  <w:delText>.</w:delText>
                                </w:r>
                              </w:del>
                            </w:p>
                            <w:p w14:paraId="150F700E" w14:textId="7EDD7A88" w:rsidR="009763BE" w:rsidRPr="00230B78" w:rsidDel="00964952" w:rsidRDefault="009763BE" w:rsidP="005B322D">
                              <w:pPr>
                                <w:pStyle w:val="paragraph"/>
                                <w:spacing w:before="0" w:beforeAutospacing="0" w:after="0" w:afterAutospacing="0"/>
                                <w:jc w:val="both"/>
                                <w:rPr>
                                  <w:del w:id="980" w:author="Chen Liao" w:date="2020-12-29T11:58:00Z"/>
                                  <w:sz w:val="22"/>
                                  <w:szCs w:val="22"/>
                                </w:rPr>
                              </w:pPr>
                              <w:del w:id="981" w:author="Chen Liao" w:date="2020-12-29T11:49:00Z">
                                <w:r w:rsidRPr="00230B78" w:rsidDel="006F72F4">
                                  <w:rPr>
                                    <w:rFonts w:ascii="Times New Roman" w:hAnsi="Times New Roman" w:cs="Times New Roman"/>
                                    <w:color w:val="000000"/>
                                    <w:sz w:val="20"/>
                                    <w:szCs w:val="20"/>
                                  </w:rPr>
                                  <w:delText>(</w:delText>
                                </w:r>
                                <w:r w:rsidDel="006F72F4">
                                  <w:rPr>
                                    <w:rFonts w:ascii="Times New Roman" w:hAnsi="Times New Roman" w:cs="Times New Roman"/>
                                    <w:color w:val="000000"/>
                                    <w:sz w:val="20"/>
                                    <w:szCs w:val="20"/>
                                  </w:rPr>
                                  <w:delText>C</w:delText>
                                </w:r>
                                <w:r w:rsidRPr="00230B78" w:rsidDel="006F72F4">
                                  <w:rPr>
                                    <w:rFonts w:ascii="Times New Roman" w:hAnsi="Times New Roman" w:cs="Times New Roman"/>
                                    <w:color w:val="000000"/>
                                    <w:sz w:val="20"/>
                                    <w:szCs w:val="20"/>
                                  </w:rPr>
                                  <w:delText xml:space="preserve">) </w:delText>
                                </w:r>
                                <w:r w:rsidRPr="00230B78" w:rsidDel="006F72F4">
                                  <w:rPr>
                                    <w:rFonts w:ascii="Times New Roman" w:hAnsi="Times New Roman" w:cs="Times New Roman"/>
                                    <w:color w:val="242021"/>
                                    <w:sz w:val="20"/>
                                    <w:szCs w:val="20"/>
                                  </w:rPr>
                                  <w:delText>B</w:delText>
                                </w:r>
                                <w:r w:rsidRPr="00230B78" w:rsidDel="006F72F4">
                                  <w:rPr>
                                    <w:rFonts w:ascii="Times New Roman" w:hAnsi="Times New Roman" w:cs="Times New Roman"/>
                                    <w:color w:val="000000"/>
                                    <w:sz w:val="20"/>
                                    <w:szCs w:val="20"/>
                                  </w:rPr>
                                  <w:delText xml:space="preserve">eta diversity in terms of </w:delText>
                                </w:r>
                                <w:r w:rsidRPr="00230B78" w:rsidDel="006F72F4">
                                  <w:rPr>
                                    <w:rFonts w:ascii="Times New Roman" w:hAnsi="Times New Roman" w:cs="Times New Roman"/>
                                    <w:color w:val="242021"/>
                                    <w:sz w:val="20"/>
                                    <w:szCs w:val="20"/>
                                  </w:rPr>
                                  <w:delText xml:space="preserve">aitchison </w:delText>
                                </w:r>
                                <w:r w:rsidRPr="00230B78" w:rsidDel="006F72F4">
                                  <w:rPr>
                                    <w:rFonts w:ascii="Times New Roman" w:hAnsi="Times New Roman" w:cs="Times New Roman"/>
                                    <w:color w:val="000000"/>
                                    <w:sz w:val="20"/>
                                    <w:szCs w:val="20"/>
                                  </w:rPr>
                                  <w:delText xml:space="preserve">distance to day 0 in fecal samples </w:delText>
                                </w:r>
                                <w:r w:rsidRPr="00230B78" w:rsidDel="006F72F4">
                                  <w:rPr>
                                    <w:rFonts w:ascii="Times New Roman" w:hAnsi="Times New Roman" w:cs="Times New Roman"/>
                                    <w:color w:val="242021"/>
                                    <w:sz w:val="20"/>
                                    <w:szCs w:val="20"/>
                                  </w:rPr>
                                  <w:delText>over time</w:delText>
                                </w:r>
                                <w:r w:rsidRPr="00230B78" w:rsidDel="006F72F4">
                                  <w:rPr>
                                    <w:rFonts w:ascii="Times New Roman" w:hAnsi="Times New Roman" w:cs="Times New Roman"/>
                                    <w:color w:val="000000"/>
                                    <w:sz w:val="20"/>
                                    <w:szCs w:val="20"/>
                                  </w:rPr>
                                  <w:delText>.</w:delText>
                                </w:r>
                              </w:del>
                            </w:p>
                            <w:p w14:paraId="0C4A8183" w14:textId="401A686E" w:rsidR="009763BE" w:rsidRPr="00230B78" w:rsidDel="00964952" w:rsidRDefault="009763BE" w:rsidP="00A2208A">
                              <w:pPr>
                                <w:pStyle w:val="paragraph"/>
                                <w:spacing w:before="0" w:beforeAutospacing="0" w:after="0" w:afterAutospacing="0"/>
                                <w:jc w:val="both"/>
                                <w:rPr>
                                  <w:del w:id="982" w:author="Chen Liao" w:date="2020-12-29T11:58:00Z"/>
                                  <w:sz w:val="22"/>
                                  <w:szCs w:val="22"/>
                                </w:rPr>
                              </w:pPr>
                              <w:del w:id="983" w:author="Chen Liao" w:date="2020-12-29T11:51:00Z">
                                <w:r w:rsidRPr="000B3C06" w:rsidDel="000B3C06">
                                  <w:rPr>
                                    <w:rFonts w:ascii="Times New Roman" w:hAnsi="Times New Roman" w:cs="Times New Roman"/>
                                    <w:b/>
                                    <w:bCs/>
                                    <w:color w:val="000000"/>
                                    <w:sz w:val="20"/>
                                    <w:szCs w:val="20"/>
                                    <w:rPrChange w:id="984" w:author="Chen Liao" w:date="2020-12-29T11:51:00Z">
                                      <w:rPr>
                                        <w:rFonts w:ascii="Times New Roman" w:hAnsi="Times New Roman" w:cs="Times New Roman"/>
                                        <w:color w:val="000000"/>
                                        <w:sz w:val="20"/>
                                        <w:szCs w:val="20"/>
                                      </w:rPr>
                                    </w:rPrChange>
                                  </w:rPr>
                                  <w:delText>(</w:delText>
                                </w:r>
                              </w:del>
                              <w:del w:id="985" w:author="Chen Liao" w:date="2020-12-29T11:58:00Z">
                                <w:r w:rsidRPr="000B3C06" w:rsidDel="00964952">
                                  <w:rPr>
                                    <w:rFonts w:ascii="Times New Roman" w:hAnsi="Times New Roman" w:cs="Times New Roman"/>
                                    <w:b/>
                                    <w:bCs/>
                                    <w:color w:val="000000"/>
                                    <w:sz w:val="20"/>
                                    <w:szCs w:val="20"/>
                                    <w:rPrChange w:id="986" w:author="Chen Liao" w:date="2020-12-29T11:51:00Z">
                                      <w:rPr>
                                        <w:rFonts w:ascii="Times New Roman" w:hAnsi="Times New Roman" w:cs="Times New Roman"/>
                                        <w:color w:val="000000"/>
                                        <w:sz w:val="20"/>
                                        <w:szCs w:val="20"/>
                                      </w:rPr>
                                    </w:rPrChange>
                                  </w:rPr>
                                  <w:delText>D</w:delText>
                                </w:r>
                              </w:del>
                              <w:del w:id="987" w:author="Chen Liao" w:date="2020-12-29T11:51:00Z">
                                <w:r w:rsidRPr="00230B78" w:rsidDel="000B3C06">
                                  <w:rPr>
                                    <w:rFonts w:ascii="Times New Roman" w:hAnsi="Times New Roman" w:cs="Times New Roman"/>
                                    <w:color w:val="000000"/>
                                    <w:sz w:val="20"/>
                                    <w:szCs w:val="20"/>
                                  </w:rPr>
                                  <w:delText>)</w:delText>
                                </w:r>
                              </w:del>
                              <w:del w:id="988" w:author="Chen Liao" w:date="2020-12-29T11:58:00Z">
                                <w:r w:rsidRPr="00230B78" w:rsidDel="00964952">
                                  <w:rPr>
                                    <w:rFonts w:ascii="Times New Roman" w:hAnsi="Times New Roman" w:cs="Times New Roman"/>
                                    <w:color w:val="000000"/>
                                    <w:sz w:val="20"/>
                                    <w:szCs w:val="20"/>
                                  </w:rPr>
                                  <w:delText xml:space="preserve"> Dynamics of the fecal microbial composition of inulin group mice from three vendors at </w:delText>
                                </w:r>
                                <w:r w:rsidDel="00964952">
                                  <w:rPr>
                                    <w:rFonts w:ascii="Times New Roman" w:hAnsi="Times New Roman" w:cs="Times New Roman"/>
                                    <w:color w:val="000000"/>
                                    <w:sz w:val="20"/>
                                    <w:szCs w:val="20"/>
                                  </w:rPr>
                                  <w:delText>genus</w:delText>
                                </w:r>
                                <w:r w:rsidRPr="00230B78" w:rsidDel="00964952">
                                  <w:rPr>
                                    <w:rFonts w:ascii="Times New Roman" w:hAnsi="Times New Roman" w:cs="Times New Roman"/>
                                    <w:color w:val="000000"/>
                                    <w:sz w:val="20"/>
                                    <w:szCs w:val="20"/>
                                  </w:rPr>
                                  <w:delText xml:space="preserve"> level.</w:delText>
                                </w:r>
                              </w:del>
                            </w:p>
                            <w:p w14:paraId="21572973" w14:textId="79D1315A" w:rsidR="009763BE" w:rsidRPr="00230B78" w:rsidDel="008C52CA" w:rsidRDefault="009763BE" w:rsidP="00A2208A">
                              <w:pPr>
                                <w:pStyle w:val="paragraph"/>
                                <w:spacing w:before="0" w:beforeAutospacing="0" w:after="0" w:afterAutospacing="0"/>
                                <w:jc w:val="both"/>
                                <w:rPr>
                                  <w:del w:id="989" w:author="Chen Liao" w:date="2020-12-29T11:38:00Z"/>
                                  <w:sz w:val="22"/>
                                  <w:szCs w:val="22"/>
                                </w:rPr>
                              </w:pPr>
                              <w:del w:id="990" w:author="Chen Liao" w:date="2020-12-29T11:58:00Z">
                                <w:r w:rsidRPr="00230B78" w:rsidDel="00964952">
                                  <w:rPr>
                                    <w:rFonts w:ascii="Times New Roman" w:hAnsi="Times New Roman" w:cs="Times New Roman"/>
                                    <w:color w:val="000000"/>
                                    <w:sz w:val="20"/>
                                    <w:szCs w:val="20"/>
                                  </w:rPr>
                                  <w:delText>(</w:delText>
                                </w:r>
                                <w:r w:rsidDel="00964952">
                                  <w:rPr>
                                    <w:rFonts w:ascii="Times New Roman" w:hAnsi="Times New Roman" w:cs="Times New Roman"/>
                                    <w:color w:val="000000"/>
                                    <w:sz w:val="20"/>
                                    <w:szCs w:val="20"/>
                                  </w:rPr>
                                  <w:delText>E</w:delText>
                                </w:r>
                                <w:r w:rsidRPr="00230B78" w:rsidDel="00964952">
                                  <w:rPr>
                                    <w:rFonts w:ascii="Times New Roman" w:hAnsi="Times New Roman" w:cs="Times New Roman"/>
                                    <w:color w:val="000000"/>
                                    <w:sz w:val="20"/>
                                    <w:szCs w:val="20"/>
                                  </w:rPr>
                                  <w:delText xml:space="preserve">) </w:delText>
                                </w:r>
                                <w:r w:rsidRPr="00230B78" w:rsidDel="00964952">
                                  <w:rPr>
                                    <w:rFonts w:ascii="Times New Roman" w:hAnsi="Times New Roman" w:cs="Times New Roman"/>
                                    <w:color w:val="242021"/>
                                    <w:sz w:val="20"/>
                                    <w:szCs w:val="20"/>
                                  </w:rPr>
                                  <w:delText>Principle coordinates analysis (PCoA) of the metagenomic gene abundance based on the bray-curtis distance showing shift of the fecal microbial function between short- (day 5) and long-term (day 31) intervention</w:delText>
                                </w:r>
                                <w:r w:rsidDel="00964952">
                                  <w:rPr>
                                    <w:rFonts w:ascii="Times New Roman" w:hAnsi="Times New Roman" w:cs="Times New Roman"/>
                                    <w:color w:val="242021"/>
                                    <w:sz w:val="20"/>
                                    <w:szCs w:val="20"/>
                                  </w:rPr>
                                  <w:delText xml:space="preserve"> in inulin mice</w:delText>
                                </w:r>
                                <w:r w:rsidRPr="00230B78" w:rsidDel="00964952">
                                  <w:rPr>
                                    <w:rFonts w:ascii="Times New Roman" w:hAnsi="Times New Roman" w:cs="Times New Roman"/>
                                    <w:color w:val="242021"/>
                                    <w:sz w:val="20"/>
                                    <w:szCs w:val="20"/>
                                  </w:rPr>
                                  <w:delText>.</w:delText>
                                </w:r>
                              </w:del>
                            </w:p>
                            <w:p w14:paraId="27DDF6B9" w14:textId="695F4F4A" w:rsidR="009763BE" w:rsidDel="00964952" w:rsidRDefault="009763BE">
                              <w:pPr>
                                <w:pStyle w:val="paragraph"/>
                                <w:spacing w:before="0" w:beforeAutospacing="0" w:after="0" w:afterAutospacing="0"/>
                                <w:jc w:val="both"/>
                                <w:rPr>
                                  <w:del w:id="991" w:author="Chen Liao" w:date="2020-12-29T11:58:00Z"/>
                                </w:rPr>
                                <w:pPrChange w:id="992" w:author="Chen Liao" w:date="2020-12-29T11:38:00Z">
                                  <w:pPr/>
                                </w:pPrChange>
                              </w:pPr>
                            </w:p>
                            <w:p w14:paraId="24C7F8E8" w14:textId="6C30D6C2" w:rsidR="009763BE" w:rsidRPr="00230B78" w:rsidDel="008C52CA" w:rsidRDefault="009763BE">
                              <w:pPr>
                                <w:pStyle w:val="paragraph"/>
                                <w:spacing w:before="0" w:beforeAutospacing="0" w:after="0" w:afterAutospacing="0"/>
                                <w:jc w:val="both"/>
                                <w:rPr>
                                  <w:del w:id="993" w:author="Chen Liao" w:date="2020-12-29T11:37:00Z"/>
                                  <w:sz w:val="22"/>
                                  <w:szCs w:val="22"/>
                                </w:rPr>
                              </w:pPr>
                              <w:del w:id="994" w:author="Chen Liao" w:date="2020-12-29T11:37:00Z">
                                <w:r w:rsidRPr="00230B78" w:rsidDel="008C52CA">
                                  <w:rPr>
                                    <w:rFonts w:ascii="Times New Roman" w:hAnsi="Times New Roman" w:cs="Times New Roman"/>
                                    <w:b/>
                                    <w:bCs/>
                                    <w:color w:val="000000"/>
                                    <w:sz w:val="20"/>
                                    <w:szCs w:val="20"/>
                                  </w:rPr>
                                  <w:delText>Figure 2.</w:delText>
                                </w:r>
                                <w:r w:rsidRPr="00230B78" w:rsidDel="008C52CA">
                                  <w:rPr>
                                    <w:rFonts w:ascii="Times New Roman" w:hAnsi="Times New Roman" w:cs="Times New Roman"/>
                                    <w:color w:val="000000"/>
                                    <w:sz w:val="20"/>
                                    <w:szCs w:val="20"/>
                                  </w:rPr>
                                  <w:delText xml:space="preserve"> </w:delText>
                                </w:r>
                              </w:del>
                              <w:ins w:id="995" w:author="戴 磊" w:date="2020-12-21T21:14:00Z">
                                <w:del w:id="996" w:author="Chen Liao" w:date="2020-12-29T11:37:00Z">
                                  <w:r w:rsidDel="008C52CA">
                                    <w:rPr>
                                      <w:rFonts w:ascii="Times New Roman" w:hAnsi="Times New Roman" w:cs="Times New Roman"/>
                                      <w:b/>
                                      <w:bCs/>
                                      <w:color w:val="000000"/>
                                      <w:sz w:val="20"/>
                                      <w:szCs w:val="20"/>
                                    </w:rPr>
                                    <w:delText>Dynamical</w:delText>
                                  </w:r>
                                </w:del>
                              </w:ins>
                              <w:del w:id="997" w:author="Chen Liao" w:date="2020-12-29T11:37:00Z">
                                <w:r w:rsidRPr="00794A9D" w:rsidDel="008C52CA">
                                  <w:rPr>
                                    <w:rFonts w:ascii="Times New Roman" w:hAnsi="Times New Roman" w:cs="Times New Roman"/>
                                    <w:b/>
                                    <w:bCs/>
                                    <w:color w:val="000000"/>
                                    <w:sz w:val="20"/>
                                    <w:szCs w:val="20"/>
                                    <w:rPrChange w:id="998" w:author="戴 磊" w:date="2020-12-21T21:14:00Z">
                                      <w:rPr>
                                        <w:rFonts w:ascii="Times New Roman" w:hAnsi="Times New Roman" w:cs="Times New Roman"/>
                                        <w:color w:val="000000"/>
                                        <w:sz w:val="20"/>
                                        <w:szCs w:val="20"/>
                                      </w:rPr>
                                    </w:rPrChange>
                                  </w:rPr>
                                  <w:delText xml:space="preserve">Consistent biphasic response of the microbiome </w:delText>
                                </w:r>
                              </w:del>
                              <w:ins w:id="999" w:author="戴 磊" w:date="2020-12-21T21:15:00Z">
                                <w:del w:id="1000" w:author="Chen Liao" w:date="2020-12-29T11:37:00Z">
                                  <w:r w:rsidDel="008C52CA">
                                    <w:rPr>
                                      <w:rFonts w:ascii="Times New Roman" w:hAnsi="Times New Roman" w:cs="Times New Roman"/>
                                      <w:b/>
                                      <w:bCs/>
                                      <w:color w:val="000000"/>
                                      <w:sz w:val="20"/>
                                      <w:szCs w:val="20"/>
                                    </w:rPr>
                                    <w:delText xml:space="preserve">composition </w:delText>
                                  </w:r>
                                </w:del>
                              </w:ins>
                              <w:del w:id="1001" w:author="Chen Liao" w:date="2020-12-29T11:37:00Z">
                                <w:r w:rsidRPr="00794A9D" w:rsidDel="008C52CA">
                                  <w:rPr>
                                    <w:rFonts w:ascii="Times New Roman" w:hAnsi="Times New Roman" w:cs="Times New Roman"/>
                                    <w:b/>
                                    <w:bCs/>
                                    <w:color w:val="000000"/>
                                    <w:sz w:val="20"/>
                                    <w:szCs w:val="20"/>
                                    <w:rPrChange w:id="1002" w:author="戴 磊" w:date="2020-12-21T21:14:00Z">
                                      <w:rPr>
                                        <w:rFonts w:ascii="Times New Roman" w:hAnsi="Times New Roman" w:cs="Times New Roman"/>
                                        <w:color w:val="000000"/>
                                        <w:sz w:val="20"/>
                                        <w:szCs w:val="20"/>
                                      </w:rPr>
                                    </w:rPrChange>
                                  </w:rPr>
                                  <w:delText xml:space="preserve">and SCFA </w:delText>
                                </w:r>
                              </w:del>
                              <w:ins w:id="1003" w:author="戴 磊" w:date="2020-12-21T21:14:00Z">
                                <w:del w:id="1004" w:author="Chen Liao" w:date="2020-12-29T11:37:00Z">
                                  <w:r w:rsidDel="008C52CA">
                                    <w:rPr>
                                      <w:rFonts w:ascii="Times New Roman" w:hAnsi="Times New Roman" w:cs="Times New Roman"/>
                                      <w:b/>
                                      <w:bCs/>
                                      <w:color w:val="000000"/>
                                      <w:sz w:val="20"/>
                                      <w:szCs w:val="20"/>
                                    </w:rPr>
                                    <w:delText xml:space="preserve">metabolism </w:delText>
                                  </w:r>
                                </w:del>
                              </w:ins>
                              <w:del w:id="1005" w:author="Chen Liao" w:date="2020-12-29T11:37:00Z">
                                <w:r w:rsidRPr="00794A9D" w:rsidDel="008C52CA">
                                  <w:rPr>
                                    <w:rFonts w:ascii="Times New Roman" w:hAnsi="Times New Roman" w:cs="Times New Roman"/>
                                    <w:b/>
                                    <w:bCs/>
                                    <w:color w:val="000000"/>
                                    <w:sz w:val="20"/>
                                    <w:szCs w:val="20"/>
                                    <w:rPrChange w:id="1006" w:author="戴 磊" w:date="2020-12-21T21:14:00Z">
                                      <w:rPr>
                                        <w:rFonts w:ascii="Times New Roman" w:hAnsi="Times New Roman" w:cs="Times New Roman"/>
                                        <w:color w:val="000000"/>
                                        <w:sz w:val="20"/>
                                        <w:szCs w:val="20"/>
                                      </w:rPr>
                                    </w:rPrChange>
                                  </w:rPr>
                                  <w:delText>to dietary fiber intervention</w:delText>
                                </w:r>
                              </w:del>
                              <w:ins w:id="1007" w:author="戴 磊" w:date="2020-12-21T21:14:00Z">
                                <w:del w:id="1008" w:author="Chen Liao" w:date="2020-12-29T11:37:00Z">
                                  <w:r w:rsidDel="008C52CA">
                                    <w:rPr>
                                      <w:rFonts w:ascii="Times New Roman" w:hAnsi="Times New Roman" w:cs="Times New Roman"/>
                                      <w:b/>
                                      <w:bCs/>
                                      <w:color w:val="000000"/>
                                      <w:sz w:val="20"/>
                                      <w:szCs w:val="20"/>
                                    </w:rPr>
                                    <w:delText xml:space="preserve">. </w:delText>
                                  </w:r>
                                </w:del>
                              </w:ins>
                            </w:p>
                            <w:p w14:paraId="26A49754" w14:textId="679D4939" w:rsidR="009763BE" w:rsidRPr="00230B78" w:rsidDel="008C52CA" w:rsidRDefault="009763BE">
                              <w:pPr>
                                <w:pStyle w:val="paragraph"/>
                                <w:spacing w:before="0" w:beforeAutospacing="0" w:after="0" w:afterAutospacing="0"/>
                                <w:jc w:val="both"/>
                                <w:rPr>
                                  <w:del w:id="1009" w:author="Chen Liao" w:date="2020-12-29T11:37:00Z"/>
                                  <w:sz w:val="22"/>
                                  <w:szCs w:val="22"/>
                                </w:rPr>
                              </w:pPr>
                              <w:del w:id="1010" w:author="Chen Liao" w:date="2020-12-29T11:37:00Z">
                                <w:r w:rsidDel="008C52CA">
                                  <w:rPr>
                                    <w:rFonts w:ascii="Times New Roman" w:hAnsi="Times New Roman" w:cs="Times New Roman" w:hint="eastAsia"/>
                                    <w:color w:val="000000"/>
                                    <w:sz w:val="20"/>
                                    <w:szCs w:val="20"/>
                                  </w:rPr>
                                  <w:delText>(</w:delText>
                                </w:r>
                                <w:r w:rsidDel="008C52CA">
                                  <w:rPr>
                                    <w:rFonts w:ascii="Times New Roman" w:hAnsi="Times New Roman" w:cs="Times New Roman"/>
                                    <w:color w:val="000000"/>
                                    <w:sz w:val="20"/>
                                    <w:szCs w:val="20"/>
                                  </w:rPr>
                                  <w:delText xml:space="preserve">A) </w:delText>
                                </w:r>
                                <w:r w:rsidRPr="00230B78" w:rsidDel="008C52CA">
                                  <w:rPr>
                                    <w:rFonts w:ascii="Times New Roman" w:hAnsi="Times New Roman" w:cs="Times New Roman"/>
                                    <w:color w:val="000000"/>
                                    <w:sz w:val="20"/>
                                    <w:szCs w:val="20"/>
                                  </w:rPr>
                                  <w:delText xml:space="preserve">SCFA concentration in fecal samples </w:delText>
                                </w:r>
                                <w:r w:rsidRPr="00230B78" w:rsidDel="008C52CA">
                                  <w:rPr>
                                    <w:rFonts w:ascii="Times New Roman" w:hAnsi="Times New Roman" w:cs="Times New Roman"/>
                                    <w:color w:val="242021"/>
                                    <w:sz w:val="20"/>
                                    <w:szCs w:val="20"/>
                                  </w:rPr>
                                  <w:delText>over time</w:delText>
                                </w:r>
                                <w:r w:rsidRPr="00230B78" w:rsidDel="008C52CA">
                                  <w:rPr>
                                    <w:rFonts w:ascii="Times New Roman" w:hAnsi="Times New Roman" w:cs="Times New Roman"/>
                                    <w:color w:val="000000"/>
                                    <w:sz w:val="20"/>
                                    <w:szCs w:val="20"/>
                                  </w:rPr>
                                  <w:delText>.</w:delText>
                                </w:r>
                              </w:del>
                            </w:p>
                            <w:p w14:paraId="134E2A17" w14:textId="451C6282" w:rsidR="009763BE" w:rsidRPr="00230B78" w:rsidDel="008C52CA" w:rsidRDefault="009763BE">
                              <w:pPr>
                                <w:pStyle w:val="paragraph"/>
                                <w:spacing w:before="0" w:beforeAutospacing="0" w:after="0" w:afterAutospacing="0"/>
                                <w:jc w:val="both"/>
                                <w:rPr>
                                  <w:del w:id="1011" w:author="Chen Liao" w:date="2020-12-29T11:37:00Z"/>
                                  <w:sz w:val="22"/>
                                  <w:szCs w:val="22"/>
                                </w:rPr>
                              </w:pPr>
                              <w:del w:id="1012" w:author="Chen Liao" w:date="2020-12-29T11:37:00Z">
                                <w:r w:rsidRPr="00230B78" w:rsidDel="008C52CA">
                                  <w:rPr>
                                    <w:rFonts w:ascii="Times New Roman" w:hAnsi="Times New Roman" w:cs="Times New Roman"/>
                                    <w:color w:val="000000"/>
                                    <w:sz w:val="20"/>
                                    <w:szCs w:val="20"/>
                                  </w:rPr>
                                  <w:delText>(</w:delText>
                                </w:r>
                                <w:r w:rsidDel="008C52CA">
                                  <w:rPr>
                                    <w:rFonts w:ascii="Times New Roman" w:hAnsi="Times New Roman" w:cs="Times New Roman"/>
                                    <w:color w:val="000000"/>
                                    <w:sz w:val="20"/>
                                    <w:szCs w:val="20"/>
                                  </w:rPr>
                                  <w:delText>B</w:delText>
                                </w:r>
                                <w:r w:rsidRPr="00230B78" w:rsidDel="008C52CA">
                                  <w:rPr>
                                    <w:rFonts w:ascii="Times New Roman" w:hAnsi="Times New Roman" w:cs="Times New Roman"/>
                                    <w:color w:val="000000"/>
                                    <w:sz w:val="20"/>
                                    <w:szCs w:val="20"/>
                                  </w:rPr>
                                  <w:delText xml:space="preserve">) </w:delText>
                                </w:r>
                                <w:r w:rsidRPr="00230B78" w:rsidDel="008C52CA">
                                  <w:rPr>
                                    <w:rFonts w:ascii="Times New Roman" w:hAnsi="Times New Roman" w:cs="Times New Roman"/>
                                    <w:color w:val="242021"/>
                                    <w:sz w:val="20"/>
                                    <w:szCs w:val="20"/>
                                  </w:rPr>
                                  <w:delText>A</w:delText>
                                </w:r>
                                <w:r w:rsidRPr="00230B78" w:rsidDel="008C52CA">
                                  <w:rPr>
                                    <w:rFonts w:ascii="Times New Roman" w:hAnsi="Times New Roman" w:cs="Times New Roman"/>
                                    <w:color w:val="000000"/>
                                    <w:sz w:val="20"/>
                                    <w:szCs w:val="20"/>
                                  </w:rPr>
                                  <w:delText xml:space="preserve">lpha diversity in terms of shannon index in fecal samples </w:delText>
                                </w:r>
                                <w:r w:rsidRPr="00230B78" w:rsidDel="008C52CA">
                                  <w:rPr>
                                    <w:rFonts w:ascii="Times New Roman" w:hAnsi="Times New Roman" w:cs="Times New Roman"/>
                                    <w:color w:val="242021"/>
                                    <w:sz w:val="20"/>
                                    <w:szCs w:val="20"/>
                                  </w:rPr>
                                  <w:delText>over time</w:delText>
                                </w:r>
                                <w:r w:rsidRPr="00230B78" w:rsidDel="008C52CA">
                                  <w:rPr>
                                    <w:rFonts w:ascii="Times New Roman" w:hAnsi="Times New Roman" w:cs="Times New Roman"/>
                                    <w:color w:val="000000"/>
                                    <w:sz w:val="20"/>
                                    <w:szCs w:val="20"/>
                                  </w:rPr>
                                  <w:delText>.</w:delText>
                                </w:r>
                              </w:del>
                            </w:p>
                            <w:p w14:paraId="38B16D27" w14:textId="754CDEBA" w:rsidR="009763BE" w:rsidRPr="00230B78" w:rsidDel="008C52CA" w:rsidRDefault="009763BE">
                              <w:pPr>
                                <w:pStyle w:val="paragraph"/>
                                <w:spacing w:before="0" w:beforeAutospacing="0" w:after="0" w:afterAutospacing="0"/>
                                <w:jc w:val="both"/>
                                <w:rPr>
                                  <w:del w:id="1013" w:author="Chen Liao" w:date="2020-12-29T11:37:00Z"/>
                                  <w:sz w:val="22"/>
                                  <w:szCs w:val="22"/>
                                </w:rPr>
                              </w:pPr>
                              <w:del w:id="1014" w:author="Chen Liao" w:date="2020-12-29T11:37:00Z">
                                <w:r w:rsidRPr="00230B78" w:rsidDel="008C52CA">
                                  <w:rPr>
                                    <w:rFonts w:ascii="Times New Roman" w:hAnsi="Times New Roman" w:cs="Times New Roman"/>
                                    <w:color w:val="000000"/>
                                    <w:sz w:val="20"/>
                                    <w:szCs w:val="20"/>
                                  </w:rPr>
                                  <w:delText>(</w:delText>
                                </w:r>
                                <w:r w:rsidDel="008C52CA">
                                  <w:rPr>
                                    <w:rFonts w:ascii="Times New Roman" w:hAnsi="Times New Roman" w:cs="Times New Roman"/>
                                    <w:color w:val="000000"/>
                                    <w:sz w:val="20"/>
                                    <w:szCs w:val="20"/>
                                  </w:rPr>
                                  <w:delText>C</w:delText>
                                </w:r>
                                <w:r w:rsidRPr="00230B78" w:rsidDel="008C52CA">
                                  <w:rPr>
                                    <w:rFonts w:ascii="Times New Roman" w:hAnsi="Times New Roman" w:cs="Times New Roman"/>
                                    <w:color w:val="000000"/>
                                    <w:sz w:val="20"/>
                                    <w:szCs w:val="20"/>
                                  </w:rPr>
                                  <w:delText xml:space="preserve">) </w:delText>
                                </w:r>
                                <w:r w:rsidRPr="00230B78" w:rsidDel="008C52CA">
                                  <w:rPr>
                                    <w:rFonts w:ascii="Times New Roman" w:hAnsi="Times New Roman" w:cs="Times New Roman"/>
                                    <w:color w:val="242021"/>
                                    <w:sz w:val="20"/>
                                    <w:szCs w:val="20"/>
                                  </w:rPr>
                                  <w:delText>B</w:delText>
                                </w:r>
                                <w:r w:rsidRPr="00230B78" w:rsidDel="008C52CA">
                                  <w:rPr>
                                    <w:rFonts w:ascii="Times New Roman" w:hAnsi="Times New Roman" w:cs="Times New Roman"/>
                                    <w:color w:val="000000"/>
                                    <w:sz w:val="20"/>
                                    <w:szCs w:val="20"/>
                                  </w:rPr>
                                  <w:delText xml:space="preserve">eta diversity in terms of </w:delText>
                                </w:r>
                                <w:r w:rsidRPr="00230B78" w:rsidDel="008C52CA">
                                  <w:rPr>
                                    <w:rFonts w:ascii="Times New Roman" w:hAnsi="Times New Roman" w:cs="Times New Roman"/>
                                    <w:color w:val="242021"/>
                                    <w:sz w:val="20"/>
                                    <w:szCs w:val="20"/>
                                  </w:rPr>
                                  <w:delText xml:space="preserve">aitchison </w:delText>
                                </w:r>
                                <w:r w:rsidRPr="00230B78" w:rsidDel="008C52CA">
                                  <w:rPr>
                                    <w:rFonts w:ascii="Times New Roman" w:hAnsi="Times New Roman" w:cs="Times New Roman"/>
                                    <w:color w:val="000000"/>
                                    <w:sz w:val="20"/>
                                    <w:szCs w:val="20"/>
                                  </w:rPr>
                                  <w:delText xml:space="preserve">distance to day 0 in fecal samples </w:delText>
                                </w:r>
                                <w:r w:rsidRPr="00230B78" w:rsidDel="008C52CA">
                                  <w:rPr>
                                    <w:rFonts w:ascii="Times New Roman" w:hAnsi="Times New Roman" w:cs="Times New Roman"/>
                                    <w:color w:val="242021"/>
                                    <w:sz w:val="20"/>
                                    <w:szCs w:val="20"/>
                                  </w:rPr>
                                  <w:delText>over time</w:delText>
                                </w:r>
                                <w:r w:rsidRPr="00230B78" w:rsidDel="008C52CA">
                                  <w:rPr>
                                    <w:rFonts w:ascii="Times New Roman" w:hAnsi="Times New Roman" w:cs="Times New Roman"/>
                                    <w:color w:val="000000"/>
                                    <w:sz w:val="20"/>
                                    <w:szCs w:val="20"/>
                                  </w:rPr>
                                  <w:delText>.</w:delText>
                                </w:r>
                              </w:del>
                            </w:p>
                            <w:p w14:paraId="09B53EDF" w14:textId="1B76A9FA" w:rsidR="009763BE" w:rsidRPr="00230B78" w:rsidDel="008C52CA" w:rsidRDefault="009763BE">
                              <w:pPr>
                                <w:pStyle w:val="paragraph"/>
                                <w:spacing w:before="0" w:beforeAutospacing="0" w:after="0" w:afterAutospacing="0"/>
                                <w:jc w:val="both"/>
                                <w:rPr>
                                  <w:del w:id="1015" w:author="Chen Liao" w:date="2020-12-29T11:37:00Z"/>
                                  <w:sz w:val="22"/>
                                  <w:szCs w:val="22"/>
                                </w:rPr>
                              </w:pPr>
                              <w:del w:id="1016" w:author="Chen Liao" w:date="2020-12-29T11:37:00Z">
                                <w:r w:rsidRPr="00230B78" w:rsidDel="008C52CA">
                                  <w:rPr>
                                    <w:rFonts w:ascii="Times New Roman" w:hAnsi="Times New Roman" w:cs="Times New Roman"/>
                                    <w:color w:val="000000"/>
                                    <w:sz w:val="20"/>
                                    <w:szCs w:val="20"/>
                                  </w:rPr>
                                  <w:delText>(</w:delText>
                                </w:r>
                                <w:r w:rsidDel="008C52CA">
                                  <w:rPr>
                                    <w:rFonts w:ascii="Times New Roman" w:hAnsi="Times New Roman" w:cs="Times New Roman"/>
                                    <w:color w:val="000000"/>
                                    <w:sz w:val="20"/>
                                    <w:szCs w:val="20"/>
                                  </w:rPr>
                                  <w:delText>D</w:delText>
                                </w:r>
                                <w:r w:rsidRPr="00230B78" w:rsidDel="008C52CA">
                                  <w:rPr>
                                    <w:rFonts w:ascii="Times New Roman" w:hAnsi="Times New Roman" w:cs="Times New Roman"/>
                                    <w:color w:val="000000"/>
                                    <w:sz w:val="20"/>
                                    <w:szCs w:val="20"/>
                                  </w:rPr>
                                  <w:delText xml:space="preserve">) Dynamics of the fecal microbial composition of inulin group mice from three vendors at </w:delText>
                                </w:r>
                                <w:r w:rsidDel="008C52CA">
                                  <w:rPr>
                                    <w:rFonts w:ascii="Times New Roman" w:hAnsi="Times New Roman" w:cs="Times New Roman"/>
                                    <w:color w:val="000000"/>
                                    <w:sz w:val="20"/>
                                    <w:szCs w:val="20"/>
                                  </w:rPr>
                                  <w:delText>genus</w:delText>
                                </w:r>
                                <w:r w:rsidRPr="00230B78" w:rsidDel="008C52CA">
                                  <w:rPr>
                                    <w:rFonts w:ascii="Times New Roman" w:hAnsi="Times New Roman" w:cs="Times New Roman"/>
                                    <w:color w:val="000000"/>
                                    <w:sz w:val="20"/>
                                    <w:szCs w:val="20"/>
                                  </w:rPr>
                                  <w:delText xml:space="preserve"> level.</w:delText>
                                </w:r>
                              </w:del>
                            </w:p>
                            <w:p w14:paraId="0939B25A" w14:textId="50982AA7" w:rsidR="009763BE" w:rsidRPr="00230B78" w:rsidDel="008C52CA" w:rsidRDefault="009763BE">
                              <w:pPr>
                                <w:pStyle w:val="paragraph"/>
                                <w:spacing w:before="0" w:beforeAutospacing="0" w:after="0" w:afterAutospacing="0"/>
                                <w:jc w:val="both"/>
                                <w:rPr>
                                  <w:del w:id="1017" w:author="Chen Liao" w:date="2020-12-29T11:37:00Z"/>
                                  <w:sz w:val="22"/>
                                  <w:szCs w:val="22"/>
                                </w:rPr>
                              </w:pPr>
                              <w:del w:id="1018" w:author="Chen Liao" w:date="2020-12-29T11:37:00Z">
                                <w:r w:rsidRPr="00230B78" w:rsidDel="008C52CA">
                                  <w:rPr>
                                    <w:rFonts w:ascii="Times New Roman" w:hAnsi="Times New Roman" w:cs="Times New Roman"/>
                                    <w:color w:val="000000"/>
                                    <w:sz w:val="20"/>
                                    <w:szCs w:val="20"/>
                                  </w:rPr>
                                  <w:delText>(</w:delText>
                                </w:r>
                                <w:r w:rsidDel="008C52CA">
                                  <w:rPr>
                                    <w:rFonts w:ascii="Times New Roman" w:hAnsi="Times New Roman" w:cs="Times New Roman"/>
                                    <w:color w:val="000000"/>
                                    <w:sz w:val="20"/>
                                    <w:szCs w:val="20"/>
                                  </w:rPr>
                                  <w:delText>E</w:delText>
                                </w:r>
                                <w:r w:rsidRPr="00230B78" w:rsidDel="008C52CA">
                                  <w:rPr>
                                    <w:rFonts w:ascii="Times New Roman" w:hAnsi="Times New Roman" w:cs="Times New Roman"/>
                                    <w:color w:val="000000"/>
                                    <w:sz w:val="20"/>
                                    <w:szCs w:val="20"/>
                                  </w:rPr>
                                  <w:delText xml:space="preserve">) </w:delText>
                                </w:r>
                                <w:r w:rsidRPr="00230B78" w:rsidDel="008C52CA">
                                  <w:rPr>
                                    <w:rFonts w:ascii="Times New Roman" w:hAnsi="Times New Roman" w:cs="Times New Roman"/>
                                    <w:color w:val="242021"/>
                                    <w:sz w:val="20"/>
                                    <w:szCs w:val="20"/>
                                  </w:rPr>
                                  <w:delText>Principle coordinates analysis (PCoA) of the metagenomic gene abundance based on the bray-curtis distance showing shift of the fecal microbial function between short- (day 5) and long-term (day 31) intervention</w:delText>
                                </w:r>
                                <w:r w:rsidDel="008C52CA">
                                  <w:rPr>
                                    <w:rFonts w:ascii="Times New Roman" w:hAnsi="Times New Roman" w:cs="Times New Roman"/>
                                    <w:color w:val="242021"/>
                                    <w:sz w:val="20"/>
                                    <w:szCs w:val="20"/>
                                  </w:rPr>
                                  <w:delText xml:space="preserve"> in inulin mice</w:delText>
                                </w:r>
                                <w:r w:rsidRPr="00230B78" w:rsidDel="008C52CA">
                                  <w:rPr>
                                    <w:rFonts w:ascii="Times New Roman" w:hAnsi="Times New Roman" w:cs="Times New Roman"/>
                                    <w:color w:val="242021"/>
                                    <w:sz w:val="20"/>
                                    <w:szCs w:val="20"/>
                                  </w:rPr>
                                  <w:delText>.</w:delText>
                                </w:r>
                              </w:del>
                            </w:p>
                          </w:txbxContent>
                        </wps:txbx>
                        <wps:bodyPr rot="0" vert="horz" wrap="square" lIns="91440" tIns="45720" rIns="91440" bIns="45720" anchor="t" anchorCtr="0">
                          <a:spAutoFit/>
                        </wps:bodyPr>
                      </wps:wsp>
                    </a:graphicData>
                  </a:graphic>
                </wp:inline>
              </w:drawing>
            </mc:Choice>
            <mc:Fallback>
              <w:pict>
                <v:shape w14:anchorId="29ED8717" id="文本框 2" o:spid="_x0000_s1027" type="#_x0000_t202" style="width:41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" stroked="f">
                  <v:textbox style="mso-fit-shape-to-text:t">
                    <w:txbxContent>
                      <w:p w14:paraId="2F5D2E5A" w14:textId="38AE7122" w:rsidR="009763BE" w:rsidRDefault="009763BE" w:rsidP="00A2208A">
                        <w:pPr>
                          <w:pStyle w:val="paragraph"/>
                          <w:spacing w:before="0" w:beforeAutospacing="0" w:after="0" w:afterAutospacing="0"/>
                          <w:jc w:val="center"/>
                          <w:rPr>
                            <w:rFonts w:ascii="Times New Roman" w:hAnsi="Times New Roman" w:cs="Times New Roman"/>
                            <w:b/>
                            <w:bCs/>
                            <w:color w:val="000000"/>
                            <w:sz w:val="21"/>
                            <w:szCs w:val="21"/>
                          </w:rPr>
                        </w:pPr>
                        <w:del w:id="1019" w:author="Chen Liao" w:date="2020-12-29T11:37:00Z">
                          <w:r w:rsidDel="00F63139">
                            <w:rPr>
                              <w:noProof/>
                            </w:rPr>
                            <w:drawing>
                              <wp:inline distT="0" distB="0" distL="0" distR="0" wp14:anchorId="4DC6E56B" wp14:editId="6268C471">
                                <wp:extent cx="3772627" cy="6166338"/>
                                <wp:effectExtent l="0" t="0" r="0" b="6350"/>
                                <wp:docPr id="192"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776099" cy="6172013"/>
                                        </a:xfrm>
                                        <a:prstGeom prst="rect">
                                          <a:avLst/>
                                        </a:prstGeom>
                                      </pic:spPr>
                                    </pic:pic>
                                  </a:graphicData>
                                </a:graphic>
                              </wp:inline>
                            </w:drawing>
                          </w:r>
                        </w:del>
                      </w:p>
                      <w:p w14:paraId="24D58BD7" w14:textId="2185DA87" w:rsidR="009763BE" w:rsidRPr="00230B78" w:rsidDel="00964952" w:rsidRDefault="009763BE" w:rsidP="00A2208A">
                        <w:pPr>
                          <w:pStyle w:val="paragraph"/>
                          <w:spacing w:before="0" w:beforeAutospacing="0" w:after="0" w:afterAutospacing="0"/>
                          <w:jc w:val="both"/>
                          <w:rPr>
                            <w:del w:id="1020" w:author="Chen Liao" w:date="2020-12-29T11:58:00Z"/>
                            <w:sz w:val="22"/>
                            <w:szCs w:val="22"/>
                          </w:rPr>
                        </w:pPr>
                        <w:del w:id="1021" w:author="Chen Liao" w:date="2020-12-29T11:58:00Z">
                          <w:r w:rsidRPr="00230B78" w:rsidDel="00964952">
                            <w:rPr>
                              <w:rFonts w:ascii="Times New Roman" w:hAnsi="Times New Roman" w:cs="Times New Roman"/>
                              <w:b/>
                              <w:bCs/>
                              <w:color w:val="000000"/>
                              <w:sz w:val="20"/>
                              <w:szCs w:val="20"/>
                            </w:rPr>
                            <w:delText>Figure 2.</w:delText>
                          </w:r>
                          <w:r w:rsidRPr="00230B78" w:rsidDel="00964952">
                            <w:rPr>
                              <w:rFonts w:ascii="Times New Roman" w:hAnsi="Times New Roman" w:cs="Times New Roman"/>
                              <w:color w:val="000000"/>
                              <w:sz w:val="20"/>
                              <w:szCs w:val="20"/>
                            </w:rPr>
                            <w:delText xml:space="preserve"> </w:delText>
                          </w:r>
                        </w:del>
                        <w:ins w:id="1022" w:author="戴 磊" w:date="2020-12-21T21:14:00Z">
                          <w:del w:id="1023" w:author="Chen Liao" w:date="2020-12-29T11:58:00Z">
                            <w:r w:rsidDel="00964952">
                              <w:rPr>
                                <w:rFonts w:ascii="Times New Roman" w:hAnsi="Times New Roman" w:cs="Times New Roman"/>
                                <w:b/>
                                <w:bCs/>
                                <w:color w:val="000000"/>
                                <w:sz w:val="20"/>
                                <w:szCs w:val="20"/>
                              </w:rPr>
                              <w:delText>Dynamical</w:delText>
                            </w:r>
                          </w:del>
                        </w:ins>
                        <w:del w:id="1024" w:author="Chen Liao" w:date="2020-12-29T11:58:00Z">
                          <w:r w:rsidRPr="00794A9D" w:rsidDel="00964952">
                            <w:rPr>
                              <w:rFonts w:ascii="Times New Roman" w:hAnsi="Times New Roman" w:cs="Times New Roman"/>
                              <w:b/>
                              <w:bCs/>
                              <w:color w:val="000000"/>
                              <w:sz w:val="20"/>
                              <w:szCs w:val="20"/>
                              <w:rPrChange w:id="1025" w:author="戴 磊" w:date="2020-12-21T21:14:00Z">
                                <w:rPr>
                                  <w:rFonts w:ascii="Times New Roman" w:hAnsi="Times New Roman" w:cs="Times New Roman"/>
                                  <w:color w:val="000000"/>
                                  <w:sz w:val="20"/>
                                  <w:szCs w:val="20"/>
                                </w:rPr>
                              </w:rPrChange>
                            </w:rPr>
                            <w:delText xml:space="preserve">Consistent biphasic response of </w:delText>
                          </w:r>
                        </w:del>
                        <w:del w:id="1026" w:author="Chen Liao" w:date="2020-12-29T11:39:00Z">
                          <w:r w:rsidRPr="00794A9D" w:rsidDel="006259DC">
                            <w:rPr>
                              <w:rFonts w:ascii="Times New Roman" w:hAnsi="Times New Roman" w:cs="Times New Roman"/>
                              <w:b/>
                              <w:bCs/>
                              <w:color w:val="000000"/>
                              <w:sz w:val="20"/>
                              <w:szCs w:val="20"/>
                              <w:rPrChange w:id="1027" w:author="戴 磊" w:date="2020-12-21T21:14:00Z">
                                <w:rPr>
                                  <w:rFonts w:ascii="Times New Roman" w:hAnsi="Times New Roman" w:cs="Times New Roman"/>
                                  <w:color w:val="000000"/>
                                  <w:sz w:val="20"/>
                                  <w:szCs w:val="20"/>
                                </w:rPr>
                              </w:rPrChange>
                            </w:rPr>
                            <w:delText>the</w:delText>
                          </w:r>
                        </w:del>
                        <w:del w:id="1028" w:author="Chen Liao" w:date="2020-12-29T11:58:00Z">
                          <w:r w:rsidRPr="00794A9D" w:rsidDel="00964952">
                            <w:rPr>
                              <w:rFonts w:ascii="Times New Roman" w:hAnsi="Times New Roman" w:cs="Times New Roman"/>
                              <w:b/>
                              <w:bCs/>
                              <w:color w:val="000000"/>
                              <w:sz w:val="20"/>
                              <w:szCs w:val="20"/>
                              <w:rPrChange w:id="1029" w:author="戴 磊" w:date="2020-12-21T21:14:00Z">
                                <w:rPr>
                                  <w:rFonts w:ascii="Times New Roman" w:hAnsi="Times New Roman" w:cs="Times New Roman"/>
                                  <w:color w:val="000000"/>
                                  <w:sz w:val="20"/>
                                  <w:szCs w:val="20"/>
                                </w:rPr>
                              </w:rPrChange>
                            </w:rPr>
                            <w:delText xml:space="preserve"> microbio</w:delText>
                          </w:r>
                        </w:del>
                        <w:del w:id="1030" w:author="Chen Liao" w:date="2020-12-29T11:39:00Z">
                          <w:r w:rsidRPr="00794A9D" w:rsidDel="006259DC">
                            <w:rPr>
                              <w:rFonts w:ascii="Times New Roman" w:hAnsi="Times New Roman" w:cs="Times New Roman"/>
                              <w:b/>
                              <w:bCs/>
                              <w:color w:val="000000"/>
                              <w:sz w:val="20"/>
                              <w:szCs w:val="20"/>
                              <w:rPrChange w:id="1031" w:author="戴 磊" w:date="2020-12-21T21:14:00Z">
                                <w:rPr>
                                  <w:rFonts w:ascii="Times New Roman" w:hAnsi="Times New Roman" w:cs="Times New Roman"/>
                                  <w:color w:val="000000"/>
                                  <w:sz w:val="20"/>
                                  <w:szCs w:val="20"/>
                                </w:rPr>
                              </w:rPrChange>
                            </w:rPr>
                            <w:delText>me</w:delText>
                          </w:r>
                        </w:del>
                        <w:del w:id="1032" w:author="Chen Liao" w:date="2020-12-29T11:58:00Z">
                          <w:r w:rsidRPr="00794A9D" w:rsidDel="00964952">
                            <w:rPr>
                              <w:rFonts w:ascii="Times New Roman" w:hAnsi="Times New Roman" w:cs="Times New Roman"/>
                              <w:b/>
                              <w:bCs/>
                              <w:color w:val="000000"/>
                              <w:sz w:val="20"/>
                              <w:szCs w:val="20"/>
                              <w:rPrChange w:id="1033" w:author="戴 磊" w:date="2020-12-21T21:14:00Z">
                                <w:rPr>
                                  <w:rFonts w:ascii="Times New Roman" w:hAnsi="Times New Roman" w:cs="Times New Roman"/>
                                  <w:color w:val="000000"/>
                                  <w:sz w:val="20"/>
                                  <w:szCs w:val="20"/>
                                </w:rPr>
                              </w:rPrChange>
                            </w:rPr>
                            <w:delText xml:space="preserve"> </w:delText>
                          </w:r>
                        </w:del>
                        <w:ins w:id="1034" w:author="戴 磊" w:date="2020-12-21T21:15:00Z">
                          <w:del w:id="1035" w:author="Chen Liao" w:date="2020-12-29T11:58:00Z">
                            <w:r w:rsidDel="00964952">
                              <w:rPr>
                                <w:rFonts w:ascii="Times New Roman" w:hAnsi="Times New Roman" w:cs="Times New Roman"/>
                                <w:b/>
                                <w:bCs/>
                                <w:color w:val="000000"/>
                                <w:sz w:val="20"/>
                                <w:szCs w:val="20"/>
                              </w:rPr>
                              <w:delText xml:space="preserve">composition </w:delText>
                            </w:r>
                          </w:del>
                        </w:ins>
                        <w:del w:id="1036" w:author="Chen Liao" w:date="2020-12-29T11:58:00Z">
                          <w:r w:rsidRPr="00794A9D" w:rsidDel="00964952">
                            <w:rPr>
                              <w:rFonts w:ascii="Times New Roman" w:hAnsi="Times New Roman" w:cs="Times New Roman"/>
                              <w:b/>
                              <w:bCs/>
                              <w:color w:val="000000"/>
                              <w:sz w:val="20"/>
                              <w:szCs w:val="20"/>
                              <w:rPrChange w:id="1037" w:author="戴 磊" w:date="2020-12-21T21:14:00Z">
                                <w:rPr>
                                  <w:rFonts w:ascii="Times New Roman" w:hAnsi="Times New Roman" w:cs="Times New Roman"/>
                                  <w:color w:val="000000"/>
                                  <w:sz w:val="20"/>
                                  <w:szCs w:val="20"/>
                                </w:rPr>
                              </w:rPrChange>
                            </w:rPr>
                            <w:delText xml:space="preserve">and SCFA </w:delText>
                          </w:r>
                        </w:del>
                        <w:ins w:id="1038" w:author="戴 磊" w:date="2020-12-21T21:14:00Z">
                          <w:del w:id="1039" w:author="Chen Liao" w:date="2020-12-29T11:58:00Z">
                            <w:r w:rsidDel="00964952">
                              <w:rPr>
                                <w:rFonts w:ascii="Times New Roman" w:hAnsi="Times New Roman" w:cs="Times New Roman"/>
                                <w:b/>
                                <w:bCs/>
                                <w:color w:val="000000"/>
                                <w:sz w:val="20"/>
                                <w:szCs w:val="20"/>
                              </w:rPr>
                              <w:delText xml:space="preserve">metabolism </w:delText>
                            </w:r>
                          </w:del>
                        </w:ins>
                        <w:del w:id="1040" w:author="Chen Liao" w:date="2020-12-29T11:58:00Z">
                          <w:r w:rsidRPr="00794A9D" w:rsidDel="00964952">
                            <w:rPr>
                              <w:rFonts w:ascii="Times New Roman" w:hAnsi="Times New Roman" w:cs="Times New Roman"/>
                              <w:b/>
                              <w:bCs/>
                              <w:color w:val="000000"/>
                              <w:sz w:val="20"/>
                              <w:szCs w:val="20"/>
                              <w:rPrChange w:id="1041" w:author="戴 磊" w:date="2020-12-21T21:14:00Z">
                                <w:rPr>
                                  <w:rFonts w:ascii="Times New Roman" w:hAnsi="Times New Roman" w:cs="Times New Roman"/>
                                  <w:color w:val="000000"/>
                                  <w:sz w:val="20"/>
                                  <w:szCs w:val="20"/>
                                </w:rPr>
                              </w:rPrChange>
                            </w:rPr>
                            <w:delText>to dietary fiber intervention</w:delText>
                          </w:r>
                        </w:del>
                        <w:ins w:id="1042" w:author="戴 磊" w:date="2020-12-21T21:14:00Z">
                          <w:del w:id="1043" w:author="Chen Liao" w:date="2020-12-29T11:58:00Z">
                            <w:r w:rsidDel="00964952">
                              <w:rPr>
                                <w:rFonts w:ascii="Times New Roman" w:hAnsi="Times New Roman" w:cs="Times New Roman"/>
                                <w:b/>
                                <w:bCs/>
                                <w:color w:val="000000"/>
                                <w:sz w:val="20"/>
                                <w:szCs w:val="20"/>
                              </w:rPr>
                              <w:delText xml:space="preserve">. </w:delText>
                            </w:r>
                          </w:del>
                        </w:ins>
                      </w:p>
                      <w:p w14:paraId="2F626DE1" w14:textId="7D6AA233" w:rsidR="009763BE" w:rsidRPr="00230B78" w:rsidDel="006F72F4" w:rsidRDefault="009763BE">
                        <w:pPr>
                          <w:pStyle w:val="paragraph"/>
                          <w:spacing w:before="0" w:beforeAutospacing="0" w:after="0" w:afterAutospacing="0"/>
                          <w:jc w:val="both"/>
                          <w:rPr>
                            <w:del w:id="1044" w:author="Chen Liao" w:date="2020-12-29T11:49:00Z"/>
                            <w:sz w:val="22"/>
                            <w:szCs w:val="22"/>
                          </w:rPr>
                        </w:pPr>
                        <w:del w:id="1045" w:author="Chen Liao" w:date="2020-12-29T11:41:00Z">
                          <w:r w:rsidRPr="00F56DC2" w:rsidDel="00F56DC2">
                            <w:rPr>
                              <w:rFonts w:ascii="Times New Roman" w:hAnsi="Times New Roman" w:cs="Times New Roman"/>
                              <w:b/>
                              <w:bCs/>
                              <w:color w:val="000000"/>
                              <w:sz w:val="20"/>
                              <w:szCs w:val="20"/>
                              <w:rPrChange w:id="1046" w:author="Chen Liao" w:date="2020-12-29T11:41:00Z">
                                <w:rPr>
                                  <w:rFonts w:ascii="Times New Roman" w:hAnsi="Times New Roman" w:cs="Times New Roman"/>
                                  <w:color w:val="000000"/>
                                  <w:sz w:val="20"/>
                                  <w:szCs w:val="20"/>
                                </w:rPr>
                              </w:rPrChange>
                            </w:rPr>
                            <w:delText>(</w:delText>
                          </w:r>
                        </w:del>
                        <w:del w:id="1047" w:author="Chen Liao" w:date="2020-12-29T11:58:00Z">
                          <w:r w:rsidRPr="00F56DC2" w:rsidDel="00964952">
                            <w:rPr>
                              <w:rFonts w:ascii="Times New Roman" w:hAnsi="Times New Roman" w:cs="Times New Roman"/>
                              <w:b/>
                              <w:bCs/>
                              <w:color w:val="000000"/>
                              <w:sz w:val="20"/>
                              <w:szCs w:val="20"/>
                              <w:rPrChange w:id="1048" w:author="Chen Liao" w:date="2020-12-29T11:41:00Z">
                                <w:rPr>
                                  <w:rFonts w:ascii="Times New Roman" w:hAnsi="Times New Roman" w:cs="Times New Roman"/>
                                  <w:color w:val="000000"/>
                                  <w:sz w:val="20"/>
                                  <w:szCs w:val="20"/>
                                </w:rPr>
                              </w:rPrChange>
                            </w:rPr>
                            <w:delText>A</w:delText>
                          </w:r>
                        </w:del>
                        <w:del w:id="1049" w:author="Chen Liao" w:date="2020-12-29T11:41:00Z">
                          <w:r w:rsidDel="00F56DC2">
                            <w:rPr>
                              <w:rFonts w:ascii="Times New Roman" w:hAnsi="Times New Roman" w:cs="Times New Roman"/>
                              <w:color w:val="000000"/>
                              <w:sz w:val="20"/>
                              <w:szCs w:val="20"/>
                            </w:rPr>
                            <w:delText>)</w:delText>
                          </w:r>
                        </w:del>
                        <w:del w:id="1050" w:author="Chen Liao" w:date="2020-12-29T11:58:00Z">
                          <w:r w:rsidDel="00964952">
                            <w:rPr>
                              <w:rFonts w:ascii="Times New Roman" w:hAnsi="Times New Roman" w:cs="Times New Roman"/>
                              <w:color w:val="000000"/>
                              <w:sz w:val="20"/>
                              <w:szCs w:val="20"/>
                            </w:rPr>
                            <w:delText xml:space="preserve"> </w:delText>
                          </w:r>
                        </w:del>
                        <w:del w:id="1051" w:author="Chen Liao" w:date="2020-12-29T11:46:00Z">
                          <w:r w:rsidRPr="00230B78" w:rsidDel="003B1CD0">
                            <w:rPr>
                              <w:rFonts w:ascii="Times New Roman" w:hAnsi="Times New Roman" w:cs="Times New Roman"/>
                              <w:color w:val="000000"/>
                              <w:sz w:val="20"/>
                              <w:szCs w:val="20"/>
                            </w:rPr>
                            <w:delText>SCFA concentration</w:delText>
                          </w:r>
                        </w:del>
                        <w:del w:id="1052" w:author="Chen Liao" w:date="2020-12-29T11:49:00Z">
                          <w:r w:rsidRPr="00230B78" w:rsidDel="003B1CD0">
                            <w:rPr>
                              <w:rFonts w:ascii="Times New Roman" w:hAnsi="Times New Roman" w:cs="Times New Roman"/>
                              <w:color w:val="000000"/>
                              <w:sz w:val="20"/>
                              <w:szCs w:val="20"/>
                            </w:rPr>
                            <w:delText xml:space="preserve"> in fecal samples </w:delText>
                          </w:r>
                          <w:r w:rsidRPr="00230B78" w:rsidDel="003B1CD0">
                            <w:rPr>
                              <w:rFonts w:ascii="Times New Roman" w:hAnsi="Times New Roman" w:cs="Times New Roman"/>
                              <w:color w:val="242021"/>
                              <w:sz w:val="20"/>
                              <w:szCs w:val="20"/>
                            </w:rPr>
                            <w:delText>over time</w:delText>
                          </w:r>
                          <w:r w:rsidRPr="00230B78" w:rsidDel="006F72F4">
                            <w:rPr>
                              <w:rFonts w:ascii="Times New Roman" w:hAnsi="Times New Roman" w:cs="Times New Roman"/>
                              <w:color w:val="000000"/>
                              <w:sz w:val="20"/>
                              <w:szCs w:val="20"/>
                            </w:rPr>
                            <w:delText>.</w:delText>
                          </w:r>
                        </w:del>
                      </w:p>
                      <w:p w14:paraId="6E1E221C" w14:textId="13799EE5" w:rsidR="009763BE" w:rsidRPr="00230B78" w:rsidDel="006F72F4" w:rsidRDefault="009763BE">
                        <w:pPr>
                          <w:pStyle w:val="paragraph"/>
                          <w:spacing w:before="0" w:beforeAutospacing="0" w:after="0" w:afterAutospacing="0"/>
                          <w:jc w:val="both"/>
                          <w:rPr>
                            <w:del w:id="1053" w:author="Chen Liao" w:date="2020-12-29T11:49:00Z"/>
                            <w:sz w:val="22"/>
                            <w:szCs w:val="22"/>
                          </w:rPr>
                        </w:pPr>
                        <w:del w:id="1054" w:author="Chen Liao" w:date="2020-12-29T11:49:00Z">
                          <w:r w:rsidRPr="00230B78" w:rsidDel="006F72F4">
                            <w:rPr>
                              <w:rFonts w:ascii="Times New Roman" w:hAnsi="Times New Roman" w:cs="Times New Roman"/>
                              <w:color w:val="000000"/>
                              <w:sz w:val="20"/>
                              <w:szCs w:val="20"/>
                            </w:rPr>
                            <w:delText>(</w:delText>
                          </w:r>
                          <w:r w:rsidDel="006F72F4">
                            <w:rPr>
                              <w:rFonts w:ascii="Times New Roman" w:hAnsi="Times New Roman" w:cs="Times New Roman"/>
                              <w:color w:val="000000"/>
                              <w:sz w:val="20"/>
                              <w:szCs w:val="20"/>
                            </w:rPr>
                            <w:delText>B</w:delText>
                          </w:r>
                          <w:r w:rsidRPr="00230B78" w:rsidDel="006F72F4">
                            <w:rPr>
                              <w:rFonts w:ascii="Times New Roman" w:hAnsi="Times New Roman" w:cs="Times New Roman"/>
                              <w:color w:val="000000"/>
                              <w:sz w:val="20"/>
                              <w:szCs w:val="20"/>
                            </w:rPr>
                            <w:delText xml:space="preserve">) </w:delText>
                          </w:r>
                          <w:r w:rsidRPr="00230B78" w:rsidDel="006F72F4">
                            <w:rPr>
                              <w:rFonts w:ascii="Times New Roman" w:hAnsi="Times New Roman" w:cs="Times New Roman"/>
                              <w:color w:val="242021"/>
                              <w:sz w:val="20"/>
                              <w:szCs w:val="20"/>
                            </w:rPr>
                            <w:delText>A</w:delText>
                          </w:r>
                          <w:r w:rsidRPr="00230B78" w:rsidDel="006F72F4">
                            <w:rPr>
                              <w:rFonts w:ascii="Times New Roman" w:hAnsi="Times New Roman" w:cs="Times New Roman"/>
                              <w:color w:val="000000"/>
                              <w:sz w:val="20"/>
                              <w:szCs w:val="20"/>
                            </w:rPr>
                            <w:delText xml:space="preserve">lpha diversity in terms of shannon index in fecal samples </w:delText>
                          </w:r>
                          <w:r w:rsidRPr="00230B78" w:rsidDel="006F72F4">
                            <w:rPr>
                              <w:rFonts w:ascii="Times New Roman" w:hAnsi="Times New Roman" w:cs="Times New Roman"/>
                              <w:color w:val="242021"/>
                              <w:sz w:val="20"/>
                              <w:szCs w:val="20"/>
                            </w:rPr>
                            <w:delText>over time</w:delText>
                          </w:r>
                          <w:r w:rsidRPr="00230B78" w:rsidDel="006F72F4">
                            <w:rPr>
                              <w:rFonts w:ascii="Times New Roman" w:hAnsi="Times New Roman" w:cs="Times New Roman"/>
                              <w:color w:val="000000"/>
                              <w:sz w:val="20"/>
                              <w:szCs w:val="20"/>
                            </w:rPr>
                            <w:delText>.</w:delText>
                          </w:r>
                        </w:del>
                      </w:p>
                      <w:p w14:paraId="150F700E" w14:textId="7EDD7A88" w:rsidR="009763BE" w:rsidRPr="00230B78" w:rsidDel="00964952" w:rsidRDefault="009763BE" w:rsidP="005B322D">
                        <w:pPr>
                          <w:pStyle w:val="paragraph"/>
                          <w:spacing w:before="0" w:beforeAutospacing="0" w:after="0" w:afterAutospacing="0"/>
                          <w:jc w:val="both"/>
                          <w:rPr>
                            <w:del w:id="1055" w:author="Chen Liao" w:date="2020-12-29T11:58:00Z"/>
                            <w:sz w:val="22"/>
                            <w:szCs w:val="22"/>
                          </w:rPr>
                        </w:pPr>
                        <w:del w:id="1056" w:author="Chen Liao" w:date="2020-12-29T11:49:00Z">
                          <w:r w:rsidRPr="00230B78" w:rsidDel="006F72F4">
                            <w:rPr>
                              <w:rFonts w:ascii="Times New Roman" w:hAnsi="Times New Roman" w:cs="Times New Roman"/>
                              <w:color w:val="000000"/>
                              <w:sz w:val="20"/>
                              <w:szCs w:val="20"/>
                            </w:rPr>
                            <w:delText>(</w:delText>
                          </w:r>
                          <w:r w:rsidDel="006F72F4">
                            <w:rPr>
                              <w:rFonts w:ascii="Times New Roman" w:hAnsi="Times New Roman" w:cs="Times New Roman"/>
                              <w:color w:val="000000"/>
                              <w:sz w:val="20"/>
                              <w:szCs w:val="20"/>
                            </w:rPr>
                            <w:delText>C</w:delText>
                          </w:r>
                          <w:r w:rsidRPr="00230B78" w:rsidDel="006F72F4">
                            <w:rPr>
                              <w:rFonts w:ascii="Times New Roman" w:hAnsi="Times New Roman" w:cs="Times New Roman"/>
                              <w:color w:val="000000"/>
                              <w:sz w:val="20"/>
                              <w:szCs w:val="20"/>
                            </w:rPr>
                            <w:delText xml:space="preserve">) </w:delText>
                          </w:r>
                          <w:r w:rsidRPr="00230B78" w:rsidDel="006F72F4">
                            <w:rPr>
                              <w:rFonts w:ascii="Times New Roman" w:hAnsi="Times New Roman" w:cs="Times New Roman"/>
                              <w:color w:val="242021"/>
                              <w:sz w:val="20"/>
                              <w:szCs w:val="20"/>
                            </w:rPr>
                            <w:delText>B</w:delText>
                          </w:r>
                          <w:r w:rsidRPr="00230B78" w:rsidDel="006F72F4">
                            <w:rPr>
                              <w:rFonts w:ascii="Times New Roman" w:hAnsi="Times New Roman" w:cs="Times New Roman"/>
                              <w:color w:val="000000"/>
                              <w:sz w:val="20"/>
                              <w:szCs w:val="20"/>
                            </w:rPr>
                            <w:delText xml:space="preserve">eta diversity in terms of </w:delText>
                          </w:r>
                          <w:r w:rsidRPr="00230B78" w:rsidDel="006F72F4">
                            <w:rPr>
                              <w:rFonts w:ascii="Times New Roman" w:hAnsi="Times New Roman" w:cs="Times New Roman"/>
                              <w:color w:val="242021"/>
                              <w:sz w:val="20"/>
                              <w:szCs w:val="20"/>
                            </w:rPr>
                            <w:delText xml:space="preserve">aitchison </w:delText>
                          </w:r>
                          <w:r w:rsidRPr="00230B78" w:rsidDel="006F72F4">
                            <w:rPr>
                              <w:rFonts w:ascii="Times New Roman" w:hAnsi="Times New Roman" w:cs="Times New Roman"/>
                              <w:color w:val="000000"/>
                              <w:sz w:val="20"/>
                              <w:szCs w:val="20"/>
                            </w:rPr>
                            <w:delText xml:space="preserve">distance to day 0 in fecal samples </w:delText>
                          </w:r>
                          <w:r w:rsidRPr="00230B78" w:rsidDel="006F72F4">
                            <w:rPr>
                              <w:rFonts w:ascii="Times New Roman" w:hAnsi="Times New Roman" w:cs="Times New Roman"/>
                              <w:color w:val="242021"/>
                              <w:sz w:val="20"/>
                              <w:szCs w:val="20"/>
                            </w:rPr>
                            <w:delText>over time</w:delText>
                          </w:r>
                          <w:r w:rsidRPr="00230B78" w:rsidDel="006F72F4">
                            <w:rPr>
                              <w:rFonts w:ascii="Times New Roman" w:hAnsi="Times New Roman" w:cs="Times New Roman"/>
                              <w:color w:val="000000"/>
                              <w:sz w:val="20"/>
                              <w:szCs w:val="20"/>
                            </w:rPr>
                            <w:delText>.</w:delText>
                          </w:r>
                        </w:del>
                      </w:p>
                      <w:p w14:paraId="0C4A8183" w14:textId="401A686E" w:rsidR="009763BE" w:rsidRPr="00230B78" w:rsidDel="00964952" w:rsidRDefault="009763BE" w:rsidP="00A2208A">
                        <w:pPr>
                          <w:pStyle w:val="paragraph"/>
                          <w:spacing w:before="0" w:beforeAutospacing="0" w:after="0" w:afterAutospacing="0"/>
                          <w:jc w:val="both"/>
                          <w:rPr>
                            <w:del w:id="1057" w:author="Chen Liao" w:date="2020-12-29T11:58:00Z"/>
                            <w:sz w:val="22"/>
                            <w:szCs w:val="22"/>
                          </w:rPr>
                        </w:pPr>
                        <w:del w:id="1058" w:author="Chen Liao" w:date="2020-12-29T11:51:00Z">
                          <w:r w:rsidRPr="000B3C06" w:rsidDel="000B3C06">
                            <w:rPr>
                              <w:rFonts w:ascii="Times New Roman" w:hAnsi="Times New Roman" w:cs="Times New Roman"/>
                              <w:b/>
                              <w:bCs/>
                              <w:color w:val="000000"/>
                              <w:sz w:val="20"/>
                              <w:szCs w:val="20"/>
                              <w:rPrChange w:id="1059" w:author="Chen Liao" w:date="2020-12-29T11:51:00Z">
                                <w:rPr>
                                  <w:rFonts w:ascii="Times New Roman" w:hAnsi="Times New Roman" w:cs="Times New Roman"/>
                                  <w:color w:val="000000"/>
                                  <w:sz w:val="20"/>
                                  <w:szCs w:val="20"/>
                                </w:rPr>
                              </w:rPrChange>
                            </w:rPr>
                            <w:delText>(</w:delText>
                          </w:r>
                        </w:del>
                        <w:del w:id="1060" w:author="Chen Liao" w:date="2020-12-29T11:58:00Z">
                          <w:r w:rsidRPr="000B3C06" w:rsidDel="00964952">
                            <w:rPr>
                              <w:rFonts w:ascii="Times New Roman" w:hAnsi="Times New Roman" w:cs="Times New Roman"/>
                              <w:b/>
                              <w:bCs/>
                              <w:color w:val="000000"/>
                              <w:sz w:val="20"/>
                              <w:szCs w:val="20"/>
                              <w:rPrChange w:id="1061" w:author="Chen Liao" w:date="2020-12-29T11:51:00Z">
                                <w:rPr>
                                  <w:rFonts w:ascii="Times New Roman" w:hAnsi="Times New Roman" w:cs="Times New Roman"/>
                                  <w:color w:val="000000"/>
                                  <w:sz w:val="20"/>
                                  <w:szCs w:val="20"/>
                                </w:rPr>
                              </w:rPrChange>
                            </w:rPr>
                            <w:delText>D</w:delText>
                          </w:r>
                        </w:del>
                        <w:del w:id="1062" w:author="Chen Liao" w:date="2020-12-29T11:51:00Z">
                          <w:r w:rsidRPr="00230B78" w:rsidDel="000B3C06">
                            <w:rPr>
                              <w:rFonts w:ascii="Times New Roman" w:hAnsi="Times New Roman" w:cs="Times New Roman"/>
                              <w:color w:val="000000"/>
                              <w:sz w:val="20"/>
                              <w:szCs w:val="20"/>
                            </w:rPr>
                            <w:delText>)</w:delText>
                          </w:r>
                        </w:del>
                        <w:del w:id="1063" w:author="Chen Liao" w:date="2020-12-29T11:58:00Z">
                          <w:r w:rsidRPr="00230B78" w:rsidDel="00964952">
                            <w:rPr>
                              <w:rFonts w:ascii="Times New Roman" w:hAnsi="Times New Roman" w:cs="Times New Roman"/>
                              <w:color w:val="000000"/>
                              <w:sz w:val="20"/>
                              <w:szCs w:val="20"/>
                            </w:rPr>
                            <w:delText xml:space="preserve"> Dynamics of the fecal microbial composition of inulin group mice from three vendors at </w:delText>
                          </w:r>
                          <w:r w:rsidDel="00964952">
                            <w:rPr>
                              <w:rFonts w:ascii="Times New Roman" w:hAnsi="Times New Roman" w:cs="Times New Roman"/>
                              <w:color w:val="000000"/>
                              <w:sz w:val="20"/>
                              <w:szCs w:val="20"/>
                            </w:rPr>
                            <w:delText>genus</w:delText>
                          </w:r>
                          <w:r w:rsidRPr="00230B78" w:rsidDel="00964952">
                            <w:rPr>
                              <w:rFonts w:ascii="Times New Roman" w:hAnsi="Times New Roman" w:cs="Times New Roman"/>
                              <w:color w:val="000000"/>
                              <w:sz w:val="20"/>
                              <w:szCs w:val="20"/>
                            </w:rPr>
                            <w:delText xml:space="preserve"> level.</w:delText>
                          </w:r>
                        </w:del>
                      </w:p>
                      <w:p w14:paraId="21572973" w14:textId="79D1315A" w:rsidR="009763BE" w:rsidRPr="00230B78" w:rsidDel="008C52CA" w:rsidRDefault="009763BE" w:rsidP="00A2208A">
                        <w:pPr>
                          <w:pStyle w:val="paragraph"/>
                          <w:spacing w:before="0" w:beforeAutospacing="0" w:after="0" w:afterAutospacing="0"/>
                          <w:jc w:val="both"/>
                          <w:rPr>
                            <w:del w:id="1064" w:author="Chen Liao" w:date="2020-12-29T11:38:00Z"/>
                            <w:sz w:val="22"/>
                            <w:szCs w:val="22"/>
                          </w:rPr>
                        </w:pPr>
                        <w:del w:id="1065" w:author="Chen Liao" w:date="2020-12-29T11:58:00Z">
                          <w:r w:rsidRPr="00230B78" w:rsidDel="00964952">
                            <w:rPr>
                              <w:rFonts w:ascii="Times New Roman" w:hAnsi="Times New Roman" w:cs="Times New Roman"/>
                              <w:color w:val="000000"/>
                              <w:sz w:val="20"/>
                              <w:szCs w:val="20"/>
                            </w:rPr>
                            <w:delText>(</w:delText>
                          </w:r>
                          <w:r w:rsidDel="00964952">
                            <w:rPr>
                              <w:rFonts w:ascii="Times New Roman" w:hAnsi="Times New Roman" w:cs="Times New Roman"/>
                              <w:color w:val="000000"/>
                              <w:sz w:val="20"/>
                              <w:szCs w:val="20"/>
                            </w:rPr>
                            <w:delText>E</w:delText>
                          </w:r>
                          <w:r w:rsidRPr="00230B78" w:rsidDel="00964952">
                            <w:rPr>
                              <w:rFonts w:ascii="Times New Roman" w:hAnsi="Times New Roman" w:cs="Times New Roman"/>
                              <w:color w:val="000000"/>
                              <w:sz w:val="20"/>
                              <w:szCs w:val="20"/>
                            </w:rPr>
                            <w:delText xml:space="preserve">) </w:delText>
                          </w:r>
                          <w:r w:rsidRPr="00230B78" w:rsidDel="00964952">
                            <w:rPr>
                              <w:rFonts w:ascii="Times New Roman" w:hAnsi="Times New Roman" w:cs="Times New Roman"/>
                              <w:color w:val="242021"/>
                              <w:sz w:val="20"/>
                              <w:szCs w:val="20"/>
                            </w:rPr>
                            <w:delText>Principle coordinates analysis (PCoA) of the metagenomic gene abundance based on the bray-curtis distance showing shift of the fecal microbial function between short- (day 5) and long-term (day 31) intervention</w:delText>
                          </w:r>
                          <w:r w:rsidDel="00964952">
                            <w:rPr>
                              <w:rFonts w:ascii="Times New Roman" w:hAnsi="Times New Roman" w:cs="Times New Roman"/>
                              <w:color w:val="242021"/>
                              <w:sz w:val="20"/>
                              <w:szCs w:val="20"/>
                            </w:rPr>
                            <w:delText xml:space="preserve"> in inulin mice</w:delText>
                          </w:r>
                          <w:r w:rsidRPr="00230B78" w:rsidDel="00964952">
                            <w:rPr>
                              <w:rFonts w:ascii="Times New Roman" w:hAnsi="Times New Roman" w:cs="Times New Roman"/>
                              <w:color w:val="242021"/>
                              <w:sz w:val="20"/>
                              <w:szCs w:val="20"/>
                            </w:rPr>
                            <w:delText>.</w:delText>
                          </w:r>
                        </w:del>
                      </w:p>
                      <w:p w14:paraId="27DDF6B9" w14:textId="695F4F4A" w:rsidR="009763BE" w:rsidDel="00964952" w:rsidRDefault="009763BE">
                        <w:pPr>
                          <w:pStyle w:val="paragraph"/>
                          <w:spacing w:before="0" w:beforeAutospacing="0" w:after="0" w:afterAutospacing="0"/>
                          <w:jc w:val="both"/>
                          <w:rPr>
                            <w:del w:id="1066" w:author="Chen Liao" w:date="2020-12-29T11:58:00Z"/>
                          </w:rPr>
                          <w:pPrChange w:id="1067" w:author="Chen Liao" w:date="2020-12-29T11:38:00Z">
                            <w:pPr/>
                          </w:pPrChange>
                        </w:pPr>
                      </w:p>
                      <w:p w14:paraId="24C7F8E8" w14:textId="6C30D6C2" w:rsidR="009763BE" w:rsidRPr="00230B78" w:rsidDel="008C52CA" w:rsidRDefault="009763BE">
                        <w:pPr>
                          <w:pStyle w:val="paragraph"/>
                          <w:spacing w:before="0" w:beforeAutospacing="0" w:after="0" w:afterAutospacing="0"/>
                          <w:jc w:val="both"/>
                          <w:rPr>
                            <w:del w:id="1068" w:author="Chen Liao" w:date="2020-12-29T11:37:00Z"/>
                            <w:sz w:val="22"/>
                            <w:szCs w:val="22"/>
                          </w:rPr>
                        </w:pPr>
                        <w:del w:id="1069" w:author="Chen Liao" w:date="2020-12-29T11:37:00Z">
                          <w:r w:rsidRPr="00230B78" w:rsidDel="008C52CA">
                            <w:rPr>
                              <w:rFonts w:ascii="Times New Roman" w:hAnsi="Times New Roman" w:cs="Times New Roman"/>
                              <w:b/>
                              <w:bCs/>
                              <w:color w:val="000000"/>
                              <w:sz w:val="20"/>
                              <w:szCs w:val="20"/>
                            </w:rPr>
                            <w:delText>Figure 2.</w:delText>
                          </w:r>
                          <w:r w:rsidRPr="00230B78" w:rsidDel="008C52CA">
                            <w:rPr>
                              <w:rFonts w:ascii="Times New Roman" w:hAnsi="Times New Roman" w:cs="Times New Roman"/>
                              <w:color w:val="000000"/>
                              <w:sz w:val="20"/>
                              <w:szCs w:val="20"/>
                            </w:rPr>
                            <w:delText xml:space="preserve"> </w:delText>
                          </w:r>
                        </w:del>
                        <w:ins w:id="1070" w:author="戴 磊" w:date="2020-12-21T21:14:00Z">
                          <w:del w:id="1071" w:author="Chen Liao" w:date="2020-12-29T11:37:00Z">
                            <w:r w:rsidDel="008C52CA">
                              <w:rPr>
                                <w:rFonts w:ascii="Times New Roman" w:hAnsi="Times New Roman" w:cs="Times New Roman"/>
                                <w:b/>
                                <w:bCs/>
                                <w:color w:val="000000"/>
                                <w:sz w:val="20"/>
                                <w:szCs w:val="20"/>
                              </w:rPr>
                              <w:delText>Dynamical</w:delText>
                            </w:r>
                          </w:del>
                        </w:ins>
                        <w:del w:id="1072" w:author="Chen Liao" w:date="2020-12-29T11:37:00Z">
                          <w:r w:rsidRPr="00794A9D" w:rsidDel="008C52CA">
                            <w:rPr>
                              <w:rFonts w:ascii="Times New Roman" w:hAnsi="Times New Roman" w:cs="Times New Roman"/>
                              <w:b/>
                              <w:bCs/>
                              <w:color w:val="000000"/>
                              <w:sz w:val="20"/>
                              <w:szCs w:val="20"/>
                              <w:rPrChange w:id="1073" w:author="戴 磊" w:date="2020-12-21T21:14:00Z">
                                <w:rPr>
                                  <w:rFonts w:ascii="Times New Roman" w:hAnsi="Times New Roman" w:cs="Times New Roman"/>
                                  <w:color w:val="000000"/>
                                  <w:sz w:val="20"/>
                                  <w:szCs w:val="20"/>
                                </w:rPr>
                              </w:rPrChange>
                            </w:rPr>
                            <w:delText xml:space="preserve">Consistent biphasic response of the microbiome </w:delText>
                          </w:r>
                        </w:del>
                        <w:ins w:id="1074" w:author="戴 磊" w:date="2020-12-21T21:15:00Z">
                          <w:del w:id="1075" w:author="Chen Liao" w:date="2020-12-29T11:37:00Z">
                            <w:r w:rsidDel="008C52CA">
                              <w:rPr>
                                <w:rFonts w:ascii="Times New Roman" w:hAnsi="Times New Roman" w:cs="Times New Roman"/>
                                <w:b/>
                                <w:bCs/>
                                <w:color w:val="000000"/>
                                <w:sz w:val="20"/>
                                <w:szCs w:val="20"/>
                              </w:rPr>
                              <w:delText xml:space="preserve">composition </w:delText>
                            </w:r>
                          </w:del>
                        </w:ins>
                        <w:del w:id="1076" w:author="Chen Liao" w:date="2020-12-29T11:37:00Z">
                          <w:r w:rsidRPr="00794A9D" w:rsidDel="008C52CA">
                            <w:rPr>
                              <w:rFonts w:ascii="Times New Roman" w:hAnsi="Times New Roman" w:cs="Times New Roman"/>
                              <w:b/>
                              <w:bCs/>
                              <w:color w:val="000000"/>
                              <w:sz w:val="20"/>
                              <w:szCs w:val="20"/>
                              <w:rPrChange w:id="1077" w:author="戴 磊" w:date="2020-12-21T21:14:00Z">
                                <w:rPr>
                                  <w:rFonts w:ascii="Times New Roman" w:hAnsi="Times New Roman" w:cs="Times New Roman"/>
                                  <w:color w:val="000000"/>
                                  <w:sz w:val="20"/>
                                  <w:szCs w:val="20"/>
                                </w:rPr>
                              </w:rPrChange>
                            </w:rPr>
                            <w:delText xml:space="preserve">and SCFA </w:delText>
                          </w:r>
                        </w:del>
                        <w:ins w:id="1078" w:author="戴 磊" w:date="2020-12-21T21:14:00Z">
                          <w:del w:id="1079" w:author="Chen Liao" w:date="2020-12-29T11:37:00Z">
                            <w:r w:rsidDel="008C52CA">
                              <w:rPr>
                                <w:rFonts w:ascii="Times New Roman" w:hAnsi="Times New Roman" w:cs="Times New Roman"/>
                                <w:b/>
                                <w:bCs/>
                                <w:color w:val="000000"/>
                                <w:sz w:val="20"/>
                                <w:szCs w:val="20"/>
                              </w:rPr>
                              <w:delText xml:space="preserve">metabolism </w:delText>
                            </w:r>
                          </w:del>
                        </w:ins>
                        <w:del w:id="1080" w:author="Chen Liao" w:date="2020-12-29T11:37:00Z">
                          <w:r w:rsidRPr="00794A9D" w:rsidDel="008C52CA">
                            <w:rPr>
                              <w:rFonts w:ascii="Times New Roman" w:hAnsi="Times New Roman" w:cs="Times New Roman"/>
                              <w:b/>
                              <w:bCs/>
                              <w:color w:val="000000"/>
                              <w:sz w:val="20"/>
                              <w:szCs w:val="20"/>
                              <w:rPrChange w:id="1081" w:author="戴 磊" w:date="2020-12-21T21:14:00Z">
                                <w:rPr>
                                  <w:rFonts w:ascii="Times New Roman" w:hAnsi="Times New Roman" w:cs="Times New Roman"/>
                                  <w:color w:val="000000"/>
                                  <w:sz w:val="20"/>
                                  <w:szCs w:val="20"/>
                                </w:rPr>
                              </w:rPrChange>
                            </w:rPr>
                            <w:delText>to dietary fiber intervention</w:delText>
                          </w:r>
                        </w:del>
                        <w:ins w:id="1082" w:author="戴 磊" w:date="2020-12-21T21:14:00Z">
                          <w:del w:id="1083" w:author="Chen Liao" w:date="2020-12-29T11:37:00Z">
                            <w:r w:rsidDel="008C52CA">
                              <w:rPr>
                                <w:rFonts w:ascii="Times New Roman" w:hAnsi="Times New Roman" w:cs="Times New Roman"/>
                                <w:b/>
                                <w:bCs/>
                                <w:color w:val="000000"/>
                                <w:sz w:val="20"/>
                                <w:szCs w:val="20"/>
                              </w:rPr>
                              <w:delText xml:space="preserve">. </w:delText>
                            </w:r>
                          </w:del>
                        </w:ins>
                      </w:p>
                      <w:p w14:paraId="26A49754" w14:textId="679D4939" w:rsidR="009763BE" w:rsidRPr="00230B78" w:rsidDel="008C52CA" w:rsidRDefault="009763BE">
                        <w:pPr>
                          <w:pStyle w:val="paragraph"/>
                          <w:spacing w:before="0" w:beforeAutospacing="0" w:after="0" w:afterAutospacing="0"/>
                          <w:jc w:val="both"/>
                          <w:rPr>
                            <w:del w:id="1084" w:author="Chen Liao" w:date="2020-12-29T11:37:00Z"/>
                            <w:sz w:val="22"/>
                            <w:szCs w:val="22"/>
                          </w:rPr>
                        </w:pPr>
                        <w:del w:id="1085" w:author="Chen Liao" w:date="2020-12-29T11:37:00Z">
                          <w:r w:rsidDel="008C52CA">
                            <w:rPr>
                              <w:rFonts w:ascii="Times New Roman" w:hAnsi="Times New Roman" w:cs="Times New Roman" w:hint="eastAsia"/>
                              <w:color w:val="000000"/>
                              <w:sz w:val="20"/>
                              <w:szCs w:val="20"/>
                            </w:rPr>
                            <w:delText>(</w:delText>
                          </w:r>
                          <w:r w:rsidDel="008C52CA">
                            <w:rPr>
                              <w:rFonts w:ascii="Times New Roman" w:hAnsi="Times New Roman" w:cs="Times New Roman"/>
                              <w:color w:val="000000"/>
                              <w:sz w:val="20"/>
                              <w:szCs w:val="20"/>
                            </w:rPr>
                            <w:delText xml:space="preserve">A) </w:delText>
                          </w:r>
                          <w:r w:rsidRPr="00230B78" w:rsidDel="008C52CA">
                            <w:rPr>
                              <w:rFonts w:ascii="Times New Roman" w:hAnsi="Times New Roman" w:cs="Times New Roman"/>
                              <w:color w:val="000000"/>
                              <w:sz w:val="20"/>
                              <w:szCs w:val="20"/>
                            </w:rPr>
                            <w:delText xml:space="preserve">SCFA concentration in fecal samples </w:delText>
                          </w:r>
                          <w:r w:rsidRPr="00230B78" w:rsidDel="008C52CA">
                            <w:rPr>
                              <w:rFonts w:ascii="Times New Roman" w:hAnsi="Times New Roman" w:cs="Times New Roman"/>
                              <w:color w:val="242021"/>
                              <w:sz w:val="20"/>
                              <w:szCs w:val="20"/>
                            </w:rPr>
                            <w:delText>over time</w:delText>
                          </w:r>
                          <w:r w:rsidRPr="00230B78" w:rsidDel="008C52CA">
                            <w:rPr>
                              <w:rFonts w:ascii="Times New Roman" w:hAnsi="Times New Roman" w:cs="Times New Roman"/>
                              <w:color w:val="000000"/>
                              <w:sz w:val="20"/>
                              <w:szCs w:val="20"/>
                            </w:rPr>
                            <w:delText>.</w:delText>
                          </w:r>
                        </w:del>
                      </w:p>
                      <w:p w14:paraId="134E2A17" w14:textId="451C6282" w:rsidR="009763BE" w:rsidRPr="00230B78" w:rsidDel="008C52CA" w:rsidRDefault="009763BE">
                        <w:pPr>
                          <w:pStyle w:val="paragraph"/>
                          <w:spacing w:before="0" w:beforeAutospacing="0" w:after="0" w:afterAutospacing="0"/>
                          <w:jc w:val="both"/>
                          <w:rPr>
                            <w:del w:id="1086" w:author="Chen Liao" w:date="2020-12-29T11:37:00Z"/>
                            <w:sz w:val="22"/>
                            <w:szCs w:val="22"/>
                          </w:rPr>
                        </w:pPr>
                        <w:del w:id="1087" w:author="Chen Liao" w:date="2020-12-29T11:37:00Z">
                          <w:r w:rsidRPr="00230B78" w:rsidDel="008C52CA">
                            <w:rPr>
                              <w:rFonts w:ascii="Times New Roman" w:hAnsi="Times New Roman" w:cs="Times New Roman"/>
                              <w:color w:val="000000"/>
                              <w:sz w:val="20"/>
                              <w:szCs w:val="20"/>
                            </w:rPr>
                            <w:delText>(</w:delText>
                          </w:r>
                          <w:r w:rsidDel="008C52CA">
                            <w:rPr>
                              <w:rFonts w:ascii="Times New Roman" w:hAnsi="Times New Roman" w:cs="Times New Roman"/>
                              <w:color w:val="000000"/>
                              <w:sz w:val="20"/>
                              <w:szCs w:val="20"/>
                            </w:rPr>
                            <w:delText>B</w:delText>
                          </w:r>
                          <w:r w:rsidRPr="00230B78" w:rsidDel="008C52CA">
                            <w:rPr>
                              <w:rFonts w:ascii="Times New Roman" w:hAnsi="Times New Roman" w:cs="Times New Roman"/>
                              <w:color w:val="000000"/>
                              <w:sz w:val="20"/>
                              <w:szCs w:val="20"/>
                            </w:rPr>
                            <w:delText xml:space="preserve">) </w:delText>
                          </w:r>
                          <w:r w:rsidRPr="00230B78" w:rsidDel="008C52CA">
                            <w:rPr>
                              <w:rFonts w:ascii="Times New Roman" w:hAnsi="Times New Roman" w:cs="Times New Roman"/>
                              <w:color w:val="242021"/>
                              <w:sz w:val="20"/>
                              <w:szCs w:val="20"/>
                            </w:rPr>
                            <w:delText>A</w:delText>
                          </w:r>
                          <w:r w:rsidRPr="00230B78" w:rsidDel="008C52CA">
                            <w:rPr>
                              <w:rFonts w:ascii="Times New Roman" w:hAnsi="Times New Roman" w:cs="Times New Roman"/>
                              <w:color w:val="000000"/>
                              <w:sz w:val="20"/>
                              <w:szCs w:val="20"/>
                            </w:rPr>
                            <w:delText xml:space="preserve">lpha diversity in terms of shannon index in fecal samples </w:delText>
                          </w:r>
                          <w:r w:rsidRPr="00230B78" w:rsidDel="008C52CA">
                            <w:rPr>
                              <w:rFonts w:ascii="Times New Roman" w:hAnsi="Times New Roman" w:cs="Times New Roman"/>
                              <w:color w:val="242021"/>
                              <w:sz w:val="20"/>
                              <w:szCs w:val="20"/>
                            </w:rPr>
                            <w:delText>over time</w:delText>
                          </w:r>
                          <w:r w:rsidRPr="00230B78" w:rsidDel="008C52CA">
                            <w:rPr>
                              <w:rFonts w:ascii="Times New Roman" w:hAnsi="Times New Roman" w:cs="Times New Roman"/>
                              <w:color w:val="000000"/>
                              <w:sz w:val="20"/>
                              <w:szCs w:val="20"/>
                            </w:rPr>
                            <w:delText>.</w:delText>
                          </w:r>
                        </w:del>
                      </w:p>
                      <w:p w14:paraId="38B16D27" w14:textId="754CDEBA" w:rsidR="009763BE" w:rsidRPr="00230B78" w:rsidDel="008C52CA" w:rsidRDefault="009763BE">
                        <w:pPr>
                          <w:pStyle w:val="paragraph"/>
                          <w:spacing w:before="0" w:beforeAutospacing="0" w:after="0" w:afterAutospacing="0"/>
                          <w:jc w:val="both"/>
                          <w:rPr>
                            <w:del w:id="1088" w:author="Chen Liao" w:date="2020-12-29T11:37:00Z"/>
                            <w:sz w:val="22"/>
                            <w:szCs w:val="22"/>
                          </w:rPr>
                        </w:pPr>
                        <w:del w:id="1089" w:author="Chen Liao" w:date="2020-12-29T11:37:00Z">
                          <w:r w:rsidRPr="00230B78" w:rsidDel="008C52CA">
                            <w:rPr>
                              <w:rFonts w:ascii="Times New Roman" w:hAnsi="Times New Roman" w:cs="Times New Roman"/>
                              <w:color w:val="000000"/>
                              <w:sz w:val="20"/>
                              <w:szCs w:val="20"/>
                            </w:rPr>
                            <w:delText>(</w:delText>
                          </w:r>
                          <w:r w:rsidDel="008C52CA">
                            <w:rPr>
                              <w:rFonts w:ascii="Times New Roman" w:hAnsi="Times New Roman" w:cs="Times New Roman"/>
                              <w:color w:val="000000"/>
                              <w:sz w:val="20"/>
                              <w:szCs w:val="20"/>
                            </w:rPr>
                            <w:delText>C</w:delText>
                          </w:r>
                          <w:r w:rsidRPr="00230B78" w:rsidDel="008C52CA">
                            <w:rPr>
                              <w:rFonts w:ascii="Times New Roman" w:hAnsi="Times New Roman" w:cs="Times New Roman"/>
                              <w:color w:val="000000"/>
                              <w:sz w:val="20"/>
                              <w:szCs w:val="20"/>
                            </w:rPr>
                            <w:delText xml:space="preserve">) </w:delText>
                          </w:r>
                          <w:r w:rsidRPr="00230B78" w:rsidDel="008C52CA">
                            <w:rPr>
                              <w:rFonts w:ascii="Times New Roman" w:hAnsi="Times New Roman" w:cs="Times New Roman"/>
                              <w:color w:val="242021"/>
                              <w:sz w:val="20"/>
                              <w:szCs w:val="20"/>
                            </w:rPr>
                            <w:delText>B</w:delText>
                          </w:r>
                          <w:r w:rsidRPr="00230B78" w:rsidDel="008C52CA">
                            <w:rPr>
                              <w:rFonts w:ascii="Times New Roman" w:hAnsi="Times New Roman" w:cs="Times New Roman"/>
                              <w:color w:val="000000"/>
                              <w:sz w:val="20"/>
                              <w:szCs w:val="20"/>
                            </w:rPr>
                            <w:delText xml:space="preserve">eta diversity in terms of </w:delText>
                          </w:r>
                          <w:r w:rsidRPr="00230B78" w:rsidDel="008C52CA">
                            <w:rPr>
                              <w:rFonts w:ascii="Times New Roman" w:hAnsi="Times New Roman" w:cs="Times New Roman"/>
                              <w:color w:val="242021"/>
                              <w:sz w:val="20"/>
                              <w:szCs w:val="20"/>
                            </w:rPr>
                            <w:delText xml:space="preserve">aitchison </w:delText>
                          </w:r>
                          <w:r w:rsidRPr="00230B78" w:rsidDel="008C52CA">
                            <w:rPr>
                              <w:rFonts w:ascii="Times New Roman" w:hAnsi="Times New Roman" w:cs="Times New Roman"/>
                              <w:color w:val="000000"/>
                              <w:sz w:val="20"/>
                              <w:szCs w:val="20"/>
                            </w:rPr>
                            <w:delText xml:space="preserve">distance to day 0 in fecal samples </w:delText>
                          </w:r>
                          <w:r w:rsidRPr="00230B78" w:rsidDel="008C52CA">
                            <w:rPr>
                              <w:rFonts w:ascii="Times New Roman" w:hAnsi="Times New Roman" w:cs="Times New Roman"/>
                              <w:color w:val="242021"/>
                              <w:sz w:val="20"/>
                              <w:szCs w:val="20"/>
                            </w:rPr>
                            <w:delText>over time</w:delText>
                          </w:r>
                          <w:r w:rsidRPr="00230B78" w:rsidDel="008C52CA">
                            <w:rPr>
                              <w:rFonts w:ascii="Times New Roman" w:hAnsi="Times New Roman" w:cs="Times New Roman"/>
                              <w:color w:val="000000"/>
                              <w:sz w:val="20"/>
                              <w:szCs w:val="20"/>
                            </w:rPr>
                            <w:delText>.</w:delText>
                          </w:r>
                        </w:del>
                      </w:p>
                      <w:p w14:paraId="09B53EDF" w14:textId="1B76A9FA" w:rsidR="009763BE" w:rsidRPr="00230B78" w:rsidDel="008C52CA" w:rsidRDefault="009763BE">
                        <w:pPr>
                          <w:pStyle w:val="paragraph"/>
                          <w:spacing w:before="0" w:beforeAutospacing="0" w:after="0" w:afterAutospacing="0"/>
                          <w:jc w:val="both"/>
                          <w:rPr>
                            <w:del w:id="1090" w:author="Chen Liao" w:date="2020-12-29T11:37:00Z"/>
                            <w:sz w:val="22"/>
                            <w:szCs w:val="22"/>
                          </w:rPr>
                        </w:pPr>
                        <w:del w:id="1091" w:author="Chen Liao" w:date="2020-12-29T11:37:00Z">
                          <w:r w:rsidRPr="00230B78" w:rsidDel="008C52CA">
                            <w:rPr>
                              <w:rFonts w:ascii="Times New Roman" w:hAnsi="Times New Roman" w:cs="Times New Roman"/>
                              <w:color w:val="000000"/>
                              <w:sz w:val="20"/>
                              <w:szCs w:val="20"/>
                            </w:rPr>
                            <w:delText>(</w:delText>
                          </w:r>
                          <w:r w:rsidDel="008C52CA">
                            <w:rPr>
                              <w:rFonts w:ascii="Times New Roman" w:hAnsi="Times New Roman" w:cs="Times New Roman"/>
                              <w:color w:val="000000"/>
                              <w:sz w:val="20"/>
                              <w:szCs w:val="20"/>
                            </w:rPr>
                            <w:delText>D</w:delText>
                          </w:r>
                          <w:r w:rsidRPr="00230B78" w:rsidDel="008C52CA">
                            <w:rPr>
                              <w:rFonts w:ascii="Times New Roman" w:hAnsi="Times New Roman" w:cs="Times New Roman"/>
                              <w:color w:val="000000"/>
                              <w:sz w:val="20"/>
                              <w:szCs w:val="20"/>
                            </w:rPr>
                            <w:delText xml:space="preserve">) Dynamics of the fecal microbial composition of inulin group mice from three vendors at </w:delText>
                          </w:r>
                          <w:r w:rsidDel="008C52CA">
                            <w:rPr>
                              <w:rFonts w:ascii="Times New Roman" w:hAnsi="Times New Roman" w:cs="Times New Roman"/>
                              <w:color w:val="000000"/>
                              <w:sz w:val="20"/>
                              <w:szCs w:val="20"/>
                            </w:rPr>
                            <w:delText>genus</w:delText>
                          </w:r>
                          <w:r w:rsidRPr="00230B78" w:rsidDel="008C52CA">
                            <w:rPr>
                              <w:rFonts w:ascii="Times New Roman" w:hAnsi="Times New Roman" w:cs="Times New Roman"/>
                              <w:color w:val="000000"/>
                              <w:sz w:val="20"/>
                              <w:szCs w:val="20"/>
                            </w:rPr>
                            <w:delText xml:space="preserve"> level.</w:delText>
                          </w:r>
                        </w:del>
                      </w:p>
                      <w:p w14:paraId="0939B25A" w14:textId="50982AA7" w:rsidR="009763BE" w:rsidRPr="00230B78" w:rsidDel="008C52CA" w:rsidRDefault="009763BE">
                        <w:pPr>
                          <w:pStyle w:val="paragraph"/>
                          <w:spacing w:before="0" w:beforeAutospacing="0" w:after="0" w:afterAutospacing="0"/>
                          <w:jc w:val="both"/>
                          <w:rPr>
                            <w:del w:id="1092" w:author="Chen Liao" w:date="2020-12-29T11:37:00Z"/>
                            <w:sz w:val="22"/>
                            <w:szCs w:val="22"/>
                          </w:rPr>
                        </w:pPr>
                        <w:del w:id="1093" w:author="Chen Liao" w:date="2020-12-29T11:37:00Z">
                          <w:r w:rsidRPr="00230B78" w:rsidDel="008C52CA">
                            <w:rPr>
                              <w:rFonts w:ascii="Times New Roman" w:hAnsi="Times New Roman" w:cs="Times New Roman"/>
                              <w:color w:val="000000"/>
                              <w:sz w:val="20"/>
                              <w:szCs w:val="20"/>
                            </w:rPr>
                            <w:delText>(</w:delText>
                          </w:r>
                          <w:r w:rsidDel="008C52CA">
                            <w:rPr>
                              <w:rFonts w:ascii="Times New Roman" w:hAnsi="Times New Roman" w:cs="Times New Roman"/>
                              <w:color w:val="000000"/>
                              <w:sz w:val="20"/>
                              <w:szCs w:val="20"/>
                            </w:rPr>
                            <w:delText>E</w:delText>
                          </w:r>
                          <w:r w:rsidRPr="00230B78" w:rsidDel="008C52CA">
                            <w:rPr>
                              <w:rFonts w:ascii="Times New Roman" w:hAnsi="Times New Roman" w:cs="Times New Roman"/>
                              <w:color w:val="000000"/>
                              <w:sz w:val="20"/>
                              <w:szCs w:val="20"/>
                            </w:rPr>
                            <w:delText xml:space="preserve">) </w:delText>
                          </w:r>
                          <w:r w:rsidRPr="00230B78" w:rsidDel="008C52CA">
                            <w:rPr>
                              <w:rFonts w:ascii="Times New Roman" w:hAnsi="Times New Roman" w:cs="Times New Roman"/>
                              <w:color w:val="242021"/>
                              <w:sz w:val="20"/>
                              <w:szCs w:val="20"/>
                            </w:rPr>
                            <w:delText>Principle coordinates analysis (PCoA) of the metagenomic gene abundance based on the bray-curtis distance showing shift of the fecal microbial function between short- (day 5) and long-term (day 31) intervention</w:delText>
                          </w:r>
                          <w:r w:rsidDel="008C52CA">
                            <w:rPr>
                              <w:rFonts w:ascii="Times New Roman" w:hAnsi="Times New Roman" w:cs="Times New Roman"/>
                              <w:color w:val="242021"/>
                              <w:sz w:val="20"/>
                              <w:szCs w:val="20"/>
                            </w:rPr>
                            <w:delText xml:space="preserve"> in inulin mice</w:delText>
                          </w:r>
                          <w:r w:rsidRPr="00230B78" w:rsidDel="008C52CA">
                            <w:rPr>
                              <w:rFonts w:ascii="Times New Roman" w:hAnsi="Times New Roman" w:cs="Times New Roman"/>
                              <w:color w:val="242021"/>
                              <w:sz w:val="20"/>
                              <w:szCs w:val="20"/>
                            </w:rPr>
                            <w:delText>.</w:delText>
                          </w:r>
                        </w:del>
                      </w:p>
                    </w:txbxContent>
                  </v:textbox>
                  <w10:anchorlock/>
                </v:shape>
              </w:pict>
            </mc:Fallback>
          </mc:AlternateContent>
        </w:r>
      </w:del>
    </w:p>
    <w:p w14:paraId="0264BCD9" w14:textId="51E05F31" w:rsidR="00EC51F2" w:rsidDel="00584C59" w:rsidRDefault="00EC51F2" w:rsidP="00EC51F2">
      <w:pPr>
        <w:ind w:firstLineChars="100" w:firstLine="200"/>
        <w:rPr>
          <w:del w:id="1094" w:author="戴 磊" w:date="2020-12-29T00:34:00Z"/>
          <w:rFonts w:ascii="Times New Roman" w:hAnsi="Times New Roman" w:cs="Times New Roman"/>
          <w:i/>
          <w:iCs/>
          <w:color w:val="FF0000"/>
          <w:sz w:val="20"/>
          <w:szCs w:val="20"/>
        </w:rPr>
      </w:pPr>
    </w:p>
    <w:p w14:paraId="19D64E78" w14:textId="682FE07B" w:rsidR="004722D5" w:rsidRPr="00426A01" w:rsidDel="00584C59" w:rsidRDefault="004722D5" w:rsidP="004722D5">
      <w:pPr>
        <w:rPr>
          <w:del w:id="1095" w:author="戴 磊" w:date="2020-12-29T00:34:00Z"/>
          <w:moveTo w:id="1096" w:author="刘 红宾" w:date="2020-12-21T18:56:00Z"/>
          <w:rFonts w:ascii="Times New Roman" w:hAnsi="Times New Roman" w:cs="Times New Roman"/>
          <w:i/>
          <w:iCs/>
          <w:color w:val="FF0000"/>
          <w:sz w:val="20"/>
          <w:szCs w:val="20"/>
        </w:rPr>
      </w:pPr>
      <w:moveToRangeStart w:id="1097" w:author="刘 红宾" w:date="2020-12-21T18:56:00Z" w:name="move59469413"/>
      <w:moveTo w:id="1098" w:author="刘 红宾" w:date="2020-12-21T18:56:00Z">
        <w:del w:id="1099" w:author="戴 磊" w:date="2020-12-29T00:34:00Z">
          <w:r w:rsidDel="00584C59">
            <w:rPr>
              <w:rFonts w:ascii="Times New Roman" w:hAnsi="Times New Roman" w:cs="Times New Roman"/>
              <w:i/>
              <w:iCs/>
              <w:color w:val="FF0000"/>
              <w:sz w:val="20"/>
              <w:szCs w:val="20"/>
            </w:rPr>
            <w:delText xml:space="preserve">Longitudinal GLV-model identify </w:delText>
          </w:r>
          <w:r w:rsidDel="00584C59">
            <w:rPr>
              <w:rFonts w:ascii="Times New Roman" w:hAnsi="Times New Roman" w:cs="Times New Roman" w:hint="eastAsia"/>
              <w:i/>
              <w:iCs/>
              <w:color w:val="FF0000"/>
              <w:sz w:val="20"/>
              <w:szCs w:val="20"/>
            </w:rPr>
            <w:delText>bacterial</w:delText>
          </w:r>
          <w:r w:rsidDel="00584C59">
            <w:rPr>
              <w:rFonts w:ascii="Times New Roman" w:hAnsi="Times New Roman" w:cs="Times New Roman"/>
              <w:i/>
              <w:iCs/>
              <w:color w:val="FF0000"/>
              <w:sz w:val="20"/>
              <w:szCs w:val="20"/>
            </w:rPr>
            <w:delText xml:space="preserve"> responders and downstream interactions mirroring bacterial </w:delText>
          </w:r>
          <w:r w:rsidRPr="00ED307D" w:rsidDel="00584C59">
            <w:rPr>
              <w:rFonts w:ascii="Times New Roman" w:hAnsi="Times New Roman" w:cs="Times New Roman"/>
              <w:i/>
              <w:iCs/>
              <w:color w:val="FF0000"/>
              <w:sz w:val="20"/>
              <w:szCs w:val="20"/>
            </w:rPr>
            <w:delText>food chain</w:delText>
          </w:r>
          <w:r w:rsidDel="00584C59">
            <w:rPr>
              <w:rFonts w:ascii="Times New Roman" w:hAnsi="Times New Roman" w:cs="Times New Roman"/>
              <w:i/>
              <w:iCs/>
              <w:color w:val="FF0000"/>
              <w:sz w:val="20"/>
              <w:szCs w:val="20"/>
            </w:rPr>
            <w:delText xml:space="preserve"> of inulin</w:delText>
          </w:r>
        </w:del>
      </w:moveTo>
    </w:p>
    <w:p w14:paraId="0EC6CE85" w14:textId="56058924" w:rsidR="00D2795A" w:rsidDel="00584C59" w:rsidRDefault="00D2795A" w:rsidP="00D2795A">
      <w:pPr>
        <w:rPr>
          <w:ins w:id="1100" w:author="刘 红宾" w:date="2020-12-21T18:59:00Z"/>
          <w:del w:id="1101" w:author="戴 磊" w:date="2020-12-29T00:34:00Z"/>
          <w:rFonts w:ascii="Times New Roman" w:hAnsi="Times New Roman" w:cs="Times New Roman"/>
          <w:szCs w:val="21"/>
        </w:rPr>
      </w:pPr>
      <w:ins w:id="1102" w:author="刘 红宾" w:date="2020-12-21T18:59:00Z">
        <w:del w:id="1103" w:author="戴 磊" w:date="2020-12-29T00:34:00Z">
          <w:r w:rsidRPr="00C0579A" w:rsidDel="00584C59">
            <w:rPr>
              <w:rFonts w:ascii="Times New Roman" w:hAnsi="Times New Roman" w:cs="Times New Roman"/>
              <w:szCs w:val="21"/>
            </w:rPr>
            <w:delText xml:space="preserve">This argues that </w:delText>
          </w:r>
          <w:r w:rsidRPr="00FA20CE" w:rsidDel="00584C59">
            <w:rPr>
              <w:rFonts w:ascii="Times New Roman" w:hAnsi="Times New Roman" w:cs="Times New Roman"/>
              <w:i/>
              <w:iCs/>
              <w:szCs w:val="21"/>
            </w:rPr>
            <w:delText>Muribaculaceae</w:delText>
          </w:r>
          <w:r w:rsidDel="00584C59">
            <w:rPr>
              <w:rFonts w:ascii="Times New Roman" w:hAnsi="Times New Roman" w:cs="Times New Roman"/>
              <w:i/>
              <w:iCs/>
              <w:szCs w:val="21"/>
            </w:rPr>
            <w:delText xml:space="preserve"> </w:delText>
          </w:r>
          <w:r w:rsidDel="00584C59">
            <w:rPr>
              <w:rFonts w:ascii="Times New Roman" w:hAnsi="Times New Roman" w:cs="Times New Roman"/>
              <w:szCs w:val="21"/>
            </w:rPr>
            <w:delText>and</w:delText>
          </w:r>
          <w:r w:rsidDel="00584C59">
            <w:rPr>
              <w:rFonts w:ascii="Times New Roman" w:hAnsi="Times New Roman" w:cs="Times New Roman"/>
              <w:i/>
              <w:iCs/>
              <w:szCs w:val="21"/>
            </w:rPr>
            <w:delText xml:space="preserve"> </w:delText>
          </w:r>
          <w:r w:rsidRPr="003F724D" w:rsidDel="00584C59">
            <w:rPr>
              <w:rFonts w:ascii="Times New Roman" w:hAnsi="Times New Roman" w:cs="Times New Roman"/>
              <w:i/>
              <w:iCs/>
              <w:szCs w:val="21"/>
            </w:rPr>
            <w:delText>B. acidifaciens</w:delText>
          </w:r>
          <w:r w:rsidRPr="00C0579A" w:rsidDel="00584C59">
            <w:rPr>
              <w:rFonts w:ascii="Times New Roman" w:hAnsi="Times New Roman" w:cs="Times New Roman"/>
              <w:szCs w:val="21"/>
            </w:rPr>
            <w:delText xml:space="preserve"> ha</w:delText>
          </w:r>
          <w:r w:rsidDel="00584C59">
            <w:rPr>
              <w:rFonts w:ascii="Times New Roman" w:hAnsi="Times New Roman" w:cs="Times New Roman"/>
              <w:szCs w:val="21"/>
            </w:rPr>
            <w:delText>ve</w:delText>
          </w:r>
          <w:r w:rsidRPr="00C0579A" w:rsidDel="00584C59">
            <w:rPr>
              <w:rFonts w:ascii="Times New Roman" w:hAnsi="Times New Roman" w:cs="Times New Roman"/>
              <w:szCs w:val="21"/>
            </w:rPr>
            <w:delText xml:space="preserve"> pivotal role</w:delText>
          </w:r>
          <w:r w:rsidDel="00584C59">
            <w:rPr>
              <w:rFonts w:ascii="Times New Roman" w:hAnsi="Times New Roman" w:cs="Times New Roman"/>
              <w:szCs w:val="21"/>
            </w:rPr>
            <w:delText>s</w:delText>
          </w:r>
          <w:r w:rsidRPr="00C0579A" w:rsidDel="00584C59">
            <w:rPr>
              <w:rFonts w:ascii="Times New Roman" w:hAnsi="Times New Roman" w:cs="Times New Roman"/>
              <w:szCs w:val="21"/>
            </w:rPr>
            <w:delText xml:space="preserve"> in</w:delText>
          </w:r>
          <w:r w:rsidDel="00584C59">
            <w:rPr>
              <w:rFonts w:ascii="Times New Roman" w:hAnsi="Times New Roman" w:cs="Times New Roman" w:hint="eastAsia"/>
              <w:szCs w:val="21"/>
            </w:rPr>
            <w:delText xml:space="preserve"> </w:delText>
          </w:r>
          <w:r w:rsidRPr="00C0579A" w:rsidDel="00584C59">
            <w:rPr>
              <w:rFonts w:ascii="Times New Roman" w:hAnsi="Times New Roman" w:cs="Times New Roman"/>
              <w:szCs w:val="21"/>
            </w:rPr>
            <w:delText xml:space="preserve">fermentation of </w:delText>
          </w:r>
          <w:r w:rsidDel="00584C59">
            <w:rPr>
              <w:rFonts w:ascii="Times New Roman" w:hAnsi="Times New Roman" w:cs="Times New Roman"/>
              <w:szCs w:val="21"/>
            </w:rPr>
            <w:delText>inulin</w:delText>
          </w:r>
          <w:r w:rsidRPr="00C0579A" w:rsidDel="00584C59">
            <w:rPr>
              <w:rFonts w:ascii="Times New Roman" w:hAnsi="Times New Roman" w:cs="Times New Roman"/>
              <w:szCs w:val="21"/>
            </w:rPr>
            <w:delText xml:space="preserve"> in the </w:delText>
          </w:r>
          <w:r w:rsidDel="00584C59">
            <w:rPr>
              <w:rFonts w:ascii="Times New Roman" w:hAnsi="Times New Roman" w:cs="Times New Roman"/>
              <w:szCs w:val="21"/>
            </w:rPr>
            <w:delText>mouse</w:delText>
          </w:r>
          <w:r w:rsidRPr="00C0579A" w:rsidDel="00584C59">
            <w:rPr>
              <w:rFonts w:ascii="Times New Roman" w:hAnsi="Times New Roman" w:cs="Times New Roman"/>
              <w:szCs w:val="21"/>
            </w:rPr>
            <w:delText xml:space="preserve"> large intestine.</w:delText>
          </w:r>
          <w:r w:rsidDel="00584C59">
            <w:rPr>
              <w:rFonts w:ascii="Times New Roman" w:hAnsi="Times New Roman" w:cs="Times New Roman"/>
              <w:szCs w:val="21"/>
            </w:rPr>
            <w:delText xml:space="preserve"> </w:delText>
          </w:r>
        </w:del>
      </w:ins>
    </w:p>
    <w:p w14:paraId="7BED6E6C" w14:textId="51B8B10A" w:rsidR="00D2795A" w:rsidDel="00584C59" w:rsidRDefault="00D2795A" w:rsidP="00D2795A">
      <w:pPr>
        <w:rPr>
          <w:ins w:id="1104" w:author="刘 红宾" w:date="2020-12-21T18:59:00Z"/>
          <w:del w:id="1105" w:author="戴 磊" w:date="2020-12-29T00:34:00Z"/>
          <w:rFonts w:ascii="Times New Roman" w:hAnsi="Times New Roman" w:cs="Times New Roman"/>
          <w:szCs w:val="21"/>
        </w:rPr>
      </w:pPr>
      <w:ins w:id="1106" w:author="刘 红宾" w:date="2020-12-21T18:59:00Z">
        <w:del w:id="1107" w:author="戴 磊" w:date="2020-12-29T00:34:00Z">
          <w:r w:rsidDel="00584C59">
            <w:rPr>
              <w:rFonts w:ascii="Times New Roman" w:hAnsi="Times New Roman" w:cs="Times New Roman"/>
              <w:szCs w:val="21"/>
            </w:rPr>
            <w:delText>V</w:delText>
          </w:r>
          <w:r w:rsidRPr="00C0579A" w:rsidDel="00584C59">
            <w:rPr>
              <w:rFonts w:ascii="Times New Roman" w:hAnsi="Times New Roman" w:cs="Times New Roman"/>
              <w:szCs w:val="21"/>
            </w:rPr>
            <w:delText xml:space="preserve">ariation in the occurrence of this </w:delText>
          </w:r>
          <w:r w:rsidDel="00584C59">
            <w:rPr>
              <w:rFonts w:ascii="Times New Roman" w:hAnsi="Times New Roman" w:cs="Times New Roman"/>
              <w:szCs w:val="21"/>
            </w:rPr>
            <w:delText>two inulin-responders</w:delText>
          </w:r>
          <w:r w:rsidDel="00584C59">
            <w:rPr>
              <w:rFonts w:ascii="Times New Roman" w:hAnsi="Times New Roman" w:cs="Times New Roman" w:hint="eastAsia"/>
              <w:szCs w:val="21"/>
            </w:rPr>
            <w:delText xml:space="preserve"> </w:delText>
          </w:r>
          <w:r w:rsidRPr="00C0579A" w:rsidDel="00584C59">
            <w:rPr>
              <w:rFonts w:ascii="Times New Roman" w:hAnsi="Times New Roman" w:cs="Times New Roman"/>
              <w:szCs w:val="21"/>
            </w:rPr>
            <w:delText xml:space="preserve">may be a primary cause of variable </w:delText>
          </w:r>
          <w:r w:rsidDel="00584C59">
            <w:rPr>
              <w:rFonts w:ascii="Times New Roman" w:hAnsi="Times New Roman" w:cs="Times New Roman"/>
              <w:szCs w:val="21"/>
            </w:rPr>
            <w:delText>dynamic responses of SCFA among three vendors.</w:delText>
          </w:r>
        </w:del>
      </w:ins>
    </w:p>
    <w:p w14:paraId="4D8D0093" w14:textId="4E156EE0" w:rsidR="004722D5" w:rsidDel="00584C59" w:rsidRDefault="004722D5" w:rsidP="004722D5">
      <w:pPr>
        <w:rPr>
          <w:del w:id="1108" w:author="戴 磊" w:date="2020-12-29T00:34:00Z"/>
          <w:moveTo w:id="1109" w:author="刘 红宾" w:date="2020-12-21T18:56:00Z"/>
          <w:rFonts w:ascii="Times New Roman" w:hAnsi="Times New Roman" w:cs="Times New Roman"/>
          <w:szCs w:val="21"/>
        </w:rPr>
      </w:pPr>
      <w:moveTo w:id="1110" w:author="刘 红宾" w:date="2020-12-21T18:56:00Z">
        <w:del w:id="1111" w:author="戴 磊" w:date="2020-12-29T00:34:00Z">
          <w:r w:rsidDel="00584C59">
            <w:rPr>
              <w:rFonts w:ascii="Times New Roman" w:hAnsi="Times New Roman" w:cs="Times New Roman" w:hint="eastAsia"/>
              <w:szCs w:val="21"/>
            </w:rPr>
            <w:delText>M</w:delText>
          </w:r>
          <w:r w:rsidDel="00584C59">
            <w:rPr>
              <w:rFonts w:ascii="Times New Roman" w:hAnsi="Times New Roman" w:cs="Times New Roman"/>
              <w:szCs w:val="21"/>
            </w:rPr>
            <w:delText>odel description: add inulin responder</w:delText>
          </w:r>
        </w:del>
      </w:moveTo>
    </w:p>
    <w:p w14:paraId="355BDCF9" w14:textId="12E5C0C2" w:rsidR="004722D5" w:rsidDel="00584C59" w:rsidRDefault="004722D5" w:rsidP="004722D5">
      <w:pPr>
        <w:rPr>
          <w:del w:id="1112" w:author="戴 磊" w:date="2020-12-29T00:34:00Z"/>
          <w:moveTo w:id="1113" w:author="刘 红宾" w:date="2020-12-21T18:56:00Z"/>
          <w:rFonts w:ascii="Times New Roman" w:hAnsi="Times New Roman" w:cs="Times New Roman"/>
          <w:szCs w:val="21"/>
        </w:rPr>
      </w:pPr>
      <w:moveTo w:id="1114" w:author="刘 红宾" w:date="2020-12-21T18:56:00Z">
        <w:del w:id="1115" w:author="戴 磊" w:date="2020-12-29T00:34:00Z">
          <w:r w:rsidDel="00584C59">
            <w:rPr>
              <w:rFonts w:ascii="Times New Roman" w:hAnsi="Times New Roman" w:cs="Times New Roman"/>
              <w:szCs w:val="21"/>
            </w:rPr>
            <w:delText>Model results: inulin responder ()</w:delText>
          </w:r>
        </w:del>
      </w:moveTo>
    </w:p>
    <w:p w14:paraId="20390092" w14:textId="625AEC54" w:rsidR="004722D5" w:rsidDel="00584C59" w:rsidRDefault="004722D5" w:rsidP="004722D5">
      <w:pPr>
        <w:rPr>
          <w:del w:id="1116" w:author="戴 磊" w:date="2020-12-29T00:34:00Z"/>
          <w:moveTo w:id="1117" w:author="刘 红宾" w:date="2020-12-21T18:56:00Z"/>
          <w:rFonts w:ascii="Times New Roman" w:hAnsi="Times New Roman" w:cs="Times New Roman"/>
          <w:szCs w:val="21"/>
        </w:rPr>
      </w:pPr>
      <w:moveTo w:id="1118" w:author="刘 红宾" w:date="2020-12-21T18:56:00Z">
        <w:del w:id="1119" w:author="戴 磊" w:date="2020-12-29T00:34:00Z">
          <w:r w:rsidDel="00584C59">
            <w:rPr>
              <w:rFonts w:ascii="Times New Roman" w:hAnsi="Times New Roman" w:cs="Times New Roman"/>
              <w:szCs w:val="21"/>
            </w:rPr>
            <w:delText xml:space="preserve">Identified inulin responder: </w:delText>
          </w:r>
        </w:del>
      </w:moveTo>
    </w:p>
    <w:p w14:paraId="45D798C9" w14:textId="3562BBAA" w:rsidR="004722D5" w:rsidDel="00584C59" w:rsidRDefault="004722D5" w:rsidP="004722D5">
      <w:pPr>
        <w:rPr>
          <w:del w:id="1120" w:author="戴 磊" w:date="2020-12-29T00:34:00Z"/>
          <w:moveTo w:id="1121" w:author="刘 红宾" w:date="2020-12-21T18:56:00Z"/>
          <w:rFonts w:ascii="Times New Roman" w:hAnsi="Times New Roman" w:cs="Times New Roman"/>
          <w:szCs w:val="21"/>
        </w:rPr>
      </w:pPr>
      <w:moveTo w:id="1122" w:author="刘 红宾" w:date="2020-12-21T18:56:00Z">
        <w:del w:id="1123" w:author="戴 磊" w:date="2020-12-29T00:34:00Z">
          <w:r w:rsidRPr="00FA20CE" w:rsidDel="00584C59">
            <w:rPr>
              <w:rFonts w:ascii="Times New Roman" w:hAnsi="Times New Roman" w:cs="Times New Roman"/>
              <w:i/>
              <w:iCs/>
              <w:szCs w:val="21"/>
            </w:rPr>
            <w:delText>Muribaculaceae</w:delText>
          </w:r>
          <w:r w:rsidDel="00584C59">
            <w:rPr>
              <w:rFonts w:ascii="Times New Roman" w:hAnsi="Times New Roman" w:cs="Times New Roman"/>
              <w:szCs w:val="21"/>
            </w:rPr>
            <w:delText xml:space="preserve">: </w:delText>
          </w:r>
          <w:r w:rsidRPr="00FA20CE" w:rsidDel="00584C59">
            <w:rPr>
              <w:rFonts w:ascii="Times New Roman" w:hAnsi="Times New Roman" w:cs="Times New Roman"/>
              <w:szCs w:val="21"/>
            </w:rPr>
            <w:delText>The abundance of Muribaculaceae, for which the name family S24-7 was previously used, was reported to be increased by inulins in previous stud</w:delText>
          </w:r>
          <w:r w:rsidDel="00584C59">
            <w:rPr>
              <w:rFonts w:ascii="Times New Roman" w:hAnsi="Times New Roman" w:cs="Times New Roman"/>
              <w:szCs w:val="21"/>
            </w:rPr>
            <w:delText>ies</w:delText>
          </w:r>
          <w:r w:rsidRPr="00FA20CE" w:rsidDel="00584C59">
            <w:rPr>
              <w:rFonts w:ascii="Times New Roman" w:hAnsi="Times New Roman" w:cs="Times New Roman"/>
              <w:szCs w:val="21"/>
            </w:rPr>
            <w:delText>, and this family was versatile with respect to complex carbohydrate degradation</w:delText>
          </w:r>
          <w:r w:rsidDel="00584C59">
            <w:rPr>
              <w:rFonts w:ascii="Times New Roman" w:hAnsi="Times New Roman" w:cs="Times New Roman"/>
              <w:szCs w:val="21"/>
            </w:rPr>
            <w:delText xml:space="preserve"> (</w:delText>
          </w:r>
          <w:r w:rsidRPr="00C91D37" w:rsidDel="00584C59">
            <w:rPr>
              <w:rFonts w:ascii="Times New Roman" w:hAnsi="Times New Roman" w:cs="Times New Roman"/>
              <w:szCs w:val="21"/>
            </w:rPr>
            <w:delText>Sequence and cultivation study of Muribaculaceae reveals novel species, host preference, and functional potential of this yet undescribed family</w:delText>
          </w:r>
          <w:r w:rsidDel="00584C59">
            <w:rPr>
              <w:rFonts w:ascii="Times New Roman" w:hAnsi="Times New Roman" w:cs="Times New Roman"/>
              <w:szCs w:val="21"/>
            </w:rPr>
            <w:delText>)</w:delText>
          </w:r>
          <w:r w:rsidRPr="00FA20CE" w:rsidDel="00584C59">
            <w:rPr>
              <w:rFonts w:ascii="Times New Roman" w:hAnsi="Times New Roman" w:cs="Times New Roman"/>
              <w:szCs w:val="21"/>
            </w:rPr>
            <w:delText>.</w:delText>
          </w:r>
        </w:del>
      </w:moveTo>
    </w:p>
    <w:p w14:paraId="7B0D3640" w14:textId="0902CBE0" w:rsidR="004722D5" w:rsidDel="00584C59" w:rsidRDefault="004722D5" w:rsidP="004722D5">
      <w:pPr>
        <w:rPr>
          <w:del w:id="1124" w:author="戴 磊" w:date="2020-12-29T00:34:00Z"/>
          <w:moveTo w:id="1125" w:author="刘 红宾" w:date="2020-12-21T18:56:00Z"/>
          <w:rFonts w:ascii="Times New Roman" w:hAnsi="Times New Roman" w:cs="Times New Roman"/>
          <w:szCs w:val="21"/>
        </w:rPr>
      </w:pPr>
      <w:moveTo w:id="1126" w:author="刘 红宾" w:date="2020-12-21T18:56:00Z">
        <w:del w:id="1127" w:author="戴 磊" w:date="2020-12-29T00:34:00Z">
          <w:r w:rsidRPr="003F724D" w:rsidDel="00584C59">
            <w:rPr>
              <w:rFonts w:ascii="Times New Roman" w:hAnsi="Times New Roman" w:cs="Times New Roman"/>
              <w:i/>
              <w:iCs/>
              <w:szCs w:val="21"/>
            </w:rPr>
            <w:delText>B. acidifaciens</w:delText>
          </w:r>
          <w:r w:rsidDel="00584C59">
            <w:rPr>
              <w:rFonts w:ascii="Times New Roman" w:hAnsi="Times New Roman" w:cs="Times New Roman"/>
              <w:i/>
              <w:iCs/>
              <w:szCs w:val="21"/>
            </w:rPr>
            <w:delText xml:space="preserve">: </w:delText>
          </w:r>
          <w:r w:rsidRPr="003F724D" w:rsidDel="00584C59">
            <w:rPr>
              <w:rFonts w:ascii="Times New Roman" w:hAnsi="Times New Roman" w:cs="Times New Roman"/>
              <w:szCs w:val="21"/>
            </w:rPr>
            <w:delText>previously</w:delText>
          </w:r>
          <w:r w:rsidDel="00584C59">
            <w:rPr>
              <w:rFonts w:ascii="Times New Roman" w:hAnsi="Times New Roman" w:cs="Times New Roman"/>
              <w:szCs w:val="21"/>
            </w:rPr>
            <w:delText xml:space="preserve"> reported inulin-responder (</w:delText>
          </w:r>
          <w:r w:rsidRPr="00826296" w:rsidDel="00584C59">
            <w:rPr>
              <w:rFonts w:ascii="Times New Roman" w:hAnsi="Times New Roman" w:cs="Times New Roman"/>
              <w:szCs w:val="21"/>
            </w:rPr>
            <w:delText>Single-cell genomics of uncultured bacteria reveals dietary fiber responders in the mouse gut microbiota</w:delText>
          </w:r>
          <w:r w:rsidDel="00584C59">
            <w:rPr>
              <w:rFonts w:ascii="Times New Roman" w:hAnsi="Times New Roman" w:cs="Times New Roman"/>
              <w:szCs w:val="21"/>
            </w:rPr>
            <w:delText>)</w:delText>
          </w:r>
        </w:del>
      </w:moveTo>
    </w:p>
    <w:moveToRangeEnd w:id="1097"/>
    <w:p w14:paraId="05F8EAEB" w14:textId="4AA2C1A2" w:rsidR="00446597" w:rsidDel="00584C59" w:rsidRDefault="006D1B39" w:rsidP="00446597">
      <w:pPr>
        <w:rPr>
          <w:del w:id="1128" w:author="戴 磊" w:date="2020-12-29T00:34:00Z"/>
          <w:rFonts w:ascii="Times New Roman" w:hAnsi="Times New Roman" w:cs="Times New Roman"/>
          <w:szCs w:val="21"/>
        </w:rPr>
      </w:pPr>
      <w:del w:id="1129" w:author="戴 磊" w:date="2020-12-28T22:47:00Z">
        <w:r w:rsidRPr="003C63C2" w:rsidDel="006D1B39">
          <w:rPr>
            <w:rFonts w:ascii="Times New Roman" w:hAnsi="Times New Roman" w:cs="Times New Roman"/>
            <w:noProof/>
            <w:szCs w:val="21"/>
          </w:rPr>
          <mc:AlternateContent>
            <mc:Choice Requires="wps">
              <w:drawing>
                <wp:anchor distT="45720" distB="45720" distL="114300" distR="114300" simplePos="0" relativeHeight="251663360" behindDoc="0" locked="0" layoutInCell="1" allowOverlap="1" wp14:anchorId="64E56CFC" wp14:editId="229BD2BA">
                  <wp:simplePos x="0" y="0"/>
                  <wp:positionH relativeFrom="margin">
                    <wp:align>right</wp:align>
                  </wp:positionH>
                  <wp:positionV relativeFrom="paragraph">
                    <wp:posOffset>226695</wp:posOffset>
                  </wp:positionV>
                  <wp:extent cx="5250815" cy="2719705"/>
                  <wp:effectExtent l="0" t="0" r="6985" b="4445"/>
                  <wp:wrapTopAndBottom/>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0815" cy="2720051"/>
                          </a:xfrm>
                          <a:prstGeom prst="rect">
                            <a:avLst/>
                          </a:prstGeom>
                          <a:solidFill>
                            <a:srgbClr val="FFFFFF"/>
                          </a:solidFill>
                          <a:ln w="9525">
                            <a:noFill/>
                            <a:miter lim="800000"/>
                            <a:headEnd/>
                            <a:tailEnd/>
                          </a:ln>
                        </wps:spPr>
                        <wps:txbx>
                          <w:txbxContent>
                            <w:p w14:paraId="0F2ECAA2" w14:textId="6C30D6C2" w:rsidR="009763BE" w:rsidRDefault="009763BE" w:rsidP="00F15FDB">
                              <w:pPr>
                                <w:jc w:val="center"/>
                              </w:pPr>
                              <w:del w:id="1130" w:author="刘 红宾" w:date="2020-12-21T15:28:00Z">
                                <w:r w:rsidDel="00674657">
                                  <w:rPr>
                                    <w:noProof/>
                                  </w:rPr>
                                  <w:drawing>
                                    <wp:inline distT="0" distB="0" distL="0" distR="0" wp14:anchorId="2AF741E8" wp14:editId="04B39DBE">
                                      <wp:extent cx="4879328" cy="4694555"/>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4898538" cy="4713038"/>
                                              </a:xfrm>
                                              <a:prstGeom prst="rect">
                                                <a:avLst/>
                                              </a:prstGeom>
                                            </pic:spPr>
                                          </pic:pic>
                                        </a:graphicData>
                                      </a:graphic>
                                    </wp:inline>
                                  </w:drawing>
                                </w:r>
                              </w:del>
                              <w:ins w:id="1131" w:author="刘 红宾" w:date="2020-12-21T15:28:00Z">
                                <w:del w:id="1132" w:author="戴 磊" w:date="2020-12-28T22:47:00Z">
                                  <w:r w:rsidDel="006D1B39">
                                    <w:rPr>
                                      <w:noProof/>
                                    </w:rPr>
                                    <w:drawing>
                                      <wp:inline distT="0" distB="0" distL="0" distR="0" wp14:anchorId="255CF29F" wp14:editId="28ABB5B5">
                                        <wp:extent cx="5059089" cy="2326640"/>
                                        <wp:effectExtent l="0" t="0" r="8255"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070490" cy="2331883"/>
                                                </a:xfrm>
                                                <a:prstGeom prst="rect">
                                                  <a:avLst/>
                                                </a:prstGeom>
                                              </pic:spPr>
                                            </pic:pic>
                                          </a:graphicData>
                                        </a:graphic>
                                      </wp:inline>
                                    </w:drawing>
                                  </w:r>
                                </w:del>
                              </w:ins>
                            </w:p>
                            <w:p w14:paraId="2EC78397" w14:textId="179379A4" w:rsidR="009763BE" w:rsidDel="006D1B39" w:rsidRDefault="009763BE">
                              <w:pPr>
                                <w:rPr>
                                  <w:del w:id="1133" w:author="戴 磊" w:date="2020-12-28T22:47:00Z"/>
                                </w:rPr>
                              </w:pPr>
                            </w:p>
                            <w:p w14:paraId="5BDD7483" w14:textId="62EFDFF5" w:rsidR="009763BE" w:rsidRDefault="009763BE">
                              <w:pPr>
                                <w:rPr>
                                  <w:ins w:id="1134" w:author="戴 磊" w:date="2020-12-21T21:18:00Z"/>
                                </w:rPr>
                              </w:pPr>
                              <w:del w:id="1135" w:author="戴 磊" w:date="2020-12-28T22:47:00Z">
                                <w:r w:rsidRPr="00740CF5" w:rsidDel="006D1B39">
                                  <w:rPr>
                                    <w:b/>
                                    <w:bCs/>
                                    <w:rPrChange w:id="1136" w:author="戴 磊" w:date="2020-12-21T21:31:00Z">
                                      <w:rPr/>
                                    </w:rPrChange>
                                  </w:rPr>
                                  <w:delText>Figure 3</w:delText>
                                </w:r>
                              </w:del>
                            </w:p>
                            <w:p w14:paraId="16BE59D4" w14:textId="70490C50" w:rsidR="009763BE" w:rsidRDefault="009763B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56CFC" id="_x0000_s1028" type="#_x0000_t202" style="position:absolute;left:0;text-align:left;margin-left:362.25pt;margin-top:17.85pt;width:413.45pt;height:214.1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" stroked="f">
                  <v:textbox>
                    <w:txbxContent>
                      <w:p w14:paraId="0F2ECAA2" w14:textId="6C30D6C2" w:rsidR="009763BE" w:rsidRDefault="009763BE" w:rsidP="00F15FDB">
                        <w:pPr>
                          <w:jc w:val="center"/>
                        </w:pPr>
                        <w:del w:id="1137" w:author="刘 红宾" w:date="2020-12-21T15:28:00Z">
                          <w:r w:rsidDel="00674657">
                            <w:rPr>
                              <w:noProof/>
                            </w:rPr>
                            <w:drawing>
                              <wp:inline distT="0" distB="0" distL="0" distR="0" wp14:anchorId="2AF741E8" wp14:editId="04B39DBE">
                                <wp:extent cx="4879328" cy="4694555"/>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4898538" cy="4713038"/>
                                        </a:xfrm>
                                        <a:prstGeom prst="rect">
                                          <a:avLst/>
                                        </a:prstGeom>
                                      </pic:spPr>
                                    </pic:pic>
                                  </a:graphicData>
                                </a:graphic>
                              </wp:inline>
                            </w:drawing>
                          </w:r>
                        </w:del>
                        <w:ins w:id="1138" w:author="刘 红宾" w:date="2020-12-21T15:28:00Z">
                          <w:del w:id="1139" w:author="戴 磊" w:date="2020-12-28T22:47:00Z">
                            <w:r w:rsidDel="006D1B39">
                              <w:rPr>
                                <w:noProof/>
                              </w:rPr>
                              <w:drawing>
                                <wp:inline distT="0" distB="0" distL="0" distR="0" wp14:anchorId="255CF29F" wp14:editId="28ABB5B5">
                                  <wp:extent cx="5059089" cy="2326640"/>
                                  <wp:effectExtent l="0" t="0" r="8255"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070490" cy="2331883"/>
                                          </a:xfrm>
                                          <a:prstGeom prst="rect">
                                            <a:avLst/>
                                          </a:prstGeom>
                                        </pic:spPr>
                                      </pic:pic>
                                    </a:graphicData>
                                  </a:graphic>
                                </wp:inline>
                              </w:drawing>
                            </w:r>
                          </w:del>
                        </w:ins>
                      </w:p>
                      <w:p w14:paraId="2EC78397" w14:textId="179379A4" w:rsidR="009763BE" w:rsidDel="006D1B39" w:rsidRDefault="009763BE">
                        <w:pPr>
                          <w:rPr>
                            <w:del w:id="1140" w:author="戴 磊" w:date="2020-12-28T22:47:00Z"/>
                          </w:rPr>
                        </w:pPr>
                      </w:p>
                      <w:p w14:paraId="5BDD7483" w14:textId="62EFDFF5" w:rsidR="009763BE" w:rsidRDefault="009763BE">
                        <w:pPr>
                          <w:rPr>
                            <w:ins w:id="1141" w:author="戴 磊" w:date="2020-12-21T21:18:00Z"/>
                          </w:rPr>
                        </w:pPr>
                        <w:del w:id="1142" w:author="戴 磊" w:date="2020-12-28T22:47:00Z">
                          <w:r w:rsidRPr="00740CF5" w:rsidDel="006D1B39">
                            <w:rPr>
                              <w:b/>
                              <w:bCs/>
                              <w:rPrChange w:id="1143" w:author="戴 磊" w:date="2020-12-21T21:31:00Z">
                                <w:rPr/>
                              </w:rPrChange>
                            </w:rPr>
                            <w:delText>Figure 3</w:delText>
                          </w:r>
                        </w:del>
                      </w:p>
                      <w:p w14:paraId="16BE59D4" w14:textId="70490C50" w:rsidR="009763BE" w:rsidRDefault="009763BE"/>
                    </w:txbxContent>
                  </v:textbox>
                  <w10:wrap type="topAndBottom" anchorx="margin"/>
                </v:shape>
              </w:pict>
            </mc:Fallback>
          </mc:AlternateContent>
        </w:r>
      </w:del>
      <w:moveToRangeStart w:id="1144" w:author="刘 红宾" w:date="2020-12-21T18:58:00Z" w:name="move59469551"/>
      <w:moveTo w:id="1145" w:author="刘 红宾" w:date="2020-12-21T18:58:00Z">
        <w:del w:id="1146" w:author="戴 磊" w:date="2020-12-29T00:34:00Z">
          <w:r w:rsidR="00446597" w:rsidRPr="00C0579A" w:rsidDel="00584C59">
            <w:rPr>
              <w:rFonts w:ascii="Times New Roman" w:hAnsi="Times New Roman" w:cs="Times New Roman"/>
              <w:szCs w:val="21"/>
            </w:rPr>
            <w:delText xml:space="preserve">This argues that </w:delText>
          </w:r>
          <w:r w:rsidR="00446597" w:rsidRPr="00FA20CE" w:rsidDel="00584C59">
            <w:rPr>
              <w:rFonts w:ascii="Times New Roman" w:hAnsi="Times New Roman" w:cs="Times New Roman"/>
              <w:i/>
              <w:iCs/>
              <w:szCs w:val="21"/>
            </w:rPr>
            <w:delText>Muribaculaceae</w:delText>
          </w:r>
          <w:r w:rsidR="00446597" w:rsidDel="00584C59">
            <w:rPr>
              <w:rFonts w:ascii="Times New Roman" w:hAnsi="Times New Roman" w:cs="Times New Roman"/>
              <w:i/>
              <w:iCs/>
              <w:szCs w:val="21"/>
            </w:rPr>
            <w:delText xml:space="preserve"> </w:delText>
          </w:r>
          <w:r w:rsidR="00446597" w:rsidDel="00584C59">
            <w:rPr>
              <w:rFonts w:ascii="Times New Roman" w:hAnsi="Times New Roman" w:cs="Times New Roman"/>
              <w:szCs w:val="21"/>
            </w:rPr>
            <w:delText>and</w:delText>
          </w:r>
          <w:r w:rsidR="00446597" w:rsidDel="00584C59">
            <w:rPr>
              <w:rFonts w:ascii="Times New Roman" w:hAnsi="Times New Roman" w:cs="Times New Roman"/>
              <w:i/>
              <w:iCs/>
              <w:szCs w:val="21"/>
            </w:rPr>
            <w:delText xml:space="preserve"> </w:delText>
          </w:r>
          <w:r w:rsidR="00446597" w:rsidRPr="003F724D" w:rsidDel="00584C59">
            <w:rPr>
              <w:rFonts w:ascii="Times New Roman" w:hAnsi="Times New Roman" w:cs="Times New Roman"/>
              <w:i/>
              <w:iCs/>
              <w:szCs w:val="21"/>
            </w:rPr>
            <w:delText>B. acidifaciens</w:delText>
          </w:r>
          <w:r w:rsidR="00446597" w:rsidRPr="00C0579A" w:rsidDel="00584C59">
            <w:rPr>
              <w:rFonts w:ascii="Times New Roman" w:hAnsi="Times New Roman" w:cs="Times New Roman"/>
              <w:szCs w:val="21"/>
            </w:rPr>
            <w:delText xml:space="preserve"> ha</w:delText>
          </w:r>
          <w:r w:rsidR="00446597" w:rsidDel="00584C59">
            <w:rPr>
              <w:rFonts w:ascii="Times New Roman" w:hAnsi="Times New Roman" w:cs="Times New Roman"/>
              <w:szCs w:val="21"/>
            </w:rPr>
            <w:delText>ve</w:delText>
          </w:r>
          <w:r w:rsidR="00446597" w:rsidRPr="00C0579A" w:rsidDel="00584C59">
            <w:rPr>
              <w:rFonts w:ascii="Times New Roman" w:hAnsi="Times New Roman" w:cs="Times New Roman"/>
              <w:szCs w:val="21"/>
            </w:rPr>
            <w:delText xml:space="preserve"> pivotal role</w:delText>
          </w:r>
          <w:r w:rsidR="00446597" w:rsidDel="00584C59">
            <w:rPr>
              <w:rFonts w:ascii="Times New Roman" w:hAnsi="Times New Roman" w:cs="Times New Roman"/>
              <w:szCs w:val="21"/>
            </w:rPr>
            <w:delText>s</w:delText>
          </w:r>
          <w:r w:rsidR="00446597" w:rsidRPr="00C0579A" w:rsidDel="00584C59">
            <w:rPr>
              <w:rFonts w:ascii="Times New Roman" w:hAnsi="Times New Roman" w:cs="Times New Roman"/>
              <w:szCs w:val="21"/>
            </w:rPr>
            <w:delText xml:space="preserve"> in</w:delText>
          </w:r>
          <w:r w:rsidR="00446597" w:rsidDel="00584C59">
            <w:rPr>
              <w:rFonts w:ascii="Times New Roman" w:hAnsi="Times New Roman" w:cs="Times New Roman" w:hint="eastAsia"/>
              <w:szCs w:val="21"/>
            </w:rPr>
            <w:delText xml:space="preserve"> </w:delText>
          </w:r>
          <w:r w:rsidR="00446597" w:rsidRPr="00C0579A" w:rsidDel="00584C59">
            <w:rPr>
              <w:rFonts w:ascii="Times New Roman" w:hAnsi="Times New Roman" w:cs="Times New Roman"/>
              <w:szCs w:val="21"/>
            </w:rPr>
            <w:delText xml:space="preserve">fermentation of </w:delText>
          </w:r>
          <w:r w:rsidR="00446597" w:rsidDel="00584C59">
            <w:rPr>
              <w:rFonts w:ascii="Times New Roman" w:hAnsi="Times New Roman" w:cs="Times New Roman"/>
              <w:szCs w:val="21"/>
            </w:rPr>
            <w:delText>inulin</w:delText>
          </w:r>
          <w:r w:rsidR="00446597" w:rsidRPr="00C0579A" w:rsidDel="00584C59">
            <w:rPr>
              <w:rFonts w:ascii="Times New Roman" w:hAnsi="Times New Roman" w:cs="Times New Roman"/>
              <w:szCs w:val="21"/>
            </w:rPr>
            <w:delText xml:space="preserve"> in the </w:delText>
          </w:r>
          <w:r w:rsidR="00446597" w:rsidDel="00584C59">
            <w:rPr>
              <w:rFonts w:ascii="Times New Roman" w:hAnsi="Times New Roman" w:cs="Times New Roman"/>
              <w:szCs w:val="21"/>
            </w:rPr>
            <w:delText>mouse</w:delText>
          </w:r>
          <w:r w:rsidR="00446597" w:rsidRPr="00C0579A" w:rsidDel="00584C59">
            <w:rPr>
              <w:rFonts w:ascii="Times New Roman" w:hAnsi="Times New Roman" w:cs="Times New Roman"/>
              <w:szCs w:val="21"/>
            </w:rPr>
            <w:delText xml:space="preserve"> large intestine.</w:delText>
          </w:r>
        </w:del>
      </w:moveTo>
    </w:p>
    <w:p w14:paraId="0F026857" w14:textId="33A9017C" w:rsidR="00446597" w:rsidDel="00584C59" w:rsidRDefault="00446597" w:rsidP="00446597">
      <w:pPr>
        <w:rPr>
          <w:del w:id="1147" w:author="戴 磊" w:date="2020-12-29T00:34:00Z"/>
          <w:moveTo w:id="1148" w:author="刘 红宾" w:date="2020-12-21T18:59:00Z"/>
          <w:rFonts w:ascii="Times New Roman" w:hAnsi="Times New Roman" w:cs="Times New Roman"/>
          <w:szCs w:val="21"/>
        </w:rPr>
      </w:pPr>
      <w:moveToRangeStart w:id="1149" w:author="刘 红宾" w:date="2020-12-21T18:59:00Z" w:name="move59469579"/>
      <w:moveToRangeEnd w:id="1144"/>
      <w:moveTo w:id="1150" w:author="刘 红宾" w:date="2020-12-21T18:59:00Z">
        <w:del w:id="1151" w:author="戴 磊" w:date="2020-12-29T00:34:00Z">
          <w:r w:rsidDel="00584C59">
            <w:rPr>
              <w:rFonts w:ascii="Times New Roman" w:hAnsi="Times New Roman" w:cs="Times New Roman"/>
              <w:szCs w:val="21"/>
            </w:rPr>
            <w:delText>V</w:delText>
          </w:r>
          <w:r w:rsidRPr="00C0579A" w:rsidDel="00584C59">
            <w:rPr>
              <w:rFonts w:ascii="Times New Roman" w:hAnsi="Times New Roman" w:cs="Times New Roman"/>
              <w:szCs w:val="21"/>
            </w:rPr>
            <w:delText xml:space="preserve">ariation in the occurrence of this </w:delText>
          </w:r>
          <w:r w:rsidDel="00584C59">
            <w:rPr>
              <w:rFonts w:ascii="Times New Roman" w:hAnsi="Times New Roman" w:cs="Times New Roman"/>
              <w:szCs w:val="21"/>
            </w:rPr>
            <w:delText>two inulin-responders</w:delText>
          </w:r>
          <w:r w:rsidDel="00584C59">
            <w:rPr>
              <w:rFonts w:ascii="Times New Roman" w:hAnsi="Times New Roman" w:cs="Times New Roman" w:hint="eastAsia"/>
              <w:szCs w:val="21"/>
            </w:rPr>
            <w:delText xml:space="preserve"> </w:delText>
          </w:r>
          <w:r w:rsidRPr="00C0579A" w:rsidDel="00584C59">
            <w:rPr>
              <w:rFonts w:ascii="Times New Roman" w:hAnsi="Times New Roman" w:cs="Times New Roman"/>
              <w:szCs w:val="21"/>
            </w:rPr>
            <w:delText xml:space="preserve">may be a primary cause of variable </w:delText>
          </w:r>
          <w:r w:rsidDel="00584C59">
            <w:rPr>
              <w:rFonts w:ascii="Times New Roman" w:hAnsi="Times New Roman" w:cs="Times New Roman"/>
              <w:szCs w:val="21"/>
            </w:rPr>
            <w:delText>dynamic responses of SCFA among three vendors.</w:delText>
          </w:r>
        </w:del>
      </w:moveTo>
    </w:p>
    <w:p w14:paraId="648F6DC2" w14:textId="1446B652" w:rsidR="006F7B15" w:rsidRPr="00426A01" w:rsidDel="00584C59" w:rsidRDefault="006F7B15" w:rsidP="006F7B15">
      <w:pPr>
        <w:rPr>
          <w:del w:id="1152" w:author="戴 磊" w:date="2020-12-29T00:34:00Z"/>
          <w:moveFrom w:id="1153" w:author="刘 红宾" w:date="2020-12-21T18:56:00Z"/>
          <w:rFonts w:ascii="Times New Roman" w:hAnsi="Times New Roman" w:cs="Times New Roman"/>
          <w:i/>
          <w:iCs/>
          <w:color w:val="FF0000"/>
          <w:sz w:val="20"/>
          <w:szCs w:val="20"/>
        </w:rPr>
      </w:pPr>
      <w:moveFromRangeStart w:id="1154" w:author="刘 红宾" w:date="2020-12-21T18:56:00Z" w:name="move59469421"/>
      <w:moveToRangeEnd w:id="1149"/>
      <w:moveFrom w:id="1155" w:author="刘 红宾" w:date="2020-12-21T18:56:00Z">
        <w:del w:id="1156" w:author="戴 磊" w:date="2020-12-29T00:34:00Z">
          <w:r w:rsidDel="00584C59">
            <w:rPr>
              <w:rFonts w:ascii="Times New Roman" w:hAnsi="Times New Roman" w:cs="Times New Roman"/>
              <w:i/>
              <w:iCs/>
              <w:color w:val="FF0000"/>
              <w:sz w:val="20"/>
              <w:szCs w:val="20"/>
            </w:rPr>
            <w:delText xml:space="preserve">Microbial </w:delText>
          </w:r>
          <w:r w:rsidRPr="00F11D93" w:rsidDel="00584C59">
            <w:rPr>
              <w:rFonts w:ascii="Times New Roman" w:hAnsi="Times New Roman" w:cs="Times New Roman"/>
              <w:i/>
              <w:iCs/>
              <w:color w:val="FF0000"/>
              <w:sz w:val="20"/>
              <w:szCs w:val="20"/>
            </w:rPr>
            <w:delText>consortium</w:delText>
          </w:r>
          <w:r w:rsidDel="00584C59">
            <w:rPr>
              <w:rFonts w:ascii="Times New Roman" w:hAnsi="Times New Roman" w:cs="Times New Roman"/>
              <w:i/>
              <w:iCs/>
              <w:color w:val="FF0000"/>
              <w:sz w:val="20"/>
              <w:szCs w:val="20"/>
            </w:rPr>
            <w:delText xml:space="preserve"> of SCFA metabolizers together s</w:delText>
          </w:r>
          <w:r w:rsidRPr="00B510D5" w:rsidDel="00584C59">
            <w:rPr>
              <w:rFonts w:ascii="Times New Roman" w:hAnsi="Times New Roman" w:cs="Times New Roman"/>
              <w:i/>
              <w:iCs/>
              <w:color w:val="FF0000"/>
              <w:sz w:val="20"/>
              <w:szCs w:val="20"/>
            </w:rPr>
            <w:delText>hed light on</w:delText>
          </w:r>
          <w:r w:rsidDel="00584C59">
            <w:rPr>
              <w:rFonts w:ascii="Times New Roman" w:hAnsi="Times New Roman" w:cs="Times New Roman"/>
              <w:i/>
              <w:iCs/>
              <w:color w:val="FF0000"/>
              <w:sz w:val="20"/>
              <w:szCs w:val="20"/>
            </w:rPr>
            <w:delText xml:space="preserve"> the </w:delText>
          </w:r>
          <w:r w:rsidRPr="00426A01" w:rsidDel="00584C59">
            <w:rPr>
              <w:rFonts w:ascii="Times New Roman" w:hAnsi="Times New Roman" w:cs="Times New Roman"/>
              <w:i/>
              <w:iCs/>
              <w:color w:val="FF0000"/>
              <w:sz w:val="20"/>
              <w:szCs w:val="20"/>
            </w:rPr>
            <w:delText>biphasic response</w:delText>
          </w:r>
          <w:r w:rsidDel="00584C59">
            <w:rPr>
              <w:rFonts w:ascii="Times New Roman" w:hAnsi="Times New Roman" w:cs="Times New Roman"/>
              <w:i/>
              <w:iCs/>
              <w:color w:val="FF0000"/>
              <w:sz w:val="20"/>
              <w:szCs w:val="20"/>
            </w:rPr>
            <w:delText xml:space="preserve"> of SCFA</w:delText>
          </w:r>
        </w:del>
      </w:moveFrom>
    </w:p>
    <w:p w14:paraId="6D72896F" w14:textId="62AA6E0B" w:rsidR="006F7B15" w:rsidDel="00584C59" w:rsidRDefault="006F7B15" w:rsidP="006F7B15">
      <w:pPr>
        <w:rPr>
          <w:del w:id="1157" w:author="戴 磊" w:date="2020-12-29T00:34:00Z"/>
          <w:moveFrom w:id="1158" w:author="刘 红宾" w:date="2020-12-21T18:56:00Z"/>
          <w:rFonts w:ascii="Times New Roman" w:hAnsi="Times New Roman" w:cs="Times New Roman"/>
          <w:szCs w:val="21"/>
        </w:rPr>
      </w:pPr>
      <w:moveFrom w:id="1159" w:author="刘 红宾" w:date="2020-12-21T18:56:00Z">
        <w:del w:id="1160" w:author="戴 磊" w:date="2020-12-29T00:34:00Z">
          <w:r w:rsidRPr="00213C94" w:rsidDel="00584C59">
            <w:rPr>
              <w:rFonts w:ascii="Times New Roman" w:hAnsi="Times New Roman" w:cs="Times New Roman" w:hint="eastAsia"/>
              <w:b/>
              <w:bCs/>
              <w:szCs w:val="21"/>
            </w:rPr>
            <w:delText>I</w:delText>
          </w:r>
          <w:r w:rsidRPr="00213C94" w:rsidDel="00584C59">
            <w:rPr>
              <w:rFonts w:ascii="Times New Roman" w:hAnsi="Times New Roman" w:cs="Times New Roman"/>
              <w:b/>
              <w:bCs/>
              <w:szCs w:val="21"/>
            </w:rPr>
            <w:delText>dentified SCFA metabolizers</w:delText>
          </w:r>
          <w:r w:rsidDel="00584C59">
            <w:rPr>
              <w:rFonts w:ascii="Times New Roman" w:hAnsi="Times New Roman" w:cs="Times New Roman"/>
              <w:szCs w:val="21"/>
            </w:rPr>
            <w:delText xml:space="preserve">: most of the identified </w:delText>
          </w:r>
          <w:r w:rsidRPr="00D01FC7" w:rsidDel="00584C59">
            <w:rPr>
              <w:rFonts w:ascii="Times New Roman" w:hAnsi="Times New Roman" w:cs="Times New Roman"/>
              <w:szCs w:val="21"/>
            </w:rPr>
            <w:delText>metabolizers</w:delText>
          </w:r>
          <w:r w:rsidDel="00584C59">
            <w:rPr>
              <w:rFonts w:ascii="Times New Roman" w:hAnsi="Times New Roman" w:cs="Times New Roman"/>
              <w:szCs w:val="21"/>
            </w:rPr>
            <w:delText xml:space="preserve"> have been previously </w:delText>
          </w:r>
          <w:r w:rsidRPr="00213C94" w:rsidDel="00584C59">
            <w:rPr>
              <w:rFonts w:ascii="Times New Roman" w:hAnsi="Times New Roman" w:cs="Times New Roman"/>
              <w:szCs w:val="21"/>
            </w:rPr>
            <w:delText xml:space="preserve">described for </w:delText>
          </w:r>
          <w:r w:rsidDel="00584C59">
            <w:rPr>
              <w:rFonts w:ascii="Times New Roman" w:hAnsi="Times New Roman" w:cs="Times New Roman"/>
              <w:szCs w:val="21"/>
            </w:rPr>
            <w:delText>SCFA</w:delText>
          </w:r>
          <w:r w:rsidRPr="00213C94" w:rsidDel="00584C59">
            <w:rPr>
              <w:rFonts w:ascii="Times New Roman" w:hAnsi="Times New Roman" w:cs="Times New Roman"/>
              <w:szCs w:val="21"/>
            </w:rPr>
            <w:delText xml:space="preserve"> production</w:delText>
          </w:r>
          <w:r w:rsidDel="00584C59">
            <w:rPr>
              <w:rFonts w:ascii="Times New Roman" w:hAnsi="Times New Roman" w:cs="Times New Roman"/>
              <w:szCs w:val="21"/>
            </w:rPr>
            <w:delText xml:space="preserve">. Based on correlations with SCFA, the identified </w:delText>
          </w:r>
          <w:r w:rsidRPr="00D01FC7" w:rsidDel="00584C59">
            <w:rPr>
              <w:rFonts w:ascii="Times New Roman" w:hAnsi="Times New Roman" w:cs="Times New Roman"/>
              <w:szCs w:val="21"/>
            </w:rPr>
            <w:delText>metabolizers</w:delText>
          </w:r>
          <w:r w:rsidDel="00584C59">
            <w:rPr>
              <w:rFonts w:ascii="Times New Roman" w:hAnsi="Times New Roman" w:cs="Times New Roman"/>
              <w:szCs w:val="21"/>
            </w:rPr>
            <w:delText xml:space="preserve"> were regrouped as SCFA producers (positive correlation) and consumers (negative correlation). </w:delText>
          </w:r>
        </w:del>
      </w:moveFrom>
    </w:p>
    <w:p w14:paraId="5E0F5EFC" w14:textId="30DA2C39" w:rsidR="006F7B15" w:rsidDel="00584C59" w:rsidRDefault="006F7B15" w:rsidP="006F7B15">
      <w:pPr>
        <w:rPr>
          <w:del w:id="1161" w:author="戴 磊" w:date="2020-12-29T00:34:00Z"/>
          <w:moveFrom w:id="1162" w:author="刘 红宾" w:date="2020-12-21T18:56:00Z"/>
          <w:rFonts w:ascii="Times New Roman" w:hAnsi="Times New Roman" w:cs="Times New Roman"/>
          <w:szCs w:val="21"/>
        </w:rPr>
      </w:pPr>
      <w:moveFrom w:id="1163" w:author="刘 红宾" w:date="2020-12-21T18:56:00Z">
        <w:del w:id="1164" w:author="戴 磊" w:date="2020-12-29T00:34:00Z">
          <w:r w:rsidDel="00584C59">
            <w:rPr>
              <w:rFonts w:ascii="Times New Roman" w:hAnsi="Times New Roman" w:cs="Times New Roman"/>
              <w:b/>
              <w:bCs/>
              <w:szCs w:val="21"/>
            </w:rPr>
            <w:delText>Different d</w:delText>
          </w:r>
          <w:r w:rsidRPr="00C8775E" w:rsidDel="00584C59">
            <w:rPr>
              <w:rFonts w:ascii="Times New Roman" w:hAnsi="Times New Roman" w:cs="Times New Roman"/>
              <w:b/>
              <w:bCs/>
              <w:szCs w:val="21"/>
            </w:rPr>
            <w:delText>ynamics of</w:delText>
          </w:r>
          <w:r w:rsidDel="00584C59">
            <w:rPr>
              <w:rFonts w:ascii="Times New Roman" w:hAnsi="Times New Roman" w:cs="Times New Roman"/>
              <w:b/>
              <w:bCs/>
              <w:szCs w:val="21"/>
            </w:rPr>
            <w:delText xml:space="preserve"> potential</w:delText>
          </w:r>
          <w:r w:rsidRPr="00C8775E" w:rsidDel="00584C59">
            <w:rPr>
              <w:rFonts w:ascii="Times New Roman" w:hAnsi="Times New Roman" w:cs="Times New Roman"/>
              <w:b/>
              <w:bCs/>
              <w:szCs w:val="21"/>
            </w:rPr>
            <w:delText xml:space="preserve"> SCFA producers and consumer</w:delText>
          </w:r>
          <w:r w:rsidDel="00584C59">
            <w:rPr>
              <w:rFonts w:ascii="Times New Roman" w:hAnsi="Times New Roman" w:cs="Times New Roman"/>
              <w:szCs w:val="21"/>
            </w:rPr>
            <w:delText xml:space="preserve"> together agreed with</w:delText>
          </w:r>
          <w:r w:rsidRPr="00C8775E" w:rsidDel="00584C59">
            <w:rPr>
              <w:rFonts w:ascii="Times New Roman" w:hAnsi="Times New Roman" w:cs="Times New Roman"/>
              <w:szCs w:val="21"/>
            </w:rPr>
            <w:delText xml:space="preserve"> the </w:delText>
          </w:r>
          <w:r w:rsidRPr="00D40595" w:rsidDel="00584C59">
            <w:rPr>
              <w:rFonts w:ascii="Times New Roman" w:hAnsi="Times New Roman" w:cs="Times New Roman"/>
              <w:szCs w:val="21"/>
            </w:rPr>
            <w:delText>biphasic</w:delText>
          </w:r>
          <w:r w:rsidDel="00584C59">
            <w:rPr>
              <w:rFonts w:ascii="Times New Roman" w:hAnsi="Times New Roman" w:cs="Times New Roman"/>
              <w:szCs w:val="21"/>
            </w:rPr>
            <w:delText xml:space="preserve"> fluctuation</w:delText>
          </w:r>
          <w:r w:rsidRPr="00C8775E" w:rsidDel="00584C59">
            <w:rPr>
              <w:rFonts w:ascii="Times New Roman" w:hAnsi="Times New Roman" w:cs="Times New Roman"/>
              <w:szCs w:val="21"/>
            </w:rPr>
            <w:delText xml:space="preserve"> of SCFA</w:delText>
          </w:r>
          <w:r w:rsidDel="00584C59">
            <w:rPr>
              <w:rFonts w:ascii="Times New Roman" w:hAnsi="Times New Roman" w:cs="Times New Roman"/>
              <w:szCs w:val="21"/>
            </w:rPr>
            <w:delText>.</w:delText>
          </w:r>
        </w:del>
      </w:moveFrom>
    </w:p>
    <w:p w14:paraId="0EBBC689" w14:textId="5D8DEECD" w:rsidR="006F7B15" w:rsidRPr="00BC23F6" w:rsidDel="00584C59" w:rsidRDefault="006F7B15" w:rsidP="006F7B15">
      <w:pPr>
        <w:rPr>
          <w:del w:id="1165" w:author="戴 磊" w:date="2020-12-29T00:34:00Z"/>
          <w:moveFrom w:id="1166" w:author="刘 红宾" w:date="2020-12-21T18:56:00Z"/>
          <w:rFonts w:ascii="Times New Roman" w:hAnsi="Times New Roman" w:cs="Times New Roman"/>
          <w:b/>
          <w:bCs/>
          <w:szCs w:val="21"/>
        </w:rPr>
      </w:pPr>
      <w:moveFrom w:id="1167" w:author="刘 红宾" w:date="2020-12-21T18:56:00Z">
        <w:del w:id="1168" w:author="戴 磊" w:date="2020-12-29T00:34:00Z">
          <w:r w:rsidRPr="00BC23F6" w:rsidDel="00584C59">
            <w:rPr>
              <w:rFonts w:ascii="Times New Roman" w:hAnsi="Times New Roman" w:cs="Times New Roman"/>
              <w:b/>
              <w:bCs/>
              <w:szCs w:val="21"/>
            </w:rPr>
            <w:delText>Model:</w:delText>
          </w:r>
        </w:del>
      </w:moveFrom>
    </w:p>
    <w:moveFromRangeEnd w:id="1154"/>
    <w:p w14:paraId="53EB6C03" w14:textId="4D8B8436" w:rsidR="006F7B15" w:rsidDel="00584C59" w:rsidRDefault="006F7B15" w:rsidP="006F7B15">
      <w:pPr>
        <w:rPr>
          <w:del w:id="1169" w:author="戴 磊" w:date="2020-12-29T00:34:00Z"/>
          <w:rFonts w:ascii="Times New Roman" w:hAnsi="Times New Roman" w:cs="Times New Roman"/>
          <w:szCs w:val="21"/>
        </w:rPr>
      </w:pPr>
    </w:p>
    <w:p w14:paraId="636D221D" w14:textId="170BC532" w:rsidR="006D1B39" w:rsidRDefault="00D2795A" w:rsidP="006D1B39">
      <w:pPr>
        <w:rPr>
          <w:ins w:id="1170" w:author="Chen Liao" w:date="2021-01-03T08:13:00Z"/>
          <w:rFonts w:ascii="Times New Roman" w:hAnsi="Times New Roman" w:cs="Times New Roman"/>
          <w:szCs w:val="21"/>
        </w:rPr>
      </w:pPr>
      <w:ins w:id="1171" w:author="刘 红宾" w:date="2020-12-21T18:59:00Z">
        <w:del w:id="1172" w:author="戴 磊" w:date="2020-12-29T00:34:00Z">
          <w:r w:rsidDel="00584C59">
            <w:rPr>
              <w:rFonts w:ascii="Times New Roman" w:hAnsi="Times New Roman" w:cs="Times New Roman"/>
              <w:szCs w:val="21"/>
            </w:rPr>
            <w:br w:type="page"/>
          </w:r>
        </w:del>
      </w:ins>
      <w:ins w:id="1173" w:author="戴 磊" w:date="2020-12-28T22:47:00Z">
        <w:del w:id="1174" w:author="Chen Liao" w:date="2021-01-03T06:56:00Z">
          <w:r w:rsidR="006D1B39" w:rsidDel="00474E87">
            <w:rPr>
              <w:noProof/>
            </w:rPr>
            <w:drawing>
              <wp:inline distT="0" distB="0" distL="0" distR="0" wp14:anchorId="03C5D48B" wp14:editId="44112F38">
                <wp:extent cx="5059089" cy="2326640"/>
                <wp:effectExtent l="0" t="0" r="825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070490" cy="2331883"/>
                        </a:xfrm>
                        <a:prstGeom prst="rect">
                          <a:avLst/>
                        </a:prstGeom>
                      </pic:spPr>
                    </pic:pic>
                  </a:graphicData>
                </a:graphic>
              </wp:inline>
            </w:drawing>
          </w:r>
        </w:del>
      </w:ins>
    </w:p>
    <w:p w14:paraId="4E78919B" w14:textId="0494E430" w:rsidR="00075D66" w:rsidRDefault="00075D66" w:rsidP="006D1B39">
      <w:pPr>
        <w:rPr>
          <w:ins w:id="1175" w:author="戴 磊" w:date="2020-12-28T22:47:00Z"/>
          <w:b/>
          <w:bCs/>
        </w:rPr>
      </w:pPr>
    </w:p>
    <w:p w14:paraId="15E2EB8E" w14:textId="015B87A9" w:rsidR="00BB385E" w:rsidRDefault="008F21EE" w:rsidP="001C6F07">
      <w:pPr>
        <w:rPr>
          <w:ins w:id="1176" w:author="Chen Liao" w:date="2021-01-03T08:49:00Z"/>
          <w:rFonts w:ascii="Times New Roman" w:eastAsia="SimSun" w:hAnsi="Times New Roman" w:cs="Times New Roman"/>
          <w:b/>
          <w:bCs/>
          <w:color w:val="000000"/>
          <w:kern w:val="0"/>
          <w:sz w:val="20"/>
          <w:szCs w:val="20"/>
        </w:rPr>
      </w:pPr>
      <w:ins w:id="1177" w:author="Chen Liao" w:date="2021-01-03T15:14:00Z">
        <w:r>
          <w:rPr>
            <w:rFonts w:ascii="Times New Roman" w:eastAsia="SimSun" w:hAnsi="Times New Roman" w:cs="Times New Roman"/>
            <w:b/>
            <w:bCs/>
            <w:noProof/>
            <w:color w:val="000000"/>
            <w:kern w:val="0"/>
            <w:sz w:val="20"/>
            <w:szCs w:val="20"/>
          </w:rPr>
          <w:lastRenderedPageBreak/>
          <w:drawing>
            <wp:inline distT="0" distB="0" distL="0" distR="0" wp14:anchorId="2F7021C2" wp14:editId="03636856">
              <wp:extent cx="5274310" cy="2534285"/>
              <wp:effectExtent l="0" t="0" r="0" b="5715"/>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534285"/>
                      </a:xfrm>
                      <a:prstGeom prst="rect">
                        <a:avLst/>
                      </a:prstGeom>
                    </pic:spPr>
                  </pic:pic>
                </a:graphicData>
              </a:graphic>
            </wp:inline>
          </w:drawing>
        </w:r>
      </w:ins>
    </w:p>
    <w:p w14:paraId="4BA4DDA1" w14:textId="0C089438" w:rsidR="001C6F07" w:rsidRPr="00C72E3E" w:rsidRDefault="006D1B39" w:rsidP="001C6F07">
      <w:pPr>
        <w:rPr>
          <w:ins w:id="1178" w:author="Chen Liao" w:date="2021-01-02T07:34:00Z"/>
          <w:rFonts w:ascii="Times New Roman" w:eastAsia="SimSun" w:hAnsi="Times New Roman" w:cs="Times New Roman"/>
          <w:b/>
          <w:bCs/>
          <w:color w:val="000000"/>
          <w:kern w:val="0"/>
          <w:sz w:val="20"/>
          <w:szCs w:val="20"/>
          <w:rPrChange w:id="1179" w:author="Chen Liao" w:date="2021-01-03T07:39:00Z">
            <w:rPr>
              <w:ins w:id="1180" w:author="Chen Liao" w:date="2021-01-02T07:34:00Z"/>
              <w:b/>
              <w:bCs/>
            </w:rPr>
          </w:rPrChange>
        </w:rPr>
      </w:pPr>
      <w:ins w:id="1181" w:author="戴 磊" w:date="2020-12-28T22:47:00Z">
        <w:r w:rsidRPr="00C72E3E">
          <w:rPr>
            <w:rFonts w:ascii="Times New Roman" w:eastAsia="SimSun" w:hAnsi="Times New Roman" w:cs="Times New Roman"/>
            <w:b/>
            <w:bCs/>
            <w:color w:val="000000"/>
            <w:kern w:val="0"/>
            <w:sz w:val="20"/>
            <w:szCs w:val="20"/>
            <w:rPrChange w:id="1182" w:author="Chen Liao" w:date="2021-01-03T07:39:00Z">
              <w:rPr>
                <w:b/>
                <w:bCs/>
              </w:rPr>
            </w:rPrChange>
          </w:rPr>
          <w:t xml:space="preserve">Figure 3. </w:t>
        </w:r>
      </w:ins>
      <w:ins w:id="1183" w:author="Chen Liao" w:date="2021-01-02T07:08:00Z">
        <w:r w:rsidR="00DC0A4E" w:rsidRPr="00C72E3E">
          <w:rPr>
            <w:rFonts w:ascii="Times New Roman" w:eastAsia="SimSun" w:hAnsi="Times New Roman" w:cs="Times New Roman"/>
            <w:b/>
            <w:bCs/>
            <w:color w:val="000000"/>
            <w:kern w:val="0"/>
            <w:sz w:val="20"/>
            <w:szCs w:val="20"/>
            <w:rPrChange w:id="1184" w:author="Chen Liao" w:date="2021-01-03T07:39:00Z">
              <w:rPr>
                <w:b/>
                <w:bCs/>
              </w:rPr>
            </w:rPrChange>
          </w:rPr>
          <w:t>Ecological inference of</w:t>
        </w:r>
      </w:ins>
      <w:ins w:id="1185" w:author="Chen Liao" w:date="2021-01-02T07:05:00Z">
        <w:r w:rsidR="00DC0A4E" w:rsidRPr="00C72E3E">
          <w:rPr>
            <w:rFonts w:ascii="Times New Roman" w:eastAsia="SimSun" w:hAnsi="Times New Roman" w:cs="Times New Roman"/>
            <w:b/>
            <w:bCs/>
            <w:color w:val="000000"/>
            <w:kern w:val="0"/>
            <w:sz w:val="20"/>
            <w:szCs w:val="20"/>
            <w:rPrChange w:id="1186" w:author="Chen Liao" w:date="2021-01-03T07:39:00Z">
              <w:rPr>
                <w:b/>
                <w:bCs/>
              </w:rPr>
            </w:rPrChange>
          </w:rPr>
          <w:t xml:space="preserve"> </w:t>
        </w:r>
      </w:ins>
      <w:proofErr w:type="spellStart"/>
      <w:ins w:id="1187" w:author="Chen Liao" w:date="2021-01-02T07:08:00Z">
        <w:r w:rsidR="00DC0A4E" w:rsidRPr="00C72E3E">
          <w:rPr>
            <w:rFonts w:ascii="Times New Roman" w:eastAsia="SimSun" w:hAnsi="Times New Roman" w:cs="Times New Roman"/>
            <w:b/>
            <w:bCs/>
            <w:color w:val="000000"/>
            <w:kern w:val="0"/>
            <w:sz w:val="20"/>
            <w:szCs w:val="20"/>
            <w:rPrChange w:id="1188" w:author="Chen Liao" w:date="2021-01-03T07:39:00Z">
              <w:rPr>
                <w:b/>
                <w:bCs/>
              </w:rPr>
            </w:rPrChange>
          </w:rPr>
          <w:t>keystore</w:t>
        </w:r>
      </w:ins>
      <w:proofErr w:type="spellEnd"/>
      <w:ins w:id="1189" w:author="Chen Liao" w:date="2021-01-02T07:05:00Z">
        <w:r w:rsidR="00DC0A4E" w:rsidRPr="00C72E3E">
          <w:rPr>
            <w:rFonts w:ascii="Times New Roman" w:eastAsia="SimSun" w:hAnsi="Times New Roman" w:cs="Times New Roman"/>
            <w:b/>
            <w:bCs/>
            <w:color w:val="000000"/>
            <w:kern w:val="0"/>
            <w:sz w:val="20"/>
            <w:szCs w:val="20"/>
            <w:rPrChange w:id="1190" w:author="Chen Liao" w:date="2021-01-03T07:39:00Z">
              <w:rPr>
                <w:b/>
                <w:bCs/>
              </w:rPr>
            </w:rPrChange>
          </w:rPr>
          <w:t xml:space="preserve"> </w:t>
        </w:r>
      </w:ins>
      <w:bookmarkStart w:id="1191" w:name="OLE_LINK24"/>
      <w:bookmarkStart w:id="1192" w:name="OLE_LINK25"/>
      <w:ins w:id="1193" w:author="戴 磊" w:date="2020-12-28T22:47:00Z">
        <w:del w:id="1194" w:author="Chen Liao" w:date="2021-01-02T07:08:00Z">
          <w:r w:rsidRPr="00C72E3E" w:rsidDel="00DC0A4E">
            <w:rPr>
              <w:rFonts w:ascii="Times New Roman" w:eastAsia="SimSun" w:hAnsi="Times New Roman" w:cs="Times New Roman"/>
              <w:b/>
              <w:bCs/>
              <w:color w:val="000000"/>
              <w:kern w:val="0"/>
              <w:sz w:val="20"/>
              <w:szCs w:val="20"/>
              <w:rPrChange w:id="1195" w:author="Chen Liao" w:date="2021-01-03T07:39:00Z">
                <w:rPr>
                  <w:b/>
                  <w:bCs/>
                </w:rPr>
              </w:rPrChange>
            </w:rPr>
            <w:delText xml:space="preserve">Identification of </w:delText>
          </w:r>
        </w:del>
        <w:del w:id="1196" w:author="Chen Liao" w:date="2021-01-03T15:43:00Z">
          <w:r w:rsidRPr="00C72E3E" w:rsidDel="00B85920">
            <w:rPr>
              <w:rFonts w:ascii="Times New Roman" w:eastAsia="SimSun" w:hAnsi="Times New Roman" w:cs="Times New Roman"/>
              <w:b/>
              <w:bCs/>
              <w:color w:val="000000"/>
              <w:kern w:val="0"/>
              <w:sz w:val="20"/>
              <w:szCs w:val="20"/>
              <w:rPrChange w:id="1197" w:author="Chen Liao" w:date="2021-01-03T07:39:00Z">
                <w:rPr>
                  <w:b/>
                  <w:bCs/>
                </w:rPr>
              </w:rPrChange>
            </w:rPr>
            <w:delText xml:space="preserve">inulin </w:delText>
          </w:r>
        </w:del>
      </w:ins>
      <w:proofErr w:type="spellStart"/>
      <w:ins w:id="1198" w:author="Chen Liao" w:date="2021-01-03T15:43:00Z">
        <w:r w:rsidR="00B85920">
          <w:rPr>
            <w:rFonts w:ascii="Times New Roman" w:eastAsia="SimSun" w:hAnsi="Times New Roman" w:cs="Times New Roman"/>
            <w:b/>
            <w:bCs/>
            <w:color w:val="000000"/>
            <w:kern w:val="0"/>
            <w:sz w:val="20"/>
            <w:szCs w:val="20"/>
          </w:rPr>
          <w:t xml:space="preserve">microbial </w:t>
        </w:r>
      </w:ins>
      <w:proofErr w:type="spellEnd"/>
      <w:ins w:id="1199" w:author="戴 磊" w:date="2020-12-28T22:47:00Z">
        <w:r w:rsidRPr="00C72E3E">
          <w:rPr>
            <w:rFonts w:ascii="Times New Roman" w:eastAsia="SimSun" w:hAnsi="Times New Roman" w:cs="Times New Roman"/>
            <w:b/>
            <w:bCs/>
            <w:color w:val="000000"/>
            <w:kern w:val="0"/>
            <w:sz w:val="20"/>
            <w:szCs w:val="20"/>
            <w:rPrChange w:id="1200" w:author="Chen Liao" w:date="2021-01-03T07:39:00Z">
              <w:rPr>
                <w:b/>
                <w:bCs/>
              </w:rPr>
            </w:rPrChange>
          </w:rPr>
          <w:t>responders</w:t>
        </w:r>
      </w:ins>
      <w:ins w:id="1201" w:author="Chen Liao" w:date="2021-01-03T15:43:00Z">
        <w:r w:rsidR="00B85920">
          <w:rPr>
            <w:rFonts w:ascii="Times New Roman" w:eastAsia="SimSun" w:hAnsi="Times New Roman" w:cs="Times New Roman"/>
            <w:b/>
            <w:bCs/>
            <w:color w:val="000000"/>
            <w:kern w:val="0"/>
            <w:sz w:val="20"/>
            <w:szCs w:val="20"/>
          </w:rPr>
          <w:t xml:space="preserve"> to inulin intervention</w:t>
        </w:r>
      </w:ins>
      <w:ins w:id="1202" w:author="戴 磊" w:date="2020-12-28T22:47:00Z">
        <w:del w:id="1203" w:author="Chen Liao" w:date="2021-01-03T15:43:00Z">
          <w:r w:rsidRPr="00C72E3E" w:rsidDel="006C7421">
            <w:rPr>
              <w:rFonts w:ascii="Times New Roman" w:eastAsia="SimSun" w:hAnsi="Times New Roman" w:cs="Times New Roman"/>
              <w:b/>
              <w:bCs/>
              <w:color w:val="000000"/>
              <w:kern w:val="0"/>
              <w:sz w:val="20"/>
              <w:szCs w:val="20"/>
              <w:rPrChange w:id="1204" w:author="Chen Liao" w:date="2021-01-03T07:39:00Z">
                <w:rPr>
                  <w:b/>
                  <w:bCs/>
                </w:rPr>
              </w:rPrChange>
            </w:rPr>
            <w:delText xml:space="preserve"> using the gLV model.</w:delText>
          </w:r>
        </w:del>
      </w:ins>
      <w:bookmarkStart w:id="1205" w:name="OLE_LINK30"/>
      <w:bookmarkStart w:id="1206" w:name="OLE_LINK31"/>
      <w:bookmarkEnd w:id="1191"/>
      <w:bookmarkEnd w:id="1192"/>
    </w:p>
    <w:p w14:paraId="02911F30" w14:textId="2B994BDF" w:rsidR="00DC0A4E" w:rsidRPr="00C72E3E" w:rsidRDefault="00334C77" w:rsidP="00334C77">
      <w:pPr>
        <w:rPr>
          <w:ins w:id="1207" w:author="Chen Liao" w:date="2021-01-02T07:12:00Z"/>
          <w:rFonts w:ascii="Times New Roman" w:eastAsia="SimSun" w:hAnsi="Times New Roman" w:cs="Times New Roman"/>
          <w:color w:val="000000"/>
          <w:kern w:val="0"/>
          <w:sz w:val="20"/>
          <w:szCs w:val="20"/>
          <w:rPrChange w:id="1208" w:author="Chen Liao" w:date="2021-01-03T07:39:00Z">
            <w:rPr>
              <w:ins w:id="1209" w:author="Chen Liao" w:date="2021-01-02T07:12:00Z"/>
              <w:b/>
              <w:bCs/>
            </w:rPr>
          </w:rPrChange>
        </w:rPr>
        <w:pPrChange w:id="1210" w:author="Chen Liao" w:date="2021-01-02T07:38:00Z">
          <w:pPr>
            <w:pStyle w:val="ListParagraph"/>
            <w:numPr>
              <w:numId w:val="9"/>
            </w:numPr>
            <w:ind w:left="360" w:firstLineChars="0" w:hanging="360"/>
          </w:pPr>
        </w:pPrChange>
      </w:pPr>
      <w:proofErr w:type="spellStart"/>
      <w:ins w:id="1211" w:author="Chen Liao" w:date="2021-01-02T07:38:00Z">
        <w:r w:rsidRPr="00C72E3E">
          <w:rPr>
            <w:rFonts w:ascii="Times New Roman" w:eastAsia="SimSun" w:hAnsi="Times New Roman" w:cs="Times New Roman"/>
            <w:b/>
            <w:bCs/>
            <w:color w:val="000000"/>
            <w:kern w:val="0"/>
            <w:sz w:val="20"/>
            <w:szCs w:val="20"/>
            <w:rPrChange w:id="1212" w:author="Chen Liao" w:date="2021-01-03T07:39:00Z">
              <w:rPr>
                <w:sz w:val="20"/>
                <w:szCs w:val="21"/>
              </w:rPr>
            </w:rPrChange>
          </w:rPr>
          <w:t>A</w:t>
        </w:r>
        <w:r w:rsidRPr="00C72E3E">
          <w:rPr>
            <w:rFonts w:ascii="Times New Roman" w:eastAsia="SimSun" w:hAnsi="Times New Roman" w:cs="Times New Roman"/>
            <w:color w:val="000000"/>
            <w:kern w:val="0"/>
            <w:sz w:val="20"/>
            <w:szCs w:val="20"/>
            <w:rPrChange w:id="1213" w:author="Chen Liao" w:date="2021-01-03T07:39:00Z">
              <w:rPr>
                <w:sz w:val="20"/>
                <w:szCs w:val="21"/>
              </w:rPr>
            </w:rPrChange>
          </w:rPr>
          <w:t xml:space="preserve">. </w:t>
        </w:r>
      </w:ins>
      <w:proofErr w:type="spellEnd"/>
      <w:ins w:id="1214" w:author="Chen Liao" w:date="2021-01-03T15:37:00Z">
        <w:r w:rsidR="00447CAC">
          <w:rPr>
            <w:rFonts w:ascii="Times New Roman" w:eastAsia="SimSun" w:hAnsi="Times New Roman" w:cs="Times New Roman"/>
            <w:color w:val="000000"/>
            <w:kern w:val="0"/>
            <w:sz w:val="20"/>
            <w:szCs w:val="20"/>
          </w:rPr>
          <w:t>Infer</w:t>
        </w:r>
      </w:ins>
      <w:bookmarkStart w:id="1215" w:name="OLE_LINK26"/>
      <w:bookmarkStart w:id="1216" w:name="OLE_LINK27"/>
      <w:bookmarkEnd w:id="1205"/>
      <w:bookmarkEnd w:id="1206"/>
      <w:ins w:id="1217" w:author="Chen Liao" w:date="2021-01-03T15:43:00Z">
        <w:r w:rsidR="00B40D16">
          <w:rPr>
            <w:rFonts w:ascii="Times New Roman" w:eastAsia="SimSun" w:hAnsi="Times New Roman" w:cs="Times New Roman"/>
            <w:color w:val="000000"/>
            <w:kern w:val="0"/>
            <w:sz w:val="20"/>
            <w:szCs w:val="20"/>
          </w:rPr>
          <w:t xml:space="preserve">ring </w:t>
        </w:r>
      </w:ins>
      <w:ins w:id="1218" w:author="Chen Liao" w:date="2021-01-02T07:10:00Z">
        <w:r w:rsidR="005D4594" w:rsidRPr="00C72E3E">
          <w:rPr>
            <w:rFonts w:ascii="Times New Roman" w:eastAsia="SimSun" w:hAnsi="Times New Roman" w:cs="Times New Roman"/>
            <w:color w:val="000000"/>
            <w:kern w:val="0"/>
            <w:sz w:val="20"/>
            <w:szCs w:val="20"/>
            <w:rPrChange w:id="1219" w:author="Chen Liao" w:date="2021-01-03T07:39:00Z">
              <w:rPr>
                <w:b/>
                <w:bCs/>
              </w:rPr>
            </w:rPrChange>
          </w:rPr>
          <w:t xml:space="preserve">ecological processes </w:t>
        </w:r>
      </w:ins>
      <w:bookmarkEnd w:id="1215"/>
      <w:bookmarkEnd w:id="1216"/>
      <w:ins w:id="1220" w:author="Chen Liao" w:date="2021-01-03T09:41:00Z">
        <w:r w:rsidR="00BA05A7">
          <w:rPr>
            <w:rFonts w:ascii="Times New Roman" w:eastAsia="SimSun" w:hAnsi="Times New Roman" w:cs="Times New Roman"/>
            <w:color w:val="000000"/>
            <w:kern w:val="0"/>
            <w:sz w:val="20"/>
            <w:szCs w:val="20"/>
          </w:rPr>
          <w:t>from complex</w:t>
        </w:r>
      </w:ins>
      <w:ins w:id="1221" w:author="Chen Liao" w:date="2021-01-02T07:12:00Z">
        <w:r w:rsidR="005D4594" w:rsidRPr="00C72E3E">
          <w:rPr>
            <w:rFonts w:ascii="Times New Roman" w:eastAsia="SimSun" w:hAnsi="Times New Roman" w:cs="Times New Roman"/>
            <w:color w:val="000000"/>
            <w:kern w:val="0"/>
            <w:sz w:val="20"/>
            <w:szCs w:val="20"/>
            <w:rPrChange w:id="1222" w:author="Chen Liao" w:date="2021-01-03T07:39:00Z">
              <w:rPr>
                <w:b/>
                <w:bCs/>
              </w:rPr>
            </w:rPrChange>
          </w:rPr>
          <w:t xml:space="preserve"> microbiota </w:t>
        </w:r>
      </w:ins>
      <w:ins w:id="1223" w:author="Chen Liao" w:date="2021-01-02T07:31:00Z">
        <w:r w:rsidR="00635C78" w:rsidRPr="00C72E3E">
          <w:rPr>
            <w:rFonts w:ascii="Times New Roman" w:eastAsia="SimSun" w:hAnsi="Times New Roman" w:cs="Times New Roman"/>
            <w:color w:val="000000"/>
            <w:kern w:val="0"/>
            <w:sz w:val="20"/>
            <w:szCs w:val="20"/>
            <w:rPrChange w:id="1224" w:author="Chen Liao" w:date="2021-01-03T07:39:00Z">
              <w:rPr/>
            </w:rPrChange>
          </w:rPr>
          <w:t xml:space="preserve">dynamics </w:t>
        </w:r>
      </w:ins>
      <w:ins w:id="1225" w:author="Chen Liao" w:date="2021-01-03T15:42:00Z">
        <w:r w:rsidR="00346F2D">
          <w:rPr>
            <w:rFonts w:ascii="Times New Roman" w:eastAsia="SimSun" w:hAnsi="Times New Roman" w:cs="Times New Roman"/>
            <w:color w:val="000000"/>
            <w:kern w:val="0"/>
            <w:sz w:val="20"/>
            <w:szCs w:val="20"/>
          </w:rPr>
          <w:t>using</w:t>
        </w:r>
        <w:r w:rsidR="00C80136">
          <w:rPr>
            <w:rFonts w:ascii="Times New Roman" w:eastAsia="SimSun" w:hAnsi="Times New Roman" w:cs="Times New Roman"/>
            <w:color w:val="000000"/>
            <w:kern w:val="0"/>
            <w:sz w:val="20"/>
            <w:szCs w:val="20"/>
          </w:rPr>
          <w:t xml:space="preserve"> generalized Lotka-Volterra (</w:t>
        </w:r>
        <w:proofErr w:type="spellStart"/>
        <w:r w:rsidR="00346F2D">
          <w:rPr>
            <w:rFonts w:ascii="Times New Roman" w:eastAsia="SimSun" w:hAnsi="Times New Roman" w:cs="Times New Roman"/>
            <w:color w:val="000000"/>
            <w:kern w:val="0"/>
            <w:sz w:val="20"/>
            <w:szCs w:val="20"/>
          </w:rPr>
          <w:t>gLV</w:t>
        </w:r>
        <w:proofErr w:type="spellEnd"/>
        <w:r w:rsidR="00C80136">
          <w:rPr>
            <w:rFonts w:ascii="Times New Roman" w:eastAsia="SimSun" w:hAnsi="Times New Roman" w:cs="Times New Roman"/>
            <w:color w:val="000000"/>
            <w:kern w:val="0"/>
            <w:sz w:val="20"/>
            <w:szCs w:val="20"/>
          </w:rPr>
          <w:t>)</w:t>
        </w:r>
        <w:r w:rsidR="00346F2D">
          <w:rPr>
            <w:rFonts w:ascii="Times New Roman" w:eastAsia="SimSun" w:hAnsi="Times New Roman" w:cs="Times New Roman"/>
            <w:color w:val="000000"/>
            <w:kern w:val="0"/>
            <w:sz w:val="20"/>
            <w:szCs w:val="20"/>
          </w:rPr>
          <w:t xml:space="preserve"> model</w:t>
        </w:r>
      </w:ins>
      <w:ins w:id="1226" w:author="Chen Liao" w:date="2021-01-02T07:12:00Z">
        <w:r w:rsidR="005D4594" w:rsidRPr="00C72E3E">
          <w:rPr>
            <w:rFonts w:ascii="Times New Roman" w:eastAsia="SimSun" w:hAnsi="Times New Roman" w:cs="Times New Roman"/>
            <w:color w:val="000000"/>
            <w:kern w:val="0"/>
            <w:sz w:val="20"/>
            <w:szCs w:val="20"/>
            <w:rPrChange w:id="1227" w:author="Chen Liao" w:date="2021-01-03T07:39:00Z">
              <w:rPr>
                <w:b/>
                <w:bCs/>
              </w:rPr>
            </w:rPrChange>
          </w:rPr>
          <w:t>.</w:t>
        </w:r>
      </w:ins>
    </w:p>
    <w:p w14:paraId="159A31E3" w14:textId="4A633BBC" w:rsidR="001C6F07" w:rsidRPr="00C72E3E" w:rsidRDefault="001C6F07" w:rsidP="00FE5CCD">
      <w:pPr>
        <w:widowControl/>
        <w:jc w:val="left"/>
        <w:rPr>
          <w:ins w:id="1228" w:author="Chen Liao" w:date="2021-01-02T07:38:00Z"/>
          <w:rFonts w:ascii="Times New Roman" w:eastAsia="SimSun" w:hAnsi="Times New Roman" w:cs="Times New Roman"/>
          <w:color w:val="000000"/>
          <w:kern w:val="0"/>
          <w:sz w:val="20"/>
          <w:szCs w:val="20"/>
          <w:rPrChange w:id="1229" w:author="Chen Liao" w:date="2021-01-03T07:39:00Z">
            <w:rPr>
              <w:ins w:id="1230" w:author="Chen Liao" w:date="2021-01-02T07:38:00Z"/>
              <w:sz w:val="20"/>
              <w:szCs w:val="21"/>
            </w:rPr>
          </w:rPrChange>
        </w:rPr>
        <w:pPrChange w:id="1231" w:author="Chen Liao" w:date="2021-01-03T08:29:00Z">
          <w:pPr/>
        </w:pPrChange>
      </w:pPr>
      <w:ins w:id="1232" w:author="Chen Liao" w:date="2021-01-02T07:34:00Z">
        <w:r w:rsidRPr="00C72E3E">
          <w:rPr>
            <w:rFonts w:ascii="Times New Roman" w:eastAsia="SimSun" w:hAnsi="Times New Roman" w:cs="Times New Roman"/>
            <w:b/>
            <w:bCs/>
            <w:color w:val="000000"/>
            <w:kern w:val="0"/>
            <w:sz w:val="20"/>
            <w:szCs w:val="20"/>
            <w:rPrChange w:id="1233" w:author="Chen Liao" w:date="2021-01-03T07:39:00Z">
              <w:rPr>
                <w:sz w:val="20"/>
                <w:szCs w:val="21"/>
              </w:rPr>
            </w:rPrChange>
          </w:rPr>
          <w:t>B, C</w:t>
        </w:r>
        <w:r w:rsidRPr="00C72E3E">
          <w:rPr>
            <w:rFonts w:ascii="Times New Roman" w:eastAsia="SimSun" w:hAnsi="Times New Roman" w:cs="Times New Roman"/>
            <w:color w:val="000000"/>
            <w:kern w:val="0"/>
            <w:sz w:val="20"/>
            <w:szCs w:val="20"/>
            <w:rPrChange w:id="1234" w:author="Chen Liao" w:date="2021-01-03T07:39:00Z">
              <w:rPr>
                <w:sz w:val="20"/>
                <w:szCs w:val="21"/>
              </w:rPr>
            </w:rPrChange>
          </w:rPr>
          <w:t xml:space="preserve">. </w:t>
        </w:r>
      </w:ins>
      <w:proofErr w:type="spellStart"/>
      <w:ins w:id="1235" w:author="Chen Liao" w:date="2021-01-02T07:33:00Z">
        <w:r w:rsidRPr="00C72E3E">
          <w:rPr>
            <w:rFonts w:ascii="Times New Roman" w:eastAsia="SimSun" w:hAnsi="Times New Roman" w:cs="Times New Roman"/>
            <w:color w:val="000000"/>
            <w:kern w:val="0"/>
            <w:sz w:val="20"/>
            <w:szCs w:val="20"/>
            <w:rPrChange w:id="1236" w:author="Chen Liao" w:date="2021-01-03T07:39:00Z">
              <w:rPr/>
            </w:rPrChange>
          </w:rPr>
          <w:t>B</w:t>
        </w:r>
      </w:ins>
      <w:ins w:id="1237" w:author="Chen Liao" w:date="2021-01-02T07:16:00Z">
        <w:r w:rsidR="0095666C" w:rsidRPr="00C72E3E">
          <w:rPr>
            <w:rFonts w:ascii="Times New Roman" w:eastAsia="SimSun" w:hAnsi="Times New Roman" w:cs="Times New Roman"/>
            <w:color w:val="000000"/>
            <w:kern w:val="0"/>
            <w:sz w:val="20"/>
            <w:szCs w:val="20"/>
            <w:rPrChange w:id="1238" w:author="Chen Liao" w:date="2021-01-03T07:39:00Z">
              <w:rPr/>
            </w:rPrChange>
          </w:rPr>
          <w:t>ulk</w:t>
        </w:r>
        <w:proofErr w:type="spellEnd"/>
        <w:r w:rsidR="0095666C" w:rsidRPr="00C72E3E">
          <w:rPr>
            <w:rFonts w:ascii="Times New Roman" w:eastAsia="SimSun" w:hAnsi="Times New Roman" w:cs="Times New Roman"/>
            <w:color w:val="000000"/>
            <w:kern w:val="0"/>
            <w:sz w:val="20"/>
            <w:szCs w:val="20"/>
            <w:rPrChange w:id="1239" w:author="Chen Liao" w:date="2021-01-03T07:39:00Z">
              <w:rPr/>
            </w:rPrChange>
          </w:rPr>
          <w:t xml:space="preserve"> </w:t>
        </w:r>
      </w:ins>
      <w:ins w:id="1240" w:author="Chen Liao" w:date="2021-01-02T07:17:00Z">
        <w:r w:rsidR="0095666C" w:rsidRPr="00C72E3E">
          <w:rPr>
            <w:rFonts w:ascii="Times New Roman" w:eastAsia="SimSun" w:hAnsi="Times New Roman" w:cs="Times New Roman"/>
            <w:color w:val="000000"/>
            <w:kern w:val="0"/>
            <w:sz w:val="20"/>
            <w:szCs w:val="20"/>
            <w:rPrChange w:id="1241" w:author="Chen Liao" w:date="2021-01-03T07:39:00Z">
              <w:rPr/>
            </w:rPrChange>
          </w:rPr>
          <w:t xml:space="preserve">microbial </w:t>
        </w:r>
      </w:ins>
      <w:ins w:id="1242" w:author="Chen Liao" w:date="2021-01-02T07:16:00Z">
        <w:r w:rsidR="0095666C" w:rsidRPr="00C72E3E">
          <w:rPr>
            <w:rFonts w:ascii="Times New Roman" w:eastAsia="SimSun" w:hAnsi="Times New Roman" w:cs="Times New Roman"/>
            <w:color w:val="000000"/>
            <w:kern w:val="0"/>
            <w:sz w:val="20"/>
            <w:szCs w:val="20"/>
            <w:rPrChange w:id="1243" w:author="Chen Liao" w:date="2021-01-03T07:39:00Z">
              <w:rPr/>
            </w:rPrChange>
          </w:rPr>
          <w:t>growth</w:t>
        </w:r>
      </w:ins>
      <w:ins w:id="1244" w:author="Chen Liao" w:date="2021-01-02T07:33:00Z">
        <w:r w:rsidRPr="00C72E3E">
          <w:rPr>
            <w:rFonts w:ascii="Times New Roman" w:eastAsia="SimSun" w:hAnsi="Times New Roman" w:cs="Times New Roman"/>
            <w:color w:val="000000"/>
            <w:kern w:val="0"/>
            <w:sz w:val="20"/>
            <w:szCs w:val="20"/>
            <w:rPrChange w:id="1245" w:author="Chen Liao" w:date="2021-01-03T07:39:00Z">
              <w:rPr/>
            </w:rPrChange>
          </w:rPr>
          <w:t xml:space="preserve"> (B) and </w:t>
        </w:r>
      </w:ins>
      <w:ins w:id="1246" w:author="Chen Liao" w:date="2021-01-02T07:35:00Z">
        <w:r w:rsidRPr="00C72E3E">
          <w:rPr>
            <w:rFonts w:ascii="Times New Roman" w:eastAsia="SimSun" w:hAnsi="Times New Roman" w:cs="Times New Roman"/>
            <w:color w:val="000000"/>
            <w:kern w:val="0"/>
            <w:sz w:val="20"/>
            <w:szCs w:val="20"/>
            <w:rPrChange w:id="1247" w:author="Chen Liao" w:date="2021-01-03T07:39:00Z">
              <w:rPr>
                <w:sz w:val="20"/>
                <w:szCs w:val="21"/>
              </w:rPr>
            </w:rPrChange>
          </w:rPr>
          <w:t xml:space="preserve">expression of </w:t>
        </w:r>
        <w:proofErr w:type="spellStart"/>
        <w:r w:rsidRPr="00C72E3E">
          <w:rPr>
            <w:rFonts w:ascii="Times New Roman" w:eastAsia="SimSun" w:hAnsi="Times New Roman" w:cs="Times New Roman"/>
            <w:color w:val="000000"/>
            <w:kern w:val="0"/>
            <w:sz w:val="20"/>
            <w:szCs w:val="20"/>
            <w:rPrChange w:id="1248" w:author="Chen Liao" w:date="2021-01-03T07:39:00Z">
              <w:rPr>
                <w:sz w:val="20"/>
                <w:szCs w:val="21"/>
              </w:rPr>
            </w:rPrChange>
          </w:rPr>
          <w:t>inulinase</w:t>
        </w:r>
        <w:proofErr w:type="spellEnd"/>
        <w:r w:rsidRPr="00C72E3E">
          <w:rPr>
            <w:rFonts w:ascii="Times New Roman" w:eastAsia="SimSun" w:hAnsi="Times New Roman" w:cs="Times New Roman"/>
            <w:color w:val="000000"/>
            <w:kern w:val="0"/>
            <w:sz w:val="20"/>
            <w:szCs w:val="20"/>
            <w:rPrChange w:id="1249" w:author="Chen Liao" w:date="2021-01-03T07:39:00Z">
              <w:rPr>
                <w:sz w:val="20"/>
                <w:szCs w:val="21"/>
              </w:rPr>
            </w:rPrChange>
          </w:rPr>
          <w:t xml:space="preserve"> genes (C)</w:t>
        </w:r>
      </w:ins>
      <w:ins w:id="1250" w:author="Chen Liao" w:date="2021-01-02T07:17:00Z">
        <w:r w:rsidR="0095666C" w:rsidRPr="00C72E3E">
          <w:rPr>
            <w:rFonts w:ascii="Times New Roman" w:eastAsia="SimSun" w:hAnsi="Times New Roman" w:cs="Times New Roman"/>
            <w:color w:val="000000"/>
            <w:kern w:val="0"/>
            <w:sz w:val="20"/>
            <w:szCs w:val="20"/>
            <w:rPrChange w:id="1251" w:author="Chen Liao" w:date="2021-01-03T07:39:00Z">
              <w:rPr/>
            </w:rPrChange>
          </w:rPr>
          <w:t>.</w:t>
        </w:r>
      </w:ins>
      <w:ins w:id="1252" w:author="Chen Liao" w:date="2021-01-02T07:37:00Z">
        <w:r w:rsidRPr="00C72E3E">
          <w:rPr>
            <w:rFonts w:ascii="Times New Roman" w:eastAsia="SimSun" w:hAnsi="Times New Roman" w:cs="Times New Roman"/>
            <w:color w:val="000000"/>
            <w:kern w:val="0"/>
            <w:sz w:val="20"/>
            <w:szCs w:val="20"/>
            <w:rPrChange w:id="1253" w:author="Chen Liao" w:date="2021-01-03T07:39:00Z">
              <w:rPr>
                <w:sz w:val="20"/>
                <w:szCs w:val="21"/>
              </w:rPr>
            </w:rPrChange>
          </w:rPr>
          <w:t xml:space="preserve"> In B,</w:t>
        </w:r>
      </w:ins>
      <w:ins w:id="1254" w:author="Chen Liao" w:date="2021-01-02T07:25:00Z">
        <w:r w:rsidR="0095666C" w:rsidRPr="00C72E3E">
          <w:rPr>
            <w:rFonts w:ascii="Times New Roman" w:eastAsia="SimSun" w:hAnsi="Times New Roman" w:cs="Times New Roman"/>
            <w:color w:val="000000"/>
            <w:kern w:val="0"/>
            <w:sz w:val="20"/>
            <w:szCs w:val="20"/>
            <w:rPrChange w:id="1255" w:author="Chen Liao" w:date="2021-01-03T07:39:00Z">
              <w:rPr/>
            </w:rPrChange>
          </w:rPr>
          <w:t xml:space="preserve"> </w:t>
        </w:r>
      </w:ins>
      <w:ins w:id="1256" w:author="Chen Liao" w:date="2021-01-02T07:37:00Z">
        <w:r w:rsidRPr="00C72E3E">
          <w:rPr>
            <w:rFonts w:ascii="Times New Roman" w:eastAsia="SimSun" w:hAnsi="Times New Roman" w:cs="Times New Roman"/>
            <w:color w:val="000000"/>
            <w:kern w:val="0"/>
            <w:sz w:val="20"/>
            <w:szCs w:val="20"/>
            <w:rPrChange w:id="1257" w:author="Chen Liao" w:date="2021-01-03T07:39:00Z">
              <w:rPr>
                <w:sz w:val="20"/>
                <w:szCs w:val="21"/>
              </w:rPr>
            </w:rPrChange>
          </w:rPr>
          <w:t>l</w:t>
        </w:r>
      </w:ins>
      <w:ins w:id="1258" w:author="Chen Liao" w:date="2021-01-02T07:25:00Z">
        <w:r w:rsidR="0095666C" w:rsidRPr="00C72E3E">
          <w:rPr>
            <w:rFonts w:ascii="Times New Roman" w:eastAsia="SimSun" w:hAnsi="Times New Roman" w:cs="Times New Roman"/>
            <w:color w:val="000000"/>
            <w:kern w:val="0"/>
            <w:sz w:val="20"/>
            <w:szCs w:val="20"/>
            <w:rPrChange w:id="1259" w:author="Chen Liao" w:date="2021-01-03T07:39:00Z">
              <w:rPr/>
            </w:rPrChange>
          </w:rPr>
          <w:t>ine</w:t>
        </w:r>
      </w:ins>
      <w:ins w:id="1260" w:author="Chen Liao" w:date="2021-01-02T07:28:00Z">
        <w:r w:rsidR="00277041" w:rsidRPr="00C72E3E">
          <w:rPr>
            <w:rFonts w:ascii="Times New Roman" w:eastAsia="SimSun" w:hAnsi="Times New Roman" w:cs="Times New Roman"/>
            <w:color w:val="000000"/>
            <w:kern w:val="0"/>
            <w:sz w:val="20"/>
            <w:szCs w:val="20"/>
            <w:rPrChange w:id="1261" w:author="Chen Liao" w:date="2021-01-03T07:39:00Z">
              <w:rPr/>
            </w:rPrChange>
          </w:rPr>
          <w:t>s</w:t>
        </w:r>
      </w:ins>
      <w:ins w:id="1262" w:author="Chen Liao" w:date="2021-01-02T07:37:00Z">
        <w:r w:rsidRPr="00C72E3E">
          <w:rPr>
            <w:rFonts w:ascii="Times New Roman" w:eastAsia="SimSun" w:hAnsi="Times New Roman" w:cs="Times New Roman"/>
            <w:color w:val="000000"/>
            <w:kern w:val="0"/>
            <w:sz w:val="20"/>
            <w:szCs w:val="20"/>
            <w:rPrChange w:id="1263" w:author="Chen Liao" w:date="2021-01-03T07:39:00Z">
              <w:rPr>
                <w:sz w:val="20"/>
                <w:szCs w:val="21"/>
              </w:rPr>
            </w:rPrChange>
          </w:rPr>
          <w:t xml:space="preserve"> represent</w:t>
        </w:r>
      </w:ins>
      <w:ins w:id="1264" w:author="Chen Liao" w:date="2021-01-02T07:25:00Z">
        <w:r w:rsidR="0095666C" w:rsidRPr="00C72E3E">
          <w:rPr>
            <w:rFonts w:ascii="Times New Roman" w:eastAsia="SimSun" w:hAnsi="Times New Roman" w:cs="Times New Roman"/>
            <w:color w:val="000000"/>
            <w:kern w:val="0"/>
            <w:sz w:val="20"/>
            <w:szCs w:val="20"/>
            <w:rPrChange w:id="1265" w:author="Chen Liao" w:date="2021-01-03T07:39:00Z">
              <w:rPr/>
            </w:rPrChange>
          </w:rPr>
          <w:t xml:space="preserve"> mean</w:t>
        </w:r>
      </w:ins>
      <w:ins w:id="1266" w:author="Chen Liao" w:date="2021-01-02T07:37:00Z">
        <w:r w:rsidRPr="00C72E3E">
          <w:rPr>
            <w:rFonts w:ascii="Times New Roman" w:eastAsia="SimSun" w:hAnsi="Times New Roman" w:cs="Times New Roman"/>
            <w:color w:val="000000"/>
            <w:kern w:val="0"/>
            <w:sz w:val="20"/>
            <w:szCs w:val="20"/>
            <w:rPrChange w:id="1267" w:author="Chen Liao" w:date="2021-01-03T07:39:00Z">
              <w:rPr>
                <w:sz w:val="20"/>
                <w:szCs w:val="21"/>
              </w:rPr>
            </w:rPrChange>
          </w:rPr>
          <w:t xml:space="preserve"> and </w:t>
        </w:r>
      </w:ins>
      <w:ins w:id="1268" w:author="Chen Liao" w:date="2021-01-02T07:25:00Z">
        <w:r w:rsidR="0095666C" w:rsidRPr="00C72E3E">
          <w:rPr>
            <w:rFonts w:ascii="Times New Roman" w:eastAsia="SimSun" w:hAnsi="Times New Roman" w:cs="Times New Roman"/>
            <w:color w:val="000000"/>
            <w:kern w:val="0"/>
            <w:sz w:val="20"/>
            <w:szCs w:val="20"/>
            <w:rPrChange w:id="1269" w:author="Chen Liao" w:date="2021-01-03T07:39:00Z">
              <w:rPr/>
            </w:rPrChange>
          </w:rPr>
          <w:t>shadin</w:t>
        </w:r>
      </w:ins>
      <w:ins w:id="1270" w:author="Chen Liao" w:date="2021-01-02T07:28:00Z">
        <w:r w:rsidR="00277041" w:rsidRPr="00C72E3E">
          <w:rPr>
            <w:rFonts w:ascii="Times New Roman" w:eastAsia="SimSun" w:hAnsi="Times New Roman" w:cs="Times New Roman"/>
            <w:color w:val="000000"/>
            <w:kern w:val="0"/>
            <w:sz w:val="20"/>
            <w:szCs w:val="20"/>
            <w:rPrChange w:id="1271" w:author="Chen Liao" w:date="2021-01-03T07:39:00Z">
              <w:rPr/>
            </w:rPrChange>
          </w:rPr>
          <w:t>g areas</w:t>
        </w:r>
      </w:ins>
      <w:ins w:id="1272" w:author="Chen Liao" w:date="2021-01-02T07:38:00Z">
        <w:r w:rsidRPr="00C72E3E">
          <w:rPr>
            <w:rFonts w:ascii="Times New Roman" w:eastAsia="SimSun" w:hAnsi="Times New Roman" w:cs="Times New Roman"/>
            <w:color w:val="000000"/>
            <w:kern w:val="0"/>
            <w:sz w:val="20"/>
            <w:szCs w:val="20"/>
            <w:rPrChange w:id="1273" w:author="Chen Liao" w:date="2021-01-03T07:39:00Z">
              <w:rPr>
                <w:sz w:val="20"/>
                <w:szCs w:val="21"/>
              </w:rPr>
            </w:rPrChange>
          </w:rPr>
          <w:t xml:space="preserve"> represent</w:t>
        </w:r>
      </w:ins>
      <w:ins w:id="1274" w:author="Chen Liao" w:date="2021-01-02T07:28:00Z">
        <w:r w:rsidR="00635C78" w:rsidRPr="00C72E3E">
          <w:rPr>
            <w:rFonts w:ascii="Times New Roman" w:eastAsia="SimSun" w:hAnsi="Times New Roman" w:cs="Times New Roman"/>
            <w:color w:val="000000"/>
            <w:kern w:val="0"/>
            <w:sz w:val="20"/>
            <w:szCs w:val="20"/>
            <w:rPrChange w:id="1275" w:author="Chen Liao" w:date="2021-01-03T07:39:00Z">
              <w:rPr/>
            </w:rPrChange>
          </w:rPr>
          <w:t xml:space="preserve"> </w:t>
        </w:r>
        <w:proofErr w:type="spellStart"/>
        <w:r w:rsidR="00635C78" w:rsidRPr="00C72E3E">
          <w:rPr>
            <w:rFonts w:ascii="Times New Roman" w:eastAsia="SimSun" w:hAnsi="Times New Roman" w:cs="Times New Roman"/>
            <w:color w:val="000000"/>
            <w:kern w:val="0"/>
            <w:sz w:val="20"/>
            <w:szCs w:val="20"/>
            <w:rPrChange w:id="1276" w:author="Chen Liao" w:date="2021-01-03T07:39:00Z">
              <w:rPr/>
            </w:rPrChange>
          </w:rPr>
          <w:t>s.e.m.</w:t>
        </w:r>
      </w:ins>
      <w:proofErr w:type="spellEnd"/>
      <w:ins w:id="1277" w:author="Chen Liao" w:date="2021-01-02T07:38:00Z">
        <w:r w:rsidRPr="00C72E3E">
          <w:rPr>
            <w:rFonts w:ascii="Times New Roman" w:eastAsia="SimSun" w:hAnsi="Times New Roman" w:cs="Times New Roman"/>
            <w:color w:val="000000"/>
            <w:kern w:val="0"/>
            <w:sz w:val="20"/>
            <w:szCs w:val="20"/>
            <w:rPrChange w:id="1278" w:author="Chen Liao" w:date="2021-01-03T07:39:00Z">
              <w:rPr>
                <w:sz w:val="20"/>
                <w:szCs w:val="21"/>
              </w:rPr>
            </w:rPrChange>
          </w:rPr>
          <w:t xml:space="preserve"> In C, each dotted line represents an individual mou</w:t>
        </w:r>
      </w:ins>
      <w:ins w:id="1279" w:author="Chen Liao" w:date="2021-01-02T08:10:00Z">
        <w:r w:rsidR="0004448A" w:rsidRPr="00C72E3E">
          <w:rPr>
            <w:rFonts w:ascii="Times New Roman" w:eastAsia="SimSun" w:hAnsi="Times New Roman" w:cs="Times New Roman"/>
            <w:color w:val="000000"/>
            <w:kern w:val="0"/>
            <w:sz w:val="20"/>
            <w:szCs w:val="20"/>
            <w:rPrChange w:id="1280" w:author="Chen Liao" w:date="2021-01-03T07:39:00Z">
              <w:rPr>
                <w:sz w:val="20"/>
                <w:szCs w:val="21"/>
              </w:rPr>
            </w:rPrChange>
          </w:rPr>
          <w:t>s</w:t>
        </w:r>
      </w:ins>
      <w:ins w:id="1281" w:author="Chen Liao" w:date="2021-01-02T07:38:00Z">
        <w:r w:rsidRPr="00C72E3E">
          <w:rPr>
            <w:rFonts w:ascii="Times New Roman" w:eastAsia="SimSun" w:hAnsi="Times New Roman" w:cs="Times New Roman"/>
            <w:color w:val="000000"/>
            <w:kern w:val="0"/>
            <w:sz w:val="20"/>
            <w:szCs w:val="20"/>
            <w:rPrChange w:id="1282" w:author="Chen Liao" w:date="2021-01-03T07:39:00Z">
              <w:rPr>
                <w:sz w:val="20"/>
                <w:szCs w:val="21"/>
              </w:rPr>
            </w:rPrChange>
          </w:rPr>
          <w:t>e.</w:t>
        </w:r>
      </w:ins>
      <w:ins w:id="1283" w:author="Chen Liao" w:date="2021-01-02T07:40:00Z">
        <w:r w:rsidR="0037584B" w:rsidRPr="00C72E3E">
          <w:rPr>
            <w:rFonts w:ascii="Times New Roman" w:eastAsia="SimSun" w:hAnsi="Times New Roman" w:cs="Times New Roman"/>
            <w:color w:val="000000"/>
            <w:kern w:val="0"/>
            <w:sz w:val="20"/>
            <w:szCs w:val="20"/>
            <w:rPrChange w:id="1284" w:author="Chen Liao" w:date="2021-01-03T07:39:00Z">
              <w:rPr>
                <w:sz w:val="20"/>
                <w:szCs w:val="21"/>
              </w:rPr>
            </w:rPrChange>
          </w:rPr>
          <w:t xml:space="preserve"> </w:t>
        </w:r>
      </w:ins>
      <w:ins w:id="1285" w:author="Chen Liao" w:date="2021-01-02T07:41:00Z">
        <w:r w:rsidR="0037584B" w:rsidRPr="00C72E3E">
          <w:rPr>
            <w:rFonts w:ascii="Times New Roman" w:eastAsia="SimSun" w:hAnsi="Times New Roman" w:cs="Times New Roman"/>
            <w:color w:val="000000"/>
            <w:kern w:val="0"/>
            <w:sz w:val="20"/>
            <w:szCs w:val="20"/>
            <w:rPrChange w:id="1286" w:author="Chen Liao" w:date="2021-01-03T07:39:00Z">
              <w:rPr>
                <w:sz w:val="20"/>
                <w:szCs w:val="21"/>
              </w:rPr>
            </w:rPrChange>
          </w:rPr>
          <w:t>*: p</w:t>
        </w:r>
        <w:r w:rsidR="0037584B" w:rsidRPr="00C72E3E">
          <w:rPr>
            <w:rFonts w:ascii="Times New Roman" w:eastAsia="SimSun" w:hAnsi="Times New Roman" w:cs="Times New Roman"/>
            <w:color w:val="000000"/>
            <w:kern w:val="0"/>
            <w:sz w:val="20"/>
            <w:szCs w:val="20"/>
            <w:rPrChange w:id="1287" w:author="Chen Liao" w:date="2021-01-03T07:39:00Z">
              <w:rPr>
                <w:sz w:val="20"/>
                <w:szCs w:val="21"/>
              </w:rPr>
            </w:rPrChange>
          </w:rPr>
          <w:sym w:font="Symbol" w:char="F0A3"/>
        </w:r>
        <w:r w:rsidR="0037584B" w:rsidRPr="00C72E3E">
          <w:rPr>
            <w:rFonts w:ascii="Times New Roman" w:eastAsia="SimSun" w:hAnsi="Times New Roman" w:cs="Times New Roman"/>
            <w:color w:val="000000"/>
            <w:kern w:val="0"/>
            <w:sz w:val="20"/>
            <w:szCs w:val="20"/>
            <w:rPrChange w:id="1288" w:author="Chen Liao" w:date="2021-01-03T07:39:00Z">
              <w:rPr>
                <w:sz w:val="20"/>
                <w:szCs w:val="21"/>
              </w:rPr>
            </w:rPrChange>
          </w:rPr>
          <w:t>0.05; *</w:t>
        </w:r>
      </w:ins>
      <w:ins w:id="1289" w:author="Chen Liao" w:date="2021-01-02T07:56:00Z">
        <w:r w:rsidR="007B1B8E" w:rsidRPr="00C72E3E">
          <w:rPr>
            <w:rFonts w:ascii="Times New Roman" w:eastAsia="SimSun" w:hAnsi="Times New Roman" w:cs="Times New Roman"/>
            <w:color w:val="000000"/>
            <w:kern w:val="0"/>
            <w:sz w:val="20"/>
            <w:szCs w:val="20"/>
            <w:rPrChange w:id="1290" w:author="Chen Liao" w:date="2021-01-03T07:39:00Z">
              <w:rPr>
                <w:sz w:val="20"/>
                <w:szCs w:val="21"/>
              </w:rPr>
            </w:rPrChange>
          </w:rPr>
          <w:t>*</w:t>
        </w:r>
      </w:ins>
      <w:ins w:id="1291" w:author="Chen Liao" w:date="2021-01-02T07:41:00Z">
        <w:r w:rsidR="0037584B" w:rsidRPr="00C72E3E">
          <w:rPr>
            <w:rFonts w:ascii="Times New Roman" w:eastAsia="SimSun" w:hAnsi="Times New Roman" w:cs="Times New Roman"/>
            <w:color w:val="000000"/>
            <w:kern w:val="0"/>
            <w:sz w:val="20"/>
            <w:szCs w:val="20"/>
            <w:rPrChange w:id="1292" w:author="Chen Liao" w:date="2021-01-03T07:39:00Z">
              <w:rPr>
                <w:sz w:val="20"/>
                <w:szCs w:val="21"/>
              </w:rPr>
            </w:rPrChange>
          </w:rPr>
          <w:t>: p</w:t>
        </w:r>
        <w:r w:rsidR="0037584B" w:rsidRPr="00C72E3E">
          <w:rPr>
            <w:rFonts w:ascii="Times New Roman" w:eastAsia="SimSun" w:hAnsi="Times New Roman" w:cs="Times New Roman"/>
            <w:color w:val="000000"/>
            <w:kern w:val="0"/>
            <w:sz w:val="20"/>
            <w:szCs w:val="20"/>
            <w:rPrChange w:id="1293" w:author="Chen Liao" w:date="2021-01-03T07:39:00Z">
              <w:rPr>
                <w:sz w:val="20"/>
                <w:szCs w:val="21"/>
              </w:rPr>
            </w:rPrChange>
          </w:rPr>
          <w:sym w:font="Symbol" w:char="F0A3"/>
        </w:r>
        <w:r w:rsidR="0037584B" w:rsidRPr="00C72E3E">
          <w:rPr>
            <w:rFonts w:ascii="Times New Roman" w:eastAsia="SimSun" w:hAnsi="Times New Roman" w:cs="Times New Roman"/>
            <w:color w:val="000000"/>
            <w:kern w:val="0"/>
            <w:sz w:val="20"/>
            <w:szCs w:val="20"/>
            <w:rPrChange w:id="1294" w:author="Chen Liao" w:date="2021-01-03T07:39:00Z">
              <w:rPr>
                <w:sz w:val="20"/>
                <w:szCs w:val="21"/>
              </w:rPr>
            </w:rPrChange>
          </w:rPr>
          <w:t xml:space="preserve">0.01; </w:t>
        </w:r>
      </w:ins>
      <w:bookmarkStart w:id="1295" w:name="OLE_LINK34"/>
      <w:bookmarkStart w:id="1296" w:name="OLE_LINK35"/>
      <w:ins w:id="1297" w:author="Chen Liao" w:date="2021-01-02T07:56:00Z">
        <w:r w:rsidR="007B1B8E" w:rsidRPr="00C72E3E">
          <w:rPr>
            <w:rFonts w:ascii="Times New Roman" w:eastAsia="SimSun" w:hAnsi="Times New Roman" w:cs="Times New Roman"/>
            <w:color w:val="000000"/>
            <w:kern w:val="0"/>
            <w:sz w:val="20"/>
            <w:szCs w:val="20"/>
            <w:rPrChange w:id="1298" w:author="Chen Liao" w:date="2021-01-03T07:39:00Z">
              <w:rPr>
                <w:sz w:val="20"/>
                <w:szCs w:val="21"/>
              </w:rPr>
            </w:rPrChange>
          </w:rPr>
          <w:t>**</w:t>
        </w:r>
      </w:ins>
      <w:ins w:id="1299" w:author="Chen Liao" w:date="2021-01-02T07:41:00Z">
        <w:r w:rsidR="0037584B" w:rsidRPr="00C72E3E">
          <w:rPr>
            <w:rFonts w:ascii="Times New Roman" w:eastAsia="SimSun" w:hAnsi="Times New Roman" w:cs="Times New Roman"/>
            <w:color w:val="000000"/>
            <w:kern w:val="0"/>
            <w:sz w:val="20"/>
            <w:szCs w:val="20"/>
            <w:rPrChange w:id="1300" w:author="Chen Liao" w:date="2021-01-03T07:39:00Z">
              <w:rPr>
                <w:sz w:val="20"/>
                <w:szCs w:val="21"/>
              </w:rPr>
            </w:rPrChange>
          </w:rPr>
          <w:t>*: p</w:t>
        </w:r>
        <w:r w:rsidR="0037584B" w:rsidRPr="00C72E3E">
          <w:rPr>
            <w:rFonts w:ascii="Times New Roman" w:eastAsia="SimSun" w:hAnsi="Times New Roman" w:cs="Times New Roman"/>
            <w:color w:val="000000"/>
            <w:kern w:val="0"/>
            <w:sz w:val="20"/>
            <w:szCs w:val="20"/>
            <w:rPrChange w:id="1301" w:author="Chen Liao" w:date="2021-01-03T07:39:00Z">
              <w:rPr>
                <w:sz w:val="20"/>
                <w:szCs w:val="21"/>
              </w:rPr>
            </w:rPrChange>
          </w:rPr>
          <w:sym w:font="Symbol" w:char="F0A3"/>
        </w:r>
        <w:r w:rsidR="0037584B" w:rsidRPr="00C72E3E">
          <w:rPr>
            <w:rFonts w:ascii="Times New Roman" w:eastAsia="SimSun" w:hAnsi="Times New Roman" w:cs="Times New Roman"/>
            <w:color w:val="000000"/>
            <w:kern w:val="0"/>
            <w:sz w:val="20"/>
            <w:szCs w:val="20"/>
            <w:rPrChange w:id="1302" w:author="Chen Liao" w:date="2021-01-03T07:39:00Z">
              <w:rPr>
                <w:sz w:val="20"/>
                <w:szCs w:val="21"/>
              </w:rPr>
            </w:rPrChange>
          </w:rPr>
          <w:t>0.0</w:t>
        </w:r>
      </w:ins>
      <w:ins w:id="1303" w:author="Chen Liao" w:date="2021-01-02T07:42:00Z">
        <w:r w:rsidR="0037584B" w:rsidRPr="00C72E3E">
          <w:rPr>
            <w:rFonts w:ascii="Times New Roman" w:eastAsia="SimSun" w:hAnsi="Times New Roman" w:cs="Times New Roman"/>
            <w:color w:val="000000"/>
            <w:kern w:val="0"/>
            <w:sz w:val="20"/>
            <w:szCs w:val="20"/>
            <w:rPrChange w:id="1304" w:author="Chen Liao" w:date="2021-01-03T07:39:00Z">
              <w:rPr>
                <w:sz w:val="20"/>
                <w:szCs w:val="21"/>
              </w:rPr>
            </w:rPrChange>
          </w:rPr>
          <w:t>01</w:t>
        </w:r>
        <w:bookmarkEnd w:id="1295"/>
        <w:bookmarkEnd w:id="1296"/>
        <w:r w:rsidR="0057750B" w:rsidRPr="00C72E3E">
          <w:rPr>
            <w:rFonts w:ascii="Times New Roman" w:eastAsia="SimSun" w:hAnsi="Times New Roman" w:cs="Times New Roman"/>
            <w:color w:val="000000"/>
            <w:kern w:val="0"/>
            <w:sz w:val="20"/>
            <w:szCs w:val="20"/>
            <w:rPrChange w:id="1305" w:author="Chen Liao" w:date="2021-01-03T07:39:00Z">
              <w:rPr>
                <w:sz w:val="20"/>
                <w:szCs w:val="21"/>
              </w:rPr>
            </w:rPrChange>
          </w:rPr>
          <w:t>.</w:t>
        </w:r>
      </w:ins>
      <w:ins w:id="1306" w:author="Chen Liao" w:date="2021-01-02T07:41:00Z">
        <w:r w:rsidR="0037584B" w:rsidRPr="00C72E3E">
          <w:rPr>
            <w:rFonts w:ascii="Times New Roman" w:eastAsia="SimSun" w:hAnsi="Times New Roman" w:cs="Times New Roman"/>
            <w:color w:val="000000"/>
            <w:kern w:val="0"/>
            <w:sz w:val="20"/>
            <w:szCs w:val="20"/>
            <w:rPrChange w:id="1307" w:author="Chen Liao" w:date="2021-01-03T07:39:00Z">
              <w:rPr>
                <w:sz w:val="20"/>
                <w:szCs w:val="21"/>
              </w:rPr>
            </w:rPrChange>
          </w:rPr>
          <w:t xml:space="preserve"> </w:t>
        </w:r>
      </w:ins>
      <w:ins w:id="1308" w:author="Chen Liao" w:date="2021-01-03T08:29:00Z">
        <w:r w:rsidR="00FE5CCD" w:rsidRPr="002777F2">
          <w:rPr>
            <w:rFonts w:ascii="Times New Roman" w:eastAsia="SimSun" w:hAnsi="Times New Roman" w:cs="Times New Roman"/>
            <w:color w:val="000000"/>
            <w:kern w:val="0"/>
            <w:sz w:val="20"/>
            <w:szCs w:val="20"/>
          </w:rPr>
          <w:t>The figure legend in B applies to C, F, H and I.</w:t>
        </w:r>
      </w:ins>
    </w:p>
    <w:p w14:paraId="1E66C2D0" w14:textId="61BEC77F" w:rsidR="0032787E" w:rsidRPr="00C72E3E" w:rsidRDefault="001C6F07" w:rsidP="00577E2C">
      <w:pPr>
        <w:widowControl/>
        <w:jc w:val="left"/>
        <w:rPr>
          <w:ins w:id="1309" w:author="Chen Liao" w:date="2021-01-02T07:56:00Z"/>
          <w:rFonts w:ascii="Times New Roman" w:eastAsia="SimSun" w:hAnsi="Times New Roman" w:cs="Times New Roman"/>
          <w:color w:val="000000"/>
          <w:kern w:val="0"/>
          <w:sz w:val="20"/>
          <w:szCs w:val="20"/>
          <w:rPrChange w:id="1310" w:author="Chen Liao" w:date="2021-01-03T07:39:00Z">
            <w:rPr>
              <w:ins w:id="1311" w:author="Chen Liao" w:date="2021-01-02T07:56:00Z"/>
              <w:sz w:val="20"/>
              <w:szCs w:val="21"/>
            </w:rPr>
          </w:rPrChange>
        </w:rPr>
      </w:pPr>
      <w:ins w:id="1312" w:author="Chen Liao" w:date="2021-01-02T07:38:00Z">
        <w:r w:rsidRPr="00C72E3E">
          <w:rPr>
            <w:rFonts w:ascii="Times New Roman" w:eastAsia="SimSun" w:hAnsi="Times New Roman" w:cs="Times New Roman"/>
            <w:b/>
            <w:bCs/>
            <w:color w:val="000000"/>
            <w:kern w:val="0"/>
            <w:sz w:val="20"/>
            <w:szCs w:val="20"/>
            <w:rPrChange w:id="1313" w:author="Chen Liao" w:date="2021-01-03T07:39:00Z">
              <w:rPr>
                <w:sz w:val="20"/>
                <w:szCs w:val="21"/>
              </w:rPr>
            </w:rPrChange>
          </w:rPr>
          <w:t>D</w:t>
        </w:r>
        <w:r w:rsidRPr="00C72E3E">
          <w:rPr>
            <w:rFonts w:ascii="Times New Roman" w:eastAsia="SimSun" w:hAnsi="Times New Roman" w:cs="Times New Roman"/>
            <w:color w:val="000000"/>
            <w:kern w:val="0"/>
            <w:sz w:val="20"/>
            <w:szCs w:val="20"/>
            <w:rPrChange w:id="1314" w:author="Chen Liao" w:date="2021-01-03T07:39:00Z">
              <w:rPr>
                <w:sz w:val="20"/>
                <w:szCs w:val="21"/>
              </w:rPr>
            </w:rPrChange>
          </w:rPr>
          <w:t xml:space="preserve">. </w:t>
        </w:r>
      </w:ins>
      <w:ins w:id="1315" w:author="Chen Liao" w:date="2021-01-02T10:01:00Z">
        <w:r w:rsidR="009763BE" w:rsidRPr="00C72E3E">
          <w:rPr>
            <w:rFonts w:ascii="Times New Roman" w:eastAsia="SimSun" w:hAnsi="Times New Roman" w:cs="Times New Roman"/>
            <w:color w:val="000000"/>
            <w:kern w:val="0"/>
            <w:sz w:val="20"/>
            <w:szCs w:val="20"/>
            <w:rPrChange w:id="1316" w:author="Chen Liao" w:date="2021-01-03T07:39:00Z">
              <w:rPr>
                <w:sz w:val="20"/>
                <w:szCs w:val="21"/>
              </w:rPr>
            </w:rPrChange>
          </w:rPr>
          <w:t xml:space="preserve">Posterior distribution of </w:t>
        </w:r>
      </w:ins>
      <w:ins w:id="1317" w:author="Chen Liao" w:date="2021-01-03T07:15:00Z">
        <w:r w:rsidR="00673D05" w:rsidRPr="00C72E3E">
          <w:rPr>
            <w:rFonts w:ascii="Times New Roman" w:eastAsia="SimSun" w:hAnsi="Times New Roman" w:cs="Times New Roman"/>
            <w:color w:val="000000"/>
            <w:kern w:val="0"/>
            <w:sz w:val="20"/>
            <w:szCs w:val="20"/>
            <w:rPrChange w:id="1318" w:author="Chen Liao" w:date="2021-01-03T07:39:00Z">
              <w:rPr>
                <w:sz w:val="20"/>
                <w:szCs w:val="21"/>
              </w:rPr>
            </w:rPrChange>
          </w:rPr>
          <w:t xml:space="preserve">significant </w:t>
        </w:r>
      </w:ins>
      <w:ins w:id="1319" w:author="Chen Liao" w:date="2021-01-02T10:01:00Z">
        <w:r w:rsidR="009763BE" w:rsidRPr="00C72E3E">
          <w:rPr>
            <w:rFonts w:ascii="Times New Roman" w:eastAsia="SimSun" w:hAnsi="Times New Roman" w:cs="Times New Roman"/>
            <w:color w:val="000000"/>
            <w:kern w:val="0"/>
            <w:sz w:val="20"/>
            <w:szCs w:val="20"/>
            <w:rPrChange w:id="1320" w:author="Chen Liao" w:date="2021-01-03T07:39:00Z">
              <w:rPr>
                <w:sz w:val="20"/>
                <w:szCs w:val="21"/>
              </w:rPr>
            </w:rPrChange>
          </w:rPr>
          <w:t>growth responses to inulin</w:t>
        </w:r>
      </w:ins>
      <w:ins w:id="1321" w:author="Chen Liao" w:date="2021-01-03T07:03:00Z">
        <w:r w:rsidR="00474E87" w:rsidRPr="00C72E3E">
          <w:rPr>
            <w:rFonts w:ascii="Times New Roman" w:eastAsia="SimSun" w:hAnsi="Times New Roman" w:cs="Times New Roman"/>
            <w:color w:val="000000"/>
            <w:kern w:val="0"/>
            <w:sz w:val="20"/>
            <w:szCs w:val="20"/>
            <w:rPrChange w:id="1322" w:author="Chen Liao" w:date="2021-01-03T07:39:00Z">
              <w:rPr>
                <w:sz w:val="20"/>
                <w:szCs w:val="21"/>
              </w:rPr>
            </w:rPrChange>
          </w:rPr>
          <w:t xml:space="preserve">. </w:t>
        </w:r>
      </w:ins>
      <w:ins w:id="1323" w:author="Chen Liao" w:date="2021-01-03T07:15:00Z">
        <w:r w:rsidR="00673D05" w:rsidRPr="00C72E3E">
          <w:rPr>
            <w:rFonts w:ascii="Times New Roman" w:eastAsia="SimSun" w:hAnsi="Times New Roman" w:cs="Times New Roman"/>
            <w:color w:val="000000"/>
            <w:kern w:val="0"/>
            <w:sz w:val="20"/>
            <w:szCs w:val="20"/>
            <w:rPrChange w:id="1324" w:author="Chen Liao" w:date="2021-01-03T07:39:00Z">
              <w:rPr>
                <w:sz w:val="20"/>
                <w:szCs w:val="21"/>
              </w:rPr>
            </w:rPrChange>
          </w:rPr>
          <w:t>For D</w:t>
        </w:r>
      </w:ins>
      <w:ins w:id="1325" w:author="Chen Liao" w:date="2021-01-03T08:28:00Z">
        <w:r w:rsidR="00FE5CCD">
          <w:rPr>
            <w:rFonts w:ascii="Times New Roman" w:eastAsia="SimSun" w:hAnsi="Times New Roman" w:cs="Times New Roman"/>
            <w:color w:val="000000"/>
            <w:kern w:val="0"/>
            <w:sz w:val="20"/>
            <w:szCs w:val="20"/>
          </w:rPr>
          <w:t>,</w:t>
        </w:r>
      </w:ins>
      <w:ins w:id="1326" w:author="Chen Liao" w:date="2021-01-03T08:29:00Z">
        <w:r w:rsidR="00FE5CCD">
          <w:rPr>
            <w:rFonts w:ascii="Times New Roman" w:eastAsia="SimSun" w:hAnsi="Times New Roman" w:cs="Times New Roman"/>
            <w:color w:val="000000"/>
            <w:kern w:val="0"/>
            <w:sz w:val="20"/>
            <w:szCs w:val="20"/>
          </w:rPr>
          <w:t xml:space="preserve"> </w:t>
        </w:r>
      </w:ins>
      <w:ins w:id="1327" w:author="Chen Liao" w:date="2021-01-03T07:15:00Z">
        <w:r w:rsidR="00673D05" w:rsidRPr="00C72E3E">
          <w:rPr>
            <w:rFonts w:ascii="Times New Roman" w:eastAsia="SimSun" w:hAnsi="Times New Roman" w:cs="Times New Roman"/>
            <w:color w:val="000000"/>
            <w:kern w:val="0"/>
            <w:sz w:val="20"/>
            <w:szCs w:val="20"/>
            <w:rPrChange w:id="1328" w:author="Chen Liao" w:date="2021-01-03T07:39:00Z">
              <w:rPr>
                <w:sz w:val="20"/>
                <w:szCs w:val="21"/>
              </w:rPr>
            </w:rPrChange>
          </w:rPr>
          <w:t>E</w:t>
        </w:r>
      </w:ins>
      <w:ins w:id="1329" w:author="Chen Liao" w:date="2021-01-03T08:29:00Z">
        <w:r w:rsidR="00FE5CCD">
          <w:rPr>
            <w:rFonts w:ascii="Times New Roman" w:eastAsia="SimSun" w:hAnsi="Times New Roman" w:cs="Times New Roman"/>
            <w:color w:val="000000"/>
            <w:kern w:val="0"/>
            <w:sz w:val="20"/>
            <w:szCs w:val="20"/>
          </w:rPr>
          <w:t xml:space="preserve"> and L</w:t>
        </w:r>
      </w:ins>
      <w:ins w:id="1330" w:author="Chen Liao" w:date="2021-01-03T07:15:00Z">
        <w:r w:rsidR="00673D05" w:rsidRPr="00C72E3E">
          <w:rPr>
            <w:rFonts w:ascii="Times New Roman" w:eastAsia="SimSun" w:hAnsi="Times New Roman" w:cs="Times New Roman"/>
            <w:color w:val="000000"/>
            <w:kern w:val="0"/>
            <w:sz w:val="20"/>
            <w:szCs w:val="20"/>
            <w:rPrChange w:id="1331" w:author="Chen Liao" w:date="2021-01-03T07:39:00Z">
              <w:rPr>
                <w:sz w:val="20"/>
                <w:szCs w:val="21"/>
              </w:rPr>
            </w:rPrChange>
          </w:rPr>
          <w:t xml:space="preserve">, significance was determined </w:t>
        </w:r>
        <w:r w:rsidR="00611EF0" w:rsidRPr="00C72E3E">
          <w:rPr>
            <w:rFonts w:ascii="Times New Roman" w:eastAsia="SimSun" w:hAnsi="Times New Roman" w:cs="Times New Roman"/>
            <w:color w:val="000000"/>
            <w:kern w:val="0"/>
            <w:sz w:val="20"/>
            <w:szCs w:val="20"/>
            <w:rPrChange w:id="1332" w:author="Chen Liao" w:date="2021-01-03T07:39:00Z">
              <w:rPr>
                <w:sz w:val="20"/>
                <w:szCs w:val="21"/>
              </w:rPr>
            </w:rPrChange>
          </w:rPr>
          <w:t>when</w:t>
        </w:r>
      </w:ins>
      <w:ins w:id="1333" w:author="Chen Liao" w:date="2021-01-03T07:02:00Z">
        <w:r w:rsidR="00474E87" w:rsidRPr="00C72E3E">
          <w:rPr>
            <w:rFonts w:ascii="Times New Roman" w:eastAsia="SimSun" w:hAnsi="Times New Roman" w:cs="Times New Roman"/>
            <w:color w:val="000000"/>
            <w:kern w:val="0"/>
            <w:sz w:val="20"/>
            <w:szCs w:val="20"/>
            <w:rPrChange w:id="1334" w:author="Chen Liao" w:date="2021-01-03T07:39:00Z">
              <w:rPr>
                <w:sz w:val="20"/>
                <w:szCs w:val="21"/>
              </w:rPr>
            </w:rPrChange>
          </w:rPr>
          <w:t xml:space="preserve"> 95% credible interval</w:t>
        </w:r>
      </w:ins>
      <w:ins w:id="1335" w:author="Chen Liao" w:date="2021-01-03T07:03:00Z">
        <w:r w:rsidR="00474E87" w:rsidRPr="00C72E3E">
          <w:rPr>
            <w:rFonts w:ascii="Times New Roman" w:eastAsia="SimSun" w:hAnsi="Times New Roman" w:cs="Times New Roman"/>
            <w:color w:val="000000"/>
            <w:kern w:val="0"/>
            <w:sz w:val="20"/>
            <w:szCs w:val="20"/>
            <w:rPrChange w:id="1336" w:author="Chen Liao" w:date="2021-01-03T07:39:00Z">
              <w:rPr>
                <w:sz w:val="20"/>
                <w:szCs w:val="21"/>
              </w:rPr>
            </w:rPrChange>
          </w:rPr>
          <w:t xml:space="preserve"> does not include 0</w:t>
        </w:r>
      </w:ins>
      <w:ins w:id="1337" w:author="Chen Liao" w:date="2021-01-03T07:16:00Z">
        <w:r w:rsidR="00611EF0" w:rsidRPr="00C72E3E">
          <w:rPr>
            <w:rFonts w:ascii="Times New Roman" w:eastAsia="SimSun" w:hAnsi="Times New Roman" w:cs="Times New Roman"/>
            <w:color w:val="000000"/>
            <w:kern w:val="0"/>
            <w:sz w:val="20"/>
            <w:szCs w:val="20"/>
            <w:rPrChange w:id="1338" w:author="Chen Liao" w:date="2021-01-03T07:39:00Z">
              <w:rPr>
                <w:sz w:val="20"/>
                <w:szCs w:val="21"/>
              </w:rPr>
            </w:rPrChange>
          </w:rPr>
          <w:t>.</w:t>
        </w:r>
      </w:ins>
      <w:ins w:id="1339" w:author="Chen Liao" w:date="2021-01-03T09:36:00Z">
        <w:r w:rsidR="00142573">
          <w:rPr>
            <w:rFonts w:ascii="Times New Roman" w:eastAsia="SimSun" w:hAnsi="Times New Roman" w:cs="Times New Roman"/>
            <w:color w:val="000000"/>
            <w:kern w:val="0"/>
            <w:sz w:val="20"/>
            <w:szCs w:val="20"/>
          </w:rPr>
          <w:t xml:space="preserve"> </w:t>
        </w:r>
      </w:ins>
      <w:ins w:id="1340" w:author="Chen Liao" w:date="2021-01-03T09:38:00Z">
        <w:r w:rsidR="00295D66">
          <w:rPr>
            <w:rFonts w:ascii="Times New Roman" w:eastAsia="SimSun" w:hAnsi="Times New Roman" w:cs="Times New Roman"/>
            <w:color w:val="000000"/>
            <w:kern w:val="0"/>
            <w:sz w:val="20"/>
            <w:szCs w:val="20"/>
          </w:rPr>
          <w:t>ASVs</w:t>
        </w:r>
      </w:ins>
      <w:ins w:id="1341" w:author="Chen Liao" w:date="2021-01-03T09:51:00Z">
        <w:r w:rsidR="00CA69B3">
          <w:rPr>
            <w:rFonts w:ascii="Times New Roman" w:eastAsia="SimSun" w:hAnsi="Times New Roman" w:cs="Times New Roman"/>
            <w:color w:val="000000"/>
            <w:kern w:val="0"/>
            <w:sz w:val="20"/>
            <w:szCs w:val="20"/>
          </w:rPr>
          <w:t xml:space="preserve"> that </w:t>
        </w:r>
      </w:ins>
      <w:ins w:id="1342" w:author="Chen Liao" w:date="2021-01-03T09:52:00Z">
        <w:r w:rsidR="00CA69B3">
          <w:rPr>
            <w:rFonts w:ascii="Times New Roman" w:eastAsia="SimSun" w:hAnsi="Times New Roman" w:cs="Times New Roman"/>
            <w:color w:val="000000"/>
            <w:kern w:val="0"/>
            <w:sz w:val="20"/>
            <w:szCs w:val="20"/>
          </w:rPr>
          <w:t>are unclassified at the species level</w:t>
        </w:r>
      </w:ins>
      <w:ins w:id="1343" w:author="Chen Liao" w:date="2021-01-03T09:36:00Z">
        <w:r w:rsidR="00142573">
          <w:rPr>
            <w:rFonts w:ascii="Times New Roman" w:eastAsia="SimSun" w:hAnsi="Times New Roman" w:cs="Times New Roman"/>
            <w:color w:val="000000"/>
            <w:kern w:val="0"/>
            <w:sz w:val="20"/>
            <w:szCs w:val="20"/>
          </w:rPr>
          <w:t xml:space="preserve"> were grouped to the lowest classified</w:t>
        </w:r>
      </w:ins>
      <w:ins w:id="1344" w:author="Chen Liao" w:date="2021-01-03T09:37:00Z">
        <w:r w:rsidR="00142573">
          <w:rPr>
            <w:rFonts w:ascii="Times New Roman" w:eastAsia="SimSun" w:hAnsi="Times New Roman" w:cs="Times New Roman"/>
            <w:color w:val="000000"/>
            <w:kern w:val="0"/>
            <w:sz w:val="20"/>
            <w:szCs w:val="20"/>
          </w:rPr>
          <w:t xml:space="preserve"> taxonomic level in the </w:t>
        </w:r>
        <w:proofErr w:type="spellStart"/>
        <w:r w:rsidR="00142573">
          <w:rPr>
            <w:rFonts w:ascii="Times New Roman" w:eastAsia="SimSun" w:hAnsi="Times New Roman" w:cs="Times New Roman"/>
            <w:color w:val="000000"/>
            <w:kern w:val="0"/>
            <w:sz w:val="20"/>
            <w:szCs w:val="20"/>
          </w:rPr>
          <w:t>gLV</w:t>
        </w:r>
        <w:proofErr w:type="spellEnd"/>
        <w:r w:rsidR="00142573">
          <w:rPr>
            <w:rFonts w:ascii="Times New Roman" w:eastAsia="SimSun" w:hAnsi="Times New Roman" w:cs="Times New Roman"/>
            <w:color w:val="000000"/>
            <w:kern w:val="0"/>
            <w:sz w:val="20"/>
            <w:szCs w:val="20"/>
          </w:rPr>
          <w:t xml:space="preserve"> model</w:t>
        </w:r>
      </w:ins>
      <w:ins w:id="1345" w:author="Chen Liao" w:date="2021-01-03T09:52:00Z">
        <w:r w:rsidR="00CA69B3">
          <w:rPr>
            <w:rFonts w:ascii="Times New Roman" w:eastAsia="SimSun" w:hAnsi="Times New Roman" w:cs="Times New Roman"/>
            <w:color w:val="000000"/>
            <w:kern w:val="0"/>
            <w:sz w:val="20"/>
            <w:szCs w:val="20"/>
          </w:rPr>
          <w:t xml:space="preserve"> and t</w:t>
        </w:r>
      </w:ins>
      <w:ins w:id="1346" w:author="Chen Liao" w:date="2021-01-03T09:47:00Z">
        <w:r w:rsidR="00CA69B3">
          <w:rPr>
            <w:rFonts w:ascii="Times New Roman" w:eastAsia="SimSun" w:hAnsi="Times New Roman" w:cs="Times New Roman"/>
            <w:color w:val="000000"/>
            <w:kern w:val="0"/>
            <w:sz w:val="20"/>
            <w:szCs w:val="20"/>
          </w:rPr>
          <w:t>he grouped taxa</w:t>
        </w:r>
      </w:ins>
      <w:ins w:id="1347" w:author="Chen Liao" w:date="2021-01-03T09:48:00Z">
        <w:r w:rsidR="00CA69B3">
          <w:rPr>
            <w:rFonts w:ascii="Times New Roman" w:eastAsia="SimSun" w:hAnsi="Times New Roman" w:cs="Times New Roman"/>
            <w:color w:val="000000"/>
            <w:kern w:val="0"/>
            <w:sz w:val="20"/>
            <w:szCs w:val="20"/>
          </w:rPr>
          <w:t xml:space="preserve"> </w:t>
        </w:r>
      </w:ins>
      <w:ins w:id="1348" w:author="Chen Liao" w:date="2021-01-03T09:49:00Z">
        <w:r w:rsidR="00CA69B3">
          <w:rPr>
            <w:rFonts w:ascii="Times New Roman" w:eastAsia="SimSun" w:hAnsi="Times New Roman" w:cs="Times New Roman"/>
            <w:color w:val="000000"/>
            <w:kern w:val="0"/>
            <w:sz w:val="20"/>
            <w:szCs w:val="20"/>
          </w:rPr>
          <w:t>was labeled with “unclassified (</w:t>
        </w:r>
        <w:proofErr w:type="spellStart"/>
        <w:r w:rsidR="00CA69B3">
          <w:rPr>
            <w:rFonts w:ascii="Times New Roman" w:eastAsia="SimSun" w:hAnsi="Times New Roman" w:cs="Times New Roman"/>
            <w:color w:val="000000"/>
            <w:kern w:val="0"/>
            <w:sz w:val="20"/>
            <w:szCs w:val="20"/>
          </w:rPr>
          <w:t>uncl</w:t>
        </w:r>
        <w:proofErr w:type="spellEnd"/>
        <w:r w:rsidR="00CA69B3">
          <w:rPr>
            <w:rFonts w:ascii="Times New Roman" w:eastAsia="SimSun" w:hAnsi="Times New Roman" w:cs="Times New Roman"/>
            <w:color w:val="000000"/>
            <w:kern w:val="0"/>
            <w:sz w:val="20"/>
            <w:szCs w:val="20"/>
          </w:rPr>
          <w:t>.)”</w:t>
        </w:r>
      </w:ins>
      <w:ins w:id="1349" w:author="Chen Liao" w:date="2021-01-03T09:52:00Z">
        <w:r w:rsidR="00CA69B3">
          <w:rPr>
            <w:rFonts w:ascii="Times New Roman" w:eastAsia="SimSun" w:hAnsi="Times New Roman" w:cs="Times New Roman"/>
            <w:color w:val="000000"/>
            <w:kern w:val="0"/>
            <w:sz w:val="20"/>
            <w:szCs w:val="20"/>
          </w:rPr>
          <w:t>.</w:t>
        </w:r>
      </w:ins>
      <w:ins w:id="1350" w:author="Chen Liao" w:date="2021-01-03T09:50:00Z">
        <w:r w:rsidR="00CA69B3">
          <w:rPr>
            <w:rFonts w:ascii="Times New Roman" w:eastAsia="SimSun" w:hAnsi="Times New Roman" w:cs="Times New Roman"/>
            <w:color w:val="000000"/>
            <w:kern w:val="0"/>
            <w:sz w:val="20"/>
            <w:szCs w:val="20"/>
          </w:rPr>
          <w:t xml:space="preserve"> </w:t>
        </w:r>
      </w:ins>
    </w:p>
    <w:p w14:paraId="7762137B" w14:textId="0A2B19DA" w:rsidR="00673D05" w:rsidRPr="00C72E3E" w:rsidRDefault="00AE3A84" w:rsidP="00673D05">
      <w:pPr>
        <w:widowControl/>
        <w:jc w:val="left"/>
        <w:rPr>
          <w:ins w:id="1351" w:author="Chen Liao" w:date="2021-01-03T07:12:00Z"/>
          <w:rFonts w:ascii="Times New Roman" w:eastAsia="SimSun" w:hAnsi="Times New Roman" w:cs="Times New Roman"/>
          <w:color w:val="000000"/>
          <w:kern w:val="0"/>
          <w:sz w:val="20"/>
          <w:szCs w:val="20"/>
          <w:rPrChange w:id="1352" w:author="Chen Liao" w:date="2021-01-03T07:39:00Z">
            <w:rPr>
              <w:ins w:id="1353" w:author="Chen Liao" w:date="2021-01-03T07:12:00Z"/>
              <w:sz w:val="20"/>
              <w:szCs w:val="21"/>
            </w:rPr>
          </w:rPrChange>
        </w:rPr>
      </w:pPr>
      <w:ins w:id="1354" w:author="Chen Liao" w:date="2021-01-02T08:10:00Z">
        <w:r w:rsidRPr="00C72E3E">
          <w:rPr>
            <w:rFonts w:ascii="Times New Roman" w:eastAsia="SimSun" w:hAnsi="Times New Roman" w:cs="Times New Roman"/>
            <w:b/>
            <w:bCs/>
            <w:color w:val="000000"/>
            <w:kern w:val="0"/>
            <w:sz w:val="20"/>
            <w:szCs w:val="20"/>
            <w:rPrChange w:id="1355" w:author="Chen Liao" w:date="2021-01-03T07:39:00Z">
              <w:rPr>
                <w:sz w:val="20"/>
                <w:szCs w:val="21"/>
              </w:rPr>
            </w:rPrChange>
          </w:rPr>
          <w:t>E</w:t>
        </w:r>
        <w:bookmarkStart w:id="1356" w:name="OLE_LINK36"/>
        <w:bookmarkStart w:id="1357" w:name="OLE_LINK37"/>
        <w:r w:rsidRPr="00C72E3E">
          <w:rPr>
            <w:rFonts w:ascii="Times New Roman" w:eastAsia="SimSun" w:hAnsi="Times New Roman" w:cs="Times New Roman"/>
            <w:color w:val="000000"/>
            <w:kern w:val="0"/>
            <w:sz w:val="20"/>
            <w:szCs w:val="20"/>
            <w:rPrChange w:id="1358" w:author="Chen Liao" w:date="2021-01-03T07:39:00Z">
              <w:rPr>
                <w:sz w:val="20"/>
                <w:szCs w:val="21"/>
              </w:rPr>
            </w:rPrChange>
          </w:rPr>
          <w:t xml:space="preserve">. </w:t>
        </w:r>
      </w:ins>
      <w:ins w:id="1359" w:author="Chen Liao" w:date="2021-01-03T07:07:00Z">
        <w:r w:rsidR="00673D05" w:rsidRPr="00C72E3E">
          <w:rPr>
            <w:rFonts w:ascii="Times New Roman" w:eastAsia="SimSun" w:hAnsi="Times New Roman" w:cs="Times New Roman"/>
            <w:color w:val="000000"/>
            <w:kern w:val="0"/>
            <w:sz w:val="20"/>
            <w:szCs w:val="20"/>
            <w:rPrChange w:id="1360" w:author="Chen Liao" w:date="2021-01-03T07:39:00Z">
              <w:rPr>
                <w:sz w:val="20"/>
                <w:szCs w:val="21"/>
              </w:rPr>
            </w:rPrChange>
          </w:rPr>
          <w:t>Core</w:t>
        </w:r>
      </w:ins>
      <w:ins w:id="1361" w:author="Chen Liao" w:date="2021-01-03T07:01:00Z">
        <w:r w:rsidR="00474E87" w:rsidRPr="00C72E3E">
          <w:rPr>
            <w:rFonts w:ascii="Times New Roman" w:eastAsia="SimSun" w:hAnsi="Times New Roman" w:cs="Times New Roman"/>
            <w:color w:val="000000"/>
            <w:kern w:val="0"/>
            <w:sz w:val="20"/>
            <w:szCs w:val="20"/>
            <w:rPrChange w:id="1362" w:author="Chen Liao" w:date="2021-01-03T07:39:00Z">
              <w:rPr>
                <w:sz w:val="20"/>
                <w:szCs w:val="21"/>
              </w:rPr>
            </w:rPrChange>
          </w:rPr>
          <w:t xml:space="preserve"> </w:t>
        </w:r>
      </w:ins>
      <w:ins w:id="1363" w:author="Chen Liao" w:date="2021-01-03T07:08:00Z">
        <w:r w:rsidR="00673D05" w:rsidRPr="00C72E3E">
          <w:rPr>
            <w:rFonts w:ascii="Times New Roman" w:eastAsia="SimSun" w:hAnsi="Times New Roman" w:cs="Times New Roman"/>
            <w:color w:val="000000"/>
            <w:kern w:val="0"/>
            <w:sz w:val="20"/>
            <w:szCs w:val="20"/>
            <w:rPrChange w:id="1364" w:author="Chen Liao" w:date="2021-01-03T07:39:00Z">
              <w:rPr>
                <w:sz w:val="20"/>
                <w:szCs w:val="21"/>
              </w:rPr>
            </w:rPrChange>
          </w:rPr>
          <w:t>ecological</w:t>
        </w:r>
      </w:ins>
      <w:ins w:id="1365" w:author="Chen Liao" w:date="2021-01-03T07:13:00Z">
        <w:r w:rsidR="00673D05" w:rsidRPr="00C72E3E">
          <w:rPr>
            <w:rFonts w:ascii="Times New Roman" w:eastAsia="SimSun" w:hAnsi="Times New Roman" w:cs="Times New Roman"/>
            <w:color w:val="000000"/>
            <w:kern w:val="0"/>
            <w:sz w:val="20"/>
            <w:szCs w:val="20"/>
            <w:rPrChange w:id="1366" w:author="Chen Liao" w:date="2021-01-03T07:39:00Z">
              <w:rPr>
                <w:sz w:val="20"/>
                <w:szCs w:val="21"/>
              </w:rPr>
            </w:rPrChange>
          </w:rPr>
          <w:t xml:space="preserve"> </w:t>
        </w:r>
      </w:ins>
      <w:ins w:id="1367" w:author="Chen Liao" w:date="2021-01-03T07:01:00Z">
        <w:r w:rsidR="00474E87" w:rsidRPr="00C72E3E">
          <w:rPr>
            <w:rFonts w:ascii="Times New Roman" w:eastAsia="SimSun" w:hAnsi="Times New Roman" w:cs="Times New Roman"/>
            <w:color w:val="000000"/>
            <w:kern w:val="0"/>
            <w:sz w:val="20"/>
            <w:szCs w:val="20"/>
            <w:rPrChange w:id="1368" w:author="Chen Liao" w:date="2021-01-03T07:39:00Z">
              <w:rPr>
                <w:sz w:val="20"/>
                <w:szCs w:val="21"/>
              </w:rPr>
            </w:rPrChange>
          </w:rPr>
          <w:t>network</w:t>
        </w:r>
      </w:ins>
      <w:ins w:id="1369" w:author="Chen Liao" w:date="2021-01-03T07:02:00Z">
        <w:r w:rsidR="00474E87" w:rsidRPr="00C72E3E">
          <w:rPr>
            <w:rFonts w:ascii="Times New Roman" w:eastAsia="SimSun" w:hAnsi="Times New Roman" w:cs="Times New Roman"/>
            <w:color w:val="000000"/>
            <w:kern w:val="0"/>
            <w:sz w:val="20"/>
            <w:szCs w:val="20"/>
            <w:rPrChange w:id="1370" w:author="Chen Liao" w:date="2021-01-03T07:39:00Z">
              <w:rPr>
                <w:sz w:val="20"/>
                <w:szCs w:val="21"/>
              </w:rPr>
            </w:rPrChange>
          </w:rPr>
          <w:t xml:space="preserve"> </w:t>
        </w:r>
      </w:ins>
      <w:ins w:id="1371" w:author="Chen Liao" w:date="2021-01-03T07:08:00Z">
        <w:r w:rsidR="00673D05" w:rsidRPr="00C72E3E">
          <w:rPr>
            <w:rFonts w:ascii="Times New Roman" w:eastAsia="SimSun" w:hAnsi="Times New Roman" w:cs="Times New Roman"/>
            <w:color w:val="000000"/>
            <w:kern w:val="0"/>
            <w:sz w:val="20"/>
            <w:szCs w:val="20"/>
            <w:rPrChange w:id="1372" w:author="Chen Liao" w:date="2021-01-03T07:39:00Z">
              <w:rPr>
                <w:sz w:val="20"/>
                <w:szCs w:val="21"/>
              </w:rPr>
            </w:rPrChange>
          </w:rPr>
          <w:t xml:space="preserve">constituted by significant </w:t>
        </w:r>
      </w:ins>
      <w:ins w:id="1373" w:author="Chen Liao" w:date="2021-01-03T09:44:00Z">
        <w:r w:rsidR="001866E8">
          <w:rPr>
            <w:rFonts w:ascii="Times New Roman" w:eastAsia="SimSun" w:hAnsi="Times New Roman" w:cs="Times New Roman"/>
            <w:color w:val="000000"/>
            <w:kern w:val="0"/>
            <w:sz w:val="20"/>
            <w:szCs w:val="20"/>
          </w:rPr>
          <w:t>inter-t</w:t>
        </w:r>
      </w:ins>
      <w:ins w:id="1374" w:author="Chen Liao" w:date="2021-01-03T09:45:00Z">
        <w:r w:rsidR="001866E8">
          <w:rPr>
            <w:rFonts w:ascii="Times New Roman" w:eastAsia="SimSun" w:hAnsi="Times New Roman" w:cs="Times New Roman"/>
            <w:color w:val="000000"/>
            <w:kern w:val="0"/>
            <w:sz w:val="20"/>
            <w:szCs w:val="20"/>
          </w:rPr>
          <w:t xml:space="preserve">axa </w:t>
        </w:r>
      </w:ins>
      <w:ins w:id="1375" w:author="Chen Liao" w:date="2021-01-03T07:08:00Z">
        <w:r w:rsidR="00673D05" w:rsidRPr="00C72E3E">
          <w:rPr>
            <w:rFonts w:ascii="Times New Roman" w:eastAsia="SimSun" w:hAnsi="Times New Roman" w:cs="Times New Roman"/>
            <w:color w:val="000000"/>
            <w:kern w:val="0"/>
            <w:sz w:val="20"/>
            <w:szCs w:val="20"/>
            <w:rPrChange w:id="1376" w:author="Chen Liao" w:date="2021-01-03T07:39:00Z">
              <w:rPr>
                <w:sz w:val="20"/>
                <w:szCs w:val="21"/>
              </w:rPr>
            </w:rPrChange>
          </w:rPr>
          <w:t>interactions</w:t>
        </w:r>
      </w:ins>
      <w:ins w:id="1377" w:author="Chen Liao" w:date="2021-01-03T08:33:00Z">
        <w:r w:rsidR="00AF6E2A">
          <w:rPr>
            <w:rFonts w:ascii="Times New Roman" w:eastAsia="SimSun" w:hAnsi="Times New Roman" w:cs="Times New Roman"/>
            <w:color w:val="000000"/>
            <w:kern w:val="0"/>
            <w:sz w:val="20"/>
            <w:szCs w:val="20"/>
          </w:rPr>
          <w:t xml:space="preserve"> (self-</w:t>
        </w:r>
      </w:ins>
      <w:ins w:id="1378" w:author="Chen Liao" w:date="2021-01-03T08:34:00Z">
        <w:r w:rsidR="00AF6E2A">
          <w:rPr>
            <w:rFonts w:ascii="Times New Roman" w:eastAsia="SimSun" w:hAnsi="Times New Roman" w:cs="Times New Roman"/>
            <w:color w:val="000000"/>
            <w:kern w:val="0"/>
            <w:sz w:val="20"/>
            <w:szCs w:val="20"/>
          </w:rPr>
          <w:t>interactions not shown)</w:t>
        </w:r>
      </w:ins>
      <w:ins w:id="1379" w:author="Chen Liao" w:date="2021-01-03T07:08:00Z">
        <w:r w:rsidR="00673D05" w:rsidRPr="00C72E3E">
          <w:rPr>
            <w:rFonts w:ascii="Times New Roman" w:eastAsia="SimSun" w:hAnsi="Times New Roman" w:cs="Times New Roman"/>
            <w:color w:val="000000"/>
            <w:kern w:val="0"/>
            <w:sz w:val="20"/>
            <w:szCs w:val="20"/>
            <w:rPrChange w:id="1380" w:author="Chen Liao" w:date="2021-01-03T07:39:00Z">
              <w:rPr>
                <w:sz w:val="20"/>
                <w:szCs w:val="21"/>
              </w:rPr>
            </w:rPrChange>
          </w:rPr>
          <w:t xml:space="preserve">. </w:t>
        </w:r>
      </w:ins>
      <w:ins w:id="1381" w:author="Chen Liao" w:date="2021-01-03T07:10:00Z">
        <w:r w:rsidR="00673D05" w:rsidRPr="00C72E3E">
          <w:rPr>
            <w:rFonts w:ascii="Times New Roman" w:eastAsia="SimSun" w:hAnsi="Times New Roman" w:cs="Times New Roman"/>
            <w:color w:val="000000"/>
            <w:kern w:val="0"/>
            <w:sz w:val="20"/>
            <w:szCs w:val="20"/>
            <w:rPrChange w:id="1382" w:author="Chen Liao" w:date="2021-01-03T07:39:00Z">
              <w:rPr>
                <w:sz w:val="20"/>
                <w:szCs w:val="21"/>
              </w:rPr>
            </w:rPrChange>
          </w:rPr>
          <w:t>P</w:t>
        </w:r>
        <w:r w:rsidR="00673D05" w:rsidRPr="00C72E3E">
          <w:rPr>
            <w:rFonts w:ascii="Times New Roman" w:eastAsia="SimSun" w:hAnsi="Times New Roman" w:cs="Times New Roman"/>
            <w:color w:val="000000"/>
            <w:kern w:val="0"/>
            <w:sz w:val="20"/>
            <w:szCs w:val="20"/>
            <w:rPrChange w:id="1383" w:author="Chen Liao" w:date="2021-01-03T07:39:00Z">
              <w:rPr>
                <w:rFonts w:ascii="Georgia" w:eastAsia="Times New Roman" w:hAnsi="Georgia" w:cs="Times New Roman"/>
                <w:color w:val="333333"/>
                <w:kern w:val="0"/>
                <w:sz w:val="24"/>
                <w:szCs w:val="24"/>
                <w:shd w:val="clear" w:color="auto" w:fill="FFFFFF"/>
              </w:rPr>
            </w:rPrChange>
          </w:rPr>
          <w:t xml:space="preserve">oint </w:t>
        </w:r>
        <w:r w:rsidR="00673D05" w:rsidRPr="00C72E3E">
          <w:rPr>
            <w:rFonts w:ascii="Times New Roman" w:eastAsia="SimSun" w:hAnsi="Times New Roman" w:cs="Times New Roman"/>
            <w:color w:val="000000"/>
            <w:kern w:val="0"/>
            <w:sz w:val="20"/>
            <w:szCs w:val="20"/>
            <w:rPrChange w:id="1384" w:author="Chen Liao" w:date="2021-01-03T07:39:00Z">
              <w:rPr>
                <w:sz w:val="20"/>
                <w:szCs w:val="21"/>
              </w:rPr>
            </w:rPrChange>
          </w:rPr>
          <w:t xml:space="preserve">and blunt </w:t>
        </w:r>
        <w:r w:rsidR="00673D05" w:rsidRPr="00C72E3E">
          <w:rPr>
            <w:rFonts w:ascii="Times New Roman" w:eastAsia="SimSun" w:hAnsi="Times New Roman" w:cs="Times New Roman"/>
            <w:color w:val="000000"/>
            <w:kern w:val="0"/>
            <w:sz w:val="20"/>
            <w:szCs w:val="20"/>
            <w:rPrChange w:id="1385" w:author="Chen Liao" w:date="2021-01-03T07:39:00Z">
              <w:rPr>
                <w:rFonts w:ascii="Georgia" w:eastAsia="Times New Roman" w:hAnsi="Georgia" w:cs="Times New Roman"/>
                <w:color w:val="333333"/>
                <w:kern w:val="0"/>
                <w:sz w:val="24"/>
                <w:szCs w:val="24"/>
                <w:shd w:val="clear" w:color="auto" w:fill="FFFFFF"/>
              </w:rPr>
            </w:rPrChange>
          </w:rPr>
          <w:t xml:space="preserve">arrows represent positive </w:t>
        </w:r>
        <w:r w:rsidR="00673D05" w:rsidRPr="00C72E3E">
          <w:rPr>
            <w:rFonts w:ascii="Times New Roman" w:eastAsia="SimSun" w:hAnsi="Times New Roman" w:cs="Times New Roman"/>
            <w:color w:val="000000"/>
            <w:kern w:val="0"/>
            <w:sz w:val="20"/>
            <w:szCs w:val="20"/>
            <w:rPrChange w:id="1386" w:author="Chen Liao" w:date="2021-01-03T07:39:00Z">
              <w:rPr>
                <w:sz w:val="20"/>
                <w:szCs w:val="21"/>
              </w:rPr>
            </w:rPrChange>
          </w:rPr>
          <w:t>and</w:t>
        </w:r>
        <w:r w:rsidR="00673D05" w:rsidRPr="00C72E3E">
          <w:rPr>
            <w:rFonts w:ascii="Times New Roman" w:eastAsia="SimSun" w:hAnsi="Times New Roman" w:cs="Times New Roman"/>
            <w:color w:val="000000"/>
            <w:kern w:val="0"/>
            <w:sz w:val="20"/>
            <w:szCs w:val="20"/>
            <w:rPrChange w:id="1387" w:author="Chen Liao" w:date="2021-01-03T07:39:00Z">
              <w:rPr>
                <w:rFonts w:ascii="Georgia" w:eastAsia="Times New Roman" w:hAnsi="Georgia" w:cs="Times New Roman"/>
                <w:color w:val="333333"/>
                <w:kern w:val="0"/>
                <w:sz w:val="24"/>
                <w:szCs w:val="24"/>
                <w:shd w:val="clear" w:color="auto" w:fill="FFFFFF"/>
              </w:rPr>
            </w:rPrChange>
          </w:rPr>
          <w:t xml:space="preserve"> negative </w:t>
        </w:r>
        <w:r w:rsidR="00673D05" w:rsidRPr="00C72E3E">
          <w:rPr>
            <w:rFonts w:ascii="Times New Roman" w:eastAsia="SimSun" w:hAnsi="Times New Roman" w:cs="Times New Roman"/>
            <w:color w:val="000000"/>
            <w:kern w:val="0"/>
            <w:sz w:val="20"/>
            <w:szCs w:val="20"/>
            <w:rPrChange w:id="1388" w:author="Chen Liao" w:date="2021-01-03T07:39:00Z">
              <w:rPr>
                <w:sz w:val="20"/>
                <w:szCs w:val="21"/>
              </w:rPr>
            </w:rPrChange>
          </w:rPr>
          <w:t>interactions</w:t>
        </w:r>
      </w:ins>
      <w:ins w:id="1389" w:author="Chen Liao" w:date="2021-01-03T07:11:00Z">
        <w:r w:rsidR="00673D05" w:rsidRPr="00C72E3E">
          <w:rPr>
            <w:rFonts w:ascii="Times New Roman" w:eastAsia="SimSun" w:hAnsi="Times New Roman" w:cs="Times New Roman"/>
            <w:color w:val="000000"/>
            <w:kern w:val="0"/>
            <w:sz w:val="20"/>
            <w:szCs w:val="20"/>
            <w:rPrChange w:id="1390" w:author="Chen Liao" w:date="2021-01-03T07:39:00Z">
              <w:rPr>
                <w:sz w:val="20"/>
                <w:szCs w:val="21"/>
              </w:rPr>
            </w:rPrChange>
          </w:rPr>
          <w:t xml:space="preserve"> respectively</w:t>
        </w:r>
      </w:ins>
      <w:ins w:id="1391" w:author="Chen Liao" w:date="2021-01-03T07:10:00Z">
        <w:r w:rsidR="00673D05" w:rsidRPr="00C72E3E">
          <w:rPr>
            <w:rFonts w:ascii="Times New Roman" w:eastAsia="SimSun" w:hAnsi="Times New Roman" w:cs="Times New Roman"/>
            <w:color w:val="000000"/>
            <w:kern w:val="0"/>
            <w:sz w:val="20"/>
            <w:szCs w:val="20"/>
            <w:rPrChange w:id="1392" w:author="Chen Liao" w:date="2021-01-03T07:39:00Z">
              <w:rPr>
                <w:rFonts w:ascii="Georgia" w:eastAsia="Times New Roman" w:hAnsi="Georgia" w:cs="Times New Roman"/>
                <w:color w:val="333333"/>
                <w:kern w:val="0"/>
                <w:sz w:val="24"/>
                <w:szCs w:val="24"/>
                <w:shd w:val="clear" w:color="auto" w:fill="FFFFFF"/>
              </w:rPr>
            </w:rPrChange>
          </w:rPr>
          <w:t>.</w:t>
        </w:r>
      </w:ins>
      <w:ins w:id="1393" w:author="Chen Liao" w:date="2021-01-03T07:11:00Z">
        <w:r w:rsidR="00673D05" w:rsidRPr="00C72E3E">
          <w:rPr>
            <w:rFonts w:ascii="Times New Roman" w:eastAsia="SimSun" w:hAnsi="Times New Roman" w:cs="Times New Roman"/>
            <w:color w:val="000000"/>
            <w:kern w:val="0"/>
            <w:sz w:val="20"/>
            <w:szCs w:val="20"/>
            <w:rPrChange w:id="1394" w:author="Chen Liao" w:date="2021-01-03T07:39:00Z">
              <w:rPr>
                <w:sz w:val="20"/>
                <w:szCs w:val="21"/>
              </w:rPr>
            </w:rPrChange>
          </w:rPr>
          <w:t xml:space="preserve"> The arrow thickness is proportional to the</w:t>
        </w:r>
      </w:ins>
      <w:ins w:id="1395" w:author="Chen Liao" w:date="2021-01-03T07:12:00Z">
        <w:r w:rsidR="00673D05" w:rsidRPr="00C72E3E">
          <w:rPr>
            <w:rFonts w:ascii="Times New Roman" w:eastAsia="SimSun" w:hAnsi="Times New Roman" w:cs="Times New Roman"/>
            <w:color w:val="000000"/>
            <w:kern w:val="0"/>
            <w:sz w:val="20"/>
            <w:szCs w:val="20"/>
            <w:rPrChange w:id="1396" w:author="Chen Liao" w:date="2021-01-03T07:39:00Z">
              <w:rPr>
                <w:sz w:val="20"/>
                <w:szCs w:val="21"/>
              </w:rPr>
            </w:rPrChange>
          </w:rPr>
          <w:t xml:space="preserve"> posterior</w:t>
        </w:r>
      </w:ins>
      <w:ins w:id="1397" w:author="Chen Liao" w:date="2021-01-03T07:11:00Z">
        <w:r w:rsidR="00673D05" w:rsidRPr="00C72E3E">
          <w:rPr>
            <w:rFonts w:ascii="Times New Roman" w:eastAsia="SimSun" w:hAnsi="Times New Roman" w:cs="Times New Roman"/>
            <w:color w:val="000000"/>
            <w:kern w:val="0"/>
            <w:sz w:val="20"/>
            <w:szCs w:val="20"/>
            <w:rPrChange w:id="1398" w:author="Chen Liao" w:date="2021-01-03T07:39:00Z">
              <w:rPr>
                <w:sz w:val="20"/>
                <w:szCs w:val="21"/>
              </w:rPr>
            </w:rPrChange>
          </w:rPr>
          <w:t xml:space="preserve"> mean </w:t>
        </w:r>
      </w:ins>
      <w:ins w:id="1399" w:author="Chen Liao" w:date="2021-01-03T07:12:00Z">
        <w:r w:rsidR="00673D05" w:rsidRPr="00C72E3E">
          <w:rPr>
            <w:rFonts w:ascii="Times New Roman" w:eastAsia="SimSun" w:hAnsi="Times New Roman" w:cs="Times New Roman"/>
            <w:color w:val="000000"/>
            <w:kern w:val="0"/>
            <w:sz w:val="20"/>
            <w:szCs w:val="20"/>
            <w:rPrChange w:id="1400" w:author="Chen Liao" w:date="2021-01-03T07:39:00Z">
              <w:rPr>
                <w:sz w:val="20"/>
                <w:szCs w:val="21"/>
              </w:rPr>
            </w:rPrChange>
          </w:rPr>
          <w:t xml:space="preserve">of the corresponding </w:t>
        </w:r>
      </w:ins>
      <w:ins w:id="1401" w:author="Chen Liao" w:date="2021-01-03T09:45:00Z">
        <w:r w:rsidR="00FB6A8B">
          <w:rPr>
            <w:rFonts w:ascii="Times New Roman" w:eastAsia="SimSun" w:hAnsi="Times New Roman" w:cs="Times New Roman"/>
            <w:color w:val="000000"/>
            <w:kern w:val="0"/>
            <w:sz w:val="20"/>
            <w:szCs w:val="20"/>
          </w:rPr>
          <w:t xml:space="preserve">interaction </w:t>
        </w:r>
      </w:ins>
      <w:ins w:id="1402" w:author="Chen Liao" w:date="2021-01-03T07:12:00Z">
        <w:r w:rsidR="00673D05" w:rsidRPr="00C72E3E">
          <w:rPr>
            <w:rFonts w:ascii="Times New Roman" w:eastAsia="SimSun" w:hAnsi="Times New Roman" w:cs="Times New Roman"/>
            <w:color w:val="000000"/>
            <w:kern w:val="0"/>
            <w:sz w:val="20"/>
            <w:szCs w:val="20"/>
            <w:rPrChange w:id="1403" w:author="Chen Liao" w:date="2021-01-03T07:39:00Z">
              <w:rPr>
                <w:sz w:val="20"/>
                <w:szCs w:val="21"/>
              </w:rPr>
            </w:rPrChange>
          </w:rPr>
          <w:t>coefficient.</w:t>
        </w:r>
      </w:ins>
    </w:p>
    <w:p w14:paraId="3C46A461" w14:textId="11C55BD7" w:rsidR="001617A5" w:rsidRPr="00C72E3E" w:rsidRDefault="00673D05" w:rsidP="00673D05">
      <w:pPr>
        <w:widowControl/>
        <w:jc w:val="left"/>
        <w:rPr>
          <w:ins w:id="1404" w:author="Chen Liao" w:date="2021-01-03T07:20:00Z"/>
          <w:rFonts w:ascii="Times New Roman" w:eastAsia="SimSun" w:hAnsi="Times New Roman" w:cs="Times New Roman"/>
          <w:color w:val="000000"/>
          <w:kern w:val="0"/>
          <w:sz w:val="20"/>
          <w:szCs w:val="20"/>
          <w:rPrChange w:id="1405" w:author="Chen Liao" w:date="2021-01-03T07:39:00Z">
            <w:rPr>
              <w:ins w:id="1406" w:author="Chen Liao" w:date="2021-01-03T07:20:00Z"/>
              <w:sz w:val="20"/>
              <w:szCs w:val="21"/>
            </w:rPr>
          </w:rPrChange>
        </w:rPr>
      </w:pPr>
      <w:ins w:id="1407" w:author="Chen Liao" w:date="2021-01-03T07:12:00Z">
        <w:r w:rsidRPr="00C72E3E">
          <w:rPr>
            <w:rFonts w:ascii="Times New Roman" w:eastAsia="SimSun" w:hAnsi="Times New Roman" w:cs="Times New Roman"/>
            <w:b/>
            <w:bCs/>
            <w:color w:val="000000"/>
            <w:kern w:val="0"/>
            <w:sz w:val="20"/>
            <w:szCs w:val="20"/>
            <w:rPrChange w:id="1408" w:author="Chen Liao" w:date="2021-01-03T07:39:00Z">
              <w:rPr>
                <w:sz w:val="20"/>
                <w:szCs w:val="21"/>
              </w:rPr>
            </w:rPrChange>
          </w:rPr>
          <w:t>F</w:t>
        </w:r>
        <w:r w:rsidRPr="00C72E3E">
          <w:rPr>
            <w:rFonts w:ascii="Times New Roman" w:eastAsia="SimSun" w:hAnsi="Times New Roman" w:cs="Times New Roman"/>
            <w:color w:val="000000"/>
            <w:kern w:val="0"/>
            <w:sz w:val="20"/>
            <w:szCs w:val="20"/>
            <w:rPrChange w:id="1409" w:author="Chen Liao" w:date="2021-01-03T07:39:00Z">
              <w:rPr>
                <w:sz w:val="20"/>
                <w:szCs w:val="21"/>
              </w:rPr>
            </w:rPrChange>
          </w:rPr>
          <w:t xml:space="preserve">. </w:t>
        </w:r>
      </w:ins>
      <w:ins w:id="1410" w:author="Chen Liao" w:date="2021-01-03T07:20:00Z">
        <w:r w:rsidR="001617A5" w:rsidRPr="00C72E3E">
          <w:rPr>
            <w:rFonts w:ascii="Times New Roman" w:eastAsia="SimSun" w:hAnsi="Times New Roman" w:cs="Times New Roman"/>
            <w:color w:val="000000"/>
            <w:kern w:val="0"/>
            <w:sz w:val="20"/>
            <w:szCs w:val="20"/>
            <w:rPrChange w:id="1411" w:author="Chen Liao" w:date="2021-01-03T07:39:00Z">
              <w:rPr>
                <w:sz w:val="20"/>
                <w:szCs w:val="21"/>
              </w:rPr>
            </w:rPrChange>
          </w:rPr>
          <w:t>Relative abundance of the five in</w:t>
        </w:r>
      </w:ins>
      <w:ins w:id="1412" w:author="Chen Liao" w:date="2021-01-03T07:21:00Z">
        <w:r w:rsidR="001617A5" w:rsidRPr="00C72E3E">
          <w:rPr>
            <w:rFonts w:ascii="Times New Roman" w:eastAsia="SimSun" w:hAnsi="Times New Roman" w:cs="Times New Roman"/>
            <w:color w:val="000000"/>
            <w:kern w:val="0"/>
            <w:sz w:val="20"/>
            <w:szCs w:val="20"/>
            <w:rPrChange w:id="1413" w:author="Chen Liao" w:date="2021-01-03T07:39:00Z">
              <w:rPr>
                <w:sz w:val="20"/>
                <w:szCs w:val="21"/>
              </w:rPr>
            </w:rPrChange>
          </w:rPr>
          <w:t>u</w:t>
        </w:r>
      </w:ins>
      <w:ins w:id="1414" w:author="Chen Liao" w:date="2021-01-03T07:20:00Z">
        <w:r w:rsidR="001617A5" w:rsidRPr="00C72E3E">
          <w:rPr>
            <w:rFonts w:ascii="Times New Roman" w:eastAsia="SimSun" w:hAnsi="Times New Roman" w:cs="Times New Roman"/>
            <w:color w:val="000000"/>
            <w:kern w:val="0"/>
            <w:sz w:val="20"/>
            <w:szCs w:val="20"/>
            <w:rPrChange w:id="1415" w:author="Chen Liao" w:date="2021-01-03T07:39:00Z">
              <w:rPr>
                <w:sz w:val="20"/>
                <w:szCs w:val="21"/>
              </w:rPr>
            </w:rPrChange>
          </w:rPr>
          <w:t>l</w:t>
        </w:r>
      </w:ins>
      <w:ins w:id="1416" w:author="Chen Liao" w:date="2021-01-03T09:45:00Z">
        <w:r w:rsidR="00CA69B3">
          <w:rPr>
            <w:rFonts w:ascii="Times New Roman" w:eastAsia="SimSun" w:hAnsi="Times New Roman" w:cs="Times New Roman"/>
            <w:color w:val="000000"/>
            <w:kern w:val="0"/>
            <w:sz w:val="20"/>
            <w:szCs w:val="20"/>
          </w:rPr>
          <w:t>i</w:t>
        </w:r>
      </w:ins>
      <w:ins w:id="1417" w:author="Chen Liao" w:date="2021-01-03T07:20:00Z">
        <w:r w:rsidR="001617A5" w:rsidRPr="00C72E3E">
          <w:rPr>
            <w:rFonts w:ascii="Times New Roman" w:eastAsia="SimSun" w:hAnsi="Times New Roman" w:cs="Times New Roman"/>
            <w:color w:val="000000"/>
            <w:kern w:val="0"/>
            <w:sz w:val="20"/>
            <w:szCs w:val="20"/>
            <w:rPrChange w:id="1418" w:author="Chen Liao" w:date="2021-01-03T07:39:00Z">
              <w:rPr>
                <w:sz w:val="20"/>
                <w:szCs w:val="21"/>
              </w:rPr>
            </w:rPrChange>
          </w:rPr>
          <w:t>n responders in D.</w:t>
        </w:r>
      </w:ins>
    </w:p>
    <w:p w14:paraId="57864BB6" w14:textId="1A5BBDC1" w:rsidR="00673D05" w:rsidRPr="00C72E3E" w:rsidRDefault="001617A5" w:rsidP="00673D05">
      <w:pPr>
        <w:widowControl/>
        <w:jc w:val="left"/>
        <w:rPr>
          <w:ins w:id="1419" w:author="Chen Liao" w:date="2021-01-03T07:23:00Z"/>
          <w:rFonts w:ascii="Times New Roman" w:eastAsia="SimSun" w:hAnsi="Times New Roman" w:cs="Times New Roman"/>
          <w:color w:val="000000"/>
          <w:kern w:val="0"/>
          <w:sz w:val="20"/>
          <w:szCs w:val="20"/>
          <w:rPrChange w:id="1420" w:author="Chen Liao" w:date="2021-01-03T07:39:00Z">
            <w:rPr>
              <w:ins w:id="1421" w:author="Chen Liao" w:date="2021-01-03T07:23:00Z"/>
              <w:sz w:val="20"/>
              <w:szCs w:val="21"/>
            </w:rPr>
          </w:rPrChange>
        </w:rPr>
      </w:pPr>
      <w:ins w:id="1422" w:author="Chen Liao" w:date="2021-01-03T07:20:00Z">
        <w:r w:rsidRPr="00C72E3E">
          <w:rPr>
            <w:rFonts w:ascii="Times New Roman" w:eastAsia="SimSun" w:hAnsi="Times New Roman" w:cs="Times New Roman"/>
            <w:b/>
            <w:bCs/>
            <w:color w:val="000000"/>
            <w:kern w:val="0"/>
            <w:sz w:val="20"/>
            <w:szCs w:val="20"/>
            <w:rPrChange w:id="1423" w:author="Chen Liao" w:date="2021-01-03T07:39:00Z">
              <w:rPr>
                <w:sz w:val="20"/>
                <w:szCs w:val="21"/>
              </w:rPr>
            </w:rPrChange>
          </w:rPr>
          <w:t>G</w:t>
        </w:r>
        <w:r w:rsidRPr="00C72E3E">
          <w:rPr>
            <w:rFonts w:ascii="Times New Roman" w:eastAsia="SimSun" w:hAnsi="Times New Roman" w:cs="Times New Roman"/>
            <w:color w:val="000000"/>
            <w:kern w:val="0"/>
            <w:sz w:val="20"/>
            <w:szCs w:val="20"/>
            <w:rPrChange w:id="1424" w:author="Chen Liao" w:date="2021-01-03T07:39:00Z">
              <w:rPr>
                <w:sz w:val="20"/>
                <w:szCs w:val="21"/>
              </w:rPr>
            </w:rPrChange>
          </w:rPr>
          <w:t xml:space="preserve">. </w:t>
        </w:r>
      </w:ins>
      <w:ins w:id="1425" w:author="Chen Liao" w:date="2021-01-03T07:21:00Z">
        <w:r w:rsidRPr="00C72E3E">
          <w:rPr>
            <w:rFonts w:ascii="Times New Roman" w:eastAsia="SimSun" w:hAnsi="Times New Roman" w:cs="Times New Roman"/>
            <w:color w:val="000000"/>
            <w:kern w:val="0"/>
            <w:sz w:val="20"/>
            <w:szCs w:val="20"/>
            <w:rPrChange w:id="1426" w:author="Chen Liao" w:date="2021-01-03T07:39:00Z">
              <w:rPr>
                <w:sz w:val="20"/>
                <w:szCs w:val="21"/>
              </w:rPr>
            </w:rPrChange>
          </w:rPr>
          <w:t xml:space="preserve">Spearman correlation between baseline relative abundance of the five inulin responders and the </w:t>
        </w:r>
      </w:ins>
      <w:ins w:id="1427" w:author="Chen Liao" w:date="2021-01-03T07:22:00Z">
        <w:r w:rsidRPr="00C72E3E">
          <w:rPr>
            <w:rFonts w:ascii="Times New Roman" w:eastAsia="SimSun" w:hAnsi="Times New Roman" w:cs="Times New Roman"/>
            <w:color w:val="000000"/>
            <w:kern w:val="0"/>
            <w:sz w:val="20"/>
            <w:szCs w:val="20"/>
            <w:rPrChange w:id="1428" w:author="Chen Liao" w:date="2021-01-03T07:39:00Z">
              <w:rPr>
                <w:sz w:val="20"/>
                <w:szCs w:val="21"/>
              </w:rPr>
            </w:rPrChange>
          </w:rPr>
          <w:t>area under the curve value</w:t>
        </w:r>
      </w:ins>
      <w:ins w:id="1429" w:author="Chen Liao" w:date="2021-01-03T07:23:00Z">
        <w:r w:rsidRPr="00C72E3E">
          <w:rPr>
            <w:rFonts w:ascii="Times New Roman" w:eastAsia="SimSun" w:hAnsi="Times New Roman" w:cs="Times New Roman"/>
            <w:color w:val="000000"/>
            <w:kern w:val="0"/>
            <w:sz w:val="20"/>
            <w:szCs w:val="20"/>
            <w:rPrChange w:id="1430" w:author="Chen Liao" w:date="2021-01-03T07:39:00Z">
              <w:rPr>
                <w:sz w:val="20"/>
                <w:szCs w:val="21"/>
              </w:rPr>
            </w:rPrChange>
          </w:rPr>
          <w:t>s of qPCR</w:t>
        </w:r>
      </w:ins>
      <w:ins w:id="1431" w:author="Chen Liao" w:date="2021-01-03T07:26:00Z">
        <w:r w:rsidR="00AD7900" w:rsidRPr="00C72E3E">
          <w:rPr>
            <w:rFonts w:ascii="Times New Roman" w:eastAsia="SimSun" w:hAnsi="Times New Roman" w:cs="Times New Roman"/>
            <w:color w:val="000000"/>
            <w:kern w:val="0"/>
            <w:sz w:val="20"/>
            <w:szCs w:val="20"/>
            <w:rPrChange w:id="1432" w:author="Chen Liao" w:date="2021-01-03T07:39:00Z">
              <w:rPr>
                <w:sz w:val="20"/>
                <w:szCs w:val="21"/>
              </w:rPr>
            </w:rPrChange>
          </w:rPr>
          <w:t xml:space="preserve"> (integrated over the first 5 days)</w:t>
        </w:r>
      </w:ins>
      <w:ins w:id="1433" w:author="Chen Liao" w:date="2021-01-03T07:23:00Z">
        <w:r w:rsidRPr="00C72E3E">
          <w:rPr>
            <w:rFonts w:ascii="Times New Roman" w:eastAsia="SimSun" w:hAnsi="Times New Roman" w:cs="Times New Roman"/>
            <w:color w:val="000000"/>
            <w:kern w:val="0"/>
            <w:sz w:val="20"/>
            <w:szCs w:val="20"/>
            <w:rPrChange w:id="1434" w:author="Chen Liao" w:date="2021-01-03T07:39:00Z">
              <w:rPr>
                <w:sz w:val="20"/>
                <w:szCs w:val="21"/>
              </w:rPr>
            </w:rPrChange>
          </w:rPr>
          <w:t xml:space="preserve"> </w:t>
        </w:r>
      </w:ins>
      <w:ins w:id="1435" w:author="Chen Liao" w:date="2021-01-03T07:21:00Z">
        <w:r w:rsidRPr="00C72E3E">
          <w:rPr>
            <w:rFonts w:ascii="Times New Roman" w:eastAsia="SimSun" w:hAnsi="Times New Roman" w:cs="Times New Roman"/>
            <w:color w:val="000000"/>
            <w:kern w:val="0"/>
            <w:sz w:val="20"/>
            <w:szCs w:val="20"/>
            <w:rPrChange w:id="1436" w:author="Chen Liao" w:date="2021-01-03T07:39:00Z">
              <w:rPr>
                <w:sz w:val="20"/>
                <w:szCs w:val="21"/>
              </w:rPr>
            </w:rPrChange>
          </w:rPr>
          <w:t>across all mice.</w:t>
        </w:r>
      </w:ins>
    </w:p>
    <w:p w14:paraId="7E53ADF3" w14:textId="59E9684E" w:rsidR="00260A1C" w:rsidRPr="00C72E3E" w:rsidRDefault="00260A1C" w:rsidP="00673D05">
      <w:pPr>
        <w:widowControl/>
        <w:jc w:val="left"/>
        <w:rPr>
          <w:ins w:id="1437" w:author="Chen Liao" w:date="2021-01-03T07:29:00Z"/>
          <w:rFonts w:ascii="Times New Roman" w:eastAsia="SimSun" w:hAnsi="Times New Roman" w:cs="Times New Roman"/>
          <w:color w:val="000000"/>
          <w:kern w:val="0"/>
          <w:sz w:val="20"/>
          <w:szCs w:val="20"/>
          <w:rPrChange w:id="1438" w:author="Chen Liao" w:date="2021-01-03T07:39:00Z">
            <w:rPr>
              <w:ins w:id="1439" w:author="Chen Liao" w:date="2021-01-03T07:29:00Z"/>
              <w:sz w:val="20"/>
              <w:szCs w:val="21"/>
            </w:rPr>
          </w:rPrChange>
        </w:rPr>
      </w:pPr>
      <w:ins w:id="1440" w:author="Chen Liao" w:date="2021-01-03T07:23:00Z">
        <w:r w:rsidRPr="00C72E3E">
          <w:rPr>
            <w:rFonts w:ascii="Times New Roman" w:eastAsia="SimSun" w:hAnsi="Times New Roman" w:cs="Times New Roman"/>
            <w:b/>
            <w:bCs/>
            <w:color w:val="000000"/>
            <w:kern w:val="0"/>
            <w:sz w:val="20"/>
            <w:szCs w:val="20"/>
            <w:rPrChange w:id="1441" w:author="Chen Liao" w:date="2021-01-03T07:40:00Z">
              <w:rPr>
                <w:sz w:val="20"/>
                <w:szCs w:val="21"/>
              </w:rPr>
            </w:rPrChange>
          </w:rPr>
          <w:t>H</w:t>
        </w:r>
      </w:ins>
      <w:ins w:id="1442" w:author="Chen Liao" w:date="2021-01-03T07:30:00Z">
        <w:r w:rsidR="00956ECA" w:rsidRPr="00C72E3E">
          <w:rPr>
            <w:rFonts w:ascii="Times New Roman" w:eastAsia="SimSun" w:hAnsi="Times New Roman" w:cs="Times New Roman"/>
            <w:b/>
            <w:bCs/>
            <w:color w:val="000000"/>
            <w:kern w:val="0"/>
            <w:sz w:val="20"/>
            <w:szCs w:val="20"/>
            <w:rPrChange w:id="1443" w:author="Chen Liao" w:date="2021-01-03T07:40:00Z">
              <w:rPr>
                <w:b/>
                <w:bCs/>
                <w:sz w:val="20"/>
                <w:szCs w:val="21"/>
              </w:rPr>
            </w:rPrChange>
          </w:rPr>
          <w:t>,</w:t>
        </w:r>
      </w:ins>
      <w:ins w:id="1444" w:author="Chen Liao" w:date="2021-01-03T09:57:00Z">
        <w:r w:rsidR="00160B04">
          <w:rPr>
            <w:rFonts w:ascii="Times New Roman" w:eastAsia="SimSun" w:hAnsi="Times New Roman" w:cs="Times New Roman"/>
            <w:b/>
            <w:bCs/>
            <w:color w:val="000000"/>
            <w:kern w:val="0"/>
            <w:sz w:val="20"/>
            <w:szCs w:val="20"/>
          </w:rPr>
          <w:t xml:space="preserve"> </w:t>
        </w:r>
      </w:ins>
      <w:ins w:id="1445" w:author="Chen Liao" w:date="2021-01-03T07:30:00Z">
        <w:r w:rsidR="00956ECA" w:rsidRPr="00C72E3E">
          <w:rPr>
            <w:rFonts w:ascii="Times New Roman" w:eastAsia="SimSun" w:hAnsi="Times New Roman" w:cs="Times New Roman"/>
            <w:b/>
            <w:bCs/>
            <w:color w:val="000000"/>
            <w:kern w:val="0"/>
            <w:sz w:val="20"/>
            <w:szCs w:val="20"/>
            <w:rPrChange w:id="1446" w:author="Chen Liao" w:date="2021-01-03T07:40:00Z">
              <w:rPr>
                <w:b/>
                <w:bCs/>
                <w:sz w:val="20"/>
                <w:szCs w:val="21"/>
              </w:rPr>
            </w:rPrChange>
          </w:rPr>
          <w:t>I</w:t>
        </w:r>
      </w:ins>
      <w:ins w:id="1447" w:author="Chen Liao" w:date="2021-01-03T07:23:00Z">
        <w:r w:rsidRPr="00C72E3E">
          <w:rPr>
            <w:rFonts w:ascii="Times New Roman" w:eastAsia="SimSun" w:hAnsi="Times New Roman" w:cs="Times New Roman"/>
            <w:color w:val="000000"/>
            <w:kern w:val="0"/>
            <w:sz w:val="20"/>
            <w:szCs w:val="20"/>
            <w:rPrChange w:id="1448" w:author="Chen Liao" w:date="2021-01-03T07:39:00Z">
              <w:rPr>
                <w:sz w:val="20"/>
                <w:szCs w:val="21"/>
              </w:rPr>
            </w:rPrChange>
          </w:rPr>
          <w:t>:</w:t>
        </w:r>
      </w:ins>
      <w:ins w:id="1449" w:author="Chen Liao" w:date="2021-01-03T07:24:00Z">
        <w:r w:rsidR="00246FD8" w:rsidRPr="00C72E3E">
          <w:rPr>
            <w:rFonts w:ascii="Times New Roman" w:eastAsia="SimSun" w:hAnsi="Times New Roman" w:cs="Times New Roman"/>
            <w:color w:val="000000"/>
            <w:kern w:val="0"/>
            <w:sz w:val="20"/>
            <w:szCs w:val="20"/>
            <w:rPrChange w:id="1450" w:author="Chen Liao" w:date="2021-01-03T07:39:00Z">
              <w:rPr>
                <w:sz w:val="20"/>
                <w:szCs w:val="21"/>
              </w:rPr>
            </w:rPrChange>
          </w:rPr>
          <w:t xml:space="preserve"> Simulated fold chan</w:t>
        </w:r>
      </w:ins>
      <w:ins w:id="1451" w:author="Chen Liao" w:date="2021-01-03T07:25:00Z">
        <w:r w:rsidR="00246FD8" w:rsidRPr="00C72E3E">
          <w:rPr>
            <w:rFonts w:ascii="Times New Roman" w:eastAsia="SimSun" w:hAnsi="Times New Roman" w:cs="Times New Roman"/>
            <w:color w:val="000000"/>
            <w:kern w:val="0"/>
            <w:sz w:val="20"/>
            <w:szCs w:val="20"/>
            <w:rPrChange w:id="1452" w:author="Chen Liao" w:date="2021-01-03T07:39:00Z">
              <w:rPr>
                <w:sz w:val="20"/>
                <w:szCs w:val="21"/>
              </w:rPr>
            </w:rPrChange>
          </w:rPr>
          <w:t xml:space="preserve">ge of total absolute abundance after </w:t>
        </w:r>
      </w:ins>
      <w:ins w:id="1453" w:author="Chen Liao" w:date="2021-01-03T07:28:00Z">
        <w:r w:rsidR="00956ECA" w:rsidRPr="00C72E3E">
          <w:rPr>
            <w:rFonts w:ascii="Times New Roman" w:eastAsia="SimSun" w:hAnsi="Times New Roman" w:cs="Times New Roman"/>
            <w:color w:val="000000"/>
            <w:kern w:val="0"/>
            <w:sz w:val="20"/>
            <w:szCs w:val="20"/>
            <w:rPrChange w:id="1454" w:author="Chen Liao" w:date="2021-01-03T07:39:00Z">
              <w:rPr>
                <w:sz w:val="20"/>
                <w:szCs w:val="21"/>
              </w:rPr>
            </w:rPrChange>
          </w:rPr>
          <w:t>“knocking out”</w:t>
        </w:r>
      </w:ins>
      <w:ins w:id="1455" w:author="Chen Liao" w:date="2021-01-03T07:25:00Z">
        <w:r w:rsidR="00246FD8" w:rsidRPr="00C72E3E">
          <w:rPr>
            <w:rFonts w:ascii="Times New Roman" w:eastAsia="SimSun" w:hAnsi="Times New Roman" w:cs="Times New Roman"/>
            <w:color w:val="000000"/>
            <w:kern w:val="0"/>
            <w:sz w:val="20"/>
            <w:szCs w:val="20"/>
            <w:rPrChange w:id="1456" w:author="Chen Liao" w:date="2021-01-03T07:39:00Z">
              <w:rPr>
                <w:sz w:val="20"/>
                <w:szCs w:val="21"/>
              </w:rPr>
            </w:rPrChange>
          </w:rPr>
          <w:t xml:space="preserve"> </w:t>
        </w:r>
        <w:r w:rsidR="00246FD8" w:rsidRPr="009E7369">
          <w:rPr>
            <w:rFonts w:ascii="Times New Roman" w:eastAsia="SimSun" w:hAnsi="Times New Roman" w:cs="Times New Roman"/>
            <w:i/>
            <w:iCs/>
            <w:color w:val="000000"/>
            <w:kern w:val="0"/>
            <w:sz w:val="20"/>
            <w:szCs w:val="20"/>
            <w:rPrChange w:id="1457" w:author="Chen Liao" w:date="2021-01-03T07:40:00Z">
              <w:rPr>
                <w:sz w:val="20"/>
                <w:szCs w:val="21"/>
              </w:rPr>
            </w:rPrChange>
          </w:rPr>
          <w:t xml:space="preserve">Bacteroides </w:t>
        </w:r>
        <w:proofErr w:type="spellStart"/>
        <w:r w:rsidR="00246FD8" w:rsidRPr="009E7369">
          <w:rPr>
            <w:rFonts w:ascii="Times New Roman" w:eastAsia="SimSun" w:hAnsi="Times New Roman" w:cs="Times New Roman"/>
            <w:i/>
            <w:iCs/>
            <w:color w:val="000000"/>
            <w:kern w:val="0"/>
            <w:sz w:val="20"/>
            <w:szCs w:val="20"/>
            <w:rPrChange w:id="1458" w:author="Chen Liao" w:date="2021-01-03T07:40:00Z">
              <w:rPr>
                <w:sz w:val="20"/>
                <w:szCs w:val="21"/>
              </w:rPr>
            </w:rPrChange>
          </w:rPr>
          <w:t>acidifaciens</w:t>
        </w:r>
        <w:proofErr w:type="spellEnd"/>
        <w:r w:rsidR="00246FD8" w:rsidRPr="00C72E3E">
          <w:rPr>
            <w:rFonts w:ascii="Times New Roman" w:eastAsia="SimSun" w:hAnsi="Times New Roman" w:cs="Times New Roman"/>
            <w:color w:val="000000"/>
            <w:kern w:val="0"/>
            <w:sz w:val="20"/>
            <w:szCs w:val="20"/>
            <w:rPrChange w:id="1459" w:author="Chen Liao" w:date="2021-01-03T07:39:00Z">
              <w:rPr>
                <w:sz w:val="20"/>
                <w:szCs w:val="21"/>
              </w:rPr>
            </w:rPrChange>
          </w:rPr>
          <w:t xml:space="preserve"> and </w:t>
        </w:r>
        <w:proofErr w:type="spellStart"/>
        <w:r w:rsidR="00246FD8" w:rsidRPr="009E7369">
          <w:rPr>
            <w:rFonts w:ascii="Times New Roman" w:eastAsia="SimSun" w:hAnsi="Times New Roman" w:cs="Times New Roman"/>
            <w:i/>
            <w:iCs/>
            <w:color w:val="000000"/>
            <w:kern w:val="0"/>
            <w:sz w:val="20"/>
            <w:szCs w:val="20"/>
            <w:rPrChange w:id="1460" w:author="Chen Liao" w:date="2021-01-03T07:40:00Z">
              <w:rPr>
                <w:sz w:val="20"/>
                <w:szCs w:val="21"/>
              </w:rPr>
            </w:rPrChange>
          </w:rPr>
          <w:t>uncl</w:t>
        </w:r>
        <w:proofErr w:type="spellEnd"/>
        <w:r w:rsidR="00246FD8" w:rsidRPr="009E7369">
          <w:rPr>
            <w:rFonts w:ascii="Times New Roman" w:eastAsia="SimSun" w:hAnsi="Times New Roman" w:cs="Times New Roman"/>
            <w:i/>
            <w:iCs/>
            <w:color w:val="000000"/>
            <w:kern w:val="0"/>
            <w:sz w:val="20"/>
            <w:szCs w:val="20"/>
            <w:rPrChange w:id="1461" w:author="Chen Liao" w:date="2021-01-03T07:40:00Z">
              <w:rPr>
                <w:sz w:val="20"/>
                <w:szCs w:val="21"/>
              </w:rPr>
            </w:rPrChange>
          </w:rPr>
          <w:t xml:space="preserve">. </w:t>
        </w:r>
        <w:proofErr w:type="spellStart"/>
        <w:r w:rsidR="00246FD8" w:rsidRPr="009E7369">
          <w:rPr>
            <w:rFonts w:ascii="Times New Roman" w:eastAsia="SimSun" w:hAnsi="Times New Roman" w:cs="Times New Roman"/>
            <w:i/>
            <w:iCs/>
            <w:color w:val="000000"/>
            <w:kern w:val="0"/>
            <w:sz w:val="20"/>
            <w:szCs w:val="20"/>
            <w:rPrChange w:id="1462" w:author="Chen Liao" w:date="2021-01-03T07:40:00Z">
              <w:rPr>
                <w:sz w:val="20"/>
                <w:szCs w:val="21"/>
              </w:rPr>
            </w:rPrChange>
          </w:rPr>
          <w:t>Muribaculaceae</w:t>
        </w:r>
        <w:proofErr w:type="spellEnd"/>
        <w:r w:rsidR="00246FD8" w:rsidRPr="00C72E3E">
          <w:rPr>
            <w:rFonts w:ascii="Times New Roman" w:eastAsia="SimSun" w:hAnsi="Times New Roman" w:cs="Times New Roman"/>
            <w:color w:val="000000"/>
            <w:kern w:val="0"/>
            <w:sz w:val="20"/>
            <w:szCs w:val="20"/>
            <w:rPrChange w:id="1463" w:author="Chen Liao" w:date="2021-01-03T07:39:00Z">
              <w:rPr>
                <w:sz w:val="20"/>
                <w:szCs w:val="21"/>
              </w:rPr>
            </w:rPrChange>
          </w:rPr>
          <w:t xml:space="preserve"> </w:t>
        </w:r>
      </w:ins>
      <w:ins w:id="1464" w:author="Chen Liao" w:date="2021-01-03T07:32:00Z">
        <w:r w:rsidR="00956ECA" w:rsidRPr="00C72E3E">
          <w:rPr>
            <w:rFonts w:ascii="Times New Roman" w:eastAsia="SimSun" w:hAnsi="Times New Roman" w:cs="Times New Roman"/>
            <w:color w:val="000000"/>
            <w:kern w:val="0"/>
            <w:sz w:val="20"/>
            <w:szCs w:val="20"/>
            <w:rPrChange w:id="1465" w:author="Chen Liao" w:date="2021-01-03T07:39:00Z">
              <w:rPr>
                <w:sz w:val="20"/>
                <w:szCs w:val="21"/>
              </w:rPr>
            </w:rPrChange>
          </w:rPr>
          <w:t>from the baseline microbiome</w:t>
        </w:r>
        <w:r w:rsidR="00956ECA" w:rsidRPr="00C72E3E">
          <w:rPr>
            <w:rFonts w:ascii="Times New Roman" w:eastAsia="SimSun" w:hAnsi="Times New Roman" w:cs="Times New Roman"/>
            <w:color w:val="000000"/>
            <w:kern w:val="0"/>
            <w:sz w:val="20"/>
            <w:szCs w:val="20"/>
            <w:rPrChange w:id="1466" w:author="Chen Liao" w:date="2021-01-03T07:39:00Z">
              <w:rPr>
                <w:sz w:val="20"/>
                <w:szCs w:val="21"/>
              </w:rPr>
            </w:rPrChange>
          </w:rPr>
          <w:t xml:space="preserve"> </w:t>
        </w:r>
      </w:ins>
      <w:ins w:id="1467" w:author="Chen Liao" w:date="2021-01-03T07:30:00Z">
        <w:r w:rsidR="00956ECA" w:rsidRPr="00C72E3E">
          <w:rPr>
            <w:rFonts w:ascii="Times New Roman" w:eastAsia="SimSun" w:hAnsi="Times New Roman" w:cs="Times New Roman"/>
            <w:color w:val="000000"/>
            <w:kern w:val="0"/>
            <w:sz w:val="20"/>
            <w:szCs w:val="20"/>
            <w:rPrChange w:id="1468" w:author="Chen Liao" w:date="2021-01-03T07:39:00Z">
              <w:rPr>
                <w:sz w:val="20"/>
                <w:szCs w:val="21"/>
              </w:rPr>
            </w:rPrChange>
          </w:rPr>
          <w:t xml:space="preserve">(H) </w:t>
        </w:r>
        <w:r w:rsidR="00956ECA" w:rsidRPr="00C72E3E">
          <w:rPr>
            <w:rFonts w:ascii="Times New Roman" w:eastAsia="SimSun" w:hAnsi="Times New Roman" w:cs="Times New Roman" w:hint="eastAsia"/>
            <w:color w:val="000000"/>
            <w:kern w:val="0"/>
            <w:sz w:val="20"/>
            <w:szCs w:val="20"/>
            <w:rPrChange w:id="1469" w:author="Chen Liao" w:date="2021-01-03T07:39:00Z">
              <w:rPr>
                <w:rFonts w:hint="eastAsia"/>
                <w:sz w:val="20"/>
                <w:szCs w:val="21"/>
              </w:rPr>
            </w:rPrChange>
          </w:rPr>
          <w:t>o</w:t>
        </w:r>
        <w:r w:rsidR="00956ECA" w:rsidRPr="00C72E3E">
          <w:rPr>
            <w:rFonts w:ascii="Times New Roman" w:eastAsia="SimSun" w:hAnsi="Times New Roman" w:cs="Times New Roman"/>
            <w:color w:val="000000"/>
            <w:kern w:val="0"/>
            <w:sz w:val="20"/>
            <w:szCs w:val="20"/>
            <w:rPrChange w:id="1470" w:author="Chen Liao" w:date="2021-01-03T07:39:00Z">
              <w:rPr>
                <w:sz w:val="20"/>
                <w:szCs w:val="21"/>
              </w:rPr>
            </w:rPrChange>
          </w:rPr>
          <w:t xml:space="preserve">r </w:t>
        </w:r>
      </w:ins>
      <w:ins w:id="1471" w:author="Chen Liao" w:date="2021-01-03T07:31:00Z">
        <w:r w:rsidR="00956ECA" w:rsidRPr="00C72E3E">
          <w:rPr>
            <w:rFonts w:ascii="Times New Roman" w:eastAsia="SimSun" w:hAnsi="Times New Roman" w:cs="Times New Roman"/>
            <w:color w:val="000000"/>
            <w:kern w:val="0"/>
            <w:sz w:val="20"/>
            <w:szCs w:val="20"/>
            <w:rPrChange w:id="1472" w:author="Chen Liao" w:date="2021-01-03T07:39:00Z">
              <w:rPr>
                <w:sz w:val="20"/>
                <w:szCs w:val="21"/>
              </w:rPr>
            </w:rPrChange>
          </w:rPr>
          <w:t>“</w:t>
        </w:r>
        <w:r w:rsidR="00956ECA" w:rsidRPr="00C72E3E">
          <w:rPr>
            <w:rFonts w:ascii="Times New Roman" w:eastAsia="SimSun" w:hAnsi="Times New Roman" w:cs="Times New Roman" w:hint="eastAsia"/>
            <w:color w:val="000000"/>
            <w:kern w:val="0"/>
            <w:sz w:val="20"/>
            <w:szCs w:val="20"/>
            <w:rPrChange w:id="1473" w:author="Chen Liao" w:date="2021-01-03T07:39:00Z">
              <w:rPr>
                <w:rFonts w:hint="eastAsia"/>
                <w:sz w:val="20"/>
                <w:szCs w:val="21"/>
              </w:rPr>
            </w:rPrChange>
          </w:rPr>
          <w:t>turning</w:t>
        </w:r>
        <w:r w:rsidR="00956ECA" w:rsidRPr="00C72E3E">
          <w:rPr>
            <w:rFonts w:ascii="Times New Roman" w:eastAsia="SimSun" w:hAnsi="Times New Roman" w:cs="Times New Roman"/>
            <w:color w:val="000000"/>
            <w:kern w:val="0"/>
            <w:sz w:val="20"/>
            <w:szCs w:val="20"/>
            <w:rPrChange w:id="1474" w:author="Chen Liao" w:date="2021-01-03T07:39:00Z">
              <w:rPr>
                <w:sz w:val="20"/>
                <w:szCs w:val="21"/>
              </w:rPr>
            </w:rPrChange>
          </w:rPr>
          <w:t xml:space="preserve"> </w:t>
        </w:r>
        <w:r w:rsidR="00956ECA" w:rsidRPr="00C72E3E">
          <w:rPr>
            <w:rFonts w:ascii="Times New Roman" w:eastAsia="SimSun" w:hAnsi="Times New Roman" w:cs="Times New Roman" w:hint="eastAsia"/>
            <w:color w:val="000000"/>
            <w:kern w:val="0"/>
            <w:sz w:val="20"/>
            <w:szCs w:val="20"/>
            <w:rPrChange w:id="1475" w:author="Chen Liao" w:date="2021-01-03T07:39:00Z">
              <w:rPr>
                <w:rFonts w:hint="eastAsia"/>
                <w:sz w:val="20"/>
                <w:szCs w:val="21"/>
              </w:rPr>
            </w:rPrChange>
          </w:rPr>
          <w:t>off</w:t>
        </w:r>
        <w:r w:rsidR="00956ECA" w:rsidRPr="00C72E3E">
          <w:rPr>
            <w:rFonts w:ascii="Times New Roman" w:eastAsia="SimSun" w:hAnsi="Times New Roman" w:cs="Times New Roman"/>
            <w:color w:val="000000"/>
            <w:kern w:val="0"/>
            <w:sz w:val="20"/>
            <w:szCs w:val="20"/>
            <w:rPrChange w:id="1476" w:author="Chen Liao" w:date="2021-01-03T07:39:00Z">
              <w:rPr>
                <w:sz w:val="20"/>
                <w:szCs w:val="21"/>
              </w:rPr>
            </w:rPrChange>
          </w:rPr>
          <w:t xml:space="preserve">” </w:t>
        </w:r>
      </w:ins>
      <w:ins w:id="1477" w:author="Chen Liao" w:date="2021-01-03T07:32:00Z">
        <w:r w:rsidR="00956ECA" w:rsidRPr="00C72E3E">
          <w:rPr>
            <w:rFonts w:ascii="Times New Roman" w:eastAsia="SimSun" w:hAnsi="Times New Roman" w:cs="Times New Roman"/>
            <w:color w:val="000000"/>
            <w:kern w:val="0"/>
            <w:sz w:val="20"/>
            <w:szCs w:val="20"/>
            <w:rPrChange w:id="1478" w:author="Chen Liao" w:date="2021-01-03T07:39:00Z">
              <w:rPr>
                <w:sz w:val="20"/>
                <w:szCs w:val="21"/>
              </w:rPr>
            </w:rPrChange>
          </w:rPr>
          <w:t>their positive</w:t>
        </w:r>
      </w:ins>
      <w:ins w:id="1479" w:author="Chen Liao" w:date="2021-01-03T07:35:00Z">
        <w:r w:rsidR="00956ECA" w:rsidRPr="00C72E3E">
          <w:rPr>
            <w:rFonts w:ascii="Times New Roman" w:eastAsia="SimSun" w:hAnsi="Times New Roman" w:cs="Times New Roman"/>
            <w:color w:val="000000"/>
            <w:kern w:val="0"/>
            <w:sz w:val="20"/>
            <w:szCs w:val="20"/>
            <w:rPrChange w:id="1480" w:author="Chen Liao" w:date="2021-01-03T07:39:00Z">
              <w:rPr>
                <w:sz w:val="20"/>
                <w:szCs w:val="21"/>
              </w:rPr>
            </w:rPrChange>
          </w:rPr>
          <w:t xml:space="preserve"> </w:t>
        </w:r>
        <w:r w:rsidR="00956ECA" w:rsidRPr="00C72E3E">
          <w:rPr>
            <w:rFonts w:ascii="Times New Roman" w:eastAsia="SimSun" w:hAnsi="Times New Roman" w:cs="Times New Roman" w:hint="eastAsia"/>
            <w:color w:val="000000"/>
            <w:kern w:val="0"/>
            <w:sz w:val="20"/>
            <w:szCs w:val="20"/>
            <w:rPrChange w:id="1481" w:author="Chen Liao" w:date="2021-01-03T07:39:00Z">
              <w:rPr>
                <w:rFonts w:hint="eastAsia"/>
                <w:sz w:val="20"/>
                <w:szCs w:val="21"/>
              </w:rPr>
            </w:rPrChange>
          </w:rPr>
          <w:t>effects</w:t>
        </w:r>
      </w:ins>
      <w:ins w:id="1482" w:author="Chen Liao" w:date="2021-01-03T07:40:00Z">
        <w:r w:rsidR="00F93EEE">
          <w:rPr>
            <w:rFonts w:ascii="Times New Roman" w:eastAsia="SimSun" w:hAnsi="Times New Roman" w:cs="Times New Roman"/>
            <w:color w:val="000000"/>
            <w:kern w:val="0"/>
            <w:sz w:val="20"/>
            <w:szCs w:val="20"/>
          </w:rPr>
          <w:t xml:space="preserve"> on other taxa</w:t>
        </w:r>
        <w:r w:rsidR="00A97740">
          <w:rPr>
            <w:rFonts w:ascii="Times New Roman" w:eastAsia="SimSun" w:hAnsi="Times New Roman" w:cs="Times New Roman"/>
            <w:color w:val="000000"/>
            <w:kern w:val="0"/>
            <w:sz w:val="20"/>
            <w:szCs w:val="20"/>
          </w:rPr>
          <w:t xml:space="preserve"> in the </w:t>
        </w:r>
        <w:proofErr w:type="spellStart"/>
        <w:r w:rsidR="00A97740">
          <w:rPr>
            <w:rFonts w:ascii="Times New Roman" w:eastAsia="SimSun" w:hAnsi="Times New Roman" w:cs="Times New Roman"/>
            <w:color w:val="000000"/>
            <w:kern w:val="0"/>
            <w:sz w:val="20"/>
            <w:szCs w:val="20"/>
          </w:rPr>
          <w:t>gLV</w:t>
        </w:r>
        <w:proofErr w:type="spellEnd"/>
        <w:r w:rsidR="00A97740">
          <w:rPr>
            <w:rFonts w:ascii="Times New Roman" w:eastAsia="SimSun" w:hAnsi="Times New Roman" w:cs="Times New Roman"/>
            <w:color w:val="000000"/>
            <w:kern w:val="0"/>
            <w:sz w:val="20"/>
            <w:szCs w:val="20"/>
          </w:rPr>
          <w:t xml:space="preserve"> model</w:t>
        </w:r>
        <w:r w:rsidR="009E7369">
          <w:rPr>
            <w:rFonts w:ascii="Times New Roman" w:eastAsia="SimSun" w:hAnsi="Times New Roman" w:cs="Times New Roman"/>
            <w:color w:val="000000"/>
            <w:kern w:val="0"/>
            <w:sz w:val="20"/>
            <w:szCs w:val="20"/>
          </w:rPr>
          <w:t>.</w:t>
        </w:r>
      </w:ins>
    </w:p>
    <w:p w14:paraId="0FE22C21" w14:textId="35F21CDD" w:rsidR="00050199" w:rsidRDefault="00956ECA" w:rsidP="00673D05">
      <w:pPr>
        <w:widowControl/>
        <w:jc w:val="left"/>
        <w:rPr>
          <w:ins w:id="1483" w:author="Chen Liao" w:date="2021-01-03T08:18:00Z"/>
          <w:rFonts w:ascii="Times New Roman" w:eastAsia="SimSun" w:hAnsi="Times New Roman" w:cs="Times New Roman"/>
          <w:color w:val="000000"/>
          <w:kern w:val="0"/>
          <w:sz w:val="20"/>
          <w:szCs w:val="20"/>
        </w:rPr>
      </w:pPr>
      <w:ins w:id="1484" w:author="Chen Liao" w:date="2021-01-03T07:30:00Z">
        <w:r w:rsidRPr="00C72E3E">
          <w:rPr>
            <w:rFonts w:ascii="Times New Roman" w:eastAsia="SimSun" w:hAnsi="Times New Roman" w:cs="Times New Roman"/>
            <w:b/>
            <w:bCs/>
            <w:color w:val="000000"/>
            <w:kern w:val="0"/>
            <w:sz w:val="20"/>
            <w:szCs w:val="20"/>
            <w:rPrChange w:id="1485" w:author="Chen Liao" w:date="2021-01-03T07:40:00Z">
              <w:rPr>
                <w:b/>
                <w:bCs/>
                <w:sz w:val="20"/>
                <w:szCs w:val="21"/>
              </w:rPr>
            </w:rPrChange>
          </w:rPr>
          <w:t>J</w:t>
        </w:r>
        <w:r w:rsidRPr="00C72E3E">
          <w:rPr>
            <w:rFonts w:ascii="Times New Roman" w:eastAsia="SimSun" w:hAnsi="Times New Roman" w:cs="Times New Roman"/>
            <w:color w:val="000000"/>
            <w:kern w:val="0"/>
            <w:sz w:val="20"/>
            <w:szCs w:val="20"/>
            <w:rPrChange w:id="1486" w:author="Chen Liao" w:date="2021-01-03T07:39:00Z">
              <w:rPr>
                <w:sz w:val="20"/>
                <w:szCs w:val="21"/>
              </w:rPr>
            </w:rPrChange>
          </w:rPr>
          <w:t xml:space="preserve">: </w:t>
        </w:r>
      </w:ins>
      <w:proofErr w:type="gramStart"/>
      <w:ins w:id="1487" w:author="Chen Liao" w:date="2021-01-03T08:13:00Z">
        <w:r w:rsidR="00000E03">
          <w:rPr>
            <w:rFonts w:ascii="Times New Roman" w:eastAsia="SimSun" w:hAnsi="Times New Roman" w:cs="Times New Roman"/>
            <w:color w:val="000000"/>
            <w:kern w:val="0"/>
            <w:sz w:val="20"/>
            <w:szCs w:val="20"/>
          </w:rPr>
          <w:t>Principle</w:t>
        </w:r>
        <w:proofErr w:type="gramEnd"/>
        <w:r w:rsidR="00000E03">
          <w:rPr>
            <w:rFonts w:ascii="Times New Roman" w:eastAsia="SimSun" w:hAnsi="Times New Roman" w:cs="Times New Roman"/>
            <w:color w:val="000000"/>
            <w:kern w:val="0"/>
            <w:sz w:val="20"/>
            <w:szCs w:val="20"/>
          </w:rPr>
          <w:t xml:space="preserve"> coordinate </w:t>
        </w:r>
        <w:proofErr w:type="spellStart"/>
        <w:r w:rsidR="00000E03">
          <w:rPr>
            <w:rFonts w:ascii="Times New Roman" w:eastAsia="SimSun" w:hAnsi="Times New Roman" w:cs="Times New Roman"/>
            <w:color w:val="000000"/>
            <w:kern w:val="0"/>
            <w:sz w:val="20"/>
            <w:szCs w:val="20"/>
          </w:rPr>
          <w:t>anlaysis</w:t>
        </w:r>
        <w:proofErr w:type="spellEnd"/>
        <w:r w:rsidR="00000E03">
          <w:rPr>
            <w:rFonts w:ascii="Times New Roman" w:eastAsia="SimSun" w:hAnsi="Times New Roman" w:cs="Times New Roman"/>
            <w:color w:val="000000"/>
            <w:kern w:val="0"/>
            <w:sz w:val="20"/>
            <w:szCs w:val="20"/>
          </w:rPr>
          <w:t xml:space="preserve"> </w:t>
        </w:r>
      </w:ins>
      <w:ins w:id="1488" w:author="Chen Liao" w:date="2021-01-03T08:14:00Z">
        <w:r w:rsidR="00000E03">
          <w:rPr>
            <w:rFonts w:ascii="Times New Roman" w:eastAsia="SimSun" w:hAnsi="Times New Roman" w:cs="Times New Roman"/>
            <w:color w:val="000000"/>
            <w:kern w:val="0"/>
            <w:sz w:val="20"/>
            <w:szCs w:val="20"/>
          </w:rPr>
          <w:t>(</w:t>
        </w:r>
        <w:proofErr w:type="spellStart"/>
        <w:r w:rsidR="00000E03">
          <w:rPr>
            <w:rFonts w:ascii="Times New Roman" w:eastAsia="SimSun" w:hAnsi="Times New Roman" w:cs="Times New Roman"/>
            <w:color w:val="000000"/>
            <w:kern w:val="0"/>
            <w:sz w:val="20"/>
            <w:szCs w:val="20"/>
          </w:rPr>
          <w:t>PCoA</w:t>
        </w:r>
        <w:proofErr w:type="spellEnd"/>
        <w:r w:rsidR="00000E03">
          <w:rPr>
            <w:rFonts w:ascii="Times New Roman" w:eastAsia="SimSun" w:hAnsi="Times New Roman" w:cs="Times New Roman"/>
            <w:color w:val="000000"/>
            <w:kern w:val="0"/>
            <w:sz w:val="20"/>
            <w:szCs w:val="20"/>
          </w:rPr>
          <w:t xml:space="preserve">) </w:t>
        </w:r>
      </w:ins>
      <w:ins w:id="1489" w:author="Chen Liao" w:date="2021-01-03T08:13:00Z">
        <w:r w:rsidR="00000E03">
          <w:rPr>
            <w:rFonts w:ascii="Times New Roman" w:eastAsia="SimSun" w:hAnsi="Times New Roman" w:cs="Times New Roman"/>
            <w:color w:val="000000"/>
            <w:kern w:val="0"/>
            <w:sz w:val="20"/>
            <w:szCs w:val="20"/>
          </w:rPr>
          <w:t xml:space="preserve">of </w:t>
        </w:r>
      </w:ins>
      <w:ins w:id="1490" w:author="Chen Liao" w:date="2021-01-03T08:14:00Z">
        <w:r w:rsidR="00000E03">
          <w:rPr>
            <w:rFonts w:ascii="Times New Roman" w:eastAsia="SimSun" w:hAnsi="Times New Roman" w:cs="Times New Roman"/>
            <w:color w:val="000000"/>
            <w:kern w:val="0"/>
            <w:sz w:val="20"/>
            <w:szCs w:val="20"/>
          </w:rPr>
          <w:t>b</w:t>
        </w:r>
      </w:ins>
      <w:ins w:id="1491" w:author="Chen Liao" w:date="2021-01-03T07:30:00Z">
        <w:r w:rsidRPr="00C72E3E">
          <w:rPr>
            <w:rFonts w:ascii="Times New Roman" w:eastAsia="SimSun" w:hAnsi="Times New Roman" w:cs="Times New Roman"/>
            <w:color w:val="000000"/>
            <w:kern w:val="0"/>
            <w:sz w:val="20"/>
            <w:szCs w:val="20"/>
            <w:rPrChange w:id="1492" w:author="Chen Liao" w:date="2021-01-03T07:39:00Z">
              <w:rPr>
                <w:sz w:val="20"/>
                <w:szCs w:val="21"/>
              </w:rPr>
            </w:rPrChange>
          </w:rPr>
          <w:t>aseline</w:t>
        </w:r>
      </w:ins>
      <w:ins w:id="1493" w:author="Chen Liao" w:date="2021-01-03T08:14:00Z">
        <w:r w:rsidR="00000E03">
          <w:rPr>
            <w:rFonts w:ascii="Times New Roman" w:eastAsia="SimSun" w:hAnsi="Times New Roman" w:cs="Times New Roman"/>
            <w:color w:val="000000"/>
            <w:kern w:val="0"/>
            <w:sz w:val="20"/>
            <w:szCs w:val="20"/>
          </w:rPr>
          <w:t xml:space="preserve"> </w:t>
        </w:r>
      </w:ins>
      <w:ins w:id="1494" w:author="Chen Liao" w:date="2021-01-03T08:15:00Z">
        <w:r w:rsidR="00050199">
          <w:rPr>
            <w:rFonts w:ascii="Times New Roman" w:eastAsia="SimSun" w:hAnsi="Times New Roman" w:cs="Times New Roman" w:hint="eastAsia"/>
            <w:color w:val="000000"/>
            <w:kern w:val="0"/>
            <w:sz w:val="20"/>
            <w:szCs w:val="20"/>
          </w:rPr>
          <w:t>human</w:t>
        </w:r>
        <w:r w:rsidR="00050199">
          <w:rPr>
            <w:rFonts w:ascii="Times New Roman" w:eastAsia="SimSun" w:hAnsi="Times New Roman" w:cs="Times New Roman"/>
            <w:color w:val="000000"/>
            <w:kern w:val="0"/>
            <w:sz w:val="20"/>
            <w:szCs w:val="20"/>
          </w:rPr>
          <w:t xml:space="preserve"> </w:t>
        </w:r>
      </w:ins>
      <w:ins w:id="1495" w:author="Chen Liao" w:date="2021-01-03T08:14:00Z">
        <w:r w:rsidR="00050199">
          <w:rPr>
            <w:rFonts w:ascii="Times New Roman" w:eastAsia="SimSun" w:hAnsi="Times New Roman" w:cs="Times New Roman"/>
            <w:color w:val="000000"/>
            <w:kern w:val="0"/>
            <w:sz w:val="20"/>
            <w:szCs w:val="20"/>
          </w:rPr>
          <w:t xml:space="preserve">gut </w:t>
        </w:r>
        <w:r w:rsidR="00000E03">
          <w:rPr>
            <w:rFonts w:ascii="Times New Roman" w:eastAsia="SimSun" w:hAnsi="Times New Roman" w:cs="Times New Roman"/>
            <w:color w:val="000000"/>
            <w:kern w:val="0"/>
            <w:sz w:val="20"/>
            <w:szCs w:val="20"/>
          </w:rPr>
          <w:t xml:space="preserve">microbiota </w:t>
        </w:r>
      </w:ins>
      <w:ins w:id="1496" w:author="Chen Liao" w:date="2021-01-03T08:21:00Z">
        <w:r w:rsidR="00050199">
          <w:rPr>
            <w:rFonts w:ascii="Times New Roman" w:eastAsia="SimSun" w:hAnsi="Times New Roman" w:cs="Times New Roman"/>
            <w:color w:val="000000"/>
            <w:kern w:val="0"/>
            <w:sz w:val="20"/>
            <w:szCs w:val="20"/>
          </w:rPr>
          <w:t>(</w:t>
        </w:r>
        <w:r w:rsidR="00050199" w:rsidRPr="00230B78">
          <w:rPr>
            <w:rFonts w:ascii="Times New Roman" w:hAnsi="Times New Roman" w:cs="Times New Roman"/>
            <w:color w:val="242021"/>
            <w:sz w:val="20"/>
            <w:szCs w:val="20"/>
          </w:rPr>
          <w:t>bray-</w:t>
        </w:r>
        <w:proofErr w:type="spellStart"/>
        <w:r w:rsidR="00050199" w:rsidRPr="00230B78">
          <w:rPr>
            <w:rFonts w:ascii="Times New Roman" w:hAnsi="Times New Roman" w:cs="Times New Roman"/>
            <w:color w:val="242021"/>
            <w:sz w:val="20"/>
            <w:szCs w:val="20"/>
          </w:rPr>
          <w:t>curtis</w:t>
        </w:r>
        <w:proofErr w:type="spellEnd"/>
        <w:r w:rsidR="00050199" w:rsidRPr="00230B78">
          <w:rPr>
            <w:rFonts w:ascii="Times New Roman" w:hAnsi="Times New Roman" w:cs="Times New Roman"/>
            <w:color w:val="242021"/>
            <w:sz w:val="20"/>
            <w:szCs w:val="20"/>
          </w:rPr>
          <w:t xml:space="preserve"> distance </w:t>
        </w:r>
        <w:r w:rsidR="00050199">
          <w:rPr>
            <w:rFonts w:ascii="Times New Roman" w:hAnsi="Times New Roman" w:cs="Times New Roman"/>
            <w:color w:val="242021"/>
            <w:sz w:val="20"/>
            <w:szCs w:val="20"/>
          </w:rPr>
          <w:t>matrix</w:t>
        </w:r>
        <w:r w:rsidR="00050199">
          <w:rPr>
            <w:rFonts w:ascii="Times New Roman" w:hAnsi="Times New Roman" w:cs="Times New Roman"/>
            <w:color w:val="242021"/>
            <w:sz w:val="20"/>
            <w:szCs w:val="20"/>
          </w:rPr>
          <w:t xml:space="preserve"> of 16S or shallow </w:t>
        </w:r>
      </w:ins>
      <w:ins w:id="1497" w:author="Chen Liao" w:date="2021-01-03T08:31:00Z">
        <w:r w:rsidR="00AF6E2A">
          <w:rPr>
            <w:rFonts w:ascii="Times New Roman" w:hAnsi="Times New Roman" w:cs="Times New Roman"/>
            <w:color w:val="242021"/>
            <w:sz w:val="20"/>
            <w:szCs w:val="20"/>
          </w:rPr>
          <w:t xml:space="preserve">shotgun </w:t>
        </w:r>
      </w:ins>
      <w:ins w:id="1498" w:author="Chen Liao" w:date="2021-01-03T08:21:00Z">
        <w:r w:rsidR="00050199">
          <w:rPr>
            <w:rFonts w:ascii="Times New Roman" w:hAnsi="Times New Roman" w:cs="Times New Roman"/>
            <w:color w:val="242021"/>
            <w:sz w:val="20"/>
            <w:szCs w:val="20"/>
          </w:rPr>
          <w:t>metagenom</w:t>
        </w:r>
      </w:ins>
      <w:ins w:id="1499" w:author="Chen Liao" w:date="2021-01-03T08:26:00Z">
        <w:r w:rsidR="00FE5CCD">
          <w:rPr>
            <w:rFonts w:ascii="Times New Roman" w:hAnsi="Times New Roman" w:cs="Times New Roman"/>
            <w:color w:val="242021"/>
            <w:sz w:val="20"/>
            <w:szCs w:val="20"/>
          </w:rPr>
          <w:t>ics</w:t>
        </w:r>
      </w:ins>
      <w:ins w:id="1500" w:author="Chen Liao" w:date="2021-01-03T08:21:00Z">
        <w:r w:rsidR="00050199">
          <w:rPr>
            <w:rFonts w:ascii="Times New Roman" w:eastAsia="SimSun" w:hAnsi="Times New Roman" w:cs="Times New Roman"/>
            <w:color w:val="000000"/>
            <w:kern w:val="0"/>
            <w:sz w:val="20"/>
            <w:szCs w:val="20"/>
          </w:rPr>
          <w:t xml:space="preserve">) </w:t>
        </w:r>
      </w:ins>
      <w:ins w:id="1501" w:author="Chen Liao" w:date="2021-01-03T08:16:00Z">
        <w:r w:rsidR="00050199">
          <w:rPr>
            <w:rFonts w:ascii="Times New Roman" w:eastAsia="SimSun" w:hAnsi="Times New Roman" w:cs="Times New Roman" w:hint="eastAsia"/>
            <w:color w:val="000000"/>
            <w:kern w:val="0"/>
            <w:sz w:val="20"/>
            <w:szCs w:val="20"/>
          </w:rPr>
          <w:t>in</w:t>
        </w:r>
        <w:r w:rsidR="00050199">
          <w:rPr>
            <w:rFonts w:ascii="Times New Roman" w:eastAsia="SimSun" w:hAnsi="Times New Roman" w:cs="Times New Roman"/>
            <w:color w:val="000000"/>
            <w:kern w:val="0"/>
            <w:sz w:val="20"/>
            <w:szCs w:val="20"/>
          </w:rPr>
          <w:t xml:space="preserve"> </w:t>
        </w:r>
        <w:r w:rsidR="00050199">
          <w:rPr>
            <w:rFonts w:ascii="Times New Roman" w:eastAsia="SimSun" w:hAnsi="Times New Roman" w:cs="Times New Roman" w:hint="eastAsia"/>
            <w:color w:val="000000"/>
            <w:kern w:val="0"/>
            <w:sz w:val="20"/>
            <w:szCs w:val="20"/>
          </w:rPr>
          <w:t>fo</w:t>
        </w:r>
        <w:r w:rsidR="00050199">
          <w:rPr>
            <w:rFonts w:ascii="Times New Roman" w:eastAsia="SimSun" w:hAnsi="Times New Roman" w:cs="Times New Roman"/>
            <w:color w:val="000000"/>
            <w:kern w:val="0"/>
            <w:sz w:val="20"/>
            <w:szCs w:val="20"/>
          </w:rPr>
          <w:t xml:space="preserve">ur cohorts of </w:t>
        </w:r>
      </w:ins>
      <w:ins w:id="1502" w:author="Chen Liao" w:date="2021-01-03T08:18:00Z">
        <w:r w:rsidR="00050199">
          <w:rPr>
            <w:rFonts w:ascii="Times New Roman" w:eastAsia="SimSun" w:hAnsi="Times New Roman" w:cs="Times New Roman"/>
            <w:color w:val="000000"/>
            <w:kern w:val="0"/>
            <w:sz w:val="20"/>
            <w:szCs w:val="20"/>
          </w:rPr>
          <w:t xml:space="preserve">literature studies with </w:t>
        </w:r>
      </w:ins>
      <w:ins w:id="1503" w:author="Chen Liao" w:date="2021-01-03T08:16:00Z">
        <w:r w:rsidR="00050199">
          <w:rPr>
            <w:rFonts w:ascii="Times New Roman" w:eastAsia="SimSun" w:hAnsi="Times New Roman" w:cs="Times New Roman"/>
            <w:color w:val="000000"/>
            <w:kern w:val="0"/>
            <w:sz w:val="20"/>
            <w:szCs w:val="20"/>
          </w:rPr>
          <w:t xml:space="preserve">inulin </w:t>
        </w:r>
      </w:ins>
      <w:ins w:id="1504" w:author="Chen Liao" w:date="2021-01-03T08:18:00Z">
        <w:r w:rsidR="00050199">
          <w:rPr>
            <w:rFonts w:ascii="Times New Roman" w:eastAsia="SimSun" w:hAnsi="Times New Roman" w:cs="Times New Roman"/>
            <w:color w:val="000000"/>
            <w:kern w:val="0"/>
            <w:sz w:val="20"/>
            <w:szCs w:val="20"/>
          </w:rPr>
          <w:t>intervention.</w:t>
        </w:r>
      </w:ins>
    </w:p>
    <w:p w14:paraId="23AE0953" w14:textId="77777777" w:rsidR="00FE5CCD" w:rsidRDefault="00050199" w:rsidP="00673D05">
      <w:pPr>
        <w:widowControl/>
        <w:jc w:val="left"/>
        <w:rPr>
          <w:ins w:id="1505" w:author="Chen Liao" w:date="2021-01-03T08:26:00Z"/>
          <w:rFonts w:ascii="Times New Roman" w:eastAsia="SimSun" w:hAnsi="Times New Roman" w:cs="Times New Roman"/>
          <w:color w:val="000000"/>
          <w:kern w:val="0"/>
          <w:sz w:val="20"/>
          <w:szCs w:val="20"/>
        </w:rPr>
      </w:pPr>
      <w:ins w:id="1506" w:author="Chen Liao" w:date="2021-01-03T08:18:00Z">
        <w:r w:rsidRPr="00050199">
          <w:rPr>
            <w:rFonts w:ascii="Times New Roman" w:eastAsia="SimSun" w:hAnsi="Times New Roman" w:cs="Times New Roman"/>
            <w:b/>
            <w:bCs/>
            <w:color w:val="000000"/>
            <w:kern w:val="0"/>
            <w:sz w:val="20"/>
            <w:szCs w:val="20"/>
            <w:rPrChange w:id="1507" w:author="Chen Liao" w:date="2021-01-03T08:18:00Z">
              <w:rPr>
                <w:rFonts w:ascii="Times New Roman" w:eastAsia="SimSun" w:hAnsi="Times New Roman" w:cs="Times New Roman"/>
                <w:color w:val="000000"/>
                <w:kern w:val="0"/>
                <w:sz w:val="20"/>
                <w:szCs w:val="20"/>
              </w:rPr>
            </w:rPrChange>
          </w:rPr>
          <w:t>K</w:t>
        </w:r>
        <w:r>
          <w:rPr>
            <w:rFonts w:ascii="Times New Roman" w:eastAsia="SimSun" w:hAnsi="Times New Roman" w:cs="Times New Roman"/>
            <w:color w:val="000000"/>
            <w:kern w:val="0"/>
            <w:sz w:val="20"/>
            <w:szCs w:val="20"/>
          </w:rPr>
          <w:t xml:space="preserve">: Relative abundance of two major </w:t>
        </w:r>
      </w:ins>
      <w:ins w:id="1508" w:author="Chen Liao" w:date="2021-01-03T08:19:00Z">
        <w:r>
          <w:rPr>
            <w:rFonts w:ascii="Times New Roman" w:eastAsia="SimSun" w:hAnsi="Times New Roman" w:cs="Times New Roman"/>
            <w:color w:val="000000"/>
            <w:kern w:val="0"/>
            <w:sz w:val="20"/>
            <w:szCs w:val="20"/>
          </w:rPr>
          <w:t>bacterial phyla in</w:t>
        </w:r>
      </w:ins>
      <w:ins w:id="1509" w:author="Chen Liao" w:date="2021-01-03T08:25:00Z">
        <w:r w:rsidR="007C1C23">
          <w:rPr>
            <w:rFonts w:ascii="Times New Roman" w:eastAsia="SimSun" w:hAnsi="Times New Roman" w:cs="Times New Roman"/>
            <w:color w:val="000000"/>
            <w:kern w:val="0"/>
            <w:sz w:val="20"/>
            <w:szCs w:val="20"/>
          </w:rPr>
          <w:t xml:space="preserve"> the same</w:t>
        </w:r>
      </w:ins>
      <w:ins w:id="1510" w:author="Chen Liao" w:date="2021-01-03T08:19:00Z">
        <w:r>
          <w:rPr>
            <w:rFonts w:ascii="Times New Roman" w:eastAsia="SimSun" w:hAnsi="Times New Roman" w:cs="Times New Roman"/>
            <w:color w:val="000000"/>
            <w:kern w:val="0"/>
            <w:sz w:val="20"/>
            <w:szCs w:val="20"/>
          </w:rPr>
          <w:t xml:space="preserve"> samples</w:t>
        </w:r>
      </w:ins>
      <w:ins w:id="1511" w:author="Chen Liao" w:date="2021-01-03T08:25:00Z">
        <w:r w:rsidR="007C1C23">
          <w:rPr>
            <w:rFonts w:ascii="Times New Roman" w:eastAsia="SimSun" w:hAnsi="Times New Roman" w:cs="Times New Roman"/>
            <w:color w:val="000000"/>
            <w:kern w:val="0"/>
            <w:sz w:val="20"/>
            <w:szCs w:val="20"/>
          </w:rPr>
          <w:t xml:space="preserve"> shown in J.</w:t>
        </w:r>
      </w:ins>
    </w:p>
    <w:p w14:paraId="4EC03BC7" w14:textId="38782E53" w:rsidR="00956ECA" w:rsidRPr="00C72E3E" w:rsidRDefault="00FE5CCD" w:rsidP="00673D05">
      <w:pPr>
        <w:widowControl/>
        <w:jc w:val="left"/>
        <w:rPr>
          <w:ins w:id="1512" w:author="Chen Liao" w:date="2021-01-03T07:23:00Z"/>
          <w:rFonts w:ascii="Times New Roman" w:eastAsia="SimSun" w:hAnsi="Times New Roman" w:cs="Times New Roman" w:hint="eastAsia"/>
          <w:color w:val="000000"/>
          <w:kern w:val="0"/>
          <w:sz w:val="20"/>
          <w:szCs w:val="20"/>
          <w:rPrChange w:id="1513" w:author="Chen Liao" w:date="2021-01-03T07:39:00Z">
            <w:rPr>
              <w:ins w:id="1514" w:author="Chen Liao" w:date="2021-01-03T07:23:00Z"/>
              <w:rFonts w:hint="eastAsia"/>
              <w:sz w:val="20"/>
              <w:szCs w:val="21"/>
            </w:rPr>
          </w:rPrChange>
        </w:rPr>
      </w:pPr>
      <w:ins w:id="1515" w:author="Chen Liao" w:date="2021-01-03T08:26:00Z">
        <w:r w:rsidRPr="00FE5CCD">
          <w:rPr>
            <w:rFonts w:ascii="Times New Roman" w:eastAsia="SimSun" w:hAnsi="Times New Roman" w:cs="Times New Roman"/>
            <w:b/>
            <w:bCs/>
            <w:color w:val="000000"/>
            <w:kern w:val="0"/>
            <w:sz w:val="20"/>
            <w:szCs w:val="20"/>
            <w:rPrChange w:id="1516" w:author="Chen Liao" w:date="2021-01-03T08:26:00Z">
              <w:rPr>
                <w:rFonts w:ascii="Times New Roman" w:eastAsia="SimSun" w:hAnsi="Times New Roman" w:cs="Times New Roman"/>
                <w:color w:val="000000"/>
                <w:kern w:val="0"/>
                <w:sz w:val="20"/>
                <w:szCs w:val="20"/>
              </w:rPr>
            </w:rPrChange>
          </w:rPr>
          <w:t>L</w:t>
        </w:r>
        <w:r>
          <w:rPr>
            <w:rFonts w:ascii="Times New Roman" w:eastAsia="SimSun" w:hAnsi="Times New Roman" w:cs="Times New Roman"/>
            <w:color w:val="000000"/>
            <w:kern w:val="0"/>
            <w:sz w:val="20"/>
            <w:szCs w:val="20"/>
          </w:rPr>
          <w:t xml:space="preserve">: </w:t>
        </w:r>
      </w:ins>
      <w:ins w:id="1517" w:author="Chen Liao" w:date="2021-01-03T08:28:00Z">
        <w:r>
          <w:rPr>
            <w:rFonts w:ascii="Times New Roman" w:eastAsia="SimSun" w:hAnsi="Times New Roman" w:cs="Times New Roman"/>
            <w:color w:val="000000"/>
            <w:kern w:val="0"/>
            <w:sz w:val="20"/>
            <w:szCs w:val="20"/>
          </w:rPr>
          <w:t>Significant</w:t>
        </w:r>
      </w:ins>
      <w:ins w:id="1518" w:author="Chen Liao" w:date="2021-01-03T08:34:00Z">
        <w:r w:rsidR="00AF6E2A">
          <w:rPr>
            <w:rFonts w:ascii="Times New Roman" w:eastAsia="SimSun" w:hAnsi="Times New Roman" w:cs="Times New Roman"/>
            <w:color w:val="000000"/>
            <w:kern w:val="0"/>
            <w:sz w:val="20"/>
            <w:szCs w:val="20"/>
          </w:rPr>
          <w:t xml:space="preserve"> positive</w:t>
        </w:r>
      </w:ins>
      <w:ins w:id="1519" w:author="Chen Liao" w:date="2021-01-03T08:28:00Z">
        <w:r>
          <w:rPr>
            <w:rFonts w:ascii="Times New Roman" w:eastAsia="SimSun" w:hAnsi="Times New Roman" w:cs="Times New Roman"/>
            <w:color w:val="000000"/>
            <w:kern w:val="0"/>
            <w:sz w:val="20"/>
            <w:szCs w:val="20"/>
          </w:rPr>
          <w:t xml:space="preserve"> </w:t>
        </w:r>
      </w:ins>
      <w:ins w:id="1520" w:author="Chen Liao" w:date="2021-01-03T08:29:00Z">
        <w:r w:rsidR="00AF6E2A">
          <w:rPr>
            <w:rFonts w:ascii="Times New Roman" w:eastAsia="SimSun" w:hAnsi="Times New Roman" w:cs="Times New Roman"/>
            <w:color w:val="000000"/>
            <w:kern w:val="0"/>
            <w:sz w:val="20"/>
            <w:szCs w:val="20"/>
          </w:rPr>
          <w:t>i</w:t>
        </w:r>
      </w:ins>
      <w:ins w:id="1521" w:author="Chen Liao" w:date="2021-01-03T08:26:00Z">
        <w:r>
          <w:rPr>
            <w:rFonts w:ascii="Times New Roman" w:eastAsia="SimSun" w:hAnsi="Times New Roman" w:cs="Times New Roman"/>
            <w:color w:val="000000"/>
            <w:kern w:val="0"/>
            <w:sz w:val="20"/>
            <w:szCs w:val="20"/>
          </w:rPr>
          <w:t>nulin responders</w:t>
        </w:r>
      </w:ins>
      <w:ins w:id="1522" w:author="Chen Liao" w:date="2021-01-03T08:29:00Z">
        <w:r w:rsidR="00AF6E2A">
          <w:rPr>
            <w:rFonts w:ascii="Times New Roman" w:eastAsia="SimSun" w:hAnsi="Times New Roman" w:cs="Times New Roman"/>
            <w:color w:val="000000"/>
            <w:kern w:val="0"/>
            <w:sz w:val="20"/>
            <w:szCs w:val="20"/>
          </w:rPr>
          <w:t xml:space="preserve"> identified from </w:t>
        </w:r>
      </w:ins>
      <w:ins w:id="1523" w:author="Chen Liao" w:date="2021-01-03T08:30:00Z">
        <w:r w:rsidR="00AF6E2A">
          <w:rPr>
            <w:rFonts w:ascii="Times New Roman" w:eastAsia="SimSun" w:hAnsi="Times New Roman" w:cs="Times New Roman"/>
            <w:color w:val="000000"/>
            <w:kern w:val="0"/>
            <w:sz w:val="20"/>
            <w:szCs w:val="20"/>
          </w:rPr>
          <w:t>the</w:t>
        </w:r>
      </w:ins>
      <w:ins w:id="1524" w:author="Chen Liao" w:date="2021-01-03T08:31:00Z">
        <w:r w:rsidR="00AF6E2A">
          <w:rPr>
            <w:rFonts w:ascii="Times New Roman" w:eastAsia="SimSun" w:hAnsi="Times New Roman" w:cs="Times New Roman"/>
            <w:color w:val="000000"/>
            <w:kern w:val="0"/>
            <w:sz w:val="20"/>
            <w:szCs w:val="20"/>
          </w:rPr>
          <w:t xml:space="preserve"> four</w:t>
        </w:r>
      </w:ins>
      <w:ins w:id="1525" w:author="Chen Liao" w:date="2021-01-03T08:30:00Z">
        <w:r w:rsidR="00AF6E2A">
          <w:rPr>
            <w:rFonts w:ascii="Times New Roman" w:eastAsia="SimSun" w:hAnsi="Times New Roman" w:cs="Times New Roman"/>
            <w:color w:val="000000"/>
            <w:kern w:val="0"/>
            <w:sz w:val="20"/>
            <w:szCs w:val="20"/>
          </w:rPr>
          <w:t xml:space="preserve"> </w:t>
        </w:r>
      </w:ins>
      <w:ins w:id="1526" w:author="Chen Liao" w:date="2021-01-03T08:29:00Z">
        <w:r w:rsidR="00AF6E2A">
          <w:rPr>
            <w:rFonts w:ascii="Times New Roman" w:eastAsia="SimSun" w:hAnsi="Times New Roman" w:cs="Times New Roman"/>
            <w:color w:val="000000"/>
            <w:kern w:val="0"/>
            <w:sz w:val="20"/>
            <w:szCs w:val="20"/>
          </w:rPr>
          <w:t xml:space="preserve">literature </w:t>
        </w:r>
      </w:ins>
      <w:ins w:id="1527" w:author="Chen Liao" w:date="2021-01-03T08:31:00Z">
        <w:r w:rsidR="00AF6E2A">
          <w:rPr>
            <w:rFonts w:ascii="Times New Roman" w:eastAsia="SimSun" w:hAnsi="Times New Roman" w:cs="Times New Roman"/>
            <w:color w:val="000000"/>
            <w:kern w:val="0"/>
            <w:sz w:val="20"/>
            <w:szCs w:val="20"/>
          </w:rPr>
          <w:t>studies in J</w:t>
        </w:r>
      </w:ins>
      <w:ins w:id="1528" w:author="Chen Liao" w:date="2021-01-03T08:29:00Z">
        <w:r w:rsidR="00AF6E2A">
          <w:rPr>
            <w:rFonts w:ascii="Times New Roman" w:eastAsia="SimSun" w:hAnsi="Times New Roman" w:cs="Times New Roman"/>
            <w:color w:val="000000"/>
            <w:kern w:val="0"/>
            <w:sz w:val="20"/>
            <w:szCs w:val="20"/>
          </w:rPr>
          <w:t>.</w:t>
        </w:r>
      </w:ins>
      <w:ins w:id="1529" w:author="Chen Liao" w:date="2021-01-03T08:36:00Z">
        <w:r w:rsidR="00AD3D67">
          <w:rPr>
            <w:rFonts w:ascii="Times New Roman" w:eastAsia="SimSun" w:hAnsi="Times New Roman" w:cs="Times New Roman"/>
            <w:color w:val="000000"/>
            <w:kern w:val="0"/>
            <w:sz w:val="20"/>
            <w:szCs w:val="20"/>
          </w:rPr>
          <w:t xml:space="preserve"> The</w:t>
        </w:r>
      </w:ins>
      <w:ins w:id="1530" w:author="Chen Liao" w:date="2021-01-03T09:56:00Z">
        <w:r w:rsidR="00960D22">
          <w:rPr>
            <w:rFonts w:ascii="Times New Roman" w:eastAsia="SimSun" w:hAnsi="Times New Roman" w:cs="Times New Roman"/>
            <w:color w:val="000000"/>
            <w:kern w:val="0"/>
            <w:sz w:val="20"/>
            <w:szCs w:val="20"/>
          </w:rPr>
          <w:t xml:space="preserve"> taxonomic </w:t>
        </w:r>
      </w:ins>
      <w:ins w:id="1531" w:author="Chen Liao" w:date="2021-01-03T09:55:00Z">
        <w:r w:rsidR="005B7C09">
          <w:rPr>
            <w:rFonts w:ascii="Times New Roman" w:eastAsia="SimSun" w:hAnsi="Times New Roman" w:cs="Times New Roman"/>
            <w:color w:val="000000"/>
            <w:kern w:val="0"/>
            <w:sz w:val="20"/>
            <w:szCs w:val="20"/>
          </w:rPr>
          <w:t xml:space="preserve">annotation was </w:t>
        </w:r>
      </w:ins>
      <w:ins w:id="1532" w:author="Chen Liao" w:date="2021-01-03T09:57:00Z">
        <w:r w:rsidR="00960D22">
          <w:rPr>
            <w:rFonts w:ascii="Times New Roman" w:eastAsia="SimSun" w:hAnsi="Times New Roman" w:cs="Times New Roman"/>
            <w:color w:val="000000"/>
            <w:kern w:val="0"/>
            <w:sz w:val="20"/>
            <w:szCs w:val="20"/>
          </w:rPr>
          <w:t>described</w:t>
        </w:r>
      </w:ins>
      <w:ins w:id="1533" w:author="Chen Liao" w:date="2021-01-03T09:55:00Z">
        <w:r w:rsidR="005B7C09">
          <w:rPr>
            <w:rFonts w:ascii="Times New Roman" w:eastAsia="SimSun" w:hAnsi="Times New Roman" w:cs="Times New Roman"/>
            <w:color w:val="000000"/>
            <w:kern w:val="0"/>
            <w:sz w:val="20"/>
            <w:szCs w:val="20"/>
          </w:rPr>
          <w:t xml:space="preserve"> in D.</w:t>
        </w:r>
      </w:ins>
    </w:p>
    <w:p w14:paraId="3EAA214B" w14:textId="673D1855" w:rsidR="00DC0A4E" w:rsidRPr="00A16FFC" w:rsidRDefault="00C55448" w:rsidP="00A16FFC">
      <w:pPr>
        <w:widowControl/>
        <w:jc w:val="left"/>
        <w:rPr>
          <w:ins w:id="1534" w:author="Chen Liao" w:date="2021-01-02T07:09:00Z"/>
          <w:sz w:val="20"/>
          <w:szCs w:val="21"/>
          <w:rPrChange w:id="1535" w:author="Chen Liao" w:date="2021-01-03T09:57:00Z">
            <w:rPr>
              <w:ins w:id="1536" w:author="Chen Liao" w:date="2021-01-02T07:09:00Z"/>
              <w:b/>
              <w:bCs/>
            </w:rPr>
          </w:rPrChange>
        </w:rPr>
        <w:pPrChange w:id="1537" w:author="Chen Liao" w:date="2021-01-03T09:57:00Z">
          <w:pPr/>
        </w:pPrChange>
      </w:pPr>
      <w:ins w:id="1538" w:author="Chen Liao" w:date="2021-01-02T08:16:00Z">
        <w:r>
          <w:rPr>
            <w:sz w:val="20"/>
            <w:szCs w:val="21"/>
          </w:rPr>
          <w:t xml:space="preserve"> </w:t>
        </w:r>
      </w:ins>
      <w:ins w:id="1539" w:author="Chen Liao" w:date="2021-01-02T08:14:00Z">
        <w:r>
          <w:rPr>
            <w:sz w:val="20"/>
            <w:szCs w:val="21"/>
          </w:rPr>
          <w:t xml:space="preserve"> </w:t>
        </w:r>
      </w:ins>
      <w:bookmarkEnd w:id="1356"/>
      <w:bookmarkEnd w:id="1357"/>
    </w:p>
    <w:p w14:paraId="71B89258" w14:textId="77777777" w:rsidR="00DC0A4E" w:rsidRPr="00D56EE9" w:rsidRDefault="00DC0A4E" w:rsidP="006D1B39">
      <w:pPr>
        <w:rPr>
          <w:ins w:id="1540" w:author="戴 磊" w:date="2020-12-28T22:47:00Z"/>
          <w:b/>
          <w:bCs/>
        </w:rPr>
      </w:pPr>
    </w:p>
    <w:p w14:paraId="0509B3A1" w14:textId="100C807D" w:rsidR="006D1B39" w:rsidRPr="00E85C07" w:rsidRDefault="006D1B39" w:rsidP="006D1B39">
      <w:pPr>
        <w:rPr>
          <w:ins w:id="1541" w:author="戴 磊" w:date="2020-12-28T22:47:00Z"/>
          <w:color w:val="FF0000"/>
          <w:rPrChange w:id="1542" w:author="戴 磊" w:date="2020-12-28T23:00:00Z">
            <w:rPr>
              <w:ins w:id="1543" w:author="戴 磊" w:date="2020-12-28T22:47:00Z"/>
            </w:rPr>
          </w:rPrChange>
        </w:rPr>
      </w:pPr>
      <w:ins w:id="1544" w:author="戴 磊" w:date="2020-12-28T22:47:00Z">
        <w:r w:rsidRPr="00E85C07">
          <w:rPr>
            <w:color w:val="FF0000"/>
            <w:rPrChange w:id="1545" w:author="戴 磊" w:date="2020-12-28T23:00:00Z">
              <w:rPr/>
            </w:rPrChange>
          </w:rPr>
          <w:t>Add transition using the two-step framework (Supplement</w:t>
        </w:r>
      </w:ins>
      <w:ins w:id="1546" w:author="戴 磊" w:date="2020-12-28T23:02:00Z">
        <w:r w:rsidR="00C95C05">
          <w:rPr>
            <w:color w:val="FF0000"/>
          </w:rPr>
          <w:t>, optional</w:t>
        </w:r>
      </w:ins>
      <w:ins w:id="1547" w:author="戴 磊" w:date="2020-12-28T22:47:00Z">
        <w:r w:rsidRPr="00E85C07">
          <w:rPr>
            <w:color w:val="FF0000"/>
            <w:rPrChange w:id="1548" w:author="戴 磊" w:date="2020-12-28T23:00:00Z">
              <w:rPr/>
            </w:rPrChange>
          </w:rPr>
          <w:t>): primary degradation, SCFA fermentation</w:t>
        </w:r>
      </w:ins>
      <w:ins w:id="1549" w:author="戴 磊" w:date="2020-12-28T23:02:00Z">
        <w:r w:rsidR="00C95C05">
          <w:rPr>
            <w:color w:val="FF0000"/>
          </w:rPr>
          <w:t>. No need to label specific species.</w:t>
        </w:r>
      </w:ins>
    </w:p>
    <w:p w14:paraId="603CE6BA" w14:textId="77777777" w:rsidR="006D1B39" w:rsidRDefault="006D1B39" w:rsidP="006D1B39">
      <w:pPr>
        <w:rPr>
          <w:ins w:id="1550" w:author="戴 磊" w:date="2020-12-28T22:47:00Z"/>
        </w:rPr>
      </w:pPr>
    </w:p>
    <w:p w14:paraId="1B6C531A" w14:textId="77777777" w:rsidR="006D1B39" w:rsidRDefault="006D1B39" w:rsidP="006D1B39">
      <w:pPr>
        <w:rPr>
          <w:ins w:id="1551" w:author="戴 磊" w:date="2020-12-28T22:47:00Z"/>
        </w:rPr>
      </w:pPr>
      <w:ins w:id="1552" w:author="戴 磊" w:date="2020-12-28T22:47:00Z">
        <w:r>
          <w:rPr>
            <w:rFonts w:hint="eastAsia"/>
          </w:rPr>
          <w:t>C</w:t>
        </w:r>
        <w:r>
          <w:t>hange orders:</w:t>
        </w:r>
      </w:ins>
    </w:p>
    <w:p w14:paraId="25BCC4A5" w14:textId="4B7EE8D8" w:rsidR="006D1B39" w:rsidRPr="00C95C05" w:rsidRDefault="00C95C05">
      <w:pPr>
        <w:rPr>
          <w:ins w:id="1553" w:author="戴 磊" w:date="2020-12-28T22:47:00Z"/>
          <w:color w:val="FF0000"/>
          <w:rPrChange w:id="1554" w:author="戴 磊" w:date="2020-12-28T23:04:00Z">
            <w:rPr>
              <w:ins w:id="1555" w:author="戴 磊" w:date="2020-12-28T22:47:00Z"/>
            </w:rPr>
          </w:rPrChange>
        </w:rPr>
        <w:pPrChange w:id="1556" w:author="戴 磊" w:date="2020-12-28T23:04:00Z">
          <w:pPr>
            <w:pStyle w:val="ListParagraph"/>
            <w:numPr>
              <w:numId w:val="3"/>
            </w:numPr>
            <w:ind w:left="360" w:firstLineChars="0" w:hanging="360"/>
          </w:pPr>
        </w:pPrChange>
      </w:pPr>
      <w:proofErr w:type="gramStart"/>
      <w:ins w:id="1557" w:author="戴 磊" w:date="2020-12-28T23:04:00Z">
        <w:r>
          <w:rPr>
            <w:color w:val="FF0000"/>
          </w:rPr>
          <w:t>A)</w:t>
        </w:r>
      </w:ins>
      <w:ins w:id="1558" w:author="戴 磊" w:date="2020-12-28T22:47:00Z">
        <w:r w:rsidR="006D1B39" w:rsidRPr="00C95C05">
          <w:rPr>
            <w:color w:val="FF0000"/>
            <w:rPrChange w:id="1559" w:author="戴 磊" w:date="2020-12-28T23:04:00Z">
              <w:rPr/>
            </w:rPrChange>
          </w:rPr>
          <w:t>metagenome</w:t>
        </w:r>
        <w:proofErr w:type="gramEnd"/>
        <w:r w:rsidR="006D1B39" w:rsidRPr="00C95C05">
          <w:rPr>
            <w:color w:val="FF0000"/>
            <w:rPrChange w:id="1560" w:author="戴 磊" w:date="2020-12-28T23:04:00Z">
              <w:rPr/>
            </w:rPrChange>
          </w:rPr>
          <w:t xml:space="preserve"> data, gene abundance increases.</w:t>
        </w:r>
      </w:ins>
    </w:p>
    <w:p w14:paraId="55D0AA42" w14:textId="77777777" w:rsidR="006D1B39" w:rsidRPr="00D56EE9" w:rsidRDefault="006D1B39" w:rsidP="006D1B39">
      <w:pPr>
        <w:rPr>
          <w:ins w:id="1561" w:author="戴 磊" w:date="2020-12-28T22:47:00Z"/>
          <w:color w:val="FF0000"/>
        </w:rPr>
      </w:pPr>
      <w:ins w:id="1562" w:author="戴 磊" w:date="2020-12-28T22:47:00Z">
        <w:r w:rsidRPr="00D56EE9">
          <w:rPr>
            <w:color w:val="FF0000"/>
          </w:rPr>
          <w:lastRenderedPageBreak/>
          <w:t xml:space="preserve">Explain the model! Used cellulose </w:t>
        </w:r>
        <w:proofErr w:type="gramStart"/>
        <w:r w:rsidRPr="00D56EE9">
          <w:rPr>
            <w:color w:val="FF0000"/>
          </w:rPr>
          <w:t>group(</w:t>
        </w:r>
        <w:proofErr w:type="gramEnd"/>
        <w:r w:rsidRPr="00D56EE9">
          <w:rPr>
            <w:color w:val="FF0000"/>
          </w:rPr>
          <w:t>in our study) or day 0 (</w:t>
        </w:r>
        <w:proofErr w:type="spellStart"/>
        <w:r w:rsidRPr="00D56EE9">
          <w:rPr>
            <w:color w:val="FF0000"/>
          </w:rPr>
          <w:t>Chijiwa</w:t>
        </w:r>
        <w:proofErr w:type="spellEnd"/>
        <w:r w:rsidRPr="00D56EE9">
          <w:rPr>
            <w:color w:val="FF0000"/>
          </w:rPr>
          <w:t>)</w:t>
        </w:r>
      </w:ins>
    </w:p>
    <w:p w14:paraId="41208848" w14:textId="77777777" w:rsidR="006D1B39" w:rsidRPr="00D56EE9" w:rsidRDefault="006D1B39" w:rsidP="006D1B39">
      <w:pPr>
        <w:rPr>
          <w:ins w:id="1563" w:author="戴 磊" w:date="2020-12-28T22:47:00Z"/>
          <w:color w:val="FF0000"/>
        </w:rPr>
      </w:pPr>
      <w:ins w:id="1564" w:author="戴 磊" w:date="2020-12-28T22:47:00Z">
        <w:r w:rsidRPr="00D56EE9">
          <w:rPr>
            <w:rFonts w:hint="eastAsia"/>
            <w:color w:val="FF0000"/>
          </w:rPr>
          <w:t>B</w:t>
        </w:r>
        <w:r w:rsidRPr="00D56EE9">
          <w:rPr>
            <w:color w:val="FF0000"/>
          </w:rPr>
          <w:t xml:space="preserve">) growth rate (connect to methods/Figure 1). Supp table to support B, validated. </w:t>
        </w:r>
        <w:proofErr w:type="spellStart"/>
        <w:r w:rsidRPr="00D56EE9">
          <w:rPr>
            <w:color w:val="FF0000"/>
          </w:rPr>
          <w:t>Chijiwa</w:t>
        </w:r>
        <w:proofErr w:type="spellEnd"/>
        <w:r w:rsidRPr="00D56EE9">
          <w:rPr>
            <w:color w:val="FF0000"/>
          </w:rPr>
          <w:t xml:space="preserve"> data only has relative abundance (can move to supp figure).</w:t>
        </w:r>
      </w:ins>
    </w:p>
    <w:p w14:paraId="181917FD" w14:textId="77777777" w:rsidR="006D1B39" w:rsidRPr="00D56EE9" w:rsidRDefault="006D1B39" w:rsidP="006D1B39">
      <w:pPr>
        <w:rPr>
          <w:ins w:id="1565" w:author="戴 磊" w:date="2020-12-28T22:47:00Z"/>
          <w:color w:val="FF0000"/>
        </w:rPr>
      </w:pPr>
      <w:ins w:id="1566" w:author="戴 磊" w:date="2020-12-28T22:47:00Z">
        <w:r w:rsidRPr="00D56EE9">
          <w:rPr>
            <w:rFonts w:hint="eastAsia"/>
            <w:color w:val="FF0000"/>
          </w:rPr>
          <w:t>E</w:t>
        </w:r>
        <w:r w:rsidRPr="00D56EE9">
          <w:rPr>
            <w:color w:val="FF0000"/>
          </w:rPr>
          <w:t>) show other 3 responders in supplement</w:t>
        </w:r>
      </w:ins>
    </w:p>
    <w:p w14:paraId="15B9F29F" w14:textId="77777777" w:rsidR="006D1B39" w:rsidRPr="00D56EE9" w:rsidRDefault="006D1B39" w:rsidP="006D1B39">
      <w:pPr>
        <w:rPr>
          <w:ins w:id="1567" w:author="戴 磊" w:date="2020-12-28T22:47:00Z"/>
          <w:color w:val="FF0000"/>
        </w:rPr>
      </w:pPr>
      <w:commentRangeStart w:id="1568"/>
      <w:ins w:id="1569" w:author="戴 磊" w:date="2020-12-28T22:47:00Z">
        <w:r w:rsidRPr="00D56EE9">
          <w:rPr>
            <w:rFonts w:hint="eastAsia"/>
            <w:color w:val="FF0000"/>
          </w:rPr>
          <w:t>D</w:t>
        </w:r>
        <w:r w:rsidRPr="00D56EE9">
          <w:rPr>
            <w:color w:val="FF0000"/>
          </w:rPr>
          <w:t>) the relative abundance of inulin responders determines the response/increase in absolute abundance?</w:t>
        </w:r>
        <w:commentRangeEnd w:id="1568"/>
        <w:r>
          <w:rPr>
            <w:rStyle w:val="CommentReference"/>
          </w:rPr>
          <w:commentReference w:id="1568"/>
        </w:r>
      </w:ins>
    </w:p>
    <w:p w14:paraId="199D6999" w14:textId="00904A3F" w:rsidR="006D1B39" w:rsidRDefault="006D1B39" w:rsidP="006D1B39">
      <w:pPr>
        <w:rPr>
          <w:ins w:id="1570" w:author="戴 磊" w:date="2020-12-28T22:57:00Z"/>
          <w:color w:val="FF0000"/>
        </w:rPr>
      </w:pPr>
      <w:ins w:id="1571" w:author="戴 磊" w:date="2020-12-28T22:47:00Z">
        <w:r w:rsidRPr="00D56EE9">
          <w:rPr>
            <w:color w:val="FF0000"/>
          </w:rPr>
          <w:t>C) interaction network: competition among inulin responders (highlight), remove self-inhibition</w:t>
        </w:r>
      </w:ins>
    </w:p>
    <w:p w14:paraId="3A7CF940" w14:textId="6772E617" w:rsidR="00E85C07" w:rsidRDefault="00E85C07" w:rsidP="006D1B39">
      <w:pPr>
        <w:rPr>
          <w:ins w:id="1572" w:author="戴 磊" w:date="2020-12-28T22:57:00Z"/>
          <w:color w:val="FF0000"/>
        </w:rPr>
      </w:pPr>
    </w:p>
    <w:p w14:paraId="3DF1DD7E" w14:textId="4ABB89D4" w:rsidR="00E85C07" w:rsidRPr="00D56EE9" w:rsidRDefault="00E85C07" w:rsidP="006D1B39">
      <w:pPr>
        <w:rPr>
          <w:ins w:id="1573" w:author="戴 磊" w:date="2020-12-28T22:47:00Z"/>
          <w:color w:val="FF0000"/>
        </w:rPr>
      </w:pPr>
      <w:ins w:id="1574" w:author="戴 磊" w:date="2020-12-28T22:57:00Z">
        <w:r>
          <w:rPr>
            <w:color w:val="FF0000"/>
          </w:rPr>
          <w:t>Supplement</w:t>
        </w:r>
      </w:ins>
      <w:ins w:id="1575" w:author="戴 磊" w:date="2020-12-28T22:58:00Z">
        <w:r>
          <w:rPr>
            <w:color w:val="FF0000"/>
          </w:rPr>
          <w:t xml:space="preserve">: difference in composition before and after intervention </w:t>
        </w:r>
      </w:ins>
      <w:ins w:id="1576" w:author="戴 磊" w:date="2020-12-29T00:44:00Z">
        <w:r w:rsidR="00991C8E">
          <w:rPr>
            <w:color w:val="FF0000"/>
          </w:rPr>
          <w:t>-&gt;Hongbin</w:t>
        </w:r>
      </w:ins>
    </w:p>
    <w:p w14:paraId="11475399" w14:textId="65CA4BD0" w:rsidR="006D1B39" w:rsidDel="006D1B39" w:rsidRDefault="006D1B39" w:rsidP="006F7B15">
      <w:pPr>
        <w:rPr>
          <w:del w:id="1577" w:author="戴 磊" w:date="2020-12-28T22:48:00Z"/>
          <w:rFonts w:ascii="Times New Roman" w:hAnsi="Times New Roman" w:cs="Times New Roman"/>
          <w:szCs w:val="21"/>
        </w:rPr>
      </w:pPr>
      <w:ins w:id="1578" w:author="戴 磊" w:date="2020-12-28T22:51:00Z">
        <w:r>
          <w:rPr>
            <w:rFonts w:ascii="Times New Roman" w:hAnsi="Times New Roman" w:cs="Times New Roman"/>
            <w:szCs w:val="21"/>
          </w:rPr>
          <w:br/>
        </w:r>
      </w:ins>
    </w:p>
    <w:p w14:paraId="3FD7B4E3" w14:textId="77777777" w:rsidR="006D1B39" w:rsidRDefault="006D1B39" w:rsidP="006D1B39">
      <w:pPr>
        <w:widowControl/>
        <w:jc w:val="left"/>
        <w:rPr>
          <w:ins w:id="1579" w:author="戴 磊" w:date="2020-12-28T22:51:00Z"/>
          <w:rFonts w:ascii="Times New Roman" w:hAnsi="Times New Roman" w:cs="Times New Roman"/>
          <w:color w:val="2A2A2A"/>
          <w:szCs w:val="21"/>
          <w:shd w:val="clear" w:color="auto" w:fill="FFFFFF"/>
        </w:rPr>
      </w:pPr>
    </w:p>
    <w:p w14:paraId="51434B85" w14:textId="77777777" w:rsidR="006D1B39" w:rsidRDefault="006D1B39" w:rsidP="006D1B39">
      <w:pPr>
        <w:widowControl/>
        <w:jc w:val="left"/>
        <w:rPr>
          <w:ins w:id="1580" w:author="戴 磊" w:date="2020-12-28T22:51:00Z"/>
          <w:rFonts w:ascii="Times New Roman" w:hAnsi="Times New Roman" w:cs="Times New Roman"/>
          <w:color w:val="2A2A2A"/>
          <w:szCs w:val="21"/>
          <w:shd w:val="clear" w:color="auto" w:fill="FFFFFF"/>
        </w:rPr>
      </w:pPr>
    </w:p>
    <w:p w14:paraId="6B501A80" w14:textId="77777777" w:rsidR="006D1B39" w:rsidRDefault="006D1B39">
      <w:pPr>
        <w:widowControl/>
        <w:jc w:val="left"/>
        <w:rPr>
          <w:ins w:id="1581" w:author="戴 磊" w:date="2020-12-28T22:51:00Z"/>
          <w:rFonts w:ascii="Times New Roman" w:hAnsi="Times New Roman" w:cs="Times New Roman"/>
          <w:b/>
          <w:bCs/>
          <w:sz w:val="22"/>
        </w:rPr>
      </w:pPr>
      <w:ins w:id="1582" w:author="戴 磊" w:date="2020-12-28T22:51:00Z">
        <w:r>
          <w:rPr>
            <w:rFonts w:ascii="Times New Roman" w:hAnsi="Times New Roman" w:cs="Times New Roman"/>
            <w:b/>
            <w:bCs/>
            <w:sz w:val="22"/>
          </w:rPr>
          <w:br w:type="page"/>
        </w:r>
      </w:ins>
    </w:p>
    <w:p w14:paraId="459E12AB" w14:textId="3116EC10" w:rsidR="006D1B39" w:rsidRDefault="006D1B39" w:rsidP="006D1B39">
      <w:pPr>
        <w:rPr>
          <w:ins w:id="1583" w:author="戴 磊" w:date="2020-12-28T22:51:00Z"/>
          <w:rFonts w:ascii="Times New Roman" w:hAnsi="Times New Roman" w:cs="Times New Roman"/>
          <w:b/>
          <w:bCs/>
          <w:sz w:val="22"/>
        </w:rPr>
      </w:pPr>
      <w:ins w:id="1584" w:author="戴 磊" w:date="2020-12-28T22:51:00Z">
        <w:del w:id="1585" w:author="Chen Liao" w:date="2021-01-03T09:57:00Z">
          <w:r w:rsidDel="00706338">
            <w:rPr>
              <w:noProof/>
            </w:rPr>
            <w:lastRenderedPageBreak/>
            <w:drawing>
              <wp:inline distT="0" distB="0" distL="0" distR="0" wp14:anchorId="5C3F0010" wp14:editId="576AF116">
                <wp:extent cx="3518703" cy="3432698"/>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3519948" cy="3433912"/>
                        </a:xfrm>
                        <a:prstGeom prst="rect">
                          <a:avLst/>
                        </a:prstGeom>
                      </pic:spPr>
                    </pic:pic>
                  </a:graphicData>
                </a:graphic>
              </wp:inline>
            </w:drawing>
          </w:r>
        </w:del>
      </w:ins>
    </w:p>
    <w:p w14:paraId="1CCB5710" w14:textId="77777777" w:rsidR="006D1B39" w:rsidRPr="006D1B39" w:rsidRDefault="006D1B39">
      <w:pPr>
        <w:widowControl/>
        <w:jc w:val="left"/>
        <w:rPr>
          <w:ins w:id="1586" w:author="戴 磊" w:date="2020-12-28T22:51:00Z"/>
          <w:rFonts w:ascii="Times New Roman" w:hAnsi="Times New Roman" w:cs="Times New Roman"/>
          <w:szCs w:val="21"/>
        </w:rPr>
      </w:pPr>
    </w:p>
    <w:p w14:paraId="31E7BC5C" w14:textId="622AA60E" w:rsidR="00584C59" w:rsidRDefault="00584C59" w:rsidP="00584C59">
      <w:pPr>
        <w:rPr>
          <w:ins w:id="1587" w:author="戴 磊" w:date="2020-12-29T00:38:00Z"/>
          <w:rFonts w:ascii="Times New Roman" w:hAnsi="Times New Roman" w:cs="Times New Roman"/>
          <w:b/>
          <w:bCs/>
          <w:sz w:val="22"/>
        </w:rPr>
      </w:pPr>
      <w:ins w:id="1588" w:author="戴 磊" w:date="2020-12-29T00:38:00Z">
        <w:r>
          <w:rPr>
            <w:rFonts w:ascii="Times New Roman" w:hAnsi="Times New Roman" w:cs="Times New Roman"/>
            <w:b/>
            <w:bCs/>
            <w:sz w:val="22"/>
          </w:rPr>
          <w:t xml:space="preserve">Figure. </w:t>
        </w:r>
        <w:r>
          <w:rPr>
            <w:rFonts w:ascii="Times New Roman" w:hAnsi="Times New Roman" w:cs="Times New Roman" w:hint="eastAsia"/>
            <w:b/>
            <w:bCs/>
            <w:sz w:val="22"/>
          </w:rPr>
          <w:t>Meta</w:t>
        </w:r>
        <w:r>
          <w:rPr>
            <w:rFonts w:ascii="Times New Roman" w:hAnsi="Times New Roman" w:cs="Times New Roman"/>
            <w:b/>
            <w:bCs/>
            <w:sz w:val="22"/>
          </w:rPr>
          <w:t>-analysis of inulin responders using human data.</w:t>
        </w:r>
      </w:ins>
    </w:p>
    <w:p w14:paraId="71030931" w14:textId="5DB9938A" w:rsidR="00730F6C" w:rsidDel="00991C8E" w:rsidRDefault="00730F6C" w:rsidP="006F7B15">
      <w:pPr>
        <w:rPr>
          <w:del w:id="1589" w:author="戴 磊" w:date="2020-12-28T22:48:00Z"/>
          <w:rFonts w:ascii="Times New Roman" w:hAnsi="Times New Roman" w:cs="Times New Roman"/>
          <w:szCs w:val="21"/>
        </w:rPr>
      </w:pPr>
    </w:p>
    <w:p w14:paraId="35C256D6" w14:textId="77777777" w:rsidR="00991C8E" w:rsidRPr="00D56EE9" w:rsidRDefault="00991C8E" w:rsidP="00991C8E">
      <w:pPr>
        <w:rPr>
          <w:moveTo w:id="1590" w:author="戴 磊" w:date="2020-12-29T00:43:00Z"/>
          <w:rFonts w:ascii="Times New Roman" w:hAnsi="Times New Roman" w:cs="Times New Roman"/>
          <w:color w:val="FF0000"/>
          <w:szCs w:val="21"/>
          <w:shd w:val="clear" w:color="auto" w:fill="FFFFFF"/>
        </w:rPr>
      </w:pPr>
      <w:moveToRangeStart w:id="1591" w:author="戴 磊" w:date="2020-12-29T00:43:00Z" w:name="move60095012"/>
      <w:moveTo w:id="1592" w:author="戴 磊" w:date="2020-12-29T00:43:00Z">
        <w:r w:rsidRPr="00D56EE9">
          <w:rPr>
            <w:rFonts w:ascii="Times New Roman" w:hAnsi="Times New Roman" w:cs="Times New Roman"/>
            <w:color w:val="FF0000"/>
            <w:szCs w:val="21"/>
            <w:shd w:val="clear" w:color="auto" w:fill="FFFFFF"/>
          </w:rPr>
          <w:t xml:space="preserve">Meta-analysis identified cross-feeding relationship between Bifidobacterium and </w:t>
        </w:r>
        <w:proofErr w:type="spellStart"/>
        <w:r w:rsidRPr="00D56EE9">
          <w:rPr>
            <w:rFonts w:ascii="Times New Roman" w:hAnsi="Times New Roman" w:cs="Times New Roman"/>
            <w:color w:val="FF0000"/>
            <w:szCs w:val="21"/>
            <w:shd w:val="clear" w:color="auto" w:fill="FFFFFF"/>
          </w:rPr>
          <w:t>Anaerostipes</w:t>
        </w:r>
        <w:proofErr w:type="spellEnd"/>
      </w:moveTo>
    </w:p>
    <w:p w14:paraId="7B8A2648" w14:textId="77777777" w:rsidR="00991C8E" w:rsidRDefault="00991C8E" w:rsidP="00991C8E">
      <w:pPr>
        <w:rPr>
          <w:moveTo w:id="1593" w:author="戴 磊" w:date="2020-12-29T00:43:00Z"/>
          <w:rFonts w:ascii="Times New Roman" w:hAnsi="Times New Roman" w:cs="Times New Roman"/>
          <w:color w:val="2A2A2A"/>
          <w:szCs w:val="21"/>
          <w:shd w:val="clear" w:color="auto" w:fill="FFFFFF"/>
        </w:rPr>
      </w:pPr>
      <w:moveTo w:id="1594" w:author="戴 磊" w:date="2020-12-29T00:43:00Z">
        <w:r>
          <w:rPr>
            <w:rFonts w:ascii="Times New Roman" w:hAnsi="Times New Roman" w:cs="Times New Roman"/>
            <w:color w:val="2A2A2A"/>
            <w:szCs w:val="21"/>
            <w:shd w:val="clear" w:color="auto" w:fill="FFFFFF"/>
          </w:rPr>
          <w:t>I</w:t>
        </w:r>
        <w:r w:rsidRPr="00DD4892">
          <w:rPr>
            <w:rFonts w:ascii="Times New Roman" w:hAnsi="Times New Roman" w:cs="Times New Roman"/>
            <w:color w:val="2A2A2A"/>
            <w:szCs w:val="21"/>
            <w:shd w:val="clear" w:color="auto" w:fill="FFFFFF"/>
          </w:rPr>
          <w:t>n line with previous observation</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NE.Ref.{11B51C32-726A-4F7A-9500-FD0BBAB8BCD3}</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[40]</w:t>
        </w:r>
        <w:r>
          <w:rPr>
            <w:rFonts w:ascii="Times New Roman" w:hAnsi="Times New Roman" w:cs="Times New Roman"/>
            <w:color w:val="2A2A2A"/>
            <w:szCs w:val="21"/>
            <w:shd w:val="clear" w:color="auto" w:fill="FFFFFF"/>
          </w:rPr>
          <w:fldChar w:fldCharType="end"/>
        </w:r>
        <w:r w:rsidRPr="00A20474">
          <w:rPr>
            <w:rFonts w:ascii="Times New Roman" w:hAnsi="Times New Roman" w:cs="Times New Roman"/>
            <w:color w:val="2A2A2A"/>
            <w:szCs w:val="21"/>
            <w:shd w:val="clear" w:color="auto" w:fill="FFFFFF"/>
          </w:rPr>
          <w:t xml:space="preserve">, </w:t>
        </w:r>
        <w:r w:rsidRPr="00200A04">
          <w:rPr>
            <w:rFonts w:ascii="Times New Roman" w:hAnsi="Times New Roman" w:cs="Times New Roman"/>
            <w:color w:val="2A2A2A"/>
            <w:szCs w:val="21"/>
            <w:shd w:val="clear" w:color="auto" w:fill="FFFFFF"/>
          </w:rPr>
          <w:t>Bifidobacterium</w:t>
        </w:r>
        <w:r>
          <w:rPr>
            <w:rFonts w:ascii="Times New Roman" w:hAnsi="Times New Roman" w:cs="Times New Roman"/>
            <w:color w:val="2A2A2A"/>
            <w:szCs w:val="21"/>
            <w:shd w:val="clear" w:color="auto" w:fill="FFFFFF"/>
          </w:rPr>
          <w:t xml:space="preserve"> and</w:t>
        </w:r>
        <w:r w:rsidRPr="00200A04">
          <w:rPr>
            <w:rFonts w:ascii="Times New Roman" w:hAnsi="Times New Roman" w:cs="Times New Roman"/>
            <w:color w:val="2A2A2A"/>
            <w:szCs w:val="21"/>
            <w:shd w:val="clear" w:color="auto" w:fill="FFFFFF"/>
          </w:rPr>
          <w:t xml:space="preserve"> </w:t>
        </w:r>
        <w:proofErr w:type="spellStart"/>
        <w:r w:rsidRPr="00200A04">
          <w:rPr>
            <w:rFonts w:ascii="Times New Roman" w:hAnsi="Times New Roman" w:cs="Times New Roman"/>
            <w:color w:val="2A2A2A"/>
            <w:szCs w:val="21"/>
            <w:shd w:val="clear" w:color="auto" w:fill="FFFFFF"/>
          </w:rPr>
          <w:t>Anaerostipes</w:t>
        </w:r>
        <w:proofErr w:type="spellEnd"/>
        <w:r w:rsidRPr="00A20474">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t>were together appeared as inulin responders among two studies (study 1 and 2). Of note, t</w:t>
        </w:r>
        <w:r w:rsidRPr="00F60A32">
          <w:rPr>
            <w:rFonts w:ascii="Times New Roman" w:hAnsi="Times New Roman" w:cs="Times New Roman"/>
            <w:color w:val="2A2A2A"/>
            <w:szCs w:val="21"/>
            <w:shd w:val="clear" w:color="auto" w:fill="FFFFFF"/>
          </w:rPr>
          <w:t xml:space="preserve">he </w:t>
        </w:r>
        <w:r>
          <w:rPr>
            <w:rFonts w:ascii="Times New Roman" w:hAnsi="Times New Roman" w:cs="Times New Roman"/>
            <w:color w:val="2A2A2A"/>
            <w:szCs w:val="21"/>
            <w:shd w:val="clear" w:color="auto" w:fill="FFFFFF"/>
          </w:rPr>
          <w:t>latt</w:t>
        </w:r>
        <w:r w:rsidRPr="00F60A32">
          <w:rPr>
            <w:rFonts w:ascii="Times New Roman" w:hAnsi="Times New Roman" w:cs="Times New Roman"/>
            <w:color w:val="2A2A2A"/>
            <w:szCs w:val="21"/>
            <w:shd w:val="clear" w:color="auto" w:fill="FFFFFF"/>
          </w:rPr>
          <w:t>er is a butyrate-producing</w:t>
        </w:r>
        <w:r>
          <w:rPr>
            <w:rFonts w:ascii="Times New Roman" w:hAnsi="Times New Roman" w:cs="Times New Roman" w:hint="eastAsia"/>
            <w:color w:val="2A2A2A"/>
            <w:szCs w:val="21"/>
            <w:shd w:val="clear" w:color="auto" w:fill="FFFFFF"/>
          </w:rPr>
          <w:t xml:space="preserve"> </w:t>
        </w:r>
        <w:r w:rsidRPr="00F60A32">
          <w:rPr>
            <w:rFonts w:ascii="Times New Roman" w:hAnsi="Times New Roman" w:cs="Times New Roman"/>
            <w:color w:val="2A2A2A"/>
            <w:szCs w:val="21"/>
            <w:shd w:val="clear" w:color="auto" w:fill="FFFFFF"/>
          </w:rPr>
          <w:t>genus comprising both inulin degraders</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NE.Ref.{3CC9A70C-464F-424B-847B-DE3B0B8F5E20}</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[41]</w:t>
        </w:r>
        <w:r>
          <w:rPr>
            <w:rFonts w:ascii="Times New Roman" w:hAnsi="Times New Roman" w:cs="Times New Roman"/>
            <w:color w:val="2A2A2A"/>
            <w:szCs w:val="21"/>
            <w:shd w:val="clear" w:color="auto" w:fill="FFFFFF"/>
          </w:rPr>
          <w:fldChar w:fldCharType="end"/>
        </w:r>
        <w:r w:rsidRPr="00F60A32">
          <w:rPr>
            <w:rFonts w:ascii="Times New Roman" w:hAnsi="Times New Roman" w:cs="Times New Roman"/>
            <w:color w:val="2A2A2A"/>
            <w:szCs w:val="21"/>
            <w:shd w:val="clear" w:color="auto" w:fill="FFFFFF"/>
          </w:rPr>
          <w:t xml:space="preserve"> and species capable of</w:t>
        </w:r>
        <w:r>
          <w:rPr>
            <w:rFonts w:ascii="Times New Roman" w:hAnsi="Times New Roman" w:cs="Times New Roman" w:hint="eastAsia"/>
            <w:color w:val="2A2A2A"/>
            <w:szCs w:val="21"/>
            <w:shd w:val="clear" w:color="auto" w:fill="FFFFFF"/>
          </w:rPr>
          <w:t xml:space="preserve"> </w:t>
        </w:r>
        <w:r w:rsidRPr="00F60A32">
          <w:rPr>
            <w:rFonts w:ascii="Times New Roman" w:hAnsi="Times New Roman" w:cs="Times New Roman"/>
            <w:color w:val="2A2A2A"/>
            <w:szCs w:val="21"/>
            <w:shd w:val="clear" w:color="auto" w:fill="FFFFFF"/>
          </w:rPr>
          <w:t xml:space="preserve">cross-feeding on both monosaccharides and fermentation products resulting from primary inulin degradation by </w:t>
        </w:r>
        <w:r>
          <w:rPr>
            <w:rFonts w:ascii="Times New Roman" w:hAnsi="Times New Roman" w:cs="Times New Roman"/>
            <w:color w:val="2A2A2A"/>
            <w:szCs w:val="21"/>
            <w:shd w:val="clear" w:color="auto" w:fill="FFFFFF"/>
          </w:rPr>
          <w:t xml:space="preserve">bifidobacterial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NE.Ref.{33A60336-0997-4A6D-93AA-D33E31F3DC29}</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[9]</w:t>
        </w:r>
        <w:r>
          <w:rPr>
            <w:rFonts w:ascii="Times New Roman" w:hAnsi="Times New Roman" w:cs="Times New Roman"/>
            <w:color w:val="2A2A2A"/>
            <w:szCs w:val="21"/>
            <w:shd w:val="clear" w:color="auto" w:fill="FFFFFF"/>
          </w:rPr>
          <w:fldChar w:fldCharType="end"/>
        </w:r>
        <w:r w:rsidRPr="00F60A32">
          <w:rPr>
            <w:rFonts w:ascii="Times New Roman" w:hAnsi="Times New Roman" w:cs="Times New Roman"/>
            <w:color w:val="2A2A2A"/>
            <w:szCs w:val="21"/>
            <w:shd w:val="clear" w:color="auto" w:fill="FFFFFF"/>
          </w:rPr>
          <w:t>.</w:t>
        </w:r>
      </w:moveTo>
    </w:p>
    <w:moveToRangeEnd w:id="1591"/>
    <w:p w14:paraId="335DEFB9" w14:textId="77777777" w:rsidR="00991C8E" w:rsidRPr="00991C8E" w:rsidRDefault="00991C8E" w:rsidP="006F7B15">
      <w:pPr>
        <w:rPr>
          <w:ins w:id="1595" w:author="戴 磊" w:date="2020-12-29T00:43:00Z"/>
          <w:rFonts w:ascii="Times New Roman" w:hAnsi="Times New Roman" w:cs="Times New Roman"/>
          <w:szCs w:val="21"/>
        </w:rPr>
      </w:pPr>
    </w:p>
    <w:p w14:paraId="08B21FA7" w14:textId="403F1AEB" w:rsidR="00730F6C" w:rsidDel="00882F50" w:rsidRDefault="00730F6C" w:rsidP="006F7B15">
      <w:pPr>
        <w:rPr>
          <w:del w:id="1596" w:author="戴 磊" w:date="2020-12-28T22:48:00Z"/>
          <w:rFonts w:ascii="Times New Roman" w:hAnsi="Times New Roman" w:cs="Times New Roman"/>
          <w:szCs w:val="21"/>
        </w:rPr>
      </w:pPr>
    </w:p>
    <w:p w14:paraId="6B12A356" w14:textId="4979F131" w:rsidR="004A2F95" w:rsidRPr="00C23158" w:rsidRDefault="00C23158" w:rsidP="00C23158">
      <w:pPr>
        <w:jc w:val="center"/>
        <w:rPr>
          <w:ins w:id="1597" w:author="Chen Liao" w:date="2020-12-29T15:06:00Z"/>
          <w:rFonts w:ascii="Times New Roman" w:hAnsi="Times New Roman" w:cs="Times New Roman"/>
          <w:szCs w:val="21"/>
          <w:rPrChange w:id="1598" w:author="Chen Liao" w:date="2021-01-03T15:36:00Z">
            <w:rPr>
              <w:ins w:id="1599" w:author="Chen Liao" w:date="2020-12-29T15:06:00Z"/>
              <w:rFonts w:ascii="Times New Roman" w:hAnsi="Times New Roman" w:cs="Times New Roman"/>
              <w:b/>
              <w:bCs/>
              <w:szCs w:val="21"/>
            </w:rPr>
          </w:rPrChange>
        </w:rPr>
        <w:pPrChange w:id="1600" w:author="Chen Liao" w:date="2021-01-03T15:36:00Z">
          <w:pPr/>
        </w:pPrChange>
      </w:pPr>
      <w:ins w:id="1601" w:author="Chen Liao" w:date="2021-01-03T15:36:00Z">
        <w:r>
          <w:rPr>
            <w:rFonts w:ascii="Times New Roman" w:hAnsi="Times New Roman" w:cs="Times New Roman"/>
            <w:noProof/>
            <w:szCs w:val="21"/>
          </w:rPr>
          <w:drawing>
            <wp:inline distT="0" distB="0" distL="0" distR="0" wp14:anchorId="0E189DFF" wp14:editId="3C0C9341">
              <wp:extent cx="3897443" cy="3010439"/>
              <wp:effectExtent l="0" t="0" r="1905" b="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02743" cy="3014533"/>
                      </a:xfrm>
                      <a:prstGeom prst="rect">
                        <a:avLst/>
                      </a:prstGeom>
                    </pic:spPr>
                  </pic:pic>
                </a:graphicData>
              </a:graphic>
            </wp:inline>
          </w:drawing>
        </w:r>
      </w:ins>
    </w:p>
    <w:p w14:paraId="2701BE9B" w14:textId="77D734CE" w:rsidR="0081570F" w:rsidRPr="00F96C9C" w:rsidRDefault="00882F50" w:rsidP="00882F50">
      <w:pPr>
        <w:rPr>
          <w:ins w:id="1602" w:author="Chen Liao" w:date="2020-12-29T12:32:00Z"/>
          <w:rFonts w:ascii="Times New Roman" w:hAnsi="Times New Roman" w:cs="Times New Roman"/>
          <w:b/>
          <w:bCs/>
          <w:szCs w:val="21"/>
          <w:rPrChange w:id="1603" w:author="Chen Liao" w:date="2021-01-03T10:00:00Z">
            <w:rPr>
              <w:ins w:id="1604" w:author="Chen Liao" w:date="2020-12-29T12:32:00Z"/>
              <w:rFonts w:ascii="Times New Roman" w:hAnsi="Times New Roman" w:cs="Times New Roman"/>
              <w:szCs w:val="21"/>
            </w:rPr>
          </w:rPrChange>
        </w:rPr>
      </w:pPr>
      <w:ins w:id="1605" w:author="Chen Liao" w:date="2020-12-29T12:26:00Z">
        <w:r w:rsidRPr="00F96C9C">
          <w:rPr>
            <w:rFonts w:ascii="Times New Roman" w:hAnsi="Times New Roman" w:cs="Times New Roman"/>
            <w:b/>
            <w:bCs/>
            <w:szCs w:val="21"/>
            <w:rPrChange w:id="1606" w:author="Chen Liao" w:date="2021-01-03T10:00:00Z">
              <w:rPr>
                <w:rFonts w:ascii="Times New Roman" w:hAnsi="Times New Roman" w:cs="Times New Roman"/>
                <w:szCs w:val="21"/>
              </w:rPr>
            </w:rPrChange>
          </w:rPr>
          <w:t xml:space="preserve">Figure 4. </w:t>
        </w:r>
      </w:ins>
      <w:ins w:id="1607" w:author="Chen Liao" w:date="2021-01-03T09:58:00Z">
        <w:r w:rsidR="007E3EEA" w:rsidRPr="00F96C9C">
          <w:rPr>
            <w:rFonts w:ascii="Times New Roman" w:hAnsi="Times New Roman" w:cs="Times New Roman"/>
            <w:b/>
            <w:bCs/>
            <w:szCs w:val="21"/>
            <w:rPrChange w:id="1608" w:author="Chen Liao" w:date="2021-01-03T10:00:00Z">
              <w:rPr>
                <w:rFonts w:ascii="Times New Roman" w:hAnsi="Times New Roman" w:cs="Times New Roman"/>
                <w:szCs w:val="21"/>
              </w:rPr>
            </w:rPrChange>
          </w:rPr>
          <w:t>P</w:t>
        </w:r>
      </w:ins>
      <w:ins w:id="1609" w:author="Chen Liao" w:date="2020-12-29T12:32:00Z">
        <w:r w:rsidR="0081570F" w:rsidRPr="00F96C9C">
          <w:rPr>
            <w:rFonts w:ascii="Times New Roman" w:hAnsi="Times New Roman" w:cs="Times New Roman"/>
            <w:b/>
            <w:bCs/>
            <w:szCs w:val="21"/>
            <w:rPrChange w:id="1610" w:author="Chen Liao" w:date="2021-01-03T10:00:00Z">
              <w:rPr>
                <w:rFonts w:ascii="Times New Roman" w:hAnsi="Times New Roman" w:cs="Times New Roman"/>
                <w:szCs w:val="21"/>
              </w:rPr>
            </w:rPrChange>
          </w:rPr>
          <w:t>erformance</w:t>
        </w:r>
      </w:ins>
      <w:ins w:id="1611" w:author="Chen Liao" w:date="2020-12-29T12:29:00Z">
        <w:r w:rsidR="0081570F" w:rsidRPr="00F96C9C">
          <w:rPr>
            <w:rFonts w:ascii="Times New Roman" w:hAnsi="Times New Roman" w:cs="Times New Roman"/>
            <w:b/>
            <w:bCs/>
            <w:szCs w:val="21"/>
            <w:rPrChange w:id="1612" w:author="Chen Liao" w:date="2021-01-03T10:00:00Z">
              <w:rPr>
                <w:rFonts w:ascii="Times New Roman" w:hAnsi="Times New Roman" w:cs="Times New Roman"/>
                <w:szCs w:val="21"/>
              </w:rPr>
            </w:rPrChange>
          </w:rPr>
          <w:t xml:space="preserve"> of regression model</w:t>
        </w:r>
      </w:ins>
      <w:ins w:id="1613" w:author="Chen Liao" w:date="2020-12-29T12:30:00Z">
        <w:r w:rsidR="0081570F" w:rsidRPr="00F96C9C">
          <w:rPr>
            <w:rFonts w:ascii="Times New Roman" w:hAnsi="Times New Roman" w:cs="Times New Roman"/>
            <w:b/>
            <w:bCs/>
            <w:szCs w:val="21"/>
            <w:rPrChange w:id="1614" w:author="Chen Liao" w:date="2021-01-03T10:00:00Z">
              <w:rPr>
                <w:rFonts w:ascii="Times New Roman" w:hAnsi="Times New Roman" w:cs="Times New Roman"/>
                <w:szCs w:val="21"/>
              </w:rPr>
            </w:rPrChange>
          </w:rPr>
          <w:t xml:space="preserve"> for </w:t>
        </w:r>
      </w:ins>
      <w:ins w:id="1615" w:author="Chen Liao" w:date="2020-12-29T12:32:00Z">
        <w:r w:rsidR="0081570F" w:rsidRPr="00F96C9C">
          <w:rPr>
            <w:rFonts w:ascii="Times New Roman" w:hAnsi="Times New Roman" w:cs="Times New Roman"/>
            <w:b/>
            <w:bCs/>
            <w:szCs w:val="21"/>
            <w:rPrChange w:id="1616" w:author="Chen Liao" w:date="2021-01-03T10:00:00Z">
              <w:rPr>
                <w:rFonts w:ascii="Times New Roman" w:hAnsi="Times New Roman" w:cs="Times New Roman"/>
                <w:szCs w:val="21"/>
              </w:rPr>
            </w:rPrChange>
          </w:rPr>
          <w:t xml:space="preserve">predicting </w:t>
        </w:r>
      </w:ins>
      <w:ins w:id="1617" w:author="Chen Liao" w:date="2020-12-29T12:31:00Z">
        <w:r w:rsidR="0081570F" w:rsidRPr="00F96C9C">
          <w:rPr>
            <w:rFonts w:ascii="Times New Roman" w:hAnsi="Times New Roman" w:cs="Times New Roman"/>
            <w:b/>
            <w:bCs/>
            <w:szCs w:val="21"/>
            <w:rPrChange w:id="1618" w:author="Chen Liao" w:date="2021-01-03T10:00:00Z">
              <w:rPr>
                <w:rFonts w:ascii="Times New Roman" w:hAnsi="Times New Roman" w:cs="Times New Roman"/>
                <w:szCs w:val="21"/>
              </w:rPr>
            </w:rPrChange>
          </w:rPr>
          <w:t>SCFA concentration.</w:t>
        </w:r>
      </w:ins>
    </w:p>
    <w:p w14:paraId="14100FA7" w14:textId="0DA9FCFF" w:rsidR="00F76ACB" w:rsidRDefault="0097084E" w:rsidP="0081570F">
      <w:pPr>
        <w:pStyle w:val="ListParagraph"/>
        <w:numPr>
          <w:ilvl w:val="0"/>
          <w:numId w:val="8"/>
        </w:numPr>
        <w:ind w:firstLineChars="0"/>
        <w:rPr>
          <w:ins w:id="1619" w:author="Chen Liao" w:date="2021-01-03T15:44:00Z"/>
          <w:rFonts w:ascii="Times New Roman" w:hAnsi="Times New Roman" w:cs="Times New Roman"/>
          <w:sz w:val="20"/>
          <w:szCs w:val="20"/>
        </w:rPr>
      </w:pPr>
      <w:ins w:id="1620" w:author="Chen Liao" w:date="2021-01-03T15:38:00Z">
        <w:r w:rsidRPr="0097084E">
          <w:rPr>
            <w:rFonts w:ascii="Times New Roman" w:hAnsi="Times New Roman" w:cs="Times New Roman"/>
            <w:sz w:val="20"/>
            <w:szCs w:val="20"/>
            <w:rPrChange w:id="1621" w:author="Chen Liao" w:date="2021-01-03T15:39:00Z">
              <w:rPr>
                <w:rFonts w:ascii="Times New Roman" w:hAnsi="Times New Roman" w:cs="Times New Roman"/>
                <w:szCs w:val="21"/>
              </w:rPr>
            </w:rPrChange>
          </w:rPr>
          <w:t>Linking</w:t>
        </w:r>
      </w:ins>
      <w:ins w:id="1622" w:author="Chen Liao" w:date="2021-01-03T15:39:00Z">
        <w:r>
          <w:rPr>
            <w:rFonts w:ascii="Times New Roman" w:hAnsi="Times New Roman" w:cs="Times New Roman"/>
            <w:sz w:val="20"/>
            <w:szCs w:val="20"/>
          </w:rPr>
          <w:t xml:space="preserve"> </w:t>
        </w:r>
      </w:ins>
      <w:ins w:id="1623" w:author="Chen Liao" w:date="2021-01-03T15:40:00Z">
        <w:r>
          <w:rPr>
            <w:rFonts w:ascii="Times New Roman" w:hAnsi="Times New Roman" w:cs="Times New Roman"/>
            <w:sz w:val="20"/>
            <w:szCs w:val="20"/>
          </w:rPr>
          <w:t xml:space="preserve">gut </w:t>
        </w:r>
      </w:ins>
      <w:ins w:id="1624" w:author="Chen Liao" w:date="2021-01-03T15:39:00Z">
        <w:r>
          <w:rPr>
            <w:rFonts w:ascii="Times New Roman" w:hAnsi="Times New Roman" w:cs="Times New Roman"/>
            <w:sz w:val="20"/>
            <w:szCs w:val="20"/>
          </w:rPr>
          <w:t xml:space="preserve">microbiota with SCFA </w:t>
        </w:r>
      </w:ins>
      <w:ins w:id="1625" w:author="Chen Liao" w:date="2021-01-03T15:41:00Z">
        <w:r>
          <w:rPr>
            <w:rFonts w:ascii="Times New Roman" w:hAnsi="Times New Roman" w:cs="Times New Roman"/>
            <w:sz w:val="20"/>
            <w:szCs w:val="20"/>
          </w:rPr>
          <w:t>profiles using regression model.</w:t>
        </w:r>
      </w:ins>
    </w:p>
    <w:p w14:paraId="4D5B8A6B" w14:textId="064D7001" w:rsidR="00F21443" w:rsidRPr="0097084E" w:rsidRDefault="00E1133F" w:rsidP="0081570F">
      <w:pPr>
        <w:pStyle w:val="ListParagraph"/>
        <w:numPr>
          <w:ilvl w:val="0"/>
          <w:numId w:val="8"/>
        </w:numPr>
        <w:ind w:firstLineChars="0"/>
        <w:rPr>
          <w:ins w:id="1626" w:author="Chen Liao" w:date="2021-01-03T15:36:00Z"/>
          <w:rFonts w:ascii="Times New Roman" w:hAnsi="Times New Roman" w:cs="Times New Roman"/>
          <w:sz w:val="20"/>
          <w:szCs w:val="20"/>
          <w:rPrChange w:id="1627" w:author="Chen Liao" w:date="2021-01-03T15:39:00Z">
            <w:rPr>
              <w:ins w:id="1628" w:author="Chen Liao" w:date="2021-01-03T15:36:00Z"/>
              <w:rFonts w:ascii="Times New Roman" w:hAnsi="Times New Roman" w:cs="Times New Roman"/>
              <w:szCs w:val="21"/>
            </w:rPr>
          </w:rPrChange>
        </w:rPr>
      </w:pPr>
      <w:ins w:id="1629" w:author="Chen Liao" w:date="2021-01-03T15:49:00Z">
        <w:r>
          <w:rPr>
            <w:rFonts w:ascii="Times New Roman" w:hAnsi="Times New Roman" w:cs="Times New Roman"/>
            <w:sz w:val="20"/>
            <w:szCs w:val="20"/>
          </w:rPr>
          <w:t>Observed concentration changes</w:t>
        </w:r>
      </w:ins>
      <w:ins w:id="1630" w:author="Chen Liao" w:date="2021-01-03T15:45:00Z">
        <w:r w:rsidR="00F21443">
          <w:rPr>
            <w:rFonts w:ascii="Times New Roman" w:hAnsi="Times New Roman" w:cs="Times New Roman"/>
            <w:sz w:val="20"/>
            <w:szCs w:val="20"/>
          </w:rPr>
          <w:t xml:space="preserve"> of </w:t>
        </w:r>
      </w:ins>
      <w:ins w:id="1631" w:author="Chen Liao" w:date="2021-01-03T15:46:00Z">
        <w:r w:rsidR="00F21443">
          <w:rPr>
            <w:rFonts w:ascii="Times New Roman" w:hAnsi="Times New Roman" w:cs="Times New Roman"/>
            <w:sz w:val="20"/>
            <w:szCs w:val="20"/>
          </w:rPr>
          <w:t>three main SCFA.</w:t>
        </w:r>
      </w:ins>
    </w:p>
    <w:p w14:paraId="50245077" w14:textId="27C40229" w:rsidR="0081570F" w:rsidRPr="0097084E" w:rsidRDefault="00E34067" w:rsidP="0081570F">
      <w:pPr>
        <w:pStyle w:val="ListParagraph"/>
        <w:numPr>
          <w:ilvl w:val="0"/>
          <w:numId w:val="8"/>
        </w:numPr>
        <w:ind w:firstLineChars="0"/>
        <w:rPr>
          <w:ins w:id="1632" w:author="Chen Liao" w:date="2020-12-29T12:41:00Z"/>
          <w:rFonts w:ascii="Times New Roman" w:hAnsi="Times New Roman" w:cs="Times New Roman"/>
          <w:sz w:val="20"/>
          <w:szCs w:val="20"/>
          <w:rPrChange w:id="1633" w:author="Chen Liao" w:date="2021-01-03T15:39:00Z">
            <w:rPr>
              <w:ins w:id="1634" w:author="Chen Liao" w:date="2020-12-29T12:41:00Z"/>
              <w:rFonts w:ascii="Times New Roman" w:hAnsi="Times New Roman" w:cs="Times New Roman"/>
              <w:szCs w:val="21"/>
            </w:rPr>
          </w:rPrChange>
        </w:rPr>
      </w:pPr>
      <w:ins w:id="1635" w:author="Chen Liao" w:date="2020-12-29T12:33:00Z">
        <w:r w:rsidRPr="0097084E">
          <w:rPr>
            <w:rFonts w:ascii="Times New Roman" w:hAnsi="Times New Roman" w:cs="Times New Roman"/>
            <w:sz w:val="20"/>
            <w:szCs w:val="20"/>
            <w:rPrChange w:id="1636" w:author="Chen Liao" w:date="2021-01-03T15:39:00Z">
              <w:rPr>
                <w:rFonts w:ascii="Times New Roman" w:hAnsi="Times New Roman" w:cs="Times New Roman"/>
                <w:szCs w:val="21"/>
              </w:rPr>
            </w:rPrChange>
          </w:rPr>
          <w:t xml:space="preserve">Two strategies used to </w:t>
        </w:r>
      </w:ins>
      <w:ins w:id="1637" w:author="Chen Liao" w:date="2020-12-29T12:37:00Z">
        <w:r w:rsidRPr="0097084E">
          <w:rPr>
            <w:rFonts w:ascii="Times New Roman" w:hAnsi="Times New Roman" w:cs="Times New Roman"/>
            <w:sz w:val="20"/>
            <w:szCs w:val="20"/>
            <w:rPrChange w:id="1638" w:author="Chen Liao" w:date="2021-01-03T15:39:00Z">
              <w:rPr>
                <w:rFonts w:ascii="Times New Roman" w:hAnsi="Times New Roman" w:cs="Times New Roman"/>
                <w:szCs w:val="21"/>
              </w:rPr>
            </w:rPrChange>
          </w:rPr>
          <w:t xml:space="preserve">split </w:t>
        </w:r>
      </w:ins>
      <w:ins w:id="1639" w:author="Chen Liao" w:date="2020-12-29T15:02:00Z">
        <w:r w:rsidR="006F41FC" w:rsidRPr="0097084E">
          <w:rPr>
            <w:rFonts w:ascii="Times New Roman" w:hAnsi="Times New Roman" w:cs="Times New Roman"/>
            <w:sz w:val="20"/>
            <w:szCs w:val="20"/>
            <w:rPrChange w:id="1640" w:author="Chen Liao" w:date="2021-01-03T15:39:00Z">
              <w:rPr>
                <w:rFonts w:ascii="Times New Roman" w:hAnsi="Times New Roman" w:cs="Times New Roman"/>
                <w:szCs w:val="21"/>
              </w:rPr>
            </w:rPrChange>
          </w:rPr>
          <w:t xml:space="preserve">the entire </w:t>
        </w:r>
      </w:ins>
      <w:ins w:id="1641" w:author="Chen Liao" w:date="2020-12-29T12:37:00Z">
        <w:r w:rsidRPr="0097084E">
          <w:rPr>
            <w:rFonts w:ascii="Times New Roman" w:hAnsi="Times New Roman" w:cs="Times New Roman"/>
            <w:sz w:val="20"/>
            <w:szCs w:val="20"/>
            <w:rPrChange w:id="1642" w:author="Chen Liao" w:date="2021-01-03T15:39:00Z">
              <w:rPr>
                <w:rFonts w:ascii="Times New Roman" w:hAnsi="Times New Roman" w:cs="Times New Roman"/>
                <w:szCs w:val="21"/>
              </w:rPr>
            </w:rPrChange>
          </w:rPr>
          <w:t xml:space="preserve">data into the training </w:t>
        </w:r>
      </w:ins>
      <w:ins w:id="1643" w:author="Chen Liao" w:date="2020-12-29T12:38:00Z">
        <w:r w:rsidRPr="0097084E">
          <w:rPr>
            <w:rFonts w:ascii="Times New Roman" w:hAnsi="Times New Roman" w:cs="Times New Roman"/>
            <w:sz w:val="20"/>
            <w:szCs w:val="20"/>
            <w:rPrChange w:id="1644" w:author="Chen Liao" w:date="2021-01-03T15:39:00Z">
              <w:rPr>
                <w:rFonts w:ascii="Times New Roman" w:hAnsi="Times New Roman" w:cs="Times New Roman"/>
                <w:szCs w:val="21"/>
              </w:rPr>
            </w:rPrChange>
          </w:rPr>
          <w:t xml:space="preserve">and testing sets. </w:t>
        </w:r>
      </w:ins>
      <w:ins w:id="1645" w:author="Chen Liao" w:date="2020-12-29T14:43:00Z">
        <w:r w:rsidR="00D75E8F" w:rsidRPr="0097084E">
          <w:rPr>
            <w:rFonts w:ascii="Times New Roman" w:hAnsi="Times New Roman" w:cs="Times New Roman"/>
            <w:sz w:val="20"/>
            <w:szCs w:val="20"/>
            <w:rPrChange w:id="1646" w:author="Chen Liao" w:date="2021-01-03T15:39:00Z">
              <w:rPr>
                <w:rFonts w:ascii="Times New Roman" w:hAnsi="Times New Roman" w:cs="Times New Roman"/>
                <w:szCs w:val="21"/>
              </w:rPr>
            </w:rPrChange>
          </w:rPr>
          <w:t>Each</w:t>
        </w:r>
      </w:ins>
      <w:ins w:id="1647" w:author="Chen Liao" w:date="2020-12-29T12:39:00Z">
        <w:r w:rsidRPr="0097084E">
          <w:rPr>
            <w:rFonts w:ascii="Times New Roman" w:hAnsi="Times New Roman" w:cs="Times New Roman"/>
            <w:sz w:val="20"/>
            <w:szCs w:val="20"/>
            <w:rPrChange w:id="1648" w:author="Chen Liao" w:date="2021-01-03T15:39:00Z">
              <w:rPr>
                <w:rFonts w:ascii="Times New Roman" w:hAnsi="Times New Roman" w:cs="Times New Roman"/>
                <w:szCs w:val="21"/>
              </w:rPr>
            </w:rPrChange>
          </w:rPr>
          <w:t xml:space="preserve"> test</w:t>
        </w:r>
      </w:ins>
      <w:ins w:id="1649" w:author="Chen Liao" w:date="2020-12-29T15:02:00Z">
        <w:r w:rsidR="004D7720" w:rsidRPr="0097084E">
          <w:rPr>
            <w:rFonts w:ascii="Times New Roman" w:hAnsi="Times New Roman" w:cs="Times New Roman"/>
            <w:sz w:val="20"/>
            <w:szCs w:val="20"/>
            <w:rPrChange w:id="1650" w:author="Chen Liao" w:date="2021-01-03T15:39:00Z">
              <w:rPr>
                <w:rFonts w:ascii="Times New Roman" w:hAnsi="Times New Roman" w:cs="Times New Roman"/>
                <w:szCs w:val="21"/>
              </w:rPr>
            </w:rPrChange>
          </w:rPr>
          <w:t>ing</w:t>
        </w:r>
      </w:ins>
      <w:ins w:id="1651" w:author="Chen Liao" w:date="2020-12-29T14:43:00Z">
        <w:r w:rsidR="00D75E8F" w:rsidRPr="0097084E">
          <w:rPr>
            <w:rFonts w:ascii="Times New Roman" w:hAnsi="Times New Roman" w:cs="Times New Roman"/>
            <w:sz w:val="20"/>
            <w:szCs w:val="20"/>
            <w:rPrChange w:id="1652" w:author="Chen Liao" w:date="2021-01-03T15:39:00Z">
              <w:rPr>
                <w:rFonts w:ascii="Times New Roman" w:hAnsi="Times New Roman" w:cs="Times New Roman"/>
                <w:szCs w:val="21"/>
              </w:rPr>
            </w:rPrChange>
          </w:rPr>
          <w:t xml:space="preserve"> </w:t>
        </w:r>
      </w:ins>
      <w:ins w:id="1653" w:author="Chen Liao" w:date="2020-12-29T12:39:00Z">
        <w:r w:rsidRPr="0097084E">
          <w:rPr>
            <w:rFonts w:ascii="Times New Roman" w:hAnsi="Times New Roman" w:cs="Times New Roman"/>
            <w:sz w:val="20"/>
            <w:szCs w:val="20"/>
            <w:rPrChange w:id="1654" w:author="Chen Liao" w:date="2021-01-03T15:39:00Z">
              <w:rPr>
                <w:rFonts w:ascii="Times New Roman" w:hAnsi="Times New Roman" w:cs="Times New Roman"/>
                <w:szCs w:val="21"/>
              </w:rPr>
            </w:rPrChange>
          </w:rPr>
          <w:t>set consist</w:t>
        </w:r>
      </w:ins>
      <w:ins w:id="1655" w:author="Chen Liao" w:date="2020-12-29T12:40:00Z">
        <w:r w:rsidRPr="0097084E">
          <w:rPr>
            <w:rFonts w:ascii="Times New Roman" w:hAnsi="Times New Roman" w:cs="Times New Roman"/>
            <w:sz w:val="20"/>
            <w:szCs w:val="20"/>
            <w:rPrChange w:id="1656" w:author="Chen Liao" w:date="2021-01-03T15:39:00Z">
              <w:rPr>
                <w:rFonts w:ascii="Times New Roman" w:hAnsi="Times New Roman" w:cs="Times New Roman"/>
                <w:szCs w:val="21"/>
              </w:rPr>
            </w:rPrChange>
          </w:rPr>
          <w:t>s</w:t>
        </w:r>
      </w:ins>
      <w:ins w:id="1657" w:author="Chen Liao" w:date="2020-12-29T12:39:00Z">
        <w:r w:rsidRPr="0097084E">
          <w:rPr>
            <w:rFonts w:ascii="Times New Roman" w:hAnsi="Times New Roman" w:cs="Times New Roman"/>
            <w:sz w:val="20"/>
            <w:szCs w:val="20"/>
            <w:rPrChange w:id="1658" w:author="Chen Liao" w:date="2021-01-03T15:39:00Z">
              <w:rPr>
                <w:rFonts w:ascii="Times New Roman" w:hAnsi="Times New Roman" w:cs="Times New Roman"/>
                <w:szCs w:val="21"/>
              </w:rPr>
            </w:rPrChange>
          </w:rPr>
          <w:t xml:space="preserve"> of </w:t>
        </w:r>
      </w:ins>
      <w:ins w:id="1659" w:author="Chen Liao" w:date="2020-12-29T12:38:00Z">
        <w:r w:rsidRPr="0097084E">
          <w:rPr>
            <w:rFonts w:ascii="Times New Roman" w:hAnsi="Times New Roman" w:cs="Times New Roman"/>
            <w:sz w:val="20"/>
            <w:szCs w:val="20"/>
            <w:rPrChange w:id="1660" w:author="Chen Liao" w:date="2021-01-03T15:39:00Z">
              <w:rPr>
                <w:rFonts w:ascii="Times New Roman" w:hAnsi="Times New Roman" w:cs="Times New Roman"/>
                <w:szCs w:val="21"/>
              </w:rPr>
            </w:rPrChange>
          </w:rPr>
          <w:t>one mouse from each vendor</w:t>
        </w:r>
      </w:ins>
      <w:ins w:id="1661" w:author="Chen Liao" w:date="2020-12-29T14:43:00Z">
        <w:r w:rsidR="00D75E8F" w:rsidRPr="0097084E">
          <w:rPr>
            <w:rFonts w:ascii="Times New Roman" w:hAnsi="Times New Roman" w:cs="Times New Roman"/>
            <w:sz w:val="20"/>
            <w:szCs w:val="20"/>
            <w:rPrChange w:id="1662" w:author="Chen Liao" w:date="2021-01-03T15:39:00Z">
              <w:rPr>
                <w:rFonts w:ascii="Times New Roman" w:hAnsi="Times New Roman" w:cs="Times New Roman"/>
                <w:szCs w:val="21"/>
              </w:rPr>
            </w:rPrChange>
          </w:rPr>
          <w:t xml:space="preserve"> </w:t>
        </w:r>
      </w:ins>
      <w:ins w:id="1663" w:author="Chen Liao" w:date="2021-01-03T15:50:00Z">
        <w:r w:rsidR="00192AB9">
          <w:rPr>
            <w:rFonts w:ascii="Times New Roman" w:hAnsi="Times New Roman" w:cs="Times New Roman"/>
            <w:sz w:val="20"/>
            <w:szCs w:val="20"/>
          </w:rPr>
          <w:t>using</w:t>
        </w:r>
      </w:ins>
      <w:ins w:id="1664" w:author="Chen Liao" w:date="2020-12-29T14:43:00Z">
        <w:r w:rsidR="00D75E8F" w:rsidRPr="0097084E">
          <w:rPr>
            <w:rFonts w:ascii="Times New Roman" w:hAnsi="Times New Roman" w:cs="Times New Roman"/>
            <w:sz w:val="20"/>
            <w:szCs w:val="20"/>
            <w:rPrChange w:id="1665" w:author="Chen Liao" w:date="2021-01-03T15:39:00Z">
              <w:rPr>
                <w:rFonts w:ascii="Times New Roman" w:hAnsi="Times New Roman" w:cs="Times New Roman"/>
                <w:szCs w:val="21"/>
              </w:rPr>
            </w:rPrChange>
          </w:rPr>
          <w:t xml:space="preserve"> the “</w:t>
        </w:r>
        <w:proofErr w:type="spellStart"/>
        <w:r w:rsidR="00D75E8F" w:rsidRPr="0097084E">
          <w:rPr>
            <w:rFonts w:ascii="Times New Roman" w:hAnsi="Times New Roman" w:cs="Times New Roman"/>
            <w:sz w:val="20"/>
            <w:szCs w:val="20"/>
            <w:rPrChange w:id="1666" w:author="Chen Liao" w:date="2021-01-03T15:39:00Z">
              <w:rPr>
                <w:rFonts w:ascii="Times New Roman" w:hAnsi="Times New Roman" w:cs="Times New Roman"/>
                <w:szCs w:val="21"/>
              </w:rPr>
            </w:rPrChange>
          </w:rPr>
          <w:t>intrapolation</w:t>
        </w:r>
        <w:proofErr w:type="spellEnd"/>
        <w:r w:rsidR="00D75E8F" w:rsidRPr="0097084E">
          <w:rPr>
            <w:rFonts w:ascii="Times New Roman" w:hAnsi="Times New Roman" w:cs="Times New Roman"/>
            <w:sz w:val="20"/>
            <w:szCs w:val="20"/>
            <w:rPrChange w:id="1667" w:author="Chen Liao" w:date="2021-01-03T15:39:00Z">
              <w:rPr>
                <w:rFonts w:ascii="Times New Roman" w:hAnsi="Times New Roman" w:cs="Times New Roman"/>
                <w:szCs w:val="21"/>
              </w:rPr>
            </w:rPrChange>
          </w:rPr>
          <w:t>” strategy</w:t>
        </w:r>
      </w:ins>
      <w:ins w:id="1668" w:author="Chen Liao" w:date="2021-01-03T15:50:00Z">
        <w:r w:rsidR="00192AB9">
          <w:rPr>
            <w:rFonts w:ascii="Times New Roman" w:hAnsi="Times New Roman" w:cs="Times New Roman"/>
            <w:sz w:val="20"/>
            <w:szCs w:val="20"/>
          </w:rPr>
          <w:t xml:space="preserve">, while it contains </w:t>
        </w:r>
      </w:ins>
      <w:ins w:id="1669" w:author="Chen Liao" w:date="2020-12-29T15:03:00Z">
        <w:r w:rsidR="004D7720" w:rsidRPr="0097084E">
          <w:rPr>
            <w:rFonts w:ascii="Times New Roman" w:hAnsi="Times New Roman" w:cs="Times New Roman"/>
            <w:sz w:val="20"/>
            <w:szCs w:val="20"/>
            <w:rPrChange w:id="1670" w:author="Chen Liao" w:date="2021-01-03T15:39:00Z">
              <w:rPr>
                <w:rFonts w:ascii="Times New Roman" w:hAnsi="Times New Roman" w:cs="Times New Roman"/>
                <w:szCs w:val="21"/>
              </w:rPr>
            </w:rPrChange>
          </w:rPr>
          <w:t xml:space="preserve">all </w:t>
        </w:r>
      </w:ins>
      <w:ins w:id="1671" w:author="Chen Liao" w:date="2020-12-29T12:40:00Z">
        <w:r w:rsidRPr="0097084E">
          <w:rPr>
            <w:rFonts w:ascii="Times New Roman" w:hAnsi="Times New Roman" w:cs="Times New Roman"/>
            <w:sz w:val="20"/>
            <w:szCs w:val="20"/>
            <w:rPrChange w:id="1672" w:author="Chen Liao" w:date="2021-01-03T15:39:00Z">
              <w:rPr>
                <w:rFonts w:ascii="Times New Roman" w:hAnsi="Times New Roman" w:cs="Times New Roman"/>
                <w:szCs w:val="21"/>
              </w:rPr>
            </w:rPrChange>
          </w:rPr>
          <w:t xml:space="preserve">mice from </w:t>
        </w:r>
      </w:ins>
      <w:ins w:id="1673" w:author="Chen Liao" w:date="2020-12-29T12:41:00Z">
        <w:r w:rsidR="00E50195" w:rsidRPr="0097084E">
          <w:rPr>
            <w:rFonts w:ascii="Times New Roman" w:hAnsi="Times New Roman" w:cs="Times New Roman"/>
            <w:sz w:val="20"/>
            <w:szCs w:val="20"/>
            <w:rPrChange w:id="1674" w:author="Chen Liao" w:date="2021-01-03T15:39:00Z">
              <w:rPr>
                <w:rFonts w:ascii="Times New Roman" w:hAnsi="Times New Roman" w:cs="Times New Roman"/>
                <w:szCs w:val="21"/>
              </w:rPr>
            </w:rPrChange>
          </w:rPr>
          <w:t>the same</w:t>
        </w:r>
        <w:r w:rsidRPr="0097084E">
          <w:rPr>
            <w:rFonts w:ascii="Times New Roman" w:hAnsi="Times New Roman" w:cs="Times New Roman"/>
            <w:sz w:val="20"/>
            <w:szCs w:val="20"/>
            <w:rPrChange w:id="1675" w:author="Chen Liao" w:date="2021-01-03T15:39:00Z">
              <w:rPr>
                <w:rFonts w:ascii="Times New Roman" w:hAnsi="Times New Roman" w:cs="Times New Roman"/>
                <w:szCs w:val="21"/>
              </w:rPr>
            </w:rPrChange>
          </w:rPr>
          <w:t xml:space="preserve"> vendor</w:t>
        </w:r>
      </w:ins>
      <w:ins w:id="1676" w:author="Chen Liao" w:date="2020-12-29T15:03:00Z">
        <w:r w:rsidR="004D7720" w:rsidRPr="0097084E">
          <w:rPr>
            <w:rFonts w:ascii="Times New Roman" w:hAnsi="Times New Roman" w:cs="Times New Roman"/>
            <w:sz w:val="20"/>
            <w:szCs w:val="20"/>
            <w:rPrChange w:id="1677" w:author="Chen Liao" w:date="2021-01-03T15:39:00Z">
              <w:rPr>
                <w:rFonts w:ascii="Times New Roman" w:hAnsi="Times New Roman" w:cs="Times New Roman"/>
                <w:szCs w:val="21"/>
              </w:rPr>
            </w:rPrChange>
          </w:rPr>
          <w:t xml:space="preserve"> </w:t>
        </w:r>
      </w:ins>
      <w:ins w:id="1678" w:author="Chen Liao" w:date="2021-01-03T15:50:00Z">
        <w:r w:rsidR="00192AB9">
          <w:rPr>
            <w:rFonts w:ascii="Times New Roman" w:hAnsi="Times New Roman" w:cs="Times New Roman"/>
            <w:sz w:val="20"/>
            <w:szCs w:val="20"/>
          </w:rPr>
          <w:t>using</w:t>
        </w:r>
      </w:ins>
      <w:ins w:id="1679" w:author="Chen Liao" w:date="2020-12-29T15:03:00Z">
        <w:r w:rsidR="004D7720" w:rsidRPr="0097084E">
          <w:rPr>
            <w:rFonts w:ascii="Times New Roman" w:hAnsi="Times New Roman" w:cs="Times New Roman"/>
            <w:sz w:val="20"/>
            <w:szCs w:val="20"/>
            <w:rPrChange w:id="1680" w:author="Chen Liao" w:date="2021-01-03T15:39:00Z">
              <w:rPr>
                <w:rFonts w:ascii="Times New Roman" w:hAnsi="Times New Roman" w:cs="Times New Roman"/>
                <w:szCs w:val="21"/>
              </w:rPr>
            </w:rPrChange>
          </w:rPr>
          <w:t xml:space="preserve"> the “extrapolation” strategy</w:t>
        </w:r>
      </w:ins>
      <w:ins w:id="1681" w:author="Chen Liao" w:date="2020-12-29T14:48:00Z">
        <w:r w:rsidR="00D75E8F" w:rsidRPr="0097084E">
          <w:rPr>
            <w:rFonts w:ascii="Times New Roman" w:hAnsi="Times New Roman" w:cs="Times New Roman"/>
            <w:sz w:val="20"/>
            <w:szCs w:val="20"/>
            <w:rPrChange w:id="1682" w:author="Chen Liao" w:date="2021-01-03T15:39:00Z">
              <w:rPr>
                <w:rFonts w:ascii="Times New Roman" w:hAnsi="Times New Roman" w:cs="Times New Roman"/>
                <w:szCs w:val="21"/>
              </w:rPr>
            </w:rPrChange>
          </w:rPr>
          <w:t>.</w:t>
        </w:r>
      </w:ins>
      <w:ins w:id="1683" w:author="Chen Liao" w:date="2020-12-29T14:47:00Z">
        <w:r w:rsidR="00D75E8F" w:rsidRPr="0097084E">
          <w:rPr>
            <w:rFonts w:ascii="Times New Roman" w:hAnsi="Times New Roman" w:cs="Times New Roman"/>
            <w:sz w:val="20"/>
            <w:szCs w:val="20"/>
            <w:rPrChange w:id="1684" w:author="Chen Liao" w:date="2021-01-03T15:39:00Z">
              <w:rPr>
                <w:rFonts w:ascii="Times New Roman" w:hAnsi="Times New Roman" w:cs="Times New Roman"/>
                <w:szCs w:val="21"/>
              </w:rPr>
            </w:rPrChange>
          </w:rPr>
          <w:t xml:space="preserve"> </w:t>
        </w:r>
      </w:ins>
    </w:p>
    <w:p w14:paraId="34A96411" w14:textId="0756EFD8" w:rsidR="003472A6" w:rsidRPr="0097084E" w:rsidRDefault="00673A29" w:rsidP="0081570F">
      <w:pPr>
        <w:pStyle w:val="ListParagraph"/>
        <w:numPr>
          <w:ilvl w:val="0"/>
          <w:numId w:val="8"/>
        </w:numPr>
        <w:ind w:firstLineChars="0"/>
        <w:rPr>
          <w:ins w:id="1685" w:author="Chen Liao" w:date="2020-12-29T12:46:00Z"/>
          <w:rFonts w:ascii="Times New Roman" w:hAnsi="Times New Roman" w:cs="Times New Roman"/>
          <w:sz w:val="20"/>
          <w:szCs w:val="20"/>
          <w:rPrChange w:id="1686" w:author="Chen Liao" w:date="2021-01-03T15:39:00Z">
            <w:rPr>
              <w:ins w:id="1687" w:author="Chen Liao" w:date="2020-12-29T12:46:00Z"/>
              <w:rFonts w:ascii="Times New Roman" w:hAnsi="Times New Roman" w:cs="Times New Roman"/>
              <w:szCs w:val="21"/>
            </w:rPr>
          </w:rPrChange>
        </w:rPr>
      </w:pPr>
      <w:ins w:id="1688" w:author="Chen Liao" w:date="2020-12-29T12:43:00Z">
        <w:r w:rsidRPr="0097084E">
          <w:rPr>
            <w:rFonts w:ascii="Times New Roman" w:hAnsi="Times New Roman" w:cs="Times New Roman"/>
            <w:sz w:val="20"/>
            <w:szCs w:val="20"/>
            <w:rPrChange w:id="1689" w:author="Chen Liao" w:date="2021-01-03T15:39:00Z">
              <w:rPr>
                <w:rFonts w:ascii="Times New Roman" w:hAnsi="Times New Roman" w:cs="Times New Roman"/>
                <w:szCs w:val="21"/>
              </w:rPr>
            </w:rPrChange>
          </w:rPr>
          <w:t>Scatter plot</w:t>
        </w:r>
      </w:ins>
      <w:ins w:id="1690" w:author="Chen Liao" w:date="2020-12-29T12:45:00Z">
        <w:r w:rsidR="00E67482" w:rsidRPr="0097084E">
          <w:rPr>
            <w:rFonts w:ascii="Times New Roman" w:hAnsi="Times New Roman" w:cs="Times New Roman"/>
            <w:sz w:val="20"/>
            <w:szCs w:val="20"/>
            <w:rPrChange w:id="1691" w:author="Chen Liao" w:date="2021-01-03T15:39:00Z">
              <w:rPr>
                <w:rFonts w:ascii="Times New Roman" w:hAnsi="Times New Roman" w:cs="Times New Roman"/>
                <w:szCs w:val="21"/>
              </w:rPr>
            </w:rPrChange>
          </w:rPr>
          <w:t>s</w:t>
        </w:r>
      </w:ins>
      <w:ins w:id="1692" w:author="Chen Liao" w:date="2020-12-29T12:43:00Z">
        <w:r w:rsidRPr="0097084E">
          <w:rPr>
            <w:rFonts w:ascii="Times New Roman" w:hAnsi="Times New Roman" w:cs="Times New Roman"/>
            <w:sz w:val="20"/>
            <w:szCs w:val="20"/>
            <w:rPrChange w:id="1693" w:author="Chen Liao" w:date="2021-01-03T15:39:00Z">
              <w:rPr>
                <w:rFonts w:ascii="Times New Roman" w:hAnsi="Times New Roman" w:cs="Times New Roman"/>
                <w:szCs w:val="21"/>
              </w:rPr>
            </w:rPrChange>
          </w:rPr>
          <w:t xml:space="preserve"> of </w:t>
        </w:r>
      </w:ins>
      <w:ins w:id="1694" w:author="Chen Liao" w:date="2020-12-29T14:51:00Z">
        <w:r w:rsidR="00176ECC" w:rsidRPr="0097084E">
          <w:rPr>
            <w:rFonts w:ascii="Times New Roman" w:hAnsi="Times New Roman" w:cs="Times New Roman"/>
            <w:sz w:val="20"/>
            <w:szCs w:val="20"/>
            <w:rPrChange w:id="1695" w:author="Chen Liao" w:date="2021-01-03T15:39:00Z">
              <w:rPr>
                <w:rFonts w:ascii="Times New Roman" w:hAnsi="Times New Roman" w:cs="Times New Roman"/>
                <w:szCs w:val="21"/>
              </w:rPr>
            </w:rPrChange>
          </w:rPr>
          <w:t xml:space="preserve">the </w:t>
        </w:r>
      </w:ins>
      <w:ins w:id="1696" w:author="Chen Liao" w:date="2020-12-29T12:44:00Z">
        <w:r w:rsidR="00E67482" w:rsidRPr="0097084E">
          <w:rPr>
            <w:rFonts w:ascii="Times New Roman" w:hAnsi="Times New Roman" w:cs="Times New Roman"/>
            <w:sz w:val="20"/>
            <w:szCs w:val="20"/>
            <w:rPrChange w:id="1697" w:author="Chen Liao" w:date="2021-01-03T15:39:00Z">
              <w:rPr>
                <w:rFonts w:ascii="Times New Roman" w:hAnsi="Times New Roman" w:cs="Times New Roman"/>
                <w:szCs w:val="21"/>
              </w:rPr>
            </w:rPrChange>
          </w:rPr>
          <w:t>observed and computed SCFA concentrations</w:t>
        </w:r>
      </w:ins>
      <w:ins w:id="1698" w:author="Chen Liao" w:date="2020-12-29T12:45:00Z">
        <w:r w:rsidR="00E67482" w:rsidRPr="0097084E">
          <w:rPr>
            <w:rFonts w:ascii="Times New Roman" w:hAnsi="Times New Roman" w:cs="Times New Roman"/>
            <w:sz w:val="20"/>
            <w:szCs w:val="20"/>
            <w:rPrChange w:id="1699" w:author="Chen Liao" w:date="2021-01-03T15:39:00Z">
              <w:rPr>
                <w:rFonts w:ascii="Times New Roman" w:hAnsi="Times New Roman" w:cs="Times New Roman"/>
                <w:szCs w:val="21"/>
              </w:rPr>
            </w:rPrChange>
          </w:rPr>
          <w:t xml:space="preserve"> </w:t>
        </w:r>
      </w:ins>
      <w:ins w:id="1700" w:author="Chen Liao" w:date="2020-12-29T14:49:00Z">
        <w:r w:rsidR="00F52CD2" w:rsidRPr="0097084E">
          <w:rPr>
            <w:rFonts w:ascii="Times New Roman" w:hAnsi="Times New Roman" w:cs="Times New Roman"/>
            <w:sz w:val="20"/>
            <w:szCs w:val="20"/>
            <w:rPrChange w:id="1701" w:author="Chen Liao" w:date="2021-01-03T15:39:00Z">
              <w:rPr>
                <w:rFonts w:ascii="Times New Roman" w:hAnsi="Times New Roman" w:cs="Times New Roman"/>
                <w:szCs w:val="21"/>
              </w:rPr>
            </w:rPrChange>
          </w:rPr>
          <w:t>by Random Forest</w:t>
        </w:r>
      </w:ins>
      <w:ins w:id="1702" w:author="Chen Liao" w:date="2020-12-29T14:51:00Z">
        <w:r w:rsidR="00F63CF3" w:rsidRPr="0097084E">
          <w:rPr>
            <w:rFonts w:ascii="Times New Roman" w:hAnsi="Times New Roman" w:cs="Times New Roman"/>
            <w:sz w:val="20"/>
            <w:szCs w:val="20"/>
            <w:rPrChange w:id="1703" w:author="Chen Liao" w:date="2021-01-03T15:39:00Z">
              <w:rPr>
                <w:rFonts w:ascii="Times New Roman" w:hAnsi="Times New Roman" w:cs="Times New Roman"/>
                <w:szCs w:val="21"/>
              </w:rPr>
            </w:rPrChange>
          </w:rPr>
          <w:t xml:space="preserve"> (RF)</w:t>
        </w:r>
      </w:ins>
      <w:ins w:id="1704" w:author="Chen Liao" w:date="2020-12-29T14:49:00Z">
        <w:r w:rsidR="00F52CD2" w:rsidRPr="0097084E">
          <w:rPr>
            <w:rFonts w:ascii="Times New Roman" w:hAnsi="Times New Roman" w:cs="Times New Roman"/>
            <w:sz w:val="20"/>
            <w:szCs w:val="20"/>
            <w:rPrChange w:id="1705" w:author="Chen Liao" w:date="2021-01-03T15:39:00Z">
              <w:rPr>
                <w:rFonts w:ascii="Times New Roman" w:hAnsi="Times New Roman" w:cs="Times New Roman"/>
                <w:szCs w:val="21"/>
              </w:rPr>
            </w:rPrChange>
          </w:rPr>
          <w:t xml:space="preserve"> model </w:t>
        </w:r>
      </w:ins>
      <w:ins w:id="1706" w:author="Chen Liao" w:date="2020-12-29T14:50:00Z">
        <w:r w:rsidR="00F52CD2" w:rsidRPr="0097084E">
          <w:rPr>
            <w:rFonts w:ascii="Times New Roman" w:hAnsi="Times New Roman" w:cs="Times New Roman"/>
            <w:sz w:val="20"/>
            <w:szCs w:val="20"/>
            <w:rPrChange w:id="1707" w:author="Chen Liao" w:date="2021-01-03T15:39:00Z">
              <w:rPr>
                <w:rFonts w:ascii="Times New Roman" w:hAnsi="Times New Roman" w:cs="Times New Roman"/>
                <w:szCs w:val="21"/>
              </w:rPr>
            </w:rPrChange>
          </w:rPr>
          <w:t xml:space="preserve">under </w:t>
        </w:r>
      </w:ins>
      <w:ins w:id="1708" w:author="Chen Liao" w:date="2020-12-29T12:45:00Z">
        <w:r w:rsidR="00E67482" w:rsidRPr="0097084E">
          <w:rPr>
            <w:rFonts w:ascii="Times New Roman" w:hAnsi="Times New Roman" w:cs="Times New Roman"/>
            <w:sz w:val="20"/>
            <w:szCs w:val="20"/>
            <w:rPrChange w:id="1709" w:author="Chen Liao" w:date="2021-01-03T15:39:00Z">
              <w:rPr>
                <w:rFonts w:ascii="Times New Roman" w:hAnsi="Times New Roman" w:cs="Times New Roman"/>
                <w:szCs w:val="21"/>
              </w:rPr>
            </w:rPrChange>
          </w:rPr>
          <w:t>both “</w:t>
        </w:r>
        <w:proofErr w:type="spellStart"/>
        <w:r w:rsidR="00E67482" w:rsidRPr="0097084E">
          <w:rPr>
            <w:rFonts w:ascii="Times New Roman" w:hAnsi="Times New Roman" w:cs="Times New Roman"/>
            <w:sz w:val="20"/>
            <w:szCs w:val="20"/>
            <w:rPrChange w:id="1710" w:author="Chen Liao" w:date="2021-01-03T15:39:00Z">
              <w:rPr>
                <w:rFonts w:ascii="Times New Roman" w:hAnsi="Times New Roman" w:cs="Times New Roman"/>
                <w:szCs w:val="21"/>
              </w:rPr>
            </w:rPrChange>
          </w:rPr>
          <w:t>intrapoluation</w:t>
        </w:r>
        <w:proofErr w:type="spellEnd"/>
        <w:r w:rsidR="00E67482" w:rsidRPr="0097084E">
          <w:rPr>
            <w:rFonts w:ascii="Times New Roman" w:hAnsi="Times New Roman" w:cs="Times New Roman"/>
            <w:sz w:val="20"/>
            <w:szCs w:val="20"/>
            <w:rPrChange w:id="1711" w:author="Chen Liao" w:date="2021-01-03T15:39:00Z">
              <w:rPr>
                <w:rFonts w:ascii="Times New Roman" w:hAnsi="Times New Roman" w:cs="Times New Roman"/>
                <w:szCs w:val="21"/>
              </w:rPr>
            </w:rPrChange>
          </w:rPr>
          <w:t xml:space="preserve">” and “extrapolation" </w:t>
        </w:r>
      </w:ins>
      <w:ins w:id="1712" w:author="Chen Liao" w:date="2020-12-29T14:51:00Z">
        <w:r w:rsidR="00176ECC" w:rsidRPr="0097084E">
          <w:rPr>
            <w:rFonts w:ascii="Times New Roman" w:hAnsi="Times New Roman" w:cs="Times New Roman"/>
            <w:sz w:val="20"/>
            <w:szCs w:val="20"/>
            <w:rPrChange w:id="1713" w:author="Chen Liao" w:date="2021-01-03T15:39:00Z">
              <w:rPr>
                <w:rFonts w:ascii="Times New Roman" w:hAnsi="Times New Roman" w:cs="Times New Roman"/>
                <w:szCs w:val="21"/>
              </w:rPr>
            </w:rPrChange>
          </w:rPr>
          <w:t>data</w:t>
        </w:r>
      </w:ins>
      <w:ins w:id="1714" w:author="Chen Liao" w:date="2020-12-29T15:05:00Z">
        <w:r w:rsidR="000B0A06" w:rsidRPr="0097084E">
          <w:rPr>
            <w:rFonts w:ascii="Times New Roman" w:hAnsi="Times New Roman" w:cs="Times New Roman"/>
            <w:sz w:val="20"/>
            <w:szCs w:val="20"/>
            <w:rPrChange w:id="1715" w:author="Chen Liao" w:date="2021-01-03T15:39:00Z">
              <w:rPr>
                <w:rFonts w:ascii="Times New Roman" w:hAnsi="Times New Roman" w:cs="Times New Roman"/>
                <w:szCs w:val="21"/>
              </w:rPr>
            </w:rPrChange>
          </w:rPr>
          <w:t>-</w:t>
        </w:r>
      </w:ins>
      <w:ins w:id="1716" w:author="Chen Liao" w:date="2020-12-29T14:51:00Z">
        <w:r w:rsidR="00176ECC" w:rsidRPr="0097084E">
          <w:rPr>
            <w:rFonts w:ascii="Times New Roman" w:hAnsi="Times New Roman" w:cs="Times New Roman"/>
            <w:sz w:val="20"/>
            <w:szCs w:val="20"/>
            <w:rPrChange w:id="1717" w:author="Chen Liao" w:date="2021-01-03T15:39:00Z">
              <w:rPr>
                <w:rFonts w:ascii="Times New Roman" w:hAnsi="Times New Roman" w:cs="Times New Roman"/>
                <w:szCs w:val="21"/>
              </w:rPr>
            </w:rPrChange>
          </w:rPr>
          <w:t xml:space="preserve">split </w:t>
        </w:r>
      </w:ins>
      <w:ins w:id="1718" w:author="Chen Liao" w:date="2020-12-29T12:45:00Z">
        <w:r w:rsidR="00E67482" w:rsidRPr="0097084E">
          <w:rPr>
            <w:rFonts w:ascii="Times New Roman" w:hAnsi="Times New Roman" w:cs="Times New Roman"/>
            <w:sz w:val="20"/>
            <w:szCs w:val="20"/>
            <w:rPrChange w:id="1719" w:author="Chen Liao" w:date="2021-01-03T15:39:00Z">
              <w:rPr>
                <w:rFonts w:ascii="Times New Roman" w:hAnsi="Times New Roman" w:cs="Times New Roman"/>
                <w:szCs w:val="21"/>
              </w:rPr>
            </w:rPrChange>
          </w:rPr>
          <w:t>strategies.</w:t>
        </w:r>
      </w:ins>
    </w:p>
    <w:p w14:paraId="053CE4D5" w14:textId="713546AF" w:rsidR="004722D5" w:rsidRPr="0097084E" w:rsidDel="006D1B39" w:rsidRDefault="004E5F72" w:rsidP="0024248D">
      <w:pPr>
        <w:pStyle w:val="ListParagraph"/>
        <w:numPr>
          <w:ilvl w:val="0"/>
          <w:numId w:val="8"/>
        </w:numPr>
        <w:ind w:firstLineChars="0"/>
        <w:rPr>
          <w:del w:id="1720" w:author="戴 磊" w:date="2020-12-28T22:48:00Z"/>
          <w:moveTo w:id="1721" w:author="刘 红宾" w:date="2020-12-21T18:56:00Z"/>
          <w:rFonts w:ascii="Times New Roman" w:hAnsi="Times New Roman" w:cs="Times New Roman"/>
          <w:i/>
          <w:iCs/>
          <w:color w:val="FF0000"/>
          <w:sz w:val="20"/>
          <w:szCs w:val="20"/>
          <w:rPrChange w:id="1722" w:author="Chen Liao" w:date="2021-01-03T15:39:00Z">
            <w:rPr>
              <w:del w:id="1723" w:author="戴 磊" w:date="2020-12-28T22:48:00Z"/>
              <w:moveTo w:id="1724" w:author="刘 红宾" w:date="2020-12-21T18:56:00Z"/>
              <w:rFonts w:ascii="Times New Roman" w:hAnsi="Times New Roman" w:cs="Times New Roman"/>
              <w:i/>
              <w:iCs/>
              <w:color w:val="FF0000"/>
              <w:sz w:val="20"/>
              <w:szCs w:val="20"/>
            </w:rPr>
          </w:rPrChange>
        </w:rPr>
        <w:pPrChange w:id="1725" w:author="Chen Liao" w:date="2021-01-03T10:00:00Z">
          <w:pPr/>
        </w:pPrChange>
      </w:pPr>
      <w:ins w:id="1726" w:author="Chen Liao" w:date="2020-12-29T14:37:00Z">
        <w:r w:rsidRPr="0097084E">
          <w:rPr>
            <w:rFonts w:ascii="Times New Roman" w:hAnsi="Times New Roman" w:cs="Times New Roman"/>
            <w:sz w:val="20"/>
            <w:szCs w:val="20"/>
            <w:rPrChange w:id="1727" w:author="Chen Liao" w:date="2021-01-03T15:39:00Z">
              <w:rPr>
                <w:rFonts w:ascii="Times New Roman" w:hAnsi="Times New Roman" w:cs="Times New Roman"/>
                <w:szCs w:val="21"/>
              </w:rPr>
            </w:rPrChange>
          </w:rPr>
          <w:t>The coefficient of determination (R</w:t>
        </w:r>
        <w:r w:rsidRPr="0097084E">
          <w:rPr>
            <w:rFonts w:ascii="Times New Roman" w:hAnsi="Times New Roman" w:cs="Times New Roman"/>
            <w:sz w:val="20"/>
            <w:szCs w:val="20"/>
            <w:vertAlign w:val="superscript"/>
            <w:rPrChange w:id="1728" w:author="Chen Liao" w:date="2021-01-03T15:39:00Z">
              <w:rPr>
                <w:rFonts w:ascii="Times New Roman" w:hAnsi="Times New Roman" w:cs="Times New Roman"/>
                <w:szCs w:val="21"/>
              </w:rPr>
            </w:rPrChange>
          </w:rPr>
          <w:t>2</w:t>
        </w:r>
        <w:r w:rsidRPr="0097084E">
          <w:rPr>
            <w:rFonts w:ascii="Times New Roman" w:hAnsi="Times New Roman" w:cs="Times New Roman"/>
            <w:sz w:val="20"/>
            <w:szCs w:val="20"/>
            <w:rPrChange w:id="1729" w:author="Chen Liao" w:date="2021-01-03T15:39:00Z">
              <w:rPr>
                <w:rFonts w:ascii="Times New Roman" w:hAnsi="Times New Roman" w:cs="Times New Roman"/>
                <w:szCs w:val="21"/>
              </w:rPr>
            </w:rPrChange>
          </w:rPr>
          <w:t xml:space="preserve">) for </w:t>
        </w:r>
      </w:ins>
      <w:ins w:id="1730" w:author="Chen Liao" w:date="2020-12-29T14:52:00Z">
        <w:r w:rsidR="00F63CF3" w:rsidRPr="0097084E">
          <w:rPr>
            <w:rFonts w:ascii="Times New Roman" w:hAnsi="Times New Roman" w:cs="Times New Roman"/>
            <w:sz w:val="20"/>
            <w:szCs w:val="20"/>
            <w:rPrChange w:id="1731" w:author="Chen Liao" w:date="2021-01-03T15:39:00Z">
              <w:rPr>
                <w:rFonts w:ascii="Times New Roman" w:hAnsi="Times New Roman" w:cs="Times New Roman"/>
                <w:szCs w:val="21"/>
              </w:rPr>
            </w:rPrChange>
          </w:rPr>
          <w:t xml:space="preserve">experiment-model comparison </w:t>
        </w:r>
      </w:ins>
      <w:ins w:id="1732" w:author="Chen Liao" w:date="2020-12-29T14:39:00Z">
        <w:r w:rsidRPr="0097084E">
          <w:rPr>
            <w:rFonts w:ascii="Times New Roman" w:hAnsi="Times New Roman" w:cs="Times New Roman"/>
            <w:sz w:val="20"/>
            <w:szCs w:val="20"/>
            <w:rPrChange w:id="1733" w:author="Chen Liao" w:date="2021-01-03T15:39:00Z">
              <w:rPr>
                <w:rFonts w:ascii="Times New Roman" w:hAnsi="Times New Roman" w:cs="Times New Roman"/>
                <w:szCs w:val="21"/>
              </w:rPr>
            </w:rPrChange>
          </w:rPr>
          <w:t xml:space="preserve">in </w:t>
        </w:r>
      </w:ins>
      <w:ins w:id="1734" w:author="Chen Liao" w:date="2021-01-03T15:49:00Z">
        <w:r w:rsidR="00BC034F">
          <w:rPr>
            <w:rFonts w:ascii="Times New Roman" w:hAnsi="Times New Roman" w:cs="Times New Roman"/>
            <w:sz w:val="20"/>
            <w:szCs w:val="20"/>
          </w:rPr>
          <w:t>D</w:t>
        </w:r>
      </w:ins>
      <w:ins w:id="1735" w:author="Chen Liao" w:date="2021-01-03T10:00:00Z">
        <w:r w:rsidR="00C62594" w:rsidRPr="0097084E">
          <w:rPr>
            <w:rFonts w:ascii="Times New Roman" w:hAnsi="Times New Roman" w:cs="Times New Roman"/>
            <w:sz w:val="20"/>
            <w:szCs w:val="20"/>
            <w:rPrChange w:id="1736" w:author="Chen Liao" w:date="2021-01-03T15:39:00Z">
              <w:rPr>
                <w:rFonts w:ascii="Times New Roman" w:hAnsi="Times New Roman" w:cs="Times New Roman"/>
                <w:szCs w:val="21"/>
              </w:rPr>
            </w:rPrChange>
          </w:rPr>
          <w:t>.</w:t>
        </w:r>
      </w:ins>
      <w:moveToRangeStart w:id="1737" w:author="刘 红宾" w:date="2020-12-21T18:56:00Z" w:name="move59469421"/>
    </w:p>
    <w:p w14:paraId="0C2371BC" w14:textId="18C00B83" w:rsidR="004722D5" w:rsidRPr="0097084E" w:rsidDel="006D1B39" w:rsidRDefault="004722D5" w:rsidP="0024248D">
      <w:pPr>
        <w:pStyle w:val="ListParagraph"/>
        <w:numPr>
          <w:ilvl w:val="0"/>
          <w:numId w:val="8"/>
        </w:numPr>
        <w:ind w:firstLineChars="0"/>
        <w:rPr>
          <w:del w:id="1738" w:author="戴 磊" w:date="2020-12-28T22:48:00Z"/>
          <w:moveTo w:id="1739" w:author="刘 红宾" w:date="2020-12-21T18:56:00Z"/>
          <w:rFonts w:ascii="Times New Roman" w:hAnsi="Times New Roman" w:cs="Times New Roman"/>
          <w:i/>
          <w:iCs/>
          <w:color w:val="FF0000"/>
          <w:sz w:val="20"/>
          <w:szCs w:val="20"/>
          <w:rPrChange w:id="1740" w:author="Chen Liao" w:date="2021-01-03T15:39:00Z">
            <w:rPr>
              <w:del w:id="1741" w:author="戴 磊" w:date="2020-12-28T22:48:00Z"/>
              <w:moveTo w:id="1742" w:author="刘 红宾" w:date="2020-12-21T18:56:00Z"/>
              <w:rFonts w:ascii="Times New Roman" w:hAnsi="Times New Roman" w:cs="Times New Roman"/>
              <w:i/>
              <w:iCs/>
              <w:color w:val="FF0000"/>
              <w:sz w:val="20"/>
              <w:szCs w:val="20"/>
            </w:rPr>
          </w:rPrChange>
        </w:rPr>
        <w:pPrChange w:id="1743" w:author="Chen Liao" w:date="2021-01-03T10:00:00Z">
          <w:pPr/>
        </w:pPrChange>
      </w:pPr>
      <w:moveTo w:id="1744" w:author="刘 红宾" w:date="2020-12-21T18:56:00Z">
        <w:del w:id="1745" w:author="戴 磊" w:date="2020-12-28T22:48:00Z">
          <w:r w:rsidRPr="0097084E" w:rsidDel="006D1B39">
            <w:rPr>
              <w:rFonts w:ascii="Times New Roman" w:hAnsi="Times New Roman" w:cs="Times New Roman"/>
              <w:i/>
              <w:iCs/>
              <w:color w:val="FF0000"/>
              <w:sz w:val="20"/>
              <w:szCs w:val="20"/>
              <w:rPrChange w:id="1746" w:author="Chen Liao" w:date="2021-01-03T15:39:00Z">
                <w:rPr>
                  <w:rFonts w:ascii="Times New Roman" w:hAnsi="Times New Roman" w:cs="Times New Roman"/>
                  <w:i/>
                  <w:iCs/>
                  <w:color w:val="FF0000"/>
                  <w:sz w:val="20"/>
                  <w:szCs w:val="20"/>
                </w:rPr>
              </w:rPrChange>
            </w:rPr>
            <w:delText>Microbial consortium of SCFA metabolizers together shed light on the biphasic response of SCFA</w:delText>
          </w:r>
        </w:del>
      </w:moveTo>
    </w:p>
    <w:p w14:paraId="46CEEF2C" w14:textId="64A97229" w:rsidR="004722D5" w:rsidRPr="0097084E" w:rsidDel="006D1B39" w:rsidRDefault="004722D5" w:rsidP="0024248D">
      <w:pPr>
        <w:pStyle w:val="ListParagraph"/>
        <w:numPr>
          <w:ilvl w:val="0"/>
          <w:numId w:val="8"/>
        </w:numPr>
        <w:ind w:firstLineChars="0"/>
        <w:rPr>
          <w:del w:id="1747" w:author="戴 磊" w:date="2020-12-28T22:48:00Z"/>
          <w:moveTo w:id="1748" w:author="刘 红宾" w:date="2020-12-21T18:56:00Z"/>
          <w:rFonts w:ascii="Times New Roman" w:hAnsi="Times New Roman" w:cs="Times New Roman"/>
          <w:sz w:val="20"/>
          <w:szCs w:val="20"/>
          <w:rPrChange w:id="1749" w:author="Chen Liao" w:date="2021-01-03T15:39:00Z">
            <w:rPr>
              <w:del w:id="1750" w:author="戴 磊" w:date="2020-12-28T22:48:00Z"/>
              <w:moveTo w:id="1751" w:author="刘 红宾" w:date="2020-12-21T18:56:00Z"/>
              <w:rFonts w:ascii="Times New Roman" w:hAnsi="Times New Roman" w:cs="Times New Roman"/>
              <w:szCs w:val="21"/>
            </w:rPr>
          </w:rPrChange>
        </w:rPr>
        <w:pPrChange w:id="1752" w:author="Chen Liao" w:date="2021-01-03T10:00:00Z">
          <w:pPr/>
        </w:pPrChange>
      </w:pPr>
      <w:moveTo w:id="1753" w:author="刘 红宾" w:date="2020-12-21T18:56:00Z">
        <w:del w:id="1754" w:author="戴 磊" w:date="2020-12-28T22:48:00Z">
          <w:r w:rsidRPr="0097084E" w:rsidDel="006D1B39">
            <w:rPr>
              <w:rFonts w:ascii="Times New Roman" w:hAnsi="Times New Roman" w:cs="Times New Roman" w:hint="eastAsia"/>
              <w:b/>
              <w:bCs/>
              <w:sz w:val="20"/>
              <w:szCs w:val="20"/>
              <w:rPrChange w:id="1755" w:author="Chen Liao" w:date="2021-01-03T15:39:00Z">
                <w:rPr>
                  <w:rFonts w:ascii="Times New Roman" w:hAnsi="Times New Roman" w:cs="Times New Roman" w:hint="eastAsia"/>
                  <w:b/>
                  <w:bCs/>
                  <w:szCs w:val="21"/>
                </w:rPr>
              </w:rPrChange>
            </w:rPr>
            <w:delText>I</w:delText>
          </w:r>
          <w:r w:rsidRPr="0097084E" w:rsidDel="006D1B39">
            <w:rPr>
              <w:rFonts w:ascii="Times New Roman" w:hAnsi="Times New Roman" w:cs="Times New Roman"/>
              <w:b/>
              <w:bCs/>
              <w:sz w:val="20"/>
              <w:szCs w:val="20"/>
              <w:rPrChange w:id="1756" w:author="Chen Liao" w:date="2021-01-03T15:39:00Z">
                <w:rPr>
                  <w:rFonts w:ascii="Times New Roman" w:hAnsi="Times New Roman" w:cs="Times New Roman"/>
                  <w:b/>
                  <w:bCs/>
                  <w:szCs w:val="21"/>
                </w:rPr>
              </w:rPrChange>
            </w:rPr>
            <w:delText>dentified SCFA metabolizers</w:delText>
          </w:r>
          <w:r w:rsidRPr="0097084E" w:rsidDel="006D1B39">
            <w:rPr>
              <w:rFonts w:ascii="Times New Roman" w:hAnsi="Times New Roman" w:cs="Times New Roman"/>
              <w:sz w:val="20"/>
              <w:szCs w:val="20"/>
              <w:rPrChange w:id="1757" w:author="Chen Liao" w:date="2021-01-03T15:39:00Z">
                <w:rPr>
                  <w:rFonts w:ascii="Times New Roman" w:hAnsi="Times New Roman" w:cs="Times New Roman"/>
                  <w:szCs w:val="21"/>
                </w:rPr>
              </w:rPrChange>
            </w:rPr>
            <w:delText xml:space="preserve">: most of the identified metabolizers have been previously described for SCFA production. </w:delText>
          </w:r>
        </w:del>
      </w:moveTo>
      <w:ins w:id="1758" w:author="刘 红宾" w:date="2020-12-21T19:03:00Z">
        <w:del w:id="1759" w:author="戴 磊" w:date="2020-12-28T22:48:00Z">
          <w:r w:rsidR="00441BE5" w:rsidRPr="0097084E" w:rsidDel="006D1B39">
            <w:rPr>
              <w:rFonts w:ascii="Times New Roman" w:hAnsi="Times New Roman" w:cs="Times New Roman"/>
              <w:sz w:val="20"/>
              <w:szCs w:val="20"/>
              <w:rPrChange w:id="1760" w:author="Chen Liao" w:date="2021-01-03T15:39:00Z">
                <w:rPr>
                  <w:rFonts w:ascii="Times New Roman" w:hAnsi="Times New Roman" w:cs="Times New Roman"/>
                  <w:szCs w:val="21"/>
                </w:rPr>
              </w:rPrChange>
            </w:rPr>
            <w:delText>I</w:delText>
          </w:r>
        </w:del>
      </w:ins>
      <w:moveTo w:id="1761" w:author="刘 红宾" w:date="2020-12-21T18:56:00Z">
        <w:del w:id="1762" w:author="戴 磊" w:date="2020-12-28T22:48:00Z">
          <w:r w:rsidRPr="0097084E" w:rsidDel="006D1B39">
            <w:rPr>
              <w:rFonts w:ascii="Times New Roman" w:hAnsi="Times New Roman" w:cs="Times New Roman"/>
              <w:sz w:val="20"/>
              <w:szCs w:val="20"/>
              <w:rPrChange w:id="1763" w:author="Chen Liao" w:date="2021-01-03T15:39:00Z">
                <w:rPr>
                  <w:rFonts w:ascii="Times New Roman" w:hAnsi="Times New Roman" w:cs="Times New Roman"/>
                  <w:szCs w:val="21"/>
                </w:rPr>
              </w:rPrChange>
            </w:rPr>
            <w:delText>Based on correlations with SCFA, the identified metabolizers were</w:delText>
          </w:r>
        </w:del>
      </w:moveTo>
      <w:ins w:id="1764" w:author="刘 红宾" w:date="2020-12-21T19:03:00Z">
        <w:del w:id="1765" w:author="戴 磊" w:date="2020-12-28T22:48:00Z">
          <w:r w:rsidR="00441BE5" w:rsidRPr="0097084E" w:rsidDel="006D1B39">
            <w:rPr>
              <w:rFonts w:ascii="Times New Roman" w:hAnsi="Times New Roman" w:cs="Times New Roman"/>
              <w:sz w:val="20"/>
              <w:szCs w:val="20"/>
              <w:rPrChange w:id="1766" w:author="Chen Liao" w:date="2021-01-03T15:39:00Z">
                <w:rPr>
                  <w:rFonts w:ascii="Times New Roman" w:hAnsi="Times New Roman" w:cs="Times New Roman"/>
                  <w:szCs w:val="21"/>
                </w:rPr>
              </w:rPrChange>
            </w:rPr>
            <w:delText xml:space="preserve"> significantly correlated with the </w:delText>
          </w:r>
          <w:r w:rsidR="00025DB9" w:rsidRPr="0097084E" w:rsidDel="006D1B39">
            <w:rPr>
              <w:rFonts w:ascii="Times New Roman" w:hAnsi="Times New Roman" w:cs="Times New Roman"/>
              <w:sz w:val="20"/>
              <w:szCs w:val="20"/>
              <w:rPrChange w:id="1767" w:author="Chen Liao" w:date="2021-01-03T15:39:00Z">
                <w:rPr>
                  <w:rFonts w:ascii="Times New Roman" w:hAnsi="Times New Roman" w:cs="Times New Roman"/>
                  <w:szCs w:val="21"/>
                </w:rPr>
              </w:rPrChange>
            </w:rPr>
            <w:delText>SCFA concentration</w:delText>
          </w:r>
        </w:del>
      </w:ins>
      <w:moveTo w:id="1768" w:author="刘 红宾" w:date="2020-12-21T18:56:00Z">
        <w:del w:id="1769" w:author="戴 磊" w:date="2020-12-28T22:48:00Z">
          <w:r w:rsidRPr="0097084E" w:rsidDel="006D1B39">
            <w:rPr>
              <w:rFonts w:ascii="Times New Roman" w:hAnsi="Times New Roman" w:cs="Times New Roman"/>
              <w:sz w:val="20"/>
              <w:szCs w:val="20"/>
              <w:rPrChange w:id="1770" w:author="Chen Liao" w:date="2021-01-03T15:39:00Z">
                <w:rPr>
                  <w:rFonts w:ascii="Times New Roman" w:hAnsi="Times New Roman" w:cs="Times New Roman"/>
                  <w:szCs w:val="21"/>
                </w:rPr>
              </w:rPrChange>
            </w:rPr>
            <w:delText xml:space="preserve"> regrouped as SCFA producers (positive correlation) and consumers (negative correlation). </w:delText>
          </w:r>
        </w:del>
      </w:moveTo>
    </w:p>
    <w:p w14:paraId="0BBA3577" w14:textId="39A3A120" w:rsidR="004722D5" w:rsidRPr="0097084E" w:rsidDel="006D1B39" w:rsidRDefault="004722D5" w:rsidP="0024248D">
      <w:pPr>
        <w:pStyle w:val="ListParagraph"/>
        <w:numPr>
          <w:ilvl w:val="0"/>
          <w:numId w:val="8"/>
        </w:numPr>
        <w:ind w:firstLineChars="0"/>
        <w:rPr>
          <w:del w:id="1771" w:author="戴 磊" w:date="2020-12-28T22:48:00Z"/>
          <w:moveTo w:id="1772" w:author="刘 红宾" w:date="2020-12-21T18:56:00Z"/>
          <w:rFonts w:ascii="Times New Roman" w:hAnsi="Times New Roman" w:cs="Times New Roman"/>
          <w:sz w:val="20"/>
          <w:szCs w:val="20"/>
          <w:rPrChange w:id="1773" w:author="Chen Liao" w:date="2021-01-03T15:39:00Z">
            <w:rPr>
              <w:del w:id="1774" w:author="戴 磊" w:date="2020-12-28T22:48:00Z"/>
              <w:moveTo w:id="1775" w:author="刘 红宾" w:date="2020-12-21T18:56:00Z"/>
              <w:rFonts w:ascii="Times New Roman" w:hAnsi="Times New Roman" w:cs="Times New Roman"/>
              <w:szCs w:val="21"/>
            </w:rPr>
          </w:rPrChange>
        </w:rPr>
        <w:pPrChange w:id="1776" w:author="Chen Liao" w:date="2021-01-03T10:00:00Z">
          <w:pPr/>
        </w:pPrChange>
      </w:pPr>
      <w:moveTo w:id="1777" w:author="刘 红宾" w:date="2020-12-21T18:56:00Z">
        <w:del w:id="1778" w:author="戴 磊" w:date="2020-12-28T22:48:00Z">
          <w:r w:rsidRPr="0097084E" w:rsidDel="006D1B39">
            <w:rPr>
              <w:rFonts w:ascii="Times New Roman" w:hAnsi="Times New Roman" w:cs="Times New Roman"/>
              <w:b/>
              <w:bCs/>
              <w:sz w:val="20"/>
              <w:szCs w:val="20"/>
              <w:rPrChange w:id="1779" w:author="Chen Liao" w:date="2021-01-03T15:39:00Z">
                <w:rPr>
                  <w:rFonts w:ascii="Times New Roman" w:hAnsi="Times New Roman" w:cs="Times New Roman"/>
                  <w:b/>
                  <w:bCs/>
                  <w:szCs w:val="21"/>
                </w:rPr>
              </w:rPrChange>
            </w:rPr>
            <w:delText>Different dynamics of potential SCFA producers and consumer</w:delText>
          </w:r>
          <w:r w:rsidRPr="0097084E" w:rsidDel="006D1B39">
            <w:rPr>
              <w:rFonts w:ascii="Times New Roman" w:hAnsi="Times New Roman" w:cs="Times New Roman"/>
              <w:sz w:val="20"/>
              <w:szCs w:val="20"/>
              <w:rPrChange w:id="1780" w:author="Chen Liao" w:date="2021-01-03T15:39:00Z">
                <w:rPr>
                  <w:rFonts w:ascii="Times New Roman" w:hAnsi="Times New Roman" w:cs="Times New Roman"/>
                  <w:szCs w:val="21"/>
                </w:rPr>
              </w:rPrChange>
            </w:rPr>
            <w:delText xml:space="preserve"> together agreed with the biphasic fluctuation of SCFA.</w:delText>
          </w:r>
        </w:del>
      </w:moveTo>
    </w:p>
    <w:p w14:paraId="01A1DED7" w14:textId="3CBDE804" w:rsidR="004722D5" w:rsidRPr="0097084E" w:rsidDel="006D1B39" w:rsidRDefault="004722D5" w:rsidP="0024248D">
      <w:pPr>
        <w:pStyle w:val="ListParagraph"/>
        <w:numPr>
          <w:ilvl w:val="0"/>
          <w:numId w:val="8"/>
        </w:numPr>
        <w:ind w:firstLineChars="0"/>
        <w:rPr>
          <w:del w:id="1781" w:author="戴 磊" w:date="2020-12-28T22:48:00Z"/>
          <w:moveTo w:id="1782" w:author="刘 红宾" w:date="2020-12-21T18:56:00Z"/>
          <w:rFonts w:ascii="Times New Roman" w:hAnsi="Times New Roman" w:cs="Times New Roman"/>
          <w:b/>
          <w:bCs/>
          <w:sz w:val="20"/>
          <w:szCs w:val="20"/>
          <w:rPrChange w:id="1783" w:author="Chen Liao" w:date="2021-01-03T15:39:00Z">
            <w:rPr>
              <w:del w:id="1784" w:author="戴 磊" w:date="2020-12-28T22:48:00Z"/>
              <w:moveTo w:id="1785" w:author="刘 红宾" w:date="2020-12-21T18:56:00Z"/>
              <w:rFonts w:ascii="Times New Roman" w:hAnsi="Times New Roman" w:cs="Times New Roman"/>
              <w:b/>
              <w:bCs/>
              <w:szCs w:val="21"/>
            </w:rPr>
          </w:rPrChange>
        </w:rPr>
        <w:pPrChange w:id="1786" w:author="Chen Liao" w:date="2021-01-03T10:00:00Z">
          <w:pPr/>
        </w:pPrChange>
      </w:pPr>
      <w:moveTo w:id="1787" w:author="刘 红宾" w:date="2020-12-21T18:56:00Z">
        <w:del w:id="1788" w:author="戴 磊" w:date="2020-12-28T22:48:00Z">
          <w:r w:rsidRPr="0097084E" w:rsidDel="006D1B39">
            <w:rPr>
              <w:rFonts w:ascii="Times New Roman" w:hAnsi="Times New Roman" w:cs="Times New Roman"/>
              <w:b/>
              <w:bCs/>
              <w:sz w:val="20"/>
              <w:szCs w:val="20"/>
              <w:rPrChange w:id="1789" w:author="Chen Liao" w:date="2021-01-03T15:39:00Z">
                <w:rPr>
                  <w:rFonts w:ascii="Times New Roman" w:hAnsi="Times New Roman" w:cs="Times New Roman"/>
                  <w:b/>
                  <w:bCs/>
                  <w:szCs w:val="21"/>
                </w:rPr>
              </w:rPrChange>
            </w:rPr>
            <w:delText>Model:</w:delText>
          </w:r>
        </w:del>
      </w:moveTo>
    </w:p>
    <w:moveToRangeEnd w:id="1737"/>
    <w:p w14:paraId="07EC5CEF" w14:textId="3AE9E152" w:rsidR="00730F6C" w:rsidRPr="0097084E" w:rsidDel="006D1B39" w:rsidRDefault="00DB42F8" w:rsidP="0024248D">
      <w:pPr>
        <w:pStyle w:val="ListParagraph"/>
        <w:numPr>
          <w:ilvl w:val="0"/>
          <w:numId w:val="8"/>
        </w:numPr>
        <w:ind w:firstLineChars="0"/>
        <w:rPr>
          <w:del w:id="1790" w:author="戴 磊" w:date="2020-12-28T22:48:00Z"/>
          <w:rFonts w:ascii="Times New Roman" w:hAnsi="Times New Roman" w:cs="Times New Roman"/>
          <w:sz w:val="20"/>
          <w:szCs w:val="20"/>
          <w:rPrChange w:id="1791" w:author="Chen Liao" w:date="2021-01-03T15:39:00Z">
            <w:rPr>
              <w:del w:id="1792" w:author="戴 磊" w:date="2020-12-28T22:48:00Z"/>
              <w:rFonts w:ascii="Times New Roman" w:hAnsi="Times New Roman" w:cs="Times New Roman"/>
              <w:szCs w:val="21"/>
            </w:rPr>
          </w:rPrChange>
        </w:rPr>
        <w:pPrChange w:id="1793" w:author="Chen Liao" w:date="2021-01-03T10:00:00Z">
          <w:pPr/>
        </w:pPrChange>
      </w:pPr>
      <w:del w:id="1794" w:author="戴 磊" w:date="2020-12-21T22:37:00Z">
        <w:r w:rsidRPr="0097084E" w:rsidDel="00EA5764">
          <w:rPr>
            <w:rFonts w:ascii="Times New Roman" w:hAnsi="Times New Roman" w:cs="Times New Roman"/>
            <w:noProof/>
            <w:sz w:val="20"/>
            <w:szCs w:val="20"/>
            <w:rPrChange w:id="1795" w:author="Chen Liao" w:date="2021-01-03T15:39:00Z">
              <w:rPr>
                <w:rFonts w:ascii="Times New Roman" w:hAnsi="Times New Roman" w:cs="Times New Roman"/>
                <w:noProof/>
                <w:szCs w:val="21"/>
              </w:rPr>
            </w:rPrChange>
          </w:rPr>
          <mc:AlternateContent>
            <mc:Choice Requires="wps">
              <w:drawing>
                <wp:anchor distT="45720" distB="45720" distL="114300" distR="114300" simplePos="0" relativeHeight="251665408" behindDoc="0" locked="0" layoutInCell="1" allowOverlap="1" wp14:anchorId="0D1BF2C0" wp14:editId="02B79C67">
                  <wp:simplePos x="0" y="0"/>
                  <wp:positionH relativeFrom="margin">
                    <wp:align>right</wp:align>
                  </wp:positionH>
                  <wp:positionV relativeFrom="paragraph">
                    <wp:posOffset>350000</wp:posOffset>
                  </wp:positionV>
                  <wp:extent cx="5257800" cy="5367655"/>
                  <wp:effectExtent l="0" t="0" r="0" b="4445"/>
                  <wp:wrapTopAndBottom/>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5367867"/>
                          </a:xfrm>
                          <a:prstGeom prst="rect">
                            <a:avLst/>
                          </a:prstGeom>
                          <a:solidFill>
                            <a:srgbClr val="FFFFFF"/>
                          </a:solidFill>
                          <a:ln w="9525">
                            <a:noFill/>
                            <a:miter lim="800000"/>
                            <a:headEnd/>
                            <a:tailEnd/>
                          </a:ln>
                        </wps:spPr>
                        <wps:txbx>
                          <w:txbxContent>
                            <w:p w14:paraId="14900220" w14:textId="226B100B" w:rsidR="009763BE" w:rsidDel="00EA5764" w:rsidRDefault="009763BE">
                              <w:pPr>
                                <w:jc w:val="center"/>
                                <w:rPr>
                                  <w:del w:id="1796" w:author="戴 磊" w:date="2020-12-21T22:36:00Z"/>
                                </w:rPr>
                              </w:pPr>
                              <w:del w:id="1797" w:author="刘 红宾" w:date="2020-12-21T15:29:00Z">
                                <w:r w:rsidDel="002675BF">
                                  <w:rPr>
                                    <w:noProof/>
                                  </w:rPr>
                                  <w:drawing>
                                    <wp:inline distT="0" distB="0" distL="0" distR="0" wp14:anchorId="78955EF6" wp14:editId="186E6419">
                                      <wp:extent cx="3173186" cy="4043883"/>
                                      <wp:effectExtent l="0" t="0" r="825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184468" cy="4058261"/>
                                              </a:xfrm>
                                              <a:prstGeom prst="rect">
                                                <a:avLst/>
                                              </a:prstGeom>
                                            </pic:spPr>
                                          </pic:pic>
                                        </a:graphicData>
                                      </a:graphic>
                                    </wp:inline>
                                  </w:drawing>
                                </w:r>
                              </w:del>
                              <w:ins w:id="1798" w:author="刘 红宾" w:date="2020-12-21T15:29:00Z">
                                <w:del w:id="1799" w:author="戴 磊" w:date="2020-12-21T22:36:00Z">
                                  <w:r w:rsidDel="00EA5764">
                                    <w:rPr>
                                      <w:noProof/>
                                    </w:rPr>
                                    <w:drawing>
                                      <wp:inline distT="0" distB="0" distL="0" distR="0" wp14:anchorId="3A06D541" wp14:editId="39F539A3">
                                        <wp:extent cx="5039360" cy="2981621"/>
                                        <wp:effectExtent l="0" t="0" r="8890" b="9525"/>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075010" cy="3002714"/>
                                                </a:xfrm>
                                                <a:prstGeom prst="rect">
                                                  <a:avLst/>
                                                </a:prstGeom>
                                              </pic:spPr>
                                            </pic:pic>
                                          </a:graphicData>
                                        </a:graphic>
                                      </wp:inline>
                                    </w:drawing>
                                  </w:r>
                                </w:del>
                              </w:ins>
                            </w:p>
                            <w:p w14:paraId="2AF00012" w14:textId="2C1BAF21" w:rsidR="009763BE" w:rsidRDefault="009763BE">
                              <w:pPr>
                                <w:jc w:val="center"/>
                                <w:rPr>
                                  <w:ins w:id="1800" w:author="戴 磊" w:date="2020-12-21T22:19:00Z"/>
                                </w:rPr>
                                <w:pPrChange w:id="1801" w:author="戴 磊" w:date="2020-12-21T22:36:00Z">
                                  <w:pPr/>
                                </w:pPrChange>
                              </w:pPr>
                              <w:del w:id="1802" w:author="戴 磊" w:date="2020-12-21T22:36:00Z">
                                <w:r w:rsidDel="00EA5764">
                                  <w:delText xml:space="preserve">Figure </w:delText>
                                </w:r>
                              </w:del>
                              <w:del w:id="1803" w:author="戴 磊" w:date="2020-12-21T22:32:00Z">
                                <w:r w:rsidDel="00EA5764">
                                  <w:delText>4</w:delText>
                                </w:r>
                              </w:del>
                              <w:del w:id="1804" w:author="戴 磊" w:date="2020-12-21T22:36:00Z">
                                <w:r w:rsidDel="00EA5764">
                                  <w:delText>.</w:delText>
                                </w:r>
                              </w:del>
                            </w:p>
                            <w:p w14:paraId="31FABADE" w14:textId="278C2D94" w:rsidR="009763BE" w:rsidRPr="00AD2B9F" w:rsidRDefault="009763BE">
                              <w:pPr>
                                <w:rPr>
                                  <w:color w:val="FF0000"/>
                                  <w:rPrChange w:id="1805" w:author="戴 磊" w:date="2020-12-21T22:19:00Z">
                                    <w:rPr/>
                                  </w:rPrChang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BF2C0" id="_x0000_s1029" type="#_x0000_t202" style="position:absolute;left:0;text-align:left;margin-left:362.8pt;margin-top:27.55pt;width:414pt;height:422.6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" stroked="f">
                  <v:textbox>
                    <w:txbxContent>
                      <w:p w14:paraId="14900220" w14:textId="226B100B" w:rsidR="009763BE" w:rsidDel="00EA5764" w:rsidRDefault="009763BE">
                        <w:pPr>
                          <w:jc w:val="center"/>
                          <w:rPr>
                            <w:del w:id="1806" w:author="戴 磊" w:date="2020-12-21T22:36:00Z"/>
                          </w:rPr>
                        </w:pPr>
                        <w:del w:id="1807" w:author="刘 红宾" w:date="2020-12-21T15:29:00Z">
                          <w:r w:rsidDel="002675BF">
                            <w:rPr>
                              <w:noProof/>
                            </w:rPr>
                            <w:drawing>
                              <wp:inline distT="0" distB="0" distL="0" distR="0" wp14:anchorId="78955EF6" wp14:editId="186E6419">
                                <wp:extent cx="3173186" cy="4043883"/>
                                <wp:effectExtent l="0" t="0" r="825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184468" cy="4058261"/>
                                        </a:xfrm>
                                        <a:prstGeom prst="rect">
                                          <a:avLst/>
                                        </a:prstGeom>
                                      </pic:spPr>
                                    </pic:pic>
                                  </a:graphicData>
                                </a:graphic>
                              </wp:inline>
                            </w:drawing>
                          </w:r>
                        </w:del>
                        <w:ins w:id="1808" w:author="刘 红宾" w:date="2020-12-21T15:29:00Z">
                          <w:del w:id="1809" w:author="戴 磊" w:date="2020-12-21T22:36:00Z">
                            <w:r w:rsidDel="00EA5764">
                              <w:rPr>
                                <w:noProof/>
                              </w:rPr>
                              <w:drawing>
                                <wp:inline distT="0" distB="0" distL="0" distR="0" wp14:anchorId="3A06D541" wp14:editId="39F539A3">
                                  <wp:extent cx="5039360" cy="2981621"/>
                                  <wp:effectExtent l="0" t="0" r="8890" b="9525"/>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075010" cy="3002714"/>
                                          </a:xfrm>
                                          <a:prstGeom prst="rect">
                                            <a:avLst/>
                                          </a:prstGeom>
                                        </pic:spPr>
                                      </pic:pic>
                                    </a:graphicData>
                                  </a:graphic>
                                </wp:inline>
                              </w:drawing>
                            </w:r>
                          </w:del>
                        </w:ins>
                      </w:p>
                      <w:p w14:paraId="2AF00012" w14:textId="2C1BAF21" w:rsidR="009763BE" w:rsidRDefault="009763BE">
                        <w:pPr>
                          <w:jc w:val="center"/>
                          <w:rPr>
                            <w:ins w:id="1810" w:author="戴 磊" w:date="2020-12-21T22:19:00Z"/>
                          </w:rPr>
                          <w:pPrChange w:id="1811" w:author="戴 磊" w:date="2020-12-21T22:36:00Z">
                            <w:pPr/>
                          </w:pPrChange>
                        </w:pPr>
                        <w:del w:id="1812" w:author="戴 磊" w:date="2020-12-21T22:36:00Z">
                          <w:r w:rsidDel="00EA5764">
                            <w:delText xml:space="preserve">Figure </w:delText>
                          </w:r>
                        </w:del>
                        <w:del w:id="1813" w:author="戴 磊" w:date="2020-12-21T22:32:00Z">
                          <w:r w:rsidDel="00EA5764">
                            <w:delText>4</w:delText>
                          </w:r>
                        </w:del>
                        <w:del w:id="1814" w:author="戴 磊" w:date="2020-12-21T22:36:00Z">
                          <w:r w:rsidDel="00EA5764">
                            <w:delText>.</w:delText>
                          </w:r>
                        </w:del>
                      </w:p>
                      <w:p w14:paraId="31FABADE" w14:textId="278C2D94" w:rsidR="009763BE" w:rsidRPr="00AD2B9F" w:rsidRDefault="009763BE">
                        <w:pPr>
                          <w:rPr>
                            <w:color w:val="FF0000"/>
                            <w:rPrChange w:id="1815" w:author="戴 磊" w:date="2020-12-21T22:19:00Z">
                              <w:rPr/>
                            </w:rPrChange>
                          </w:rPr>
                        </w:pPr>
                      </w:p>
                    </w:txbxContent>
                  </v:textbox>
                  <w10:wrap type="topAndBottom" anchorx="margin"/>
                </v:shape>
              </w:pict>
            </mc:Fallback>
          </mc:AlternateContent>
        </w:r>
      </w:del>
    </w:p>
    <w:p w14:paraId="0DE453B9" w14:textId="3975CD72" w:rsidR="00730F6C" w:rsidRPr="0097084E" w:rsidDel="006D1B39" w:rsidRDefault="00730F6C" w:rsidP="0024248D">
      <w:pPr>
        <w:pStyle w:val="ListParagraph"/>
        <w:numPr>
          <w:ilvl w:val="0"/>
          <w:numId w:val="8"/>
        </w:numPr>
        <w:ind w:firstLineChars="0"/>
        <w:rPr>
          <w:del w:id="1816" w:author="戴 磊" w:date="2020-12-28T22:48:00Z"/>
          <w:rFonts w:ascii="Times New Roman" w:hAnsi="Times New Roman" w:cs="Times New Roman"/>
          <w:sz w:val="20"/>
          <w:szCs w:val="20"/>
          <w:rPrChange w:id="1817" w:author="Chen Liao" w:date="2021-01-03T15:39:00Z">
            <w:rPr>
              <w:del w:id="1818" w:author="戴 磊" w:date="2020-12-28T22:48:00Z"/>
              <w:rFonts w:ascii="Times New Roman" w:hAnsi="Times New Roman" w:cs="Times New Roman"/>
              <w:szCs w:val="21"/>
            </w:rPr>
          </w:rPrChange>
        </w:rPr>
        <w:pPrChange w:id="1819" w:author="Chen Liao" w:date="2021-01-03T10:00:00Z">
          <w:pPr/>
        </w:pPrChange>
      </w:pPr>
    </w:p>
    <w:p w14:paraId="60140A9D" w14:textId="77577344" w:rsidR="00730F6C" w:rsidRPr="0097084E" w:rsidDel="006D1B39" w:rsidRDefault="00730F6C" w:rsidP="0024248D">
      <w:pPr>
        <w:pStyle w:val="ListParagraph"/>
        <w:numPr>
          <w:ilvl w:val="0"/>
          <w:numId w:val="8"/>
        </w:numPr>
        <w:ind w:firstLineChars="0"/>
        <w:rPr>
          <w:del w:id="1820" w:author="戴 磊" w:date="2020-12-28T22:48:00Z"/>
          <w:rFonts w:ascii="Times New Roman" w:hAnsi="Times New Roman" w:cs="Times New Roman"/>
          <w:sz w:val="20"/>
          <w:szCs w:val="20"/>
          <w:rPrChange w:id="1821" w:author="Chen Liao" w:date="2021-01-03T15:39:00Z">
            <w:rPr>
              <w:del w:id="1822" w:author="戴 磊" w:date="2020-12-28T22:48:00Z"/>
              <w:rFonts w:ascii="Times New Roman" w:hAnsi="Times New Roman" w:cs="Times New Roman"/>
              <w:szCs w:val="21"/>
            </w:rPr>
          </w:rPrChange>
        </w:rPr>
        <w:pPrChange w:id="1823" w:author="Chen Liao" w:date="2021-01-03T10:00:00Z">
          <w:pPr/>
        </w:pPrChange>
      </w:pPr>
    </w:p>
    <w:p w14:paraId="128051FC" w14:textId="70EDE446" w:rsidR="00730F6C" w:rsidRPr="0097084E" w:rsidDel="006D1B39" w:rsidRDefault="00730F6C" w:rsidP="0024248D">
      <w:pPr>
        <w:pStyle w:val="ListParagraph"/>
        <w:numPr>
          <w:ilvl w:val="0"/>
          <w:numId w:val="8"/>
        </w:numPr>
        <w:ind w:firstLineChars="0"/>
        <w:rPr>
          <w:del w:id="1824" w:author="戴 磊" w:date="2020-12-28T22:48:00Z"/>
          <w:rFonts w:ascii="Times New Roman" w:hAnsi="Times New Roman" w:cs="Times New Roman"/>
          <w:sz w:val="20"/>
          <w:szCs w:val="20"/>
          <w:rPrChange w:id="1825" w:author="Chen Liao" w:date="2021-01-03T15:39:00Z">
            <w:rPr>
              <w:del w:id="1826" w:author="戴 磊" w:date="2020-12-28T22:48:00Z"/>
              <w:rFonts w:ascii="Times New Roman" w:hAnsi="Times New Roman" w:cs="Times New Roman"/>
              <w:szCs w:val="21"/>
            </w:rPr>
          </w:rPrChange>
        </w:rPr>
        <w:pPrChange w:id="1827" w:author="Chen Liao" w:date="2021-01-03T10:00:00Z">
          <w:pPr/>
        </w:pPrChange>
      </w:pPr>
    </w:p>
    <w:p w14:paraId="2CDB7D5E" w14:textId="715B32E9" w:rsidR="00730F6C" w:rsidRPr="0097084E" w:rsidDel="006D1B39" w:rsidRDefault="00730F6C" w:rsidP="0024248D">
      <w:pPr>
        <w:pStyle w:val="ListParagraph"/>
        <w:numPr>
          <w:ilvl w:val="0"/>
          <w:numId w:val="8"/>
        </w:numPr>
        <w:ind w:firstLineChars="0"/>
        <w:rPr>
          <w:del w:id="1828" w:author="戴 磊" w:date="2020-12-28T22:48:00Z"/>
          <w:rFonts w:ascii="Times New Roman" w:hAnsi="Times New Roman" w:cs="Times New Roman"/>
          <w:sz w:val="20"/>
          <w:szCs w:val="20"/>
          <w:rPrChange w:id="1829" w:author="Chen Liao" w:date="2021-01-03T15:39:00Z">
            <w:rPr>
              <w:del w:id="1830" w:author="戴 磊" w:date="2020-12-28T22:48:00Z"/>
              <w:rFonts w:ascii="Times New Roman" w:hAnsi="Times New Roman" w:cs="Times New Roman"/>
              <w:szCs w:val="21"/>
            </w:rPr>
          </w:rPrChange>
        </w:rPr>
        <w:pPrChange w:id="1831" w:author="Chen Liao" w:date="2021-01-03T10:00:00Z">
          <w:pPr/>
        </w:pPrChange>
      </w:pPr>
    </w:p>
    <w:p w14:paraId="099B8D0E" w14:textId="779AE95E" w:rsidR="006F7B15" w:rsidRPr="0097084E" w:rsidDel="006D1B39" w:rsidRDefault="006F7B15" w:rsidP="0024248D">
      <w:pPr>
        <w:pStyle w:val="ListParagraph"/>
        <w:numPr>
          <w:ilvl w:val="0"/>
          <w:numId w:val="8"/>
        </w:numPr>
        <w:ind w:firstLineChars="0"/>
        <w:rPr>
          <w:del w:id="1832" w:author="戴 磊" w:date="2020-12-28T22:48:00Z"/>
          <w:moveFrom w:id="1833" w:author="刘 红宾" w:date="2020-12-21T18:56:00Z"/>
          <w:rFonts w:ascii="Times New Roman" w:hAnsi="Times New Roman" w:cs="Times New Roman"/>
          <w:i/>
          <w:iCs/>
          <w:color w:val="FF0000"/>
          <w:sz w:val="20"/>
          <w:szCs w:val="20"/>
          <w:rPrChange w:id="1834" w:author="Chen Liao" w:date="2021-01-03T15:39:00Z">
            <w:rPr>
              <w:del w:id="1835" w:author="戴 磊" w:date="2020-12-28T22:48:00Z"/>
              <w:moveFrom w:id="1836" w:author="刘 红宾" w:date="2020-12-21T18:56:00Z"/>
              <w:rFonts w:ascii="Times New Roman" w:hAnsi="Times New Roman" w:cs="Times New Roman"/>
              <w:i/>
              <w:iCs/>
              <w:color w:val="FF0000"/>
              <w:sz w:val="20"/>
              <w:szCs w:val="20"/>
            </w:rPr>
          </w:rPrChange>
        </w:rPr>
        <w:pPrChange w:id="1837" w:author="Chen Liao" w:date="2021-01-03T10:00:00Z">
          <w:pPr/>
        </w:pPrChange>
      </w:pPr>
      <w:moveFromRangeStart w:id="1838" w:author="刘 红宾" w:date="2020-12-21T18:56:00Z" w:name="move59469413"/>
      <w:moveFrom w:id="1839" w:author="刘 红宾" w:date="2020-12-21T18:56:00Z">
        <w:del w:id="1840" w:author="戴 磊" w:date="2020-12-28T22:48:00Z">
          <w:r w:rsidRPr="0097084E" w:rsidDel="006D1B39">
            <w:rPr>
              <w:rFonts w:ascii="Times New Roman" w:hAnsi="Times New Roman" w:cs="Times New Roman"/>
              <w:i/>
              <w:iCs/>
              <w:color w:val="FF0000"/>
              <w:sz w:val="20"/>
              <w:szCs w:val="20"/>
              <w:rPrChange w:id="1841" w:author="Chen Liao" w:date="2021-01-03T15:39:00Z">
                <w:rPr>
                  <w:rFonts w:ascii="Times New Roman" w:hAnsi="Times New Roman" w:cs="Times New Roman"/>
                  <w:i/>
                  <w:iCs/>
                  <w:color w:val="FF0000"/>
                  <w:sz w:val="20"/>
                  <w:szCs w:val="20"/>
                </w:rPr>
              </w:rPrChange>
            </w:rPr>
            <w:delText xml:space="preserve">Longitudinal GLV-model identify </w:delText>
          </w:r>
          <w:r w:rsidR="00F15FDB" w:rsidRPr="0097084E" w:rsidDel="006D1B39">
            <w:rPr>
              <w:rFonts w:ascii="Times New Roman" w:hAnsi="Times New Roman" w:cs="Times New Roman" w:hint="eastAsia"/>
              <w:i/>
              <w:iCs/>
              <w:color w:val="FF0000"/>
              <w:sz w:val="20"/>
              <w:szCs w:val="20"/>
              <w:rPrChange w:id="1842" w:author="Chen Liao" w:date="2021-01-03T15:39:00Z">
                <w:rPr>
                  <w:rFonts w:ascii="Times New Roman" w:hAnsi="Times New Roman" w:cs="Times New Roman" w:hint="eastAsia"/>
                  <w:i/>
                  <w:iCs/>
                  <w:color w:val="FF0000"/>
                  <w:sz w:val="20"/>
                  <w:szCs w:val="20"/>
                </w:rPr>
              </w:rPrChange>
            </w:rPr>
            <w:delText>bacterial</w:delText>
          </w:r>
          <w:r w:rsidR="00F15FDB" w:rsidRPr="0097084E" w:rsidDel="006D1B39">
            <w:rPr>
              <w:rFonts w:ascii="Times New Roman" w:hAnsi="Times New Roman" w:cs="Times New Roman"/>
              <w:i/>
              <w:iCs/>
              <w:color w:val="FF0000"/>
              <w:sz w:val="20"/>
              <w:szCs w:val="20"/>
              <w:rPrChange w:id="1843" w:author="Chen Liao" w:date="2021-01-03T15:39:00Z">
                <w:rPr>
                  <w:rFonts w:ascii="Times New Roman" w:hAnsi="Times New Roman" w:cs="Times New Roman"/>
                  <w:i/>
                  <w:iCs/>
                  <w:color w:val="FF0000"/>
                  <w:sz w:val="20"/>
                  <w:szCs w:val="20"/>
                </w:rPr>
              </w:rPrChange>
            </w:rPr>
            <w:delText xml:space="preserve"> </w:delText>
          </w:r>
          <w:r w:rsidRPr="0097084E" w:rsidDel="006D1B39">
            <w:rPr>
              <w:rFonts w:ascii="Times New Roman" w:hAnsi="Times New Roman" w:cs="Times New Roman"/>
              <w:i/>
              <w:iCs/>
              <w:color w:val="FF0000"/>
              <w:sz w:val="20"/>
              <w:szCs w:val="20"/>
              <w:rPrChange w:id="1844" w:author="Chen Liao" w:date="2021-01-03T15:39:00Z">
                <w:rPr>
                  <w:rFonts w:ascii="Times New Roman" w:hAnsi="Times New Roman" w:cs="Times New Roman"/>
                  <w:i/>
                  <w:iCs/>
                  <w:color w:val="FF0000"/>
                  <w:sz w:val="20"/>
                  <w:szCs w:val="20"/>
                </w:rPr>
              </w:rPrChange>
            </w:rPr>
            <w:delText>responders and downstream interactions mirroring bacterial food chain of inulin</w:delText>
          </w:r>
        </w:del>
      </w:moveFrom>
    </w:p>
    <w:p w14:paraId="2F7EFD05" w14:textId="15F5F23B" w:rsidR="006F7B15" w:rsidRPr="0097084E" w:rsidDel="006D1B39" w:rsidRDefault="006F7B15" w:rsidP="0024248D">
      <w:pPr>
        <w:pStyle w:val="ListParagraph"/>
        <w:numPr>
          <w:ilvl w:val="0"/>
          <w:numId w:val="8"/>
        </w:numPr>
        <w:ind w:firstLineChars="0"/>
        <w:rPr>
          <w:del w:id="1845" w:author="戴 磊" w:date="2020-12-28T22:48:00Z"/>
          <w:moveFrom w:id="1846" w:author="刘 红宾" w:date="2020-12-21T18:56:00Z"/>
          <w:rFonts w:ascii="Times New Roman" w:hAnsi="Times New Roman" w:cs="Times New Roman"/>
          <w:sz w:val="20"/>
          <w:szCs w:val="20"/>
          <w:rPrChange w:id="1847" w:author="Chen Liao" w:date="2021-01-03T15:39:00Z">
            <w:rPr>
              <w:del w:id="1848" w:author="戴 磊" w:date="2020-12-28T22:48:00Z"/>
              <w:moveFrom w:id="1849" w:author="刘 红宾" w:date="2020-12-21T18:56:00Z"/>
              <w:rFonts w:ascii="Times New Roman" w:hAnsi="Times New Roman" w:cs="Times New Roman"/>
              <w:szCs w:val="21"/>
            </w:rPr>
          </w:rPrChange>
        </w:rPr>
        <w:pPrChange w:id="1850" w:author="Chen Liao" w:date="2021-01-03T10:00:00Z">
          <w:pPr/>
        </w:pPrChange>
      </w:pPr>
      <w:moveFrom w:id="1851" w:author="刘 红宾" w:date="2020-12-21T18:56:00Z">
        <w:del w:id="1852" w:author="戴 磊" w:date="2020-12-28T22:48:00Z">
          <w:r w:rsidRPr="0097084E" w:rsidDel="006D1B39">
            <w:rPr>
              <w:rFonts w:ascii="Times New Roman" w:hAnsi="Times New Roman" w:cs="Times New Roman" w:hint="eastAsia"/>
              <w:sz w:val="20"/>
              <w:szCs w:val="20"/>
              <w:rPrChange w:id="1853" w:author="Chen Liao" w:date="2021-01-03T15:39:00Z">
                <w:rPr>
                  <w:rFonts w:ascii="Times New Roman" w:hAnsi="Times New Roman" w:cs="Times New Roman" w:hint="eastAsia"/>
                  <w:szCs w:val="21"/>
                </w:rPr>
              </w:rPrChange>
            </w:rPr>
            <w:delText>M</w:delText>
          </w:r>
          <w:r w:rsidRPr="0097084E" w:rsidDel="006D1B39">
            <w:rPr>
              <w:rFonts w:ascii="Times New Roman" w:hAnsi="Times New Roman" w:cs="Times New Roman"/>
              <w:sz w:val="20"/>
              <w:szCs w:val="20"/>
              <w:rPrChange w:id="1854" w:author="Chen Liao" w:date="2021-01-03T15:39:00Z">
                <w:rPr>
                  <w:rFonts w:ascii="Times New Roman" w:hAnsi="Times New Roman" w:cs="Times New Roman"/>
                  <w:szCs w:val="21"/>
                </w:rPr>
              </w:rPrChange>
            </w:rPr>
            <w:delText>odel description: add inulin responder</w:delText>
          </w:r>
        </w:del>
      </w:moveFrom>
    </w:p>
    <w:p w14:paraId="35BD85BA" w14:textId="0524163C" w:rsidR="006F7B15" w:rsidRPr="0097084E" w:rsidDel="006D1B39" w:rsidRDefault="006F7B15" w:rsidP="0024248D">
      <w:pPr>
        <w:pStyle w:val="ListParagraph"/>
        <w:numPr>
          <w:ilvl w:val="0"/>
          <w:numId w:val="8"/>
        </w:numPr>
        <w:ind w:firstLineChars="0"/>
        <w:rPr>
          <w:del w:id="1855" w:author="戴 磊" w:date="2020-12-28T22:48:00Z"/>
          <w:moveFrom w:id="1856" w:author="刘 红宾" w:date="2020-12-21T18:56:00Z"/>
          <w:rFonts w:ascii="Times New Roman" w:hAnsi="Times New Roman" w:cs="Times New Roman"/>
          <w:sz w:val="20"/>
          <w:szCs w:val="20"/>
          <w:rPrChange w:id="1857" w:author="Chen Liao" w:date="2021-01-03T15:39:00Z">
            <w:rPr>
              <w:del w:id="1858" w:author="戴 磊" w:date="2020-12-28T22:48:00Z"/>
              <w:moveFrom w:id="1859" w:author="刘 红宾" w:date="2020-12-21T18:56:00Z"/>
              <w:rFonts w:ascii="Times New Roman" w:hAnsi="Times New Roman" w:cs="Times New Roman"/>
              <w:szCs w:val="21"/>
            </w:rPr>
          </w:rPrChange>
        </w:rPr>
        <w:pPrChange w:id="1860" w:author="Chen Liao" w:date="2021-01-03T10:00:00Z">
          <w:pPr/>
        </w:pPrChange>
      </w:pPr>
      <w:moveFrom w:id="1861" w:author="刘 红宾" w:date="2020-12-21T18:56:00Z">
        <w:del w:id="1862" w:author="戴 磊" w:date="2020-12-28T22:48:00Z">
          <w:r w:rsidRPr="0097084E" w:rsidDel="006D1B39">
            <w:rPr>
              <w:rFonts w:ascii="Times New Roman" w:hAnsi="Times New Roman" w:cs="Times New Roman"/>
              <w:sz w:val="20"/>
              <w:szCs w:val="20"/>
              <w:rPrChange w:id="1863" w:author="Chen Liao" w:date="2021-01-03T15:39:00Z">
                <w:rPr>
                  <w:rFonts w:ascii="Times New Roman" w:hAnsi="Times New Roman" w:cs="Times New Roman"/>
                  <w:szCs w:val="21"/>
                </w:rPr>
              </w:rPrChange>
            </w:rPr>
            <w:delText>Model results: inulin responder ()</w:delText>
          </w:r>
        </w:del>
      </w:moveFrom>
    </w:p>
    <w:p w14:paraId="42C01367" w14:textId="3F92FBF8" w:rsidR="006F7B15" w:rsidRPr="0097084E" w:rsidDel="006D1B39" w:rsidRDefault="006F7B15" w:rsidP="0024248D">
      <w:pPr>
        <w:pStyle w:val="ListParagraph"/>
        <w:numPr>
          <w:ilvl w:val="0"/>
          <w:numId w:val="8"/>
        </w:numPr>
        <w:ind w:firstLineChars="0"/>
        <w:rPr>
          <w:del w:id="1864" w:author="戴 磊" w:date="2020-12-28T22:48:00Z"/>
          <w:moveFrom w:id="1865" w:author="刘 红宾" w:date="2020-12-21T18:56:00Z"/>
          <w:rFonts w:ascii="Times New Roman" w:hAnsi="Times New Roman" w:cs="Times New Roman"/>
          <w:sz w:val="20"/>
          <w:szCs w:val="20"/>
          <w:rPrChange w:id="1866" w:author="Chen Liao" w:date="2021-01-03T15:39:00Z">
            <w:rPr>
              <w:del w:id="1867" w:author="戴 磊" w:date="2020-12-28T22:48:00Z"/>
              <w:moveFrom w:id="1868" w:author="刘 红宾" w:date="2020-12-21T18:56:00Z"/>
              <w:rFonts w:ascii="Times New Roman" w:hAnsi="Times New Roman" w:cs="Times New Roman"/>
              <w:szCs w:val="21"/>
            </w:rPr>
          </w:rPrChange>
        </w:rPr>
        <w:pPrChange w:id="1869" w:author="Chen Liao" w:date="2021-01-03T10:00:00Z">
          <w:pPr/>
        </w:pPrChange>
      </w:pPr>
      <w:moveFrom w:id="1870" w:author="刘 红宾" w:date="2020-12-21T18:56:00Z">
        <w:del w:id="1871" w:author="戴 磊" w:date="2020-12-28T22:48:00Z">
          <w:r w:rsidRPr="0097084E" w:rsidDel="006D1B39">
            <w:rPr>
              <w:rFonts w:ascii="Times New Roman" w:hAnsi="Times New Roman" w:cs="Times New Roman"/>
              <w:sz w:val="20"/>
              <w:szCs w:val="20"/>
              <w:rPrChange w:id="1872" w:author="Chen Liao" w:date="2021-01-03T15:39:00Z">
                <w:rPr>
                  <w:rFonts w:ascii="Times New Roman" w:hAnsi="Times New Roman" w:cs="Times New Roman"/>
                  <w:szCs w:val="21"/>
                </w:rPr>
              </w:rPrChange>
            </w:rPr>
            <w:delText xml:space="preserve">Identified inulin responder: </w:delText>
          </w:r>
        </w:del>
      </w:moveFrom>
    </w:p>
    <w:p w14:paraId="5DB5204C" w14:textId="442CED51" w:rsidR="006F7B15" w:rsidRPr="0097084E" w:rsidDel="006D1B39" w:rsidRDefault="006F7B15" w:rsidP="0024248D">
      <w:pPr>
        <w:pStyle w:val="ListParagraph"/>
        <w:numPr>
          <w:ilvl w:val="0"/>
          <w:numId w:val="8"/>
        </w:numPr>
        <w:ind w:firstLineChars="0"/>
        <w:rPr>
          <w:del w:id="1873" w:author="戴 磊" w:date="2020-12-28T22:48:00Z"/>
          <w:moveFrom w:id="1874" w:author="刘 红宾" w:date="2020-12-21T18:56:00Z"/>
          <w:rFonts w:ascii="Times New Roman" w:hAnsi="Times New Roman" w:cs="Times New Roman"/>
          <w:sz w:val="20"/>
          <w:szCs w:val="20"/>
          <w:rPrChange w:id="1875" w:author="Chen Liao" w:date="2021-01-03T15:39:00Z">
            <w:rPr>
              <w:del w:id="1876" w:author="戴 磊" w:date="2020-12-28T22:48:00Z"/>
              <w:moveFrom w:id="1877" w:author="刘 红宾" w:date="2020-12-21T18:56:00Z"/>
              <w:rFonts w:ascii="Times New Roman" w:hAnsi="Times New Roman" w:cs="Times New Roman"/>
              <w:szCs w:val="21"/>
            </w:rPr>
          </w:rPrChange>
        </w:rPr>
        <w:pPrChange w:id="1878" w:author="Chen Liao" w:date="2021-01-03T10:00:00Z">
          <w:pPr/>
        </w:pPrChange>
      </w:pPr>
      <w:moveFrom w:id="1879" w:author="刘 红宾" w:date="2020-12-21T18:56:00Z">
        <w:del w:id="1880" w:author="戴 磊" w:date="2020-12-28T22:48:00Z">
          <w:r w:rsidRPr="0097084E" w:rsidDel="006D1B39">
            <w:rPr>
              <w:rFonts w:ascii="Times New Roman" w:hAnsi="Times New Roman" w:cs="Times New Roman"/>
              <w:i/>
              <w:iCs/>
              <w:sz w:val="20"/>
              <w:szCs w:val="20"/>
              <w:rPrChange w:id="1881" w:author="Chen Liao" w:date="2021-01-03T15:39:00Z">
                <w:rPr>
                  <w:rFonts w:ascii="Times New Roman" w:hAnsi="Times New Roman" w:cs="Times New Roman"/>
                  <w:i/>
                  <w:iCs/>
                  <w:szCs w:val="21"/>
                </w:rPr>
              </w:rPrChange>
            </w:rPr>
            <w:delText>Muribaculaceae</w:delText>
          </w:r>
          <w:r w:rsidRPr="0097084E" w:rsidDel="006D1B39">
            <w:rPr>
              <w:rFonts w:ascii="Times New Roman" w:hAnsi="Times New Roman" w:cs="Times New Roman"/>
              <w:sz w:val="20"/>
              <w:szCs w:val="20"/>
              <w:rPrChange w:id="1882" w:author="Chen Liao" w:date="2021-01-03T15:39:00Z">
                <w:rPr>
                  <w:rFonts w:ascii="Times New Roman" w:hAnsi="Times New Roman" w:cs="Times New Roman"/>
                  <w:szCs w:val="21"/>
                </w:rPr>
              </w:rPrChange>
            </w:rPr>
            <w:delText>: The abundance of Muribaculaceae, for which the name family S24-7 was previously used, was reported to be increased by inulins in previous studies, and this family was versatile with respect to complex carbohydrate degradation (Sequence and cultivation study of Muribaculaceae reveals novel species, host preference, and functional potential of this yet undescribed family).</w:delText>
          </w:r>
        </w:del>
      </w:moveFrom>
    </w:p>
    <w:p w14:paraId="38600FFC" w14:textId="0D11BDDC" w:rsidR="006F7B15" w:rsidRPr="0097084E" w:rsidDel="006D1B39" w:rsidRDefault="006F7B15" w:rsidP="0024248D">
      <w:pPr>
        <w:pStyle w:val="ListParagraph"/>
        <w:numPr>
          <w:ilvl w:val="0"/>
          <w:numId w:val="8"/>
        </w:numPr>
        <w:ind w:firstLineChars="0"/>
        <w:rPr>
          <w:del w:id="1883" w:author="戴 磊" w:date="2020-12-28T22:48:00Z"/>
          <w:moveFrom w:id="1884" w:author="刘 红宾" w:date="2020-12-21T18:56:00Z"/>
          <w:rFonts w:ascii="Times New Roman" w:hAnsi="Times New Roman" w:cs="Times New Roman"/>
          <w:sz w:val="20"/>
          <w:szCs w:val="20"/>
          <w:rPrChange w:id="1885" w:author="Chen Liao" w:date="2021-01-03T15:39:00Z">
            <w:rPr>
              <w:del w:id="1886" w:author="戴 磊" w:date="2020-12-28T22:48:00Z"/>
              <w:moveFrom w:id="1887" w:author="刘 红宾" w:date="2020-12-21T18:56:00Z"/>
              <w:rFonts w:ascii="Times New Roman" w:hAnsi="Times New Roman" w:cs="Times New Roman"/>
              <w:szCs w:val="21"/>
            </w:rPr>
          </w:rPrChange>
        </w:rPr>
        <w:pPrChange w:id="1888" w:author="Chen Liao" w:date="2021-01-03T10:00:00Z">
          <w:pPr/>
        </w:pPrChange>
      </w:pPr>
      <w:moveFrom w:id="1889" w:author="刘 红宾" w:date="2020-12-21T18:56:00Z">
        <w:del w:id="1890" w:author="戴 磊" w:date="2020-12-28T22:48:00Z">
          <w:r w:rsidRPr="0097084E" w:rsidDel="006D1B39">
            <w:rPr>
              <w:rFonts w:ascii="Times New Roman" w:hAnsi="Times New Roman" w:cs="Times New Roman"/>
              <w:i/>
              <w:iCs/>
              <w:sz w:val="20"/>
              <w:szCs w:val="20"/>
              <w:rPrChange w:id="1891" w:author="Chen Liao" w:date="2021-01-03T15:39:00Z">
                <w:rPr>
                  <w:rFonts w:ascii="Times New Roman" w:hAnsi="Times New Roman" w:cs="Times New Roman"/>
                  <w:i/>
                  <w:iCs/>
                  <w:szCs w:val="21"/>
                </w:rPr>
              </w:rPrChange>
            </w:rPr>
            <w:delText xml:space="preserve">B. acidifaciens: </w:delText>
          </w:r>
          <w:r w:rsidRPr="0097084E" w:rsidDel="006D1B39">
            <w:rPr>
              <w:rFonts w:ascii="Times New Roman" w:hAnsi="Times New Roman" w:cs="Times New Roman"/>
              <w:sz w:val="20"/>
              <w:szCs w:val="20"/>
              <w:rPrChange w:id="1892" w:author="Chen Liao" w:date="2021-01-03T15:39:00Z">
                <w:rPr>
                  <w:rFonts w:ascii="Times New Roman" w:hAnsi="Times New Roman" w:cs="Times New Roman"/>
                  <w:szCs w:val="21"/>
                </w:rPr>
              </w:rPrChange>
            </w:rPr>
            <w:delText>previously reported inulin-responder (Single-cell genomics of uncultured bacteria reveals dietary fiber responders in the mouse gut microbiota)</w:delText>
          </w:r>
        </w:del>
      </w:moveFrom>
    </w:p>
    <w:moveFromRangeEnd w:id="1838"/>
    <w:p w14:paraId="7B590FCD" w14:textId="1812027B" w:rsidR="003C63C2" w:rsidRPr="0097084E" w:rsidDel="006D1B39" w:rsidRDefault="003C63C2" w:rsidP="0024248D">
      <w:pPr>
        <w:pStyle w:val="ListParagraph"/>
        <w:numPr>
          <w:ilvl w:val="0"/>
          <w:numId w:val="8"/>
        </w:numPr>
        <w:ind w:firstLineChars="0"/>
        <w:rPr>
          <w:del w:id="1893" w:author="戴 磊" w:date="2020-12-28T22:48:00Z"/>
          <w:rFonts w:ascii="Times New Roman" w:hAnsi="Times New Roman" w:cs="Times New Roman"/>
          <w:sz w:val="20"/>
          <w:szCs w:val="20"/>
          <w:rPrChange w:id="1894" w:author="Chen Liao" w:date="2021-01-03T15:39:00Z">
            <w:rPr>
              <w:del w:id="1895" w:author="戴 磊" w:date="2020-12-28T22:48:00Z"/>
              <w:rFonts w:ascii="Times New Roman" w:hAnsi="Times New Roman" w:cs="Times New Roman"/>
              <w:szCs w:val="21"/>
            </w:rPr>
          </w:rPrChange>
        </w:rPr>
        <w:pPrChange w:id="1896" w:author="Chen Liao" w:date="2021-01-03T10:00:00Z">
          <w:pPr/>
        </w:pPrChange>
      </w:pPr>
    </w:p>
    <w:p w14:paraId="42F64AF9" w14:textId="05F5DEB6" w:rsidR="003C63C2" w:rsidRPr="0097084E" w:rsidDel="006D1B39" w:rsidRDefault="003C63C2" w:rsidP="0024248D">
      <w:pPr>
        <w:pStyle w:val="ListParagraph"/>
        <w:numPr>
          <w:ilvl w:val="0"/>
          <w:numId w:val="8"/>
        </w:numPr>
        <w:ind w:firstLineChars="0"/>
        <w:rPr>
          <w:del w:id="1897" w:author="戴 磊" w:date="2020-12-28T22:48:00Z"/>
          <w:rFonts w:ascii="Times New Roman" w:hAnsi="Times New Roman" w:cs="Times New Roman"/>
          <w:sz w:val="20"/>
          <w:szCs w:val="20"/>
          <w:rPrChange w:id="1898" w:author="Chen Liao" w:date="2021-01-03T15:39:00Z">
            <w:rPr>
              <w:del w:id="1899" w:author="戴 磊" w:date="2020-12-28T22:48:00Z"/>
              <w:rFonts w:ascii="Times New Roman" w:hAnsi="Times New Roman" w:cs="Times New Roman"/>
              <w:szCs w:val="21"/>
            </w:rPr>
          </w:rPrChange>
        </w:rPr>
        <w:pPrChange w:id="1900" w:author="Chen Liao" w:date="2021-01-03T10:00:00Z">
          <w:pPr/>
        </w:pPrChange>
      </w:pPr>
    </w:p>
    <w:p w14:paraId="0AD7C512" w14:textId="446D9E2B" w:rsidR="003C63C2" w:rsidRPr="0097084E" w:rsidDel="006D1B39" w:rsidRDefault="003C63C2" w:rsidP="0024248D">
      <w:pPr>
        <w:pStyle w:val="ListParagraph"/>
        <w:numPr>
          <w:ilvl w:val="0"/>
          <w:numId w:val="8"/>
        </w:numPr>
        <w:ind w:firstLineChars="0"/>
        <w:rPr>
          <w:del w:id="1901" w:author="戴 磊" w:date="2020-12-28T22:48:00Z"/>
          <w:rFonts w:ascii="Times New Roman" w:hAnsi="Times New Roman" w:cs="Times New Roman"/>
          <w:sz w:val="20"/>
          <w:szCs w:val="20"/>
          <w:rPrChange w:id="1902" w:author="Chen Liao" w:date="2021-01-03T15:39:00Z">
            <w:rPr>
              <w:del w:id="1903" w:author="戴 磊" w:date="2020-12-28T22:48:00Z"/>
              <w:rFonts w:ascii="Times New Roman" w:hAnsi="Times New Roman" w:cs="Times New Roman"/>
              <w:szCs w:val="21"/>
            </w:rPr>
          </w:rPrChange>
        </w:rPr>
        <w:pPrChange w:id="1904" w:author="Chen Liao" w:date="2021-01-03T10:00:00Z">
          <w:pPr/>
        </w:pPrChange>
      </w:pPr>
    </w:p>
    <w:p w14:paraId="43E07AE2" w14:textId="3C59BE59" w:rsidR="002675BF" w:rsidRPr="0097084E" w:rsidDel="006D1B39" w:rsidRDefault="002675BF" w:rsidP="0024248D">
      <w:pPr>
        <w:pStyle w:val="ListParagraph"/>
        <w:numPr>
          <w:ilvl w:val="0"/>
          <w:numId w:val="8"/>
        </w:numPr>
        <w:ind w:firstLineChars="0"/>
        <w:rPr>
          <w:ins w:id="1905" w:author="刘 红宾" w:date="2020-12-21T15:30:00Z"/>
          <w:del w:id="1906" w:author="戴 磊" w:date="2020-12-28T22:48:00Z"/>
          <w:rFonts w:ascii="Times New Roman" w:hAnsi="Times New Roman" w:cs="Times New Roman"/>
          <w:sz w:val="20"/>
          <w:szCs w:val="20"/>
          <w:rPrChange w:id="1907" w:author="Chen Liao" w:date="2021-01-03T15:39:00Z">
            <w:rPr>
              <w:ins w:id="1908" w:author="刘 红宾" w:date="2020-12-21T15:30:00Z"/>
              <w:del w:id="1909" w:author="戴 磊" w:date="2020-12-28T22:48:00Z"/>
              <w:rFonts w:ascii="Times New Roman" w:hAnsi="Times New Roman" w:cs="Times New Roman"/>
              <w:szCs w:val="21"/>
            </w:rPr>
          </w:rPrChange>
        </w:rPr>
        <w:pPrChange w:id="1910" w:author="Chen Liao" w:date="2021-01-03T10:00:00Z">
          <w:pPr>
            <w:widowControl/>
            <w:jc w:val="left"/>
          </w:pPr>
        </w:pPrChange>
      </w:pPr>
      <w:ins w:id="1911" w:author="刘 红宾" w:date="2020-12-21T15:30:00Z">
        <w:del w:id="1912" w:author="戴 磊" w:date="2020-12-21T22:37:00Z">
          <w:r w:rsidRPr="0097084E" w:rsidDel="00EA5764">
            <w:rPr>
              <w:rFonts w:ascii="Times New Roman" w:hAnsi="Times New Roman" w:cs="Times New Roman"/>
              <w:sz w:val="20"/>
              <w:szCs w:val="20"/>
              <w:rPrChange w:id="1913" w:author="Chen Liao" w:date="2021-01-03T15:39:00Z">
                <w:rPr>
                  <w:rFonts w:ascii="Times New Roman" w:hAnsi="Times New Roman" w:cs="Times New Roman"/>
                  <w:szCs w:val="21"/>
                </w:rPr>
              </w:rPrChange>
            </w:rPr>
            <w:br w:type="page"/>
          </w:r>
        </w:del>
      </w:ins>
    </w:p>
    <w:p w14:paraId="7D0E0BF6" w14:textId="3C9E25B8" w:rsidR="003C63C2" w:rsidRPr="0097084E" w:rsidDel="006D1B39" w:rsidRDefault="00025DB9" w:rsidP="0024248D">
      <w:pPr>
        <w:pStyle w:val="ListParagraph"/>
        <w:numPr>
          <w:ilvl w:val="0"/>
          <w:numId w:val="8"/>
        </w:numPr>
        <w:ind w:firstLineChars="0"/>
        <w:rPr>
          <w:del w:id="1914" w:author="戴 磊" w:date="2020-12-28T22:48:00Z"/>
          <w:rFonts w:ascii="Times New Roman" w:hAnsi="Times New Roman" w:cs="Times New Roman"/>
          <w:i/>
          <w:iCs/>
          <w:color w:val="FF0000"/>
          <w:sz w:val="20"/>
          <w:szCs w:val="20"/>
          <w:rPrChange w:id="1915" w:author="Chen Liao" w:date="2021-01-03T15:39:00Z">
            <w:rPr>
              <w:del w:id="1916" w:author="戴 磊" w:date="2020-12-28T22:48:00Z"/>
              <w:rFonts w:ascii="Times New Roman" w:hAnsi="Times New Roman" w:cs="Times New Roman"/>
              <w:szCs w:val="21"/>
            </w:rPr>
          </w:rPrChange>
        </w:rPr>
        <w:pPrChange w:id="1917" w:author="Chen Liao" w:date="2021-01-03T10:00:00Z">
          <w:pPr/>
        </w:pPrChange>
      </w:pPr>
      <w:ins w:id="1918" w:author="刘 红宾" w:date="2020-12-21T19:04:00Z">
        <w:del w:id="1919" w:author="戴 磊" w:date="2020-12-28T22:48:00Z">
          <w:r w:rsidRPr="0097084E" w:rsidDel="006D1B39">
            <w:rPr>
              <w:rFonts w:ascii="Times New Roman" w:hAnsi="Times New Roman" w:cs="Times New Roman"/>
              <w:i/>
              <w:iCs/>
              <w:color w:val="FF0000"/>
              <w:sz w:val="20"/>
              <w:szCs w:val="20"/>
              <w:rPrChange w:id="1920" w:author="Chen Liao" w:date="2021-01-03T15:39:00Z">
                <w:rPr>
                  <w:rFonts w:ascii="Times New Roman" w:hAnsi="Times New Roman" w:cs="Times New Roman"/>
                  <w:szCs w:val="21"/>
                </w:rPr>
              </w:rPrChange>
            </w:rPr>
            <w:delText>SCFA dynamics prediction</w:delText>
          </w:r>
        </w:del>
      </w:ins>
    </w:p>
    <w:p w14:paraId="5D1810FC" w14:textId="50375B0B" w:rsidR="006F7B15" w:rsidRPr="0097084E" w:rsidRDefault="006F7B15" w:rsidP="0024248D">
      <w:pPr>
        <w:pStyle w:val="ListParagraph"/>
        <w:numPr>
          <w:ilvl w:val="0"/>
          <w:numId w:val="8"/>
        </w:numPr>
        <w:ind w:firstLineChars="0"/>
        <w:rPr>
          <w:rFonts w:ascii="Times New Roman" w:hAnsi="Times New Roman" w:cs="Times New Roman"/>
          <w:i/>
          <w:iCs/>
          <w:color w:val="FF0000"/>
          <w:sz w:val="20"/>
          <w:szCs w:val="20"/>
          <w:rPrChange w:id="1921" w:author="Chen Liao" w:date="2021-01-03T15:39:00Z">
            <w:rPr>
              <w:rFonts w:ascii="Times New Roman" w:hAnsi="Times New Roman" w:cs="Times New Roman"/>
              <w:i/>
              <w:iCs/>
              <w:color w:val="FF0000"/>
              <w:sz w:val="20"/>
              <w:szCs w:val="20"/>
            </w:rPr>
          </w:rPrChange>
        </w:rPr>
        <w:pPrChange w:id="1922" w:author="Chen Liao" w:date="2021-01-03T10:00:00Z">
          <w:pPr/>
        </w:pPrChange>
      </w:pPr>
      <w:del w:id="1923" w:author="刘 红宾" w:date="2020-12-21T19:04:00Z">
        <w:r w:rsidRPr="0097084E" w:rsidDel="00025DB9">
          <w:rPr>
            <w:rFonts w:ascii="Times New Roman" w:hAnsi="Times New Roman" w:cs="Times New Roman"/>
            <w:i/>
            <w:iCs/>
            <w:color w:val="FF0000"/>
            <w:sz w:val="20"/>
            <w:szCs w:val="20"/>
            <w:rPrChange w:id="1924" w:author="Chen Liao" w:date="2021-01-03T15:39:00Z">
              <w:rPr>
                <w:rFonts w:ascii="Times New Roman" w:hAnsi="Times New Roman" w:cs="Times New Roman"/>
                <w:i/>
                <w:iCs/>
                <w:color w:val="FF0000"/>
                <w:sz w:val="20"/>
                <w:szCs w:val="20"/>
              </w:rPr>
            </w:rPrChange>
          </w:rPr>
          <w:delText>Proposed model of bacterial food chain of inulin shed light on the host-specific dynamics of SCFA</w:delText>
        </w:r>
      </w:del>
    </w:p>
    <w:p w14:paraId="7F506F08" w14:textId="43B4D2F9" w:rsidR="006F7B15" w:rsidDel="00446597" w:rsidRDefault="00DB42F8" w:rsidP="006F7B15">
      <w:pPr>
        <w:rPr>
          <w:del w:id="1925" w:author="刘 红宾" w:date="2020-12-21T18:59:00Z"/>
          <w:rFonts w:ascii="Times New Roman" w:hAnsi="Times New Roman" w:cs="Times New Roman"/>
          <w:szCs w:val="21"/>
        </w:rPr>
      </w:pPr>
      <w:r w:rsidRPr="007315B0">
        <w:rPr>
          <w:rFonts w:ascii="Times New Roman" w:hAnsi="Times New Roman" w:cs="Times New Roman"/>
          <w:noProof/>
          <w:szCs w:val="21"/>
        </w:rPr>
        <w:lastRenderedPageBreak/>
        <mc:AlternateContent>
          <mc:Choice Requires="wps">
            <w:drawing>
              <wp:anchor distT="45720" distB="45720" distL="114300" distR="114300" simplePos="0" relativeHeight="251667456" behindDoc="0" locked="0" layoutInCell="1" allowOverlap="1" wp14:anchorId="7BBAD3AC" wp14:editId="6E6D8BA1">
                <wp:simplePos x="0" y="0"/>
                <wp:positionH relativeFrom="margin">
                  <wp:align>right</wp:align>
                </wp:positionH>
                <wp:positionV relativeFrom="paragraph">
                  <wp:posOffset>498</wp:posOffset>
                </wp:positionV>
                <wp:extent cx="5271135" cy="5306060"/>
                <wp:effectExtent l="0" t="0" r="0" b="2540"/>
                <wp:wrapTopAndBottom/>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5306518"/>
                        </a:xfrm>
                        <a:prstGeom prst="rect">
                          <a:avLst/>
                        </a:prstGeom>
                        <a:solidFill>
                          <a:srgbClr val="FFFFFF"/>
                        </a:solidFill>
                        <a:ln w="9525">
                          <a:noFill/>
                          <a:miter lim="800000"/>
                          <a:headEnd/>
                          <a:tailEnd/>
                        </a:ln>
                      </wps:spPr>
                      <wps:txbx>
                        <w:txbxContent>
                          <w:p w14:paraId="0EE31071" w14:textId="7B928D2E" w:rsidR="009763BE" w:rsidRDefault="009763BE" w:rsidP="002F68C6">
                            <w:pPr>
                              <w:jc w:val="center"/>
                            </w:pPr>
                            <w:del w:id="1926" w:author="刘 红宾" w:date="2020-12-21T15:30:00Z">
                              <w:r w:rsidDel="00883E80">
                                <w:rPr>
                                  <w:noProof/>
                                </w:rPr>
                                <w:drawing>
                                  <wp:inline distT="0" distB="0" distL="0" distR="0" wp14:anchorId="53F43C2F" wp14:editId="0CDBAA09">
                                    <wp:extent cx="4807394" cy="4731327"/>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4817926" cy="4741692"/>
                                            </a:xfrm>
                                            <a:prstGeom prst="rect">
                                              <a:avLst/>
                                            </a:prstGeom>
                                          </pic:spPr>
                                        </pic:pic>
                                      </a:graphicData>
                                    </a:graphic>
                                  </wp:inline>
                                </w:drawing>
                              </w:r>
                            </w:del>
                            <w:ins w:id="1927" w:author="刘 红宾" w:date="2020-12-21T15:30:00Z">
                              <w:del w:id="1928" w:author="Chen Liao" w:date="2020-12-29T12:24:00Z">
                                <w:r w:rsidDel="00A1770B">
                                  <w:rPr>
                                    <w:noProof/>
                                  </w:rPr>
                                  <w:drawing>
                                    <wp:inline distT="0" distB="0" distL="0" distR="0" wp14:anchorId="2228CFC4" wp14:editId="64CE86FE">
                                      <wp:extent cx="3399957" cy="4851400"/>
                                      <wp:effectExtent l="0" t="0" r="0" b="635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3410569" cy="4866542"/>
                                              </a:xfrm>
                                              <a:prstGeom prst="rect">
                                                <a:avLst/>
                                              </a:prstGeom>
                                            </pic:spPr>
                                          </pic:pic>
                                        </a:graphicData>
                                      </a:graphic>
                                    </wp:inline>
                                  </w:drawing>
                                </w:r>
                              </w:del>
                            </w:ins>
                          </w:p>
                          <w:p w14:paraId="37FA87A8" w14:textId="57F942DB" w:rsidR="009763BE" w:rsidRDefault="009763BE" w:rsidP="00DB42F8">
                            <w:pPr>
                              <w:jc w:val="left"/>
                              <w:rPr>
                                <w:ins w:id="1929" w:author="戴 磊" w:date="2020-12-28T22:28:00Z"/>
                                <w:b/>
                                <w:bCs/>
                              </w:rPr>
                            </w:pPr>
                            <w:r w:rsidRPr="00B46410">
                              <w:rPr>
                                <w:b/>
                                <w:bCs/>
                                <w:rPrChange w:id="1930" w:author="戴 磊" w:date="2020-12-28T22:15:00Z">
                                  <w:rPr/>
                                </w:rPrChange>
                              </w:rPr>
                              <w:t xml:space="preserve">Figure </w:t>
                            </w:r>
                            <w:ins w:id="1931" w:author="戴 磊" w:date="2020-12-21T22:32:00Z">
                              <w:r w:rsidRPr="00B46410">
                                <w:rPr>
                                  <w:b/>
                                  <w:bCs/>
                                  <w:rPrChange w:id="1932" w:author="戴 磊" w:date="2020-12-28T22:15:00Z">
                                    <w:rPr/>
                                  </w:rPrChange>
                                </w:rPr>
                                <w:t>4</w:t>
                              </w:r>
                            </w:ins>
                            <w:del w:id="1933" w:author="戴 磊" w:date="2020-12-21T22:32:00Z">
                              <w:r w:rsidRPr="00B46410" w:rsidDel="00EA5764">
                                <w:rPr>
                                  <w:b/>
                                  <w:bCs/>
                                  <w:rPrChange w:id="1934" w:author="戴 磊" w:date="2020-12-28T22:15:00Z">
                                    <w:rPr/>
                                  </w:rPrChange>
                                </w:rPr>
                                <w:delText>5</w:delText>
                              </w:r>
                            </w:del>
                            <w:r w:rsidRPr="00B46410">
                              <w:rPr>
                                <w:b/>
                                <w:bCs/>
                                <w:rPrChange w:id="1935" w:author="戴 磊" w:date="2020-12-28T22:15:00Z">
                                  <w:rPr/>
                                </w:rPrChange>
                              </w:rPr>
                              <w:t>.</w:t>
                            </w:r>
                            <w:ins w:id="1936" w:author="戴 磊" w:date="2020-12-28T22:17:00Z">
                              <w:r>
                                <w:rPr>
                                  <w:b/>
                                  <w:bCs/>
                                </w:rPr>
                                <w:t xml:space="preserve"> </w:t>
                              </w:r>
                            </w:ins>
                            <w:ins w:id="1937" w:author="戴 磊" w:date="2020-12-29T00:39:00Z">
                              <w:r>
                                <w:rPr>
                                  <w:b/>
                                  <w:bCs/>
                                </w:rPr>
                                <w:t>Microbiome-</w:t>
                              </w:r>
                            </w:ins>
                            <w:ins w:id="1938" w:author="戴 磊" w:date="2020-12-21T22:30:00Z">
                              <w:r w:rsidRPr="00B46410">
                                <w:rPr>
                                  <w:b/>
                                  <w:bCs/>
                                  <w:rPrChange w:id="1939" w:author="戴 磊" w:date="2020-12-28T22:15:00Z">
                                    <w:rPr/>
                                  </w:rPrChange>
                                </w:rPr>
                                <w:t>SCFA</w:t>
                              </w:r>
                            </w:ins>
                            <w:ins w:id="1940" w:author="戴 磊" w:date="2020-12-28T22:17:00Z">
                              <w:r>
                                <w:rPr>
                                  <w:b/>
                                  <w:bCs/>
                                </w:rPr>
                                <w:t xml:space="preserve"> </w:t>
                              </w:r>
                            </w:ins>
                            <w:ins w:id="1941" w:author="戴 磊" w:date="2020-12-29T00:39:00Z">
                              <w:r>
                                <w:rPr>
                                  <w:b/>
                                  <w:bCs/>
                                </w:rPr>
                                <w:t xml:space="preserve">prediction </w:t>
                              </w:r>
                            </w:ins>
                            <w:ins w:id="1942" w:author="戴 磊" w:date="2020-12-28T22:16:00Z">
                              <w:r>
                                <w:rPr>
                                  <w:b/>
                                  <w:bCs/>
                                </w:rPr>
                                <w:t>is baseline-dependent.</w:t>
                              </w:r>
                            </w:ins>
                            <w:ins w:id="1943" w:author="戴 磊" w:date="2020-12-28T22:17:00Z">
                              <w:r>
                                <w:rPr>
                                  <w:b/>
                                  <w:bCs/>
                                </w:rPr>
                                <w:t xml:space="preserve"> </w:t>
                              </w:r>
                            </w:ins>
                          </w:p>
                          <w:p w14:paraId="2B623238" w14:textId="49B1A05D" w:rsidR="009763BE" w:rsidRPr="00990C78" w:rsidRDefault="009763BE" w:rsidP="00DB42F8">
                            <w:pPr>
                              <w:jc w:val="left"/>
                              <w:rPr>
                                <w:ins w:id="1944" w:author="戴 磊" w:date="2020-12-21T22:25:00Z"/>
                                <w:b/>
                                <w:bCs/>
                                <w:rPrChange w:id="1945" w:author="戴 磊" w:date="2020-12-29T00:39:00Z">
                                  <w:rPr>
                                    <w:ins w:id="1946" w:author="戴 磊" w:date="2020-12-21T22:25:00Z"/>
                                  </w:rPr>
                                </w:rPrChange>
                              </w:rPr>
                            </w:pPr>
                            <w:proofErr w:type="spellStart"/>
                            <w:ins w:id="1947" w:author="戴 磊" w:date="2020-12-28T22:28:00Z">
                              <w:r>
                                <w:rPr>
                                  <w:rFonts w:hint="eastAsia"/>
                                  <w:b/>
                                  <w:bCs/>
                                </w:rPr>
                                <w:t>S</w:t>
                              </w:r>
                              <w:r>
                                <w:rPr>
                                  <w:b/>
                                  <w:bCs/>
                                </w:rPr>
                                <w:t>CFA~Microbiome</w:t>
                              </w:r>
                            </w:ins>
                            <w:proofErr w:type="spellEnd"/>
                          </w:p>
                          <w:p w14:paraId="4C6FFE0F" w14:textId="25B75827" w:rsidR="009763BE" w:rsidRDefault="009763BE" w:rsidP="00AD2B9F">
                            <w:pPr>
                              <w:pStyle w:val="ListParagraph"/>
                              <w:numPr>
                                <w:ilvl w:val="0"/>
                                <w:numId w:val="5"/>
                              </w:numPr>
                              <w:ind w:firstLineChars="0"/>
                              <w:jc w:val="left"/>
                              <w:rPr>
                                <w:ins w:id="1948" w:author="戴 磊" w:date="2020-12-21T22:26:00Z"/>
                              </w:rPr>
                            </w:pPr>
                            <w:ins w:id="1949" w:author="戴 磊" w:date="2020-12-21T21:57:00Z">
                              <w:r>
                                <w:t>Transition: cartoon</w:t>
                              </w:r>
                            </w:ins>
                            <w:ins w:id="1950" w:author="戴 磊" w:date="2020-12-21T22:26:00Z">
                              <w:r>
                                <w:t xml:space="preserve"> (what is training data, what is tes</w:t>
                              </w:r>
                            </w:ins>
                            <w:ins w:id="1951" w:author="戴 磊" w:date="2020-12-21T22:27:00Z">
                              <w:r>
                                <w:t>t data</w:t>
                              </w:r>
                              <w:proofErr w:type="gramStart"/>
                              <w:r>
                                <w:t>)</w:t>
                              </w:r>
                            </w:ins>
                            <w:ins w:id="1952" w:author="戴 磊" w:date="2020-12-21T22:28:00Z">
                              <w:r>
                                <w:t xml:space="preserve"> </w:t>
                              </w:r>
                            </w:ins>
                            <w:ins w:id="1953" w:author="戴 磊" w:date="2020-12-29T00:39:00Z">
                              <w:r>
                                <w:t>:</w:t>
                              </w:r>
                              <w:proofErr w:type="gramEnd"/>
                              <w:r>
                                <w:t xml:space="preserve"> from Figure 1B</w:t>
                              </w:r>
                            </w:ins>
                          </w:p>
                          <w:p w14:paraId="573E4604" w14:textId="2D0FCCFA" w:rsidR="009763BE" w:rsidRDefault="009763BE">
                            <w:pPr>
                              <w:pStyle w:val="ListParagraph"/>
                              <w:numPr>
                                <w:ilvl w:val="0"/>
                                <w:numId w:val="5"/>
                              </w:numPr>
                              <w:ind w:firstLineChars="0"/>
                              <w:jc w:val="left"/>
                              <w:rPr>
                                <w:ins w:id="1954" w:author="戴 磊" w:date="2020-12-29T00:41:00Z"/>
                              </w:rPr>
                            </w:pPr>
                            <w:ins w:id="1955" w:author="戴 磊" w:date="2020-12-21T22:31:00Z">
                              <w:r>
                                <w:t>Prediction</w:t>
                              </w:r>
                            </w:ins>
                            <w:ins w:id="1956" w:author="戴 磊" w:date="2020-12-29T00:40:00Z">
                              <w:r>
                                <w:t>: difference among SCFA</w:t>
                              </w:r>
                            </w:ins>
                          </w:p>
                          <w:p w14:paraId="52376491" w14:textId="3B81742F" w:rsidR="009763BE" w:rsidRDefault="009763BE">
                            <w:pPr>
                              <w:pStyle w:val="ListParagraph"/>
                              <w:numPr>
                                <w:ilvl w:val="0"/>
                                <w:numId w:val="5"/>
                              </w:numPr>
                              <w:ind w:firstLineChars="0"/>
                              <w:jc w:val="left"/>
                              <w:rPr>
                                <w:ins w:id="1957" w:author="戴 磊" w:date="2020-12-21T21:57:00Z"/>
                              </w:rPr>
                              <w:pPrChange w:id="1958" w:author="戴 磊" w:date="2020-12-21T22:25:00Z">
                                <w:pPr>
                                  <w:jc w:val="left"/>
                                </w:pPr>
                              </w:pPrChange>
                            </w:pPr>
                            <w:ins w:id="1959" w:author="戴 磊" w:date="2020-12-29T00:41:00Z">
                              <w:r w:rsidRPr="00D56EE9">
                                <w:rPr>
                                  <w:color w:val="FF0000"/>
                                </w:rPr>
                                <w:t>plot importance heatmap</w:t>
                              </w:r>
                              <w:r>
                                <w:rPr>
                                  <w:color w:val="FF0000"/>
                                </w:rPr>
                                <w:t>? Or in supplement</w:t>
                              </w:r>
                            </w:ins>
                          </w:p>
                          <w:p w14:paraId="6B024F56" w14:textId="021127D3" w:rsidR="009763BE" w:rsidRPr="00BB4D97" w:rsidRDefault="009763BE">
                            <w:pPr>
                              <w:jc w:val="left"/>
                              <w:rPr>
                                <w:ins w:id="1960" w:author="戴 磊" w:date="2020-12-21T22:31:00Z"/>
                                <w:rPrChange w:id="1961" w:author="戴 磊" w:date="2020-12-28T22:41:00Z">
                                  <w:rPr>
                                    <w:ins w:id="1962" w:author="戴 磊" w:date="2020-12-21T22:31:00Z"/>
                                    <w:color w:val="FF0000"/>
                                  </w:rPr>
                                </w:rPrChange>
                              </w:rPr>
                              <w:pPrChange w:id="1963" w:author="戴 磊" w:date="2020-12-28T22:41:00Z">
                                <w:pPr>
                                  <w:pStyle w:val="ListParagraph"/>
                                  <w:numPr>
                                    <w:numId w:val="5"/>
                                  </w:numPr>
                                  <w:ind w:left="360" w:firstLineChars="0" w:hanging="360"/>
                                  <w:jc w:val="left"/>
                                </w:pPr>
                              </w:pPrChange>
                            </w:pPr>
                            <w:ins w:id="1964" w:author="戴 磊" w:date="2020-12-28T22:41:00Z">
                              <w:r w:rsidRPr="00D56EE9">
                                <w:rPr>
                                  <w:color w:val="FF0000"/>
                                </w:rPr>
                                <w:t>supplement</w:t>
                              </w:r>
                              <w:r w:rsidRPr="00BB4D97">
                                <w:rPr>
                                  <w:color w:val="FF0000"/>
                                  <w:rPrChange w:id="1965" w:author="戴 磊" w:date="2020-12-28T22:41:00Z">
                                    <w:rPr/>
                                  </w:rPrChange>
                                </w:rPr>
                                <w:t>:</w:t>
                              </w:r>
                            </w:ins>
                            <w:ins w:id="1966" w:author="戴 磊" w:date="2020-12-29T00:41:00Z">
                              <w:r>
                                <w:rPr>
                                  <w:color w:val="FF0000"/>
                                </w:rPr>
                                <w:t xml:space="preserve"> </w:t>
                              </w:r>
                            </w:ins>
                            <w:ins w:id="1967" w:author="戴 磊" w:date="2020-12-21T22:31:00Z">
                              <w:r w:rsidRPr="00CD14DF">
                                <w:rPr>
                                  <w:color w:val="FF0000"/>
                                  <w:rPrChange w:id="1968" w:author="戴 磊" w:date="2020-12-28T22:40:00Z">
                                    <w:rPr/>
                                  </w:rPrChange>
                                </w:rPr>
                                <w:t>Show fitted time series</w:t>
                              </w:r>
                            </w:ins>
                            <w:ins w:id="1969" w:author="戴 磊" w:date="2020-12-28T22:36:00Z">
                              <w:r w:rsidRPr="00CD14DF">
                                <w:rPr>
                                  <w:color w:val="FF0000"/>
                                </w:rPr>
                                <w:t xml:space="preserve"> </w:t>
                              </w:r>
                            </w:ins>
                          </w:p>
                          <w:p w14:paraId="7FA30943" w14:textId="475EA4D8" w:rsidR="009763BE" w:rsidRPr="00CD14DF" w:rsidRDefault="009763BE">
                            <w:pPr>
                              <w:pStyle w:val="ListParagraph"/>
                              <w:numPr>
                                <w:ilvl w:val="0"/>
                                <w:numId w:val="5"/>
                              </w:numPr>
                              <w:ind w:firstLineChars="0"/>
                              <w:jc w:val="left"/>
                              <w:rPr>
                                <w:ins w:id="1970" w:author="戴 磊" w:date="2020-12-28T22:30:00Z"/>
                                <w:rPrChange w:id="1971" w:author="戴 磊" w:date="2020-12-28T22:36:00Z">
                                  <w:rPr>
                                    <w:ins w:id="1972" w:author="戴 磊" w:date="2020-12-28T22:30:00Z"/>
                                    <w:color w:val="FF0000"/>
                                  </w:rPr>
                                </w:rPrChange>
                              </w:rPr>
                            </w:pPr>
                            <w:ins w:id="1973" w:author="戴 磊" w:date="2020-12-21T22:32:00Z">
                              <w:r w:rsidRPr="00CD14DF">
                                <w:rPr>
                                  <w:rPrChange w:id="1974" w:author="戴 磊" w:date="2020-12-28T22:36:00Z">
                                    <w:rPr>
                                      <w:color w:val="FF0000"/>
                                    </w:rPr>
                                  </w:rPrChange>
                                </w:rPr>
                                <w:t xml:space="preserve">Extrapolation (predict dynamics of other vendors) has limited predictive power. </w:t>
                              </w:r>
                            </w:ins>
                          </w:p>
                          <w:p w14:paraId="76C57285" w14:textId="3759FB20" w:rsidR="009763BE" w:rsidRDefault="009763BE" w:rsidP="005309D2">
                            <w:pPr>
                              <w:pStyle w:val="ListParagraph"/>
                              <w:rPr>
                                <w:ins w:id="1975" w:author="戴 磊" w:date="2020-12-28T22:40:00Z"/>
                                <w:color w:val="FF0000"/>
                              </w:rPr>
                            </w:pPr>
                            <w:ins w:id="1976" w:author="戴 磊" w:date="2020-12-28T22:40:00Z">
                              <w:r>
                                <w:rPr>
                                  <w:color w:val="FF0000"/>
                                </w:rPr>
                                <w:t>Use Pearson?</w:t>
                              </w:r>
                            </w:ins>
                          </w:p>
                          <w:p w14:paraId="1203D0CC" w14:textId="70530F6E" w:rsidR="009763BE" w:rsidRDefault="009763BE">
                            <w:pPr>
                              <w:pStyle w:val="ListParagraph"/>
                              <w:rPr>
                                <w:ins w:id="1977" w:author="戴 磊" w:date="2020-12-29T00:41:00Z"/>
                              </w:rPr>
                            </w:pPr>
                            <w:ins w:id="1978" w:author="戴 磊" w:date="2020-12-29T00:40:00Z">
                              <w:r w:rsidRPr="00D56EE9">
                                <w:t>better for similar baseline</w:t>
                              </w:r>
                            </w:ins>
                          </w:p>
                          <w:p w14:paraId="3D83DF6E" w14:textId="77777777" w:rsidR="009763BE" w:rsidRPr="005309D2" w:rsidRDefault="009763BE">
                            <w:pPr>
                              <w:pStyle w:val="ListParagraph"/>
                              <w:rPr>
                                <w:ins w:id="1979" w:author="戴 磊" w:date="2020-12-28T22:30:00Z"/>
                                <w:color w:val="FF0000"/>
                                <w:rPrChange w:id="1980" w:author="戴 磊" w:date="2020-12-28T22:30:00Z">
                                  <w:rPr>
                                    <w:ins w:id="1981" w:author="戴 磊" w:date="2020-12-28T22:30:00Z"/>
                                  </w:rPr>
                                </w:rPrChange>
                              </w:rPr>
                              <w:pPrChange w:id="1982" w:author="戴 磊" w:date="2020-12-28T22:30:00Z">
                                <w:pPr>
                                  <w:pStyle w:val="ListParagraph"/>
                                  <w:numPr>
                                    <w:numId w:val="5"/>
                                  </w:numPr>
                                  <w:ind w:left="360" w:firstLineChars="0" w:hanging="360"/>
                                  <w:jc w:val="left"/>
                                </w:pPr>
                              </w:pPrChange>
                            </w:pPr>
                          </w:p>
                          <w:p w14:paraId="14E6D6A7" w14:textId="2F0DADE7" w:rsidR="009763BE" w:rsidRPr="00CD14DF" w:rsidRDefault="009763BE">
                            <w:pPr>
                              <w:jc w:val="left"/>
                              <w:rPr>
                                <w:color w:val="FF0000"/>
                                <w:rPrChange w:id="1983" w:author="戴 磊" w:date="2020-12-28T22:39:00Z">
                                  <w:rPr/>
                                </w:rPrChange>
                              </w:rPr>
                              <w:pPrChange w:id="1984" w:author="戴 磊" w:date="2020-12-28T22:30:00Z">
                                <w:pPr/>
                              </w:pPrChange>
                            </w:pPr>
                            <w:ins w:id="1985" w:author="戴 磊" w:date="2020-12-28T22:30:00Z">
                              <w:r w:rsidRPr="00CD14DF">
                                <w:rPr>
                                  <w:color w:val="FF0000"/>
                                </w:rPr>
                                <w:t xml:space="preserve">Supplement: </w:t>
                              </w:r>
                              <w:proofErr w:type="spellStart"/>
                              <w:r w:rsidRPr="00CD14DF">
                                <w:rPr>
                                  <w:color w:val="FF0000"/>
                                </w:rPr>
                                <w:t>MelonnPan</w:t>
                              </w:r>
                            </w:ins>
                            <w:proofErr w:type="spellEnd"/>
                            <w:ins w:id="1986" w:author="戴 磊" w:date="2020-12-29T00:41:00Z">
                              <w:r>
                                <w:rPr>
                                  <w:color w:val="FF0000"/>
                                </w:rPr>
                                <w:t xml:space="preserve"> (training data, test data)</w:t>
                              </w:r>
                            </w:ins>
                            <w:ins w:id="1987" w:author="戴 磊" w:date="2020-12-29T00:44:00Z">
                              <w:r>
                                <w:rPr>
                                  <w:rFonts w:hint="eastAsia"/>
                                  <w:color w:val="FF0000"/>
                                </w:rPr>
                                <w:t xml:space="preserve"> </w:t>
                              </w:r>
                              <w:r>
                                <w:rPr>
                                  <w:color w:val="FF0000"/>
                                </w:rPr>
                                <w:t>-&gt;Hongbin</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AD3AC" id="_x0000_s1030" type="#_x0000_t202" style="position:absolute;left:0;text-align:left;margin-left:363.85pt;margin-top:.05pt;width:415.05pt;height:417.8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" stroked="f">
                <v:textbox>
                  <w:txbxContent>
                    <w:p w14:paraId="0EE31071" w14:textId="7B928D2E" w:rsidR="009763BE" w:rsidRDefault="009763BE" w:rsidP="002F68C6">
                      <w:pPr>
                        <w:jc w:val="center"/>
                      </w:pPr>
                      <w:del w:id="1988" w:author="刘 红宾" w:date="2020-12-21T15:30:00Z">
                        <w:r w:rsidDel="00883E80">
                          <w:rPr>
                            <w:noProof/>
                          </w:rPr>
                          <w:drawing>
                            <wp:inline distT="0" distB="0" distL="0" distR="0" wp14:anchorId="53F43C2F" wp14:editId="0CDBAA09">
                              <wp:extent cx="4807394" cy="4731327"/>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4817926" cy="4741692"/>
                                      </a:xfrm>
                                      <a:prstGeom prst="rect">
                                        <a:avLst/>
                                      </a:prstGeom>
                                    </pic:spPr>
                                  </pic:pic>
                                </a:graphicData>
                              </a:graphic>
                            </wp:inline>
                          </w:drawing>
                        </w:r>
                      </w:del>
                      <w:ins w:id="1989" w:author="刘 红宾" w:date="2020-12-21T15:30:00Z">
                        <w:del w:id="1990" w:author="Chen Liao" w:date="2020-12-29T12:24:00Z">
                          <w:r w:rsidDel="00A1770B">
                            <w:rPr>
                              <w:noProof/>
                            </w:rPr>
                            <w:drawing>
                              <wp:inline distT="0" distB="0" distL="0" distR="0" wp14:anchorId="2228CFC4" wp14:editId="64CE86FE">
                                <wp:extent cx="3399957" cy="4851400"/>
                                <wp:effectExtent l="0" t="0" r="0" b="635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3410569" cy="4866542"/>
                                        </a:xfrm>
                                        <a:prstGeom prst="rect">
                                          <a:avLst/>
                                        </a:prstGeom>
                                      </pic:spPr>
                                    </pic:pic>
                                  </a:graphicData>
                                </a:graphic>
                              </wp:inline>
                            </w:drawing>
                          </w:r>
                        </w:del>
                      </w:ins>
                    </w:p>
                    <w:p w14:paraId="37FA87A8" w14:textId="57F942DB" w:rsidR="009763BE" w:rsidRDefault="009763BE" w:rsidP="00DB42F8">
                      <w:pPr>
                        <w:jc w:val="left"/>
                        <w:rPr>
                          <w:ins w:id="1991" w:author="戴 磊" w:date="2020-12-28T22:28:00Z"/>
                          <w:b/>
                          <w:bCs/>
                        </w:rPr>
                      </w:pPr>
                      <w:r w:rsidRPr="00B46410">
                        <w:rPr>
                          <w:b/>
                          <w:bCs/>
                          <w:rPrChange w:id="1992" w:author="戴 磊" w:date="2020-12-28T22:15:00Z">
                            <w:rPr/>
                          </w:rPrChange>
                        </w:rPr>
                        <w:t xml:space="preserve">Figure </w:t>
                      </w:r>
                      <w:ins w:id="1993" w:author="戴 磊" w:date="2020-12-21T22:32:00Z">
                        <w:r w:rsidRPr="00B46410">
                          <w:rPr>
                            <w:b/>
                            <w:bCs/>
                            <w:rPrChange w:id="1994" w:author="戴 磊" w:date="2020-12-28T22:15:00Z">
                              <w:rPr/>
                            </w:rPrChange>
                          </w:rPr>
                          <w:t>4</w:t>
                        </w:r>
                      </w:ins>
                      <w:del w:id="1995" w:author="戴 磊" w:date="2020-12-21T22:32:00Z">
                        <w:r w:rsidRPr="00B46410" w:rsidDel="00EA5764">
                          <w:rPr>
                            <w:b/>
                            <w:bCs/>
                            <w:rPrChange w:id="1996" w:author="戴 磊" w:date="2020-12-28T22:15:00Z">
                              <w:rPr/>
                            </w:rPrChange>
                          </w:rPr>
                          <w:delText>5</w:delText>
                        </w:r>
                      </w:del>
                      <w:r w:rsidRPr="00B46410">
                        <w:rPr>
                          <w:b/>
                          <w:bCs/>
                          <w:rPrChange w:id="1997" w:author="戴 磊" w:date="2020-12-28T22:15:00Z">
                            <w:rPr/>
                          </w:rPrChange>
                        </w:rPr>
                        <w:t>.</w:t>
                      </w:r>
                      <w:ins w:id="1998" w:author="戴 磊" w:date="2020-12-28T22:17:00Z">
                        <w:r>
                          <w:rPr>
                            <w:b/>
                            <w:bCs/>
                          </w:rPr>
                          <w:t xml:space="preserve"> </w:t>
                        </w:r>
                      </w:ins>
                      <w:ins w:id="1999" w:author="戴 磊" w:date="2020-12-29T00:39:00Z">
                        <w:r>
                          <w:rPr>
                            <w:b/>
                            <w:bCs/>
                          </w:rPr>
                          <w:t>Microbiome-</w:t>
                        </w:r>
                      </w:ins>
                      <w:ins w:id="2000" w:author="戴 磊" w:date="2020-12-21T22:30:00Z">
                        <w:r w:rsidRPr="00B46410">
                          <w:rPr>
                            <w:b/>
                            <w:bCs/>
                            <w:rPrChange w:id="2001" w:author="戴 磊" w:date="2020-12-28T22:15:00Z">
                              <w:rPr/>
                            </w:rPrChange>
                          </w:rPr>
                          <w:t>SCFA</w:t>
                        </w:r>
                      </w:ins>
                      <w:ins w:id="2002" w:author="戴 磊" w:date="2020-12-28T22:17:00Z">
                        <w:r>
                          <w:rPr>
                            <w:b/>
                            <w:bCs/>
                          </w:rPr>
                          <w:t xml:space="preserve"> </w:t>
                        </w:r>
                      </w:ins>
                      <w:ins w:id="2003" w:author="戴 磊" w:date="2020-12-29T00:39:00Z">
                        <w:r>
                          <w:rPr>
                            <w:b/>
                            <w:bCs/>
                          </w:rPr>
                          <w:t xml:space="preserve">prediction </w:t>
                        </w:r>
                      </w:ins>
                      <w:ins w:id="2004" w:author="戴 磊" w:date="2020-12-28T22:16:00Z">
                        <w:r>
                          <w:rPr>
                            <w:b/>
                            <w:bCs/>
                          </w:rPr>
                          <w:t>is baseline-dependent.</w:t>
                        </w:r>
                      </w:ins>
                      <w:ins w:id="2005" w:author="戴 磊" w:date="2020-12-28T22:17:00Z">
                        <w:r>
                          <w:rPr>
                            <w:b/>
                            <w:bCs/>
                          </w:rPr>
                          <w:t xml:space="preserve"> </w:t>
                        </w:r>
                      </w:ins>
                    </w:p>
                    <w:p w14:paraId="2B623238" w14:textId="49B1A05D" w:rsidR="009763BE" w:rsidRPr="00990C78" w:rsidRDefault="009763BE" w:rsidP="00DB42F8">
                      <w:pPr>
                        <w:jc w:val="left"/>
                        <w:rPr>
                          <w:ins w:id="2006" w:author="戴 磊" w:date="2020-12-21T22:25:00Z"/>
                          <w:b/>
                          <w:bCs/>
                          <w:rPrChange w:id="2007" w:author="戴 磊" w:date="2020-12-29T00:39:00Z">
                            <w:rPr>
                              <w:ins w:id="2008" w:author="戴 磊" w:date="2020-12-21T22:25:00Z"/>
                            </w:rPr>
                          </w:rPrChange>
                        </w:rPr>
                      </w:pPr>
                      <w:proofErr w:type="spellStart"/>
                      <w:ins w:id="2009" w:author="戴 磊" w:date="2020-12-28T22:28:00Z">
                        <w:r>
                          <w:rPr>
                            <w:rFonts w:hint="eastAsia"/>
                            <w:b/>
                            <w:bCs/>
                          </w:rPr>
                          <w:t>S</w:t>
                        </w:r>
                        <w:r>
                          <w:rPr>
                            <w:b/>
                            <w:bCs/>
                          </w:rPr>
                          <w:t>CFA~Microbiome</w:t>
                        </w:r>
                      </w:ins>
                      <w:proofErr w:type="spellEnd"/>
                    </w:p>
                    <w:p w14:paraId="4C6FFE0F" w14:textId="25B75827" w:rsidR="009763BE" w:rsidRDefault="009763BE" w:rsidP="00AD2B9F">
                      <w:pPr>
                        <w:pStyle w:val="ListParagraph"/>
                        <w:numPr>
                          <w:ilvl w:val="0"/>
                          <w:numId w:val="5"/>
                        </w:numPr>
                        <w:ind w:firstLineChars="0"/>
                        <w:jc w:val="left"/>
                        <w:rPr>
                          <w:ins w:id="2010" w:author="戴 磊" w:date="2020-12-21T22:26:00Z"/>
                        </w:rPr>
                      </w:pPr>
                      <w:ins w:id="2011" w:author="戴 磊" w:date="2020-12-21T21:57:00Z">
                        <w:r>
                          <w:t>Transition: cartoon</w:t>
                        </w:r>
                      </w:ins>
                      <w:ins w:id="2012" w:author="戴 磊" w:date="2020-12-21T22:26:00Z">
                        <w:r>
                          <w:t xml:space="preserve"> (what is training data, what is tes</w:t>
                        </w:r>
                      </w:ins>
                      <w:ins w:id="2013" w:author="戴 磊" w:date="2020-12-21T22:27:00Z">
                        <w:r>
                          <w:t>t data</w:t>
                        </w:r>
                        <w:proofErr w:type="gramStart"/>
                        <w:r>
                          <w:t>)</w:t>
                        </w:r>
                      </w:ins>
                      <w:ins w:id="2014" w:author="戴 磊" w:date="2020-12-21T22:28:00Z">
                        <w:r>
                          <w:t xml:space="preserve"> </w:t>
                        </w:r>
                      </w:ins>
                      <w:ins w:id="2015" w:author="戴 磊" w:date="2020-12-29T00:39:00Z">
                        <w:r>
                          <w:t>:</w:t>
                        </w:r>
                        <w:proofErr w:type="gramEnd"/>
                        <w:r>
                          <w:t xml:space="preserve"> from Figure 1B</w:t>
                        </w:r>
                      </w:ins>
                    </w:p>
                    <w:p w14:paraId="573E4604" w14:textId="2D0FCCFA" w:rsidR="009763BE" w:rsidRDefault="009763BE">
                      <w:pPr>
                        <w:pStyle w:val="ListParagraph"/>
                        <w:numPr>
                          <w:ilvl w:val="0"/>
                          <w:numId w:val="5"/>
                        </w:numPr>
                        <w:ind w:firstLineChars="0"/>
                        <w:jc w:val="left"/>
                        <w:rPr>
                          <w:ins w:id="2016" w:author="戴 磊" w:date="2020-12-29T00:41:00Z"/>
                        </w:rPr>
                      </w:pPr>
                      <w:ins w:id="2017" w:author="戴 磊" w:date="2020-12-21T22:31:00Z">
                        <w:r>
                          <w:t>Prediction</w:t>
                        </w:r>
                      </w:ins>
                      <w:ins w:id="2018" w:author="戴 磊" w:date="2020-12-29T00:40:00Z">
                        <w:r>
                          <w:t>: difference among SCFA</w:t>
                        </w:r>
                      </w:ins>
                    </w:p>
                    <w:p w14:paraId="52376491" w14:textId="3B81742F" w:rsidR="009763BE" w:rsidRDefault="009763BE">
                      <w:pPr>
                        <w:pStyle w:val="ListParagraph"/>
                        <w:numPr>
                          <w:ilvl w:val="0"/>
                          <w:numId w:val="5"/>
                        </w:numPr>
                        <w:ind w:firstLineChars="0"/>
                        <w:jc w:val="left"/>
                        <w:rPr>
                          <w:ins w:id="2019" w:author="戴 磊" w:date="2020-12-21T21:57:00Z"/>
                        </w:rPr>
                        <w:pPrChange w:id="2020" w:author="戴 磊" w:date="2020-12-21T22:25:00Z">
                          <w:pPr>
                            <w:jc w:val="left"/>
                          </w:pPr>
                        </w:pPrChange>
                      </w:pPr>
                      <w:ins w:id="2021" w:author="戴 磊" w:date="2020-12-29T00:41:00Z">
                        <w:r w:rsidRPr="00D56EE9">
                          <w:rPr>
                            <w:color w:val="FF0000"/>
                          </w:rPr>
                          <w:t>plot importance heatmap</w:t>
                        </w:r>
                        <w:r>
                          <w:rPr>
                            <w:color w:val="FF0000"/>
                          </w:rPr>
                          <w:t>? Or in supplement</w:t>
                        </w:r>
                      </w:ins>
                    </w:p>
                    <w:p w14:paraId="6B024F56" w14:textId="021127D3" w:rsidR="009763BE" w:rsidRPr="00BB4D97" w:rsidRDefault="009763BE">
                      <w:pPr>
                        <w:jc w:val="left"/>
                        <w:rPr>
                          <w:ins w:id="2022" w:author="戴 磊" w:date="2020-12-21T22:31:00Z"/>
                          <w:rPrChange w:id="2023" w:author="戴 磊" w:date="2020-12-28T22:41:00Z">
                            <w:rPr>
                              <w:ins w:id="2024" w:author="戴 磊" w:date="2020-12-21T22:31:00Z"/>
                              <w:color w:val="FF0000"/>
                            </w:rPr>
                          </w:rPrChange>
                        </w:rPr>
                        <w:pPrChange w:id="2025" w:author="戴 磊" w:date="2020-12-28T22:41:00Z">
                          <w:pPr>
                            <w:pStyle w:val="ListParagraph"/>
                            <w:numPr>
                              <w:numId w:val="5"/>
                            </w:numPr>
                            <w:ind w:left="360" w:firstLineChars="0" w:hanging="360"/>
                            <w:jc w:val="left"/>
                          </w:pPr>
                        </w:pPrChange>
                      </w:pPr>
                      <w:ins w:id="2026" w:author="戴 磊" w:date="2020-12-28T22:41:00Z">
                        <w:r w:rsidRPr="00D56EE9">
                          <w:rPr>
                            <w:color w:val="FF0000"/>
                          </w:rPr>
                          <w:t>supplement</w:t>
                        </w:r>
                        <w:r w:rsidRPr="00BB4D97">
                          <w:rPr>
                            <w:color w:val="FF0000"/>
                            <w:rPrChange w:id="2027" w:author="戴 磊" w:date="2020-12-28T22:41:00Z">
                              <w:rPr/>
                            </w:rPrChange>
                          </w:rPr>
                          <w:t>:</w:t>
                        </w:r>
                      </w:ins>
                      <w:ins w:id="2028" w:author="戴 磊" w:date="2020-12-29T00:41:00Z">
                        <w:r>
                          <w:rPr>
                            <w:color w:val="FF0000"/>
                          </w:rPr>
                          <w:t xml:space="preserve"> </w:t>
                        </w:r>
                      </w:ins>
                      <w:ins w:id="2029" w:author="戴 磊" w:date="2020-12-21T22:31:00Z">
                        <w:r w:rsidRPr="00CD14DF">
                          <w:rPr>
                            <w:color w:val="FF0000"/>
                            <w:rPrChange w:id="2030" w:author="戴 磊" w:date="2020-12-28T22:40:00Z">
                              <w:rPr/>
                            </w:rPrChange>
                          </w:rPr>
                          <w:t>Show fitted time series</w:t>
                        </w:r>
                      </w:ins>
                      <w:ins w:id="2031" w:author="戴 磊" w:date="2020-12-28T22:36:00Z">
                        <w:r w:rsidRPr="00CD14DF">
                          <w:rPr>
                            <w:color w:val="FF0000"/>
                          </w:rPr>
                          <w:t xml:space="preserve"> </w:t>
                        </w:r>
                      </w:ins>
                    </w:p>
                    <w:p w14:paraId="7FA30943" w14:textId="475EA4D8" w:rsidR="009763BE" w:rsidRPr="00CD14DF" w:rsidRDefault="009763BE">
                      <w:pPr>
                        <w:pStyle w:val="ListParagraph"/>
                        <w:numPr>
                          <w:ilvl w:val="0"/>
                          <w:numId w:val="5"/>
                        </w:numPr>
                        <w:ind w:firstLineChars="0"/>
                        <w:jc w:val="left"/>
                        <w:rPr>
                          <w:ins w:id="2032" w:author="戴 磊" w:date="2020-12-28T22:30:00Z"/>
                          <w:rPrChange w:id="2033" w:author="戴 磊" w:date="2020-12-28T22:36:00Z">
                            <w:rPr>
                              <w:ins w:id="2034" w:author="戴 磊" w:date="2020-12-28T22:30:00Z"/>
                              <w:color w:val="FF0000"/>
                            </w:rPr>
                          </w:rPrChange>
                        </w:rPr>
                      </w:pPr>
                      <w:ins w:id="2035" w:author="戴 磊" w:date="2020-12-21T22:32:00Z">
                        <w:r w:rsidRPr="00CD14DF">
                          <w:rPr>
                            <w:rPrChange w:id="2036" w:author="戴 磊" w:date="2020-12-28T22:36:00Z">
                              <w:rPr>
                                <w:color w:val="FF0000"/>
                              </w:rPr>
                            </w:rPrChange>
                          </w:rPr>
                          <w:t xml:space="preserve">Extrapolation (predict dynamics of other vendors) has limited predictive power. </w:t>
                        </w:r>
                      </w:ins>
                    </w:p>
                    <w:p w14:paraId="76C57285" w14:textId="3759FB20" w:rsidR="009763BE" w:rsidRDefault="009763BE" w:rsidP="005309D2">
                      <w:pPr>
                        <w:pStyle w:val="ListParagraph"/>
                        <w:rPr>
                          <w:ins w:id="2037" w:author="戴 磊" w:date="2020-12-28T22:40:00Z"/>
                          <w:color w:val="FF0000"/>
                        </w:rPr>
                      </w:pPr>
                      <w:ins w:id="2038" w:author="戴 磊" w:date="2020-12-28T22:40:00Z">
                        <w:r>
                          <w:rPr>
                            <w:color w:val="FF0000"/>
                          </w:rPr>
                          <w:t>Use Pearson?</w:t>
                        </w:r>
                      </w:ins>
                    </w:p>
                    <w:p w14:paraId="1203D0CC" w14:textId="70530F6E" w:rsidR="009763BE" w:rsidRDefault="009763BE">
                      <w:pPr>
                        <w:pStyle w:val="ListParagraph"/>
                        <w:rPr>
                          <w:ins w:id="2039" w:author="戴 磊" w:date="2020-12-29T00:41:00Z"/>
                        </w:rPr>
                      </w:pPr>
                      <w:ins w:id="2040" w:author="戴 磊" w:date="2020-12-29T00:40:00Z">
                        <w:r w:rsidRPr="00D56EE9">
                          <w:t>better for similar baseline</w:t>
                        </w:r>
                      </w:ins>
                    </w:p>
                    <w:p w14:paraId="3D83DF6E" w14:textId="77777777" w:rsidR="009763BE" w:rsidRPr="005309D2" w:rsidRDefault="009763BE">
                      <w:pPr>
                        <w:pStyle w:val="ListParagraph"/>
                        <w:rPr>
                          <w:ins w:id="2041" w:author="戴 磊" w:date="2020-12-28T22:30:00Z"/>
                          <w:color w:val="FF0000"/>
                          <w:rPrChange w:id="2042" w:author="戴 磊" w:date="2020-12-28T22:30:00Z">
                            <w:rPr>
                              <w:ins w:id="2043" w:author="戴 磊" w:date="2020-12-28T22:30:00Z"/>
                            </w:rPr>
                          </w:rPrChange>
                        </w:rPr>
                        <w:pPrChange w:id="2044" w:author="戴 磊" w:date="2020-12-28T22:30:00Z">
                          <w:pPr>
                            <w:pStyle w:val="ListParagraph"/>
                            <w:numPr>
                              <w:numId w:val="5"/>
                            </w:numPr>
                            <w:ind w:left="360" w:firstLineChars="0" w:hanging="360"/>
                            <w:jc w:val="left"/>
                          </w:pPr>
                        </w:pPrChange>
                      </w:pPr>
                    </w:p>
                    <w:p w14:paraId="14E6D6A7" w14:textId="2F0DADE7" w:rsidR="009763BE" w:rsidRPr="00CD14DF" w:rsidRDefault="009763BE">
                      <w:pPr>
                        <w:jc w:val="left"/>
                        <w:rPr>
                          <w:color w:val="FF0000"/>
                          <w:rPrChange w:id="2045" w:author="戴 磊" w:date="2020-12-28T22:39:00Z">
                            <w:rPr/>
                          </w:rPrChange>
                        </w:rPr>
                        <w:pPrChange w:id="2046" w:author="戴 磊" w:date="2020-12-28T22:30:00Z">
                          <w:pPr/>
                        </w:pPrChange>
                      </w:pPr>
                      <w:ins w:id="2047" w:author="戴 磊" w:date="2020-12-28T22:30:00Z">
                        <w:r w:rsidRPr="00CD14DF">
                          <w:rPr>
                            <w:color w:val="FF0000"/>
                          </w:rPr>
                          <w:t xml:space="preserve">Supplement: </w:t>
                        </w:r>
                        <w:proofErr w:type="spellStart"/>
                        <w:r w:rsidRPr="00CD14DF">
                          <w:rPr>
                            <w:color w:val="FF0000"/>
                          </w:rPr>
                          <w:t>MelonnPan</w:t>
                        </w:r>
                      </w:ins>
                      <w:proofErr w:type="spellEnd"/>
                      <w:ins w:id="2048" w:author="戴 磊" w:date="2020-12-29T00:41:00Z">
                        <w:r>
                          <w:rPr>
                            <w:color w:val="FF0000"/>
                          </w:rPr>
                          <w:t xml:space="preserve"> (training data, test data)</w:t>
                        </w:r>
                      </w:ins>
                      <w:ins w:id="2049" w:author="戴 磊" w:date="2020-12-29T00:44:00Z">
                        <w:r>
                          <w:rPr>
                            <w:rFonts w:hint="eastAsia"/>
                            <w:color w:val="FF0000"/>
                          </w:rPr>
                          <w:t xml:space="preserve"> </w:t>
                        </w:r>
                        <w:r>
                          <w:rPr>
                            <w:color w:val="FF0000"/>
                          </w:rPr>
                          <w:t>-&gt;Hongbin</w:t>
                        </w:r>
                      </w:ins>
                    </w:p>
                  </w:txbxContent>
                </v:textbox>
                <w10:wrap type="topAndBottom" anchorx="margin"/>
              </v:shape>
            </w:pict>
          </mc:Fallback>
        </mc:AlternateContent>
      </w:r>
      <w:del w:id="2050" w:author="刘 红宾" w:date="2020-12-21T18:59:00Z">
        <w:r w:rsidR="006F7B15" w:rsidDel="00446597">
          <w:rPr>
            <w:rFonts w:ascii="Times New Roman" w:hAnsi="Times New Roman" w:cs="Times New Roman"/>
            <w:szCs w:val="21"/>
          </w:rPr>
          <w:delText xml:space="preserve">Model: </w:delText>
        </w:r>
        <w:r w:rsidR="006F7B15" w:rsidRPr="006E2536" w:rsidDel="00446597">
          <w:rPr>
            <w:rFonts w:ascii="Times New Roman" w:hAnsi="Times New Roman" w:cs="Times New Roman"/>
            <w:szCs w:val="21"/>
          </w:rPr>
          <w:delText xml:space="preserve">Proposed model of </w:delText>
        </w:r>
        <w:r w:rsidR="006F7B15" w:rsidRPr="004A6E2D" w:rsidDel="00446597">
          <w:rPr>
            <w:rFonts w:ascii="Times New Roman" w:hAnsi="Times New Roman" w:cs="Times New Roman"/>
            <w:szCs w:val="21"/>
          </w:rPr>
          <w:delText>metabolite</w:delText>
        </w:r>
        <w:r w:rsidR="006F7B15" w:rsidRPr="006E2536" w:rsidDel="00446597">
          <w:rPr>
            <w:rFonts w:ascii="Times New Roman" w:hAnsi="Times New Roman" w:cs="Times New Roman"/>
            <w:szCs w:val="21"/>
          </w:rPr>
          <w:delText xml:space="preserve">s and microbes that catalyze the flow of carbon from </w:delText>
        </w:r>
        <w:r w:rsidR="006F7B15" w:rsidDel="00446597">
          <w:rPr>
            <w:rFonts w:ascii="Times New Roman" w:hAnsi="Times New Roman" w:cs="Times New Roman"/>
            <w:szCs w:val="21"/>
          </w:rPr>
          <w:delText>inulin</w:delText>
        </w:r>
        <w:r w:rsidR="006F7B15" w:rsidRPr="006E2536" w:rsidDel="00446597">
          <w:rPr>
            <w:rFonts w:ascii="Times New Roman" w:hAnsi="Times New Roman" w:cs="Times New Roman"/>
            <w:szCs w:val="21"/>
          </w:rPr>
          <w:delText xml:space="preserve"> to </w:delText>
        </w:r>
        <w:r w:rsidR="006F7B15" w:rsidDel="00446597">
          <w:rPr>
            <w:rFonts w:ascii="Times New Roman" w:hAnsi="Times New Roman" w:cs="Times New Roman"/>
            <w:szCs w:val="21"/>
          </w:rPr>
          <w:delText>SCFA</w:delText>
        </w:r>
        <w:r w:rsidR="006F7B15" w:rsidRPr="006E2536" w:rsidDel="00446597">
          <w:rPr>
            <w:rFonts w:ascii="Times New Roman" w:hAnsi="Times New Roman" w:cs="Times New Roman"/>
            <w:szCs w:val="21"/>
          </w:rPr>
          <w:delText>.</w:delText>
        </w:r>
      </w:del>
    </w:p>
    <w:p w14:paraId="4BC07DCB" w14:textId="72E67AD0" w:rsidR="006F7B15" w:rsidDel="00446597" w:rsidRDefault="006F7B15" w:rsidP="006F7B15">
      <w:pPr>
        <w:rPr>
          <w:del w:id="2051" w:author="刘 红宾" w:date="2020-12-21T18:59:00Z"/>
          <w:rFonts w:ascii="Times New Roman" w:hAnsi="Times New Roman" w:cs="Times New Roman"/>
          <w:szCs w:val="21"/>
        </w:rPr>
      </w:pPr>
      <w:del w:id="2052" w:author="刘 红宾" w:date="2020-12-21T18:59:00Z">
        <w:r w:rsidDel="00446597">
          <w:rPr>
            <w:rFonts w:ascii="Times New Roman" w:hAnsi="Times New Roman" w:cs="Times New Roman"/>
            <w:szCs w:val="21"/>
          </w:rPr>
          <w:delText xml:space="preserve">The presence of inulin-responder: </w:delText>
        </w:r>
      </w:del>
    </w:p>
    <w:p w14:paraId="32A6A033" w14:textId="4F7998BE" w:rsidR="006F7B15" w:rsidDel="00446597" w:rsidRDefault="006F7B15" w:rsidP="006F7B15">
      <w:pPr>
        <w:rPr>
          <w:moveFrom w:id="2053" w:author="刘 红宾" w:date="2020-12-21T18:59:00Z"/>
          <w:rFonts w:ascii="Times New Roman" w:hAnsi="Times New Roman" w:cs="Times New Roman"/>
          <w:szCs w:val="21"/>
        </w:rPr>
      </w:pPr>
      <w:moveFromRangeStart w:id="2054" w:author="刘 红宾" w:date="2020-12-21T18:59:00Z" w:name="move59469579"/>
      <w:moveFrom w:id="2055" w:author="刘 红宾" w:date="2020-12-21T18:59:00Z">
        <w:r w:rsidDel="00446597">
          <w:rPr>
            <w:rFonts w:ascii="Times New Roman" w:hAnsi="Times New Roman" w:cs="Times New Roman"/>
            <w:szCs w:val="21"/>
          </w:rPr>
          <w:t>V</w:t>
        </w:r>
        <w:r w:rsidRPr="00C0579A" w:rsidDel="00446597">
          <w:rPr>
            <w:rFonts w:ascii="Times New Roman" w:hAnsi="Times New Roman" w:cs="Times New Roman"/>
            <w:szCs w:val="21"/>
          </w:rPr>
          <w:t xml:space="preserve">ariation in the occurrence of this </w:t>
        </w:r>
        <w:r w:rsidDel="00446597">
          <w:rPr>
            <w:rFonts w:ascii="Times New Roman" w:hAnsi="Times New Roman" w:cs="Times New Roman"/>
            <w:szCs w:val="21"/>
          </w:rPr>
          <w:t>two inulin-responders</w:t>
        </w:r>
        <w:r w:rsidDel="00446597">
          <w:rPr>
            <w:rFonts w:ascii="Times New Roman" w:hAnsi="Times New Roman" w:cs="Times New Roman" w:hint="eastAsia"/>
            <w:szCs w:val="21"/>
          </w:rPr>
          <w:t xml:space="preserve"> </w:t>
        </w:r>
        <w:r w:rsidRPr="00C0579A" w:rsidDel="00446597">
          <w:rPr>
            <w:rFonts w:ascii="Times New Roman" w:hAnsi="Times New Roman" w:cs="Times New Roman"/>
            <w:szCs w:val="21"/>
          </w:rPr>
          <w:t xml:space="preserve">may be a primary cause of variable </w:t>
        </w:r>
        <w:r w:rsidDel="00446597">
          <w:rPr>
            <w:rFonts w:ascii="Times New Roman" w:hAnsi="Times New Roman" w:cs="Times New Roman"/>
            <w:szCs w:val="21"/>
          </w:rPr>
          <w:t>dynamic responses of SCFA among three vendors.</w:t>
        </w:r>
      </w:moveFrom>
    </w:p>
    <w:p w14:paraId="2613A862" w14:textId="1AB75307" w:rsidR="002F68C6" w:rsidDel="00446597" w:rsidRDefault="006F7B15" w:rsidP="006F7B15">
      <w:pPr>
        <w:rPr>
          <w:moveFrom w:id="2056" w:author="刘 红宾" w:date="2020-12-21T18:58:00Z"/>
          <w:rFonts w:ascii="Times New Roman" w:hAnsi="Times New Roman" w:cs="Times New Roman"/>
          <w:szCs w:val="21"/>
        </w:rPr>
      </w:pPr>
      <w:moveFromRangeStart w:id="2057" w:author="刘 红宾" w:date="2020-12-21T18:58:00Z" w:name="move59469551"/>
      <w:moveFromRangeEnd w:id="2054"/>
      <w:moveFrom w:id="2058" w:author="刘 红宾" w:date="2020-12-21T18:58:00Z">
        <w:r w:rsidRPr="00C0579A" w:rsidDel="00446597">
          <w:rPr>
            <w:rFonts w:ascii="Times New Roman" w:hAnsi="Times New Roman" w:cs="Times New Roman"/>
            <w:szCs w:val="21"/>
          </w:rPr>
          <w:t xml:space="preserve">This argues that </w:t>
        </w:r>
        <w:r w:rsidRPr="00FA20CE" w:rsidDel="00446597">
          <w:rPr>
            <w:rFonts w:ascii="Times New Roman" w:hAnsi="Times New Roman" w:cs="Times New Roman"/>
            <w:i/>
            <w:iCs/>
            <w:szCs w:val="21"/>
          </w:rPr>
          <w:t>Muribaculaceae</w:t>
        </w:r>
        <w:r w:rsidDel="00446597">
          <w:rPr>
            <w:rFonts w:ascii="Times New Roman" w:hAnsi="Times New Roman" w:cs="Times New Roman"/>
            <w:i/>
            <w:iCs/>
            <w:szCs w:val="21"/>
          </w:rPr>
          <w:t xml:space="preserve"> </w:t>
        </w:r>
        <w:r w:rsidDel="00446597">
          <w:rPr>
            <w:rFonts w:ascii="Times New Roman" w:hAnsi="Times New Roman" w:cs="Times New Roman"/>
            <w:szCs w:val="21"/>
          </w:rPr>
          <w:t>and</w:t>
        </w:r>
        <w:r w:rsidDel="00446597">
          <w:rPr>
            <w:rFonts w:ascii="Times New Roman" w:hAnsi="Times New Roman" w:cs="Times New Roman"/>
            <w:i/>
            <w:iCs/>
            <w:szCs w:val="21"/>
          </w:rPr>
          <w:t xml:space="preserve"> </w:t>
        </w:r>
        <w:r w:rsidRPr="003F724D" w:rsidDel="00446597">
          <w:rPr>
            <w:rFonts w:ascii="Times New Roman" w:hAnsi="Times New Roman" w:cs="Times New Roman"/>
            <w:i/>
            <w:iCs/>
            <w:szCs w:val="21"/>
          </w:rPr>
          <w:t>B. acidifaciens</w:t>
        </w:r>
        <w:r w:rsidRPr="00C0579A" w:rsidDel="00446597">
          <w:rPr>
            <w:rFonts w:ascii="Times New Roman" w:hAnsi="Times New Roman" w:cs="Times New Roman"/>
            <w:szCs w:val="21"/>
          </w:rPr>
          <w:t xml:space="preserve"> ha</w:t>
        </w:r>
        <w:r w:rsidDel="00446597">
          <w:rPr>
            <w:rFonts w:ascii="Times New Roman" w:hAnsi="Times New Roman" w:cs="Times New Roman"/>
            <w:szCs w:val="21"/>
          </w:rPr>
          <w:t>ve</w:t>
        </w:r>
        <w:r w:rsidRPr="00C0579A" w:rsidDel="00446597">
          <w:rPr>
            <w:rFonts w:ascii="Times New Roman" w:hAnsi="Times New Roman" w:cs="Times New Roman"/>
            <w:szCs w:val="21"/>
          </w:rPr>
          <w:t xml:space="preserve"> pivotal role</w:t>
        </w:r>
        <w:r w:rsidDel="00446597">
          <w:rPr>
            <w:rFonts w:ascii="Times New Roman" w:hAnsi="Times New Roman" w:cs="Times New Roman"/>
            <w:szCs w:val="21"/>
          </w:rPr>
          <w:t>s</w:t>
        </w:r>
        <w:r w:rsidRPr="00C0579A" w:rsidDel="00446597">
          <w:rPr>
            <w:rFonts w:ascii="Times New Roman" w:hAnsi="Times New Roman" w:cs="Times New Roman"/>
            <w:szCs w:val="21"/>
          </w:rPr>
          <w:t xml:space="preserve"> in</w:t>
        </w:r>
        <w:r w:rsidDel="00446597">
          <w:rPr>
            <w:rFonts w:ascii="Times New Roman" w:hAnsi="Times New Roman" w:cs="Times New Roman" w:hint="eastAsia"/>
            <w:szCs w:val="21"/>
          </w:rPr>
          <w:t xml:space="preserve"> </w:t>
        </w:r>
        <w:r w:rsidRPr="00C0579A" w:rsidDel="00446597">
          <w:rPr>
            <w:rFonts w:ascii="Times New Roman" w:hAnsi="Times New Roman" w:cs="Times New Roman"/>
            <w:szCs w:val="21"/>
          </w:rPr>
          <w:t xml:space="preserve">fermentation of </w:t>
        </w:r>
        <w:r w:rsidDel="00446597">
          <w:rPr>
            <w:rFonts w:ascii="Times New Roman" w:hAnsi="Times New Roman" w:cs="Times New Roman"/>
            <w:szCs w:val="21"/>
          </w:rPr>
          <w:t>inulin</w:t>
        </w:r>
        <w:r w:rsidRPr="00C0579A" w:rsidDel="00446597">
          <w:rPr>
            <w:rFonts w:ascii="Times New Roman" w:hAnsi="Times New Roman" w:cs="Times New Roman"/>
            <w:szCs w:val="21"/>
          </w:rPr>
          <w:t xml:space="preserve"> in the </w:t>
        </w:r>
        <w:r w:rsidDel="00446597">
          <w:rPr>
            <w:rFonts w:ascii="Times New Roman" w:hAnsi="Times New Roman" w:cs="Times New Roman"/>
            <w:szCs w:val="21"/>
          </w:rPr>
          <w:t>mouse</w:t>
        </w:r>
        <w:r w:rsidRPr="00C0579A" w:rsidDel="00446597">
          <w:rPr>
            <w:rFonts w:ascii="Times New Roman" w:hAnsi="Times New Roman" w:cs="Times New Roman"/>
            <w:szCs w:val="21"/>
          </w:rPr>
          <w:t xml:space="preserve"> large intestine.</w:t>
        </w:r>
      </w:moveFrom>
    </w:p>
    <w:moveFromRangeEnd w:id="2057"/>
    <w:p w14:paraId="0039AD9A" w14:textId="2F88181A" w:rsidR="006F7B15" w:rsidDel="00446597" w:rsidRDefault="006F7B15" w:rsidP="006F7B15">
      <w:pPr>
        <w:rPr>
          <w:del w:id="2059" w:author="刘 红宾" w:date="2020-12-21T18:58:00Z"/>
          <w:rFonts w:ascii="Times New Roman" w:hAnsi="Times New Roman" w:cs="Times New Roman"/>
          <w:szCs w:val="21"/>
        </w:rPr>
      </w:pPr>
      <w:del w:id="2060" w:author="刘 红宾" w:date="2020-12-21T18:58:00Z">
        <w:r w:rsidDel="00446597">
          <w:rPr>
            <w:rFonts w:ascii="Times New Roman" w:hAnsi="Times New Roman" w:cs="Times New Roman" w:hint="eastAsia"/>
            <w:szCs w:val="21"/>
          </w:rPr>
          <w:delText>M</w:delText>
        </w:r>
        <w:r w:rsidDel="00446597">
          <w:rPr>
            <w:rFonts w:ascii="Times New Roman" w:hAnsi="Times New Roman" w:cs="Times New Roman"/>
            <w:szCs w:val="21"/>
          </w:rPr>
          <w:delText>eta-analysis:</w:delText>
        </w:r>
      </w:del>
    </w:p>
    <w:p w14:paraId="3FC5AA50" w14:textId="78748145" w:rsidR="006F7B15" w:rsidRPr="00200678" w:rsidDel="00446597" w:rsidRDefault="006F7B15" w:rsidP="006F7B15">
      <w:pPr>
        <w:rPr>
          <w:del w:id="2061" w:author="刘 红宾" w:date="2020-12-21T18:58:00Z"/>
          <w:rFonts w:ascii="Times New Roman" w:hAnsi="Times New Roman" w:cs="Times New Roman"/>
          <w:color w:val="000000"/>
          <w:szCs w:val="21"/>
        </w:rPr>
      </w:pPr>
      <w:del w:id="2062" w:author="刘 红宾" w:date="2020-12-21T18:58:00Z">
        <w:r w:rsidRPr="00346758" w:rsidDel="00446597">
          <w:rPr>
            <w:rFonts w:ascii="Times New Roman" w:hAnsi="Times New Roman" w:cs="Times New Roman"/>
            <w:color w:val="000000"/>
            <w:szCs w:val="21"/>
          </w:rPr>
          <w:delText>Interestingly,</w:delText>
        </w:r>
        <w:r w:rsidDel="00446597">
          <w:rPr>
            <w:rFonts w:ascii="Times New Roman" w:hAnsi="Times New Roman" w:cs="Times New Roman"/>
            <w:color w:val="000000"/>
            <w:szCs w:val="21"/>
          </w:rPr>
          <w:delText xml:space="preserve"> we found that inulin could significantly </w:delText>
        </w:r>
        <w:r w:rsidRPr="00305436" w:rsidDel="00446597">
          <w:rPr>
            <w:rFonts w:ascii="Times New Roman" w:hAnsi="Times New Roman" w:cs="Times New Roman"/>
            <w:color w:val="000000"/>
            <w:szCs w:val="21"/>
          </w:rPr>
          <w:delText>stimulat</w:delText>
        </w:r>
        <w:r w:rsidDel="00446597">
          <w:rPr>
            <w:rFonts w:ascii="Times New Roman" w:hAnsi="Times New Roman" w:cs="Times New Roman"/>
            <w:color w:val="000000"/>
            <w:szCs w:val="21"/>
          </w:rPr>
          <w:delText xml:space="preserve">e the elevate of SCFA production in most animal studies, but failed in most human studies. </w:delText>
        </w:r>
        <w:r w:rsidDel="00446597">
          <w:rPr>
            <w:rFonts w:ascii="Times New Roman" w:hAnsi="Times New Roman" w:cs="Times New Roman"/>
            <w:szCs w:val="21"/>
          </w:rPr>
          <w:delText>T</w:delText>
        </w:r>
        <w:r w:rsidRPr="00464CCF" w:rsidDel="00446597">
          <w:rPr>
            <w:rFonts w:ascii="Times New Roman" w:hAnsi="Times New Roman" w:cs="Times New Roman"/>
            <w:szCs w:val="21"/>
          </w:rPr>
          <w:delText>herefore, we suppose</w:delText>
        </w:r>
        <w:r w:rsidDel="00446597">
          <w:rPr>
            <w:rFonts w:ascii="Times New Roman" w:hAnsi="Times New Roman" w:cs="Times New Roman"/>
            <w:szCs w:val="21"/>
          </w:rPr>
          <w:delText>d</w:delText>
        </w:r>
        <w:r w:rsidRPr="00464CCF" w:rsidDel="00446597">
          <w:rPr>
            <w:rFonts w:ascii="Times New Roman" w:hAnsi="Times New Roman" w:cs="Times New Roman"/>
            <w:szCs w:val="21"/>
          </w:rPr>
          <w:delText xml:space="preserve"> that</w:delText>
        </w:r>
        <w:r w:rsidDel="00446597">
          <w:rPr>
            <w:rFonts w:ascii="Times New Roman" w:hAnsi="Times New Roman" w:cs="Times New Roman"/>
            <w:szCs w:val="21"/>
          </w:rPr>
          <w:delText xml:space="preserve"> this difference was caused by an absent of these two inulin-responders in the human gut.</w:delText>
        </w:r>
      </w:del>
    </w:p>
    <w:p w14:paraId="1D238FD7" w14:textId="1E5EBDDF" w:rsidR="006F7B15" w:rsidDel="004722D5" w:rsidRDefault="006F7B15" w:rsidP="006F7B15">
      <w:pPr>
        <w:rPr>
          <w:moveFrom w:id="2063" w:author="刘 红宾" w:date="2020-12-21T18:57:00Z"/>
          <w:rFonts w:ascii="Times New Roman" w:hAnsi="Times New Roman" w:cs="Times New Roman"/>
          <w:szCs w:val="21"/>
        </w:rPr>
      </w:pPr>
      <w:moveFromRangeStart w:id="2064" w:author="刘 红宾" w:date="2020-12-21T18:57:00Z" w:name="move59469461"/>
      <w:moveFrom w:id="2065" w:author="刘 红宾" w:date="2020-12-21T18:57:00Z">
        <w:r w:rsidRPr="00941608" w:rsidDel="004722D5">
          <w:rPr>
            <w:rFonts w:ascii="Times New Roman" w:hAnsi="Times New Roman" w:cs="Times New Roman"/>
            <w:szCs w:val="21"/>
          </w:rPr>
          <w:t xml:space="preserve">The release of </w:t>
        </w:r>
        <w:r w:rsidRPr="0084323E" w:rsidDel="004722D5">
          <w:rPr>
            <w:rFonts w:ascii="AdvMelior-R" w:hAnsi="AdvMelior-R"/>
            <w:color w:val="000000"/>
            <w:sz w:val="20"/>
            <w:szCs w:val="20"/>
          </w:rPr>
          <w:t>oligosaccharides</w:t>
        </w:r>
        <w:r w:rsidRPr="00941608" w:rsidDel="004722D5">
          <w:rPr>
            <w:rFonts w:ascii="Times New Roman" w:hAnsi="Times New Roman" w:cs="Times New Roman"/>
            <w:szCs w:val="21"/>
          </w:rPr>
          <w:t xml:space="preserve"> from </w:t>
        </w:r>
        <w:r w:rsidDel="004722D5">
          <w:rPr>
            <w:rFonts w:ascii="Times New Roman" w:hAnsi="Times New Roman" w:cs="Times New Roman"/>
            <w:szCs w:val="21"/>
          </w:rPr>
          <w:t>inulin</w:t>
        </w:r>
        <w:r w:rsidRPr="00941608" w:rsidDel="004722D5">
          <w:rPr>
            <w:rFonts w:ascii="Times New Roman" w:hAnsi="Times New Roman" w:cs="Times New Roman"/>
            <w:szCs w:val="21"/>
          </w:rPr>
          <w:t xml:space="preserve"> in</w:t>
        </w:r>
        <w:r w:rsidDel="004722D5">
          <w:rPr>
            <w:rFonts w:ascii="Times New Roman" w:hAnsi="Times New Roman" w:cs="Times New Roman" w:hint="eastAsia"/>
            <w:szCs w:val="21"/>
          </w:rPr>
          <w:t xml:space="preserve"> </w:t>
        </w:r>
        <w:r w:rsidRPr="00941608" w:rsidDel="004722D5">
          <w:rPr>
            <w:rFonts w:ascii="Times New Roman" w:hAnsi="Times New Roman" w:cs="Times New Roman"/>
            <w:szCs w:val="21"/>
          </w:rPr>
          <w:t xml:space="preserve">the </w:t>
        </w:r>
        <w:r w:rsidRPr="00941608" w:rsidDel="004722D5">
          <w:rPr>
            <w:rFonts w:ascii="Times New Roman" w:hAnsi="Times New Roman" w:cs="Times New Roman"/>
            <w:b/>
            <w:bCs/>
            <w:i/>
            <w:iCs/>
            <w:color w:val="FF0000"/>
            <w:szCs w:val="21"/>
          </w:rPr>
          <w:t>human</w:t>
        </w:r>
        <w:r w:rsidRPr="00941608" w:rsidDel="004722D5">
          <w:rPr>
            <w:rFonts w:ascii="Times New Roman" w:hAnsi="Times New Roman" w:cs="Times New Roman"/>
            <w:szCs w:val="21"/>
          </w:rPr>
          <w:t xml:space="preserve"> colon may depend on the presence of </w:t>
        </w:r>
        <w:r w:rsidRPr="00FA20CE" w:rsidDel="004722D5">
          <w:rPr>
            <w:rFonts w:ascii="Times New Roman" w:hAnsi="Times New Roman" w:cs="Times New Roman"/>
            <w:i/>
            <w:iCs/>
            <w:szCs w:val="21"/>
          </w:rPr>
          <w:t>Muribaculaceae</w:t>
        </w:r>
        <w:r w:rsidDel="004722D5">
          <w:rPr>
            <w:rFonts w:ascii="Times New Roman" w:hAnsi="Times New Roman" w:cs="Times New Roman"/>
            <w:i/>
            <w:iCs/>
            <w:szCs w:val="21"/>
          </w:rPr>
          <w:t xml:space="preserve"> </w:t>
        </w:r>
        <w:r w:rsidRPr="00941608" w:rsidDel="004722D5">
          <w:rPr>
            <w:rFonts w:ascii="Times New Roman" w:hAnsi="Times New Roman" w:cs="Times New Roman"/>
            <w:szCs w:val="21"/>
          </w:rPr>
          <w:t>or</w:t>
        </w:r>
        <w:r w:rsidDel="004722D5">
          <w:rPr>
            <w:rFonts w:ascii="Times New Roman" w:hAnsi="Times New Roman" w:cs="Times New Roman"/>
            <w:i/>
            <w:iCs/>
            <w:szCs w:val="21"/>
          </w:rPr>
          <w:t xml:space="preserve"> </w:t>
        </w:r>
        <w:r w:rsidRPr="003F724D" w:rsidDel="004722D5">
          <w:rPr>
            <w:rFonts w:ascii="Times New Roman" w:hAnsi="Times New Roman" w:cs="Times New Roman"/>
            <w:i/>
            <w:iCs/>
            <w:szCs w:val="21"/>
          </w:rPr>
          <w:t>B. acidifaciens</w:t>
        </w:r>
        <w:r w:rsidRPr="00941608" w:rsidDel="004722D5">
          <w:rPr>
            <w:rFonts w:ascii="Times New Roman" w:hAnsi="Times New Roman" w:cs="Times New Roman"/>
            <w:szCs w:val="21"/>
          </w:rPr>
          <w:t xml:space="preserve"> within the microbial community</w:t>
        </w:r>
        <w:r w:rsidDel="004722D5">
          <w:rPr>
            <w:rFonts w:ascii="Times New Roman" w:hAnsi="Times New Roman" w:cs="Times New Roman"/>
            <w:szCs w:val="21"/>
          </w:rPr>
          <w:t>.</w:t>
        </w:r>
      </w:moveFrom>
    </w:p>
    <w:moveFromRangeEnd w:id="2064"/>
    <w:p w14:paraId="724F408F" w14:textId="6FEF203E" w:rsidR="002F68C6" w:rsidRDefault="002F68C6" w:rsidP="006F7B15">
      <w:pPr>
        <w:rPr>
          <w:rFonts w:ascii="Times New Roman" w:hAnsi="Times New Roman" w:cs="Times New Roman"/>
          <w:szCs w:val="21"/>
        </w:rPr>
      </w:pPr>
    </w:p>
    <w:p w14:paraId="2090A427" w14:textId="164C317F" w:rsidR="00CD14DF" w:rsidRDefault="00BB72F5" w:rsidP="00EA5764">
      <w:pPr>
        <w:rPr>
          <w:ins w:id="2066" w:author="戴 磊" w:date="2020-12-21T22:36:00Z"/>
        </w:rPr>
      </w:pPr>
      <w:del w:id="2067" w:author="戴 磊" w:date="2020-12-28T22:31:00Z">
        <w:r w:rsidDel="00CD14DF">
          <w:rPr>
            <w:rFonts w:ascii="Times New Roman" w:hAnsi="Times New Roman" w:cs="Times New Roman"/>
            <w:b/>
            <w:bCs/>
            <w:sz w:val="22"/>
          </w:rPr>
          <w:br w:type="page"/>
        </w:r>
      </w:del>
    </w:p>
    <w:p w14:paraId="3FE29362" w14:textId="61A97F4A" w:rsidR="00EA5764" w:rsidRDefault="00CE1546" w:rsidP="004E69B6">
      <w:pPr>
        <w:jc w:val="center"/>
        <w:rPr>
          <w:ins w:id="2068" w:author="Chen Liao" w:date="2021-01-03T21:24:00Z"/>
        </w:rPr>
      </w:pPr>
      <w:ins w:id="2069" w:author="戴 磊" w:date="2020-12-28T22:09:00Z">
        <w:del w:id="2070" w:author="Chen Liao" w:date="2021-01-03T21:24:00Z">
          <w:r w:rsidRPr="00CE1546" w:rsidDel="004E69B6">
            <w:rPr>
              <w:rFonts w:ascii="Times New Roman" w:hAnsi="Times New Roman" w:cs="Times New Roman"/>
              <w:b/>
              <w:bCs/>
              <w:noProof/>
              <w:sz w:val="22"/>
            </w:rPr>
            <w:drawing>
              <wp:inline distT="0" distB="0" distL="0" distR="0" wp14:anchorId="0A6C77B5" wp14:editId="1A0770CA">
                <wp:extent cx="5274310" cy="12001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200150"/>
                        </a:xfrm>
                        <a:prstGeom prst="rect">
                          <a:avLst/>
                        </a:prstGeom>
                        <a:noFill/>
                        <a:ln>
                          <a:noFill/>
                        </a:ln>
                      </pic:spPr>
                    </pic:pic>
                  </a:graphicData>
                </a:graphic>
              </wp:inline>
            </w:drawing>
          </w:r>
        </w:del>
      </w:ins>
      <w:ins w:id="2071" w:author="Chen Liao" w:date="2021-01-04T06:58:00Z">
        <w:r w:rsidR="00747304">
          <w:rPr>
            <w:noProof/>
          </w:rPr>
          <w:drawing>
            <wp:inline distT="0" distB="0" distL="0" distR="0" wp14:anchorId="3E8527CE" wp14:editId="719E78D3">
              <wp:extent cx="4673600" cy="2489200"/>
              <wp:effectExtent l="0" t="0" r="0" b="0"/>
              <wp:docPr id="59" name="Picture 5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ligh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ins>
    </w:p>
    <w:p w14:paraId="676D33C7" w14:textId="77777777" w:rsidR="00CA1ADB" w:rsidRDefault="004E69B6">
      <w:pPr>
        <w:widowControl/>
        <w:jc w:val="left"/>
        <w:rPr>
          <w:ins w:id="2072" w:author="Chen Liao" w:date="2021-01-04T07:27:00Z"/>
          <w:rFonts w:ascii="Times New Roman" w:hAnsi="Times New Roman" w:cs="Times New Roman"/>
          <w:b/>
          <w:bCs/>
          <w:szCs w:val="21"/>
        </w:rPr>
      </w:pPr>
      <w:ins w:id="2073" w:author="Chen Liao" w:date="2021-01-03T21:24:00Z">
        <w:r w:rsidRPr="002777F2">
          <w:rPr>
            <w:rFonts w:ascii="Times New Roman" w:hAnsi="Times New Roman" w:cs="Times New Roman"/>
            <w:b/>
            <w:bCs/>
            <w:szCs w:val="21"/>
          </w:rPr>
          <w:t xml:space="preserve">Figure </w:t>
        </w:r>
        <w:r>
          <w:rPr>
            <w:rFonts w:ascii="Times New Roman" w:hAnsi="Times New Roman" w:cs="Times New Roman"/>
            <w:b/>
            <w:bCs/>
            <w:szCs w:val="21"/>
          </w:rPr>
          <w:t>5</w:t>
        </w:r>
        <w:r w:rsidRPr="002777F2">
          <w:rPr>
            <w:rFonts w:ascii="Times New Roman" w:hAnsi="Times New Roman" w:cs="Times New Roman"/>
            <w:b/>
            <w:bCs/>
            <w:szCs w:val="21"/>
          </w:rPr>
          <w:t xml:space="preserve">. </w:t>
        </w:r>
      </w:ins>
      <w:ins w:id="2074" w:author="Chen Liao" w:date="2021-01-04T07:26:00Z">
        <w:r w:rsidR="00D73368">
          <w:rPr>
            <w:rFonts w:ascii="Times New Roman" w:hAnsi="Times New Roman" w:cs="Times New Roman"/>
            <w:b/>
            <w:bCs/>
            <w:szCs w:val="21"/>
          </w:rPr>
          <w:t>Decomposition of SCFA-m</w:t>
        </w:r>
      </w:ins>
      <w:ins w:id="2075" w:author="Chen Liao" w:date="2021-01-04T07:27:00Z">
        <w:r w:rsidR="00D73368">
          <w:rPr>
            <w:rFonts w:ascii="Times New Roman" w:hAnsi="Times New Roman" w:cs="Times New Roman"/>
            <w:b/>
            <w:bCs/>
            <w:szCs w:val="21"/>
          </w:rPr>
          <w:t>icrobiome correlation into two fermentation modes</w:t>
        </w:r>
      </w:ins>
    </w:p>
    <w:p w14:paraId="3CE68DD8" w14:textId="04CF3316" w:rsidR="004E69B6" w:rsidRPr="00CA1ADB" w:rsidDel="009E5793" w:rsidRDefault="00D73368" w:rsidP="00CA1ADB">
      <w:pPr>
        <w:pStyle w:val="ListParagraph"/>
        <w:numPr>
          <w:ilvl w:val="0"/>
          <w:numId w:val="15"/>
        </w:numPr>
        <w:ind w:firstLineChars="0"/>
        <w:rPr>
          <w:del w:id="2076" w:author="Chen Liao" w:date="2021-01-03T21:24:00Z"/>
          <w:rFonts w:ascii="Times New Roman" w:hAnsi="Times New Roman" w:cs="Times New Roman"/>
          <w:b/>
          <w:bCs/>
          <w:sz w:val="20"/>
          <w:szCs w:val="20"/>
          <w:rPrChange w:id="2077" w:author="Chen Liao" w:date="2021-01-04T07:27:00Z">
            <w:rPr>
              <w:del w:id="2078" w:author="Chen Liao" w:date="2021-01-03T21:24:00Z"/>
            </w:rPr>
          </w:rPrChange>
        </w:rPr>
        <w:pPrChange w:id="2079" w:author="Chen Liao" w:date="2021-01-04T07:27:00Z">
          <w:pPr/>
        </w:pPrChange>
      </w:pPr>
      <w:ins w:id="2080" w:author="Chen Liao" w:date="2021-01-04T07:27:00Z">
        <w:r w:rsidRPr="00CA1ADB">
          <w:rPr>
            <w:rFonts w:ascii="Times New Roman" w:hAnsi="Times New Roman" w:cs="Times New Roman"/>
            <w:b/>
            <w:bCs/>
            <w:szCs w:val="21"/>
            <w:rPrChange w:id="2081" w:author="Chen Liao" w:date="2021-01-04T07:27:00Z">
              <w:rPr/>
            </w:rPrChange>
          </w:rPr>
          <w:t xml:space="preserve"> </w:t>
        </w:r>
      </w:ins>
      <w:ins w:id="2082" w:author="Chen Liao" w:date="2021-01-04T07:19:00Z">
        <w:r w:rsidR="00F42789" w:rsidRPr="00CA1ADB">
          <w:rPr>
            <w:rFonts w:ascii="Times New Roman" w:hAnsi="Times New Roman" w:cs="Times New Roman"/>
            <w:b/>
            <w:bCs/>
            <w:szCs w:val="21"/>
            <w:rPrChange w:id="2083" w:author="Chen Liao" w:date="2021-01-04T07:27:00Z">
              <w:rPr/>
            </w:rPrChange>
          </w:rPr>
          <w:t xml:space="preserve"> </w:t>
        </w:r>
        <w:r w:rsidR="00F42789" w:rsidRPr="00CA1ADB">
          <w:rPr>
            <w:rFonts w:ascii="Times New Roman" w:hAnsi="Times New Roman" w:cs="Times New Roman"/>
            <w:b/>
            <w:bCs/>
            <w:sz w:val="20"/>
            <w:szCs w:val="20"/>
            <w:rPrChange w:id="2084" w:author="Chen Liao" w:date="2021-01-04T07:27:00Z">
              <w:rPr/>
            </w:rPrChange>
          </w:rPr>
          <w:t xml:space="preserve">determines initial gut microbiota </w:t>
        </w:r>
      </w:ins>
      <w:ins w:id="2085" w:author="Chen Liao" w:date="2021-01-04T07:15:00Z">
        <w:r w:rsidR="00F42789" w:rsidRPr="00CA1ADB">
          <w:rPr>
            <w:rFonts w:ascii="Times New Roman" w:hAnsi="Times New Roman" w:cs="Times New Roman"/>
            <w:b/>
            <w:bCs/>
            <w:sz w:val="20"/>
            <w:szCs w:val="20"/>
            <w:rPrChange w:id="2086" w:author="Chen Liao" w:date="2021-01-04T07:27:00Z">
              <w:rPr/>
            </w:rPrChange>
          </w:rPr>
          <w:t xml:space="preserve">Quantitative relationship between microbiome and SCFA </w:t>
        </w:r>
      </w:ins>
    </w:p>
    <w:p w14:paraId="5F0FFD43" w14:textId="77777777" w:rsidR="009E5793" w:rsidRPr="00CA1ADB" w:rsidRDefault="009E5793" w:rsidP="00CA1ADB">
      <w:pPr>
        <w:pStyle w:val="ListParagraph"/>
        <w:numPr>
          <w:ilvl w:val="0"/>
          <w:numId w:val="15"/>
        </w:numPr>
        <w:ind w:firstLineChars="0"/>
        <w:rPr>
          <w:ins w:id="2087" w:author="Chen Liao" w:date="2021-01-03T21:24:00Z"/>
          <w:sz w:val="20"/>
          <w:szCs w:val="21"/>
          <w:rPrChange w:id="2088" w:author="Chen Liao" w:date="2021-01-04T07:27:00Z">
            <w:rPr>
              <w:ins w:id="2089" w:author="Chen Liao" w:date="2021-01-03T21:24:00Z"/>
            </w:rPr>
          </w:rPrChange>
        </w:rPr>
        <w:pPrChange w:id="2090" w:author="Chen Liao" w:date="2021-01-04T07:27:00Z">
          <w:pPr>
            <w:widowControl/>
            <w:jc w:val="left"/>
          </w:pPr>
        </w:pPrChange>
      </w:pPr>
    </w:p>
    <w:p w14:paraId="68C9F156" w14:textId="7F74F6C9" w:rsidR="009E5793" w:rsidRPr="00CA1ADB" w:rsidRDefault="00703AEA" w:rsidP="00703AEA">
      <w:pPr>
        <w:pStyle w:val="ListParagraph"/>
        <w:numPr>
          <w:ilvl w:val="0"/>
          <w:numId w:val="15"/>
        </w:numPr>
        <w:ind w:firstLineChars="0"/>
        <w:rPr>
          <w:ins w:id="2091" w:author="Chen Liao" w:date="2021-01-03T21:25:00Z"/>
          <w:rFonts w:ascii="Times New Roman" w:hAnsi="Times New Roman" w:cs="Times New Roman"/>
          <w:sz w:val="20"/>
          <w:szCs w:val="20"/>
          <w:rPrChange w:id="2092" w:author="Chen Liao" w:date="2021-01-04T07:27:00Z">
            <w:rPr>
              <w:ins w:id="2093" w:author="Chen Liao" w:date="2021-01-03T21:25:00Z"/>
            </w:rPr>
          </w:rPrChange>
        </w:rPr>
        <w:pPrChange w:id="2094" w:author="Chen Liao" w:date="2021-01-03T21:25:00Z">
          <w:pPr/>
        </w:pPrChange>
      </w:pPr>
      <w:ins w:id="2095" w:author="Chen Liao" w:date="2021-01-03T21:24:00Z">
        <w:r w:rsidRPr="00CA1ADB">
          <w:rPr>
            <w:rFonts w:ascii="Times New Roman" w:hAnsi="Times New Roman" w:cs="Times New Roman"/>
            <w:sz w:val="20"/>
            <w:szCs w:val="20"/>
            <w:rPrChange w:id="2096" w:author="Chen Liao" w:date="2021-01-04T07:27:00Z">
              <w:rPr/>
            </w:rPrChange>
          </w:rPr>
          <w:lastRenderedPageBreak/>
          <w:t>Relation</w:t>
        </w:r>
      </w:ins>
      <w:ins w:id="2097" w:author="Chen Liao" w:date="2021-01-03T21:25:00Z">
        <w:r w:rsidRPr="00CA1ADB">
          <w:rPr>
            <w:rFonts w:ascii="Times New Roman" w:hAnsi="Times New Roman" w:cs="Times New Roman"/>
            <w:sz w:val="20"/>
            <w:szCs w:val="20"/>
            <w:rPrChange w:id="2098" w:author="Chen Liao" w:date="2021-01-04T07:27:00Z">
              <w:rPr/>
            </w:rPrChange>
          </w:rPr>
          <w:t>ship</w:t>
        </w:r>
      </w:ins>
    </w:p>
    <w:p w14:paraId="5675C78B" w14:textId="6D4F31DB" w:rsidR="00703AEA" w:rsidRPr="00CA1ADB" w:rsidRDefault="00703AEA" w:rsidP="00703AEA">
      <w:pPr>
        <w:pStyle w:val="ListParagraph"/>
        <w:numPr>
          <w:ilvl w:val="0"/>
          <w:numId w:val="15"/>
        </w:numPr>
        <w:ind w:firstLineChars="0"/>
        <w:rPr>
          <w:ins w:id="2099" w:author="Chen Liao" w:date="2021-01-03T21:24:00Z"/>
          <w:rFonts w:ascii="Times New Roman" w:hAnsi="Times New Roman" w:cs="Times New Roman"/>
          <w:sz w:val="20"/>
          <w:szCs w:val="20"/>
          <w:rPrChange w:id="2100" w:author="Chen Liao" w:date="2021-01-04T07:27:00Z">
            <w:rPr>
              <w:ins w:id="2101" w:author="Chen Liao" w:date="2021-01-03T21:24:00Z"/>
            </w:rPr>
          </w:rPrChange>
        </w:rPr>
        <w:pPrChange w:id="2102" w:author="Chen Liao" w:date="2021-01-03T21:25:00Z">
          <w:pPr/>
        </w:pPrChange>
      </w:pPr>
      <w:ins w:id="2103" w:author="Chen Liao" w:date="2021-01-03T21:25:00Z">
        <w:r w:rsidRPr="00CA1ADB">
          <w:rPr>
            <w:rFonts w:ascii="Times New Roman" w:hAnsi="Times New Roman" w:cs="Times New Roman"/>
            <w:sz w:val="20"/>
            <w:szCs w:val="20"/>
            <w:rPrChange w:id="2104" w:author="Chen Liao" w:date="2021-01-04T07:27:00Z">
              <w:rPr>
                <w:rFonts w:ascii="Times New Roman" w:hAnsi="Times New Roman" w:cs="Times New Roman"/>
                <w:b/>
                <w:bCs/>
                <w:szCs w:val="21"/>
              </w:rPr>
            </w:rPrChange>
          </w:rPr>
          <w:t>C</w:t>
        </w:r>
        <w:r w:rsidRPr="00CA1ADB">
          <w:rPr>
            <w:rFonts w:ascii="Times New Roman" w:hAnsi="Times New Roman" w:cs="Times New Roman"/>
            <w:sz w:val="20"/>
            <w:szCs w:val="20"/>
            <w:rPrChange w:id="2105" w:author="Chen Liao" w:date="2021-01-04T07:27:00Z">
              <w:rPr/>
            </w:rPrChange>
          </w:rPr>
          <w:t>om</w:t>
        </w:r>
        <w:r w:rsidRPr="00CA1ADB">
          <w:rPr>
            <w:rFonts w:ascii="Times New Roman" w:hAnsi="Times New Roman" w:cs="Times New Roman"/>
            <w:sz w:val="20"/>
            <w:szCs w:val="20"/>
            <w:rPrChange w:id="2106" w:author="Chen Liao" w:date="2021-01-04T07:27:00Z">
              <w:rPr>
                <w:rFonts w:ascii="Times New Roman" w:hAnsi="Times New Roman" w:cs="Times New Roman"/>
                <w:b/>
                <w:bCs/>
                <w:szCs w:val="21"/>
              </w:rPr>
            </w:rPrChange>
          </w:rPr>
          <w:t>parison of model day-</w:t>
        </w:r>
        <w:proofErr w:type="spellStart"/>
        <w:r w:rsidRPr="00CA1ADB">
          <w:rPr>
            <w:rFonts w:ascii="Times New Roman" w:hAnsi="Times New Roman" w:cs="Times New Roman"/>
            <w:sz w:val="20"/>
            <w:szCs w:val="20"/>
            <w:rPrChange w:id="2107" w:author="Chen Liao" w:date="2021-01-04T07:27:00Z">
              <w:rPr>
                <w:rFonts w:ascii="Times New Roman" w:hAnsi="Times New Roman" w:cs="Times New Roman"/>
                <w:b/>
                <w:bCs/>
                <w:szCs w:val="21"/>
              </w:rPr>
            </w:rPrChange>
          </w:rPr>
          <w:t>bday</w:t>
        </w:r>
        <w:proofErr w:type="spellEnd"/>
        <w:r w:rsidRPr="00CA1ADB">
          <w:rPr>
            <w:rFonts w:ascii="Times New Roman" w:hAnsi="Times New Roman" w:cs="Times New Roman"/>
            <w:sz w:val="20"/>
            <w:szCs w:val="20"/>
            <w:rPrChange w:id="2108" w:author="Chen Liao" w:date="2021-01-04T07:27:00Z">
              <w:rPr>
                <w:rFonts w:ascii="Times New Roman" w:hAnsi="Times New Roman" w:cs="Times New Roman"/>
                <w:b/>
                <w:bCs/>
                <w:szCs w:val="21"/>
              </w:rPr>
            </w:rPrChange>
          </w:rPr>
          <w:t xml:space="preserve"> day </w:t>
        </w:r>
        <w:proofErr w:type="spellStart"/>
        <w:r w:rsidRPr="00CA1ADB">
          <w:rPr>
            <w:rFonts w:ascii="Times New Roman" w:hAnsi="Times New Roman" w:cs="Times New Roman"/>
            <w:sz w:val="20"/>
            <w:szCs w:val="20"/>
            <w:rPrChange w:id="2109" w:author="Chen Liao" w:date="2021-01-04T07:27:00Z">
              <w:rPr>
                <w:rFonts w:ascii="Times New Roman" w:hAnsi="Times New Roman" w:cs="Times New Roman"/>
                <w:b/>
                <w:bCs/>
                <w:szCs w:val="21"/>
              </w:rPr>
            </w:rPrChange>
          </w:rPr>
          <w:t>esolution</w:t>
        </w:r>
      </w:ins>
      <w:proofErr w:type="spellEnd"/>
    </w:p>
    <w:p w14:paraId="477479CA" w14:textId="27F9609B" w:rsidR="00BB72F5" w:rsidRDefault="00CE1546">
      <w:pPr>
        <w:widowControl/>
        <w:jc w:val="left"/>
        <w:rPr>
          <w:ins w:id="2110" w:author="戴 磊" w:date="2020-12-28T22:05:00Z"/>
          <w:rFonts w:ascii="Times New Roman" w:hAnsi="Times New Roman" w:cs="Times New Roman"/>
          <w:b/>
          <w:bCs/>
          <w:sz w:val="22"/>
        </w:rPr>
      </w:pPr>
      <w:ins w:id="2111" w:author="戴 磊" w:date="2020-12-28T22:05:00Z">
        <w:del w:id="2112" w:author="Chen Liao" w:date="2021-01-03T21:23:00Z">
          <w:r w:rsidRPr="00CE1546" w:rsidDel="004E69B6">
            <w:rPr>
              <w:rFonts w:ascii="Times New Roman" w:hAnsi="Times New Roman" w:cs="Times New Roman"/>
              <w:b/>
              <w:bCs/>
              <w:noProof/>
              <w:sz w:val="22"/>
            </w:rPr>
            <w:drawing>
              <wp:inline distT="0" distB="0" distL="0" distR="0" wp14:anchorId="66B63950" wp14:editId="24FBF2BA">
                <wp:extent cx="5274310" cy="21120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112010"/>
                        </a:xfrm>
                        <a:prstGeom prst="rect">
                          <a:avLst/>
                        </a:prstGeom>
                        <a:noFill/>
                        <a:ln>
                          <a:noFill/>
                        </a:ln>
                      </pic:spPr>
                    </pic:pic>
                  </a:graphicData>
                </a:graphic>
              </wp:inline>
            </w:drawing>
          </w:r>
        </w:del>
      </w:ins>
    </w:p>
    <w:p w14:paraId="6FFF4120" w14:textId="1B487148" w:rsidR="00CE1546" w:rsidRDefault="00CE1546">
      <w:pPr>
        <w:widowControl/>
        <w:jc w:val="left"/>
        <w:rPr>
          <w:ins w:id="2113" w:author="戴 磊" w:date="2020-12-28T22:29:00Z"/>
          <w:rFonts w:ascii="Times New Roman" w:hAnsi="Times New Roman" w:cs="Times New Roman"/>
          <w:b/>
          <w:bCs/>
          <w:sz w:val="22"/>
        </w:rPr>
      </w:pPr>
      <w:ins w:id="2114" w:author="戴 磊" w:date="2020-12-28T22:13:00Z">
        <w:r>
          <w:rPr>
            <w:rFonts w:ascii="Times New Roman" w:hAnsi="Times New Roman" w:cs="Times New Roman" w:hint="eastAsia"/>
            <w:b/>
            <w:bCs/>
            <w:sz w:val="22"/>
          </w:rPr>
          <w:t>Fi</w:t>
        </w:r>
        <w:r>
          <w:rPr>
            <w:rFonts w:ascii="Times New Roman" w:hAnsi="Times New Roman" w:cs="Times New Roman"/>
            <w:b/>
            <w:bCs/>
            <w:sz w:val="22"/>
          </w:rPr>
          <w:t xml:space="preserve">gure 5. </w:t>
        </w:r>
      </w:ins>
      <w:ins w:id="2115" w:author="戴 磊" w:date="2020-12-29T00:33:00Z">
        <w:r w:rsidR="00584C59">
          <w:rPr>
            <w:rFonts w:ascii="Times New Roman" w:hAnsi="Times New Roman" w:cs="Times New Roman"/>
            <w:b/>
            <w:bCs/>
            <w:sz w:val="22"/>
          </w:rPr>
          <w:t>The relationship between</w:t>
        </w:r>
      </w:ins>
      <w:ins w:id="2116" w:author="戴 磊" w:date="2020-12-28T22:14:00Z">
        <w:r>
          <w:rPr>
            <w:rFonts w:ascii="Times New Roman" w:hAnsi="Times New Roman" w:cs="Times New Roman"/>
            <w:b/>
            <w:bCs/>
            <w:sz w:val="22"/>
          </w:rPr>
          <w:t xml:space="preserve"> microbiome and SCFA </w:t>
        </w:r>
      </w:ins>
      <w:ins w:id="2117" w:author="戴 磊" w:date="2020-12-29T00:33:00Z">
        <w:r w:rsidR="00584C59">
          <w:rPr>
            <w:rFonts w:ascii="Times New Roman" w:hAnsi="Times New Roman" w:cs="Times New Roman"/>
            <w:b/>
            <w:bCs/>
            <w:sz w:val="22"/>
          </w:rPr>
          <w:t>production is different at</w:t>
        </w:r>
      </w:ins>
      <w:ins w:id="2118" w:author="戴 磊" w:date="2020-12-28T22:15:00Z">
        <w:r>
          <w:rPr>
            <w:rFonts w:ascii="Times New Roman" w:hAnsi="Times New Roman" w:cs="Times New Roman"/>
            <w:b/>
            <w:bCs/>
            <w:sz w:val="22"/>
          </w:rPr>
          <w:t xml:space="preserve"> short and long timescales.</w:t>
        </w:r>
      </w:ins>
    </w:p>
    <w:p w14:paraId="10594BEC" w14:textId="2377D873" w:rsidR="00CD14DF" w:rsidRDefault="00CD14DF">
      <w:pPr>
        <w:widowControl/>
        <w:jc w:val="left"/>
        <w:rPr>
          <w:ins w:id="2119" w:author="戴 磊" w:date="2020-12-28T22:33:00Z"/>
          <w:rFonts w:ascii="Times New Roman" w:hAnsi="Times New Roman" w:cs="Times New Roman"/>
          <w:sz w:val="22"/>
        </w:rPr>
      </w:pPr>
      <w:proofErr w:type="gramStart"/>
      <w:ins w:id="2120" w:author="戴 磊" w:date="2020-12-28T22:33:00Z">
        <w:r>
          <w:rPr>
            <w:rFonts w:ascii="Times New Roman" w:hAnsi="Times New Roman" w:cs="Times New Roman" w:hint="eastAsia"/>
            <w:sz w:val="22"/>
          </w:rPr>
          <w:t>A</w:t>
        </w:r>
        <w:r>
          <w:rPr>
            <w:rFonts w:ascii="Times New Roman" w:hAnsi="Times New Roman" w:cs="Times New Roman"/>
            <w:sz w:val="22"/>
          </w:rPr>
          <w:t>)show</w:t>
        </w:r>
        <w:proofErr w:type="gramEnd"/>
        <w:r>
          <w:rPr>
            <w:rFonts w:ascii="Times New Roman" w:hAnsi="Times New Roman" w:cs="Times New Roman"/>
            <w:sz w:val="22"/>
          </w:rPr>
          <w:t xml:space="preserve"> data: SCFA vs. </w:t>
        </w:r>
      </w:ins>
      <w:ins w:id="2121" w:author="戴 磊" w:date="2020-12-28T22:34:00Z">
        <w:r>
          <w:rPr>
            <w:rFonts w:ascii="Times New Roman" w:hAnsi="Times New Roman" w:cs="Times New Roman"/>
            <w:sz w:val="22"/>
          </w:rPr>
          <w:t>microbiome composition</w:t>
        </w:r>
      </w:ins>
      <w:ins w:id="2122" w:author="戴 磊" w:date="2020-12-28T22:35:00Z">
        <w:r>
          <w:rPr>
            <w:rFonts w:ascii="Times New Roman" w:hAnsi="Times New Roman" w:cs="Times New Roman"/>
            <w:sz w:val="22"/>
          </w:rPr>
          <w:t xml:space="preserve"> </w:t>
        </w:r>
      </w:ins>
      <w:ins w:id="2123" w:author="戴 磊" w:date="2020-12-28T22:34:00Z">
        <w:r>
          <w:rPr>
            <w:rFonts w:ascii="Times New Roman" w:hAnsi="Times New Roman" w:cs="Times New Roman"/>
            <w:sz w:val="22"/>
          </w:rPr>
          <w:t>(absolute</w:t>
        </w:r>
      </w:ins>
      <w:ins w:id="2124" w:author="戴 磊" w:date="2020-12-28T22:35:00Z">
        <w:r>
          <w:rPr>
            <w:rFonts w:ascii="Times New Roman" w:hAnsi="Times New Roman" w:cs="Times New Roman"/>
            <w:sz w:val="22"/>
          </w:rPr>
          <w:t xml:space="preserve"> abundance, the same as Figure 4</w:t>
        </w:r>
      </w:ins>
      <w:ins w:id="2125" w:author="戴 磊" w:date="2020-12-28T22:34:00Z">
        <w:r>
          <w:rPr>
            <w:rFonts w:ascii="Times New Roman" w:hAnsi="Times New Roman" w:cs="Times New Roman"/>
            <w:sz w:val="22"/>
          </w:rPr>
          <w:t>) over time</w:t>
        </w:r>
      </w:ins>
    </w:p>
    <w:p w14:paraId="5899D61C" w14:textId="71E2B928" w:rsidR="00CD14DF" w:rsidRDefault="00CD14DF">
      <w:pPr>
        <w:widowControl/>
        <w:jc w:val="left"/>
        <w:rPr>
          <w:ins w:id="2126" w:author="戴 磊" w:date="2020-12-28T22:33:00Z"/>
          <w:rFonts w:ascii="Times New Roman" w:hAnsi="Times New Roman" w:cs="Times New Roman"/>
          <w:sz w:val="22"/>
        </w:rPr>
      </w:pPr>
      <w:proofErr w:type="gramStart"/>
      <w:ins w:id="2127" w:author="戴 磊" w:date="2020-12-28T22:33:00Z">
        <w:r>
          <w:rPr>
            <w:rFonts w:ascii="Times New Roman" w:hAnsi="Times New Roman" w:cs="Times New Roman" w:hint="eastAsia"/>
            <w:sz w:val="22"/>
          </w:rPr>
          <w:t>B</w:t>
        </w:r>
        <w:r>
          <w:rPr>
            <w:rFonts w:ascii="Times New Roman" w:hAnsi="Times New Roman" w:cs="Times New Roman"/>
            <w:sz w:val="22"/>
          </w:rPr>
          <w:t>)Pearson</w:t>
        </w:r>
        <w:proofErr w:type="gramEnd"/>
        <w:r>
          <w:rPr>
            <w:rFonts w:ascii="Times New Roman" w:hAnsi="Times New Roman" w:cs="Times New Roman"/>
            <w:sz w:val="22"/>
          </w:rPr>
          <w:t xml:space="preserve"> correlation?</w:t>
        </w:r>
      </w:ins>
    </w:p>
    <w:p w14:paraId="4B9C1EE5" w14:textId="4CC26497" w:rsidR="005309D2" w:rsidRPr="00CD14DF" w:rsidRDefault="00CD14DF">
      <w:pPr>
        <w:widowControl/>
        <w:jc w:val="left"/>
        <w:rPr>
          <w:ins w:id="2128" w:author="戴 磊" w:date="2020-12-28T22:05:00Z"/>
          <w:rFonts w:ascii="Times New Roman" w:hAnsi="Times New Roman" w:cs="Times New Roman"/>
          <w:color w:val="FF0000"/>
          <w:sz w:val="22"/>
          <w:rPrChange w:id="2129" w:author="戴 磊" w:date="2020-12-28T22:39:00Z">
            <w:rPr>
              <w:ins w:id="2130" w:author="戴 磊" w:date="2020-12-28T22:05:00Z"/>
              <w:rFonts w:ascii="Times New Roman" w:hAnsi="Times New Roman" w:cs="Times New Roman"/>
              <w:b/>
              <w:bCs/>
              <w:sz w:val="22"/>
            </w:rPr>
          </w:rPrChange>
        </w:rPr>
      </w:pPr>
      <w:ins w:id="2131" w:author="戴 磊" w:date="2020-12-28T22:33:00Z">
        <w:r w:rsidRPr="00CD14DF">
          <w:rPr>
            <w:rFonts w:ascii="Times New Roman" w:hAnsi="Times New Roman" w:cs="Times New Roman"/>
            <w:color w:val="FF0000"/>
            <w:sz w:val="22"/>
            <w:rPrChange w:id="2132" w:author="戴 磊" w:date="2020-12-28T22:39:00Z">
              <w:rPr>
                <w:rFonts w:ascii="Times New Roman" w:hAnsi="Times New Roman" w:cs="Times New Roman"/>
                <w:sz w:val="22"/>
              </w:rPr>
            </w:rPrChange>
          </w:rPr>
          <w:t>Supplement: s</w:t>
        </w:r>
      </w:ins>
      <w:ins w:id="2133" w:author="戴 磊" w:date="2020-12-28T22:29:00Z">
        <w:r w:rsidR="005309D2" w:rsidRPr="00CD14DF">
          <w:rPr>
            <w:rFonts w:ascii="Times New Roman" w:hAnsi="Times New Roman" w:cs="Times New Roman"/>
            <w:color w:val="FF0000"/>
            <w:sz w:val="22"/>
            <w:rPrChange w:id="2134" w:author="戴 磊" w:date="2020-12-28T22:39:00Z">
              <w:rPr>
                <w:rFonts w:ascii="Times New Roman" w:hAnsi="Times New Roman" w:cs="Times New Roman"/>
                <w:b/>
                <w:bCs/>
                <w:sz w:val="22"/>
              </w:rPr>
            </w:rPrChange>
          </w:rPr>
          <w:t xml:space="preserve">how </w:t>
        </w:r>
        <w:proofErr w:type="spellStart"/>
        <w:r w:rsidR="005309D2" w:rsidRPr="00CD14DF">
          <w:rPr>
            <w:rFonts w:ascii="Times New Roman" w:hAnsi="Times New Roman" w:cs="Times New Roman"/>
            <w:color w:val="FF0000"/>
            <w:sz w:val="22"/>
            <w:rPrChange w:id="2135" w:author="戴 磊" w:date="2020-12-28T22:39:00Z">
              <w:rPr>
                <w:rFonts w:ascii="Times New Roman" w:hAnsi="Times New Roman" w:cs="Times New Roman"/>
                <w:b/>
                <w:bCs/>
                <w:sz w:val="22"/>
              </w:rPr>
            </w:rPrChange>
          </w:rPr>
          <w:t>dSCFA</w:t>
        </w:r>
        <w:proofErr w:type="spellEnd"/>
        <w:r w:rsidR="005309D2" w:rsidRPr="00CD14DF">
          <w:rPr>
            <w:rFonts w:ascii="Times New Roman" w:hAnsi="Times New Roman" w:cs="Times New Roman"/>
            <w:color w:val="FF0000"/>
            <w:sz w:val="22"/>
            <w:rPrChange w:id="2136" w:author="戴 磊" w:date="2020-12-28T22:39:00Z">
              <w:rPr>
                <w:rFonts w:ascii="Times New Roman" w:hAnsi="Times New Roman" w:cs="Times New Roman"/>
                <w:b/>
                <w:bCs/>
                <w:sz w:val="22"/>
              </w:rPr>
            </w:rPrChange>
          </w:rPr>
          <w:t>/</w:t>
        </w:r>
        <w:proofErr w:type="spellStart"/>
        <w:r w:rsidR="005309D2" w:rsidRPr="00CD14DF">
          <w:rPr>
            <w:rFonts w:ascii="Times New Roman" w:hAnsi="Times New Roman" w:cs="Times New Roman"/>
            <w:color w:val="FF0000"/>
            <w:sz w:val="22"/>
            <w:rPrChange w:id="2137" w:author="戴 磊" w:date="2020-12-28T22:39:00Z">
              <w:rPr>
                <w:rFonts w:ascii="Times New Roman" w:hAnsi="Times New Roman" w:cs="Times New Roman"/>
                <w:b/>
                <w:bCs/>
                <w:sz w:val="22"/>
              </w:rPr>
            </w:rPrChange>
          </w:rPr>
          <w:t>dt~Microbiome</w:t>
        </w:r>
        <w:proofErr w:type="spellEnd"/>
        <w:r w:rsidR="005309D2" w:rsidRPr="00CD14DF">
          <w:rPr>
            <w:rFonts w:ascii="Times New Roman" w:hAnsi="Times New Roman" w:cs="Times New Roman"/>
            <w:color w:val="FF0000"/>
            <w:sz w:val="22"/>
            <w:rPrChange w:id="2138" w:author="戴 磊" w:date="2020-12-28T22:39:00Z">
              <w:rPr>
                <w:rFonts w:ascii="Times New Roman" w:hAnsi="Times New Roman" w:cs="Times New Roman"/>
                <w:b/>
                <w:bCs/>
                <w:sz w:val="22"/>
              </w:rPr>
            </w:rPrChange>
          </w:rPr>
          <w:t>: R^2 (bad)</w:t>
        </w:r>
      </w:ins>
    </w:p>
    <w:p w14:paraId="0F1F3B5E" w14:textId="305D0722" w:rsidR="00BB4D97" w:rsidRDefault="00BB4D97" w:rsidP="00BB4D97">
      <w:pPr>
        <w:jc w:val="left"/>
        <w:rPr>
          <w:ins w:id="2139" w:author="戴 磊" w:date="2020-12-28T22:41:00Z"/>
        </w:rPr>
      </w:pPr>
      <w:proofErr w:type="spellStart"/>
      <w:ins w:id="2140" w:author="戴 磊" w:date="2020-12-28T22:41:00Z">
        <w:r>
          <w:t>dSCFA</w:t>
        </w:r>
        <w:proofErr w:type="spellEnd"/>
        <w:r>
          <w:t xml:space="preserve">/dt </w:t>
        </w:r>
        <w:r>
          <w:rPr>
            <w:rFonts w:hint="eastAsia"/>
          </w:rPr>
          <w:t>v</w:t>
        </w:r>
        <w:r>
          <w:t>s.</w:t>
        </w:r>
        <w:r>
          <w:rPr>
            <w:rFonts w:hint="eastAsia"/>
          </w:rPr>
          <w:t xml:space="preserve"> </w:t>
        </w:r>
        <w:r>
          <w:t xml:space="preserve">d(microbiome)/dt: do not </w:t>
        </w:r>
      </w:ins>
      <w:ins w:id="2141" w:author="戴 磊" w:date="2020-12-28T22:42:00Z">
        <w:r>
          <w:t>show</w:t>
        </w:r>
      </w:ins>
    </w:p>
    <w:p w14:paraId="7F22BAC7" w14:textId="2941D83F" w:rsidR="00BB4D97" w:rsidRDefault="00BB4D97" w:rsidP="00BB4D97">
      <w:pPr>
        <w:jc w:val="left"/>
        <w:rPr>
          <w:ins w:id="2142" w:author="戴 磊" w:date="2020-12-28T22:42:00Z"/>
        </w:rPr>
      </w:pPr>
    </w:p>
    <w:p w14:paraId="5E11BD54" w14:textId="59308BFB" w:rsidR="00BB4D97" w:rsidRDefault="00BB4D97" w:rsidP="00BB4D97">
      <w:pPr>
        <w:jc w:val="left"/>
        <w:rPr>
          <w:ins w:id="2143" w:author="戴 磊" w:date="2020-12-28T22:42:00Z"/>
        </w:rPr>
      </w:pPr>
      <w:ins w:id="2144" w:author="戴 磊" w:date="2020-12-28T22:42:00Z">
        <w:r>
          <w:t>Timescale</w:t>
        </w:r>
        <w:r>
          <w:t>的</w:t>
        </w:r>
        <w:r>
          <w:rPr>
            <w:rFonts w:hint="eastAsia"/>
          </w:rPr>
          <w:t>讨论</w:t>
        </w:r>
      </w:ins>
    </w:p>
    <w:p w14:paraId="3C353913" w14:textId="55A6E818" w:rsidR="00BB4D97" w:rsidRPr="00D96A54" w:rsidRDefault="00BB4D97" w:rsidP="00BB4D97">
      <w:pPr>
        <w:jc w:val="left"/>
        <w:rPr>
          <w:ins w:id="2145" w:author="戴 磊" w:date="2020-12-28T22:41:00Z"/>
        </w:rPr>
      </w:pPr>
      <w:ins w:id="2146" w:author="戴 磊" w:date="2020-12-28T22:41:00Z">
        <w:r>
          <w:t>大部分</w:t>
        </w:r>
        <w:r>
          <w:rPr>
            <w:rFonts w:hint="eastAsia"/>
          </w:rPr>
          <w:t>人的分析：</w:t>
        </w:r>
        <w:r>
          <w:t xml:space="preserve">SCFA </w:t>
        </w:r>
        <w:r>
          <w:t>在</w:t>
        </w:r>
        <w:r>
          <w:rPr>
            <w:rFonts w:hint="eastAsia"/>
          </w:rPr>
          <w:t>t</w:t>
        </w:r>
        <w:r>
          <w:t>和</w:t>
        </w:r>
        <w:r>
          <w:rPr>
            <w:rFonts w:hint="eastAsia"/>
          </w:rPr>
          <w:t>t</w:t>
        </w:r>
        <w:r>
          <w:t>+1</w:t>
        </w:r>
        <w:r>
          <w:t>的</w:t>
        </w:r>
        <w:r>
          <w:rPr>
            <w:rFonts w:hint="eastAsia"/>
          </w:rPr>
          <w:t>差值</w:t>
        </w:r>
        <w:r>
          <w:t xml:space="preserve"> </w:t>
        </w:r>
        <w:r>
          <w:t>与</w:t>
        </w:r>
        <w:r>
          <w:rPr>
            <w:rFonts w:hint="eastAsia"/>
          </w:rPr>
          <w:t>micro</w:t>
        </w:r>
        <w:r>
          <w:t xml:space="preserve">biome </w:t>
        </w:r>
        <w:r>
          <w:rPr>
            <w:rFonts w:hint="eastAsia"/>
          </w:rPr>
          <w:t>在</w:t>
        </w:r>
        <w:r>
          <w:rPr>
            <w:rFonts w:hint="eastAsia"/>
          </w:rPr>
          <w:t>t</w:t>
        </w:r>
        <w:r>
          <w:t>和</w:t>
        </w:r>
        <w:r>
          <w:rPr>
            <w:rFonts w:hint="eastAsia"/>
          </w:rPr>
          <w:t>t</w:t>
        </w:r>
        <w:r>
          <w:t>+1</w:t>
        </w:r>
        <w:r>
          <w:t>的</w:t>
        </w:r>
        <w:r>
          <w:rPr>
            <w:rFonts w:hint="eastAsia"/>
          </w:rPr>
          <w:t>差值，而不是</w:t>
        </w:r>
        <w:r>
          <w:rPr>
            <w:rFonts w:hint="eastAsia"/>
          </w:rPr>
          <w:t>micro</w:t>
        </w:r>
        <w:r>
          <w:t xml:space="preserve">biome </w:t>
        </w:r>
        <w:r>
          <w:rPr>
            <w:rFonts w:hint="eastAsia"/>
          </w:rPr>
          <w:t>在</w:t>
        </w:r>
        <w:r>
          <w:rPr>
            <w:rFonts w:hint="eastAsia"/>
          </w:rPr>
          <w:t>t</w:t>
        </w:r>
        <w:r>
          <w:t>时刻</w:t>
        </w:r>
        <w:r>
          <w:rPr>
            <w:rFonts w:hint="eastAsia"/>
          </w:rPr>
          <w:t>的组成</w:t>
        </w:r>
      </w:ins>
    </w:p>
    <w:p w14:paraId="5B729DD7" w14:textId="77777777" w:rsidR="00BB4D97" w:rsidRPr="00D56EE9" w:rsidRDefault="00BB4D97" w:rsidP="00BB4D97">
      <w:pPr>
        <w:jc w:val="left"/>
        <w:rPr>
          <w:ins w:id="2147" w:author="戴 磊" w:date="2020-12-28T22:41:00Z"/>
        </w:rPr>
      </w:pPr>
      <w:ins w:id="2148" w:author="戴 磊" w:date="2020-12-28T22:41:00Z">
        <w:r w:rsidRPr="00D56EE9">
          <w:rPr>
            <w:rFonts w:hint="eastAsia"/>
          </w:rPr>
          <w:t>菌群组成：决定了此刻的</w:t>
        </w:r>
        <w:r w:rsidRPr="00D56EE9">
          <w:t>SCFA</w:t>
        </w:r>
        <w:r w:rsidRPr="00D56EE9">
          <w:t>量</w:t>
        </w:r>
        <w:r w:rsidRPr="00D56EE9">
          <w:rPr>
            <w:rFonts w:hint="eastAsia"/>
          </w:rPr>
          <w:t>，还是</w:t>
        </w:r>
        <w:r w:rsidRPr="00D56EE9">
          <w:t>SCFA</w:t>
        </w:r>
        <w:r w:rsidRPr="00D56EE9">
          <w:rPr>
            <w:rFonts w:hint="eastAsia"/>
          </w:rPr>
          <w:t>的差值</w:t>
        </w:r>
      </w:ins>
    </w:p>
    <w:p w14:paraId="2775AC71" w14:textId="77777777" w:rsidR="00BB4D97" w:rsidRDefault="00BB4D97">
      <w:pPr>
        <w:widowControl/>
        <w:jc w:val="left"/>
        <w:rPr>
          <w:ins w:id="2149" w:author="戴 磊" w:date="2020-12-28T22:30:00Z"/>
          <w:rFonts w:ascii="Times New Roman" w:hAnsi="Times New Roman" w:cs="Times New Roman"/>
          <w:b/>
          <w:bCs/>
          <w:sz w:val="22"/>
        </w:rPr>
      </w:pPr>
    </w:p>
    <w:p w14:paraId="32DF9B89" w14:textId="77777777" w:rsidR="005309D2" w:rsidRDefault="005309D2">
      <w:pPr>
        <w:widowControl/>
        <w:jc w:val="left"/>
        <w:rPr>
          <w:rFonts w:ascii="Times New Roman" w:hAnsi="Times New Roman" w:cs="Times New Roman"/>
          <w:b/>
          <w:bCs/>
          <w:sz w:val="22"/>
        </w:rPr>
      </w:pPr>
    </w:p>
    <w:p w14:paraId="598461F8" w14:textId="71469950" w:rsidR="006D1B39" w:rsidDel="006D1B39" w:rsidRDefault="002670F5" w:rsidP="006F7B15">
      <w:pPr>
        <w:rPr>
          <w:ins w:id="2150" w:author="刘 红宾" w:date="2020-12-21T15:32:00Z"/>
          <w:del w:id="2151" w:author="戴 磊" w:date="2020-12-28T22:50:00Z"/>
          <w:rFonts w:ascii="Times New Roman" w:hAnsi="Times New Roman" w:cs="Times New Roman"/>
          <w:b/>
          <w:bCs/>
          <w:sz w:val="22"/>
        </w:rPr>
      </w:pPr>
      <w:ins w:id="2152" w:author="刘 红宾" w:date="2020-12-21T15:42:00Z">
        <w:del w:id="2153" w:author="戴 磊" w:date="2020-12-28T22:50:00Z">
          <w:r w:rsidRPr="002670F5" w:rsidDel="006D1B39">
            <w:rPr>
              <w:rFonts w:ascii="Times New Roman" w:hAnsi="Times New Roman" w:cs="Times New Roman"/>
              <w:b/>
              <w:bCs/>
              <w:noProof/>
              <w:sz w:val="22"/>
            </w:rPr>
            <mc:AlternateContent>
              <mc:Choice Requires="wps">
                <w:drawing>
                  <wp:anchor distT="45720" distB="45720" distL="114300" distR="114300" simplePos="0" relativeHeight="251687936" behindDoc="0" locked="0" layoutInCell="1" allowOverlap="1" wp14:anchorId="27145FEF" wp14:editId="17612F10">
                    <wp:simplePos x="0" y="0"/>
                    <wp:positionH relativeFrom="margin">
                      <wp:align>right</wp:align>
                    </wp:positionH>
                    <wp:positionV relativeFrom="paragraph">
                      <wp:posOffset>381000</wp:posOffset>
                    </wp:positionV>
                    <wp:extent cx="5257800" cy="1404620"/>
                    <wp:effectExtent l="0" t="0" r="0" b="6350"/>
                    <wp:wrapTopAndBottom/>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404620"/>
                            </a:xfrm>
                            <a:prstGeom prst="rect">
                              <a:avLst/>
                            </a:prstGeom>
                            <a:solidFill>
                              <a:srgbClr val="FFFFFF"/>
                            </a:solidFill>
                            <a:ln w="9525">
                              <a:noFill/>
                              <a:miter lim="800000"/>
                              <a:headEnd/>
                              <a:tailEnd/>
                            </a:ln>
                          </wps:spPr>
                          <wps:txbx>
                            <w:txbxContent>
                              <w:p w14:paraId="04AB58CA" w14:textId="2B2F40A4" w:rsidR="009763BE" w:rsidRDefault="009763BE">
                                <w:pPr>
                                  <w:rPr>
                                    <w:ins w:id="2154" w:author="刘 红宾" w:date="2020-12-21T15:42:00Z"/>
                                  </w:rPr>
                                </w:pPr>
                                <w:moveFromRangeStart w:id="2155" w:author="戴 磊" w:date="2020-12-28T22:50:00Z" w:name="move60088222"/>
                                <w:moveFrom w:id="2156" w:author="戴 磊" w:date="2020-12-28T22:50:00Z">
                                  <w:ins w:id="2157" w:author="刘 红宾" w:date="2020-12-21T15:42:00Z">
                                    <w:r w:rsidDel="006D1B39">
                                      <w:rPr>
                                        <w:noProof/>
                                      </w:rPr>
                                      <w:drawing>
                                        <wp:inline distT="0" distB="0" distL="0" distR="0" wp14:anchorId="2BADD435" wp14:editId="4ECFB00A">
                                          <wp:extent cx="5066030" cy="4942205"/>
                                          <wp:effectExtent l="0" t="0" r="0"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066030" cy="4942205"/>
                                                  </a:xfrm>
                                                  <a:prstGeom prst="rect">
                                                    <a:avLst/>
                                                  </a:prstGeom>
                                                </pic:spPr>
                                              </pic:pic>
                                            </a:graphicData>
                                          </a:graphic>
                                        </wp:inline>
                                      </w:drawing>
                                    </w:r>
                                  </w:ins>
                                </w:moveFrom>
                                <w:moveFromRangeEnd w:id="2155"/>
                              </w:p>
                              <w:p w14:paraId="2905EAB2" w14:textId="3DB4E4BD" w:rsidR="009763BE" w:rsidRDefault="009763BE">
                                <w:ins w:id="2158" w:author="刘 红宾" w:date="2020-12-21T15:42:00Z">
                                  <w:del w:id="2159" w:author="戴 磊" w:date="2020-12-28T22:49:00Z">
                                    <w:r w:rsidDel="006D1B39">
                                      <w:rPr>
                                        <w:rFonts w:hint="eastAsia"/>
                                      </w:rPr>
                                      <w:delText>F</w:delText>
                                    </w:r>
                                    <w:r w:rsidDel="006D1B39">
                                      <w:delText>igure 6</w:delText>
                                    </w:r>
                                  </w:del>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145FEF" id="_x0000_s1031" type="#_x0000_t202" style="position:absolute;left:0;text-align:left;margin-left:362.8pt;margin-top:30pt;width:414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" stroked="f">
                    <v:textbox style="mso-fit-shape-to-text:t">
                      <w:txbxContent>
                        <w:p w14:paraId="04AB58CA" w14:textId="2B2F40A4" w:rsidR="009763BE" w:rsidRDefault="009763BE">
                          <w:pPr>
                            <w:rPr>
                              <w:ins w:id="2160" w:author="刘 红宾" w:date="2020-12-21T15:42:00Z"/>
                            </w:rPr>
                          </w:pPr>
                          <w:moveFromRangeStart w:id="2161" w:author="戴 磊" w:date="2020-12-28T22:50:00Z" w:name="move60088222"/>
                          <w:moveFrom w:id="2162" w:author="戴 磊" w:date="2020-12-28T22:50:00Z">
                            <w:ins w:id="2163" w:author="刘 红宾" w:date="2020-12-21T15:42:00Z">
                              <w:r w:rsidDel="006D1B39">
                                <w:rPr>
                                  <w:noProof/>
                                </w:rPr>
                                <w:drawing>
                                  <wp:inline distT="0" distB="0" distL="0" distR="0" wp14:anchorId="2BADD435" wp14:editId="4ECFB00A">
                                    <wp:extent cx="5066030" cy="4942205"/>
                                    <wp:effectExtent l="0" t="0" r="0"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066030" cy="4942205"/>
                                            </a:xfrm>
                                            <a:prstGeom prst="rect">
                                              <a:avLst/>
                                            </a:prstGeom>
                                          </pic:spPr>
                                        </pic:pic>
                                      </a:graphicData>
                                    </a:graphic>
                                  </wp:inline>
                                </w:drawing>
                              </w:r>
                            </w:ins>
                          </w:moveFrom>
                          <w:moveFromRangeEnd w:id="2161"/>
                        </w:p>
                        <w:p w14:paraId="2905EAB2" w14:textId="3DB4E4BD" w:rsidR="009763BE" w:rsidRDefault="009763BE">
                          <w:ins w:id="2164" w:author="刘 红宾" w:date="2020-12-21T15:42:00Z">
                            <w:del w:id="2165" w:author="戴 磊" w:date="2020-12-28T22:49:00Z">
                              <w:r w:rsidDel="006D1B39">
                                <w:rPr>
                                  <w:rFonts w:hint="eastAsia"/>
                                </w:rPr>
                                <w:delText>F</w:delText>
                              </w:r>
                              <w:r w:rsidDel="006D1B39">
                                <w:delText>igure 6</w:delText>
                              </w:r>
                            </w:del>
                          </w:ins>
                        </w:p>
                      </w:txbxContent>
                    </v:textbox>
                    <w10:wrap type="topAndBottom" anchorx="margin"/>
                  </v:shape>
                </w:pict>
              </mc:Fallback>
            </mc:AlternateContent>
          </w:r>
        </w:del>
      </w:ins>
      <w:ins w:id="2166" w:author="刘 红宾" w:date="2020-12-21T15:32:00Z">
        <w:del w:id="2167" w:author="戴 磊" w:date="2020-12-28T22:50:00Z">
          <w:r w:rsidR="005C09BC" w:rsidDel="006D1B39">
            <w:rPr>
              <w:rFonts w:ascii="Times New Roman" w:hAnsi="Times New Roman" w:cs="Times New Roman" w:hint="eastAsia"/>
              <w:b/>
              <w:bCs/>
              <w:sz w:val="22"/>
            </w:rPr>
            <w:delText>Meta</w:delText>
          </w:r>
          <w:r w:rsidR="005C09BC" w:rsidDel="006D1B39">
            <w:rPr>
              <w:rFonts w:ascii="Times New Roman" w:hAnsi="Times New Roman" w:cs="Times New Roman"/>
              <w:b/>
              <w:bCs/>
              <w:sz w:val="22"/>
            </w:rPr>
            <w:delText>-analysis</w:delText>
          </w:r>
        </w:del>
      </w:ins>
      <w:ins w:id="2168" w:author="刘 红宾" w:date="2020-12-21T15:43:00Z">
        <w:del w:id="2169" w:author="戴 磊" w:date="2020-12-28T22:50:00Z">
          <w:r w:rsidR="00C66958" w:rsidDel="006D1B39">
            <w:rPr>
              <w:rFonts w:ascii="Times New Roman" w:hAnsi="Times New Roman" w:cs="Times New Roman"/>
              <w:b/>
              <w:bCs/>
              <w:sz w:val="22"/>
            </w:rPr>
            <w:delText xml:space="preserve"> of fiber responders</w:delText>
          </w:r>
        </w:del>
      </w:ins>
      <w:moveToRangeStart w:id="2170" w:author="戴 磊" w:date="2020-12-28T22:50:00Z" w:name="move60088222"/>
      <w:moveTo w:id="2171" w:author="戴 磊" w:date="2020-12-28T22:50:00Z">
        <w:del w:id="2172" w:author="戴 磊" w:date="2020-12-28T22:50:00Z">
          <w:r w:rsidR="006D1B39" w:rsidDel="006D1B39">
            <w:rPr>
              <w:noProof/>
            </w:rPr>
            <w:drawing>
              <wp:inline distT="0" distB="0" distL="0" distR="0" wp14:anchorId="4CDF87A4" wp14:editId="36637E91">
                <wp:extent cx="5066030" cy="4942205"/>
                <wp:effectExtent l="0" t="0" r="0"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066030" cy="4942205"/>
                        </a:xfrm>
                        <a:prstGeom prst="rect">
                          <a:avLst/>
                        </a:prstGeom>
                      </pic:spPr>
                    </pic:pic>
                  </a:graphicData>
                </a:graphic>
              </wp:inline>
            </w:drawing>
          </w:r>
        </w:del>
      </w:moveTo>
      <w:moveToRangeEnd w:id="2170"/>
    </w:p>
    <w:p w14:paraId="5A97EAA2" w14:textId="5C7B6AB6" w:rsidR="005C09BC" w:rsidDel="006D1B39" w:rsidRDefault="005C09BC">
      <w:pPr>
        <w:widowControl/>
        <w:jc w:val="left"/>
        <w:rPr>
          <w:ins w:id="2173" w:author="刘 红宾" w:date="2020-12-21T15:32:00Z"/>
          <w:del w:id="2174" w:author="戴 磊" w:date="2020-12-28T22:50:00Z"/>
          <w:rFonts w:ascii="Times New Roman" w:hAnsi="Times New Roman" w:cs="Times New Roman"/>
          <w:b/>
          <w:bCs/>
          <w:sz w:val="22"/>
        </w:rPr>
      </w:pPr>
      <w:ins w:id="2175" w:author="刘 红宾" w:date="2020-12-21T15:32:00Z">
        <w:del w:id="2176" w:author="戴 磊" w:date="2020-12-28T22:50:00Z">
          <w:r w:rsidDel="006D1B39">
            <w:rPr>
              <w:rFonts w:ascii="Times New Roman" w:hAnsi="Times New Roman" w:cs="Times New Roman"/>
              <w:b/>
              <w:bCs/>
              <w:sz w:val="22"/>
            </w:rPr>
            <w:br w:type="page"/>
          </w:r>
        </w:del>
      </w:ins>
    </w:p>
    <w:p w14:paraId="5E12BC6E" w14:textId="77777777" w:rsidR="005C09BC" w:rsidRDefault="005C09BC" w:rsidP="006F7B15">
      <w:pPr>
        <w:rPr>
          <w:ins w:id="2177" w:author="刘 红宾" w:date="2020-12-21T15:32:00Z"/>
          <w:rFonts w:ascii="Times New Roman" w:hAnsi="Times New Roman" w:cs="Times New Roman"/>
          <w:b/>
          <w:bCs/>
          <w:sz w:val="22"/>
        </w:rPr>
      </w:pPr>
    </w:p>
    <w:p w14:paraId="20409E4C" w14:textId="77777777" w:rsidR="008E75F3" w:rsidRDefault="008E75F3">
      <w:pPr>
        <w:widowControl/>
        <w:jc w:val="left"/>
        <w:rPr>
          <w:ins w:id="2178" w:author="戴 磊" w:date="2020-12-28T23:44:00Z"/>
          <w:rFonts w:ascii="Times New Roman" w:hAnsi="Times New Roman" w:cs="Times New Roman"/>
          <w:b/>
          <w:bCs/>
          <w:sz w:val="22"/>
        </w:rPr>
      </w:pPr>
      <w:ins w:id="2179" w:author="戴 磊" w:date="2020-12-28T23:44:00Z">
        <w:r>
          <w:rPr>
            <w:rFonts w:ascii="Times New Roman" w:hAnsi="Times New Roman" w:cs="Times New Roman"/>
            <w:b/>
            <w:bCs/>
            <w:sz w:val="22"/>
          </w:rPr>
          <w:br w:type="page"/>
        </w:r>
      </w:ins>
    </w:p>
    <w:p w14:paraId="14C986D9" w14:textId="2ACDE646" w:rsidR="002F68C6" w:rsidDel="00372577" w:rsidRDefault="00465AC3" w:rsidP="006F7B15">
      <w:pPr>
        <w:rPr>
          <w:del w:id="2180" w:author="戴 磊" w:date="2020-12-29T00:45:00Z"/>
          <w:rFonts w:ascii="Times New Roman" w:hAnsi="Times New Roman" w:cs="Times New Roman"/>
          <w:b/>
          <w:bCs/>
          <w:sz w:val="22"/>
        </w:rPr>
      </w:pPr>
      <w:del w:id="2181" w:author="戴 磊" w:date="2020-12-29T00:45:00Z">
        <w:r w:rsidRPr="00465AC3" w:rsidDel="00372577">
          <w:rPr>
            <w:rFonts w:ascii="Times New Roman" w:hAnsi="Times New Roman" w:cs="Times New Roman" w:hint="eastAsia"/>
            <w:b/>
            <w:bCs/>
            <w:sz w:val="22"/>
          </w:rPr>
          <w:lastRenderedPageBreak/>
          <w:delText>D</w:delText>
        </w:r>
        <w:r w:rsidRPr="00465AC3" w:rsidDel="00372577">
          <w:rPr>
            <w:rFonts w:ascii="Times New Roman" w:hAnsi="Times New Roman" w:cs="Times New Roman"/>
            <w:b/>
            <w:bCs/>
            <w:sz w:val="22"/>
          </w:rPr>
          <w:delText>iscussion</w:delText>
        </w:r>
      </w:del>
    </w:p>
    <w:p w14:paraId="641343E1" w14:textId="52AC6311" w:rsidR="00991C8E" w:rsidRPr="00991C8E" w:rsidDel="00372577" w:rsidRDefault="00991C8E" w:rsidP="006F7B15">
      <w:pPr>
        <w:rPr>
          <w:ins w:id="2182" w:author="刘 红宾" w:date="2020-12-07T15:58:00Z"/>
          <w:del w:id="2183" w:author="戴 磊" w:date="2020-12-29T00:45:00Z"/>
          <w:rFonts w:ascii="Times New Roman" w:hAnsi="Times New Roman" w:cs="Times New Roman"/>
          <w:b/>
          <w:bCs/>
          <w:sz w:val="22"/>
        </w:rPr>
      </w:pPr>
    </w:p>
    <w:p w14:paraId="0C3ED814" w14:textId="3DAB0910" w:rsidR="00A03552" w:rsidRPr="003905BE" w:rsidDel="00372577" w:rsidRDefault="00C0461D" w:rsidP="006F7B15">
      <w:pPr>
        <w:rPr>
          <w:del w:id="2184" w:author="戴 磊" w:date="2020-12-29T00:45:00Z"/>
          <w:rFonts w:ascii="Times New Roman" w:hAnsi="Times New Roman" w:cs="Times New Roman"/>
          <w:color w:val="FF0000"/>
          <w:sz w:val="22"/>
          <w:rPrChange w:id="2185" w:author="刘 红宾" w:date="2020-12-21T18:45:00Z">
            <w:rPr>
              <w:del w:id="2186" w:author="戴 磊" w:date="2020-12-29T00:45:00Z"/>
              <w:rFonts w:ascii="Times New Roman" w:hAnsi="Times New Roman" w:cs="Times New Roman"/>
              <w:b/>
              <w:bCs/>
              <w:sz w:val="22"/>
            </w:rPr>
          </w:rPrChange>
        </w:rPr>
      </w:pPr>
      <w:ins w:id="2187" w:author="刘 红宾" w:date="2020-12-21T18:44:00Z">
        <w:del w:id="2188" w:author="戴 磊" w:date="2020-12-29T00:45:00Z">
          <w:r w:rsidRPr="003905BE" w:rsidDel="00372577">
            <w:rPr>
              <w:rFonts w:ascii="Times New Roman" w:hAnsi="Times New Roman" w:cs="Times New Roman"/>
              <w:color w:val="FF0000"/>
              <w:sz w:val="22"/>
              <w:rPrChange w:id="2189" w:author="刘 红宾" w:date="2020-12-21T18:45:00Z">
                <w:rPr>
                  <w:rFonts w:ascii="Times New Roman" w:hAnsi="Times New Roman" w:cs="Times New Roman"/>
                  <w:b/>
                  <w:bCs/>
                  <w:sz w:val="22"/>
                </w:rPr>
              </w:rPrChange>
            </w:rPr>
            <w:delText xml:space="preserve">Low </w:delText>
          </w:r>
          <w:r w:rsidRPr="003905BE" w:rsidDel="00372577">
            <w:rPr>
              <w:rFonts w:ascii="Times New Roman" w:hAnsi="Times New Roman" w:cs="Times New Roman"/>
              <w:color w:val="FF0000"/>
              <w:shd w:val="clear" w:color="auto" w:fill="FFFFFF"/>
              <w:rPrChange w:id="2190" w:author="刘 红宾" w:date="2020-12-21T18:45:00Z">
                <w:rPr>
                  <w:rFonts w:ascii="Times New Roman" w:hAnsi="Times New Roman" w:cs="Times New Roman"/>
                  <w:color w:val="000000"/>
                  <w:shd w:val="clear" w:color="auto" w:fill="FFFFFF"/>
                </w:rPr>
              </w:rPrChange>
            </w:rPr>
            <w:delText xml:space="preserve">reproducibility </w:delText>
          </w:r>
          <w:r w:rsidR="003905BE" w:rsidRPr="003905BE" w:rsidDel="00372577">
            <w:rPr>
              <w:rFonts w:ascii="Times New Roman" w:hAnsi="Times New Roman" w:cs="Times New Roman"/>
              <w:color w:val="FF0000"/>
              <w:shd w:val="clear" w:color="auto" w:fill="FFFFFF"/>
              <w:rPrChange w:id="2191" w:author="刘 红宾" w:date="2020-12-21T18:45:00Z">
                <w:rPr>
                  <w:rFonts w:ascii="Times New Roman" w:hAnsi="Times New Roman" w:cs="Times New Roman"/>
                  <w:color w:val="000000"/>
                  <w:shd w:val="clear" w:color="auto" w:fill="FFFFFF"/>
                </w:rPr>
              </w:rPrChange>
            </w:rPr>
            <w:delText>between studies becau</w:delText>
          </w:r>
        </w:del>
      </w:ins>
      <w:ins w:id="2192" w:author="刘 红宾" w:date="2020-12-21T18:45:00Z">
        <w:del w:id="2193" w:author="戴 磊" w:date="2020-12-29T00:45:00Z">
          <w:r w:rsidR="003905BE" w:rsidRPr="003905BE" w:rsidDel="00372577">
            <w:rPr>
              <w:rFonts w:ascii="Times New Roman" w:hAnsi="Times New Roman" w:cs="Times New Roman"/>
              <w:color w:val="FF0000"/>
              <w:shd w:val="clear" w:color="auto" w:fill="FFFFFF"/>
              <w:rPrChange w:id="2194" w:author="刘 红宾" w:date="2020-12-21T18:45:00Z">
                <w:rPr>
                  <w:rFonts w:ascii="Times New Roman" w:hAnsi="Times New Roman" w:cs="Times New Roman"/>
                  <w:color w:val="000000"/>
                  <w:shd w:val="clear" w:color="auto" w:fill="FFFFFF"/>
                </w:rPr>
              </w:rPrChange>
            </w:rPr>
            <w:delText>se of the individualized gut microbiome</w:delText>
          </w:r>
        </w:del>
      </w:ins>
    </w:p>
    <w:p w14:paraId="5D98119D" w14:textId="67CFF666" w:rsidR="00656B7C" w:rsidRPr="00902EDC" w:rsidDel="00372577" w:rsidRDefault="00902EDC">
      <w:pPr>
        <w:rPr>
          <w:del w:id="2195" w:author="戴 磊" w:date="2020-12-29T00:45:00Z"/>
          <w:moveFrom w:id="2196" w:author="刘 红宾" w:date="2020-12-07T15:48:00Z"/>
          <w:rFonts w:ascii="Times New Roman" w:hAnsi="Times New Roman" w:cs="Times New Roman"/>
          <w:szCs w:val="21"/>
          <w:rPrChange w:id="2197" w:author="刘 红宾" w:date="2020-12-07T16:02:00Z">
            <w:rPr>
              <w:del w:id="2198" w:author="戴 磊" w:date="2020-12-29T00:45:00Z"/>
              <w:moveFrom w:id="2199" w:author="刘 红宾" w:date="2020-12-07T15:48:00Z"/>
              <w:rFonts w:ascii="Times New Roman" w:hAnsi="Times New Roman" w:cs="Times New Roman"/>
              <w:color w:val="2A2A2A"/>
              <w:szCs w:val="21"/>
              <w:shd w:val="clear" w:color="auto" w:fill="FFFFFF"/>
            </w:rPr>
          </w:rPrChange>
        </w:rPr>
      </w:pPr>
      <w:ins w:id="2200" w:author="刘 红宾" w:date="2020-12-07T16:03:00Z">
        <w:del w:id="2201" w:author="戴 磊" w:date="2020-12-29T00:45:00Z">
          <w:r w:rsidDel="00372577">
            <w:rPr>
              <w:rFonts w:ascii="Times New Roman" w:hAnsi="Times New Roman" w:cs="Times New Roman"/>
              <w:szCs w:val="21"/>
            </w:rPr>
            <w:delText xml:space="preserve">The </w:delText>
          </w:r>
          <w:r w:rsidR="003A2FE8" w:rsidDel="00372577">
            <w:rPr>
              <w:rFonts w:ascii="Times New Roman" w:hAnsi="Times New Roman" w:cs="Times New Roman"/>
              <w:szCs w:val="21"/>
            </w:rPr>
            <w:delText>impact of d</w:delText>
          </w:r>
        </w:del>
      </w:ins>
      <w:ins w:id="2202" w:author="刘 红宾" w:date="2020-12-07T16:02:00Z">
        <w:del w:id="2203" w:author="戴 磊" w:date="2020-12-29T00:45:00Z">
          <w:r w:rsidRPr="00902EDC" w:rsidDel="00372577">
            <w:rPr>
              <w:rFonts w:ascii="Times New Roman" w:hAnsi="Times New Roman" w:cs="Times New Roman"/>
              <w:szCs w:val="21"/>
            </w:rPr>
            <w:delText xml:space="preserve">ietary fibers </w:delText>
          </w:r>
        </w:del>
      </w:ins>
      <w:ins w:id="2204" w:author="刘 红宾" w:date="2020-12-07T16:03:00Z">
        <w:del w:id="2205" w:author="戴 磊" w:date="2020-12-29T00:45:00Z">
          <w:r w:rsidR="003A2FE8" w:rsidDel="00372577">
            <w:rPr>
              <w:rFonts w:ascii="Times New Roman" w:hAnsi="Times New Roman" w:cs="Times New Roman"/>
              <w:szCs w:val="21"/>
            </w:rPr>
            <w:delText>on the</w:delText>
          </w:r>
        </w:del>
      </w:ins>
      <w:ins w:id="2206" w:author="刘 红宾" w:date="2020-12-07T16:02:00Z">
        <w:del w:id="2207" w:author="戴 磊" w:date="2020-12-29T00:45:00Z">
          <w:r w:rsidRPr="00902EDC" w:rsidDel="00372577">
            <w:rPr>
              <w:rFonts w:ascii="Times New Roman" w:hAnsi="Times New Roman" w:cs="Times New Roman"/>
              <w:szCs w:val="21"/>
            </w:rPr>
            <w:delText xml:space="preserve"> gut microbiome </w:delText>
          </w:r>
        </w:del>
      </w:ins>
      <w:ins w:id="2208" w:author="刘 红宾" w:date="2020-12-07T16:03:00Z">
        <w:del w:id="2209" w:author="戴 磊" w:date="2020-12-29T00:45:00Z">
          <w:r w:rsidR="003A2FE8" w:rsidDel="00372577">
            <w:rPr>
              <w:rFonts w:ascii="Times New Roman" w:hAnsi="Times New Roman" w:cs="Times New Roman"/>
              <w:szCs w:val="21"/>
            </w:rPr>
            <w:delText xml:space="preserve">has been widely </w:delText>
          </w:r>
        </w:del>
      </w:ins>
      <w:ins w:id="2210" w:author="刘 红宾" w:date="2020-12-07T16:04:00Z">
        <w:del w:id="2211" w:author="戴 磊" w:date="2020-12-29T00:45:00Z">
          <w:r w:rsidR="003A2FE8" w:rsidDel="00372577">
            <w:rPr>
              <w:rFonts w:ascii="Times New Roman" w:hAnsi="Times New Roman" w:cs="Times New Roman"/>
              <w:szCs w:val="21"/>
            </w:rPr>
            <w:delText>studied</w:delText>
          </w:r>
        </w:del>
      </w:ins>
      <w:ins w:id="2212" w:author="刘 红宾" w:date="2020-12-07T16:03:00Z">
        <w:del w:id="2213" w:author="戴 磊" w:date="2020-12-29T00:45:00Z">
          <w:r w:rsidR="003A2FE8" w:rsidDel="00372577">
            <w:rPr>
              <w:rFonts w:ascii="Times New Roman" w:hAnsi="Times New Roman" w:cs="Times New Roman"/>
              <w:szCs w:val="21"/>
            </w:rPr>
            <w:delText>.</w:delText>
          </w:r>
        </w:del>
      </w:ins>
      <w:ins w:id="2214" w:author="刘 红宾" w:date="2020-12-07T16:02:00Z">
        <w:del w:id="2215" w:author="戴 磊" w:date="2020-12-29T00:45:00Z">
          <w:r w:rsidDel="00372577">
            <w:rPr>
              <w:rFonts w:ascii="Times New Roman" w:hAnsi="Times New Roman" w:cs="Times New Roman"/>
              <w:szCs w:val="21"/>
            </w:rPr>
            <w:delText xml:space="preserve"> </w:delText>
          </w:r>
        </w:del>
      </w:ins>
      <w:ins w:id="2216" w:author="刘 红宾" w:date="2020-12-07T16:04:00Z">
        <w:del w:id="2217" w:author="戴 磊" w:date="2020-12-29T00:45:00Z">
          <w:r w:rsidR="00B50076" w:rsidDel="00372577">
            <w:rPr>
              <w:rFonts w:ascii="Times New Roman" w:hAnsi="Times New Roman" w:cs="Times New Roman"/>
              <w:szCs w:val="21"/>
            </w:rPr>
            <w:delText xml:space="preserve">However, </w:delText>
          </w:r>
        </w:del>
      </w:ins>
      <w:moveFromRangeStart w:id="2218" w:author="刘 红宾" w:date="2020-12-07T15:48:00Z" w:name="move58248539"/>
      <w:moveFrom w:id="2219" w:author="刘 红宾" w:date="2020-12-07T15:48:00Z">
        <w:del w:id="2220" w:author="戴 磊" w:date="2020-12-29T00:45:00Z">
          <w:r w:rsidR="00656B7C" w:rsidRPr="00491A8A" w:rsidDel="00372577">
            <w:rPr>
              <w:rFonts w:ascii="Times New Roman" w:hAnsi="Times New Roman" w:cs="Times New Roman"/>
              <w:szCs w:val="21"/>
            </w:rPr>
            <w:delText>A</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further</w:delText>
          </w:r>
          <w:r w:rsidR="00656B7C" w:rsidDel="00372577">
            <w:rPr>
              <w:rFonts w:ascii="Times New Roman" w:hAnsi="Times New Roman" w:cs="Times New Roman"/>
              <w:szCs w:val="21"/>
            </w:rPr>
            <w:delText xml:space="preserve"> challenge will be that these dietary-induced microbial changes only last as long as the intervention is conducted </w:delText>
          </w:r>
          <w:r w:rsidR="00656B7C" w:rsidRPr="00491A8A" w:rsidDel="00372577">
            <w:rPr>
              <w:rFonts w:ascii="Times New Roman" w:hAnsi="Times New Roman" w:cs="Times New Roman"/>
              <w:szCs w:val="21"/>
            </w:rPr>
            <w:fldChar w:fldCharType="begin"/>
          </w:r>
          <w:r w:rsidR="00656B7C" w:rsidDel="00372577">
            <w:rPr>
              <w:rFonts w:ascii="Times New Roman" w:hAnsi="Times New Roman" w:cs="Times New Roman"/>
              <w:szCs w:val="21"/>
            </w:rPr>
            <w:delInstrText xml:space="preserve"> ADDIN NE.Ref.{121329DC-F53D-4BA4-A4FE-35DEB9BA509C}</w:delInstrText>
          </w:r>
          <w:r w:rsidR="00656B7C" w:rsidRPr="00491A8A" w:rsidDel="00372577">
            <w:rPr>
              <w:rFonts w:ascii="Times New Roman" w:hAnsi="Times New Roman" w:cs="Times New Roman"/>
              <w:szCs w:val="21"/>
            </w:rPr>
            <w:fldChar w:fldCharType="separate"/>
          </w:r>
          <w:r w:rsidR="00656B7C" w:rsidDel="00372577">
            <w:rPr>
              <w:rFonts w:ascii="Times New Roman" w:hAnsi="Times New Roman" w:cs="Times New Roman"/>
              <w:color w:val="080000"/>
              <w:kern w:val="0"/>
              <w:szCs w:val="21"/>
            </w:rPr>
            <w:delText>[9, 17]</w:delText>
          </w:r>
          <w:r w:rsidR="00656B7C" w:rsidRPr="00491A8A" w:rsidDel="00372577">
            <w:rPr>
              <w:rFonts w:ascii="Times New Roman" w:hAnsi="Times New Roman" w:cs="Times New Roman"/>
              <w:szCs w:val="21"/>
            </w:rPr>
            <w:fldChar w:fldCharType="end"/>
          </w:r>
          <w:r w:rsidR="00656B7C" w:rsidRPr="00491A8A" w:rsidDel="00372577">
            <w:rPr>
              <w:rFonts w:ascii="Times New Roman" w:hAnsi="Times New Roman" w:cs="Times New Roman"/>
              <w:szCs w:val="21"/>
            </w:rPr>
            <w:delText>,</w:delText>
          </w:r>
          <w:r w:rsidR="00656B7C" w:rsidRPr="00491A8A" w:rsidDel="00372577">
            <w:rPr>
              <w:rFonts w:ascii="Times New Roman" w:eastAsia="MS Gothic" w:hAnsi="Times New Roman" w:cs="Times New Roman"/>
              <w:szCs w:val="21"/>
            </w:rPr>
            <w:delText> </w:delText>
          </w:r>
          <w:r w:rsidR="00656B7C" w:rsidRPr="00491A8A" w:rsidDel="00372577">
            <w:rPr>
              <w:rFonts w:ascii="Times New Roman" w:hAnsi="Times New Roman" w:cs="Times New Roman"/>
              <w:szCs w:val="21"/>
            </w:rPr>
            <w:delText>while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the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person</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compliance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is</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difficult</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to</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enforce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and</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monitor</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for</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long-term</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dietary</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intervention.</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Hence,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the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long-term</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efficacy</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of</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this</w:delText>
          </w:r>
          <w:r w:rsidR="00656B7C" w:rsidDel="00372577">
            <w:rPr>
              <w:rFonts w:ascii="Times New Roman" w:hAnsi="Times New Roman" w:cs="Times New Roman"/>
              <w:szCs w:val="21"/>
            </w:rPr>
            <w:delText xml:space="preserve"> dietary </w:delText>
          </w:r>
          <w:r w:rsidR="00656B7C" w:rsidRPr="00491A8A" w:rsidDel="00372577">
            <w:rPr>
              <w:rFonts w:ascii="Times New Roman" w:hAnsi="Times New Roman" w:cs="Times New Roman"/>
              <w:szCs w:val="21"/>
            </w:rPr>
            <w:delText>approach</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and</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its</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applicability</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across</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a</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wide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range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of</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microbiome-associated</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diseases</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merit</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further</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study</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fldChar w:fldCharType="begin"/>
          </w:r>
          <w:r w:rsidR="00656B7C" w:rsidDel="00372577">
            <w:rPr>
              <w:rFonts w:ascii="Times New Roman" w:hAnsi="Times New Roman" w:cs="Times New Roman"/>
              <w:szCs w:val="21"/>
            </w:rPr>
            <w:delInstrText xml:space="preserve"> ADDIN NE.Ref.{5A75DA28-FC88-46D7-8E08-6C6A670311F1}</w:delInstrText>
          </w:r>
          <w:r w:rsidR="00656B7C" w:rsidRPr="00491A8A" w:rsidDel="00372577">
            <w:rPr>
              <w:rFonts w:ascii="Times New Roman" w:hAnsi="Times New Roman" w:cs="Times New Roman"/>
              <w:szCs w:val="21"/>
            </w:rPr>
            <w:fldChar w:fldCharType="separate"/>
          </w:r>
          <w:r w:rsidR="00656B7C" w:rsidDel="00372577">
            <w:rPr>
              <w:rFonts w:ascii="Times New Roman" w:hAnsi="Times New Roman" w:cs="Times New Roman"/>
              <w:color w:val="080000"/>
              <w:kern w:val="0"/>
              <w:szCs w:val="21"/>
            </w:rPr>
            <w:delText>[37]</w:delText>
          </w:r>
          <w:r w:rsidR="00656B7C" w:rsidRPr="00491A8A" w:rsidDel="00372577">
            <w:rPr>
              <w:rFonts w:ascii="Times New Roman" w:hAnsi="Times New Roman" w:cs="Times New Roman"/>
              <w:szCs w:val="21"/>
            </w:rPr>
            <w:fldChar w:fldCharType="end"/>
          </w:r>
          <w:r w:rsidR="00656B7C" w:rsidRPr="00491A8A" w:rsidDel="00372577">
            <w:rPr>
              <w:rFonts w:ascii="Times New Roman" w:hAnsi="Times New Roman" w:cs="Times New Roman"/>
              <w:szCs w:val="21"/>
            </w:rPr>
            <w:delText>.</w:delText>
          </w:r>
        </w:del>
      </w:moveFrom>
    </w:p>
    <w:moveFromRangeEnd w:id="2218"/>
    <w:p w14:paraId="6FD85E0C" w14:textId="11D50AA2" w:rsidR="000737F7" w:rsidDel="00372577" w:rsidRDefault="000737F7">
      <w:pPr>
        <w:rPr>
          <w:ins w:id="2221" w:author="刘 红宾" w:date="2020-12-21T18:44:00Z"/>
          <w:del w:id="2222" w:author="戴 磊" w:date="2020-12-29T00:45:00Z"/>
          <w:rFonts w:ascii="Times New Roman" w:hAnsi="Times New Roman" w:cs="Times New Roman"/>
          <w:color w:val="000000"/>
          <w:shd w:val="clear" w:color="auto" w:fill="FFFFFF"/>
        </w:rPr>
      </w:pPr>
      <w:moveToRangeStart w:id="2223" w:author="刘 红宾" w:date="2020-12-07T15:45:00Z" w:name="move58248346"/>
      <w:moveTo w:id="2224" w:author="刘 红宾" w:date="2020-12-07T15:45:00Z">
        <w:del w:id="2225" w:author="戴 磊" w:date="2020-12-29T00:45:00Z">
          <w:r w:rsidDel="00372577">
            <w:rPr>
              <w:rFonts w:ascii="Times New Roman" w:hAnsi="Times New Roman" w:cs="Times New Roman"/>
              <w:color w:val="000000"/>
              <w:shd w:val="clear" w:color="auto" w:fill="FFFFFF"/>
            </w:rPr>
            <w:delText>P</w:delText>
          </w:r>
          <w:r w:rsidRPr="00A10DF5" w:rsidDel="00372577">
            <w:rPr>
              <w:rFonts w:ascii="Times New Roman" w:hAnsi="Times New Roman" w:cs="Times New Roman"/>
              <w:color w:val="000000"/>
              <w:shd w:val="clear" w:color="auto" w:fill="FFFFFF"/>
            </w:rPr>
            <w:delText>oor</w:delText>
          </w:r>
        </w:del>
      </w:moveTo>
      <w:ins w:id="2226" w:author="刘 红宾" w:date="2020-12-07T16:02:00Z">
        <w:del w:id="2227" w:author="戴 磊" w:date="2020-12-29T00:45:00Z">
          <w:r w:rsidR="00902EDC" w:rsidDel="00372577">
            <w:rPr>
              <w:rFonts w:ascii="Times New Roman" w:hAnsi="Times New Roman" w:cs="Times New Roman"/>
              <w:szCs w:val="21"/>
            </w:rPr>
            <w:delText>r</w:delText>
          </w:r>
        </w:del>
      </w:ins>
      <w:ins w:id="2228" w:author="刘 红宾" w:date="2020-12-07T15:58:00Z">
        <w:del w:id="2229" w:author="戴 磊" w:date="2020-12-29T00:45:00Z">
          <w:r w:rsidR="00A03552" w:rsidDel="00372577">
            <w:rPr>
              <w:rFonts w:ascii="Times New Roman" w:hAnsi="Times New Roman" w:cs="Times New Roman"/>
              <w:szCs w:val="21"/>
            </w:rPr>
            <w:delText>are</w:delText>
          </w:r>
        </w:del>
      </w:ins>
      <w:ins w:id="2230" w:author="刘 红宾" w:date="2020-12-07T15:59:00Z">
        <w:del w:id="2231" w:author="戴 磊" w:date="2020-12-29T00:45:00Z">
          <w:r w:rsidR="00707659" w:rsidDel="00372577">
            <w:rPr>
              <w:rFonts w:ascii="Times New Roman" w:hAnsi="Times New Roman" w:cs="Times New Roman"/>
              <w:szCs w:val="21"/>
            </w:rPr>
            <w:delText xml:space="preserve"> consistent and</w:delText>
          </w:r>
        </w:del>
      </w:ins>
      <w:moveTo w:id="2232" w:author="刘 红宾" w:date="2020-12-07T15:45:00Z">
        <w:del w:id="2233" w:author="戴 磊" w:date="2020-12-29T00:45:00Z">
          <w:r w:rsidRPr="00A10DF5" w:rsidDel="00372577">
            <w:rPr>
              <w:rFonts w:ascii="Times New Roman" w:hAnsi="Times New Roman" w:cs="Times New Roman"/>
              <w:color w:val="000000"/>
              <w:shd w:val="clear" w:color="auto" w:fill="FFFFFF"/>
            </w:rPr>
            <w:delText xml:space="preserve"> reproducibility</w:delText>
          </w:r>
        </w:del>
      </w:moveTo>
      <w:ins w:id="2234" w:author="刘 红宾" w:date="2020-12-07T15:59:00Z">
        <w:del w:id="2235" w:author="戴 磊" w:date="2020-12-29T00:45:00Z">
          <w:r w:rsidR="00707659" w:rsidDel="00372577">
            <w:rPr>
              <w:rFonts w:ascii="Times New Roman" w:hAnsi="Times New Roman" w:cs="Times New Roman"/>
              <w:color w:val="000000"/>
              <w:shd w:val="clear" w:color="auto" w:fill="FFFFFF"/>
            </w:rPr>
            <w:delText xml:space="preserve">le </w:delText>
          </w:r>
        </w:del>
      </w:ins>
      <w:ins w:id="2236" w:author="刘 红宾" w:date="2020-12-07T16:00:00Z">
        <w:del w:id="2237" w:author="戴 磊" w:date="2020-12-29T00:45:00Z">
          <w:r w:rsidR="00C07FA3" w:rsidDel="00372577">
            <w:rPr>
              <w:rFonts w:ascii="Times New Roman" w:hAnsi="Times New Roman" w:cs="Times New Roman"/>
              <w:color w:val="000000"/>
              <w:shd w:val="clear" w:color="auto" w:fill="FFFFFF"/>
            </w:rPr>
            <w:delText>microbial r</w:delText>
          </w:r>
        </w:del>
      </w:ins>
      <w:ins w:id="2238" w:author="刘 红宾" w:date="2020-12-07T16:01:00Z">
        <w:del w:id="2239" w:author="戴 磊" w:date="2020-12-29T00:45:00Z">
          <w:r w:rsidR="00C07FA3" w:rsidDel="00372577">
            <w:rPr>
              <w:rFonts w:ascii="Times New Roman" w:hAnsi="Times New Roman" w:cs="Times New Roman"/>
              <w:color w:val="000000"/>
              <w:shd w:val="clear" w:color="auto" w:fill="FFFFFF"/>
            </w:rPr>
            <w:delText>esponse</w:delText>
          </w:r>
        </w:del>
      </w:ins>
      <w:ins w:id="2240" w:author="刘 红宾" w:date="2020-12-07T15:59:00Z">
        <w:del w:id="2241" w:author="戴 磊" w:date="2020-12-29T00:45:00Z">
          <w:r w:rsidR="00707659" w:rsidDel="00372577">
            <w:rPr>
              <w:rFonts w:ascii="Times New Roman" w:hAnsi="Times New Roman" w:cs="Times New Roman"/>
              <w:color w:val="000000"/>
              <w:shd w:val="clear" w:color="auto" w:fill="FFFFFF"/>
            </w:rPr>
            <w:delText>s were yielded</w:delText>
          </w:r>
        </w:del>
      </w:ins>
      <w:moveTo w:id="2242" w:author="刘 红宾" w:date="2020-12-07T15:45:00Z">
        <w:del w:id="2243" w:author="戴 磊" w:date="2020-12-29T00:45:00Z">
          <w:r w:rsidRPr="00A10DF5" w:rsidDel="00372577">
            <w:rPr>
              <w:rFonts w:ascii="Times New Roman" w:hAnsi="Times New Roman" w:cs="Times New Roman"/>
              <w:color w:val="000000"/>
              <w:shd w:val="clear" w:color="auto" w:fill="FFFFFF"/>
            </w:rPr>
            <w:delText xml:space="preserve"> </w:delText>
          </w:r>
        </w:del>
      </w:moveTo>
      <w:ins w:id="2244" w:author="刘 红宾" w:date="2020-12-07T15:59:00Z">
        <w:del w:id="2245" w:author="戴 磊" w:date="2020-12-29T00:45:00Z">
          <w:r w:rsidR="00707659" w:rsidDel="00372577">
            <w:rPr>
              <w:rFonts w:ascii="Times New Roman" w:hAnsi="Times New Roman" w:cs="Times New Roman"/>
              <w:color w:val="000000"/>
              <w:shd w:val="clear" w:color="auto" w:fill="FFFFFF"/>
            </w:rPr>
            <w:delText xml:space="preserve">among </w:delText>
          </w:r>
        </w:del>
      </w:ins>
      <w:ins w:id="2246" w:author="刘 红宾" w:date="2020-12-07T16:04:00Z">
        <w:del w:id="2247" w:author="戴 磊" w:date="2020-12-29T00:45:00Z">
          <w:r w:rsidR="00B50076" w:rsidDel="00372577">
            <w:rPr>
              <w:rFonts w:ascii="Times New Roman" w:hAnsi="Times New Roman" w:cs="Times New Roman"/>
              <w:color w:val="000000"/>
              <w:shd w:val="clear" w:color="auto" w:fill="FFFFFF"/>
            </w:rPr>
            <w:delText xml:space="preserve">these </w:delText>
          </w:r>
        </w:del>
      </w:ins>
      <w:ins w:id="2248" w:author="刘 红宾" w:date="2020-12-07T16:00:00Z">
        <w:del w:id="2249" w:author="戴 磊" w:date="2020-12-29T00:45:00Z">
          <w:r w:rsidR="00707659" w:rsidDel="00372577">
            <w:rPr>
              <w:rFonts w:ascii="Times New Roman" w:hAnsi="Times New Roman" w:cs="Times New Roman"/>
              <w:color w:val="000000"/>
              <w:shd w:val="clear" w:color="auto" w:fill="FFFFFF"/>
            </w:rPr>
            <w:delText>studies,</w:delText>
          </w:r>
          <w:r w:rsidR="00C07FA3" w:rsidDel="00372577">
            <w:rPr>
              <w:rFonts w:ascii="Times New Roman" w:hAnsi="Times New Roman" w:cs="Times New Roman"/>
              <w:color w:val="000000"/>
              <w:shd w:val="clear" w:color="auto" w:fill="FFFFFF"/>
            </w:rPr>
            <w:delText xml:space="preserve"> and </w:delText>
          </w:r>
        </w:del>
      </w:ins>
      <w:ins w:id="2250" w:author="刘 红宾" w:date="2020-12-07T16:05:00Z">
        <w:del w:id="2251" w:author="戴 磊" w:date="2020-12-29T00:45:00Z">
          <w:r w:rsidR="00B50076" w:rsidDel="00372577">
            <w:rPr>
              <w:rFonts w:ascii="Times New Roman" w:hAnsi="Times New Roman" w:cs="Times New Roman"/>
              <w:color w:val="000000"/>
              <w:shd w:val="clear" w:color="auto" w:fill="FFFFFF"/>
            </w:rPr>
            <w:delText>this</w:delText>
          </w:r>
          <w:r w:rsidR="00B50076" w:rsidRPr="00B50076" w:rsidDel="00372577">
            <w:rPr>
              <w:rFonts w:ascii="Times New Roman" w:hAnsi="Times New Roman" w:cs="Times New Roman"/>
              <w:color w:val="000000"/>
              <w:shd w:val="clear" w:color="auto" w:fill="FFFFFF"/>
            </w:rPr>
            <w:delText xml:space="preserve"> </w:delText>
          </w:r>
          <w:r w:rsidR="00B50076" w:rsidDel="00372577">
            <w:rPr>
              <w:rFonts w:ascii="Times New Roman" w:hAnsi="Times New Roman" w:cs="Times New Roman"/>
              <w:color w:val="000000"/>
              <w:shd w:val="clear" w:color="auto" w:fill="FFFFFF"/>
            </w:rPr>
            <w:delText>“</w:delText>
          </w:r>
          <w:r w:rsidR="00B50076" w:rsidRPr="00B50076" w:rsidDel="00372577">
            <w:rPr>
              <w:rFonts w:ascii="Times New Roman" w:hAnsi="Times New Roman" w:cs="Times New Roman"/>
              <w:color w:val="000000"/>
              <w:shd w:val="clear" w:color="auto" w:fill="FFFFFF"/>
            </w:rPr>
            <w:delText>reproducibility crisis</w:delText>
          </w:r>
          <w:r w:rsidR="00B50076" w:rsidDel="00372577">
            <w:rPr>
              <w:rFonts w:ascii="Times New Roman" w:hAnsi="Times New Roman" w:cs="Times New Roman"/>
              <w:color w:val="000000"/>
              <w:shd w:val="clear" w:color="auto" w:fill="FFFFFF"/>
            </w:rPr>
            <w:delText xml:space="preserve">” </w:delText>
          </w:r>
          <w:r w:rsidR="00E139D6" w:rsidDel="00372577">
            <w:rPr>
              <w:rFonts w:ascii="Times New Roman" w:hAnsi="Times New Roman" w:cs="Times New Roman"/>
              <w:color w:val="000000"/>
              <w:shd w:val="clear" w:color="auto" w:fill="FFFFFF"/>
            </w:rPr>
            <w:delText xml:space="preserve">has been </w:delText>
          </w:r>
        </w:del>
      </w:ins>
      <w:moveTo w:id="2252" w:author="刘 红宾" w:date="2020-12-07T15:45:00Z">
        <w:del w:id="2253" w:author="戴 磊" w:date="2020-12-29T00:45:00Z">
          <w:r w:rsidDel="00372577">
            <w:rPr>
              <w:rFonts w:ascii="Times New Roman" w:hAnsi="Times New Roman" w:cs="Times New Roman"/>
              <w:color w:val="000000"/>
              <w:shd w:val="clear" w:color="auto" w:fill="FFFFFF"/>
            </w:rPr>
            <w:delText>between</w:delText>
          </w:r>
          <w:r w:rsidRPr="00A10DF5" w:rsidDel="00372577">
            <w:rPr>
              <w:rFonts w:ascii="Times New Roman" w:hAnsi="Times New Roman" w:cs="Times New Roman"/>
              <w:color w:val="000000"/>
              <w:shd w:val="clear" w:color="auto" w:fill="FFFFFF"/>
            </w:rPr>
            <w:delText xml:space="preserve"> studies </w:delText>
          </w:r>
          <w:r w:rsidDel="00372577">
            <w:rPr>
              <w:rFonts w:ascii="Times New Roman" w:hAnsi="Times New Roman" w:cs="Times New Roman"/>
              <w:color w:val="000000"/>
              <w:shd w:val="clear" w:color="auto" w:fill="FFFFFF"/>
            </w:rPr>
            <w:delText>in terms of</w:delText>
          </w:r>
          <w:r w:rsidRPr="00A10C6F" w:rsidDel="00372577">
            <w:rPr>
              <w:rFonts w:ascii="Times New Roman" w:hAnsi="Times New Roman" w:cs="Times New Roman"/>
              <w:color w:val="000000"/>
              <w:shd w:val="clear" w:color="auto" w:fill="FFFFFF"/>
            </w:rPr>
            <w:delText xml:space="preserve"> </w:delText>
          </w:r>
          <w:r w:rsidDel="00372577">
            <w:rPr>
              <w:rFonts w:ascii="Times New Roman" w:hAnsi="Times New Roman" w:cs="Times New Roman"/>
              <w:color w:val="000000"/>
              <w:shd w:val="clear" w:color="auto" w:fill="FFFFFF"/>
            </w:rPr>
            <w:delText>g</w:delText>
          </w:r>
          <w:r w:rsidRPr="00A10C6F" w:rsidDel="00372577">
            <w:rPr>
              <w:rFonts w:ascii="Times New Roman" w:hAnsi="Times New Roman" w:cs="Times New Roman"/>
              <w:color w:val="000000"/>
              <w:shd w:val="clear" w:color="auto" w:fill="FFFFFF"/>
            </w:rPr>
            <w:delText xml:space="preserve">ut </w:delText>
          </w:r>
          <w:r w:rsidDel="00372577">
            <w:rPr>
              <w:rFonts w:ascii="Times New Roman" w:hAnsi="Times New Roman" w:cs="Times New Roman"/>
              <w:color w:val="000000"/>
              <w:shd w:val="clear" w:color="auto" w:fill="FFFFFF"/>
            </w:rPr>
            <w:delText>m</w:delText>
          </w:r>
          <w:r w:rsidRPr="00A10C6F" w:rsidDel="00372577">
            <w:rPr>
              <w:rFonts w:ascii="Times New Roman" w:hAnsi="Times New Roman" w:cs="Times New Roman"/>
              <w:color w:val="000000"/>
              <w:shd w:val="clear" w:color="auto" w:fill="FFFFFF"/>
            </w:rPr>
            <w:delText xml:space="preserve">icrobiome </w:delText>
          </w:r>
          <w:r w:rsidDel="00372577">
            <w:rPr>
              <w:rFonts w:ascii="Times New Roman" w:hAnsi="Times New Roman" w:cs="Times New Roman"/>
              <w:color w:val="000000"/>
              <w:shd w:val="clear" w:color="auto" w:fill="FFFFFF"/>
            </w:rPr>
            <w:delText>a</w:delText>
          </w:r>
          <w:r w:rsidRPr="00A10C6F" w:rsidDel="00372577">
            <w:rPr>
              <w:rFonts w:ascii="Times New Roman" w:hAnsi="Times New Roman" w:cs="Times New Roman"/>
              <w:color w:val="000000"/>
              <w:shd w:val="clear" w:color="auto" w:fill="FFFFFF"/>
            </w:rPr>
            <w:delText xml:space="preserve">lterations in </w:delText>
          </w:r>
          <w:r w:rsidDel="00372577">
            <w:rPr>
              <w:rFonts w:ascii="Times New Roman" w:hAnsi="Times New Roman" w:cs="Times New Roman"/>
              <w:color w:val="000000"/>
              <w:shd w:val="clear" w:color="auto" w:fill="FFFFFF"/>
            </w:rPr>
            <w:delText>r</w:delText>
          </w:r>
          <w:r w:rsidRPr="00A10C6F" w:rsidDel="00372577">
            <w:rPr>
              <w:rFonts w:ascii="Times New Roman" w:hAnsi="Times New Roman" w:cs="Times New Roman"/>
              <w:color w:val="000000"/>
              <w:shd w:val="clear" w:color="auto" w:fill="FFFFFF"/>
            </w:rPr>
            <w:delText xml:space="preserve">esponse to a </w:delText>
          </w:r>
          <w:r w:rsidDel="00372577">
            <w:rPr>
              <w:rFonts w:ascii="Times New Roman" w:hAnsi="Times New Roman" w:cs="Times New Roman"/>
              <w:color w:val="000000"/>
              <w:shd w:val="clear" w:color="auto" w:fill="FFFFFF"/>
            </w:rPr>
            <w:delText>d</w:delText>
          </w:r>
          <w:r w:rsidRPr="00A10C6F" w:rsidDel="00372577">
            <w:rPr>
              <w:rFonts w:ascii="Times New Roman" w:hAnsi="Times New Roman" w:cs="Times New Roman"/>
              <w:color w:val="000000"/>
              <w:shd w:val="clear" w:color="auto" w:fill="FFFFFF"/>
            </w:rPr>
            <w:delText>iet</w:delText>
          </w:r>
          <w:r w:rsidDel="00372577">
            <w:rPr>
              <w:rFonts w:ascii="Times New Roman" w:hAnsi="Times New Roman" w:cs="Times New Roman"/>
              <w:color w:val="000000"/>
              <w:shd w:val="clear" w:color="auto" w:fill="FFFFFF"/>
            </w:rPr>
            <w:delText xml:space="preserve">ary intervention has been attributed to the </w:delText>
          </w:r>
        </w:del>
      </w:moveTo>
      <w:ins w:id="2254" w:author="刘 红宾" w:date="2020-12-07T16:06:00Z">
        <w:del w:id="2255" w:author="戴 磊" w:date="2020-12-29T00:45:00Z">
          <w:r w:rsidR="00D31258" w:rsidDel="00372577">
            <w:rPr>
              <w:rFonts w:ascii="Times New Roman" w:hAnsi="Times New Roman" w:cs="Times New Roman"/>
              <w:color w:val="000000"/>
              <w:shd w:val="clear" w:color="auto" w:fill="FFFFFF"/>
            </w:rPr>
            <w:delText>s</w:delText>
          </w:r>
          <w:r w:rsidR="00D31258" w:rsidRPr="00D31258" w:rsidDel="00372577">
            <w:rPr>
              <w:rFonts w:ascii="Times New Roman" w:hAnsi="Times New Roman" w:cs="Times New Roman"/>
              <w:color w:val="000000"/>
              <w:shd w:val="clear" w:color="auto" w:fill="FFFFFF"/>
            </w:rPr>
            <w:delText>ubstantial</w:delText>
          </w:r>
          <w:r w:rsidR="00D31258" w:rsidDel="00372577">
            <w:rPr>
              <w:rFonts w:ascii="Times New Roman" w:hAnsi="Times New Roman" w:cs="Times New Roman"/>
              <w:color w:val="000000"/>
              <w:shd w:val="clear" w:color="auto" w:fill="FFFFFF"/>
            </w:rPr>
            <w:delText xml:space="preserve"> </w:delText>
          </w:r>
        </w:del>
      </w:ins>
      <w:moveTo w:id="2256" w:author="刘 红宾" w:date="2020-12-07T15:45:00Z">
        <w:del w:id="2257" w:author="戴 磊" w:date="2020-12-29T00:45:00Z">
          <w:r w:rsidDel="00372577">
            <w:rPr>
              <w:rFonts w:ascii="Times New Roman" w:hAnsi="Times New Roman" w:cs="Times New Roman"/>
              <w:color w:val="000000"/>
              <w:shd w:val="clear" w:color="auto" w:fill="FFFFFF"/>
            </w:rPr>
            <w:delText>varia</w:delText>
          </w:r>
        </w:del>
      </w:moveTo>
      <w:ins w:id="2258" w:author="刘 红宾" w:date="2020-12-07T16:07:00Z">
        <w:del w:id="2259" w:author="戴 磊" w:date="2020-12-29T00:45:00Z">
          <w:r w:rsidR="00D31258" w:rsidDel="00372577">
            <w:rPr>
              <w:rFonts w:ascii="Times New Roman" w:hAnsi="Times New Roman" w:cs="Times New Roman"/>
              <w:color w:val="000000"/>
              <w:shd w:val="clear" w:color="auto" w:fill="FFFFFF"/>
            </w:rPr>
            <w:delText>tion in</w:delText>
          </w:r>
        </w:del>
      </w:ins>
      <w:moveTo w:id="2260" w:author="刘 红宾" w:date="2020-12-07T15:45:00Z">
        <w:del w:id="2261" w:author="戴 磊" w:date="2020-12-29T00:45:00Z">
          <w:r w:rsidDel="00372577">
            <w:rPr>
              <w:rFonts w:ascii="Times New Roman" w:hAnsi="Times New Roman" w:cs="Times New Roman"/>
              <w:color w:val="000000"/>
              <w:shd w:val="clear" w:color="auto" w:fill="FFFFFF"/>
            </w:rPr>
            <w:delText xml:space="preserve">ble pretreatment </w:delText>
          </w:r>
        </w:del>
      </w:moveTo>
      <w:ins w:id="2262" w:author="刘 红宾" w:date="2020-12-07T16:07:00Z">
        <w:del w:id="2263" w:author="戴 磊" w:date="2020-12-29T00:45:00Z">
          <w:r w:rsidR="00D31258" w:rsidDel="00372577">
            <w:rPr>
              <w:rFonts w:ascii="Times New Roman" w:hAnsi="Times New Roman" w:cs="Times New Roman"/>
              <w:color w:val="000000"/>
              <w:shd w:val="clear" w:color="auto" w:fill="FFFFFF"/>
            </w:rPr>
            <w:delText xml:space="preserve">gut </w:delText>
          </w:r>
        </w:del>
      </w:ins>
      <w:moveTo w:id="2264" w:author="刘 红宾" w:date="2020-12-07T15:45:00Z">
        <w:del w:id="2265" w:author="戴 磊" w:date="2020-12-29T00:45:00Z">
          <w:r w:rsidDel="00372577">
            <w:rPr>
              <w:rFonts w:ascii="Times New Roman" w:hAnsi="Times New Roman" w:cs="Times New Roman"/>
              <w:color w:val="000000"/>
              <w:shd w:val="clear" w:color="auto" w:fill="FFFFFF"/>
            </w:rPr>
            <w:delText xml:space="preserve">microbial configuration. </w:delText>
          </w:r>
        </w:del>
      </w:moveTo>
    </w:p>
    <w:p w14:paraId="776A7571" w14:textId="3505A372" w:rsidR="00C0461D" w:rsidRPr="00A10C6F" w:rsidDel="00372577" w:rsidRDefault="00C0461D">
      <w:pPr>
        <w:rPr>
          <w:del w:id="2266" w:author="戴 磊" w:date="2020-12-29T00:45:00Z"/>
          <w:moveTo w:id="2267" w:author="刘 红宾" w:date="2020-12-07T15:45:00Z"/>
          <w:rFonts w:ascii="Times New Roman" w:hAnsi="Times New Roman" w:cs="Times New Roman"/>
          <w:color w:val="000000"/>
          <w:shd w:val="clear" w:color="auto" w:fill="FFFFFF"/>
        </w:rPr>
        <w:pPrChange w:id="2268" w:author="刘 红宾" w:date="2020-12-07T16:06:00Z">
          <w:pPr>
            <w:pStyle w:val="ListParagraph"/>
            <w:spacing w:after="240"/>
          </w:pPr>
        </w:pPrChange>
      </w:pPr>
    </w:p>
    <w:moveToRangeEnd w:id="2223"/>
    <w:p w14:paraId="12F8DA38" w14:textId="056632E3" w:rsidR="000737F7" w:rsidDel="00372577" w:rsidRDefault="00C0461D" w:rsidP="00A86487">
      <w:pPr>
        <w:rPr>
          <w:del w:id="2269" w:author="戴 磊" w:date="2020-12-29T00:45:00Z"/>
          <w:rFonts w:ascii="Times New Roman" w:hAnsi="Times New Roman" w:cs="Times New Roman"/>
          <w:color w:val="2A2A2A"/>
          <w:szCs w:val="21"/>
          <w:shd w:val="clear" w:color="auto" w:fill="FFFFFF"/>
        </w:rPr>
      </w:pPr>
      <w:ins w:id="2270" w:author="刘 红宾" w:date="2020-12-21T18:44:00Z">
        <w:del w:id="2271" w:author="戴 磊" w:date="2020-12-29T00:45:00Z">
          <w:r w:rsidRPr="00C0461D" w:rsidDel="00372577">
            <w:rPr>
              <w:rFonts w:ascii="Times New Roman" w:hAnsi="Times New Roman" w:cs="Times New Roman"/>
              <w:color w:val="FF0000"/>
              <w:szCs w:val="21"/>
              <w:shd w:val="clear" w:color="auto" w:fill="FFFFFF"/>
              <w:rPrChange w:id="2272" w:author="刘 红宾" w:date="2020-12-21T18:44:00Z">
                <w:rPr>
                  <w:rFonts w:ascii="Times New Roman" w:hAnsi="Times New Roman" w:cs="Times New Roman"/>
                  <w:color w:val="2A2A2A"/>
                  <w:szCs w:val="21"/>
                  <w:shd w:val="clear" w:color="auto" w:fill="FFFFFF"/>
                </w:rPr>
              </w:rPrChange>
            </w:rPr>
            <w:delText>Representative of fecal SCFA concentration</w:delText>
          </w:r>
        </w:del>
      </w:ins>
    </w:p>
    <w:p w14:paraId="64D54E0F" w14:textId="0EB91696" w:rsidR="009D7FBA" w:rsidDel="00372577" w:rsidRDefault="009D7FBA" w:rsidP="00A86487">
      <w:pPr>
        <w:rPr>
          <w:del w:id="2273" w:author="戴 磊" w:date="2020-12-29T00:45:00Z"/>
          <w:rFonts w:ascii="Times New Roman" w:hAnsi="Times New Roman" w:cs="Times New Roman"/>
          <w:color w:val="2A2A2A"/>
          <w:szCs w:val="21"/>
          <w:shd w:val="clear" w:color="auto" w:fill="FFFFFF"/>
        </w:rPr>
      </w:pPr>
      <w:del w:id="2274" w:author="戴 磊" w:date="2020-12-29T00:45:00Z">
        <w:r w:rsidRPr="009D7FBA" w:rsidDel="00372577">
          <w:rPr>
            <w:rFonts w:ascii="Times New Roman" w:hAnsi="Times New Roman" w:cs="Times New Roman"/>
            <w:color w:val="2A2A2A"/>
            <w:szCs w:val="21"/>
            <w:shd w:val="clear" w:color="auto" w:fill="FFFFFF"/>
          </w:rPr>
          <w:delText>In humans, fecal acetate correlates well with colonic acetate status</w:delText>
        </w:r>
        <w:r w:rsidDel="00372577">
          <w:rPr>
            <w:rFonts w:ascii="Times New Roman" w:hAnsi="Times New Roman" w:cs="Times New Roman"/>
            <w:color w:val="2A2A2A"/>
            <w:szCs w:val="21"/>
            <w:shd w:val="clear" w:color="auto" w:fill="FFFFFF"/>
          </w:rPr>
          <w:delText xml:space="preserve"> </w:delText>
        </w:r>
        <w:r w:rsidR="00313F36" w:rsidDel="00372577">
          <w:rPr>
            <w:rFonts w:ascii="Times New Roman" w:hAnsi="Times New Roman" w:cs="Times New Roman"/>
            <w:color w:val="2A2A2A"/>
            <w:szCs w:val="21"/>
            <w:shd w:val="clear" w:color="auto" w:fill="FFFFFF"/>
          </w:rPr>
          <w:fldChar w:fldCharType="begin"/>
        </w:r>
        <w:r w:rsidR="00313F36" w:rsidDel="00372577">
          <w:rPr>
            <w:rFonts w:ascii="Times New Roman" w:hAnsi="Times New Roman" w:cs="Times New Roman"/>
            <w:color w:val="2A2A2A"/>
            <w:szCs w:val="21"/>
            <w:shd w:val="clear" w:color="auto" w:fill="FFFFFF"/>
          </w:rPr>
          <w:delInstrText xml:space="preserve"> ADDIN NE.Ref.{2A3401CB-032D-42DE-81EF-3837083EE80A}</w:delInstrText>
        </w:r>
        <w:r w:rsidR="00313F36"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[11, 12]</w:delText>
        </w:r>
        <w:r w:rsidR="00313F36" w:rsidDel="00372577">
          <w:rPr>
            <w:rFonts w:ascii="Times New Roman" w:hAnsi="Times New Roman" w:cs="Times New Roman"/>
            <w:color w:val="2A2A2A"/>
            <w:szCs w:val="21"/>
            <w:shd w:val="clear" w:color="auto" w:fill="FFFFFF"/>
          </w:rPr>
          <w:fldChar w:fldCharType="end"/>
        </w:r>
        <w:r w:rsidRPr="009D7FBA" w:rsidDel="00372577">
          <w:rPr>
            <w:rFonts w:ascii="Times New Roman" w:hAnsi="Times New Roman" w:cs="Times New Roman"/>
            <w:color w:val="2A2A2A"/>
            <w:szCs w:val="21"/>
            <w:shd w:val="clear" w:color="auto" w:fill="FFFFFF"/>
          </w:rPr>
          <w:delText xml:space="preserve">, even though approximately 95% of colonic </w:delText>
        </w:r>
        <w:r w:rsidR="00BD236E" w:rsidDel="00372577">
          <w:rPr>
            <w:rFonts w:ascii="Times New Roman" w:hAnsi="Times New Roman" w:cs="Times New Roman"/>
            <w:color w:val="2A2A2A"/>
            <w:szCs w:val="21"/>
            <w:shd w:val="clear" w:color="auto" w:fill="FFFFFF"/>
          </w:rPr>
          <w:delText>SCFA</w:delText>
        </w:r>
        <w:r w:rsidRPr="009D7FBA" w:rsidDel="00372577">
          <w:rPr>
            <w:rFonts w:ascii="Times New Roman" w:hAnsi="Times New Roman" w:cs="Times New Roman"/>
            <w:color w:val="2A2A2A"/>
            <w:szCs w:val="21"/>
            <w:shd w:val="clear" w:color="auto" w:fill="FFFFFF"/>
          </w:rPr>
          <w:delText xml:space="preserve"> is rapidly absorbed by the body</w:delText>
        </w:r>
        <w:r w:rsidR="00BD236E" w:rsidDel="00372577">
          <w:rPr>
            <w:rFonts w:ascii="Times New Roman" w:hAnsi="Times New Roman" w:cs="Times New Roman"/>
            <w:color w:val="2A2A2A"/>
            <w:szCs w:val="21"/>
            <w:shd w:val="clear" w:color="auto" w:fill="FFFFFF"/>
          </w:rPr>
          <w:delText xml:space="preserve"> </w:delText>
        </w:r>
        <w:r w:rsidR="00BD236E" w:rsidDel="00372577">
          <w:rPr>
            <w:rFonts w:ascii="Times New Roman" w:hAnsi="Times New Roman" w:cs="Times New Roman"/>
            <w:color w:val="2A2A2A"/>
            <w:szCs w:val="21"/>
            <w:shd w:val="clear" w:color="auto" w:fill="FFFFFF"/>
          </w:rPr>
          <w:fldChar w:fldCharType="begin"/>
        </w:r>
        <w:r w:rsidR="00BD236E" w:rsidDel="00372577">
          <w:rPr>
            <w:rFonts w:ascii="Times New Roman" w:hAnsi="Times New Roman" w:cs="Times New Roman"/>
            <w:color w:val="2A2A2A"/>
            <w:szCs w:val="21"/>
            <w:shd w:val="clear" w:color="auto" w:fill="FFFFFF"/>
          </w:rPr>
          <w:delInstrText xml:space="preserve"> ADDIN NE.Ref.{24C9EE9E-98B7-481B-9344-A081EC26EADE}</w:delInstrText>
        </w:r>
        <w:r w:rsidR="00BD236E"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[13]</w:delText>
        </w:r>
        <w:r w:rsidR="00BD236E" w:rsidDel="00372577">
          <w:rPr>
            <w:rFonts w:ascii="Times New Roman" w:hAnsi="Times New Roman" w:cs="Times New Roman"/>
            <w:color w:val="2A2A2A"/>
            <w:szCs w:val="21"/>
            <w:shd w:val="clear" w:color="auto" w:fill="FFFFFF"/>
          </w:rPr>
          <w:fldChar w:fldCharType="end"/>
        </w:r>
        <w:r w:rsidRPr="009D7FBA" w:rsidDel="00372577">
          <w:rPr>
            <w:rFonts w:ascii="Times New Roman" w:hAnsi="Times New Roman" w:cs="Times New Roman"/>
            <w:color w:val="2A2A2A"/>
            <w:szCs w:val="21"/>
            <w:shd w:val="clear" w:color="auto" w:fill="FFFFFF"/>
          </w:rPr>
          <w:delText>.</w:delText>
        </w:r>
      </w:del>
    </w:p>
    <w:p w14:paraId="0250F284" w14:textId="5168F5BF" w:rsidR="007D6D7C" w:rsidDel="00372577" w:rsidRDefault="007D6D7C" w:rsidP="00A86487">
      <w:pPr>
        <w:rPr>
          <w:del w:id="2275" w:author="戴 磊" w:date="2020-12-29T00:45:00Z"/>
          <w:rFonts w:ascii="Times New Roman" w:hAnsi="Times New Roman" w:cs="Times New Roman"/>
          <w:color w:val="2A2A2A"/>
          <w:szCs w:val="21"/>
          <w:shd w:val="clear" w:color="auto" w:fill="FFFFFF"/>
        </w:rPr>
      </w:pPr>
      <w:del w:id="2276" w:author="戴 磊" w:date="2020-12-29T00:45:00Z">
        <w:r w:rsidRPr="007D6D7C" w:rsidDel="00372577">
          <w:rPr>
            <w:rFonts w:ascii="Times New Roman" w:hAnsi="Times New Roman" w:cs="Times New Roman"/>
            <w:color w:val="2A2A2A"/>
            <w:szCs w:val="21"/>
            <w:shd w:val="clear" w:color="auto" w:fill="FFFFFF"/>
          </w:rPr>
          <w:delText>Quantification of human intestinal SCFAs only provides steady state levels and may not accurately reflect the level of bacterial production as most SCFAs produced in the colonic lumen (90–95%) are absorbed by the gut mucosa</w:delText>
        </w:r>
        <w:r w:rsidDel="00372577">
          <w:rPr>
            <w:rFonts w:ascii="Times New Roman" w:hAnsi="Times New Roman" w:cs="Times New Roman"/>
            <w:color w:val="2A2A2A"/>
            <w:szCs w:val="21"/>
            <w:shd w:val="clear" w:color="auto" w:fill="FFFFFF"/>
          </w:rPr>
          <w:delText xml:space="preserve"> </w:delText>
        </w:r>
        <w:r w:rsidR="008906B4" w:rsidDel="00372577">
          <w:rPr>
            <w:rFonts w:ascii="Times New Roman" w:hAnsi="Times New Roman" w:cs="Times New Roman"/>
            <w:color w:val="2A2A2A"/>
            <w:szCs w:val="21"/>
            <w:shd w:val="clear" w:color="auto" w:fill="FFFFFF"/>
          </w:rPr>
          <w:fldChar w:fldCharType="begin"/>
        </w:r>
      </w:del>
      <w:ins w:id="2277" w:author="刘 红宾" w:date="2020-12-14T15:01:00Z">
        <w:del w:id="2278" w:author="戴 磊" w:date="2020-12-29T00:45:00Z">
          <w:r w:rsidR="00193012" w:rsidDel="00372577">
            <w:rPr>
              <w:rFonts w:ascii="Times New Roman" w:hAnsi="Times New Roman" w:cs="Times New Roman"/>
              <w:color w:val="2A2A2A"/>
              <w:szCs w:val="21"/>
              <w:shd w:val="clear" w:color="auto" w:fill="FFFFFF"/>
            </w:rPr>
            <w:delInstrText xml:space="preserve"> ADDIN NE.Ref.{A18E047E-F838-4557-9CF3-175D900FA1B6}</w:delInstrText>
          </w:r>
        </w:del>
      </w:ins>
      <w:del w:id="2279" w:author="戴 磊" w:date="2020-12-29T00:45:00Z">
        <w:r w:rsidR="008906B4" w:rsidDel="00372577">
          <w:rPr>
            <w:rFonts w:ascii="Times New Roman" w:hAnsi="Times New Roman" w:cs="Times New Roman"/>
            <w:color w:val="2A2A2A"/>
            <w:szCs w:val="21"/>
            <w:shd w:val="clear" w:color="auto" w:fill="FFFFFF"/>
          </w:rPr>
          <w:delInstrText xml:space="preserve"> ADDIN NE.Ref.{A18E047E-F838-4557-9CF3-175D900FA1B6}</w:delInstrText>
        </w:r>
        <w:r w:rsidR="008906B4" w:rsidDel="00372577">
          <w:rPr>
            <w:rFonts w:ascii="Times New Roman" w:hAnsi="Times New Roman" w:cs="Times New Roman"/>
            <w:color w:val="2A2A2A"/>
            <w:szCs w:val="21"/>
            <w:shd w:val="clear" w:color="auto" w:fill="FFFFFF"/>
          </w:rPr>
          <w:fldChar w:fldCharType="separate"/>
        </w:r>
      </w:del>
      <w:ins w:id="2280" w:author="刘 红宾" w:date="2020-12-14T15:01:00Z">
        <w:del w:id="2281" w:author="戴 磊" w:date="2020-12-29T00:45:00Z">
          <w:r w:rsidR="00193012" w:rsidDel="00372577">
            <w:rPr>
              <w:rFonts w:ascii="Times New Roman" w:hAnsi="Times New Roman" w:cs="Times New Roman"/>
              <w:color w:val="080000"/>
              <w:kern w:val="0"/>
              <w:szCs w:val="21"/>
            </w:rPr>
            <w:delText>[21]</w:delText>
          </w:r>
        </w:del>
      </w:ins>
      <w:del w:id="2282" w:author="戴 磊" w:date="2020-12-29T00:45:00Z">
        <w:r w:rsidR="00875387" w:rsidDel="00372577">
          <w:rPr>
            <w:rFonts w:ascii="Times New Roman" w:hAnsi="Times New Roman" w:cs="Times New Roman"/>
            <w:color w:val="080000"/>
            <w:kern w:val="0"/>
            <w:szCs w:val="21"/>
          </w:rPr>
          <w:delText>[13]</w:delText>
        </w:r>
        <w:r w:rsidR="008906B4" w:rsidDel="00372577">
          <w:rPr>
            <w:rFonts w:ascii="Times New Roman" w:hAnsi="Times New Roman" w:cs="Times New Roman"/>
            <w:color w:val="2A2A2A"/>
            <w:szCs w:val="21"/>
            <w:shd w:val="clear" w:color="auto" w:fill="FFFFFF"/>
          </w:rPr>
          <w:fldChar w:fldCharType="end"/>
        </w:r>
        <w:r w:rsidRPr="007D6D7C" w:rsidDel="00372577">
          <w:rPr>
            <w:rFonts w:ascii="Times New Roman" w:hAnsi="Times New Roman" w:cs="Times New Roman"/>
            <w:color w:val="2A2A2A"/>
            <w:szCs w:val="21"/>
            <w:shd w:val="clear" w:color="auto" w:fill="FFFFFF"/>
          </w:rPr>
          <w:delText xml:space="preserve">. Nevertheless, the analysis of SCFAs in fecal samples is used as an approximation of gut levels, since excreted SCFA concentrations </w:delText>
        </w:r>
      </w:del>
      <w:ins w:id="2283" w:author="刘 红宾" w:date="2020-12-21T18:43:00Z">
        <w:del w:id="2284" w:author="戴 磊" w:date="2020-12-29T00:45:00Z">
          <w:r w:rsidR="00C0461D" w:rsidRPr="009D7FBA" w:rsidDel="00372577">
            <w:rPr>
              <w:rFonts w:ascii="Times New Roman" w:hAnsi="Times New Roman" w:cs="Times New Roman"/>
              <w:color w:val="2A2A2A"/>
              <w:szCs w:val="21"/>
              <w:shd w:val="clear" w:color="auto" w:fill="FFFFFF"/>
            </w:rPr>
            <w:delText>correlates well with colonic acetate status</w:delText>
          </w:r>
          <w:r w:rsidR="00C0461D" w:rsidDel="00372577">
            <w:rPr>
              <w:rFonts w:ascii="Times New Roman" w:hAnsi="Times New Roman" w:cs="Times New Roman"/>
              <w:color w:val="2A2A2A"/>
              <w:szCs w:val="21"/>
              <w:shd w:val="clear" w:color="auto" w:fill="FFFFFF"/>
            </w:rPr>
            <w:fldChar w:fldCharType="begin"/>
          </w:r>
          <w:r w:rsidR="00C0461D" w:rsidDel="00372577">
            <w:rPr>
              <w:rFonts w:ascii="Times New Roman" w:hAnsi="Times New Roman" w:cs="Times New Roman"/>
              <w:color w:val="2A2A2A"/>
              <w:szCs w:val="21"/>
              <w:shd w:val="clear" w:color="auto" w:fill="FFFFFF"/>
            </w:rPr>
            <w:delInstrText xml:space="preserve"> ADDIN NE.Ref.{2A3401CB-032D-42DE-81EF-3837083EE80A}</w:delInstrText>
          </w:r>
          <w:r w:rsidR="00C0461D" w:rsidDel="00372577">
            <w:rPr>
              <w:rFonts w:ascii="Times New Roman" w:hAnsi="Times New Roman" w:cs="Times New Roman"/>
              <w:color w:val="2A2A2A"/>
              <w:szCs w:val="21"/>
              <w:shd w:val="clear" w:color="auto" w:fill="FFFFFF"/>
            </w:rPr>
            <w:fldChar w:fldCharType="separate"/>
          </w:r>
          <w:r w:rsidR="00C0461D" w:rsidDel="00372577">
            <w:rPr>
              <w:rFonts w:ascii="Times New Roman" w:hAnsi="Times New Roman" w:cs="Times New Roman"/>
              <w:color w:val="080000"/>
              <w:kern w:val="0"/>
              <w:szCs w:val="21"/>
            </w:rPr>
            <w:delText>[19, 20]</w:delText>
          </w:r>
          <w:r w:rsidR="00C0461D" w:rsidDel="00372577">
            <w:rPr>
              <w:rFonts w:ascii="Times New Roman" w:hAnsi="Times New Roman" w:cs="Times New Roman"/>
              <w:color w:val="2A2A2A"/>
              <w:szCs w:val="21"/>
              <w:shd w:val="clear" w:color="auto" w:fill="FFFFFF"/>
            </w:rPr>
            <w:fldChar w:fldCharType="end"/>
          </w:r>
          <w:r w:rsidR="00C0461D" w:rsidRPr="009D7FBA" w:rsidDel="00372577">
            <w:rPr>
              <w:rFonts w:ascii="Times New Roman" w:hAnsi="Times New Roman" w:cs="Times New Roman"/>
              <w:color w:val="2A2A2A"/>
              <w:szCs w:val="21"/>
              <w:shd w:val="clear" w:color="auto" w:fill="FFFFFF"/>
            </w:rPr>
            <w:delText>,</w:delText>
          </w:r>
          <w:r w:rsidR="00C0461D" w:rsidRPr="007D6D7C" w:rsidDel="00372577">
            <w:rPr>
              <w:rFonts w:ascii="Times New Roman" w:hAnsi="Times New Roman" w:cs="Times New Roman"/>
              <w:color w:val="2A2A2A"/>
              <w:szCs w:val="21"/>
              <w:shd w:val="clear" w:color="auto" w:fill="FFFFFF"/>
            </w:rPr>
            <w:delText xml:space="preserve"> </w:delText>
          </w:r>
          <w:r w:rsidR="00C0461D" w:rsidDel="00372577">
            <w:rPr>
              <w:rFonts w:ascii="Times New Roman" w:hAnsi="Times New Roman" w:cs="Times New Roman"/>
              <w:color w:val="2A2A2A"/>
              <w:szCs w:val="21"/>
              <w:shd w:val="clear" w:color="auto" w:fill="FFFFFF"/>
            </w:rPr>
            <w:delText xml:space="preserve">and </w:delText>
          </w:r>
        </w:del>
      </w:ins>
      <w:del w:id="2285" w:author="戴 磊" w:date="2020-12-29T00:45:00Z">
        <w:r w:rsidRPr="007D6D7C" w:rsidDel="00372577">
          <w:rPr>
            <w:rFonts w:ascii="Times New Roman" w:hAnsi="Times New Roman" w:cs="Times New Roman"/>
            <w:color w:val="2A2A2A"/>
            <w:szCs w:val="21"/>
            <w:shd w:val="clear" w:color="auto" w:fill="FFFFFF"/>
          </w:rPr>
          <w:delText>are associated with RS enriched diets (substrates of SCFAs-producing bacteria), inferring the relationship between intestinal SCFAs production and fecal levels</w:delText>
        </w:r>
        <w:r w:rsidR="008906B4" w:rsidDel="00372577">
          <w:rPr>
            <w:rFonts w:ascii="Times New Roman" w:hAnsi="Times New Roman" w:cs="Times New Roman"/>
            <w:color w:val="2A2A2A"/>
            <w:szCs w:val="21"/>
            <w:shd w:val="clear" w:color="auto" w:fill="FFFFFF"/>
          </w:rPr>
          <w:delText xml:space="preserve"> </w:delText>
        </w:r>
        <w:r w:rsidR="008906B4" w:rsidDel="00372577">
          <w:rPr>
            <w:rFonts w:ascii="Times New Roman" w:hAnsi="Times New Roman" w:cs="Times New Roman"/>
            <w:color w:val="2A2A2A"/>
            <w:szCs w:val="21"/>
            <w:shd w:val="clear" w:color="auto" w:fill="FFFFFF"/>
          </w:rPr>
          <w:fldChar w:fldCharType="begin"/>
        </w:r>
      </w:del>
      <w:ins w:id="2286" w:author="刘 红宾" w:date="2020-12-14T15:01:00Z">
        <w:del w:id="2287" w:author="戴 磊" w:date="2020-12-29T00:45:00Z">
          <w:r w:rsidR="00193012" w:rsidDel="00372577">
            <w:rPr>
              <w:rFonts w:ascii="Times New Roman" w:hAnsi="Times New Roman" w:cs="Times New Roman"/>
              <w:color w:val="2A2A2A"/>
              <w:szCs w:val="21"/>
              <w:shd w:val="clear" w:color="auto" w:fill="FFFFFF"/>
            </w:rPr>
            <w:delInstrText xml:space="preserve"> ADDIN NE.Ref.{E1430205-25E3-4216-961F-280C4200A147}</w:delInstrText>
          </w:r>
        </w:del>
      </w:ins>
      <w:del w:id="2288" w:author="戴 磊" w:date="2020-12-29T00:45:00Z">
        <w:r w:rsidR="00A74C83" w:rsidDel="00372577">
          <w:rPr>
            <w:rFonts w:ascii="Times New Roman" w:hAnsi="Times New Roman" w:cs="Times New Roman"/>
            <w:color w:val="2A2A2A"/>
            <w:szCs w:val="21"/>
            <w:shd w:val="clear" w:color="auto" w:fill="FFFFFF"/>
          </w:rPr>
          <w:delInstrText xml:space="preserve"> ADDIN NE.Ref.{E1430205-25E3-4216-961F-280C4200A147}</w:delInstrText>
        </w:r>
        <w:r w:rsidR="008906B4" w:rsidDel="00372577">
          <w:rPr>
            <w:rFonts w:ascii="Times New Roman" w:hAnsi="Times New Roman" w:cs="Times New Roman"/>
            <w:color w:val="2A2A2A"/>
            <w:szCs w:val="21"/>
            <w:shd w:val="clear" w:color="auto" w:fill="FFFFFF"/>
          </w:rPr>
          <w:fldChar w:fldCharType="separate"/>
        </w:r>
      </w:del>
      <w:ins w:id="2289" w:author="刘 红宾" w:date="2020-12-14T15:01:00Z">
        <w:del w:id="2290" w:author="戴 磊" w:date="2020-12-29T00:45:00Z">
          <w:r w:rsidR="00193012" w:rsidDel="00372577">
            <w:rPr>
              <w:rFonts w:ascii="Times New Roman" w:hAnsi="Times New Roman" w:cs="Times New Roman"/>
              <w:color w:val="080000"/>
              <w:kern w:val="0"/>
              <w:szCs w:val="21"/>
            </w:rPr>
            <w:delText>[22-24]</w:delText>
          </w:r>
        </w:del>
      </w:ins>
      <w:del w:id="2291" w:author="戴 磊" w:date="2020-12-29T00:45:00Z">
        <w:r w:rsidR="00875387" w:rsidDel="00372577">
          <w:rPr>
            <w:rFonts w:ascii="Times New Roman" w:hAnsi="Times New Roman" w:cs="Times New Roman"/>
            <w:color w:val="080000"/>
            <w:kern w:val="0"/>
            <w:szCs w:val="21"/>
          </w:rPr>
          <w:delText>[14-16]</w:delText>
        </w:r>
        <w:r w:rsidR="008906B4" w:rsidDel="00372577">
          <w:rPr>
            <w:rFonts w:ascii="Times New Roman" w:hAnsi="Times New Roman" w:cs="Times New Roman"/>
            <w:color w:val="2A2A2A"/>
            <w:szCs w:val="21"/>
            <w:shd w:val="clear" w:color="auto" w:fill="FFFFFF"/>
          </w:rPr>
          <w:fldChar w:fldCharType="end"/>
        </w:r>
        <w:r w:rsidRPr="007D6D7C" w:rsidDel="00372577">
          <w:rPr>
            <w:rFonts w:ascii="Times New Roman" w:hAnsi="Times New Roman" w:cs="Times New Roman"/>
            <w:color w:val="2A2A2A"/>
            <w:szCs w:val="21"/>
            <w:shd w:val="clear" w:color="auto" w:fill="FFFFFF"/>
          </w:rPr>
          <w:delText>.</w:delText>
        </w:r>
      </w:del>
    </w:p>
    <w:p w14:paraId="0B9B7111" w14:textId="42A88205" w:rsidR="009D7FBA" w:rsidDel="00372577" w:rsidRDefault="009D7FBA" w:rsidP="00A86487">
      <w:pPr>
        <w:rPr>
          <w:ins w:id="2292" w:author="刘 红宾" w:date="2020-12-21T18:45:00Z"/>
          <w:del w:id="2293" w:author="戴 磊" w:date="2020-12-29T00:45:00Z"/>
          <w:rFonts w:ascii="Times New Roman" w:hAnsi="Times New Roman" w:cs="Times New Roman"/>
          <w:color w:val="2A2A2A"/>
          <w:szCs w:val="21"/>
          <w:shd w:val="clear" w:color="auto" w:fill="FFFFFF"/>
        </w:rPr>
      </w:pPr>
    </w:p>
    <w:p w14:paraId="1C74C2F4" w14:textId="0FC383D3" w:rsidR="003905BE" w:rsidRPr="009D7FBA" w:rsidDel="00372577" w:rsidRDefault="00AD3D6B" w:rsidP="00A86487">
      <w:pPr>
        <w:rPr>
          <w:del w:id="2294" w:author="戴 磊" w:date="2020-12-29T00:45:00Z"/>
          <w:rFonts w:ascii="Times New Roman" w:hAnsi="Times New Roman" w:cs="Times New Roman"/>
          <w:color w:val="2A2A2A"/>
          <w:szCs w:val="21"/>
          <w:shd w:val="clear" w:color="auto" w:fill="FFFFFF"/>
        </w:rPr>
      </w:pPr>
      <w:ins w:id="2295" w:author="刘 红宾" w:date="2020-12-21T18:46:00Z">
        <w:del w:id="2296" w:author="戴 磊" w:date="2020-12-29T00:45:00Z">
          <w:r w:rsidRPr="00A35112" w:rsidDel="00372577">
            <w:rPr>
              <w:rFonts w:ascii="Times New Roman" w:hAnsi="Times New Roman" w:cs="Times New Roman"/>
              <w:color w:val="FF0000"/>
              <w:szCs w:val="21"/>
              <w:shd w:val="clear" w:color="auto" w:fill="FFFFFF"/>
            </w:rPr>
            <w:delText>healthy microbiota are resilient to temporal changes by dietary fiber</w:delText>
          </w:r>
        </w:del>
      </w:ins>
    </w:p>
    <w:p w14:paraId="3069CA3B" w14:textId="0B3762AF" w:rsidR="000F5063" w:rsidDel="00372577" w:rsidRDefault="006759E5" w:rsidP="00D23CC6">
      <w:pPr>
        <w:rPr>
          <w:ins w:id="2297" w:author="刘 红宾" w:date="2020-12-07T16:53:00Z"/>
          <w:del w:id="2298" w:author="戴 磊" w:date="2020-12-29T00:45:00Z"/>
          <w:rFonts w:ascii="Times New Roman" w:hAnsi="Times New Roman" w:cs="Times New Roman"/>
          <w:color w:val="2A2A2A"/>
          <w:szCs w:val="21"/>
          <w:shd w:val="clear" w:color="auto" w:fill="FFFFFF"/>
        </w:rPr>
      </w:pPr>
      <w:del w:id="2299" w:author="戴 磊" w:date="2020-12-29T00:45:00Z">
        <w:r w:rsidRPr="006759E5" w:rsidDel="00372577">
          <w:rPr>
            <w:rFonts w:ascii="Times New Roman" w:hAnsi="Times New Roman" w:cs="Times New Roman"/>
            <w:color w:val="2A2A2A"/>
            <w:szCs w:val="21"/>
            <w:shd w:val="clear" w:color="auto" w:fill="FFFFFF"/>
          </w:rPr>
          <w:delText xml:space="preserve">Recent studies have suggested that </w:delText>
        </w:r>
        <w:r w:rsidR="0069667B" w:rsidDel="00372577">
          <w:rPr>
            <w:rFonts w:ascii="Times New Roman" w:hAnsi="Times New Roman" w:cs="Times New Roman"/>
            <w:color w:val="2A2A2A"/>
            <w:szCs w:val="21"/>
            <w:shd w:val="clear" w:color="auto" w:fill="FFFFFF"/>
          </w:rPr>
          <w:delText xml:space="preserve">diet </w:delText>
        </w:r>
        <w:r w:rsidR="0069667B" w:rsidRPr="0069667B" w:rsidDel="00372577">
          <w:rPr>
            <w:rFonts w:ascii="Times New Roman" w:hAnsi="Times New Roman" w:cs="Times New Roman"/>
            <w:color w:val="2A2A2A"/>
            <w:szCs w:val="21"/>
            <w:shd w:val="clear" w:color="auto" w:fill="FFFFFF"/>
          </w:rPr>
          <w:delText xml:space="preserve">is a key modifiable environmental factor </w:delText>
        </w:r>
        <w:r w:rsidR="0069667B" w:rsidDel="00372577">
          <w:rPr>
            <w:rFonts w:ascii="Times New Roman" w:hAnsi="Times New Roman" w:cs="Times New Roman"/>
            <w:color w:val="2A2A2A"/>
            <w:szCs w:val="21"/>
            <w:shd w:val="clear" w:color="auto" w:fill="FFFFFF"/>
          </w:rPr>
          <w:delText xml:space="preserve">which could </w:delText>
        </w:r>
        <w:r w:rsidRPr="006759E5" w:rsidDel="00372577">
          <w:rPr>
            <w:rFonts w:ascii="Times New Roman" w:hAnsi="Times New Roman" w:cs="Times New Roman"/>
            <w:color w:val="2A2A2A"/>
            <w:szCs w:val="21"/>
            <w:shd w:val="clear" w:color="auto" w:fill="FFFFFF"/>
          </w:rPr>
          <w:delText>rapidly and reproducibly alters the human gut microbiome</w:delText>
        </w:r>
        <w:r w:rsidR="0069667B" w:rsidRPr="0069667B" w:rsidDel="00372577">
          <w:delText xml:space="preserve"> </w:delText>
        </w:r>
        <w:r w:rsidR="0069667B" w:rsidRPr="0069667B" w:rsidDel="00372577">
          <w:rPr>
            <w:rFonts w:ascii="Times New Roman" w:hAnsi="Times New Roman" w:cs="Times New Roman"/>
            <w:color w:val="2A2A2A"/>
            <w:szCs w:val="21"/>
            <w:shd w:val="clear" w:color="auto" w:fill="FFFFFF"/>
          </w:rPr>
          <w:delText>that, in turn, could impact human physiology.</w:delText>
        </w:r>
        <w:r w:rsidR="00B31269" w:rsidDel="00372577">
          <w:rPr>
            <w:rFonts w:ascii="Times New Roman" w:hAnsi="Times New Roman" w:cs="Times New Roman"/>
            <w:color w:val="000000"/>
            <w:shd w:val="clear" w:color="auto" w:fill="FFFFFF"/>
          </w:rPr>
          <w:delText xml:space="preserve"> However</w:delText>
        </w:r>
        <w:r w:rsidR="0008521E" w:rsidDel="00372577">
          <w:rPr>
            <w:rFonts w:ascii="Times New Roman" w:hAnsi="Times New Roman" w:cs="Times New Roman"/>
            <w:color w:val="000000"/>
            <w:shd w:val="clear" w:color="auto" w:fill="FFFFFF"/>
          </w:rPr>
          <w:delText xml:space="preserve">, these changes only last as long as the dietary fiber </w:delText>
        </w:r>
        <w:r w:rsidR="00D668B4" w:rsidDel="00372577">
          <w:rPr>
            <w:rFonts w:ascii="Times New Roman" w:hAnsi="Times New Roman" w:cs="Times New Roman"/>
            <w:color w:val="000000"/>
            <w:shd w:val="clear" w:color="auto" w:fill="FFFFFF"/>
          </w:rPr>
          <w:delText>is consumed</w:delText>
        </w:r>
        <w:r w:rsidR="00AD38DF" w:rsidDel="00372577">
          <w:rPr>
            <w:rFonts w:ascii="Times New Roman" w:hAnsi="Times New Roman" w:cs="Times New Roman"/>
            <w:color w:val="000000"/>
            <w:shd w:val="clear" w:color="auto" w:fill="FFFFFF"/>
          </w:rPr>
          <w:delText xml:space="preserve"> </w:delText>
        </w:r>
        <w:r w:rsidR="00AD38DF" w:rsidDel="00372577">
          <w:rPr>
            <w:rFonts w:ascii="Times New Roman" w:hAnsi="Times New Roman" w:cs="Times New Roman"/>
            <w:color w:val="000000"/>
            <w:shd w:val="clear" w:color="auto" w:fill="FFFFFF"/>
          </w:rPr>
          <w:fldChar w:fldCharType="begin"/>
        </w:r>
      </w:del>
      <w:ins w:id="2300" w:author="刘 红宾" w:date="2020-12-14T15:01:00Z">
        <w:del w:id="2301" w:author="戴 磊" w:date="2020-12-29T00:45:00Z">
          <w:r w:rsidR="00193012" w:rsidDel="00372577">
            <w:rPr>
              <w:rFonts w:ascii="Times New Roman" w:hAnsi="Times New Roman" w:cs="Times New Roman"/>
              <w:color w:val="000000"/>
              <w:shd w:val="clear" w:color="auto" w:fill="FFFFFF"/>
            </w:rPr>
            <w:delInstrText xml:space="preserve"> ADDIN NE.Ref.{79A36536-B4F1-4961-A906-7B71B3B63728}</w:delInstrText>
          </w:r>
        </w:del>
      </w:ins>
      <w:del w:id="2302" w:author="戴 磊" w:date="2020-12-29T00:45:00Z">
        <w:r w:rsidR="001E26A2" w:rsidDel="00372577">
          <w:rPr>
            <w:rFonts w:ascii="Times New Roman" w:hAnsi="Times New Roman" w:cs="Times New Roman"/>
            <w:color w:val="000000"/>
            <w:shd w:val="clear" w:color="auto" w:fill="FFFFFF"/>
          </w:rPr>
          <w:delInstrText xml:space="preserve"> ADDIN NE.Ref.{79A36536-B4F1-4961-A906-7B71B3B63728}</w:delInstrText>
        </w:r>
        <w:r w:rsidR="00AD38DF" w:rsidDel="00372577">
          <w:rPr>
            <w:rFonts w:ascii="Times New Roman" w:hAnsi="Times New Roman" w:cs="Times New Roman"/>
            <w:color w:val="000000"/>
            <w:shd w:val="clear" w:color="auto" w:fill="FFFFFF"/>
          </w:rPr>
          <w:fldChar w:fldCharType="separate"/>
        </w:r>
      </w:del>
      <w:ins w:id="2303" w:author="刘 红宾" w:date="2020-12-14T15:01:00Z">
        <w:del w:id="2304" w:author="戴 磊" w:date="2020-12-29T00:45:00Z">
          <w:r w:rsidR="00193012" w:rsidDel="00372577">
            <w:rPr>
              <w:rFonts w:ascii="Times New Roman" w:hAnsi="Times New Roman" w:cs="Times New Roman"/>
              <w:color w:val="080000"/>
              <w:kern w:val="0"/>
              <w:szCs w:val="21"/>
            </w:rPr>
            <w:delText>[25-28]</w:delText>
          </w:r>
        </w:del>
      </w:ins>
      <w:del w:id="2305" w:author="戴 磊" w:date="2020-12-29T00:45:00Z">
        <w:r w:rsidR="00875387" w:rsidDel="00372577">
          <w:rPr>
            <w:rFonts w:ascii="Times New Roman" w:hAnsi="Times New Roman" w:cs="Times New Roman"/>
            <w:color w:val="080000"/>
            <w:kern w:val="0"/>
            <w:szCs w:val="21"/>
          </w:rPr>
          <w:delText>[17-20]</w:delText>
        </w:r>
        <w:r w:rsidR="00AD38DF" w:rsidDel="00372577">
          <w:rPr>
            <w:rFonts w:ascii="Times New Roman" w:hAnsi="Times New Roman" w:cs="Times New Roman"/>
            <w:color w:val="000000"/>
            <w:shd w:val="clear" w:color="auto" w:fill="FFFFFF"/>
          </w:rPr>
          <w:fldChar w:fldCharType="end"/>
        </w:r>
        <w:r w:rsidR="00D668B4" w:rsidDel="00372577">
          <w:rPr>
            <w:rFonts w:ascii="Times New Roman" w:hAnsi="Times New Roman" w:cs="Times New Roman"/>
            <w:color w:val="000000"/>
            <w:shd w:val="clear" w:color="auto" w:fill="FFFFFF"/>
          </w:rPr>
          <w:delText xml:space="preserve">. </w:delText>
        </w:r>
        <w:r w:rsidR="00F30D2B" w:rsidDel="00372577">
          <w:rPr>
            <w:rFonts w:ascii="Times New Roman" w:hAnsi="Times New Roman" w:cs="Times New Roman"/>
            <w:color w:val="000000"/>
            <w:shd w:val="clear" w:color="auto" w:fill="FFFFFF"/>
          </w:rPr>
          <w:delText xml:space="preserve">The transient nature of these diet-induced microbial changes disappearing shortly after </w:delText>
        </w:r>
        <w:bookmarkStart w:id="2306" w:name="OLE_LINK17"/>
        <w:bookmarkStart w:id="2307" w:name="OLE_LINK18"/>
        <w:r w:rsidR="00F30D2B" w:rsidDel="00372577">
          <w:rPr>
            <w:rFonts w:ascii="Times New Roman" w:hAnsi="Times New Roman" w:cs="Times New Roman"/>
            <w:color w:val="000000"/>
            <w:shd w:val="clear" w:color="auto" w:fill="FFFFFF"/>
          </w:rPr>
          <w:delText>cessation</w:delText>
        </w:r>
        <w:bookmarkEnd w:id="2306"/>
        <w:bookmarkEnd w:id="2307"/>
        <w:r w:rsidR="00F30D2B" w:rsidDel="00372577">
          <w:rPr>
            <w:rFonts w:ascii="Times New Roman" w:hAnsi="Times New Roman" w:cs="Times New Roman"/>
            <w:color w:val="000000"/>
            <w:shd w:val="clear" w:color="auto" w:fill="FFFFFF"/>
          </w:rPr>
          <w:delText xml:space="preserve"> of a dietary initiative suggest that continual intake of the nutritional substrate may be required. </w:delText>
        </w:r>
        <w:r w:rsidR="000D2FFB" w:rsidDel="00372577">
          <w:rPr>
            <w:rFonts w:ascii="Times New Roman" w:hAnsi="Times New Roman" w:cs="Times New Roman"/>
            <w:color w:val="000000"/>
            <w:shd w:val="clear" w:color="auto" w:fill="FFFFFF"/>
          </w:rPr>
          <w:delText>As such</w:delText>
        </w:r>
        <w:r w:rsidR="00983CA9" w:rsidDel="00372577">
          <w:rPr>
            <w:rFonts w:ascii="Times New Roman" w:hAnsi="Times New Roman" w:cs="Times New Roman"/>
            <w:color w:val="000000"/>
            <w:shd w:val="clear" w:color="auto" w:fill="FFFFFF"/>
          </w:rPr>
          <w:delText xml:space="preserve">, </w:delText>
        </w:r>
        <w:r w:rsidR="000D2FFB" w:rsidDel="00372577">
          <w:rPr>
            <w:rFonts w:ascii="Times New Roman" w:hAnsi="Times New Roman" w:cs="Times New Roman"/>
            <w:color w:val="000000"/>
            <w:shd w:val="clear" w:color="auto" w:fill="FFFFFF"/>
          </w:rPr>
          <w:delText xml:space="preserve">a </w:delText>
        </w:r>
        <w:r w:rsidR="00F30D2B" w:rsidRPr="003905BE" w:rsidDel="00372577">
          <w:rPr>
            <w:rFonts w:ascii="Times New Roman" w:hAnsi="Times New Roman" w:cs="Times New Roman"/>
            <w:color w:val="FF0000"/>
            <w:shd w:val="clear" w:color="auto" w:fill="FFFFFF"/>
            <w:rPrChange w:id="2308" w:author="刘 红宾" w:date="2020-12-21T18:45:00Z">
              <w:rPr>
                <w:rFonts w:ascii="Times New Roman" w:hAnsi="Times New Roman" w:cs="Times New Roman"/>
                <w:color w:val="000000"/>
                <w:shd w:val="clear" w:color="auto" w:fill="FFFFFF"/>
              </w:rPr>
            </w:rPrChange>
          </w:rPr>
          <w:delText xml:space="preserve">sustainable </w:delText>
        </w:r>
        <w:r w:rsidR="000D2FFB" w:rsidRPr="003905BE" w:rsidDel="00372577">
          <w:rPr>
            <w:rFonts w:ascii="Times New Roman" w:hAnsi="Times New Roman" w:cs="Times New Roman"/>
            <w:color w:val="FF0000"/>
            <w:shd w:val="clear" w:color="auto" w:fill="FFFFFF"/>
            <w:rPrChange w:id="2309" w:author="刘 红宾" w:date="2020-12-21T18:45:00Z">
              <w:rPr>
                <w:rFonts w:ascii="Times New Roman" w:hAnsi="Times New Roman" w:cs="Times New Roman"/>
                <w:color w:val="000000"/>
                <w:shd w:val="clear" w:color="auto" w:fill="FFFFFF"/>
              </w:rPr>
            </w:rPrChange>
          </w:rPr>
          <w:delText xml:space="preserve">dietary </w:delText>
        </w:r>
        <w:r w:rsidR="00B87DF4" w:rsidRPr="003905BE" w:rsidDel="00372577">
          <w:rPr>
            <w:rFonts w:ascii="Times New Roman" w:hAnsi="Times New Roman" w:cs="Times New Roman"/>
            <w:color w:val="FF0000"/>
            <w:shd w:val="clear" w:color="auto" w:fill="FFFFFF"/>
            <w:rPrChange w:id="2310" w:author="刘 红宾" w:date="2020-12-21T18:45:00Z">
              <w:rPr>
                <w:rFonts w:ascii="Times New Roman" w:hAnsi="Times New Roman" w:cs="Times New Roman"/>
                <w:color w:val="000000"/>
                <w:shd w:val="clear" w:color="auto" w:fill="FFFFFF"/>
              </w:rPr>
            </w:rPrChange>
          </w:rPr>
          <w:delText xml:space="preserve">regime is supposed </w:delText>
        </w:r>
        <w:r w:rsidR="00A428F3" w:rsidRPr="003905BE" w:rsidDel="00372577">
          <w:rPr>
            <w:rFonts w:ascii="Times New Roman" w:hAnsi="Times New Roman" w:cs="Times New Roman"/>
            <w:color w:val="FF0000"/>
            <w:shd w:val="clear" w:color="auto" w:fill="FFFFFF"/>
            <w:rPrChange w:id="2311" w:author="刘 红宾" w:date="2020-12-21T18:45:00Z">
              <w:rPr>
                <w:rFonts w:ascii="Times New Roman" w:hAnsi="Times New Roman" w:cs="Times New Roman"/>
                <w:color w:val="000000"/>
                <w:shd w:val="clear" w:color="auto" w:fill="FFFFFF"/>
              </w:rPr>
            </w:rPrChange>
          </w:rPr>
          <w:delText>could</w:delText>
        </w:r>
        <w:r w:rsidR="00B87DF4" w:rsidRPr="003905BE" w:rsidDel="00372577">
          <w:rPr>
            <w:rFonts w:ascii="Times New Roman" w:hAnsi="Times New Roman" w:cs="Times New Roman"/>
            <w:color w:val="FF0000"/>
            <w:shd w:val="clear" w:color="auto" w:fill="FFFFFF"/>
            <w:rPrChange w:id="2312" w:author="刘 红宾" w:date="2020-12-21T18:45:00Z">
              <w:rPr>
                <w:rFonts w:ascii="Times New Roman" w:hAnsi="Times New Roman" w:cs="Times New Roman"/>
                <w:color w:val="000000"/>
                <w:shd w:val="clear" w:color="auto" w:fill="FFFFFF"/>
              </w:rPr>
            </w:rPrChange>
          </w:rPr>
          <w:delText xml:space="preserve"> </w:delText>
        </w:r>
        <w:r w:rsidR="00F30D2B" w:rsidRPr="003905BE" w:rsidDel="00372577">
          <w:rPr>
            <w:rFonts w:ascii="Times New Roman" w:hAnsi="Times New Roman" w:cs="Times New Roman"/>
            <w:color w:val="FF0000"/>
            <w:shd w:val="clear" w:color="auto" w:fill="FFFFFF"/>
            <w:rPrChange w:id="2313" w:author="刘 红宾" w:date="2020-12-21T18:45:00Z">
              <w:rPr>
                <w:rFonts w:ascii="Times New Roman" w:hAnsi="Times New Roman" w:cs="Times New Roman"/>
                <w:color w:val="000000"/>
                <w:shd w:val="clear" w:color="auto" w:fill="FFFFFF"/>
              </w:rPr>
            </w:rPrChange>
          </w:rPr>
          <w:delText>maint</w:delText>
        </w:r>
        <w:r w:rsidR="00A428F3" w:rsidRPr="003905BE" w:rsidDel="00372577">
          <w:rPr>
            <w:rFonts w:ascii="Times New Roman" w:hAnsi="Times New Roman" w:cs="Times New Roman"/>
            <w:color w:val="FF0000"/>
            <w:shd w:val="clear" w:color="auto" w:fill="FFFFFF"/>
            <w:rPrChange w:id="2314" w:author="刘 红宾" w:date="2020-12-21T18:45:00Z">
              <w:rPr>
                <w:rFonts w:ascii="Times New Roman" w:hAnsi="Times New Roman" w:cs="Times New Roman"/>
                <w:color w:val="000000"/>
                <w:shd w:val="clear" w:color="auto" w:fill="FFFFFF"/>
              </w:rPr>
            </w:rPrChange>
          </w:rPr>
          <w:delText>ain</w:delText>
        </w:r>
        <w:r w:rsidR="00F30D2B" w:rsidRPr="003905BE" w:rsidDel="00372577">
          <w:rPr>
            <w:rFonts w:ascii="Times New Roman" w:hAnsi="Times New Roman" w:cs="Times New Roman"/>
            <w:color w:val="FF0000"/>
            <w:shd w:val="clear" w:color="auto" w:fill="FFFFFF"/>
            <w:rPrChange w:id="2315" w:author="刘 红宾" w:date="2020-12-21T18:45:00Z">
              <w:rPr>
                <w:rFonts w:ascii="Times New Roman" w:hAnsi="Times New Roman" w:cs="Times New Roman"/>
                <w:color w:val="000000"/>
                <w:shd w:val="clear" w:color="auto" w:fill="FFFFFF"/>
              </w:rPr>
            </w:rPrChange>
          </w:rPr>
          <w:delText xml:space="preserve"> </w:delText>
        </w:r>
        <w:r w:rsidR="00FF100C" w:rsidRPr="003905BE" w:rsidDel="00372577">
          <w:rPr>
            <w:rFonts w:ascii="Times New Roman" w:hAnsi="Times New Roman" w:cs="Times New Roman"/>
            <w:color w:val="FF0000"/>
            <w:shd w:val="clear" w:color="auto" w:fill="FFFFFF"/>
            <w:rPrChange w:id="2316" w:author="刘 红宾" w:date="2020-12-21T18:45:00Z">
              <w:rPr>
                <w:rFonts w:ascii="Times New Roman" w:hAnsi="Times New Roman" w:cs="Times New Roman"/>
                <w:color w:val="000000"/>
                <w:shd w:val="clear" w:color="auto" w:fill="FFFFFF"/>
              </w:rPr>
            </w:rPrChange>
          </w:rPr>
          <w:delText xml:space="preserve">the </w:delText>
        </w:r>
        <w:r w:rsidR="00F30D2B" w:rsidRPr="003905BE" w:rsidDel="00372577">
          <w:rPr>
            <w:rFonts w:ascii="Times New Roman" w:hAnsi="Times New Roman" w:cs="Times New Roman"/>
            <w:color w:val="FF0000"/>
            <w:shd w:val="clear" w:color="auto" w:fill="FFFFFF"/>
            <w:rPrChange w:id="2317" w:author="刘 红宾" w:date="2020-12-21T18:45:00Z">
              <w:rPr>
                <w:rFonts w:ascii="Times New Roman" w:hAnsi="Times New Roman" w:cs="Times New Roman"/>
                <w:color w:val="000000"/>
                <w:shd w:val="clear" w:color="auto" w:fill="FFFFFF"/>
              </w:rPr>
            </w:rPrChange>
          </w:rPr>
          <w:delText>dietary effect on gut microbial composition</w:delText>
        </w:r>
        <w:r w:rsidR="00FF100C" w:rsidRPr="003905BE" w:rsidDel="00372577">
          <w:rPr>
            <w:rFonts w:ascii="Times New Roman" w:hAnsi="Times New Roman" w:cs="Times New Roman"/>
            <w:color w:val="FF0000"/>
            <w:shd w:val="clear" w:color="auto" w:fill="FFFFFF"/>
            <w:rPrChange w:id="2318" w:author="刘 红宾" w:date="2020-12-21T18:45:00Z">
              <w:rPr>
                <w:rFonts w:ascii="Times New Roman" w:hAnsi="Times New Roman" w:cs="Times New Roman"/>
                <w:color w:val="000000"/>
                <w:shd w:val="clear" w:color="auto" w:fill="FFFFFF"/>
              </w:rPr>
            </w:rPrChange>
          </w:rPr>
          <w:delText xml:space="preserve"> and thereafter </w:delText>
        </w:r>
        <w:r w:rsidR="00081D27" w:rsidRPr="003905BE" w:rsidDel="00372577">
          <w:rPr>
            <w:rFonts w:ascii="Times New Roman" w:hAnsi="Times New Roman" w:cs="Times New Roman"/>
            <w:color w:val="FF0000"/>
            <w:shd w:val="clear" w:color="auto" w:fill="FFFFFF"/>
            <w:rPrChange w:id="2319" w:author="刘 红宾" w:date="2020-12-21T18:45:00Z">
              <w:rPr>
                <w:rFonts w:ascii="Times New Roman" w:hAnsi="Times New Roman" w:cs="Times New Roman"/>
                <w:color w:val="000000"/>
                <w:shd w:val="clear" w:color="auto" w:fill="FFFFFF"/>
              </w:rPr>
            </w:rPrChange>
          </w:rPr>
          <w:delText>support</w:delText>
        </w:r>
        <w:r w:rsidR="00FF100C" w:rsidRPr="003905BE" w:rsidDel="00372577">
          <w:rPr>
            <w:rFonts w:ascii="Times New Roman" w:hAnsi="Times New Roman" w:cs="Times New Roman"/>
            <w:color w:val="FF0000"/>
            <w:shd w:val="clear" w:color="auto" w:fill="FFFFFF"/>
            <w:rPrChange w:id="2320" w:author="刘 红宾" w:date="2020-12-21T18:45:00Z">
              <w:rPr>
                <w:rFonts w:ascii="Times New Roman" w:hAnsi="Times New Roman" w:cs="Times New Roman"/>
                <w:color w:val="000000"/>
                <w:shd w:val="clear" w:color="auto" w:fill="FFFFFF"/>
              </w:rPr>
            </w:rPrChange>
          </w:rPr>
          <w:delText xml:space="preserve"> the emergent</w:delText>
        </w:r>
        <w:r w:rsidR="00AF64CB" w:rsidRPr="003905BE" w:rsidDel="00372577">
          <w:rPr>
            <w:rFonts w:ascii="Times New Roman" w:hAnsi="Times New Roman" w:cs="Times New Roman"/>
            <w:color w:val="FF0000"/>
            <w:shd w:val="clear" w:color="auto" w:fill="FFFFFF"/>
            <w:rPrChange w:id="2321" w:author="刘 红宾" w:date="2020-12-21T18:45:00Z">
              <w:rPr>
                <w:rFonts w:ascii="Times New Roman" w:hAnsi="Times New Roman" w:cs="Times New Roman"/>
                <w:color w:val="000000"/>
                <w:shd w:val="clear" w:color="auto" w:fill="FFFFFF"/>
              </w:rPr>
            </w:rPrChange>
          </w:rPr>
          <w:delText xml:space="preserve"> of a new microbial ecology state</w:delText>
        </w:r>
        <w:r w:rsidR="00081D27" w:rsidDel="00372577">
          <w:rPr>
            <w:rFonts w:ascii="Times New Roman" w:hAnsi="Times New Roman" w:cs="Times New Roman"/>
            <w:color w:val="000000"/>
            <w:shd w:val="clear" w:color="auto" w:fill="FFFFFF"/>
          </w:rPr>
          <w:delText xml:space="preserve"> </w:delText>
        </w:r>
        <w:r w:rsidR="00081D27" w:rsidDel="00372577">
          <w:rPr>
            <w:rFonts w:ascii="Times New Roman" w:hAnsi="Times New Roman" w:cs="Times New Roman"/>
            <w:color w:val="000000"/>
            <w:shd w:val="clear" w:color="auto" w:fill="FFFFFF"/>
          </w:rPr>
          <w:fldChar w:fldCharType="begin"/>
        </w:r>
      </w:del>
      <w:ins w:id="2322" w:author="刘 红宾" w:date="2020-12-14T15:01:00Z">
        <w:del w:id="2323" w:author="戴 磊" w:date="2020-12-29T00:45:00Z">
          <w:r w:rsidR="00193012" w:rsidDel="00372577">
            <w:rPr>
              <w:rFonts w:ascii="Times New Roman" w:hAnsi="Times New Roman" w:cs="Times New Roman"/>
              <w:color w:val="000000"/>
              <w:shd w:val="clear" w:color="auto" w:fill="FFFFFF"/>
            </w:rPr>
            <w:delInstrText xml:space="preserve"> ADDIN NE.Ref.{4011A25D-D0AF-4077-9517-0633541027B7}</w:delInstrText>
          </w:r>
        </w:del>
      </w:ins>
      <w:del w:id="2324" w:author="戴 磊" w:date="2020-12-29T00:45:00Z">
        <w:r w:rsidR="00081D27" w:rsidDel="00372577">
          <w:rPr>
            <w:rFonts w:ascii="Times New Roman" w:hAnsi="Times New Roman" w:cs="Times New Roman"/>
            <w:color w:val="000000"/>
            <w:shd w:val="clear" w:color="auto" w:fill="FFFFFF"/>
          </w:rPr>
          <w:delInstrText xml:space="preserve"> ADDIN NE.Ref.{4011A25D-D0AF-4077-9517-0633541027B7}</w:delInstrText>
        </w:r>
        <w:r w:rsidR="00081D27" w:rsidDel="00372577">
          <w:rPr>
            <w:rFonts w:ascii="Times New Roman" w:hAnsi="Times New Roman" w:cs="Times New Roman"/>
            <w:color w:val="000000"/>
            <w:shd w:val="clear" w:color="auto" w:fill="FFFFFF"/>
          </w:rPr>
          <w:fldChar w:fldCharType="separate"/>
        </w:r>
      </w:del>
      <w:ins w:id="2325" w:author="刘 红宾" w:date="2020-12-14T15:01:00Z">
        <w:del w:id="2326" w:author="戴 磊" w:date="2020-12-29T00:45:00Z">
          <w:r w:rsidR="00193012" w:rsidDel="00372577">
            <w:rPr>
              <w:rFonts w:ascii="Times New Roman" w:hAnsi="Times New Roman" w:cs="Times New Roman"/>
              <w:color w:val="080000"/>
              <w:kern w:val="0"/>
              <w:szCs w:val="21"/>
            </w:rPr>
            <w:delText>[29]</w:delText>
          </w:r>
        </w:del>
      </w:ins>
      <w:del w:id="2327" w:author="戴 磊" w:date="2020-12-29T00:45:00Z">
        <w:r w:rsidR="00875387" w:rsidDel="00372577">
          <w:rPr>
            <w:rFonts w:ascii="Times New Roman" w:hAnsi="Times New Roman" w:cs="Times New Roman"/>
            <w:color w:val="080000"/>
            <w:kern w:val="0"/>
            <w:szCs w:val="21"/>
          </w:rPr>
          <w:delText>[21]</w:delText>
        </w:r>
        <w:r w:rsidR="00081D27" w:rsidDel="00372577">
          <w:rPr>
            <w:rFonts w:ascii="Times New Roman" w:hAnsi="Times New Roman" w:cs="Times New Roman"/>
            <w:color w:val="000000"/>
            <w:shd w:val="clear" w:color="auto" w:fill="FFFFFF"/>
          </w:rPr>
          <w:fldChar w:fldCharType="end"/>
        </w:r>
        <w:r w:rsidR="00F30D2B" w:rsidDel="00372577">
          <w:rPr>
            <w:rFonts w:ascii="Times New Roman" w:hAnsi="Times New Roman" w:cs="Times New Roman"/>
            <w:color w:val="000000"/>
            <w:shd w:val="clear" w:color="auto" w:fill="FFFFFF"/>
          </w:rPr>
          <w:delText>.</w:delText>
        </w:r>
        <w:r w:rsidR="00081D27" w:rsidDel="00372577">
          <w:rPr>
            <w:rFonts w:ascii="Times New Roman" w:hAnsi="Times New Roman" w:cs="Times New Roman"/>
            <w:color w:val="000000"/>
            <w:shd w:val="clear" w:color="auto" w:fill="FFFFFF"/>
          </w:rPr>
          <w:delText xml:space="preserve"> </w:delText>
        </w:r>
        <w:r w:rsidR="00E15939" w:rsidDel="00372577">
          <w:rPr>
            <w:rFonts w:ascii="Times New Roman" w:hAnsi="Times New Roman" w:cs="Times New Roman"/>
            <w:color w:val="2A2A2A"/>
            <w:szCs w:val="21"/>
            <w:shd w:val="clear" w:color="auto" w:fill="FFFFFF"/>
          </w:rPr>
          <w:delText>Surprising</w:delText>
        </w:r>
        <w:r w:rsidR="00F3548F" w:rsidRPr="00F3548F" w:rsidDel="00372577">
          <w:rPr>
            <w:rFonts w:ascii="Times New Roman" w:hAnsi="Times New Roman" w:cs="Times New Roman"/>
            <w:color w:val="2A2A2A"/>
            <w:szCs w:val="21"/>
            <w:shd w:val="clear" w:color="auto" w:fill="FFFFFF"/>
          </w:rPr>
          <w:delText>ly</w:delText>
        </w:r>
        <w:r w:rsidR="00D210F1" w:rsidDel="00372577">
          <w:rPr>
            <w:rFonts w:ascii="Times New Roman" w:hAnsi="Times New Roman" w:cs="Times New Roman"/>
            <w:color w:val="2A2A2A"/>
            <w:szCs w:val="21"/>
            <w:shd w:val="clear" w:color="auto" w:fill="FFFFFF"/>
          </w:rPr>
          <w:delText>,</w:delText>
        </w:r>
        <w:r w:rsidR="00F3548F" w:rsidDel="00372577">
          <w:rPr>
            <w:rFonts w:ascii="Times New Roman" w:hAnsi="Times New Roman" w:cs="Times New Roman"/>
            <w:color w:val="2A2A2A"/>
            <w:szCs w:val="21"/>
            <w:shd w:val="clear" w:color="auto" w:fill="FFFFFF"/>
          </w:rPr>
          <w:delText xml:space="preserve"> </w:delText>
        </w:r>
        <w:r w:rsidR="00E40575" w:rsidDel="00372577">
          <w:rPr>
            <w:rFonts w:ascii="Times New Roman" w:hAnsi="Times New Roman" w:cs="Times New Roman"/>
            <w:color w:val="2A2A2A"/>
            <w:szCs w:val="21"/>
            <w:shd w:val="clear" w:color="auto" w:fill="FFFFFF"/>
          </w:rPr>
          <w:delText xml:space="preserve">however, </w:delText>
        </w:r>
        <w:r w:rsidR="00B03B8E" w:rsidDel="00372577">
          <w:rPr>
            <w:rFonts w:ascii="Times New Roman" w:hAnsi="Times New Roman" w:cs="Times New Roman"/>
            <w:color w:val="2A2A2A"/>
            <w:szCs w:val="21"/>
            <w:shd w:val="clear" w:color="auto" w:fill="FFFFFF"/>
          </w:rPr>
          <w:delText xml:space="preserve">we </w:delText>
        </w:r>
        <w:r w:rsidR="00B26C46" w:rsidDel="00372577">
          <w:rPr>
            <w:rFonts w:ascii="Times New Roman" w:hAnsi="Times New Roman" w:cs="Times New Roman"/>
            <w:color w:val="2A2A2A"/>
            <w:szCs w:val="21"/>
            <w:shd w:val="clear" w:color="auto" w:fill="FFFFFF"/>
          </w:rPr>
          <w:delText>found</w:delText>
        </w:r>
        <w:r w:rsidR="00B03B8E" w:rsidDel="00372577">
          <w:rPr>
            <w:rFonts w:ascii="Times New Roman" w:hAnsi="Times New Roman" w:cs="Times New Roman"/>
            <w:color w:val="2A2A2A"/>
            <w:szCs w:val="21"/>
            <w:shd w:val="clear" w:color="auto" w:fill="FFFFFF"/>
          </w:rPr>
          <w:delText xml:space="preserve"> that </w:delText>
        </w:r>
        <w:r w:rsidR="00D75FDC" w:rsidDel="00372577">
          <w:rPr>
            <w:rFonts w:ascii="Times New Roman" w:hAnsi="Times New Roman" w:cs="Times New Roman"/>
            <w:color w:val="2A2A2A"/>
            <w:szCs w:val="21"/>
            <w:shd w:val="clear" w:color="auto" w:fill="FFFFFF"/>
          </w:rPr>
          <w:delText xml:space="preserve">even </w:delText>
        </w:r>
        <w:r w:rsidR="00B03B8E" w:rsidDel="00372577">
          <w:rPr>
            <w:rFonts w:ascii="Times New Roman" w:hAnsi="Times New Roman" w:cs="Times New Roman"/>
            <w:color w:val="2A2A2A"/>
            <w:szCs w:val="21"/>
            <w:shd w:val="clear" w:color="auto" w:fill="FFFFFF"/>
          </w:rPr>
          <w:delText xml:space="preserve">a </w:delText>
        </w:r>
        <w:r w:rsidR="00E0684A" w:rsidDel="00372577">
          <w:rPr>
            <w:rFonts w:ascii="Times New Roman" w:hAnsi="Times New Roman" w:cs="Times New Roman"/>
            <w:color w:val="2A2A2A"/>
            <w:szCs w:val="21"/>
            <w:shd w:val="clear" w:color="auto" w:fill="FFFFFF"/>
          </w:rPr>
          <w:delText>prolonged</w:delText>
        </w:r>
        <w:r w:rsidR="00D75FDC" w:rsidDel="00372577">
          <w:rPr>
            <w:rFonts w:ascii="Times New Roman" w:hAnsi="Times New Roman" w:cs="Times New Roman"/>
            <w:color w:val="2A2A2A"/>
            <w:szCs w:val="21"/>
            <w:shd w:val="clear" w:color="auto" w:fill="FFFFFF"/>
          </w:rPr>
          <w:delText xml:space="preserve"> dietary </w:delText>
        </w:r>
        <w:r w:rsidR="001E5798" w:rsidDel="00372577">
          <w:rPr>
            <w:rFonts w:ascii="Times New Roman" w:hAnsi="Times New Roman" w:cs="Times New Roman"/>
            <w:color w:val="2A2A2A"/>
            <w:szCs w:val="21"/>
            <w:shd w:val="clear" w:color="auto" w:fill="FFFFFF"/>
          </w:rPr>
          <w:delText xml:space="preserve">regime </w:delText>
        </w:r>
        <w:r w:rsidR="00D75FDC" w:rsidDel="00372577">
          <w:rPr>
            <w:rFonts w:ascii="Times New Roman" w:hAnsi="Times New Roman" w:cs="Times New Roman"/>
            <w:color w:val="2A2A2A"/>
            <w:szCs w:val="21"/>
            <w:shd w:val="clear" w:color="auto" w:fill="FFFFFF"/>
          </w:rPr>
          <w:delText>still</w:delText>
        </w:r>
        <w:r w:rsidR="00B03B8E" w:rsidDel="00372577">
          <w:rPr>
            <w:rFonts w:ascii="Times New Roman" w:hAnsi="Times New Roman" w:cs="Times New Roman"/>
            <w:color w:val="2A2A2A"/>
            <w:szCs w:val="21"/>
            <w:shd w:val="clear" w:color="auto" w:fill="FFFFFF"/>
          </w:rPr>
          <w:delText xml:space="preserve"> could not sustain the</w:delText>
        </w:r>
        <w:r w:rsidR="00EB2E64" w:rsidDel="00372577">
          <w:rPr>
            <w:rFonts w:ascii="Times New Roman" w:hAnsi="Times New Roman" w:cs="Times New Roman"/>
            <w:color w:val="2A2A2A"/>
            <w:szCs w:val="21"/>
            <w:shd w:val="clear" w:color="auto" w:fill="FFFFFF"/>
          </w:rPr>
          <w:delText xml:space="preserve"> microbi</w:delText>
        </w:r>
        <w:r w:rsidR="00D75FDC" w:rsidDel="00372577">
          <w:rPr>
            <w:rFonts w:ascii="Times New Roman" w:hAnsi="Times New Roman" w:cs="Times New Roman"/>
            <w:color w:val="2A2A2A"/>
            <w:szCs w:val="21"/>
            <w:shd w:val="clear" w:color="auto" w:fill="FFFFFF"/>
          </w:rPr>
          <w:delText>al alteration</w:delText>
        </w:r>
        <w:r w:rsidR="001E5798" w:rsidDel="00372577">
          <w:rPr>
            <w:rFonts w:ascii="Times New Roman" w:hAnsi="Times New Roman" w:cs="Times New Roman"/>
            <w:color w:val="2A2A2A"/>
            <w:szCs w:val="21"/>
            <w:shd w:val="clear" w:color="auto" w:fill="FFFFFF"/>
          </w:rPr>
          <w:delText xml:space="preserve">s observed in </w:delText>
        </w:r>
        <w:r w:rsidR="00FE4E57" w:rsidDel="00372577">
          <w:rPr>
            <w:rFonts w:ascii="Times New Roman" w:hAnsi="Times New Roman" w:cs="Times New Roman"/>
            <w:color w:val="2A2A2A"/>
            <w:szCs w:val="21"/>
            <w:shd w:val="clear" w:color="auto" w:fill="FFFFFF"/>
          </w:rPr>
          <w:delText xml:space="preserve">short-term intervention. There was </w:delText>
        </w:r>
        <w:r w:rsidR="002257EA" w:rsidRPr="00923B85" w:rsidDel="00372577">
          <w:rPr>
            <w:rFonts w:ascii="Times New Roman" w:hAnsi="Times New Roman" w:cs="Times New Roman"/>
            <w:color w:val="2A2A2A"/>
            <w:szCs w:val="21"/>
            <w:shd w:val="clear" w:color="auto" w:fill="FFFFFF"/>
          </w:rPr>
          <w:delText xml:space="preserve">a strong long-term adaptation of the microbial metabolism in response to inulin intervention, </w:delText>
        </w:r>
      </w:del>
      <w:ins w:id="2328" w:author="刘 红宾" w:date="2020-12-07T16:12:00Z">
        <w:del w:id="2329" w:author="戴 磊" w:date="2020-12-29T00:45:00Z">
          <w:r w:rsidR="00636074" w:rsidRPr="00923B85" w:rsidDel="00372577">
            <w:rPr>
              <w:rFonts w:ascii="Times New Roman" w:hAnsi="Times New Roman" w:cs="Times New Roman"/>
              <w:color w:val="2A2A2A"/>
              <w:szCs w:val="21"/>
              <w:shd w:val="clear" w:color="auto" w:fill="FFFFFF"/>
            </w:rPr>
            <w:delText xml:space="preserve">representing by </w:delText>
          </w:r>
          <w:r w:rsidR="00636074" w:rsidDel="00372577">
            <w:rPr>
              <w:rFonts w:ascii="Times New Roman" w:hAnsi="Times New Roman" w:cs="Times New Roman"/>
              <w:color w:val="2A2A2A"/>
              <w:szCs w:val="21"/>
              <w:shd w:val="clear" w:color="auto" w:fill="FFFFFF"/>
            </w:rPr>
            <w:delText xml:space="preserve">the </w:delText>
          </w:r>
          <w:r w:rsidR="00636074" w:rsidRPr="004A707F" w:rsidDel="00372577">
            <w:rPr>
              <w:rFonts w:ascii="Times New Roman" w:hAnsi="Times New Roman" w:cs="Times New Roman"/>
              <w:color w:val="2A2A2A"/>
              <w:szCs w:val="21"/>
              <w:shd w:val="clear" w:color="auto" w:fill="FFFFFF"/>
            </w:rPr>
            <w:delText>substantial changes in th</w:delText>
          </w:r>
          <w:r w:rsidR="00636074" w:rsidDel="00372577">
            <w:rPr>
              <w:rFonts w:ascii="Times New Roman" w:hAnsi="Times New Roman" w:cs="Times New Roman"/>
              <w:color w:val="2A2A2A"/>
              <w:szCs w:val="21"/>
              <w:shd w:val="clear" w:color="auto" w:fill="FFFFFF"/>
            </w:rPr>
            <w:delText xml:space="preserve">e </w:delText>
          </w:r>
          <w:r w:rsidR="00636074" w:rsidRPr="004A707F" w:rsidDel="00372577">
            <w:rPr>
              <w:rFonts w:ascii="Times New Roman" w:hAnsi="Times New Roman" w:cs="Times New Roman"/>
              <w:color w:val="2A2A2A"/>
              <w:szCs w:val="21"/>
              <w:shd w:val="clear" w:color="auto" w:fill="FFFFFF"/>
            </w:rPr>
            <w:delText>microbi</w:delText>
          </w:r>
          <w:r w:rsidR="00636074" w:rsidDel="00372577">
            <w:rPr>
              <w:rFonts w:ascii="Times New Roman" w:hAnsi="Times New Roman" w:cs="Times New Roman"/>
              <w:color w:val="2A2A2A"/>
              <w:szCs w:val="21"/>
              <w:shd w:val="clear" w:color="auto" w:fill="FFFFFF"/>
            </w:rPr>
            <w:delText xml:space="preserve">al structure and total </w:delText>
          </w:r>
          <w:r w:rsidR="00636074" w:rsidRPr="00923B85" w:rsidDel="00372577">
            <w:rPr>
              <w:rFonts w:ascii="Times New Roman" w:hAnsi="Times New Roman" w:cs="Times New Roman"/>
              <w:color w:val="2A2A2A"/>
              <w:szCs w:val="21"/>
              <w:shd w:val="clear" w:color="auto" w:fill="FFFFFF"/>
            </w:rPr>
            <w:delText xml:space="preserve">SCFAs </w:delText>
          </w:r>
          <w:r w:rsidR="00636074" w:rsidDel="00372577">
            <w:rPr>
              <w:rFonts w:ascii="Times New Roman" w:hAnsi="Times New Roman" w:cs="Times New Roman"/>
              <w:color w:val="2A2A2A"/>
              <w:szCs w:val="21"/>
              <w:shd w:val="clear" w:color="auto" w:fill="FFFFFF"/>
            </w:rPr>
            <w:delText>metabolism that happened a few days</w:delText>
          </w:r>
          <w:r w:rsidR="00636074" w:rsidRPr="00A57DCB" w:rsidDel="00372577">
            <w:rPr>
              <w:rFonts w:ascii="Times New Roman" w:hAnsi="Times New Roman" w:cs="Times New Roman"/>
              <w:color w:val="2A2A2A"/>
              <w:szCs w:val="21"/>
              <w:shd w:val="clear" w:color="auto" w:fill="FFFFFF"/>
            </w:rPr>
            <w:delText xml:space="preserve"> after the start of the intervention</w:delText>
          </w:r>
          <w:r w:rsidR="00636074" w:rsidDel="00372577">
            <w:rPr>
              <w:rFonts w:ascii="Times New Roman" w:hAnsi="Times New Roman" w:cs="Times New Roman"/>
              <w:color w:val="2A2A2A"/>
              <w:szCs w:val="21"/>
              <w:shd w:val="clear" w:color="auto" w:fill="FFFFFF"/>
            </w:rPr>
            <w:delText xml:space="preserve"> diminished before approach </w:delText>
          </w:r>
          <w:r w:rsidR="00636074" w:rsidRPr="00923B85" w:rsidDel="00372577">
            <w:rPr>
              <w:rFonts w:ascii="Times New Roman" w:hAnsi="Times New Roman" w:cs="Times New Roman"/>
              <w:color w:val="2A2A2A"/>
              <w:szCs w:val="21"/>
              <w:shd w:val="clear" w:color="auto" w:fill="FFFFFF"/>
            </w:rPr>
            <w:delText xml:space="preserve">a </w:delText>
          </w:r>
          <w:r w:rsidR="00636074" w:rsidDel="00372577">
            <w:rPr>
              <w:rFonts w:ascii="Times New Roman" w:hAnsi="Times New Roman" w:cs="Times New Roman"/>
              <w:color w:val="2A2A2A"/>
              <w:szCs w:val="21"/>
              <w:shd w:val="clear" w:color="auto" w:fill="FFFFFF"/>
            </w:rPr>
            <w:delText xml:space="preserve">final </w:delText>
          </w:r>
          <w:r w:rsidR="00636074" w:rsidRPr="00923B85" w:rsidDel="00372577">
            <w:rPr>
              <w:rFonts w:ascii="Times New Roman" w:hAnsi="Times New Roman" w:cs="Times New Roman"/>
              <w:color w:val="2A2A2A"/>
              <w:szCs w:val="21"/>
              <w:shd w:val="clear" w:color="auto" w:fill="FFFFFF"/>
            </w:rPr>
            <w:delText>stable</w:delText>
          </w:r>
          <w:r w:rsidR="00636074" w:rsidDel="00372577">
            <w:rPr>
              <w:rFonts w:ascii="Times New Roman" w:hAnsi="Times New Roman" w:cs="Times New Roman"/>
              <w:color w:val="2A2A2A"/>
              <w:szCs w:val="21"/>
              <w:shd w:val="clear" w:color="auto" w:fill="FFFFFF"/>
            </w:rPr>
            <w:delText xml:space="preserve"> state</w:delText>
          </w:r>
          <w:r w:rsidR="00636074" w:rsidRPr="00923B85" w:rsidDel="00372577">
            <w:rPr>
              <w:rFonts w:ascii="Times New Roman" w:hAnsi="Times New Roman" w:cs="Times New Roman"/>
              <w:color w:val="2A2A2A"/>
              <w:szCs w:val="21"/>
              <w:shd w:val="clear" w:color="auto" w:fill="FFFFFF"/>
            </w:rPr>
            <w:delText xml:space="preserve">. </w:delText>
          </w:r>
          <w:r w:rsidR="00636074" w:rsidDel="00372577">
            <w:rPr>
              <w:rFonts w:ascii="Times New Roman" w:hAnsi="Times New Roman" w:cs="Times New Roman"/>
              <w:color w:val="2A2A2A"/>
              <w:szCs w:val="21"/>
              <w:shd w:val="clear" w:color="auto" w:fill="FFFFFF"/>
            </w:rPr>
            <w:delText xml:space="preserve">This biphasic response was </w:delText>
          </w:r>
        </w:del>
      </w:ins>
      <w:ins w:id="2330" w:author="刘 红宾" w:date="2020-12-07T16:14:00Z">
        <w:del w:id="2331" w:author="戴 磊" w:date="2020-12-29T00:45:00Z">
          <w:r w:rsidR="00FE4F70" w:rsidDel="00372577">
            <w:rPr>
              <w:rFonts w:ascii="Times New Roman" w:hAnsi="Times New Roman" w:cs="Times New Roman"/>
              <w:color w:val="2A2A2A"/>
              <w:szCs w:val="21"/>
              <w:shd w:val="clear" w:color="auto" w:fill="FFFFFF"/>
            </w:rPr>
            <w:delText>reprodu</w:delText>
          </w:r>
          <w:r w:rsidR="00296507" w:rsidDel="00372577">
            <w:rPr>
              <w:rFonts w:ascii="Times New Roman" w:hAnsi="Times New Roman" w:cs="Times New Roman"/>
              <w:color w:val="2A2A2A"/>
              <w:szCs w:val="21"/>
              <w:shd w:val="clear" w:color="auto" w:fill="FFFFFF"/>
            </w:rPr>
            <w:delText>cible</w:delText>
          </w:r>
        </w:del>
      </w:ins>
      <w:ins w:id="2332" w:author="刘 红宾" w:date="2020-12-07T16:12:00Z">
        <w:del w:id="2333" w:author="戴 磊" w:date="2020-12-29T00:45:00Z">
          <w:r w:rsidR="00636074" w:rsidDel="00372577">
            <w:rPr>
              <w:rFonts w:ascii="Times New Roman" w:hAnsi="Times New Roman" w:cs="Times New Roman"/>
              <w:color w:val="2A2A2A"/>
              <w:szCs w:val="21"/>
              <w:shd w:val="clear" w:color="auto" w:fill="FFFFFF"/>
            </w:rPr>
            <w:delText xml:space="preserve"> when reanalyzed an</w:delText>
          </w:r>
          <w:r w:rsidR="00636074" w:rsidRPr="00314FAE" w:rsidDel="00372577">
            <w:rPr>
              <w:rFonts w:ascii="Times New Roman" w:hAnsi="Times New Roman" w:cs="Times New Roman"/>
              <w:color w:val="2A2A2A"/>
              <w:szCs w:val="21"/>
              <w:shd w:val="clear" w:color="auto" w:fill="FFFFFF"/>
            </w:rPr>
            <w:delText xml:space="preserve">other </w:delText>
          </w:r>
          <w:r w:rsidR="00636074" w:rsidDel="00372577">
            <w:rPr>
              <w:rFonts w:ascii="Times New Roman" w:hAnsi="Times New Roman" w:cs="Times New Roman"/>
              <w:color w:val="2A2A2A"/>
              <w:szCs w:val="21"/>
              <w:shd w:val="clear" w:color="auto" w:fill="FFFFFF"/>
            </w:rPr>
            <w:delText xml:space="preserve">published </w:delText>
          </w:r>
          <w:r w:rsidR="00636074" w:rsidRPr="00314FAE" w:rsidDel="00372577">
            <w:rPr>
              <w:rFonts w:ascii="Times New Roman" w:hAnsi="Times New Roman" w:cs="Times New Roman"/>
              <w:color w:val="2A2A2A"/>
              <w:szCs w:val="21"/>
              <w:shd w:val="clear" w:color="auto" w:fill="FFFFFF"/>
            </w:rPr>
            <w:delText>dataset</w:delText>
          </w:r>
        </w:del>
      </w:ins>
      <w:ins w:id="2334" w:author="刘 红宾" w:date="2020-12-07T16:16:00Z">
        <w:del w:id="2335" w:author="戴 磊" w:date="2020-12-29T00:45:00Z">
          <w:r w:rsidR="006D5680" w:rsidDel="00372577">
            <w:rPr>
              <w:rFonts w:ascii="Times New Roman" w:hAnsi="Times New Roman" w:cs="Times New Roman"/>
              <w:color w:val="2A2A2A"/>
              <w:szCs w:val="21"/>
              <w:shd w:val="clear" w:color="auto" w:fill="FFFFFF"/>
            </w:rPr>
            <w:delText>.</w:delText>
          </w:r>
        </w:del>
      </w:ins>
      <w:del w:id="2336" w:author="戴 磊" w:date="2020-12-29T00:45:00Z">
        <w:r w:rsidR="002257EA" w:rsidRPr="00923B85" w:rsidDel="00372577">
          <w:rPr>
            <w:rFonts w:ascii="Times New Roman" w:hAnsi="Times New Roman" w:cs="Times New Roman"/>
            <w:color w:val="2A2A2A"/>
            <w:szCs w:val="21"/>
            <w:shd w:val="clear" w:color="auto" w:fill="FFFFFF"/>
          </w:rPr>
          <w:delText xml:space="preserve">representing by a rapid elevation in total fecal SCFAs </w:delText>
        </w:r>
        <w:r w:rsidR="002257EA" w:rsidDel="00372577">
          <w:rPr>
            <w:rFonts w:ascii="Times New Roman" w:hAnsi="Times New Roman" w:cs="Times New Roman"/>
            <w:color w:val="2A2A2A"/>
            <w:szCs w:val="21"/>
            <w:shd w:val="clear" w:color="auto" w:fill="FFFFFF"/>
          </w:rPr>
          <w:delText xml:space="preserve">in a few days </w:delText>
        </w:r>
        <w:r w:rsidR="002257EA" w:rsidRPr="00923B85" w:rsidDel="00372577">
          <w:rPr>
            <w:rFonts w:ascii="Times New Roman" w:hAnsi="Times New Roman" w:cs="Times New Roman"/>
            <w:color w:val="2A2A2A"/>
            <w:szCs w:val="21"/>
            <w:shd w:val="clear" w:color="auto" w:fill="FFFFFF"/>
          </w:rPr>
          <w:delText xml:space="preserve">and thereafter </w:delText>
        </w:r>
        <w:r w:rsidR="002257EA" w:rsidDel="00372577">
          <w:rPr>
            <w:rFonts w:ascii="Times New Roman" w:hAnsi="Times New Roman" w:cs="Times New Roman"/>
            <w:color w:val="2A2A2A"/>
            <w:szCs w:val="21"/>
            <w:shd w:val="clear" w:color="auto" w:fill="FFFFFF"/>
          </w:rPr>
          <w:delText>revert</w:delText>
        </w:r>
        <w:r w:rsidR="002257EA" w:rsidRPr="00923B85" w:rsidDel="00372577">
          <w:rPr>
            <w:rFonts w:ascii="Times New Roman" w:hAnsi="Times New Roman" w:cs="Times New Roman"/>
            <w:color w:val="2A2A2A"/>
            <w:szCs w:val="21"/>
            <w:shd w:val="clear" w:color="auto" w:fill="FFFFFF"/>
          </w:rPr>
          <w:delText xml:space="preserve">ed to a </w:delText>
        </w:r>
        <w:r w:rsidR="002166E4" w:rsidDel="00372577">
          <w:rPr>
            <w:rFonts w:ascii="Times New Roman" w:hAnsi="Times New Roman" w:cs="Times New Roman"/>
            <w:color w:val="2A2A2A"/>
            <w:szCs w:val="21"/>
            <w:shd w:val="clear" w:color="auto" w:fill="FFFFFF"/>
          </w:rPr>
          <w:delText xml:space="preserve">lower </w:delText>
        </w:r>
        <w:r w:rsidR="002257EA" w:rsidRPr="00923B85" w:rsidDel="00372577">
          <w:rPr>
            <w:rFonts w:ascii="Times New Roman" w:hAnsi="Times New Roman" w:cs="Times New Roman"/>
            <w:color w:val="2A2A2A"/>
            <w:szCs w:val="21"/>
            <w:shd w:val="clear" w:color="auto" w:fill="FFFFFF"/>
          </w:rPr>
          <w:delText>level</w:delText>
        </w:r>
        <w:r w:rsidR="002166E4" w:rsidDel="00372577">
          <w:rPr>
            <w:rFonts w:ascii="Times New Roman" w:hAnsi="Times New Roman" w:cs="Times New Roman"/>
            <w:color w:val="2A2A2A"/>
            <w:szCs w:val="21"/>
            <w:shd w:val="clear" w:color="auto" w:fill="FFFFFF"/>
          </w:rPr>
          <w:delText xml:space="preserve"> </w:delText>
        </w:r>
        <w:r w:rsidR="002166E4" w:rsidRPr="002166E4" w:rsidDel="00372577">
          <w:rPr>
            <w:rFonts w:ascii="Times New Roman" w:hAnsi="Times New Roman" w:cs="Times New Roman"/>
            <w:color w:val="2A2A2A"/>
            <w:szCs w:val="21"/>
            <w:shd w:val="clear" w:color="auto" w:fill="FFFFFF"/>
          </w:rPr>
          <w:delText>near its original baseline state for the remainder</w:delText>
        </w:r>
        <w:r w:rsidR="00E425CA" w:rsidDel="00372577">
          <w:rPr>
            <w:rFonts w:ascii="Times New Roman" w:hAnsi="Times New Roman" w:cs="Times New Roman" w:hint="eastAsia"/>
            <w:color w:val="2A2A2A"/>
            <w:szCs w:val="21"/>
            <w:shd w:val="clear" w:color="auto" w:fill="FFFFFF"/>
          </w:rPr>
          <w:delText xml:space="preserve"> </w:delText>
        </w:r>
        <w:r w:rsidR="002166E4" w:rsidRPr="002166E4" w:rsidDel="00372577">
          <w:rPr>
            <w:rFonts w:ascii="Times New Roman" w:hAnsi="Times New Roman" w:cs="Times New Roman"/>
            <w:color w:val="2A2A2A"/>
            <w:szCs w:val="21"/>
            <w:shd w:val="clear" w:color="auto" w:fill="FFFFFF"/>
          </w:rPr>
          <w:delText>of the intervention,</w:delText>
        </w:r>
        <w:r w:rsidR="00E425CA" w:rsidDel="00372577">
          <w:rPr>
            <w:rFonts w:ascii="Times New Roman" w:hAnsi="Times New Roman" w:cs="Times New Roman"/>
            <w:color w:val="2A2A2A"/>
            <w:szCs w:val="21"/>
            <w:shd w:val="clear" w:color="auto" w:fill="FFFFFF"/>
          </w:rPr>
          <w:delText xml:space="preserve"> </w:delText>
        </w:r>
        <w:r w:rsidR="00E425CA" w:rsidRPr="00E425CA" w:rsidDel="00372577">
          <w:rPr>
            <w:rFonts w:ascii="Times New Roman" w:hAnsi="Times New Roman" w:cs="Times New Roman"/>
            <w:color w:val="2A2A2A"/>
            <w:szCs w:val="21"/>
            <w:shd w:val="clear" w:color="auto" w:fill="FFFFFF"/>
          </w:rPr>
          <w:delText xml:space="preserve">despite </w:delText>
        </w:r>
        <w:r w:rsidR="00E40575" w:rsidDel="00372577">
          <w:rPr>
            <w:rFonts w:ascii="Times New Roman" w:hAnsi="Times New Roman" w:cs="Times New Roman"/>
            <w:color w:val="2A2A2A"/>
            <w:szCs w:val="21"/>
            <w:shd w:val="clear" w:color="auto" w:fill="FFFFFF"/>
          </w:rPr>
          <w:delText xml:space="preserve">mice </w:delText>
        </w:r>
        <w:r w:rsidR="00E425CA" w:rsidRPr="00E425CA" w:rsidDel="00372577">
          <w:rPr>
            <w:rFonts w:ascii="Times New Roman" w:hAnsi="Times New Roman" w:cs="Times New Roman"/>
            <w:color w:val="2A2A2A"/>
            <w:szCs w:val="21"/>
            <w:shd w:val="clear" w:color="auto" w:fill="FFFFFF"/>
          </w:rPr>
          <w:delText>maintaining their diet for the entire study</w:delText>
        </w:r>
        <w:r w:rsidR="002257EA" w:rsidRPr="00923B85" w:rsidDel="00372577">
          <w:rPr>
            <w:rFonts w:ascii="Times New Roman" w:hAnsi="Times New Roman" w:cs="Times New Roman"/>
            <w:color w:val="2A2A2A"/>
            <w:szCs w:val="21"/>
            <w:shd w:val="clear" w:color="auto" w:fill="FFFFFF"/>
          </w:rPr>
          <w:delText>.</w:delText>
        </w:r>
        <w:r w:rsidR="007E4A0E" w:rsidDel="00372577">
          <w:rPr>
            <w:rFonts w:ascii="Times New Roman" w:hAnsi="Times New Roman" w:cs="Times New Roman"/>
            <w:color w:val="2A2A2A"/>
            <w:szCs w:val="21"/>
            <w:shd w:val="clear" w:color="auto" w:fill="FFFFFF"/>
          </w:rPr>
          <w:delText xml:space="preserve"> </w:delText>
        </w:r>
        <w:r w:rsidR="00267CE0" w:rsidRPr="00267CE0" w:rsidDel="00372577">
          <w:rPr>
            <w:rFonts w:ascii="Times New Roman" w:hAnsi="Times New Roman" w:cs="Times New Roman"/>
            <w:color w:val="2A2A2A"/>
            <w:szCs w:val="21"/>
            <w:shd w:val="clear" w:color="auto" w:fill="FFFFFF"/>
          </w:rPr>
          <w:delText>This is in line with previous research</w:delText>
        </w:r>
        <w:r w:rsidR="00267CE0" w:rsidDel="00372577">
          <w:rPr>
            <w:rFonts w:ascii="Times New Roman" w:hAnsi="Times New Roman" w:cs="Times New Roman"/>
            <w:color w:val="2A2A2A"/>
            <w:szCs w:val="21"/>
            <w:shd w:val="clear" w:color="auto" w:fill="FFFFFF"/>
          </w:rPr>
          <w:delText xml:space="preserve"> in humans</w:delText>
        </w:r>
        <w:r w:rsidR="00267CE0" w:rsidRPr="00267CE0" w:rsidDel="00372577">
          <w:rPr>
            <w:rFonts w:ascii="Times New Roman" w:hAnsi="Times New Roman" w:cs="Times New Roman"/>
            <w:color w:val="2A2A2A"/>
            <w:szCs w:val="21"/>
            <w:shd w:val="clear" w:color="auto" w:fill="FFFFFF"/>
          </w:rPr>
          <w:delText>, showing that</w:delText>
        </w:r>
      </w:del>
      <w:ins w:id="2337" w:author="刘 红宾" w:date="2020-12-07T16:56:00Z">
        <w:del w:id="2338" w:author="戴 磊" w:date="2020-12-29T00:45:00Z">
          <w:r w:rsidR="009B4C30" w:rsidRPr="009B4C30" w:rsidDel="00372577">
            <w:rPr>
              <w:rFonts w:ascii="Times New Roman" w:hAnsi="Times New Roman" w:cs="Times New Roman"/>
              <w:color w:val="2A2A2A"/>
              <w:szCs w:val="21"/>
              <w:shd w:val="clear" w:color="auto" w:fill="FFFFFF"/>
            </w:rPr>
            <w:delText xml:space="preserve"> </w:delText>
          </w:r>
          <w:r w:rsidR="009B4C30" w:rsidRPr="00267CE0" w:rsidDel="00372577">
            <w:rPr>
              <w:rFonts w:ascii="Times New Roman" w:hAnsi="Times New Roman" w:cs="Times New Roman"/>
              <w:color w:val="2A2A2A"/>
              <w:szCs w:val="21"/>
              <w:shd w:val="clear" w:color="auto" w:fill="FFFFFF"/>
            </w:rPr>
            <w:delText>This is in line with previous research</w:delText>
          </w:r>
          <w:r w:rsidR="009B4C30" w:rsidDel="00372577">
            <w:rPr>
              <w:rFonts w:ascii="Times New Roman" w:hAnsi="Times New Roman" w:cs="Times New Roman"/>
              <w:color w:val="2A2A2A"/>
              <w:szCs w:val="21"/>
              <w:shd w:val="clear" w:color="auto" w:fill="FFFFFF"/>
            </w:rPr>
            <w:delText xml:space="preserve"> in humans</w:delText>
          </w:r>
          <w:r w:rsidR="009B4C30" w:rsidRPr="00267CE0" w:rsidDel="00372577">
            <w:rPr>
              <w:rFonts w:ascii="Times New Roman" w:hAnsi="Times New Roman" w:cs="Times New Roman"/>
              <w:color w:val="2A2A2A"/>
              <w:szCs w:val="21"/>
              <w:shd w:val="clear" w:color="auto" w:fill="FFFFFF"/>
            </w:rPr>
            <w:delText>, showing that</w:delText>
          </w:r>
        </w:del>
      </w:ins>
      <w:del w:id="2339" w:author="戴 磊" w:date="2020-12-29T00:45:00Z">
        <w:r w:rsidR="00267CE0" w:rsidRPr="00267CE0" w:rsidDel="00372577">
          <w:rPr>
            <w:rFonts w:ascii="Times New Roman" w:hAnsi="Times New Roman" w:cs="Times New Roman"/>
            <w:color w:val="2A2A2A"/>
            <w:szCs w:val="21"/>
            <w:shd w:val="clear" w:color="auto" w:fill="FFFFFF"/>
          </w:rPr>
          <w:delText xml:space="preserve"> </w:delText>
        </w:r>
        <w:r w:rsidR="0015293E" w:rsidRPr="0015293E" w:rsidDel="00372577">
          <w:rPr>
            <w:rFonts w:ascii="Times New Roman" w:hAnsi="Times New Roman" w:cs="Times New Roman"/>
            <w:color w:val="2A2A2A"/>
            <w:szCs w:val="21"/>
            <w:shd w:val="clear" w:color="auto" w:fill="FFFFFF"/>
          </w:rPr>
          <w:delText>the production and concentration of</w:delText>
        </w:r>
        <w:r w:rsidR="0015293E" w:rsidDel="00372577">
          <w:rPr>
            <w:rFonts w:ascii="Times New Roman" w:hAnsi="Times New Roman" w:cs="Times New Roman" w:hint="eastAsia"/>
            <w:color w:val="2A2A2A"/>
            <w:szCs w:val="21"/>
            <w:shd w:val="clear" w:color="auto" w:fill="FFFFFF"/>
          </w:rPr>
          <w:delText xml:space="preserve"> </w:delText>
        </w:r>
        <w:r w:rsidR="0015293E" w:rsidRPr="0015293E" w:rsidDel="00372577">
          <w:rPr>
            <w:rFonts w:ascii="Times New Roman" w:hAnsi="Times New Roman" w:cs="Times New Roman"/>
            <w:color w:val="2A2A2A"/>
            <w:szCs w:val="21"/>
            <w:shd w:val="clear" w:color="auto" w:fill="FFFFFF"/>
          </w:rPr>
          <w:delText xml:space="preserve">SCFAs </w:delText>
        </w:r>
        <w:r w:rsidR="00E51C27" w:rsidRPr="00E51C27" w:rsidDel="00372577">
          <w:rPr>
            <w:rFonts w:ascii="Times New Roman" w:hAnsi="Times New Roman" w:cs="Times New Roman"/>
            <w:color w:val="2A2A2A"/>
            <w:szCs w:val="21"/>
            <w:shd w:val="clear" w:color="auto" w:fill="FFFFFF"/>
          </w:rPr>
          <w:delText>in response to treatment with fib</w:delText>
        </w:r>
        <w:r w:rsidR="00E51C27" w:rsidDel="00372577">
          <w:rPr>
            <w:rFonts w:ascii="Times New Roman" w:hAnsi="Times New Roman" w:cs="Times New Roman"/>
            <w:color w:val="2A2A2A"/>
            <w:szCs w:val="21"/>
            <w:shd w:val="clear" w:color="auto" w:fill="FFFFFF"/>
          </w:rPr>
          <w:delText xml:space="preserve">er </w:delText>
        </w:r>
        <w:r w:rsidR="0015293E" w:rsidRPr="0015293E" w:rsidDel="00372577">
          <w:rPr>
            <w:rFonts w:ascii="Times New Roman" w:hAnsi="Times New Roman" w:cs="Times New Roman"/>
            <w:color w:val="2A2A2A"/>
            <w:szCs w:val="21"/>
            <w:shd w:val="clear" w:color="auto" w:fill="FFFFFF"/>
          </w:rPr>
          <w:delText>in patients with</w:delText>
        </w:r>
        <w:r w:rsidR="0015293E" w:rsidDel="00372577">
          <w:rPr>
            <w:rFonts w:ascii="Times New Roman" w:hAnsi="Times New Roman" w:cs="Times New Roman" w:hint="eastAsia"/>
            <w:color w:val="2A2A2A"/>
            <w:szCs w:val="21"/>
            <w:shd w:val="clear" w:color="auto" w:fill="FFFFFF"/>
          </w:rPr>
          <w:delText xml:space="preserve"> </w:delText>
        </w:r>
        <w:r w:rsidR="0015293E" w:rsidRPr="0015293E" w:rsidDel="00372577">
          <w:rPr>
            <w:rFonts w:ascii="Times New Roman" w:hAnsi="Times New Roman" w:cs="Times New Roman"/>
            <w:color w:val="2A2A2A"/>
            <w:szCs w:val="21"/>
            <w:shd w:val="clear" w:color="auto" w:fill="FFFFFF"/>
          </w:rPr>
          <w:delText>colonic cancer</w:delText>
        </w:r>
        <w:r w:rsidR="00EF515C" w:rsidDel="00372577">
          <w:rPr>
            <w:rFonts w:ascii="Times New Roman" w:hAnsi="Times New Roman" w:cs="Times New Roman"/>
            <w:color w:val="2A2A2A"/>
            <w:szCs w:val="21"/>
            <w:shd w:val="clear" w:color="auto" w:fill="FFFFFF"/>
          </w:rPr>
          <w:delText xml:space="preserve"> dropped down after the initial elevation </w:delText>
        </w:r>
        <w:r w:rsidR="00E51C27" w:rsidDel="00372577">
          <w:rPr>
            <w:rFonts w:ascii="Times New Roman" w:hAnsi="Times New Roman" w:cs="Times New Roman"/>
            <w:color w:val="2A2A2A"/>
            <w:szCs w:val="21"/>
            <w:shd w:val="clear" w:color="auto" w:fill="FFFFFF"/>
          </w:rPr>
          <w:delText>before</w:delText>
        </w:r>
        <w:r w:rsidR="00EF515C" w:rsidDel="00372577">
          <w:rPr>
            <w:rFonts w:ascii="Times New Roman" w:hAnsi="Times New Roman" w:cs="Times New Roman"/>
            <w:color w:val="2A2A2A"/>
            <w:szCs w:val="21"/>
            <w:shd w:val="clear" w:color="auto" w:fill="FFFFFF"/>
          </w:rPr>
          <w:delText xml:space="preserve"> </w:delText>
        </w:r>
        <w:r w:rsidR="00AA3DF5" w:rsidDel="00372577">
          <w:rPr>
            <w:rFonts w:ascii="Times New Roman" w:hAnsi="Times New Roman" w:cs="Times New Roman"/>
            <w:color w:val="2A2A2A"/>
            <w:szCs w:val="21"/>
            <w:shd w:val="clear" w:color="auto" w:fill="FFFFFF"/>
          </w:rPr>
          <w:delText xml:space="preserve">sixth </w:delText>
        </w:r>
        <w:r w:rsidR="00EF515C" w:rsidDel="00372577">
          <w:rPr>
            <w:rFonts w:ascii="Times New Roman" w:hAnsi="Times New Roman" w:cs="Times New Roman"/>
            <w:color w:val="2A2A2A"/>
            <w:szCs w:val="21"/>
            <w:shd w:val="clear" w:color="auto" w:fill="FFFFFF"/>
          </w:rPr>
          <w:delText>week</w:delText>
        </w:r>
        <w:r w:rsidR="00AA3DF5" w:rsidDel="00372577">
          <w:rPr>
            <w:rFonts w:ascii="Times New Roman" w:hAnsi="Times New Roman" w:cs="Times New Roman"/>
            <w:color w:val="2A2A2A"/>
            <w:szCs w:val="21"/>
            <w:shd w:val="clear" w:color="auto" w:fill="FFFFFF"/>
          </w:rPr>
          <w:delText xml:space="preserve"> </w:delText>
        </w:r>
        <w:r w:rsidR="00AA3DF5" w:rsidDel="00372577">
          <w:rPr>
            <w:rFonts w:ascii="Times New Roman" w:hAnsi="Times New Roman" w:cs="Times New Roman"/>
            <w:color w:val="2A2A2A"/>
            <w:szCs w:val="21"/>
            <w:shd w:val="clear" w:color="auto" w:fill="FFFFFF"/>
          </w:rPr>
          <w:fldChar w:fldCharType="begin"/>
        </w:r>
      </w:del>
      <w:ins w:id="2340" w:author="刘 红宾" w:date="2020-12-14T15:01:00Z">
        <w:del w:id="2341" w:author="戴 磊" w:date="2020-12-29T00:45:00Z">
          <w:r w:rsidR="00193012" w:rsidDel="00372577">
            <w:rPr>
              <w:rFonts w:ascii="Times New Roman" w:hAnsi="Times New Roman" w:cs="Times New Roman"/>
              <w:color w:val="2A2A2A"/>
              <w:szCs w:val="21"/>
              <w:shd w:val="clear" w:color="auto" w:fill="FFFFFF"/>
            </w:rPr>
            <w:delInstrText xml:space="preserve"> ADDIN NE.Ref.{1F4E82BF-10A2-4EB9-AA86-542D0364E130}</w:delInstrText>
          </w:r>
        </w:del>
      </w:ins>
      <w:del w:id="2342" w:author="戴 磊" w:date="2020-12-29T00:45:00Z">
        <w:r w:rsidR="00AA3DF5" w:rsidDel="00372577">
          <w:rPr>
            <w:rFonts w:ascii="Times New Roman" w:hAnsi="Times New Roman" w:cs="Times New Roman"/>
            <w:color w:val="2A2A2A"/>
            <w:szCs w:val="21"/>
            <w:shd w:val="clear" w:color="auto" w:fill="FFFFFF"/>
          </w:rPr>
          <w:delInstrText xml:space="preserve"> ADDIN NE.Ref.{1F4E82BF-10A2-4EB9-AA86-542D0364E130}</w:delInstrText>
        </w:r>
        <w:r w:rsidR="00AA3DF5" w:rsidDel="00372577">
          <w:rPr>
            <w:rFonts w:ascii="Times New Roman" w:hAnsi="Times New Roman" w:cs="Times New Roman"/>
            <w:color w:val="2A2A2A"/>
            <w:szCs w:val="21"/>
            <w:shd w:val="clear" w:color="auto" w:fill="FFFFFF"/>
          </w:rPr>
          <w:fldChar w:fldCharType="separate"/>
        </w:r>
      </w:del>
      <w:ins w:id="2343" w:author="刘 红宾" w:date="2020-12-14T15:01:00Z">
        <w:del w:id="2344" w:author="戴 磊" w:date="2020-12-29T00:45:00Z">
          <w:r w:rsidR="00193012" w:rsidDel="00372577">
            <w:rPr>
              <w:rFonts w:ascii="Times New Roman" w:hAnsi="Times New Roman" w:cs="Times New Roman"/>
              <w:color w:val="080000"/>
              <w:kern w:val="0"/>
              <w:szCs w:val="21"/>
            </w:rPr>
            <w:delText>[30]</w:delText>
          </w:r>
        </w:del>
      </w:ins>
      <w:del w:id="2345" w:author="戴 磊" w:date="2020-12-29T00:45:00Z">
        <w:r w:rsidR="00875387" w:rsidDel="00372577">
          <w:rPr>
            <w:rFonts w:ascii="Times New Roman" w:hAnsi="Times New Roman" w:cs="Times New Roman"/>
            <w:color w:val="080000"/>
            <w:kern w:val="0"/>
            <w:szCs w:val="21"/>
          </w:rPr>
          <w:delText>[22]</w:delText>
        </w:r>
        <w:r w:rsidR="00AA3DF5" w:rsidDel="00372577">
          <w:rPr>
            <w:rFonts w:ascii="Times New Roman" w:hAnsi="Times New Roman" w:cs="Times New Roman"/>
            <w:color w:val="2A2A2A"/>
            <w:szCs w:val="21"/>
            <w:shd w:val="clear" w:color="auto" w:fill="FFFFFF"/>
          </w:rPr>
          <w:fldChar w:fldCharType="end"/>
        </w:r>
        <w:r w:rsidR="00BC4110" w:rsidDel="00372577">
          <w:rPr>
            <w:rFonts w:ascii="Times New Roman" w:hAnsi="Times New Roman" w:cs="Times New Roman"/>
            <w:color w:val="2A2A2A"/>
            <w:szCs w:val="21"/>
            <w:shd w:val="clear" w:color="auto" w:fill="FFFFFF"/>
          </w:rPr>
          <w:delText>.</w:delText>
        </w:r>
        <w:r w:rsidR="00284E6E" w:rsidDel="00372577">
          <w:rPr>
            <w:rFonts w:ascii="Times New Roman" w:hAnsi="Times New Roman" w:cs="Times New Roman" w:hint="eastAsia"/>
            <w:color w:val="2A2A2A"/>
            <w:szCs w:val="21"/>
            <w:shd w:val="clear" w:color="auto" w:fill="FFFFFF"/>
          </w:rPr>
          <w:delText xml:space="preserve"> </w:delText>
        </w:r>
        <w:r w:rsidR="007E4A0E" w:rsidDel="00372577">
          <w:rPr>
            <w:rFonts w:ascii="Times New Roman" w:hAnsi="Times New Roman" w:cs="Times New Roman"/>
            <w:color w:val="2A2A2A"/>
            <w:szCs w:val="21"/>
            <w:shd w:val="clear" w:color="auto" w:fill="FFFFFF"/>
          </w:rPr>
          <w:delText>Similarly, a</w:delText>
        </w:r>
        <w:r w:rsidR="00FB5466" w:rsidRPr="00FB5466" w:rsidDel="00372577">
          <w:rPr>
            <w:rFonts w:ascii="Times New Roman" w:hAnsi="Times New Roman" w:cs="Times New Roman"/>
            <w:color w:val="2A2A2A"/>
            <w:szCs w:val="21"/>
            <w:shd w:val="clear" w:color="auto" w:fill="FFFFFF"/>
          </w:rPr>
          <w:delText xml:space="preserve"> recent study observed that the initial substantial changes of the microbiota, seen after 3 months of introducing a specific diet, regressed thereafter to the original baseline state, which persisted despite continuation of the experimental diet for 12 months </w:delText>
        </w:r>
        <w:r w:rsidR="00CB2BFB" w:rsidDel="00372577">
          <w:rPr>
            <w:rFonts w:ascii="Times New Roman" w:hAnsi="Times New Roman" w:cs="Times New Roman"/>
            <w:color w:val="2A2A2A"/>
            <w:szCs w:val="21"/>
            <w:shd w:val="clear" w:color="auto" w:fill="FFFFFF"/>
          </w:rPr>
          <w:fldChar w:fldCharType="begin"/>
        </w:r>
        <w:r w:rsidR="00CB2BFB" w:rsidDel="00372577">
          <w:rPr>
            <w:rFonts w:ascii="Times New Roman" w:hAnsi="Times New Roman" w:cs="Times New Roman"/>
            <w:color w:val="2A2A2A"/>
            <w:szCs w:val="21"/>
            <w:shd w:val="clear" w:color="auto" w:fill="FFFFFF"/>
          </w:rPr>
          <w:delInstrText xml:space="preserve"> ADDIN NE.Ref.{3A18D58C-9C5E-4B1F-ABE6-B956B279F525}</w:delInstrText>
        </w:r>
        <w:r w:rsidR="00CB2BFB" w:rsidDel="00372577">
          <w:rPr>
            <w:rFonts w:ascii="Times New Roman" w:hAnsi="Times New Roman" w:cs="Times New Roman"/>
            <w:color w:val="2A2A2A"/>
            <w:szCs w:val="21"/>
            <w:shd w:val="clear" w:color="auto" w:fill="FFFFFF"/>
          </w:rPr>
          <w:fldChar w:fldCharType="separate"/>
        </w:r>
        <w:r w:rsidR="008950B9" w:rsidDel="00372577">
          <w:rPr>
            <w:rFonts w:ascii="Times New Roman" w:hAnsi="Times New Roman" w:cs="Times New Roman"/>
            <w:color w:val="080000"/>
            <w:kern w:val="0"/>
            <w:szCs w:val="21"/>
          </w:rPr>
          <w:delText>[18]</w:delText>
        </w:r>
        <w:r w:rsidR="00CB2BFB" w:rsidDel="00372577">
          <w:rPr>
            <w:rFonts w:ascii="Times New Roman" w:hAnsi="Times New Roman" w:cs="Times New Roman"/>
            <w:color w:val="2A2A2A"/>
            <w:szCs w:val="21"/>
            <w:shd w:val="clear" w:color="auto" w:fill="FFFFFF"/>
          </w:rPr>
          <w:fldChar w:fldCharType="end"/>
        </w:r>
        <w:r w:rsidR="00FB5466" w:rsidRPr="00FB5466" w:rsidDel="00372577">
          <w:rPr>
            <w:rFonts w:ascii="Times New Roman" w:hAnsi="Times New Roman" w:cs="Times New Roman"/>
            <w:color w:val="2A2A2A"/>
            <w:szCs w:val="21"/>
            <w:shd w:val="clear" w:color="auto" w:fill="FFFFFF"/>
          </w:rPr>
          <w:delText>.</w:delText>
        </w:r>
        <w:r w:rsidR="00CB2BFB" w:rsidDel="00372577">
          <w:rPr>
            <w:rFonts w:ascii="Times New Roman" w:hAnsi="Times New Roman" w:cs="Times New Roman"/>
            <w:color w:val="2A2A2A"/>
            <w:szCs w:val="21"/>
            <w:shd w:val="clear" w:color="auto" w:fill="FFFFFF"/>
          </w:rPr>
          <w:delText xml:space="preserve"> </w:delText>
        </w:r>
      </w:del>
      <w:ins w:id="2346" w:author="刘 红宾" w:date="2020-12-07T16:19:00Z">
        <w:del w:id="2347" w:author="戴 磊" w:date="2020-12-29T00:45:00Z">
          <w:r w:rsidR="00002E8B" w:rsidDel="00372577">
            <w:rPr>
              <w:rFonts w:ascii="Times New Roman" w:hAnsi="Times New Roman" w:cs="Times New Roman"/>
              <w:color w:val="2A2A2A"/>
              <w:szCs w:val="21"/>
              <w:shd w:val="clear" w:color="auto" w:fill="FFFFFF"/>
            </w:rPr>
            <w:delText xml:space="preserve">These findings suggested that the biphasic response </w:delText>
          </w:r>
        </w:del>
      </w:ins>
      <w:ins w:id="2348" w:author="刘 红宾" w:date="2020-12-07T16:20:00Z">
        <w:del w:id="2349" w:author="戴 磊" w:date="2020-12-29T00:45:00Z">
          <w:r w:rsidR="00A719B4" w:rsidDel="00372577">
            <w:rPr>
              <w:rFonts w:ascii="Times New Roman" w:hAnsi="Times New Roman" w:cs="Times New Roman"/>
              <w:szCs w:val="21"/>
            </w:rPr>
            <w:delText>is</w:delText>
          </w:r>
        </w:del>
      </w:ins>
      <w:ins w:id="2350" w:author="刘 红宾" w:date="2020-12-07T16:19:00Z">
        <w:del w:id="2351" w:author="戴 磊" w:date="2020-12-29T00:45:00Z">
          <w:r w:rsidR="00002E8B" w:rsidRPr="00C71263" w:rsidDel="00372577">
            <w:rPr>
              <w:rFonts w:ascii="Times New Roman" w:hAnsi="Times New Roman" w:cs="Times New Roman"/>
              <w:szCs w:val="21"/>
            </w:rPr>
            <w:delText xml:space="preserve"> widespread</w:delText>
          </w:r>
          <w:r w:rsidR="00002E8B" w:rsidRPr="00923B85" w:rsidDel="00372577">
            <w:rPr>
              <w:rFonts w:ascii="Times New Roman" w:hAnsi="Times New Roman" w:cs="Times New Roman"/>
              <w:color w:val="2A2A2A"/>
              <w:szCs w:val="21"/>
              <w:shd w:val="clear" w:color="auto" w:fill="FFFFFF"/>
            </w:rPr>
            <w:delText xml:space="preserve"> </w:delText>
          </w:r>
        </w:del>
      </w:ins>
      <w:ins w:id="2352" w:author="刘 红宾" w:date="2020-12-07T16:20:00Z">
        <w:del w:id="2353" w:author="戴 磊" w:date="2020-12-29T00:45:00Z">
          <w:r w:rsidR="00A719B4" w:rsidDel="00372577">
            <w:rPr>
              <w:rFonts w:ascii="Times New Roman" w:hAnsi="Times New Roman" w:cs="Times New Roman"/>
              <w:color w:val="2A2A2A"/>
              <w:szCs w:val="21"/>
              <w:shd w:val="clear" w:color="auto" w:fill="FFFFFF"/>
            </w:rPr>
            <w:delText xml:space="preserve">and independent of the pre-treatment microbial </w:delText>
          </w:r>
        </w:del>
      </w:ins>
      <w:ins w:id="2354" w:author="刘 红宾" w:date="2020-12-07T16:21:00Z">
        <w:del w:id="2355" w:author="戴 磊" w:date="2020-12-29T00:45:00Z">
          <w:r w:rsidR="002949AF" w:rsidDel="00372577">
            <w:rPr>
              <w:rFonts w:ascii="Times New Roman" w:hAnsi="Times New Roman" w:cs="Times New Roman"/>
              <w:color w:val="2A2A2A"/>
              <w:szCs w:val="21"/>
              <w:shd w:val="clear" w:color="auto" w:fill="FFFFFF"/>
            </w:rPr>
            <w:delText>profile</w:delText>
          </w:r>
        </w:del>
      </w:ins>
      <w:ins w:id="2356" w:author="刘 红宾" w:date="2020-12-07T16:34:00Z">
        <w:del w:id="2357" w:author="戴 磊" w:date="2020-12-29T00:45:00Z">
          <w:r w:rsidR="00E83E30" w:rsidDel="00372577">
            <w:rPr>
              <w:rFonts w:ascii="Times New Roman" w:hAnsi="Times New Roman" w:cs="Times New Roman"/>
              <w:color w:val="2A2A2A"/>
              <w:szCs w:val="21"/>
              <w:shd w:val="clear" w:color="auto" w:fill="FFFFFF"/>
            </w:rPr>
            <w:delText xml:space="preserve">. </w:delText>
          </w:r>
        </w:del>
      </w:ins>
      <w:del w:id="2358" w:author="戴 磊" w:date="2020-12-29T00:45:00Z">
        <w:r w:rsidR="00B622B6" w:rsidRPr="00B622B6" w:rsidDel="00372577">
          <w:rPr>
            <w:rFonts w:ascii="Times New Roman" w:hAnsi="Times New Roman" w:cs="Times New Roman"/>
            <w:color w:val="2A2A2A"/>
            <w:szCs w:val="21"/>
            <w:shd w:val="clear" w:color="auto" w:fill="FFFFFF"/>
          </w:rPr>
          <w:delText>The authors interpreted this pattern of</w:delText>
        </w:r>
        <w:r w:rsidR="00B622B6" w:rsidDel="00372577">
          <w:rPr>
            <w:rFonts w:ascii="Times New Roman" w:hAnsi="Times New Roman" w:cs="Times New Roman" w:hint="eastAsia"/>
            <w:color w:val="2A2A2A"/>
            <w:szCs w:val="21"/>
            <w:shd w:val="clear" w:color="auto" w:fill="FFFFFF"/>
          </w:rPr>
          <w:delText xml:space="preserve"> </w:delText>
        </w:r>
        <w:r w:rsidR="00B622B6" w:rsidRPr="00B622B6" w:rsidDel="00372577">
          <w:rPr>
            <w:rFonts w:ascii="Times New Roman" w:hAnsi="Times New Roman" w:cs="Times New Roman"/>
            <w:color w:val="2A2A2A"/>
            <w:szCs w:val="21"/>
            <w:shd w:val="clear" w:color="auto" w:fill="FFFFFF"/>
          </w:rPr>
          <w:delText>regression as indication of microbial resilience to perturbation of</w:delText>
        </w:r>
        <w:r w:rsidR="00B622B6" w:rsidDel="00372577">
          <w:rPr>
            <w:rFonts w:ascii="Times New Roman" w:hAnsi="Times New Roman" w:cs="Times New Roman" w:hint="eastAsia"/>
            <w:color w:val="2A2A2A"/>
            <w:szCs w:val="21"/>
            <w:shd w:val="clear" w:color="auto" w:fill="FFFFFF"/>
          </w:rPr>
          <w:delText xml:space="preserve"> </w:delText>
        </w:r>
        <w:r w:rsidR="00B622B6" w:rsidRPr="00B622B6" w:rsidDel="00372577">
          <w:rPr>
            <w:rFonts w:ascii="Times New Roman" w:hAnsi="Times New Roman" w:cs="Times New Roman"/>
            <w:color w:val="2A2A2A"/>
            <w:szCs w:val="21"/>
            <w:shd w:val="clear" w:color="auto" w:fill="FFFFFF"/>
          </w:rPr>
          <w:delText>the microbiota’s baseline profile.</w:delText>
        </w:r>
      </w:del>
      <w:ins w:id="2359" w:author="刘 红宾" w:date="2020-12-07T16:35:00Z">
        <w:del w:id="2360" w:author="戴 磊" w:date="2020-12-29T00:45:00Z">
          <w:r w:rsidR="00E83E30" w:rsidDel="00372577">
            <w:rPr>
              <w:rFonts w:ascii="Times New Roman" w:hAnsi="Times New Roman" w:cs="Times New Roman"/>
              <w:color w:val="2A2A2A"/>
              <w:szCs w:val="21"/>
              <w:shd w:val="clear" w:color="auto" w:fill="FFFFFF"/>
            </w:rPr>
            <w:delText xml:space="preserve"> </w:delText>
          </w:r>
        </w:del>
      </w:ins>
      <w:ins w:id="2361" w:author="刘 红宾" w:date="2020-12-07T16:45:00Z">
        <w:del w:id="2362" w:author="戴 磊" w:date="2020-12-29T00:45:00Z">
          <w:r w:rsidR="000243E5" w:rsidDel="00372577">
            <w:rPr>
              <w:rFonts w:ascii="Times New Roman" w:hAnsi="Times New Roman" w:cs="Times New Roman"/>
              <w:color w:val="2A2A2A"/>
              <w:szCs w:val="21"/>
              <w:shd w:val="clear" w:color="auto" w:fill="FFFFFF"/>
            </w:rPr>
            <w:delText>On the other hand, t</w:delText>
          </w:r>
        </w:del>
      </w:ins>
      <w:ins w:id="2363" w:author="刘 红宾" w:date="2020-12-07T16:35:00Z">
        <w:del w:id="2364" w:author="戴 磊" w:date="2020-12-29T00:45:00Z">
          <w:r w:rsidR="00E83E30" w:rsidDel="00372577">
            <w:rPr>
              <w:rFonts w:ascii="Times New Roman" w:hAnsi="Times New Roman" w:cs="Times New Roman"/>
              <w:color w:val="2A2A2A"/>
              <w:szCs w:val="21"/>
              <w:shd w:val="clear" w:color="auto" w:fill="FFFFFF"/>
            </w:rPr>
            <w:delText xml:space="preserve">his return </w:delText>
          </w:r>
        </w:del>
      </w:ins>
      <w:ins w:id="2365" w:author="刘 红宾" w:date="2020-12-07T16:36:00Z">
        <w:del w:id="2366" w:author="戴 磊" w:date="2020-12-29T00:45:00Z">
          <w:r w:rsidR="000F5063" w:rsidDel="00372577">
            <w:rPr>
              <w:rFonts w:ascii="Times New Roman" w:hAnsi="Times New Roman" w:cs="Times New Roman"/>
              <w:color w:val="2A2A2A"/>
              <w:szCs w:val="21"/>
              <w:shd w:val="clear" w:color="auto" w:fill="FFFFFF"/>
            </w:rPr>
            <w:delText xml:space="preserve">trend </w:delText>
          </w:r>
        </w:del>
      </w:ins>
      <w:ins w:id="2367" w:author="刘 红宾" w:date="2020-12-07T16:37:00Z">
        <w:del w:id="2368" w:author="戴 磊" w:date="2020-12-29T00:45:00Z">
          <w:r w:rsidR="000F5063" w:rsidDel="00372577">
            <w:rPr>
              <w:rFonts w:ascii="Times New Roman" w:hAnsi="Times New Roman" w:cs="Times New Roman"/>
              <w:color w:val="2A2A2A"/>
              <w:szCs w:val="21"/>
              <w:shd w:val="clear" w:color="auto" w:fill="FFFFFF"/>
            </w:rPr>
            <w:delText xml:space="preserve">of gut microbiome </w:delText>
          </w:r>
          <w:r w:rsidR="00D23CC6" w:rsidDel="00372577">
            <w:rPr>
              <w:rFonts w:ascii="Times New Roman" w:hAnsi="Times New Roman" w:cs="Times New Roman"/>
              <w:color w:val="2A2A2A"/>
              <w:szCs w:val="21"/>
              <w:shd w:val="clear" w:color="auto" w:fill="FFFFFF"/>
            </w:rPr>
            <w:delText>reflect</w:delText>
          </w:r>
        </w:del>
      </w:ins>
      <w:ins w:id="2369" w:author="刘 红宾" w:date="2020-12-07T16:53:00Z">
        <w:del w:id="2370" w:author="戴 磊" w:date="2020-12-29T00:45:00Z">
          <w:r w:rsidR="00FA53BB" w:rsidDel="00372577">
            <w:rPr>
              <w:rFonts w:ascii="Times New Roman" w:hAnsi="Times New Roman" w:cs="Times New Roman"/>
              <w:color w:val="2A2A2A"/>
              <w:szCs w:val="21"/>
              <w:shd w:val="clear" w:color="auto" w:fill="FFFFFF"/>
            </w:rPr>
            <w:delText xml:space="preserve">s that </w:delText>
          </w:r>
          <w:r w:rsidR="00FA53BB" w:rsidRPr="00AD3D6B" w:rsidDel="00372577">
            <w:rPr>
              <w:rFonts w:ascii="Times New Roman" w:hAnsi="Times New Roman" w:cs="Times New Roman"/>
              <w:color w:val="FF0000"/>
              <w:szCs w:val="21"/>
              <w:shd w:val="clear" w:color="auto" w:fill="FFFFFF"/>
              <w:rPrChange w:id="2371" w:author="刘 红宾" w:date="2020-12-21T18:46:00Z">
                <w:rPr>
                  <w:rFonts w:ascii="Times New Roman" w:hAnsi="Times New Roman" w:cs="Times New Roman"/>
                  <w:color w:val="2A2A2A"/>
                  <w:szCs w:val="21"/>
                  <w:shd w:val="clear" w:color="auto" w:fill="FFFFFF"/>
                </w:rPr>
              </w:rPrChange>
            </w:rPr>
            <w:delText xml:space="preserve">healthy microbiota are resilient to temporal changes by dietary </w:delText>
          </w:r>
        </w:del>
      </w:ins>
      <w:ins w:id="2372" w:author="刘 红宾" w:date="2020-12-07T16:54:00Z">
        <w:del w:id="2373" w:author="戴 磊" w:date="2020-12-29T00:45:00Z">
          <w:r w:rsidR="00FA53BB" w:rsidRPr="00AD3D6B" w:rsidDel="00372577">
            <w:rPr>
              <w:rFonts w:ascii="Times New Roman" w:hAnsi="Times New Roman" w:cs="Times New Roman"/>
              <w:color w:val="FF0000"/>
              <w:szCs w:val="21"/>
              <w:shd w:val="clear" w:color="auto" w:fill="FFFFFF"/>
              <w:rPrChange w:id="2374" w:author="刘 红宾" w:date="2020-12-21T18:46:00Z">
                <w:rPr>
                  <w:rFonts w:ascii="Times New Roman" w:hAnsi="Times New Roman" w:cs="Times New Roman"/>
                  <w:color w:val="2A2A2A"/>
                  <w:szCs w:val="21"/>
                  <w:shd w:val="clear" w:color="auto" w:fill="FFFFFF"/>
                </w:rPr>
              </w:rPrChange>
            </w:rPr>
            <w:delText>fiber</w:delText>
          </w:r>
          <w:r w:rsidR="005D171B" w:rsidDel="00372577">
            <w:rPr>
              <w:rFonts w:ascii="Times New Roman" w:hAnsi="Times New Roman" w:cs="Times New Roman"/>
              <w:color w:val="2A2A2A"/>
              <w:szCs w:val="21"/>
              <w:shd w:val="clear" w:color="auto" w:fill="FFFFFF"/>
            </w:rPr>
            <w:delText>, meaning that</w:delText>
          </w:r>
        </w:del>
      </w:ins>
      <w:ins w:id="2375" w:author="刘 红宾" w:date="2020-12-07T16:37:00Z">
        <w:del w:id="2376" w:author="戴 磊" w:date="2020-12-29T00:45:00Z">
          <w:r w:rsidR="00D23CC6" w:rsidDel="00372577">
            <w:rPr>
              <w:rFonts w:ascii="Times New Roman" w:hAnsi="Times New Roman" w:cs="Times New Roman"/>
              <w:color w:val="2A2A2A"/>
              <w:szCs w:val="21"/>
              <w:shd w:val="clear" w:color="auto" w:fill="FFFFFF"/>
            </w:rPr>
            <w:delText xml:space="preserve"> </w:delText>
          </w:r>
        </w:del>
      </w:ins>
      <w:ins w:id="2377" w:author="刘 红宾" w:date="2020-12-07T16:54:00Z">
        <w:del w:id="2378" w:author="戴 磊" w:date="2020-12-29T00:45:00Z">
          <w:r w:rsidR="005D171B" w:rsidRPr="00FA53BB" w:rsidDel="00372577">
            <w:rPr>
              <w:rFonts w:ascii="Times New Roman" w:hAnsi="Times New Roman" w:cs="Times New Roman"/>
              <w:color w:val="2A2A2A"/>
              <w:szCs w:val="21"/>
              <w:shd w:val="clear" w:color="auto" w:fill="FFFFFF"/>
            </w:rPr>
            <w:delText>homeostatic reactions restore the original community composition, as recently shown in the case of bread</w:delText>
          </w:r>
        </w:del>
      </w:ins>
      <w:ins w:id="2379" w:author="刘 红宾" w:date="2020-12-07T16:38:00Z">
        <w:del w:id="2380" w:author="戴 磊" w:date="2020-12-29T00:45:00Z">
          <w:r w:rsidR="007A3CE8" w:rsidDel="00372577">
            <w:rPr>
              <w:rFonts w:ascii="Times New Roman" w:hAnsi="Times New Roman" w:cs="Times New Roman"/>
              <w:color w:val="2A2A2A"/>
              <w:szCs w:val="21"/>
              <w:shd w:val="clear" w:color="auto" w:fill="FFFFFF"/>
            </w:rPr>
            <w:delText xml:space="preserve"> </w:delText>
          </w:r>
        </w:del>
      </w:ins>
      <w:ins w:id="2381" w:author="刘 红宾" w:date="2020-12-07T16:39:00Z">
        <w:del w:id="2382" w:author="戴 磊" w:date="2020-12-29T00:45:00Z">
          <w:r w:rsidR="007A3CE8" w:rsidDel="00372577">
            <w:rPr>
              <w:rFonts w:ascii="Times New Roman" w:hAnsi="Times New Roman" w:cs="Times New Roman"/>
              <w:color w:val="2A2A2A"/>
              <w:szCs w:val="21"/>
              <w:shd w:val="clear" w:color="auto" w:fill="FFFFFF"/>
            </w:rPr>
            <w:fldChar w:fldCharType="begin"/>
          </w:r>
        </w:del>
      </w:ins>
      <w:ins w:id="2383" w:author="刘 红宾" w:date="2020-12-14T15:01:00Z">
        <w:del w:id="2384" w:author="戴 磊" w:date="2020-12-29T00:45:00Z">
          <w:r w:rsidR="00193012" w:rsidDel="00372577">
            <w:rPr>
              <w:rFonts w:ascii="Times New Roman" w:hAnsi="Times New Roman" w:cs="Times New Roman"/>
              <w:color w:val="2A2A2A"/>
              <w:szCs w:val="21"/>
              <w:shd w:val="clear" w:color="auto" w:fill="FFFFFF"/>
            </w:rPr>
            <w:delInstrText xml:space="preserve"> ADDIN NE.Ref.{626A6A79-54E9-40DE-981E-CACE1A6B0AD2}</w:delInstrText>
          </w:r>
        </w:del>
      </w:ins>
      <w:del w:id="2385" w:author="戴 磊" w:date="2020-12-29T00:45:00Z">
        <w:r w:rsidR="007A3CE8" w:rsidDel="00372577">
          <w:rPr>
            <w:rFonts w:ascii="Times New Roman" w:hAnsi="Times New Roman" w:cs="Times New Roman"/>
            <w:color w:val="2A2A2A"/>
            <w:szCs w:val="21"/>
            <w:shd w:val="clear" w:color="auto" w:fill="FFFFFF"/>
          </w:rPr>
          <w:fldChar w:fldCharType="separate"/>
        </w:r>
      </w:del>
      <w:ins w:id="2386" w:author="刘 红宾" w:date="2020-12-14T15:01:00Z">
        <w:del w:id="2387" w:author="戴 磊" w:date="2020-12-29T00:45:00Z">
          <w:r w:rsidR="00193012" w:rsidDel="00372577">
            <w:rPr>
              <w:rFonts w:ascii="Times New Roman" w:hAnsi="Times New Roman" w:cs="Times New Roman"/>
              <w:color w:val="080000"/>
              <w:kern w:val="0"/>
              <w:szCs w:val="21"/>
            </w:rPr>
            <w:delText>[31, 32]</w:delText>
          </w:r>
        </w:del>
      </w:ins>
      <w:del w:id="2388" w:author="戴 磊" w:date="2020-12-29T00:45:00Z">
        <w:r w:rsidR="00875387" w:rsidDel="00372577">
          <w:rPr>
            <w:rFonts w:ascii="Times New Roman" w:hAnsi="Times New Roman" w:cs="Times New Roman"/>
            <w:color w:val="080000"/>
            <w:kern w:val="0"/>
            <w:szCs w:val="21"/>
          </w:rPr>
          <w:delText>[23, 24]</w:delText>
        </w:r>
      </w:del>
      <w:ins w:id="2389" w:author="刘 红宾" w:date="2020-12-07T16:39:00Z">
        <w:del w:id="2390" w:author="戴 磊" w:date="2020-12-29T00:45:00Z">
          <w:r w:rsidR="007A3CE8" w:rsidDel="00372577">
            <w:rPr>
              <w:rFonts w:ascii="Times New Roman" w:hAnsi="Times New Roman" w:cs="Times New Roman"/>
              <w:color w:val="2A2A2A"/>
              <w:szCs w:val="21"/>
              <w:shd w:val="clear" w:color="auto" w:fill="FFFFFF"/>
            </w:rPr>
            <w:fldChar w:fldCharType="end"/>
          </w:r>
        </w:del>
      </w:ins>
      <w:ins w:id="2391" w:author="刘 红宾" w:date="2020-12-07T16:36:00Z">
        <w:del w:id="2392" w:author="戴 磊" w:date="2020-12-29T00:45:00Z">
          <w:r w:rsidR="000F5063" w:rsidRPr="00B622B6" w:rsidDel="00372577">
            <w:rPr>
              <w:rFonts w:ascii="Times New Roman" w:hAnsi="Times New Roman" w:cs="Times New Roman"/>
              <w:color w:val="2A2A2A"/>
              <w:szCs w:val="21"/>
              <w:shd w:val="clear" w:color="auto" w:fill="FFFFFF"/>
            </w:rPr>
            <w:delText>.</w:delText>
          </w:r>
        </w:del>
      </w:ins>
    </w:p>
    <w:p w14:paraId="79458E85" w14:textId="66D17F08" w:rsidR="00FA53BB" w:rsidDel="00372577" w:rsidRDefault="00FA53BB" w:rsidP="00A86487">
      <w:pPr>
        <w:rPr>
          <w:del w:id="2393" w:author="戴 磊" w:date="2020-12-29T00:45:00Z"/>
          <w:rFonts w:ascii="Times New Roman" w:hAnsi="Times New Roman" w:cs="Times New Roman"/>
          <w:color w:val="2A2A2A"/>
          <w:szCs w:val="21"/>
          <w:shd w:val="clear" w:color="auto" w:fill="FFFFFF"/>
        </w:rPr>
      </w:pPr>
    </w:p>
    <w:p w14:paraId="1FDE43E9" w14:textId="0E033D3C" w:rsidR="00AD3D6B" w:rsidDel="00372577" w:rsidRDefault="00AD3D6B">
      <w:pPr>
        <w:rPr>
          <w:ins w:id="2394" w:author="刘 红宾" w:date="2020-12-21T18:46:00Z"/>
          <w:del w:id="2395" w:author="戴 磊" w:date="2020-12-29T00:45:00Z"/>
          <w:rFonts w:ascii="Times New Roman" w:hAnsi="Times New Roman" w:cs="Times New Roman"/>
          <w:color w:val="2A2A2A"/>
          <w:szCs w:val="21"/>
          <w:shd w:val="clear" w:color="auto" w:fill="FFFFFF"/>
        </w:rPr>
      </w:pPr>
    </w:p>
    <w:p w14:paraId="28AE6235" w14:textId="75F53831" w:rsidR="00AD3D6B" w:rsidDel="00991C8E" w:rsidRDefault="007F7FAF">
      <w:pPr>
        <w:rPr>
          <w:ins w:id="2396" w:author="刘 红宾" w:date="2020-12-21T18:57:00Z"/>
          <w:del w:id="2397" w:author="戴 磊" w:date="2020-12-29T00:43:00Z"/>
          <w:rFonts w:ascii="Times New Roman" w:hAnsi="Times New Roman" w:cs="Times New Roman"/>
          <w:color w:val="FF0000"/>
          <w:szCs w:val="21"/>
          <w:shd w:val="clear" w:color="auto" w:fill="FFFFFF"/>
        </w:rPr>
      </w:pPr>
      <w:ins w:id="2398" w:author="刘 红宾" w:date="2020-12-21T18:47:00Z">
        <w:del w:id="2399" w:author="戴 磊" w:date="2020-12-29T00:43:00Z">
          <w:r w:rsidRPr="007F7FAF" w:rsidDel="00991C8E">
            <w:rPr>
              <w:rFonts w:ascii="Times New Roman" w:hAnsi="Times New Roman" w:cs="Times New Roman"/>
              <w:color w:val="FF0000"/>
              <w:szCs w:val="21"/>
              <w:shd w:val="clear" w:color="auto" w:fill="FFFFFF"/>
              <w:rPrChange w:id="2400" w:author="刘 红宾" w:date="2020-12-21T18:48:00Z">
                <w:rPr>
                  <w:rFonts w:ascii="Times New Roman" w:hAnsi="Times New Roman" w:cs="Times New Roman"/>
                  <w:color w:val="2A2A2A"/>
                  <w:szCs w:val="21"/>
                  <w:shd w:val="clear" w:color="auto" w:fill="FFFFFF"/>
                </w:rPr>
              </w:rPrChange>
            </w:rPr>
            <w:delText>Key bacteria determine the response of gut microbiome</w:delText>
          </w:r>
        </w:del>
      </w:ins>
      <w:ins w:id="2401" w:author="刘 红宾" w:date="2020-12-21T18:48:00Z">
        <w:del w:id="2402" w:author="戴 磊" w:date="2020-12-29T00:43:00Z">
          <w:r w:rsidRPr="007F7FAF" w:rsidDel="00991C8E">
            <w:rPr>
              <w:rFonts w:ascii="Times New Roman" w:hAnsi="Times New Roman" w:cs="Times New Roman"/>
              <w:color w:val="FF0000"/>
              <w:szCs w:val="21"/>
              <w:shd w:val="clear" w:color="auto" w:fill="FFFFFF"/>
              <w:rPrChange w:id="2403" w:author="刘 红宾" w:date="2020-12-21T18:48:00Z">
                <w:rPr>
                  <w:rFonts w:ascii="Times New Roman" w:hAnsi="Times New Roman" w:cs="Times New Roman"/>
                  <w:color w:val="2A2A2A"/>
                  <w:szCs w:val="21"/>
                  <w:shd w:val="clear" w:color="auto" w:fill="FFFFFF"/>
                </w:rPr>
              </w:rPrChange>
            </w:rPr>
            <w:delText xml:space="preserve"> to dietary fiber</w:delText>
          </w:r>
        </w:del>
      </w:ins>
    </w:p>
    <w:p w14:paraId="368BDE92" w14:textId="2FC64D86" w:rsidR="004722D5" w:rsidDel="00991C8E" w:rsidRDefault="004722D5" w:rsidP="004722D5">
      <w:pPr>
        <w:rPr>
          <w:del w:id="2404" w:author="戴 磊" w:date="2020-12-29T00:43:00Z"/>
          <w:moveTo w:id="2405" w:author="刘 红宾" w:date="2020-12-21T18:57:00Z"/>
          <w:rFonts w:ascii="Times New Roman" w:hAnsi="Times New Roman" w:cs="Times New Roman"/>
          <w:szCs w:val="21"/>
        </w:rPr>
      </w:pPr>
      <w:moveToRangeStart w:id="2406" w:author="刘 红宾" w:date="2020-12-21T18:57:00Z" w:name="move59469461"/>
      <w:moveTo w:id="2407" w:author="刘 红宾" w:date="2020-12-21T18:57:00Z">
        <w:del w:id="2408" w:author="戴 磊" w:date="2020-12-29T00:43:00Z">
          <w:r w:rsidRPr="00941608" w:rsidDel="00991C8E">
            <w:rPr>
              <w:rFonts w:ascii="Times New Roman" w:hAnsi="Times New Roman" w:cs="Times New Roman"/>
              <w:szCs w:val="21"/>
            </w:rPr>
            <w:delText xml:space="preserve">The release of </w:delText>
          </w:r>
          <w:r w:rsidRPr="0084323E" w:rsidDel="00991C8E">
            <w:rPr>
              <w:rFonts w:ascii="AdvMelior-R" w:hAnsi="AdvMelior-R"/>
              <w:color w:val="000000"/>
              <w:sz w:val="20"/>
              <w:szCs w:val="20"/>
            </w:rPr>
            <w:delText>oligosaccharides</w:delText>
          </w:r>
          <w:r w:rsidRPr="00941608" w:rsidDel="00991C8E">
            <w:rPr>
              <w:rFonts w:ascii="Times New Roman" w:hAnsi="Times New Roman" w:cs="Times New Roman"/>
              <w:szCs w:val="21"/>
            </w:rPr>
            <w:delText xml:space="preserve"> from </w:delText>
          </w:r>
          <w:r w:rsidDel="00991C8E">
            <w:rPr>
              <w:rFonts w:ascii="Times New Roman" w:hAnsi="Times New Roman" w:cs="Times New Roman"/>
              <w:szCs w:val="21"/>
            </w:rPr>
            <w:delText>inulin</w:delText>
          </w:r>
          <w:r w:rsidRPr="00941608" w:rsidDel="00991C8E">
            <w:rPr>
              <w:rFonts w:ascii="Times New Roman" w:hAnsi="Times New Roman" w:cs="Times New Roman"/>
              <w:szCs w:val="21"/>
            </w:rPr>
            <w:delText xml:space="preserve"> in</w:delText>
          </w:r>
          <w:r w:rsidDel="00991C8E">
            <w:rPr>
              <w:rFonts w:ascii="Times New Roman" w:hAnsi="Times New Roman" w:cs="Times New Roman" w:hint="eastAsia"/>
              <w:szCs w:val="21"/>
            </w:rPr>
            <w:delText xml:space="preserve"> </w:delText>
          </w:r>
          <w:r w:rsidRPr="00941608" w:rsidDel="00991C8E">
            <w:rPr>
              <w:rFonts w:ascii="Times New Roman" w:hAnsi="Times New Roman" w:cs="Times New Roman"/>
              <w:szCs w:val="21"/>
            </w:rPr>
            <w:delText xml:space="preserve">the </w:delText>
          </w:r>
        </w:del>
      </w:moveTo>
      <w:ins w:id="2409" w:author="刘 红宾" w:date="2020-12-21T18:57:00Z">
        <w:del w:id="2410" w:author="戴 磊" w:date="2020-12-29T00:43:00Z">
          <w:r w:rsidR="00CB142B" w:rsidDel="00991C8E">
            <w:rPr>
              <w:rFonts w:ascii="Times New Roman" w:hAnsi="Times New Roman" w:cs="Times New Roman"/>
              <w:szCs w:val="21"/>
            </w:rPr>
            <w:delText xml:space="preserve">mouse </w:delText>
          </w:r>
        </w:del>
      </w:ins>
      <w:moveTo w:id="2411" w:author="刘 红宾" w:date="2020-12-21T18:57:00Z">
        <w:del w:id="2412" w:author="戴 磊" w:date="2020-12-29T00:43:00Z">
          <w:r w:rsidRPr="00941608" w:rsidDel="00991C8E">
            <w:rPr>
              <w:rFonts w:ascii="Times New Roman" w:hAnsi="Times New Roman" w:cs="Times New Roman"/>
              <w:b/>
              <w:bCs/>
              <w:i/>
              <w:iCs/>
              <w:color w:val="FF0000"/>
              <w:szCs w:val="21"/>
            </w:rPr>
            <w:delText>human</w:delText>
          </w:r>
          <w:r w:rsidRPr="00941608" w:rsidDel="00991C8E">
            <w:rPr>
              <w:rFonts w:ascii="Times New Roman" w:hAnsi="Times New Roman" w:cs="Times New Roman"/>
              <w:szCs w:val="21"/>
            </w:rPr>
            <w:delText xml:space="preserve"> colon may depend on the presence of </w:delText>
          </w:r>
          <w:r w:rsidRPr="00FA20CE" w:rsidDel="00991C8E">
            <w:rPr>
              <w:rFonts w:ascii="Times New Roman" w:hAnsi="Times New Roman" w:cs="Times New Roman"/>
              <w:i/>
              <w:iCs/>
              <w:szCs w:val="21"/>
            </w:rPr>
            <w:delText>Muribaculaceae</w:delText>
          </w:r>
          <w:r w:rsidDel="00991C8E">
            <w:rPr>
              <w:rFonts w:ascii="Times New Roman" w:hAnsi="Times New Roman" w:cs="Times New Roman"/>
              <w:i/>
              <w:iCs/>
              <w:szCs w:val="21"/>
            </w:rPr>
            <w:delText xml:space="preserve"> </w:delText>
          </w:r>
          <w:r w:rsidRPr="00941608" w:rsidDel="00991C8E">
            <w:rPr>
              <w:rFonts w:ascii="Times New Roman" w:hAnsi="Times New Roman" w:cs="Times New Roman"/>
              <w:szCs w:val="21"/>
            </w:rPr>
            <w:delText>or</w:delText>
          </w:r>
          <w:r w:rsidDel="00991C8E">
            <w:rPr>
              <w:rFonts w:ascii="Times New Roman" w:hAnsi="Times New Roman" w:cs="Times New Roman"/>
              <w:i/>
              <w:iCs/>
              <w:szCs w:val="21"/>
            </w:rPr>
            <w:delText xml:space="preserve"> </w:delText>
          </w:r>
          <w:r w:rsidRPr="003F724D" w:rsidDel="00991C8E">
            <w:rPr>
              <w:rFonts w:ascii="Times New Roman" w:hAnsi="Times New Roman" w:cs="Times New Roman"/>
              <w:i/>
              <w:iCs/>
              <w:szCs w:val="21"/>
            </w:rPr>
            <w:delText>B. acidifaciens</w:delText>
          </w:r>
          <w:r w:rsidRPr="00941608" w:rsidDel="00991C8E">
            <w:rPr>
              <w:rFonts w:ascii="Times New Roman" w:hAnsi="Times New Roman" w:cs="Times New Roman"/>
              <w:szCs w:val="21"/>
            </w:rPr>
            <w:delText xml:space="preserve"> within the microbial community</w:delText>
          </w:r>
          <w:r w:rsidDel="00991C8E">
            <w:rPr>
              <w:rFonts w:ascii="Times New Roman" w:hAnsi="Times New Roman" w:cs="Times New Roman"/>
              <w:szCs w:val="21"/>
            </w:rPr>
            <w:delText>.</w:delText>
          </w:r>
        </w:del>
      </w:moveTo>
    </w:p>
    <w:moveToRangeEnd w:id="2406"/>
    <w:p w14:paraId="20E97074" w14:textId="55AC1801" w:rsidR="004722D5" w:rsidRPr="004722D5" w:rsidDel="00991C8E" w:rsidRDefault="004722D5">
      <w:pPr>
        <w:rPr>
          <w:ins w:id="2413" w:author="刘 红宾" w:date="2020-12-21T18:48:00Z"/>
          <w:del w:id="2414" w:author="戴 磊" w:date="2020-12-29T00:43:00Z"/>
          <w:rFonts w:ascii="Times New Roman" w:hAnsi="Times New Roman" w:cs="Times New Roman"/>
          <w:color w:val="FF0000"/>
          <w:szCs w:val="21"/>
          <w:shd w:val="clear" w:color="auto" w:fill="FFFFFF"/>
          <w:rPrChange w:id="2415" w:author="刘 红宾" w:date="2020-12-21T18:57:00Z">
            <w:rPr>
              <w:ins w:id="2416" w:author="刘 红宾" w:date="2020-12-21T18:48:00Z"/>
              <w:del w:id="2417" w:author="戴 磊" w:date="2020-12-29T00:43:00Z"/>
              <w:rFonts w:ascii="Times New Roman" w:hAnsi="Times New Roman" w:cs="Times New Roman"/>
              <w:color w:val="2A2A2A"/>
              <w:szCs w:val="21"/>
              <w:shd w:val="clear" w:color="auto" w:fill="FFFFFF"/>
            </w:rPr>
          </w:rPrChange>
        </w:rPr>
      </w:pPr>
    </w:p>
    <w:p w14:paraId="1352AE49" w14:textId="43EFE546" w:rsidR="00413FF6" w:rsidDel="00991C8E" w:rsidRDefault="00413FF6" w:rsidP="00413FF6">
      <w:pPr>
        <w:rPr>
          <w:ins w:id="2418" w:author="刘 红宾" w:date="2020-12-21T18:49:00Z"/>
          <w:del w:id="2419" w:author="戴 磊" w:date="2020-12-29T00:43:00Z"/>
          <w:rFonts w:ascii="Times New Roman" w:hAnsi="Times New Roman" w:cs="Times New Roman"/>
          <w:color w:val="2A2A2A"/>
          <w:szCs w:val="21"/>
          <w:shd w:val="clear" w:color="auto" w:fill="FFFFFF"/>
        </w:rPr>
      </w:pPr>
      <w:ins w:id="2420" w:author="刘 红宾" w:date="2020-12-21T18:49:00Z">
        <w:del w:id="2421" w:author="戴 磊" w:date="2020-12-29T00:43:00Z">
          <w:r w:rsidRPr="005A7CB1" w:rsidDel="00991C8E">
            <w:rPr>
              <w:rFonts w:ascii="Times New Roman" w:hAnsi="Times New Roman" w:cs="Times New Roman"/>
              <w:color w:val="2A2A2A"/>
              <w:szCs w:val="21"/>
              <w:shd w:val="clear" w:color="auto" w:fill="FFFFFF"/>
            </w:rPr>
            <w:delText>Consistent with previous report</w:delText>
          </w:r>
          <w:r w:rsidDel="00991C8E">
            <w:rPr>
              <w:rFonts w:ascii="Times New Roman" w:hAnsi="Times New Roman" w:cs="Times New Roman"/>
              <w:color w:val="2A2A2A"/>
              <w:szCs w:val="21"/>
              <w:shd w:val="clear" w:color="auto" w:fill="FFFFFF"/>
            </w:rPr>
            <w:delText xml:space="preserve">s </w:delText>
          </w:r>
          <w:r w:rsidDel="00991C8E">
            <w:rPr>
              <w:rFonts w:ascii="Times New Roman" w:hAnsi="Times New Roman" w:cs="Times New Roman"/>
              <w:color w:val="2A2A2A"/>
              <w:szCs w:val="21"/>
              <w:shd w:val="clear" w:color="auto" w:fill="FFFFFF"/>
            </w:rPr>
            <w:fldChar w:fldCharType="begin"/>
          </w:r>
          <w:r w:rsidDel="00991C8E">
            <w:rPr>
              <w:rFonts w:ascii="Times New Roman" w:hAnsi="Times New Roman" w:cs="Times New Roman"/>
              <w:color w:val="2A2A2A"/>
              <w:szCs w:val="21"/>
              <w:shd w:val="clear" w:color="auto" w:fill="FFFFFF"/>
            </w:rPr>
            <w:delInstrText xml:space="preserve"> ADDIN NE.Ref.{E711015D-E956-4678-B2D1-5EBEBD707DB2}</w:delInstrText>
          </w:r>
          <w:r w:rsidDel="00991C8E">
            <w:rPr>
              <w:rFonts w:ascii="Times New Roman" w:hAnsi="Times New Roman" w:cs="Times New Roman"/>
              <w:color w:val="2A2A2A"/>
              <w:szCs w:val="21"/>
              <w:shd w:val="clear" w:color="auto" w:fill="FFFFFF"/>
            </w:rPr>
            <w:fldChar w:fldCharType="separate"/>
          </w:r>
          <w:r w:rsidDel="00991C8E">
            <w:rPr>
              <w:rFonts w:ascii="Times New Roman" w:hAnsi="Times New Roman" w:cs="Times New Roman"/>
              <w:color w:val="080000"/>
              <w:kern w:val="0"/>
              <w:szCs w:val="21"/>
            </w:rPr>
            <w:delText>[11, 24]</w:delText>
          </w:r>
          <w:r w:rsidDel="00991C8E">
            <w:rPr>
              <w:rFonts w:ascii="Times New Roman" w:hAnsi="Times New Roman" w:cs="Times New Roman"/>
              <w:color w:val="2A2A2A"/>
              <w:szCs w:val="21"/>
              <w:shd w:val="clear" w:color="auto" w:fill="FFFFFF"/>
            </w:rPr>
            <w:fldChar w:fldCharType="end"/>
          </w:r>
          <w:r w:rsidDel="00991C8E">
            <w:rPr>
              <w:rFonts w:ascii="Times New Roman" w:hAnsi="Times New Roman" w:cs="Times New Roman"/>
              <w:color w:val="2A2A2A"/>
              <w:szCs w:val="21"/>
              <w:shd w:val="clear" w:color="auto" w:fill="FFFFFF"/>
            </w:rPr>
            <w:delText xml:space="preserve">, </w:delText>
          </w:r>
          <w:r w:rsidRPr="00A20474" w:rsidDel="00991C8E">
            <w:rPr>
              <w:rFonts w:ascii="Times New Roman" w:hAnsi="Times New Roman" w:cs="Times New Roman"/>
              <w:color w:val="2A2A2A"/>
              <w:szCs w:val="21"/>
              <w:shd w:val="clear" w:color="auto" w:fill="FFFFFF"/>
            </w:rPr>
            <w:delText xml:space="preserve">the abundance of </w:delText>
          </w:r>
          <w:r w:rsidRPr="005A7CB1" w:rsidDel="00991C8E">
            <w:rPr>
              <w:rFonts w:ascii="Times New Roman" w:hAnsi="Times New Roman" w:cs="Times New Roman"/>
              <w:i/>
              <w:iCs/>
              <w:color w:val="2A2A2A"/>
              <w:szCs w:val="21"/>
              <w:shd w:val="clear" w:color="auto" w:fill="FFFFFF"/>
            </w:rPr>
            <w:delText>Ruminococcus</w:delText>
          </w:r>
          <w:r w:rsidRPr="00A20474" w:rsidDel="00991C8E">
            <w:rPr>
              <w:rFonts w:ascii="Times New Roman" w:hAnsi="Times New Roman" w:cs="Times New Roman"/>
              <w:color w:val="2A2A2A"/>
              <w:szCs w:val="21"/>
              <w:shd w:val="clear" w:color="auto" w:fill="FFFFFF"/>
            </w:rPr>
            <w:delText xml:space="preserve"> increased </w:delText>
          </w:r>
          <w:r w:rsidDel="00991C8E">
            <w:rPr>
              <w:rFonts w:ascii="Times New Roman" w:hAnsi="Times New Roman" w:cs="Times New Roman"/>
              <w:color w:val="2A2A2A"/>
              <w:szCs w:val="21"/>
              <w:shd w:val="clear" w:color="auto" w:fill="FFFFFF"/>
            </w:rPr>
            <w:delText xml:space="preserve">and here identified as resistant starch responder, which has been </w:delText>
          </w:r>
          <w:r w:rsidRPr="00B33768" w:rsidDel="00991C8E">
            <w:rPr>
              <w:rFonts w:ascii="Times New Roman" w:hAnsi="Times New Roman" w:cs="Times New Roman"/>
              <w:color w:val="2A2A2A"/>
              <w:szCs w:val="21"/>
              <w:shd w:val="clear" w:color="auto" w:fill="FFFFFF"/>
            </w:rPr>
            <w:delText>proposed to be a keystone species for the degradation of resistant starch</w:delText>
          </w:r>
          <w:r w:rsidDel="00991C8E">
            <w:rPr>
              <w:rFonts w:ascii="Times New Roman" w:hAnsi="Times New Roman" w:cs="Times New Roman"/>
              <w:color w:val="2A2A2A"/>
              <w:szCs w:val="21"/>
              <w:shd w:val="clear" w:color="auto" w:fill="FFFFFF"/>
            </w:rPr>
            <w:delText xml:space="preserve"> </w:delText>
          </w:r>
          <w:r w:rsidDel="00991C8E">
            <w:rPr>
              <w:rFonts w:ascii="Times New Roman" w:hAnsi="Times New Roman" w:cs="Times New Roman"/>
              <w:color w:val="2A2A2A"/>
              <w:szCs w:val="21"/>
              <w:shd w:val="clear" w:color="auto" w:fill="FFFFFF"/>
            </w:rPr>
            <w:fldChar w:fldCharType="begin"/>
          </w:r>
          <w:r w:rsidDel="00991C8E">
            <w:rPr>
              <w:rFonts w:ascii="Times New Roman" w:hAnsi="Times New Roman" w:cs="Times New Roman"/>
              <w:color w:val="2A2A2A"/>
              <w:szCs w:val="21"/>
              <w:shd w:val="clear" w:color="auto" w:fill="FFFFFF"/>
            </w:rPr>
            <w:delInstrText xml:space="preserve"> ADDIN NE.Ref.{2BB364C3-456B-4682-B2CA-C45638556977}</w:delInstrText>
          </w:r>
          <w:r w:rsidDel="00991C8E">
            <w:rPr>
              <w:rFonts w:ascii="Times New Roman" w:hAnsi="Times New Roman" w:cs="Times New Roman"/>
              <w:color w:val="2A2A2A"/>
              <w:szCs w:val="21"/>
              <w:shd w:val="clear" w:color="auto" w:fill="FFFFFF"/>
            </w:rPr>
            <w:fldChar w:fldCharType="separate"/>
          </w:r>
          <w:r w:rsidDel="00991C8E">
            <w:rPr>
              <w:rFonts w:ascii="Times New Roman" w:hAnsi="Times New Roman" w:cs="Times New Roman"/>
              <w:color w:val="080000"/>
              <w:kern w:val="0"/>
              <w:szCs w:val="21"/>
            </w:rPr>
            <w:delText>[11]</w:delText>
          </w:r>
          <w:r w:rsidDel="00991C8E">
            <w:rPr>
              <w:rFonts w:ascii="Times New Roman" w:hAnsi="Times New Roman" w:cs="Times New Roman"/>
              <w:color w:val="2A2A2A"/>
              <w:szCs w:val="21"/>
              <w:shd w:val="clear" w:color="auto" w:fill="FFFFFF"/>
            </w:rPr>
            <w:fldChar w:fldCharType="end"/>
          </w:r>
          <w:r w:rsidDel="00991C8E">
            <w:rPr>
              <w:rFonts w:ascii="Times New Roman" w:hAnsi="Times New Roman" w:cs="Times New Roman"/>
              <w:color w:val="2A2A2A"/>
              <w:szCs w:val="21"/>
              <w:shd w:val="clear" w:color="auto" w:fill="FFFFFF"/>
            </w:rPr>
            <w:delText>.</w:delText>
          </w:r>
        </w:del>
      </w:ins>
    </w:p>
    <w:p w14:paraId="0B4835A7" w14:textId="453519A2" w:rsidR="007C49A7" w:rsidDel="00991C8E" w:rsidRDefault="007C49A7" w:rsidP="007C49A7">
      <w:pPr>
        <w:rPr>
          <w:ins w:id="2422" w:author="刘 红宾" w:date="2020-12-21T18:57:00Z"/>
          <w:del w:id="2423" w:author="戴 磊" w:date="2020-12-29T00:43:00Z"/>
          <w:rFonts w:ascii="Times New Roman" w:hAnsi="Times New Roman" w:cs="Times New Roman"/>
          <w:color w:val="2A2A2A"/>
          <w:szCs w:val="21"/>
          <w:shd w:val="clear" w:color="auto" w:fill="FFFFFF"/>
        </w:rPr>
      </w:pPr>
      <w:ins w:id="2424" w:author="刘 红宾" w:date="2020-12-21T18:53:00Z">
        <w:del w:id="2425" w:author="戴 磊" w:date="2020-12-29T00:43:00Z">
          <w:r w:rsidDel="00991C8E">
            <w:rPr>
              <w:rFonts w:ascii="Times New Roman" w:hAnsi="Times New Roman" w:cs="Times New Roman"/>
              <w:color w:val="2A2A2A"/>
              <w:szCs w:val="21"/>
              <w:shd w:val="clear" w:color="auto" w:fill="FFFFFF"/>
            </w:rPr>
            <w:delText>Four</w:delText>
          </w:r>
          <w:r w:rsidRPr="00A20474" w:rsidDel="00991C8E">
            <w:rPr>
              <w:rFonts w:ascii="Times New Roman" w:hAnsi="Times New Roman" w:cs="Times New Roman"/>
              <w:color w:val="2A2A2A"/>
              <w:szCs w:val="21"/>
              <w:shd w:val="clear" w:color="auto" w:fill="FFFFFF"/>
            </w:rPr>
            <w:delText xml:space="preserve"> studies showed an increase in Faecalibacterium after inulin exposure</w:delText>
          </w:r>
          <w:r w:rsidDel="00991C8E">
            <w:rPr>
              <w:rFonts w:ascii="Times New Roman" w:hAnsi="Times New Roman" w:cs="Times New Roman"/>
              <w:color w:val="2A2A2A"/>
              <w:szCs w:val="21"/>
              <w:shd w:val="clear" w:color="auto" w:fill="FFFFFF"/>
            </w:rPr>
            <w:delText xml:space="preserve"> </w:delText>
          </w:r>
          <w:r w:rsidDel="00991C8E">
            <w:rPr>
              <w:rFonts w:ascii="Times New Roman" w:hAnsi="Times New Roman" w:cs="Times New Roman"/>
              <w:color w:val="2A2A2A"/>
              <w:szCs w:val="21"/>
              <w:shd w:val="clear" w:color="auto" w:fill="FFFFFF"/>
            </w:rPr>
            <w:fldChar w:fldCharType="begin"/>
          </w:r>
          <w:r w:rsidDel="00991C8E">
            <w:rPr>
              <w:rFonts w:ascii="Times New Roman" w:hAnsi="Times New Roman" w:cs="Times New Roman"/>
              <w:color w:val="2A2A2A"/>
              <w:szCs w:val="21"/>
              <w:shd w:val="clear" w:color="auto" w:fill="FFFFFF"/>
            </w:rPr>
            <w:delInstrText xml:space="preserve"> ADDIN NE.Ref.{5F97490B-E0D0-45E9-99BF-9846955F8F4D}</w:delInstrText>
          </w:r>
          <w:r w:rsidDel="00991C8E">
            <w:rPr>
              <w:rFonts w:ascii="Times New Roman" w:hAnsi="Times New Roman" w:cs="Times New Roman"/>
              <w:color w:val="2A2A2A"/>
              <w:szCs w:val="21"/>
              <w:shd w:val="clear" w:color="auto" w:fill="FFFFFF"/>
            </w:rPr>
            <w:fldChar w:fldCharType="separate"/>
          </w:r>
          <w:r w:rsidDel="00991C8E">
            <w:rPr>
              <w:rFonts w:ascii="Times New Roman" w:hAnsi="Times New Roman" w:cs="Times New Roman"/>
              <w:color w:val="080000"/>
              <w:kern w:val="0"/>
              <w:szCs w:val="21"/>
            </w:rPr>
            <w:delText>[6, 36-38]</w:delText>
          </w:r>
          <w:r w:rsidDel="00991C8E">
            <w:rPr>
              <w:rFonts w:ascii="Times New Roman" w:hAnsi="Times New Roman" w:cs="Times New Roman"/>
              <w:color w:val="2A2A2A"/>
              <w:szCs w:val="21"/>
              <w:shd w:val="clear" w:color="auto" w:fill="FFFFFF"/>
            </w:rPr>
            <w:fldChar w:fldCharType="end"/>
          </w:r>
          <w:r w:rsidDel="00991C8E">
            <w:rPr>
              <w:rFonts w:ascii="Times New Roman" w:hAnsi="Times New Roman" w:cs="Times New Roman"/>
              <w:color w:val="2A2A2A"/>
              <w:szCs w:val="21"/>
              <w:shd w:val="clear" w:color="auto" w:fill="FFFFFF"/>
            </w:rPr>
            <w:delText>.</w:delText>
          </w:r>
        </w:del>
      </w:ins>
    </w:p>
    <w:p w14:paraId="1D1675FC" w14:textId="2D50ECC8" w:rsidR="00CB142B" w:rsidDel="00372577" w:rsidRDefault="00CB142B" w:rsidP="007C49A7">
      <w:pPr>
        <w:rPr>
          <w:ins w:id="2426" w:author="刘 红宾" w:date="2020-12-21T18:57:00Z"/>
          <w:del w:id="2427" w:author="戴 磊" w:date="2020-12-29T00:45:00Z"/>
          <w:rFonts w:ascii="Times New Roman" w:hAnsi="Times New Roman" w:cs="Times New Roman"/>
          <w:color w:val="2A2A2A"/>
          <w:szCs w:val="21"/>
          <w:shd w:val="clear" w:color="auto" w:fill="FFFFFF"/>
        </w:rPr>
      </w:pPr>
    </w:p>
    <w:p w14:paraId="3276F42D" w14:textId="12C2367B" w:rsidR="00CB142B" w:rsidDel="00991C8E" w:rsidRDefault="00CB142B" w:rsidP="007C49A7">
      <w:pPr>
        <w:rPr>
          <w:ins w:id="2428" w:author="刘 红宾" w:date="2020-12-21T18:53:00Z"/>
          <w:del w:id="2429" w:author="戴 磊" w:date="2020-12-29T00:43:00Z"/>
          <w:rFonts w:ascii="Times New Roman" w:hAnsi="Times New Roman" w:cs="Times New Roman"/>
          <w:color w:val="2A2A2A"/>
          <w:szCs w:val="21"/>
          <w:shd w:val="clear" w:color="auto" w:fill="FFFFFF"/>
        </w:rPr>
      </w:pPr>
    </w:p>
    <w:p w14:paraId="66BD3411" w14:textId="660B5A8D" w:rsidR="00284C41" w:rsidRPr="007C49A7" w:rsidDel="00991C8E" w:rsidRDefault="004B4AC9">
      <w:pPr>
        <w:rPr>
          <w:ins w:id="2430" w:author="刘 红宾" w:date="2020-12-21T18:46:00Z"/>
          <w:del w:id="2431" w:author="戴 磊" w:date="2020-12-29T00:43:00Z"/>
          <w:rFonts w:ascii="Times New Roman" w:hAnsi="Times New Roman" w:cs="Times New Roman"/>
          <w:color w:val="FF0000"/>
          <w:szCs w:val="21"/>
          <w:shd w:val="clear" w:color="auto" w:fill="FFFFFF"/>
          <w:rPrChange w:id="2432" w:author="刘 红宾" w:date="2020-12-21T18:54:00Z">
            <w:rPr>
              <w:ins w:id="2433" w:author="刘 红宾" w:date="2020-12-21T18:46:00Z"/>
              <w:del w:id="2434" w:author="戴 磊" w:date="2020-12-29T00:43:00Z"/>
              <w:rFonts w:ascii="Times New Roman" w:hAnsi="Times New Roman" w:cs="Times New Roman"/>
              <w:color w:val="2A2A2A"/>
              <w:szCs w:val="21"/>
              <w:shd w:val="clear" w:color="auto" w:fill="FFFFFF"/>
            </w:rPr>
          </w:rPrChange>
        </w:rPr>
      </w:pPr>
      <w:ins w:id="2435" w:author="刘 红宾" w:date="2020-12-21T19:20:00Z">
        <w:del w:id="2436" w:author="戴 磊" w:date="2020-12-29T00:43:00Z">
          <w:r w:rsidDel="00991C8E">
            <w:rPr>
              <w:rFonts w:ascii="Times New Roman" w:hAnsi="Times New Roman" w:cs="Times New Roman"/>
              <w:color w:val="FF0000"/>
              <w:szCs w:val="21"/>
              <w:shd w:val="clear" w:color="auto" w:fill="FFFFFF"/>
            </w:rPr>
            <w:delText>SCFA</w:delText>
          </w:r>
        </w:del>
      </w:ins>
      <w:ins w:id="2437" w:author="刘 红宾" w:date="2020-12-21T18:53:00Z">
        <w:del w:id="2438" w:author="戴 磊" w:date="2020-12-29T00:43:00Z">
          <w:r w:rsidR="007C49A7" w:rsidRPr="007C49A7" w:rsidDel="00991C8E">
            <w:rPr>
              <w:rFonts w:ascii="Times New Roman" w:hAnsi="Times New Roman" w:cs="Times New Roman"/>
              <w:color w:val="FF0000"/>
              <w:szCs w:val="21"/>
              <w:shd w:val="clear" w:color="auto" w:fill="FFFFFF"/>
              <w:rPrChange w:id="2439" w:author="刘 红宾" w:date="2020-12-21T18:54:00Z">
                <w:rPr>
                  <w:rFonts w:ascii="Times New Roman" w:hAnsi="Times New Roman" w:cs="Times New Roman"/>
                  <w:color w:val="2A2A2A"/>
                  <w:szCs w:val="21"/>
                  <w:shd w:val="clear" w:color="auto" w:fill="FFFFFF"/>
                </w:rPr>
              </w:rPrChange>
            </w:rPr>
            <w:delText xml:space="preserve"> producers identified by RF model</w:delText>
          </w:r>
        </w:del>
      </w:ins>
    </w:p>
    <w:p w14:paraId="54AEDF45" w14:textId="5C9DCFD4" w:rsidR="00AD3D6B" w:rsidDel="00991C8E" w:rsidRDefault="00AD3D6B">
      <w:pPr>
        <w:rPr>
          <w:ins w:id="2440" w:author="刘 红宾" w:date="2020-12-21T18:46:00Z"/>
          <w:del w:id="2441" w:author="戴 磊" w:date="2020-12-29T00:43:00Z"/>
          <w:rFonts w:ascii="Times New Roman" w:hAnsi="Times New Roman" w:cs="Times New Roman"/>
          <w:color w:val="2A2A2A"/>
          <w:szCs w:val="21"/>
          <w:shd w:val="clear" w:color="auto" w:fill="FFFFFF"/>
        </w:rPr>
      </w:pPr>
    </w:p>
    <w:p w14:paraId="5DE28EFC" w14:textId="2D3AD47B" w:rsidR="00AD3D6B" w:rsidDel="00991C8E" w:rsidRDefault="00AD3D6B">
      <w:pPr>
        <w:rPr>
          <w:ins w:id="2442" w:author="刘 红宾" w:date="2020-12-21T18:46:00Z"/>
          <w:del w:id="2443" w:author="戴 磊" w:date="2020-12-29T00:43:00Z"/>
          <w:rFonts w:ascii="Times New Roman" w:hAnsi="Times New Roman" w:cs="Times New Roman"/>
          <w:color w:val="2A2A2A"/>
          <w:szCs w:val="21"/>
          <w:shd w:val="clear" w:color="auto" w:fill="FFFFFF"/>
        </w:rPr>
      </w:pPr>
    </w:p>
    <w:p w14:paraId="6DBD5507" w14:textId="44F62BB4" w:rsidR="00AD3D6B" w:rsidDel="00991C8E" w:rsidRDefault="00AD3D6B">
      <w:pPr>
        <w:rPr>
          <w:ins w:id="2444" w:author="刘 红宾" w:date="2020-12-21T18:55:00Z"/>
          <w:del w:id="2445" w:author="戴 磊" w:date="2020-12-29T00:43:00Z"/>
          <w:rFonts w:ascii="Times New Roman" w:hAnsi="Times New Roman" w:cs="Times New Roman"/>
          <w:color w:val="2A2A2A"/>
          <w:szCs w:val="21"/>
          <w:shd w:val="clear" w:color="auto" w:fill="FFFFFF"/>
        </w:rPr>
      </w:pPr>
    </w:p>
    <w:p w14:paraId="40EC09FF" w14:textId="32F77AFF" w:rsidR="002037A0" w:rsidDel="00991C8E" w:rsidRDefault="002037A0">
      <w:pPr>
        <w:rPr>
          <w:ins w:id="2446" w:author="刘 红宾" w:date="2020-12-21T18:55:00Z"/>
          <w:del w:id="2447" w:author="戴 磊" w:date="2020-12-29T00:43:00Z"/>
          <w:rFonts w:ascii="Times New Roman" w:hAnsi="Times New Roman" w:cs="Times New Roman"/>
          <w:color w:val="2A2A2A"/>
          <w:szCs w:val="21"/>
          <w:shd w:val="clear" w:color="auto" w:fill="FFFFFF"/>
        </w:rPr>
      </w:pPr>
    </w:p>
    <w:p w14:paraId="0299CB4B" w14:textId="5B3663F9" w:rsidR="002037A0" w:rsidDel="00991C8E" w:rsidRDefault="002037A0">
      <w:pPr>
        <w:rPr>
          <w:ins w:id="2448" w:author="刘 红宾" w:date="2020-12-21T18:55:00Z"/>
          <w:del w:id="2449" w:author="戴 磊" w:date="2020-12-29T00:43:00Z"/>
          <w:rFonts w:ascii="Times New Roman" w:hAnsi="Times New Roman" w:cs="Times New Roman"/>
          <w:color w:val="2A2A2A"/>
          <w:szCs w:val="21"/>
          <w:shd w:val="clear" w:color="auto" w:fill="FFFFFF"/>
        </w:rPr>
      </w:pPr>
    </w:p>
    <w:p w14:paraId="085CBD71" w14:textId="50A63168" w:rsidR="002037A0" w:rsidDel="00991C8E" w:rsidRDefault="002037A0">
      <w:pPr>
        <w:rPr>
          <w:ins w:id="2450" w:author="刘 红宾" w:date="2020-12-21T18:55:00Z"/>
          <w:del w:id="2451" w:author="戴 磊" w:date="2020-12-29T00:43:00Z"/>
          <w:rFonts w:ascii="Times New Roman" w:hAnsi="Times New Roman" w:cs="Times New Roman"/>
          <w:color w:val="2A2A2A"/>
          <w:szCs w:val="21"/>
          <w:shd w:val="clear" w:color="auto" w:fill="FFFFFF"/>
        </w:rPr>
      </w:pPr>
    </w:p>
    <w:p w14:paraId="65223909" w14:textId="3FB0BC0A" w:rsidR="002037A0" w:rsidDel="00991C8E" w:rsidRDefault="002037A0">
      <w:pPr>
        <w:rPr>
          <w:ins w:id="2452" w:author="刘 红宾" w:date="2020-12-21T18:46:00Z"/>
          <w:del w:id="2453" w:author="戴 磊" w:date="2020-12-29T00:43:00Z"/>
          <w:rFonts w:ascii="Times New Roman" w:hAnsi="Times New Roman" w:cs="Times New Roman"/>
          <w:color w:val="2A2A2A"/>
          <w:szCs w:val="21"/>
          <w:shd w:val="clear" w:color="auto" w:fill="FFFFFF"/>
        </w:rPr>
      </w:pPr>
    </w:p>
    <w:p w14:paraId="5FD69CC1" w14:textId="14988129" w:rsidR="00AD3D6B" w:rsidDel="00372577" w:rsidRDefault="00AD3D6B">
      <w:pPr>
        <w:rPr>
          <w:ins w:id="2454" w:author="刘 红宾" w:date="2020-12-21T18:46:00Z"/>
          <w:del w:id="2455" w:author="戴 磊" w:date="2020-12-29T00:45:00Z"/>
          <w:rFonts w:ascii="Times New Roman" w:hAnsi="Times New Roman" w:cs="Times New Roman"/>
          <w:color w:val="2A2A2A"/>
          <w:szCs w:val="21"/>
          <w:shd w:val="clear" w:color="auto" w:fill="FFFFFF"/>
        </w:rPr>
      </w:pPr>
    </w:p>
    <w:p w14:paraId="2B553E32" w14:textId="2DBFFDB4" w:rsidR="00FB5466" w:rsidRPr="002037A0" w:rsidDel="00372577" w:rsidRDefault="002037A0" w:rsidP="00A86487">
      <w:pPr>
        <w:rPr>
          <w:ins w:id="2456" w:author="刘 红宾" w:date="2020-12-21T18:54:00Z"/>
          <w:del w:id="2457" w:author="戴 磊" w:date="2020-12-29T00:45:00Z"/>
          <w:moveFrom w:id="2458" w:author="戴 磊" w:date="2020-12-29T00:43:00Z"/>
          <w:rFonts w:ascii="Times New Roman" w:hAnsi="Times New Roman" w:cs="Times New Roman"/>
          <w:color w:val="FF0000"/>
          <w:szCs w:val="21"/>
          <w:shd w:val="clear" w:color="auto" w:fill="FFFFFF"/>
          <w:rPrChange w:id="2459" w:author="刘 红宾" w:date="2020-12-21T18:55:00Z">
            <w:rPr>
              <w:ins w:id="2460" w:author="刘 红宾" w:date="2020-12-21T18:54:00Z"/>
              <w:del w:id="2461" w:author="戴 磊" w:date="2020-12-29T00:45:00Z"/>
              <w:moveFrom w:id="2462" w:author="戴 磊" w:date="2020-12-29T00:43:00Z"/>
              <w:rFonts w:ascii="Times New Roman" w:hAnsi="Times New Roman" w:cs="Times New Roman"/>
              <w:color w:val="2A2A2A"/>
              <w:szCs w:val="21"/>
              <w:shd w:val="clear" w:color="auto" w:fill="FFFFFF"/>
            </w:rPr>
          </w:rPrChange>
        </w:rPr>
      </w:pPr>
      <w:moveFromRangeStart w:id="2463" w:author="戴 磊" w:date="2020-12-29T00:43:00Z" w:name="move60095012"/>
      <w:moveFrom w:id="2464" w:author="戴 磊" w:date="2020-12-29T00:43:00Z">
        <w:ins w:id="2465" w:author="刘 红宾" w:date="2020-12-21T18:54:00Z">
          <w:del w:id="2466" w:author="戴 磊" w:date="2020-12-29T00:45:00Z">
            <w:r w:rsidRPr="002037A0" w:rsidDel="00372577">
              <w:rPr>
                <w:rFonts w:ascii="Times New Roman" w:hAnsi="Times New Roman" w:cs="Times New Roman"/>
                <w:color w:val="FF0000"/>
                <w:szCs w:val="21"/>
                <w:shd w:val="clear" w:color="auto" w:fill="FFFFFF"/>
                <w:rPrChange w:id="2467" w:author="刘 红宾" w:date="2020-12-21T18:55:00Z">
                  <w:rPr>
                    <w:rFonts w:ascii="Times New Roman" w:hAnsi="Times New Roman" w:cs="Times New Roman"/>
                    <w:color w:val="2A2A2A"/>
                    <w:szCs w:val="21"/>
                    <w:shd w:val="clear" w:color="auto" w:fill="FFFFFF"/>
                  </w:rPr>
                </w:rPrChange>
              </w:rPr>
              <w:delText>Meta-analysis identified c</w:delText>
            </w:r>
            <w:r w:rsidR="007C49A7" w:rsidRPr="002037A0" w:rsidDel="00372577">
              <w:rPr>
                <w:rFonts w:ascii="Times New Roman" w:hAnsi="Times New Roman" w:cs="Times New Roman"/>
                <w:color w:val="FF0000"/>
                <w:szCs w:val="21"/>
                <w:shd w:val="clear" w:color="auto" w:fill="FFFFFF"/>
                <w:rPrChange w:id="2468" w:author="刘 红宾" w:date="2020-12-21T18:55:00Z">
                  <w:rPr>
                    <w:rFonts w:ascii="Times New Roman" w:hAnsi="Times New Roman" w:cs="Times New Roman"/>
                    <w:color w:val="2A2A2A"/>
                    <w:szCs w:val="21"/>
                    <w:shd w:val="clear" w:color="auto" w:fill="FFFFFF"/>
                  </w:rPr>
                </w:rPrChange>
              </w:rPr>
              <w:delText xml:space="preserve">ross-feeding relationship between </w:delText>
            </w:r>
            <w:r w:rsidRPr="002037A0" w:rsidDel="00372577">
              <w:rPr>
                <w:rFonts w:ascii="Times New Roman" w:hAnsi="Times New Roman" w:cs="Times New Roman"/>
                <w:color w:val="FF0000"/>
                <w:szCs w:val="21"/>
                <w:shd w:val="clear" w:color="auto" w:fill="FFFFFF"/>
                <w:rPrChange w:id="2469" w:author="刘 红宾" w:date="2020-12-21T18:55:00Z">
                  <w:rPr>
                    <w:rFonts w:ascii="Times New Roman" w:hAnsi="Times New Roman" w:cs="Times New Roman"/>
                    <w:color w:val="2A2A2A"/>
                    <w:szCs w:val="21"/>
                    <w:shd w:val="clear" w:color="auto" w:fill="FFFFFF"/>
                  </w:rPr>
                </w:rPrChange>
              </w:rPr>
              <w:delText>Bifidobacterium and Anaerostipes</w:delText>
            </w:r>
          </w:del>
        </w:ins>
      </w:moveFrom>
    </w:p>
    <w:p w14:paraId="2AB66152" w14:textId="09320331" w:rsidR="007C49A7" w:rsidDel="00372577" w:rsidRDefault="007C49A7" w:rsidP="007C49A7">
      <w:pPr>
        <w:rPr>
          <w:ins w:id="2470" w:author="刘 红宾" w:date="2020-12-21T18:54:00Z"/>
          <w:del w:id="2471" w:author="戴 磊" w:date="2020-12-29T00:45:00Z"/>
          <w:moveFrom w:id="2472" w:author="戴 磊" w:date="2020-12-29T00:43:00Z"/>
          <w:rFonts w:ascii="Times New Roman" w:hAnsi="Times New Roman" w:cs="Times New Roman"/>
          <w:color w:val="2A2A2A"/>
          <w:szCs w:val="21"/>
          <w:shd w:val="clear" w:color="auto" w:fill="FFFFFF"/>
        </w:rPr>
      </w:pPr>
      <w:moveFrom w:id="2473" w:author="戴 磊" w:date="2020-12-29T00:43:00Z">
        <w:ins w:id="2474" w:author="刘 红宾" w:date="2020-12-21T18:54:00Z">
          <w:del w:id="2475" w:author="戴 磊" w:date="2020-12-29T00:45:00Z">
            <w:r w:rsidDel="00372577">
              <w:rPr>
                <w:rFonts w:ascii="Times New Roman" w:hAnsi="Times New Roman" w:cs="Times New Roman"/>
                <w:color w:val="2A2A2A"/>
                <w:szCs w:val="21"/>
                <w:shd w:val="clear" w:color="auto" w:fill="FFFFFF"/>
              </w:rPr>
              <w:delText>I</w:delText>
            </w:r>
            <w:r w:rsidRPr="00DD4892" w:rsidDel="00372577">
              <w:rPr>
                <w:rFonts w:ascii="Times New Roman" w:hAnsi="Times New Roman" w:cs="Times New Roman"/>
                <w:color w:val="2A2A2A"/>
                <w:szCs w:val="21"/>
                <w:shd w:val="clear" w:color="auto" w:fill="FFFFFF"/>
              </w:rPr>
              <w:delText>n line with previous observation</w:delText>
            </w:r>
            <w:r w:rsidDel="00372577">
              <w:rPr>
                <w:rFonts w:ascii="Times New Roman" w:hAnsi="Times New Roman" w:cs="Times New Roman"/>
                <w:color w:val="2A2A2A"/>
                <w:szCs w:val="21"/>
                <w:shd w:val="clear" w:color="auto" w:fill="FFFFFF"/>
              </w:rPr>
              <w:delText xml:space="preserve"> </w:delText>
            </w:r>
            <w:r w:rsidDel="00372577">
              <w:rPr>
                <w:rFonts w:ascii="Times New Roman" w:hAnsi="Times New Roman" w:cs="Times New Roman"/>
                <w:color w:val="2A2A2A"/>
                <w:szCs w:val="21"/>
                <w:shd w:val="clear" w:color="auto" w:fill="FFFFFF"/>
              </w:rPr>
              <w:fldChar w:fldCharType="begin"/>
            </w:r>
            <w:r w:rsidDel="00372577">
              <w:rPr>
                <w:rFonts w:ascii="Times New Roman" w:hAnsi="Times New Roman" w:cs="Times New Roman"/>
                <w:color w:val="2A2A2A"/>
                <w:szCs w:val="21"/>
                <w:shd w:val="clear" w:color="auto" w:fill="FFFFFF"/>
              </w:rPr>
              <w:delInstrText xml:space="preserve"> ADDIN NE.Ref.{11B51C32-726A-4F7A-9500-FD0BBAB8BCD3}</w:delInstrText>
            </w:r>
            <w:r w:rsidDel="00372577">
              <w:rPr>
                <w:rFonts w:ascii="Times New Roman" w:hAnsi="Times New Roman" w:cs="Times New Roman"/>
                <w:color w:val="2A2A2A"/>
                <w:szCs w:val="21"/>
                <w:shd w:val="clear" w:color="auto" w:fill="FFFFFF"/>
              </w:rPr>
              <w:fldChar w:fldCharType="separate"/>
            </w:r>
            <w:r w:rsidDel="00372577">
              <w:rPr>
                <w:rFonts w:ascii="Times New Roman" w:hAnsi="Times New Roman" w:cs="Times New Roman"/>
                <w:color w:val="080000"/>
                <w:kern w:val="0"/>
                <w:szCs w:val="21"/>
              </w:rPr>
              <w:delText>[40]</w:delText>
            </w:r>
            <w:r w:rsidDel="00372577">
              <w:rPr>
                <w:rFonts w:ascii="Times New Roman" w:hAnsi="Times New Roman" w:cs="Times New Roman"/>
                <w:color w:val="2A2A2A"/>
                <w:szCs w:val="21"/>
                <w:shd w:val="clear" w:color="auto" w:fill="FFFFFF"/>
              </w:rPr>
              <w:fldChar w:fldCharType="end"/>
            </w:r>
            <w:r w:rsidRPr="00A20474" w:rsidDel="00372577">
              <w:rPr>
                <w:rFonts w:ascii="Times New Roman" w:hAnsi="Times New Roman" w:cs="Times New Roman"/>
                <w:color w:val="2A2A2A"/>
                <w:szCs w:val="21"/>
                <w:shd w:val="clear" w:color="auto" w:fill="FFFFFF"/>
              </w:rPr>
              <w:delText xml:space="preserve">, </w:delText>
            </w:r>
            <w:r w:rsidRPr="00200A04" w:rsidDel="00372577">
              <w:rPr>
                <w:rFonts w:ascii="Times New Roman" w:hAnsi="Times New Roman" w:cs="Times New Roman"/>
                <w:color w:val="2A2A2A"/>
                <w:szCs w:val="21"/>
                <w:shd w:val="clear" w:color="auto" w:fill="FFFFFF"/>
              </w:rPr>
              <w:delText>Bifidobacterium</w:delText>
            </w:r>
            <w:r w:rsidDel="00372577">
              <w:rPr>
                <w:rFonts w:ascii="Times New Roman" w:hAnsi="Times New Roman" w:cs="Times New Roman"/>
                <w:color w:val="2A2A2A"/>
                <w:szCs w:val="21"/>
                <w:shd w:val="clear" w:color="auto" w:fill="FFFFFF"/>
              </w:rPr>
              <w:delText xml:space="preserve"> and</w:delText>
            </w:r>
            <w:r w:rsidRPr="00200A04" w:rsidDel="00372577">
              <w:rPr>
                <w:rFonts w:ascii="Times New Roman" w:hAnsi="Times New Roman" w:cs="Times New Roman"/>
                <w:color w:val="2A2A2A"/>
                <w:szCs w:val="21"/>
                <w:shd w:val="clear" w:color="auto" w:fill="FFFFFF"/>
              </w:rPr>
              <w:delText xml:space="preserve"> Anaerostipes</w:delText>
            </w:r>
            <w:r w:rsidRPr="00A20474" w:rsidDel="00372577">
              <w:rPr>
                <w:rFonts w:ascii="Times New Roman" w:hAnsi="Times New Roman" w:cs="Times New Roman"/>
                <w:color w:val="2A2A2A"/>
                <w:szCs w:val="21"/>
                <w:shd w:val="clear" w:color="auto" w:fill="FFFFFF"/>
              </w:rPr>
              <w:delText xml:space="preserve"> </w:delText>
            </w:r>
            <w:r w:rsidDel="00372577">
              <w:rPr>
                <w:rFonts w:ascii="Times New Roman" w:hAnsi="Times New Roman" w:cs="Times New Roman"/>
                <w:color w:val="2A2A2A"/>
                <w:szCs w:val="21"/>
                <w:shd w:val="clear" w:color="auto" w:fill="FFFFFF"/>
              </w:rPr>
              <w:delText>were together appeared as inulin responders among two studies (study 1 and 2). Of note, t</w:delText>
            </w:r>
            <w:r w:rsidRPr="00F60A32" w:rsidDel="00372577">
              <w:rPr>
                <w:rFonts w:ascii="Times New Roman" w:hAnsi="Times New Roman" w:cs="Times New Roman"/>
                <w:color w:val="2A2A2A"/>
                <w:szCs w:val="21"/>
                <w:shd w:val="clear" w:color="auto" w:fill="FFFFFF"/>
              </w:rPr>
              <w:delText xml:space="preserve">he </w:delText>
            </w:r>
            <w:r w:rsidDel="00372577">
              <w:rPr>
                <w:rFonts w:ascii="Times New Roman" w:hAnsi="Times New Roman" w:cs="Times New Roman"/>
                <w:color w:val="2A2A2A"/>
                <w:szCs w:val="21"/>
                <w:shd w:val="clear" w:color="auto" w:fill="FFFFFF"/>
              </w:rPr>
              <w:delText>latt</w:delText>
            </w:r>
            <w:r w:rsidRPr="00F60A32" w:rsidDel="00372577">
              <w:rPr>
                <w:rFonts w:ascii="Times New Roman" w:hAnsi="Times New Roman" w:cs="Times New Roman"/>
                <w:color w:val="2A2A2A"/>
                <w:szCs w:val="21"/>
                <w:shd w:val="clear" w:color="auto" w:fill="FFFFFF"/>
              </w:rPr>
              <w:delText>er is a butyrate-producing</w:delText>
            </w:r>
            <w:r w:rsidDel="00372577">
              <w:rPr>
                <w:rFonts w:ascii="Times New Roman" w:hAnsi="Times New Roman" w:cs="Times New Roman" w:hint="eastAsia"/>
                <w:color w:val="2A2A2A"/>
                <w:szCs w:val="21"/>
                <w:shd w:val="clear" w:color="auto" w:fill="FFFFFF"/>
              </w:rPr>
              <w:delText xml:space="preserve"> </w:delText>
            </w:r>
            <w:r w:rsidRPr="00F60A32" w:rsidDel="00372577">
              <w:rPr>
                <w:rFonts w:ascii="Times New Roman" w:hAnsi="Times New Roman" w:cs="Times New Roman"/>
                <w:color w:val="2A2A2A"/>
                <w:szCs w:val="21"/>
                <w:shd w:val="clear" w:color="auto" w:fill="FFFFFF"/>
              </w:rPr>
              <w:delText>genus comprising both inulin degraders</w:delText>
            </w:r>
            <w:r w:rsidDel="00372577">
              <w:rPr>
                <w:rFonts w:ascii="Times New Roman" w:hAnsi="Times New Roman" w:cs="Times New Roman"/>
                <w:color w:val="2A2A2A"/>
                <w:szCs w:val="21"/>
                <w:shd w:val="clear" w:color="auto" w:fill="FFFFFF"/>
              </w:rPr>
              <w:delText xml:space="preserve"> </w:delText>
            </w:r>
            <w:r w:rsidDel="00372577">
              <w:rPr>
                <w:rFonts w:ascii="Times New Roman" w:hAnsi="Times New Roman" w:cs="Times New Roman"/>
                <w:color w:val="2A2A2A"/>
                <w:szCs w:val="21"/>
                <w:shd w:val="clear" w:color="auto" w:fill="FFFFFF"/>
              </w:rPr>
              <w:fldChar w:fldCharType="begin"/>
            </w:r>
            <w:r w:rsidDel="00372577">
              <w:rPr>
                <w:rFonts w:ascii="Times New Roman" w:hAnsi="Times New Roman" w:cs="Times New Roman"/>
                <w:color w:val="2A2A2A"/>
                <w:szCs w:val="21"/>
                <w:shd w:val="clear" w:color="auto" w:fill="FFFFFF"/>
              </w:rPr>
              <w:delInstrText xml:space="preserve"> ADDIN NE.Ref.{3CC9A70C-464F-424B-847B-DE3B0B8F5E20}</w:delInstrText>
            </w:r>
            <w:r w:rsidDel="00372577">
              <w:rPr>
                <w:rFonts w:ascii="Times New Roman" w:hAnsi="Times New Roman" w:cs="Times New Roman"/>
                <w:color w:val="2A2A2A"/>
                <w:szCs w:val="21"/>
                <w:shd w:val="clear" w:color="auto" w:fill="FFFFFF"/>
              </w:rPr>
              <w:fldChar w:fldCharType="separate"/>
            </w:r>
            <w:r w:rsidDel="00372577">
              <w:rPr>
                <w:rFonts w:ascii="Times New Roman" w:hAnsi="Times New Roman" w:cs="Times New Roman"/>
                <w:color w:val="080000"/>
                <w:kern w:val="0"/>
                <w:szCs w:val="21"/>
              </w:rPr>
              <w:delText>[41]</w:delText>
            </w:r>
            <w:r w:rsidDel="00372577">
              <w:rPr>
                <w:rFonts w:ascii="Times New Roman" w:hAnsi="Times New Roman" w:cs="Times New Roman"/>
                <w:color w:val="2A2A2A"/>
                <w:szCs w:val="21"/>
                <w:shd w:val="clear" w:color="auto" w:fill="FFFFFF"/>
              </w:rPr>
              <w:fldChar w:fldCharType="end"/>
            </w:r>
            <w:r w:rsidRPr="00F60A32" w:rsidDel="00372577">
              <w:rPr>
                <w:rFonts w:ascii="Times New Roman" w:hAnsi="Times New Roman" w:cs="Times New Roman"/>
                <w:color w:val="2A2A2A"/>
                <w:szCs w:val="21"/>
                <w:shd w:val="clear" w:color="auto" w:fill="FFFFFF"/>
              </w:rPr>
              <w:delText xml:space="preserve"> and species capable of</w:delText>
            </w:r>
            <w:r w:rsidDel="00372577">
              <w:rPr>
                <w:rFonts w:ascii="Times New Roman" w:hAnsi="Times New Roman" w:cs="Times New Roman" w:hint="eastAsia"/>
                <w:color w:val="2A2A2A"/>
                <w:szCs w:val="21"/>
                <w:shd w:val="clear" w:color="auto" w:fill="FFFFFF"/>
              </w:rPr>
              <w:delText xml:space="preserve"> </w:delText>
            </w:r>
            <w:r w:rsidRPr="00F60A32" w:rsidDel="00372577">
              <w:rPr>
                <w:rFonts w:ascii="Times New Roman" w:hAnsi="Times New Roman" w:cs="Times New Roman"/>
                <w:color w:val="2A2A2A"/>
                <w:szCs w:val="21"/>
                <w:shd w:val="clear" w:color="auto" w:fill="FFFFFF"/>
              </w:rPr>
              <w:delText xml:space="preserve">cross-feeding on both monosaccharides and fermentation products resulting from primary inulin degradation by </w:delText>
            </w:r>
            <w:r w:rsidDel="00372577">
              <w:rPr>
                <w:rFonts w:ascii="Times New Roman" w:hAnsi="Times New Roman" w:cs="Times New Roman"/>
                <w:color w:val="2A2A2A"/>
                <w:szCs w:val="21"/>
                <w:shd w:val="clear" w:color="auto" w:fill="FFFFFF"/>
              </w:rPr>
              <w:delText xml:space="preserve">bifidobacterial </w:delText>
            </w:r>
            <w:r w:rsidDel="00372577">
              <w:rPr>
                <w:rFonts w:ascii="Times New Roman" w:hAnsi="Times New Roman" w:cs="Times New Roman"/>
                <w:color w:val="2A2A2A"/>
                <w:szCs w:val="21"/>
                <w:shd w:val="clear" w:color="auto" w:fill="FFFFFF"/>
              </w:rPr>
              <w:fldChar w:fldCharType="begin"/>
            </w:r>
            <w:r w:rsidDel="00372577">
              <w:rPr>
                <w:rFonts w:ascii="Times New Roman" w:hAnsi="Times New Roman" w:cs="Times New Roman"/>
                <w:color w:val="2A2A2A"/>
                <w:szCs w:val="21"/>
                <w:shd w:val="clear" w:color="auto" w:fill="FFFFFF"/>
              </w:rPr>
              <w:delInstrText xml:space="preserve"> ADDIN NE.Ref.{33A60336-0997-4A6D-93AA-D33E31F3DC29}</w:delInstrText>
            </w:r>
            <w:r w:rsidDel="00372577">
              <w:rPr>
                <w:rFonts w:ascii="Times New Roman" w:hAnsi="Times New Roman" w:cs="Times New Roman"/>
                <w:color w:val="2A2A2A"/>
                <w:szCs w:val="21"/>
                <w:shd w:val="clear" w:color="auto" w:fill="FFFFFF"/>
              </w:rPr>
              <w:fldChar w:fldCharType="separate"/>
            </w:r>
            <w:r w:rsidDel="00372577">
              <w:rPr>
                <w:rFonts w:ascii="Times New Roman" w:hAnsi="Times New Roman" w:cs="Times New Roman"/>
                <w:color w:val="080000"/>
                <w:kern w:val="0"/>
                <w:szCs w:val="21"/>
              </w:rPr>
              <w:delText>[9]</w:delText>
            </w:r>
            <w:r w:rsidDel="00372577">
              <w:rPr>
                <w:rFonts w:ascii="Times New Roman" w:hAnsi="Times New Roman" w:cs="Times New Roman"/>
                <w:color w:val="2A2A2A"/>
                <w:szCs w:val="21"/>
                <w:shd w:val="clear" w:color="auto" w:fill="FFFFFF"/>
              </w:rPr>
              <w:fldChar w:fldCharType="end"/>
            </w:r>
            <w:r w:rsidRPr="00F60A32" w:rsidDel="00372577">
              <w:rPr>
                <w:rFonts w:ascii="Times New Roman" w:hAnsi="Times New Roman" w:cs="Times New Roman"/>
                <w:color w:val="2A2A2A"/>
                <w:szCs w:val="21"/>
                <w:shd w:val="clear" w:color="auto" w:fill="FFFFFF"/>
              </w:rPr>
              <w:delText>.</w:delText>
            </w:r>
          </w:del>
        </w:ins>
      </w:moveFrom>
    </w:p>
    <w:moveFromRangeEnd w:id="2463"/>
    <w:p w14:paraId="3AB40B18" w14:textId="281A7C80" w:rsidR="007C49A7" w:rsidRPr="007C49A7" w:rsidDel="00991C8E" w:rsidRDefault="007C49A7" w:rsidP="00A86487">
      <w:pPr>
        <w:rPr>
          <w:ins w:id="2476" w:author="刘 红宾" w:date="2020-12-21T18:54:00Z"/>
          <w:del w:id="2477" w:author="戴 磊" w:date="2020-12-29T00:43:00Z"/>
          <w:rFonts w:ascii="Times New Roman" w:hAnsi="Times New Roman" w:cs="Times New Roman"/>
          <w:color w:val="2A2A2A"/>
          <w:szCs w:val="21"/>
          <w:shd w:val="clear" w:color="auto" w:fill="FFFFFF"/>
        </w:rPr>
      </w:pPr>
    </w:p>
    <w:p w14:paraId="1B26F9BE" w14:textId="61136A67" w:rsidR="007C49A7" w:rsidDel="00991C8E" w:rsidRDefault="007C49A7" w:rsidP="00A86487">
      <w:pPr>
        <w:rPr>
          <w:ins w:id="2478" w:author="刘 红宾" w:date="2020-12-21T18:54:00Z"/>
          <w:del w:id="2479" w:author="戴 磊" w:date="2020-12-29T00:43:00Z"/>
          <w:rFonts w:ascii="Times New Roman" w:hAnsi="Times New Roman" w:cs="Times New Roman"/>
          <w:color w:val="2A2A2A"/>
          <w:szCs w:val="21"/>
          <w:shd w:val="clear" w:color="auto" w:fill="FFFFFF"/>
        </w:rPr>
      </w:pPr>
    </w:p>
    <w:p w14:paraId="75CBE8FE" w14:textId="40E5E3C2" w:rsidR="007C49A7" w:rsidDel="00991C8E" w:rsidRDefault="007C49A7" w:rsidP="00A86487">
      <w:pPr>
        <w:rPr>
          <w:ins w:id="2480" w:author="刘 红宾" w:date="2020-12-21T18:55:00Z"/>
          <w:del w:id="2481" w:author="戴 磊" w:date="2020-12-29T00:43:00Z"/>
          <w:rFonts w:ascii="Times New Roman" w:hAnsi="Times New Roman" w:cs="Times New Roman"/>
          <w:color w:val="2A2A2A"/>
          <w:szCs w:val="21"/>
          <w:shd w:val="clear" w:color="auto" w:fill="FFFFFF"/>
        </w:rPr>
      </w:pPr>
    </w:p>
    <w:p w14:paraId="605F1B59" w14:textId="4E5F6A5C" w:rsidR="002037A0" w:rsidDel="00991C8E" w:rsidRDefault="002037A0" w:rsidP="00A86487">
      <w:pPr>
        <w:rPr>
          <w:ins w:id="2482" w:author="刘 红宾" w:date="2020-12-21T18:55:00Z"/>
          <w:del w:id="2483" w:author="戴 磊" w:date="2020-12-29T00:43:00Z"/>
          <w:rFonts w:ascii="Times New Roman" w:hAnsi="Times New Roman" w:cs="Times New Roman"/>
          <w:color w:val="2A2A2A"/>
          <w:szCs w:val="21"/>
          <w:shd w:val="clear" w:color="auto" w:fill="FFFFFF"/>
        </w:rPr>
      </w:pPr>
    </w:p>
    <w:p w14:paraId="5E494188" w14:textId="3D801FF1" w:rsidR="002037A0" w:rsidDel="00991C8E" w:rsidRDefault="002037A0" w:rsidP="00A86487">
      <w:pPr>
        <w:rPr>
          <w:ins w:id="2484" w:author="刘 红宾" w:date="2020-12-21T18:55:00Z"/>
          <w:del w:id="2485" w:author="戴 磊" w:date="2020-12-29T00:43:00Z"/>
          <w:rFonts w:ascii="Times New Roman" w:hAnsi="Times New Roman" w:cs="Times New Roman"/>
          <w:color w:val="2A2A2A"/>
          <w:szCs w:val="21"/>
          <w:shd w:val="clear" w:color="auto" w:fill="FFFFFF"/>
        </w:rPr>
      </w:pPr>
    </w:p>
    <w:p w14:paraId="04BB88E7" w14:textId="77563631" w:rsidR="002037A0" w:rsidDel="00991C8E" w:rsidRDefault="002037A0" w:rsidP="00A86487">
      <w:pPr>
        <w:rPr>
          <w:ins w:id="2486" w:author="刘 红宾" w:date="2020-12-21T18:55:00Z"/>
          <w:del w:id="2487" w:author="戴 磊" w:date="2020-12-29T00:43:00Z"/>
          <w:rFonts w:ascii="Times New Roman" w:hAnsi="Times New Roman" w:cs="Times New Roman"/>
          <w:color w:val="2A2A2A"/>
          <w:szCs w:val="21"/>
          <w:shd w:val="clear" w:color="auto" w:fill="FFFFFF"/>
        </w:rPr>
      </w:pPr>
    </w:p>
    <w:p w14:paraId="2276FAB2" w14:textId="4169E73E" w:rsidR="002037A0" w:rsidDel="00991C8E" w:rsidRDefault="002037A0" w:rsidP="00A86487">
      <w:pPr>
        <w:rPr>
          <w:ins w:id="2488" w:author="刘 红宾" w:date="2020-12-21T18:55:00Z"/>
          <w:del w:id="2489" w:author="戴 磊" w:date="2020-12-29T00:43:00Z"/>
          <w:rFonts w:ascii="Times New Roman" w:hAnsi="Times New Roman" w:cs="Times New Roman"/>
          <w:color w:val="2A2A2A"/>
          <w:szCs w:val="21"/>
          <w:shd w:val="clear" w:color="auto" w:fill="FFFFFF"/>
        </w:rPr>
      </w:pPr>
    </w:p>
    <w:p w14:paraId="3ECFC767" w14:textId="4EAE5A15" w:rsidR="002037A0" w:rsidDel="00372577" w:rsidRDefault="002037A0" w:rsidP="00A86487">
      <w:pPr>
        <w:rPr>
          <w:ins w:id="2490" w:author="刘 红宾" w:date="2020-12-21T18:55:00Z"/>
          <w:del w:id="2491" w:author="戴 磊" w:date="2020-12-29T00:45:00Z"/>
          <w:rFonts w:ascii="Times New Roman" w:hAnsi="Times New Roman" w:cs="Times New Roman"/>
          <w:color w:val="2A2A2A"/>
          <w:szCs w:val="21"/>
          <w:shd w:val="clear" w:color="auto" w:fill="FFFFFF"/>
        </w:rPr>
      </w:pPr>
    </w:p>
    <w:p w14:paraId="213AB01B" w14:textId="6D66F64C" w:rsidR="00991C8E" w:rsidRPr="00991C8E" w:rsidDel="00372577" w:rsidRDefault="00991C8E" w:rsidP="00A86487">
      <w:pPr>
        <w:rPr>
          <w:del w:id="2492" w:author="戴 磊" w:date="2020-12-29T00:45:00Z"/>
          <w:rFonts w:ascii="Times New Roman" w:hAnsi="Times New Roman" w:cs="Times New Roman"/>
          <w:b/>
          <w:bCs/>
          <w:color w:val="2A2A2A"/>
          <w:szCs w:val="21"/>
          <w:shd w:val="clear" w:color="auto" w:fill="FFFFFF"/>
          <w:rPrChange w:id="2493" w:author="戴 磊" w:date="2020-12-29T00:43:00Z">
            <w:rPr>
              <w:del w:id="2494" w:author="戴 磊" w:date="2020-12-29T00:45:00Z"/>
              <w:rFonts w:ascii="Times New Roman" w:hAnsi="Times New Roman" w:cs="Times New Roman"/>
              <w:color w:val="2A2A2A"/>
              <w:szCs w:val="21"/>
              <w:shd w:val="clear" w:color="auto" w:fill="FFFFFF"/>
            </w:rPr>
          </w:rPrChange>
        </w:rPr>
      </w:pPr>
    </w:p>
    <w:p w14:paraId="119B1A55" w14:textId="7A9F7205" w:rsidR="005F25BF" w:rsidDel="00372577" w:rsidRDefault="00DB6A96" w:rsidP="00A86487">
      <w:pPr>
        <w:rPr>
          <w:del w:id="2495" w:author="戴 磊" w:date="2020-12-29T00:45:00Z"/>
          <w:rFonts w:ascii="Times New Roman" w:hAnsi="Times New Roman" w:cs="Times New Roman"/>
          <w:color w:val="2A2A2A"/>
          <w:szCs w:val="21"/>
          <w:shd w:val="clear" w:color="auto" w:fill="FFFFFF"/>
        </w:rPr>
      </w:pPr>
      <w:del w:id="2496" w:author="戴 磊" w:date="2020-12-29T00:45:00Z">
        <w:r w:rsidRPr="00DB6A96" w:rsidDel="00372577">
          <w:rPr>
            <w:rFonts w:ascii="Times New Roman" w:hAnsi="Times New Roman" w:cs="Times New Roman"/>
            <w:color w:val="2A2A2A"/>
            <w:szCs w:val="21"/>
            <w:shd w:val="clear" w:color="auto" w:fill="FFFFFF"/>
          </w:rPr>
          <w:delText xml:space="preserve">A study in mice showed that </w:delText>
        </w:r>
        <w:r w:rsidR="007904EF" w:rsidRPr="007904EF" w:rsidDel="00372577">
          <w:rPr>
            <w:rFonts w:ascii="Times New Roman" w:hAnsi="Times New Roman" w:cs="Times New Roman"/>
            <w:color w:val="2A2A2A"/>
            <w:szCs w:val="21"/>
            <w:shd w:val="clear" w:color="auto" w:fill="FFFFFF"/>
          </w:rPr>
          <w:delText xml:space="preserve">changes in the microbiota of mice consuming a low-MAC diet are largely reversible within a single generation. However, over several generations, a low-MAC diet results in a progressive loss of diversity, which is not recoverable after the reintroduction of dietary MACs </w:delText>
        </w:r>
        <w:r w:rsidR="00650F60" w:rsidDel="00372577">
          <w:rPr>
            <w:rFonts w:ascii="Times New Roman" w:hAnsi="Times New Roman" w:cs="Times New Roman"/>
            <w:color w:val="2A2A2A"/>
            <w:szCs w:val="21"/>
            <w:shd w:val="clear" w:color="auto" w:fill="FFFFFF"/>
          </w:rPr>
          <w:fldChar w:fldCharType="begin"/>
        </w:r>
      </w:del>
      <w:ins w:id="2497" w:author="刘 红宾" w:date="2020-12-14T15:01:00Z">
        <w:del w:id="2498" w:author="戴 磊" w:date="2020-12-29T00:45:00Z">
          <w:r w:rsidR="00193012" w:rsidDel="00372577">
            <w:rPr>
              <w:rFonts w:ascii="Times New Roman" w:hAnsi="Times New Roman" w:cs="Times New Roman"/>
              <w:color w:val="2A2A2A"/>
              <w:szCs w:val="21"/>
              <w:shd w:val="clear" w:color="auto" w:fill="FFFFFF"/>
            </w:rPr>
            <w:delInstrText xml:space="preserve"> ADDIN NE.Ref.{1DC411E4-0723-47AF-B50F-33CCCEC15F15}</w:delInstrText>
          </w:r>
        </w:del>
      </w:ins>
      <w:del w:id="2499" w:author="戴 磊" w:date="2020-12-29T00:45:00Z">
        <w:r w:rsidR="00650F60" w:rsidDel="00372577">
          <w:rPr>
            <w:rFonts w:ascii="Times New Roman" w:hAnsi="Times New Roman" w:cs="Times New Roman"/>
            <w:color w:val="2A2A2A"/>
            <w:szCs w:val="21"/>
            <w:shd w:val="clear" w:color="auto" w:fill="FFFFFF"/>
          </w:rPr>
          <w:delInstrText xml:space="preserve"> ADDIN NE.Ref.{1DC411E4-0723-47AF-B50F-33CCCEC15F15}</w:delInstrText>
        </w:r>
        <w:r w:rsidR="00650F60" w:rsidDel="00372577">
          <w:rPr>
            <w:rFonts w:ascii="Times New Roman" w:hAnsi="Times New Roman" w:cs="Times New Roman"/>
            <w:color w:val="2A2A2A"/>
            <w:szCs w:val="21"/>
            <w:shd w:val="clear" w:color="auto" w:fill="FFFFFF"/>
          </w:rPr>
          <w:fldChar w:fldCharType="separate"/>
        </w:r>
      </w:del>
      <w:ins w:id="2500" w:author="刘 红宾" w:date="2020-12-14T15:01:00Z">
        <w:del w:id="2501" w:author="戴 磊" w:date="2020-12-29T00:45:00Z">
          <w:r w:rsidR="00193012" w:rsidDel="00372577">
            <w:rPr>
              <w:rFonts w:ascii="Times New Roman" w:hAnsi="Times New Roman" w:cs="Times New Roman"/>
              <w:color w:val="080000"/>
              <w:kern w:val="0"/>
              <w:szCs w:val="21"/>
            </w:rPr>
            <w:delText>[33]</w:delText>
          </w:r>
        </w:del>
      </w:ins>
      <w:del w:id="2502" w:author="戴 磊" w:date="2020-12-29T00:45:00Z">
        <w:r w:rsidR="00875387" w:rsidDel="00372577">
          <w:rPr>
            <w:rFonts w:ascii="Times New Roman" w:hAnsi="Times New Roman" w:cs="Times New Roman"/>
            <w:color w:val="080000"/>
            <w:kern w:val="0"/>
            <w:szCs w:val="21"/>
          </w:rPr>
          <w:delText>[25]</w:delText>
        </w:r>
        <w:r w:rsidR="00650F60" w:rsidDel="00372577">
          <w:rPr>
            <w:rFonts w:ascii="Times New Roman" w:hAnsi="Times New Roman" w:cs="Times New Roman"/>
            <w:color w:val="2A2A2A"/>
            <w:szCs w:val="21"/>
            <w:shd w:val="clear" w:color="auto" w:fill="FFFFFF"/>
          </w:rPr>
          <w:fldChar w:fldCharType="end"/>
        </w:r>
        <w:r w:rsidRPr="00DB6A96" w:rsidDel="00372577">
          <w:rPr>
            <w:rFonts w:ascii="Times New Roman" w:hAnsi="Times New Roman" w:cs="Times New Roman"/>
            <w:color w:val="2A2A2A"/>
            <w:szCs w:val="21"/>
            <w:shd w:val="clear" w:color="auto" w:fill="FFFFFF"/>
          </w:rPr>
          <w:delText>.</w:delText>
        </w:r>
      </w:del>
    </w:p>
    <w:p w14:paraId="702B6907" w14:textId="51E62BD1" w:rsidR="008F2162" w:rsidDel="00372577" w:rsidRDefault="008F2162" w:rsidP="00A86487">
      <w:pPr>
        <w:rPr>
          <w:del w:id="2503" w:author="戴 磊" w:date="2020-12-29T00:45:00Z"/>
          <w:rFonts w:ascii="Times New Roman" w:hAnsi="Times New Roman" w:cs="Times New Roman"/>
          <w:color w:val="2A2A2A"/>
          <w:szCs w:val="21"/>
          <w:shd w:val="clear" w:color="auto" w:fill="FFFFFF"/>
        </w:rPr>
      </w:pPr>
    </w:p>
    <w:p w14:paraId="0BE1A8B4" w14:textId="5EA1BD80" w:rsidR="002769E1" w:rsidDel="00372577" w:rsidRDefault="00411218" w:rsidP="00A86487">
      <w:pPr>
        <w:rPr>
          <w:del w:id="2504" w:author="戴 磊" w:date="2020-12-29T00:45:00Z"/>
          <w:rFonts w:ascii="Times New Roman" w:hAnsi="Times New Roman" w:cs="Times New Roman"/>
          <w:color w:val="2A2A2A"/>
          <w:szCs w:val="21"/>
          <w:shd w:val="clear" w:color="auto" w:fill="FFFFFF"/>
        </w:rPr>
      </w:pPr>
      <w:del w:id="2505" w:author="戴 磊" w:date="2020-12-29T00:45:00Z">
        <w:r w:rsidRPr="00411218" w:rsidDel="00372577">
          <w:rPr>
            <w:rFonts w:ascii="Times New Roman" w:hAnsi="Times New Roman" w:cs="Times New Roman"/>
            <w:color w:val="2A2A2A"/>
            <w:szCs w:val="21"/>
            <w:shd w:val="clear" w:color="auto" w:fill="FFFFFF"/>
          </w:rPr>
          <w:delText xml:space="preserve">In this lot of mice, we observed different microbiota compositional changes compared to the previous experiment, such as an increase in </w:delText>
        </w:r>
        <w:r w:rsidRPr="00411218" w:rsidDel="00372577">
          <w:rPr>
            <w:rFonts w:ascii="Times New Roman" w:hAnsi="Times New Roman" w:cs="Times New Roman"/>
            <w:i/>
            <w:iCs/>
            <w:color w:val="2A2A2A"/>
            <w:szCs w:val="21"/>
            <w:shd w:val="clear" w:color="auto" w:fill="FFFFFF"/>
          </w:rPr>
          <w:delText>Bifidobacteriaceae</w:delText>
        </w:r>
        <w:r w:rsidRPr="00411218" w:rsidDel="00372577">
          <w:rPr>
            <w:rFonts w:ascii="Times New Roman" w:hAnsi="Times New Roman" w:cs="Times New Roman"/>
            <w:color w:val="2A2A2A"/>
            <w:szCs w:val="21"/>
            <w:shd w:val="clear" w:color="auto" w:fill="FFFFFF"/>
          </w:rPr>
          <w:delText xml:space="preserve"> in </w:delText>
        </w:r>
        <w:r w:rsidDel="00372577">
          <w:rPr>
            <w:rFonts w:ascii="Times New Roman" w:hAnsi="Times New Roman" w:cs="Times New Roman"/>
            <w:color w:val="2A2A2A"/>
            <w:szCs w:val="21"/>
            <w:shd w:val="clear" w:color="auto" w:fill="FFFFFF"/>
          </w:rPr>
          <w:delText>Beijing</w:delText>
        </w:r>
        <w:r w:rsidR="00712556" w:rsidDel="00372577">
          <w:rPr>
            <w:rFonts w:ascii="Times New Roman" w:hAnsi="Times New Roman" w:cs="Times New Roman"/>
            <w:color w:val="2A2A2A"/>
            <w:szCs w:val="21"/>
            <w:shd w:val="clear" w:color="auto" w:fill="FFFFFF"/>
          </w:rPr>
          <w:delText xml:space="preserve"> </w:delText>
        </w:r>
        <w:r w:rsidR="00712556" w:rsidDel="00372577">
          <w:rPr>
            <w:rFonts w:ascii="Times New Roman" w:hAnsi="Times New Roman" w:cs="Times New Roman"/>
            <w:color w:val="2A2A2A"/>
            <w:szCs w:val="21"/>
            <w:shd w:val="clear" w:color="auto" w:fill="FFFFFF"/>
          </w:rPr>
          <w:fldChar w:fldCharType="begin"/>
        </w:r>
      </w:del>
      <w:ins w:id="2506" w:author="刘 红宾" w:date="2020-12-14T15:01:00Z">
        <w:del w:id="2507" w:author="戴 磊" w:date="2020-12-29T00:45:00Z">
          <w:r w:rsidR="00193012" w:rsidDel="00372577">
            <w:rPr>
              <w:rFonts w:ascii="Times New Roman" w:hAnsi="Times New Roman" w:cs="Times New Roman"/>
              <w:color w:val="2A2A2A"/>
              <w:szCs w:val="21"/>
              <w:shd w:val="clear" w:color="auto" w:fill="FFFFFF"/>
            </w:rPr>
            <w:delInstrText xml:space="preserve"> ADDIN NE.Ref.{EE396F58-CA2D-48F1-B58B-8BA52413A563}</w:delInstrText>
          </w:r>
        </w:del>
      </w:ins>
      <w:del w:id="2508" w:author="戴 磊" w:date="2020-12-29T00:45:00Z">
        <w:r w:rsidR="00712556" w:rsidDel="00372577">
          <w:rPr>
            <w:rFonts w:ascii="Times New Roman" w:hAnsi="Times New Roman" w:cs="Times New Roman"/>
            <w:color w:val="2A2A2A"/>
            <w:szCs w:val="21"/>
            <w:shd w:val="clear" w:color="auto" w:fill="FFFFFF"/>
          </w:rPr>
          <w:delInstrText xml:space="preserve"> ADDIN NE.Ref.{EE396F58-CA2D-48F1-B58B-8BA52413A563}</w:delInstrText>
        </w:r>
        <w:r w:rsidR="00712556" w:rsidDel="00372577">
          <w:rPr>
            <w:rFonts w:ascii="Times New Roman" w:hAnsi="Times New Roman" w:cs="Times New Roman"/>
            <w:color w:val="2A2A2A"/>
            <w:szCs w:val="21"/>
            <w:shd w:val="clear" w:color="auto" w:fill="FFFFFF"/>
          </w:rPr>
          <w:fldChar w:fldCharType="separate"/>
        </w:r>
      </w:del>
      <w:ins w:id="2509" w:author="刘 红宾" w:date="2020-12-14T15:01:00Z">
        <w:del w:id="2510" w:author="戴 磊" w:date="2020-12-29T00:45:00Z">
          <w:r w:rsidR="00193012" w:rsidDel="00372577">
            <w:rPr>
              <w:rFonts w:ascii="Times New Roman" w:hAnsi="Times New Roman" w:cs="Times New Roman"/>
              <w:color w:val="080000"/>
              <w:kern w:val="0"/>
              <w:szCs w:val="21"/>
            </w:rPr>
            <w:delText>[17]</w:delText>
          </w:r>
        </w:del>
      </w:ins>
      <w:del w:id="2511" w:author="戴 磊" w:date="2020-12-29T00:45:00Z">
        <w:r w:rsidR="00875387" w:rsidDel="00372577">
          <w:rPr>
            <w:rFonts w:ascii="Times New Roman" w:hAnsi="Times New Roman" w:cs="Times New Roman"/>
            <w:color w:val="080000"/>
            <w:kern w:val="0"/>
            <w:szCs w:val="21"/>
          </w:rPr>
          <w:delText>[9]</w:delText>
        </w:r>
        <w:r w:rsidR="00712556" w:rsidDel="00372577">
          <w:rPr>
            <w:rFonts w:ascii="Times New Roman" w:hAnsi="Times New Roman" w:cs="Times New Roman"/>
            <w:color w:val="2A2A2A"/>
            <w:szCs w:val="21"/>
            <w:shd w:val="clear" w:color="auto" w:fill="FFFFFF"/>
          </w:rPr>
          <w:fldChar w:fldCharType="end"/>
        </w:r>
        <w:r w:rsidR="004A571B" w:rsidDel="00372577">
          <w:rPr>
            <w:rFonts w:ascii="Times New Roman" w:hAnsi="Times New Roman" w:cs="Times New Roman"/>
            <w:color w:val="2A2A2A"/>
            <w:szCs w:val="21"/>
            <w:shd w:val="clear" w:color="auto" w:fill="FFFFFF"/>
          </w:rPr>
          <w:delText>.</w:delText>
        </w:r>
        <w:r w:rsidR="00712556" w:rsidDel="00372577">
          <w:rPr>
            <w:rFonts w:ascii="Times New Roman" w:hAnsi="Times New Roman" w:cs="Times New Roman"/>
            <w:color w:val="2A2A2A"/>
            <w:szCs w:val="21"/>
            <w:shd w:val="clear" w:color="auto" w:fill="FFFFFF"/>
          </w:rPr>
          <w:delText xml:space="preserve"> </w:delText>
        </w:r>
        <w:r w:rsidR="00AE1B96" w:rsidDel="00372577">
          <w:rPr>
            <w:rFonts w:ascii="Times New Roman" w:hAnsi="Times New Roman" w:cs="Times New Roman"/>
            <w:color w:val="2A2A2A"/>
            <w:szCs w:val="21"/>
            <w:shd w:val="clear" w:color="auto" w:fill="FFFFFF"/>
          </w:rPr>
          <w:delText xml:space="preserve">This variation in the </w:delText>
        </w:r>
        <w:r w:rsidRPr="00411218" w:rsidDel="00372577">
          <w:rPr>
            <w:rFonts w:ascii="Times New Roman" w:hAnsi="Times New Roman" w:cs="Times New Roman"/>
            <w:color w:val="2A2A2A"/>
            <w:szCs w:val="21"/>
            <w:shd w:val="clear" w:color="auto" w:fill="FFFFFF"/>
          </w:rPr>
          <w:delText xml:space="preserve">level of </w:delText>
        </w:r>
        <w:r w:rsidR="00AE1B96" w:rsidRPr="00AE1B96" w:rsidDel="00372577">
          <w:rPr>
            <w:rFonts w:ascii="Times New Roman" w:hAnsi="Times New Roman" w:cs="Times New Roman"/>
            <w:color w:val="2A2A2A"/>
            <w:szCs w:val="21"/>
            <w:shd w:val="clear" w:color="auto" w:fill="FFFFFF"/>
          </w:rPr>
          <w:delText>bifidogenic effect</w:delText>
        </w:r>
        <w:r w:rsidRPr="00411218" w:rsidDel="00372577">
          <w:rPr>
            <w:rFonts w:ascii="Times New Roman" w:hAnsi="Times New Roman" w:cs="Times New Roman"/>
            <w:color w:val="2A2A2A"/>
            <w:szCs w:val="21"/>
            <w:shd w:val="clear" w:color="auto" w:fill="FFFFFF"/>
          </w:rPr>
          <w:delText xml:space="preserve"> of inulin</w:delText>
        </w:r>
        <w:r w:rsidR="00466878" w:rsidDel="00372577">
          <w:rPr>
            <w:rFonts w:ascii="Times New Roman" w:hAnsi="Times New Roman" w:cs="Times New Roman"/>
            <w:color w:val="2A2A2A"/>
            <w:szCs w:val="21"/>
            <w:shd w:val="clear" w:color="auto" w:fill="FFFFFF"/>
          </w:rPr>
          <w:delText xml:space="preserve"> was suggested </w:delText>
        </w:r>
        <w:r w:rsidR="004E1980" w:rsidDel="00372577">
          <w:rPr>
            <w:rFonts w:ascii="Times New Roman" w:hAnsi="Times New Roman" w:cs="Times New Roman"/>
            <w:color w:val="2A2A2A"/>
            <w:szCs w:val="21"/>
            <w:shd w:val="clear" w:color="auto" w:fill="FFFFFF"/>
          </w:rPr>
          <w:delText>caused by</w:delText>
        </w:r>
        <w:r w:rsidR="00466878" w:rsidDel="00372577">
          <w:rPr>
            <w:rFonts w:ascii="Times New Roman" w:hAnsi="Times New Roman" w:cs="Times New Roman"/>
            <w:color w:val="2A2A2A"/>
            <w:szCs w:val="21"/>
            <w:shd w:val="clear" w:color="auto" w:fill="FFFFFF"/>
          </w:rPr>
          <w:delText xml:space="preserve"> the </w:delText>
        </w:r>
        <w:r w:rsidR="004E1980" w:rsidDel="00372577">
          <w:rPr>
            <w:rFonts w:ascii="Times New Roman" w:hAnsi="Times New Roman" w:cs="Times New Roman"/>
            <w:color w:val="2A2A2A"/>
            <w:szCs w:val="21"/>
            <w:shd w:val="clear" w:color="auto" w:fill="FFFFFF"/>
          </w:rPr>
          <w:delText xml:space="preserve">individualized </w:delText>
        </w:r>
        <w:r w:rsidR="00466878" w:rsidRPr="00466878" w:rsidDel="00372577">
          <w:rPr>
            <w:rFonts w:ascii="Times New Roman" w:hAnsi="Times New Roman" w:cs="Times New Roman"/>
            <w:color w:val="2A2A2A"/>
            <w:szCs w:val="21"/>
            <w:shd w:val="clear" w:color="auto" w:fill="FFFFFF"/>
          </w:rPr>
          <w:delText xml:space="preserve">initial </w:delText>
        </w:r>
        <w:r w:rsidR="00896ADA" w:rsidDel="00372577">
          <w:rPr>
            <w:rFonts w:ascii="Times New Roman" w:hAnsi="Times New Roman" w:cs="Times New Roman"/>
            <w:color w:val="2A2A2A"/>
            <w:szCs w:val="21"/>
            <w:shd w:val="clear" w:color="auto" w:fill="FFFFFF"/>
          </w:rPr>
          <w:delText>abundance of</w:delText>
        </w:r>
        <w:r w:rsidR="00466878" w:rsidRPr="00466878" w:rsidDel="00372577">
          <w:rPr>
            <w:rFonts w:ascii="Times New Roman" w:hAnsi="Times New Roman" w:cs="Times New Roman"/>
            <w:color w:val="2A2A2A"/>
            <w:szCs w:val="21"/>
            <w:shd w:val="clear" w:color="auto" w:fill="FFFFFF"/>
          </w:rPr>
          <w:delText xml:space="preserve"> bifidobacterial</w:delText>
        </w:r>
        <w:r w:rsidR="00896ADA" w:rsidDel="00372577">
          <w:rPr>
            <w:rFonts w:ascii="Times New Roman" w:hAnsi="Times New Roman" w:cs="Times New Roman"/>
            <w:color w:val="2A2A2A"/>
            <w:szCs w:val="21"/>
            <w:shd w:val="clear" w:color="auto" w:fill="FFFFFF"/>
          </w:rPr>
          <w:delText xml:space="preserve"> in the gut </w:delText>
        </w:r>
        <w:r w:rsidR="004E1980" w:rsidDel="00372577">
          <w:rPr>
            <w:rFonts w:ascii="Times New Roman" w:hAnsi="Times New Roman" w:cs="Times New Roman"/>
            <w:color w:val="2A2A2A"/>
            <w:szCs w:val="21"/>
            <w:shd w:val="clear" w:color="auto" w:fill="FFFFFF"/>
          </w:rPr>
          <w:fldChar w:fldCharType="begin"/>
        </w:r>
      </w:del>
      <w:ins w:id="2512" w:author="刘 红宾" w:date="2020-12-14T15:01:00Z">
        <w:del w:id="2513" w:author="戴 磊" w:date="2020-12-29T00:45:00Z">
          <w:r w:rsidR="00193012" w:rsidDel="00372577">
            <w:rPr>
              <w:rFonts w:ascii="Times New Roman" w:hAnsi="Times New Roman" w:cs="Times New Roman"/>
              <w:color w:val="2A2A2A"/>
              <w:szCs w:val="21"/>
              <w:shd w:val="clear" w:color="auto" w:fill="FFFFFF"/>
            </w:rPr>
            <w:delInstrText xml:space="preserve"> ADDIN NE.Ref.{37054193-A2B9-43E8-B441-01EC3A9D68FA}</w:delInstrText>
          </w:r>
        </w:del>
      </w:ins>
      <w:del w:id="2514" w:author="戴 磊" w:date="2020-12-29T00:45:00Z">
        <w:r w:rsidR="004E1980" w:rsidDel="00372577">
          <w:rPr>
            <w:rFonts w:ascii="Times New Roman" w:hAnsi="Times New Roman" w:cs="Times New Roman"/>
            <w:color w:val="2A2A2A"/>
            <w:szCs w:val="21"/>
            <w:shd w:val="clear" w:color="auto" w:fill="FFFFFF"/>
          </w:rPr>
          <w:delInstrText xml:space="preserve"> ADDIN NE.Ref.{37054193-A2B9-43E8-B441-01EC3A9D68FA}</w:delInstrText>
        </w:r>
        <w:r w:rsidR="004E1980" w:rsidDel="00372577">
          <w:rPr>
            <w:rFonts w:ascii="Times New Roman" w:hAnsi="Times New Roman" w:cs="Times New Roman"/>
            <w:color w:val="2A2A2A"/>
            <w:szCs w:val="21"/>
            <w:shd w:val="clear" w:color="auto" w:fill="FFFFFF"/>
          </w:rPr>
          <w:fldChar w:fldCharType="separate"/>
        </w:r>
      </w:del>
      <w:ins w:id="2515" w:author="刘 红宾" w:date="2020-12-14T15:01:00Z">
        <w:del w:id="2516" w:author="戴 磊" w:date="2020-12-29T00:45:00Z">
          <w:r w:rsidR="00193012" w:rsidDel="00372577">
            <w:rPr>
              <w:rFonts w:ascii="Times New Roman" w:hAnsi="Times New Roman" w:cs="Times New Roman"/>
              <w:color w:val="080000"/>
              <w:kern w:val="0"/>
              <w:szCs w:val="21"/>
            </w:rPr>
            <w:delText>[34, 35]</w:delText>
          </w:r>
        </w:del>
      </w:ins>
      <w:del w:id="2517" w:author="戴 磊" w:date="2020-12-29T00:45:00Z">
        <w:r w:rsidR="00875387" w:rsidDel="00372577">
          <w:rPr>
            <w:rFonts w:ascii="Times New Roman" w:hAnsi="Times New Roman" w:cs="Times New Roman"/>
            <w:color w:val="080000"/>
            <w:kern w:val="0"/>
            <w:szCs w:val="21"/>
          </w:rPr>
          <w:delText>[26, 27]</w:delText>
        </w:r>
        <w:r w:rsidR="004E1980" w:rsidDel="00372577">
          <w:rPr>
            <w:rFonts w:ascii="Times New Roman" w:hAnsi="Times New Roman" w:cs="Times New Roman"/>
            <w:color w:val="2A2A2A"/>
            <w:szCs w:val="21"/>
            <w:shd w:val="clear" w:color="auto" w:fill="FFFFFF"/>
          </w:rPr>
          <w:fldChar w:fldCharType="end"/>
        </w:r>
        <w:r w:rsidRPr="00411218" w:rsidDel="00372577">
          <w:rPr>
            <w:rFonts w:ascii="Times New Roman" w:hAnsi="Times New Roman" w:cs="Times New Roman"/>
            <w:color w:val="2A2A2A"/>
            <w:szCs w:val="21"/>
            <w:shd w:val="clear" w:color="auto" w:fill="FFFFFF"/>
          </w:rPr>
          <w:delText xml:space="preserve">. </w:delText>
        </w:r>
      </w:del>
    </w:p>
    <w:p w14:paraId="1FBC4CB0" w14:textId="7DEFC6B1" w:rsidR="002769E1" w:rsidDel="00372577" w:rsidRDefault="002769E1" w:rsidP="00A86487">
      <w:pPr>
        <w:rPr>
          <w:del w:id="2518" w:author="戴 磊" w:date="2020-12-29T00:45:00Z"/>
          <w:rFonts w:ascii="Times New Roman" w:hAnsi="Times New Roman" w:cs="Times New Roman"/>
          <w:color w:val="2A2A2A"/>
          <w:szCs w:val="21"/>
          <w:shd w:val="clear" w:color="auto" w:fill="FFFFFF"/>
        </w:rPr>
      </w:pPr>
    </w:p>
    <w:p w14:paraId="73DD8DE3" w14:textId="7914D408" w:rsidR="00411218" w:rsidDel="00372577" w:rsidRDefault="00411218" w:rsidP="00A86487">
      <w:pPr>
        <w:rPr>
          <w:del w:id="2519" w:author="戴 磊" w:date="2020-12-29T00:45:00Z"/>
          <w:rFonts w:ascii="Times New Roman" w:hAnsi="Times New Roman" w:cs="Times New Roman"/>
          <w:color w:val="2A2A2A"/>
          <w:szCs w:val="21"/>
          <w:shd w:val="clear" w:color="auto" w:fill="FFFFFF"/>
        </w:rPr>
      </w:pPr>
      <w:del w:id="2520" w:author="戴 磊" w:date="2020-12-29T00:45:00Z">
        <w:r w:rsidRPr="00411218" w:rsidDel="00372577">
          <w:rPr>
            <w:rFonts w:ascii="Times New Roman" w:hAnsi="Times New Roman" w:cs="Times New Roman"/>
            <w:color w:val="2A2A2A"/>
            <w:szCs w:val="21"/>
            <w:shd w:val="clear" w:color="auto" w:fill="FFFFFF"/>
          </w:rPr>
          <w:delText>Numbers vary by several logs between individuals and in some people they are undetectable(19, 20). Therefore, other bacterial groups might replace bifidobacteria as the main consumers of inulin in those individuals.</w:delText>
        </w:r>
      </w:del>
    </w:p>
    <w:p w14:paraId="1004FCE2" w14:textId="2F1725BA" w:rsidR="007E3653" w:rsidDel="00372577" w:rsidRDefault="007E3653" w:rsidP="00A86487">
      <w:pPr>
        <w:rPr>
          <w:del w:id="2521" w:author="戴 磊" w:date="2020-12-29T00:45:00Z"/>
          <w:rFonts w:ascii="Times New Roman" w:hAnsi="Times New Roman" w:cs="Times New Roman"/>
          <w:color w:val="2A2A2A"/>
          <w:szCs w:val="21"/>
          <w:shd w:val="clear" w:color="auto" w:fill="FFFFFF"/>
        </w:rPr>
      </w:pPr>
    </w:p>
    <w:p w14:paraId="06AA78D7" w14:textId="1A58C3F2" w:rsidR="00E91F80" w:rsidDel="00372577" w:rsidRDefault="007C3E6B" w:rsidP="00A86487">
      <w:pPr>
        <w:rPr>
          <w:del w:id="2522" w:author="戴 磊" w:date="2020-12-29T00:45:00Z"/>
          <w:rFonts w:ascii="Times New Roman" w:hAnsi="Times New Roman" w:cs="Times New Roman"/>
          <w:color w:val="2A2A2A"/>
          <w:szCs w:val="21"/>
          <w:shd w:val="clear" w:color="auto" w:fill="FFFFFF"/>
        </w:rPr>
      </w:pPr>
      <w:del w:id="2523" w:author="戴 磊" w:date="2020-12-29T00:45:00Z">
        <w:r w:rsidDel="00372577">
          <w:rPr>
            <w:rFonts w:ascii="Times New Roman" w:hAnsi="Times New Roman" w:cs="Times New Roman"/>
            <w:color w:val="2A2A2A"/>
            <w:szCs w:val="21"/>
            <w:shd w:val="clear" w:color="auto" w:fill="FFFFFF"/>
          </w:rPr>
          <w:delText>Four</w:delText>
        </w:r>
        <w:r w:rsidR="00A20474" w:rsidRPr="00A20474" w:rsidDel="00372577">
          <w:rPr>
            <w:rFonts w:ascii="Times New Roman" w:hAnsi="Times New Roman" w:cs="Times New Roman"/>
            <w:color w:val="2A2A2A"/>
            <w:szCs w:val="21"/>
            <w:shd w:val="clear" w:color="auto" w:fill="FFFFFF"/>
          </w:rPr>
          <w:delText xml:space="preserve"> studies showed an increase in Faecalibacterium after inulin exposure</w:delText>
        </w:r>
        <w:r w:rsidR="003C66E5" w:rsidDel="00372577">
          <w:rPr>
            <w:rFonts w:ascii="Times New Roman" w:hAnsi="Times New Roman" w:cs="Times New Roman"/>
            <w:color w:val="2A2A2A"/>
            <w:szCs w:val="21"/>
            <w:shd w:val="clear" w:color="auto" w:fill="FFFFFF"/>
          </w:rPr>
          <w:delText xml:space="preserve"> </w:delText>
        </w:r>
        <w:r w:rsidR="004544F5" w:rsidDel="00372577">
          <w:rPr>
            <w:rFonts w:ascii="Times New Roman" w:hAnsi="Times New Roman" w:cs="Times New Roman"/>
            <w:color w:val="2A2A2A"/>
            <w:szCs w:val="21"/>
            <w:shd w:val="clear" w:color="auto" w:fill="FFFFFF"/>
          </w:rPr>
          <w:fldChar w:fldCharType="begin"/>
        </w:r>
        <w:r w:rsidDel="00372577">
          <w:rPr>
            <w:rFonts w:ascii="Times New Roman" w:hAnsi="Times New Roman" w:cs="Times New Roman"/>
            <w:color w:val="2A2A2A"/>
            <w:szCs w:val="21"/>
            <w:shd w:val="clear" w:color="auto" w:fill="FFFFFF"/>
          </w:rPr>
          <w:delInstrText xml:space="preserve"> ADDIN NE.Ref.{5F97490B-E0D0-45E9-99BF-9846955F8F4D}</w:delInstrText>
        </w:r>
        <w:r w:rsidR="004544F5"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[28-31]</w:delText>
        </w:r>
        <w:r w:rsidR="004544F5" w:rsidDel="00372577">
          <w:rPr>
            <w:rFonts w:ascii="Times New Roman" w:hAnsi="Times New Roman" w:cs="Times New Roman"/>
            <w:color w:val="2A2A2A"/>
            <w:szCs w:val="21"/>
            <w:shd w:val="clear" w:color="auto" w:fill="FFFFFF"/>
          </w:rPr>
          <w:fldChar w:fldCharType="end"/>
        </w:r>
        <w:r w:rsidR="007E3653" w:rsidDel="00372577">
          <w:rPr>
            <w:rFonts w:ascii="Times New Roman" w:hAnsi="Times New Roman" w:cs="Times New Roman"/>
            <w:color w:val="2A2A2A"/>
            <w:szCs w:val="21"/>
            <w:shd w:val="clear" w:color="auto" w:fill="FFFFFF"/>
          </w:rPr>
          <w:delText>.</w:delText>
        </w:r>
      </w:del>
    </w:p>
    <w:p w14:paraId="2D0CF334" w14:textId="5A61E012" w:rsidR="00CF2B0F" w:rsidRPr="007C3E6B" w:rsidDel="00372577" w:rsidRDefault="00CF2B0F" w:rsidP="00A86487">
      <w:pPr>
        <w:rPr>
          <w:del w:id="2524" w:author="戴 磊" w:date="2020-12-29T00:45:00Z"/>
          <w:rFonts w:ascii="Times New Roman" w:hAnsi="Times New Roman" w:cs="Times New Roman"/>
          <w:color w:val="2A2A2A"/>
          <w:szCs w:val="21"/>
          <w:shd w:val="clear" w:color="auto" w:fill="FFFFFF"/>
        </w:rPr>
      </w:pPr>
    </w:p>
    <w:p w14:paraId="37D656F2" w14:textId="5A67D9B6" w:rsidR="00674E02" w:rsidDel="00372577" w:rsidRDefault="002467F7" w:rsidP="00A86487">
      <w:pPr>
        <w:rPr>
          <w:del w:id="2525" w:author="戴 磊" w:date="2020-12-29T00:45:00Z"/>
          <w:rFonts w:ascii="Times New Roman" w:hAnsi="Times New Roman" w:cs="Times New Roman"/>
          <w:color w:val="2A2A2A"/>
          <w:szCs w:val="21"/>
          <w:shd w:val="clear" w:color="auto" w:fill="FFFFFF"/>
        </w:rPr>
      </w:pPr>
      <w:del w:id="2526" w:author="戴 磊" w:date="2020-12-29T00:45:00Z">
        <w:r w:rsidRPr="002467F7" w:rsidDel="00372577">
          <w:rPr>
            <w:rFonts w:ascii="Times New Roman" w:hAnsi="Times New Roman" w:cs="Times New Roman"/>
            <w:color w:val="2A2A2A"/>
            <w:szCs w:val="21"/>
            <w:shd w:val="clear" w:color="auto" w:fill="FFFFFF"/>
          </w:rPr>
          <w:delText xml:space="preserve">As succinate-producing bacteria, </w:delText>
        </w:r>
        <w:r w:rsidRPr="005507F7" w:rsidDel="00372577">
          <w:rPr>
            <w:rFonts w:ascii="Times New Roman" w:hAnsi="Times New Roman" w:cs="Times New Roman"/>
            <w:i/>
            <w:iCs/>
            <w:color w:val="2A2A2A"/>
            <w:szCs w:val="21"/>
            <w:shd w:val="clear" w:color="auto" w:fill="FFFFFF"/>
          </w:rPr>
          <w:delText>Prevotella</w:delText>
        </w:r>
        <w:r w:rsidRPr="002467F7" w:rsidDel="00372577">
          <w:rPr>
            <w:rFonts w:ascii="Times New Roman" w:hAnsi="Times New Roman" w:cs="Times New Roman"/>
            <w:color w:val="2A2A2A"/>
            <w:szCs w:val="21"/>
            <w:shd w:val="clear" w:color="auto" w:fill="FFFFFF"/>
          </w:rPr>
          <w:delText xml:space="preserve"> can participate in the degradation of inulin </w:delText>
        </w:r>
        <w:r w:rsidR="00B9519A" w:rsidDel="00372577">
          <w:rPr>
            <w:rFonts w:ascii="Times New Roman" w:hAnsi="Times New Roman" w:cs="Times New Roman"/>
            <w:color w:val="2A2A2A"/>
            <w:szCs w:val="21"/>
            <w:shd w:val="clear" w:color="auto" w:fill="FFFFFF"/>
          </w:rPr>
          <w:fldChar w:fldCharType="begin"/>
        </w:r>
      </w:del>
      <w:ins w:id="2527" w:author="刘 红宾" w:date="2020-12-14T15:01:00Z">
        <w:del w:id="2528" w:author="戴 磊" w:date="2020-12-29T00:45:00Z">
          <w:r w:rsidR="00193012" w:rsidDel="00372577">
            <w:rPr>
              <w:rFonts w:ascii="Times New Roman" w:hAnsi="Times New Roman" w:cs="Times New Roman"/>
              <w:color w:val="2A2A2A"/>
              <w:szCs w:val="21"/>
              <w:shd w:val="clear" w:color="auto" w:fill="FFFFFF"/>
            </w:rPr>
            <w:delInstrText xml:space="preserve"> ADDIN NE.Ref.{0361B68C-A56C-424D-8F5A-20FE47B274D3}</w:delInstrText>
          </w:r>
        </w:del>
      </w:ins>
      <w:del w:id="2529" w:author="戴 磊" w:date="2020-12-29T00:45:00Z">
        <w:r w:rsidR="00B9519A" w:rsidDel="00372577">
          <w:rPr>
            <w:rFonts w:ascii="Times New Roman" w:hAnsi="Times New Roman" w:cs="Times New Roman"/>
            <w:color w:val="2A2A2A"/>
            <w:szCs w:val="21"/>
            <w:shd w:val="clear" w:color="auto" w:fill="FFFFFF"/>
          </w:rPr>
          <w:delInstrText xml:space="preserve"> ADDIN NE.Ref.{0361B68C-A56C-424D-8F5A-20FE47B274D3}</w:delInstrText>
        </w:r>
        <w:r w:rsidR="00B9519A" w:rsidDel="00372577">
          <w:rPr>
            <w:rFonts w:ascii="Times New Roman" w:hAnsi="Times New Roman" w:cs="Times New Roman"/>
            <w:color w:val="2A2A2A"/>
            <w:szCs w:val="21"/>
            <w:shd w:val="clear" w:color="auto" w:fill="FFFFFF"/>
          </w:rPr>
          <w:fldChar w:fldCharType="separate"/>
        </w:r>
      </w:del>
      <w:ins w:id="2530" w:author="刘 红宾" w:date="2020-12-14T15:01:00Z">
        <w:del w:id="2531" w:author="戴 磊" w:date="2020-12-29T00:45:00Z">
          <w:r w:rsidR="00193012" w:rsidDel="00372577">
            <w:rPr>
              <w:rFonts w:ascii="Times New Roman" w:hAnsi="Times New Roman" w:cs="Times New Roman"/>
              <w:color w:val="080000"/>
              <w:kern w:val="0"/>
              <w:szCs w:val="21"/>
            </w:rPr>
            <w:delText>[39]</w:delText>
          </w:r>
        </w:del>
      </w:ins>
      <w:del w:id="2532" w:author="戴 磊" w:date="2020-12-29T00:45:00Z">
        <w:r w:rsidR="00875387" w:rsidDel="00372577">
          <w:rPr>
            <w:rFonts w:ascii="Times New Roman" w:hAnsi="Times New Roman" w:cs="Times New Roman"/>
            <w:color w:val="080000"/>
            <w:kern w:val="0"/>
            <w:szCs w:val="21"/>
          </w:rPr>
          <w:delText>[32]</w:delText>
        </w:r>
        <w:r w:rsidR="00B9519A" w:rsidDel="00372577">
          <w:rPr>
            <w:rFonts w:ascii="Times New Roman" w:hAnsi="Times New Roman" w:cs="Times New Roman"/>
            <w:color w:val="2A2A2A"/>
            <w:szCs w:val="21"/>
            <w:shd w:val="clear" w:color="auto" w:fill="FFFFFF"/>
          </w:rPr>
          <w:fldChar w:fldCharType="end"/>
        </w:r>
        <w:r w:rsidRPr="002467F7" w:rsidDel="00372577">
          <w:rPr>
            <w:rFonts w:ascii="Times New Roman" w:hAnsi="Times New Roman" w:cs="Times New Roman"/>
            <w:color w:val="2A2A2A"/>
            <w:szCs w:val="21"/>
            <w:shd w:val="clear" w:color="auto" w:fill="FFFFFF"/>
          </w:rPr>
          <w:delText>.</w:delText>
        </w:r>
      </w:del>
    </w:p>
    <w:p w14:paraId="05EB8338" w14:textId="5D180045" w:rsidR="00674E02" w:rsidDel="00372577" w:rsidRDefault="00674E02" w:rsidP="00A86487">
      <w:pPr>
        <w:rPr>
          <w:del w:id="2533" w:author="戴 磊" w:date="2020-12-29T00:45:00Z"/>
          <w:rFonts w:ascii="Times New Roman" w:hAnsi="Times New Roman" w:cs="Times New Roman"/>
          <w:color w:val="2A2A2A"/>
          <w:szCs w:val="21"/>
          <w:shd w:val="clear" w:color="auto" w:fill="FFFFFF"/>
        </w:rPr>
      </w:pPr>
    </w:p>
    <w:p w14:paraId="175053C3" w14:textId="121638B1" w:rsidR="00F62283" w:rsidDel="00372577" w:rsidRDefault="00DD4892" w:rsidP="00F60A32">
      <w:pPr>
        <w:rPr>
          <w:del w:id="2534" w:author="戴 磊" w:date="2020-12-29T00:45:00Z"/>
          <w:rFonts w:ascii="Times New Roman" w:hAnsi="Times New Roman" w:cs="Times New Roman"/>
          <w:color w:val="2A2A2A"/>
          <w:szCs w:val="21"/>
          <w:shd w:val="clear" w:color="auto" w:fill="FFFFFF"/>
        </w:rPr>
      </w:pPr>
      <w:del w:id="2535" w:author="戴 磊" w:date="2020-12-29T00:45:00Z">
        <w:r w:rsidDel="00372577">
          <w:rPr>
            <w:rFonts w:ascii="Times New Roman" w:hAnsi="Times New Roman" w:cs="Times New Roman"/>
            <w:color w:val="2A2A2A"/>
            <w:szCs w:val="21"/>
            <w:shd w:val="clear" w:color="auto" w:fill="FFFFFF"/>
          </w:rPr>
          <w:delText>I</w:delText>
        </w:r>
        <w:r w:rsidRPr="00DD4892" w:rsidDel="00372577">
          <w:rPr>
            <w:rFonts w:ascii="Times New Roman" w:hAnsi="Times New Roman" w:cs="Times New Roman"/>
            <w:color w:val="2A2A2A"/>
            <w:szCs w:val="21"/>
            <w:shd w:val="clear" w:color="auto" w:fill="FFFFFF"/>
          </w:rPr>
          <w:delText>n line with previous observation</w:delText>
        </w:r>
        <w:r w:rsidDel="00372577">
          <w:rPr>
            <w:rFonts w:ascii="Times New Roman" w:hAnsi="Times New Roman" w:cs="Times New Roman"/>
            <w:color w:val="2A2A2A"/>
            <w:szCs w:val="21"/>
            <w:shd w:val="clear" w:color="auto" w:fill="FFFFFF"/>
          </w:rPr>
          <w:delText xml:space="preserve"> </w:delText>
        </w:r>
        <w:r w:rsidDel="00372577">
          <w:rPr>
            <w:rFonts w:ascii="Times New Roman" w:hAnsi="Times New Roman" w:cs="Times New Roman"/>
            <w:color w:val="2A2A2A"/>
            <w:szCs w:val="21"/>
            <w:shd w:val="clear" w:color="auto" w:fill="FFFFFF"/>
          </w:rPr>
          <w:fldChar w:fldCharType="begin"/>
        </w:r>
        <w:r w:rsidDel="00372577">
          <w:rPr>
            <w:rFonts w:ascii="Times New Roman" w:hAnsi="Times New Roman" w:cs="Times New Roman"/>
            <w:color w:val="2A2A2A"/>
            <w:szCs w:val="21"/>
            <w:shd w:val="clear" w:color="auto" w:fill="FFFFFF"/>
          </w:rPr>
          <w:delInstrText xml:space="preserve"> ADDIN NE.Ref.{11B51C32-726A-4F7A-9500-FD0BBAB8BCD3}</w:delInstrText>
        </w:r>
        <w:r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[33]</w:delText>
        </w:r>
        <w:r w:rsidDel="00372577">
          <w:rPr>
            <w:rFonts w:ascii="Times New Roman" w:hAnsi="Times New Roman" w:cs="Times New Roman"/>
            <w:color w:val="2A2A2A"/>
            <w:szCs w:val="21"/>
            <w:shd w:val="clear" w:color="auto" w:fill="FFFFFF"/>
          </w:rPr>
          <w:fldChar w:fldCharType="end"/>
        </w:r>
        <w:r w:rsidR="00A20474" w:rsidRPr="00A20474" w:rsidDel="00372577">
          <w:rPr>
            <w:rFonts w:ascii="Times New Roman" w:hAnsi="Times New Roman" w:cs="Times New Roman"/>
            <w:color w:val="2A2A2A"/>
            <w:szCs w:val="21"/>
            <w:shd w:val="clear" w:color="auto" w:fill="FFFFFF"/>
          </w:rPr>
          <w:delText xml:space="preserve">, </w:delText>
        </w:r>
        <w:r w:rsidR="00F62283" w:rsidRPr="00200A04" w:rsidDel="00372577">
          <w:rPr>
            <w:rFonts w:ascii="Times New Roman" w:hAnsi="Times New Roman" w:cs="Times New Roman"/>
            <w:color w:val="2A2A2A"/>
            <w:szCs w:val="21"/>
            <w:shd w:val="clear" w:color="auto" w:fill="FFFFFF"/>
          </w:rPr>
          <w:delText>Bifidobacterium</w:delText>
        </w:r>
        <w:r w:rsidR="00F62283" w:rsidDel="00372577">
          <w:rPr>
            <w:rFonts w:ascii="Times New Roman" w:hAnsi="Times New Roman" w:cs="Times New Roman"/>
            <w:color w:val="2A2A2A"/>
            <w:szCs w:val="21"/>
            <w:shd w:val="clear" w:color="auto" w:fill="FFFFFF"/>
          </w:rPr>
          <w:delText xml:space="preserve"> and</w:delText>
        </w:r>
        <w:r w:rsidR="00F62283" w:rsidRPr="00200A04" w:rsidDel="00372577">
          <w:rPr>
            <w:rFonts w:ascii="Times New Roman" w:hAnsi="Times New Roman" w:cs="Times New Roman"/>
            <w:color w:val="2A2A2A"/>
            <w:szCs w:val="21"/>
            <w:shd w:val="clear" w:color="auto" w:fill="FFFFFF"/>
          </w:rPr>
          <w:delText xml:space="preserve"> Anaerostipes</w:delText>
        </w:r>
        <w:r w:rsidR="00F62283" w:rsidRPr="00A20474" w:rsidDel="00372577">
          <w:rPr>
            <w:rFonts w:ascii="Times New Roman" w:hAnsi="Times New Roman" w:cs="Times New Roman"/>
            <w:color w:val="2A2A2A"/>
            <w:szCs w:val="21"/>
            <w:shd w:val="clear" w:color="auto" w:fill="FFFFFF"/>
          </w:rPr>
          <w:delText xml:space="preserve"> </w:delText>
        </w:r>
        <w:r w:rsidR="00F62283" w:rsidDel="00372577">
          <w:rPr>
            <w:rFonts w:ascii="Times New Roman" w:hAnsi="Times New Roman" w:cs="Times New Roman"/>
            <w:color w:val="2A2A2A"/>
            <w:szCs w:val="21"/>
            <w:shd w:val="clear" w:color="auto" w:fill="FFFFFF"/>
          </w:rPr>
          <w:delText xml:space="preserve">were </w:delText>
        </w:r>
        <w:r w:rsidR="00CF2B0F" w:rsidDel="00372577">
          <w:rPr>
            <w:rFonts w:ascii="Times New Roman" w:hAnsi="Times New Roman" w:cs="Times New Roman"/>
            <w:color w:val="2A2A2A"/>
            <w:szCs w:val="21"/>
            <w:shd w:val="clear" w:color="auto" w:fill="FFFFFF"/>
          </w:rPr>
          <w:delText xml:space="preserve">together </w:delText>
        </w:r>
        <w:r w:rsidR="001D2831" w:rsidDel="00372577">
          <w:rPr>
            <w:rFonts w:ascii="Times New Roman" w:hAnsi="Times New Roman" w:cs="Times New Roman"/>
            <w:color w:val="2A2A2A"/>
            <w:szCs w:val="21"/>
            <w:shd w:val="clear" w:color="auto" w:fill="FFFFFF"/>
          </w:rPr>
          <w:delText>appear</w:delText>
        </w:r>
        <w:r w:rsidR="00F62283" w:rsidDel="00372577">
          <w:rPr>
            <w:rFonts w:ascii="Times New Roman" w:hAnsi="Times New Roman" w:cs="Times New Roman"/>
            <w:color w:val="2A2A2A"/>
            <w:szCs w:val="21"/>
            <w:shd w:val="clear" w:color="auto" w:fill="FFFFFF"/>
          </w:rPr>
          <w:delText>ed as inulin responders</w:delText>
        </w:r>
        <w:r w:rsidR="00CF2B0F" w:rsidDel="00372577">
          <w:rPr>
            <w:rFonts w:ascii="Times New Roman" w:hAnsi="Times New Roman" w:cs="Times New Roman"/>
            <w:color w:val="2A2A2A"/>
            <w:szCs w:val="21"/>
            <w:shd w:val="clear" w:color="auto" w:fill="FFFFFF"/>
          </w:rPr>
          <w:delText xml:space="preserve"> among two studies</w:delText>
        </w:r>
        <w:r w:rsidR="008D7157" w:rsidDel="00372577">
          <w:rPr>
            <w:rFonts w:ascii="Times New Roman" w:hAnsi="Times New Roman" w:cs="Times New Roman"/>
            <w:color w:val="2A2A2A"/>
            <w:szCs w:val="21"/>
            <w:shd w:val="clear" w:color="auto" w:fill="FFFFFF"/>
          </w:rPr>
          <w:delText xml:space="preserve"> (study 1 and 2)</w:delText>
        </w:r>
        <w:r w:rsidR="00F60A32" w:rsidDel="00372577">
          <w:rPr>
            <w:rFonts w:ascii="Times New Roman" w:hAnsi="Times New Roman" w:cs="Times New Roman"/>
            <w:color w:val="2A2A2A"/>
            <w:szCs w:val="21"/>
            <w:shd w:val="clear" w:color="auto" w:fill="FFFFFF"/>
          </w:rPr>
          <w:delText xml:space="preserve">. </w:delText>
        </w:r>
        <w:r w:rsidR="00CE2736" w:rsidDel="00372577">
          <w:rPr>
            <w:rFonts w:ascii="Times New Roman" w:hAnsi="Times New Roman" w:cs="Times New Roman"/>
            <w:color w:val="2A2A2A"/>
            <w:szCs w:val="21"/>
            <w:shd w:val="clear" w:color="auto" w:fill="FFFFFF"/>
          </w:rPr>
          <w:delText>Of note, t</w:delText>
        </w:r>
        <w:r w:rsidR="00F60A32" w:rsidRPr="00F60A32" w:rsidDel="00372577">
          <w:rPr>
            <w:rFonts w:ascii="Times New Roman" w:hAnsi="Times New Roman" w:cs="Times New Roman"/>
            <w:color w:val="2A2A2A"/>
            <w:szCs w:val="21"/>
            <w:shd w:val="clear" w:color="auto" w:fill="FFFFFF"/>
          </w:rPr>
          <w:delText xml:space="preserve">he </w:delText>
        </w:r>
        <w:r w:rsidR="00F60A32" w:rsidDel="00372577">
          <w:rPr>
            <w:rFonts w:ascii="Times New Roman" w:hAnsi="Times New Roman" w:cs="Times New Roman"/>
            <w:color w:val="2A2A2A"/>
            <w:szCs w:val="21"/>
            <w:shd w:val="clear" w:color="auto" w:fill="FFFFFF"/>
          </w:rPr>
          <w:delText>latt</w:delText>
        </w:r>
        <w:r w:rsidR="00F60A32" w:rsidRPr="00F60A32" w:rsidDel="00372577">
          <w:rPr>
            <w:rFonts w:ascii="Times New Roman" w:hAnsi="Times New Roman" w:cs="Times New Roman"/>
            <w:color w:val="2A2A2A"/>
            <w:szCs w:val="21"/>
            <w:shd w:val="clear" w:color="auto" w:fill="FFFFFF"/>
          </w:rPr>
          <w:delText>er is a butyrate-producing</w:delText>
        </w:r>
        <w:r w:rsidR="00F60A32" w:rsidDel="00372577">
          <w:rPr>
            <w:rFonts w:ascii="Times New Roman" w:hAnsi="Times New Roman" w:cs="Times New Roman" w:hint="eastAsia"/>
            <w:color w:val="2A2A2A"/>
            <w:szCs w:val="21"/>
            <w:shd w:val="clear" w:color="auto" w:fill="FFFFFF"/>
          </w:rPr>
          <w:delText xml:space="preserve"> </w:delText>
        </w:r>
        <w:r w:rsidR="00F60A32" w:rsidRPr="00F60A32" w:rsidDel="00372577">
          <w:rPr>
            <w:rFonts w:ascii="Times New Roman" w:hAnsi="Times New Roman" w:cs="Times New Roman"/>
            <w:color w:val="2A2A2A"/>
            <w:szCs w:val="21"/>
            <w:shd w:val="clear" w:color="auto" w:fill="FFFFFF"/>
          </w:rPr>
          <w:delText>genus comprising both inulin degraders</w:delText>
        </w:r>
        <w:r w:rsidR="002D7818" w:rsidDel="00372577">
          <w:rPr>
            <w:rFonts w:ascii="Times New Roman" w:hAnsi="Times New Roman" w:cs="Times New Roman"/>
            <w:color w:val="2A2A2A"/>
            <w:szCs w:val="21"/>
            <w:shd w:val="clear" w:color="auto" w:fill="FFFFFF"/>
          </w:rPr>
          <w:delText xml:space="preserve"> </w:delText>
        </w:r>
        <w:r w:rsidR="002D7818" w:rsidDel="00372577">
          <w:rPr>
            <w:rFonts w:ascii="Times New Roman" w:hAnsi="Times New Roman" w:cs="Times New Roman"/>
            <w:color w:val="2A2A2A"/>
            <w:szCs w:val="21"/>
            <w:shd w:val="clear" w:color="auto" w:fill="FFFFFF"/>
          </w:rPr>
          <w:fldChar w:fldCharType="begin"/>
        </w:r>
        <w:r w:rsidR="003A5BC6" w:rsidDel="00372577">
          <w:rPr>
            <w:rFonts w:ascii="Times New Roman" w:hAnsi="Times New Roman" w:cs="Times New Roman"/>
            <w:color w:val="2A2A2A"/>
            <w:szCs w:val="21"/>
            <w:shd w:val="clear" w:color="auto" w:fill="FFFFFF"/>
          </w:rPr>
          <w:delInstrText xml:space="preserve"> ADDIN NE.Ref.{3CC9A70C-464F-424B-847B-DE3B0B8F5E20}</w:delInstrText>
        </w:r>
        <w:r w:rsidR="002D7818"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[34]</w:delText>
        </w:r>
        <w:r w:rsidR="002D7818" w:rsidDel="00372577">
          <w:rPr>
            <w:rFonts w:ascii="Times New Roman" w:hAnsi="Times New Roman" w:cs="Times New Roman"/>
            <w:color w:val="2A2A2A"/>
            <w:szCs w:val="21"/>
            <w:shd w:val="clear" w:color="auto" w:fill="FFFFFF"/>
          </w:rPr>
          <w:fldChar w:fldCharType="end"/>
        </w:r>
        <w:r w:rsidR="00F60A32" w:rsidRPr="00F60A32" w:rsidDel="00372577">
          <w:rPr>
            <w:rFonts w:ascii="Times New Roman" w:hAnsi="Times New Roman" w:cs="Times New Roman"/>
            <w:color w:val="2A2A2A"/>
            <w:szCs w:val="21"/>
            <w:shd w:val="clear" w:color="auto" w:fill="FFFFFF"/>
          </w:rPr>
          <w:delText xml:space="preserve"> and species capable of</w:delText>
        </w:r>
        <w:r w:rsidR="00F60A32" w:rsidDel="00372577">
          <w:rPr>
            <w:rFonts w:ascii="Times New Roman" w:hAnsi="Times New Roman" w:cs="Times New Roman" w:hint="eastAsia"/>
            <w:color w:val="2A2A2A"/>
            <w:szCs w:val="21"/>
            <w:shd w:val="clear" w:color="auto" w:fill="FFFFFF"/>
          </w:rPr>
          <w:delText xml:space="preserve"> </w:delText>
        </w:r>
        <w:r w:rsidR="00F60A32" w:rsidRPr="00F60A32" w:rsidDel="00372577">
          <w:rPr>
            <w:rFonts w:ascii="Times New Roman" w:hAnsi="Times New Roman" w:cs="Times New Roman"/>
            <w:color w:val="2A2A2A"/>
            <w:szCs w:val="21"/>
            <w:shd w:val="clear" w:color="auto" w:fill="FFFFFF"/>
          </w:rPr>
          <w:delText xml:space="preserve">cross-feeding on both monosaccharides and fermentation products resulting from primary inulin degradation by </w:delText>
        </w:r>
        <w:r w:rsidR="002D7818" w:rsidDel="00372577">
          <w:rPr>
            <w:rFonts w:ascii="Times New Roman" w:hAnsi="Times New Roman" w:cs="Times New Roman"/>
            <w:color w:val="2A2A2A"/>
            <w:szCs w:val="21"/>
            <w:shd w:val="clear" w:color="auto" w:fill="FFFFFF"/>
          </w:rPr>
          <w:delText xml:space="preserve">bifidobacterial </w:delText>
        </w:r>
        <w:r w:rsidR="003A5BC6" w:rsidDel="00372577">
          <w:rPr>
            <w:rFonts w:ascii="Times New Roman" w:hAnsi="Times New Roman" w:cs="Times New Roman"/>
            <w:color w:val="2A2A2A"/>
            <w:szCs w:val="21"/>
            <w:shd w:val="clear" w:color="auto" w:fill="FFFFFF"/>
          </w:rPr>
          <w:fldChar w:fldCharType="begin"/>
        </w:r>
        <w:r w:rsidR="003A5BC6" w:rsidDel="00372577">
          <w:rPr>
            <w:rFonts w:ascii="Times New Roman" w:hAnsi="Times New Roman" w:cs="Times New Roman"/>
            <w:color w:val="2A2A2A"/>
            <w:szCs w:val="21"/>
            <w:shd w:val="clear" w:color="auto" w:fill="FFFFFF"/>
          </w:rPr>
          <w:delInstrText xml:space="preserve"> ADDIN NE.Ref.{33A60336-0997-4A6D-93AA-D33E31F3DC29}</w:delInstrText>
        </w:r>
        <w:r w:rsidR="003A5BC6"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[35]</w:delText>
        </w:r>
        <w:r w:rsidR="003A5BC6" w:rsidDel="00372577">
          <w:rPr>
            <w:rFonts w:ascii="Times New Roman" w:hAnsi="Times New Roman" w:cs="Times New Roman"/>
            <w:color w:val="2A2A2A"/>
            <w:szCs w:val="21"/>
            <w:shd w:val="clear" w:color="auto" w:fill="FFFFFF"/>
          </w:rPr>
          <w:fldChar w:fldCharType="end"/>
        </w:r>
        <w:r w:rsidR="00F60A32" w:rsidRPr="00F60A32" w:rsidDel="00372577">
          <w:rPr>
            <w:rFonts w:ascii="Times New Roman" w:hAnsi="Times New Roman" w:cs="Times New Roman"/>
            <w:color w:val="2A2A2A"/>
            <w:szCs w:val="21"/>
            <w:shd w:val="clear" w:color="auto" w:fill="FFFFFF"/>
          </w:rPr>
          <w:delText>.</w:delText>
        </w:r>
      </w:del>
    </w:p>
    <w:p w14:paraId="71AB0CC9" w14:textId="7989A10F" w:rsidR="00F60A32" w:rsidDel="00372577" w:rsidRDefault="00F60A32" w:rsidP="00F60A32">
      <w:pPr>
        <w:rPr>
          <w:del w:id="2536" w:author="戴 磊" w:date="2020-12-29T00:45:00Z"/>
          <w:rFonts w:ascii="Times New Roman" w:hAnsi="Times New Roman" w:cs="Times New Roman"/>
          <w:color w:val="2A2A2A"/>
          <w:szCs w:val="21"/>
          <w:shd w:val="clear" w:color="auto" w:fill="FFFFFF"/>
        </w:rPr>
      </w:pPr>
    </w:p>
    <w:p w14:paraId="5ADB52F4" w14:textId="0C633D6D" w:rsidR="00F60A32" w:rsidDel="00372577" w:rsidRDefault="005A7CB1" w:rsidP="00F60A32">
      <w:pPr>
        <w:rPr>
          <w:del w:id="2537" w:author="戴 磊" w:date="2020-12-29T00:45:00Z"/>
          <w:rFonts w:ascii="Times New Roman" w:hAnsi="Times New Roman" w:cs="Times New Roman"/>
          <w:color w:val="2A2A2A"/>
          <w:szCs w:val="21"/>
          <w:shd w:val="clear" w:color="auto" w:fill="FFFFFF"/>
        </w:rPr>
      </w:pPr>
      <w:bookmarkStart w:id="2538" w:name="OLE_LINK15"/>
      <w:bookmarkStart w:id="2539" w:name="OLE_LINK16"/>
      <w:del w:id="2540" w:author="戴 磊" w:date="2020-12-29T00:45:00Z">
        <w:r w:rsidRPr="005A7CB1" w:rsidDel="00372577">
          <w:rPr>
            <w:rFonts w:ascii="Times New Roman" w:hAnsi="Times New Roman" w:cs="Times New Roman"/>
            <w:color w:val="2A2A2A"/>
            <w:szCs w:val="21"/>
            <w:shd w:val="clear" w:color="auto" w:fill="FFFFFF"/>
          </w:rPr>
          <w:delText>Consistent with</w:delText>
        </w:r>
        <w:bookmarkEnd w:id="2538"/>
        <w:bookmarkEnd w:id="2539"/>
        <w:r w:rsidRPr="005A7CB1" w:rsidDel="00372577">
          <w:rPr>
            <w:rFonts w:ascii="Times New Roman" w:hAnsi="Times New Roman" w:cs="Times New Roman"/>
            <w:color w:val="2A2A2A"/>
            <w:szCs w:val="21"/>
            <w:shd w:val="clear" w:color="auto" w:fill="FFFFFF"/>
          </w:rPr>
          <w:delText xml:space="preserve"> previous report</w:delText>
        </w:r>
        <w:r w:rsidDel="00372577">
          <w:rPr>
            <w:rFonts w:ascii="Times New Roman" w:hAnsi="Times New Roman" w:cs="Times New Roman"/>
            <w:color w:val="2A2A2A"/>
            <w:szCs w:val="21"/>
            <w:shd w:val="clear" w:color="auto" w:fill="FFFFFF"/>
          </w:rPr>
          <w:delText>s</w:delText>
        </w:r>
        <w:r w:rsidR="00321D73" w:rsidDel="00372577">
          <w:rPr>
            <w:rFonts w:ascii="Times New Roman" w:hAnsi="Times New Roman" w:cs="Times New Roman"/>
            <w:color w:val="2A2A2A"/>
            <w:szCs w:val="21"/>
            <w:shd w:val="clear" w:color="auto" w:fill="FFFFFF"/>
          </w:rPr>
          <w:delText xml:space="preserve"> </w:delText>
        </w:r>
        <w:r w:rsidR="00321D73" w:rsidDel="00372577">
          <w:rPr>
            <w:rFonts w:ascii="Times New Roman" w:hAnsi="Times New Roman" w:cs="Times New Roman"/>
            <w:color w:val="2A2A2A"/>
            <w:szCs w:val="21"/>
            <w:shd w:val="clear" w:color="auto" w:fill="FFFFFF"/>
          </w:rPr>
          <w:fldChar w:fldCharType="begin"/>
        </w:r>
        <w:r w:rsidR="00321D73" w:rsidDel="00372577">
          <w:rPr>
            <w:rFonts w:ascii="Times New Roman" w:hAnsi="Times New Roman" w:cs="Times New Roman"/>
            <w:color w:val="2A2A2A"/>
            <w:szCs w:val="21"/>
            <w:shd w:val="clear" w:color="auto" w:fill="FFFFFF"/>
          </w:rPr>
          <w:delInstrText xml:space="preserve"> ADDIN NE.Ref.{E711015D-E956-4678-B2D1-5EBEBD707DB2}</w:delInstrText>
        </w:r>
        <w:r w:rsidR="00321D73"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[16, 36]</w:delText>
        </w:r>
        <w:r w:rsidR="00321D73" w:rsidDel="00372577">
          <w:rPr>
            <w:rFonts w:ascii="Times New Roman" w:hAnsi="Times New Roman" w:cs="Times New Roman"/>
            <w:color w:val="2A2A2A"/>
            <w:szCs w:val="21"/>
            <w:shd w:val="clear" w:color="auto" w:fill="FFFFFF"/>
          </w:rPr>
          <w:fldChar w:fldCharType="end"/>
        </w:r>
        <w:r w:rsidDel="00372577">
          <w:rPr>
            <w:rFonts w:ascii="Times New Roman" w:hAnsi="Times New Roman" w:cs="Times New Roman"/>
            <w:color w:val="2A2A2A"/>
            <w:szCs w:val="21"/>
            <w:shd w:val="clear" w:color="auto" w:fill="FFFFFF"/>
          </w:rPr>
          <w:delText xml:space="preserve">, </w:delText>
        </w:r>
        <w:r w:rsidRPr="00A20474" w:rsidDel="00372577">
          <w:rPr>
            <w:rFonts w:ascii="Times New Roman" w:hAnsi="Times New Roman" w:cs="Times New Roman"/>
            <w:color w:val="2A2A2A"/>
            <w:szCs w:val="21"/>
            <w:shd w:val="clear" w:color="auto" w:fill="FFFFFF"/>
          </w:rPr>
          <w:delText xml:space="preserve">the abundance of </w:delText>
        </w:r>
        <w:r w:rsidRPr="005A7CB1" w:rsidDel="00372577">
          <w:rPr>
            <w:rFonts w:ascii="Times New Roman" w:hAnsi="Times New Roman" w:cs="Times New Roman"/>
            <w:i/>
            <w:iCs/>
            <w:color w:val="2A2A2A"/>
            <w:szCs w:val="21"/>
            <w:shd w:val="clear" w:color="auto" w:fill="FFFFFF"/>
          </w:rPr>
          <w:delText>Ruminococcus</w:delText>
        </w:r>
        <w:r w:rsidRPr="00A20474" w:rsidDel="00372577">
          <w:rPr>
            <w:rFonts w:ascii="Times New Roman" w:hAnsi="Times New Roman" w:cs="Times New Roman"/>
            <w:color w:val="2A2A2A"/>
            <w:szCs w:val="21"/>
            <w:shd w:val="clear" w:color="auto" w:fill="FFFFFF"/>
          </w:rPr>
          <w:delText xml:space="preserve"> increased </w:delText>
        </w:r>
        <w:r w:rsidR="008F6084" w:rsidDel="00372577">
          <w:rPr>
            <w:rFonts w:ascii="Times New Roman" w:hAnsi="Times New Roman" w:cs="Times New Roman"/>
            <w:color w:val="2A2A2A"/>
            <w:szCs w:val="21"/>
            <w:shd w:val="clear" w:color="auto" w:fill="FFFFFF"/>
          </w:rPr>
          <w:delText xml:space="preserve">and </w:delText>
        </w:r>
        <w:r w:rsidR="00B33768" w:rsidDel="00372577">
          <w:rPr>
            <w:rFonts w:ascii="Times New Roman" w:hAnsi="Times New Roman" w:cs="Times New Roman"/>
            <w:color w:val="2A2A2A"/>
            <w:szCs w:val="21"/>
            <w:shd w:val="clear" w:color="auto" w:fill="FFFFFF"/>
          </w:rPr>
          <w:delText xml:space="preserve">here </w:delText>
        </w:r>
        <w:r w:rsidR="008F6084" w:rsidDel="00372577">
          <w:rPr>
            <w:rFonts w:ascii="Times New Roman" w:hAnsi="Times New Roman" w:cs="Times New Roman"/>
            <w:color w:val="2A2A2A"/>
            <w:szCs w:val="21"/>
            <w:shd w:val="clear" w:color="auto" w:fill="FFFFFF"/>
          </w:rPr>
          <w:delText>identified as resistant starch responder</w:delText>
        </w:r>
        <w:r w:rsidR="000336A9" w:rsidDel="00372577">
          <w:rPr>
            <w:rFonts w:ascii="Times New Roman" w:hAnsi="Times New Roman" w:cs="Times New Roman"/>
            <w:color w:val="2A2A2A"/>
            <w:szCs w:val="21"/>
            <w:shd w:val="clear" w:color="auto" w:fill="FFFFFF"/>
          </w:rPr>
          <w:delText xml:space="preserve">, </w:delText>
        </w:r>
        <w:r w:rsidR="00B33768" w:rsidDel="00372577">
          <w:rPr>
            <w:rFonts w:ascii="Times New Roman" w:hAnsi="Times New Roman" w:cs="Times New Roman"/>
            <w:color w:val="2A2A2A"/>
            <w:szCs w:val="21"/>
            <w:shd w:val="clear" w:color="auto" w:fill="FFFFFF"/>
          </w:rPr>
          <w:delText xml:space="preserve">which has been </w:delText>
        </w:r>
        <w:r w:rsidR="00B33768" w:rsidRPr="00B33768" w:rsidDel="00372577">
          <w:rPr>
            <w:rFonts w:ascii="Times New Roman" w:hAnsi="Times New Roman" w:cs="Times New Roman"/>
            <w:color w:val="2A2A2A"/>
            <w:szCs w:val="21"/>
            <w:shd w:val="clear" w:color="auto" w:fill="FFFFFF"/>
          </w:rPr>
          <w:delText>proposed to be a keystone species for the degradation of resistant starch</w:delText>
        </w:r>
        <w:r w:rsidR="00B33768" w:rsidDel="00372577">
          <w:rPr>
            <w:rFonts w:ascii="Times New Roman" w:hAnsi="Times New Roman" w:cs="Times New Roman"/>
            <w:color w:val="2A2A2A"/>
            <w:szCs w:val="21"/>
            <w:shd w:val="clear" w:color="auto" w:fill="FFFFFF"/>
          </w:rPr>
          <w:delText xml:space="preserve"> </w:delText>
        </w:r>
        <w:r w:rsidR="00B33768" w:rsidDel="00372577">
          <w:rPr>
            <w:rFonts w:ascii="Times New Roman" w:hAnsi="Times New Roman" w:cs="Times New Roman"/>
            <w:color w:val="2A2A2A"/>
            <w:szCs w:val="21"/>
            <w:shd w:val="clear" w:color="auto" w:fill="FFFFFF"/>
          </w:rPr>
          <w:fldChar w:fldCharType="begin"/>
        </w:r>
        <w:r w:rsidR="00B33768" w:rsidDel="00372577">
          <w:rPr>
            <w:rFonts w:ascii="Times New Roman" w:hAnsi="Times New Roman" w:cs="Times New Roman"/>
            <w:color w:val="2A2A2A"/>
            <w:szCs w:val="21"/>
            <w:shd w:val="clear" w:color="auto" w:fill="FFFFFF"/>
          </w:rPr>
          <w:delInstrText xml:space="preserve"> ADDIN NE.Ref.{2BB364C3-456B-4682-B2CA-C45638556977}</w:delInstrText>
        </w:r>
        <w:r w:rsidR="00B33768"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[36]</w:delText>
        </w:r>
        <w:r w:rsidR="00B33768" w:rsidDel="00372577">
          <w:rPr>
            <w:rFonts w:ascii="Times New Roman" w:hAnsi="Times New Roman" w:cs="Times New Roman"/>
            <w:color w:val="2A2A2A"/>
            <w:szCs w:val="21"/>
            <w:shd w:val="clear" w:color="auto" w:fill="FFFFFF"/>
          </w:rPr>
          <w:fldChar w:fldCharType="end"/>
        </w:r>
        <w:r w:rsidR="00B33768" w:rsidDel="00372577">
          <w:rPr>
            <w:rFonts w:ascii="Times New Roman" w:hAnsi="Times New Roman" w:cs="Times New Roman"/>
            <w:color w:val="2A2A2A"/>
            <w:szCs w:val="21"/>
            <w:shd w:val="clear" w:color="auto" w:fill="FFFFFF"/>
          </w:rPr>
          <w:delText>.</w:delText>
        </w:r>
      </w:del>
    </w:p>
    <w:p w14:paraId="430BD2B2" w14:textId="4525AA6E" w:rsidR="005A7CB1" w:rsidDel="00372577" w:rsidRDefault="00F8286C" w:rsidP="00F60A32">
      <w:pPr>
        <w:rPr>
          <w:del w:id="2541" w:author="戴 磊" w:date="2020-12-29T00:45:00Z"/>
          <w:rFonts w:ascii="Times New Roman" w:hAnsi="Times New Roman" w:cs="Times New Roman"/>
          <w:color w:val="2A2A2A"/>
          <w:szCs w:val="21"/>
          <w:shd w:val="clear" w:color="auto" w:fill="FFFFFF"/>
        </w:rPr>
      </w:pPr>
      <w:del w:id="2542" w:author="戴 磊" w:date="2020-12-29T00:45:00Z">
        <w:r w:rsidDel="00372577">
          <w:rPr>
            <w:rFonts w:ascii="Times New Roman" w:hAnsi="Times New Roman" w:cs="Times New Roman"/>
            <w:color w:val="2A2A2A"/>
            <w:szCs w:val="21"/>
            <w:shd w:val="clear" w:color="auto" w:fill="FFFFFF"/>
          </w:rPr>
          <w:delText xml:space="preserve">A recent study </w:delText>
        </w:r>
        <w:r w:rsidRPr="00F8286C" w:rsidDel="00372577">
          <w:rPr>
            <w:rFonts w:ascii="Times New Roman" w:hAnsi="Times New Roman" w:cs="Times New Roman"/>
            <w:color w:val="2A2A2A"/>
            <w:szCs w:val="21"/>
            <w:shd w:val="clear" w:color="auto" w:fill="FFFFFF"/>
          </w:rPr>
          <w:delText xml:space="preserve">discovered that parasitic gut worms (in particular, </w:delText>
        </w:r>
        <w:r w:rsidRPr="00F8286C" w:rsidDel="00372577">
          <w:rPr>
            <w:rFonts w:ascii="Times New Roman" w:hAnsi="Times New Roman" w:cs="Times New Roman"/>
            <w:i/>
            <w:iCs/>
            <w:color w:val="2A2A2A"/>
            <w:szCs w:val="21"/>
            <w:shd w:val="clear" w:color="auto" w:fill="FFFFFF"/>
          </w:rPr>
          <w:delText>Trichuris muris</w:delText>
        </w:r>
        <w:r w:rsidRPr="00F8286C" w:rsidDel="00372577">
          <w:rPr>
            <w:rFonts w:ascii="Times New Roman" w:hAnsi="Times New Roman" w:cs="Times New Roman"/>
            <w:color w:val="2A2A2A"/>
            <w:szCs w:val="21"/>
            <w:shd w:val="clear" w:color="auto" w:fill="FFFFFF"/>
          </w:rPr>
          <w:delText>, a whipworm) survive and reproduce easier in mouse gut tracts that have higher levels of fermentable dietary fiber</w:delText>
        </w:r>
        <w:r w:rsidDel="00372577">
          <w:rPr>
            <w:rFonts w:ascii="Times New Roman" w:hAnsi="Times New Roman" w:cs="Times New Roman"/>
            <w:color w:val="2A2A2A"/>
            <w:szCs w:val="21"/>
            <w:shd w:val="clear" w:color="auto" w:fill="FFFFFF"/>
          </w:rPr>
          <w:delText xml:space="preserve"> such as inulin </w:delText>
        </w:r>
        <w:r w:rsidDel="00372577">
          <w:rPr>
            <w:rFonts w:ascii="Times New Roman" w:hAnsi="Times New Roman" w:cs="Times New Roman"/>
            <w:color w:val="2A2A2A"/>
            <w:szCs w:val="21"/>
            <w:shd w:val="clear" w:color="auto" w:fill="FFFFFF"/>
          </w:rPr>
          <w:fldChar w:fldCharType="begin"/>
        </w:r>
      </w:del>
      <w:ins w:id="2543" w:author="刘 红宾" w:date="2020-12-14T15:01:00Z">
        <w:del w:id="2544" w:author="戴 磊" w:date="2020-12-29T00:45:00Z">
          <w:r w:rsidR="00193012" w:rsidDel="00372577">
            <w:rPr>
              <w:rFonts w:ascii="Times New Roman" w:hAnsi="Times New Roman" w:cs="Times New Roman"/>
              <w:color w:val="2A2A2A"/>
              <w:szCs w:val="21"/>
              <w:shd w:val="clear" w:color="auto" w:fill="FFFFFF"/>
            </w:rPr>
            <w:delInstrText xml:space="preserve"> ADDIN NE.Ref.{2AEDE9F9-9EFF-4D53-9F86-1402F3EA8A46}</w:delInstrText>
          </w:r>
        </w:del>
      </w:ins>
      <w:del w:id="2545" w:author="戴 磊" w:date="2020-12-29T00:45:00Z">
        <w:r w:rsidDel="00372577">
          <w:rPr>
            <w:rFonts w:ascii="Times New Roman" w:hAnsi="Times New Roman" w:cs="Times New Roman"/>
            <w:color w:val="2A2A2A"/>
            <w:szCs w:val="21"/>
            <w:shd w:val="clear" w:color="auto" w:fill="FFFFFF"/>
          </w:rPr>
          <w:delInstrText xml:space="preserve"> ADDIN NE.Ref.{2AEDE9F9-9EFF-4D53-9F86-1402F3EA8A46}</w:delInstrText>
        </w:r>
        <w:r w:rsidDel="00372577">
          <w:rPr>
            <w:rFonts w:ascii="Times New Roman" w:hAnsi="Times New Roman" w:cs="Times New Roman"/>
            <w:color w:val="2A2A2A"/>
            <w:szCs w:val="21"/>
            <w:shd w:val="clear" w:color="auto" w:fill="FFFFFF"/>
          </w:rPr>
          <w:fldChar w:fldCharType="separate"/>
        </w:r>
      </w:del>
      <w:ins w:id="2546" w:author="刘 红宾" w:date="2020-12-14T15:01:00Z">
        <w:del w:id="2547" w:author="戴 磊" w:date="2020-12-29T00:45:00Z">
          <w:r w:rsidR="00193012" w:rsidDel="00372577">
            <w:rPr>
              <w:rFonts w:ascii="Times New Roman" w:hAnsi="Times New Roman" w:cs="Times New Roman"/>
              <w:color w:val="080000"/>
              <w:kern w:val="0"/>
              <w:szCs w:val="21"/>
            </w:rPr>
            <w:delText>[42]</w:delText>
          </w:r>
        </w:del>
      </w:ins>
      <w:del w:id="2548" w:author="戴 磊" w:date="2020-12-29T00:45:00Z">
        <w:r w:rsidR="00875387" w:rsidDel="00372577">
          <w:rPr>
            <w:rFonts w:ascii="Times New Roman" w:hAnsi="Times New Roman" w:cs="Times New Roman"/>
            <w:color w:val="080000"/>
            <w:kern w:val="0"/>
            <w:szCs w:val="21"/>
          </w:rPr>
          <w:delText>[37]</w:delText>
        </w:r>
        <w:r w:rsidDel="00372577">
          <w:rPr>
            <w:rFonts w:ascii="Times New Roman" w:hAnsi="Times New Roman" w:cs="Times New Roman"/>
            <w:color w:val="2A2A2A"/>
            <w:szCs w:val="21"/>
            <w:shd w:val="clear" w:color="auto" w:fill="FFFFFF"/>
          </w:rPr>
          <w:fldChar w:fldCharType="end"/>
        </w:r>
        <w:r w:rsidRPr="00F8286C" w:rsidDel="00372577">
          <w:rPr>
            <w:rFonts w:ascii="Times New Roman" w:hAnsi="Times New Roman" w:cs="Times New Roman"/>
            <w:color w:val="2A2A2A"/>
            <w:szCs w:val="21"/>
            <w:shd w:val="clear" w:color="auto" w:fill="FFFFFF"/>
          </w:rPr>
          <w:delText>.</w:delText>
        </w:r>
      </w:del>
    </w:p>
    <w:p w14:paraId="5EDF5CDD" w14:textId="51081C49" w:rsidR="00200A04" w:rsidDel="00372577" w:rsidRDefault="00200A04" w:rsidP="00A86487">
      <w:pPr>
        <w:rPr>
          <w:del w:id="2549" w:author="戴 磊" w:date="2020-12-29T00:45:00Z"/>
          <w:rFonts w:ascii="Times New Roman" w:hAnsi="Times New Roman" w:cs="Times New Roman"/>
          <w:color w:val="2A2A2A"/>
          <w:szCs w:val="21"/>
          <w:shd w:val="clear" w:color="auto" w:fill="FFFFFF"/>
        </w:rPr>
      </w:pPr>
    </w:p>
    <w:p w14:paraId="62B8813D" w14:textId="3F320160" w:rsidR="009E3BF7" w:rsidDel="00372577" w:rsidRDefault="009E3BF7" w:rsidP="00A86487">
      <w:pPr>
        <w:rPr>
          <w:del w:id="2550" w:author="戴 磊" w:date="2020-12-29T00:45:00Z"/>
          <w:rFonts w:ascii="Times New Roman" w:hAnsi="Times New Roman" w:cs="Times New Roman"/>
          <w:color w:val="2A2A2A"/>
          <w:szCs w:val="21"/>
          <w:shd w:val="clear" w:color="auto" w:fill="FFFFFF"/>
        </w:rPr>
      </w:pPr>
    </w:p>
    <w:p w14:paraId="31DABE04" w14:textId="5C8F60EA" w:rsidR="009E3BF7" w:rsidDel="00372577" w:rsidRDefault="00762526" w:rsidP="00762526">
      <w:pPr>
        <w:rPr>
          <w:del w:id="2551" w:author="戴 磊" w:date="2020-12-29T00:45:00Z"/>
          <w:rFonts w:ascii="Times New Roman" w:hAnsi="Times New Roman" w:cs="Times New Roman"/>
          <w:color w:val="2A2A2A"/>
          <w:szCs w:val="21"/>
          <w:shd w:val="clear" w:color="auto" w:fill="FFFFFF"/>
        </w:rPr>
      </w:pPr>
      <w:ins w:id="2552" w:author="刘 红宾" w:date="2020-12-14T15:23:00Z">
        <w:del w:id="2553" w:author="戴 磊" w:date="2020-12-29T00:45:00Z">
          <w:r w:rsidRPr="00762526" w:rsidDel="00372577">
            <w:rPr>
              <w:rFonts w:ascii="Times New Roman" w:hAnsi="Times New Roman" w:cs="Times New Roman"/>
              <w:color w:val="2A2A2A"/>
              <w:szCs w:val="21"/>
              <w:shd w:val="clear" w:color="auto" w:fill="FFFFFF"/>
            </w:rPr>
            <w:delText>These findings have</w:delText>
          </w:r>
        </w:del>
      </w:ins>
      <w:ins w:id="2554" w:author="刘 红宾" w:date="2020-12-14T15:24:00Z">
        <w:del w:id="2555" w:author="戴 磊" w:date="2020-12-29T00:45:00Z">
          <w:r w:rsidDel="00372577">
            <w:rPr>
              <w:rFonts w:ascii="Times New Roman" w:hAnsi="Times New Roman" w:cs="Times New Roman"/>
              <w:color w:val="2A2A2A"/>
              <w:szCs w:val="21"/>
              <w:shd w:val="clear" w:color="auto" w:fill="FFFFFF"/>
            </w:rPr>
            <w:delText xml:space="preserve"> </w:delText>
          </w:r>
        </w:del>
      </w:ins>
      <w:ins w:id="2556" w:author="刘 红宾" w:date="2020-12-14T15:23:00Z">
        <w:del w:id="2557" w:author="戴 磊" w:date="2020-12-29T00:45:00Z">
          <w:r w:rsidRPr="00762526" w:rsidDel="00372577">
            <w:rPr>
              <w:rFonts w:ascii="Times New Roman" w:hAnsi="Times New Roman" w:cs="Times New Roman"/>
              <w:color w:val="2A2A2A"/>
              <w:szCs w:val="21"/>
              <w:shd w:val="clear" w:color="auto" w:fill="FFFFFF"/>
            </w:rPr>
            <w:delText>important implications for future studies and the need</w:delText>
          </w:r>
        </w:del>
      </w:ins>
      <w:ins w:id="2558" w:author="刘 红宾" w:date="2020-12-14T15:24:00Z">
        <w:del w:id="2559" w:author="戴 磊" w:date="2020-12-29T00:45:00Z">
          <w:r w:rsidDel="00372577">
            <w:rPr>
              <w:rFonts w:ascii="Times New Roman" w:hAnsi="Times New Roman" w:cs="Times New Roman"/>
              <w:color w:val="2A2A2A"/>
              <w:szCs w:val="21"/>
              <w:shd w:val="clear" w:color="auto" w:fill="FFFFFF"/>
            </w:rPr>
            <w:delText xml:space="preserve"> </w:delText>
          </w:r>
        </w:del>
      </w:ins>
      <w:ins w:id="2560" w:author="刘 红宾" w:date="2020-12-14T15:23:00Z">
        <w:del w:id="2561" w:author="戴 磊" w:date="2020-12-29T00:45:00Z">
          <w:r w:rsidRPr="00762526" w:rsidDel="00372577">
            <w:rPr>
              <w:rFonts w:ascii="Times New Roman" w:hAnsi="Times New Roman" w:cs="Times New Roman"/>
              <w:color w:val="2A2A2A"/>
              <w:szCs w:val="21"/>
              <w:shd w:val="clear" w:color="auto" w:fill="FFFFFF"/>
            </w:rPr>
            <w:delText>for dense temporal sampling experimental designs and</w:delText>
          </w:r>
        </w:del>
      </w:ins>
      <w:ins w:id="2562" w:author="刘 红宾" w:date="2020-12-14T15:24:00Z">
        <w:del w:id="2563" w:author="戴 磊" w:date="2020-12-29T00:45:00Z">
          <w:r w:rsidDel="00372577">
            <w:rPr>
              <w:rFonts w:ascii="Times New Roman" w:hAnsi="Times New Roman" w:cs="Times New Roman"/>
              <w:color w:val="2A2A2A"/>
              <w:szCs w:val="21"/>
              <w:shd w:val="clear" w:color="auto" w:fill="FFFFFF"/>
            </w:rPr>
            <w:delText xml:space="preserve"> </w:delText>
          </w:r>
        </w:del>
      </w:ins>
      <w:ins w:id="2564" w:author="刘 红宾" w:date="2020-12-14T15:23:00Z">
        <w:del w:id="2565" w:author="戴 磊" w:date="2020-12-29T00:45:00Z">
          <w:r w:rsidRPr="00762526" w:rsidDel="00372577">
            <w:rPr>
              <w:rFonts w:ascii="Times New Roman" w:hAnsi="Times New Roman" w:cs="Times New Roman"/>
              <w:color w:val="2A2A2A"/>
              <w:szCs w:val="21"/>
              <w:shd w:val="clear" w:color="auto" w:fill="FFFFFF"/>
            </w:rPr>
            <w:delText>computational methods capable of analyzing such data</w:delText>
          </w:r>
        </w:del>
      </w:ins>
      <w:ins w:id="2566" w:author="刘 红宾" w:date="2020-12-14T15:24:00Z">
        <w:del w:id="2567" w:author="戴 磊" w:date="2020-12-29T00:45:00Z">
          <w:r w:rsidDel="00372577">
            <w:rPr>
              <w:rFonts w:ascii="Times New Roman" w:hAnsi="Times New Roman" w:cs="Times New Roman"/>
              <w:color w:val="2A2A2A"/>
              <w:szCs w:val="21"/>
              <w:shd w:val="clear" w:color="auto" w:fill="FFFFFF"/>
            </w:rPr>
            <w:delText xml:space="preserve"> </w:delText>
          </w:r>
        </w:del>
      </w:ins>
      <w:ins w:id="2568" w:author="刘 红宾" w:date="2020-12-14T15:23:00Z">
        <w:del w:id="2569" w:author="戴 磊" w:date="2020-12-29T00:45:00Z">
          <w:r w:rsidRPr="00762526" w:rsidDel="00372577">
            <w:rPr>
              <w:rFonts w:ascii="Times New Roman" w:hAnsi="Times New Roman" w:cs="Times New Roman"/>
              <w:color w:val="2A2A2A"/>
              <w:szCs w:val="21"/>
              <w:shd w:val="clear" w:color="auto" w:fill="FFFFFF"/>
            </w:rPr>
            <w:delText>in detail. Endpoint studies or analyses looking only at responses of dominant taxa will miss time-varying behavior and less abundant organisms that may still be</w:delText>
          </w:r>
        </w:del>
      </w:ins>
      <w:ins w:id="2570" w:author="刘 红宾" w:date="2020-12-14T15:24:00Z">
        <w:del w:id="2571" w:author="戴 磊" w:date="2020-12-29T00:45:00Z">
          <w:r w:rsidDel="00372577">
            <w:rPr>
              <w:rFonts w:ascii="Times New Roman" w:hAnsi="Times New Roman" w:cs="Times New Roman"/>
              <w:color w:val="2A2A2A"/>
              <w:szCs w:val="21"/>
              <w:shd w:val="clear" w:color="auto" w:fill="FFFFFF"/>
            </w:rPr>
            <w:delText xml:space="preserve"> </w:delText>
          </w:r>
        </w:del>
      </w:ins>
      <w:ins w:id="2572" w:author="刘 红宾" w:date="2020-12-14T15:23:00Z">
        <w:del w:id="2573" w:author="戴 磊" w:date="2020-12-29T00:45:00Z">
          <w:r w:rsidRPr="00762526" w:rsidDel="00372577">
            <w:rPr>
              <w:rFonts w:ascii="Times New Roman" w:hAnsi="Times New Roman" w:cs="Times New Roman"/>
              <w:color w:val="2A2A2A"/>
              <w:szCs w:val="21"/>
              <w:shd w:val="clear" w:color="auto" w:fill="FFFFFF"/>
            </w:rPr>
            <w:delText>biologically relevant. Overall, the diverse response patterns of taxa may be important for evaluating glycan effects on human health. For instance, knowledge of</w:delText>
          </w:r>
          <w:r w:rsidDel="00372577">
            <w:rPr>
              <w:rFonts w:ascii="Times New Roman" w:hAnsi="Times New Roman" w:cs="Times New Roman"/>
              <w:color w:val="2A2A2A"/>
              <w:szCs w:val="21"/>
              <w:shd w:val="clear" w:color="auto" w:fill="FFFFFF"/>
            </w:rPr>
            <w:delText xml:space="preserve"> </w:delText>
          </w:r>
        </w:del>
      </w:ins>
      <w:ins w:id="2574" w:author="刘 红宾" w:date="2020-12-14T15:24:00Z">
        <w:del w:id="2575" w:author="戴 磊" w:date="2020-12-29T00:45:00Z">
          <w:r w:rsidRPr="00762526" w:rsidDel="00372577">
            <w:rPr>
              <w:rFonts w:ascii="Times New Roman" w:hAnsi="Times New Roman" w:cs="Times New Roman"/>
              <w:color w:val="2A2A2A"/>
              <w:szCs w:val="21"/>
              <w:shd w:val="clear" w:color="auto" w:fill="FFFFFF"/>
            </w:rPr>
            <w:delText>response rate kinetics could be important in determining</w:delText>
          </w:r>
          <w:r w:rsidDel="00372577">
            <w:rPr>
              <w:rFonts w:ascii="Times New Roman" w:hAnsi="Times New Roman" w:cs="Times New Roman" w:hint="eastAsia"/>
              <w:color w:val="2A2A2A"/>
              <w:szCs w:val="21"/>
              <w:shd w:val="clear" w:color="auto" w:fill="FFFFFF"/>
            </w:rPr>
            <w:delText xml:space="preserve"> </w:delText>
          </w:r>
          <w:r w:rsidRPr="00762526" w:rsidDel="00372577">
            <w:rPr>
              <w:rFonts w:ascii="Times New Roman" w:hAnsi="Times New Roman" w:cs="Times New Roman"/>
              <w:color w:val="2A2A2A"/>
              <w:szCs w:val="21"/>
              <w:shd w:val="clear" w:color="auto" w:fill="FFFFFF"/>
            </w:rPr>
            <w:delText>the timing and length of treatment to take into account</w:delText>
          </w:r>
          <w:r w:rsidDel="00372577">
            <w:rPr>
              <w:rFonts w:ascii="Times New Roman" w:hAnsi="Times New Roman" w:cs="Times New Roman" w:hint="eastAsia"/>
              <w:color w:val="2A2A2A"/>
              <w:szCs w:val="21"/>
              <w:shd w:val="clear" w:color="auto" w:fill="FFFFFF"/>
            </w:rPr>
            <w:delText xml:space="preserve"> </w:delText>
          </w:r>
          <w:r w:rsidRPr="00762526" w:rsidDel="00372577">
            <w:rPr>
              <w:rFonts w:ascii="Times New Roman" w:hAnsi="Times New Roman" w:cs="Times New Roman"/>
              <w:color w:val="2A2A2A"/>
              <w:szCs w:val="21"/>
              <w:shd w:val="clear" w:color="auto" w:fill="FFFFFF"/>
            </w:rPr>
            <w:delText>both faster and slower responding taxa.</w:delText>
          </w:r>
        </w:del>
      </w:ins>
    </w:p>
    <w:p w14:paraId="4E7778F1" w14:textId="0385C994" w:rsidR="009E3BF7" w:rsidDel="00372577" w:rsidRDefault="009E3BF7" w:rsidP="00A86487">
      <w:pPr>
        <w:rPr>
          <w:del w:id="2576" w:author="戴 磊" w:date="2020-12-29T00:45:00Z"/>
          <w:rFonts w:ascii="Times New Roman" w:hAnsi="Times New Roman" w:cs="Times New Roman"/>
          <w:color w:val="2A2A2A"/>
          <w:szCs w:val="21"/>
          <w:shd w:val="clear" w:color="auto" w:fill="FFFFFF"/>
        </w:rPr>
      </w:pPr>
    </w:p>
    <w:p w14:paraId="1822BEEF" w14:textId="3E92DAB4" w:rsidR="009E3BF7" w:rsidDel="00372577" w:rsidRDefault="009E3BF7" w:rsidP="00A86487">
      <w:pPr>
        <w:rPr>
          <w:del w:id="2577" w:author="戴 磊" w:date="2020-12-29T00:45:00Z"/>
          <w:rFonts w:ascii="Times New Roman" w:hAnsi="Times New Roman" w:cs="Times New Roman"/>
          <w:color w:val="2A2A2A"/>
          <w:szCs w:val="21"/>
          <w:shd w:val="clear" w:color="auto" w:fill="FFFFFF"/>
        </w:rPr>
      </w:pPr>
    </w:p>
    <w:p w14:paraId="0C6A2BCD" w14:textId="22DCFE1D" w:rsidR="009E3BF7" w:rsidDel="00372577" w:rsidRDefault="009E3BF7" w:rsidP="00A86487">
      <w:pPr>
        <w:rPr>
          <w:del w:id="2578" w:author="戴 磊" w:date="2020-12-29T00:45:00Z"/>
          <w:rFonts w:ascii="Times New Roman" w:hAnsi="Times New Roman" w:cs="Times New Roman"/>
          <w:color w:val="2A2A2A"/>
          <w:szCs w:val="21"/>
          <w:shd w:val="clear" w:color="auto" w:fill="FFFFFF"/>
        </w:rPr>
      </w:pPr>
    </w:p>
    <w:p w14:paraId="22E55317" w14:textId="0531A306" w:rsidR="009E3BF7" w:rsidDel="00372577" w:rsidRDefault="009E3BF7" w:rsidP="00A86487">
      <w:pPr>
        <w:rPr>
          <w:del w:id="2579" w:author="戴 磊" w:date="2020-12-29T00:46:00Z"/>
          <w:rFonts w:ascii="Times New Roman" w:hAnsi="Times New Roman" w:cs="Times New Roman"/>
          <w:color w:val="2A2A2A"/>
          <w:szCs w:val="21"/>
          <w:shd w:val="clear" w:color="auto" w:fill="FFFFFF"/>
        </w:rPr>
      </w:pPr>
    </w:p>
    <w:p w14:paraId="76A99B60" w14:textId="5C47C723" w:rsidR="009E3BF7" w:rsidDel="00372577" w:rsidRDefault="009E3BF7" w:rsidP="00A86487">
      <w:pPr>
        <w:rPr>
          <w:del w:id="2580" w:author="戴 磊" w:date="2020-12-29T00:46:00Z"/>
          <w:rFonts w:ascii="Times New Roman" w:hAnsi="Times New Roman" w:cs="Times New Roman"/>
          <w:color w:val="2A2A2A"/>
          <w:szCs w:val="21"/>
          <w:shd w:val="clear" w:color="auto" w:fill="FFFFFF"/>
        </w:rPr>
      </w:pPr>
    </w:p>
    <w:p w14:paraId="0BDB8030" w14:textId="48AF7F21" w:rsidR="009E3BF7" w:rsidDel="00372577" w:rsidRDefault="009E3BF7" w:rsidP="00A86487">
      <w:pPr>
        <w:rPr>
          <w:del w:id="2581" w:author="戴 磊" w:date="2020-12-29T00:46:00Z"/>
          <w:rFonts w:ascii="Times New Roman" w:hAnsi="Times New Roman" w:cs="Times New Roman"/>
          <w:color w:val="2A2A2A"/>
          <w:szCs w:val="21"/>
          <w:shd w:val="clear" w:color="auto" w:fill="FFFFFF"/>
        </w:rPr>
      </w:pPr>
    </w:p>
    <w:p w14:paraId="44C837C5" w14:textId="0FACE0AB" w:rsidR="009E3BF7" w:rsidDel="00372577" w:rsidRDefault="009E3BF7" w:rsidP="00A86487">
      <w:pPr>
        <w:rPr>
          <w:del w:id="2582" w:author="戴 磊" w:date="2020-12-29T00:46:00Z"/>
          <w:rFonts w:ascii="Times New Roman" w:hAnsi="Times New Roman" w:cs="Times New Roman"/>
          <w:color w:val="2A2A2A"/>
          <w:szCs w:val="21"/>
          <w:shd w:val="clear" w:color="auto" w:fill="FFFFFF"/>
        </w:rPr>
      </w:pPr>
    </w:p>
    <w:p w14:paraId="203AC481" w14:textId="7633C521" w:rsidR="009E3BF7" w:rsidDel="00372577" w:rsidRDefault="009E3BF7" w:rsidP="00A86487">
      <w:pPr>
        <w:rPr>
          <w:del w:id="2583" w:author="戴 磊" w:date="2020-12-29T00:46:00Z"/>
          <w:rFonts w:ascii="Times New Roman" w:hAnsi="Times New Roman" w:cs="Times New Roman"/>
          <w:color w:val="2A2A2A"/>
          <w:szCs w:val="21"/>
          <w:shd w:val="clear" w:color="auto" w:fill="FFFFFF"/>
        </w:rPr>
      </w:pPr>
    </w:p>
    <w:p w14:paraId="2723007B" w14:textId="3B1E67FE" w:rsidR="009E3BF7" w:rsidDel="00372577" w:rsidRDefault="009E3BF7" w:rsidP="00A86487">
      <w:pPr>
        <w:rPr>
          <w:del w:id="2584" w:author="戴 磊" w:date="2020-12-29T00:46:00Z"/>
          <w:rFonts w:ascii="Times New Roman" w:hAnsi="Times New Roman" w:cs="Times New Roman"/>
          <w:color w:val="2A2A2A"/>
          <w:szCs w:val="21"/>
          <w:shd w:val="clear" w:color="auto" w:fill="FFFFFF"/>
        </w:rPr>
      </w:pPr>
    </w:p>
    <w:p w14:paraId="2A4A5E22" w14:textId="18884F6C" w:rsidR="009E3BF7" w:rsidDel="00372577" w:rsidRDefault="009E3BF7" w:rsidP="00A86487">
      <w:pPr>
        <w:rPr>
          <w:del w:id="2585" w:author="戴 磊" w:date="2020-12-29T00:46:00Z"/>
          <w:rFonts w:ascii="Times New Roman" w:hAnsi="Times New Roman" w:cs="Times New Roman"/>
          <w:color w:val="2A2A2A"/>
          <w:szCs w:val="21"/>
          <w:shd w:val="clear" w:color="auto" w:fill="FFFFFF"/>
        </w:rPr>
      </w:pPr>
    </w:p>
    <w:p w14:paraId="53191D7B" w14:textId="405B9509" w:rsidR="009E3BF7" w:rsidDel="00372577" w:rsidRDefault="009E3BF7" w:rsidP="00A86487">
      <w:pPr>
        <w:rPr>
          <w:del w:id="2586" w:author="戴 磊" w:date="2020-12-29T00:46:00Z"/>
          <w:rFonts w:ascii="Times New Roman" w:hAnsi="Times New Roman" w:cs="Times New Roman"/>
          <w:color w:val="2A2A2A"/>
          <w:szCs w:val="21"/>
          <w:shd w:val="clear" w:color="auto" w:fill="FFFFFF"/>
        </w:rPr>
      </w:pPr>
    </w:p>
    <w:p w14:paraId="0557B57B" w14:textId="147159F5" w:rsidR="009E3BF7" w:rsidDel="00372577" w:rsidRDefault="009E3BF7" w:rsidP="00A86487">
      <w:pPr>
        <w:rPr>
          <w:del w:id="2587" w:author="戴 磊" w:date="2020-12-29T00:46:00Z"/>
          <w:rFonts w:ascii="Times New Roman" w:hAnsi="Times New Roman" w:cs="Times New Roman"/>
          <w:color w:val="2A2A2A"/>
          <w:szCs w:val="21"/>
          <w:shd w:val="clear" w:color="auto" w:fill="FFFFFF"/>
        </w:rPr>
      </w:pPr>
    </w:p>
    <w:p w14:paraId="11DE0E37" w14:textId="5B94BDC1" w:rsidR="009E3BF7" w:rsidDel="00372577" w:rsidRDefault="009E3BF7" w:rsidP="00A86487">
      <w:pPr>
        <w:rPr>
          <w:del w:id="2588" w:author="戴 磊" w:date="2020-12-29T00:46:00Z"/>
          <w:rFonts w:ascii="Times New Roman" w:hAnsi="Times New Roman" w:cs="Times New Roman"/>
          <w:color w:val="2A2A2A"/>
          <w:szCs w:val="21"/>
          <w:shd w:val="clear" w:color="auto" w:fill="FFFFFF"/>
        </w:rPr>
      </w:pPr>
    </w:p>
    <w:p w14:paraId="7A342262" w14:textId="74408654" w:rsidR="009E3BF7" w:rsidDel="00372577" w:rsidRDefault="009E3BF7" w:rsidP="00A86487">
      <w:pPr>
        <w:rPr>
          <w:del w:id="2589" w:author="戴 磊" w:date="2020-12-29T00:46:00Z"/>
          <w:rFonts w:ascii="Times New Roman" w:hAnsi="Times New Roman" w:cs="Times New Roman"/>
          <w:color w:val="2A2A2A"/>
          <w:szCs w:val="21"/>
          <w:shd w:val="clear" w:color="auto" w:fill="FFFFFF"/>
        </w:rPr>
      </w:pPr>
    </w:p>
    <w:p w14:paraId="5EC40F94" w14:textId="6A6E2FF6" w:rsidR="009E3BF7" w:rsidDel="00372577" w:rsidRDefault="009E3BF7" w:rsidP="00A86487">
      <w:pPr>
        <w:rPr>
          <w:del w:id="2590" w:author="戴 磊" w:date="2020-12-29T00:46:00Z"/>
          <w:rFonts w:ascii="Times New Roman" w:hAnsi="Times New Roman" w:cs="Times New Roman"/>
          <w:color w:val="2A2A2A"/>
          <w:szCs w:val="21"/>
          <w:shd w:val="clear" w:color="auto" w:fill="FFFFFF"/>
        </w:rPr>
      </w:pPr>
    </w:p>
    <w:p w14:paraId="03A7E9F0" w14:textId="2032DC7E" w:rsidR="009E3BF7" w:rsidDel="00372577" w:rsidRDefault="009E3BF7" w:rsidP="00A86487">
      <w:pPr>
        <w:rPr>
          <w:del w:id="2591" w:author="戴 磊" w:date="2020-12-29T00:46:00Z"/>
          <w:rFonts w:ascii="Times New Roman" w:hAnsi="Times New Roman" w:cs="Times New Roman"/>
          <w:color w:val="2A2A2A"/>
          <w:szCs w:val="21"/>
          <w:shd w:val="clear" w:color="auto" w:fill="FFFFFF"/>
        </w:rPr>
      </w:pPr>
    </w:p>
    <w:p w14:paraId="63DC480E" w14:textId="5A41855E" w:rsidR="009E3BF7" w:rsidRPr="00923B85" w:rsidDel="00372577" w:rsidRDefault="009E3BF7" w:rsidP="00A86487">
      <w:pPr>
        <w:rPr>
          <w:del w:id="2592" w:author="戴 磊" w:date="2020-12-29T00:46:00Z"/>
          <w:rFonts w:ascii="Times New Roman" w:hAnsi="Times New Roman" w:cs="Times New Roman"/>
          <w:color w:val="2A2A2A"/>
          <w:szCs w:val="21"/>
          <w:shd w:val="clear" w:color="auto" w:fill="FFFFFF"/>
        </w:rPr>
      </w:pPr>
    </w:p>
    <w:p w14:paraId="002F4199" w14:textId="1EA65ED0" w:rsidR="00E7502A" w:rsidRPr="00923B85" w:rsidDel="00372577" w:rsidRDefault="00E7502A" w:rsidP="00A86487">
      <w:pPr>
        <w:rPr>
          <w:del w:id="2593" w:author="戴 磊" w:date="2020-12-29T00:46:00Z"/>
          <w:rFonts w:ascii="Times New Roman" w:hAnsi="Times New Roman" w:cs="Times New Roman"/>
          <w:color w:val="2A2A2A"/>
          <w:szCs w:val="21"/>
          <w:shd w:val="clear" w:color="auto" w:fill="FFFFFF"/>
        </w:rPr>
      </w:pPr>
    </w:p>
    <w:p w14:paraId="4A5EFBB5" w14:textId="6F90081C" w:rsidR="00E7502A" w:rsidRPr="00923B85" w:rsidDel="00372577" w:rsidRDefault="00E7502A" w:rsidP="00A86487">
      <w:pPr>
        <w:rPr>
          <w:del w:id="2594" w:author="戴 磊" w:date="2020-12-29T00:46:00Z"/>
          <w:rFonts w:ascii="Times New Roman" w:hAnsi="Times New Roman" w:cs="Times New Roman"/>
          <w:color w:val="2A2A2A"/>
          <w:szCs w:val="21"/>
          <w:shd w:val="clear" w:color="auto" w:fill="FFFFFF"/>
        </w:rPr>
      </w:pPr>
    </w:p>
    <w:p w14:paraId="15C9A819" w14:textId="0393FD02" w:rsidR="00D02B99" w:rsidDel="00372577" w:rsidRDefault="00D02B99" w:rsidP="00A86487">
      <w:pPr>
        <w:rPr>
          <w:del w:id="2595" w:author="戴 磊" w:date="2020-12-29T00:46:00Z"/>
          <w:rFonts w:ascii="Times New Roman" w:hAnsi="Times New Roman" w:cs="Times New Roman"/>
          <w:color w:val="2A2A2A"/>
          <w:szCs w:val="21"/>
          <w:shd w:val="clear" w:color="auto" w:fill="FFFFFF"/>
        </w:rPr>
      </w:pPr>
    </w:p>
    <w:p w14:paraId="3684FAB2" w14:textId="5F5DD951" w:rsidR="00465AC3" w:rsidDel="00372577" w:rsidRDefault="00465AC3" w:rsidP="00A86487">
      <w:pPr>
        <w:rPr>
          <w:del w:id="2596" w:author="戴 磊" w:date="2020-12-29T00:46:00Z"/>
          <w:rFonts w:ascii="Times New Roman" w:hAnsi="Times New Roman" w:cs="Times New Roman"/>
          <w:color w:val="2A2A2A"/>
          <w:szCs w:val="21"/>
          <w:shd w:val="clear" w:color="auto" w:fill="FFFFFF"/>
        </w:rPr>
      </w:pPr>
    </w:p>
    <w:p w14:paraId="577F7CDA" w14:textId="2E66DCFB" w:rsidR="00465AC3" w:rsidDel="00372577" w:rsidRDefault="00465AC3" w:rsidP="00A86487">
      <w:pPr>
        <w:rPr>
          <w:del w:id="2597" w:author="戴 磊" w:date="2020-12-29T00:46:00Z"/>
          <w:rFonts w:ascii="Times New Roman" w:hAnsi="Times New Roman" w:cs="Times New Roman"/>
          <w:color w:val="2A2A2A"/>
          <w:szCs w:val="21"/>
          <w:shd w:val="clear" w:color="auto" w:fill="FFFFFF"/>
        </w:rPr>
      </w:pPr>
    </w:p>
    <w:p w14:paraId="1560D0C2" w14:textId="3B3859E2" w:rsidR="00465AC3" w:rsidDel="00372577" w:rsidRDefault="00465AC3" w:rsidP="00A86487">
      <w:pPr>
        <w:rPr>
          <w:del w:id="2598" w:author="戴 磊" w:date="2020-12-29T00:46:00Z"/>
          <w:rFonts w:ascii="Times New Roman" w:hAnsi="Times New Roman" w:cs="Times New Roman"/>
          <w:color w:val="2A2A2A"/>
          <w:szCs w:val="21"/>
          <w:shd w:val="clear" w:color="auto" w:fill="FFFFFF"/>
        </w:rPr>
      </w:pPr>
    </w:p>
    <w:p w14:paraId="21B60637" w14:textId="7BDCFEA0" w:rsidR="00465AC3" w:rsidDel="00372577" w:rsidRDefault="00465AC3" w:rsidP="00A86487">
      <w:pPr>
        <w:rPr>
          <w:del w:id="2599" w:author="戴 磊" w:date="2020-12-29T00:46:00Z"/>
          <w:rFonts w:ascii="Times New Roman" w:hAnsi="Times New Roman" w:cs="Times New Roman"/>
          <w:color w:val="2A2A2A"/>
          <w:szCs w:val="21"/>
          <w:shd w:val="clear" w:color="auto" w:fill="FFFFFF"/>
        </w:rPr>
      </w:pPr>
    </w:p>
    <w:p w14:paraId="668D06FC" w14:textId="682143EC" w:rsidR="00465AC3" w:rsidDel="00372577" w:rsidRDefault="00465AC3" w:rsidP="00A86487">
      <w:pPr>
        <w:rPr>
          <w:del w:id="2600" w:author="戴 磊" w:date="2020-12-29T00:46:00Z"/>
          <w:rFonts w:ascii="Times New Roman" w:hAnsi="Times New Roman" w:cs="Times New Roman"/>
          <w:color w:val="2A2A2A"/>
          <w:szCs w:val="21"/>
          <w:shd w:val="clear" w:color="auto" w:fill="FFFFFF"/>
        </w:rPr>
      </w:pPr>
    </w:p>
    <w:p w14:paraId="219485D9" w14:textId="5F37A20E" w:rsidR="00465AC3" w:rsidDel="00372577" w:rsidRDefault="00465AC3" w:rsidP="00A86487">
      <w:pPr>
        <w:rPr>
          <w:del w:id="2601" w:author="戴 磊" w:date="2020-12-29T00:46:00Z"/>
          <w:rFonts w:ascii="Times New Roman" w:hAnsi="Times New Roman" w:cs="Times New Roman"/>
          <w:color w:val="2A2A2A"/>
          <w:szCs w:val="21"/>
          <w:shd w:val="clear" w:color="auto" w:fill="FFFFFF"/>
        </w:rPr>
      </w:pPr>
    </w:p>
    <w:p w14:paraId="709D821E" w14:textId="7450CD72" w:rsidR="00465AC3" w:rsidDel="00372577" w:rsidRDefault="00465AC3" w:rsidP="00A86487">
      <w:pPr>
        <w:rPr>
          <w:del w:id="2602" w:author="戴 磊" w:date="2020-12-29T00:46:00Z"/>
          <w:rFonts w:ascii="Times New Roman" w:hAnsi="Times New Roman" w:cs="Times New Roman"/>
          <w:color w:val="2A2A2A"/>
          <w:szCs w:val="21"/>
          <w:shd w:val="clear" w:color="auto" w:fill="FFFFFF"/>
        </w:rPr>
      </w:pPr>
    </w:p>
    <w:p w14:paraId="39DCE3C9" w14:textId="5AE690DD" w:rsidR="00465AC3" w:rsidDel="00372577" w:rsidRDefault="00465AC3" w:rsidP="00A86487">
      <w:pPr>
        <w:rPr>
          <w:del w:id="2603" w:author="戴 磊" w:date="2020-12-29T00:46:00Z"/>
          <w:rFonts w:ascii="Times New Roman" w:hAnsi="Times New Roman" w:cs="Times New Roman"/>
          <w:color w:val="2A2A2A"/>
          <w:szCs w:val="21"/>
          <w:shd w:val="clear" w:color="auto" w:fill="FFFFFF"/>
        </w:rPr>
      </w:pPr>
    </w:p>
    <w:p w14:paraId="3796D401" w14:textId="5A505144" w:rsidR="00465AC3" w:rsidDel="00372577" w:rsidRDefault="00465AC3" w:rsidP="00A86487">
      <w:pPr>
        <w:rPr>
          <w:del w:id="2604" w:author="戴 磊" w:date="2020-12-29T00:46:00Z"/>
          <w:rFonts w:ascii="Times New Roman" w:hAnsi="Times New Roman" w:cs="Times New Roman"/>
          <w:color w:val="2A2A2A"/>
          <w:szCs w:val="21"/>
          <w:shd w:val="clear" w:color="auto" w:fill="FFFFFF"/>
        </w:rPr>
      </w:pPr>
    </w:p>
    <w:p w14:paraId="05799633" w14:textId="3CFAD967" w:rsidR="00B62D1D" w:rsidRDefault="00B62D1D">
      <w:pPr>
        <w:widowControl/>
        <w:jc w:val="left"/>
        <w:rPr>
          <w:ins w:id="2605" w:author="刘 红宾" w:date="2020-12-21T18:36:00Z"/>
          <w:rFonts w:ascii="Times New Roman" w:hAnsi="Times New Roman" w:cs="Times New Roman"/>
          <w:color w:val="2A2A2A"/>
          <w:szCs w:val="21"/>
          <w:shd w:val="clear" w:color="auto" w:fill="FFFFFF"/>
        </w:rPr>
      </w:pPr>
      <w:ins w:id="2606" w:author="刘 红宾" w:date="2020-12-21T18:36:00Z">
        <w:del w:id="2607" w:author="戴 磊" w:date="2020-12-29T00:46:00Z">
          <w:r w:rsidDel="00372577">
            <w:rPr>
              <w:rFonts w:ascii="Times New Roman" w:hAnsi="Times New Roman" w:cs="Times New Roman"/>
              <w:color w:val="2A2A2A"/>
              <w:szCs w:val="21"/>
              <w:shd w:val="clear" w:color="auto" w:fill="FFFFFF"/>
            </w:rPr>
            <w:br w:type="page"/>
          </w:r>
        </w:del>
      </w:ins>
    </w:p>
    <w:p w14:paraId="226ACF7E" w14:textId="77777777" w:rsidR="00B62D1D" w:rsidRPr="00923B85" w:rsidRDefault="00B62D1D" w:rsidP="00B62D1D">
      <w:pPr>
        <w:rPr>
          <w:ins w:id="2608" w:author="刘 红宾" w:date="2020-12-21T18:36:00Z"/>
          <w:rFonts w:ascii="Times New Roman" w:hAnsi="Times New Roman" w:cs="Times New Roman"/>
          <w:b/>
          <w:bCs/>
          <w:color w:val="2A2A2A"/>
          <w:szCs w:val="21"/>
          <w:shd w:val="clear" w:color="auto" w:fill="FFFFFF"/>
        </w:rPr>
      </w:pPr>
      <w:ins w:id="2609" w:author="刘 红宾" w:date="2020-12-21T18:36:00Z">
        <w:r w:rsidRPr="00923B85">
          <w:rPr>
            <w:rFonts w:ascii="Times New Roman" w:hAnsi="Times New Roman" w:cs="Times New Roman"/>
            <w:b/>
            <w:bCs/>
            <w:color w:val="2A2A2A"/>
            <w:szCs w:val="21"/>
            <w:shd w:val="clear" w:color="auto" w:fill="FFFFFF"/>
          </w:rPr>
          <w:t>Methods</w:t>
        </w:r>
      </w:ins>
    </w:p>
    <w:p w14:paraId="76A6EA6A" w14:textId="77777777" w:rsidR="00B62D1D" w:rsidRPr="00923B85" w:rsidRDefault="00B62D1D" w:rsidP="00B62D1D">
      <w:pPr>
        <w:rPr>
          <w:ins w:id="2610" w:author="刘 红宾" w:date="2020-12-21T18:36:00Z"/>
          <w:rFonts w:ascii="Times New Roman" w:hAnsi="Times New Roman" w:cs="Times New Roman"/>
          <w:i/>
          <w:iCs/>
          <w:color w:val="2A2A2A"/>
          <w:szCs w:val="21"/>
          <w:shd w:val="clear" w:color="auto" w:fill="FFFFFF"/>
        </w:rPr>
      </w:pPr>
      <w:ins w:id="2611" w:author="刘 红宾" w:date="2020-12-21T18:36:00Z">
        <w:r w:rsidRPr="00923B85">
          <w:rPr>
            <w:rFonts w:ascii="Times New Roman" w:hAnsi="Times New Roman" w:cs="Times New Roman"/>
            <w:i/>
            <w:iCs/>
            <w:color w:val="2A2A2A"/>
            <w:szCs w:val="21"/>
            <w:shd w:val="clear" w:color="auto" w:fill="FFFFFF"/>
          </w:rPr>
          <w:t>Animal experiment</w:t>
        </w:r>
      </w:ins>
    </w:p>
    <w:p w14:paraId="7C7BD5F2" w14:textId="77777777" w:rsidR="00B62D1D" w:rsidRDefault="00B62D1D" w:rsidP="00B62D1D">
      <w:pPr>
        <w:rPr>
          <w:ins w:id="2612" w:author="刘 红宾" w:date="2020-12-21T18:36:00Z"/>
          <w:rFonts w:ascii="Times New Roman" w:hAnsi="Times New Roman" w:cs="Times New Roman"/>
          <w:color w:val="2A2A2A"/>
          <w:szCs w:val="21"/>
          <w:shd w:val="clear" w:color="auto" w:fill="FFFFFF"/>
        </w:rPr>
      </w:pPr>
      <w:ins w:id="2613" w:author="刘 红宾" w:date="2020-12-21T18:36:00Z">
        <w:r w:rsidRPr="00923B85">
          <w:rPr>
            <w:rFonts w:ascii="Times New Roman" w:hAnsi="Times New Roman" w:cs="Times New Roman"/>
            <w:color w:val="2A2A2A"/>
            <w:szCs w:val="21"/>
            <w:shd w:val="clear" w:color="auto" w:fill="FFFFFF"/>
          </w:rPr>
          <w:t xml:space="preserve">Specific-pathogen-free (SPF) female C57BL/6J mice </w:t>
        </w:r>
        <w:r w:rsidRPr="001E0072">
          <w:rPr>
            <w:rFonts w:ascii="Times New Roman" w:hAnsi="Times New Roman" w:cs="Times New Roman"/>
            <w:color w:val="2A2A2A"/>
            <w:szCs w:val="21"/>
            <w:shd w:val="clear" w:color="auto" w:fill="FFFFFF"/>
          </w:rPr>
          <w:t>for different</w:t>
        </w:r>
        <w:r>
          <w:rPr>
            <w:rFonts w:ascii="Times New Roman" w:hAnsi="Times New Roman" w:cs="Times New Roman" w:hint="eastAsia"/>
            <w:color w:val="2A2A2A"/>
            <w:szCs w:val="21"/>
            <w:shd w:val="clear" w:color="auto" w:fill="FFFFFF"/>
          </w:rPr>
          <w:t xml:space="preserve"> </w:t>
        </w:r>
        <w:r>
          <w:rPr>
            <w:rFonts w:ascii="Times New Roman" w:hAnsi="Times New Roman" w:cs="Times New Roman"/>
            <w:color w:val="2A2A2A"/>
            <w:szCs w:val="21"/>
            <w:shd w:val="clear" w:color="auto" w:fill="FFFFFF"/>
          </w:rPr>
          <w:t xml:space="preserve">gut microbial </w:t>
        </w:r>
        <w:r w:rsidRPr="001E0072">
          <w:rPr>
            <w:rFonts w:ascii="Times New Roman" w:hAnsi="Times New Roman" w:cs="Times New Roman"/>
            <w:color w:val="2A2A2A"/>
            <w:szCs w:val="21"/>
            <w:shd w:val="clear" w:color="auto" w:fill="FFFFFF"/>
          </w:rPr>
          <w:t>composition</w:t>
        </w:r>
        <w:r w:rsidRPr="00923B85">
          <w:rPr>
            <w:rFonts w:ascii="Times New Roman" w:hAnsi="Times New Roman" w:cs="Times New Roman"/>
            <w:color w:val="2A2A2A"/>
            <w:szCs w:val="21"/>
            <w:shd w:val="clear" w:color="auto" w:fill="FFFFFF"/>
          </w:rPr>
          <w:t xml:space="preserve"> were obtained at 6 weeks of age </w:t>
        </w:r>
        <w:r w:rsidRPr="001E0072">
          <w:rPr>
            <w:rFonts w:ascii="Times New Roman" w:hAnsi="Times New Roman" w:cs="Times New Roman"/>
            <w:color w:val="2A2A2A"/>
            <w:szCs w:val="21"/>
            <w:shd w:val="clear" w:color="auto" w:fill="FFFFFF"/>
          </w:rPr>
          <w:t xml:space="preserve">from </w:t>
        </w:r>
        <w:r w:rsidRPr="00923B85">
          <w:rPr>
            <w:rFonts w:ascii="Times New Roman" w:hAnsi="Times New Roman" w:cs="Times New Roman"/>
            <w:color w:val="2A2A2A"/>
            <w:szCs w:val="21"/>
            <w:shd w:val="clear" w:color="auto" w:fill="FFFFFF"/>
          </w:rPr>
          <w:t>Beijing</w:t>
        </w:r>
        <w:r>
          <w:rPr>
            <w:rFonts w:ascii="Times New Roman" w:hAnsi="Times New Roman" w:cs="Times New Roman"/>
            <w:color w:val="2A2A2A"/>
            <w:szCs w:val="21"/>
            <w:shd w:val="clear" w:color="auto" w:fill="FFFFFF"/>
          </w:rPr>
          <w:t xml:space="preserve"> </w:t>
        </w:r>
        <w:r w:rsidRPr="00B42837">
          <w:rPr>
            <w:rFonts w:ascii="Times New Roman" w:hAnsi="Times New Roman" w:cs="Times New Roman"/>
            <w:color w:val="2A2A2A"/>
            <w:szCs w:val="21"/>
            <w:shd w:val="clear" w:color="auto" w:fill="FFFFFF"/>
          </w:rPr>
          <w:t>(A Charles River Company, Beijing, China)</w:t>
        </w:r>
        <w:r w:rsidRPr="00923B85">
          <w:rPr>
            <w:rFonts w:ascii="Times New Roman" w:hAnsi="Times New Roman" w:cs="Times New Roman"/>
            <w:color w:val="2A2A2A"/>
            <w:szCs w:val="21"/>
            <w:shd w:val="clear" w:color="auto" w:fill="FFFFFF"/>
          </w:rPr>
          <w:t>, Hunan</w:t>
        </w:r>
        <w:r>
          <w:rPr>
            <w:rFonts w:ascii="Times New Roman" w:hAnsi="Times New Roman" w:cs="Times New Roman"/>
            <w:color w:val="2A2A2A"/>
            <w:szCs w:val="21"/>
            <w:shd w:val="clear" w:color="auto" w:fill="FFFFFF"/>
          </w:rPr>
          <w:t xml:space="preserve"> </w:t>
        </w:r>
        <w:r w:rsidRPr="00F115BE">
          <w:rPr>
            <w:rFonts w:ascii="Times New Roman" w:hAnsi="Times New Roman" w:cs="Times New Roman"/>
            <w:color w:val="2A2A2A"/>
            <w:szCs w:val="21"/>
            <w:shd w:val="clear" w:color="auto" w:fill="FFFFFF"/>
          </w:rPr>
          <w:t xml:space="preserve">(Hunan </w:t>
        </w:r>
        <w:proofErr w:type="spellStart"/>
        <w:r w:rsidRPr="00F115BE">
          <w:rPr>
            <w:rFonts w:ascii="Times New Roman" w:hAnsi="Times New Roman" w:cs="Times New Roman"/>
            <w:color w:val="2A2A2A"/>
            <w:szCs w:val="21"/>
            <w:shd w:val="clear" w:color="auto" w:fill="FFFFFF"/>
          </w:rPr>
          <w:t>Slac</w:t>
        </w:r>
        <w:proofErr w:type="spellEnd"/>
        <w:r w:rsidRPr="00F115BE">
          <w:rPr>
            <w:rFonts w:ascii="Times New Roman" w:hAnsi="Times New Roman" w:cs="Times New Roman"/>
            <w:color w:val="2A2A2A"/>
            <w:szCs w:val="21"/>
            <w:shd w:val="clear" w:color="auto" w:fill="FFFFFF"/>
          </w:rPr>
          <w:t xml:space="preserve"> </w:t>
        </w:r>
        <w:proofErr w:type="spellStart"/>
        <w:r w:rsidRPr="00F115BE">
          <w:rPr>
            <w:rFonts w:ascii="Times New Roman" w:hAnsi="Times New Roman" w:cs="Times New Roman"/>
            <w:color w:val="2A2A2A"/>
            <w:szCs w:val="21"/>
            <w:shd w:val="clear" w:color="auto" w:fill="FFFFFF"/>
          </w:rPr>
          <w:t>Jingda</w:t>
        </w:r>
        <w:proofErr w:type="spellEnd"/>
        <w:r w:rsidRPr="00F115BE">
          <w:rPr>
            <w:rFonts w:ascii="Times New Roman" w:hAnsi="Times New Roman" w:cs="Times New Roman"/>
            <w:color w:val="2A2A2A"/>
            <w:szCs w:val="21"/>
            <w:shd w:val="clear" w:color="auto" w:fill="FFFFFF"/>
          </w:rPr>
          <w:t xml:space="preserve"> Laboratory Animal Company, Ltd., Changsha, China)</w:t>
        </w:r>
        <w:r w:rsidRPr="00923B85">
          <w:rPr>
            <w:rFonts w:ascii="Times New Roman" w:hAnsi="Times New Roman" w:cs="Times New Roman"/>
            <w:color w:val="2A2A2A"/>
            <w:szCs w:val="21"/>
            <w:shd w:val="clear" w:color="auto" w:fill="FFFFFF"/>
          </w:rPr>
          <w:t>, Guangdong</w:t>
        </w:r>
        <w:r>
          <w:rPr>
            <w:rFonts w:ascii="Times New Roman" w:hAnsi="Times New Roman" w:cs="Times New Roman"/>
            <w:color w:val="2A2A2A"/>
            <w:szCs w:val="21"/>
            <w:shd w:val="clear" w:color="auto" w:fill="FFFFFF"/>
          </w:rPr>
          <w:t xml:space="preserve"> (</w:t>
        </w:r>
        <w:r w:rsidRPr="00B42837">
          <w:rPr>
            <w:rFonts w:ascii="Times New Roman" w:hAnsi="Times New Roman" w:cs="Times New Roman"/>
            <w:color w:val="2A2A2A"/>
            <w:szCs w:val="21"/>
            <w:shd w:val="clear" w:color="auto" w:fill="FFFFFF"/>
          </w:rPr>
          <w:t>Guangdong Medical Laboratory Animal Center</w:t>
        </w:r>
        <w:r>
          <w:rPr>
            <w:rFonts w:ascii="Times New Roman" w:hAnsi="Times New Roman" w:cs="Times New Roman"/>
            <w:color w:val="2A2A2A"/>
            <w:szCs w:val="21"/>
            <w:shd w:val="clear" w:color="auto" w:fill="FFFFFF"/>
          </w:rPr>
          <w:t xml:space="preserve">, </w:t>
        </w:r>
        <w:r w:rsidRPr="00B42837">
          <w:rPr>
            <w:rFonts w:ascii="Times New Roman" w:hAnsi="Times New Roman" w:cs="Times New Roman"/>
            <w:color w:val="2A2A2A"/>
            <w:szCs w:val="21"/>
            <w:shd w:val="clear" w:color="auto" w:fill="FFFFFF"/>
          </w:rPr>
          <w:t>Foshan, China)</w:t>
        </w:r>
        <w:r>
          <w:rPr>
            <w:rFonts w:ascii="Times New Roman" w:hAnsi="Times New Roman" w:cs="Times New Roman"/>
            <w:color w:val="2A2A2A"/>
            <w:szCs w:val="21"/>
            <w:shd w:val="clear" w:color="auto" w:fill="FFFFFF"/>
          </w:rPr>
          <w:t>)</w:t>
        </w:r>
        <w:r w:rsidRPr="00923B85">
          <w:rPr>
            <w:rFonts w:ascii="Times New Roman" w:hAnsi="Times New Roman" w:cs="Times New Roman"/>
            <w:color w:val="2A2A2A"/>
            <w:szCs w:val="21"/>
            <w:shd w:val="clear" w:color="auto" w:fill="FFFFFF"/>
          </w:rPr>
          <w:t>, Shanghai</w:t>
        </w:r>
        <w:r>
          <w:t xml:space="preserve"> </w:t>
        </w:r>
        <w:r w:rsidRPr="00B42837">
          <w:rPr>
            <w:rFonts w:ascii="Times New Roman" w:hAnsi="Times New Roman" w:cs="Times New Roman"/>
            <w:color w:val="2A2A2A"/>
            <w:szCs w:val="21"/>
            <w:shd w:val="clear" w:color="auto" w:fill="FFFFFF"/>
          </w:rPr>
          <w:t>(SLAC Laboratory Animal Co., Ltd., Shanghai, China)</w:t>
        </w:r>
        <w:r w:rsidRPr="00923B85">
          <w:rPr>
            <w:rFonts w:ascii="Times New Roman" w:hAnsi="Times New Roman" w:cs="Times New Roman"/>
            <w:color w:val="2A2A2A"/>
            <w:szCs w:val="21"/>
            <w:shd w:val="clear" w:color="auto" w:fill="FFFFFF"/>
          </w:rPr>
          <w:t xml:space="preserve">. Mice were maintained on a 12-h light/dark cycle and allowed ad libitum access to food and water throughout the experiment. After acclimatizing to the diet and housing environment for 1 week, mice from each vendor were randomly separated into three groups: cellulose group, resistant starch group, and inulin group (n = 5). Composition of all diets including the source of dietary fibers inulin, cellulose and pectin are provided in supplementary table 1 (Table S1). Fecal pellets from each mouse were freshly collected over multiple time points: day 0 (before diet change), day 1, 3, 5, 8, 13, 19, 25, and 31 (Figure 1A). Fecal samples were snap-frozen in liquid nitrogen and stored at −80 °C until further processing. At every cage change (moving the mice to a new clean cage with fresh bedding once in two weeks), body weight was individually measured, and </w:t>
        </w:r>
        <w:r w:rsidRPr="00923B85">
          <w:rPr>
            <w:rFonts w:ascii="Times New Roman" w:hAnsi="Times New Roman" w:cs="Times New Roman"/>
            <w:color w:val="000000"/>
            <w:szCs w:val="21"/>
          </w:rPr>
          <w:t xml:space="preserve">food intake and </w:t>
        </w:r>
        <w:r w:rsidRPr="00923B85">
          <w:rPr>
            <w:rFonts w:ascii="Times New Roman" w:hAnsi="Times New Roman" w:cs="Times New Roman"/>
            <w:szCs w:val="21"/>
          </w:rPr>
          <w:t>fecal output</w:t>
        </w:r>
        <w:r w:rsidRPr="00923B85">
          <w:rPr>
            <w:rFonts w:ascii="Times New Roman" w:hAnsi="Times New Roman" w:cs="Times New Roman"/>
            <w:color w:val="2A2A2A"/>
            <w:szCs w:val="21"/>
            <w:shd w:val="clear" w:color="auto" w:fill="FFFFFF"/>
          </w:rPr>
          <w:t xml:space="preserve"> of each cage mice during the past three days per cage were measured. </w:t>
        </w:r>
        <w:r w:rsidRPr="00237A1F">
          <w:rPr>
            <w:rFonts w:ascii="Times New Roman" w:hAnsi="Times New Roman" w:cs="Times New Roman"/>
            <w:color w:val="2A2A2A"/>
            <w:szCs w:val="21"/>
            <w:shd w:val="clear" w:color="auto" w:fill="FFFFFF"/>
          </w:rPr>
          <w:t>This study was performed in accordance with the recommendations of the National Care and Use of Animals Guidelines (China) and approved by the Institutional Animal Care and Use Committee (IACUC) of the Shenzhen Institutes of Advanced Technology, Chinese Academy of Sciences.</w:t>
        </w:r>
      </w:ins>
    </w:p>
    <w:p w14:paraId="35CBA56B" w14:textId="77777777" w:rsidR="00B62D1D" w:rsidRPr="00923B85" w:rsidRDefault="00B62D1D" w:rsidP="00B62D1D">
      <w:pPr>
        <w:rPr>
          <w:ins w:id="2614" w:author="刘 红宾" w:date="2020-12-21T18:36:00Z"/>
          <w:rFonts w:ascii="Times New Roman" w:hAnsi="Times New Roman" w:cs="Times New Roman"/>
          <w:color w:val="2A2A2A"/>
          <w:szCs w:val="21"/>
          <w:shd w:val="clear" w:color="auto" w:fill="FFFFFF"/>
        </w:rPr>
      </w:pPr>
    </w:p>
    <w:p w14:paraId="6095C120" w14:textId="77777777" w:rsidR="00B62D1D" w:rsidRPr="00923B85" w:rsidRDefault="00B62D1D" w:rsidP="00B62D1D">
      <w:pPr>
        <w:rPr>
          <w:ins w:id="2615" w:author="刘 红宾" w:date="2020-12-21T18:36:00Z"/>
          <w:rFonts w:ascii="Times New Roman" w:hAnsi="Times New Roman" w:cs="Times New Roman"/>
          <w:i/>
          <w:iCs/>
          <w:color w:val="2A2A2A"/>
          <w:szCs w:val="21"/>
          <w:shd w:val="clear" w:color="auto" w:fill="FFFFFF"/>
        </w:rPr>
      </w:pPr>
      <w:ins w:id="2616" w:author="刘 红宾" w:date="2020-12-21T18:36:00Z">
        <w:r w:rsidRPr="00923B85">
          <w:rPr>
            <w:rFonts w:ascii="Times New Roman" w:hAnsi="Times New Roman" w:cs="Times New Roman"/>
            <w:i/>
            <w:iCs/>
            <w:color w:val="2A2A2A"/>
            <w:szCs w:val="21"/>
            <w:shd w:val="clear" w:color="auto" w:fill="FFFFFF"/>
          </w:rPr>
          <w:t>GC-MS analysis of fecal SCFA concentration</w:t>
        </w:r>
      </w:ins>
    </w:p>
    <w:p w14:paraId="6C1EDEDC" w14:textId="77777777" w:rsidR="00B62D1D" w:rsidRPr="00923B85" w:rsidRDefault="00B62D1D" w:rsidP="00B62D1D">
      <w:pPr>
        <w:rPr>
          <w:ins w:id="2617" w:author="刘 红宾" w:date="2020-12-21T18:36:00Z"/>
          <w:rFonts w:ascii="Times New Roman" w:hAnsi="Times New Roman" w:cs="Times New Roman"/>
          <w:color w:val="2A2A2A"/>
          <w:szCs w:val="21"/>
          <w:shd w:val="clear" w:color="auto" w:fill="FFFFFF"/>
        </w:rPr>
      </w:pPr>
      <w:ins w:id="2618" w:author="刘 红宾" w:date="2020-12-21T18:36:00Z">
        <w:r w:rsidRPr="00923B85">
          <w:rPr>
            <w:rFonts w:ascii="Times New Roman" w:hAnsi="Times New Roman" w:cs="Times New Roman"/>
            <w:color w:val="2A2A2A"/>
            <w:szCs w:val="21"/>
            <w:shd w:val="clear" w:color="auto" w:fill="FFFFFF"/>
          </w:rPr>
          <w:t>The SCFAs were analyzed according to the previous studies with modifications. For the sample extraction, 0.05 g of frozen feces were mixed with 300 µL of pure water containing caproic acid-6,6,6-d3 (</w:t>
        </w:r>
        <w:r w:rsidRPr="00F115BE">
          <w:rPr>
            <w:rFonts w:ascii="Times New Roman" w:hAnsi="Times New Roman" w:cs="Times New Roman"/>
            <w:color w:val="2A2A2A"/>
            <w:szCs w:val="21"/>
            <w:shd w:val="clear" w:color="auto" w:fill="FFFFFF"/>
          </w:rPr>
          <w:t>CDN Isotopes</w:t>
        </w:r>
        <w:r>
          <w:rPr>
            <w:rFonts w:ascii="Times New Roman" w:hAnsi="Times New Roman" w:cs="Times New Roman"/>
            <w:color w:val="2A2A2A"/>
            <w:szCs w:val="21"/>
            <w:shd w:val="clear" w:color="auto" w:fill="FFFFFF"/>
          </w:rPr>
          <w:t xml:space="preserve">, </w:t>
        </w:r>
        <w:r w:rsidRPr="00F115BE">
          <w:rPr>
            <w:rFonts w:ascii="Times New Roman" w:hAnsi="Times New Roman" w:cs="Times New Roman"/>
            <w:color w:val="2A2A2A"/>
            <w:szCs w:val="21"/>
            <w:shd w:val="clear" w:color="auto" w:fill="FFFFFF"/>
          </w:rPr>
          <w:t>Quebec, Canada</w:t>
        </w:r>
        <w:r w:rsidRPr="00923B85">
          <w:rPr>
            <w:rFonts w:ascii="Times New Roman" w:hAnsi="Times New Roman" w:cs="Times New Roman"/>
            <w:color w:val="2A2A2A"/>
            <w:szCs w:val="21"/>
            <w:shd w:val="clear" w:color="auto" w:fill="FFFFFF"/>
          </w:rPr>
          <w:t>) as internal standard (IS, final concentration 20 µg/mL). After adding 1.0 mm diameter zirconia/silica beads (</w:t>
        </w:r>
        <w:proofErr w:type="spellStart"/>
        <w:r w:rsidRPr="00923B85">
          <w:rPr>
            <w:rFonts w:ascii="Times New Roman" w:hAnsi="Times New Roman" w:cs="Times New Roman"/>
            <w:color w:val="2A2A2A"/>
            <w:szCs w:val="21"/>
            <w:shd w:val="clear" w:color="auto" w:fill="FFFFFF"/>
          </w:rPr>
          <w:t>BioSpec</w:t>
        </w:r>
        <w:proofErr w:type="spellEnd"/>
        <w:r w:rsidRPr="00923B85">
          <w:rPr>
            <w:rFonts w:ascii="Times New Roman" w:hAnsi="Times New Roman" w:cs="Times New Roman"/>
            <w:color w:val="2A2A2A"/>
            <w:szCs w:val="21"/>
            <w:shd w:val="clear" w:color="auto" w:fill="FFFFFF"/>
          </w:rPr>
          <w:t>, Bartlesville, OK), feces were homogenized for 20 s under 6500 rpm for three times,</w:t>
        </w:r>
        <w:r w:rsidRPr="00923B85">
          <w:rPr>
            <w:rFonts w:ascii="Times New Roman" w:hAnsi="Times New Roman" w:cs="Times New Roman"/>
            <w:szCs w:val="21"/>
          </w:rPr>
          <w:t xml:space="preserve"> </w:t>
        </w:r>
        <w:r w:rsidRPr="00923B85">
          <w:rPr>
            <w:rFonts w:ascii="Times New Roman" w:hAnsi="Times New Roman" w:cs="Times New Roman"/>
            <w:color w:val="2A2A2A"/>
            <w:szCs w:val="21"/>
            <w:shd w:val="clear" w:color="auto" w:fill="FFFFFF"/>
          </w:rPr>
          <w:t xml:space="preserve">then incubated at 4 °C with shaking for 30 min, followed by centrifugation for 30 min at 13,000×g. Following extraction with anhydrous diethyl ether, the SCFA extract accurately transferred into a glass insert in a GC vial and capped tightly after added 5 µl of N, O-bis(trimethyl-silyl)-trifluoroacetamide and vortexed for 5 s. The mixture was kept in the GC vial and incubated at room temperature (22 °C) overnight (or over 8 h) before loading to GC/MS. The analysis of acetic, propionic and butyric acids was performed by Agilent 8890/7000D triple quadrupole GC/MS equipped with a capillary HP-5 </w:t>
        </w:r>
        <w:proofErr w:type="spellStart"/>
        <w:r w:rsidRPr="00923B85">
          <w:rPr>
            <w:rFonts w:ascii="Times New Roman" w:hAnsi="Times New Roman" w:cs="Times New Roman"/>
            <w:color w:val="2A2A2A"/>
            <w:szCs w:val="21"/>
            <w:shd w:val="clear" w:color="auto" w:fill="FFFFFF"/>
          </w:rPr>
          <w:t>ms</w:t>
        </w:r>
        <w:proofErr w:type="spellEnd"/>
        <w:r w:rsidRPr="00923B85">
          <w:rPr>
            <w:rFonts w:ascii="Times New Roman" w:hAnsi="Times New Roman" w:cs="Times New Roman"/>
            <w:color w:val="2A2A2A"/>
            <w:szCs w:val="21"/>
            <w:shd w:val="clear" w:color="auto" w:fill="FFFFFF"/>
          </w:rPr>
          <w:t xml:space="preserve"> capillary column (30 m × 0.25 mm × 0.25 µm film thickness) (Agilent Technologies). The analytes were quantified in the selected ion monitoring (SIM) mode using the target ion and confirmed by confirmative ions. The concentration was determined with reference to the peak side of IS. </w:t>
        </w:r>
      </w:ins>
    </w:p>
    <w:p w14:paraId="77588FE2" w14:textId="77777777" w:rsidR="00B62D1D" w:rsidRPr="00923B85" w:rsidRDefault="00B62D1D" w:rsidP="00B62D1D">
      <w:pPr>
        <w:rPr>
          <w:ins w:id="2619" w:author="刘 红宾" w:date="2020-12-21T18:36:00Z"/>
          <w:rFonts w:ascii="Times New Roman" w:hAnsi="Times New Roman" w:cs="Times New Roman"/>
          <w:color w:val="2A2A2A"/>
          <w:szCs w:val="21"/>
          <w:shd w:val="clear" w:color="auto" w:fill="FFFFFF"/>
        </w:rPr>
      </w:pPr>
    </w:p>
    <w:p w14:paraId="1B94DBF2" w14:textId="77777777" w:rsidR="00B62D1D" w:rsidRPr="00923B85" w:rsidRDefault="00B62D1D" w:rsidP="00B62D1D">
      <w:pPr>
        <w:rPr>
          <w:ins w:id="2620" w:author="刘 红宾" w:date="2020-12-21T18:36:00Z"/>
          <w:rFonts w:ascii="Times New Roman" w:hAnsi="Times New Roman" w:cs="Times New Roman"/>
          <w:i/>
          <w:iCs/>
          <w:color w:val="2A2A2A"/>
          <w:szCs w:val="21"/>
          <w:shd w:val="clear" w:color="auto" w:fill="FFFFFF"/>
        </w:rPr>
      </w:pPr>
      <w:ins w:id="2621" w:author="刘 红宾" w:date="2020-12-21T18:36:00Z">
        <w:r w:rsidRPr="00923B85">
          <w:rPr>
            <w:rFonts w:ascii="Times New Roman" w:hAnsi="Times New Roman" w:cs="Times New Roman"/>
            <w:i/>
            <w:iCs/>
            <w:color w:val="2A2A2A"/>
            <w:szCs w:val="21"/>
            <w:shd w:val="clear" w:color="auto" w:fill="FFFFFF"/>
          </w:rPr>
          <w:t>DNA extraction and quantification of bacterial load</w:t>
        </w:r>
      </w:ins>
    </w:p>
    <w:p w14:paraId="38C69CB8" w14:textId="77777777" w:rsidR="00B62D1D" w:rsidRPr="00923B85" w:rsidRDefault="00B62D1D" w:rsidP="00B62D1D">
      <w:pPr>
        <w:rPr>
          <w:ins w:id="2622" w:author="刘 红宾" w:date="2020-12-21T18:36:00Z"/>
          <w:rFonts w:ascii="Times New Roman" w:hAnsi="Times New Roman" w:cs="Times New Roman"/>
          <w:szCs w:val="21"/>
        </w:rPr>
      </w:pPr>
      <w:ins w:id="2623" w:author="刘 红宾" w:date="2020-12-21T18:36:00Z">
        <w:r w:rsidRPr="00923B85">
          <w:rPr>
            <w:rFonts w:ascii="Times New Roman" w:hAnsi="Times New Roman" w:cs="Times New Roman"/>
            <w:szCs w:val="21"/>
          </w:rPr>
          <w:t xml:space="preserve">For extraction of DNA, 0.25 g of fecal material from pellets was extracted using the </w:t>
        </w:r>
        <w:proofErr w:type="spellStart"/>
        <w:r w:rsidRPr="00923B85">
          <w:rPr>
            <w:rFonts w:ascii="Times New Roman" w:hAnsi="Times New Roman" w:cs="Times New Roman"/>
            <w:szCs w:val="21"/>
          </w:rPr>
          <w:t>QIAmp</w:t>
        </w:r>
        <w:proofErr w:type="spellEnd"/>
        <w:r w:rsidRPr="00923B85">
          <w:rPr>
            <w:rFonts w:ascii="Times New Roman" w:hAnsi="Times New Roman" w:cs="Times New Roman"/>
            <w:szCs w:val="21"/>
          </w:rPr>
          <w:t xml:space="preserve"> </w:t>
        </w:r>
        <w:proofErr w:type="spellStart"/>
        <w:r w:rsidRPr="00923B85">
          <w:rPr>
            <w:rFonts w:ascii="Times New Roman" w:hAnsi="Times New Roman" w:cs="Times New Roman"/>
            <w:szCs w:val="21"/>
          </w:rPr>
          <w:t>PowerFecal</w:t>
        </w:r>
        <w:proofErr w:type="spellEnd"/>
        <w:r w:rsidRPr="00923B85">
          <w:rPr>
            <w:rFonts w:ascii="Times New Roman" w:hAnsi="Times New Roman" w:cs="Times New Roman"/>
            <w:szCs w:val="21"/>
          </w:rPr>
          <w:t xml:space="preserve"> DNA kit (Qiagen, #12830–50) following standard manufacturer procedures. DNA samples were resuspended in Buffer C6 and quantitated using the Qubit fluorometer (</w:t>
        </w:r>
        <w:proofErr w:type="spellStart"/>
        <w:r w:rsidRPr="00923B85">
          <w:rPr>
            <w:rFonts w:ascii="Times New Roman" w:hAnsi="Times New Roman" w:cs="Times New Roman"/>
            <w:szCs w:val="21"/>
          </w:rPr>
          <w:t>ThermoFisher</w:t>
        </w:r>
        <w:proofErr w:type="spellEnd"/>
        <w:r w:rsidRPr="00923B85">
          <w:rPr>
            <w:rFonts w:ascii="Times New Roman" w:hAnsi="Times New Roman" w:cs="Times New Roman"/>
            <w:szCs w:val="21"/>
          </w:rPr>
          <w:t xml:space="preserve"> Scientific). To quantitatively assess bacterial load, total bacteria cell counts were determined using qPCR as described recently.</w:t>
        </w:r>
      </w:ins>
    </w:p>
    <w:p w14:paraId="36771576" w14:textId="77777777" w:rsidR="00B62D1D" w:rsidRPr="00923B85" w:rsidRDefault="00B62D1D" w:rsidP="00B62D1D">
      <w:pPr>
        <w:rPr>
          <w:ins w:id="2624" w:author="刘 红宾" w:date="2020-12-21T18:36:00Z"/>
          <w:rFonts w:ascii="Times New Roman" w:hAnsi="Times New Roman" w:cs="Times New Roman"/>
          <w:szCs w:val="21"/>
        </w:rPr>
      </w:pPr>
    </w:p>
    <w:p w14:paraId="117F28CF" w14:textId="77777777" w:rsidR="00B62D1D" w:rsidRPr="00923B85" w:rsidRDefault="00B62D1D" w:rsidP="00B62D1D">
      <w:pPr>
        <w:rPr>
          <w:ins w:id="2625" w:author="刘 红宾" w:date="2020-12-21T18:36:00Z"/>
          <w:rFonts w:ascii="Times New Roman" w:hAnsi="Times New Roman" w:cs="Times New Roman"/>
          <w:i/>
          <w:iCs/>
          <w:color w:val="2A2A2A"/>
          <w:szCs w:val="21"/>
          <w:shd w:val="clear" w:color="auto" w:fill="FFFFFF"/>
        </w:rPr>
      </w:pPr>
      <w:ins w:id="2626" w:author="刘 红宾" w:date="2020-12-21T18:36:00Z">
        <w:r>
          <w:rPr>
            <w:rFonts w:ascii="Times New Roman" w:hAnsi="Times New Roman" w:cs="Times New Roman"/>
            <w:i/>
            <w:iCs/>
            <w:color w:val="2A2A2A"/>
            <w:szCs w:val="21"/>
            <w:shd w:val="clear" w:color="auto" w:fill="FFFFFF"/>
          </w:rPr>
          <w:t>A</w:t>
        </w:r>
        <w:r>
          <w:rPr>
            <w:rFonts w:ascii="Times New Roman" w:hAnsi="Times New Roman" w:cs="Times New Roman" w:hint="eastAsia"/>
            <w:i/>
            <w:iCs/>
            <w:color w:val="2A2A2A"/>
            <w:szCs w:val="21"/>
            <w:shd w:val="clear" w:color="auto" w:fill="FFFFFF"/>
          </w:rPr>
          <w:t>mplicon</w:t>
        </w:r>
        <w:r>
          <w:rPr>
            <w:rFonts w:ascii="Times New Roman" w:hAnsi="Times New Roman" w:cs="Times New Roman"/>
            <w:i/>
            <w:iCs/>
            <w:color w:val="2A2A2A"/>
            <w:szCs w:val="21"/>
            <w:shd w:val="clear" w:color="auto" w:fill="FFFFFF"/>
          </w:rPr>
          <w:t xml:space="preserve"> </w:t>
        </w:r>
        <w:r>
          <w:rPr>
            <w:rFonts w:ascii="Times New Roman" w:hAnsi="Times New Roman" w:cs="Times New Roman" w:hint="eastAsia"/>
            <w:i/>
            <w:iCs/>
            <w:color w:val="2A2A2A"/>
            <w:szCs w:val="21"/>
            <w:shd w:val="clear" w:color="auto" w:fill="FFFFFF"/>
          </w:rPr>
          <w:t>and</w:t>
        </w:r>
        <w:r>
          <w:rPr>
            <w:rFonts w:ascii="Times New Roman" w:hAnsi="Times New Roman" w:cs="Times New Roman"/>
            <w:i/>
            <w:iCs/>
            <w:color w:val="2A2A2A"/>
            <w:szCs w:val="21"/>
            <w:shd w:val="clear" w:color="auto" w:fill="FFFFFF"/>
          </w:rPr>
          <w:t xml:space="preserve"> metagenomic</w:t>
        </w:r>
        <w:r w:rsidRPr="00923B85">
          <w:rPr>
            <w:rFonts w:ascii="Times New Roman" w:hAnsi="Times New Roman" w:cs="Times New Roman"/>
            <w:i/>
            <w:iCs/>
            <w:color w:val="2A2A2A"/>
            <w:szCs w:val="21"/>
            <w:shd w:val="clear" w:color="auto" w:fill="FFFFFF"/>
          </w:rPr>
          <w:t xml:space="preserve"> sequenc</w:t>
        </w:r>
        <w:r>
          <w:rPr>
            <w:rFonts w:ascii="Times New Roman" w:hAnsi="Times New Roman" w:cs="Times New Roman"/>
            <w:i/>
            <w:iCs/>
            <w:color w:val="2A2A2A"/>
            <w:szCs w:val="21"/>
            <w:shd w:val="clear" w:color="auto" w:fill="FFFFFF"/>
          </w:rPr>
          <w:t>ing</w:t>
        </w:r>
      </w:ins>
    </w:p>
    <w:p w14:paraId="564D57FA" w14:textId="77777777" w:rsidR="00B62D1D" w:rsidRPr="00923B85" w:rsidRDefault="00B62D1D" w:rsidP="00B62D1D">
      <w:pPr>
        <w:rPr>
          <w:ins w:id="2627" w:author="刘 红宾" w:date="2020-12-21T18:36:00Z"/>
          <w:rFonts w:ascii="Times New Roman" w:hAnsi="Times New Roman" w:cs="Times New Roman"/>
          <w:color w:val="000000"/>
          <w:szCs w:val="21"/>
        </w:rPr>
      </w:pPr>
      <w:ins w:id="2628" w:author="刘 红宾" w:date="2020-12-21T18:36:00Z">
        <w:r w:rsidRPr="00923B85">
          <w:rPr>
            <w:rFonts w:ascii="Times New Roman" w:hAnsi="Times New Roman" w:cs="Times New Roman"/>
            <w:color w:val="000000"/>
            <w:szCs w:val="21"/>
          </w:rPr>
          <w:t xml:space="preserve">16S rRNA gene sequencing was performed as previously described. Library preparation was done using a two-step PCR method. During the first step of PCR, primers </w:t>
        </w:r>
        <w:r w:rsidRPr="00923B85">
          <w:rPr>
            <w:rFonts w:ascii="Times New Roman" w:hAnsi="Times New Roman" w:cs="Times New Roman"/>
            <w:i/>
            <w:iCs/>
            <w:color w:val="000000"/>
            <w:szCs w:val="21"/>
          </w:rPr>
          <w:t>S-D-Bact-0341-b-S-17</w:t>
        </w:r>
        <w:r w:rsidRPr="00923B85">
          <w:rPr>
            <w:rFonts w:ascii="Times New Roman" w:hAnsi="Times New Roman" w:cs="Times New Roman"/>
            <w:color w:val="000000"/>
            <w:szCs w:val="21"/>
          </w:rPr>
          <w:t xml:space="preserve"> and </w:t>
        </w:r>
        <w:r w:rsidRPr="00923B85">
          <w:rPr>
            <w:rFonts w:ascii="Times New Roman" w:hAnsi="Times New Roman" w:cs="Times New Roman"/>
            <w:i/>
            <w:iCs/>
            <w:color w:val="000000"/>
            <w:szCs w:val="21"/>
          </w:rPr>
          <w:t>S-D-Bact-0785-a-A-21</w:t>
        </w:r>
        <w:r w:rsidRPr="00923B85">
          <w:rPr>
            <w:rFonts w:ascii="Times New Roman" w:hAnsi="Times New Roman" w:cs="Times New Roman"/>
            <w:color w:val="000000"/>
            <w:szCs w:val="21"/>
          </w:rPr>
          <w:t xml:space="preserve"> were used to target and amplify the v3-4 region, as well as to add second-step priming sites. Dual index codes were added to each sample using </w:t>
        </w:r>
        <w:r>
          <w:rPr>
            <w:rFonts w:ascii="Times New Roman" w:hAnsi="Times New Roman" w:cs="Times New Roman"/>
            <w:color w:val="000000"/>
            <w:szCs w:val="21"/>
          </w:rPr>
          <w:t>ALFA-SEQ</w:t>
        </w:r>
        <w:r w:rsidRPr="00923B85">
          <w:rPr>
            <w:rFonts w:ascii="Times New Roman" w:hAnsi="Times New Roman" w:cs="Times New Roman"/>
            <w:color w:val="000000"/>
            <w:szCs w:val="21"/>
          </w:rPr>
          <w:t xml:space="preserve"> </w:t>
        </w:r>
        <w:r>
          <w:rPr>
            <w:rFonts w:ascii="Times New Roman" w:hAnsi="Times New Roman" w:cs="Times New Roman"/>
            <w:color w:val="000000"/>
            <w:szCs w:val="21"/>
          </w:rPr>
          <w:t xml:space="preserve">DNA Library Prep Kit </w:t>
        </w:r>
        <w:r w:rsidRPr="00923B85">
          <w:rPr>
            <w:rFonts w:ascii="Times New Roman" w:hAnsi="Times New Roman" w:cs="Times New Roman"/>
            <w:color w:val="000000"/>
            <w:szCs w:val="21"/>
          </w:rPr>
          <w:t>(</w:t>
        </w:r>
        <w:proofErr w:type="spellStart"/>
        <w:r>
          <w:rPr>
            <w:rFonts w:ascii="Times New Roman" w:hAnsi="Times New Roman" w:cs="Times New Roman"/>
            <w:color w:val="000000"/>
            <w:szCs w:val="21"/>
          </w:rPr>
          <w:t>mCHIP</w:t>
        </w:r>
        <w:proofErr w:type="spellEnd"/>
        <w:r w:rsidRPr="00923B85">
          <w:rPr>
            <w:rFonts w:ascii="Times New Roman" w:hAnsi="Times New Roman" w:cs="Times New Roman"/>
            <w:color w:val="000000"/>
            <w:szCs w:val="21"/>
          </w:rPr>
          <w:t xml:space="preserve">) at the second PCR step. The PCR products were purified with </w:t>
        </w:r>
        <w:proofErr w:type="spellStart"/>
        <w:r w:rsidRPr="00923B85">
          <w:rPr>
            <w:rFonts w:ascii="Times New Roman" w:hAnsi="Times New Roman" w:cs="Times New Roman"/>
            <w:color w:val="000000"/>
            <w:szCs w:val="21"/>
          </w:rPr>
          <w:t>Agencourt</w:t>
        </w:r>
        <w:proofErr w:type="spellEnd"/>
        <w:r w:rsidRPr="00923B85">
          <w:rPr>
            <w:rFonts w:ascii="Times New Roman" w:hAnsi="Times New Roman" w:cs="Times New Roman"/>
            <w:color w:val="000000"/>
            <w:szCs w:val="21"/>
          </w:rPr>
          <w:t xml:space="preserve"> </w:t>
        </w:r>
        <w:proofErr w:type="spellStart"/>
        <w:r w:rsidRPr="00923B85">
          <w:rPr>
            <w:rFonts w:ascii="Times New Roman" w:hAnsi="Times New Roman" w:cs="Times New Roman"/>
            <w:color w:val="000000"/>
            <w:szCs w:val="21"/>
          </w:rPr>
          <w:t>AMPure</w:t>
        </w:r>
        <w:proofErr w:type="spellEnd"/>
        <w:r w:rsidRPr="00923B85">
          <w:rPr>
            <w:rFonts w:ascii="Times New Roman" w:hAnsi="Times New Roman" w:cs="Times New Roman"/>
            <w:color w:val="000000"/>
            <w:szCs w:val="21"/>
          </w:rPr>
          <w:t xml:space="preserve"> XP magnetic beads (Beckman Coulter, Brea, CA, USA) and quality controlled with </w:t>
        </w:r>
        <w:proofErr w:type="spellStart"/>
        <w:r w:rsidRPr="00923B85">
          <w:rPr>
            <w:rFonts w:ascii="Times New Roman" w:hAnsi="Times New Roman" w:cs="Times New Roman"/>
            <w:color w:val="000000"/>
            <w:szCs w:val="21"/>
          </w:rPr>
          <w:t>TapeStation</w:t>
        </w:r>
        <w:proofErr w:type="spellEnd"/>
        <w:r w:rsidRPr="00923B85">
          <w:rPr>
            <w:rFonts w:ascii="Times New Roman" w:hAnsi="Times New Roman" w:cs="Times New Roman"/>
            <w:color w:val="000000"/>
            <w:szCs w:val="21"/>
          </w:rPr>
          <w:t xml:space="preserve"> (Agilent Technologies, Santa Clara, CA, USA). The final DNA concentrations of the purified products were measured with a Qubit 2.0 fluorometer (Thermo Fisher Scientific). The purified products were pooled in equal molar </w:t>
        </w:r>
        <w:proofErr w:type="gramStart"/>
        <w:r w:rsidRPr="00923B85">
          <w:rPr>
            <w:rFonts w:ascii="Times New Roman" w:hAnsi="Times New Roman" w:cs="Times New Roman"/>
            <w:color w:val="000000"/>
            <w:szCs w:val="21"/>
          </w:rPr>
          <w:t>concentrations, and</w:t>
        </w:r>
        <w:proofErr w:type="gramEnd"/>
        <w:r w:rsidRPr="00923B85">
          <w:rPr>
            <w:rFonts w:ascii="Times New Roman" w:hAnsi="Times New Roman" w:cs="Times New Roman"/>
            <w:color w:val="000000"/>
            <w:szCs w:val="21"/>
          </w:rPr>
          <w:t xml:space="preserve"> denatured following the Illumina protocol. All sequencing was done in a single run</w:t>
        </w:r>
        <w:r>
          <w:rPr>
            <w:rFonts w:ascii="Times New Roman" w:hAnsi="Times New Roman" w:cs="Times New Roman"/>
            <w:color w:val="000000"/>
            <w:szCs w:val="21"/>
          </w:rPr>
          <w:t xml:space="preserve">, which was </w:t>
        </w:r>
        <w:r w:rsidRPr="00923B85">
          <w:rPr>
            <w:rFonts w:ascii="Times New Roman" w:hAnsi="Times New Roman" w:cs="Times New Roman"/>
            <w:color w:val="000000"/>
            <w:szCs w:val="21"/>
          </w:rPr>
          <w:t xml:space="preserve">performed </w:t>
        </w:r>
        <w:r w:rsidRPr="001C4E13">
          <w:rPr>
            <w:rFonts w:ascii="Times New Roman" w:hAnsi="Times New Roman" w:cs="Times New Roman"/>
            <w:color w:val="000000"/>
            <w:szCs w:val="21"/>
          </w:rPr>
          <w:t>with</w:t>
        </w:r>
        <w:r>
          <w:rPr>
            <w:rFonts w:ascii="Times New Roman" w:hAnsi="Times New Roman" w:cs="Times New Roman" w:hint="eastAsia"/>
            <w:color w:val="000000"/>
            <w:szCs w:val="21"/>
          </w:rPr>
          <w:t xml:space="preserve"> </w:t>
        </w:r>
        <w:r w:rsidRPr="001C4E13">
          <w:rPr>
            <w:rFonts w:ascii="Times New Roman" w:hAnsi="Times New Roman" w:cs="Times New Roman"/>
            <w:color w:val="000000"/>
            <w:szCs w:val="21"/>
          </w:rPr>
          <w:t xml:space="preserve">a </w:t>
        </w:r>
        <w:r>
          <w:rPr>
            <w:rFonts w:ascii="Times New Roman" w:hAnsi="Times New Roman" w:cs="Times New Roman"/>
            <w:color w:val="000000"/>
            <w:szCs w:val="21"/>
          </w:rPr>
          <w:t>250</w:t>
        </w:r>
        <w:r w:rsidRPr="001C4E13">
          <w:rPr>
            <w:rFonts w:ascii="Times New Roman" w:hAnsi="Times New Roman" w:cs="Times New Roman"/>
            <w:color w:val="000000"/>
            <w:szCs w:val="21"/>
          </w:rPr>
          <w:t xml:space="preserve">-cycle </w:t>
        </w:r>
        <w:r>
          <w:rPr>
            <w:rFonts w:ascii="Times New Roman" w:hAnsi="Times New Roman" w:cs="Times New Roman"/>
            <w:color w:val="000000"/>
            <w:szCs w:val="21"/>
          </w:rPr>
          <w:t>SP</w:t>
        </w:r>
        <w:r w:rsidRPr="001C4E13">
          <w:rPr>
            <w:rFonts w:ascii="Times New Roman" w:hAnsi="Times New Roman" w:cs="Times New Roman"/>
            <w:color w:val="000000"/>
            <w:szCs w:val="21"/>
          </w:rPr>
          <w:t xml:space="preserve"> kit on the </w:t>
        </w:r>
        <w:proofErr w:type="spellStart"/>
        <w:r w:rsidRPr="001C4E13">
          <w:rPr>
            <w:rFonts w:ascii="Times New Roman" w:hAnsi="Times New Roman" w:cs="Times New Roman"/>
            <w:color w:val="000000"/>
            <w:szCs w:val="21"/>
          </w:rPr>
          <w:t>NovaSeq</w:t>
        </w:r>
        <w:proofErr w:type="spellEnd"/>
        <w:r w:rsidRPr="001C4E13">
          <w:rPr>
            <w:rFonts w:ascii="Times New Roman" w:hAnsi="Times New Roman" w:cs="Times New Roman"/>
            <w:color w:val="000000"/>
            <w:szCs w:val="21"/>
          </w:rPr>
          <w:t xml:space="preserve"> 6000 following the </w:t>
        </w:r>
        <w:proofErr w:type="spellStart"/>
        <w:r w:rsidRPr="001C4E13">
          <w:rPr>
            <w:rFonts w:ascii="Times New Roman" w:hAnsi="Times New Roman" w:cs="Times New Roman"/>
            <w:color w:val="000000"/>
            <w:szCs w:val="21"/>
          </w:rPr>
          <w:t>NovaSeq</w:t>
        </w:r>
        <w:proofErr w:type="spellEnd"/>
        <w:r w:rsidRPr="001C4E13">
          <w:rPr>
            <w:rFonts w:ascii="Times New Roman" w:hAnsi="Times New Roman" w:cs="Times New Roman"/>
            <w:color w:val="000000"/>
            <w:szCs w:val="21"/>
          </w:rPr>
          <w:t xml:space="preserve"> XP workflow</w:t>
        </w:r>
        <w:r w:rsidRPr="00923B85">
          <w:rPr>
            <w:rFonts w:ascii="Times New Roman" w:hAnsi="Times New Roman" w:cs="Times New Roman"/>
            <w:color w:val="000000"/>
            <w:szCs w:val="21"/>
          </w:rPr>
          <w:t xml:space="preserve"> (Illumina</w:t>
        </w:r>
        <w:r w:rsidRPr="001C4E13">
          <w:rPr>
            <w:rFonts w:ascii="Times New Roman" w:hAnsi="Times New Roman" w:cs="Times New Roman"/>
            <w:color w:val="2A2A2A"/>
            <w:szCs w:val="21"/>
            <w:shd w:val="clear" w:color="auto" w:fill="FFFFFF"/>
          </w:rPr>
          <w:t>, USA</w:t>
        </w:r>
        <w:r w:rsidRPr="00923B85">
          <w:rPr>
            <w:rFonts w:ascii="Times New Roman" w:hAnsi="Times New Roman" w:cs="Times New Roman"/>
            <w:color w:val="000000"/>
            <w:szCs w:val="21"/>
          </w:rPr>
          <w:t>).</w:t>
        </w:r>
      </w:ins>
    </w:p>
    <w:p w14:paraId="7034F64C" w14:textId="77777777" w:rsidR="00B62D1D" w:rsidRPr="00923B85" w:rsidRDefault="00B62D1D" w:rsidP="00B62D1D">
      <w:pPr>
        <w:rPr>
          <w:ins w:id="2629" w:author="刘 红宾" w:date="2020-12-21T18:36:00Z"/>
          <w:rFonts w:ascii="Times New Roman" w:hAnsi="Times New Roman" w:cs="Times New Roman"/>
          <w:color w:val="2A2A2A"/>
          <w:szCs w:val="21"/>
          <w:shd w:val="clear" w:color="auto" w:fill="FFFFFF"/>
        </w:rPr>
      </w:pPr>
      <w:ins w:id="2630" w:author="刘 红宾" w:date="2020-12-21T18:36:00Z">
        <w:r w:rsidRPr="00923B85">
          <w:rPr>
            <w:rFonts w:ascii="Times New Roman" w:hAnsi="Times New Roman" w:cs="Times New Roman"/>
            <w:color w:val="2A2A2A"/>
            <w:szCs w:val="21"/>
            <w:shd w:val="clear" w:color="auto" w:fill="FFFFFF"/>
          </w:rPr>
          <w:t>Metagenomic sequencing was performed using fecal samples from the inulin diet group at day 0, 5 and 31.</w:t>
        </w:r>
        <w:r>
          <w:rPr>
            <w:rFonts w:ascii="Times New Roman" w:hAnsi="Times New Roman" w:cs="Times New Roman"/>
            <w:color w:val="2A2A2A"/>
            <w:szCs w:val="21"/>
            <w:shd w:val="clear" w:color="auto" w:fill="FFFFFF"/>
          </w:rPr>
          <w:t xml:space="preserve"> </w:t>
        </w:r>
        <w:r w:rsidRPr="001C4E13">
          <w:rPr>
            <w:rFonts w:ascii="Times New Roman" w:hAnsi="Times New Roman" w:cs="Times New Roman"/>
            <w:color w:val="2A2A2A"/>
            <w:szCs w:val="21"/>
            <w:shd w:val="clear" w:color="auto" w:fill="FFFFFF"/>
          </w:rPr>
          <w:t>E</w:t>
        </w:r>
        <w:r>
          <w:rPr>
            <w:rFonts w:ascii="Times New Roman" w:hAnsi="Times New Roman" w:cs="Times New Roman"/>
            <w:color w:val="2A2A2A"/>
            <w:szCs w:val="21"/>
            <w:shd w:val="clear" w:color="auto" w:fill="FFFFFF"/>
          </w:rPr>
          <w:t>xtracted</w:t>
        </w:r>
        <w:r w:rsidRPr="001C4E13">
          <w:rPr>
            <w:rFonts w:ascii="Times New Roman" w:hAnsi="Times New Roman" w:cs="Times New Roman"/>
            <w:color w:val="2A2A2A"/>
            <w:szCs w:val="21"/>
            <w:shd w:val="clear" w:color="auto" w:fill="FFFFFF"/>
          </w:rPr>
          <w:t xml:space="preserve"> DNA sample was purified using silica-based columns and then used to construct a shotgun library, </w:t>
        </w:r>
        <w:r>
          <w:rPr>
            <w:rFonts w:ascii="Times New Roman" w:hAnsi="Times New Roman" w:cs="Times New Roman"/>
            <w:color w:val="2A2A2A"/>
            <w:szCs w:val="21"/>
            <w:shd w:val="clear" w:color="auto" w:fill="FFFFFF"/>
          </w:rPr>
          <w:t xml:space="preserve">which </w:t>
        </w:r>
        <w:r>
          <w:rPr>
            <w:rFonts w:ascii="Times New Roman" w:hAnsi="Times New Roman" w:cs="Times New Roman"/>
            <w:color w:val="000000"/>
            <w:szCs w:val="21"/>
          </w:rPr>
          <w:t>was sequenc</w:t>
        </w:r>
        <w:r w:rsidRPr="00923B85">
          <w:rPr>
            <w:rFonts w:ascii="Times New Roman" w:hAnsi="Times New Roman" w:cs="Times New Roman"/>
            <w:color w:val="000000"/>
            <w:szCs w:val="21"/>
          </w:rPr>
          <w:t xml:space="preserve">ed </w:t>
        </w:r>
        <w:r w:rsidRPr="001C4E13">
          <w:rPr>
            <w:rFonts w:ascii="Times New Roman" w:hAnsi="Times New Roman" w:cs="Times New Roman"/>
            <w:color w:val="000000"/>
            <w:szCs w:val="21"/>
          </w:rPr>
          <w:t>with</w:t>
        </w:r>
        <w:r>
          <w:rPr>
            <w:rFonts w:ascii="Times New Roman" w:hAnsi="Times New Roman" w:cs="Times New Roman" w:hint="eastAsia"/>
            <w:color w:val="000000"/>
            <w:szCs w:val="21"/>
          </w:rPr>
          <w:t xml:space="preserve"> </w:t>
        </w:r>
        <w:r w:rsidRPr="001C4E13">
          <w:rPr>
            <w:rFonts w:ascii="Times New Roman" w:hAnsi="Times New Roman" w:cs="Times New Roman"/>
            <w:color w:val="000000"/>
            <w:szCs w:val="21"/>
          </w:rPr>
          <w:t xml:space="preserve">a </w:t>
        </w:r>
        <w:r>
          <w:rPr>
            <w:rFonts w:ascii="Times New Roman" w:hAnsi="Times New Roman" w:cs="Times New Roman"/>
            <w:color w:val="000000"/>
            <w:szCs w:val="21"/>
          </w:rPr>
          <w:t>150</w:t>
        </w:r>
        <w:r w:rsidRPr="001C4E13">
          <w:rPr>
            <w:rFonts w:ascii="Times New Roman" w:hAnsi="Times New Roman" w:cs="Times New Roman"/>
            <w:color w:val="000000"/>
            <w:szCs w:val="21"/>
          </w:rPr>
          <w:t xml:space="preserve">-cycle </w:t>
        </w:r>
        <w:r>
          <w:rPr>
            <w:rFonts w:ascii="Times New Roman" w:hAnsi="Times New Roman" w:cs="Times New Roman"/>
            <w:color w:val="000000"/>
            <w:szCs w:val="21"/>
          </w:rPr>
          <w:t>S4</w:t>
        </w:r>
        <w:r w:rsidRPr="001C4E13">
          <w:rPr>
            <w:rFonts w:ascii="Times New Roman" w:hAnsi="Times New Roman" w:cs="Times New Roman"/>
            <w:color w:val="000000"/>
            <w:szCs w:val="21"/>
          </w:rPr>
          <w:t xml:space="preserve"> kit on the </w:t>
        </w:r>
        <w:proofErr w:type="spellStart"/>
        <w:r w:rsidRPr="001C4E13">
          <w:rPr>
            <w:rFonts w:ascii="Times New Roman" w:hAnsi="Times New Roman" w:cs="Times New Roman"/>
            <w:color w:val="000000"/>
            <w:szCs w:val="21"/>
          </w:rPr>
          <w:t>NovaSeq</w:t>
        </w:r>
        <w:proofErr w:type="spellEnd"/>
        <w:r w:rsidRPr="001C4E13">
          <w:rPr>
            <w:rFonts w:ascii="Times New Roman" w:hAnsi="Times New Roman" w:cs="Times New Roman"/>
            <w:color w:val="000000"/>
            <w:szCs w:val="21"/>
          </w:rPr>
          <w:t xml:space="preserve"> 6000 following the </w:t>
        </w:r>
        <w:proofErr w:type="spellStart"/>
        <w:r w:rsidRPr="001C4E13">
          <w:rPr>
            <w:rFonts w:ascii="Times New Roman" w:hAnsi="Times New Roman" w:cs="Times New Roman"/>
            <w:color w:val="000000"/>
            <w:szCs w:val="21"/>
          </w:rPr>
          <w:t>NovaSeq</w:t>
        </w:r>
        <w:proofErr w:type="spellEnd"/>
        <w:r w:rsidRPr="001C4E13">
          <w:rPr>
            <w:rFonts w:ascii="Times New Roman" w:hAnsi="Times New Roman" w:cs="Times New Roman"/>
            <w:color w:val="000000"/>
            <w:szCs w:val="21"/>
          </w:rPr>
          <w:t xml:space="preserve"> XP workflow</w:t>
        </w:r>
        <w:r w:rsidRPr="00923B85">
          <w:rPr>
            <w:rFonts w:ascii="Times New Roman" w:hAnsi="Times New Roman" w:cs="Times New Roman"/>
            <w:color w:val="000000"/>
            <w:szCs w:val="21"/>
          </w:rPr>
          <w:t xml:space="preserve"> (Illumina</w:t>
        </w:r>
        <w:r w:rsidRPr="001C4E13">
          <w:rPr>
            <w:rFonts w:ascii="Times New Roman" w:hAnsi="Times New Roman" w:cs="Times New Roman"/>
            <w:color w:val="2A2A2A"/>
            <w:szCs w:val="21"/>
            <w:shd w:val="clear" w:color="auto" w:fill="FFFFFF"/>
          </w:rPr>
          <w:t>, USA</w:t>
        </w:r>
        <w:r w:rsidRPr="00923B85">
          <w:rPr>
            <w:rFonts w:ascii="Times New Roman" w:hAnsi="Times New Roman" w:cs="Times New Roman"/>
            <w:color w:val="000000"/>
            <w:szCs w:val="21"/>
          </w:rPr>
          <w:t>).</w:t>
        </w:r>
      </w:ins>
    </w:p>
    <w:p w14:paraId="3AD9B1B4" w14:textId="77777777" w:rsidR="00B62D1D" w:rsidRPr="00923B85" w:rsidRDefault="00B62D1D" w:rsidP="00B62D1D">
      <w:pPr>
        <w:rPr>
          <w:ins w:id="2631" w:author="刘 红宾" w:date="2020-12-21T18:36:00Z"/>
          <w:rFonts w:ascii="Times New Roman" w:hAnsi="Times New Roman" w:cs="Times New Roman"/>
          <w:color w:val="2A2A2A"/>
          <w:szCs w:val="21"/>
          <w:shd w:val="clear" w:color="auto" w:fill="FFFFFF"/>
        </w:rPr>
      </w:pPr>
    </w:p>
    <w:p w14:paraId="4C83160A" w14:textId="77777777" w:rsidR="00B62D1D" w:rsidRPr="00923B85" w:rsidRDefault="00B62D1D" w:rsidP="00B62D1D">
      <w:pPr>
        <w:rPr>
          <w:ins w:id="2632" w:author="刘 红宾" w:date="2020-12-21T18:36:00Z"/>
          <w:rFonts w:ascii="Times New Roman" w:hAnsi="Times New Roman" w:cs="Times New Roman"/>
          <w:i/>
          <w:iCs/>
          <w:color w:val="2A2A2A"/>
          <w:szCs w:val="21"/>
          <w:shd w:val="clear" w:color="auto" w:fill="FFFFFF"/>
        </w:rPr>
      </w:pPr>
      <w:ins w:id="2633" w:author="刘 红宾" w:date="2020-12-21T18:36:00Z">
        <w:r w:rsidRPr="00923B85">
          <w:rPr>
            <w:rFonts w:ascii="Times New Roman" w:hAnsi="Times New Roman" w:cs="Times New Roman"/>
            <w:i/>
            <w:iCs/>
            <w:color w:val="2A2A2A"/>
            <w:szCs w:val="21"/>
            <w:shd w:val="clear" w:color="auto" w:fill="FFFFFF"/>
          </w:rPr>
          <w:t>Sequence analysis</w:t>
        </w:r>
      </w:ins>
    </w:p>
    <w:p w14:paraId="5BF15AB1" w14:textId="77777777" w:rsidR="00B62D1D" w:rsidRPr="00923B85" w:rsidRDefault="00B62D1D" w:rsidP="00B62D1D">
      <w:pPr>
        <w:rPr>
          <w:ins w:id="2634" w:author="刘 红宾" w:date="2020-12-21T18:36:00Z"/>
          <w:rFonts w:ascii="Times New Roman" w:hAnsi="Times New Roman" w:cs="Times New Roman"/>
          <w:color w:val="2A2A2A"/>
          <w:szCs w:val="21"/>
          <w:shd w:val="clear" w:color="auto" w:fill="FFFFFF"/>
        </w:rPr>
      </w:pPr>
      <w:ins w:id="2635" w:author="刘 红宾" w:date="2020-12-21T18:36:00Z">
        <w:r w:rsidRPr="00923B85">
          <w:rPr>
            <w:rFonts w:ascii="Times New Roman" w:hAnsi="Times New Roman" w:cs="Times New Roman"/>
            <w:color w:val="2A2A2A"/>
            <w:szCs w:val="21"/>
            <w:shd w:val="clear" w:color="auto" w:fill="FFFFFF"/>
          </w:rPr>
          <w:t xml:space="preserve">The 16S rRNA sequencing reads were analyzed in QIIME 2-2020.2 software (37). Demultiplexed paired-end reads were trimmed to remove primers and </w:t>
        </w:r>
        <w:proofErr w:type="gramStart"/>
        <w:r w:rsidRPr="00923B85">
          <w:rPr>
            <w:rFonts w:ascii="Times New Roman" w:hAnsi="Times New Roman" w:cs="Times New Roman"/>
            <w:color w:val="2A2A2A"/>
            <w:szCs w:val="21"/>
            <w:shd w:val="clear" w:color="auto" w:fill="FFFFFF"/>
          </w:rPr>
          <w:t>poor quality</w:t>
        </w:r>
        <w:proofErr w:type="gramEnd"/>
        <w:r w:rsidRPr="00923B85">
          <w:rPr>
            <w:rFonts w:ascii="Times New Roman" w:hAnsi="Times New Roman" w:cs="Times New Roman"/>
            <w:color w:val="2A2A2A"/>
            <w:szCs w:val="21"/>
            <w:shd w:val="clear" w:color="auto" w:fill="FFFFFF"/>
          </w:rPr>
          <w:t xml:space="preserve"> bases with q2-cutadapt plugin. The trimmed sequences were denoised and joined with q2-dada2 plugin. The generated feature table was filtered to remove ASVs present in only a single sample and remaining ASVs were used to construct a rooted phylogenetic tree via q2-phylogeny. Rarefaction curve analysis of the data obtained was used to estimate the completeness of microbial communities sampling and performed using the </w:t>
        </w:r>
        <w:proofErr w:type="spellStart"/>
        <w:r w:rsidRPr="00923B85">
          <w:rPr>
            <w:rFonts w:ascii="Times New Roman" w:hAnsi="Times New Roman" w:cs="Times New Roman"/>
            <w:color w:val="2A2A2A"/>
            <w:szCs w:val="21"/>
            <w:shd w:val="clear" w:color="auto" w:fill="FFFFFF"/>
          </w:rPr>
          <w:t>iNEXT</w:t>
        </w:r>
        <w:proofErr w:type="spellEnd"/>
        <w:r w:rsidRPr="00923B85">
          <w:rPr>
            <w:rFonts w:ascii="Times New Roman" w:hAnsi="Times New Roman" w:cs="Times New Roman"/>
            <w:color w:val="2A2A2A"/>
            <w:szCs w:val="21"/>
            <w:shd w:val="clear" w:color="auto" w:fill="FFFFFF"/>
          </w:rPr>
          <w:t xml:space="preserve"> R package. Subsequently, in order to avoid sample-to-sample bias due to variable sequencing depth (different number of reads per sample), samples were rarefied to 38,980 sequences per sample and estimated alpha diversity metrics, beta diversity metrics and </w:t>
        </w:r>
        <w:proofErr w:type="gramStart"/>
        <w:r w:rsidRPr="00923B85">
          <w:rPr>
            <w:rFonts w:ascii="Times New Roman" w:hAnsi="Times New Roman" w:cs="Times New Roman"/>
            <w:color w:val="2A2A2A"/>
            <w:szCs w:val="21"/>
            <w:shd w:val="clear" w:color="auto" w:fill="FFFFFF"/>
          </w:rPr>
          <w:t>Principle</w:t>
        </w:r>
        <w:proofErr w:type="gramEnd"/>
        <w:r w:rsidRPr="00923B85">
          <w:rPr>
            <w:rFonts w:ascii="Times New Roman" w:hAnsi="Times New Roman" w:cs="Times New Roman"/>
            <w:color w:val="2A2A2A"/>
            <w:szCs w:val="21"/>
            <w:shd w:val="clear" w:color="auto" w:fill="FFFFFF"/>
          </w:rPr>
          <w:t xml:space="preserve"> Coordinate Analysis (</w:t>
        </w:r>
        <w:proofErr w:type="spellStart"/>
        <w:r w:rsidRPr="00923B85">
          <w:rPr>
            <w:rFonts w:ascii="Times New Roman" w:hAnsi="Times New Roman" w:cs="Times New Roman"/>
            <w:color w:val="2A2A2A"/>
            <w:szCs w:val="21"/>
            <w:shd w:val="clear" w:color="auto" w:fill="FFFFFF"/>
          </w:rPr>
          <w:t>PCoA</w:t>
        </w:r>
        <w:proofErr w:type="spellEnd"/>
        <w:r w:rsidRPr="00923B85">
          <w:rPr>
            <w:rFonts w:ascii="Times New Roman" w:hAnsi="Times New Roman" w:cs="Times New Roman"/>
            <w:color w:val="2A2A2A"/>
            <w:szCs w:val="21"/>
            <w:shd w:val="clear" w:color="auto" w:fill="FFFFFF"/>
          </w:rPr>
          <w:t>) using q2-diversity. Group significance between alpha and beta diversity indexes was calculated with QIIME2 plugins using the Kruskal–Wallis test and permutational multivariate analysis of variance (PERMANOVA), respectively. To assign taxonomy to the amplicon sequence variants (ASVs), the q2-feature-classifier basing on the classify-</w:t>
        </w:r>
        <w:proofErr w:type="spellStart"/>
        <w:r w:rsidRPr="00923B85">
          <w:rPr>
            <w:rFonts w:ascii="Times New Roman" w:hAnsi="Times New Roman" w:cs="Times New Roman"/>
            <w:color w:val="2A2A2A"/>
            <w:szCs w:val="21"/>
            <w:shd w:val="clear" w:color="auto" w:fill="FFFFFF"/>
          </w:rPr>
          <w:t>sklearn</w:t>
        </w:r>
        <w:proofErr w:type="spellEnd"/>
        <w:r w:rsidRPr="00923B85">
          <w:rPr>
            <w:rFonts w:ascii="Times New Roman" w:hAnsi="Times New Roman" w:cs="Times New Roman"/>
            <w:color w:val="2A2A2A"/>
            <w:szCs w:val="21"/>
            <w:shd w:val="clear" w:color="auto" w:fill="FFFFFF"/>
          </w:rPr>
          <w:t xml:space="preserve"> naïve Bayes taxonomy classifier was used with the SILVA (v.138) as reference database.</w:t>
        </w:r>
      </w:ins>
    </w:p>
    <w:p w14:paraId="55312911" w14:textId="77777777" w:rsidR="00B62D1D" w:rsidRPr="00923B85" w:rsidRDefault="00B62D1D" w:rsidP="00B62D1D">
      <w:pPr>
        <w:rPr>
          <w:ins w:id="2636" w:author="刘 红宾" w:date="2020-12-21T18:36:00Z"/>
          <w:rFonts w:ascii="Times New Roman" w:hAnsi="Times New Roman" w:cs="Times New Roman"/>
          <w:color w:val="2A2A2A"/>
          <w:szCs w:val="21"/>
          <w:shd w:val="clear" w:color="auto" w:fill="FFFFFF"/>
        </w:rPr>
      </w:pPr>
      <w:ins w:id="2637" w:author="刘 红宾" w:date="2020-12-21T18:36:00Z">
        <w:r w:rsidRPr="00923B85">
          <w:rPr>
            <w:rFonts w:ascii="Times New Roman" w:hAnsi="Times New Roman" w:cs="Times New Roman"/>
            <w:color w:val="2A2A2A"/>
            <w:szCs w:val="21"/>
            <w:shd w:val="clear" w:color="auto" w:fill="FFFFFF"/>
          </w:rPr>
          <w:t xml:space="preserve">For metagenome analysis, raw sequencing reads were subjected to quality filtering and barcode trimming using </w:t>
        </w:r>
        <w:proofErr w:type="spellStart"/>
        <w:r w:rsidRPr="00923B85">
          <w:rPr>
            <w:rFonts w:ascii="Times New Roman" w:hAnsi="Times New Roman" w:cs="Times New Roman"/>
            <w:color w:val="2A2A2A"/>
            <w:szCs w:val="21"/>
            <w:shd w:val="clear" w:color="auto" w:fill="FFFFFF"/>
          </w:rPr>
          <w:t>KneadData</w:t>
        </w:r>
        <w:proofErr w:type="spellEnd"/>
        <w:r w:rsidRPr="00923B85">
          <w:rPr>
            <w:rFonts w:ascii="Times New Roman" w:hAnsi="Times New Roman" w:cs="Times New Roman"/>
            <w:color w:val="2A2A2A"/>
            <w:szCs w:val="21"/>
            <w:shd w:val="clear" w:color="auto" w:fill="FFFFFF"/>
          </w:rPr>
          <w:t xml:space="preserve"> (v0.5.4) by employing </w:t>
        </w:r>
        <w:proofErr w:type="spellStart"/>
        <w:r w:rsidRPr="00923B85">
          <w:rPr>
            <w:rFonts w:ascii="Times New Roman" w:hAnsi="Times New Roman" w:cs="Times New Roman"/>
            <w:color w:val="2A2A2A"/>
            <w:szCs w:val="21"/>
            <w:shd w:val="clear" w:color="auto" w:fill="FFFFFF"/>
          </w:rPr>
          <w:t>trimmomatic</w:t>
        </w:r>
        <w:proofErr w:type="spellEnd"/>
        <w:r w:rsidRPr="00923B85">
          <w:rPr>
            <w:rFonts w:ascii="Times New Roman" w:hAnsi="Times New Roman" w:cs="Times New Roman"/>
            <w:color w:val="2A2A2A"/>
            <w:szCs w:val="21"/>
            <w:shd w:val="clear" w:color="auto" w:fill="FFFFFF"/>
          </w:rPr>
          <w:t xml:space="preserve"> settings of 4-base wide sliding window, with average quality per base &gt;20 and minimum length 90 bp. Reads mapping to the mouse genome were also removed.</w:t>
        </w:r>
        <w:r w:rsidRPr="00923B85">
          <w:rPr>
            <w:rFonts w:ascii="Times New Roman" w:hAnsi="Times New Roman" w:cs="Times New Roman"/>
            <w:color w:val="000000"/>
            <w:szCs w:val="21"/>
            <w:shd w:val="clear" w:color="auto" w:fill="FFFFFF"/>
          </w:rPr>
          <w:t xml:space="preserve"> </w:t>
        </w:r>
        <w:r w:rsidRPr="00923B85">
          <w:rPr>
            <w:rFonts w:ascii="Times New Roman" w:hAnsi="Times New Roman" w:cs="Times New Roman"/>
            <w:color w:val="2A2A2A"/>
            <w:szCs w:val="21"/>
            <w:shd w:val="clear" w:color="auto" w:fill="FFFFFF"/>
          </w:rPr>
          <w:t xml:space="preserve">Kraken2 was run against </w:t>
        </w:r>
        <w:r w:rsidRPr="00892E6C">
          <w:rPr>
            <w:rFonts w:ascii="Times New Roman" w:hAnsi="Times New Roman" w:cs="Times New Roman"/>
            <w:color w:val="2A2A2A"/>
            <w:szCs w:val="21"/>
            <w:shd w:val="clear" w:color="auto" w:fill="FFFFFF"/>
          </w:rPr>
          <w:t>genome taxonomy database (GTDB_r89_54k)</w:t>
        </w:r>
        <w:r w:rsidRPr="00923B85">
          <w:rPr>
            <w:rFonts w:ascii="Times New Roman" w:hAnsi="Times New Roman" w:cs="Times New Roman"/>
            <w:color w:val="2A2A2A"/>
            <w:szCs w:val="21"/>
            <w:shd w:val="clear" w:color="auto" w:fill="FFFFFF"/>
          </w:rPr>
          <w:t xml:space="preserve"> with </w:t>
        </w:r>
        <w:r>
          <w:rPr>
            <w:rFonts w:ascii="Times New Roman" w:hAnsi="Times New Roman" w:cs="Times New Roman"/>
            <w:color w:val="2A2A2A"/>
            <w:szCs w:val="21"/>
            <w:shd w:val="clear" w:color="auto" w:fill="FFFFFF"/>
          </w:rPr>
          <w:t xml:space="preserve">default </w:t>
        </w:r>
        <w:r w:rsidRPr="00892E6C">
          <w:rPr>
            <w:rFonts w:ascii="Times New Roman" w:hAnsi="Times New Roman" w:cs="Times New Roman"/>
            <w:color w:val="2A2A2A"/>
            <w:szCs w:val="21"/>
            <w:shd w:val="clear" w:color="auto" w:fill="FFFFFF"/>
          </w:rPr>
          <w:t>parameters</w:t>
        </w:r>
        <w:r w:rsidRPr="00923B85">
          <w:rPr>
            <w:rFonts w:ascii="Times New Roman" w:hAnsi="Times New Roman" w:cs="Times New Roman"/>
            <w:color w:val="2A2A2A"/>
            <w:szCs w:val="21"/>
            <w:shd w:val="clear" w:color="auto" w:fill="FFFFFF"/>
          </w:rPr>
          <w:t xml:space="preserve">. Following classification by Kraken2, Bracken was used to re-estimate bacterial abundances at taxonomic levels from species to phylum using a read length parameter of 150. Next, the filtered sequences were assembled into contigs using </w:t>
        </w:r>
        <w:proofErr w:type="spellStart"/>
        <w:r w:rsidRPr="00923B85">
          <w:rPr>
            <w:rFonts w:ascii="Times New Roman" w:hAnsi="Times New Roman" w:cs="Times New Roman"/>
            <w:color w:val="2A2A2A"/>
            <w:szCs w:val="21"/>
            <w:shd w:val="clear" w:color="auto" w:fill="FFFFFF"/>
          </w:rPr>
          <w:t>metaSPAdes</w:t>
        </w:r>
        <w:proofErr w:type="spellEnd"/>
        <w:r w:rsidRPr="00923B85">
          <w:rPr>
            <w:rFonts w:ascii="Times New Roman" w:hAnsi="Times New Roman" w:cs="Times New Roman"/>
            <w:color w:val="2A2A2A"/>
            <w:szCs w:val="21"/>
            <w:shd w:val="clear" w:color="auto" w:fill="FFFFFF"/>
          </w:rPr>
          <w:t xml:space="preserve"> with default settings. </w:t>
        </w:r>
        <w:r>
          <w:rPr>
            <w:rFonts w:ascii="Times New Roman" w:hAnsi="Times New Roman" w:cs="Times New Roman"/>
            <w:color w:val="2A2A2A"/>
            <w:szCs w:val="21"/>
            <w:shd w:val="clear" w:color="auto" w:fill="FFFFFF"/>
          </w:rPr>
          <w:t>F</w:t>
        </w:r>
        <w:r w:rsidRPr="004308F1">
          <w:rPr>
            <w:rFonts w:ascii="Times New Roman" w:hAnsi="Times New Roman" w:cs="Times New Roman"/>
            <w:color w:val="2A2A2A"/>
            <w:szCs w:val="21"/>
            <w:shd w:val="clear" w:color="auto" w:fill="FFFFFF"/>
          </w:rPr>
          <w:t xml:space="preserve">unctional analysis </w:t>
        </w:r>
        <w:r>
          <w:rPr>
            <w:rFonts w:ascii="Times New Roman" w:hAnsi="Times New Roman" w:cs="Times New Roman"/>
            <w:color w:val="2A2A2A"/>
            <w:szCs w:val="21"/>
            <w:shd w:val="clear" w:color="auto" w:fill="FFFFFF"/>
          </w:rPr>
          <w:t xml:space="preserve">of the </w:t>
        </w:r>
        <w:r w:rsidRPr="00923B85">
          <w:rPr>
            <w:rFonts w:ascii="Times New Roman" w:hAnsi="Times New Roman" w:cs="Times New Roman"/>
            <w:color w:val="2A2A2A"/>
            <w:szCs w:val="21"/>
            <w:shd w:val="clear" w:color="auto" w:fill="FFFFFF"/>
          </w:rPr>
          <w:t>contigs</w:t>
        </w:r>
        <w:r>
          <w:rPr>
            <w:rFonts w:ascii="Times New Roman" w:hAnsi="Times New Roman" w:cs="Times New Roman"/>
            <w:color w:val="2A2A2A"/>
            <w:szCs w:val="21"/>
            <w:shd w:val="clear" w:color="auto" w:fill="FFFFFF"/>
          </w:rPr>
          <w:t xml:space="preserve"> </w:t>
        </w:r>
        <w:r w:rsidRPr="004308F1">
          <w:rPr>
            <w:rFonts w:ascii="Times New Roman" w:hAnsi="Times New Roman" w:cs="Times New Roman"/>
            <w:color w:val="2A2A2A"/>
            <w:szCs w:val="21"/>
            <w:shd w:val="clear" w:color="auto" w:fill="FFFFFF"/>
          </w:rPr>
          <w:t>was done with DRAM</w:t>
        </w:r>
        <w:r>
          <w:rPr>
            <w:rFonts w:ascii="Times New Roman" w:hAnsi="Times New Roman" w:cs="Times New Roman"/>
            <w:color w:val="2A2A2A"/>
            <w:szCs w:val="21"/>
            <w:shd w:val="clear" w:color="auto" w:fill="FFFFFF"/>
          </w:rPr>
          <w:t xml:space="preserve">. </w:t>
        </w:r>
        <w:r w:rsidRPr="00923B85">
          <w:rPr>
            <w:rFonts w:ascii="Times New Roman" w:hAnsi="Times New Roman" w:cs="Times New Roman"/>
            <w:color w:val="2A2A2A"/>
            <w:szCs w:val="21"/>
            <w:shd w:val="clear" w:color="auto" w:fill="FFFFFF"/>
          </w:rPr>
          <w:t>Putative genes were then predicted on contigs longer than 200 base pairs using Prodigal under metagenome mode (-p meta). A non-redundant gene catalogue was constructed with CD-HIT using the parameters “-c 0.95 –</w:t>
        </w:r>
        <w:proofErr w:type="spellStart"/>
        <w:r w:rsidRPr="00923B85">
          <w:rPr>
            <w:rFonts w:ascii="Times New Roman" w:hAnsi="Times New Roman" w:cs="Times New Roman"/>
            <w:color w:val="2A2A2A"/>
            <w:szCs w:val="21"/>
            <w:shd w:val="clear" w:color="auto" w:fill="FFFFFF"/>
          </w:rPr>
          <w:t>aS</w:t>
        </w:r>
        <w:proofErr w:type="spellEnd"/>
        <w:r w:rsidRPr="00923B85">
          <w:rPr>
            <w:rFonts w:ascii="Times New Roman" w:hAnsi="Times New Roman" w:cs="Times New Roman"/>
            <w:color w:val="2A2A2A"/>
            <w:szCs w:val="21"/>
            <w:shd w:val="clear" w:color="auto" w:fill="FFFFFF"/>
          </w:rPr>
          <w:t xml:space="preserve"> 0.9”. The abundance of each predicted gene was evaluated by mapping reads back with KMA </w:t>
        </w:r>
        <w:r w:rsidRPr="00923B85">
          <w:rPr>
            <w:rFonts w:ascii="Times New Roman" w:hAnsi="Times New Roman" w:cs="Times New Roman"/>
            <w:color w:val="2A2A2A"/>
            <w:szCs w:val="21"/>
            <w:shd w:val="clear" w:color="auto" w:fill="FFFFFF"/>
          </w:rPr>
          <w:lastRenderedPageBreak/>
          <w:t>algorithm and then normalized with the following equation: RPM = 1M × (mapped reads/gene length)</w:t>
        </w:r>
        <w:proofErr w:type="gramStart"/>
        <w:r w:rsidRPr="00923B85">
          <w:rPr>
            <w:rFonts w:ascii="Times New Roman" w:hAnsi="Times New Roman" w:cs="Times New Roman"/>
            <w:color w:val="2A2A2A"/>
            <w:szCs w:val="21"/>
            <w:shd w:val="clear" w:color="auto" w:fill="FFFFFF"/>
          </w:rPr>
          <w:t>/(</w:t>
        </w:r>
        <w:proofErr w:type="gramEnd"/>
        <w:r w:rsidRPr="00923B85">
          <w:rPr>
            <w:rFonts w:ascii="Times New Roman" w:hAnsi="Times New Roman" w:cs="Times New Roman"/>
            <w:color w:val="2A2A2A"/>
            <w:szCs w:val="21"/>
            <w:shd w:val="clear" w:color="auto" w:fill="FFFFFF"/>
          </w:rPr>
          <w:t xml:space="preserve">sum of mapped reads/gene length). </w:t>
        </w:r>
        <w:r w:rsidRPr="00D364C7">
          <w:rPr>
            <w:rFonts w:ascii="Times New Roman" w:hAnsi="Times New Roman" w:cs="Times New Roman"/>
            <w:color w:val="2A2A2A"/>
            <w:szCs w:val="21"/>
            <w:shd w:val="clear" w:color="auto" w:fill="FFFFFF"/>
          </w:rPr>
          <w:t xml:space="preserve">All the genes were clustered into </w:t>
        </w:r>
        <w:r w:rsidRPr="00D35722">
          <w:rPr>
            <w:rFonts w:ascii="Times New Roman" w:hAnsi="Times New Roman" w:cs="Times New Roman"/>
            <w:color w:val="2A2A2A"/>
            <w:szCs w:val="21"/>
            <w:shd w:val="clear" w:color="auto" w:fill="FFFFFF"/>
          </w:rPr>
          <w:t>Co-Abundance Group</w:t>
        </w:r>
        <w:r>
          <w:rPr>
            <w:rFonts w:ascii="Times New Roman" w:hAnsi="Times New Roman" w:cs="Times New Roman"/>
            <w:color w:val="2A2A2A"/>
            <w:szCs w:val="21"/>
            <w:shd w:val="clear" w:color="auto" w:fill="FFFFFF"/>
          </w:rPr>
          <w:t>s (</w:t>
        </w:r>
        <w:r w:rsidRPr="00D364C7">
          <w:rPr>
            <w:rFonts w:ascii="Times New Roman" w:hAnsi="Times New Roman" w:cs="Times New Roman"/>
            <w:color w:val="2A2A2A"/>
            <w:szCs w:val="21"/>
            <w:shd w:val="clear" w:color="auto" w:fill="FFFFFF"/>
          </w:rPr>
          <w:t>CAGs</w:t>
        </w:r>
        <w:r>
          <w:rPr>
            <w:rFonts w:ascii="Times New Roman" w:hAnsi="Times New Roman" w:cs="Times New Roman"/>
            <w:color w:val="2A2A2A"/>
            <w:szCs w:val="21"/>
            <w:shd w:val="clear" w:color="auto" w:fill="FFFFFF"/>
          </w:rPr>
          <w:t>)</w:t>
        </w:r>
        <w:r w:rsidRPr="00D364C7">
          <w:rPr>
            <w:rFonts w:ascii="Times New Roman" w:hAnsi="Times New Roman" w:cs="Times New Roman"/>
            <w:color w:val="2A2A2A"/>
            <w:szCs w:val="21"/>
            <w:shd w:val="clear" w:color="auto" w:fill="FFFFFF"/>
          </w:rPr>
          <w:t xml:space="preserve"> based</w:t>
        </w:r>
        <w:r>
          <w:rPr>
            <w:rFonts w:ascii="Times New Roman" w:hAnsi="Times New Roman" w:cs="Times New Roman" w:hint="eastAsia"/>
            <w:color w:val="2A2A2A"/>
            <w:szCs w:val="21"/>
            <w:shd w:val="clear" w:color="auto" w:fill="FFFFFF"/>
          </w:rPr>
          <w:t xml:space="preserve"> </w:t>
        </w:r>
        <w:r w:rsidRPr="00D364C7">
          <w:rPr>
            <w:rFonts w:ascii="Times New Roman" w:hAnsi="Times New Roman" w:cs="Times New Roman"/>
            <w:color w:val="2A2A2A"/>
            <w:szCs w:val="21"/>
            <w:shd w:val="clear" w:color="auto" w:fill="FFFFFF"/>
          </w:rPr>
          <w:t xml:space="preserve">on their abundance as </w:t>
        </w:r>
        <w:r>
          <w:rPr>
            <w:rFonts w:ascii="Times New Roman" w:hAnsi="Times New Roman" w:cs="Times New Roman"/>
            <w:color w:val="2A2A2A"/>
            <w:szCs w:val="21"/>
            <w:shd w:val="clear" w:color="auto" w:fill="FFFFFF"/>
          </w:rPr>
          <w:t xml:space="preserve">previously </w:t>
        </w:r>
        <w:r w:rsidRPr="00D364C7">
          <w:rPr>
            <w:rFonts w:ascii="Times New Roman" w:hAnsi="Times New Roman" w:cs="Times New Roman"/>
            <w:color w:val="2A2A2A"/>
            <w:szCs w:val="21"/>
            <w:shd w:val="clear" w:color="auto" w:fill="FFFFFF"/>
          </w:rPr>
          <w:t>described.</w:t>
        </w:r>
        <w:r>
          <w:rPr>
            <w:rFonts w:ascii="Times New Roman" w:hAnsi="Times New Roman" w:cs="Times New Roman"/>
            <w:color w:val="2A2A2A"/>
            <w:szCs w:val="21"/>
            <w:shd w:val="clear" w:color="auto" w:fill="FFFFFF"/>
          </w:rPr>
          <w:t xml:space="preserve"> </w:t>
        </w:r>
        <w:r w:rsidRPr="00923B85">
          <w:rPr>
            <w:rFonts w:ascii="Times New Roman" w:hAnsi="Times New Roman" w:cs="Times New Roman"/>
            <w:color w:val="2A2A2A"/>
            <w:szCs w:val="21"/>
            <w:shd w:val="clear" w:color="auto" w:fill="FFFFFF"/>
          </w:rPr>
          <w:t xml:space="preserve">For all the predicted genes, </w:t>
        </w:r>
        <w:proofErr w:type="spellStart"/>
        <w:r w:rsidRPr="00923B85">
          <w:rPr>
            <w:rFonts w:ascii="Times New Roman" w:hAnsi="Times New Roman" w:cs="Times New Roman"/>
            <w:color w:val="2A2A2A"/>
            <w:szCs w:val="21"/>
            <w:shd w:val="clear" w:color="auto" w:fill="FFFFFF"/>
          </w:rPr>
          <w:t>CAZymes</w:t>
        </w:r>
        <w:proofErr w:type="spellEnd"/>
        <w:r w:rsidRPr="00923B85">
          <w:rPr>
            <w:rFonts w:ascii="Times New Roman" w:hAnsi="Times New Roman" w:cs="Times New Roman"/>
            <w:color w:val="2A2A2A"/>
            <w:szCs w:val="21"/>
            <w:shd w:val="clear" w:color="auto" w:fill="FFFFFF"/>
          </w:rPr>
          <w:t xml:space="preserve"> were annotated using </w:t>
        </w:r>
        <w:proofErr w:type="spellStart"/>
        <w:r w:rsidRPr="00923B85">
          <w:rPr>
            <w:rFonts w:ascii="Times New Roman" w:hAnsi="Times New Roman" w:cs="Times New Roman"/>
            <w:color w:val="2A2A2A"/>
            <w:szCs w:val="21"/>
            <w:shd w:val="clear" w:color="auto" w:fill="FFFFFF"/>
          </w:rPr>
          <w:t>hmmsearch</w:t>
        </w:r>
        <w:proofErr w:type="spellEnd"/>
        <w:r w:rsidRPr="00923B85">
          <w:rPr>
            <w:rFonts w:ascii="Times New Roman" w:hAnsi="Times New Roman" w:cs="Times New Roman"/>
            <w:color w:val="2A2A2A"/>
            <w:szCs w:val="21"/>
            <w:shd w:val="clear" w:color="auto" w:fill="FFFFFF"/>
          </w:rPr>
          <w:t xml:space="preserve"> against the </w:t>
        </w:r>
        <w:proofErr w:type="spellStart"/>
        <w:r w:rsidRPr="00923B85">
          <w:rPr>
            <w:rFonts w:ascii="Times New Roman" w:hAnsi="Times New Roman" w:cs="Times New Roman"/>
            <w:color w:val="2A2A2A"/>
            <w:szCs w:val="21"/>
            <w:shd w:val="clear" w:color="auto" w:fill="FFFFFF"/>
          </w:rPr>
          <w:t>dbCAN</w:t>
        </w:r>
        <w:proofErr w:type="spellEnd"/>
        <w:r w:rsidRPr="00923B85">
          <w:rPr>
            <w:rFonts w:ascii="Times New Roman" w:hAnsi="Times New Roman" w:cs="Times New Roman"/>
            <w:color w:val="2A2A2A"/>
            <w:szCs w:val="21"/>
            <w:shd w:val="clear" w:color="auto" w:fill="FFFFFF"/>
          </w:rPr>
          <w:t xml:space="preserve"> database </w:t>
        </w:r>
        <w:r>
          <w:rPr>
            <w:rFonts w:ascii="Times New Roman" w:hAnsi="Times New Roman" w:cs="Times New Roman"/>
            <w:color w:val="2A2A2A"/>
            <w:szCs w:val="21"/>
            <w:shd w:val="clear" w:color="auto" w:fill="FFFFFF"/>
          </w:rPr>
          <w:t xml:space="preserve">V9 </w:t>
        </w:r>
        <w:r w:rsidRPr="00923B85">
          <w:rPr>
            <w:rFonts w:ascii="Times New Roman" w:hAnsi="Times New Roman" w:cs="Times New Roman"/>
            <w:color w:val="2A2A2A"/>
            <w:szCs w:val="21"/>
            <w:shd w:val="clear" w:color="auto" w:fill="FFFFFF"/>
          </w:rPr>
          <w:t xml:space="preserve">(e value &lt;1 × 10−10; coverage &gt;0.3). The domain with the highest coverage was selected for sequences overlapping multiple </w:t>
        </w:r>
        <w:proofErr w:type="spellStart"/>
        <w:r w:rsidRPr="00923B85">
          <w:rPr>
            <w:rFonts w:ascii="Times New Roman" w:hAnsi="Times New Roman" w:cs="Times New Roman"/>
            <w:color w:val="2A2A2A"/>
            <w:szCs w:val="21"/>
            <w:shd w:val="clear" w:color="auto" w:fill="FFFFFF"/>
          </w:rPr>
          <w:t>CAZyme</w:t>
        </w:r>
        <w:proofErr w:type="spellEnd"/>
        <w:r w:rsidRPr="00923B85">
          <w:rPr>
            <w:rFonts w:ascii="Times New Roman" w:hAnsi="Times New Roman" w:cs="Times New Roman"/>
            <w:color w:val="2A2A2A"/>
            <w:szCs w:val="21"/>
            <w:shd w:val="clear" w:color="auto" w:fill="FFFFFF"/>
          </w:rPr>
          <w:t xml:space="preserve"> domains.</w:t>
        </w:r>
        <w:r>
          <w:rPr>
            <w:rFonts w:ascii="Times New Roman" w:hAnsi="Times New Roman" w:cs="Times New Roman"/>
            <w:color w:val="2A2A2A"/>
            <w:szCs w:val="21"/>
            <w:shd w:val="clear" w:color="auto" w:fill="FFFFFF"/>
          </w:rPr>
          <w:t xml:space="preserve"> </w:t>
        </w:r>
      </w:ins>
    </w:p>
    <w:p w14:paraId="5A01592D" w14:textId="77777777" w:rsidR="00B62D1D" w:rsidRPr="00923B85" w:rsidRDefault="00B62D1D" w:rsidP="00B62D1D">
      <w:pPr>
        <w:rPr>
          <w:ins w:id="2638" w:author="刘 红宾" w:date="2020-12-21T18:36:00Z"/>
          <w:rFonts w:ascii="Times New Roman" w:hAnsi="Times New Roman" w:cs="Times New Roman"/>
          <w:color w:val="2A2A2A"/>
          <w:szCs w:val="21"/>
          <w:shd w:val="clear" w:color="auto" w:fill="FFFFFF"/>
        </w:rPr>
      </w:pPr>
    </w:p>
    <w:p w14:paraId="00C6F1B0" w14:textId="77777777" w:rsidR="00B62D1D" w:rsidRPr="00923B85" w:rsidRDefault="00B62D1D" w:rsidP="00B62D1D">
      <w:pPr>
        <w:rPr>
          <w:ins w:id="2639" w:author="刘 红宾" w:date="2020-12-21T18:36:00Z"/>
          <w:rFonts w:ascii="Times New Roman" w:hAnsi="Times New Roman" w:cs="Times New Roman"/>
          <w:color w:val="2A2A2A"/>
          <w:szCs w:val="21"/>
          <w:shd w:val="clear" w:color="auto" w:fill="FFFFFF"/>
        </w:rPr>
      </w:pPr>
      <w:ins w:id="2640" w:author="刘 红宾" w:date="2020-12-21T18:36:00Z">
        <w:r w:rsidRPr="00AB41E9">
          <w:rPr>
            <w:rFonts w:ascii="Times New Roman" w:hAnsi="Times New Roman" w:cs="Times New Roman"/>
            <w:i/>
            <w:iCs/>
            <w:color w:val="2A2A2A"/>
            <w:szCs w:val="21"/>
            <w:shd w:val="clear" w:color="auto" w:fill="FFFFFF"/>
          </w:rPr>
          <w:t>Statistical analysis</w:t>
        </w:r>
      </w:ins>
    </w:p>
    <w:p w14:paraId="6B329459" w14:textId="77777777" w:rsidR="00B62D1D" w:rsidRDefault="00B62D1D" w:rsidP="00B62D1D">
      <w:pPr>
        <w:rPr>
          <w:ins w:id="2641" w:author="刘 红宾" w:date="2020-12-21T18:36:00Z"/>
          <w:rFonts w:ascii="Times New Roman" w:hAnsi="Times New Roman" w:cs="Times New Roman"/>
          <w:color w:val="2A2A2A"/>
          <w:szCs w:val="21"/>
          <w:shd w:val="clear" w:color="auto" w:fill="FFFFFF"/>
        </w:rPr>
      </w:pPr>
      <w:ins w:id="2642" w:author="刘 红宾" w:date="2020-12-21T18:36:00Z">
        <w:r w:rsidRPr="00FA752C">
          <w:rPr>
            <w:rFonts w:ascii="Times New Roman" w:hAnsi="Times New Roman" w:cs="Times New Roman"/>
            <w:color w:val="2A2A2A"/>
            <w:szCs w:val="21"/>
            <w:shd w:val="clear" w:color="auto" w:fill="FFFFFF"/>
          </w:rPr>
          <w:t xml:space="preserve">R packages </w:t>
        </w:r>
        <w:r w:rsidRPr="00AA3595">
          <w:rPr>
            <w:rFonts w:ascii="Times New Roman" w:hAnsi="Times New Roman" w:cs="Times New Roman"/>
            <w:i/>
            <w:iCs/>
            <w:color w:val="2A2A2A"/>
            <w:szCs w:val="21"/>
            <w:shd w:val="clear" w:color="auto" w:fill="FFFFFF"/>
          </w:rPr>
          <w:t>qiime2R</w:t>
        </w:r>
        <w:r>
          <w:rPr>
            <w:rFonts w:ascii="Times New Roman" w:hAnsi="Times New Roman" w:cs="Times New Roman"/>
            <w:color w:val="2A2A2A"/>
            <w:szCs w:val="21"/>
            <w:shd w:val="clear" w:color="auto" w:fill="FFFFFF"/>
          </w:rPr>
          <w:t>,</w:t>
        </w:r>
        <w:r w:rsidRPr="00AA3595">
          <w:rPr>
            <w:rFonts w:ascii="Times New Roman" w:hAnsi="Times New Roman" w:cs="Times New Roman"/>
            <w:color w:val="2A2A2A"/>
            <w:szCs w:val="21"/>
            <w:shd w:val="clear" w:color="auto" w:fill="FFFFFF"/>
          </w:rPr>
          <w:t xml:space="preserve"> </w:t>
        </w:r>
        <w:r w:rsidRPr="00AA3595">
          <w:rPr>
            <w:rFonts w:ascii="Times New Roman" w:hAnsi="Times New Roman" w:cs="Times New Roman"/>
            <w:i/>
            <w:iCs/>
            <w:color w:val="2A2A2A"/>
            <w:szCs w:val="21"/>
            <w:shd w:val="clear" w:color="auto" w:fill="FFFFFF"/>
          </w:rPr>
          <w:t>ANCOM</w:t>
        </w:r>
        <w:r>
          <w:rPr>
            <w:rFonts w:ascii="Times New Roman" w:hAnsi="Times New Roman" w:cs="Times New Roman"/>
            <w:color w:val="2A2A2A"/>
            <w:szCs w:val="21"/>
            <w:shd w:val="clear" w:color="auto" w:fill="FFFFFF"/>
          </w:rPr>
          <w:t xml:space="preserve">, </w:t>
        </w:r>
        <w:proofErr w:type="spellStart"/>
        <w:r w:rsidRPr="00FA752C">
          <w:rPr>
            <w:rFonts w:ascii="Times New Roman" w:hAnsi="Times New Roman" w:cs="Times New Roman"/>
            <w:i/>
            <w:iCs/>
            <w:color w:val="2A2A2A"/>
            <w:szCs w:val="21"/>
            <w:shd w:val="clear" w:color="auto" w:fill="FFFFFF"/>
          </w:rPr>
          <w:t>phyloseq</w:t>
        </w:r>
        <w:proofErr w:type="spellEnd"/>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DESeq2</w:t>
        </w:r>
        <w:r w:rsidRPr="00FA752C">
          <w:rPr>
            <w:rFonts w:ascii="Times New Roman" w:hAnsi="Times New Roman" w:cs="Times New Roman"/>
            <w:color w:val="2A2A2A"/>
            <w:szCs w:val="21"/>
            <w:shd w:val="clear" w:color="auto" w:fill="FFFFFF"/>
          </w:rPr>
          <w:t xml:space="preserve">, </w:t>
        </w:r>
        <w:proofErr w:type="spellStart"/>
        <w:r w:rsidRPr="00FA752C">
          <w:rPr>
            <w:rFonts w:ascii="Times New Roman" w:hAnsi="Times New Roman" w:cs="Times New Roman"/>
            <w:i/>
            <w:iCs/>
            <w:color w:val="2A2A2A"/>
            <w:szCs w:val="21"/>
            <w:shd w:val="clear" w:color="auto" w:fill="FFFFFF"/>
          </w:rPr>
          <w:t>RandomForests</w:t>
        </w:r>
        <w:proofErr w:type="spellEnd"/>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vegan</w:t>
        </w:r>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cluster</w:t>
        </w:r>
        <w:r w:rsidRPr="00FA752C">
          <w:rPr>
            <w:rFonts w:ascii="Times New Roman" w:hAnsi="Times New Roman" w:cs="Times New Roman"/>
            <w:color w:val="2A2A2A"/>
            <w:szCs w:val="21"/>
            <w:shd w:val="clear" w:color="auto" w:fill="FFFFFF"/>
          </w:rPr>
          <w:t xml:space="preserve">, </w:t>
        </w:r>
        <w:proofErr w:type="spellStart"/>
        <w:r w:rsidRPr="00FA752C">
          <w:rPr>
            <w:rFonts w:ascii="Times New Roman" w:hAnsi="Times New Roman" w:cs="Times New Roman"/>
            <w:i/>
            <w:iCs/>
            <w:color w:val="2A2A2A"/>
            <w:szCs w:val="21"/>
            <w:shd w:val="clear" w:color="auto" w:fill="FFFFFF"/>
          </w:rPr>
          <w:t>ggpubr</w:t>
        </w:r>
        <w:proofErr w:type="spellEnd"/>
        <w:r w:rsidRPr="00FA752C">
          <w:rPr>
            <w:rFonts w:ascii="Times New Roman" w:hAnsi="Times New Roman" w:cs="Times New Roman"/>
            <w:color w:val="2A2A2A"/>
            <w:szCs w:val="21"/>
            <w:shd w:val="clear" w:color="auto" w:fill="FFFFFF"/>
          </w:rPr>
          <w:t xml:space="preserve">, </w:t>
        </w:r>
        <w:proofErr w:type="spellStart"/>
        <w:r w:rsidRPr="00FA752C">
          <w:rPr>
            <w:rFonts w:ascii="Times New Roman" w:hAnsi="Times New Roman" w:cs="Times New Roman"/>
            <w:i/>
            <w:iCs/>
            <w:color w:val="2A2A2A"/>
            <w:szCs w:val="21"/>
            <w:shd w:val="clear" w:color="auto" w:fill="FFFFFF"/>
          </w:rPr>
          <w:t>ggtern</w:t>
        </w:r>
        <w:proofErr w:type="spellEnd"/>
        <w:r>
          <w:rPr>
            <w:rFonts w:ascii="Times New Roman" w:hAnsi="Times New Roman" w:cs="Times New Roman"/>
            <w:color w:val="2A2A2A"/>
            <w:szCs w:val="21"/>
            <w:shd w:val="clear" w:color="auto" w:fill="FFFFFF"/>
          </w:rPr>
          <w:t>,</w:t>
        </w:r>
        <w:r w:rsidRPr="00FA752C">
          <w:rPr>
            <w:rFonts w:ascii="Times New Roman" w:hAnsi="Times New Roman" w:cs="Times New Roman"/>
            <w:color w:val="2A2A2A"/>
            <w:szCs w:val="21"/>
            <w:shd w:val="clear" w:color="auto" w:fill="FFFFFF"/>
          </w:rPr>
          <w:t xml:space="preserve"> </w:t>
        </w:r>
        <w:proofErr w:type="spellStart"/>
        <w:r w:rsidRPr="00FA752C">
          <w:rPr>
            <w:rFonts w:ascii="Times New Roman" w:hAnsi="Times New Roman" w:cs="Times New Roman"/>
            <w:i/>
            <w:iCs/>
            <w:color w:val="2A2A2A"/>
            <w:szCs w:val="21"/>
            <w:shd w:val="clear" w:color="auto" w:fill="FFFFFF"/>
          </w:rPr>
          <w:t>rstatix</w:t>
        </w:r>
        <w:proofErr w:type="spellEnd"/>
        <w:r w:rsidRPr="00FA752C">
          <w:rPr>
            <w:rFonts w:ascii="Times New Roman" w:hAnsi="Times New Roman" w:cs="Times New Roman"/>
            <w:color w:val="2A2A2A"/>
            <w:szCs w:val="21"/>
            <w:shd w:val="clear" w:color="auto" w:fill="FFFFFF"/>
          </w:rPr>
          <w:t xml:space="preserve">, and </w:t>
        </w:r>
        <w:r w:rsidRPr="00FA752C">
          <w:rPr>
            <w:rFonts w:ascii="Times New Roman" w:hAnsi="Times New Roman" w:cs="Times New Roman"/>
            <w:i/>
            <w:iCs/>
            <w:color w:val="2A2A2A"/>
            <w:szCs w:val="21"/>
            <w:shd w:val="clear" w:color="auto" w:fill="FFFFFF"/>
          </w:rPr>
          <w:t>ggplot2</w:t>
        </w:r>
        <w:r w:rsidRPr="00FA752C">
          <w:rPr>
            <w:rFonts w:ascii="Times New Roman" w:hAnsi="Times New Roman" w:cs="Times New Roman"/>
            <w:color w:val="2A2A2A"/>
            <w:szCs w:val="21"/>
            <w:shd w:val="clear" w:color="auto" w:fill="FFFFFF"/>
          </w:rPr>
          <w:t xml:space="preserve"> were used for normalization, analyses, and visualization. For normally distributed continuous</w:t>
        </w:r>
        <w:r>
          <w:rPr>
            <w:rFonts w:ascii="Times New Roman" w:hAnsi="Times New Roman" w:cs="Times New Roman" w:hint="eastAsia"/>
            <w:color w:val="2A2A2A"/>
            <w:szCs w:val="21"/>
            <w:shd w:val="clear" w:color="auto" w:fill="FFFFFF"/>
          </w:rPr>
          <w:t xml:space="preserve"> </w:t>
        </w:r>
        <w:r w:rsidRPr="00FA752C">
          <w:rPr>
            <w:rFonts w:ascii="Times New Roman" w:hAnsi="Times New Roman" w:cs="Times New Roman"/>
            <w:color w:val="2A2A2A"/>
            <w:szCs w:val="21"/>
            <w:shd w:val="clear" w:color="auto" w:fill="FFFFFF"/>
          </w:rPr>
          <w:t>variables, the mean values were examined using an unpaired</w:t>
        </w:r>
        <w:r>
          <w:rPr>
            <w:rFonts w:ascii="Times New Roman" w:hAnsi="Times New Roman" w:cs="Times New Roman" w:hint="eastAsia"/>
            <w:color w:val="2A2A2A"/>
            <w:szCs w:val="21"/>
            <w:shd w:val="clear" w:color="auto" w:fill="FFFFFF"/>
          </w:rPr>
          <w:t xml:space="preserve"> </w:t>
        </w:r>
        <w:r w:rsidRPr="00FA752C">
          <w:rPr>
            <w:rFonts w:ascii="Times New Roman" w:hAnsi="Times New Roman" w:cs="Times New Roman"/>
            <w:color w:val="2A2A2A"/>
            <w:szCs w:val="21"/>
            <w:shd w:val="clear" w:color="auto" w:fill="FFFFFF"/>
          </w:rPr>
          <w:t xml:space="preserve">Student’s t test or </w:t>
        </w:r>
        <w:r>
          <w:rPr>
            <w:rFonts w:ascii="Times New Roman" w:hAnsi="Times New Roman" w:cs="Times New Roman"/>
            <w:color w:val="2A2A2A"/>
            <w:szCs w:val="21"/>
            <w:shd w:val="clear" w:color="auto" w:fill="FFFFFF"/>
          </w:rPr>
          <w:t>One</w:t>
        </w:r>
        <w:r w:rsidRPr="00FA752C">
          <w:rPr>
            <w:rFonts w:ascii="Times New Roman" w:hAnsi="Times New Roman" w:cs="Times New Roman"/>
            <w:color w:val="2A2A2A"/>
            <w:szCs w:val="21"/>
            <w:shd w:val="clear" w:color="auto" w:fill="FFFFFF"/>
          </w:rPr>
          <w:t>-way ANOVA with Tukey’s post hoc test. The</w:t>
        </w:r>
        <w:r>
          <w:rPr>
            <w:rFonts w:ascii="Times New Roman" w:hAnsi="Times New Roman" w:cs="Times New Roman" w:hint="eastAsia"/>
            <w:color w:val="2A2A2A"/>
            <w:szCs w:val="21"/>
            <w:shd w:val="clear" w:color="auto" w:fill="FFFFFF"/>
          </w:rPr>
          <w:t xml:space="preserve"> </w:t>
        </w:r>
        <w:r w:rsidRPr="00FA752C">
          <w:rPr>
            <w:rFonts w:ascii="Times New Roman" w:hAnsi="Times New Roman" w:cs="Times New Roman"/>
            <w:color w:val="2A2A2A"/>
            <w:szCs w:val="21"/>
            <w:shd w:val="clear" w:color="auto" w:fill="FFFFFF"/>
          </w:rPr>
          <w:t xml:space="preserve">level of significance was set at </w:t>
        </w:r>
        <w:r w:rsidRPr="00FA752C">
          <w:rPr>
            <w:rFonts w:ascii="Times New Roman" w:hAnsi="Times New Roman" w:cs="Times New Roman"/>
            <w:i/>
            <w:iCs/>
            <w:color w:val="2A2A2A"/>
            <w:szCs w:val="21"/>
            <w:shd w:val="clear" w:color="auto" w:fill="FFFFFF"/>
          </w:rPr>
          <w:t>P</w:t>
        </w:r>
        <w:r>
          <w:rPr>
            <w:rFonts w:ascii="Times New Roman" w:hAnsi="Times New Roman" w:cs="Times New Roman"/>
            <w:color w:val="2A2A2A"/>
            <w:szCs w:val="21"/>
            <w:shd w:val="clear" w:color="auto" w:fill="FFFFFF"/>
          </w:rPr>
          <w:t>&lt;</w:t>
        </w:r>
        <w:r w:rsidRPr="00FA752C">
          <w:rPr>
            <w:rFonts w:ascii="Times New Roman" w:hAnsi="Times New Roman" w:cs="Times New Roman"/>
            <w:color w:val="2A2A2A"/>
            <w:szCs w:val="21"/>
            <w:shd w:val="clear" w:color="auto" w:fill="FFFFFF"/>
          </w:rPr>
          <w:t>0.05.</w:t>
        </w:r>
        <w:r>
          <w:rPr>
            <w:rFonts w:ascii="Times New Roman" w:hAnsi="Times New Roman" w:cs="Times New Roman"/>
            <w:color w:val="2A2A2A"/>
            <w:szCs w:val="21"/>
            <w:shd w:val="clear" w:color="auto" w:fill="FFFFFF"/>
          </w:rPr>
          <w:t xml:space="preserve"> Differential CAZY genes and </w:t>
        </w:r>
        <w:r w:rsidRPr="003B7BE0">
          <w:rPr>
            <w:rFonts w:ascii="Times New Roman" w:hAnsi="Times New Roman" w:cs="Times New Roman"/>
            <w:color w:val="2A2A2A"/>
            <w:szCs w:val="21"/>
            <w:shd w:val="clear" w:color="auto" w:fill="FFFFFF"/>
          </w:rPr>
          <w:t xml:space="preserve">bacterial CAGs </w:t>
        </w:r>
        <w:r>
          <w:rPr>
            <w:rFonts w:ascii="Times New Roman" w:hAnsi="Times New Roman" w:cs="Times New Roman"/>
            <w:color w:val="2A2A2A"/>
            <w:szCs w:val="21"/>
            <w:shd w:val="clear" w:color="auto" w:fill="FFFFFF"/>
          </w:rPr>
          <w:t xml:space="preserve">between time points </w:t>
        </w:r>
        <w:r w:rsidRPr="003B7BE0">
          <w:rPr>
            <w:rFonts w:ascii="Times New Roman" w:hAnsi="Times New Roman" w:cs="Times New Roman"/>
            <w:color w:val="2A2A2A"/>
            <w:szCs w:val="21"/>
            <w:shd w:val="clear" w:color="auto" w:fill="FFFFFF"/>
          </w:rPr>
          <w:t>were identified using</w:t>
        </w:r>
        <w:r>
          <w:rPr>
            <w:rFonts w:ascii="Times New Roman" w:hAnsi="Times New Roman" w:cs="Times New Roman"/>
            <w:color w:val="2A2A2A"/>
            <w:szCs w:val="21"/>
            <w:shd w:val="clear" w:color="auto" w:fill="FFFFFF"/>
          </w:rPr>
          <w:t xml:space="preserve"> </w:t>
        </w:r>
        <w:r w:rsidRPr="003B7BE0">
          <w:rPr>
            <w:rFonts w:ascii="Times New Roman" w:hAnsi="Times New Roman" w:cs="Times New Roman"/>
            <w:color w:val="2A2A2A"/>
            <w:szCs w:val="21"/>
            <w:shd w:val="clear" w:color="auto" w:fill="FFFFFF"/>
          </w:rPr>
          <w:t>Wilcoxon matched-pair signed-rank tests (two-tailed) followed by FDR corrections.</w:t>
        </w:r>
        <w:r>
          <w:rPr>
            <w:rFonts w:ascii="Times New Roman" w:hAnsi="Times New Roman" w:cs="Times New Roman"/>
            <w:color w:val="2A2A2A"/>
            <w:szCs w:val="21"/>
            <w:shd w:val="clear" w:color="auto" w:fill="FFFFFF"/>
          </w:rPr>
          <w:t xml:space="preserve"> </w:t>
        </w:r>
        <w:r w:rsidRPr="00213C93">
          <w:rPr>
            <w:rFonts w:ascii="Times New Roman" w:hAnsi="Times New Roman" w:cs="Times New Roman"/>
            <w:color w:val="2A2A2A"/>
            <w:szCs w:val="21"/>
            <w:shd w:val="clear" w:color="auto" w:fill="FFFFFF"/>
          </w:rPr>
          <w:t>Linear discriminant analysis effect size (</w:t>
        </w:r>
        <w:proofErr w:type="spellStart"/>
        <w:r w:rsidRPr="00213C93">
          <w:rPr>
            <w:rFonts w:ascii="Times New Roman" w:hAnsi="Times New Roman" w:cs="Times New Roman"/>
            <w:color w:val="2A2A2A"/>
            <w:szCs w:val="21"/>
            <w:shd w:val="clear" w:color="auto" w:fill="FFFFFF"/>
          </w:rPr>
          <w:t>LEfSe</w:t>
        </w:r>
        <w:proofErr w:type="spellEnd"/>
        <w:r w:rsidRPr="00213C93">
          <w:rPr>
            <w:rFonts w:ascii="Times New Roman" w:hAnsi="Times New Roman" w:cs="Times New Roman"/>
            <w:color w:val="2A2A2A"/>
            <w:szCs w:val="21"/>
            <w:shd w:val="clear" w:color="auto" w:fill="FFFFFF"/>
          </w:rPr>
          <w:t>), a method for</w:t>
        </w:r>
        <w:r>
          <w:rPr>
            <w:rFonts w:ascii="Times New Roman" w:hAnsi="Times New Roman" w:cs="Times New Roman" w:hint="eastAsia"/>
            <w:color w:val="2A2A2A"/>
            <w:szCs w:val="21"/>
            <w:shd w:val="clear" w:color="auto" w:fill="FFFFFF"/>
          </w:rPr>
          <w:t xml:space="preserve"> </w:t>
        </w:r>
        <w:r w:rsidRPr="00213C93">
          <w:rPr>
            <w:rFonts w:ascii="Times New Roman" w:hAnsi="Times New Roman" w:cs="Times New Roman"/>
            <w:color w:val="2A2A2A"/>
            <w:szCs w:val="21"/>
            <w:shd w:val="clear" w:color="auto" w:fill="FFFFFF"/>
          </w:rPr>
          <w:t xml:space="preserve">biomarker discovery, was used to determine taxa that best characterize </w:t>
        </w:r>
        <w:r>
          <w:rPr>
            <w:rFonts w:ascii="Times New Roman" w:hAnsi="Times New Roman" w:cs="Times New Roman"/>
            <w:color w:val="2A2A2A"/>
            <w:szCs w:val="21"/>
            <w:shd w:val="clear" w:color="auto" w:fill="FFFFFF"/>
          </w:rPr>
          <w:t>the gut microbiome of different vendors</w:t>
        </w:r>
        <w:r w:rsidRPr="00213C93">
          <w:rPr>
            <w:rFonts w:ascii="Times New Roman" w:hAnsi="Times New Roman" w:cs="Times New Roman"/>
            <w:color w:val="2A2A2A"/>
            <w:szCs w:val="21"/>
            <w:shd w:val="clear" w:color="auto" w:fill="FFFFFF"/>
          </w:rPr>
          <w:t>.</w:t>
        </w:r>
        <w:r>
          <w:rPr>
            <w:rFonts w:ascii="Times New Roman" w:hAnsi="Times New Roman" w:cs="Times New Roman"/>
            <w:color w:val="2A2A2A"/>
            <w:szCs w:val="21"/>
            <w:shd w:val="clear" w:color="auto" w:fill="FFFFFF"/>
          </w:rPr>
          <w:t xml:space="preserve"> </w:t>
        </w:r>
      </w:ins>
    </w:p>
    <w:p w14:paraId="7E73254C" w14:textId="77777777" w:rsidR="00465AC3" w:rsidRPr="00B62D1D" w:rsidRDefault="00465AC3" w:rsidP="00A86487">
      <w:pPr>
        <w:rPr>
          <w:rFonts w:ascii="Times New Roman" w:hAnsi="Times New Roman" w:cs="Times New Roman"/>
          <w:color w:val="2A2A2A"/>
          <w:szCs w:val="21"/>
          <w:shd w:val="clear" w:color="auto" w:fill="FFFFFF"/>
        </w:rPr>
      </w:pPr>
    </w:p>
    <w:p w14:paraId="7222C59C" w14:textId="3B03D8C6" w:rsidR="00465AC3" w:rsidRDefault="00465AC3" w:rsidP="00A86487">
      <w:pPr>
        <w:rPr>
          <w:rFonts w:ascii="Times New Roman" w:hAnsi="Times New Roman" w:cs="Times New Roman"/>
          <w:color w:val="2A2A2A"/>
          <w:szCs w:val="21"/>
          <w:shd w:val="clear" w:color="auto" w:fill="FFFFFF"/>
        </w:rPr>
      </w:pPr>
    </w:p>
    <w:p w14:paraId="1D9FFB60" w14:textId="1D7B4461" w:rsidR="00465AC3" w:rsidRDefault="00465AC3" w:rsidP="00A86487">
      <w:pPr>
        <w:rPr>
          <w:rFonts w:ascii="Times New Roman" w:hAnsi="Times New Roman" w:cs="Times New Roman"/>
          <w:color w:val="2A2A2A"/>
          <w:szCs w:val="21"/>
          <w:shd w:val="clear" w:color="auto" w:fill="FFFFFF"/>
        </w:rPr>
      </w:pPr>
    </w:p>
    <w:p w14:paraId="6414B0DD" w14:textId="42C75E50" w:rsidR="00465AC3" w:rsidRDefault="00465AC3">
      <w:pPr>
        <w:widowControl/>
        <w:jc w:val="left"/>
        <w:rPr>
          <w:rFonts w:ascii="Times New Roman" w:hAnsi="Times New Roman" w:cs="Times New Roman"/>
          <w:color w:val="2A2A2A"/>
          <w:szCs w:val="21"/>
          <w:shd w:val="clear" w:color="auto" w:fill="FFFFFF"/>
        </w:rPr>
      </w:pPr>
      <w:r>
        <w:rPr>
          <w:rFonts w:ascii="Times New Roman" w:hAnsi="Times New Roman" w:cs="Times New Roman"/>
          <w:color w:val="2A2A2A"/>
          <w:szCs w:val="21"/>
          <w:shd w:val="clear" w:color="auto" w:fill="FFFFFF"/>
        </w:rPr>
        <w:br w:type="page"/>
      </w:r>
    </w:p>
    <w:p w14:paraId="757A0750" w14:textId="2B09474E" w:rsidR="008C43D7" w:rsidDel="00372577" w:rsidRDefault="008C43D7">
      <w:pPr>
        <w:widowControl/>
        <w:jc w:val="left"/>
        <w:rPr>
          <w:del w:id="2643" w:author="戴 磊" w:date="2020-12-29T00:47:00Z"/>
          <w:rFonts w:ascii="Times New Roman" w:hAnsi="Times New Roman" w:cs="Times New Roman"/>
          <w:color w:val="2A2A2A"/>
          <w:szCs w:val="21"/>
          <w:shd w:val="clear" w:color="auto" w:fill="FFFFFF"/>
        </w:rPr>
      </w:pPr>
    </w:p>
    <w:p w14:paraId="46B9E726" w14:textId="73CED398" w:rsidR="00465AC3" w:rsidDel="00372577" w:rsidRDefault="006A4E10" w:rsidP="00465AC3">
      <w:pPr>
        <w:rPr>
          <w:del w:id="2644" w:author="戴 磊" w:date="2020-12-29T00:47:00Z"/>
          <w:rFonts w:ascii="Times New Roman" w:hAnsi="Times New Roman" w:cs="Times New Roman"/>
          <w:b/>
          <w:bCs/>
          <w:sz w:val="22"/>
        </w:rPr>
      </w:pPr>
      <w:del w:id="2645" w:author="戴 磊" w:date="2020-12-29T00:47:00Z">
        <w:r w:rsidDel="00372577">
          <w:rPr>
            <w:rFonts w:ascii="Times New Roman" w:hAnsi="Times New Roman" w:cs="Times New Roman"/>
            <w:b/>
            <w:bCs/>
            <w:sz w:val="22"/>
          </w:rPr>
          <w:delText xml:space="preserve">Supplementary </w:delText>
        </w:r>
      </w:del>
      <w:del w:id="2646" w:author="戴 磊" w:date="2020-12-29T00:46:00Z">
        <w:r w:rsidDel="00372577">
          <w:rPr>
            <w:rFonts w:ascii="Times New Roman" w:hAnsi="Times New Roman" w:cs="Times New Roman"/>
            <w:b/>
            <w:bCs/>
            <w:sz w:val="22"/>
          </w:rPr>
          <w:delText>materials</w:delText>
        </w:r>
      </w:del>
    </w:p>
    <w:p w14:paraId="7B2B30F9" w14:textId="60985731" w:rsidR="00D33830" w:rsidDel="00372577" w:rsidRDefault="00D33830" w:rsidP="00465AC3">
      <w:pPr>
        <w:rPr>
          <w:del w:id="2647" w:author="戴 磊" w:date="2020-12-29T00:47:00Z"/>
          <w:rFonts w:ascii="Times New Roman" w:hAnsi="Times New Roman" w:cs="Times New Roman"/>
          <w:b/>
          <w:bCs/>
          <w:sz w:val="22"/>
        </w:rPr>
      </w:pPr>
    </w:p>
    <w:p w14:paraId="109D499B" w14:textId="68A0CA20" w:rsidR="006A4E10" w:rsidDel="00372577" w:rsidRDefault="00E14808" w:rsidP="00465AC3">
      <w:pPr>
        <w:rPr>
          <w:del w:id="2648" w:author="戴 磊" w:date="2020-12-29T00:47:00Z"/>
          <w:rFonts w:ascii="Times New Roman" w:hAnsi="Times New Roman" w:cs="Times New Roman"/>
          <w:b/>
          <w:bCs/>
          <w:sz w:val="22"/>
        </w:rPr>
      </w:pPr>
      <w:del w:id="2649" w:author="戴 磊" w:date="2020-12-29T00:47:00Z">
        <w:r w:rsidRPr="00E14808" w:rsidDel="00372577">
          <w:rPr>
            <w:rFonts w:ascii="Times New Roman" w:hAnsi="Times New Roman" w:cs="Times New Roman"/>
            <w:b/>
            <w:bCs/>
            <w:noProof/>
            <w:sz w:val="22"/>
          </w:rPr>
          <mc:AlternateContent>
            <mc:Choice Requires="wps">
              <w:drawing>
                <wp:anchor distT="45720" distB="45720" distL="114300" distR="114300" simplePos="0" relativeHeight="251669504" behindDoc="0" locked="0" layoutInCell="1" allowOverlap="1" wp14:anchorId="1E66E232" wp14:editId="187B48E8">
                  <wp:simplePos x="0" y="0"/>
                  <wp:positionH relativeFrom="margin">
                    <wp:align>right</wp:align>
                  </wp:positionH>
                  <wp:positionV relativeFrom="paragraph">
                    <wp:posOffset>78740</wp:posOffset>
                  </wp:positionV>
                  <wp:extent cx="5257800" cy="7924800"/>
                  <wp:effectExtent l="0" t="0" r="0" b="0"/>
                  <wp:wrapTopAndBottom/>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7924800"/>
                          </a:xfrm>
                          <a:prstGeom prst="rect">
                            <a:avLst/>
                          </a:prstGeom>
                          <a:solidFill>
                            <a:srgbClr val="FFFFFF"/>
                          </a:solidFill>
                          <a:ln w="9525">
                            <a:noFill/>
                            <a:miter lim="800000"/>
                            <a:headEnd/>
                            <a:tailEnd/>
                          </a:ln>
                        </wps:spPr>
                        <wps:txbx>
                          <w:txbxContent>
                            <w:p w14:paraId="02E26AD4" w14:textId="2A00A093" w:rsidR="009763BE" w:rsidRDefault="009763BE" w:rsidP="00D33830">
                              <w:pPr>
                                <w:jc w:val="center"/>
                              </w:pPr>
                              <w:r>
                                <w:rPr>
                                  <w:noProof/>
                                </w:rPr>
                                <w:drawing>
                                  <wp:inline distT="0" distB="0" distL="0" distR="0" wp14:anchorId="751CE6F0" wp14:editId="70D48696">
                                    <wp:extent cx="3933825" cy="6067425"/>
                                    <wp:effectExtent l="0" t="0" r="9525" b="9525"/>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3933825" cy="6067425"/>
                                            </a:xfrm>
                                            <a:prstGeom prst="rect">
                                              <a:avLst/>
                                            </a:prstGeom>
                                          </pic:spPr>
                                        </pic:pic>
                                      </a:graphicData>
                                    </a:graphic>
                                  </wp:inline>
                                </w:drawing>
                              </w:r>
                            </w:p>
                            <w:p w14:paraId="23F93BEB" w14:textId="3E7B4252" w:rsidR="009763BE" w:rsidRPr="00F24C08" w:rsidRDefault="009763BE" w:rsidP="004C49E1">
                              <w:pPr>
                                <w:rPr>
                                  <w:rFonts w:ascii="Times New Roman" w:hAnsi="Times New Roman" w:cs="Times New Roman"/>
                                  <w:sz w:val="20"/>
                                  <w:szCs w:val="21"/>
                                </w:rPr>
                              </w:pPr>
                              <w:r w:rsidRPr="00F24C08">
                                <w:rPr>
                                  <w:rFonts w:ascii="Times New Roman" w:hAnsi="Times New Roman" w:cs="Times New Roman"/>
                                  <w:sz w:val="20"/>
                                  <w:szCs w:val="21"/>
                                </w:rPr>
                                <w:t xml:space="preserve">Figure S1. The effect of inulin or resistant starch supplementation on (A) body weight, (B) daily food intake, (C) daily energy intake, and (D) 48-hr fecal output. Data were analyzed with ordinary one-way ANOVA with Turkey post hoc test.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w:t>
                              </w:r>
                              <w:r>
                                <w:rPr>
                                  <w:rFonts w:ascii="Times New Roman" w:hAnsi="Times New Roman" w:cs="Times New Roman"/>
                                  <w:sz w:val="20"/>
                                  <w:szCs w:val="21"/>
                                </w:rPr>
                                <w:t xml:space="preserve">5, </w:t>
                              </w:r>
                              <w:r w:rsidRPr="00F24C08">
                                <w:rPr>
                                  <w:rFonts w:ascii="Times New Roman" w:hAnsi="Times New Roman" w:cs="Times New Roman"/>
                                  <w:sz w:val="20"/>
                                  <w:szCs w:val="21"/>
                                </w:rPr>
                                <w:t xml:space="preserve">**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0.01</w:t>
                              </w:r>
                              <w:r>
                                <w:rPr>
                                  <w:rFonts w:ascii="Times New Roman" w:hAnsi="Times New Roman" w:cs="Times New Roman"/>
                                  <w:sz w:val="20"/>
                                  <w:szCs w:val="21"/>
                                </w:rPr>
                                <w:t>,</w:t>
                              </w:r>
                              <w:r w:rsidRPr="00F24C08">
                                <w:rPr>
                                  <w:rFonts w:ascii="Times New Roman" w:hAnsi="Times New Roman" w:cs="Times New Roman"/>
                                  <w:sz w:val="20"/>
                                  <w:szCs w:val="21"/>
                                </w:rPr>
                                <w:t xml:space="preserve"> and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cellulose group;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resistant starch group.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6E232" id="_x0000_s1032" type="#_x0000_t202" style="position:absolute;left:0;text-align:left;margin-left:362.8pt;margin-top:6.2pt;width:414pt;height:624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" stroked="f">
                  <v:textbox>
                    <w:txbxContent>
                      <w:p w14:paraId="02E26AD4" w14:textId="2A00A093" w:rsidR="009763BE" w:rsidRDefault="009763BE" w:rsidP="00D33830">
                        <w:pPr>
                          <w:jc w:val="center"/>
                        </w:pPr>
                        <w:r>
                          <w:rPr>
                            <w:noProof/>
                          </w:rPr>
                          <w:drawing>
                            <wp:inline distT="0" distB="0" distL="0" distR="0" wp14:anchorId="751CE6F0" wp14:editId="70D48696">
                              <wp:extent cx="3933825" cy="6067425"/>
                              <wp:effectExtent l="0" t="0" r="9525" b="9525"/>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3933825" cy="6067425"/>
                                      </a:xfrm>
                                      <a:prstGeom prst="rect">
                                        <a:avLst/>
                                      </a:prstGeom>
                                    </pic:spPr>
                                  </pic:pic>
                                </a:graphicData>
                              </a:graphic>
                            </wp:inline>
                          </w:drawing>
                        </w:r>
                      </w:p>
                      <w:p w14:paraId="23F93BEB" w14:textId="3E7B4252" w:rsidR="009763BE" w:rsidRPr="00F24C08" w:rsidRDefault="009763BE" w:rsidP="004C49E1">
                        <w:pPr>
                          <w:rPr>
                            <w:rFonts w:ascii="Times New Roman" w:hAnsi="Times New Roman" w:cs="Times New Roman"/>
                            <w:sz w:val="20"/>
                            <w:szCs w:val="21"/>
                          </w:rPr>
                        </w:pPr>
                        <w:r w:rsidRPr="00F24C08">
                          <w:rPr>
                            <w:rFonts w:ascii="Times New Roman" w:hAnsi="Times New Roman" w:cs="Times New Roman"/>
                            <w:sz w:val="20"/>
                            <w:szCs w:val="21"/>
                          </w:rPr>
                          <w:t xml:space="preserve">Figure S1. The effect of inulin or resistant starch supplementation on (A) body weight, (B) daily food intake, (C) daily energy intake, and (D) 48-hr fecal output. Data were analyzed with ordinary one-way ANOVA with Turkey post hoc test.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w:t>
                        </w:r>
                        <w:r>
                          <w:rPr>
                            <w:rFonts w:ascii="Times New Roman" w:hAnsi="Times New Roman" w:cs="Times New Roman"/>
                            <w:sz w:val="20"/>
                            <w:szCs w:val="21"/>
                          </w:rPr>
                          <w:t xml:space="preserve">5, </w:t>
                        </w:r>
                        <w:r w:rsidRPr="00F24C08">
                          <w:rPr>
                            <w:rFonts w:ascii="Times New Roman" w:hAnsi="Times New Roman" w:cs="Times New Roman"/>
                            <w:sz w:val="20"/>
                            <w:szCs w:val="21"/>
                          </w:rPr>
                          <w:t xml:space="preserve">**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0.01</w:t>
                        </w:r>
                        <w:r>
                          <w:rPr>
                            <w:rFonts w:ascii="Times New Roman" w:hAnsi="Times New Roman" w:cs="Times New Roman"/>
                            <w:sz w:val="20"/>
                            <w:szCs w:val="21"/>
                          </w:rPr>
                          <w:t>,</w:t>
                        </w:r>
                        <w:r w:rsidRPr="00F24C08">
                          <w:rPr>
                            <w:rFonts w:ascii="Times New Roman" w:hAnsi="Times New Roman" w:cs="Times New Roman"/>
                            <w:sz w:val="20"/>
                            <w:szCs w:val="21"/>
                          </w:rPr>
                          <w:t xml:space="preserve"> and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cellulose group;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resistant starch group.</w:t>
                        </w:r>
                      </w:p>
                    </w:txbxContent>
                  </v:textbox>
                  <w10:wrap type="topAndBottom" anchorx="margin"/>
                </v:shape>
              </w:pict>
            </mc:Fallback>
          </mc:AlternateContent>
        </w:r>
      </w:del>
    </w:p>
    <w:p w14:paraId="303A53D0" w14:textId="7B7727D4" w:rsidR="00730E99" w:rsidRPr="00465AC3" w:rsidDel="00372577" w:rsidRDefault="00730E99" w:rsidP="00465AC3">
      <w:pPr>
        <w:rPr>
          <w:del w:id="2650" w:author="戴 磊" w:date="2020-12-29T00:47:00Z"/>
          <w:rFonts w:ascii="Times New Roman" w:hAnsi="Times New Roman" w:cs="Times New Roman"/>
          <w:b/>
          <w:bCs/>
          <w:sz w:val="22"/>
        </w:rPr>
      </w:pPr>
    </w:p>
    <w:p w14:paraId="412BC1E3" w14:textId="3BC1D7C3" w:rsidR="00465AC3" w:rsidDel="00372577" w:rsidRDefault="00BC7B04" w:rsidP="00A86487">
      <w:pPr>
        <w:rPr>
          <w:del w:id="2651" w:author="戴 磊" w:date="2020-12-29T00:47:00Z"/>
          <w:rFonts w:ascii="Times New Roman" w:hAnsi="Times New Roman" w:cs="Times New Roman"/>
          <w:color w:val="2A2A2A"/>
          <w:szCs w:val="21"/>
          <w:shd w:val="clear" w:color="auto" w:fill="FFFFFF"/>
        </w:rPr>
      </w:pPr>
      <w:del w:id="2652" w:author="戴 磊" w:date="2020-12-29T00:47:00Z">
        <w:r w:rsidRPr="00BC7B04" w:rsidDel="00372577">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71552" behindDoc="0" locked="0" layoutInCell="1" allowOverlap="1" wp14:anchorId="07F413B7" wp14:editId="2FAF09B3">
                  <wp:simplePos x="0" y="0"/>
                  <wp:positionH relativeFrom="margin">
                    <wp:align>right</wp:align>
                  </wp:positionH>
                  <wp:positionV relativeFrom="paragraph">
                    <wp:posOffset>184785</wp:posOffset>
                  </wp:positionV>
                  <wp:extent cx="5252085" cy="1404620"/>
                  <wp:effectExtent l="0" t="0" r="5715" b="0"/>
                  <wp:wrapTopAndBottom/>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357" cy="1404620"/>
                          </a:xfrm>
                          <a:prstGeom prst="rect">
                            <a:avLst/>
                          </a:prstGeom>
                          <a:solidFill>
                            <a:srgbClr val="FFFFFF"/>
                          </a:solidFill>
                          <a:ln w="9525">
                            <a:noFill/>
                            <a:miter lim="800000"/>
                            <a:headEnd/>
                            <a:tailEnd/>
                          </a:ln>
                        </wps:spPr>
                        <wps:txbx>
                          <w:txbxContent>
                            <w:p w14:paraId="61DF380B" w14:textId="71699D7D" w:rsidR="009763BE" w:rsidRDefault="009763BE">
                              <w:r>
                                <w:rPr>
                                  <w:noProof/>
                                </w:rPr>
                                <w:drawing>
                                  <wp:inline distT="0" distB="0" distL="0" distR="0" wp14:anchorId="7BCBB5EC" wp14:editId="272DC795">
                                    <wp:extent cx="5060315" cy="1593850"/>
                                    <wp:effectExtent l="0" t="0" r="6985" b="635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060315" cy="1593850"/>
                                            </a:xfrm>
                                            <a:prstGeom prst="rect">
                                              <a:avLst/>
                                            </a:prstGeom>
                                          </pic:spPr>
                                        </pic:pic>
                                      </a:graphicData>
                                    </a:graphic>
                                  </wp:inline>
                                </w:drawing>
                              </w:r>
                            </w:p>
                            <w:p w14:paraId="51039E67" w14:textId="69956DD2" w:rsidR="009763BE" w:rsidRPr="00E66C86" w:rsidRDefault="009763BE">
                              <w:pPr>
                                <w:rPr>
                                  <w:rFonts w:ascii="Times New Roman" w:hAnsi="Times New Roman" w:cs="Times New Roman"/>
                                  <w:sz w:val="20"/>
                                  <w:szCs w:val="21"/>
                                </w:rPr>
                              </w:pPr>
                              <w:r w:rsidRPr="00E66C86">
                                <w:rPr>
                                  <w:rFonts w:ascii="Times New Roman" w:hAnsi="Times New Roman" w:cs="Times New Roman"/>
                                  <w:sz w:val="20"/>
                                  <w:szCs w:val="21"/>
                                </w:rPr>
                                <w:t>Figure S2. Rarefaction analysis of 16S rRNA gene clone libraries</w:t>
                              </w:r>
                              <w:r>
                                <w:rPr>
                                  <w:rFonts w:ascii="Times New Roman" w:hAnsi="Times New Roman" w:cs="Times New Roman"/>
                                  <w:sz w:val="20"/>
                                  <w:szCs w:val="21"/>
                                </w:rPr>
                                <w:t xml:space="preserve"> </w:t>
                              </w:r>
                              <w:r w:rsidRPr="00923B85">
                                <w:rPr>
                                  <w:rFonts w:ascii="Times New Roman" w:hAnsi="Times New Roman" w:cs="Times New Roman"/>
                                  <w:color w:val="000000"/>
                                  <w:szCs w:val="21"/>
                                </w:rPr>
                                <w:t>in terms of</w:t>
                              </w:r>
                              <w:r>
                                <w:rPr>
                                  <w:rFonts w:ascii="Times New Roman" w:hAnsi="Times New Roman" w:cs="Times New Roman"/>
                                  <w:sz w:val="20"/>
                                  <w:szCs w:val="21"/>
                                </w:rPr>
                                <w:t xml:space="preserve"> species richness (A), Shannon diversity (B), and </w:t>
                              </w:r>
                              <w:proofErr w:type="spellStart"/>
                              <w:r>
                                <w:rPr>
                                  <w:rFonts w:ascii="Times New Roman" w:hAnsi="Times New Roman" w:cs="Times New Roman"/>
                                  <w:sz w:val="20"/>
                                  <w:szCs w:val="21"/>
                                </w:rPr>
                                <w:t>simpson</w:t>
                              </w:r>
                              <w:proofErr w:type="spellEnd"/>
                              <w:r>
                                <w:rPr>
                                  <w:rFonts w:ascii="Times New Roman" w:hAnsi="Times New Roman" w:cs="Times New Roman"/>
                                  <w:sz w:val="20"/>
                                  <w:szCs w:val="21"/>
                                </w:rPr>
                                <w:t xml:space="preserve"> diversity (C). R</w:t>
                              </w:r>
                              <w:r w:rsidRPr="00E66C86">
                                <w:rPr>
                                  <w:rFonts w:ascii="Times New Roman" w:hAnsi="Times New Roman" w:cs="Times New Roman"/>
                                  <w:sz w:val="20"/>
                                  <w:szCs w:val="21"/>
                                </w:rPr>
                                <w:t xml:space="preserve">arefaction curves </w:t>
                              </w:r>
                              <w:r>
                                <w:rPr>
                                  <w:rFonts w:ascii="Times New Roman" w:hAnsi="Times New Roman" w:cs="Times New Roman"/>
                                  <w:sz w:val="20"/>
                                  <w:szCs w:val="21"/>
                                </w:rPr>
                                <w:t xml:space="preserve">were </w:t>
                              </w:r>
                              <w:r w:rsidRPr="00E66C86">
                                <w:rPr>
                                  <w:rFonts w:ascii="Times New Roman" w:hAnsi="Times New Roman" w:cs="Times New Roman"/>
                                  <w:sz w:val="20"/>
                                  <w:szCs w:val="21"/>
                                </w:rPr>
                                <w:t xml:space="preserve">generated with the </w:t>
                              </w:r>
                              <w:proofErr w:type="spellStart"/>
                              <w:r w:rsidRPr="00E66C86">
                                <w:rPr>
                                  <w:rFonts w:ascii="Times New Roman" w:hAnsi="Times New Roman" w:cs="Times New Roman"/>
                                  <w:sz w:val="20"/>
                                  <w:szCs w:val="21"/>
                                </w:rPr>
                                <w:t>iNEXT</w:t>
                              </w:r>
                              <w:proofErr w:type="spellEnd"/>
                              <w:r w:rsidRPr="00E66C86">
                                <w:rPr>
                                  <w:rFonts w:ascii="Times New Roman" w:hAnsi="Times New Roman" w:cs="Times New Roman"/>
                                  <w:sz w:val="20"/>
                                  <w:szCs w:val="21"/>
                                </w:rPr>
                                <w:t xml:space="preserve"> package. Solid lines represent the observed accumulation with the number of reads sampled, and dashed lines represent the extrapolated accumulation considering 25% more reads.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F413B7" id="_x0000_s1033" type="#_x0000_t202" style="position:absolute;left:0;text-align:left;margin-left:362.35pt;margin-top:14.55pt;width:413.5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" stroked="f">
                  <v:textbox style="mso-fit-shape-to-text:t">
                    <w:txbxContent>
                      <w:p w14:paraId="61DF380B" w14:textId="71699D7D" w:rsidR="009763BE" w:rsidRDefault="009763BE">
                        <w:r>
                          <w:rPr>
                            <w:noProof/>
                          </w:rPr>
                          <w:drawing>
                            <wp:inline distT="0" distB="0" distL="0" distR="0" wp14:anchorId="7BCBB5EC" wp14:editId="272DC795">
                              <wp:extent cx="5060315" cy="1593850"/>
                              <wp:effectExtent l="0" t="0" r="6985" b="635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060315" cy="1593850"/>
                                      </a:xfrm>
                                      <a:prstGeom prst="rect">
                                        <a:avLst/>
                                      </a:prstGeom>
                                    </pic:spPr>
                                  </pic:pic>
                                </a:graphicData>
                              </a:graphic>
                            </wp:inline>
                          </w:drawing>
                        </w:r>
                      </w:p>
                      <w:p w14:paraId="51039E67" w14:textId="69956DD2" w:rsidR="009763BE" w:rsidRPr="00E66C86" w:rsidRDefault="009763BE">
                        <w:pPr>
                          <w:rPr>
                            <w:rFonts w:ascii="Times New Roman" w:hAnsi="Times New Roman" w:cs="Times New Roman"/>
                            <w:sz w:val="20"/>
                            <w:szCs w:val="21"/>
                          </w:rPr>
                        </w:pPr>
                        <w:r w:rsidRPr="00E66C86">
                          <w:rPr>
                            <w:rFonts w:ascii="Times New Roman" w:hAnsi="Times New Roman" w:cs="Times New Roman"/>
                            <w:sz w:val="20"/>
                            <w:szCs w:val="21"/>
                          </w:rPr>
                          <w:t>Figure S2. Rarefaction analysis of 16S rRNA gene clone libraries</w:t>
                        </w:r>
                        <w:r>
                          <w:rPr>
                            <w:rFonts w:ascii="Times New Roman" w:hAnsi="Times New Roman" w:cs="Times New Roman"/>
                            <w:sz w:val="20"/>
                            <w:szCs w:val="21"/>
                          </w:rPr>
                          <w:t xml:space="preserve"> </w:t>
                        </w:r>
                        <w:r w:rsidRPr="00923B85">
                          <w:rPr>
                            <w:rFonts w:ascii="Times New Roman" w:hAnsi="Times New Roman" w:cs="Times New Roman"/>
                            <w:color w:val="000000"/>
                            <w:szCs w:val="21"/>
                          </w:rPr>
                          <w:t>in terms of</w:t>
                        </w:r>
                        <w:r>
                          <w:rPr>
                            <w:rFonts w:ascii="Times New Roman" w:hAnsi="Times New Roman" w:cs="Times New Roman"/>
                            <w:sz w:val="20"/>
                            <w:szCs w:val="21"/>
                          </w:rPr>
                          <w:t xml:space="preserve"> species richness (A), Shannon diversity (B), and </w:t>
                        </w:r>
                        <w:proofErr w:type="spellStart"/>
                        <w:r>
                          <w:rPr>
                            <w:rFonts w:ascii="Times New Roman" w:hAnsi="Times New Roman" w:cs="Times New Roman"/>
                            <w:sz w:val="20"/>
                            <w:szCs w:val="21"/>
                          </w:rPr>
                          <w:t>simpson</w:t>
                        </w:r>
                        <w:proofErr w:type="spellEnd"/>
                        <w:r>
                          <w:rPr>
                            <w:rFonts w:ascii="Times New Roman" w:hAnsi="Times New Roman" w:cs="Times New Roman"/>
                            <w:sz w:val="20"/>
                            <w:szCs w:val="21"/>
                          </w:rPr>
                          <w:t xml:space="preserve"> diversity (C). R</w:t>
                        </w:r>
                        <w:r w:rsidRPr="00E66C86">
                          <w:rPr>
                            <w:rFonts w:ascii="Times New Roman" w:hAnsi="Times New Roman" w:cs="Times New Roman"/>
                            <w:sz w:val="20"/>
                            <w:szCs w:val="21"/>
                          </w:rPr>
                          <w:t xml:space="preserve">arefaction curves </w:t>
                        </w:r>
                        <w:r>
                          <w:rPr>
                            <w:rFonts w:ascii="Times New Roman" w:hAnsi="Times New Roman" w:cs="Times New Roman"/>
                            <w:sz w:val="20"/>
                            <w:szCs w:val="21"/>
                          </w:rPr>
                          <w:t xml:space="preserve">were </w:t>
                        </w:r>
                        <w:r w:rsidRPr="00E66C86">
                          <w:rPr>
                            <w:rFonts w:ascii="Times New Roman" w:hAnsi="Times New Roman" w:cs="Times New Roman"/>
                            <w:sz w:val="20"/>
                            <w:szCs w:val="21"/>
                          </w:rPr>
                          <w:t xml:space="preserve">generated with the </w:t>
                        </w:r>
                        <w:proofErr w:type="spellStart"/>
                        <w:r w:rsidRPr="00E66C86">
                          <w:rPr>
                            <w:rFonts w:ascii="Times New Roman" w:hAnsi="Times New Roman" w:cs="Times New Roman"/>
                            <w:sz w:val="20"/>
                            <w:szCs w:val="21"/>
                          </w:rPr>
                          <w:t>iNEXT</w:t>
                        </w:r>
                        <w:proofErr w:type="spellEnd"/>
                        <w:r w:rsidRPr="00E66C86">
                          <w:rPr>
                            <w:rFonts w:ascii="Times New Roman" w:hAnsi="Times New Roman" w:cs="Times New Roman"/>
                            <w:sz w:val="20"/>
                            <w:szCs w:val="21"/>
                          </w:rPr>
                          <w:t xml:space="preserve"> package. Solid lines represent the observed accumulation with the number of reads sampled, and dashed lines represent the extrapolated accumulation considering 25% more reads.</w:t>
                        </w:r>
                      </w:p>
                    </w:txbxContent>
                  </v:textbox>
                  <w10:wrap type="topAndBottom" anchorx="margin"/>
                </v:shape>
              </w:pict>
            </mc:Fallback>
          </mc:AlternateContent>
        </w:r>
      </w:del>
    </w:p>
    <w:p w14:paraId="7290E09B" w14:textId="3DC950F4" w:rsidR="00D33830" w:rsidDel="00372577" w:rsidRDefault="006D0588" w:rsidP="00A86487">
      <w:pPr>
        <w:rPr>
          <w:del w:id="2653" w:author="戴 磊" w:date="2020-12-29T00:47:00Z"/>
          <w:rFonts w:ascii="Times New Roman" w:hAnsi="Times New Roman" w:cs="Times New Roman"/>
          <w:color w:val="2A2A2A"/>
          <w:szCs w:val="21"/>
          <w:shd w:val="clear" w:color="auto" w:fill="FFFFFF"/>
        </w:rPr>
      </w:pPr>
      <w:del w:id="2654" w:author="戴 磊" w:date="2020-12-29T00:47:00Z">
        <w:r w:rsidRPr="006D0588" w:rsidDel="00372577">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79744" behindDoc="0" locked="0" layoutInCell="1" allowOverlap="1" wp14:anchorId="292497E4" wp14:editId="6CF5B91E">
                  <wp:simplePos x="0" y="0"/>
                  <wp:positionH relativeFrom="margin">
                    <wp:align>right</wp:align>
                  </wp:positionH>
                  <wp:positionV relativeFrom="paragraph">
                    <wp:posOffset>377825</wp:posOffset>
                  </wp:positionV>
                  <wp:extent cx="5257800" cy="2912745"/>
                  <wp:effectExtent l="0" t="0" r="0" b="1905"/>
                  <wp:wrapSquare wrapText="bothSides"/>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2913185"/>
                          </a:xfrm>
                          <a:prstGeom prst="rect">
                            <a:avLst/>
                          </a:prstGeom>
                          <a:solidFill>
                            <a:srgbClr val="FFFFFF"/>
                          </a:solidFill>
                          <a:ln w="9525">
                            <a:noFill/>
                            <a:miter lim="800000"/>
                            <a:headEnd/>
                            <a:tailEnd/>
                          </a:ln>
                        </wps:spPr>
                        <wps:txbx>
                          <w:txbxContent>
                            <w:p w14:paraId="439A56BB" w14:textId="6CA24B4F" w:rsidR="009763BE" w:rsidRDefault="009763BE" w:rsidP="001244A0">
                              <w:pPr>
                                <w:jc w:val="center"/>
                              </w:pPr>
                              <w:r>
                                <w:rPr>
                                  <w:noProof/>
                                </w:rPr>
                                <w:drawing>
                                  <wp:inline distT="0" distB="0" distL="0" distR="0" wp14:anchorId="292FFC47" wp14:editId="67217FE9">
                                    <wp:extent cx="5049899" cy="2414954"/>
                                    <wp:effectExtent l="0" t="0" r="0" b="444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082671" cy="2430626"/>
                                            </a:xfrm>
                                            <a:prstGeom prst="rect">
                                              <a:avLst/>
                                            </a:prstGeom>
                                          </pic:spPr>
                                        </pic:pic>
                                      </a:graphicData>
                                    </a:graphic>
                                  </wp:inline>
                                </w:drawing>
                              </w:r>
                            </w:p>
                            <w:p w14:paraId="46E1C533" w14:textId="578E4EC5" w:rsidR="009763BE" w:rsidRDefault="009763BE">
                              <w:r>
                                <w:t xml:space="preserve">Figure S3. </w:t>
                              </w:r>
                              <w:r>
                                <w:rPr>
                                  <w:rFonts w:ascii="Times New Roman" w:hAnsi="Times New Roman" w:cs="Times New Roman"/>
                                  <w:color w:val="000000"/>
                                  <w:szCs w:val="21"/>
                                </w:rPr>
                                <w:t xml:space="preserve">Individual SCFA concentration in fecal samples from different vendors </w:t>
                              </w:r>
                              <w:r>
                                <w:rPr>
                                  <w:rFonts w:ascii="Times New Roman" w:hAnsi="Times New Roman" w:cs="Times New Roman"/>
                                  <w:color w:val="242021"/>
                                  <w:szCs w:val="21"/>
                                </w:rPr>
                                <w:t>over time</w:t>
                              </w:r>
                              <w:r>
                                <w:rPr>
                                  <w:rFonts w:ascii="Times New Roman" w:hAnsi="Times New Roman" w:cs="Times New Roman"/>
                                  <w:color w:val="000000"/>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497E4" id="_x0000_s1034" type="#_x0000_t202" style="position:absolute;left:0;text-align:left;margin-left:362.8pt;margin-top:29.75pt;width:414pt;height:229.35pt;z-index:251679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" stroked="f">
                  <v:textbox>
                    <w:txbxContent>
                      <w:p w14:paraId="439A56BB" w14:textId="6CA24B4F" w:rsidR="009763BE" w:rsidRDefault="009763BE" w:rsidP="001244A0">
                        <w:pPr>
                          <w:jc w:val="center"/>
                        </w:pPr>
                        <w:r>
                          <w:rPr>
                            <w:noProof/>
                          </w:rPr>
                          <w:drawing>
                            <wp:inline distT="0" distB="0" distL="0" distR="0" wp14:anchorId="292FFC47" wp14:editId="67217FE9">
                              <wp:extent cx="5049899" cy="2414954"/>
                              <wp:effectExtent l="0" t="0" r="0" b="444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082671" cy="2430626"/>
                                      </a:xfrm>
                                      <a:prstGeom prst="rect">
                                        <a:avLst/>
                                      </a:prstGeom>
                                    </pic:spPr>
                                  </pic:pic>
                                </a:graphicData>
                              </a:graphic>
                            </wp:inline>
                          </w:drawing>
                        </w:r>
                      </w:p>
                      <w:p w14:paraId="46E1C533" w14:textId="578E4EC5" w:rsidR="009763BE" w:rsidRDefault="009763BE">
                        <w:r>
                          <w:t xml:space="preserve">Figure S3. </w:t>
                        </w:r>
                        <w:r>
                          <w:rPr>
                            <w:rFonts w:ascii="Times New Roman" w:hAnsi="Times New Roman" w:cs="Times New Roman"/>
                            <w:color w:val="000000"/>
                            <w:szCs w:val="21"/>
                          </w:rPr>
                          <w:t xml:space="preserve">Individual SCFA concentration in fecal samples from different vendors </w:t>
                        </w:r>
                        <w:r>
                          <w:rPr>
                            <w:rFonts w:ascii="Times New Roman" w:hAnsi="Times New Roman" w:cs="Times New Roman"/>
                            <w:color w:val="242021"/>
                            <w:szCs w:val="21"/>
                          </w:rPr>
                          <w:t>over time</w:t>
                        </w:r>
                        <w:r>
                          <w:rPr>
                            <w:rFonts w:ascii="Times New Roman" w:hAnsi="Times New Roman" w:cs="Times New Roman"/>
                            <w:color w:val="000000"/>
                            <w:szCs w:val="21"/>
                          </w:rPr>
                          <w:t>.</w:t>
                        </w:r>
                      </w:p>
                    </w:txbxContent>
                  </v:textbox>
                  <w10:wrap type="square" anchorx="margin"/>
                </v:shape>
              </w:pict>
            </mc:Fallback>
          </mc:AlternateContent>
        </w:r>
      </w:del>
    </w:p>
    <w:p w14:paraId="757EB088" w14:textId="6F33875D" w:rsidR="00BB72F5" w:rsidDel="00372577" w:rsidRDefault="00BB72F5" w:rsidP="00A86487">
      <w:pPr>
        <w:rPr>
          <w:del w:id="2655" w:author="戴 磊" w:date="2020-12-29T00:47:00Z"/>
          <w:rFonts w:ascii="Times New Roman" w:hAnsi="Times New Roman" w:cs="Times New Roman"/>
          <w:color w:val="2A2A2A"/>
          <w:szCs w:val="21"/>
          <w:shd w:val="clear" w:color="auto" w:fill="FFFFFF"/>
        </w:rPr>
      </w:pPr>
    </w:p>
    <w:p w14:paraId="6D30195D" w14:textId="26DCFC1D" w:rsidR="00A4667C" w:rsidDel="00372577" w:rsidRDefault="00A4667C" w:rsidP="00A86487">
      <w:pPr>
        <w:rPr>
          <w:del w:id="2656" w:author="戴 磊" w:date="2020-12-29T00:47:00Z"/>
          <w:rFonts w:ascii="Times New Roman" w:hAnsi="Times New Roman" w:cs="Times New Roman"/>
          <w:color w:val="2A2A2A"/>
          <w:szCs w:val="21"/>
          <w:shd w:val="clear" w:color="auto" w:fill="FFFFFF"/>
        </w:rPr>
      </w:pPr>
    </w:p>
    <w:p w14:paraId="7819800B" w14:textId="06C0ABCC" w:rsidR="00A4667C" w:rsidDel="00372577" w:rsidRDefault="00A4667C" w:rsidP="00A86487">
      <w:pPr>
        <w:rPr>
          <w:del w:id="2657" w:author="戴 磊" w:date="2020-12-29T00:47:00Z"/>
          <w:rFonts w:ascii="Times New Roman" w:hAnsi="Times New Roman" w:cs="Times New Roman"/>
          <w:color w:val="2A2A2A"/>
          <w:szCs w:val="21"/>
          <w:shd w:val="clear" w:color="auto" w:fill="FFFFFF"/>
        </w:rPr>
      </w:pPr>
    </w:p>
    <w:p w14:paraId="3A2334A0" w14:textId="288B5A9F" w:rsidR="00A4667C" w:rsidDel="00372577" w:rsidRDefault="00A4667C" w:rsidP="00A86487">
      <w:pPr>
        <w:rPr>
          <w:del w:id="2658" w:author="戴 磊" w:date="2020-12-29T00:47:00Z"/>
          <w:rFonts w:ascii="Times New Roman" w:hAnsi="Times New Roman" w:cs="Times New Roman"/>
          <w:color w:val="2A2A2A"/>
          <w:szCs w:val="21"/>
          <w:shd w:val="clear" w:color="auto" w:fill="FFFFFF"/>
        </w:rPr>
      </w:pPr>
    </w:p>
    <w:p w14:paraId="5BCD08D8" w14:textId="0520515E" w:rsidR="00A4667C" w:rsidDel="00372577" w:rsidRDefault="00A4667C" w:rsidP="00A86487">
      <w:pPr>
        <w:rPr>
          <w:del w:id="2659" w:author="戴 磊" w:date="2020-12-29T00:47:00Z"/>
          <w:rFonts w:ascii="Times New Roman" w:hAnsi="Times New Roman" w:cs="Times New Roman"/>
          <w:color w:val="2A2A2A"/>
          <w:szCs w:val="21"/>
          <w:shd w:val="clear" w:color="auto" w:fill="FFFFFF"/>
        </w:rPr>
      </w:pPr>
    </w:p>
    <w:p w14:paraId="1D6874FA" w14:textId="43DE4130" w:rsidR="00A4667C" w:rsidDel="00372577" w:rsidRDefault="00A4667C" w:rsidP="00A86487">
      <w:pPr>
        <w:rPr>
          <w:del w:id="2660" w:author="戴 磊" w:date="2020-12-29T00:47:00Z"/>
          <w:rFonts w:ascii="Times New Roman" w:hAnsi="Times New Roman" w:cs="Times New Roman"/>
          <w:color w:val="2A2A2A"/>
          <w:szCs w:val="21"/>
          <w:shd w:val="clear" w:color="auto" w:fill="FFFFFF"/>
        </w:rPr>
      </w:pPr>
    </w:p>
    <w:p w14:paraId="2E7C938F" w14:textId="4077B790" w:rsidR="00A4667C" w:rsidDel="00372577" w:rsidRDefault="00A4667C" w:rsidP="00A86487">
      <w:pPr>
        <w:rPr>
          <w:del w:id="2661" w:author="戴 磊" w:date="2020-12-29T00:47:00Z"/>
          <w:rFonts w:ascii="Times New Roman" w:hAnsi="Times New Roman" w:cs="Times New Roman"/>
          <w:color w:val="2A2A2A"/>
          <w:szCs w:val="21"/>
          <w:shd w:val="clear" w:color="auto" w:fill="FFFFFF"/>
        </w:rPr>
      </w:pPr>
    </w:p>
    <w:p w14:paraId="7F3E6B97" w14:textId="4BC9E315" w:rsidR="00BB72F5" w:rsidDel="00372577" w:rsidRDefault="00BB72F5" w:rsidP="00A86487">
      <w:pPr>
        <w:rPr>
          <w:del w:id="2662" w:author="戴 磊" w:date="2020-12-29T00:47:00Z"/>
          <w:rFonts w:ascii="Times New Roman" w:hAnsi="Times New Roman" w:cs="Times New Roman"/>
          <w:color w:val="2A2A2A"/>
          <w:szCs w:val="21"/>
          <w:shd w:val="clear" w:color="auto" w:fill="FFFFFF"/>
        </w:rPr>
      </w:pPr>
    </w:p>
    <w:p w14:paraId="203EC1AF" w14:textId="1B197951" w:rsidR="000D194F" w:rsidDel="00372577" w:rsidRDefault="000D194F" w:rsidP="00A86487">
      <w:pPr>
        <w:rPr>
          <w:del w:id="2663" w:author="戴 磊" w:date="2020-12-29T00:47:00Z"/>
          <w:rFonts w:ascii="Times New Roman" w:hAnsi="Times New Roman" w:cs="Times New Roman"/>
          <w:color w:val="2A2A2A"/>
          <w:szCs w:val="21"/>
          <w:shd w:val="clear" w:color="auto" w:fill="FFFFFF"/>
        </w:rPr>
      </w:pPr>
    </w:p>
    <w:p w14:paraId="6468634A" w14:textId="3B4FE65A" w:rsidR="000D194F" w:rsidDel="00372577" w:rsidRDefault="000D194F" w:rsidP="00A86487">
      <w:pPr>
        <w:rPr>
          <w:del w:id="2664" w:author="戴 磊" w:date="2020-12-29T00:47:00Z"/>
          <w:rFonts w:ascii="Times New Roman" w:hAnsi="Times New Roman" w:cs="Times New Roman"/>
          <w:color w:val="2A2A2A"/>
          <w:szCs w:val="21"/>
          <w:shd w:val="clear" w:color="auto" w:fill="FFFFFF"/>
        </w:rPr>
      </w:pPr>
    </w:p>
    <w:p w14:paraId="46E31AB8" w14:textId="0344E0F1" w:rsidR="000D194F" w:rsidDel="00372577" w:rsidRDefault="000D194F" w:rsidP="00A86487">
      <w:pPr>
        <w:rPr>
          <w:del w:id="2665" w:author="戴 磊" w:date="2020-12-29T00:47:00Z"/>
          <w:rFonts w:ascii="Times New Roman" w:hAnsi="Times New Roman" w:cs="Times New Roman"/>
          <w:color w:val="2A2A2A"/>
          <w:szCs w:val="21"/>
          <w:shd w:val="clear" w:color="auto" w:fill="FFFFFF"/>
        </w:rPr>
      </w:pPr>
    </w:p>
    <w:p w14:paraId="33D814CC" w14:textId="2481347E" w:rsidR="000D194F" w:rsidDel="00372577" w:rsidRDefault="000D194F" w:rsidP="00A86487">
      <w:pPr>
        <w:rPr>
          <w:del w:id="2666" w:author="戴 磊" w:date="2020-12-29T00:47:00Z"/>
          <w:rFonts w:ascii="Times New Roman" w:hAnsi="Times New Roman" w:cs="Times New Roman"/>
          <w:color w:val="2A2A2A"/>
          <w:szCs w:val="21"/>
          <w:shd w:val="clear" w:color="auto" w:fill="FFFFFF"/>
        </w:rPr>
      </w:pPr>
      <w:del w:id="2667" w:author="戴 磊" w:date="2020-12-29T00:47:00Z">
        <w:r w:rsidRPr="006D0588" w:rsidDel="00372577">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83840" behindDoc="0" locked="0" layoutInCell="1" allowOverlap="1" wp14:anchorId="1115A946" wp14:editId="1D68DAA2">
                  <wp:simplePos x="0" y="0"/>
                  <wp:positionH relativeFrom="margin">
                    <wp:align>left</wp:align>
                  </wp:positionH>
                  <wp:positionV relativeFrom="paragraph">
                    <wp:posOffset>243840</wp:posOffset>
                  </wp:positionV>
                  <wp:extent cx="5257800" cy="3530600"/>
                  <wp:effectExtent l="0" t="0" r="0" b="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530600"/>
                          </a:xfrm>
                          <a:prstGeom prst="rect">
                            <a:avLst/>
                          </a:prstGeom>
                          <a:solidFill>
                            <a:srgbClr val="FFFFFF"/>
                          </a:solidFill>
                          <a:ln w="9525">
                            <a:noFill/>
                            <a:miter lim="800000"/>
                            <a:headEnd/>
                            <a:tailEnd/>
                          </a:ln>
                        </wps:spPr>
                        <wps:txbx>
                          <w:txbxContent>
                            <w:p w14:paraId="61336273" w14:textId="0168C964" w:rsidR="009763BE" w:rsidRDefault="009763BE" w:rsidP="000D194F">
                              <w:pPr>
                                <w:jc w:val="center"/>
                              </w:pPr>
                              <w:r>
                                <w:rPr>
                                  <w:noProof/>
                                </w:rPr>
                                <w:drawing>
                                  <wp:inline distT="0" distB="0" distL="0" distR="0" wp14:anchorId="2C02A61F" wp14:editId="7CABADDA">
                                    <wp:extent cx="3868420" cy="2812415"/>
                                    <wp:effectExtent l="0" t="0" r="0" b="698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868420" cy="2812415"/>
                                            </a:xfrm>
                                            <a:prstGeom prst="rect">
                                              <a:avLst/>
                                            </a:prstGeom>
                                          </pic:spPr>
                                        </pic:pic>
                                      </a:graphicData>
                                    </a:graphic>
                                  </wp:inline>
                                </w:drawing>
                              </w:r>
                            </w:p>
                            <w:p w14:paraId="0B54B5FD" w14:textId="19DECA67" w:rsidR="009763BE" w:rsidRDefault="009763BE" w:rsidP="000D194F">
                              <w:r>
                                <w:t xml:space="preserve">Figure S4. </w:t>
                              </w:r>
                              <w:r>
                                <w:rPr>
                                  <w:rFonts w:ascii="Times New Roman" w:hAnsi="Times New Roman" w:cs="Times New Roman"/>
                                  <w:color w:val="000000"/>
                                  <w:szCs w:val="21"/>
                                </w:rPr>
                                <w:t xml:space="preserve">Consistent observation of </w:t>
                              </w:r>
                              <w:r w:rsidRPr="007B5E41">
                                <w:rPr>
                                  <w:rFonts w:ascii="Times New Roman" w:hAnsi="Times New Roman" w:cs="Times New Roman"/>
                                  <w:color w:val="000000"/>
                                  <w:szCs w:val="21"/>
                                </w:rPr>
                                <w:t>biphasic</w:t>
                              </w:r>
                              <w:r>
                                <w:rPr>
                                  <w:rFonts w:ascii="Times New Roman" w:hAnsi="Times New Roman" w:cs="Times New Roman"/>
                                  <w:color w:val="000000"/>
                                  <w:szCs w:val="21"/>
                                </w:rPr>
                                <w:t xml:space="preserve"> response of mouse gut microbiome to dietary inulin in study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5A946" id="_x0000_s1035" type="#_x0000_t202" style="position:absolute;left:0;text-align:left;margin-left:0;margin-top:19.2pt;width:414pt;height:278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" stroked="f">
                  <v:textbox>
                    <w:txbxContent>
                      <w:p w14:paraId="61336273" w14:textId="0168C964" w:rsidR="009763BE" w:rsidRDefault="009763BE" w:rsidP="000D194F">
                        <w:pPr>
                          <w:jc w:val="center"/>
                        </w:pPr>
                        <w:r>
                          <w:rPr>
                            <w:noProof/>
                          </w:rPr>
                          <w:drawing>
                            <wp:inline distT="0" distB="0" distL="0" distR="0" wp14:anchorId="2C02A61F" wp14:editId="7CABADDA">
                              <wp:extent cx="3868420" cy="2812415"/>
                              <wp:effectExtent l="0" t="0" r="0" b="698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868420" cy="2812415"/>
                                      </a:xfrm>
                                      <a:prstGeom prst="rect">
                                        <a:avLst/>
                                      </a:prstGeom>
                                    </pic:spPr>
                                  </pic:pic>
                                </a:graphicData>
                              </a:graphic>
                            </wp:inline>
                          </w:drawing>
                        </w:r>
                      </w:p>
                      <w:p w14:paraId="0B54B5FD" w14:textId="19DECA67" w:rsidR="009763BE" w:rsidRDefault="009763BE" w:rsidP="000D194F">
                        <w:r>
                          <w:t xml:space="preserve">Figure S4. </w:t>
                        </w:r>
                        <w:r>
                          <w:rPr>
                            <w:rFonts w:ascii="Times New Roman" w:hAnsi="Times New Roman" w:cs="Times New Roman"/>
                            <w:color w:val="000000"/>
                            <w:szCs w:val="21"/>
                          </w:rPr>
                          <w:t xml:space="preserve">Consistent observation of </w:t>
                        </w:r>
                        <w:r w:rsidRPr="007B5E41">
                          <w:rPr>
                            <w:rFonts w:ascii="Times New Roman" w:hAnsi="Times New Roman" w:cs="Times New Roman"/>
                            <w:color w:val="000000"/>
                            <w:szCs w:val="21"/>
                          </w:rPr>
                          <w:t>biphasic</w:t>
                        </w:r>
                        <w:r>
                          <w:rPr>
                            <w:rFonts w:ascii="Times New Roman" w:hAnsi="Times New Roman" w:cs="Times New Roman"/>
                            <w:color w:val="000000"/>
                            <w:szCs w:val="21"/>
                          </w:rPr>
                          <w:t xml:space="preserve"> response of mouse gut microbiome to dietary inulin in study 1.</w:t>
                        </w:r>
                      </w:p>
                    </w:txbxContent>
                  </v:textbox>
                  <w10:wrap type="square" anchorx="margin"/>
                </v:shape>
              </w:pict>
            </mc:Fallback>
          </mc:AlternateContent>
        </w:r>
      </w:del>
    </w:p>
    <w:p w14:paraId="12CDB270" w14:textId="0BC78D55" w:rsidR="00BB72F5" w:rsidDel="00372577" w:rsidRDefault="00BB72F5" w:rsidP="00A86487">
      <w:pPr>
        <w:rPr>
          <w:del w:id="2668" w:author="戴 磊" w:date="2020-12-29T00:47:00Z"/>
          <w:rFonts w:ascii="Times New Roman" w:hAnsi="Times New Roman" w:cs="Times New Roman"/>
          <w:color w:val="2A2A2A"/>
          <w:szCs w:val="21"/>
          <w:shd w:val="clear" w:color="auto" w:fill="FFFFFF"/>
        </w:rPr>
      </w:pPr>
    </w:p>
    <w:p w14:paraId="13604673" w14:textId="0185BB44" w:rsidR="0090133B" w:rsidDel="00372577" w:rsidRDefault="0090133B" w:rsidP="00A86487">
      <w:pPr>
        <w:rPr>
          <w:del w:id="2669" w:author="戴 磊" w:date="2020-12-29T00:47:00Z"/>
          <w:rFonts w:ascii="Times New Roman" w:hAnsi="Times New Roman" w:cs="Times New Roman"/>
          <w:color w:val="2A2A2A"/>
          <w:szCs w:val="21"/>
          <w:shd w:val="clear" w:color="auto" w:fill="FFFFFF"/>
        </w:rPr>
      </w:pPr>
    </w:p>
    <w:p w14:paraId="6B7BAF5C" w14:textId="53DFB47C" w:rsidR="0090133B" w:rsidDel="00372577" w:rsidRDefault="0090133B" w:rsidP="00A86487">
      <w:pPr>
        <w:rPr>
          <w:del w:id="2670" w:author="戴 磊" w:date="2020-12-29T00:47:00Z"/>
          <w:rFonts w:ascii="Times New Roman" w:hAnsi="Times New Roman" w:cs="Times New Roman"/>
          <w:color w:val="2A2A2A"/>
          <w:szCs w:val="21"/>
          <w:shd w:val="clear" w:color="auto" w:fill="FFFFFF"/>
        </w:rPr>
      </w:pPr>
      <w:del w:id="2671" w:author="戴 磊" w:date="2020-12-29T00:47:00Z">
        <w:r w:rsidRPr="006D0588" w:rsidDel="00372577">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85888" behindDoc="0" locked="0" layoutInCell="1" allowOverlap="1" wp14:anchorId="0054FC3D" wp14:editId="575D5A0B">
                  <wp:simplePos x="0" y="0"/>
                  <wp:positionH relativeFrom="margin">
                    <wp:posOffset>0</wp:posOffset>
                  </wp:positionH>
                  <wp:positionV relativeFrom="paragraph">
                    <wp:posOffset>242570</wp:posOffset>
                  </wp:positionV>
                  <wp:extent cx="5257800" cy="3530600"/>
                  <wp:effectExtent l="0" t="0" r="0" b="0"/>
                  <wp:wrapSquare wrapText="bothSides"/>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530600"/>
                          </a:xfrm>
                          <a:prstGeom prst="rect">
                            <a:avLst/>
                          </a:prstGeom>
                          <a:solidFill>
                            <a:srgbClr val="FFFFFF"/>
                          </a:solidFill>
                          <a:ln w="9525">
                            <a:noFill/>
                            <a:miter lim="800000"/>
                            <a:headEnd/>
                            <a:tailEnd/>
                          </a:ln>
                        </wps:spPr>
                        <wps:txbx>
                          <w:txbxContent>
                            <w:p w14:paraId="4DB3BDEA" w14:textId="78585B76" w:rsidR="009763BE" w:rsidRDefault="009763BE" w:rsidP="0090133B">
                              <w:pPr>
                                <w:jc w:val="center"/>
                              </w:pPr>
                              <w:r>
                                <w:rPr>
                                  <w:noProof/>
                                </w:rPr>
                                <w:drawing>
                                  <wp:inline distT="0" distB="0" distL="0" distR="0" wp14:anchorId="70B9C4E3" wp14:editId="21C31E98">
                                    <wp:extent cx="3971925" cy="2647950"/>
                                    <wp:effectExtent l="0" t="0" r="952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3971925" cy="2647950"/>
                                            </a:xfrm>
                                            <a:prstGeom prst="rect">
                                              <a:avLst/>
                                            </a:prstGeom>
                                          </pic:spPr>
                                        </pic:pic>
                                      </a:graphicData>
                                    </a:graphic>
                                  </wp:inline>
                                </w:drawing>
                              </w:r>
                            </w:p>
                            <w:p w14:paraId="03899C65" w14:textId="062C4509" w:rsidR="009763BE" w:rsidRDefault="009763BE" w:rsidP="0090133B">
                              <w:r>
                                <w:t xml:space="preserve">Figure S5. </w:t>
                              </w:r>
                              <w:r>
                                <w:rPr>
                                  <w:rFonts w:ascii="Times New Roman" w:hAnsi="Times New Roman" w:cs="Times New Roman"/>
                                  <w:color w:val="000000"/>
                                  <w:szCs w:val="21"/>
                                </w:rPr>
                                <w:t xml:space="preserve">Dynamics of the relative abundance of </w:t>
                              </w:r>
                              <w:r w:rsidRPr="00311F9E">
                                <w:rPr>
                                  <w:rFonts w:ascii="Times New Roman" w:hAnsi="Times New Roman" w:cs="Times New Roman"/>
                                  <w:i/>
                                  <w:iCs/>
                                  <w:color w:val="000000"/>
                                  <w:szCs w:val="21"/>
                                </w:rPr>
                                <w:t>Bifidobacterium</w:t>
                              </w:r>
                              <w:r>
                                <w:rPr>
                                  <w:rFonts w:ascii="Times New Roman" w:hAnsi="Times New Roman" w:cs="Times New Roman"/>
                                  <w:color w:val="000000"/>
                                  <w:szCs w:val="21"/>
                                </w:rPr>
                                <w:t xml:space="preserve"> to dietary inulin.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4FC3D" id="_x0000_s1036" type="#_x0000_t202" style="position:absolute;left:0;text-align:left;margin-left:0;margin-top:19.1pt;width:414pt;height:278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" stroked="f">
                  <v:textbox>
                    <w:txbxContent>
                      <w:p w14:paraId="4DB3BDEA" w14:textId="78585B76" w:rsidR="009763BE" w:rsidRDefault="009763BE" w:rsidP="0090133B">
                        <w:pPr>
                          <w:jc w:val="center"/>
                        </w:pPr>
                        <w:r>
                          <w:rPr>
                            <w:noProof/>
                          </w:rPr>
                          <w:drawing>
                            <wp:inline distT="0" distB="0" distL="0" distR="0" wp14:anchorId="70B9C4E3" wp14:editId="21C31E98">
                              <wp:extent cx="3971925" cy="2647950"/>
                              <wp:effectExtent l="0" t="0" r="952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3971925" cy="2647950"/>
                                      </a:xfrm>
                                      <a:prstGeom prst="rect">
                                        <a:avLst/>
                                      </a:prstGeom>
                                    </pic:spPr>
                                  </pic:pic>
                                </a:graphicData>
                              </a:graphic>
                            </wp:inline>
                          </w:drawing>
                        </w:r>
                      </w:p>
                      <w:p w14:paraId="03899C65" w14:textId="062C4509" w:rsidR="009763BE" w:rsidRDefault="009763BE" w:rsidP="0090133B">
                        <w:r>
                          <w:t xml:space="preserve">Figure S5. </w:t>
                        </w:r>
                        <w:r>
                          <w:rPr>
                            <w:rFonts w:ascii="Times New Roman" w:hAnsi="Times New Roman" w:cs="Times New Roman"/>
                            <w:color w:val="000000"/>
                            <w:szCs w:val="21"/>
                          </w:rPr>
                          <w:t xml:space="preserve">Dynamics of the relative abundance of </w:t>
                        </w:r>
                        <w:r w:rsidRPr="00311F9E">
                          <w:rPr>
                            <w:rFonts w:ascii="Times New Roman" w:hAnsi="Times New Roman" w:cs="Times New Roman"/>
                            <w:i/>
                            <w:iCs/>
                            <w:color w:val="000000"/>
                            <w:szCs w:val="21"/>
                          </w:rPr>
                          <w:t>Bifidobacterium</w:t>
                        </w:r>
                        <w:r>
                          <w:rPr>
                            <w:rFonts w:ascii="Times New Roman" w:hAnsi="Times New Roman" w:cs="Times New Roman"/>
                            <w:color w:val="000000"/>
                            <w:szCs w:val="21"/>
                          </w:rPr>
                          <w:t xml:space="preserve"> to dietary inulin.</w:t>
                        </w:r>
                      </w:p>
                    </w:txbxContent>
                  </v:textbox>
                  <w10:wrap type="square" anchorx="margin"/>
                </v:shape>
              </w:pict>
            </mc:Fallback>
          </mc:AlternateContent>
        </w:r>
      </w:del>
    </w:p>
    <w:p w14:paraId="63079524" w14:textId="481BDBE1" w:rsidR="0090133B" w:rsidDel="00372577" w:rsidRDefault="0090133B" w:rsidP="00A86487">
      <w:pPr>
        <w:rPr>
          <w:del w:id="2672" w:author="戴 磊" w:date="2020-12-29T00:47:00Z"/>
          <w:rFonts w:ascii="Times New Roman" w:hAnsi="Times New Roman" w:cs="Times New Roman"/>
          <w:color w:val="2A2A2A"/>
          <w:szCs w:val="21"/>
          <w:shd w:val="clear" w:color="auto" w:fill="FFFFFF"/>
        </w:rPr>
      </w:pPr>
    </w:p>
    <w:p w14:paraId="5CEAE9E2" w14:textId="03023BA4" w:rsidR="00CD14DF" w:rsidDel="00372577" w:rsidRDefault="00CD14DF" w:rsidP="00CD14DF">
      <w:pPr>
        <w:widowControl/>
        <w:jc w:val="left"/>
        <w:rPr>
          <w:del w:id="2673" w:author="戴 磊" w:date="2020-12-29T00:47:00Z"/>
          <w:rFonts w:ascii="Times New Roman" w:hAnsi="Times New Roman" w:cs="Times New Roman"/>
          <w:color w:val="2A2A2A"/>
          <w:szCs w:val="21"/>
          <w:shd w:val="clear" w:color="auto" w:fill="FFFFFF"/>
        </w:rPr>
      </w:pPr>
    </w:p>
    <w:p w14:paraId="6B5458DC" w14:textId="09811119" w:rsidR="006F24FA" w:rsidDel="00372577" w:rsidRDefault="006F24FA">
      <w:pPr>
        <w:widowControl/>
        <w:jc w:val="left"/>
        <w:rPr>
          <w:del w:id="2674" w:author="戴 磊" w:date="2020-12-29T00:47:00Z"/>
          <w:rFonts w:ascii="Times New Roman" w:hAnsi="Times New Roman" w:cs="Times New Roman"/>
          <w:color w:val="2A2A2A"/>
          <w:szCs w:val="21"/>
          <w:shd w:val="clear" w:color="auto" w:fill="FFFFFF"/>
        </w:rPr>
      </w:pPr>
      <w:del w:id="2675" w:author="戴 磊" w:date="2020-12-28T23:44:00Z">
        <w:r w:rsidDel="008E75F3">
          <w:rPr>
            <w:rFonts w:ascii="Times New Roman" w:hAnsi="Times New Roman" w:cs="Times New Roman"/>
            <w:color w:val="2A2A2A"/>
            <w:szCs w:val="21"/>
            <w:shd w:val="clear" w:color="auto" w:fill="FFFFFF"/>
          </w:rPr>
          <w:br w:type="page"/>
        </w:r>
      </w:del>
    </w:p>
    <w:p w14:paraId="04FDD8C4" w14:textId="426A36DB" w:rsidR="000D194F" w:rsidDel="00372577" w:rsidRDefault="000D194F" w:rsidP="00A86487">
      <w:pPr>
        <w:rPr>
          <w:del w:id="2676" w:author="戴 磊" w:date="2020-12-29T00:47:00Z"/>
          <w:rFonts w:ascii="Times New Roman" w:hAnsi="Times New Roman" w:cs="Times New Roman"/>
          <w:color w:val="2A2A2A"/>
          <w:szCs w:val="21"/>
          <w:shd w:val="clear" w:color="auto" w:fill="FFFFFF"/>
        </w:rPr>
      </w:pPr>
      <w:del w:id="2677" w:author="戴 磊" w:date="2020-12-29T00:47:00Z">
        <w:r w:rsidRPr="00681A62" w:rsidDel="00372577">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81792" behindDoc="0" locked="0" layoutInCell="1" allowOverlap="1" wp14:anchorId="140085A8" wp14:editId="15E1A2A4">
                  <wp:simplePos x="0" y="0"/>
                  <wp:positionH relativeFrom="margin">
                    <wp:align>left</wp:align>
                  </wp:positionH>
                  <wp:positionV relativeFrom="paragraph">
                    <wp:posOffset>50800</wp:posOffset>
                  </wp:positionV>
                  <wp:extent cx="5262245" cy="6525895"/>
                  <wp:effectExtent l="0" t="0" r="0" b="8255"/>
                  <wp:wrapSquare wrapText="bothSides"/>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245" cy="6525895"/>
                          </a:xfrm>
                          <a:prstGeom prst="rect">
                            <a:avLst/>
                          </a:prstGeom>
                          <a:solidFill>
                            <a:srgbClr val="FFFFFF"/>
                          </a:solidFill>
                          <a:ln w="9525">
                            <a:noFill/>
                            <a:miter lim="800000"/>
                            <a:headEnd/>
                            <a:tailEnd/>
                          </a:ln>
                        </wps:spPr>
                        <wps:txbx>
                          <w:txbxContent>
                            <w:tbl>
                              <w:tblPr>
                                <w:tblW w:w="8127" w:type="dxa"/>
                                <w:tblLook w:val="04A0" w:firstRow="1" w:lastRow="0" w:firstColumn="1" w:lastColumn="0" w:noHBand="0" w:noVBand="1"/>
                              </w:tblPr>
                              <w:tblGrid>
                                <w:gridCol w:w="1843"/>
                                <w:gridCol w:w="982"/>
                                <w:gridCol w:w="1118"/>
                                <w:gridCol w:w="974"/>
                                <w:gridCol w:w="1118"/>
                                <w:gridCol w:w="974"/>
                                <w:gridCol w:w="1118"/>
                              </w:tblGrid>
                              <w:tr w:rsidR="009763BE" w:rsidRPr="00E9328D" w14:paraId="7F9D0FDC" w14:textId="77777777" w:rsidTr="00800B86">
                                <w:trPr>
                                  <w:trHeight w:val="609"/>
                                </w:trPr>
                                <w:tc>
                                  <w:tcPr>
                                    <w:tcW w:w="8127" w:type="dxa"/>
                                    <w:gridSpan w:val="7"/>
                                    <w:tcBorders>
                                      <w:top w:val="nil"/>
                                      <w:left w:val="nil"/>
                                      <w:bottom w:val="single" w:sz="8" w:space="0" w:color="auto"/>
                                      <w:right w:val="nil"/>
                                    </w:tcBorders>
                                    <w:shd w:val="clear" w:color="auto" w:fill="auto"/>
                                    <w:noWrap/>
                                    <w:vAlign w:val="center"/>
                                  </w:tcPr>
                                  <w:p w14:paraId="2A1B97D8" w14:textId="77777777" w:rsidR="009763BE" w:rsidRPr="006F05B9" w:rsidRDefault="009763BE" w:rsidP="00E9328D">
                                    <w:pPr>
                                      <w:widowControl/>
                                      <w:jc w:val="left"/>
                                      <w:rPr>
                                        <w:rFonts w:ascii="Times New Roman" w:eastAsia="DengXian" w:hAnsi="Times New Roman" w:cs="Times New Roman"/>
                                        <w:b/>
                                        <w:bCs/>
                                        <w:color w:val="000000"/>
                                        <w:kern w:val="0"/>
                                        <w:sz w:val="22"/>
                                      </w:rPr>
                                    </w:pPr>
                                    <w:r w:rsidRPr="006F05B9">
                                      <w:rPr>
                                        <w:rFonts w:ascii="Times New Roman" w:hAnsi="Times New Roman" w:cs="Times New Roman"/>
                                      </w:rPr>
                                      <w:t>Table S1 Diets used in study.</w:t>
                                    </w:r>
                                  </w:p>
                                </w:tc>
                              </w:tr>
                              <w:tr w:rsidR="009763BE" w:rsidRPr="00E9328D" w14:paraId="0846D373" w14:textId="77777777" w:rsidTr="006F05B9">
                                <w:trPr>
                                  <w:trHeight w:val="540"/>
                                </w:trPr>
                                <w:tc>
                                  <w:tcPr>
                                    <w:tcW w:w="1843" w:type="dxa"/>
                                    <w:tcBorders>
                                      <w:top w:val="nil"/>
                                      <w:left w:val="nil"/>
                                      <w:bottom w:val="nil"/>
                                      <w:right w:val="nil"/>
                                    </w:tcBorders>
                                    <w:shd w:val="clear" w:color="auto" w:fill="auto"/>
                                    <w:noWrap/>
                                    <w:vAlign w:val="center"/>
                                    <w:hideMark/>
                                  </w:tcPr>
                                  <w:p w14:paraId="47765552" w14:textId="77777777" w:rsidR="009763BE" w:rsidRPr="00800B86" w:rsidRDefault="009763BE" w:rsidP="00E9328D">
                                    <w:pPr>
                                      <w:widowControl/>
                                      <w:jc w:val="left"/>
                                      <w:rPr>
                                        <w:rFonts w:ascii="Times New Roman" w:eastAsia="DengXian" w:hAnsi="Times New Roman" w:cs="Times New Roman"/>
                                        <w:b/>
                                        <w:bCs/>
                                        <w:color w:val="000000"/>
                                        <w:kern w:val="0"/>
                                        <w:sz w:val="18"/>
                                        <w:szCs w:val="18"/>
                                      </w:rPr>
                                    </w:pPr>
                                  </w:p>
                                </w:tc>
                                <w:tc>
                                  <w:tcPr>
                                    <w:tcW w:w="2100" w:type="dxa"/>
                                    <w:gridSpan w:val="2"/>
                                    <w:tcBorders>
                                      <w:top w:val="single" w:sz="8" w:space="0" w:color="auto"/>
                                      <w:left w:val="nil"/>
                                      <w:bottom w:val="single" w:sz="4" w:space="0" w:color="auto"/>
                                      <w:right w:val="nil"/>
                                    </w:tcBorders>
                                    <w:shd w:val="clear" w:color="auto" w:fill="auto"/>
                                    <w:noWrap/>
                                    <w:vAlign w:val="center"/>
                                    <w:hideMark/>
                                  </w:tcPr>
                                  <w:p w14:paraId="21B401EF" w14:textId="77777777" w:rsidR="009763BE" w:rsidRPr="00800B86" w:rsidRDefault="009763B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Cellulose</w:t>
                                    </w:r>
                                  </w:p>
                                </w:tc>
                                <w:tc>
                                  <w:tcPr>
                                    <w:tcW w:w="2092" w:type="dxa"/>
                                    <w:gridSpan w:val="2"/>
                                    <w:tcBorders>
                                      <w:top w:val="nil"/>
                                      <w:left w:val="nil"/>
                                      <w:bottom w:val="nil"/>
                                      <w:right w:val="nil"/>
                                    </w:tcBorders>
                                    <w:shd w:val="clear" w:color="auto" w:fill="auto"/>
                                    <w:noWrap/>
                                    <w:vAlign w:val="center"/>
                                    <w:hideMark/>
                                  </w:tcPr>
                                  <w:p w14:paraId="11BAEAD2" w14:textId="77777777" w:rsidR="009763BE" w:rsidRPr="00800B86" w:rsidRDefault="009763B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Type </w:t>
                                    </w:r>
                                    <w:r w:rsidRPr="00800B86">
                                      <w:rPr>
                                        <w:rFonts w:ascii="DengXian" w:eastAsia="DengXian" w:hAnsi="DengXian" w:cs="Times New Roman" w:hint="eastAsia"/>
                                        <w:b/>
                                        <w:bCs/>
                                        <w:color w:val="000000"/>
                                        <w:kern w:val="0"/>
                                        <w:sz w:val="18"/>
                                        <w:szCs w:val="18"/>
                                      </w:rPr>
                                      <w:t>Ⅱ</w:t>
                                    </w:r>
                                    <w:r w:rsidRPr="00800B86">
                                      <w:rPr>
                                        <w:rFonts w:ascii="Times New Roman" w:eastAsia="DengXian" w:hAnsi="Times New Roman" w:cs="Times New Roman"/>
                                        <w:b/>
                                        <w:bCs/>
                                        <w:color w:val="000000"/>
                                        <w:kern w:val="0"/>
                                        <w:sz w:val="18"/>
                                        <w:szCs w:val="18"/>
                                      </w:rPr>
                                      <w:t xml:space="preserve"> RS (Corn)</w:t>
                                    </w:r>
                                  </w:p>
                                </w:tc>
                                <w:tc>
                                  <w:tcPr>
                                    <w:tcW w:w="2092" w:type="dxa"/>
                                    <w:gridSpan w:val="2"/>
                                    <w:tcBorders>
                                      <w:top w:val="single" w:sz="8" w:space="0" w:color="auto"/>
                                      <w:left w:val="nil"/>
                                      <w:bottom w:val="single" w:sz="4" w:space="0" w:color="auto"/>
                                      <w:right w:val="nil"/>
                                    </w:tcBorders>
                                    <w:shd w:val="clear" w:color="auto" w:fill="auto"/>
                                    <w:noWrap/>
                                    <w:vAlign w:val="center"/>
                                    <w:hideMark/>
                                  </w:tcPr>
                                  <w:p w14:paraId="4ACF2838" w14:textId="77777777" w:rsidR="009763BE" w:rsidRPr="00800B86" w:rsidRDefault="009763B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Inulin</w:t>
                                    </w:r>
                                  </w:p>
                                </w:tc>
                              </w:tr>
                              <w:tr w:rsidR="009763BE" w:rsidRPr="00E9328D" w14:paraId="4956F246" w14:textId="77777777" w:rsidTr="006F05B9">
                                <w:trPr>
                                  <w:trHeight w:val="429"/>
                                </w:trPr>
                                <w:tc>
                                  <w:tcPr>
                                    <w:tcW w:w="1843" w:type="dxa"/>
                                    <w:tcBorders>
                                      <w:top w:val="nil"/>
                                      <w:left w:val="nil"/>
                                      <w:bottom w:val="single" w:sz="4" w:space="0" w:color="auto"/>
                                      <w:right w:val="nil"/>
                                    </w:tcBorders>
                                    <w:shd w:val="clear" w:color="auto" w:fill="auto"/>
                                    <w:noWrap/>
                                    <w:vAlign w:val="center"/>
                                    <w:hideMark/>
                                  </w:tcPr>
                                  <w:p w14:paraId="202A93DC" w14:textId="77777777" w:rsidR="009763BE" w:rsidRPr="00800B86" w:rsidRDefault="009763BE" w:rsidP="00E9328D">
                                    <w:pPr>
                                      <w:widowControl/>
                                      <w:jc w:val="lef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Ingredient</w:t>
                                    </w:r>
                                  </w:p>
                                </w:tc>
                                <w:tc>
                                  <w:tcPr>
                                    <w:tcW w:w="982" w:type="dxa"/>
                                    <w:tcBorders>
                                      <w:top w:val="nil"/>
                                      <w:left w:val="nil"/>
                                      <w:bottom w:val="single" w:sz="4" w:space="0" w:color="auto"/>
                                      <w:right w:val="nil"/>
                                    </w:tcBorders>
                                    <w:shd w:val="clear" w:color="auto" w:fill="auto"/>
                                    <w:noWrap/>
                                    <w:vAlign w:val="center"/>
                                    <w:hideMark/>
                                  </w:tcPr>
                                  <w:p w14:paraId="1C77116D"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1EE44669"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366DEC62"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321234F5"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7F866E2C"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633D7FA6"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r>
                              <w:tr w:rsidR="009763BE" w:rsidRPr="00E9328D" w14:paraId="0B754AB0" w14:textId="77777777" w:rsidTr="006F05B9">
                                <w:trPr>
                                  <w:trHeight w:val="321"/>
                                </w:trPr>
                                <w:tc>
                                  <w:tcPr>
                                    <w:tcW w:w="1843" w:type="dxa"/>
                                    <w:tcBorders>
                                      <w:top w:val="nil"/>
                                      <w:left w:val="nil"/>
                                      <w:bottom w:val="nil"/>
                                      <w:right w:val="nil"/>
                                    </w:tcBorders>
                                    <w:shd w:val="clear" w:color="auto" w:fill="auto"/>
                                    <w:noWrap/>
                                    <w:vAlign w:val="center"/>
                                    <w:hideMark/>
                                  </w:tcPr>
                                  <w:p w14:paraId="279941A5"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Casein</w:t>
                                    </w:r>
                                  </w:p>
                                </w:tc>
                                <w:tc>
                                  <w:tcPr>
                                    <w:tcW w:w="982" w:type="dxa"/>
                                    <w:tcBorders>
                                      <w:top w:val="nil"/>
                                      <w:left w:val="nil"/>
                                      <w:bottom w:val="nil"/>
                                      <w:right w:val="nil"/>
                                    </w:tcBorders>
                                    <w:shd w:val="clear" w:color="auto" w:fill="auto"/>
                                    <w:noWrap/>
                                    <w:vAlign w:val="center"/>
                                    <w:hideMark/>
                                  </w:tcPr>
                                  <w:p w14:paraId="3D78251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4533CE8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6F85FAF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01F98FE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5E115C6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5B1338C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r>
                              <w:tr w:rsidR="009763BE" w:rsidRPr="00E9328D" w14:paraId="3A706042" w14:textId="77777777" w:rsidTr="006F05B9">
                                <w:trPr>
                                  <w:trHeight w:val="321"/>
                                </w:trPr>
                                <w:tc>
                                  <w:tcPr>
                                    <w:tcW w:w="1843" w:type="dxa"/>
                                    <w:tcBorders>
                                      <w:top w:val="nil"/>
                                      <w:left w:val="nil"/>
                                      <w:bottom w:val="nil"/>
                                      <w:right w:val="nil"/>
                                    </w:tcBorders>
                                    <w:shd w:val="clear" w:color="auto" w:fill="auto"/>
                                    <w:noWrap/>
                                    <w:vAlign w:val="center"/>
                                    <w:hideMark/>
                                  </w:tcPr>
                                  <w:p w14:paraId="2DBEFE1B"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L-cystine</w:t>
                                    </w:r>
                                  </w:p>
                                </w:tc>
                                <w:tc>
                                  <w:tcPr>
                                    <w:tcW w:w="982" w:type="dxa"/>
                                    <w:tcBorders>
                                      <w:top w:val="nil"/>
                                      <w:left w:val="nil"/>
                                      <w:bottom w:val="nil"/>
                                      <w:right w:val="nil"/>
                                    </w:tcBorders>
                                    <w:shd w:val="clear" w:color="auto" w:fill="auto"/>
                                    <w:noWrap/>
                                    <w:vAlign w:val="center"/>
                                    <w:hideMark/>
                                  </w:tcPr>
                                  <w:p w14:paraId="1327262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5FF07A6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27952E3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2119E70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79C1514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08583185"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r>
                              <w:tr w:rsidR="009763BE" w:rsidRPr="00E9328D" w14:paraId="2F689551" w14:textId="77777777" w:rsidTr="006F05B9">
                                <w:trPr>
                                  <w:trHeight w:val="321"/>
                                </w:trPr>
                                <w:tc>
                                  <w:tcPr>
                                    <w:tcW w:w="1843" w:type="dxa"/>
                                    <w:tcBorders>
                                      <w:top w:val="nil"/>
                                      <w:left w:val="nil"/>
                                      <w:bottom w:val="nil"/>
                                      <w:right w:val="nil"/>
                                    </w:tcBorders>
                                    <w:shd w:val="clear" w:color="auto" w:fill="auto"/>
                                    <w:noWrap/>
                                    <w:vAlign w:val="center"/>
                                    <w:hideMark/>
                                  </w:tcPr>
                                  <w:p w14:paraId="04298C83"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Corn starch</w:t>
                                    </w:r>
                                  </w:p>
                                </w:tc>
                                <w:tc>
                                  <w:tcPr>
                                    <w:tcW w:w="982" w:type="dxa"/>
                                    <w:tcBorders>
                                      <w:top w:val="nil"/>
                                      <w:left w:val="nil"/>
                                      <w:bottom w:val="nil"/>
                                      <w:right w:val="nil"/>
                                    </w:tcBorders>
                                    <w:shd w:val="clear" w:color="auto" w:fill="auto"/>
                                    <w:noWrap/>
                                    <w:vAlign w:val="center"/>
                                    <w:hideMark/>
                                  </w:tcPr>
                                  <w:p w14:paraId="49002A79"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266A363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1517.944</w:t>
                                    </w:r>
                                  </w:p>
                                </w:tc>
                                <w:tc>
                                  <w:tcPr>
                                    <w:tcW w:w="974" w:type="dxa"/>
                                    <w:tcBorders>
                                      <w:top w:val="nil"/>
                                      <w:left w:val="nil"/>
                                      <w:bottom w:val="nil"/>
                                      <w:right w:val="nil"/>
                                    </w:tcBorders>
                                    <w:shd w:val="clear" w:color="auto" w:fill="auto"/>
                                    <w:noWrap/>
                                    <w:vAlign w:val="center"/>
                                    <w:hideMark/>
                                  </w:tcPr>
                                  <w:p w14:paraId="53AF39D8"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326.486</w:t>
                                    </w:r>
                                  </w:p>
                                </w:tc>
                                <w:tc>
                                  <w:tcPr>
                                    <w:tcW w:w="1118" w:type="dxa"/>
                                    <w:tcBorders>
                                      <w:top w:val="nil"/>
                                      <w:left w:val="nil"/>
                                      <w:bottom w:val="nil"/>
                                      <w:right w:val="nil"/>
                                    </w:tcBorders>
                                    <w:shd w:val="clear" w:color="auto" w:fill="auto"/>
                                    <w:noWrap/>
                                    <w:vAlign w:val="center"/>
                                    <w:hideMark/>
                                  </w:tcPr>
                                  <w:p w14:paraId="044AE71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1305.944</w:t>
                                    </w:r>
                                  </w:p>
                                </w:tc>
                                <w:tc>
                                  <w:tcPr>
                                    <w:tcW w:w="974" w:type="dxa"/>
                                    <w:tcBorders>
                                      <w:top w:val="nil"/>
                                      <w:left w:val="nil"/>
                                      <w:bottom w:val="nil"/>
                                      <w:right w:val="nil"/>
                                    </w:tcBorders>
                                    <w:shd w:val="clear" w:color="auto" w:fill="auto"/>
                                    <w:noWrap/>
                                    <w:vAlign w:val="center"/>
                                    <w:hideMark/>
                                  </w:tcPr>
                                  <w:p w14:paraId="48902C1B"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5DF8DDF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1517.944</w:t>
                                    </w:r>
                                  </w:p>
                                </w:tc>
                              </w:tr>
                              <w:tr w:rsidR="009763BE" w:rsidRPr="00E9328D" w14:paraId="5E2EEF6F" w14:textId="77777777" w:rsidTr="006F05B9">
                                <w:trPr>
                                  <w:trHeight w:val="321"/>
                                </w:trPr>
                                <w:tc>
                                  <w:tcPr>
                                    <w:tcW w:w="1843" w:type="dxa"/>
                                    <w:tcBorders>
                                      <w:top w:val="nil"/>
                                      <w:left w:val="nil"/>
                                      <w:bottom w:val="nil"/>
                                      <w:right w:val="nil"/>
                                    </w:tcBorders>
                                    <w:shd w:val="clear" w:color="auto" w:fill="auto"/>
                                    <w:noWrap/>
                                    <w:vAlign w:val="center"/>
                                    <w:hideMark/>
                                  </w:tcPr>
                                  <w:p w14:paraId="5A350191"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Maltodextrin</w:t>
                                    </w:r>
                                  </w:p>
                                </w:tc>
                                <w:tc>
                                  <w:tcPr>
                                    <w:tcW w:w="982" w:type="dxa"/>
                                    <w:tcBorders>
                                      <w:top w:val="nil"/>
                                      <w:left w:val="nil"/>
                                      <w:bottom w:val="nil"/>
                                      <w:right w:val="nil"/>
                                    </w:tcBorders>
                                    <w:shd w:val="clear" w:color="auto" w:fill="auto"/>
                                    <w:noWrap/>
                                    <w:vAlign w:val="center"/>
                                    <w:hideMark/>
                                  </w:tcPr>
                                  <w:p w14:paraId="3E89F9E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4E45182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4BBBF545"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04BD29E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67FCD0C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68E2C1B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r>
                              <w:tr w:rsidR="009763BE" w:rsidRPr="00E9328D" w14:paraId="391D04EF" w14:textId="77777777" w:rsidTr="006F05B9">
                                <w:trPr>
                                  <w:trHeight w:val="321"/>
                                </w:trPr>
                                <w:tc>
                                  <w:tcPr>
                                    <w:tcW w:w="1843" w:type="dxa"/>
                                    <w:tcBorders>
                                      <w:top w:val="nil"/>
                                      <w:left w:val="nil"/>
                                      <w:bottom w:val="nil"/>
                                      <w:right w:val="nil"/>
                                    </w:tcBorders>
                                    <w:shd w:val="clear" w:color="auto" w:fill="auto"/>
                                    <w:noWrap/>
                                    <w:vAlign w:val="center"/>
                                    <w:hideMark/>
                                  </w:tcPr>
                                  <w:p w14:paraId="49A4609F"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Sucrose</w:t>
                                    </w:r>
                                  </w:p>
                                </w:tc>
                                <w:tc>
                                  <w:tcPr>
                                    <w:tcW w:w="982" w:type="dxa"/>
                                    <w:tcBorders>
                                      <w:top w:val="nil"/>
                                      <w:left w:val="nil"/>
                                      <w:bottom w:val="nil"/>
                                      <w:right w:val="nil"/>
                                    </w:tcBorders>
                                    <w:shd w:val="clear" w:color="auto" w:fill="auto"/>
                                    <w:noWrap/>
                                    <w:vAlign w:val="center"/>
                                    <w:hideMark/>
                                  </w:tcPr>
                                  <w:p w14:paraId="421B91CC"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36B5176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5C4E96A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4DF6DAF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123AFC1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7BE5C755"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r>
                              <w:tr w:rsidR="009763BE" w:rsidRPr="00E9328D" w14:paraId="04DE626B" w14:textId="77777777" w:rsidTr="006F05B9">
                                <w:trPr>
                                  <w:trHeight w:val="321"/>
                                </w:trPr>
                                <w:tc>
                                  <w:tcPr>
                                    <w:tcW w:w="1843" w:type="dxa"/>
                                    <w:tcBorders>
                                      <w:top w:val="nil"/>
                                      <w:left w:val="nil"/>
                                      <w:bottom w:val="nil"/>
                                      <w:right w:val="nil"/>
                                    </w:tcBorders>
                                    <w:shd w:val="clear" w:color="auto" w:fill="auto"/>
                                    <w:noWrap/>
                                    <w:vAlign w:val="center"/>
                                    <w:hideMark/>
                                  </w:tcPr>
                                  <w:p w14:paraId="295324CF"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Cellulose</w:t>
                                    </w:r>
                                  </w:p>
                                </w:tc>
                                <w:tc>
                                  <w:tcPr>
                                    <w:tcW w:w="982" w:type="dxa"/>
                                    <w:tcBorders>
                                      <w:top w:val="nil"/>
                                      <w:left w:val="nil"/>
                                      <w:bottom w:val="nil"/>
                                      <w:right w:val="nil"/>
                                    </w:tcBorders>
                                    <w:shd w:val="clear" w:color="auto" w:fill="auto"/>
                                    <w:noWrap/>
                                    <w:vAlign w:val="center"/>
                                    <w:hideMark/>
                                  </w:tcPr>
                                  <w:p w14:paraId="75B7E6D2"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100</w:t>
                                    </w:r>
                                  </w:p>
                                </w:tc>
                                <w:tc>
                                  <w:tcPr>
                                    <w:tcW w:w="1118" w:type="dxa"/>
                                    <w:tcBorders>
                                      <w:top w:val="nil"/>
                                      <w:left w:val="nil"/>
                                      <w:bottom w:val="nil"/>
                                      <w:right w:val="nil"/>
                                    </w:tcBorders>
                                    <w:shd w:val="clear" w:color="auto" w:fill="auto"/>
                                    <w:noWrap/>
                                    <w:vAlign w:val="center"/>
                                    <w:hideMark/>
                                  </w:tcPr>
                                  <w:p w14:paraId="2B1F0D6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6151559F"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084E999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A68089B"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141F03B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74CFAF3E" w14:textId="77777777" w:rsidTr="006F05B9">
                                <w:trPr>
                                  <w:trHeight w:val="321"/>
                                </w:trPr>
                                <w:tc>
                                  <w:tcPr>
                                    <w:tcW w:w="1843" w:type="dxa"/>
                                    <w:tcBorders>
                                      <w:top w:val="nil"/>
                                      <w:left w:val="nil"/>
                                      <w:bottom w:val="nil"/>
                                      <w:right w:val="nil"/>
                                    </w:tcBorders>
                                    <w:shd w:val="clear" w:color="auto" w:fill="auto"/>
                                    <w:noWrap/>
                                    <w:vAlign w:val="center"/>
                                    <w:hideMark/>
                                  </w:tcPr>
                                  <w:p w14:paraId="62725BAA" w14:textId="77777777" w:rsidR="009763BE" w:rsidRPr="00800B86" w:rsidRDefault="009763BE" w:rsidP="00E9328D">
                                    <w:pPr>
                                      <w:widowControl/>
                                      <w:jc w:val="lef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Inulin or RS</w:t>
                                    </w:r>
                                  </w:p>
                                </w:tc>
                                <w:tc>
                                  <w:tcPr>
                                    <w:tcW w:w="982" w:type="dxa"/>
                                    <w:tcBorders>
                                      <w:top w:val="nil"/>
                                      <w:left w:val="nil"/>
                                      <w:bottom w:val="nil"/>
                                      <w:right w:val="nil"/>
                                    </w:tcBorders>
                                    <w:shd w:val="clear" w:color="auto" w:fill="auto"/>
                                    <w:noWrap/>
                                    <w:vAlign w:val="center"/>
                                    <w:hideMark/>
                                  </w:tcPr>
                                  <w:p w14:paraId="58337CD2"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0</w:t>
                                    </w:r>
                                  </w:p>
                                </w:tc>
                                <w:tc>
                                  <w:tcPr>
                                    <w:tcW w:w="1118" w:type="dxa"/>
                                    <w:tcBorders>
                                      <w:top w:val="nil"/>
                                      <w:left w:val="nil"/>
                                      <w:bottom w:val="nil"/>
                                      <w:right w:val="nil"/>
                                    </w:tcBorders>
                                    <w:shd w:val="clear" w:color="auto" w:fill="auto"/>
                                    <w:noWrap/>
                                    <w:vAlign w:val="center"/>
                                    <w:hideMark/>
                                  </w:tcPr>
                                  <w:p w14:paraId="4A486BFD"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0</w:t>
                                    </w:r>
                                  </w:p>
                                </w:tc>
                                <w:tc>
                                  <w:tcPr>
                                    <w:tcW w:w="974" w:type="dxa"/>
                                    <w:tcBorders>
                                      <w:top w:val="nil"/>
                                      <w:left w:val="nil"/>
                                      <w:bottom w:val="nil"/>
                                      <w:right w:val="nil"/>
                                    </w:tcBorders>
                                    <w:shd w:val="clear" w:color="auto" w:fill="auto"/>
                                    <w:noWrap/>
                                    <w:vAlign w:val="center"/>
                                    <w:hideMark/>
                                  </w:tcPr>
                                  <w:p w14:paraId="5763B1BC"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133</w:t>
                                    </w:r>
                                  </w:p>
                                </w:tc>
                                <w:tc>
                                  <w:tcPr>
                                    <w:tcW w:w="1118" w:type="dxa"/>
                                    <w:tcBorders>
                                      <w:top w:val="nil"/>
                                      <w:left w:val="nil"/>
                                      <w:bottom w:val="nil"/>
                                      <w:right w:val="nil"/>
                                    </w:tcBorders>
                                    <w:shd w:val="clear" w:color="auto" w:fill="auto"/>
                                    <w:noWrap/>
                                    <w:vAlign w:val="center"/>
                                    <w:hideMark/>
                                  </w:tcPr>
                                  <w:p w14:paraId="26A6578F"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172.9</w:t>
                                    </w:r>
                                  </w:p>
                                </w:tc>
                                <w:tc>
                                  <w:tcPr>
                                    <w:tcW w:w="974" w:type="dxa"/>
                                    <w:tcBorders>
                                      <w:top w:val="nil"/>
                                      <w:left w:val="nil"/>
                                      <w:bottom w:val="nil"/>
                                      <w:right w:val="nil"/>
                                    </w:tcBorders>
                                    <w:shd w:val="clear" w:color="auto" w:fill="auto"/>
                                    <w:noWrap/>
                                    <w:vAlign w:val="center"/>
                                    <w:hideMark/>
                                  </w:tcPr>
                                  <w:p w14:paraId="5679CFC1"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80</w:t>
                                    </w:r>
                                  </w:p>
                                </w:tc>
                                <w:tc>
                                  <w:tcPr>
                                    <w:tcW w:w="1118" w:type="dxa"/>
                                    <w:tcBorders>
                                      <w:top w:val="nil"/>
                                      <w:left w:val="nil"/>
                                      <w:bottom w:val="nil"/>
                                      <w:right w:val="nil"/>
                                    </w:tcBorders>
                                    <w:shd w:val="clear" w:color="auto" w:fill="auto"/>
                                    <w:noWrap/>
                                    <w:vAlign w:val="center"/>
                                    <w:hideMark/>
                                  </w:tcPr>
                                  <w:p w14:paraId="1A2411E8"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116.8</w:t>
                                    </w:r>
                                  </w:p>
                                </w:tc>
                              </w:tr>
                              <w:tr w:rsidR="009763BE" w:rsidRPr="00E9328D" w14:paraId="260E3E70" w14:textId="77777777" w:rsidTr="006F05B9">
                                <w:trPr>
                                  <w:trHeight w:val="321"/>
                                </w:trPr>
                                <w:tc>
                                  <w:tcPr>
                                    <w:tcW w:w="1843" w:type="dxa"/>
                                    <w:tcBorders>
                                      <w:top w:val="nil"/>
                                      <w:left w:val="nil"/>
                                      <w:bottom w:val="nil"/>
                                      <w:right w:val="nil"/>
                                    </w:tcBorders>
                                    <w:shd w:val="clear" w:color="auto" w:fill="auto"/>
                                    <w:noWrap/>
                                    <w:vAlign w:val="center"/>
                                    <w:hideMark/>
                                  </w:tcPr>
                                  <w:p w14:paraId="5E82E60B"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Soybean oil</w:t>
                                    </w:r>
                                  </w:p>
                                </w:tc>
                                <w:tc>
                                  <w:tcPr>
                                    <w:tcW w:w="982" w:type="dxa"/>
                                    <w:tcBorders>
                                      <w:top w:val="nil"/>
                                      <w:left w:val="nil"/>
                                      <w:bottom w:val="nil"/>
                                      <w:right w:val="nil"/>
                                    </w:tcBorders>
                                    <w:shd w:val="clear" w:color="auto" w:fill="auto"/>
                                    <w:noWrap/>
                                    <w:vAlign w:val="center"/>
                                    <w:hideMark/>
                                  </w:tcPr>
                                  <w:p w14:paraId="5EC00C09"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089A9F86"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2EE67A86"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5AF72BEA"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575C838D"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132FA65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630</w:t>
                                    </w:r>
                                  </w:p>
                                </w:tc>
                              </w:tr>
                              <w:tr w:rsidR="009763BE" w:rsidRPr="00E9328D" w14:paraId="1C0B8A5A" w14:textId="77777777" w:rsidTr="006F05B9">
                                <w:trPr>
                                  <w:trHeight w:val="321"/>
                                </w:trPr>
                                <w:tc>
                                  <w:tcPr>
                                    <w:tcW w:w="1843" w:type="dxa"/>
                                    <w:tcBorders>
                                      <w:top w:val="nil"/>
                                      <w:left w:val="nil"/>
                                      <w:bottom w:val="nil"/>
                                      <w:right w:val="nil"/>
                                    </w:tcBorders>
                                    <w:shd w:val="clear" w:color="auto" w:fill="auto"/>
                                    <w:noWrap/>
                                    <w:vAlign w:val="center"/>
                                    <w:hideMark/>
                                  </w:tcPr>
                                  <w:p w14:paraId="0B7E23CF"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t-butylhydroquinone</w:t>
                                    </w:r>
                                  </w:p>
                                </w:tc>
                                <w:tc>
                                  <w:tcPr>
                                    <w:tcW w:w="982" w:type="dxa"/>
                                    <w:tcBorders>
                                      <w:top w:val="nil"/>
                                      <w:left w:val="nil"/>
                                      <w:bottom w:val="nil"/>
                                      <w:right w:val="nil"/>
                                    </w:tcBorders>
                                    <w:shd w:val="clear" w:color="auto" w:fill="auto"/>
                                    <w:noWrap/>
                                    <w:vAlign w:val="center"/>
                                    <w:hideMark/>
                                  </w:tcPr>
                                  <w:p w14:paraId="01307CD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3C32FAC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ACAC17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1F6CC12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A39F31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0C2FACF9"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5DA1EDE9" w14:textId="77777777" w:rsidTr="006F05B9">
                                <w:trPr>
                                  <w:trHeight w:val="321"/>
                                </w:trPr>
                                <w:tc>
                                  <w:tcPr>
                                    <w:tcW w:w="1843" w:type="dxa"/>
                                    <w:tcBorders>
                                      <w:top w:val="nil"/>
                                      <w:left w:val="nil"/>
                                      <w:bottom w:val="nil"/>
                                      <w:right w:val="nil"/>
                                    </w:tcBorders>
                                    <w:shd w:val="clear" w:color="auto" w:fill="auto"/>
                                    <w:noWrap/>
                                    <w:vAlign w:val="center"/>
                                    <w:hideMark/>
                                  </w:tcPr>
                                  <w:p w14:paraId="01C75386"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AIN Mineral mix</w:t>
                                    </w:r>
                                  </w:p>
                                </w:tc>
                                <w:tc>
                                  <w:tcPr>
                                    <w:tcW w:w="982" w:type="dxa"/>
                                    <w:tcBorders>
                                      <w:top w:val="nil"/>
                                      <w:left w:val="nil"/>
                                      <w:bottom w:val="nil"/>
                                      <w:right w:val="nil"/>
                                    </w:tcBorders>
                                    <w:shd w:val="clear" w:color="auto" w:fill="auto"/>
                                    <w:noWrap/>
                                    <w:vAlign w:val="center"/>
                                    <w:hideMark/>
                                  </w:tcPr>
                                  <w:p w14:paraId="56DBF15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4EC5FF7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1CE5F11D"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3C5FB58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3EC5087D"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27E37F9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32E7BA9E" w14:textId="77777777" w:rsidTr="006F05B9">
                                <w:trPr>
                                  <w:trHeight w:val="321"/>
                                </w:trPr>
                                <w:tc>
                                  <w:tcPr>
                                    <w:tcW w:w="1843" w:type="dxa"/>
                                    <w:tcBorders>
                                      <w:top w:val="nil"/>
                                      <w:left w:val="nil"/>
                                      <w:bottom w:val="nil"/>
                                      <w:right w:val="nil"/>
                                    </w:tcBorders>
                                    <w:shd w:val="clear" w:color="auto" w:fill="auto"/>
                                    <w:noWrap/>
                                    <w:vAlign w:val="center"/>
                                    <w:hideMark/>
                                  </w:tcPr>
                                  <w:p w14:paraId="2830F6BC"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S10022G</w:t>
                                    </w:r>
                                  </w:p>
                                </w:tc>
                                <w:tc>
                                  <w:tcPr>
                                    <w:tcW w:w="982" w:type="dxa"/>
                                    <w:tcBorders>
                                      <w:top w:val="nil"/>
                                      <w:left w:val="nil"/>
                                      <w:bottom w:val="nil"/>
                                      <w:right w:val="nil"/>
                                    </w:tcBorders>
                                    <w:shd w:val="clear" w:color="auto" w:fill="auto"/>
                                    <w:noWrap/>
                                    <w:vAlign w:val="center"/>
                                    <w:hideMark/>
                                  </w:tcPr>
                                  <w:p w14:paraId="79766422" w14:textId="77777777" w:rsidR="009763BE" w:rsidRPr="00800B86" w:rsidRDefault="009763B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DEC646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0D4038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097480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6B2F80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AE3094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1695BFA5" w14:textId="77777777" w:rsidTr="006F05B9">
                                <w:trPr>
                                  <w:trHeight w:val="321"/>
                                </w:trPr>
                                <w:tc>
                                  <w:tcPr>
                                    <w:tcW w:w="1843" w:type="dxa"/>
                                    <w:tcBorders>
                                      <w:top w:val="nil"/>
                                      <w:left w:val="nil"/>
                                      <w:bottom w:val="nil"/>
                                      <w:right w:val="nil"/>
                                    </w:tcBorders>
                                    <w:shd w:val="clear" w:color="auto" w:fill="auto"/>
                                    <w:noWrap/>
                                    <w:vAlign w:val="center"/>
                                    <w:hideMark/>
                                  </w:tcPr>
                                  <w:p w14:paraId="7EEF005C"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AIN Vitamin mix</w:t>
                                    </w:r>
                                  </w:p>
                                </w:tc>
                                <w:tc>
                                  <w:tcPr>
                                    <w:tcW w:w="982" w:type="dxa"/>
                                    <w:tcBorders>
                                      <w:top w:val="nil"/>
                                      <w:left w:val="nil"/>
                                      <w:bottom w:val="nil"/>
                                      <w:right w:val="nil"/>
                                    </w:tcBorders>
                                    <w:shd w:val="clear" w:color="auto" w:fill="auto"/>
                                    <w:noWrap/>
                                    <w:vAlign w:val="center"/>
                                    <w:hideMark/>
                                  </w:tcPr>
                                  <w:p w14:paraId="31EDB5C5"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07631339"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7EE51E3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36C4F9C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3DAEFA05"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7CBA6A8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r>
                              <w:tr w:rsidR="009763BE" w:rsidRPr="00E9328D" w14:paraId="3C7D173E" w14:textId="77777777" w:rsidTr="006F05B9">
                                <w:trPr>
                                  <w:trHeight w:val="321"/>
                                </w:trPr>
                                <w:tc>
                                  <w:tcPr>
                                    <w:tcW w:w="1843" w:type="dxa"/>
                                    <w:tcBorders>
                                      <w:top w:val="nil"/>
                                      <w:left w:val="nil"/>
                                      <w:bottom w:val="nil"/>
                                      <w:right w:val="nil"/>
                                    </w:tcBorders>
                                    <w:shd w:val="clear" w:color="auto" w:fill="auto"/>
                                    <w:noWrap/>
                                    <w:vAlign w:val="center"/>
                                    <w:hideMark/>
                                  </w:tcPr>
                                  <w:p w14:paraId="09E5E780"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V10037</w:t>
                                    </w:r>
                                  </w:p>
                                </w:tc>
                                <w:tc>
                                  <w:tcPr>
                                    <w:tcW w:w="982" w:type="dxa"/>
                                    <w:tcBorders>
                                      <w:top w:val="nil"/>
                                      <w:left w:val="nil"/>
                                      <w:bottom w:val="nil"/>
                                      <w:right w:val="nil"/>
                                    </w:tcBorders>
                                    <w:shd w:val="clear" w:color="auto" w:fill="auto"/>
                                    <w:noWrap/>
                                    <w:vAlign w:val="center"/>
                                    <w:hideMark/>
                                  </w:tcPr>
                                  <w:p w14:paraId="53EEC2B6" w14:textId="77777777" w:rsidR="009763BE" w:rsidRPr="00800B86" w:rsidRDefault="009763B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09B0963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567F642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031A0B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3AEEFB3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D29826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20219F62" w14:textId="77777777" w:rsidTr="006F05B9">
                                <w:trPr>
                                  <w:trHeight w:val="321"/>
                                </w:trPr>
                                <w:tc>
                                  <w:tcPr>
                                    <w:tcW w:w="1843" w:type="dxa"/>
                                    <w:tcBorders>
                                      <w:top w:val="nil"/>
                                      <w:left w:val="nil"/>
                                      <w:bottom w:val="nil"/>
                                      <w:right w:val="nil"/>
                                    </w:tcBorders>
                                    <w:shd w:val="clear" w:color="auto" w:fill="auto"/>
                                    <w:noWrap/>
                                    <w:vAlign w:val="center"/>
                                    <w:hideMark/>
                                  </w:tcPr>
                                  <w:p w14:paraId="25F16D62"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Choline bitartrate</w:t>
                                    </w:r>
                                  </w:p>
                                </w:tc>
                                <w:tc>
                                  <w:tcPr>
                                    <w:tcW w:w="982" w:type="dxa"/>
                                    <w:tcBorders>
                                      <w:top w:val="nil"/>
                                      <w:left w:val="nil"/>
                                      <w:bottom w:val="nil"/>
                                      <w:right w:val="nil"/>
                                    </w:tcBorders>
                                    <w:shd w:val="clear" w:color="auto" w:fill="auto"/>
                                    <w:noWrap/>
                                    <w:vAlign w:val="center"/>
                                    <w:hideMark/>
                                  </w:tcPr>
                                  <w:p w14:paraId="39FE037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60D8F02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7D812FC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6011CC1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5CE70A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7BC3C32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36A76DFA" w14:textId="77777777" w:rsidTr="006F05B9">
                                <w:trPr>
                                  <w:trHeight w:val="321"/>
                                </w:trPr>
                                <w:tc>
                                  <w:tcPr>
                                    <w:tcW w:w="1843" w:type="dxa"/>
                                    <w:tcBorders>
                                      <w:top w:val="nil"/>
                                      <w:left w:val="nil"/>
                                      <w:bottom w:val="single" w:sz="4" w:space="0" w:color="auto"/>
                                      <w:right w:val="nil"/>
                                    </w:tcBorders>
                                    <w:shd w:val="clear" w:color="auto" w:fill="auto"/>
                                    <w:noWrap/>
                                    <w:vAlign w:val="center"/>
                                    <w:hideMark/>
                                  </w:tcPr>
                                  <w:p w14:paraId="44EC36B6"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Total</w:t>
                                    </w:r>
                                  </w:p>
                                </w:tc>
                                <w:tc>
                                  <w:tcPr>
                                    <w:tcW w:w="982" w:type="dxa"/>
                                    <w:tcBorders>
                                      <w:top w:val="nil"/>
                                      <w:left w:val="nil"/>
                                      <w:bottom w:val="single" w:sz="4" w:space="0" w:color="auto"/>
                                      <w:right w:val="nil"/>
                                    </w:tcBorders>
                                    <w:shd w:val="clear" w:color="auto" w:fill="auto"/>
                                    <w:noWrap/>
                                    <w:vAlign w:val="center"/>
                                    <w:hideMark/>
                                  </w:tcPr>
                                  <w:p w14:paraId="34FBC23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39570A4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3919.944</w:t>
                                    </w:r>
                                  </w:p>
                                </w:tc>
                                <w:tc>
                                  <w:tcPr>
                                    <w:tcW w:w="974" w:type="dxa"/>
                                    <w:tcBorders>
                                      <w:top w:val="nil"/>
                                      <w:left w:val="nil"/>
                                      <w:bottom w:val="single" w:sz="4" w:space="0" w:color="auto"/>
                                      <w:right w:val="nil"/>
                                    </w:tcBorders>
                                    <w:shd w:val="clear" w:color="auto" w:fill="auto"/>
                                    <w:noWrap/>
                                    <w:vAlign w:val="center"/>
                                    <w:hideMark/>
                                  </w:tcPr>
                                  <w:p w14:paraId="5B33270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546C34F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3880.844</w:t>
                                    </w:r>
                                  </w:p>
                                </w:tc>
                                <w:tc>
                                  <w:tcPr>
                                    <w:tcW w:w="974" w:type="dxa"/>
                                    <w:tcBorders>
                                      <w:top w:val="nil"/>
                                      <w:left w:val="nil"/>
                                      <w:bottom w:val="single" w:sz="4" w:space="0" w:color="auto"/>
                                      <w:right w:val="nil"/>
                                    </w:tcBorders>
                                    <w:shd w:val="clear" w:color="auto" w:fill="auto"/>
                                    <w:noWrap/>
                                    <w:vAlign w:val="center"/>
                                    <w:hideMark/>
                                  </w:tcPr>
                                  <w:p w14:paraId="5637EAC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3A35A27D"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4036.744</w:t>
                                    </w:r>
                                  </w:p>
                                </w:tc>
                              </w:tr>
                              <w:tr w:rsidR="009763BE" w:rsidRPr="00E9328D" w14:paraId="624A791C" w14:textId="77777777" w:rsidTr="006F05B9">
                                <w:trPr>
                                  <w:trHeight w:val="480"/>
                                </w:trPr>
                                <w:tc>
                                  <w:tcPr>
                                    <w:tcW w:w="1843" w:type="dxa"/>
                                    <w:tcBorders>
                                      <w:top w:val="nil"/>
                                      <w:left w:val="nil"/>
                                      <w:bottom w:val="single" w:sz="4" w:space="0" w:color="auto"/>
                                      <w:right w:val="nil"/>
                                    </w:tcBorders>
                                    <w:shd w:val="clear" w:color="auto" w:fill="auto"/>
                                    <w:noWrap/>
                                    <w:vAlign w:val="center"/>
                                    <w:hideMark/>
                                  </w:tcPr>
                                  <w:p w14:paraId="5032DE1F"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982" w:type="dxa"/>
                                    <w:tcBorders>
                                      <w:top w:val="nil"/>
                                      <w:left w:val="nil"/>
                                      <w:bottom w:val="single" w:sz="4" w:space="0" w:color="auto"/>
                                      <w:right w:val="nil"/>
                                    </w:tcBorders>
                                    <w:shd w:val="clear" w:color="auto" w:fill="auto"/>
                                    <w:noWrap/>
                                    <w:vAlign w:val="center"/>
                                    <w:hideMark/>
                                  </w:tcPr>
                                  <w:p w14:paraId="4A801DFB"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300B1468"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341A94AD"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7AC681D8"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2C7022DF"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64F691F6"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r>
                              <w:tr w:rsidR="009763BE" w:rsidRPr="00E9328D" w14:paraId="520BF35A" w14:textId="77777777" w:rsidTr="006F05B9">
                                <w:trPr>
                                  <w:trHeight w:val="321"/>
                                </w:trPr>
                                <w:tc>
                                  <w:tcPr>
                                    <w:tcW w:w="1843" w:type="dxa"/>
                                    <w:tcBorders>
                                      <w:top w:val="nil"/>
                                      <w:left w:val="nil"/>
                                      <w:bottom w:val="nil"/>
                                      <w:right w:val="nil"/>
                                    </w:tcBorders>
                                    <w:shd w:val="clear" w:color="auto" w:fill="auto"/>
                                    <w:noWrap/>
                                    <w:vAlign w:val="center"/>
                                    <w:hideMark/>
                                  </w:tcPr>
                                  <w:p w14:paraId="5E1512D8"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Protein </w:t>
                                    </w:r>
                                  </w:p>
                                </w:tc>
                                <w:tc>
                                  <w:tcPr>
                                    <w:tcW w:w="982" w:type="dxa"/>
                                    <w:tcBorders>
                                      <w:top w:val="nil"/>
                                      <w:left w:val="nil"/>
                                      <w:bottom w:val="nil"/>
                                      <w:right w:val="nil"/>
                                    </w:tcBorders>
                                    <w:shd w:val="clear" w:color="auto" w:fill="auto"/>
                                    <w:noWrap/>
                                    <w:vAlign w:val="center"/>
                                    <w:hideMark/>
                                  </w:tcPr>
                                  <w:p w14:paraId="6980C2F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0BC5013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20.41</w:t>
                                    </w:r>
                                  </w:p>
                                </w:tc>
                                <w:tc>
                                  <w:tcPr>
                                    <w:tcW w:w="974" w:type="dxa"/>
                                    <w:tcBorders>
                                      <w:top w:val="nil"/>
                                      <w:left w:val="nil"/>
                                      <w:bottom w:val="nil"/>
                                      <w:right w:val="nil"/>
                                    </w:tcBorders>
                                    <w:shd w:val="clear" w:color="auto" w:fill="auto"/>
                                    <w:noWrap/>
                                    <w:vAlign w:val="center"/>
                                    <w:hideMark/>
                                  </w:tcPr>
                                  <w:p w14:paraId="1FCC28E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764A90F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20.61</w:t>
                                    </w:r>
                                  </w:p>
                                </w:tc>
                                <w:tc>
                                  <w:tcPr>
                                    <w:tcW w:w="974" w:type="dxa"/>
                                    <w:tcBorders>
                                      <w:top w:val="nil"/>
                                      <w:left w:val="nil"/>
                                      <w:bottom w:val="nil"/>
                                      <w:right w:val="nil"/>
                                    </w:tcBorders>
                                    <w:shd w:val="clear" w:color="auto" w:fill="auto"/>
                                    <w:noWrap/>
                                    <w:vAlign w:val="center"/>
                                    <w:hideMark/>
                                  </w:tcPr>
                                  <w:p w14:paraId="25A84C8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448C364D"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19.82</w:t>
                                    </w:r>
                                  </w:p>
                                </w:tc>
                              </w:tr>
                              <w:tr w:rsidR="009763BE" w:rsidRPr="00E9328D" w14:paraId="1C662942" w14:textId="77777777" w:rsidTr="006F05B9">
                                <w:trPr>
                                  <w:trHeight w:val="321"/>
                                </w:trPr>
                                <w:tc>
                                  <w:tcPr>
                                    <w:tcW w:w="1843" w:type="dxa"/>
                                    <w:tcBorders>
                                      <w:top w:val="nil"/>
                                      <w:left w:val="nil"/>
                                      <w:bottom w:val="nil"/>
                                      <w:right w:val="nil"/>
                                    </w:tcBorders>
                                    <w:shd w:val="clear" w:color="auto" w:fill="auto"/>
                                    <w:noWrap/>
                                    <w:vAlign w:val="center"/>
                                    <w:hideMark/>
                                  </w:tcPr>
                                  <w:p w14:paraId="2F839332"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Carbohydrate </w:t>
                                    </w:r>
                                  </w:p>
                                </w:tc>
                                <w:tc>
                                  <w:tcPr>
                                    <w:tcW w:w="982" w:type="dxa"/>
                                    <w:tcBorders>
                                      <w:top w:val="nil"/>
                                      <w:left w:val="nil"/>
                                      <w:bottom w:val="nil"/>
                                      <w:right w:val="nil"/>
                                    </w:tcBorders>
                                    <w:shd w:val="clear" w:color="auto" w:fill="auto"/>
                                    <w:noWrap/>
                                    <w:vAlign w:val="center"/>
                                    <w:hideMark/>
                                  </w:tcPr>
                                  <w:p w14:paraId="65B2B449"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13BB4D8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63.21</w:t>
                                    </w:r>
                                  </w:p>
                                </w:tc>
                                <w:tc>
                                  <w:tcPr>
                                    <w:tcW w:w="974" w:type="dxa"/>
                                    <w:tcBorders>
                                      <w:top w:val="nil"/>
                                      <w:left w:val="nil"/>
                                      <w:bottom w:val="nil"/>
                                      <w:right w:val="nil"/>
                                    </w:tcBorders>
                                    <w:shd w:val="clear" w:color="auto" w:fill="auto"/>
                                    <w:noWrap/>
                                    <w:vAlign w:val="center"/>
                                    <w:hideMark/>
                                  </w:tcPr>
                                  <w:p w14:paraId="139A1B4C"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1A15F1A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62.84</w:t>
                                    </w:r>
                                  </w:p>
                                </w:tc>
                                <w:tc>
                                  <w:tcPr>
                                    <w:tcW w:w="974" w:type="dxa"/>
                                    <w:tcBorders>
                                      <w:top w:val="nil"/>
                                      <w:left w:val="nil"/>
                                      <w:bottom w:val="nil"/>
                                      <w:right w:val="nil"/>
                                    </w:tcBorders>
                                    <w:shd w:val="clear" w:color="auto" w:fill="auto"/>
                                    <w:noWrap/>
                                    <w:vAlign w:val="center"/>
                                    <w:hideMark/>
                                  </w:tcPr>
                                  <w:p w14:paraId="56E357B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6AAA254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64.28</w:t>
                                    </w:r>
                                  </w:p>
                                </w:tc>
                              </w:tr>
                              <w:tr w:rsidR="009763BE" w:rsidRPr="00E9328D" w14:paraId="11332B49" w14:textId="77777777" w:rsidTr="006F05B9">
                                <w:trPr>
                                  <w:trHeight w:val="321"/>
                                </w:trPr>
                                <w:tc>
                                  <w:tcPr>
                                    <w:tcW w:w="1843" w:type="dxa"/>
                                    <w:tcBorders>
                                      <w:top w:val="nil"/>
                                      <w:left w:val="nil"/>
                                      <w:bottom w:val="nil"/>
                                      <w:right w:val="nil"/>
                                    </w:tcBorders>
                                    <w:shd w:val="clear" w:color="auto" w:fill="auto"/>
                                    <w:noWrap/>
                                    <w:vAlign w:val="center"/>
                                    <w:hideMark/>
                                  </w:tcPr>
                                  <w:p w14:paraId="16498F7D"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Fat </w:t>
                                    </w:r>
                                  </w:p>
                                </w:tc>
                                <w:tc>
                                  <w:tcPr>
                                    <w:tcW w:w="982" w:type="dxa"/>
                                    <w:tcBorders>
                                      <w:top w:val="nil"/>
                                      <w:left w:val="nil"/>
                                      <w:bottom w:val="nil"/>
                                      <w:right w:val="nil"/>
                                    </w:tcBorders>
                                    <w:shd w:val="clear" w:color="auto" w:fill="auto"/>
                                    <w:noWrap/>
                                    <w:vAlign w:val="center"/>
                                    <w:hideMark/>
                                  </w:tcPr>
                                  <w:p w14:paraId="1F125EF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1ED1F82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16.07</w:t>
                                    </w:r>
                                  </w:p>
                                </w:tc>
                                <w:tc>
                                  <w:tcPr>
                                    <w:tcW w:w="974" w:type="dxa"/>
                                    <w:tcBorders>
                                      <w:top w:val="nil"/>
                                      <w:left w:val="nil"/>
                                      <w:bottom w:val="nil"/>
                                      <w:right w:val="nil"/>
                                    </w:tcBorders>
                                    <w:shd w:val="clear" w:color="auto" w:fill="auto"/>
                                    <w:noWrap/>
                                    <w:vAlign w:val="center"/>
                                    <w:hideMark/>
                                  </w:tcPr>
                                  <w:p w14:paraId="782ADD5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1F7B452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16.23</w:t>
                                    </w:r>
                                  </w:p>
                                </w:tc>
                                <w:tc>
                                  <w:tcPr>
                                    <w:tcW w:w="974" w:type="dxa"/>
                                    <w:tcBorders>
                                      <w:top w:val="nil"/>
                                      <w:left w:val="nil"/>
                                      <w:bottom w:val="nil"/>
                                      <w:right w:val="nil"/>
                                    </w:tcBorders>
                                    <w:shd w:val="clear" w:color="auto" w:fill="auto"/>
                                    <w:noWrap/>
                                    <w:vAlign w:val="center"/>
                                    <w:hideMark/>
                                  </w:tcPr>
                                  <w:p w14:paraId="5717BEB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44FBF6AD"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15.61</w:t>
                                    </w:r>
                                  </w:p>
                                </w:tc>
                              </w:tr>
                              <w:tr w:rsidR="009763BE" w:rsidRPr="00E9328D" w14:paraId="0DF5021F" w14:textId="77777777" w:rsidTr="006F05B9">
                                <w:trPr>
                                  <w:trHeight w:val="321"/>
                                </w:trPr>
                                <w:tc>
                                  <w:tcPr>
                                    <w:tcW w:w="1843" w:type="dxa"/>
                                    <w:tcBorders>
                                      <w:top w:val="nil"/>
                                      <w:left w:val="nil"/>
                                      <w:bottom w:val="nil"/>
                                      <w:right w:val="nil"/>
                                    </w:tcBorders>
                                    <w:shd w:val="clear" w:color="auto" w:fill="auto"/>
                                    <w:noWrap/>
                                    <w:vAlign w:val="center"/>
                                    <w:hideMark/>
                                  </w:tcPr>
                                  <w:p w14:paraId="73103A3A"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Total </w:t>
                                    </w:r>
                                  </w:p>
                                </w:tc>
                                <w:tc>
                                  <w:tcPr>
                                    <w:tcW w:w="982" w:type="dxa"/>
                                    <w:tcBorders>
                                      <w:top w:val="nil"/>
                                      <w:left w:val="nil"/>
                                      <w:bottom w:val="nil"/>
                                      <w:right w:val="nil"/>
                                    </w:tcBorders>
                                    <w:shd w:val="clear" w:color="auto" w:fill="auto"/>
                                    <w:noWrap/>
                                    <w:vAlign w:val="center"/>
                                    <w:hideMark/>
                                  </w:tcPr>
                                  <w:p w14:paraId="5096B170" w14:textId="77777777" w:rsidR="009763BE" w:rsidRPr="00800B86" w:rsidRDefault="009763B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02204F5"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7424FAB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9B39599"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097EFB4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77BA85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99.70</w:t>
                                    </w:r>
                                  </w:p>
                                </w:tc>
                              </w:tr>
                              <w:tr w:rsidR="009763BE" w:rsidRPr="00E9328D" w14:paraId="02FAC0AF" w14:textId="77777777" w:rsidTr="006F05B9">
                                <w:trPr>
                                  <w:trHeight w:val="321"/>
                                </w:trPr>
                                <w:tc>
                                  <w:tcPr>
                                    <w:tcW w:w="1843" w:type="dxa"/>
                                    <w:tcBorders>
                                      <w:top w:val="nil"/>
                                      <w:left w:val="nil"/>
                                      <w:bottom w:val="nil"/>
                                      <w:right w:val="nil"/>
                                    </w:tcBorders>
                                    <w:shd w:val="clear" w:color="auto" w:fill="auto"/>
                                    <w:noWrap/>
                                    <w:vAlign w:val="center"/>
                                    <w:hideMark/>
                                  </w:tcPr>
                                  <w:p w14:paraId="0B5F18CF"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kcal/gm </w:t>
                                    </w:r>
                                  </w:p>
                                </w:tc>
                                <w:tc>
                                  <w:tcPr>
                                    <w:tcW w:w="982" w:type="dxa"/>
                                    <w:tcBorders>
                                      <w:top w:val="nil"/>
                                      <w:left w:val="nil"/>
                                      <w:bottom w:val="nil"/>
                                      <w:right w:val="nil"/>
                                    </w:tcBorders>
                                    <w:shd w:val="clear" w:color="auto" w:fill="auto"/>
                                    <w:noWrap/>
                                    <w:vAlign w:val="center"/>
                                    <w:hideMark/>
                                  </w:tcPr>
                                  <w:p w14:paraId="5A4783DB" w14:textId="77777777" w:rsidR="009763BE" w:rsidRPr="00800B86" w:rsidRDefault="009763B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049A4D6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3.81</w:t>
                                    </w:r>
                                  </w:p>
                                </w:tc>
                                <w:tc>
                                  <w:tcPr>
                                    <w:tcW w:w="974" w:type="dxa"/>
                                    <w:tcBorders>
                                      <w:top w:val="nil"/>
                                      <w:left w:val="nil"/>
                                      <w:bottom w:val="nil"/>
                                      <w:right w:val="nil"/>
                                    </w:tcBorders>
                                    <w:shd w:val="clear" w:color="auto" w:fill="auto"/>
                                    <w:noWrap/>
                                    <w:vAlign w:val="center"/>
                                    <w:hideMark/>
                                  </w:tcPr>
                                  <w:p w14:paraId="2E98A1B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080CAE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3.77</w:t>
                                    </w:r>
                                  </w:p>
                                </w:tc>
                                <w:tc>
                                  <w:tcPr>
                                    <w:tcW w:w="974" w:type="dxa"/>
                                    <w:tcBorders>
                                      <w:top w:val="nil"/>
                                      <w:left w:val="nil"/>
                                      <w:bottom w:val="nil"/>
                                      <w:right w:val="nil"/>
                                    </w:tcBorders>
                                    <w:shd w:val="clear" w:color="auto" w:fill="auto"/>
                                    <w:noWrap/>
                                    <w:vAlign w:val="center"/>
                                    <w:hideMark/>
                                  </w:tcPr>
                                  <w:p w14:paraId="57F4456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5117393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3.92</w:t>
                                    </w:r>
                                  </w:p>
                                </w:tc>
                              </w:tr>
                              <w:tr w:rsidR="009763BE" w:rsidRPr="00E9328D" w14:paraId="7EFAF192" w14:textId="77777777" w:rsidTr="00800B86">
                                <w:trPr>
                                  <w:trHeight w:val="321"/>
                                </w:trPr>
                                <w:tc>
                                  <w:tcPr>
                                    <w:tcW w:w="2825" w:type="dxa"/>
                                    <w:gridSpan w:val="2"/>
                                    <w:tcBorders>
                                      <w:top w:val="nil"/>
                                      <w:left w:val="nil"/>
                                      <w:bottom w:val="single" w:sz="8" w:space="0" w:color="auto"/>
                                      <w:right w:val="nil"/>
                                    </w:tcBorders>
                                    <w:shd w:val="clear" w:color="auto" w:fill="auto"/>
                                    <w:noWrap/>
                                    <w:vAlign w:val="center"/>
                                    <w:hideMark/>
                                  </w:tcPr>
                                  <w:p w14:paraId="68BEBAE9"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Resistant polysaccharide</w:t>
                                    </w:r>
                                  </w:p>
                                </w:tc>
                                <w:tc>
                                  <w:tcPr>
                                    <w:tcW w:w="1118" w:type="dxa"/>
                                    <w:tcBorders>
                                      <w:top w:val="nil"/>
                                      <w:left w:val="nil"/>
                                      <w:bottom w:val="single" w:sz="8" w:space="0" w:color="auto"/>
                                      <w:right w:val="nil"/>
                                    </w:tcBorders>
                                    <w:shd w:val="clear" w:color="auto" w:fill="auto"/>
                                    <w:noWrap/>
                                    <w:vAlign w:val="center"/>
                                    <w:hideMark/>
                                  </w:tcPr>
                                  <w:p w14:paraId="7815657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9.71</w:t>
                                    </w:r>
                                  </w:p>
                                </w:tc>
                                <w:tc>
                                  <w:tcPr>
                                    <w:tcW w:w="974" w:type="dxa"/>
                                    <w:tcBorders>
                                      <w:top w:val="nil"/>
                                      <w:left w:val="nil"/>
                                      <w:bottom w:val="single" w:sz="8" w:space="0" w:color="auto"/>
                                      <w:right w:val="nil"/>
                                    </w:tcBorders>
                                    <w:shd w:val="clear" w:color="auto" w:fill="auto"/>
                                    <w:noWrap/>
                                    <w:vAlign w:val="center"/>
                                    <w:hideMark/>
                                  </w:tcPr>
                                  <w:p w14:paraId="67E2A1DB"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7C6832BC"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9.69</w:t>
                                    </w:r>
                                  </w:p>
                                </w:tc>
                                <w:tc>
                                  <w:tcPr>
                                    <w:tcW w:w="974" w:type="dxa"/>
                                    <w:tcBorders>
                                      <w:top w:val="nil"/>
                                      <w:left w:val="nil"/>
                                      <w:bottom w:val="single" w:sz="8" w:space="0" w:color="auto"/>
                                      <w:right w:val="nil"/>
                                    </w:tcBorders>
                                    <w:shd w:val="clear" w:color="auto" w:fill="auto"/>
                                    <w:noWrap/>
                                    <w:vAlign w:val="center"/>
                                    <w:hideMark/>
                                  </w:tcPr>
                                  <w:p w14:paraId="446F50E1"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7D7EA7D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9.71</w:t>
                                    </w:r>
                                  </w:p>
                                </w:tc>
                              </w:tr>
                            </w:tbl>
                            <w:p w14:paraId="7C126D0A" w14:textId="77777777" w:rsidR="009763BE" w:rsidRPr="006F05B9" w:rsidRDefault="009763BE" w:rsidP="000D194F">
                              <w:pPr>
                                <w:rPr>
                                  <w:rFonts w:ascii="Times New Roman" w:hAnsi="Times New Roman" w:cs="Times New Roman"/>
                                  <w:sz w:val="18"/>
                                  <w:szCs w:val="20"/>
                                </w:rPr>
                              </w:pPr>
                              <w:r w:rsidRPr="006F05B9">
                                <w:rPr>
                                  <w:rFonts w:ascii="Times New Roman" w:hAnsi="Times New Roman" w:cs="Times New Roman"/>
                                  <w:sz w:val="18"/>
                                  <w:szCs w:val="20"/>
                                </w:rPr>
                                <w:t>Type Ⅱ RS (Corn): HI-MAIZE® 260 resistant starch, 1.3kcal/g, contain 60% dietary fiber.</w:t>
                              </w:r>
                            </w:p>
                            <w:p w14:paraId="69EE1456" w14:textId="77777777" w:rsidR="009763BE" w:rsidRPr="006F05B9" w:rsidRDefault="009763BE" w:rsidP="000D194F">
                              <w:pPr>
                                <w:rPr>
                                  <w:rFonts w:ascii="Times New Roman" w:hAnsi="Times New Roman" w:cs="Times New Roman"/>
                                  <w:sz w:val="18"/>
                                  <w:szCs w:val="20"/>
                                </w:rPr>
                              </w:pPr>
                              <w:r w:rsidRPr="006F05B9">
                                <w:rPr>
                                  <w:rFonts w:ascii="Times New Roman" w:hAnsi="Times New Roman" w:cs="Times New Roman"/>
                                  <w:sz w:val="18"/>
                                  <w:szCs w:val="20"/>
                                </w:rPr>
                                <w:t xml:space="preserve">Inulin: </w:t>
                              </w:r>
                              <w:proofErr w:type="spellStart"/>
                              <w:r w:rsidRPr="006F05B9">
                                <w:rPr>
                                  <w:rFonts w:ascii="Times New Roman" w:hAnsi="Times New Roman" w:cs="Times New Roman"/>
                                  <w:sz w:val="18"/>
                                  <w:szCs w:val="20"/>
                                </w:rPr>
                                <w:t>Orafti</w:t>
                              </w:r>
                              <w:proofErr w:type="spellEnd"/>
                              <w:r w:rsidRPr="006F05B9">
                                <w:rPr>
                                  <w:rFonts w:ascii="Times New Roman" w:hAnsi="Times New Roman" w:cs="Times New Roman"/>
                                  <w:sz w:val="18"/>
                                  <w:szCs w:val="20"/>
                                </w:rPr>
                                <w:t>® HP, High performance Inulin powder for fat replacement at low processing temperatures, ~94.5% Insulin (Average DP &gt;=23, DP = 2–60), DP = Degree of Polymerization. 1.5kcal/g.</w:t>
                              </w:r>
                            </w:p>
                            <w:p w14:paraId="6D8F233F" w14:textId="77777777" w:rsidR="009763BE" w:rsidRPr="006F05B9" w:rsidRDefault="009763BE" w:rsidP="000D194F">
                              <w:pPr>
                                <w:rPr>
                                  <w:rFonts w:ascii="Times New Roman" w:hAnsi="Times New Roman" w:cs="Times New Roman"/>
                                  <w:sz w:val="18"/>
                                  <w:szCs w:val="20"/>
                                </w:rPr>
                              </w:pPr>
                              <w:r w:rsidRPr="006F05B9">
                                <w:rPr>
                                  <w:rFonts w:ascii="Times New Roman" w:hAnsi="Times New Roman" w:cs="Times New Roman"/>
                                  <w:sz w:val="18"/>
                                  <w:szCs w:val="20"/>
                                </w:rPr>
                                <w:t>Mineral mix and vitamin mix are both AIN-93G.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085A8" id="_x0000_s1037" type="#_x0000_t202" style="position:absolute;left:0;text-align:left;margin-left:0;margin-top:4pt;width:414.35pt;height:513.8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" stroked="f">
                  <v:textbox>
                    <w:txbxContent>
                      <w:tbl>
                        <w:tblPr>
                          <w:tblW w:w="8127" w:type="dxa"/>
                          <w:tblLook w:val="04A0" w:firstRow="1" w:lastRow="0" w:firstColumn="1" w:lastColumn="0" w:noHBand="0" w:noVBand="1"/>
                        </w:tblPr>
                        <w:tblGrid>
                          <w:gridCol w:w="1843"/>
                          <w:gridCol w:w="982"/>
                          <w:gridCol w:w="1118"/>
                          <w:gridCol w:w="974"/>
                          <w:gridCol w:w="1118"/>
                          <w:gridCol w:w="974"/>
                          <w:gridCol w:w="1118"/>
                        </w:tblGrid>
                        <w:tr w:rsidR="009763BE" w:rsidRPr="00E9328D" w14:paraId="7F9D0FDC" w14:textId="77777777" w:rsidTr="00800B86">
                          <w:trPr>
                            <w:trHeight w:val="609"/>
                          </w:trPr>
                          <w:tc>
                            <w:tcPr>
                              <w:tcW w:w="8127" w:type="dxa"/>
                              <w:gridSpan w:val="7"/>
                              <w:tcBorders>
                                <w:top w:val="nil"/>
                                <w:left w:val="nil"/>
                                <w:bottom w:val="single" w:sz="8" w:space="0" w:color="auto"/>
                                <w:right w:val="nil"/>
                              </w:tcBorders>
                              <w:shd w:val="clear" w:color="auto" w:fill="auto"/>
                              <w:noWrap/>
                              <w:vAlign w:val="center"/>
                            </w:tcPr>
                            <w:p w14:paraId="2A1B97D8" w14:textId="77777777" w:rsidR="009763BE" w:rsidRPr="006F05B9" w:rsidRDefault="009763BE" w:rsidP="00E9328D">
                              <w:pPr>
                                <w:widowControl/>
                                <w:jc w:val="left"/>
                                <w:rPr>
                                  <w:rFonts w:ascii="Times New Roman" w:eastAsia="DengXian" w:hAnsi="Times New Roman" w:cs="Times New Roman"/>
                                  <w:b/>
                                  <w:bCs/>
                                  <w:color w:val="000000"/>
                                  <w:kern w:val="0"/>
                                  <w:sz w:val="22"/>
                                </w:rPr>
                              </w:pPr>
                              <w:r w:rsidRPr="006F05B9">
                                <w:rPr>
                                  <w:rFonts w:ascii="Times New Roman" w:hAnsi="Times New Roman" w:cs="Times New Roman"/>
                                </w:rPr>
                                <w:t>Table S1 Diets used in study.</w:t>
                              </w:r>
                            </w:p>
                          </w:tc>
                        </w:tr>
                        <w:tr w:rsidR="009763BE" w:rsidRPr="00E9328D" w14:paraId="0846D373" w14:textId="77777777" w:rsidTr="006F05B9">
                          <w:trPr>
                            <w:trHeight w:val="540"/>
                          </w:trPr>
                          <w:tc>
                            <w:tcPr>
                              <w:tcW w:w="1843" w:type="dxa"/>
                              <w:tcBorders>
                                <w:top w:val="nil"/>
                                <w:left w:val="nil"/>
                                <w:bottom w:val="nil"/>
                                <w:right w:val="nil"/>
                              </w:tcBorders>
                              <w:shd w:val="clear" w:color="auto" w:fill="auto"/>
                              <w:noWrap/>
                              <w:vAlign w:val="center"/>
                              <w:hideMark/>
                            </w:tcPr>
                            <w:p w14:paraId="47765552" w14:textId="77777777" w:rsidR="009763BE" w:rsidRPr="00800B86" w:rsidRDefault="009763BE" w:rsidP="00E9328D">
                              <w:pPr>
                                <w:widowControl/>
                                <w:jc w:val="left"/>
                                <w:rPr>
                                  <w:rFonts w:ascii="Times New Roman" w:eastAsia="DengXian" w:hAnsi="Times New Roman" w:cs="Times New Roman"/>
                                  <w:b/>
                                  <w:bCs/>
                                  <w:color w:val="000000"/>
                                  <w:kern w:val="0"/>
                                  <w:sz w:val="18"/>
                                  <w:szCs w:val="18"/>
                                </w:rPr>
                              </w:pPr>
                            </w:p>
                          </w:tc>
                          <w:tc>
                            <w:tcPr>
                              <w:tcW w:w="2100" w:type="dxa"/>
                              <w:gridSpan w:val="2"/>
                              <w:tcBorders>
                                <w:top w:val="single" w:sz="8" w:space="0" w:color="auto"/>
                                <w:left w:val="nil"/>
                                <w:bottom w:val="single" w:sz="4" w:space="0" w:color="auto"/>
                                <w:right w:val="nil"/>
                              </w:tcBorders>
                              <w:shd w:val="clear" w:color="auto" w:fill="auto"/>
                              <w:noWrap/>
                              <w:vAlign w:val="center"/>
                              <w:hideMark/>
                            </w:tcPr>
                            <w:p w14:paraId="21B401EF" w14:textId="77777777" w:rsidR="009763BE" w:rsidRPr="00800B86" w:rsidRDefault="009763B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Cellulose</w:t>
                              </w:r>
                            </w:p>
                          </w:tc>
                          <w:tc>
                            <w:tcPr>
                              <w:tcW w:w="2092" w:type="dxa"/>
                              <w:gridSpan w:val="2"/>
                              <w:tcBorders>
                                <w:top w:val="nil"/>
                                <w:left w:val="nil"/>
                                <w:bottom w:val="nil"/>
                                <w:right w:val="nil"/>
                              </w:tcBorders>
                              <w:shd w:val="clear" w:color="auto" w:fill="auto"/>
                              <w:noWrap/>
                              <w:vAlign w:val="center"/>
                              <w:hideMark/>
                            </w:tcPr>
                            <w:p w14:paraId="11BAEAD2" w14:textId="77777777" w:rsidR="009763BE" w:rsidRPr="00800B86" w:rsidRDefault="009763B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Type </w:t>
                              </w:r>
                              <w:r w:rsidRPr="00800B86">
                                <w:rPr>
                                  <w:rFonts w:ascii="DengXian" w:eastAsia="DengXian" w:hAnsi="DengXian" w:cs="Times New Roman" w:hint="eastAsia"/>
                                  <w:b/>
                                  <w:bCs/>
                                  <w:color w:val="000000"/>
                                  <w:kern w:val="0"/>
                                  <w:sz w:val="18"/>
                                  <w:szCs w:val="18"/>
                                </w:rPr>
                                <w:t>Ⅱ</w:t>
                              </w:r>
                              <w:r w:rsidRPr="00800B86">
                                <w:rPr>
                                  <w:rFonts w:ascii="Times New Roman" w:eastAsia="DengXian" w:hAnsi="Times New Roman" w:cs="Times New Roman"/>
                                  <w:b/>
                                  <w:bCs/>
                                  <w:color w:val="000000"/>
                                  <w:kern w:val="0"/>
                                  <w:sz w:val="18"/>
                                  <w:szCs w:val="18"/>
                                </w:rPr>
                                <w:t xml:space="preserve"> RS (Corn)</w:t>
                              </w:r>
                            </w:p>
                          </w:tc>
                          <w:tc>
                            <w:tcPr>
                              <w:tcW w:w="2092" w:type="dxa"/>
                              <w:gridSpan w:val="2"/>
                              <w:tcBorders>
                                <w:top w:val="single" w:sz="8" w:space="0" w:color="auto"/>
                                <w:left w:val="nil"/>
                                <w:bottom w:val="single" w:sz="4" w:space="0" w:color="auto"/>
                                <w:right w:val="nil"/>
                              </w:tcBorders>
                              <w:shd w:val="clear" w:color="auto" w:fill="auto"/>
                              <w:noWrap/>
                              <w:vAlign w:val="center"/>
                              <w:hideMark/>
                            </w:tcPr>
                            <w:p w14:paraId="4ACF2838" w14:textId="77777777" w:rsidR="009763BE" w:rsidRPr="00800B86" w:rsidRDefault="009763B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Inulin</w:t>
                              </w:r>
                            </w:p>
                          </w:tc>
                        </w:tr>
                        <w:tr w:rsidR="009763BE" w:rsidRPr="00E9328D" w14:paraId="4956F246" w14:textId="77777777" w:rsidTr="006F05B9">
                          <w:trPr>
                            <w:trHeight w:val="429"/>
                          </w:trPr>
                          <w:tc>
                            <w:tcPr>
                              <w:tcW w:w="1843" w:type="dxa"/>
                              <w:tcBorders>
                                <w:top w:val="nil"/>
                                <w:left w:val="nil"/>
                                <w:bottom w:val="single" w:sz="4" w:space="0" w:color="auto"/>
                                <w:right w:val="nil"/>
                              </w:tcBorders>
                              <w:shd w:val="clear" w:color="auto" w:fill="auto"/>
                              <w:noWrap/>
                              <w:vAlign w:val="center"/>
                              <w:hideMark/>
                            </w:tcPr>
                            <w:p w14:paraId="202A93DC" w14:textId="77777777" w:rsidR="009763BE" w:rsidRPr="00800B86" w:rsidRDefault="009763BE" w:rsidP="00E9328D">
                              <w:pPr>
                                <w:widowControl/>
                                <w:jc w:val="lef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Ingredient</w:t>
                              </w:r>
                            </w:p>
                          </w:tc>
                          <w:tc>
                            <w:tcPr>
                              <w:tcW w:w="982" w:type="dxa"/>
                              <w:tcBorders>
                                <w:top w:val="nil"/>
                                <w:left w:val="nil"/>
                                <w:bottom w:val="single" w:sz="4" w:space="0" w:color="auto"/>
                                <w:right w:val="nil"/>
                              </w:tcBorders>
                              <w:shd w:val="clear" w:color="auto" w:fill="auto"/>
                              <w:noWrap/>
                              <w:vAlign w:val="center"/>
                              <w:hideMark/>
                            </w:tcPr>
                            <w:p w14:paraId="1C77116D"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1EE44669"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366DEC62"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321234F5"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7F866E2C"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633D7FA6"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r>
                        <w:tr w:rsidR="009763BE" w:rsidRPr="00E9328D" w14:paraId="0B754AB0" w14:textId="77777777" w:rsidTr="006F05B9">
                          <w:trPr>
                            <w:trHeight w:val="321"/>
                          </w:trPr>
                          <w:tc>
                            <w:tcPr>
                              <w:tcW w:w="1843" w:type="dxa"/>
                              <w:tcBorders>
                                <w:top w:val="nil"/>
                                <w:left w:val="nil"/>
                                <w:bottom w:val="nil"/>
                                <w:right w:val="nil"/>
                              </w:tcBorders>
                              <w:shd w:val="clear" w:color="auto" w:fill="auto"/>
                              <w:noWrap/>
                              <w:vAlign w:val="center"/>
                              <w:hideMark/>
                            </w:tcPr>
                            <w:p w14:paraId="279941A5"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Casein</w:t>
                              </w:r>
                            </w:p>
                          </w:tc>
                          <w:tc>
                            <w:tcPr>
                              <w:tcW w:w="982" w:type="dxa"/>
                              <w:tcBorders>
                                <w:top w:val="nil"/>
                                <w:left w:val="nil"/>
                                <w:bottom w:val="nil"/>
                                <w:right w:val="nil"/>
                              </w:tcBorders>
                              <w:shd w:val="clear" w:color="auto" w:fill="auto"/>
                              <w:noWrap/>
                              <w:vAlign w:val="center"/>
                              <w:hideMark/>
                            </w:tcPr>
                            <w:p w14:paraId="3D78251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4533CE8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6F85FAF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01F98FE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5E115C6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5B1338C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r>
                        <w:tr w:rsidR="009763BE" w:rsidRPr="00E9328D" w14:paraId="3A706042" w14:textId="77777777" w:rsidTr="006F05B9">
                          <w:trPr>
                            <w:trHeight w:val="321"/>
                          </w:trPr>
                          <w:tc>
                            <w:tcPr>
                              <w:tcW w:w="1843" w:type="dxa"/>
                              <w:tcBorders>
                                <w:top w:val="nil"/>
                                <w:left w:val="nil"/>
                                <w:bottom w:val="nil"/>
                                <w:right w:val="nil"/>
                              </w:tcBorders>
                              <w:shd w:val="clear" w:color="auto" w:fill="auto"/>
                              <w:noWrap/>
                              <w:vAlign w:val="center"/>
                              <w:hideMark/>
                            </w:tcPr>
                            <w:p w14:paraId="2DBEFE1B"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L-cystine</w:t>
                              </w:r>
                            </w:p>
                          </w:tc>
                          <w:tc>
                            <w:tcPr>
                              <w:tcW w:w="982" w:type="dxa"/>
                              <w:tcBorders>
                                <w:top w:val="nil"/>
                                <w:left w:val="nil"/>
                                <w:bottom w:val="nil"/>
                                <w:right w:val="nil"/>
                              </w:tcBorders>
                              <w:shd w:val="clear" w:color="auto" w:fill="auto"/>
                              <w:noWrap/>
                              <w:vAlign w:val="center"/>
                              <w:hideMark/>
                            </w:tcPr>
                            <w:p w14:paraId="1327262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5FF07A6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27952E3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2119E70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79C1514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08583185"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r>
                        <w:tr w:rsidR="009763BE" w:rsidRPr="00E9328D" w14:paraId="2F689551" w14:textId="77777777" w:rsidTr="006F05B9">
                          <w:trPr>
                            <w:trHeight w:val="321"/>
                          </w:trPr>
                          <w:tc>
                            <w:tcPr>
                              <w:tcW w:w="1843" w:type="dxa"/>
                              <w:tcBorders>
                                <w:top w:val="nil"/>
                                <w:left w:val="nil"/>
                                <w:bottom w:val="nil"/>
                                <w:right w:val="nil"/>
                              </w:tcBorders>
                              <w:shd w:val="clear" w:color="auto" w:fill="auto"/>
                              <w:noWrap/>
                              <w:vAlign w:val="center"/>
                              <w:hideMark/>
                            </w:tcPr>
                            <w:p w14:paraId="04298C83"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Corn starch</w:t>
                              </w:r>
                            </w:p>
                          </w:tc>
                          <w:tc>
                            <w:tcPr>
                              <w:tcW w:w="982" w:type="dxa"/>
                              <w:tcBorders>
                                <w:top w:val="nil"/>
                                <w:left w:val="nil"/>
                                <w:bottom w:val="nil"/>
                                <w:right w:val="nil"/>
                              </w:tcBorders>
                              <w:shd w:val="clear" w:color="auto" w:fill="auto"/>
                              <w:noWrap/>
                              <w:vAlign w:val="center"/>
                              <w:hideMark/>
                            </w:tcPr>
                            <w:p w14:paraId="49002A79"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266A363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1517.944</w:t>
                              </w:r>
                            </w:p>
                          </w:tc>
                          <w:tc>
                            <w:tcPr>
                              <w:tcW w:w="974" w:type="dxa"/>
                              <w:tcBorders>
                                <w:top w:val="nil"/>
                                <w:left w:val="nil"/>
                                <w:bottom w:val="nil"/>
                                <w:right w:val="nil"/>
                              </w:tcBorders>
                              <w:shd w:val="clear" w:color="auto" w:fill="auto"/>
                              <w:noWrap/>
                              <w:vAlign w:val="center"/>
                              <w:hideMark/>
                            </w:tcPr>
                            <w:p w14:paraId="53AF39D8"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326.486</w:t>
                              </w:r>
                            </w:p>
                          </w:tc>
                          <w:tc>
                            <w:tcPr>
                              <w:tcW w:w="1118" w:type="dxa"/>
                              <w:tcBorders>
                                <w:top w:val="nil"/>
                                <w:left w:val="nil"/>
                                <w:bottom w:val="nil"/>
                                <w:right w:val="nil"/>
                              </w:tcBorders>
                              <w:shd w:val="clear" w:color="auto" w:fill="auto"/>
                              <w:noWrap/>
                              <w:vAlign w:val="center"/>
                              <w:hideMark/>
                            </w:tcPr>
                            <w:p w14:paraId="044AE71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1305.944</w:t>
                              </w:r>
                            </w:p>
                          </w:tc>
                          <w:tc>
                            <w:tcPr>
                              <w:tcW w:w="974" w:type="dxa"/>
                              <w:tcBorders>
                                <w:top w:val="nil"/>
                                <w:left w:val="nil"/>
                                <w:bottom w:val="nil"/>
                                <w:right w:val="nil"/>
                              </w:tcBorders>
                              <w:shd w:val="clear" w:color="auto" w:fill="auto"/>
                              <w:noWrap/>
                              <w:vAlign w:val="center"/>
                              <w:hideMark/>
                            </w:tcPr>
                            <w:p w14:paraId="48902C1B"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5DF8DDF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1517.944</w:t>
                              </w:r>
                            </w:p>
                          </w:tc>
                        </w:tr>
                        <w:tr w:rsidR="009763BE" w:rsidRPr="00E9328D" w14:paraId="5E2EEF6F" w14:textId="77777777" w:rsidTr="006F05B9">
                          <w:trPr>
                            <w:trHeight w:val="321"/>
                          </w:trPr>
                          <w:tc>
                            <w:tcPr>
                              <w:tcW w:w="1843" w:type="dxa"/>
                              <w:tcBorders>
                                <w:top w:val="nil"/>
                                <w:left w:val="nil"/>
                                <w:bottom w:val="nil"/>
                                <w:right w:val="nil"/>
                              </w:tcBorders>
                              <w:shd w:val="clear" w:color="auto" w:fill="auto"/>
                              <w:noWrap/>
                              <w:vAlign w:val="center"/>
                              <w:hideMark/>
                            </w:tcPr>
                            <w:p w14:paraId="5A350191"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Maltodextrin</w:t>
                              </w:r>
                            </w:p>
                          </w:tc>
                          <w:tc>
                            <w:tcPr>
                              <w:tcW w:w="982" w:type="dxa"/>
                              <w:tcBorders>
                                <w:top w:val="nil"/>
                                <w:left w:val="nil"/>
                                <w:bottom w:val="nil"/>
                                <w:right w:val="nil"/>
                              </w:tcBorders>
                              <w:shd w:val="clear" w:color="auto" w:fill="auto"/>
                              <w:noWrap/>
                              <w:vAlign w:val="center"/>
                              <w:hideMark/>
                            </w:tcPr>
                            <w:p w14:paraId="3E89F9E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4E45182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4BBBF545"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04BD29E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67FCD0C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68E2C1B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r>
                        <w:tr w:rsidR="009763BE" w:rsidRPr="00E9328D" w14:paraId="391D04EF" w14:textId="77777777" w:rsidTr="006F05B9">
                          <w:trPr>
                            <w:trHeight w:val="321"/>
                          </w:trPr>
                          <w:tc>
                            <w:tcPr>
                              <w:tcW w:w="1843" w:type="dxa"/>
                              <w:tcBorders>
                                <w:top w:val="nil"/>
                                <w:left w:val="nil"/>
                                <w:bottom w:val="nil"/>
                                <w:right w:val="nil"/>
                              </w:tcBorders>
                              <w:shd w:val="clear" w:color="auto" w:fill="auto"/>
                              <w:noWrap/>
                              <w:vAlign w:val="center"/>
                              <w:hideMark/>
                            </w:tcPr>
                            <w:p w14:paraId="49A4609F"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Sucrose</w:t>
                              </w:r>
                            </w:p>
                          </w:tc>
                          <w:tc>
                            <w:tcPr>
                              <w:tcW w:w="982" w:type="dxa"/>
                              <w:tcBorders>
                                <w:top w:val="nil"/>
                                <w:left w:val="nil"/>
                                <w:bottom w:val="nil"/>
                                <w:right w:val="nil"/>
                              </w:tcBorders>
                              <w:shd w:val="clear" w:color="auto" w:fill="auto"/>
                              <w:noWrap/>
                              <w:vAlign w:val="center"/>
                              <w:hideMark/>
                            </w:tcPr>
                            <w:p w14:paraId="421B91CC"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36B5176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5C4E96A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4DF6DAF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123AFC1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7BE5C755"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r>
                        <w:tr w:rsidR="009763BE" w:rsidRPr="00E9328D" w14:paraId="04DE626B" w14:textId="77777777" w:rsidTr="006F05B9">
                          <w:trPr>
                            <w:trHeight w:val="321"/>
                          </w:trPr>
                          <w:tc>
                            <w:tcPr>
                              <w:tcW w:w="1843" w:type="dxa"/>
                              <w:tcBorders>
                                <w:top w:val="nil"/>
                                <w:left w:val="nil"/>
                                <w:bottom w:val="nil"/>
                                <w:right w:val="nil"/>
                              </w:tcBorders>
                              <w:shd w:val="clear" w:color="auto" w:fill="auto"/>
                              <w:noWrap/>
                              <w:vAlign w:val="center"/>
                              <w:hideMark/>
                            </w:tcPr>
                            <w:p w14:paraId="295324CF"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Cellulose</w:t>
                              </w:r>
                            </w:p>
                          </w:tc>
                          <w:tc>
                            <w:tcPr>
                              <w:tcW w:w="982" w:type="dxa"/>
                              <w:tcBorders>
                                <w:top w:val="nil"/>
                                <w:left w:val="nil"/>
                                <w:bottom w:val="nil"/>
                                <w:right w:val="nil"/>
                              </w:tcBorders>
                              <w:shd w:val="clear" w:color="auto" w:fill="auto"/>
                              <w:noWrap/>
                              <w:vAlign w:val="center"/>
                              <w:hideMark/>
                            </w:tcPr>
                            <w:p w14:paraId="75B7E6D2"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100</w:t>
                              </w:r>
                            </w:p>
                          </w:tc>
                          <w:tc>
                            <w:tcPr>
                              <w:tcW w:w="1118" w:type="dxa"/>
                              <w:tcBorders>
                                <w:top w:val="nil"/>
                                <w:left w:val="nil"/>
                                <w:bottom w:val="nil"/>
                                <w:right w:val="nil"/>
                              </w:tcBorders>
                              <w:shd w:val="clear" w:color="auto" w:fill="auto"/>
                              <w:noWrap/>
                              <w:vAlign w:val="center"/>
                              <w:hideMark/>
                            </w:tcPr>
                            <w:p w14:paraId="2B1F0D6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6151559F"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084E999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A68089B"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141F03B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74CFAF3E" w14:textId="77777777" w:rsidTr="006F05B9">
                          <w:trPr>
                            <w:trHeight w:val="321"/>
                          </w:trPr>
                          <w:tc>
                            <w:tcPr>
                              <w:tcW w:w="1843" w:type="dxa"/>
                              <w:tcBorders>
                                <w:top w:val="nil"/>
                                <w:left w:val="nil"/>
                                <w:bottom w:val="nil"/>
                                <w:right w:val="nil"/>
                              </w:tcBorders>
                              <w:shd w:val="clear" w:color="auto" w:fill="auto"/>
                              <w:noWrap/>
                              <w:vAlign w:val="center"/>
                              <w:hideMark/>
                            </w:tcPr>
                            <w:p w14:paraId="62725BAA" w14:textId="77777777" w:rsidR="009763BE" w:rsidRPr="00800B86" w:rsidRDefault="009763BE" w:rsidP="00E9328D">
                              <w:pPr>
                                <w:widowControl/>
                                <w:jc w:val="lef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Inulin or RS</w:t>
                              </w:r>
                            </w:p>
                          </w:tc>
                          <w:tc>
                            <w:tcPr>
                              <w:tcW w:w="982" w:type="dxa"/>
                              <w:tcBorders>
                                <w:top w:val="nil"/>
                                <w:left w:val="nil"/>
                                <w:bottom w:val="nil"/>
                                <w:right w:val="nil"/>
                              </w:tcBorders>
                              <w:shd w:val="clear" w:color="auto" w:fill="auto"/>
                              <w:noWrap/>
                              <w:vAlign w:val="center"/>
                              <w:hideMark/>
                            </w:tcPr>
                            <w:p w14:paraId="58337CD2"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0</w:t>
                              </w:r>
                            </w:p>
                          </w:tc>
                          <w:tc>
                            <w:tcPr>
                              <w:tcW w:w="1118" w:type="dxa"/>
                              <w:tcBorders>
                                <w:top w:val="nil"/>
                                <w:left w:val="nil"/>
                                <w:bottom w:val="nil"/>
                                <w:right w:val="nil"/>
                              </w:tcBorders>
                              <w:shd w:val="clear" w:color="auto" w:fill="auto"/>
                              <w:noWrap/>
                              <w:vAlign w:val="center"/>
                              <w:hideMark/>
                            </w:tcPr>
                            <w:p w14:paraId="4A486BFD"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0</w:t>
                              </w:r>
                            </w:p>
                          </w:tc>
                          <w:tc>
                            <w:tcPr>
                              <w:tcW w:w="974" w:type="dxa"/>
                              <w:tcBorders>
                                <w:top w:val="nil"/>
                                <w:left w:val="nil"/>
                                <w:bottom w:val="nil"/>
                                <w:right w:val="nil"/>
                              </w:tcBorders>
                              <w:shd w:val="clear" w:color="auto" w:fill="auto"/>
                              <w:noWrap/>
                              <w:vAlign w:val="center"/>
                              <w:hideMark/>
                            </w:tcPr>
                            <w:p w14:paraId="5763B1BC"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133</w:t>
                              </w:r>
                            </w:p>
                          </w:tc>
                          <w:tc>
                            <w:tcPr>
                              <w:tcW w:w="1118" w:type="dxa"/>
                              <w:tcBorders>
                                <w:top w:val="nil"/>
                                <w:left w:val="nil"/>
                                <w:bottom w:val="nil"/>
                                <w:right w:val="nil"/>
                              </w:tcBorders>
                              <w:shd w:val="clear" w:color="auto" w:fill="auto"/>
                              <w:noWrap/>
                              <w:vAlign w:val="center"/>
                              <w:hideMark/>
                            </w:tcPr>
                            <w:p w14:paraId="26A6578F"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172.9</w:t>
                              </w:r>
                            </w:p>
                          </w:tc>
                          <w:tc>
                            <w:tcPr>
                              <w:tcW w:w="974" w:type="dxa"/>
                              <w:tcBorders>
                                <w:top w:val="nil"/>
                                <w:left w:val="nil"/>
                                <w:bottom w:val="nil"/>
                                <w:right w:val="nil"/>
                              </w:tcBorders>
                              <w:shd w:val="clear" w:color="auto" w:fill="auto"/>
                              <w:noWrap/>
                              <w:vAlign w:val="center"/>
                              <w:hideMark/>
                            </w:tcPr>
                            <w:p w14:paraId="5679CFC1"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80</w:t>
                              </w:r>
                            </w:p>
                          </w:tc>
                          <w:tc>
                            <w:tcPr>
                              <w:tcW w:w="1118" w:type="dxa"/>
                              <w:tcBorders>
                                <w:top w:val="nil"/>
                                <w:left w:val="nil"/>
                                <w:bottom w:val="nil"/>
                                <w:right w:val="nil"/>
                              </w:tcBorders>
                              <w:shd w:val="clear" w:color="auto" w:fill="auto"/>
                              <w:noWrap/>
                              <w:vAlign w:val="center"/>
                              <w:hideMark/>
                            </w:tcPr>
                            <w:p w14:paraId="1A2411E8"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116.8</w:t>
                              </w:r>
                            </w:p>
                          </w:tc>
                        </w:tr>
                        <w:tr w:rsidR="009763BE" w:rsidRPr="00E9328D" w14:paraId="260E3E70" w14:textId="77777777" w:rsidTr="006F05B9">
                          <w:trPr>
                            <w:trHeight w:val="321"/>
                          </w:trPr>
                          <w:tc>
                            <w:tcPr>
                              <w:tcW w:w="1843" w:type="dxa"/>
                              <w:tcBorders>
                                <w:top w:val="nil"/>
                                <w:left w:val="nil"/>
                                <w:bottom w:val="nil"/>
                                <w:right w:val="nil"/>
                              </w:tcBorders>
                              <w:shd w:val="clear" w:color="auto" w:fill="auto"/>
                              <w:noWrap/>
                              <w:vAlign w:val="center"/>
                              <w:hideMark/>
                            </w:tcPr>
                            <w:p w14:paraId="5E82E60B"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Soybean oil</w:t>
                              </w:r>
                            </w:p>
                          </w:tc>
                          <w:tc>
                            <w:tcPr>
                              <w:tcW w:w="982" w:type="dxa"/>
                              <w:tcBorders>
                                <w:top w:val="nil"/>
                                <w:left w:val="nil"/>
                                <w:bottom w:val="nil"/>
                                <w:right w:val="nil"/>
                              </w:tcBorders>
                              <w:shd w:val="clear" w:color="auto" w:fill="auto"/>
                              <w:noWrap/>
                              <w:vAlign w:val="center"/>
                              <w:hideMark/>
                            </w:tcPr>
                            <w:p w14:paraId="5EC00C09"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089A9F86"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2EE67A86"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5AF72BEA"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575C838D"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132FA65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630</w:t>
                              </w:r>
                            </w:p>
                          </w:tc>
                        </w:tr>
                        <w:tr w:rsidR="009763BE" w:rsidRPr="00E9328D" w14:paraId="1C0B8A5A" w14:textId="77777777" w:rsidTr="006F05B9">
                          <w:trPr>
                            <w:trHeight w:val="321"/>
                          </w:trPr>
                          <w:tc>
                            <w:tcPr>
                              <w:tcW w:w="1843" w:type="dxa"/>
                              <w:tcBorders>
                                <w:top w:val="nil"/>
                                <w:left w:val="nil"/>
                                <w:bottom w:val="nil"/>
                                <w:right w:val="nil"/>
                              </w:tcBorders>
                              <w:shd w:val="clear" w:color="auto" w:fill="auto"/>
                              <w:noWrap/>
                              <w:vAlign w:val="center"/>
                              <w:hideMark/>
                            </w:tcPr>
                            <w:p w14:paraId="0B7E23CF"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t-butylhydroquinone</w:t>
                              </w:r>
                            </w:p>
                          </w:tc>
                          <w:tc>
                            <w:tcPr>
                              <w:tcW w:w="982" w:type="dxa"/>
                              <w:tcBorders>
                                <w:top w:val="nil"/>
                                <w:left w:val="nil"/>
                                <w:bottom w:val="nil"/>
                                <w:right w:val="nil"/>
                              </w:tcBorders>
                              <w:shd w:val="clear" w:color="auto" w:fill="auto"/>
                              <w:noWrap/>
                              <w:vAlign w:val="center"/>
                              <w:hideMark/>
                            </w:tcPr>
                            <w:p w14:paraId="01307CD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3C32FAC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ACAC17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1F6CC12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A39F31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0C2FACF9"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5DA1EDE9" w14:textId="77777777" w:rsidTr="006F05B9">
                          <w:trPr>
                            <w:trHeight w:val="321"/>
                          </w:trPr>
                          <w:tc>
                            <w:tcPr>
                              <w:tcW w:w="1843" w:type="dxa"/>
                              <w:tcBorders>
                                <w:top w:val="nil"/>
                                <w:left w:val="nil"/>
                                <w:bottom w:val="nil"/>
                                <w:right w:val="nil"/>
                              </w:tcBorders>
                              <w:shd w:val="clear" w:color="auto" w:fill="auto"/>
                              <w:noWrap/>
                              <w:vAlign w:val="center"/>
                              <w:hideMark/>
                            </w:tcPr>
                            <w:p w14:paraId="01C75386"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AIN Mineral mix</w:t>
                              </w:r>
                            </w:p>
                          </w:tc>
                          <w:tc>
                            <w:tcPr>
                              <w:tcW w:w="982" w:type="dxa"/>
                              <w:tcBorders>
                                <w:top w:val="nil"/>
                                <w:left w:val="nil"/>
                                <w:bottom w:val="nil"/>
                                <w:right w:val="nil"/>
                              </w:tcBorders>
                              <w:shd w:val="clear" w:color="auto" w:fill="auto"/>
                              <w:noWrap/>
                              <w:vAlign w:val="center"/>
                              <w:hideMark/>
                            </w:tcPr>
                            <w:p w14:paraId="56DBF15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4EC5FF7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1CE5F11D"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3C5FB58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3EC5087D"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27E37F9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32E7BA9E" w14:textId="77777777" w:rsidTr="006F05B9">
                          <w:trPr>
                            <w:trHeight w:val="321"/>
                          </w:trPr>
                          <w:tc>
                            <w:tcPr>
                              <w:tcW w:w="1843" w:type="dxa"/>
                              <w:tcBorders>
                                <w:top w:val="nil"/>
                                <w:left w:val="nil"/>
                                <w:bottom w:val="nil"/>
                                <w:right w:val="nil"/>
                              </w:tcBorders>
                              <w:shd w:val="clear" w:color="auto" w:fill="auto"/>
                              <w:noWrap/>
                              <w:vAlign w:val="center"/>
                              <w:hideMark/>
                            </w:tcPr>
                            <w:p w14:paraId="2830F6BC"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S10022G</w:t>
                              </w:r>
                            </w:p>
                          </w:tc>
                          <w:tc>
                            <w:tcPr>
                              <w:tcW w:w="982" w:type="dxa"/>
                              <w:tcBorders>
                                <w:top w:val="nil"/>
                                <w:left w:val="nil"/>
                                <w:bottom w:val="nil"/>
                                <w:right w:val="nil"/>
                              </w:tcBorders>
                              <w:shd w:val="clear" w:color="auto" w:fill="auto"/>
                              <w:noWrap/>
                              <w:vAlign w:val="center"/>
                              <w:hideMark/>
                            </w:tcPr>
                            <w:p w14:paraId="79766422" w14:textId="77777777" w:rsidR="009763BE" w:rsidRPr="00800B86" w:rsidRDefault="009763B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DEC646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0D4038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097480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6B2F80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AE3094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1695BFA5" w14:textId="77777777" w:rsidTr="006F05B9">
                          <w:trPr>
                            <w:trHeight w:val="321"/>
                          </w:trPr>
                          <w:tc>
                            <w:tcPr>
                              <w:tcW w:w="1843" w:type="dxa"/>
                              <w:tcBorders>
                                <w:top w:val="nil"/>
                                <w:left w:val="nil"/>
                                <w:bottom w:val="nil"/>
                                <w:right w:val="nil"/>
                              </w:tcBorders>
                              <w:shd w:val="clear" w:color="auto" w:fill="auto"/>
                              <w:noWrap/>
                              <w:vAlign w:val="center"/>
                              <w:hideMark/>
                            </w:tcPr>
                            <w:p w14:paraId="7EEF005C"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AIN Vitamin mix</w:t>
                              </w:r>
                            </w:p>
                          </w:tc>
                          <w:tc>
                            <w:tcPr>
                              <w:tcW w:w="982" w:type="dxa"/>
                              <w:tcBorders>
                                <w:top w:val="nil"/>
                                <w:left w:val="nil"/>
                                <w:bottom w:val="nil"/>
                                <w:right w:val="nil"/>
                              </w:tcBorders>
                              <w:shd w:val="clear" w:color="auto" w:fill="auto"/>
                              <w:noWrap/>
                              <w:vAlign w:val="center"/>
                              <w:hideMark/>
                            </w:tcPr>
                            <w:p w14:paraId="31EDB5C5"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07631339"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7EE51E3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36C4F9C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3DAEFA05"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7CBA6A8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r>
                        <w:tr w:rsidR="009763BE" w:rsidRPr="00E9328D" w14:paraId="3C7D173E" w14:textId="77777777" w:rsidTr="006F05B9">
                          <w:trPr>
                            <w:trHeight w:val="321"/>
                          </w:trPr>
                          <w:tc>
                            <w:tcPr>
                              <w:tcW w:w="1843" w:type="dxa"/>
                              <w:tcBorders>
                                <w:top w:val="nil"/>
                                <w:left w:val="nil"/>
                                <w:bottom w:val="nil"/>
                                <w:right w:val="nil"/>
                              </w:tcBorders>
                              <w:shd w:val="clear" w:color="auto" w:fill="auto"/>
                              <w:noWrap/>
                              <w:vAlign w:val="center"/>
                              <w:hideMark/>
                            </w:tcPr>
                            <w:p w14:paraId="09E5E780"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V10037</w:t>
                              </w:r>
                            </w:p>
                          </w:tc>
                          <w:tc>
                            <w:tcPr>
                              <w:tcW w:w="982" w:type="dxa"/>
                              <w:tcBorders>
                                <w:top w:val="nil"/>
                                <w:left w:val="nil"/>
                                <w:bottom w:val="nil"/>
                                <w:right w:val="nil"/>
                              </w:tcBorders>
                              <w:shd w:val="clear" w:color="auto" w:fill="auto"/>
                              <w:noWrap/>
                              <w:vAlign w:val="center"/>
                              <w:hideMark/>
                            </w:tcPr>
                            <w:p w14:paraId="53EEC2B6" w14:textId="77777777" w:rsidR="009763BE" w:rsidRPr="00800B86" w:rsidRDefault="009763B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09B0963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567F642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031A0B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3AEEFB3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D29826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20219F62" w14:textId="77777777" w:rsidTr="006F05B9">
                          <w:trPr>
                            <w:trHeight w:val="321"/>
                          </w:trPr>
                          <w:tc>
                            <w:tcPr>
                              <w:tcW w:w="1843" w:type="dxa"/>
                              <w:tcBorders>
                                <w:top w:val="nil"/>
                                <w:left w:val="nil"/>
                                <w:bottom w:val="nil"/>
                                <w:right w:val="nil"/>
                              </w:tcBorders>
                              <w:shd w:val="clear" w:color="auto" w:fill="auto"/>
                              <w:noWrap/>
                              <w:vAlign w:val="center"/>
                              <w:hideMark/>
                            </w:tcPr>
                            <w:p w14:paraId="25F16D62"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Choline bitartrate</w:t>
                              </w:r>
                            </w:p>
                          </w:tc>
                          <w:tc>
                            <w:tcPr>
                              <w:tcW w:w="982" w:type="dxa"/>
                              <w:tcBorders>
                                <w:top w:val="nil"/>
                                <w:left w:val="nil"/>
                                <w:bottom w:val="nil"/>
                                <w:right w:val="nil"/>
                              </w:tcBorders>
                              <w:shd w:val="clear" w:color="auto" w:fill="auto"/>
                              <w:noWrap/>
                              <w:vAlign w:val="center"/>
                              <w:hideMark/>
                            </w:tcPr>
                            <w:p w14:paraId="39FE037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60D8F02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7D812FC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6011CC1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5CE70A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7BC3C32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36A76DFA" w14:textId="77777777" w:rsidTr="006F05B9">
                          <w:trPr>
                            <w:trHeight w:val="321"/>
                          </w:trPr>
                          <w:tc>
                            <w:tcPr>
                              <w:tcW w:w="1843" w:type="dxa"/>
                              <w:tcBorders>
                                <w:top w:val="nil"/>
                                <w:left w:val="nil"/>
                                <w:bottom w:val="single" w:sz="4" w:space="0" w:color="auto"/>
                                <w:right w:val="nil"/>
                              </w:tcBorders>
                              <w:shd w:val="clear" w:color="auto" w:fill="auto"/>
                              <w:noWrap/>
                              <w:vAlign w:val="center"/>
                              <w:hideMark/>
                            </w:tcPr>
                            <w:p w14:paraId="44EC36B6"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Total</w:t>
                              </w:r>
                            </w:p>
                          </w:tc>
                          <w:tc>
                            <w:tcPr>
                              <w:tcW w:w="982" w:type="dxa"/>
                              <w:tcBorders>
                                <w:top w:val="nil"/>
                                <w:left w:val="nil"/>
                                <w:bottom w:val="single" w:sz="4" w:space="0" w:color="auto"/>
                                <w:right w:val="nil"/>
                              </w:tcBorders>
                              <w:shd w:val="clear" w:color="auto" w:fill="auto"/>
                              <w:noWrap/>
                              <w:vAlign w:val="center"/>
                              <w:hideMark/>
                            </w:tcPr>
                            <w:p w14:paraId="34FBC23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39570A4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3919.944</w:t>
                              </w:r>
                            </w:p>
                          </w:tc>
                          <w:tc>
                            <w:tcPr>
                              <w:tcW w:w="974" w:type="dxa"/>
                              <w:tcBorders>
                                <w:top w:val="nil"/>
                                <w:left w:val="nil"/>
                                <w:bottom w:val="single" w:sz="4" w:space="0" w:color="auto"/>
                                <w:right w:val="nil"/>
                              </w:tcBorders>
                              <w:shd w:val="clear" w:color="auto" w:fill="auto"/>
                              <w:noWrap/>
                              <w:vAlign w:val="center"/>
                              <w:hideMark/>
                            </w:tcPr>
                            <w:p w14:paraId="5B33270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546C34F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3880.844</w:t>
                              </w:r>
                            </w:p>
                          </w:tc>
                          <w:tc>
                            <w:tcPr>
                              <w:tcW w:w="974" w:type="dxa"/>
                              <w:tcBorders>
                                <w:top w:val="nil"/>
                                <w:left w:val="nil"/>
                                <w:bottom w:val="single" w:sz="4" w:space="0" w:color="auto"/>
                                <w:right w:val="nil"/>
                              </w:tcBorders>
                              <w:shd w:val="clear" w:color="auto" w:fill="auto"/>
                              <w:noWrap/>
                              <w:vAlign w:val="center"/>
                              <w:hideMark/>
                            </w:tcPr>
                            <w:p w14:paraId="5637EAC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3A35A27D"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4036.744</w:t>
                              </w:r>
                            </w:p>
                          </w:tc>
                        </w:tr>
                        <w:tr w:rsidR="009763BE" w:rsidRPr="00E9328D" w14:paraId="624A791C" w14:textId="77777777" w:rsidTr="006F05B9">
                          <w:trPr>
                            <w:trHeight w:val="480"/>
                          </w:trPr>
                          <w:tc>
                            <w:tcPr>
                              <w:tcW w:w="1843" w:type="dxa"/>
                              <w:tcBorders>
                                <w:top w:val="nil"/>
                                <w:left w:val="nil"/>
                                <w:bottom w:val="single" w:sz="4" w:space="0" w:color="auto"/>
                                <w:right w:val="nil"/>
                              </w:tcBorders>
                              <w:shd w:val="clear" w:color="auto" w:fill="auto"/>
                              <w:noWrap/>
                              <w:vAlign w:val="center"/>
                              <w:hideMark/>
                            </w:tcPr>
                            <w:p w14:paraId="5032DE1F"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982" w:type="dxa"/>
                              <w:tcBorders>
                                <w:top w:val="nil"/>
                                <w:left w:val="nil"/>
                                <w:bottom w:val="single" w:sz="4" w:space="0" w:color="auto"/>
                                <w:right w:val="nil"/>
                              </w:tcBorders>
                              <w:shd w:val="clear" w:color="auto" w:fill="auto"/>
                              <w:noWrap/>
                              <w:vAlign w:val="center"/>
                              <w:hideMark/>
                            </w:tcPr>
                            <w:p w14:paraId="4A801DFB"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300B1468"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341A94AD"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7AC681D8"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2C7022DF"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64F691F6"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r>
                        <w:tr w:rsidR="009763BE" w:rsidRPr="00E9328D" w14:paraId="520BF35A" w14:textId="77777777" w:rsidTr="006F05B9">
                          <w:trPr>
                            <w:trHeight w:val="321"/>
                          </w:trPr>
                          <w:tc>
                            <w:tcPr>
                              <w:tcW w:w="1843" w:type="dxa"/>
                              <w:tcBorders>
                                <w:top w:val="nil"/>
                                <w:left w:val="nil"/>
                                <w:bottom w:val="nil"/>
                                <w:right w:val="nil"/>
                              </w:tcBorders>
                              <w:shd w:val="clear" w:color="auto" w:fill="auto"/>
                              <w:noWrap/>
                              <w:vAlign w:val="center"/>
                              <w:hideMark/>
                            </w:tcPr>
                            <w:p w14:paraId="5E1512D8"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Protein </w:t>
                              </w:r>
                            </w:p>
                          </w:tc>
                          <w:tc>
                            <w:tcPr>
                              <w:tcW w:w="982" w:type="dxa"/>
                              <w:tcBorders>
                                <w:top w:val="nil"/>
                                <w:left w:val="nil"/>
                                <w:bottom w:val="nil"/>
                                <w:right w:val="nil"/>
                              </w:tcBorders>
                              <w:shd w:val="clear" w:color="auto" w:fill="auto"/>
                              <w:noWrap/>
                              <w:vAlign w:val="center"/>
                              <w:hideMark/>
                            </w:tcPr>
                            <w:p w14:paraId="6980C2F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0BC5013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20.41</w:t>
                              </w:r>
                            </w:p>
                          </w:tc>
                          <w:tc>
                            <w:tcPr>
                              <w:tcW w:w="974" w:type="dxa"/>
                              <w:tcBorders>
                                <w:top w:val="nil"/>
                                <w:left w:val="nil"/>
                                <w:bottom w:val="nil"/>
                                <w:right w:val="nil"/>
                              </w:tcBorders>
                              <w:shd w:val="clear" w:color="auto" w:fill="auto"/>
                              <w:noWrap/>
                              <w:vAlign w:val="center"/>
                              <w:hideMark/>
                            </w:tcPr>
                            <w:p w14:paraId="1FCC28E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764A90F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20.61</w:t>
                              </w:r>
                            </w:p>
                          </w:tc>
                          <w:tc>
                            <w:tcPr>
                              <w:tcW w:w="974" w:type="dxa"/>
                              <w:tcBorders>
                                <w:top w:val="nil"/>
                                <w:left w:val="nil"/>
                                <w:bottom w:val="nil"/>
                                <w:right w:val="nil"/>
                              </w:tcBorders>
                              <w:shd w:val="clear" w:color="auto" w:fill="auto"/>
                              <w:noWrap/>
                              <w:vAlign w:val="center"/>
                              <w:hideMark/>
                            </w:tcPr>
                            <w:p w14:paraId="25A84C8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448C364D"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19.82</w:t>
                              </w:r>
                            </w:p>
                          </w:tc>
                        </w:tr>
                        <w:tr w:rsidR="009763BE" w:rsidRPr="00E9328D" w14:paraId="1C662942" w14:textId="77777777" w:rsidTr="006F05B9">
                          <w:trPr>
                            <w:trHeight w:val="321"/>
                          </w:trPr>
                          <w:tc>
                            <w:tcPr>
                              <w:tcW w:w="1843" w:type="dxa"/>
                              <w:tcBorders>
                                <w:top w:val="nil"/>
                                <w:left w:val="nil"/>
                                <w:bottom w:val="nil"/>
                                <w:right w:val="nil"/>
                              </w:tcBorders>
                              <w:shd w:val="clear" w:color="auto" w:fill="auto"/>
                              <w:noWrap/>
                              <w:vAlign w:val="center"/>
                              <w:hideMark/>
                            </w:tcPr>
                            <w:p w14:paraId="2F839332"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Carbohydrate </w:t>
                              </w:r>
                            </w:p>
                          </w:tc>
                          <w:tc>
                            <w:tcPr>
                              <w:tcW w:w="982" w:type="dxa"/>
                              <w:tcBorders>
                                <w:top w:val="nil"/>
                                <w:left w:val="nil"/>
                                <w:bottom w:val="nil"/>
                                <w:right w:val="nil"/>
                              </w:tcBorders>
                              <w:shd w:val="clear" w:color="auto" w:fill="auto"/>
                              <w:noWrap/>
                              <w:vAlign w:val="center"/>
                              <w:hideMark/>
                            </w:tcPr>
                            <w:p w14:paraId="65B2B449"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13BB4D8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63.21</w:t>
                              </w:r>
                            </w:p>
                          </w:tc>
                          <w:tc>
                            <w:tcPr>
                              <w:tcW w:w="974" w:type="dxa"/>
                              <w:tcBorders>
                                <w:top w:val="nil"/>
                                <w:left w:val="nil"/>
                                <w:bottom w:val="nil"/>
                                <w:right w:val="nil"/>
                              </w:tcBorders>
                              <w:shd w:val="clear" w:color="auto" w:fill="auto"/>
                              <w:noWrap/>
                              <w:vAlign w:val="center"/>
                              <w:hideMark/>
                            </w:tcPr>
                            <w:p w14:paraId="139A1B4C"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1A15F1A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62.84</w:t>
                              </w:r>
                            </w:p>
                          </w:tc>
                          <w:tc>
                            <w:tcPr>
                              <w:tcW w:w="974" w:type="dxa"/>
                              <w:tcBorders>
                                <w:top w:val="nil"/>
                                <w:left w:val="nil"/>
                                <w:bottom w:val="nil"/>
                                <w:right w:val="nil"/>
                              </w:tcBorders>
                              <w:shd w:val="clear" w:color="auto" w:fill="auto"/>
                              <w:noWrap/>
                              <w:vAlign w:val="center"/>
                              <w:hideMark/>
                            </w:tcPr>
                            <w:p w14:paraId="56E357B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6AAA254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64.28</w:t>
                              </w:r>
                            </w:p>
                          </w:tc>
                        </w:tr>
                        <w:tr w:rsidR="009763BE" w:rsidRPr="00E9328D" w14:paraId="11332B49" w14:textId="77777777" w:rsidTr="006F05B9">
                          <w:trPr>
                            <w:trHeight w:val="321"/>
                          </w:trPr>
                          <w:tc>
                            <w:tcPr>
                              <w:tcW w:w="1843" w:type="dxa"/>
                              <w:tcBorders>
                                <w:top w:val="nil"/>
                                <w:left w:val="nil"/>
                                <w:bottom w:val="nil"/>
                                <w:right w:val="nil"/>
                              </w:tcBorders>
                              <w:shd w:val="clear" w:color="auto" w:fill="auto"/>
                              <w:noWrap/>
                              <w:vAlign w:val="center"/>
                              <w:hideMark/>
                            </w:tcPr>
                            <w:p w14:paraId="16498F7D"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Fat </w:t>
                              </w:r>
                            </w:p>
                          </w:tc>
                          <w:tc>
                            <w:tcPr>
                              <w:tcW w:w="982" w:type="dxa"/>
                              <w:tcBorders>
                                <w:top w:val="nil"/>
                                <w:left w:val="nil"/>
                                <w:bottom w:val="nil"/>
                                <w:right w:val="nil"/>
                              </w:tcBorders>
                              <w:shd w:val="clear" w:color="auto" w:fill="auto"/>
                              <w:noWrap/>
                              <w:vAlign w:val="center"/>
                              <w:hideMark/>
                            </w:tcPr>
                            <w:p w14:paraId="1F125EF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1ED1F82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16.07</w:t>
                              </w:r>
                            </w:p>
                          </w:tc>
                          <w:tc>
                            <w:tcPr>
                              <w:tcW w:w="974" w:type="dxa"/>
                              <w:tcBorders>
                                <w:top w:val="nil"/>
                                <w:left w:val="nil"/>
                                <w:bottom w:val="nil"/>
                                <w:right w:val="nil"/>
                              </w:tcBorders>
                              <w:shd w:val="clear" w:color="auto" w:fill="auto"/>
                              <w:noWrap/>
                              <w:vAlign w:val="center"/>
                              <w:hideMark/>
                            </w:tcPr>
                            <w:p w14:paraId="782ADD5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1F7B452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16.23</w:t>
                              </w:r>
                            </w:p>
                          </w:tc>
                          <w:tc>
                            <w:tcPr>
                              <w:tcW w:w="974" w:type="dxa"/>
                              <w:tcBorders>
                                <w:top w:val="nil"/>
                                <w:left w:val="nil"/>
                                <w:bottom w:val="nil"/>
                                <w:right w:val="nil"/>
                              </w:tcBorders>
                              <w:shd w:val="clear" w:color="auto" w:fill="auto"/>
                              <w:noWrap/>
                              <w:vAlign w:val="center"/>
                              <w:hideMark/>
                            </w:tcPr>
                            <w:p w14:paraId="5717BEB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44FBF6AD"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15.61</w:t>
                              </w:r>
                            </w:p>
                          </w:tc>
                        </w:tr>
                        <w:tr w:rsidR="009763BE" w:rsidRPr="00E9328D" w14:paraId="0DF5021F" w14:textId="77777777" w:rsidTr="006F05B9">
                          <w:trPr>
                            <w:trHeight w:val="321"/>
                          </w:trPr>
                          <w:tc>
                            <w:tcPr>
                              <w:tcW w:w="1843" w:type="dxa"/>
                              <w:tcBorders>
                                <w:top w:val="nil"/>
                                <w:left w:val="nil"/>
                                <w:bottom w:val="nil"/>
                                <w:right w:val="nil"/>
                              </w:tcBorders>
                              <w:shd w:val="clear" w:color="auto" w:fill="auto"/>
                              <w:noWrap/>
                              <w:vAlign w:val="center"/>
                              <w:hideMark/>
                            </w:tcPr>
                            <w:p w14:paraId="73103A3A"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Total </w:t>
                              </w:r>
                            </w:p>
                          </w:tc>
                          <w:tc>
                            <w:tcPr>
                              <w:tcW w:w="982" w:type="dxa"/>
                              <w:tcBorders>
                                <w:top w:val="nil"/>
                                <w:left w:val="nil"/>
                                <w:bottom w:val="nil"/>
                                <w:right w:val="nil"/>
                              </w:tcBorders>
                              <w:shd w:val="clear" w:color="auto" w:fill="auto"/>
                              <w:noWrap/>
                              <w:vAlign w:val="center"/>
                              <w:hideMark/>
                            </w:tcPr>
                            <w:p w14:paraId="5096B170" w14:textId="77777777" w:rsidR="009763BE" w:rsidRPr="00800B86" w:rsidRDefault="009763B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02204F5"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7424FAB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9B39599"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097EFB4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77BA85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99.70</w:t>
                              </w:r>
                            </w:p>
                          </w:tc>
                        </w:tr>
                        <w:tr w:rsidR="009763BE" w:rsidRPr="00E9328D" w14:paraId="02FAC0AF" w14:textId="77777777" w:rsidTr="006F05B9">
                          <w:trPr>
                            <w:trHeight w:val="321"/>
                          </w:trPr>
                          <w:tc>
                            <w:tcPr>
                              <w:tcW w:w="1843" w:type="dxa"/>
                              <w:tcBorders>
                                <w:top w:val="nil"/>
                                <w:left w:val="nil"/>
                                <w:bottom w:val="nil"/>
                                <w:right w:val="nil"/>
                              </w:tcBorders>
                              <w:shd w:val="clear" w:color="auto" w:fill="auto"/>
                              <w:noWrap/>
                              <w:vAlign w:val="center"/>
                              <w:hideMark/>
                            </w:tcPr>
                            <w:p w14:paraId="0B5F18CF"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kcal/gm </w:t>
                              </w:r>
                            </w:p>
                          </w:tc>
                          <w:tc>
                            <w:tcPr>
                              <w:tcW w:w="982" w:type="dxa"/>
                              <w:tcBorders>
                                <w:top w:val="nil"/>
                                <w:left w:val="nil"/>
                                <w:bottom w:val="nil"/>
                                <w:right w:val="nil"/>
                              </w:tcBorders>
                              <w:shd w:val="clear" w:color="auto" w:fill="auto"/>
                              <w:noWrap/>
                              <w:vAlign w:val="center"/>
                              <w:hideMark/>
                            </w:tcPr>
                            <w:p w14:paraId="5A4783DB" w14:textId="77777777" w:rsidR="009763BE" w:rsidRPr="00800B86" w:rsidRDefault="009763B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049A4D6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3.81</w:t>
                              </w:r>
                            </w:p>
                          </w:tc>
                          <w:tc>
                            <w:tcPr>
                              <w:tcW w:w="974" w:type="dxa"/>
                              <w:tcBorders>
                                <w:top w:val="nil"/>
                                <w:left w:val="nil"/>
                                <w:bottom w:val="nil"/>
                                <w:right w:val="nil"/>
                              </w:tcBorders>
                              <w:shd w:val="clear" w:color="auto" w:fill="auto"/>
                              <w:noWrap/>
                              <w:vAlign w:val="center"/>
                              <w:hideMark/>
                            </w:tcPr>
                            <w:p w14:paraId="2E98A1B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080CAE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3.77</w:t>
                              </w:r>
                            </w:p>
                          </w:tc>
                          <w:tc>
                            <w:tcPr>
                              <w:tcW w:w="974" w:type="dxa"/>
                              <w:tcBorders>
                                <w:top w:val="nil"/>
                                <w:left w:val="nil"/>
                                <w:bottom w:val="nil"/>
                                <w:right w:val="nil"/>
                              </w:tcBorders>
                              <w:shd w:val="clear" w:color="auto" w:fill="auto"/>
                              <w:noWrap/>
                              <w:vAlign w:val="center"/>
                              <w:hideMark/>
                            </w:tcPr>
                            <w:p w14:paraId="57F4456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5117393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3.92</w:t>
                              </w:r>
                            </w:p>
                          </w:tc>
                        </w:tr>
                        <w:tr w:rsidR="009763BE" w:rsidRPr="00E9328D" w14:paraId="7EFAF192" w14:textId="77777777" w:rsidTr="00800B86">
                          <w:trPr>
                            <w:trHeight w:val="321"/>
                          </w:trPr>
                          <w:tc>
                            <w:tcPr>
                              <w:tcW w:w="2825" w:type="dxa"/>
                              <w:gridSpan w:val="2"/>
                              <w:tcBorders>
                                <w:top w:val="nil"/>
                                <w:left w:val="nil"/>
                                <w:bottom w:val="single" w:sz="8" w:space="0" w:color="auto"/>
                                <w:right w:val="nil"/>
                              </w:tcBorders>
                              <w:shd w:val="clear" w:color="auto" w:fill="auto"/>
                              <w:noWrap/>
                              <w:vAlign w:val="center"/>
                              <w:hideMark/>
                            </w:tcPr>
                            <w:p w14:paraId="68BEBAE9"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Resistant polysaccharide</w:t>
                              </w:r>
                            </w:p>
                          </w:tc>
                          <w:tc>
                            <w:tcPr>
                              <w:tcW w:w="1118" w:type="dxa"/>
                              <w:tcBorders>
                                <w:top w:val="nil"/>
                                <w:left w:val="nil"/>
                                <w:bottom w:val="single" w:sz="8" w:space="0" w:color="auto"/>
                                <w:right w:val="nil"/>
                              </w:tcBorders>
                              <w:shd w:val="clear" w:color="auto" w:fill="auto"/>
                              <w:noWrap/>
                              <w:vAlign w:val="center"/>
                              <w:hideMark/>
                            </w:tcPr>
                            <w:p w14:paraId="7815657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9.71</w:t>
                              </w:r>
                            </w:p>
                          </w:tc>
                          <w:tc>
                            <w:tcPr>
                              <w:tcW w:w="974" w:type="dxa"/>
                              <w:tcBorders>
                                <w:top w:val="nil"/>
                                <w:left w:val="nil"/>
                                <w:bottom w:val="single" w:sz="8" w:space="0" w:color="auto"/>
                                <w:right w:val="nil"/>
                              </w:tcBorders>
                              <w:shd w:val="clear" w:color="auto" w:fill="auto"/>
                              <w:noWrap/>
                              <w:vAlign w:val="center"/>
                              <w:hideMark/>
                            </w:tcPr>
                            <w:p w14:paraId="67E2A1DB"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7C6832BC"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9.69</w:t>
                              </w:r>
                            </w:p>
                          </w:tc>
                          <w:tc>
                            <w:tcPr>
                              <w:tcW w:w="974" w:type="dxa"/>
                              <w:tcBorders>
                                <w:top w:val="nil"/>
                                <w:left w:val="nil"/>
                                <w:bottom w:val="single" w:sz="8" w:space="0" w:color="auto"/>
                                <w:right w:val="nil"/>
                              </w:tcBorders>
                              <w:shd w:val="clear" w:color="auto" w:fill="auto"/>
                              <w:noWrap/>
                              <w:vAlign w:val="center"/>
                              <w:hideMark/>
                            </w:tcPr>
                            <w:p w14:paraId="446F50E1"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7D7EA7D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9.71</w:t>
                              </w:r>
                            </w:p>
                          </w:tc>
                        </w:tr>
                      </w:tbl>
                      <w:p w14:paraId="7C126D0A" w14:textId="77777777" w:rsidR="009763BE" w:rsidRPr="006F05B9" w:rsidRDefault="009763BE" w:rsidP="000D194F">
                        <w:pPr>
                          <w:rPr>
                            <w:rFonts w:ascii="Times New Roman" w:hAnsi="Times New Roman" w:cs="Times New Roman"/>
                            <w:sz w:val="18"/>
                            <w:szCs w:val="20"/>
                          </w:rPr>
                        </w:pPr>
                        <w:r w:rsidRPr="006F05B9">
                          <w:rPr>
                            <w:rFonts w:ascii="Times New Roman" w:hAnsi="Times New Roman" w:cs="Times New Roman"/>
                            <w:sz w:val="18"/>
                            <w:szCs w:val="20"/>
                          </w:rPr>
                          <w:t>Type Ⅱ RS (Corn): HI-MAIZE® 260 resistant starch, 1.3kcal/g, contain 60% dietary fiber.</w:t>
                        </w:r>
                      </w:p>
                      <w:p w14:paraId="69EE1456" w14:textId="77777777" w:rsidR="009763BE" w:rsidRPr="006F05B9" w:rsidRDefault="009763BE" w:rsidP="000D194F">
                        <w:pPr>
                          <w:rPr>
                            <w:rFonts w:ascii="Times New Roman" w:hAnsi="Times New Roman" w:cs="Times New Roman"/>
                            <w:sz w:val="18"/>
                            <w:szCs w:val="20"/>
                          </w:rPr>
                        </w:pPr>
                        <w:r w:rsidRPr="006F05B9">
                          <w:rPr>
                            <w:rFonts w:ascii="Times New Roman" w:hAnsi="Times New Roman" w:cs="Times New Roman"/>
                            <w:sz w:val="18"/>
                            <w:szCs w:val="20"/>
                          </w:rPr>
                          <w:t xml:space="preserve">Inulin: </w:t>
                        </w:r>
                        <w:proofErr w:type="spellStart"/>
                        <w:r w:rsidRPr="006F05B9">
                          <w:rPr>
                            <w:rFonts w:ascii="Times New Roman" w:hAnsi="Times New Roman" w:cs="Times New Roman"/>
                            <w:sz w:val="18"/>
                            <w:szCs w:val="20"/>
                          </w:rPr>
                          <w:t>Orafti</w:t>
                        </w:r>
                        <w:proofErr w:type="spellEnd"/>
                        <w:r w:rsidRPr="006F05B9">
                          <w:rPr>
                            <w:rFonts w:ascii="Times New Roman" w:hAnsi="Times New Roman" w:cs="Times New Roman"/>
                            <w:sz w:val="18"/>
                            <w:szCs w:val="20"/>
                          </w:rPr>
                          <w:t>® HP, High performance Inulin powder for fat replacement at low processing temperatures, ~94.5% Insulin (Average DP &gt;=23, DP = 2–60), DP = Degree of Polymerization. 1.5kcal/g.</w:t>
                        </w:r>
                      </w:p>
                      <w:p w14:paraId="6D8F233F" w14:textId="77777777" w:rsidR="009763BE" w:rsidRPr="006F05B9" w:rsidRDefault="009763BE" w:rsidP="000D194F">
                        <w:pPr>
                          <w:rPr>
                            <w:rFonts w:ascii="Times New Roman" w:hAnsi="Times New Roman" w:cs="Times New Roman"/>
                            <w:sz w:val="18"/>
                            <w:szCs w:val="20"/>
                          </w:rPr>
                        </w:pPr>
                        <w:r w:rsidRPr="006F05B9">
                          <w:rPr>
                            <w:rFonts w:ascii="Times New Roman" w:hAnsi="Times New Roman" w:cs="Times New Roman"/>
                            <w:sz w:val="18"/>
                            <w:szCs w:val="20"/>
                          </w:rPr>
                          <w:t>Mineral mix and vitamin mix are both AIN-93G.</w:t>
                        </w:r>
                      </w:p>
                    </w:txbxContent>
                  </v:textbox>
                  <w10:wrap type="square" anchorx="margin"/>
                </v:shape>
              </w:pict>
            </mc:Fallback>
          </mc:AlternateContent>
        </w:r>
      </w:del>
    </w:p>
    <w:p w14:paraId="352C9803" w14:textId="7FC7474C" w:rsidR="000D194F" w:rsidDel="00372577" w:rsidRDefault="000D194F" w:rsidP="00A86487">
      <w:pPr>
        <w:rPr>
          <w:del w:id="2678" w:author="戴 磊" w:date="2020-12-29T00:47:00Z"/>
          <w:rFonts w:ascii="Times New Roman" w:hAnsi="Times New Roman" w:cs="Times New Roman"/>
          <w:color w:val="2A2A2A"/>
          <w:szCs w:val="21"/>
          <w:shd w:val="clear" w:color="auto" w:fill="FFFFFF"/>
        </w:rPr>
      </w:pPr>
    </w:p>
    <w:p w14:paraId="7A6EE850" w14:textId="1B07235A" w:rsidR="000D194F" w:rsidDel="00372577" w:rsidRDefault="000D194F" w:rsidP="00A86487">
      <w:pPr>
        <w:rPr>
          <w:del w:id="2679" w:author="戴 磊" w:date="2020-12-29T00:47:00Z"/>
          <w:rFonts w:ascii="Times New Roman" w:hAnsi="Times New Roman" w:cs="Times New Roman"/>
          <w:color w:val="2A2A2A"/>
          <w:szCs w:val="21"/>
          <w:shd w:val="clear" w:color="auto" w:fill="FFFFFF"/>
        </w:rPr>
      </w:pPr>
    </w:p>
    <w:p w14:paraId="43852E7B" w14:textId="7BE3E72B" w:rsidR="000D194F" w:rsidDel="00372577" w:rsidRDefault="000D194F" w:rsidP="00A86487">
      <w:pPr>
        <w:rPr>
          <w:del w:id="2680" w:author="戴 磊" w:date="2020-12-29T00:47:00Z"/>
          <w:rFonts w:ascii="Times New Roman" w:hAnsi="Times New Roman" w:cs="Times New Roman"/>
          <w:color w:val="2A2A2A"/>
          <w:szCs w:val="21"/>
          <w:shd w:val="clear" w:color="auto" w:fill="FFFFFF"/>
        </w:rPr>
      </w:pPr>
    </w:p>
    <w:p w14:paraId="43A3C19E" w14:textId="712854A7" w:rsidR="000D194F" w:rsidDel="00372577" w:rsidRDefault="000D194F" w:rsidP="00A86487">
      <w:pPr>
        <w:rPr>
          <w:del w:id="2681" w:author="戴 磊" w:date="2020-12-29T00:47:00Z"/>
          <w:rFonts w:ascii="Times New Roman" w:hAnsi="Times New Roman" w:cs="Times New Roman"/>
          <w:color w:val="2A2A2A"/>
          <w:szCs w:val="21"/>
          <w:shd w:val="clear" w:color="auto" w:fill="FFFFFF"/>
        </w:rPr>
      </w:pPr>
    </w:p>
    <w:p w14:paraId="55508CC9" w14:textId="2E0CBF5D" w:rsidR="00E9328D" w:rsidDel="00372577" w:rsidRDefault="0023709A" w:rsidP="00A86487">
      <w:pPr>
        <w:rPr>
          <w:del w:id="2682" w:author="戴 磊" w:date="2020-12-29T00:47:00Z"/>
          <w:rFonts w:ascii="Times New Roman" w:hAnsi="Times New Roman" w:cs="Times New Roman"/>
          <w:color w:val="2A2A2A"/>
          <w:szCs w:val="21"/>
          <w:shd w:val="clear" w:color="auto" w:fill="FFFFFF"/>
        </w:rPr>
      </w:pPr>
      <w:del w:id="2683" w:author="戴 磊" w:date="2020-12-29T00:47:00Z">
        <w:r w:rsidRPr="00681A62" w:rsidDel="00372577">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75648" behindDoc="0" locked="0" layoutInCell="1" allowOverlap="1" wp14:anchorId="5D96DCC7" wp14:editId="19BAC904">
                  <wp:simplePos x="0" y="0"/>
                  <wp:positionH relativeFrom="margin">
                    <wp:align>left</wp:align>
                  </wp:positionH>
                  <wp:positionV relativeFrom="paragraph">
                    <wp:posOffset>66675</wp:posOffset>
                  </wp:positionV>
                  <wp:extent cx="5262245" cy="7920355"/>
                  <wp:effectExtent l="0" t="0" r="0" b="4445"/>
                  <wp:wrapTopAndBottom/>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245" cy="7920355"/>
                          </a:xfrm>
                          <a:prstGeom prst="rect">
                            <a:avLst/>
                          </a:prstGeom>
                          <a:solidFill>
                            <a:srgbClr val="FFFFFF"/>
                          </a:solidFill>
                          <a:ln w="9525">
                            <a:noFill/>
                            <a:miter lim="800000"/>
                            <a:headEnd/>
                            <a:tailEnd/>
                          </a:ln>
                        </wps:spPr>
                        <wps:txbx>
                          <w:txbxContent>
                            <w:p w14:paraId="6C4D336C" w14:textId="21F39453" w:rsidR="009763BE" w:rsidRDefault="009763BE" w:rsidP="0023709A">
                              <w:r>
                                <w:t>Table S2 Reported bacterial SCFA metabolizers.</w:t>
                              </w:r>
                            </w:p>
                            <w:tbl>
                              <w:tblPr>
                                <w:tblW w:w="8024" w:type="dxa"/>
                                <w:tblLook w:val="04A0" w:firstRow="1" w:lastRow="0" w:firstColumn="1" w:lastColumn="0" w:noHBand="0" w:noVBand="1"/>
                              </w:tblPr>
                              <w:tblGrid>
                                <w:gridCol w:w="2835"/>
                                <w:gridCol w:w="2268"/>
                                <w:gridCol w:w="1701"/>
                                <w:gridCol w:w="1220"/>
                              </w:tblGrid>
                              <w:tr w:rsidR="009763BE" w:rsidRPr="00AA270D" w14:paraId="7407599C" w14:textId="77777777" w:rsidTr="00AA270D">
                                <w:trPr>
                                  <w:trHeight w:val="396"/>
                                </w:trPr>
                                <w:tc>
                                  <w:tcPr>
                                    <w:tcW w:w="2835" w:type="dxa"/>
                                    <w:tcBorders>
                                      <w:top w:val="single" w:sz="8" w:space="0" w:color="auto"/>
                                      <w:left w:val="nil"/>
                                      <w:bottom w:val="single" w:sz="4" w:space="0" w:color="auto"/>
                                      <w:right w:val="nil"/>
                                    </w:tcBorders>
                                    <w:shd w:val="clear" w:color="auto" w:fill="auto"/>
                                    <w:noWrap/>
                                    <w:vAlign w:val="center"/>
                                    <w:hideMark/>
                                  </w:tcPr>
                                  <w:p w14:paraId="7CE010D7" w14:textId="77777777" w:rsidR="009763BE" w:rsidRPr="00AA270D" w:rsidRDefault="009763BE" w:rsidP="00AA270D">
                                    <w:pPr>
                                      <w:widowControl/>
                                      <w:jc w:val="left"/>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Bacterial species/group</w:t>
                                    </w:r>
                                  </w:p>
                                </w:tc>
                                <w:tc>
                                  <w:tcPr>
                                    <w:tcW w:w="2268" w:type="dxa"/>
                                    <w:tcBorders>
                                      <w:top w:val="single" w:sz="8" w:space="0" w:color="auto"/>
                                      <w:left w:val="nil"/>
                                      <w:bottom w:val="single" w:sz="4" w:space="0" w:color="auto"/>
                                      <w:right w:val="nil"/>
                                    </w:tcBorders>
                                    <w:shd w:val="clear" w:color="auto" w:fill="auto"/>
                                    <w:noWrap/>
                                    <w:vAlign w:val="center"/>
                                    <w:hideMark/>
                                  </w:tcPr>
                                  <w:p w14:paraId="3AF2F786" w14:textId="77777777" w:rsidR="009763BE" w:rsidRPr="00AA270D" w:rsidRDefault="009763BE" w:rsidP="00AA270D">
                                    <w:pPr>
                                      <w:widowControl/>
                                      <w:jc w:val="left"/>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Metabolism</w:t>
                                    </w:r>
                                  </w:p>
                                </w:tc>
                                <w:tc>
                                  <w:tcPr>
                                    <w:tcW w:w="1701" w:type="dxa"/>
                                    <w:tcBorders>
                                      <w:top w:val="single" w:sz="8" w:space="0" w:color="auto"/>
                                      <w:left w:val="nil"/>
                                      <w:bottom w:val="single" w:sz="4" w:space="0" w:color="auto"/>
                                      <w:right w:val="nil"/>
                                    </w:tcBorders>
                                    <w:shd w:val="clear" w:color="auto" w:fill="auto"/>
                                    <w:noWrap/>
                                    <w:vAlign w:val="center"/>
                                    <w:hideMark/>
                                  </w:tcPr>
                                  <w:p w14:paraId="160EAD6B" w14:textId="77777777" w:rsidR="009763BE" w:rsidRPr="00AA270D" w:rsidRDefault="009763BE" w:rsidP="00AA270D">
                                    <w:pPr>
                                      <w:widowControl/>
                                      <w:jc w:val="center"/>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Model</w:t>
                                    </w:r>
                                  </w:p>
                                </w:tc>
                                <w:tc>
                                  <w:tcPr>
                                    <w:tcW w:w="1220" w:type="dxa"/>
                                    <w:tcBorders>
                                      <w:top w:val="single" w:sz="8" w:space="0" w:color="auto"/>
                                      <w:left w:val="nil"/>
                                      <w:bottom w:val="single" w:sz="4" w:space="0" w:color="auto"/>
                                      <w:right w:val="nil"/>
                                    </w:tcBorders>
                                    <w:shd w:val="clear" w:color="auto" w:fill="auto"/>
                                    <w:noWrap/>
                                    <w:vAlign w:val="center"/>
                                    <w:hideMark/>
                                  </w:tcPr>
                                  <w:p w14:paraId="4C1F9E43" w14:textId="77777777" w:rsidR="009763BE" w:rsidRPr="00AA270D" w:rsidRDefault="009763BE" w:rsidP="00AA270D">
                                    <w:pPr>
                                      <w:widowControl/>
                                      <w:jc w:val="center"/>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Reference</w:t>
                                    </w:r>
                                  </w:p>
                                </w:tc>
                              </w:tr>
                              <w:tr w:rsidR="009763BE" w:rsidRPr="00AA270D" w14:paraId="7E234050" w14:textId="77777777" w:rsidTr="00AA270D">
                                <w:trPr>
                                  <w:trHeight w:val="276"/>
                                </w:trPr>
                                <w:tc>
                                  <w:tcPr>
                                    <w:tcW w:w="2835" w:type="dxa"/>
                                    <w:tcBorders>
                                      <w:top w:val="nil"/>
                                      <w:left w:val="nil"/>
                                      <w:bottom w:val="nil"/>
                                      <w:right w:val="nil"/>
                                    </w:tcBorders>
                                    <w:shd w:val="clear" w:color="auto" w:fill="auto"/>
                                    <w:noWrap/>
                                    <w:vAlign w:val="center"/>
                                    <w:hideMark/>
                                  </w:tcPr>
                                  <w:p w14:paraId="5905BDBE"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 xml:space="preserve">Eubacterium </w:t>
                                    </w:r>
                                    <w:proofErr w:type="spellStart"/>
                                    <w:r w:rsidRPr="00AA270D">
                                      <w:rPr>
                                        <w:rFonts w:ascii="Times New Roman" w:eastAsia="DengXian" w:hAnsi="Times New Roman" w:cs="Times New Roman"/>
                                        <w:i/>
                                        <w:iCs/>
                                        <w:color w:val="000000"/>
                                        <w:kern w:val="0"/>
                                        <w:sz w:val="18"/>
                                        <w:szCs w:val="18"/>
                                      </w:rPr>
                                      <w:t>rectale</w:t>
                                    </w:r>
                                    <w:proofErr w:type="spellEnd"/>
                                  </w:p>
                                </w:tc>
                                <w:tc>
                                  <w:tcPr>
                                    <w:tcW w:w="2268" w:type="dxa"/>
                                    <w:tcBorders>
                                      <w:top w:val="nil"/>
                                      <w:left w:val="nil"/>
                                      <w:bottom w:val="nil"/>
                                      <w:right w:val="nil"/>
                                    </w:tcBorders>
                                    <w:shd w:val="clear" w:color="auto" w:fill="auto"/>
                                    <w:noWrap/>
                                    <w:vAlign w:val="center"/>
                                    <w:hideMark/>
                                  </w:tcPr>
                                  <w:p w14:paraId="4C4CF678"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3F982845"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4B4DAE44"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[3]</w:t>
                                    </w:r>
                                  </w:p>
                                </w:tc>
                              </w:tr>
                              <w:tr w:rsidR="009763BE" w:rsidRPr="00AA270D" w14:paraId="5AFE10E9" w14:textId="77777777" w:rsidTr="00AA270D">
                                <w:trPr>
                                  <w:trHeight w:val="276"/>
                                </w:trPr>
                                <w:tc>
                                  <w:tcPr>
                                    <w:tcW w:w="2835" w:type="dxa"/>
                                    <w:tcBorders>
                                      <w:top w:val="nil"/>
                                      <w:left w:val="nil"/>
                                      <w:bottom w:val="nil"/>
                                      <w:right w:val="nil"/>
                                    </w:tcBorders>
                                    <w:shd w:val="clear" w:color="auto" w:fill="auto"/>
                                    <w:vAlign w:val="center"/>
                                    <w:hideMark/>
                                  </w:tcPr>
                                  <w:p w14:paraId="2967468F"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Faecalibacterium</w:t>
                                    </w:r>
                                    <w:proofErr w:type="spellEnd"/>
                                    <w:r w:rsidRPr="00AA270D">
                                      <w:rPr>
                                        <w:rFonts w:ascii="Times New Roman" w:eastAsia="DengXian" w:hAnsi="Times New Roman" w:cs="Times New Roman"/>
                                        <w:i/>
                                        <w:iCs/>
                                        <w:color w:val="000000"/>
                                        <w:kern w:val="0"/>
                                        <w:sz w:val="18"/>
                                        <w:szCs w:val="18"/>
                                      </w:rPr>
                                      <w:t xml:space="preserve"> </w:t>
                                    </w:r>
                                    <w:proofErr w:type="spellStart"/>
                                    <w:r w:rsidRPr="00AA270D">
                                      <w:rPr>
                                        <w:rFonts w:ascii="Times New Roman" w:eastAsia="DengXian" w:hAnsi="Times New Roman" w:cs="Times New Roman"/>
                                        <w:i/>
                                        <w:iCs/>
                                        <w:color w:val="000000"/>
                                        <w:kern w:val="0"/>
                                        <w:sz w:val="18"/>
                                        <w:szCs w:val="18"/>
                                      </w:rPr>
                                      <w:t>prausnitzii</w:t>
                                    </w:r>
                                    <w:proofErr w:type="spellEnd"/>
                                  </w:p>
                                </w:tc>
                                <w:tc>
                                  <w:tcPr>
                                    <w:tcW w:w="2268" w:type="dxa"/>
                                    <w:tcBorders>
                                      <w:top w:val="nil"/>
                                      <w:left w:val="nil"/>
                                      <w:bottom w:val="nil"/>
                                      <w:right w:val="nil"/>
                                    </w:tcBorders>
                                    <w:shd w:val="clear" w:color="auto" w:fill="auto"/>
                                    <w:noWrap/>
                                    <w:vAlign w:val="center"/>
                                    <w:hideMark/>
                                  </w:tcPr>
                                  <w:p w14:paraId="7A0A9B69"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03F90595"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0357D11E"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[3]</w:t>
                                    </w:r>
                                  </w:p>
                                </w:tc>
                              </w:tr>
                              <w:tr w:rsidR="009763BE" w:rsidRPr="00AA270D" w14:paraId="57D10FEF" w14:textId="77777777" w:rsidTr="00AA270D">
                                <w:trPr>
                                  <w:trHeight w:val="276"/>
                                </w:trPr>
                                <w:tc>
                                  <w:tcPr>
                                    <w:tcW w:w="2835" w:type="dxa"/>
                                    <w:tcBorders>
                                      <w:top w:val="nil"/>
                                      <w:left w:val="nil"/>
                                      <w:bottom w:val="nil"/>
                                      <w:right w:val="nil"/>
                                    </w:tcBorders>
                                    <w:shd w:val="clear" w:color="auto" w:fill="auto"/>
                                    <w:noWrap/>
                                    <w:vAlign w:val="center"/>
                                    <w:hideMark/>
                                  </w:tcPr>
                                  <w:p w14:paraId="5FDBB081"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 xml:space="preserve">Parabacteroides </w:t>
                                    </w:r>
                                    <w:proofErr w:type="spellStart"/>
                                    <w:r w:rsidRPr="00AA270D">
                                      <w:rPr>
                                        <w:rFonts w:ascii="Times New Roman" w:eastAsia="DengXian" w:hAnsi="Times New Roman" w:cs="Times New Roman"/>
                                        <w:i/>
                                        <w:iCs/>
                                        <w:color w:val="000000"/>
                                        <w:kern w:val="0"/>
                                        <w:sz w:val="18"/>
                                        <w:szCs w:val="18"/>
                                      </w:rPr>
                                      <w:t>goldsteinii</w:t>
                                    </w:r>
                                    <w:proofErr w:type="spellEnd"/>
                                  </w:p>
                                </w:tc>
                                <w:tc>
                                  <w:tcPr>
                                    <w:tcW w:w="2268" w:type="dxa"/>
                                    <w:tcBorders>
                                      <w:top w:val="nil"/>
                                      <w:left w:val="nil"/>
                                      <w:bottom w:val="nil"/>
                                      <w:right w:val="nil"/>
                                    </w:tcBorders>
                                    <w:shd w:val="clear" w:color="auto" w:fill="auto"/>
                                    <w:noWrap/>
                                    <w:vAlign w:val="center"/>
                                    <w:hideMark/>
                                  </w:tcPr>
                                  <w:p w14:paraId="0A0F3A5B" w14:textId="77777777" w:rsidR="009763BE" w:rsidRPr="00AA270D" w:rsidRDefault="009763BE" w:rsidP="00AA270D">
                                    <w:pPr>
                                      <w:widowControl/>
                                      <w:ind w:leftChars="-167" w:left="-351" w:firstLineChars="195" w:firstLine="351"/>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 succinate</w:t>
                                    </w:r>
                                  </w:p>
                                </w:tc>
                                <w:tc>
                                  <w:tcPr>
                                    <w:tcW w:w="1701" w:type="dxa"/>
                                    <w:tcBorders>
                                      <w:top w:val="nil"/>
                                      <w:left w:val="nil"/>
                                      <w:bottom w:val="nil"/>
                                      <w:right w:val="nil"/>
                                    </w:tcBorders>
                                    <w:shd w:val="clear" w:color="auto" w:fill="auto"/>
                                    <w:noWrap/>
                                    <w:vAlign w:val="center"/>
                                    <w:hideMark/>
                                  </w:tcPr>
                                  <w:p w14:paraId="053E6158"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45292DDB"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[7]</w:t>
                                    </w:r>
                                  </w:p>
                                </w:tc>
                              </w:tr>
                              <w:tr w:rsidR="009763BE" w:rsidRPr="00AA270D" w14:paraId="19F02F07" w14:textId="77777777" w:rsidTr="00AA270D">
                                <w:trPr>
                                  <w:trHeight w:val="276"/>
                                </w:trPr>
                                <w:tc>
                                  <w:tcPr>
                                    <w:tcW w:w="2835" w:type="dxa"/>
                                    <w:tcBorders>
                                      <w:top w:val="nil"/>
                                      <w:left w:val="nil"/>
                                      <w:bottom w:val="nil"/>
                                      <w:right w:val="nil"/>
                                    </w:tcBorders>
                                    <w:shd w:val="clear" w:color="auto" w:fill="auto"/>
                                    <w:noWrap/>
                                    <w:vAlign w:val="center"/>
                                    <w:hideMark/>
                                  </w:tcPr>
                                  <w:p w14:paraId="0A5D3AD0"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Lachnospiraceae</w:t>
                                    </w:r>
                                    <w:proofErr w:type="spellEnd"/>
                                    <w:r w:rsidRPr="00AA270D">
                                      <w:rPr>
                                        <w:rFonts w:ascii="Times New Roman" w:eastAsia="DengXian" w:hAnsi="Times New Roman" w:cs="Times New Roman"/>
                                        <w:i/>
                                        <w:iCs/>
                                        <w:color w:val="000000"/>
                                        <w:kern w:val="0"/>
                                        <w:sz w:val="18"/>
                                        <w:szCs w:val="18"/>
                                      </w:rPr>
                                      <w:t xml:space="preserve"> bacterium 28-4</w:t>
                                    </w:r>
                                  </w:p>
                                </w:tc>
                                <w:tc>
                                  <w:tcPr>
                                    <w:tcW w:w="2268" w:type="dxa"/>
                                    <w:tcBorders>
                                      <w:top w:val="nil"/>
                                      <w:left w:val="nil"/>
                                      <w:bottom w:val="nil"/>
                                      <w:right w:val="nil"/>
                                    </w:tcBorders>
                                    <w:shd w:val="clear" w:color="auto" w:fill="auto"/>
                                    <w:noWrap/>
                                    <w:vAlign w:val="center"/>
                                    <w:hideMark/>
                                  </w:tcPr>
                                  <w:p w14:paraId="35A6021F"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3CAC40D2"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proofErr w:type="spellStart"/>
                                    <w:r w:rsidRPr="00AA270D">
                                      <w:rPr>
                                        <w:rFonts w:ascii="Times New Roman" w:eastAsia="DengXian" w:hAnsi="Times New Roman" w:cs="Times New Roman"/>
                                        <w:color w:val="000000"/>
                                        <w:kern w:val="0"/>
                                        <w:sz w:val="18"/>
                                        <w:szCs w:val="18"/>
                                      </w:rPr>
                                      <w:t>Mosue</w:t>
                                    </w:r>
                                    <w:proofErr w:type="spellEnd"/>
                                  </w:p>
                                </w:tc>
                                <w:tc>
                                  <w:tcPr>
                                    <w:tcW w:w="1220" w:type="dxa"/>
                                    <w:tcBorders>
                                      <w:top w:val="nil"/>
                                      <w:left w:val="nil"/>
                                      <w:bottom w:val="nil"/>
                                      <w:right w:val="nil"/>
                                    </w:tcBorders>
                                    <w:shd w:val="clear" w:color="auto" w:fill="auto"/>
                                    <w:noWrap/>
                                    <w:vAlign w:val="center"/>
                                    <w:hideMark/>
                                  </w:tcPr>
                                  <w:p w14:paraId="373F7ECC"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[8]</w:t>
                                    </w:r>
                                  </w:p>
                                </w:tc>
                              </w:tr>
                              <w:tr w:rsidR="009763BE" w:rsidRPr="00AA270D" w14:paraId="63FE759E" w14:textId="77777777" w:rsidTr="00AA270D">
                                <w:trPr>
                                  <w:trHeight w:val="276"/>
                                </w:trPr>
                                <w:tc>
                                  <w:tcPr>
                                    <w:tcW w:w="2835" w:type="dxa"/>
                                    <w:tcBorders>
                                      <w:top w:val="nil"/>
                                      <w:left w:val="nil"/>
                                      <w:bottom w:val="nil"/>
                                      <w:right w:val="nil"/>
                                    </w:tcBorders>
                                    <w:shd w:val="clear" w:color="auto" w:fill="auto"/>
                                    <w:noWrap/>
                                    <w:vAlign w:val="center"/>
                                    <w:hideMark/>
                                  </w:tcPr>
                                  <w:p w14:paraId="2E48EDFF"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Lachnospiraceae</w:t>
                                    </w:r>
                                    <w:proofErr w:type="spellEnd"/>
                                  </w:p>
                                </w:tc>
                                <w:tc>
                                  <w:tcPr>
                                    <w:tcW w:w="2268" w:type="dxa"/>
                                    <w:tcBorders>
                                      <w:top w:val="nil"/>
                                      <w:left w:val="nil"/>
                                      <w:bottom w:val="nil"/>
                                      <w:right w:val="nil"/>
                                    </w:tcBorders>
                                    <w:shd w:val="clear" w:color="auto" w:fill="auto"/>
                                    <w:noWrap/>
                                    <w:vAlign w:val="center"/>
                                    <w:hideMark/>
                                  </w:tcPr>
                                  <w:p w14:paraId="3EDF09EE" w14:textId="77777777" w:rsidR="009763BE" w:rsidRPr="00AA270D" w:rsidRDefault="009763BE" w:rsidP="00AA270D">
                                    <w:pPr>
                                      <w:widowControl/>
                                      <w:jc w:val="left"/>
                                      <w:rPr>
                                        <w:rFonts w:ascii="Times New Roman" w:eastAsia="DengXian" w:hAnsi="Times New Roman" w:cs="Times New Roman"/>
                                        <w:color w:val="000000"/>
                                        <w:kern w:val="0"/>
                                        <w:sz w:val="18"/>
                                        <w:szCs w:val="18"/>
                                      </w:rPr>
                                    </w:pPr>
                                    <w:proofErr w:type="spellStart"/>
                                    <w:proofErr w:type="gramStart"/>
                                    <w:r w:rsidRPr="00AA270D">
                                      <w:rPr>
                                        <w:rFonts w:ascii="Times New Roman" w:eastAsia="DengXian" w:hAnsi="Times New Roman" w:cs="Times New Roman"/>
                                        <w:color w:val="000000"/>
                                        <w:kern w:val="0"/>
                                        <w:sz w:val="18"/>
                                        <w:szCs w:val="18"/>
                                      </w:rPr>
                                      <w:t>acetate,propionate</w:t>
                                    </w:r>
                                    <w:proofErr w:type="gramEnd"/>
                                    <w:r w:rsidRPr="00AA270D">
                                      <w:rPr>
                                        <w:rFonts w:ascii="Times New Roman" w:eastAsia="DengXian" w:hAnsi="Times New Roman" w:cs="Times New Roman"/>
                                        <w:color w:val="000000"/>
                                        <w:kern w:val="0"/>
                                        <w:sz w:val="18"/>
                                        <w:szCs w:val="18"/>
                                      </w:rPr>
                                      <w:t>,butyrate</w:t>
                                    </w:r>
                                    <w:proofErr w:type="spellEnd"/>
                                  </w:p>
                                </w:tc>
                                <w:tc>
                                  <w:tcPr>
                                    <w:tcW w:w="1701" w:type="dxa"/>
                                    <w:tcBorders>
                                      <w:top w:val="nil"/>
                                      <w:left w:val="nil"/>
                                      <w:bottom w:val="nil"/>
                                      <w:right w:val="nil"/>
                                    </w:tcBorders>
                                    <w:shd w:val="clear" w:color="auto" w:fill="auto"/>
                                    <w:noWrap/>
                                    <w:vAlign w:val="center"/>
                                    <w:hideMark/>
                                  </w:tcPr>
                                  <w:p w14:paraId="0D8CD571"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6EE50BB1"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[9,12]</w:t>
                                    </w:r>
                                  </w:p>
                                </w:tc>
                              </w:tr>
                              <w:tr w:rsidR="009763BE" w:rsidRPr="00AA270D" w14:paraId="6AA7B8A2" w14:textId="77777777" w:rsidTr="00AA270D">
                                <w:trPr>
                                  <w:trHeight w:val="276"/>
                                </w:trPr>
                                <w:tc>
                                  <w:tcPr>
                                    <w:tcW w:w="2835" w:type="dxa"/>
                                    <w:tcBorders>
                                      <w:top w:val="nil"/>
                                      <w:left w:val="nil"/>
                                      <w:bottom w:val="nil"/>
                                      <w:right w:val="nil"/>
                                    </w:tcBorders>
                                    <w:shd w:val="clear" w:color="auto" w:fill="auto"/>
                                    <w:noWrap/>
                                    <w:vAlign w:val="center"/>
                                    <w:hideMark/>
                                  </w:tcPr>
                                  <w:p w14:paraId="33F31307"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Ruminococcaceae</w:t>
                                    </w:r>
                                    <w:proofErr w:type="spellEnd"/>
                                  </w:p>
                                </w:tc>
                                <w:tc>
                                  <w:tcPr>
                                    <w:tcW w:w="2268" w:type="dxa"/>
                                    <w:tcBorders>
                                      <w:top w:val="nil"/>
                                      <w:left w:val="nil"/>
                                      <w:bottom w:val="nil"/>
                                      <w:right w:val="nil"/>
                                    </w:tcBorders>
                                    <w:shd w:val="clear" w:color="auto" w:fill="auto"/>
                                    <w:noWrap/>
                                    <w:vAlign w:val="center"/>
                                    <w:hideMark/>
                                  </w:tcPr>
                                  <w:p w14:paraId="0F2DCB36" w14:textId="77777777" w:rsidR="009763BE" w:rsidRPr="00AA270D" w:rsidRDefault="009763BE" w:rsidP="00AA270D">
                                    <w:pPr>
                                      <w:widowControl/>
                                      <w:jc w:val="left"/>
                                      <w:rPr>
                                        <w:rFonts w:ascii="Times New Roman" w:eastAsia="DengXian" w:hAnsi="Times New Roman" w:cs="Times New Roman"/>
                                        <w:color w:val="000000"/>
                                        <w:kern w:val="0"/>
                                        <w:sz w:val="18"/>
                                        <w:szCs w:val="18"/>
                                      </w:rPr>
                                    </w:pPr>
                                    <w:proofErr w:type="spellStart"/>
                                    <w:proofErr w:type="gramStart"/>
                                    <w:r w:rsidRPr="00AA270D">
                                      <w:rPr>
                                        <w:rFonts w:ascii="Times New Roman" w:eastAsia="DengXian" w:hAnsi="Times New Roman" w:cs="Times New Roman"/>
                                        <w:color w:val="000000"/>
                                        <w:kern w:val="0"/>
                                        <w:sz w:val="18"/>
                                        <w:szCs w:val="18"/>
                                      </w:rPr>
                                      <w:t>acetate,propionate</w:t>
                                    </w:r>
                                    <w:proofErr w:type="gramEnd"/>
                                    <w:r w:rsidRPr="00AA270D">
                                      <w:rPr>
                                        <w:rFonts w:ascii="Times New Roman" w:eastAsia="DengXian" w:hAnsi="Times New Roman" w:cs="Times New Roman"/>
                                        <w:color w:val="000000"/>
                                        <w:kern w:val="0"/>
                                        <w:sz w:val="18"/>
                                        <w:szCs w:val="18"/>
                                      </w:rPr>
                                      <w:t>,butyrate</w:t>
                                    </w:r>
                                    <w:proofErr w:type="spellEnd"/>
                                  </w:p>
                                </w:tc>
                                <w:tc>
                                  <w:tcPr>
                                    <w:tcW w:w="1701" w:type="dxa"/>
                                    <w:tcBorders>
                                      <w:top w:val="nil"/>
                                      <w:left w:val="nil"/>
                                      <w:bottom w:val="nil"/>
                                      <w:right w:val="nil"/>
                                    </w:tcBorders>
                                    <w:shd w:val="clear" w:color="auto" w:fill="auto"/>
                                    <w:noWrap/>
                                    <w:vAlign w:val="center"/>
                                    <w:hideMark/>
                                  </w:tcPr>
                                  <w:p w14:paraId="6AD99E06"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399029FE"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w:t>
                                    </w:r>
                                  </w:p>
                                </w:tc>
                              </w:tr>
                              <w:tr w:rsidR="009763BE" w:rsidRPr="00AA270D" w14:paraId="21AF96EC" w14:textId="77777777" w:rsidTr="00AA270D">
                                <w:trPr>
                                  <w:trHeight w:val="276"/>
                                </w:trPr>
                                <w:tc>
                                  <w:tcPr>
                                    <w:tcW w:w="2835" w:type="dxa"/>
                                    <w:tcBorders>
                                      <w:top w:val="nil"/>
                                      <w:left w:val="nil"/>
                                      <w:bottom w:val="nil"/>
                                      <w:right w:val="nil"/>
                                    </w:tcBorders>
                                    <w:shd w:val="clear" w:color="auto" w:fill="auto"/>
                                    <w:noWrap/>
                                    <w:vAlign w:val="center"/>
                                    <w:hideMark/>
                                  </w:tcPr>
                                  <w:p w14:paraId="3F630401"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Clostridiaceae</w:t>
                                    </w:r>
                                    <w:proofErr w:type="spellEnd"/>
                                  </w:p>
                                </w:tc>
                                <w:tc>
                                  <w:tcPr>
                                    <w:tcW w:w="2268" w:type="dxa"/>
                                    <w:tcBorders>
                                      <w:top w:val="nil"/>
                                      <w:left w:val="nil"/>
                                      <w:bottom w:val="nil"/>
                                      <w:right w:val="nil"/>
                                    </w:tcBorders>
                                    <w:shd w:val="clear" w:color="auto" w:fill="auto"/>
                                    <w:noWrap/>
                                    <w:vAlign w:val="center"/>
                                    <w:hideMark/>
                                  </w:tcPr>
                                  <w:p w14:paraId="549D7C72" w14:textId="77777777" w:rsidR="009763BE" w:rsidRPr="00AA270D" w:rsidRDefault="009763BE" w:rsidP="00AA270D">
                                    <w:pPr>
                                      <w:widowControl/>
                                      <w:jc w:val="left"/>
                                      <w:rPr>
                                        <w:rFonts w:ascii="Times New Roman" w:eastAsia="DengXian" w:hAnsi="Times New Roman" w:cs="Times New Roman"/>
                                        <w:color w:val="000000"/>
                                        <w:kern w:val="0"/>
                                        <w:sz w:val="18"/>
                                        <w:szCs w:val="18"/>
                                      </w:rPr>
                                    </w:pPr>
                                    <w:proofErr w:type="spellStart"/>
                                    <w:proofErr w:type="gramStart"/>
                                    <w:r w:rsidRPr="00AA270D">
                                      <w:rPr>
                                        <w:rFonts w:ascii="Times New Roman" w:eastAsia="DengXian" w:hAnsi="Times New Roman" w:cs="Times New Roman"/>
                                        <w:color w:val="000000"/>
                                        <w:kern w:val="0"/>
                                        <w:sz w:val="18"/>
                                        <w:szCs w:val="18"/>
                                      </w:rPr>
                                      <w:t>acetate,propionate</w:t>
                                    </w:r>
                                    <w:proofErr w:type="gramEnd"/>
                                    <w:r w:rsidRPr="00AA270D">
                                      <w:rPr>
                                        <w:rFonts w:ascii="Times New Roman" w:eastAsia="DengXian" w:hAnsi="Times New Roman" w:cs="Times New Roman"/>
                                        <w:color w:val="000000"/>
                                        <w:kern w:val="0"/>
                                        <w:sz w:val="18"/>
                                        <w:szCs w:val="18"/>
                                      </w:rPr>
                                      <w:t>,butyrate</w:t>
                                    </w:r>
                                    <w:proofErr w:type="spellEnd"/>
                                  </w:p>
                                </w:tc>
                                <w:tc>
                                  <w:tcPr>
                                    <w:tcW w:w="1701" w:type="dxa"/>
                                    <w:tcBorders>
                                      <w:top w:val="nil"/>
                                      <w:left w:val="nil"/>
                                      <w:bottom w:val="nil"/>
                                      <w:right w:val="nil"/>
                                    </w:tcBorders>
                                    <w:shd w:val="clear" w:color="auto" w:fill="auto"/>
                                    <w:noWrap/>
                                    <w:vAlign w:val="center"/>
                                    <w:hideMark/>
                                  </w:tcPr>
                                  <w:p w14:paraId="38BBF256"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1D4CADAD"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 11]</w:t>
                                    </w:r>
                                  </w:p>
                                </w:tc>
                              </w:tr>
                              <w:tr w:rsidR="009763BE" w:rsidRPr="00AA270D" w14:paraId="291B76E4" w14:textId="77777777" w:rsidTr="00AA270D">
                                <w:trPr>
                                  <w:trHeight w:val="276"/>
                                </w:trPr>
                                <w:tc>
                                  <w:tcPr>
                                    <w:tcW w:w="2835" w:type="dxa"/>
                                    <w:tcBorders>
                                      <w:top w:val="nil"/>
                                      <w:left w:val="nil"/>
                                      <w:bottom w:val="nil"/>
                                      <w:right w:val="nil"/>
                                    </w:tcBorders>
                                    <w:shd w:val="clear" w:color="auto" w:fill="auto"/>
                                    <w:noWrap/>
                                    <w:vAlign w:val="center"/>
                                    <w:hideMark/>
                                  </w:tcPr>
                                  <w:p w14:paraId="683DA3BD"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Peptococcaceae</w:t>
                                    </w:r>
                                    <w:proofErr w:type="spellEnd"/>
                                  </w:p>
                                </w:tc>
                                <w:tc>
                                  <w:tcPr>
                                    <w:tcW w:w="2268" w:type="dxa"/>
                                    <w:tcBorders>
                                      <w:top w:val="nil"/>
                                      <w:left w:val="nil"/>
                                      <w:bottom w:val="nil"/>
                                      <w:right w:val="nil"/>
                                    </w:tcBorders>
                                    <w:shd w:val="clear" w:color="auto" w:fill="auto"/>
                                    <w:noWrap/>
                                    <w:vAlign w:val="center"/>
                                    <w:hideMark/>
                                  </w:tcPr>
                                  <w:p w14:paraId="1FBF78DB"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0F8C3251"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10730F37"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[9]</w:t>
                                    </w:r>
                                  </w:p>
                                </w:tc>
                              </w:tr>
                              <w:tr w:rsidR="009763BE" w:rsidRPr="00AA270D" w14:paraId="18482C62" w14:textId="77777777" w:rsidTr="00AA270D">
                                <w:trPr>
                                  <w:trHeight w:val="276"/>
                                </w:trPr>
                                <w:tc>
                                  <w:tcPr>
                                    <w:tcW w:w="2835" w:type="dxa"/>
                                    <w:tcBorders>
                                      <w:top w:val="nil"/>
                                      <w:left w:val="nil"/>
                                      <w:bottom w:val="nil"/>
                                      <w:right w:val="nil"/>
                                    </w:tcBorders>
                                    <w:shd w:val="clear" w:color="auto" w:fill="auto"/>
                                    <w:noWrap/>
                                    <w:vAlign w:val="center"/>
                                    <w:hideMark/>
                                  </w:tcPr>
                                  <w:p w14:paraId="1DACCE5D"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Bacteroides</w:t>
                                    </w:r>
                                  </w:p>
                                </w:tc>
                                <w:tc>
                                  <w:tcPr>
                                    <w:tcW w:w="2268" w:type="dxa"/>
                                    <w:tcBorders>
                                      <w:top w:val="nil"/>
                                      <w:left w:val="nil"/>
                                      <w:bottom w:val="nil"/>
                                      <w:right w:val="nil"/>
                                    </w:tcBorders>
                                    <w:shd w:val="clear" w:color="auto" w:fill="auto"/>
                                    <w:noWrap/>
                                    <w:vAlign w:val="center"/>
                                    <w:hideMark/>
                                  </w:tcPr>
                                  <w:p w14:paraId="09758ED8" w14:textId="77777777" w:rsidR="009763BE" w:rsidRPr="00AA270D" w:rsidRDefault="009763BE" w:rsidP="00AA270D">
                                    <w:pPr>
                                      <w:widowControl/>
                                      <w:jc w:val="left"/>
                                      <w:rPr>
                                        <w:rFonts w:ascii="Times New Roman" w:eastAsia="DengXian" w:hAnsi="Times New Roman" w:cs="Times New Roman"/>
                                        <w:color w:val="000000"/>
                                        <w:kern w:val="0"/>
                                        <w:sz w:val="18"/>
                                        <w:szCs w:val="18"/>
                                      </w:rPr>
                                    </w:pPr>
                                    <w:proofErr w:type="spellStart"/>
                                    <w:proofErr w:type="gramStart"/>
                                    <w:r w:rsidRPr="00AA270D">
                                      <w:rPr>
                                        <w:rFonts w:ascii="Times New Roman" w:eastAsia="DengXian" w:hAnsi="Times New Roman" w:cs="Times New Roman"/>
                                        <w:color w:val="000000"/>
                                        <w:kern w:val="0"/>
                                        <w:sz w:val="18"/>
                                        <w:szCs w:val="18"/>
                                      </w:rPr>
                                      <w:t>acetate,propionate</w:t>
                                    </w:r>
                                    <w:proofErr w:type="spellEnd"/>
                                    <w:proofErr w:type="gramEnd"/>
                                  </w:p>
                                </w:tc>
                                <w:tc>
                                  <w:tcPr>
                                    <w:tcW w:w="1701" w:type="dxa"/>
                                    <w:tcBorders>
                                      <w:top w:val="nil"/>
                                      <w:left w:val="nil"/>
                                      <w:bottom w:val="nil"/>
                                      <w:right w:val="nil"/>
                                    </w:tcBorders>
                                    <w:shd w:val="clear" w:color="auto" w:fill="auto"/>
                                    <w:noWrap/>
                                    <w:vAlign w:val="center"/>
                                    <w:hideMark/>
                                  </w:tcPr>
                                  <w:p w14:paraId="7DF5ABC3"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4CB59FD"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w:t>
                                    </w:r>
                                  </w:p>
                                </w:tc>
                              </w:tr>
                              <w:tr w:rsidR="009763BE" w:rsidRPr="00AA270D" w14:paraId="7570583D" w14:textId="77777777" w:rsidTr="00AA270D">
                                <w:trPr>
                                  <w:trHeight w:val="276"/>
                                </w:trPr>
                                <w:tc>
                                  <w:tcPr>
                                    <w:tcW w:w="2835" w:type="dxa"/>
                                    <w:tcBorders>
                                      <w:top w:val="nil"/>
                                      <w:left w:val="nil"/>
                                      <w:bottom w:val="nil"/>
                                      <w:right w:val="nil"/>
                                    </w:tcBorders>
                                    <w:shd w:val="clear" w:color="auto" w:fill="auto"/>
                                    <w:noWrap/>
                                    <w:vAlign w:val="center"/>
                                    <w:hideMark/>
                                  </w:tcPr>
                                  <w:p w14:paraId="23DB6D8A"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Parasutterella</w:t>
                                    </w:r>
                                    <w:proofErr w:type="spellEnd"/>
                                  </w:p>
                                </w:tc>
                                <w:tc>
                                  <w:tcPr>
                                    <w:tcW w:w="2268" w:type="dxa"/>
                                    <w:tcBorders>
                                      <w:top w:val="nil"/>
                                      <w:left w:val="nil"/>
                                      <w:bottom w:val="nil"/>
                                      <w:right w:val="nil"/>
                                    </w:tcBorders>
                                    <w:shd w:val="clear" w:color="auto" w:fill="auto"/>
                                    <w:noWrap/>
                                    <w:vAlign w:val="center"/>
                                    <w:hideMark/>
                                  </w:tcPr>
                                  <w:p w14:paraId="34061AFB"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succinate</w:t>
                                    </w:r>
                                  </w:p>
                                </w:tc>
                                <w:tc>
                                  <w:tcPr>
                                    <w:tcW w:w="1701" w:type="dxa"/>
                                    <w:tcBorders>
                                      <w:top w:val="nil"/>
                                      <w:left w:val="nil"/>
                                      <w:bottom w:val="nil"/>
                                      <w:right w:val="nil"/>
                                    </w:tcBorders>
                                    <w:shd w:val="clear" w:color="auto" w:fill="auto"/>
                                    <w:noWrap/>
                                    <w:vAlign w:val="center"/>
                                    <w:hideMark/>
                                  </w:tcPr>
                                  <w:p w14:paraId="6945CC79"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proofErr w:type="spellStart"/>
                                    <w:proofErr w:type="gramStart"/>
                                    <w:r w:rsidRPr="00AA270D">
                                      <w:rPr>
                                        <w:rFonts w:ascii="Times New Roman" w:eastAsia="DengXian" w:hAnsi="Times New Roman" w:cs="Times New Roman"/>
                                        <w:color w:val="000000"/>
                                        <w:kern w:val="0"/>
                                        <w:sz w:val="18"/>
                                        <w:szCs w:val="18"/>
                                      </w:rPr>
                                      <w:t>Mosue,Human</w:t>
                                    </w:r>
                                    <w:proofErr w:type="spellEnd"/>
                                    <w:proofErr w:type="gramEnd"/>
                                  </w:p>
                                </w:tc>
                                <w:tc>
                                  <w:tcPr>
                                    <w:tcW w:w="1220" w:type="dxa"/>
                                    <w:tcBorders>
                                      <w:top w:val="nil"/>
                                      <w:left w:val="nil"/>
                                      <w:bottom w:val="nil"/>
                                      <w:right w:val="nil"/>
                                    </w:tcBorders>
                                    <w:shd w:val="clear" w:color="auto" w:fill="auto"/>
                                    <w:noWrap/>
                                    <w:vAlign w:val="center"/>
                                    <w:hideMark/>
                                  </w:tcPr>
                                  <w:p w14:paraId="35C22E20"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[13]</w:t>
                                    </w:r>
                                  </w:p>
                                </w:tc>
                              </w:tr>
                              <w:tr w:rsidR="009763BE" w:rsidRPr="00AA270D" w14:paraId="43D3834A" w14:textId="77777777" w:rsidTr="00AA270D">
                                <w:trPr>
                                  <w:trHeight w:val="276"/>
                                </w:trPr>
                                <w:tc>
                                  <w:tcPr>
                                    <w:tcW w:w="2835" w:type="dxa"/>
                                    <w:tcBorders>
                                      <w:top w:val="nil"/>
                                      <w:left w:val="nil"/>
                                      <w:bottom w:val="nil"/>
                                      <w:right w:val="nil"/>
                                    </w:tcBorders>
                                    <w:shd w:val="clear" w:color="auto" w:fill="auto"/>
                                    <w:noWrap/>
                                    <w:vAlign w:val="center"/>
                                    <w:hideMark/>
                                  </w:tcPr>
                                  <w:p w14:paraId="71F61B76"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Anaerotruncus</w:t>
                                    </w:r>
                                    <w:proofErr w:type="spellEnd"/>
                                  </w:p>
                                </w:tc>
                                <w:tc>
                                  <w:tcPr>
                                    <w:tcW w:w="2268" w:type="dxa"/>
                                    <w:tcBorders>
                                      <w:top w:val="nil"/>
                                      <w:left w:val="nil"/>
                                      <w:bottom w:val="nil"/>
                                      <w:right w:val="nil"/>
                                    </w:tcBorders>
                                    <w:shd w:val="clear" w:color="auto" w:fill="auto"/>
                                    <w:noWrap/>
                                    <w:vAlign w:val="center"/>
                                    <w:hideMark/>
                                  </w:tcPr>
                                  <w:p w14:paraId="09886F16"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 butyrate, Succinate</w:t>
                                    </w:r>
                                  </w:p>
                                </w:tc>
                                <w:tc>
                                  <w:tcPr>
                                    <w:tcW w:w="1701" w:type="dxa"/>
                                    <w:tcBorders>
                                      <w:top w:val="nil"/>
                                      <w:left w:val="nil"/>
                                      <w:bottom w:val="nil"/>
                                      <w:right w:val="nil"/>
                                    </w:tcBorders>
                                    <w:shd w:val="clear" w:color="auto" w:fill="auto"/>
                                    <w:noWrap/>
                                    <w:vAlign w:val="center"/>
                                    <w:hideMark/>
                                  </w:tcPr>
                                  <w:p w14:paraId="521A6426"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980F8BE"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[11,14]</w:t>
                                    </w:r>
                                  </w:p>
                                </w:tc>
                              </w:tr>
                              <w:tr w:rsidR="009763BE" w:rsidRPr="00AA270D" w14:paraId="5BFF632D" w14:textId="77777777" w:rsidTr="00AA270D">
                                <w:trPr>
                                  <w:trHeight w:val="288"/>
                                </w:trPr>
                                <w:tc>
                                  <w:tcPr>
                                    <w:tcW w:w="2835" w:type="dxa"/>
                                    <w:tcBorders>
                                      <w:top w:val="nil"/>
                                      <w:left w:val="nil"/>
                                      <w:bottom w:val="single" w:sz="8" w:space="0" w:color="auto"/>
                                      <w:right w:val="nil"/>
                                    </w:tcBorders>
                                    <w:shd w:val="clear" w:color="auto" w:fill="auto"/>
                                    <w:noWrap/>
                                    <w:vAlign w:val="center"/>
                                    <w:hideMark/>
                                  </w:tcPr>
                                  <w:p w14:paraId="246087CC"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Lactobacillus</w:t>
                                    </w:r>
                                  </w:p>
                                </w:tc>
                                <w:tc>
                                  <w:tcPr>
                                    <w:tcW w:w="2268" w:type="dxa"/>
                                    <w:tcBorders>
                                      <w:top w:val="nil"/>
                                      <w:left w:val="nil"/>
                                      <w:bottom w:val="single" w:sz="8" w:space="0" w:color="auto"/>
                                      <w:right w:val="nil"/>
                                    </w:tcBorders>
                                    <w:shd w:val="clear" w:color="auto" w:fill="auto"/>
                                    <w:noWrap/>
                                    <w:vAlign w:val="center"/>
                                    <w:hideMark/>
                                  </w:tcPr>
                                  <w:p w14:paraId="264675C0"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w:t>
                                    </w:r>
                                  </w:p>
                                </w:tc>
                                <w:tc>
                                  <w:tcPr>
                                    <w:tcW w:w="1701" w:type="dxa"/>
                                    <w:tcBorders>
                                      <w:top w:val="nil"/>
                                      <w:left w:val="nil"/>
                                      <w:bottom w:val="single" w:sz="8" w:space="0" w:color="auto"/>
                                      <w:right w:val="nil"/>
                                    </w:tcBorders>
                                    <w:shd w:val="clear" w:color="auto" w:fill="auto"/>
                                    <w:noWrap/>
                                    <w:vAlign w:val="center"/>
                                    <w:hideMark/>
                                  </w:tcPr>
                                  <w:p w14:paraId="78201C04"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 xml:space="preserve">　</w:t>
                                    </w:r>
                                  </w:p>
                                </w:tc>
                                <w:tc>
                                  <w:tcPr>
                                    <w:tcW w:w="1220" w:type="dxa"/>
                                    <w:tcBorders>
                                      <w:top w:val="nil"/>
                                      <w:left w:val="nil"/>
                                      <w:bottom w:val="single" w:sz="8" w:space="0" w:color="auto"/>
                                      <w:right w:val="nil"/>
                                    </w:tcBorders>
                                    <w:shd w:val="clear" w:color="auto" w:fill="auto"/>
                                    <w:noWrap/>
                                    <w:vAlign w:val="center"/>
                                    <w:hideMark/>
                                  </w:tcPr>
                                  <w:p w14:paraId="02DFBA6C"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 xml:space="preserve">　</w:t>
                                    </w:r>
                                  </w:p>
                                </w:tc>
                              </w:tr>
                            </w:tbl>
                            <w:p w14:paraId="21A3B690" w14:textId="77777777"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 xml:space="preserve">[3]. </w:t>
                              </w:r>
                              <w:proofErr w:type="spellStart"/>
                              <w:r w:rsidRPr="00AA270D">
                                <w:rPr>
                                  <w:rFonts w:ascii="Times New Roman" w:hAnsi="Times New Roman" w:cs="Times New Roman"/>
                                  <w:sz w:val="18"/>
                                  <w:szCs w:val="20"/>
                                </w:rPr>
                                <w:t>Moens</w:t>
                              </w:r>
                              <w:proofErr w:type="spellEnd"/>
                              <w:r w:rsidRPr="00AA270D">
                                <w:rPr>
                                  <w:rFonts w:ascii="Times New Roman" w:hAnsi="Times New Roman" w:cs="Times New Roman"/>
                                  <w:sz w:val="18"/>
                                  <w:szCs w:val="20"/>
                                </w:rPr>
                                <w:t xml:space="preserve">, F. and L. De </w:t>
                              </w:r>
                              <w:proofErr w:type="spellStart"/>
                              <w:r w:rsidRPr="00AA270D">
                                <w:rPr>
                                  <w:rFonts w:ascii="Times New Roman" w:hAnsi="Times New Roman" w:cs="Times New Roman"/>
                                  <w:sz w:val="18"/>
                                  <w:szCs w:val="20"/>
                                </w:rPr>
                                <w:t>Vuyst</w:t>
                              </w:r>
                              <w:proofErr w:type="spellEnd"/>
                              <w:r w:rsidRPr="00AA270D">
                                <w:rPr>
                                  <w:rFonts w:ascii="Times New Roman" w:hAnsi="Times New Roman" w:cs="Times New Roman"/>
                                  <w:sz w:val="18"/>
                                  <w:szCs w:val="20"/>
                                </w:rPr>
                                <w:t xml:space="preserve">, Inulin-type </w:t>
                              </w:r>
                              <w:proofErr w:type="spellStart"/>
                              <w:r w:rsidRPr="00AA270D">
                                <w:rPr>
                                  <w:rFonts w:ascii="Times New Roman" w:hAnsi="Times New Roman" w:cs="Times New Roman"/>
                                  <w:sz w:val="18"/>
                                  <w:szCs w:val="20"/>
                                </w:rPr>
                                <w:t>fructan</w:t>
                              </w:r>
                              <w:proofErr w:type="spellEnd"/>
                              <w:r w:rsidRPr="00AA270D">
                                <w:rPr>
                                  <w:rFonts w:ascii="Times New Roman" w:hAnsi="Times New Roman" w:cs="Times New Roman"/>
                                  <w:sz w:val="18"/>
                                  <w:szCs w:val="20"/>
                                </w:rPr>
                                <w:t xml:space="preserve"> degradation capacity of Clostridium cluster IV and </w:t>
                              </w:r>
                              <w:proofErr w:type="spellStart"/>
                              <w:r w:rsidRPr="00AA270D">
                                <w:rPr>
                                  <w:rFonts w:ascii="Times New Roman" w:hAnsi="Times New Roman" w:cs="Times New Roman"/>
                                  <w:sz w:val="18"/>
                                  <w:szCs w:val="20"/>
                                </w:rPr>
                                <w:t>XIVa</w:t>
                              </w:r>
                              <w:proofErr w:type="spellEnd"/>
                              <w:r w:rsidRPr="00AA270D">
                                <w:rPr>
                                  <w:rFonts w:ascii="Times New Roman" w:hAnsi="Times New Roman" w:cs="Times New Roman"/>
                                  <w:sz w:val="18"/>
                                  <w:szCs w:val="20"/>
                                </w:rPr>
                                <w:t xml:space="preserve"> butyrate-producing colon bacteria and their associated metabolic outcomes. Beneficial Microbes, 2017. 8(3): p. 473-490.</w:t>
                              </w:r>
                            </w:p>
                            <w:p w14:paraId="209F6FE8" w14:textId="77777777"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[4]. Li, L., et al., Inulin with different degrees of polymerization protects against diet-induced endotoxemia and inflammation in association with gut microbiota regulation in mice. Scientific reports, 2020. 10(1): p. 978-12.</w:t>
                              </w:r>
                            </w:p>
                            <w:p w14:paraId="1F94D699" w14:textId="77777777"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[5]. Zhu, L., et al., Inulin with different degrees of polymerization modulates composition of intestinal microbiota in mice. FEMS Microbiology Letters, 2017. 364(10).</w:t>
                              </w:r>
                            </w:p>
                            <w:p w14:paraId="2BF971B7" w14:textId="77777777"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 xml:space="preserve">[6]. </w:t>
                              </w:r>
                              <w:proofErr w:type="spellStart"/>
                              <w:r w:rsidRPr="00AA270D">
                                <w:rPr>
                                  <w:rFonts w:ascii="Times New Roman" w:hAnsi="Times New Roman" w:cs="Times New Roman"/>
                                  <w:sz w:val="18"/>
                                  <w:szCs w:val="20"/>
                                </w:rPr>
                                <w:t>Chijiiwa</w:t>
                              </w:r>
                              <w:proofErr w:type="spellEnd"/>
                              <w:r w:rsidRPr="00AA270D">
                                <w:rPr>
                                  <w:rFonts w:ascii="Times New Roman" w:hAnsi="Times New Roman" w:cs="Times New Roman"/>
                                  <w:sz w:val="18"/>
                                  <w:szCs w:val="20"/>
                                </w:rPr>
                                <w:t>, R., et al., Single-cell genomics of uncultured bacteria reveals dietary fiber responders in the mouse gut microbiota. Microbiome, 2020. 8(1): p. 5-14</w:t>
                              </w:r>
                            </w:p>
                            <w:p w14:paraId="1B8C53EC" w14:textId="77777777"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 xml:space="preserve">[7]. Song, Y., et al., "Bacteroides </w:t>
                              </w:r>
                              <w:proofErr w:type="spellStart"/>
                              <w:r w:rsidRPr="00AA270D">
                                <w:rPr>
                                  <w:rFonts w:ascii="Times New Roman" w:hAnsi="Times New Roman" w:cs="Times New Roman"/>
                                  <w:sz w:val="18"/>
                                  <w:szCs w:val="20"/>
                                </w:rPr>
                                <w:t>goldsteinii</w:t>
                              </w:r>
                              <w:proofErr w:type="spellEnd"/>
                              <w:r w:rsidRPr="00AA270D">
                                <w:rPr>
                                  <w:rFonts w:ascii="Times New Roman" w:hAnsi="Times New Roman" w:cs="Times New Roman"/>
                                  <w:sz w:val="18"/>
                                  <w:szCs w:val="20"/>
                                </w:rPr>
                                <w:t xml:space="preserve"> sp. </w:t>
                              </w:r>
                              <w:proofErr w:type="spellStart"/>
                              <w:r w:rsidRPr="00AA270D">
                                <w:rPr>
                                  <w:rFonts w:ascii="Times New Roman" w:hAnsi="Times New Roman" w:cs="Times New Roman"/>
                                  <w:sz w:val="18"/>
                                  <w:szCs w:val="20"/>
                                </w:rPr>
                                <w:t>nov.</w:t>
                              </w:r>
                              <w:proofErr w:type="spellEnd"/>
                              <w:r w:rsidRPr="00AA270D">
                                <w:rPr>
                                  <w:rFonts w:ascii="Times New Roman" w:hAnsi="Times New Roman" w:cs="Times New Roman"/>
                                  <w:sz w:val="18"/>
                                  <w:szCs w:val="20"/>
                                </w:rPr>
                                <w:t>" isolated from clinical specimens of human intestinal origin. J Clin Microbiol, 2005. 43(9): p. 4522-7.</w:t>
                              </w:r>
                            </w:p>
                            <w:p w14:paraId="717C416C" w14:textId="77777777"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 xml:space="preserve">[8]. Daniel, S.G., et al., Functional Changes in the Gut Microbiome Contribute to Transforming Growth Factor </w:t>
                              </w:r>
                              <w:proofErr w:type="gramStart"/>
                              <w:r w:rsidRPr="00AA270D">
                                <w:rPr>
                                  <w:rFonts w:ascii="Times New Roman" w:hAnsi="Times New Roman" w:cs="Times New Roman"/>
                                  <w:sz w:val="18"/>
                                  <w:szCs w:val="20"/>
                                </w:rPr>
                                <w:t>beta</w:t>
                              </w:r>
                              <w:proofErr w:type="gramEnd"/>
                              <w:r w:rsidRPr="00AA270D">
                                <w:rPr>
                                  <w:rFonts w:ascii="Times New Roman" w:hAnsi="Times New Roman" w:cs="Times New Roman"/>
                                  <w:sz w:val="18"/>
                                  <w:szCs w:val="20"/>
                                </w:rPr>
                                <w:t xml:space="preserve">-Deficient Colon Cancer. </w:t>
                              </w:r>
                              <w:proofErr w:type="spellStart"/>
                              <w:r w:rsidRPr="00AA270D">
                                <w:rPr>
                                  <w:rFonts w:ascii="Times New Roman" w:hAnsi="Times New Roman" w:cs="Times New Roman"/>
                                  <w:sz w:val="18"/>
                                  <w:szCs w:val="20"/>
                                </w:rPr>
                                <w:t>mSystems</w:t>
                              </w:r>
                              <w:proofErr w:type="spellEnd"/>
                              <w:r w:rsidRPr="00AA270D">
                                <w:rPr>
                                  <w:rFonts w:ascii="Times New Roman" w:hAnsi="Times New Roman" w:cs="Times New Roman"/>
                                  <w:sz w:val="18"/>
                                  <w:szCs w:val="20"/>
                                </w:rPr>
                                <w:t>, 2017. 2(5).</w:t>
                              </w:r>
                            </w:p>
                            <w:p w14:paraId="46E6D162" w14:textId="77777777"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 xml:space="preserve">[9]. Vital, M., A.C. Howe and J.M. </w:t>
                              </w:r>
                              <w:proofErr w:type="spellStart"/>
                              <w:r w:rsidRPr="00AA270D">
                                <w:rPr>
                                  <w:rFonts w:ascii="Times New Roman" w:hAnsi="Times New Roman" w:cs="Times New Roman"/>
                                  <w:sz w:val="18"/>
                                  <w:szCs w:val="20"/>
                                </w:rPr>
                                <w:t>Tiedje</w:t>
                              </w:r>
                              <w:proofErr w:type="spellEnd"/>
                              <w:r w:rsidRPr="00AA270D">
                                <w:rPr>
                                  <w:rFonts w:ascii="Times New Roman" w:hAnsi="Times New Roman" w:cs="Times New Roman"/>
                                  <w:sz w:val="18"/>
                                  <w:szCs w:val="20"/>
                                </w:rPr>
                                <w:t>, Revealing the bacterial butyrate synthesis pathways by analyzing (meta)genomic data. mBio, 2014. 5(2): p. e00889.</w:t>
                              </w:r>
                            </w:p>
                            <w:p w14:paraId="1FFB6DE7" w14:textId="77777777"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[10]. Louis, P. and H.J. Flint, Formation of propionate and butyrate by the human colonic microbiota. Environmental Microbiology, 2017. 19(1): p. 29-41.</w:t>
                              </w:r>
                            </w:p>
                            <w:p w14:paraId="0BB3ED78" w14:textId="77777777"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[11]. Vital, M., et al., A gene-targeted approach to investigate the intestinal butyrate-producing bacterial community. Microbiome, 2013. 1(1): p. 8.</w:t>
                              </w:r>
                            </w:p>
                            <w:p w14:paraId="10A9D110" w14:textId="77777777"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 xml:space="preserve">[12]. Vacca, M., et al., The Controversial Role of Human Gut </w:t>
                              </w:r>
                              <w:proofErr w:type="spellStart"/>
                              <w:r w:rsidRPr="00AA270D">
                                <w:rPr>
                                  <w:rFonts w:ascii="Times New Roman" w:hAnsi="Times New Roman" w:cs="Times New Roman"/>
                                  <w:sz w:val="18"/>
                                  <w:szCs w:val="20"/>
                                </w:rPr>
                                <w:t>Lachnospiraceae</w:t>
                              </w:r>
                              <w:proofErr w:type="spellEnd"/>
                              <w:r w:rsidRPr="00AA270D">
                                <w:rPr>
                                  <w:rFonts w:ascii="Times New Roman" w:hAnsi="Times New Roman" w:cs="Times New Roman"/>
                                  <w:sz w:val="18"/>
                                  <w:szCs w:val="20"/>
                                </w:rPr>
                                <w:t>. Microorganisms, 2020. 8(4): p. 573.</w:t>
                              </w:r>
                            </w:p>
                            <w:p w14:paraId="5DC61CB1" w14:textId="77777777"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 xml:space="preserve">[13]. Ju, T., et al., Defining the role of </w:t>
                              </w:r>
                              <w:proofErr w:type="spellStart"/>
                              <w:r w:rsidRPr="00AA270D">
                                <w:rPr>
                                  <w:rFonts w:ascii="Times New Roman" w:hAnsi="Times New Roman" w:cs="Times New Roman"/>
                                  <w:sz w:val="18"/>
                                  <w:szCs w:val="20"/>
                                </w:rPr>
                                <w:t>Parasutterella</w:t>
                              </w:r>
                              <w:proofErr w:type="spellEnd"/>
                              <w:r w:rsidRPr="00AA270D">
                                <w:rPr>
                                  <w:rFonts w:ascii="Times New Roman" w:hAnsi="Times New Roman" w:cs="Times New Roman"/>
                                  <w:sz w:val="18"/>
                                  <w:szCs w:val="20"/>
                                </w:rPr>
                                <w:t>, a previously uncharacterized member of the core gut microbiota. The ISME Journal, 2019. 13(6): p. 1520-1534.</w:t>
                              </w:r>
                            </w:p>
                            <w:p w14:paraId="3FF89C01" w14:textId="14478FE4"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 xml:space="preserve">[14]. Esquivel-Elizondo, S., et al., Insights into Butyrate Production in a Controlled Fermentation System via Gene Predictions. </w:t>
                              </w:r>
                              <w:proofErr w:type="spellStart"/>
                              <w:r w:rsidRPr="00AA270D">
                                <w:rPr>
                                  <w:rFonts w:ascii="Times New Roman" w:hAnsi="Times New Roman" w:cs="Times New Roman"/>
                                  <w:sz w:val="18"/>
                                  <w:szCs w:val="20"/>
                                </w:rPr>
                                <w:t>mSystems</w:t>
                              </w:r>
                              <w:proofErr w:type="spellEnd"/>
                              <w:r w:rsidRPr="00AA270D">
                                <w:rPr>
                                  <w:rFonts w:ascii="Times New Roman" w:hAnsi="Times New Roman" w:cs="Times New Roman"/>
                                  <w:sz w:val="18"/>
                                  <w:szCs w:val="20"/>
                                </w:rPr>
                                <w:t>, 2017. 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6DCC7" id="_x0000_s1038" type="#_x0000_t202" style="position:absolute;left:0;text-align:left;margin-left:0;margin-top:5.25pt;width:414.35pt;height:623.6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" stroked="f">
                  <v:textbox>
                    <w:txbxContent>
                      <w:p w14:paraId="6C4D336C" w14:textId="21F39453" w:rsidR="009763BE" w:rsidRDefault="009763BE" w:rsidP="0023709A">
                        <w:r>
                          <w:t>Table S2 Reported bacterial SCFA metabolizers.</w:t>
                        </w:r>
                      </w:p>
                      <w:tbl>
                        <w:tblPr>
                          <w:tblW w:w="8024" w:type="dxa"/>
                          <w:tblLook w:val="04A0" w:firstRow="1" w:lastRow="0" w:firstColumn="1" w:lastColumn="0" w:noHBand="0" w:noVBand="1"/>
                        </w:tblPr>
                        <w:tblGrid>
                          <w:gridCol w:w="2835"/>
                          <w:gridCol w:w="2268"/>
                          <w:gridCol w:w="1701"/>
                          <w:gridCol w:w="1220"/>
                        </w:tblGrid>
                        <w:tr w:rsidR="009763BE" w:rsidRPr="00AA270D" w14:paraId="7407599C" w14:textId="77777777" w:rsidTr="00AA270D">
                          <w:trPr>
                            <w:trHeight w:val="396"/>
                          </w:trPr>
                          <w:tc>
                            <w:tcPr>
                              <w:tcW w:w="2835" w:type="dxa"/>
                              <w:tcBorders>
                                <w:top w:val="single" w:sz="8" w:space="0" w:color="auto"/>
                                <w:left w:val="nil"/>
                                <w:bottom w:val="single" w:sz="4" w:space="0" w:color="auto"/>
                                <w:right w:val="nil"/>
                              </w:tcBorders>
                              <w:shd w:val="clear" w:color="auto" w:fill="auto"/>
                              <w:noWrap/>
                              <w:vAlign w:val="center"/>
                              <w:hideMark/>
                            </w:tcPr>
                            <w:p w14:paraId="7CE010D7" w14:textId="77777777" w:rsidR="009763BE" w:rsidRPr="00AA270D" w:rsidRDefault="009763BE" w:rsidP="00AA270D">
                              <w:pPr>
                                <w:widowControl/>
                                <w:jc w:val="left"/>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Bacterial species/group</w:t>
                              </w:r>
                            </w:p>
                          </w:tc>
                          <w:tc>
                            <w:tcPr>
                              <w:tcW w:w="2268" w:type="dxa"/>
                              <w:tcBorders>
                                <w:top w:val="single" w:sz="8" w:space="0" w:color="auto"/>
                                <w:left w:val="nil"/>
                                <w:bottom w:val="single" w:sz="4" w:space="0" w:color="auto"/>
                                <w:right w:val="nil"/>
                              </w:tcBorders>
                              <w:shd w:val="clear" w:color="auto" w:fill="auto"/>
                              <w:noWrap/>
                              <w:vAlign w:val="center"/>
                              <w:hideMark/>
                            </w:tcPr>
                            <w:p w14:paraId="3AF2F786" w14:textId="77777777" w:rsidR="009763BE" w:rsidRPr="00AA270D" w:rsidRDefault="009763BE" w:rsidP="00AA270D">
                              <w:pPr>
                                <w:widowControl/>
                                <w:jc w:val="left"/>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Metabolism</w:t>
                              </w:r>
                            </w:p>
                          </w:tc>
                          <w:tc>
                            <w:tcPr>
                              <w:tcW w:w="1701" w:type="dxa"/>
                              <w:tcBorders>
                                <w:top w:val="single" w:sz="8" w:space="0" w:color="auto"/>
                                <w:left w:val="nil"/>
                                <w:bottom w:val="single" w:sz="4" w:space="0" w:color="auto"/>
                                <w:right w:val="nil"/>
                              </w:tcBorders>
                              <w:shd w:val="clear" w:color="auto" w:fill="auto"/>
                              <w:noWrap/>
                              <w:vAlign w:val="center"/>
                              <w:hideMark/>
                            </w:tcPr>
                            <w:p w14:paraId="160EAD6B" w14:textId="77777777" w:rsidR="009763BE" w:rsidRPr="00AA270D" w:rsidRDefault="009763BE" w:rsidP="00AA270D">
                              <w:pPr>
                                <w:widowControl/>
                                <w:jc w:val="center"/>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Model</w:t>
                              </w:r>
                            </w:p>
                          </w:tc>
                          <w:tc>
                            <w:tcPr>
                              <w:tcW w:w="1220" w:type="dxa"/>
                              <w:tcBorders>
                                <w:top w:val="single" w:sz="8" w:space="0" w:color="auto"/>
                                <w:left w:val="nil"/>
                                <w:bottom w:val="single" w:sz="4" w:space="0" w:color="auto"/>
                                <w:right w:val="nil"/>
                              </w:tcBorders>
                              <w:shd w:val="clear" w:color="auto" w:fill="auto"/>
                              <w:noWrap/>
                              <w:vAlign w:val="center"/>
                              <w:hideMark/>
                            </w:tcPr>
                            <w:p w14:paraId="4C1F9E43" w14:textId="77777777" w:rsidR="009763BE" w:rsidRPr="00AA270D" w:rsidRDefault="009763BE" w:rsidP="00AA270D">
                              <w:pPr>
                                <w:widowControl/>
                                <w:jc w:val="center"/>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Reference</w:t>
                              </w:r>
                            </w:p>
                          </w:tc>
                        </w:tr>
                        <w:tr w:rsidR="009763BE" w:rsidRPr="00AA270D" w14:paraId="7E234050" w14:textId="77777777" w:rsidTr="00AA270D">
                          <w:trPr>
                            <w:trHeight w:val="276"/>
                          </w:trPr>
                          <w:tc>
                            <w:tcPr>
                              <w:tcW w:w="2835" w:type="dxa"/>
                              <w:tcBorders>
                                <w:top w:val="nil"/>
                                <w:left w:val="nil"/>
                                <w:bottom w:val="nil"/>
                                <w:right w:val="nil"/>
                              </w:tcBorders>
                              <w:shd w:val="clear" w:color="auto" w:fill="auto"/>
                              <w:noWrap/>
                              <w:vAlign w:val="center"/>
                              <w:hideMark/>
                            </w:tcPr>
                            <w:p w14:paraId="5905BDBE"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 xml:space="preserve">Eubacterium </w:t>
                              </w:r>
                              <w:proofErr w:type="spellStart"/>
                              <w:r w:rsidRPr="00AA270D">
                                <w:rPr>
                                  <w:rFonts w:ascii="Times New Roman" w:eastAsia="DengXian" w:hAnsi="Times New Roman" w:cs="Times New Roman"/>
                                  <w:i/>
                                  <w:iCs/>
                                  <w:color w:val="000000"/>
                                  <w:kern w:val="0"/>
                                  <w:sz w:val="18"/>
                                  <w:szCs w:val="18"/>
                                </w:rPr>
                                <w:t>rectale</w:t>
                              </w:r>
                              <w:proofErr w:type="spellEnd"/>
                            </w:p>
                          </w:tc>
                          <w:tc>
                            <w:tcPr>
                              <w:tcW w:w="2268" w:type="dxa"/>
                              <w:tcBorders>
                                <w:top w:val="nil"/>
                                <w:left w:val="nil"/>
                                <w:bottom w:val="nil"/>
                                <w:right w:val="nil"/>
                              </w:tcBorders>
                              <w:shd w:val="clear" w:color="auto" w:fill="auto"/>
                              <w:noWrap/>
                              <w:vAlign w:val="center"/>
                              <w:hideMark/>
                            </w:tcPr>
                            <w:p w14:paraId="4C4CF678"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3F982845"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4B4DAE44"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[3]</w:t>
                              </w:r>
                            </w:p>
                          </w:tc>
                        </w:tr>
                        <w:tr w:rsidR="009763BE" w:rsidRPr="00AA270D" w14:paraId="5AFE10E9" w14:textId="77777777" w:rsidTr="00AA270D">
                          <w:trPr>
                            <w:trHeight w:val="276"/>
                          </w:trPr>
                          <w:tc>
                            <w:tcPr>
                              <w:tcW w:w="2835" w:type="dxa"/>
                              <w:tcBorders>
                                <w:top w:val="nil"/>
                                <w:left w:val="nil"/>
                                <w:bottom w:val="nil"/>
                                <w:right w:val="nil"/>
                              </w:tcBorders>
                              <w:shd w:val="clear" w:color="auto" w:fill="auto"/>
                              <w:vAlign w:val="center"/>
                              <w:hideMark/>
                            </w:tcPr>
                            <w:p w14:paraId="2967468F"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Faecalibacterium</w:t>
                              </w:r>
                              <w:proofErr w:type="spellEnd"/>
                              <w:r w:rsidRPr="00AA270D">
                                <w:rPr>
                                  <w:rFonts w:ascii="Times New Roman" w:eastAsia="DengXian" w:hAnsi="Times New Roman" w:cs="Times New Roman"/>
                                  <w:i/>
                                  <w:iCs/>
                                  <w:color w:val="000000"/>
                                  <w:kern w:val="0"/>
                                  <w:sz w:val="18"/>
                                  <w:szCs w:val="18"/>
                                </w:rPr>
                                <w:t xml:space="preserve"> </w:t>
                              </w:r>
                              <w:proofErr w:type="spellStart"/>
                              <w:r w:rsidRPr="00AA270D">
                                <w:rPr>
                                  <w:rFonts w:ascii="Times New Roman" w:eastAsia="DengXian" w:hAnsi="Times New Roman" w:cs="Times New Roman"/>
                                  <w:i/>
                                  <w:iCs/>
                                  <w:color w:val="000000"/>
                                  <w:kern w:val="0"/>
                                  <w:sz w:val="18"/>
                                  <w:szCs w:val="18"/>
                                </w:rPr>
                                <w:t>prausnitzii</w:t>
                              </w:r>
                              <w:proofErr w:type="spellEnd"/>
                            </w:p>
                          </w:tc>
                          <w:tc>
                            <w:tcPr>
                              <w:tcW w:w="2268" w:type="dxa"/>
                              <w:tcBorders>
                                <w:top w:val="nil"/>
                                <w:left w:val="nil"/>
                                <w:bottom w:val="nil"/>
                                <w:right w:val="nil"/>
                              </w:tcBorders>
                              <w:shd w:val="clear" w:color="auto" w:fill="auto"/>
                              <w:noWrap/>
                              <w:vAlign w:val="center"/>
                              <w:hideMark/>
                            </w:tcPr>
                            <w:p w14:paraId="7A0A9B69"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03F90595"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0357D11E"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[3]</w:t>
                              </w:r>
                            </w:p>
                          </w:tc>
                        </w:tr>
                        <w:tr w:rsidR="009763BE" w:rsidRPr="00AA270D" w14:paraId="57D10FEF" w14:textId="77777777" w:rsidTr="00AA270D">
                          <w:trPr>
                            <w:trHeight w:val="276"/>
                          </w:trPr>
                          <w:tc>
                            <w:tcPr>
                              <w:tcW w:w="2835" w:type="dxa"/>
                              <w:tcBorders>
                                <w:top w:val="nil"/>
                                <w:left w:val="nil"/>
                                <w:bottom w:val="nil"/>
                                <w:right w:val="nil"/>
                              </w:tcBorders>
                              <w:shd w:val="clear" w:color="auto" w:fill="auto"/>
                              <w:noWrap/>
                              <w:vAlign w:val="center"/>
                              <w:hideMark/>
                            </w:tcPr>
                            <w:p w14:paraId="5FDBB081"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 xml:space="preserve">Parabacteroides </w:t>
                              </w:r>
                              <w:proofErr w:type="spellStart"/>
                              <w:r w:rsidRPr="00AA270D">
                                <w:rPr>
                                  <w:rFonts w:ascii="Times New Roman" w:eastAsia="DengXian" w:hAnsi="Times New Roman" w:cs="Times New Roman"/>
                                  <w:i/>
                                  <w:iCs/>
                                  <w:color w:val="000000"/>
                                  <w:kern w:val="0"/>
                                  <w:sz w:val="18"/>
                                  <w:szCs w:val="18"/>
                                </w:rPr>
                                <w:t>goldsteinii</w:t>
                              </w:r>
                              <w:proofErr w:type="spellEnd"/>
                            </w:p>
                          </w:tc>
                          <w:tc>
                            <w:tcPr>
                              <w:tcW w:w="2268" w:type="dxa"/>
                              <w:tcBorders>
                                <w:top w:val="nil"/>
                                <w:left w:val="nil"/>
                                <w:bottom w:val="nil"/>
                                <w:right w:val="nil"/>
                              </w:tcBorders>
                              <w:shd w:val="clear" w:color="auto" w:fill="auto"/>
                              <w:noWrap/>
                              <w:vAlign w:val="center"/>
                              <w:hideMark/>
                            </w:tcPr>
                            <w:p w14:paraId="0A0F3A5B" w14:textId="77777777" w:rsidR="009763BE" w:rsidRPr="00AA270D" w:rsidRDefault="009763BE" w:rsidP="00AA270D">
                              <w:pPr>
                                <w:widowControl/>
                                <w:ind w:leftChars="-167" w:left="-351" w:firstLineChars="195" w:firstLine="351"/>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 succinate</w:t>
                              </w:r>
                            </w:p>
                          </w:tc>
                          <w:tc>
                            <w:tcPr>
                              <w:tcW w:w="1701" w:type="dxa"/>
                              <w:tcBorders>
                                <w:top w:val="nil"/>
                                <w:left w:val="nil"/>
                                <w:bottom w:val="nil"/>
                                <w:right w:val="nil"/>
                              </w:tcBorders>
                              <w:shd w:val="clear" w:color="auto" w:fill="auto"/>
                              <w:noWrap/>
                              <w:vAlign w:val="center"/>
                              <w:hideMark/>
                            </w:tcPr>
                            <w:p w14:paraId="053E6158"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45292DDB"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[7]</w:t>
                              </w:r>
                            </w:p>
                          </w:tc>
                        </w:tr>
                        <w:tr w:rsidR="009763BE" w:rsidRPr="00AA270D" w14:paraId="19F02F07" w14:textId="77777777" w:rsidTr="00AA270D">
                          <w:trPr>
                            <w:trHeight w:val="276"/>
                          </w:trPr>
                          <w:tc>
                            <w:tcPr>
                              <w:tcW w:w="2835" w:type="dxa"/>
                              <w:tcBorders>
                                <w:top w:val="nil"/>
                                <w:left w:val="nil"/>
                                <w:bottom w:val="nil"/>
                                <w:right w:val="nil"/>
                              </w:tcBorders>
                              <w:shd w:val="clear" w:color="auto" w:fill="auto"/>
                              <w:noWrap/>
                              <w:vAlign w:val="center"/>
                              <w:hideMark/>
                            </w:tcPr>
                            <w:p w14:paraId="0A5D3AD0"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Lachnospiraceae</w:t>
                              </w:r>
                              <w:proofErr w:type="spellEnd"/>
                              <w:r w:rsidRPr="00AA270D">
                                <w:rPr>
                                  <w:rFonts w:ascii="Times New Roman" w:eastAsia="DengXian" w:hAnsi="Times New Roman" w:cs="Times New Roman"/>
                                  <w:i/>
                                  <w:iCs/>
                                  <w:color w:val="000000"/>
                                  <w:kern w:val="0"/>
                                  <w:sz w:val="18"/>
                                  <w:szCs w:val="18"/>
                                </w:rPr>
                                <w:t xml:space="preserve"> bacterium 28-4</w:t>
                              </w:r>
                            </w:p>
                          </w:tc>
                          <w:tc>
                            <w:tcPr>
                              <w:tcW w:w="2268" w:type="dxa"/>
                              <w:tcBorders>
                                <w:top w:val="nil"/>
                                <w:left w:val="nil"/>
                                <w:bottom w:val="nil"/>
                                <w:right w:val="nil"/>
                              </w:tcBorders>
                              <w:shd w:val="clear" w:color="auto" w:fill="auto"/>
                              <w:noWrap/>
                              <w:vAlign w:val="center"/>
                              <w:hideMark/>
                            </w:tcPr>
                            <w:p w14:paraId="35A6021F"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3CAC40D2"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proofErr w:type="spellStart"/>
                              <w:r w:rsidRPr="00AA270D">
                                <w:rPr>
                                  <w:rFonts w:ascii="Times New Roman" w:eastAsia="DengXian" w:hAnsi="Times New Roman" w:cs="Times New Roman"/>
                                  <w:color w:val="000000"/>
                                  <w:kern w:val="0"/>
                                  <w:sz w:val="18"/>
                                  <w:szCs w:val="18"/>
                                </w:rPr>
                                <w:t>Mosue</w:t>
                              </w:r>
                              <w:proofErr w:type="spellEnd"/>
                            </w:p>
                          </w:tc>
                          <w:tc>
                            <w:tcPr>
                              <w:tcW w:w="1220" w:type="dxa"/>
                              <w:tcBorders>
                                <w:top w:val="nil"/>
                                <w:left w:val="nil"/>
                                <w:bottom w:val="nil"/>
                                <w:right w:val="nil"/>
                              </w:tcBorders>
                              <w:shd w:val="clear" w:color="auto" w:fill="auto"/>
                              <w:noWrap/>
                              <w:vAlign w:val="center"/>
                              <w:hideMark/>
                            </w:tcPr>
                            <w:p w14:paraId="373F7ECC"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[8]</w:t>
                              </w:r>
                            </w:p>
                          </w:tc>
                        </w:tr>
                        <w:tr w:rsidR="009763BE" w:rsidRPr="00AA270D" w14:paraId="63FE759E" w14:textId="77777777" w:rsidTr="00AA270D">
                          <w:trPr>
                            <w:trHeight w:val="276"/>
                          </w:trPr>
                          <w:tc>
                            <w:tcPr>
                              <w:tcW w:w="2835" w:type="dxa"/>
                              <w:tcBorders>
                                <w:top w:val="nil"/>
                                <w:left w:val="nil"/>
                                <w:bottom w:val="nil"/>
                                <w:right w:val="nil"/>
                              </w:tcBorders>
                              <w:shd w:val="clear" w:color="auto" w:fill="auto"/>
                              <w:noWrap/>
                              <w:vAlign w:val="center"/>
                              <w:hideMark/>
                            </w:tcPr>
                            <w:p w14:paraId="2E48EDFF"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Lachnospiraceae</w:t>
                              </w:r>
                              <w:proofErr w:type="spellEnd"/>
                            </w:p>
                          </w:tc>
                          <w:tc>
                            <w:tcPr>
                              <w:tcW w:w="2268" w:type="dxa"/>
                              <w:tcBorders>
                                <w:top w:val="nil"/>
                                <w:left w:val="nil"/>
                                <w:bottom w:val="nil"/>
                                <w:right w:val="nil"/>
                              </w:tcBorders>
                              <w:shd w:val="clear" w:color="auto" w:fill="auto"/>
                              <w:noWrap/>
                              <w:vAlign w:val="center"/>
                              <w:hideMark/>
                            </w:tcPr>
                            <w:p w14:paraId="3EDF09EE" w14:textId="77777777" w:rsidR="009763BE" w:rsidRPr="00AA270D" w:rsidRDefault="009763BE" w:rsidP="00AA270D">
                              <w:pPr>
                                <w:widowControl/>
                                <w:jc w:val="left"/>
                                <w:rPr>
                                  <w:rFonts w:ascii="Times New Roman" w:eastAsia="DengXian" w:hAnsi="Times New Roman" w:cs="Times New Roman"/>
                                  <w:color w:val="000000"/>
                                  <w:kern w:val="0"/>
                                  <w:sz w:val="18"/>
                                  <w:szCs w:val="18"/>
                                </w:rPr>
                              </w:pPr>
                              <w:proofErr w:type="spellStart"/>
                              <w:proofErr w:type="gramStart"/>
                              <w:r w:rsidRPr="00AA270D">
                                <w:rPr>
                                  <w:rFonts w:ascii="Times New Roman" w:eastAsia="DengXian" w:hAnsi="Times New Roman" w:cs="Times New Roman"/>
                                  <w:color w:val="000000"/>
                                  <w:kern w:val="0"/>
                                  <w:sz w:val="18"/>
                                  <w:szCs w:val="18"/>
                                </w:rPr>
                                <w:t>acetate,propionate</w:t>
                              </w:r>
                              <w:proofErr w:type="gramEnd"/>
                              <w:r w:rsidRPr="00AA270D">
                                <w:rPr>
                                  <w:rFonts w:ascii="Times New Roman" w:eastAsia="DengXian" w:hAnsi="Times New Roman" w:cs="Times New Roman"/>
                                  <w:color w:val="000000"/>
                                  <w:kern w:val="0"/>
                                  <w:sz w:val="18"/>
                                  <w:szCs w:val="18"/>
                                </w:rPr>
                                <w:t>,butyrate</w:t>
                              </w:r>
                              <w:proofErr w:type="spellEnd"/>
                            </w:p>
                          </w:tc>
                          <w:tc>
                            <w:tcPr>
                              <w:tcW w:w="1701" w:type="dxa"/>
                              <w:tcBorders>
                                <w:top w:val="nil"/>
                                <w:left w:val="nil"/>
                                <w:bottom w:val="nil"/>
                                <w:right w:val="nil"/>
                              </w:tcBorders>
                              <w:shd w:val="clear" w:color="auto" w:fill="auto"/>
                              <w:noWrap/>
                              <w:vAlign w:val="center"/>
                              <w:hideMark/>
                            </w:tcPr>
                            <w:p w14:paraId="0D8CD571"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6EE50BB1"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[9,12]</w:t>
                              </w:r>
                            </w:p>
                          </w:tc>
                        </w:tr>
                        <w:tr w:rsidR="009763BE" w:rsidRPr="00AA270D" w14:paraId="6AA7B8A2" w14:textId="77777777" w:rsidTr="00AA270D">
                          <w:trPr>
                            <w:trHeight w:val="276"/>
                          </w:trPr>
                          <w:tc>
                            <w:tcPr>
                              <w:tcW w:w="2835" w:type="dxa"/>
                              <w:tcBorders>
                                <w:top w:val="nil"/>
                                <w:left w:val="nil"/>
                                <w:bottom w:val="nil"/>
                                <w:right w:val="nil"/>
                              </w:tcBorders>
                              <w:shd w:val="clear" w:color="auto" w:fill="auto"/>
                              <w:noWrap/>
                              <w:vAlign w:val="center"/>
                              <w:hideMark/>
                            </w:tcPr>
                            <w:p w14:paraId="33F31307"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Ruminococcaceae</w:t>
                              </w:r>
                              <w:proofErr w:type="spellEnd"/>
                            </w:p>
                          </w:tc>
                          <w:tc>
                            <w:tcPr>
                              <w:tcW w:w="2268" w:type="dxa"/>
                              <w:tcBorders>
                                <w:top w:val="nil"/>
                                <w:left w:val="nil"/>
                                <w:bottom w:val="nil"/>
                                <w:right w:val="nil"/>
                              </w:tcBorders>
                              <w:shd w:val="clear" w:color="auto" w:fill="auto"/>
                              <w:noWrap/>
                              <w:vAlign w:val="center"/>
                              <w:hideMark/>
                            </w:tcPr>
                            <w:p w14:paraId="0F2DCB36" w14:textId="77777777" w:rsidR="009763BE" w:rsidRPr="00AA270D" w:rsidRDefault="009763BE" w:rsidP="00AA270D">
                              <w:pPr>
                                <w:widowControl/>
                                <w:jc w:val="left"/>
                                <w:rPr>
                                  <w:rFonts w:ascii="Times New Roman" w:eastAsia="DengXian" w:hAnsi="Times New Roman" w:cs="Times New Roman"/>
                                  <w:color w:val="000000"/>
                                  <w:kern w:val="0"/>
                                  <w:sz w:val="18"/>
                                  <w:szCs w:val="18"/>
                                </w:rPr>
                              </w:pPr>
                              <w:proofErr w:type="spellStart"/>
                              <w:proofErr w:type="gramStart"/>
                              <w:r w:rsidRPr="00AA270D">
                                <w:rPr>
                                  <w:rFonts w:ascii="Times New Roman" w:eastAsia="DengXian" w:hAnsi="Times New Roman" w:cs="Times New Roman"/>
                                  <w:color w:val="000000"/>
                                  <w:kern w:val="0"/>
                                  <w:sz w:val="18"/>
                                  <w:szCs w:val="18"/>
                                </w:rPr>
                                <w:t>acetate,propionate</w:t>
                              </w:r>
                              <w:proofErr w:type="gramEnd"/>
                              <w:r w:rsidRPr="00AA270D">
                                <w:rPr>
                                  <w:rFonts w:ascii="Times New Roman" w:eastAsia="DengXian" w:hAnsi="Times New Roman" w:cs="Times New Roman"/>
                                  <w:color w:val="000000"/>
                                  <w:kern w:val="0"/>
                                  <w:sz w:val="18"/>
                                  <w:szCs w:val="18"/>
                                </w:rPr>
                                <w:t>,butyrate</w:t>
                              </w:r>
                              <w:proofErr w:type="spellEnd"/>
                            </w:p>
                          </w:tc>
                          <w:tc>
                            <w:tcPr>
                              <w:tcW w:w="1701" w:type="dxa"/>
                              <w:tcBorders>
                                <w:top w:val="nil"/>
                                <w:left w:val="nil"/>
                                <w:bottom w:val="nil"/>
                                <w:right w:val="nil"/>
                              </w:tcBorders>
                              <w:shd w:val="clear" w:color="auto" w:fill="auto"/>
                              <w:noWrap/>
                              <w:vAlign w:val="center"/>
                              <w:hideMark/>
                            </w:tcPr>
                            <w:p w14:paraId="6AD99E06"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399029FE"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w:t>
                              </w:r>
                            </w:p>
                          </w:tc>
                        </w:tr>
                        <w:tr w:rsidR="009763BE" w:rsidRPr="00AA270D" w14:paraId="21AF96EC" w14:textId="77777777" w:rsidTr="00AA270D">
                          <w:trPr>
                            <w:trHeight w:val="276"/>
                          </w:trPr>
                          <w:tc>
                            <w:tcPr>
                              <w:tcW w:w="2835" w:type="dxa"/>
                              <w:tcBorders>
                                <w:top w:val="nil"/>
                                <w:left w:val="nil"/>
                                <w:bottom w:val="nil"/>
                                <w:right w:val="nil"/>
                              </w:tcBorders>
                              <w:shd w:val="clear" w:color="auto" w:fill="auto"/>
                              <w:noWrap/>
                              <w:vAlign w:val="center"/>
                              <w:hideMark/>
                            </w:tcPr>
                            <w:p w14:paraId="3F630401"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Clostridiaceae</w:t>
                              </w:r>
                              <w:proofErr w:type="spellEnd"/>
                            </w:p>
                          </w:tc>
                          <w:tc>
                            <w:tcPr>
                              <w:tcW w:w="2268" w:type="dxa"/>
                              <w:tcBorders>
                                <w:top w:val="nil"/>
                                <w:left w:val="nil"/>
                                <w:bottom w:val="nil"/>
                                <w:right w:val="nil"/>
                              </w:tcBorders>
                              <w:shd w:val="clear" w:color="auto" w:fill="auto"/>
                              <w:noWrap/>
                              <w:vAlign w:val="center"/>
                              <w:hideMark/>
                            </w:tcPr>
                            <w:p w14:paraId="549D7C72" w14:textId="77777777" w:rsidR="009763BE" w:rsidRPr="00AA270D" w:rsidRDefault="009763BE" w:rsidP="00AA270D">
                              <w:pPr>
                                <w:widowControl/>
                                <w:jc w:val="left"/>
                                <w:rPr>
                                  <w:rFonts w:ascii="Times New Roman" w:eastAsia="DengXian" w:hAnsi="Times New Roman" w:cs="Times New Roman"/>
                                  <w:color w:val="000000"/>
                                  <w:kern w:val="0"/>
                                  <w:sz w:val="18"/>
                                  <w:szCs w:val="18"/>
                                </w:rPr>
                              </w:pPr>
                              <w:proofErr w:type="spellStart"/>
                              <w:proofErr w:type="gramStart"/>
                              <w:r w:rsidRPr="00AA270D">
                                <w:rPr>
                                  <w:rFonts w:ascii="Times New Roman" w:eastAsia="DengXian" w:hAnsi="Times New Roman" w:cs="Times New Roman"/>
                                  <w:color w:val="000000"/>
                                  <w:kern w:val="0"/>
                                  <w:sz w:val="18"/>
                                  <w:szCs w:val="18"/>
                                </w:rPr>
                                <w:t>acetate,propionate</w:t>
                              </w:r>
                              <w:proofErr w:type="gramEnd"/>
                              <w:r w:rsidRPr="00AA270D">
                                <w:rPr>
                                  <w:rFonts w:ascii="Times New Roman" w:eastAsia="DengXian" w:hAnsi="Times New Roman" w:cs="Times New Roman"/>
                                  <w:color w:val="000000"/>
                                  <w:kern w:val="0"/>
                                  <w:sz w:val="18"/>
                                  <w:szCs w:val="18"/>
                                </w:rPr>
                                <w:t>,butyrate</w:t>
                              </w:r>
                              <w:proofErr w:type="spellEnd"/>
                            </w:p>
                          </w:tc>
                          <w:tc>
                            <w:tcPr>
                              <w:tcW w:w="1701" w:type="dxa"/>
                              <w:tcBorders>
                                <w:top w:val="nil"/>
                                <w:left w:val="nil"/>
                                <w:bottom w:val="nil"/>
                                <w:right w:val="nil"/>
                              </w:tcBorders>
                              <w:shd w:val="clear" w:color="auto" w:fill="auto"/>
                              <w:noWrap/>
                              <w:vAlign w:val="center"/>
                              <w:hideMark/>
                            </w:tcPr>
                            <w:p w14:paraId="38BBF256"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1D4CADAD"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 11]</w:t>
                              </w:r>
                            </w:p>
                          </w:tc>
                        </w:tr>
                        <w:tr w:rsidR="009763BE" w:rsidRPr="00AA270D" w14:paraId="291B76E4" w14:textId="77777777" w:rsidTr="00AA270D">
                          <w:trPr>
                            <w:trHeight w:val="276"/>
                          </w:trPr>
                          <w:tc>
                            <w:tcPr>
                              <w:tcW w:w="2835" w:type="dxa"/>
                              <w:tcBorders>
                                <w:top w:val="nil"/>
                                <w:left w:val="nil"/>
                                <w:bottom w:val="nil"/>
                                <w:right w:val="nil"/>
                              </w:tcBorders>
                              <w:shd w:val="clear" w:color="auto" w:fill="auto"/>
                              <w:noWrap/>
                              <w:vAlign w:val="center"/>
                              <w:hideMark/>
                            </w:tcPr>
                            <w:p w14:paraId="683DA3BD"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Peptococcaceae</w:t>
                              </w:r>
                              <w:proofErr w:type="spellEnd"/>
                            </w:p>
                          </w:tc>
                          <w:tc>
                            <w:tcPr>
                              <w:tcW w:w="2268" w:type="dxa"/>
                              <w:tcBorders>
                                <w:top w:val="nil"/>
                                <w:left w:val="nil"/>
                                <w:bottom w:val="nil"/>
                                <w:right w:val="nil"/>
                              </w:tcBorders>
                              <w:shd w:val="clear" w:color="auto" w:fill="auto"/>
                              <w:noWrap/>
                              <w:vAlign w:val="center"/>
                              <w:hideMark/>
                            </w:tcPr>
                            <w:p w14:paraId="1FBF78DB"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0F8C3251"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10730F37"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[9]</w:t>
                              </w:r>
                            </w:p>
                          </w:tc>
                        </w:tr>
                        <w:tr w:rsidR="009763BE" w:rsidRPr="00AA270D" w14:paraId="18482C62" w14:textId="77777777" w:rsidTr="00AA270D">
                          <w:trPr>
                            <w:trHeight w:val="276"/>
                          </w:trPr>
                          <w:tc>
                            <w:tcPr>
                              <w:tcW w:w="2835" w:type="dxa"/>
                              <w:tcBorders>
                                <w:top w:val="nil"/>
                                <w:left w:val="nil"/>
                                <w:bottom w:val="nil"/>
                                <w:right w:val="nil"/>
                              </w:tcBorders>
                              <w:shd w:val="clear" w:color="auto" w:fill="auto"/>
                              <w:noWrap/>
                              <w:vAlign w:val="center"/>
                              <w:hideMark/>
                            </w:tcPr>
                            <w:p w14:paraId="1DACCE5D"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Bacteroides</w:t>
                              </w:r>
                            </w:p>
                          </w:tc>
                          <w:tc>
                            <w:tcPr>
                              <w:tcW w:w="2268" w:type="dxa"/>
                              <w:tcBorders>
                                <w:top w:val="nil"/>
                                <w:left w:val="nil"/>
                                <w:bottom w:val="nil"/>
                                <w:right w:val="nil"/>
                              </w:tcBorders>
                              <w:shd w:val="clear" w:color="auto" w:fill="auto"/>
                              <w:noWrap/>
                              <w:vAlign w:val="center"/>
                              <w:hideMark/>
                            </w:tcPr>
                            <w:p w14:paraId="09758ED8" w14:textId="77777777" w:rsidR="009763BE" w:rsidRPr="00AA270D" w:rsidRDefault="009763BE" w:rsidP="00AA270D">
                              <w:pPr>
                                <w:widowControl/>
                                <w:jc w:val="left"/>
                                <w:rPr>
                                  <w:rFonts w:ascii="Times New Roman" w:eastAsia="DengXian" w:hAnsi="Times New Roman" w:cs="Times New Roman"/>
                                  <w:color w:val="000000"/>
                                  <w:kern w:val="0"/>
                                  <w:sz w:val="18"/>
                                  <w:szCs w:val="18"/>
                                </w:rPr>
                              </w:pPr>
                              <w:proofErr w:type="spellStart"/>
                              <w:proofErr w:type="gramStart"/>
                              <w:r w:rsidRPr="00AA270D">
                                <w:rPr>
                                  <w:rFonts w:ascii="Times New Roman" w:eastAsia="DengXian" w:hAnsi="Times New Roman" w:cs="Times New Roman"/>
                                  <w:color w:val="000000"/>
                                  <w:kern w:val="0"/>
                                  <w:sz w:val="18"/>
                                  <w:szCs w:val="18"/>
                                </w:rPr>
                                <w:t>acetate,propionate</w:t>
                              </w:r>
                              <w:proofErr w:type="spellEnd"/>
                              <w:proofErr w:type="gramEnd"/>
                            </w:p>
                          </w:tc>
                          <w:tc>
                            <w:tcPr>
                              <w:tcW w:w="1701" w:type="dxa"/>
                              <w:tcBorders>
                                <w:top w:val="nil"/>
                                <w:left w:val="nil"/>
                                <w:bottom w:val="nil"/>
                                <w:right w:val="nil"/>
                              </w:tcBorders>
                              <w:shd w:val="clear" w:color="auto" w:fill="auto"/>
                              <w:noWrap/>
                              <w:vAlign w:val="center"/>
                              <w:hideMark/>
                            </w:tcPr>
                            <w:p w14:paraId="7DF5ABC3"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4CB59FD"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w:t>
                              </w:r>
                            </w:p>
                          </w:tc>
                        </w:tr>
                        <w:tr w:rsidR="009763BE" w:rsidRPr="00AA270D" w14:paraId="7570583D" w14:textId="77777777" w:rsidTr="00AA270D">
                          <w:trPr>
                            <w:trHeight w:val="276"/>
                          </w:trPr>
                          <w:tc>
                            <w:tcPr>
                              <w:tcW w:w="2835" w:type="dxa"/>
                              <w:tcBorders>
                                <w:top w:val="nil"/>
                                <w:left w:val="nil"/>
                                <w:bottom w:val="nil"/>
                                <w:right w:val="nil"/>
                              </w:tcBorders>
                              <w:shd w:val="clear" w:color="auto" w:fill="auto"/>
                              <w:noWrap/>
                              <w:vAlign w:val="center"/>
                              <w:hideMark/>
                            </w:tcPr>
                            <w:p w14:paraId="23DB6D8A"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Parasutterella</w:t>
                              </w:r>
                              <w:proofErr w:type="spellEnd"/>
                            </w:p>
                          </w:tc>
                          <w:tc>
                            <w:tcPr>
                              <w:tcW w:w="2268" w:type="dxa"/>
                              <w:tcBorders>
                                <w:top w:val="nil"/>
                                <w:left w:val="nil"/>
                                <w:bottom w:val="nil"/>
                                <w:right w:val="nil"/>
                              </w:tcBorders>
                              <w:shd w:val="clear" w:color="auto" w:fill="auto"/>
                              <w:noWrap/>
                              <w:vAlign w:val="center"/>
                              <w:hideMark/>
                            </w:tcPr>
                            <w:p w14:paraId="34061AFB"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succinate</w:t>
                              </w:r>
                            </w:p>
                          </w:tc>
                          <w:tc>
                            <w:tcPr>
                              <w:tcW w:w="1701" w:type="dxa"/>
                              <w:tcBorders>
                                <w:top w:val="nil"/>
                                <w:left w:val="nil"/>
                                <w:bottom w:val="nil"/>
                                <w:right w:val="nil"/>
                              </w:tcBorders>
                              <w:shd w:val="clear" w:color="auto" w:fill="auto"/>
                              <w:noWrap/>
                              <w:vAlign w:val="center"/>
                              <w:hideMark/>
                            </w:tcPr>
                            <w:p w14:paraId="6945CC79"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proofErr w:type="spellStart"/>
                              <w:proofErr w:type="gramStart"/>
                              <w:r w:rsidRPr="00AA270D">
                                <w:rPr>
                                  <w:rFonts w:ascii="Times New Roman" w:eastAsia="DengXian" w:hAnsi="Times New Roman" w:cs="Times New Roman"/>
                                  <w:color w:val="000000"/>
                                  <w:kern w:val="0"/>
                                  <w:sz w:val="18"/>
                                  <w:szCs w:val="18"/>
                                </w:rPr>
                                <w:t>Mosue,Human</w:t>
                              </w:r>
                              <w:proofErr w:type="spellEnd"/>
                              <w:proofErr w:type="gramEnd"/>
                            </w:p>
                          </w:tc>
                          <w:tc>
                            <w:tcPr>
                              <w:tcW w:w="1220" w:type="dxa"/>
                              <w:tcBorders>
                                <w:top w:val="nil"/>
                                <w:left w:val="nil"/>
                                <w:bottom w:val="nil"/>
                                <w:right w:val="nil"/>
                              </w:tcBorders>
                              <w:shd w:val="clear" w:color="auto" w:fill="auto"/>
                              <w:noWrap/>
                              <w:vAlign w:val="center"/>
                              <w:hideMark/>
                            </w:tcPr>
                            <w:p w14:paraId="35C22E20"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[13]</w:t>
                              </w:r>
                            </w:p>
                          </w:tc>
                        </w:tr>
                        <w:tr w:rsidR="009763BE" w:rsidRPr="00AA270D" w14:paraId="43D3834A" w14:textId="77777777" w:rsidTr="00AA270D">
                          <w:trPr>
                            <w:trHeight w:val="276"/>
                          </w:trPr>
                          <w:tc>
                            <w:tcPr>
                              <w:tcW w:w="2835" w:type="dxa"/>
                              <w:tcBorders>
                                <w:top w:val="nil"/>
                                <w:left w:val="nil"/>
                                <w:bottom w:val="nil"/>
                                <w:right w:val="nil"/>
                              </w:tcBorders>
                              <w:shd w:val="clear" w:color="auto" w:fill="auto"/>
                              <w:noWrap/>
                              <w:vAlign w:val="center"/>
                              <w:hideMark/>
                            </w:tcPr>
                            <w:p w14:paraId="71F61B76"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Anaerotruncus</w:t>
                              </w:r>
                              <w:proofErr w:type="spellEnd"/>
                            </w:p>
                          </w:tc>
                          <w:tc>
                            <w:tcPr>
                              <w:tcW w:w="2268" w:type="dxa"/>
                              <w:tcBorders>
                                <w:top w:val="nil"/>
                                <w:left w:val="nil"/>
                                <w:bottom w:val="nil"/>
                                <w:right w:val="nil"/>
                              </w:tcBorders>
                              <w:shd w:val="clear" w:color="auto" w:fill="auto"/>
                              <w:noWrap/>
                              <w:vAlign w:val="center"/>
                              <w:hideMark/>
                            </w:tcPr>
                            <w:p w14:paraId="09886F16"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 butyrate, Succinate</w:t>
                              </w:r>
                            </w:p>
                          </w:tc>
                          <w:tc>
                            <w:tcPr>
                              <w:tcW w:w="1701" w:type="dxa"/>
                              <w:tcBorders>
                                <w:top w:val="nil"/>
                                <w:left w:val="nil"/>
                                <w:bottom w:val="nil"/>
                                <w:right w:val="nil"/>
                              </w:tcBorders>
                              <w:shd w:val="clear" w:color="auto" w:fill="auto"/>
                              <w:noWrap/>
                              <w:vAlign w:val="center"/>
                              <w:hideMark/>
                            </w:tcPr>
                            <w:p w14:paraId="521A6426"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980F8BE"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[11,14]</w:t>
                              </w:r>
                            </w:p>
                          </w:tc>
                        </w:tr>
                        <w:tr w:rsidR="009763BE" w:rsidRPr="00AA270D" w14:paraId="5BFF632D" w14:textId="77777777" w:rsidTr="00AA270D">
                          <w:trPr>
                            <w:trHeight w:val="288"/>
                          </w:trPr>
                          <w:tc>
                            <w:tcPr>
                              <w:tcW w:w="2835" w:type="dxa"/>
                              <w:tcBorders>
                                <w:top w:val="nil"/>
                                <w:left w:val="nil"/>
                                <w:bottom w:val="single" w:sz="8" w:space="0" w:color="auto"/>
                                <w:right w:val="nil"/>
                              </w:tcBorders>
                              <w:shd w:val="clear" w:color="auto" w:fill="auto"/>
                              <w:noWrap/>
                              <w:vAlign w:val="center"/>
                              <w:hideMark/>
                            </w:tcPr>
                            <w:p w14:paraId="246087CC"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Lactobacillus</w:t>
                              </w:r>
                            </w:p>
                          </w:tc>
                          <w:tc>
                            <w:tcPr>
                              <w:tcW w:w="2268" w:type="dxa"/>
                              <w:tcBorders>
                                <w:top w:val="nil"/>
                                <w:left w:val="nil"/>
                                <w:bottom w:val="single" w:sz="8" w:space="0" w:color="auto"/>
                                <w:right w:val="nil"/>
                              </w:tcBorders>
                              <w:shd w:val="clear" w:color="auto" w:fill="auto"/>
                              <w:noWrap/>
                              <w:vAlign w:val="center"/>
                              <w:hideMark/>
                            </w:tcPr>
                            <w:p w14:paraId="264675C0"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w:t>
                              </w:r>
                            </w:p>
                          </w:tc>
                          <w:tc>
                            <w:tcPr>
                              <w:tcW w:w="1701" w:type="dxa"/>
                              <w:tcBorders>
                                <w:top w:val="nil"/>
                                <w:left w:val="nil"/>
                                <w:bottom w:val="single" w:sz="8" w:space="0" w:color="auto"/>
                                <w:right w:val="nil"/>
                              </w:tcBorders>
                              <w:shd w:val="clear" w:color="auto" w:fill="auto"/>
                              <w:noWrap/>
                              <w:vAlign w:val="center"/>
                              <w:hideMark/>
                            </w:tcPr>
                            <w:p w14:paraId="78201C04"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 xml:space="preserve">　</w:t>
                              </w:r>
                            </w:p>
                          </w:tc>
                          <w:tc>
                            <w:tcPr>
                              <w:tcW w:w="1220" w:type="dxa"/>
                              <w:tcBorders>
                                <w:top w:val="nil"/>
                                <w:left w:val="nil"/>
                                <w:bottom w:val="single" w:sz="8" w:space="0" w:color="auto"/>
                                <w:right w:val="nil"/>
                              </w:tcBorders>
                              <w:shd w:val="clear" w:color="auto" w:fill="auto"/>
                              <w:noWrap/>
                              <w:vAlign w:val="center"/>
                              <w:hideMark/>
                            </w:tcPr>
                            <w:p w14:paraId="02DFBA6C"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 xml:space="preserve">　</w:t>
                              </w:r>
                            </w:p>
                          </w:tc>
                        </w:tr>
                      </w:tbl>
                      <w:p w14:paraId="21A3B690" w14:textId="77777777"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 xml:space="preserve">[3]. </w:t>
                        </w:r>
                        <w:proofErr w:type="spellStart"/>
                        <w:r w:rsidRPr="00AA270D">
                          <w:rPr>
                            <w:rFonts w:ascii="Times New Roman" w:hAnsi="Times New Roman" w:cs="Times New Roman"/>
                            <w:sz w:val="18"/>
                            <w:szCs w:val="20"/>
                          </w:rPr>
                          <w:t>Moens</w:t>
                        </w:r>
                        <w:proofErr w:type="spellEnd"/>
                        <w:r w:rsidRPr="00AA270D">
                          <w:rPr>
                            <w:rFonts w:ascii="Times New Roman" w:hAnsi="Times New Roman" w:cs="Times New Roman"/>
                            <w:sz w:val="18"/>
                            <w:szCs w:val="20"/>
                          </w:rPr>
                          <w:t xml:space="preserve">, F. and L. De </w:t>
                        </w:r>
                        <w:proofErr w:type="spellStart"/>
                        <w:r w:rsidRPr="00AA270D">
                          <w:rPr>
                            <w:rFonts w:ascii="Times New Roman" w:hAnsi="Times New Roman" w:cs="Times New Roman"/>
                            <w:sz w:val="18"/>
                            <w:szCs w:val="20"/>
                          </w:rPr>
                          <w:t>Vuyst</w:t>
                        </w:r>
                        <w:proofErr w:type="spellEnd"/>
                        <w:r w:rsidRPr="00AA270D">
                          <w:rPr>
                            <w:rFonts w:ascii="Times New Roman" w:hAnsi="Times New Roman" w:cs="Times New Roman"/>
                            <w:sz w:val="18"/>
                            <w:szCs w:val="20"/>
                          </w:rPr>
                          <w:t xml:space="preserve">, Inulin-type </w:t>
                        </w:r>
                        <w:proofErr w:type="spellStart"/>
                        <w:r w:rsidRPr="00AA270D">
                          <w:rPr>
                            <w:rFonts w:ascii="Times New Roman" w:hAnsi="Times New Roman" w:cs="Times New Roman"/>
                            <w:sz w:val="18"/>
                            <w:szCs w:val="20"/>
                          </w:rPr>
                          <w:t>fructan</w:t>
                        </w:r>
                        <w:proofErr w:type="spellEnd"/>
                        <w:r w:rsidRPr="00AA270D">
                          <w:rPr>
                            <w:rFonts w:ascii="Times New Roman" w:hAnsi="Times New Roman" w:cs="Times New Roman"/>
                            <w:sz w:val="18"/>
                            <w:szCs w:val="20"/>
                          </w:rPr>
                          <w:t xml:space="preserve"> degradation capacity of Clostridium cluster IV and </w:t>
                        </w:r>
                        <w:proofErr w:type="spellStart"/>
                        <w:r w:rsidRPr="00AA270D">
                          <w:rPr>
                            <w:rFonts w:ascii="Times New Roman" w:hAnsi="Times New Roman" w:cs="Times New Roman"/>
                            <w:sz w:val="18"/>
                            <w:szCs w:val="20"/>
                          </w:rPr>
                          <w:t>XIVa</w:t>
                        </w:r>
                        <w:proofErr w:type="spellEnd"/>
                        <w:r w:rsidRPr="00AA270D">
                          <w:rPr>
                            <w:rFonts w:ascii="Times New Roman" w:hAnsi="Times New Roman" w:cs="Times New Roman"/>
                            <w:sz w:val="18"/>
                            <w:szCs w:val="20"/>
                          </w:rPr>
                          <w:t xml:space="preserve"> butyrate-producing colon bacteria and their associated metabolic outcomes. Beneficial Microbes, 2017. 8(3): p. 473-490.</w:t>
                        </w:r>
                      </w:p>
                      <w:p w14:paraId="209F6FE8" w14:textId="77777777"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[4]. Li, L., et al., Inulin with different degrees of polymerization protects against diet-induced endotoxemia and inflammation in association with gut microbiota regulation in mice. Scientific reports, 2020. 10(1): p. 978-12.</w:t>
                        </w:r>
                      </w:p>
                      <w:p w14:paraId="1F94D699" w14:textId="77777777"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[5]. Zhu, L., et al., Inulin with different degrees of polymerization modulates composition of intestinal microbiota in mice. FEMS Microbiology Letters, 2017. 364(10).</w:t>
                        </w:r>
                      </w:p>
                      <w:p w14:paraId="2BF971B7" w14:textId="77777777"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 xml:space="preserve">[6]. </w:t>
                        </w:r>
                        <w:proofErr w:type="spellStart"/>
                        <w:r w:rsidRPr="00AA270D">
                          <w:rPr>
                            <w:rFonts w:ascii="Times New Roman" w:hAnsi="Times New Roman" w:cs="Times New Roman"/>
                            <w:sz w:val="18"/>
                            <w:szCs w:val="20"/>
                          </w:rPr>
                          <w:t>Chijiiwa</w:t>
                        </w:r>
                        <w:proofErr w:type="spellEnd"/>
                        <w:r w:rsidRPr="00AA270D">
                          <w:rPr>
                            <w:rFonts w:ascii="Times New Roman" w:hAnsi="Times New Roman" w:cs="Times New Roman"/>
                            <w:sz w:val="18"/>
                            <w:szCs w:val="20"/>
                          </w:rPr>
                          <w:t>, R., et al., Single-cell genomics of uncultured bacteria reveals dietary fiber responders in the mouse gut microbiota. Microbiome, 2020. 8(1): p. 5-14</w:t>
                        </w:r>
                      </w:p>
                      <w:p w14:paraId="1B8C53EC" w14:textId="77777777"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 xml:space="preserve">[7]. Song, Y., et al., "Bacteroides </w:t>
                        </w:r>
                        <w:proofErr w:type="spellStart"/>
                        <w:r w:rsidRPr="00AA270D">
                          <w:rPr>
                            <w:rFonts w:ascii="Times New Roman" w:hAnsi="Times New Roman" w:cs="Times New Roman"/>
                            <w:sz w:val="18"/>
                            <w:szCs w:val="20"/>
                          </w:rPr>
                          <w:t>goldsteinii</w:t>
                        </w:r>
                        <w:proofErr w:type="spellEnd"/>
                        <w:r w:rsidRPr="00AA270D">
                          <w:rPr>
                            <w:rFonts w:ascii="Times New Roman" w:hAnsi="Times New Roman" w:cs="Times New Roman"/>
                            <w:sz w:val="18"/>
                            <w:szCs w:val="20"/>
                          </w:rPr>
                          <w:t xml:space="preserve"> sp. </w:t>
                        </w:r>
                        <w:proofErr w:type="spellStart"/>
                        <w:r w:rsidRPr="00AA270D">
                          <w:rPr>
                            <w:rFonts w:ascii="Times New Roman" w:hAnsi="Times New Roman" w:cs="Times New Roman"/>
                            <w:sz w:val="18"/>
                            <w:szCs w:val="20"/>
                          </w:rPr>
                          <w:t>nov.</w:t>
                        </w:r>
                        <w:proofErr w:type="spellEnd"/>
                        <w:r w:rsidRPr="00AA270D">
                          <w:rPr>
                            <w:rFonts w:ascii="Times New Roman" w:hAnsi="Times New Roman" w:cs="Times New Roman"/>
                            <w:sz w:val="18"/>
                            <w:szCs w:val="20"/>
                          </w:rPr>
                          <w:t>" isolated from clinical specimens of human intestinal origin. J Clin Microbiol, 2005. 43(9): p. 4522-7.</w:t>
                        </w:r>
                      </w:p>
                      <w:p w14:paraId="717C416C" w14:textId="77777777"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 xml:space="preserve">[8]. Daniel, S.G., et al., Functional Changes in the Gut Microbiome Contribute to Transforming Growth Factor </w:t>
                        </w:r>
                        <w:proofErr w:type="gramStart"/>
                        <w:r w:rsidRPr="00AA270D">
                          <w:rPr>
                            <w:rFonts w:ascii="Times New Roman" w:hAnsi="Times New Roman" w:cs="Times New Roman"/>
                            <w:sz w:val="18"/>
                            <w:szCs w:val="20"/>
                          </w:rPr>
                          <w:t>beta</w:t>
                        </w:r>
                        <w:proofErr w:type="gramEnd"/>
                        <w:r w:rsidRPr="00AA270D">
                          <w:rPr>
                            <w:rFonts w:ascii="Times New Roman" w:hAnsi="Times New Roman" w:cs="Times New Roman"/>
                            <w:sz w:val="18"/>
                            <w:szCs w:val="20"/>
                          </w:rPr>
                          <w:t xml:space="preserve">-Deficient Colon Cancer. </w:t>
                        </w:r>
                        <w:proofErr w:type="spellStart"/>
                        <w:r w:rsidRPr="00AA270D">
                          <w:rPr>
                            <w:rFonts w:ascii="Times New Roman" w:hAnsi="Times New Roman" w:cs="Times New Roman"/>
                            <w:sz w:val="18"/>
                            <w:szCs w:val="20"/>
                          </w:rPr>
                          <w:t>mSystems</w:t>
                        </w:r>
                        <w:proofErr w:type="spellEnd"/>
                        <w:r w:rsidRPr="00AA270D">
                          <w:rPr>
                            <w:rFonts w:ascii="Times New Roman" w:hAnsi="Times New Roman" w:cs="Times New Roman"/>
                            <w:sz w:val="18"/>
                            <w:szCs w:val="20"/>
                          </w:rPr>
                          <w:t>, 2017. 2(5).</w:t>
                        </w:r>
                      </w:p>
                      <w:p w14:paraId="46E6D162" w14:textId="77777777"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 xml:space="preserve">[9]. Vital, M., A.C. Howe and J.M. </w:t>
                        </w:r>
                        <w:proofErr w:type="spellStart"/>
                        <w:r w:rsidRPr="00AA270D">
                          <w:rPr>
                            <w:rFonts w:ascii="Times New Roman" w:hAnsi="Times New Roman" w:cs="Times New Roman"/>
                            <w:sz w:val="18"/>
                            <w:szCs w:val="20"/>
                          </w:rPr>
                          <w:t>Tiedje</w:t>
                        </w:r>
                        <w:proofErr w:type="spellEnd"/>
                        <w:r w:rsidRPr="00AA270D">
                          <w:rPr>
                            <w:rFonts w:ascii="Times New Roman" w:hAnsi="Times New Roman" w:cs="Times New Roman"/>
                            <w:sz w:val="18"/>
                            <w:szCs w:val="20"/>
                          </w:rPr>
                          <w:t>, Revealing the bacterial butyrate synthesis pathways by analyzing (meta)genomic data. mBio, 2014. 5(2): p. e00889.</w:t>
                        </w:r>
                      </w:p>
                      <w:p w14:paraId="1FFB6DE7" w14:textId="77777777"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[10]. Louis, P. and H.J. Flint, Formation of propionate and butyrate by the human colonic microbiota. Environmental Microbiology, 2017. 19(1): p. 29-41.</w:t>
                        </w:r>
                      </w:p>
                      <w:p w14:paraId="0BB3ED78" w14:textId="77777777"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[11]. Vital, M., et al., A gene-targeted approach to investigate the intestinal butyrate-producing bacterial community. Microbiome, 2013. 1(1): p. 8.</w:t>
                        </w:r>
                      </w:p>
                      <w:p w14:paraId="10A9D110" w14:textId="77777777"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 xml:space="preserve">[12]. Vacca, M., et al., The Controversial Role of Human Gut </w:t>
                        </w:r>
                        <w:proofErr w:type="spellStart"/>
                        <w:r w:rsidRPr="00AA270D">
                          <w:rPr>
                            <w:rFonts w:ascii="Times New Roman" w:hAnsi="Times New Roman" w:cs="Times New Roman"/>
                            <w:sz w:val="18"/>
                            <w:szCs w:val="20"/>
                          </w:rPr>
                          <w:t>Lachnospiraceae</w:t>
                        </w:r>
                        <w:proofErr w:type="spellEnd"/>
                        <w:r w:rsidRPr="00AA270D">
                          <w:rPr>
                            <w:rFonts w:ascii="Times New Roman" w:hAnsi="Times New Roman" w:cs="Times New Roman"/>
                            <w:sz w:val="18"/>
                            <w:szCs w:val="20"/>
                          </w:rPr>
                          <w:t>. Microorganisms, 2020. 8(4): p. 573.</w:t>
                        </w:r>
                      </w:p>
                      <w:p w14:paraId="5DC61CB1" w14:textId="77777777"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 xml:space="preserve">[13]. Ju, T., et al., Defining the role of </w:t>
                        </w:r>
                        <w:proofErr w:type="spellStart"/>
                        <w:r w:rsidRPr="00AA270D">
                          <w:rPr>
                            <w:rFonts w:ascii="Times New Roman" w:hAnsi="Times New Roman" w:cs="Times New Roman"/>
                            <w:sz w:val="18"/>
                            <w:szCs w:val="20"/>
                          </w:rPr>
                          <w:t>Parasutterella</w:t>
                        </w:r>
                        <w:proofErr w:type="spellEnd"/>
                        <w:r w:rsidRPr="00AA270D">
                          <w:rPr>
                            <w:rFonts w:ascii="Times New Roman" w:hAnsi="Times New Roman" w:cs="Times New Roman"/>
                            <w:sz w:val="18"/>
                            <w:szCs w:val="20"/>
                          </w:rPr>
                          <w:t>, a previously uncharacterized member of the core gut microbiota. The ISME Journal, 2019. 13(6): p. 1520-1534.</w:t>
                        </w:r>
                      </w:p>
                      <w:p w14:paraId="3FF89C01" w14:textId="14478FE4" w:rsidR="009763BE" w:rsidRPr="00AA270D" w:rsidRDefault="009763BE" w:rsidP="00AA270D">
                        <w:pPr>
                          <w:rPr>
                            <w:rFonts w:ascii="Times New Roman" w:hAnsi="Times New Roman" w:cs="Times New Roman"/>
                            <w:sz w:val="18"/>
                            <w:szCs w:val="20"/>
                          </w:rPr>
                        </w:pPr>
                        <w:r w:rsidRPr="00AA270D">
                          <w:rPr>
                            <w:rFonts w:ascii="Times New Roman" w:hAnsi="Times New Roman" w:cs="Times New Roman"/>
                            <w:sz w:val="18"/>
                            <w:szCs w:val="20"/>
                          </w:rPr>
                          <w:t xml:space="preserve">[14]. Esquivel-Elizondo, S., et al., Insights into Butyrate Production in a Controlled Fermentation System via Gene Predictions. </w:t>
                        </w:r>
                        <w:proofErr w:type="spellStart"/>
                        <w:r w:rsidRPr="00AA270D">
                          <w:rPr>
                            <w:rFonts w:ascii="Times New Roman" w:hAnsi="Times New Roman" w:cs="Times New Roman"/>
                            <w:sz w:val="18"/>
                            <w:szCs w:val="20"/>
                          </w:rPr>
                          <w:t>mSystems</w:t>
                        </w:r>
                        <w:proofErr w:type="spellEnd"/>
                        <w:r w:rsidRPr="00AA270D">
                          <w:rPr>
                            <w:rFonts w:ascii="Times New Roman" w:hAnsi="Times New Roman" w:cs="Times New Roman"/>
                            <w:sz w:val="18"/>
                            <w:szCs w:val="20"/>
                          </w:rPr>
                          <w:t>, 2017. 2(4).</w:t>
                        </w:r>
                      </w:p>
                    </w:txbxContent>
                  </v:textbox>
                  <w10:wrap type="topAndBottom" anchorx="margin"/>
                </v:shape>
              </w:pict>
            </mc:Fallback>
          </mc:AlternateContent>
        </w:r>
      </w:del>
    </w:p>
    <w:p w14:paraId="146E0655" w14:textId="0AEF6ECD" w:rsidR="00E9328D" w:rsidDel="00372577" w:rsidRDefault="006F24FA" w:rsidP="002956BD">
      <w:pPr>
        <w:widowControl/>
        <w:jc w:val="left"/>
        <w:rPr>
          <w:del w:id="2684" w:author="戴 磊" w:date="2020-12-29T00:47:00Z"/>
          <w:rFonts w:ascii="Times New Roman" w:hAnsi="Times New Roman" w:cs="Times New Roman"/>
          <w:color w:val="2A2A2A"/>
          <w:szCs w:val="21"/>
          <w:shd w:val="clear" w:color="auto" w:fill="FFFFFF"/>
        </w:rPr>
      </w:pPr>
      <w:del w:id="2685" w:author="戴 磊" w:date="2020-12-29T00:47:00Z">
        <w:r w:rsidDel="00372577">
          <w:rPr>
            <w:rFonts w:ascii="Times New Roman" w:hAnsi="Times New Roman" w:cs="Times New Roman"/>
            <w:color w:val="2A2A2A"/>
            <w:szCs w:val="21"/>
            <w:shd w:val="clear" w:color="auto" w:fill="FFFFFF"/>
          </w:rPr>
          <w:br w:type="page"/>
        </w:r>
        <w:r w:rsidRPr="00681A62" w:rsidDel="00372577">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77696" behindDoc="0" locked="0" layoutInCell="1" allowOverlap="1" wp14:anchorId="3B840B18" wp14:editId="39525AC0">
                  <wp:simplePos x="0" y="0"/>
                  <wp:positionH relativeFrom="margin">
                    <wp:align>left</wp:align>
                  </wp:positionH>
                  <wp:positionV relativeFrom="paragraph">
                    <wp:posOffset>34925</wp:posOffset>
                  </wp:positionV>
                  <wp:extent cx="5262245" cy="5088890"/>
                  <wp:effectExtent l="0" t="0" r="0" b="0"/>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245" cy="5089358"/>
                          </a:xfrm>
                          <a:prstGeom prst="rect">
                            <a:avLst/>
                          </a:prstGeom>
                          <a:solidFill>
                            <a:srgbClr val="FFFFFF"/>
                          </a:solidFill>
                          <a:ln w="9525">
                            <a:noFill/>
                            <a:miter lim="800000"/>
                            <a:headEnd/>
                            <a:tailEnd/>
                          </a:ln>
                        </wps:spPr>
                        <wps:txbx>
                          <w:txbxContent>
                            <w:p w14:paraId="178642A0" w14:textId="23EA1D61" w:rsidR="009763BE" w:rsidRDefault="009763BE" w:rsidP="006F24FA">
                              <w:r>
                                <w:t>Table S3 Reported bacterial fiber degraders.</w:t>
                              </w:r>
                            </w:p>
                            <w:tbl>
                              <w:tblPr>
                                <w:tblW w:w="7960" w:type="dxa"/>
                                <w:tblLook w:val="04A0" w:firstRow="1" w:lastRow="0" w:firstColumn="1" w:lastColumn="0" w:noHBand="0" w:noVBand="1"/>
                              </w:tblPr>
                              <w:tblGrid>
                                <w:gridCol w:w="3220"/>
                                <w:gridCol w:w="2180"/>
                                <w:gridCol w:w="1460"/>
                                <w:gridCol w:w="1100"/>
                              </w:tblGrid>
                              <w:tr w:rsidR="009763BE" w:rsidRPr="009D425C" w14:paraId="725D3FC1" w14:textId="77777777" w:rsidTr="009D425C">
                                <w:trPr>
                                  <w:trHeight w:val="276"/>
                                </w:trPr>
                                <w:tc>
                                  <w:tcPr>
                                    <w:tcW w:w="3220" w:type="dxa"/>
                                    <w:tcBorders>
                                      <w:top w:val="single" w:sz="8" w:space="0" w:color="auto"/>
                                      <w:left w:val="nil"/>
                                      <w:bottom w:val="single" w:sz="4" w:space="0" w:color="auto"/>
                                      <w:right w:val="nil"/>
                                    </w:tcBorders>
                                    <w:shd w:val="clear" w:color="auto" w:fill="auto"/>
                                    <w:noWrap/>
                                    <w:vAlign w:val="center"/>
                                    <w:hideMark/>
                                  </w:tcPr>
                                  <w:p w14:paraId="7FA19BFF" w14:textId="77777777" w:rsidR="009763BE" w:rsidRPr="009D425C" w:rsidRDefault="009763BE" w:rsidP="009D425C">
                                    <w:pPr>
                                      <w:widowControl/>
                                      <w:jc w:val="left"/>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Bacterial species/group</w:t>
                                    </w:r>
                                  </w:p>
                                </w:tc>
                                <w:tc>
                                  <w:tcPr>
                                    <w:tcW w:w="2180" w:type="dxa"/>
                                    <w:tcBorders>
                                      <w:top w:val="single" w:sz="8" w:space="0" w:color="auto"/>
                                      <w:left w:val="nil"/>
                                      <w:bottom w:val="single" w:sz="4" w:space="0" w:color="auto"/>
                                      <w:right w:val="nil"/>
                                    </w:tcBorders>
                                    <w:shd w:val="clear" w:color="auto" w:fill="auto"/>
                                    <w:noWrap/>
                                    <w:vAlign w:val="center"/>
                                    <w:hideMark/>
                                  </w:tcPr>
                                  <w:p w14:paraId="75EA701B" w14:textId="77777777" w:rsidR="009763BE" w:rsidRPr="009D425C" w:rsidRDefault="009763BE" w:rsidP="009D425C">
                                    <w:pPr>
                                      <w:widowControl/>
                                      <w:jc w:val="center"/>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Fiber</w:t>
                                    </w:r>
                                  </w:p>
                                </w:tc>
                                <w:tc>
                                  <w:tcPr>
                                    <w:tcW w:w="1460" w:type="dxa"/>
                                    <w:tcBorders>
                                      <w:top w:val="single" w:sz="8" w:space="0" w:color="auto"/>
                                      <w:left w:val="nil"/>
                                      <w:bottom w:val="single" w:sz="4" w:space="0" w:color="auto"/>
                                      <w:right w:val="nil"/>
                                    </w:tcBorders>
                                    <w:shd w:val="clear" w:color="auto" w:fill="auto"/>
                                    <w:noWrap/>
                                    <w:vAlign w:val="center"/>
                                    <w:hideMark/>
                                  </w:tcPr>
                                  <w:p w14:paraId="3DDBC05B" w14:textId="77777777" w:rsidR="009763BE" w:rsidRPr="009D425C" w:rsidRDefault="009763BE" w:rsidP="009D425C">
                                    <w:pPr>
                                      <w:widowControl/>
                                      <w:jc w:val="center"/>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Model</w:t>
                                    </w:r>
                                  </w:p>
                                </w:tc>
                                <w:tc>
                                  <w:tcPr>
                                    <w:tcW w:w="1100" w:type="dxa"/>
                                    <w:tcBorders>
                                      <w:top w:val="single" w:sz="8" w:space="0" w:color="auto"/>
                                      <w:left w:val="nil"/>
                                      <w:bottom w:val="single" w:sz="4" w:space="0" w:color="auto"/>
                                      <w:right w:val="nil"/>
                                    </w:tcBorders>
                                    <w:shd w:val="clear" w:color="auto" w:fill="auto"/>
                                    <w:noWrap/>
                                    <w:vAlign w:val="center"/>
                                    <w:hideMark/>
                                  </w:tcPr>
                                  <w:p w14:paraId="326F4956" w14:textId="77777777" w:rsidR="009763BE" w:rsidRPr="009D425C" w:rsidRDefault="009763BE" w:rsidP="009D425C">
                                    <w:pPr>
                                      <w:widowControl/>
                                      <w:jc w:val="left"/>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Reference</w:t>
                                    </w:r>
                                  </w:p>
                                </w:tc>
                              </w:tr>
                              <w:tr w:rsidR="009763BE" w:rsidRPr="009D425C" w14:paraId="26B02E97" w14:textId="77777777" w:rsidTr="009D425C">
                                <w:trPr>
                                  <w:trHeight w:val="276"/>
                                </w:trPr>
                                <w:tc>
                                  <w:tcPr>
                                    <w:tcW w:w="3220" w:type="dxa"/>
                                    <w:tcBorders>
                                      <w:top w:val="nil"/>
                                      <w:left w:val="nil"/>
                                      <w:bottom w:val="nil"/>
                                      <w:right w:val="nil"/>
                                    </w:tcBorders>
                                    <w:shd w:val="clear" w:color="auto" w:fill="auto"/>
                                    <w:vAlign w:val="center"/>
                                    <w:hideMark/>
                                  </w:tcPr>
                                  <w:p w14:paraId="7E63D54E"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proofErr w:type="spellStart"/>
                                    <w:r w:rsidRPr="009D425C">
                                      <w:rPr>
                                        <w:rFonts w:ascii="Times New Roman" w:eastAsia="DengXian" w:hAnsi="Times New Roman" w:cs="Times New Roman"/>
                                        <w:i/>
                                        <w:iCs/>
                                        <w:color w:val="000000"/>
                                        <w:kern w:val="0"/>
                                        <w:sz w:val="18"/>
                                        <w:szCs w:val="18"/>
                                      </w:rPr>
                                      <w:t>Ruminococcus</w:t>
                                    </w:r>
                                    <w:proofErr w:type="spellEnd"/>
                                    <w:r w:rsidRPr="009D425C">
                                      <w:rPr>
                                        <w:rFonts w:ascii="Times New Roman" w:eastAsia="DengXian" w:hAnsi="Times New Roman" w:cs="Times New Roman"/>
                                        <w:i/>
                                        <w:iCs/>
                                        <w:color w:val="000000"/>
                                        <w:kern w:val="0"/>
                                        <w:sz w:val="18"/>
                                        <w:szCs w:val="18"/>
                                      </w:rPr>
                                      <w:t xml:space="preserve"> </w:t>
                                    </w:r>
                                    <w:proofErr w:type="spellStart"/>
                                    <w:r w:rsidRPr="009D425C">
                                      <w:rPr>
                                        <w:rFonts w:ascii="Times New Roman" w:eastAsia="DengXian" w:hAnsi="Times New Roman" w:cs="Times New Roman"/>
                                        <w:i/>
                                        <w:iCs/>
                                        <w:color w:val="000000"/>
                                        <w:kern w:val="0"/>
                                        <w:sz w:val="18"/>
                                        <w:szCs w:val="18"/>
                                      </w:rPr>
                                      <w:t>bromii</w:t>
                                    </w:r>
                                    <w:proofErr w:type="spellEnd"/>
                                  </w:p>
                                </w:tc>
                                <w:tc>
                                  <w:tcPr>
                                    <w:tcW w:w="2180" w:type="dxa"/>
                                    <w:tcBorders>
                                      <w:top w:val="nil"/>
                                      <w:left w:val="nil"/>
                                      <w:bottom w:val="nil"/>
                                      <w:right w:val="nil"/>
                                    </w:tcBorders>
                                    <w:shd w:val="clear" w:color="auto" w:fill="auto"/>
                                    <w:vAlign w:val="center"/>
                                    <w:hideMark/>
                                  </w:tcPr>
                                  <w:p w14:paraId="56FB1DD3"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7AB417AB"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9FCEA2A"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[1]</w:t>
                                    </w:r>
                                  </w:p>
                                </w:tc>
                              </w:tr>
                              <w:tr w:rsidR="009763BE" w:rsidRPr="009D425C" w14:paraId="3F16A5CB" w14:textId="77777777" w:rsidTr="009D425C">
                                <w:trPr>
                                  <w:trHeight w:val="276"/>
                                </w:trPr>
                                <w:tc>
                                  <w:tcPr>
                                    <w:tcW w:w="3220" w:type="dxa"/>
                                    <w:tcBorders>
                                      <w:top w:val="nil"/>
                                      <w:left w:val="nil"/>
                                      <w:bottom w:val="nil"/>
                                      <w:right w:val="nil"/>
                                    </w:tcBorders>
                                    <w:shd w:val="clear" w:color="auto" w:fill="auto"/>
                                    <w:noWrap/>
                                    <w:vAlign w:val="center"/>
                                    <w:hideMark/>
                                  </w:tcPr>
                                  <w:p w14:paraId="4FF82ED2"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Bifidobacterium </w:t>
                                    </w:r>
                                    <w:proofErr w:type="spellStart"/>
                                    <w:r w:rsidRPr="009D425C">
                                      <w:rPr>
                                        <w:rFonts w:ascii="Times New Roman" w:eastAsia="DengXian" w:hAnsi="Times New Roman" w:cs="Times New Roman"/>
                                        <w:i/>
                                        <w:iCs/>
                                        <w:color w:val="000000"/>
                                        <w:kern w:val="0"/>
                                        <w:sz w:val="18"/>
                                        <w:szCs w:val="18"/>
                                      </w:rPr>
                                      <w:t>adolescentis</w:t>
                                    </w:r>
                                    <w:proofErr w:type="spellEnd"/>
                                  </w:p>
                                </w:tc>
                                <w:tc>
                                  <w:tcPr>
                                    <w:tcW w:w="2180" w:type="dxa"/>
                                    <w:tcBorders>
                                      <w:top w:val="nil"/>
                                      <w:left w:val="nil"/>
                                      <w:bottom w:val="nil"/>
                                      <w:right w:val="nil"/>
                                    </w:tcBorders>
                                    <w:shd w:val="clear" w:color="auto" w:fill="auto"/>
                                    <w:vAlign w:val="center"/>
                                    <w:hideMark/>
                                  </w:tcPr>
                                  <w:p w14:paraId="7F291191"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6593DB5D"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74536A01"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[1]</w:t>
                                    </w:r>
                                  </w:p>
                                </w:tc>
                              </w:tr>
                              <w:tr w:rsidR="009763BE" w:rsidRPr="009D425C" w14:paraId="63288271" w14:textId="77777777" w:rsidTr="009D425C">
                                <w:trPr>
                                  <w:trHeight w:val="276"/>
                                </w:trPr>
                                <w:tc>
                                  <w:tcPr>
                                    <w:tcW w:w="3220" w:type="dxa"/>
                                    <w:tcBorders>
                                      <w:top w:val="nil"/>
                                      <w:left w:val="nil"/>
                                      <w:bottom w:val="nil"/>
                                      <w:right w:val="nil"/>
                                    </w:tcBorders>
                                    <w:shd w:val="clear" w:color="auto" w:fill="auto"/>
                                    <w:noWrap/>
                                    <w:vAlign w:val="center"/>
                                    <w:hideMark/>
                                  </w:tcPr>
                                  <w:p w14:paraId="62E33948"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Bifidobacterium </w:t>
                                    </w:r>
                                    <w:proofErr w:type="spellStart"/>
                                    <w:r w:rsidRPr="009D425C">
                                      <w:rPr>
                                        <w:rFonts w:ascii="Times New Roman" w:eastAsia="DengXian" w:hAnsi="Times New Roman" w:cs="Times New Roman"/>
                                        <w:i/>
                                        <w:iCs/>
                                        <w:color w:val="000000"/>
                                        <w:kern w:val="0"/>
                                        <w:sz w:val="18"/>
                                        <w:szCs w:val="18"/>
                                      </w:rPr>
                                      <w:t>adolescentis</w:t>
                                    </w:r>
                                    <w:proofErr w:type="spellEnd"/>
                                  </w:p>
                                </w:tc>
                                <w:tc>
                                  <w:tcPr>
                                    <w:tcW w:w="2180" w:type="dxa"/>
                                    <w:tcBorders>
                                      <w:top w:val="nil"/>
                                      <w:left w:val="nil"/>
                                      <w:bottom w:val="nil"/>
                                      <w:right w:val="nil"/>
                                    </w:tcBorders>
                                    <w:shd w:val="clear" w:color="auto" w:fill="auto"/>
                                    <w:noWrap/>
                                    <w:vAlign w:val="center"/>
                                    <w:hideMark/>
                                  </w:tcPr>
                                  <w:p w14:paraId="42196582"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63580AB6"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439FC3D4"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9763BE" w:rsidRPr="009D425C" w14:paraId="1953CD1C" w14:textId="77777777" w:rsidTr="009D425C">
                                <w:trPr>
                                  <w:trHeight w:val="276"/>
                                </w:trPr>
                                <w:tc>
                                  <w:tcPr>
                                    <w:tcW w:w="3220" w:type="dxa"/>
                                    <w:tcBorders>
                                      <w:top w:val="nil"/>
                                      <w:left w:val="nil"/>
                                      <w:bottom w:val="nil"/>
                                      <w:right w:val="nil"/>
                                    </w:tcBorders>
                                    <w:shd w:val="clear" w:color="auto" w:fill="auto"/>
                                    <w:noWrap/>
                                    <w:vAlign w:val="center"/>
                                    <w:hideMark/>
                                  </w:tcPr>
                                  <w:p w14:paraId="24210E81"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Bifidobacterium </w:t>
                                    </w:r>
                                    <w:proofErr w:type="spellStart"/>
                                    <w:r w:rsidRPr="009D425C">
                                      <w:rPr>
                                        <w:rFonts w:ascii="Times New Roman" w:eastAsia="DengXian" w:hAnsi="Times New Roman" w:cs="Times New Roman"/>
                                        <w:i/>
                                        <w:iCs/>
                                        <w:color w:val="000000"/>
                                        <w:kern w:val="0"/>
                                        <w:sz w:val="18"/>
                                        <w:szCs w:val="18"/>
                                      </w:rPr>
                                      <w:t>faecale</w:t>
                                    </w:r>
                                    <w:proofErr w:type="spellEnd"/>
                                  </w:p>
                                </w:tc>
                                <w:tc>
                                  <w:tcPr>
                                    <w:tcW w:w="2180" w:type="dxa"/>
                                    <w:tcBorders>
                                      <w:top w:val="nil"/>
                                      <w:left w:val="nil"/>
                                      <w:bottom w:val="nil"/>
                                      <w:right w:val="nil"/>
                                    </w:tcBorders>
                                    <w:shd w:val="clear" w:color="auto" w:fill="auto"/>
                                    <w:noWrap/>
                                    <w:vAlign w:val="center"/>
                                    <w:hideMark/>
                                  </w:tcPr>
                                  <w:p w14:paraId="23364275"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73A042F0"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634F97B"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9763BE" w:rsidRPr="009D425C" w14:paraId="793B2EAC" w14:textId="77777777" w:rsidTr="009D425C">
                                <w:trPr>
                                  <w:trHeight w:val="276"/>
                                </w:trPr>
                                <w:tc>
                                  <w:tcPr>
                                    <w:tcW w:w="3220" w:type="dxa"/>
                                    <w:tcBorders>
                                      <w:top w:val="nil"/>
                                      <w:left w:val="nil"/>
                                      <w:bottom w:val="nil"/>
                                      <w:right w:val="nil"/>
                                    </w:tcBorders>
                                    <w:shd w:val="clear" w:color="auto" w:fill="auto"/>
                                    <w:noWrap/>
                                    <w:vAlign w:val="center"/>
                                    <w:hideMark/>
                                  </w:tcPr>
                                  <w:p w14:paraId="3EF07474"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Bifidobacterium </w:t>
                                    </w:r>
                                    <w:proofErr w:type="spellStart"/>
                                    <w:r w:rsidRPr="009D425C">
                                      <w:rPr>
                                        <w:rFonts w:ascii="Times New Roman" w:eastAsia="DengXian" w:hAnsi="Times New Roman" w:cs="Times New Roman"/>
                                        <w:i/>
                                        <w:iCs/>
                                        <w:color w:val="000000"/>
                                        <w:kern w:val="0"/>
                                        <w:sz w:val="18"/>
                                        <w:szCs w:val="18"/>
                                      </w:rPr>
                                      <w:t>stercoris</w:t>
                                    </w:r>
                                    <w:proofErr w:type="spellEnd"/>
                                  </w:p>
                                </w:tc>
                                <w:tc>
                                  <w:tcPr>
                                    <w:tcW w:w="2180" w:type="dxa"/>
                                    <w:tcBorders>
                                      <w:top w:val="nil"/>
                                      <w:left w:val="nil"/>
                                      <w:bottom w:val="nil"/>
                                      <w:right w:val="nil"/>
                                    </w:tcBorders>
                                    <w:shd w:val="clear" w:color="auto" w:fill="auto"/>
                                    <w:noWrap/>
                                    <w:vAlign w:val="center"/>
                                    <w:hideMark/>
                                  </w:tcPr>
                                  <w:p w14:paraId="29B05258"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6C53C964"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561EFD8"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9763BE" w:rsidRPr="009D425C" w14:paraId="256FD76E" w14:textId="77777777" w:rsidTr="009D425C">
                                <w:trPr>
                                  <w:trHeight w:val="276"/>
                                </w:trPr>
                                <w:tc>
                                  <w:tcPr>
                                    <w:tcW w:w="3220" w:type="dxa"/>
                                    <w:tcBorders>
                                      <w:top w:val="nil"/>
                                      <w:left w:val="nil"/>
                                      <w:bottom w:val="nil"/>
                                      <w:right w:val="nil"/>
                                    </w:tcBorders>
                                    <w:shd w:val="clear" w:color="auto" w:fill="auto"/>
                                    <w:noWrap/>
                                    <w:vAlign w:val="center"/>
                                    <w:hideMark/>
                                  </w:tcPr>
                                  <w:p w14:paraId="6E7A6A54"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Eubacterium </w:t>
                                    </w:r>
                                    <w:proofErr w:type="spellStart"/>
                                    <w:r w:rsidRPr="009D425C">
                                      <w:rPr>
                                        <w:rFonts w:ascii="Times New Roman" w:eastAsia="DengXian" w:hAnsi="Times New Roman" w:cs="Times New Roman"/>
                                        <w:i/>
                                        <w:iCs/>
                                        <w:color w:val="000000"/>
                                        <w:kern w:val="0"/>
                                        <w:sz w:val="18"/>
                                        <w:szCs w:val="18"/>
                                      </w:rPr>
                                      <w:t>rectale</w:t>
                                    </w:r>
                                    <w:proofErr w:type="spellEnd"/>
                                  </w:p>
                                </w:tc>
                                <w:tc>
                                  <w:tcPr>
                                    <w:tcW w:w="2180" w:type="dxa"/>
                                    <w:tcBorders>
                                      <w:top w:val="nil"/>
                                      <w:left w:val="nil"/>
                                      <w:bottom w:val="nil"/>
                                      <w:right w:val="nil"/>
                                    </w:tcBorders>
                                    <w:shd w:val="clear" w:color="auto" w:fill="auto"/>
                                    <w:noWrap/>
                                    <w:vAlign w:val="center"/>
                                    <w:hideMark/>
                                  </w:tcPr>
                                  <w:p w14:paraId="694DFD71"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7000CBAA"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9921D02"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[3]</w:t>
                                    </w:r>
                                  </w:p>
                                </w:tc>
                              </w:tr>
                              <w:tr w:rsidR="009763BE" w:rsidRPr="009D425C" w14:paraId="24C10479" w14:textId="77777777" w:rsidTr="009D425C">
                                <w:trPr>
                                  <w:trHeight w:val="276"/>
                                </w:trPr>
                                <w:tc>
                                  <w:tcPr>
                                    <w:tcW w:w="3220" w:type="dxa"/>
                                    <w:tcBorders>
                                      <w:top w:val="nil"/>
                                      <w:left w:val="nil"/>
                                      <w:bottom w:val="nil"/>
                                      <w:right w:val="nil"/>
                                    </w:tcBorders>
                                    <w:shd w:val="clear" w:color="auto" w:fill="auto"/>
                                    <w:vAlign w:val="center"/>
                                    <w:hideMark/>
                                  </w:tcPr>
                                  <w:p w14:paraId="4EA85A8C"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proofErr w:type="spellStart"/>
                                    <w:r w:rsidRPr="009D425C">
                                      <w:rPr>
                                        <w:rFonts w:ascii="Times New Roman" w:eastAsia="DengXian" w:hAnsi="Times New Roman" w:cs="Times New Roman"/>
                                        <w:i/>
                                        <w:iCs/>
                                        <w:color w:val="000000"/>
                                        <w:kern w:val="0"/>
                                        <w:sz w:val="18"/>
                                        <w:szCs w:val="18"/>
                                      </w:rPr>
                                      <w:t>Faecalibacterium</w:t>
                                    </w:r>
                                    <w:proofErr w:type="spellEnd"/>
                                    <w:r w:rsidRPr="009D425C">
                                      <w:rPr>
                                        <w:rFonts w:ascii="Times New Roman" w:eastAsia="DengXian" w:hAnsi="Times New Roman" w:cs="Times New Roman"/>
                                        <w:i/>
                                        <w:iCs/>
                                        <w:color w:val="000000"/>
                                        <w:kern w:val="0"/>
                                        <w:sz w:val="18"/>
                                        <w:szCs w:val="18"/>
                                      </w:rPr>
                                      <w:t xml:space="preserve"> </w:t>
                                    </w:r>
                                    <w:proofErr w:type="spellStart"/>
                                    <w:r w:rsidRPr="009D425C">
                                      <w:rPr>
                                        <w:rFonts w:ascii="Times New Roman" w:eastAsia="DengXian" w:hAnsi="Times New Roman" w:cs="Times New Roman"/>
                                        <w:i/>
                                        <w:iCs/>
                                        <w:color w:val="000000"/>
                                        <w:kern w:val="0"/>
                                        <w:sz w:val="18"/>
                                        <w:szCs w:val="18"/>
                                      </w:rPr>
                                      <w:t>prausnitzii</w:t>
                                    </w:r>
                                    <w:proofErr w:type="spellEnd"/>
                                  </w:p>
                                </w:tc>
                                <w:tc>
                                  <w:tcPr>
                                    <w:tcW w:w="2180" w:type="dxa"/>
                                    <w:tcBorders>
                                      <w:top w:val="nil"/>
                                      <w:left w:val="nil"/>
                                      <w:bottom w:val="nil"/>
                                      <w:right w:val="nil"/>
                                    </w:tcBorders>
                                    <w:shd w:val="clear" w:color="auto" w:fill="auto"/>
                                    <w:noWrap/>
                                    <w:vAlign w:val="center"/>
                                    <w:hideMark/>
                                  </w:tcPr>
                                  <w:p w14:paraId="2BA6808E"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2D9E9D4E"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39058B62"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[3]</w:t>
                                    </w:r>
                                  </w:p>
                                </w:tc>
                              </w:tr>
                              <w:tr w:rsidR="009763BE" w:rsidRPr="009D425C" w14:paraId="16E5E7BB" w14:textId="77777777" w:rsidTr="009D425C">
                                <w:trPr>
                                  <w:trHeight w:val="276"/>
                                </w:trPr>
                                <w:tc>
                                  <w:tcPr>
                                    <w:tcW w:w="3220" w:type="dxa"/>
                                    <w:tcBorders>
                                      <w:top w:val="nil"/>
                                      <w:left w:val="nil"/>
                                      <w:bottom w:val="nil"/>
                                      <w:right w:val="nil"/>
                                    </w:tcBorders>
                                    <w:shd w:val="clear" w:color="auto" w:fill="auto"/>
                                    <w:noWrap/>
                                    <w:vAlign w:val="center"/>
                                    <w:hideMark/>
                                  </w:tcPr>
                                  <w:p w14:paraId="1BD54F94"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proofErr w:type="spellStart"/>
                                    <w:r w:rsidRPr="009D425C">
                                      <w:rPr>
                                        <w:rFonts w:ascii="Times New Roman" w:eastAsia="DengXian" w:hAnsi="Times New Roman" w:cs="Times New Roman"/>
                                        <w:i/>
                                        <w:iCs/>
                                        <w:color w:val="000000"/>
                                        <w:kern w:val="0"/>
                                        <w:sz w:val="18"/>
                                        <w:szCs w:val="18"/>
                                      </w:rPr>
                                      <w:t>Muribaculaceae</w:t>
                                    </w:r>
                                    <w:proofErr w:type="spellEnd"/>
                                  </w:p>
                                </w:tc>
                                <w:tc>
                                  <w:tcPr>
                                    <w:tcW w:w="2180" w:type="dxa"/>
                                    <w:tcBorders>
                                      <w:top w:val="nil"/>
                                      <w:left w:val="nil"/>
                                      <w:bottom w:val="nil"/>
                                      <w:right w:val="nil"/>
                                    </w:tcBorders>
                                    <w:shd w:val="clear" w:color="auto" w:fill="auto"/>
                                    <w:noWrap/>
                                    <w:vAlign w:val="center"/>
                                    <w:hideMark/>
                                  </w:tcPr>
                                  <w:p w14:paraId="615AAE64"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6EE1130F"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4BA51365"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[4]</w:t>
                                    </w:r>
                                  </w:p>
                                </w:tc>
                              </w:tr>
                              <w:tr w:rsidR="009763BE" w:rsidRPr="009D425C" w14:paraId="68161CAB" w14:textId="77777777" w:rsidTr="009D425C">
                                <w:trPr>
                                  <w:trHeight w:val="276"/>
                                </w:trPr>
                                <w:tc>
                                  <w:tcPr>
                                    <w:tcW w:w="3220" w:type="dxa"/>
                                    <w:tcBorders>
                                      <w:top w:val="nil"/>
                                      <w:left w:val="nil"/>
                                      <w:bottom w:val="nil"/>
                                      <w:right w:val="nil"/>
                                    </w:tcBorders>
                                    <w:shd w:val="clear" w:color="auto" w:fill="auto"/>
                                    <w:noWrap/>
                                    <w:vAlign w:val="center"/>
                                    <w:hideMark/>
                                  </w:tcPr>
                                  <w:p w14:paraId="0CF7A2D7"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proofErr w:type="spellStart"/>
                                    <w:r w:rsidRPr="009D425C">
                                      <w:rPr>
                                        <w:rFonts w:ascii="Times New Roman" w:eastAsia="DengXian" w:hAnsi="Times New Roman" w:cs="Times New Roman"/>
                                        <w:i/>
                                        <w:iCs/>
                                        <w:color w:val="000000"/>
                                        <w:kern w:val="0"/>
                                        <w:sz w:val="18"/>
                                        <w:szCs w:val="18"/>
                                      </w:rPr>
                                      <w:t>Muribaculaceae</w:t>
                                    </w:r>
                                    <w:proofErr w:type="spellEnd"/>
                                  </w:p>
                                </w:tc>
                                <w:tc>
                                  <w:tcPr>
                                    <w:tcW w:w="2180" w:type="dxa"/>
                                    <w:tcBorders>
                                      <w:top w:val="nil"/>
                                      <w:left w:val="nil"/>
                                      <w:bottom w:val="nil"/>
                                      <w:right w:val="nil"/>
                                    </w:tcBorders>
                                    <w:shd w:val="clear" w:color="auto" w:fill="auto"/>
                                    <w:noWrap/>
                                    <w:vAlign w:val="center"/>
                                    <w:hideMark/>
                                  </w:tcPr>
                                  <w:p w14:paraId="132EC489"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0436789E"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38BDE565"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[5]</w:t>
                                    </w:r>
                                  </w:p>
                                </w:tc>
                              </w:tr>
                              <w:tr w:rsidR="009763BE" w:rsidRPr="009D425C" w14:paraId="5BE32DF6" w14:textId="77777777" w:rsidTr="009D425C">
                                <w:trPr>
                                  <w:trHeight w:val="288"/>
                                </w:trPr>
                                <w:tc>
                                  <w:tcPr>
                                    <w:tcW w:w="3220" w:type="dxa"/>
                                    <w:tcBorders>
                                      <w:top w:val="nil"/>
                                      <w:left w:val="nil"/>
                                      <w:bottom w:val="single" w:sz="8" w:space="0" w:color="auto"/>
                                      <w:right w:val="nil"/>
                                    </w:tcBorders>
                                    <w:shd w:val="clear" w:color="auto" w:fill="auto"/>
                                    <w:noWrap/>
                                    <w:vAlign w:val="center"/>
                                    <w:hideMark/>
                                  </w:tcPr>
                                  <w:p w14:paraId="3356C92D"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Bacteroides </w:t>
                                    </w:r>
                                    <w:proofErr w:type="spellStart"/>
                                    <w:r w:rsidRPr="009D425C">
                                      <w:rPr>
                                        <w:rFonts w:ascii="Times New Roman" w:eastAsia="DengXian" w:hAnsi="Times New Roman" w:cs="Times New Roman"/>
                                        <w:i/>
                                        <w:iCs/>
                                        <w:color w:val="000000"/>
                                        <w:kern w:val="0"/>
                                        <w:sz w:val="18"/>
                                        <w:szCs w:val="18"/>
                                      </w:rPr>
                                      <w:t>acidifaciens</w:t>
                                    </w:r>
                                    <w:proofErr w:type="spellEnd"/>
                                  </w:p>
                                </w:tc>
                                <w:tc>
                                  <w:tcPr>
                                    <w:tcW w:w="2180" w:type="dxa"/>
                                    <w:tcBorders>
                                      <w:top w:val="nil"/>
                                      <w:left w:val="nil"/>
                                      <w:bottom w:val="single" w:sz="8" w:space="0" w:color="auto"/>
                                      <w:right w:val="nil"/>
                                    </w:tcBorders>
                                    <w:shd w:val="clear" w:color="auto" w:fill="auto"/>
                                    <w:noWrap/>
                                    <w:vAlign w:val="center"/>
                                    <w:hideMark/>
                                  </w:tcPr>
                                  <w:p w14:paraId="2370A342"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single" w:sz="8" w:space="0" w:color="auto"/>
                                      <w:right w:val="nil"/>
                                    </w:tcBorders>
                                    <w:shd w:val="clear" w:color="auto" w:fill="auto"/>
                                    <w:noWrap/>
                                    <w:vAlign w:val="center"/>
                                    <w:hideMark/>
                                  </w:tcPr>
                                  <w:p w14:paraId="3333E1A3"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single" w:sz="8" w:space="0" w:color="auto"/>
                                      <w:right w:val="nil"/>
                                    </w:tcBorders>
                                    <w:shd w:val="clear" w:color="auto" w:fill="auto"/>
                                    <w:noWrap/>
                                    <w:vAlign w:val="center"/>
                                    <w:hideMark/>
                                  </w:tcPr>
                                  <w:p w14:paraId="6863E8B4"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[6]</w:t>
                                    </w:r>
                                  </w:p>
                                </w:tc>
                              </w:tr>
                            </w:tbl>
                            <w:p w14:paraId="6ADA2477" w14:textId="77777777" w:rsidR="009763BE" w:rsidRPr="002956BD" w:rsidRDefault="009763BE" w:rsidP="002956BD">
                              <w:pPr>
                                <w:rPr>
                                  <w:rFonts w:ascii="Times New Roman" w:hAnsi="Times New Roman" w:cs="Times New Roman"/>
                                  <w:sz w:val="18"/>
                                  <w:szCs w:val="18"/>
                                </w:rPr>
                              </w:pPr>
                              <w:r w:rsidRPr="002956BD">
                                <w:rPr>
                                  <w:rFonts w:ascii="Times New Roman" w:hAnsi="Times New Roman" w:cs="Times New Roman"/>
                                  <w:sz w:val="18"/>
                                  <w:szCs w:val="18"/>
                                </w:rPr>
                                <w:t xml:space="preserve">[1]. Ze, X., et al., </w:t>
                              </w:r>
                              <w:proofErr w:type="spellStart"/>
                              <w:r w:rsidRPr="002956BD">
                                <w:rPr>
                                  <w:rFonts w:ascii="Times New Roman" w:hAnsi="Times New Roman" w:cs="Times New Roman"/>
                                  <w:sz w:val="18"/>
                                  <w:szCs w:val="18"/>
                                </w:rPr>
                                <w:t>Ruminococcus</w:t>
                              </w:r>
                              <w:proofErr w:type="spellEnd"/>
                              <w:r w:rsidRPr="002956BD">
                                <w:rPr>
                                  <w:rFonts w:ascii="Times New Roman" w:hAnsi="Times New Roman" w:cs="Times New Roman"/>
                                  <w:sz w:val="18"/>
                                  <w:szCs w:val="18"/>
                                </w:rPr>
                                <w:t xml:space="preserve"> </w:t>
                              </w:r>
                              <w:proofErr w:type="spellStart"/>
                              <w:r w:rsidRPr="002956BD">
                                <w:rPr>
                                  <w:rFonts w:ascii="Times New Roman" w:hAnsi="Times New Roman" w:cs="Times New Roman"/>
                                  <w:sz w:val="18"/>
                                  <w:szCs w:val="18"/>
                                </w:rPr>
                                <w:t>bromii</w:t>
                              </w:r>
                              <w:proofErr w:type="spellEnd"/>
                              <w:r w:rsidRPr="002956BD">
                                <w:rPr>
                                  <w:rFonts w:ascii="Times New Roman" w:hAnsi="Times New Roman" w:cs="Times New Roman"/>
                                  <w:sz w:val="18"/>
                                  <w:szCs w:val="18"/>
                                </w:rPr>
                                <w:t xml:space="preserve"> is a keystone species for the degradation of resistant starch in the human colon. ISME J, 2012. 6(8): p. 1535-43.</w:t>
                              </w:r>
                            </w:p>
                            <w:p w14:paraId="4DB5E0F7" w14:textId="77777777" w:rsidR="009763BE" w:rsidRPr="002956BD" w:rsidRDefault="009763BE" w:rsidP="002956BD">
                              <w:pPr>
                                <w:rPr>
                                  <w:rFonts w:ascii="Times New Roman" w:hAnsi="Times New Roman" w:cs="Times New Roman"/>
                                  <w:sz w:val="18"/>
                                  <w:szCs w:val="18"/>
                                </w:rPr>
                              </w:pPr>
                              <w:r w:rsidRPr="002956BD">
                                <w:rPr>
                                  <w:rFonts w:ascii="Times New Roman" w:hAnsi="Times New Roman" w:cs="Times New Roman"/>
                                  <w:sz w:val="18"/>
                                  <w:szCs w:val="18"/>
                                </w:rPr>
                                <w:t xml:space="preserve">[2]. Baxter, N.T., et al., Dynamics of Human Gut Microbiota and Short-Chain Fatty Acids in Response to Dietary Interventions with Three Fermentable Fibers. </w:t>
                              </w:r>
                              <w:proofErr w:type="spellStart"/>
                              <w:r w:rsidRPr="002956BD">
                                <w:rPr>
                                  <w:rFonts w:ascii="Times New Roman" w:hAnsi="Times New Roman" w:cs="Times New Roman"/>
                                  <w:sz w:val="18"/>
                                  <w:szCs w:val="18"/>
                                </w:rPr>
                                <w:t>MBio</w:t>
                              </w:r>
                              <w:proofErr w:type="spellEnd"/>
                              <w:r w:rsidRPr="002956BD">
                                <w:rPr>
                                  <w:rFonts w:ascii="Times New Roman" w:hAnsi="Times New Roman" w:cs="Times New Roman"/>
                                  <w:sz w:val="18"/>
                                  <w:szCs w:val="18"/>
                                </w:rPr>
                                <w:t>, 2019. 10(1).</w:t>
                              </w:r>
                            </w:p>
                            <w:p w14:paraId="558447C2" w14:textId="77777777" w:rsidR="009763BE" w:rsidRPr="002956BD" w:rsidRDefault="009763BE" w:rsidP="002956BD">
                              <w:pPr>
                                <w:rPr>
                                  <w:rFonts w:ascii="Times New Roman" w:hAnsi="Times New Roman" w:cs="Times New Roman"/>
                                  <w:sz w:val="18"/>
                                  <w:szCs w:val="18"/>
                                </w:rPr>
                              </w:pPr>
                              <w:r w:rsidRPr="002956BD">
                                <w:rPr>
                                  <w:rFonts w:ascii="Times New Roman" w:hAnsi="Times New Roman" w:cs="Times New Roman"/>
                                  <w:sz w:val="18"/>
                                  <w:szCs w:val="18"/>
                                </w:rPr>
                                <w:t xml:space="preserve">[3]. </w:t>
                              </w:r>
                              <w:proofErr w:type="spellStart"/>
                              <w:r w:rsidRPr="002956BD">
                                <w:rPr>
                                  <w:rFonts w:ascii="Times New Roman" w:hAnsi="Times New Roman" w:cs="Times New Roman"/>
                                  <w:sz w:val="18"/>
                                  <w:szCs w:val="18"/>
                                </w:rPr>
                                <w:t>Moens</w:t>
                              </w:r>
                              <w:proofErr w:type="spellEnd"/>
                              <w:r w:rsidRPr="002956BD">
                                <w:rPr>
                                  <w:rFonts w:ascii="Times New Roman" w:hAnsi="Times New Roman" w:cs="Times New Roman"/>
                                  <w:sz w:val="18"/>
                                  <w:szCs w:val="18"/>
                                </w:rPr>
                                <w:t xml:space="preserve">, F. and L. De </w:t>
                              </w:r>
                              <w:proofErr w:type="spellStart"/>
                              <w:r w:rsidRPr="002956BD">
                                <w:rPr>
                                  <w:rFonts w:ascii="Times New Roman" w:hAnsi="Times New Roman" w:cs="Times New Roman"/>
                                  <w:sz w:val="18"/>
                                  <w:szCs w:val="18"/>
                                </w:rPr>
                                <w:t>Vuyst</w:t>
                              </w:r>
                              <w:proofErr w:type="spellEnd"/>
                              <w:r w:rsidRPr="002956BD">
                                <w:rPr>
                                  <w:rFonts w:ascii="Times New Roman" w:hAnsi="Times New Roman" w:cs="Times New Roman"/>
                                  <w:sz w:val="18"/>
                                  <w:szCs w:val="18"/>
                                </w:rPr>
                                <w:t xml:space="preserve">, Inulin-type </w:t>
                              </w:r>
                              <w:proofErr w:type="spellStart"/>
                              <w:r w:rsidRPr="002956BD">
                                <w:rPr>
                                  <w:rFonts w:ascii="Times New Roman" w:hAnsi="Times New Roman" w:cs="Times New Roman"/>
                                  <w:sz w:val="18"/>
                                  <w:szCs w:val="18"/>
                                </w:rPr>
                                <w:t>fructan</w:t>
                              </w:r>
                              <w:proofErr w:type="spellEnd"/>
                              <w:r w:rsidRPr="002956BD">
                                <w:rPr>
                                  <w:rFonts w:ascii="Times New Roman" w:hAnsi="Times New Roman" w:cs="Times New Roman"/>
                                  <w:sz w:val="18"/>
                                  <w:szCs w:val="18"/>
                                </w:rPr>
                                <w:t xml:space="preserve"> degradation capacity of Clostridium cluster IV and </w:t>
                              </w:r>
                              <w:proofErr w:type="spellStart"/>
                              <w:r w:rsidRPr="002956BD">
                                <w:rPr>
                                  <w:rFonts w:ascii="Times New Roman" w:hAnsi="Times New Roman" w:cs="Times New Roman"/>
                                  <w:sz w:val="18"/>
                                  <w:szCs w:val="18"/>
                                </w:rPr>
                                <w:t>XIVa</w:t>
                              </w:r>
                              <w:proofErr w:type="spellEnd"/>
                              <w:r w:rsidRPr="002956BD">
                                <w:rPr>
                                  <w:rFonts w:ascii="Times New Roman" w:hAnsi="Times New Roman" w:cs="Times New Roman"/>
                                  <w:sz w:val="18"/>
                                  <w:szCs w:val="18"/>
                                </w:rPr>
                                <w:t xml:space="preserve"> butyrate-producing colon bacteria and their associated metabolic outcomes. Beneficial Microbes, 2017. 8(3): p. 473-490.</w:t>
                              </w:r>
                            </w:p>
                            <w:p w14:paraId="4EC1CA1F" w14:textId="77777777" w:rsidR="009763BE" w:rsidRPr="002956BD" w:rsidRDefault="009763BE" w:rsidP="002956BD">
                              <w:pPr>
                                <w:rPr>
                                  <w:rFonts w:ascii="Times New Roman" w:hAnsi="Times New Roman" w:cs="Times New Roman"/>
                                  <w:sz w:val="18"/>
                                  <w:szCs w:val="18"/>
                                </w:rPr>
                              </w:pPr>
                              <w:r w:rsidRPr="002956BD">
                                <w:rPr>
                                  <w:rFonts w:ascii="Times New Roman" w:hAnsi="Times New Roman" w:cs="Times New Roman"/>
                                  <w:sz w:val="18"/>
                                  <w:szCs w:val="18"/>
                                </w:rPr>
                                <w:t>[4]. Li, L., et al., Inulin with different degrees of polymerization protects against diet-induced endotoxemia and inflammation in association with gut microbiota regulation in mice. Scientific reports, 2020. 10(1): p. 978-12.</w:t>
                              </w:r>
                            </w:p>
                            <w:p w14:paraId="7B73EFA2" w14:textId="77777777" w:rsidR="009763BE" w:rsidRPr="002956BD" w:rsidRDefault="009763BE" w:rsidP="002956BD">
                              <w:pPr>
                                <w:rPr>
                                  <w:rFonts w:ascii="Times New Roman" w:hAnsi="Times New Roman" w:cs="Times New Roman"/>
                                  <w:sz w:val="18"/>
                                  <w:szCs w:val="18"/>
                                </w:rPr>
                              </w:pPr>
                              <w:r w:rsidRPr="002956BD">
                                <w:rPr>
                                  <w:rFonts w:ascii="Times New Roman" w:hAnsi="Times New Roman" w:cs="Times New Roman"/>
                                  <w:sz w:val="18"/>
                                  <w:szCs w:val="18"/>
                                </w:rPr>
                                <w:t>[5]. Zhu, L., et al., Inulin with different degrees of polymerization modulates composition of intestinal microbiota in mice. FEMS Microbiology Letters, 2017. 364(10).</w:t>
                              </w:r>
                            </w:p>
                            <w:p w14:paraId="14B6B936" w14:textId="29BD1B08" w:rsidR="009763BE" w:rsidRPr="002956BD" w:rsidRDefault="009763BE" w:rsidP="002956BD">
                              <w:pPr>
                                <w:rPr>
                                  <w:rFonts w:ascii="Times New Roman" w:hAnsi="Times New Roman" w:cs="Times New Roman"/>
                                  <w:sz w:val="18"/>
                                  <w:szCs w:val="18"/>
                                </w:rPr>
                              </w:pPr>
                              <w:r w:rsidRPr="002956BD">
                                <w:rPr>
                                  <w:rFonts w:ascii="Times New Roman" w:hAnsi="Times New Roman" w:cs="Times New Roman"/>
                                  <w:sz w:val="18"/>
                                  <w:szCs w:val="18"/>
                                </w:rPr>
                                <w:t xml:space="preserve">[6]. </w:t>
                              </w:r>
                              <w:proofErr w:type="spellStart"/>
                              <w:r w:rsidRPr="002956BD">
                                <w:rPr>
                                  <w:rFonts w:ascii="Times New Roman" w:hAnsi="Times New Roman" w:cs="Times New Roman"/>
                                  <w:sz w:val="18"/>
                                  <w:szCs w:val="18"/>
                                </w:rPr>
                                <w:t>Chijiiwa</w:t>
                              </w:r>
                              <w:proofErr w:type="spellEnd"/>
                              <w:r w:rsidRPr="002956BD">
                                <w:rPr>
                                  <w:rFonts w:ascii="Times New Roman" w:hAnsi="Times New Roman" w:cs="Times New Roman"/>
                                  <w:sz w:val="18"/>
                                  <w:szCs w:val="18"/>
                                </w:rPr>
                                <w:t>, R., et al., Single-cell genomics of uncultured bacteria reveals dietary fiber responders in the mouse gut microbiota. Microbiome, 2020. 8(1): p. 5-14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40B18" id="_x0000_s1039" type="#_x0000_t202" style="position:absolute;margin-left:0;margin-top:2.75pt;width:414.35pt;height:400.7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" stroked="f">
                  <v:textbox>
                    <w:txbxContent>
                      <w:p w14:paraId="178642A0" w14:textId="23EA1D61" w:rsidR="009763BE" w:rsidRDefault="009763BE" w:rsidP="006F24FA">
                        <w:r>
                          <w:t>Table S3 Reported bacterial fiber degraders.</w:t>
                        </w:r>
                      </w:p>
                      <w:tbl>
                        <w:tblPr>
                          <w:tblW w:w="7960" w:type="dxa"/>
                          <w:tblLook w:val="04A0" w:firstRow="1" w:lastRow="0" w:firstColumn="1" w:lastColumn="0" w:noHBand="0" w:noVBand="1"/>
                        </w:tblPr>
                        <w:tblGrid>
                          <w:gridCol w:w="3220"/>
                          <w:gridCol w:w="2180"/>
                          <w:gridCol w:w="1460"/>
                          <w:gridCol w:w="1100"/>
                        </w:tblGrid>
                        <w:tr w:rsidR="009763BE" w:rsidRPr="009D425C" w14:paraId="725D3FC1" w14:textId="77777777" w:rsidTr="009D425C">
                          <w:trPr>
                            <w:trHeight w:val="276"/>
                          </w:trPr>
                          <w:tc>
                            <w:tcPr>
                              <w:tcW w:w="3220" w:type="dxa"/>
                              <w:tcBorders>
                                <w:top w:val="single" w:sz="8" w:space="0" w:color="auto"/>
                                <w:left w:val="nil"/>
                                <w:bottom w:val="single" w:sz="4" w:space="0" w:color="auto"/>
                                <w:right w:val="nil"/>
                              </w:tcBorders>
                              <w:shd w:val="clear" w:color="auto" w:fill="auto"/>
                              <w:noWrap/>
                              <w:vAlign w:val="center"/>
                              <w:hideMark/>
                            </w:tcPr>
                            <w:p w14:paraId="7FA19BFF" w14:textId="77777777" w:rsidR="009763BE" w:rsidRPr="009D425C" w:rsidRDefault="009763BE" w:rsidP="009D425C">
                              <w:pPr>
                                <w:widowControl/>
                                <w:jc w:val="left"/>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Bacterial species/group</w:t>
                              </w:r>
                            </w:p>
                          </w:tc>
                          <w:tc>
                            <w:tcPr>
                              <w:tcW w:w="2180" w:type="dxa"/>
                              <w:tcBorders>
                                <w:top w:val="single" w:sz="8" w:space="0" w:color="auto"/>
                                <w:left w:val="nil"/>
                                <w:bottom w:val="single" w:sz="4" w:space="0" w:color="auto"/>
                                <w:right w:val="nil"/>
                              </w:tcBorders>
                              <w:shd w:val="clear" w:color="auto" w:fill="auto"/>
                              <w:noWrap/>
                              <w:vAlign w:val="center"/>
                              <w:hideMark/>
                            </w:tcPr>
                            <w:p w14:paraId="75EA701B" w14:textId="77777777" w:rsidR="009763BE" w:rsidRPr="009D425C" w:rsidRDefault="009763BE" w:rsidP="009D425C">
                              <w:pPr>
                                <w:widowControl/>
                                <w:jc w:val="center"/>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Fiber</w:t>
                              </w:r>
                            </w:p>
                          </w:tc>
                          <w:tc>
                            <w:tcPr>
                              <w:tcW w:w="1460" w:type="dxa"/>
                              <w:tcBorders>
                                <w:top w:val="single" w:sz="8" w:space="0" w:color="auto"/>
                                <w:left w:val="nil"/>
                                <w:bottom w:val="single" w:sz="4" w:space="0" w:color="auto"/>
                                <w:right w:val="nil"/>
                              </w:tcBorders>
                              <w:shd w:val="clear" w:color="auto" w:fill="auto"/>
                              <w:noWrap/>
                              <w:vAlign w:val="center"/>
                              <w:hideMark/>
                            </w:tcPr>
                            <w:p w14:paraId="3DDBC05B" w14:textId="77777777" w:rsidR="009763BE" w:rsidRPr="009D425C" w:rsidRDefault="009763BE" w:rsidP="009D425C">
                              <w:pPr>
                                <w:widowControl/>
                                <w:jc w:val="center"/>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Model</w:t>
                              </w:r>
                            </w:p>
                          </w:tc>
                          <w:tc>
                            <w:tcPr>
                              <w:tcW w:w="1100" w:type="dxa"/>
                              <w:tcBorders>
                                <w:top w:val="single" w:sz="8" w:space="0" w:color="auto"/>
                                <w:left w:val="nil"/>
                                <w:bottom w:val="single" w:sz="4" w:space="0" w:color="auto"/>
                                <w:right w:val="nil"/>
                              </w:tcBorders>
                              <w:shd w:val="clear" w:color="auto" w:fill="auto"/>
                              <w:noWrap/>
                              <w:vAlign w:val="center"/>
                              <w:hideMark/>
                            </w:tcPr>
                            <w:p w14:paraId="326F4956" w14:textId="77777777" w:rsidR="009763BE" w:rsidRPr="009D425C" w:rsidRDefault="009763BE" w:rsidP="009D425C">
                              <w:pPr>
                                <w:widowControl/>
                                <w:jc w:val="left"/>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Reference</w:t>
                              </w:r>
                            </w:p>
                          </w:tc>
                        </w:tr>
                        <w:tr w:rsidR="009763BE" w:rsidRPr="009D425C" w14:paraId="26B02E97" w14:textId="77777777" w:rsidTr="009D425C">
                          <w:trPr>
                            <w:trHeight w:val="276"/>
                          </w:trPr>
                          <w:tc>
                            <w:tcPr>
                              <w:tcW w:w="3220" w:type="dxa"/>
                              <w:tcBorders>
                                <w:top w:val="nil"/>
                                <w:left w:val="nil"/>
                                <w:bottom w:val="nil"/>
                                <w:right w:val="nil"/>
                              </w:tcBorders>
                              <w:shd w:val="clear" w:color="auto" w:fill="auto"/>
                              <w:vAlign w:val="center"/>
                              <w:hideMark/>
                            </w:tcPr>
                            <w:p w14:paraId="7E63D54E"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proofErr w:type="spellStart"/>
                              <w:r w:rsidRPr="009D425C">
                                <w:rPr>
                                  <w:rFonts w:ascii="Times New Roman" w:eastAsia="DengXian" w:hAnsi="Times New Roman" w:cs="Times New Roman"/>
                                  <w:i/>
                                  <w:iCs/>
                                  <w:color w:val="000000"/>
                                  <w:kern w:val="0"/>
                                  <w:sz w:val="18"/>
                                  <w:szCs w:val="18"/>
                                </w:rPr>
                                <w:t>Ruminococcus</w:t>
                              </w:r>
                              <w:proofErr w:type="spellEnd"/>
                              <w:r w:rsidRPr="009D425C">
                                <w:rPr>
                                  <w:rFonts w:ascii="Times New Roman" w:eastAsia="DengXian" w:hAnsi="Times New Roman" w:cs="Times New Roman"/>
                                  <w:i/>
                                  <w:iCs/>
                                  <w:color w:val="000000"/>
                                  <w:kern w:val="0"/>
                                  <w:sz w:val="18"/>
                                  <w:szCs w:val="18"/>
                                </w:rPr>
                                <w:t xml:space="preserve"> </w:t>
                              </w:r>
                              <w:proofErr w:type="spellStart"/>
                              <w:r w:rsidRPr="009D425C">
                                <w:rPr>
                                  <w:rFonts w:ascii="Times New Roman" w:eastAsia="DengXian" w:hAnsi="Times New Roman" w:cs="Times New Roman"/>
                                  <w:i/>
                                  <w:iCs/>
                                  <w:color w:val="000000"/>
                                  <w:kern w:val="0"/>
                                  <w:sz w:val="18"/>
                                  <w:szCs w:val="18"/>
                                </w:rPr>
                                <w:t>bromii</w:t>
                              </w:r>
                              <w:proofErr w:type="spellEnd"/>
                            </w:p>
                          </w:tc>
                          <w:tc>
                            <w:tcPr>
                              <w:tcW w:w="2180" w:type="dxa"/>
                              <w:tcBorders>
                                <w:top w:val="nil"/>
                                <w:left w:val="nil"/>
                                <w:bottom w:val="nil"/>
                                <w:right w:val="nil"/>
                              </w:tcBorders>
                              <w:shd w:val="clear" w:color="auto" w:fill="auto"/>
                              <w:vAlign w:val="center"/>
                              <w:hideMark/>
                            </w:tcPr>
                            <w:p w14:paraId="56FB1DD3"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7AB417AB"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9FCEA2A"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[1]</w:t>
                              </w:r>
                            </w:p>
                          </w:tc>
                        </w:tr>
                        <w:tr w:rsidR="009763BE" w:rsidRPr="009D425C" w14:paraId="3F16A5CB" w14:textId="77777777" w:rsidTr="009D425C">
                          <w:trPr>
                            <w:trHeight w:val="276"/>
                          </w:trPr>
                          <w:tc>
                            <w:tcPr>
                              <w:tcW w:w="3220" w:type="dxa"/>
                              <w:tcBorders>
                                <w:top w:val="nil"/>
                                <w:left w:val="nil"/>
                                <w:bottom w:val="nil"/>
                                <w:right w:val="nil"/>
                              </w:tcBorders>
                              <w:shd w:val="clear" w:color="auto" w:fill="auto"/>
                              <w:noWrap/>
                              <w:vAlign w:val="center"/>
                              <w:hideMark/>
                            </w:tcPr>
                            <w:p w14:paraId="4FF82ED2"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Bifidobacterium </w:t>
                              </w:r>
                              <w:proofErr w:type="spellStart"/>
                              <w:r w:rsidRPr="009D425C">
                                <w:rPr>
                                  <w:rFonts w:ascii="Times New Roman" w:eastAsia="DengXian" w:hAnsi="Times New Roman" w:cs="Times New Roman"/>
                                  <w:i/>
                                  <w:iCs/>
                                  <w:color w:val="000000"/>
                                  <w:kern w:val="0"/>
                                  <w:sz w:val="18"/>
                                  <w:szCs w:val="18"/>
                                </w:rPr>
                                <w:t>adolescentis</w:t>
                              </w:r>
                              <w:proofErr w:type="spellEnd"/>
                            </w:p>
                          </w:tc>
                          <w:tc>
                            <w:tcPr>
                              <w:tcW w:w="2180" w:type="dxa"/>
                              <w:tcBorders>
                                <w:top w:val="nil"/>
                                <w:left w:val="nil"/>
                                <w:bottom w:val="nil"/>
                                <w:right w:val="nil"/>
                              </w:tcBorders>
                              <w:shd w:val="clear" w:color="auto" w:fill="auto"/>
                              <w:vAlign w:val="center"/>
                              <w:hideMark/>
                            </w:tcPr>
                            <w:p w14:paraId="7F291191"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6593DB5D"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74536A01"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[1]</w:t>
                              </w:r>
                            </w:p>
                          </w:tc>
                        </w:tr>
                        <w:tr w:rsidR="009763BE" w:rsidRPr="009D425C" w14:paraId="63288271" w14:textId="77777777" w:rsidTr="009D425C">
                          <w:trPr>
                            <w:trHeight w:val="276"/>
                          </w:trPr>
                          <w:tc>
                            <w:tcPr>
                              <w:tcW w:w="3220" w:type="dxa"/>
                              <w:tcBorders>
                                <w:top w:val="nil"/>
                                <w:left w:val="nil"/>
                                <w:bottom w:val="nil"/>
                                <w:right w:val="nil"/>
                              </w:tcBorders>
                              <w:shd w:val="clear" w:color="auto" w:fill="auto"/>
                              <w:noWrap/>
                              <w:vAlign w:val="center"/>
                              <w:hideMark/>
                            </w:tcPr>
                            <w:p w14:paraId="62E33948"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Bifidobacterium </w:t>
                              </w:r>
                              <w:proofErr w:type="spellStart"/>
                              <w:r w:rsidRPr="009D425C">
                                <w:rPr>
                                  <w:rFonts w:ascii="Times New Roman" w:eastAsia="DengXian" w:hAnsi="Times New Roman" w:cs="Times New Roman"/>
                                  <w:i/>
                                  <w:iCs/>
                                  <w:color w:val="000000"/>
                                  <w:kern w:val="0"/>
                                  <w:sz w:val="18"/>
                                  <w:szCs w:val="18"/>
                                </w:rPr>
                                <w:t>adolescentis</w:t>
                              </w:r>
                              <w:proofErr w:type="spellEnd"/>
                            </w:p>
                          </w:tc>
                          <w:tc>
                            <w:tcPr>
                              <w:tcW w:w="2180" w:type="dxa"/>
                              <w:tcBorders>
                                <w:top w:val="nil"/>
                                <w:left w:val="nil"/>
                                <w:bottom w:val="nil"/>
                                <w:right w:val="nil"/>
                              </w:tcBorders>
                              <w:shd w:val="clear" w:color="auto" w:fill="auto"/>
                              <w:noWrap/>
                              <w:vAlign w:val="center"/>
                              <w:hideMark/>
                            </w:tcPr>
                            <w:p w14:paraId="42196582"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63580AB6"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439FC3D4"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9763BE" w:rsidRPr="009D425C" w14:paraId="1953CD1C" w14:textId="77777777" w:rsidTr="009D425C">
                          <w:trPr>
                            <w:trHeight w:val="276"/>
                          </w:trPr>
                          <w:tc>
                            <w:tcPr>
                              <w:tcW w:w="3220" w:type="dxa"/>
                              <w:tcBorders>
                                <w:top w:val="nil"/>
                                <w:left w:val="nil"/>
                                <w:bottom w:val="nil"/>
                                <w:right w:val="nil"/>
                              </w:tcBorders>
                              <w:shd w:val="clear" w:color="auto" w:fill="auto"/>
                              <w:noWrap/>
                              <w:vAlign w:val="center"/>
                              <w:hideMark/>
                            </w:tcPr>
                            <w:p w14:paraId="24210E81"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Bifidobacterium </w:t>
                              </w:r>
                              <w:proofErr w:type="spellStart"/>
                              <w:r w:rsidRPr="009D425C">
                                <w:rPr>
                                  <w:rFonts w:ascii="Times New Roman" w:eastAsia="DengXian" w:hAnsi="Times New Roman" w:cs="Times New Roman"/>
                                  <w:i/>
                                  <w:iCs/>
                                  <w:color w:val="000000"/>
                                  <w:kern w:val="0"/>
                                  <w:sz w:val="18"/>
                                  <w:szCs w:val="18"/>
                                </w:rPr>
                                <w:t>faecale</w:t>
                              </w:r>
                              <w:proofErr w:type="spellEnd"/>
                            </w:p>
                          </w:tc>
                          <w:tc>
                            <w:tcPr>
                              <w:tcW w:w="2180" w:type="dxa"/>
                              <w:tcBorders>
                                <w:top w:val="nil"/>
                                <w:left w:val="nil"/>
                                <w:bottom w:val="nil"/>
                                <w:right w:val="nil"/>
                              </w:tcBorders>
                              <w:shd w:val="clear" w:color="auto" w:fill="auto"/>
                              <w:noWrap/>
                              <w:vAlign w:val="center"/>
                              <w:hideMark/>
                            </w:tcPr>
                            <w:p w14:paraId="23364275"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73A042F0"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634F97B"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9763BE" w:rsidRPr="009D425C" w14:paraId="793B2EAC" w14:textId="77777777" w:rsidTr="009D425C">
                          <w:trPr>
                            <w:trHeight w:val="276"/>
                          </w:trPr>
                          <w:tc>
                            <w:tcPr>
                              <w:tcW w:w="3220" w:type="dxa"/>
                              <w:tcBorders>
                                <w:top w:val="nil"/>
                                <w:left w:val="nil"/>
                                <w:bottom w:val="nil"/>
                                <w:right w:val="nil"/>
                              </w:tcBorders>
                              <w:shd w:val="clear" w:color="auto" w:fill="auto"/>
                              <w:noWrap/>
                              <w:vAlign w:val="center"/>
                              <w:hideMark/>
                            </w:tcPr>
                            <w:p w14:paraId="3EF07474"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Bifidobacterium </w:t>
                              </w:r>
                              <w:proofErr w:type="spellStart"/>
                              <w:r w:rsidRPr="009D425C">
                                <w:rPr>
                                  <w:rFonts w:ascii="Times New Roman" w:eastAsia="DengXian" w:hAnsi="Times New Roman" w:cs="Times New Roman"/>
                                  <w:i/>
                                  <w:iCs/>
                                  <w:color w:val="000000"/>
                                  <w:kern w:val="0"/>
                                  <w:sz w:val="18"/>
                                  <w:szCs w:val="18"/>
                                </w:rPr>
                                <w:t>stercoris</w:t>
                              </w:r>
                              <w:proofErr w:type="spellEnd"/>
                            </w:p>
                          </w:tc>
                          <w:tc>
                            <w:tcPr>
                              <w:tcW w:w="2180" w:type="dxa"/>
                              <w:tcBorders>
                                <w:top w:val="nil"/>
                                <w:left w:val="nil"/>
                                <w:bottom w:val="nil"/>
                                <w:right w:val="nil"/>
                              </w:tcBorders>
                              <w:shd w:val="clear" w:color="auto" w:fill="auto"/>
                              <w:noWrap/>
                              <w:vAlign w:val="center"/>
                              <w:hideMark/>
                            </w:tcPr>
                            <w:p w14:paraId="29B05258"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6C53C964"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561EFD8"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9763BE" w:rsidRPr="009D425C" w14:paraId="256FD76E" w14:textId="77777777" w:rsidTr="009D425C">
                          <w:trPr>
                            <w:trHeight w:val="276"/>
                          </w:trPr>
                          <w:tc>
                            <w:tcPr>
                              <w:tcW w:w="3220" w:type="dxa"/>
                              <w:tcBorders>
                                <w:top w:val="nil"/>
                                <w:left w:val="nil"/>
                                <w:bottom w:val="nil"/>
                                <w:right w:val="nil"/>
                              </w:tcBorders>
                              <w:shd w:val="clear" w:color="auto" w:fill="auto"/>
                              <w:noWrap/>
                              <w:vAlign w:val="center"/>
                              <w:hideMark/>
                            </w:tcPr>
                            <w:p w14:paraId="6E7A6A54"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Eubacterium </w:t>
                              </w:r>
                              <w:proofErr w:type="spellStart"/>
                              <w:r w:rsidRPr="009D425C">
                                <w:rPr>
                                  <w:rFonts w:ascii="Times New Roman" w:eastAsia="DengXian" w:hAnsi="Times New Roman" w:cs="Times New Roman"/>
                                  <w:i/>
                                  <w:iCs/>
                                  <w:color w:val="000000"/>
                                  <w:kern w:val="0"/>
                                  <w:sz w:val="18"/>
                                  <w:szCs w:val="18"/>
                                </w:rPr>
                                <w:t>rectale</w:t>
                              </w:r>
                              <w:proofErr w:type="spellEnd"/>
                            </w:p>
                          </w:tc>
                          <w:tc>
                            <w:tcPr>
                              <w:tcW w:w="2180" w:type="dxa"/>
                              <w:tcBorders>
                                <w:top w:val="nil"/>
                                <w:left w:val="nil"/>
                                <w:bottom w:val="nil"/>
                                <w:right w:val="nil"/>
                              </w:tcBorders>
                              <w:shd w:val="clear" w:color="auto" w:fill="auto"/>
                              <w:noWrap/>
                              <w:vAlign w:val="center"/>
                              <w:hideMark/>
                            </w:tcPr>
                            <w:p w14:paraId="694DFD71"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7000CBAA"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9921D02"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[3]</w:t>
                              </w:r>
                            </w:p>
                          </w:tc>
                        </w:tr>
                        <w:tr w:rsidR="009763BE" w:rsidRPr="009D425C" w14:paraId="24C10479" w14:textId="77777777" w:rsidTr="009D425C">
                          <w:trPr>
                            <w:trHeight w:val="276"/>
                          </w:trPr>
                          <w:tc>
                            <w:tcPr>
                              <w:tcW w:w="3220" w:type="dxa"/>
                              <w:tcBorders>
                                <w:top w:val="nil"/>
                                <w:left w:val="nil"/>
                                <w:bottom w:val="nil"/>
                                <w:right w:val="nil"/>
                              </w:tcBorders>
                              <w:shd w:val="clear" w:color="auto" w:fill="auto"/>
                              <w:vAlign w:val="center"/>
                              <w:hideMark/>
                            </w:tcPr>
                            <w:p w14:paraId="4EA85A8C"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proofErr w:type="spellStart"/>
                              <w:r w:rsidRPr="009D425C">
                                <w:rPr>
                                  <w:rFonts w:ascii="Times New Roman" w:eastAsia="DengXian" w:hAnsi="Times New Roman" w:cs="Times New Roman"/>
                                  <w:i/>
                                  <w:iCs/>
                                  <w:color w:val="000000"/>
                                  <w:kern w:val="0"/>
                                  <w:sz w:val="18"/>
                                  <w:szCs w:val="18"/>
                                </w:rPr>
                                <w:t>Faecalibacterium</w:t>
                              </w:r>
                              <w:proofErr w:type="spellEnd"/>
                              <w:r w:rsidRPr="009D425C">
                                <w:rPr>
                                  <w:rFonts w:ascii="Times New Roman" w:eastAsia="DengXian" w:hAnsi="Times New Roman" w:cs="Times New Roman"/>
                                  <w:i/>
                                  <w:iCs/>
                                  <w:color w:val="000000"/>
                                  <w:kern w:val="0"/>
                                  <w:sz w:val="18"/>
                                  <w:szCs w:val="18"/>
                                </w:rPr>
                                <w:t xml:space="preserve"> </w:t>
                              </w:r>
                              <w:proofErr w:type="spellStart"/>
                              <w:r w:rsidRPr="009D425C">
                                <w:rPr>
                                  <w:rFonts w:ascii="Times New Roman" w:eastAsia="DengXian" w:hAnsi="Times New Roman" w:cs="Times New Roman"/>
                                  <w:i/>
                                  <w:iCs/>
                                  <w:color w:val="000000"/>
                                  <w:kern w:val="0"/>
                                  <w:sz w:val="18"/>
                                  <w:szCs w:val="18"/>
                                </w:rPr>
                                <w:t>prausnitzii</w:t>
                              </w:r>
                              <w:proofErr w:type="spellEnd"/>
                            </w:p>
                          </w:tc>
                          <w:tc>
                            <w:tcPr>
                              <w:tcW w:w="2180" w:type="dxa"/>
                              <w:tcBorders>
                                <w:top w:val="nil"/>
                                <w:left w:val="nil"/>
                                <w:bottom w:val="nil"/>
                                <w:right w:val="nil"/>
                              </w:tcBorders>
                              <w:shd w:val="clear" w:color="auto" w:fill="auto"/>
                              <w:noWrap/>
                              <w:vAlign w:val="center"/>
                              <w:hideMark/>
                            </w:tcPr>
                            <w:p w14:paraId="2BA6808E"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2D9E9D4E"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39058B62"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[3]</w:t>
                              </w:r>
                            </w:p>
                          </w:tc>
                        </w:tr>
                        <w:tr w:rsidR="009763BE" w:rsidRPr="009D425C" w14:paraId="16E5E7BB" w14:textId="77777777" w:rsidTr="009D425C">
                          <w:trPr>
                            <w:trHeight w:val="276"/>
                          </w:trPr>
                          <w:tc>
                            <w:tcPr>
                              <w:tcW w:w="3220" w:type="dxa"/>
                              <w:tcBorders>
                                <w:top w:val="nil"/>
                                <w:left w:val="nil"/>
                                <w:bottom w:val="nil"/>
                                <w:right w:val="nil"/>
                              </w:tcBorders>
                              <w:shd w:val="clear" w:color="auto" w:fill="auto"/>
                              <w:noWrap/>
                              <w:vAlign w:val="center"/>
                              <w:hideMark/>
                            </w:tcPr>
                            <w:p w14:paraId="1BD54F94"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proofErr w:type="spellStart"/>
                              <w:r w:rsidRPr="009D425C">
                                <w:rPr>
                                  <w:rFonts w:ascii="Times New Roman" w:eastAsia="DengXian" w:hAnsi="Times New Roman" w:cs="Times New Roman"/>
                                  <w:i/>
                                  <w:iCs/>
                                  <w:color w:val="000000"/>
                                  <w:kern w:val="0"/>
                                  <w:sz w:val="18"/>
                                  <w:szCs w:val="18"/>
                                </w:rPr>
                                <w:t>Muribaculaceae</w:t>
                              </w:r>
                              <w:proofErr w:type="spellEnd"/>
                            </w:p>
                          </w:tc>
                          <w:tc>
                            <w:tcPr>
                              <w:tcW w:w="2180" w:type="dxa"/>
                              <w:tcBorders>
                                <w:top w:val="nil"/>
                                <w:left w:val="nil"/>
                                <w:bottom w:val="nil"/>
                                <w:right w:val="nil"/>
                              </w:tcBorders>
                              <w:shd w:val="clear" w:color="auto" w:fill="auto"/>
                              <w:noWrap/>
                              <w:vAlign w:val="center"/>
                              <w:hideMark/>
                            </w:tcPr>
                            <w:p w14:paraId="615AAE64"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6EE1130F"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4BA51365"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[4]</w:t>
                              </w:r>
                            </w:p>
                          </w:tc>
                        </w:tr>
                        <w:tr w:rsidR="009763BE" w:rsidRPr="009D425C" w14:paraId="68161CAB" w14:textId="77777777" w:rsidTr="009D425C">
                          <w:trPr>
                            <w:trHeight w:val="276"/>
                          </w:trPr>
                          <w:tc>
                            <w:tcPr>
                              <w:tcW w:w="3220" w:type="dxa"/>
                              <w:tcBorders>
                                <w:top w:val="nil"/>
                                <w:left w:val="nil"/>
                                <w:bottom w:val="nil"/>
                                <w:right w:val="nil"/>
                              </w:tcBorders>
                              <w:shd w:val="clear" w:color="auto" w:fill="auto"/>
                              <w:noWrap/>
                              <w:vAlign w:val="center"/>
                              <w:hideMark/>
                            </w:tcPr>
                            <w:p w14:paraId="0CF7A2D7"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proofErr w:type="spellStart"/>
                              <w:r w:rsidRPr="009D425C">
                                <w:rPr>
                                  <w:rFonts w:ascii="Times New Roman" w:eastAsia="DengXian" w:hAnsi="Times New Roman" w:cs="Times New Roman"/>
                                  <w:i/>
                                  <w:iCs/>
                                  <w:color w:val="000000"/>
                                  <w:kern w:val="0"/>
                                  <w:sz w:val="18"/>
                                  <w:szCs w:val="18"/>
                                </w:rPr>
                                <w:t>Muribaculaceae</w:t>
                              </w:r>
                              <w:proofErr w:type="spellEnd"/>
                            </w:p>
                          </w:tc>
                          <w:tc>
                            <w:tcPr>
                              <w:tcW w:w="2180" w:type="dxa"/>
                              <w:tcBorders>
                                <w:top w:val="nil"/>
                                <w:left w:val="nil"/>
                                <w:bottom w:val="nil"/>
                                <w:right w:val="nil"/>
                              </w:tcBorders>
                              <w:shd w:val="clear" w:color="auto" w:fill="auto"/>
                              <w:noWrap/>
                              <w:vAlign w:val="center"/>
                              <w:hideMark/>
                            </w:tcPr>
                            <w:p w14:paraId="132EC489"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0436789E"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38BDE565"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[5]</w:t>
                              </w:r>
                            </w:p>
                          </w:tc>
                        </w:tr>
                        <w:tr w:rsidR="009763BE" w:rsidRPr="009D425C" w14:paraId="5BE32DF6" w14:textId="77777777" w:rsidTr="009D425C">
                          <w:trPr>
                            <w:trHeight w:val="288"/>
                          </w:trPr>
                          <w:tc>
                            <w:tcPr>
                              <w:tcW w:w="3220" w:type="dxa"/>
                              <w:tcBorders>
                                <w:top w:val="nil"/>
                                <w:left w:val="nil"/>
                                <w:bottom w:val="single" w:sz="8" w:space="0" w:color="auto"/>
                                <w:right w:val="nil"/>
                              </w:tcBorders>
                              <w:shd w:val="clear" w:color="auto" w:fill="auto"/>
                              <w:noWrap/>
                              <w:vAlign w:val="center"/>
                              <w:hideMark/>
                            </w:tcPr>
                            <w:p w14:paraId="3356C92D"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Bacteroides </w:t>
                              </w:r>
                              <w:proofErr w:type="spellStart"/>
                              <w:r w:rsidRPr="009D425C">
                                <w:rPr>
                                  <w:rFonts w:ascii="Times New Roman" w:eastAsia="DengXian" w:hAnsi="Times New Roman" w:cs="Times New Roman"/>
                                  <w:i/>
                                  <w:iCs/>
                                  <w:color w:val="000000"/>
                                  <w:kern w:val="0"/>
                                  <w:sz w:val="18"/>
                                  <w:szCs w:val="18"/>
                                </w:rPr>
                                <w:t>acidifaciens</w:t>
                              </w:r>
                              <w:proofErr w:type="spellEnd"/>
                            </w:p>
                          </w:tc>
                          <w:tc>
                            <w:tcPr>
                              <w:tcW w:w="2180" w:type="dxa"/>
                              <w:tcBorders>
                                <w:top w:val="nil"/>
                                <w:left w:val="nil"/>
                                <w:bottom w:val="single" w:sz="8" w:space="0" w:color="auto"/>
                                <w:right w:val="nil"/>
                              </w:tcBorders>
                              <w:shd w:val="clear" w:color="auto" w:fill="auto"/>
                              <w:noWrap/>
                              <w:vAlign w:val="center"/>
                              <w:hideMark/>
                            </w:tcPr>
                            <w:p w14:paraId="2370A342"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single" w:sz="8" w:space="0" w:color="auto"/>
                                <w:right w:val="nil"/>
                              </w:tcBorders>
                              <w:shd w:val="clear" w:color="auto" w:fill="auto"/>
                              <w:noWrap/>
                              <w:vAlign w:val="center"/>
                              <w:hideMark/>
                            </w:tcPr>
                            <w:p w14:paraId="3333E1A3"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single" w:sz="8" w:space="0" w:color="auto"/>
                                <w:right w:val="nil"/>
                              </w:tcBorders>
                              <w:shd w:val="clear" w:color="auto" w:fill="auto"/>
                              <w:noWrap/>
                              <w:vAlign w:val="center"/>
                              <w:hideMark/>
                            </w:tcPr>
                            <w:p w14:paraId="6863E8B4"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[6]</w:t>
                              </w:r>
                            </w:p>
                          </w:tc>
                        </w:tr>
                      </w:tbl>
                      <w:p w14:paraId="6ADA2477" w14:textId="77777777" w:rsidR="009763BE" w:rsidRPr="002956BD" w:rsidRDefault="009763BE" w:rsidP="002956BD">
                        <w:pPr>
                          <w:rPr>
                            <w:rFonts w:ascii="Times New Roman" w:hAnsi="Times New Roman" w:cs="Times New Roman"/>
                            <w:sz w:val="18"/>
                            <w:szCs w:val="18"/>
                          </w:rPr>
                        </w:pPr>
                        <w:r w:rsidRPr="002956BD">
                          <w:rPr>
                            <w:rFonts w:ascii="Times New Roman" w:hAnsi="Times New Roman" w:cs="Times New Roman"/>
                            <w:sz w:val="18"/>
                            <w:szCs w:val="18"/>
                          </w:rPr>
                          <w:t xml:space="preserve">[1]. Ze, X., et al., </w:t>
                        </w:r>
                        <w:proofErr w:type="spellStart"/>
                        <w:r w:rsidRPr="002956BD">
                          <w:rPr>
                            <w:rFonts w:ascii="Times New Roman" w:hAnsi="Times New Roman" w:cs="Times New Roman"/>
                            <w:sz w:val="18"/>
                            <w:szCs w:val="18"/>
                          </w:rPr>
                          <w:t>Ruminococcus</w:t>
                        </w:r>
                        <w:proofErr w:type="spellEnd"/>
                        <w:r w:rsidRPr="002956BD">
                          <w:rPr>
                            <w:rFonts w:ascii="Times New Roman" w:hAnsi="Times New Roman" w:cs="Times New Roman"/>
                            <w:sz w:val="18"/>
                            <w:szCs w:val="18"/>
                          </w:rPr>
                          <w:t xml:space="preserve"> </w:t>
                        </w:r>
                        <w:proofErr w:type="spellStart"/>
                        <w:r w:rsidRPr="002956BD">
                          <w:rPr>
                            <w:rFonts w:ascii="Times New Roman" w:hAnsi="Times New Roman" w:cs="Times New Roman"/>
                            <w:sz w:val="18"/>
                            <w:szCs w:val="18"/>
                          </w:rPr>
                          <w:t>bromii</w:t>
                        </w:r>
                        <w:proofErr w:type="spellEnd"/>
                        <w:r w:rsidRPr="002956BD">
                          <w:rPr>
                            <w:rFonts w:ascii="Times New Roman" w:hAnsi="Times New Roman" w:cs="Times New Roman"/>
                            <w:sz w:val="18"/>
                            <w:szCs w:val="18"/>
                          </w:rPr>
                          <w:t xml:space="preserve"> is a keystone species for the degradation of resistant starch in the human colon. ISME J, 2012. 6(8): p. 1535-43.</w:t>
                        </w:r>
                      </w:p>
                      <w:p w14:paraId="4DB5E0F7" w14:textId="77777777" w:rsidR="009763BE" w:rsidRPr="002956BD" w:rsidRDefault="009763BE" w:rsidP="002956BD">
                        <w:pPr>
                          <w:rPr>
                            <w:rFonts w:ascii="Times New Roman" w:hAnsi="Times New Roman" w:cs="Times New Roman"/>
                            <w:sz w:val="18"/>
                            <w:szCs w:val="18"/>
                          </w:rPr>
                        </w:pPr>
                        <w:r w:rsidRPr="002956BD">
                          <w:rPr>
                            <w:rFonts w:ascii="Times New Roman" w:hAnsi="Times New Roman" w:cs="Times New Roman"/>
                            <w:sz w:val="18"/>
                            <w:szCs w:val="18"/>
                          </w:rPr>
                          <w:t xml:space="preserve">[2]. Baxter, N.T., et al., Dynamics of Human Gut Microbiota and Short-Chain Fatty Acids in Response to Dietary Interventions with Three Fermentable Fibers. </w:t>
                        </w:r>
                        <w:proofErr w:type="spellStart"/>
                        <w:r w:rsidRPr="002956BD">
                          <w:rPr>
                            <w:rFonts w:ascii="Times New Roman" w:hAnsi="Times New Roman" w:cs="Times New Roman"/>
                            <w:sz w:val="18"/>
                            <w:szCs w:val="18"/>
                          </w:rPr>
                          <w:t>MBio</w:t>
                        </w:r>
                        <w:proofErr w:type="spellEnd"/>
                        <w:r w:rsidRPr="002956BD">
                          <w:rPr>
                            <w:rFonts w:ascii="Times New Roman" w:hAnsi="Times New Roman" w:cs="Times New Roman"/>
                            <w:sz w:val="18"/>
                            <w:szCs w:val="18"/>
                          </w:rPr>
                          <w:t>, 2019. 10(1).</w:t>
                        </w:r>
                      </w:p>
                      <w:p w14:paraId="558447C2" w14:textId="77777777" w:rsidR="009763BE" w:rsidRPr="002956BD" w:rsidRDefault="009763BE" w:rsidP="002956BD">
                        <w:pPr>
                          <w:rPr>
                            <w:rFonts w:ascii="Times New Roman" w:hAnsi="Times New Roman" w:cs="Times New Roman"/>
                            <w:sz w:val="18"/>
                            <w:szCs w:val="18"/>
                          </w:rPr>
                        </w:pPr>
                        <w:r w:rsidRPr="002956BD">
                          <w:rPr>
                            <w:rFonts w:ascii="Times New Roman" w:hAnsi="Times New Roman" w:cs="Times New Roman"/>
                            <w:sz w:val="18"/>
                            <w:szCs w:val="18"/>
                          </w:rPr>
                          <w:t xml:space="preserve">[3]. </w:t>
                        </w:r>
                        <w:proofErr w:type="spellStart"/>
                        <w:r w:rsidRPr="002956BD">
                          <w:rPr>
                            <w:rFonts w:ascii="Times New Roman" w:hAnsi="Times New Roman" w:cs="Times New Roman"/>
                            <w:sz w:val="18"/>
                            <w:szCs w:val="18"/>
                          </w:rPr>
                          <w:t>Moens</w:t>
                        </w:r>
                        <w:proofErr w:type="spellEnd"/>
                        <w:r w:rsidRPr="002956BD">
                          <w:rPr>
                            <w:rFonts w:ascii="Times New Roman" w:hAnsi="Times New Roman" w:cs="Times New Roman"/>
                            <w:sz w:val="18"/>
                            <w:szCs w:val="18"/>
                          </w:rPr>
                          <w:t xml:space="preserve">, F. and L. De </w:t>
                        </w:r>
                        <w:proofErr w:type="spellStart"/>
                        <w:r w:rsidRPr="002956BD">
                          <w:rPr>
                            <w:rFonts w:ascii="Times New Roman" w:hAnsi="Times New Roman" w:cs="Times New Roman"/>
                            <w:sz w:val="18"/>
                            <w:szCs w:val="18"/>
                          </w:rPr>
                          <w:t>Vuyst</w:t>
                        </w:r>
                        <w:proofErr w:type="spellEnd"/>
                        <w:r w:rsidRPr="002956BD">
                          <w:rPr>
                            <w:rFonts w:ascii="Times New Roman" w:hAnsi="Times New Roman" w:cs="Times New Roman"/>
                            <w:sz w:val="18"/>
                            <w:szCs w:val="18"/>
                          </w:rPr>
                          <w:t xml:space="preserve">, Inulin-type </w:t>
                        </w:r>
                        <w:proofErr w:type="spellStart"/>
                        <w:r w:rsidRPr="002956BD">
                          <w:rPr>
                            <w:rFonts w:ascii="Times New Roman" w:hAnsi="Times New Roman" w:cs="Times New Roman"/>
                            <w:sz w:val="18"/>
                            <w:szCs w:val="18"/>
                          </w:rPr>
                          <w:t>fructan</w:t>
                        </w:r>
                        <w:proofErr w:type="spellEnd"/>
                        <w:r w:rsidRPr="002956BD">
                          <w:rPr>
                            <w:rFonts w:ascii="Times New Roman" w:hAnsi="Times New Roman" w:cs="Times New Roman"/>
                            <w:sz w:val="18"/>
                            <w:szCs w:val="18"/>
                          </w:rPr>
                          <w:t xml:space="preserve"> degradation capacity of Clostridium cluster IV and </w:t>
                        </w:r>
                        <w:proofErr w:type="spellStart"/>
                        <w:r w:rsidRPr="002956BD">
                          <w:rPr>
                            <w:rFonts w:ascii="Times New Roman" w:hAnsi="Times New Roman" w:cs="Times New Roman"/>
                            <w:sz w:val="18"/>
                            <w:szCs w:val="18"/>
                          </w:rPr>
                          <w:t>XIVa</w:t>
                        </w:r>
                        <w:proofErr w:type="spellEnd"/>
                        <w:r w:rsidRPr="002956BD">
                          <w:rPr>
                            <w:rFonts w:ascii="Times New Roman" w:hAnsi="Times New Roman" w:cs="Times New Roman"/>
                            <w:sz w:val="18"/>
                            <w:szCs w:val="18"/>
                          </w:rPr>
                          <w:t xml:space="preserve"> butyrate-producing colon bacteria and their associated metabolic outcomes. Beneficial Microbes, 2017. 8(3): p. 473-490.</w:t>
                        </w:r>
                      </w:p>
                      <w:p w14:paraId="4EC1CA1F" w14:textId="77777777" w:rsidR="009763BE" w:rsidRPr="002956BD" w:rsidRDefault="009763BE" w:rsidP="002956BD">
                        <w:pPr>
                          <w:rPr>
                            <w:rFonts w:ascii="Times New Roman" w:hAnsi="Times New Roman" w:cs="Times New Roman"/>
                            <w:sz w:val="18"/>
                            <w:szCs w:val="18"/>
                          </w:rPr>
                        </w:pPr>
                        <w:r w:rsidRPr="002956BD">
                          <w:rPr>
                            <w:rFonts w:ascii="Times New Roman" w:hAnsi="Times New Roman" w:cs="Times New Roman"/>
                            <w:sz w:val="18"/>
                            <w:szCs w:val="18"/>
                          </w:rPr>
                          <w:t>[4]. Li, L., et al., Inulin with different degrees of polymerization protects against diet-induced endotoxemia and inflammation in association with gut microbiota regulation in mice. Scientific reports, 2020. 10(1): p. 978-12.</w:t>
                        </w:r>
                      </w:p>
                      <w:p w14:paraId="7B73EFA2" w14:textId="77777777" w:rsidR="009763BE" w:rsidRPr="002956BD" w:rsidRDefault="009763BE" w:rsidP="002956BD">
                        <w:pPr>
                          <w:rPr>
                            <w:rFonts w:ascii="Times New Roman" w:hAnsi="Times New Roman" w:cs="Times New Roman"/>
                            <w:sz w:val="18"/>
                            <w:szCs w:val="18"/>
                          </w:rPr>
                        </w:pPr>
                        <w:r w:rsidRPr="002956BD">
                          <w:rPr>
                            <w:rFonts w:ascii="Times New Roman" w:hAnsi="Times New Roman" w:cs="Times New Roman"/>
                            <w:sz w:val="18"/>
                            <w:szCs w:val="18"/>
                          </w:rPr>
                          <w:t>[5]. Zhu, L., et al., Inulin with different degrees of polymerization modulates composition of intestinal microbiota in mice. FEMS Microbiology Letters, 2017. 364(10).</w:t>
                        </w:r>
                      </w:p>
                      <w:p w14:paraId="14B6B936" w14:textId="29BD1B08" w:rsidR="009763BE" w:rsidRPr="002956BD" w:rsidRDefault="009763BE" w:rsidP="002956BD">
                        <w:pPr>
                          <w:rPr>
                            <w:rFonts w:ascii="Times New Roman" w:hAnsi="Times New Roman" w:cs="Times New Roman"/>
                            <w:sz w:val="18"/>
                            <w:szCs w:val="18"/>
                          </w:rPr>
                        </w:pPr>
                        <w:r w:rsidRPr="002956BD">
                          <w:rPr>
                            <w:rFonts w:ascii="Times New Roman" w:hAnsi="Times New Roman" w:cs="Times New Roman"/>
                            <w:sz w:val="18"/>
                            <w:szCs w:val="18"/>
                          </w:rPr>
                          <w:t xml:space="preserve">[6]. </w:t>
                        </w:r>
                        <w:proofErr w:type="spellStart"/>
                        <w:r w:rsidRPr="002956BD">
                          <w:rPr>
                            <w:rFonts w:ascii="Times New Roman" w:hAnsi="Times New Roman" w:cs="Times New Roman"/>
                            <w:sz w:val="18"/>
                            <w:szCs w:val="18"/>
                          </w:rPr>
                          <w:t>Chijiiwa</w:t>
                        </w:r>
                        <w:proofErr w:type="spellEnd"/>
                        <w:r w:rsidRPr="002956BD">
                          <w:rPr>
                            <w:rFonts w:ascii="Times New Roman" w:hAnsi="Times New Roman" w:cs="Times New Roman"/>
                            <w:sz w:val="18"/>
                            <w:szCs w:val="18"/>
                          </w:rPr>
                          <w:t>, R., et al., Single-cell genomics of uncultured bacteria reveals dietary fiber responders in the mouse gut microbiota. Microbiome, 2020. 8(1): p. 5-14</w:t>
                        </w:r>
                      </w:p>
                    </w:txbxContent>
                  </v:textbox>
                  <w10:wrap type="square" anchorx="margin"/>
                </v:shape>
              </w:pict>
            </mc:Fallback>
          </mc:AlternateContent>
        </w:r>
      </w:del>
    </w:p>
    <w:p w14:paraId="4D68823E" w14:textId="77777777" w:rsidR="00C8067A" w:rsidRDefault="00C8067A" w:rsidP="00C8067A">
      <w:pPr>
        <w:autoSpaceDE w:val="0"/>
        <w:autoSpaceDN w:val="0"/>
        <w:adjustRightInd w:val="0"/>
        <w:jc w:val="left"/>
        <w:rPr>
          <w:ins w:id="2686" w:author="刘 红宾" w:date="2020-12-14T15:53:00Z"/>
          <w:rFonts w:ascii="Times New Roman" w:hAnsi="Times New Roman" w:cs="Times New Roman"/>
          <w:kern w:val="0"/>
          <w:sz w:val="24"/>
          <w:szCs w:val="24"/>
        </w:rPr>
      </w:pPr>
    </w:p>
    <w:p w14:paraId="3D595F1D" w14:textId="77777777" w:rsidR="00C8067A" w:rsidRPr="008E75F3" w:rsidRDefault="00C8067A">
      <w:pPr>
        <w:autoSpaceDE w:val="0"/>
        <w:autoSpaceDN w:val="0"/>
        <w:adjustRightInd w:val="0"/>
        <w:jc w:val="left"/>
        <w:rPr>
          <w:ins w:id="2687" w:author="刘 红宾" w:date="2020-12-14T15:53:00Z"/>
          <w:rFonts w:ascii="Times New Roman" w:hAnsi="Times New Roman" w:cs="Times New Roman"/>
          <w:kern w:val="0"/>
          <w:szCs w:val="21"/>
          <w:rPrChange w:id="2688" w:author="戴 磊" w:date="2020-12-28T23:45:00Z">
            <w:rPr>
              <w:ins w:id="2689" w:author="刘 红宾" w:date="2020-12-14T15:53:00Z"/>
              <w:rFonts w:ascii="Times New Roman" w:hAnsi="Times New Roman" w:cs="Times New Roman"/>
              <w:kern w:val="0"/>
              <w:sz w:val="24"/>
              <w:szCs w:val="24"/>
            </w:rPr>
          </w:rPrChange>
        </w:rPr>
        <w:pPrChange w:id="2690" w:author="戴 磊" w:date="2020-12-28T23:45:00Z">
          <w:pPr>
            <w:autoSpaceDE w:val="0"/>
            <w:autoSpaceDN w:val="0"/>
            <w:adjustRightInd w:val="0"/>
            <w:jc w:val="center"/>
          </w:pPr>
        </w:pPrChange>
      </w:pPr>
      <w:ins w:id="2691" w:author="刘 红宾" w:date="2020-12-14T15:53:00Z">
        <w:r w:rsidRPr="008E75F3">
          <w:rPr>
            <w:rFonts w:ascii="Times New Roman" w:hAnsi="Times New Roman" w:cs="Times New Roman"/>
            <w:b/>
            <w:bCs/>
            <w:color w:val="000000"/>
            <w:kern w:val="0"/>
            <w:sz w:val="32"/>
            <w:szCs w:val="32"/>
            <w:rPrChange w:id="2692" w:author="戴 磊" w:date="2020-12-28T23:45:00Z">
              <w:rPr>
                <w:rFonts w:ascii="Times New Roman" w:hAnsi="Times New Roman" w:cs="Times New Roman"/>
                <w:b/>
                <w:bCs/>
                <w:color w:val="000000"/>
                <w:kern w:val="0"/>
                <w:sz w:val="40"/>
                <w:szCs w:val="40"/>
              </w:rPr>
            </w:rPrChange>
          </w:rPr>
          <w:t>References</w:t>
        </w:r>
        <w:del w:id="2693" w:author="戴 磊" w:date="2020-12-28T23:45:00Z">
          <w:r w:rsidRPr="008E75F3" w:rsidDel="008E75F3">
            <w:rPr>
              <w:rFonts w:ascii="Times New Roman" w:hAnsi="Times New Roman" w:cs="Times New Roman"/>
              <w:b/>
              <w:bCs/>
              <w:color w:val="000000"/>
              <w:kern w:val="0"/>
              <w:sz w:val="32"/>
              <w:szCs w:val="32"/>
              <w:rPrChange w:id="2694" w:author="戴 磊" w:date="2020-12-28T23:45:00Z">
                <w:rPr>
                  <w:rFonts w:ascii="Times New Roman" w:hAnsi="Times New Roman" w:cs="Times New Roman"/>
                  <w:b/>
                  <w:bCs/>
                  <w:color w:val="000000"/>
                  <w:kern w:val="0"/>
                  <w:sz w:val="40"/>
                  <w:szCs w:val="40"/>
                </w:rPr>
              </w:rPrChange>
            </w:rPr>
            <w:delText>:</w:delText>
          </w:r>
        </w:del>
      </w:ins>
    </w:p>
    <w:p w14:paraId="28A2A62A" w14:textId="77777777" w:rsidR="00C8067A" w:rsidRDefault="00C8067A" w:rsidP="00C8067A">
      <w:pPr>
        <w:autoSpaceDE w:val="0"/>
        <w:autoSpaceDN w:val="0"/>
        <w:adjustRightInd w:val="0"/>
        <w:rPr>
          <w:ins w:id="2695" w:author="刘 红宾" w:date="2020-12-14T15:53:00Z"/>
          <w:rFonts w:ascii="Times New Roman" w:hAnsi="Times New Roman" w:cs="Times New Roman"/>
          <w:kern w:val="0"/>
          <w:sz w:val="24"/>
          <w:szCs w:val="24"/>
        </w:rPr>
      </w:pPr>
      <w:ins w:id="2696" w:author="刘 红宾" w:date="2020-12-14T15:53:00Z">
        <w:r>
          <w:rPr>
            <w:rFonts w:ascii="Times New Roman" w:hAnsi="Times New Roman" w:cs="Times New Roman"/>
            <w:color w:val="000000"/>
            <w:kern w:val="0"/>
            <w:sz w:val="20"/>
            <w:szCs w:val="20"/>
          </w:rPr>
          <w:t xml:space="preserve"> [1].</w:t>
        </w:r>
        <w:r>
          <w:rPr>
            <w:rFonts w:ascii="Times New Roman" w:hAnsi="Times New Roman" w:cs="Times New Roman"/>
            <w:color w:val="000000"/>
            <w:kern w:val="0"/>
            <w:sz w:val="20"/>
            <w:szCs w:val="20"/>
          </w:rPr>
          <w:tab/>
        </w:r>
        <w:bookmarkStart w:id="2697" w:name="_neb44106770_6E64_441C_BC43_E454410CAFA1"/>
        <w:r>
          <w:rPr>
            <w:rFonts w:ascii="Times New Roman" w:hAnsi="Times New Roman" w:cs="Times New Roman"/>
            <w:color w:val="000000"/>
            <w:kern w:val="0"/>
            <w:sz w:val="20"/>
            <w:szCs w:val="20"/>
          </w:rPr>
          <w:t>Lynch, S.V. and O. Pedersen, The Human Intestinal Microbiome in Health and Disease. New England Journal of Medicine, 2016.</w:t>
        </w:r>
        <w:bookmarkEnd w:id="2697"/>
      </w:ins>
    </w:p>
    <w:p w14:paraId="02CD6FCE" w14:textId="77777777" w:rsidR="00C8067A" w:rsidRDefault="00C8067A" w:rsidP="00C8067A">
      <w:pPr>
        <w:autoSpaceDE w:val="0"/>
        <w:autoSpaceDN w:val="0"/>
        <w:adjustRightInd w:val="0"/>
        <w:rPr>
          <w:ins w:id="2698" w:author="刘 红宾" w:date="2020-12-14T15:53:00Z"/>
          <w:rFonts w:ascii="Times New Roman" w:hAnsi="Times New Roman" w:cs="Times New Roman"/>
          <w:kern w:val="0"/>
          <w:sz w:val="24"/>
          <w:szCs w:val="24"/>
        </w:rPr>
      </w:pPr>
      <w:ins w:id="2699" w:author="刘 红宾" w:date="2020-12-14T15:53:00Z">
        <w:r>
          <w:rPr>
            <w:rFonts w:ascii="Times New Roman" w:hAnsi="Times New Roman" w:cs="Times New Roman"/>
            <w:color w:val="000000"/>
            <w:kern w:val="0"/>
            <w:sz w:val="20"/>
            <w:szCs w:val="20"/>
          </w:rPr>
          <w:t xml:space="preserve"> [2].</w:t>
        </w:r>
        <w:r>
          <w:rPr>
            <w:rFonts w:ascii="Times New Roman" w:hAnsi="Times New Roman" w:cs="Times New Roman"/>
            <w:color w:val="000000"/>
            <w:kern w:val="0"/>
            <w:sz w:val="20"/>
            <w:szCs w:val="20"/>
          </w:rPr>
          <w:tab/>
        </w:r>
        <w:proofErr w:type="spellStart"/>
        <w:r>
          <w:rPr>
            <w:rFonts w:ascii="Times New Roman" w:hAnsi="Times New Roman" w:cs="Times New Roman"/>
            <w:color w:val="000000"/>
            <w:kern w:val="0"/>
            <w:sz w:val="20"/>
            <w:szCs w:val="20"/>
          </w:rPr>
          <w:t>Sanna</w:t>
        </w:r>
        <w:proofErr w:type="spellEnd"/>
        <w:r>
          <w:rPr>
            <w:rFonts w:ascii="Times New Roman" w:hAnsi="Times New Roman" w:cs="Times New Roman"/>
            <w:color w:val="000000"/>
            <w:kern w:val="0"/>
            <w:sz w:val="20"/>
            <w:szCs w:val="20"/>
          </w:rPr>
          <w:t>, S., et al., Causal relationships among the gut microbiome, short-chain fatty acids and metabolic diseases. Nature Genetics, 2019. 51(4): p. 600-605.</w:t>
        </w:r>
      </w:ins>
    </w:p>
    <w:p w14:paraId="1E46DD72" w14:textId="77777777" w:rsidR="00C8067A" w:rsidRDefault="00C8067A" w:rsidP="00C8067A">
      <w:pPr>
        <w:autoSpaceDE w:val="0"/>
        <w:autoSpaceDN w:val="0"/>
        <w:adjustRightInd w:val="0"/>
        <w:rPr>
          <w:ins w:id="2700" w:author="刘 红宾" w:date="2020-12-14T15:53:00Z"/>
          <w:rFonts w:ascii="Times New Roman" w:hAnsi="Times New Roman" w:cs="Times New Roman"/>
          <w:kern w:val="0"/>
          <w:sz w:val="24"/>
          <w:szCs w:val="24"/>
        </w:rPr>
      </w:pPr>
      <w:ins w:id="2701" w:author="刘 红宾" w:date="2020-12-14T15:53:00Z">
        <w:r>
          <w:rPr>
            <w:rFonts w:ascii="Times New Roman" w:hAnsi="Times New Roman" w:cs="Times New Roman"/>
            <w:color w:val="000000"/>
            <w:kern w:val="0"/>
            <w:sz w:val="20"/>
            <w:szCs w:val="20"/>
          </w:rPr>
          <w:t xml:space="preserve"> [3].</w:t>
        </w:r>
        <w:r>
          <w:rPr>
            <w:rFonts w:ascii="Times New Roman" w:hAnsi="Times New Roman" w:cs="Times New Roman"/>
            <w:color w:val="000000"/>
            <w:kern w:val="0"/>
            <w:sz w:val="20"/>
            <w:szCs w:val="20"/>
          </w:rPr>
          <w:tab/>
        </w:r>
        <w:bookmarkStart w:id="2702" w:name="_neb2C2E67AE_0C1E_458C_8042_05CF84C4F987"/>
        <w:r>
          <w:rPr>
            <w:rFonts w:ascii="Times New Roman" w:hAnsi="Times New Roman" w:cs="Times New Roman"/>
            <w:color w:val="000000"/>
            <w:kern w:val="0"/>
            <w:sz w:val="20"/>
            <w:szCs w:val="20"/>
          </w:rPr>
          <w:t xml:space="preserve">Nomura, M., et al., Association of Short-Chain Fatty Acids in the Gut Microbiome </w:t>
        </w:r>
        <w:proofErr w:type="gramStart"/>
        <w:r>
          <w:rPr>
            <w:rFonts w:ascii="Times New Roman" w:hAnsi="Times New Roman" w:cs="Times New Roman"/>
            <w:color w:val="000000"/>
            <w:kern w:val="0"/>
            <w:sz w:val="20"/>
            <w:szCs w:val="20"/>
          </w:rPr>
          <w:t>With</w:t>
        </w:r>
        <w:proofErr w:type="gramEnd"/>
        <w:r>
          <w:rPr>
            <w:rFonts w:ascii="Times New Roman" w:hAnsi="Times New Roman" w:cs="Times New Roman"/>
            <w:color w:val="000000"/>
            <w:kern w:val="0"/>
            <w:sz w:val="20"/>
            <w:szCs w:val="20"/>
          </w:rPr>
          <w:t xml:space="preserve"> Clinical Response to Treatment With Nivolumab or Pembrolizumab in Patients With Solid Cancer Tumors. JAMA Network Open, 2020. 3(4): p. e202895.</w:t>
        </w:r>
        <w:bookmarkEnd w:id="2702"/>
      </w:ins>
    </w:p>
    <w:p w14:paraId="1FAA2D51" w14:textId="77777777" w:rsidR="00C8067A" w:rsidRDefault="00C8067A" w:rsidP="00C8067A">
      <w:pPr>
        <w:autoSpaceDE w:val="0"/>
        <w:autoSpaceDN w:val="0"/>
        <w:adjustRightInd w:val="0"/>
        <w:rPr>
          <w:ins w:id="2703" w:author="刘 红宾" w:date="2020-12-14T15:53:00Z"/>
          <w:rFonts w:ascii="Times New Roman" w:hAnsi="Times New Roman" w:cs="Times New Roman"/>
          <w:kern w:val="0"/>
          <w:sz w:val="24"/>
          <w:szCs w:val="24"/>
        </w:rPr>
      </w:pPr>
      <w:ins w:id="2704" w:author="刘 红宾" w:date="2020-12-14T15:53:00Z">
        <w:r>
          <w:rPr>
            <w:rFonts w:ascii="Times New Roman" w:hAnsi="Times New Roman" w:cs="Times New Roman"/>
            <w:color w:val="000000"/>
            <w:kern w:val="0"/>
            <w:sz w:val="20"/>
            <w:szCs w:val="20"/>
          </w:rPr>
          <w:t xml:space="preserve"> [4].</w:t>
        </w:r>
        <w:r>
          <w:rPr>
            <w:rFonts w:ascii="Times New Roman" w:hAnsi="Times New Roman" w:cs="Times New Roman"/>
            <w:color w:val="000000"/>
            <w:kern w:val="0"/>
            <w:sz w:val="20"/>
            <w:szCs w:val="20"/>
          </w:rPr>
          <w:tab/>
          <w:t>Harkins, C.P., H.H. Kong and J.A. Segre, Manipulating the Human Microbiome to Manage Disease. JAMA, 2019. 323(4): p. 303.</w:t>
        </w:r>
      </w:ins>
    </w:p>
    <w:p w14:paraId="5E99512B" w14:textId="77777777" w:rsidR="00C8067A" w:rsidRDefault="00C8067A" w:rsidP="00C8067A">
      <w:pPr>
        <w:autoSpaceDE w:val="0"/>
        <w:autoSpaceDN w:val="0"/>
        <w:adjustRightInd w:val="0"/>
        <w:rPr>
          <w:ins w:id="2705" w:author="刘 红宾" w:date="2020-12-14T15:53:00Z"/>
          <w:rFonts w:ascii="Times New Roman" w:hAnsi="Times New Roman" w:cs="Times New Roman"/>
          <w:kern w:val="0"/>
          <w:sz w:val="24"/>
          <w:szCs w:val="24"/>
        </w:rPr>
      </w:pPr>
      <w:ins w:id="2706" w:author="刘 红宾" w:date="2020-12-14T15:53:00Z">
        <w:r>
          <w:rPr>
            <w:rFonts w:ascii="Times New Roman" w:hAnsi="Times New Roman" w:cs="Times New Roman"/>
            <w:color w:val="000000"/>
            <w:kern w:val="0"/>
            <w:sz w:val="20"/>
            <w:szCs w:val="20"/>
          </w:rPr>
          <w:t xml:space="preserve"> [5].</w:t>
        </w:r>
        <w:r>
          <w:rPr>
            <w:rFonts w:ascii="Times New Roman" w:hAnsi="Times New Roman" w:cs="Times New Roman"/>
            <w:color w:val="000000"/>
            <w:kern w:val="0"/>
            <w:sz w:val="20"/>
            <w:szCs w:val="20"/>
          </w:rPr>
          <w:tab/>
        </w:r>
        <w:bookmarkStart w:id="2707" w:name="_neb0D592E0F_87A3_4652_8CEC_BC970F5E01FD"/>
        <w:r>
          <w:rPr>
            <w:rFonts w:ascii="Times New Roman" w:hAnsi="Times New Roman" w:cs="Times New Roman"/>
            <w:color w:val="000000"/>
            <w:kern w:val="0"/>
            <w:sz w:val="20"/>
            <w:szCs w:val="20"/>
          </w:rPr>
          <w:t>Zhao, L., et al., Gut bacteria selectively promoted by dietary fibers alleviate type 2 diabetes. Science, 2018. 359(6380): p. 1151-1156.</w:t>
        </w:r>
        <w:bookmarkEnd w:id="2707"/>
      </w:ins>
    </w:p>
    <w:p w14:paraId="3ACBC92B" w14:textId="77777777" w:rsidR="00C8067A" w:rsidRDefault="00C8067A" w:rsidP="00C8067A">
      <w:pPr>
        <w:autoSpaceDE w:val="0"/>
        <w:autoSpaceDN w:val="0"/>
        <w:adjustRightInd w:val="0"/>
        <w:rPr>
          <w:ins w:id="2708" w:author="刘 红宾" w:date="2020-12-14T15:53:00Z"/>
          <w:rFonts w:ascii="Times New Roman" w:hAnsi="Times New Roman" w:cs="Times New Roman"/>
          <w:kern w:val="0"/>
          <w:sz w:val="24"/>
          <w:szCs w:val="24"/>
        </w:rPr>
      </w:pPr>
      <w:ins w:id="2709" w:author="刘 红宾" w:date="2020-12-14T15:53:00Z">
        <w:r>
          <w:rPr>
            <w:rFonts w:ascii="Times New Roman" w:hAnsi="Times New Roman" w:cs="Times New Roman"/>
            <w:color w:val="000000"/>
            <w:kern w:val="0"/>
            <w:sz w:val="20"/>
            <w:szCs w:val="20"/>
          </w:rPr>
          <w:t xml:space="preserve"> [6].</w:t>
        </w:r>
        <w:r>
          <w:rPr>
            <w:rFonts w:ascii="Times New Roman" w:hAnsi="Times New Roman" w:cs="Times New Roman"/>
            <w:color w:val="000000"/>
            <w:kern w:val="0"/>
            <w:sz w:val="20"/>
            <w:szCs w:val="20"/>
          </w:rPr>
          <w:tab/>
        </w:r>
        <w:proofErr w:type="spellStart"/>
        <w:r>
          <w:rPr>
            <w:rFonts w:ascii="Times New Roman" w:hAnsi="Times New Roman" w:cs="Times New Roman"/>
            <w:color w:val="000000"/>
            <w:kern w:val="0"/>
            <w:sz w:val="20"/>
            <w:szCs w:val="20"/>
          </w:rPr>
          <w:t>Valcheva</w:t>
        </w:r>
        <w:proofErr w:type="spellEnd"/>
        <w:r>
          <w:rPr>
            <w:rFonts w:ascii="Times New Roman" w:hAnsi="Times New Roman" w:cs="Times New Roman"/>
            <w:color w:val="000000"/>
            <w:kern w:val="0"/>
            <w:sz w:val="20"/>
            <w:szCs w:val="20"/>
          </w:rPr>
          <w:t xml:space="preserve">, R., et al., Inulin-type </w:t>
        </w:r>
        <w:proofErr w:type="spellStart"/>
        <w:r>
          <w:rPr>
            <w:rFonts w:ascii="Times New Roman" w:hAnsi="Times New Roman" w:cs="Times New Roman"/>
            <w:color w:val="000000"/>
            <w:kern w:val="0"/>
            <w:sz w:val="20"/>
            <w:szCs w:val="20"/>
          </w:rPr>
          <w:t>fructans</w:t>
        </w:r>
        <w:proofErr w:type="spellEnd"/>
        <w:r>
          <w:rPr>
            <w:rFonts w:ascii="Times New Roman" w:hAnsi="Times New Roman" w:cs="Times New Roman"/>
            <w:color w:val="000000"/>
            <w:kern w:val="0"/>
            <w:sz w:val="20"/>
            <w:szCs w:val="20"/>
          </w:rPr>
          <w:t xml:space="preserve"> improve active ulcerative colitis associated with microbiota changes and increased short-chain fatty acids levels. Gut Microbes, 2019. 10(3): p. 334-357.</w:t>
        </w:r>
      </w:ins>
    </w:p>
    <w:p w14:paraId="36F15BB3" w14:textId="77777777" w:rsidR="00C8067A" w:rsidRDefault="00C8067A" w:rsidP="00C8067A">
      <w:pPr>
        <w:autoSpaceDE w:val="0"/>
        <w:autoSpaceDN w:val="0"/>
        <w:adjustRightInd w:val="0"/>
        <w:rPr>
          <w:ins w:id="2710" w:author="刘 红宾" w:date="2020-12-14T15:53:00Z"/>
          <w:rFonts w:ascii="Times New Roman" w:hAnsi="Times New Roman" w:cs="Times New Roman"/>
          <w:kern w:val="0"/>
          <w:sz w:val="24"/>
          <w:szCs w:val="24"/>
        </w:rPr>
      </w:pPr>
      <w:ins w:id="2711" w:author="刘 红宾" w:date="2020-12-14T15:53:00Z">
        <w:r>
          <w:rPr>
            <w:rFonts w:ascii="Times New Roman" w:hAnsi="Times New Roman" w:cs="Times New Roman"/>
            <w:color w:val="000000"/>
            <w:kern w:val="0"/>
            <w:sz w:val="20"/>
            <w:szCs w:val="20"/>
          </w:rPr>
          <w:t xml:space="preserve"> [7].</w:t>
        </w:r>
        <w:r>
          <w:rPr>
            <w:rFonts w:ascii="Times New Roman" w:hAnsi="Times New Roman" w:cs="Times New Roman"/>
            <w:color w:val="000000"/>
            <w:kern w:val="0"/>
            <w:sz w:val="20"/>
            <w:szCs w:val="20"/>
          </w:rPr>
          <w:tab/>
          <w:t>Creswell, R., et al., High-resolution temporal profiling of the human gut microbiome reveals consistent and cascading alterations in response to dietary glycans. Genome Medicine, 2020. 12(1).</w:t>
        </w:r>
      </w:ins>
    </w:p>
    <w:p w14:paraId="6457BD23" w14:textId="77777777" w:rsidR="00C8067A" w:rsidRDefault="00C8067A" w:rsidP="00C8067A">
      <w:pPr>
        <w:autoSpaceDE w:val="0"/>
        <w:autoSpaceDN w:val="0"/>
        <w:adjustRightInd w:val="0"/>
        <w:rPr>
          <w:ins w:id="2712" w:author="刘 红宾" w:date="2020-12-14T15:53:00Z"/>
          <w:rFonts w:ascii="Times New Roman" w:hAnsi="Times New Roman" w:cs="Times New Roman"/>
          <w:kern w:val="0"/>
          <w:sz w:val="24"/>
          <w:szCs w:val="24"/>
        </w:rPr>
      </w:pPr>
      <w:ins w:id="2713" w:author="刘 红宾" w:date="2020-12-14T15:53:00Z">
        <w:r>
          <w:rPr>
            <w:rFonts w:ascii="Times New Roman" w:hAnsi="Times New Roman" w:cs="Times New Roman"/>
            <w:color w:val="000000"/>
            <w:kern w:val="0"/>
            <w:sz w:val="20"/>
            <w:szCs w:val="20"/>
          </w:rPr>
          <w:t xml:space="preserve"> [8].</w:t>
        </w:r>
        <w:r>
          <w:rPr>
            <w:rFonts w:ascii="Times New Roman" w:hAnsi="Times New Roman" w:cs="Times New Roman"/>
            <w:color w:val="000000"/>
            <w:kern w:val="0"/>
            <w:sz w:val="20"/>
            <w:szCs w:val="20"/>
          </w:rPr>
          <w:tab/>
        </w:r>
        <w:bookmarkStart w:id="2714" w:name="_nebD990AF28_E4EB_43BD_93C6_C3AFDDF50810"/>
        <w:proofErr w:type="spellStart"/>
        <w:r>
          <w:rPr>
            <w:rFonts w:ascii="Times New Roman" w:hAnsi="Times New Roman" w:cs="Times New Roman"/>
            <w:color w:val="000000"/>
            <w:kern w:val="0"/>
            <w:sz w:val="20"/>
            <w:szCs w:val="20"/>
          </w:rPr>
          <w:t>Solden</w:t>
        </w:r>
        <w:proofErr w:type="spellEnd"/>
        <w:r>
          <w:rPr>
            <w:rFonts w:ascii="Times New Roman" w:hAnsi="Times New Roman" w:cs="Times New Roman"/>
            <w:color w:val="000000"/>
            <w:kern w:val="0"/>
            <w:sz w:val="20"/>
            <w:szCs w:val="20"/>
          </w:rPr>
          <w:t>, L.M., et al., Interspecies cross-feeding orchestrates carbon degradation in the rumen ecosystem. Nature Microbiology, 2018. 3(11): p. 1274-1284.</w:t>
        </w:r>
        <w:bookmarkEnd w:id="2714"/>
      </w:ins>
    </w:p>
    <w:p w14:paraId="14FFE320" w14:textId="77777777" w:rsidR="00C8067A" w:rsidRDefault="00C8067A" w:rsidP="00C8067A">
      <w:pPr>
        <w:autoSpaceDE w:val="0"/>
        <w:autoSpaceDN w:val="0"/>
        <w:adjustRightInd w:val="0"/>
        <w:rPr>
          <w:ins w:id="2715" w:author="刘 红宾" w:date="2020-12-14T15:53:00Z"/>
          <w:rFonts w:ascii="Times New Roman" w:hAnsi="Times New Roman" w:cs="Times New Roman"/>
          <w:kern w:val="0"/>
          <w:sz w:val="24"/>
          <w:szCs w:val="24"/>
        </w:rPr>
      </w:pPr>
      <w:ins w:id="2716" w:author="刘 红宾" w:date="2020-12-14T15:53:00Z">
        <w:r>
          <w:rPr>
            <w:rFonts w:ascii="Times New Roman" w:hAnsi="Times New Roman" w:cs="Times New Roman"/>
            <w:color w:val="000000"/>
            <w:kern w:val="0"/>
            <w:sz w:val="20"/>
            <w:szCs w:val="20"/>
          </w:rPr>
          <w:t xml:space="preserve"> [9].</w:t>
        </w:r>
        <w:r>
          <w:rPr>
            <w:rFonts w:ascii="Times New Roman" w:hAnsi="Times New Roman" w:cs="Times New Roman"/>
            <w:color w:val="000000"/>
            <w:kern w:val="0"/>
            <w:sz w:val="20"/>
            <w:szCs w:val="20"/>
          </w:rPr>
          <w:tab/>
        </w:r>
        <w:bookmarkStart w:id="2717" w:name="_nebDD5EFA32_ABA6_4CB1_9753_CA7FD3960B3C"/>
        <w:proofErr w:type="spellStart"/>
        <w:r>
          <w:rPr>
            <w:rFonts w:ascii="Times New Roman" w:hAnsi="Times New Roman" w:cs="Times New Roman"/>
            <w:color w:val="000000"/>
            <w:kern w:val="0"/>
            <w:sz w:val="20"/>
            <w:szCs w:val="20"/>
          </w:rPr>
          <w:t>Falony</w:t>
        </w:r>
        <w:proofErr w:type="spellEnd"/>
        <w:r>
          <w:rPr>
            <w:rFonts w:ascii="Times New Roman" w:hAnsi="Times New Roman" w:cs="Times New Roman"/>
            <w:color w:val="000000"/>
            <w:kern w:val="0"/>
            <w:sz w:val="20"/>
            <w:szCs w:val="20"/>
          </w:rPr>
          <w:t>, G., et al., Cross-Feeding between Bifidobacterium longum BB536 and Acetate-Converting, Butyrate-Producing Colon Bacteria during Growth on Oligofructose. Applied and Environmental Microbiology, 2006. 72(12): p. 7835-7841.</w:t>
        </w:r>
        <w:bookmarkEnd w:id="2717"/>
      </w:ins>
    </w:p>
    <w:p w14:paraId="37B8FC52" w14:textId="77777777" w:rsidR="00C8067A" w:rsidRDefault="00C8067A" w:rsidP="00C8067A">
      <w:pPr>
        <w:autoSpaceDE w:val="0"/>
        <w:autoSpaceDN w:val="0"/>
        <w:adjustRightInd w:val="0"/>
        <w:rPr>
          <w:ins w:id="2718" w:author="刘 红宾" w:date="2020-12-14T15:53:00Z"/>
          <w:rFonts w:ascii="Times New Roman" w:hAnsi="Times New Roman" w:cs="Times New Roman"/>
          <w:kern w:val="0"/>
          <w:sz w:val="24"/>
          <w:szCs w:val="24"/>
        </w:rPr>
      </w:pPr>
      <w:ins w:id="2719" w:author="刘 红宾" w:date="2020-12-14T15:53:00Z">
        <w:r>
          <w:rPr>
            <w:rFonts w:ascii="Times New Roman" w:hAnsi="Times New Roman" w:cs="Times New Roman"/>
            <w:color w:val="000000"/>
            <w:kern w:val="0"/>
            <w:sz w:val="20"/>
            <w:szCs w:val="20"/>
          </w:rPr>
          <w:t>[10].</w:t>
        </w:r>
        <w:r>
          <w:rPr>
            <w:rFonts w:ascii="Times New Roman" w:hAnsi="Times New Roman" w:cs="Times New Roman"/>
            <w:color w:val="000000"/>
            <w:kern w:val="0"/>
            <w:sz w:val="20"/>
            <w:szCs w:val="20"/>
          </w:rPr>
          <w:tab/>
        </w:r>
        <w:bookmarkStart w:id="2720" w:name="_nebDD498C6E_79C8_4E8D_98AD_ABE5DE95DD9E"/>
        <w:r>
          <w:rPr>
            <w:rFonts w:ascii="Times New Roman" w:hAnsi="Times New Roman" w:cs="Times New Roman"/>
            <w:color w:val="000000"/>
            <w:kern w:val="0"/>
            <w:sz w:val="20"/>
            <w:szCs w:val="20"/>
          </w:rPr>
          <w:t xml:space="preserve">Cockburn, D.W. and N.M. </w:t>
        </w:r>
        <w:proofErr w:type="spellStart"/>
        <w:r>
          <w:rPr>
            <w:rFonts w:ascii="Times New Roman" w:hAnsi="Times New Roman" w:cs="Times New Roman"/>
            <w:color w:val="000000"/>
            <w:kern w:val="0"/>
            <w:sz w:val="20"/>
            <w:szCs w:val="20"/>
          </w:rPr>
          <w:t>Koropatkin</w:t>
        </w:r>
        <w:proofErr w:type="spellEnd"/>
        <w:r>
          <w:rPr>
            <w:rFonts w:ascii="Times New Roman" w:hAnsi="Times New Roman" w:cs="Times New Roman"/>
            <w:color w:val="000000"/>
            <w:kern w:val="0"/>
            <w:sz w:val="20"/>
            <w:szCs w:val="20"/>
          </w:rPr>
          <w:t>, Polysaccharide Degradation by the Intestinal Microbiota and Its Influence on Human Health and Disease. J Mol Biol, 2016. 428(16): p. 3230-3252.</w:t>
        </w:r>
        <w:bookmarkEnd w:id="2720"/>
      </w:ins>
    </w:p>
    <w:p w14:paraId="4EB4AA62" w14:textId="77777777" w:rsidR="00C8067A" w:rsidRDefault="00C8067A" w:rsidP="00C8067A">
      <w:pPr>
        <w:autoSpaceDE w:val="0"/>
        <w:autoSpaceDN w:val="0"/>
        <w:adjustRightInd w:val="0"/>
        <w:rPr>
          <w:ins w:id="2721" w:author="刘 红宾" w:date="2020-12-14T15:53:00Z"/>
          <w:rFonts w:ascii="Times New Roman" w:hAnsi="Times New Roman" w:cs="Times New Roman"/>
          <w:kern w:val="0"/>
          <w:sz w:val="24"/>
          <w:szCs w:val="24"/>
        </w:rPr>
      </w:pPr>
      <w:ins w:id="2722" w:author="刘 红宾" w:date="2020-12-14T15:53:00Z">
        <w:r>
          <w:rPr>
            <w:rFonts w:ascii="Times New Roman" w:hAnsi="Times New Roman" w:cs="Times New Roman"/>
            <w:color w:val="000000"/>
            <w:kern w:val="0"/>
            <w:sz w:val="20"/>
            <w:szCs w:val="20"/>
          </w:rPr>
          <w:t>[11].</w:t>
        </w:r>
        <w:r>
          <w:rPr>
            <w:rFonts w:ascii="Times New Roman" w:hAnsi="Times New Roman" w:cs="Times New Roman"/>
            <w:color w:val="000000"/>
            <w:kern w:val="0"/>
            <w:sz w:val="20"/>
            <w:szCs w:val="20"/>
          </w:rPr>
          <w:tab/>
        </w:r>
        <w:bookmarkStart w:id="2723" w:name="_neb072965C8_E8E4_4D8B_A1E6_00688B87FA45"/>
        <w:r>
          <w:rPr>
            <w:rFonts w:ascii="Times New Roman" w:hAnsi="Times New Roman" w:cs="Times New Roman"/>
            <w:color w:val="000000"/>
            <w:kern w:val="0"/>
            <w:sz w:val="20"/>
            <w:szCs w:val="20"/>
          </w:rPr>
          <w:t xml:space="preserve">Ze, X., et al., </w:t>
        </w:r>
        <w:proofErr w:type="spellStart"/>
        <w:r>
          <w:rPr>
            <w:rFonts w:ascii="Times New Roman" w:hAnsi="Times New Roman" w:cs="Times New Roman"/>
            <w:color w:val="000000"/>
            <w:kern w:val="0"/>
            <w:sz w:val="20"/>
            <w:szCs w:val="20"/>
          </w:rPr>
          <w:t>Ruminococcus</w:t>
        </w:r>
        <w:proofErr w:type="spellEnd"/>
        <w:r>
          <w:rPr>
            <w:rFonts w:ascii="Times New Roman" w:hAnsi="Times New Roman" w:cs="Times New Roman"/>
            <w:color w:val="000000"/>
            <w:kern w:val="0"/>
            <w:sz w:val="20"/>
            <w:szCs w:val="20"/>
          </w:rPr>
          <w:t xml:space="preserve"> </w:t>
        </w:r>
        <w:proofErr w:type="spellStart"/>
        <w:r>
          <w:rPr>
            <w:rFonts w:ascii="Times New Roman" w:hAnsi="Times New Roman" w:cs="Times New Roman"/>
            <w:color w:val="000000"/>
            <w:kern w:val="0"/>
            <w:sz w:val="20"/>
            <w:szCs w:val="20"/>
          </w:rPr>
          <w:t>bromii</w:t>
        </w:r>
        <w:proofErr w:type="spellEnd"/>
        <w:r>
          <w:rPr>
            <w:rFonts w:ascii="Times New Roman" w:hAnsi="Times New Roman" w:cs="Times New Roman"/>
            <w:color w:val="000000"/>
            <w:kern w:val="0"/>
            <w:sz w:val="20"/>
            <w:szCs w:val="20"/>
          </w:rPr>
          <w:t xml:space="preserve"> is a keystone species for the degradation of resistant starch in the human colon. ISME J, 2012. 6(8): p. 1535-43.</w:t>
        </w:r>
        <w:bookmarkEnd w:id="2723"/>
      </w:ins>
    </w:p>
    <w:p w14:paraId="03F94E38" w14:textId="77777777" w:rsidR="00C8067A" w:rsidRDefault="00C8067A" w:rsidP="00C8067A">
      <w:pPr>
        <w:autoSpaceDE w:val="0"/>
        <w:autoSpaceDN w:val="0"/>
        <w:adjustRightInd w:val="0"/>
        <w:rPr>
          <w:ins w:id="2724" w:author="刘 红宾" w:date="2020-12-14T15:53:00Z"/>
          <w:rFonts w:ascii="Times New Roman" w:hAnsi="Times New Roman" w:cs="Times New Roman"/>
          <w:kern w:val="0"/>
          <w:sz w:val="24"/>
          <w:szCs w:val="24"/>
        </w:rPr>
      </w:pPr>
      <w:ins w:id="2725" w:author="刘 红宾" w:date="2020-12-14T15:53:00Z">
        <w:r>
          <w:rPr>
            <w:rFonts w:ascii="Times New Roman" w:hAnsi="Times New Roman" w:cs="Times New Roman"/>
            <w:color w:val="000000"/>
            <w:kern w:val="0"/>
            <w:sz w:val="20"/>
            <w:szCs w:val="20"/>
          </w:rPr>
          <w:t>[12].</w:t>
        </w:r>
        <w:r>
          <w:rPr>
            <w:rFonts w:ascii="Times New Roman" w:hAnsi="Times New Roman" w:cs="Times New Roman"/>
            <w:color w:val="000000"/>
            <w:kern w:val="0"/>
            <w:sz w:val="20"/>
            <w:szCs w:val="20"/>
          </w:rPr>
          <w:tab/>
        </w:r>
        <w:bookmarkStart w:id="2726" w:name="_neb5054D8D7_C068_4292_8186_68AB87885C7C"/>
        <w:r>
          <w:rPr>
            <w:rFonts w:ascii="Times New Roman" w:hAnsi="Times New Roman" w:cs="Times New Roman"/>
            <w:color w:val="000000"/>
            <w:kern w:val="0"/>
            <w:sz w:val="20"/>
            <w:szCs w:val="20"/>
          </w:rPr>
          <w:t xml:space="preserve">Salonen, A., et al., Impact of diet and individual variation on intestinal microbiota composition </w:t>
        </w:r>
        <w:proofErr w:type="gramStart"/>
        <w:r>
          <w:rPr>
            <w:rFonts w:ascii="Times New Roman" w:hAnsi="Times New Roman" w:cs="Times New Roman"/>
            <w:color w:val="000000"/>
            <w:kern w:val="0"/>
            <w:sz w:val="20"/>
            <w:szCs w:val="20"/>
          </w:rPr>
          <w:t>and  fermentation</w:t>
        </w:r>
        <w:proofErr w:type="gramEnd"/>
        <w:r>
          <w:rPr>
            <w:rFonts w:ascii="Times New Roman" w:hAnsi="Times New Roman" w:cs="Times New Roman"/>
            <w:color w:val="000000"/>
            <w:kern w:val="0"/>
            <w:sz w:val="20"/>
            <w:szCs w:val="20"/>
          </w:rPr>
          <w:t xml:space="preserve"> products in obese men. ISME J, 2014. 8(11): p. 2218-30.</w:t>
        </w:r>
        <w:bookmarkEnd w:id="2726"/>
      </w:ins>
    </w:p>
    <w:p w14:paraId="0E3A5AF1" w14:textId="77777777" w:rsidR="00C8067A" w:rsidRDefault="00C8067A" w:rsidP="00C8067A">
      <w:pPr>
        <w:autoSpaceDE w:val="0"/>
        <w:autoSpaceDN w:val="0"/>
        <w:adjustRightInd w:val="0"/>
        <w:rPr>
          <w:ins w:id="2727" w:author="刘 红宾" w:date="2020-12-14T15:53:00Z"/>
          <w:rFonts w:ascii="Times New Roman" w:hAnsi="Times New Roman" w:cs="Times New Roman"/>
          <w:kern w:val="0"/>
          <w:sz w:val="24"/>
          <w:szCs w:val="24"/>
        </w:rPr>
      </w:pPr>
      <w:ins w:id="2728" w:author="刘 红宾" w:date="2020-12-14T15:53:00Z">
        <w:r>
          <w:rPr>
            <w:rFonts w:ascii="Times New Roman" w:hAnsi="Times New Roman" w:cs="Times New Roman"/>
            <w:color w:val="000000"/>
            <w:kern w:val="0"/>
            <w:sz w:val="20"/>
            <w:szCs w:val="20"/>
          </w:rPr>
          <w:t>[13].</w:t>
        </w:r>
        <w:r>
          <w:rPr>
            <w:rFonts w:ascii="Times New Roman" w:hAnsi="Times New Roman" w:cs="Times New Roman"/>
            <w:color w:val="000000"/>
            <w:kern w:val="0"/>
            <w:sz w:val="20"/>
            <w:szCs w:val="20"/>
          </w:rPr>
          <w:tab/>
        </w:r>
        <w:bookmarkStart w:id="2729" w:name="_neb429353BA_1413_475B_B914_FC2990E9ECFE"/>
        <w:r>
          <w:rPr>
            <w:rFonts w:ascii="Times New Roman" w:hAnsi="Times New Roman" w:cs="Times New Roman"/>
            <w:color w:val="000000"/>
            <w:kern w:val="0"/>
            <w:sz w:val="20"/>
            <w:szCs w:val="20"/>
          </w:rPr>
          <w:t>Lloyd-Price, J., et al., Multi-omics of the gut microbial ecosystem in inflammatory bowel diseases. Nature, 2019. 569(7758): p. 655-662.</w:t>
        </w:r>
        <w:bookmarkEnd w:id="2729"/>
      </w:ins>
    </w:p>
    <w:p w14:paraId="6FBF838C" w14:textId="77777777" w:rsidR="00C8067A" w:rsidRDefault="00C8067A" w:rsidP="00C8067A">
      <w:pPr>
        <w:autoSpaceDE w:val="0"/>
        <w:autoSpaceDN w:val="0"/>
        <w:adjustRightInd w:val="0"/>
        <w:rPr>
          <w:ins w:id="2730" w:author="刘 红宾" w:date="2020-12-14T15:53:00Z"/>
          <w:rFonts w:ascii="Times New Roman" w:hAnsi="Times New Roman" w:cs="Times New Roman"/>
          <w:kern w:val="0"/>
          <w:sz w:val="24"/>
          <w:szCs w:val="24"/>
        </w:rPr>
      </w:pPr>
      <w:ins w:id="2731" w:author="刘 红宾" w:date="2020-12-14T15:53:00Z">
        <w:r>
          <w:rPr>
            <w:rFonts w:ascii="Times New Roman" w:hAnsi="Times New Roman" w:cs="Times New Roman"/>
            <w:color w:val="000000"/>
            <w:kern w:val="0"/>
            <w:sz w:val="20"/>
            <w:szCs w:val="20"/>
          </w:rPr>
          <w:t>[14].</w:t>
        </w:r>
        <w:r>
          <w:rPr>
            <w:rFonts w:ascii="Times New Roman" w:hAnsi="Times New Roman" w:cs="Times New Roman"/>
            <w:color w:val="000000"/>
            <w:kern w:val="0"/>
            <w:sz w:val="20"/>
            <w:szCs w:val="20"/>
          </w:rPr>
          <w:tab/>
        </w:r>
        <w:proofErr w:type="spellStart"/>
        <w:r>
          <w:rPr>
            <w:rFonts w:ascii="Times New Roman" w:hAnsi="Times New Roman" w:cs="Times New Roman"/>
            <w:color w:val="000000"/>
            <w:kern w:val="0"/>
            <w:sz w:val="20"/>
            <w:szCs w:val="20"/>
          </w:rPr>
          <w:t>Bokulich</w:t>
        </w:r>
        <w:proofErr w:type="spellEnd"/>
        <w:r>
          <w:rPr>
            <w:rFonts w:ascii="Times New Roman" w:hAnsi="Times New Roman" w:cs="Times New Roman"/>
            <w:color w:val="000000"/>
            <w:kern w:val="0"/>
            <w:sz w:val="20"/>
            <w:szCs w:val="20"/>
          </w:rPr>
          <w:t xml:space="preserve">, N.A., et al., q2-longitudinal: Longitudinal and Paired-Sample Analyses of Microbiome Data. </w:t>
        </w:r>
        <w:proofErr w:type="spellStart"/>
        <w:r>
          <w:rPr>
            <w:rFonts w:ascii="Times New Roman" w:hAnsi="Times New Roman" w:cs="Times New Roman"/>
            <w:color w:val="000000"/>
            <w:kern w:val="0"/>
            <w:sz w:val="20"/>
            <w:szCs w:val="20"/>
          </w:rPr>
          <w:t>mSystems</w:t>
        </w:r>
        <w:proofErr w:type="spellEnd"/>
        <w:r>
          <w:rPr>
            <w:rFonts w:ascii="Times New Roman" w:hAnsi="Times New Roman" w:cs="Times New Roman"/>
            <w:color w:val="000000"/>
            <w:kern w:val="0"/>
            <w:sz w:val="20"/>
            <w:szCs w:val="20"/>
          </w:rPr>
          <w:t>, 2018. 3(6): p. e00219-18.</w:t>
        </w:r>
      </w:ins>
    </w:p>
    <w:p w14:paraId="21269450" w14:textId="77777777" w:rsidR="00C8067A" w:rsidRDefault="00C8067A" w:rsidP="00C8067A">
      <w:pPr>
        <w:autoSpaceDE w:val="0"/>
        <w:autoSpaceDN w:val="0"/>
        <w:adjustRightInd w:val="0"/>
        <w:rPr>
          <w:ins w:id="2732" w:author="刘 红宾" w:date="2020-12-14T15:53:00Z"/>
          <w:rFonts w:ascii="Times New Roman" w:hAnsi="Times New Roman" w:cs="Times New Roman"/>
          <w:kern w:val="0"/>
          <w:sz w:val="24"/>
          <w:szCs w:val="24"/>
        </w:rPr>
      </w:pPr>
      <w:ins w:id="2733" w:author="刘 红宾" w:date="2020-12-14T15:53:00Z">
        <w:r>
          <w:rPr>
            <w:rFonts w:ascii="Times New Roman" w:hAnsi="Times New Roman" w:cs="Times New Roman"/>
            <w:color w:val="000000"/>
            <w:kern w:val="0"/>
            <w:sz w:val="20"/>
            <w:szCs w:val="20"/>
          </w:rPr>
          <w:t>[15].</w:t>
        </w:r>
        <w:r>
          <w:rPr>
            <w:rFonts w:ascii="Times New Roman" w:hAnsi="Times New Roman" w:cs="Times New Roman"/>
            <w:color w:val="000000"/>
            <w:kern w:val="0"/>
            <w:sz w:val="20"/>
            <w:szCs w:val="20"/>
          </w:rPr>
          <w:tab/>
        </w:r>
        <w:bookmarkStart w:id="2734" w:name="_neb5ECC62F9_6566_4C0E_812C_379FEFD60AD3"/>
        <w:proofErr w:type="spellStart"/>
        <w:r>
          <w:rPr>
            <w:rFonts w:ascii="Times New Roman" w:hAnsi="Times New Roman" w:cs="Times New Roman"/>
            <w:color w:val="000000"/>
            <w:kern w:val="0"/>
            <w:sz w:val="20"/>
            <w:szCs w:val="20"/>
          </w:rPr>
          <w:t>Chijiiwa</w:t>
        </w:r>
        <w:proofErr w:type="spellEnd"/>
        <w:r>
          <w:rPr>
            <w:rFonts w:ascii="Times New Roman" w:hAnsi="Times New Roman" w:cs="Times New Roman"/>
            <w:color w:val="000000"/>
            <w:kern w:val="0"/>
            <w:sz w:val="20"/>
            <w:szCs w:val="20"/>
          </w:rPr>
          <w:t>, R., et al., Single-cell genomics of uncultured bacteria reveals dietary fiber responders in the mouse gut microbiota. Microbiome, 2020. 8(1): p. 5-14</w:t>
        </w:r>
      </w:ins>
    </w:p>
    <w:p w14:paraId="60147DAE" w14:textId="77777777" w:rsidR="00C8067A" w:rsidRDefault="00C8067A" w:rsidP="00C8067A">
      <w:pPr>
        <w:autoSpaceDE w:val="0"/>
        <w:autoSpaceDN w:val="0"/>
        <w:adjustRightInd w:val="0"/>
        <w:rPr>
          <w:ins w:id="2735" w:author="刘 红宾" w:date="2020-12-14T15:53:00Z"/>
          <w:rFonts w:ascii="Times New Roman" w:hAnsi="Times New Roman" w:cs="Times New Roman"/>
          <w:kern w:val="0"/>
          <w:sz w:val="24"/>
          <w:szCs w:val="24"/>
        </w:rPr>
      </w:pPr>
      <w:ins w:id="2736" w:author="刘 红宾" w:date="2020-12-14T15:53:00Z">
        <w:r>
          <w:rPr>
            <w:rFonts w:ascii="Times New Roman" w:hAnsi="Times New Roman" w:cs="Times New Roman"/>
            <w:color w:val="000000"/>
            <w:kern w:val="0"/>
            <w:sz w:val="20"/>
            <w:szCs w:val="20"/>
          </w:rPr>
          <w:t>.</w:t>
        </w:r>
        <w:bookmarkEnd w:id="2734"/>
      </w:ins>
    </w:p>
    <w:p w14:paraId="0D265408" w14:textId="77777777" w:rsidR="00C8067A" w:rsidRDefault="00C8067A" w:rsidP="00C8067A">
      <w:pPr>
        <w:autoSpaceDE w:val="0"/>
        <w:autoSpaceDN w:val="0"/>
        <w:adjustRightInd w:val="0"/>
        <w:rPr>
          <w:ins w:id="2737" w:author="刘 红宾" w:date="2020-12-14T15:53:00Z"/>
          <w:rFonts w:ascii="Times New Roman" w:hAnsi="Times New Roman" w:cs="Times New Roman"/>
          <w:kern w:val="0"/>
          <w:sz w:val="24"/>
          <w:szCs w:val="24"/>
        </w:rPr>
      </w:pPr>
      <w:ins w:id="2738" w:author="刘 红宾" w:date="2020-12-14T15:53:00Z">
        <w:r>
          <w:rPr>
            <w:rFonts w:ascii="Times New Roman" w:hAnsi="Times New Roman" w:cs="Times New Roman"/>
            <w:color w:val="000000"/>
            <w:kern w:val="0"/>
            <w:sz w:val="20"/>
            <w:szCs w:val="20"/>
          </w:rPr>
          <w:t>[16].</w:t>
        </w:r>
        <w:r>
          <w:rPr>
            <w:rFonts w:ascii="Times New Roman" w:hAnsi="Times New Roman" w:cs="Times New Roman"/>
            <w:color w:val="000000"/>
            <w:kern w:val="0"/>
            <w:sz w:val="20"/>
            <w:szCs w:val="20"/>
          </w:rPr>
          <w:tab/>
        </w:r>
        <w:proofErr w:type="spellStart"/>
        <w:r>
          <w:rPr>
            <w:rFonts w:ascii="Times New Roman" w:hAnsi="Times New Roman" w:cs="Times New Roman"/>
            <w:color w:val="000000"/>
            <w:kern w:val="0"/>
            <w:sz w:val="20"/>
            <w:szCs w:val="20"/>
          </w:rPr>
          <w:t>Belzer</w:t>
        </w:r>
        <w:proofErr w:type="spellEnd"/>
        <w:r>
          <w:rPr>
            <w:rFonts w:ascii="Times New Roman" w:hAnsi="Times New Roman" w:cs="Times New Roman"/>
            <w:color w:val="000000"/>
            <w:kern w:val="0"/>
            <w:sz w:val="20"/>
            <w:szCs w:val="20"/>
          </w:rPr>
          <w:t xml:space="preserve">, C., et al., Microbial Metabolic Networks at the Mucus Layer </w:t>
        </w:r>
        <w:proofErr w:type="gramStart"/>
        <w:r>
          <w:rPr>
            <w:rFonts w:ascii="Times New Roman" w:hAnsi="Times New Roman" w:cs="Times New Roman"/>
            <w:color w:val="000000"/>
            <w:kern w:val="0"/>
            <w:sz w:val="20"/>
            <w:szCs w:val="20"/>
          </w:rPr>
          <w:t>Lead</w:t>
        </w:r>
        <w:proofErr w:type="gramEnd"/>
        <w:r>
          <w:rPr>
            <w:rFonts w:ascii="Times New Roman" w:hAnsi="Times New Roman" w:cs="Times New Roman"/>
            <w:color w:val="000000"/>
            <w:kern w:val="0"/>
            <w:sz w:val="20"/>
            <w:szCs w:val="20"/>
          </w:rPr>
          <w:t xml:space="preserve"> to Diet-Independent Butyrate and Vitamin B12 Production by Intestinal Symbionts. mBio, 2017. 8(5).</w:t>
        </w:r>
      </w:ins>
    </w:p>
    <w:p w14:paraId="127265E4" w14:textId="77777777" w:rsidR="00C8067A" w:rsidRDefault="00C8067A" w:rsidP="00C8067A">
      <w:pPr>
        <w:autoSpaceDE w:val="0"/>
        <w:autoSpaceDN w:val="0"/>
        <w:adjustRightInd w:val="0"/>
        <w:rPr>
          <w:ins w:id="2739" w:author="刘 红宾" w:date="2020-12-14T15:53:00Z"/>
          <w:rFonts w:ascii="Times New Roman" w:hAnsi="Times New Roman" w:cs="Times New Roman"/>
          <w:kern w:val="0"/>
          <w:sz w:val="24"/>
          <w:szCs w:val="24"/>
        </w:rPr>
      </w:pPr>
      <w:ins w:id="2740" w:author="刘 红宾" w:date="2020-12-14T15:53:00Z">
        <w:r>
          <w:rPr>
            <w:rFonts w:ascii="Times New Roman" w:hAnsi="Times New Roman" w:cs="Times New Roman"/>
            <w:color w:val="000000"/>
            <w:kern w:val="0"/>
            <w:sz w:val="20"/>
            <w:szCs w:val="20"/>
          </w:rPr>
          <w:t>[17].</w:t>
        </w:r>
        <w:r>
          <w:rPr>
            <w:rFonts w:ascii="Times New Roman" w:hAnsi="Times New Roman" w:cs="Times New Roman"/>
            <w:color w:val="000000"/>
            <w:kern w:val="0"/>
            <w:sz w:val="20"/>
            <w:szCs w:val="20"/>
          </w:rPr>
          <w:tab/>
        </w:r>
        <w:bookmarkStart w:id="2741" w:name="_neb3F84B621_E948_40FD_82AE_A811527D81CE"/>
        <w:r>
          <w:rPr>
            <w:rFonts w:ascii="Times New Roman" w:hAnsi="Times New Roman" w:cs="Times New Roman"/>
            <w:color w:val="000000"/>
            <w:kern w:val="0"/>
            <w:sz w:val="20"/>
            <w:szCs w:val="20"/>
          </w:rPr>
          <w:t>Le Bastard, Q., et al., The effects of inulin on gut microbial composition: a systematic review of evidence from human studies. European Journal of Clinical Microbiology &amp; Infectious Diseases, 2019.</w:t>
        </w:r>
        <w:bookmarkEnd w:id="2741"/>
      </w:ins>
    </w:p>
    <w:p w14:paraId="49BB8B08" w14:textId="77777777" w:rsidR="00C8067A" w:rsidRDefault="00C8067A" w:rsidP="00C8067A">
      <w:pPr>
        <w:autoSpaceDE w:val="0"/>
        <w:autoSpaceDN w:val="0"/>
        <w:adjustRightInd w:val="0"/>
        <w:rPr>
          <w:ins w:id="2742" w:author="刘 红宾" w:date="2020-12-14T15:53:00Z"/>
          <w:rFonts w:ascii="Times New Roman" w:hAnsi="Times New Roman" w:cs="Times New Roman"/>
          <w:kern w:val="0"/>
          <w:sz w:val="24"/>
          <w:szCs w:val="24"/>
        </w:rPr>
      </w:pPr>
      <w:ins w:id="2743" w:author="刘 红宾" w:date="2020-12-14T15:53:00Z">
        <w:r>
          <w:rPr>
            <w:rFonts w:ascii="Times New Roman" w:hAnsi="Times New Roman" w:cs="Times New Roman"/>
            <w:color w:val="000000"/>
            <w:kern w:val="0"/>
            <w:sz w:val="20"/>
            <w:szCs w:val="20"/>
          </w:rPr>
          <w:t>[18].</w:t>
        </w:r>
        <w:r>
          <w:rPr>
            <w:rFonts w:ascii="Times New Roman" w:hAnsi="Times New Roman" w:cs="Times New Roman"/>
            <w:color w:val="000000"/>
            <w:kern w:val="0"/>
            <w:sz w:val="20"/>
            <w:szCs w:val="20"/>
          </w:rPr>
          <w:tab/>
        </w:r>
        <w:bookmarkStart w:id="2744" w:name="_nebEA15951C_3C9E_4F11_B293_F88B1B688B24"/>
        <w:r>
          <w:rPr>
            <w:rFonts w:ascii="Times New Roman" w:hAnsi="Times New Roman" w:cs="Times New Roman"/>
            <w:color w:val="000000"/>
            <w:kern w:val="0"/>
            <w:sz w:val="20"/>
            <w:szCs w:val="20"/>
          </w:rPr>
          <w:t xml:space="preserve">Schell, M.A., et al., The genome sequence of Bifidobacterium longum reflects its adaptation to the human gastrointestinal tract. Proc Natl </w:t>
        </w:r>
        <w:proofErr w:type="spellStart"/>
        <w:r>
          <w:rPr>
            <w:rFonts w:ascii="Times New Roman" w:hAnsi="Times New Roman" w:cs="Times New Roman"/>
            <w:color w:val="000000"/>
            <w:kern w:val="0"/>
            <w:sz w:val="20"/>
            <w:szCs w:val="20"/>
          </w:rPr>
          <w:t>Acad</w:t>
        </w:r>
        <w:proofErr w:type="spellEnd"/>
        <w:r>
          <w:rPr>
            <w:rFonts w:ascii="Times New Roman" w:hAnsi="Times New Roman" w:cs="Times New Roman"/>
            <w:color w:val="000000"/>
            <w:kern w:val="0"/>
            <w:sz w:val="20"/>
            <w:szCs w:val="20"/>
          </w:rPr>
          <w:t xml:space="preserve"> Sci U S A, 2002. 99(22): p. 14422-7.</w:t>
        </w:r>
        <w:bookmarkEnd w:id="2744"/>
      </w:ins>
    </w:p>
    <w:p w14:paraId="3AD19C61" w14:textId="77777777" w:rsidR="00C8067A" w:rsidRDefault="00C8067A" w:rsidP="00C8067A">
      <w:pPr>
        <w:autoSpaceDE w:val="0"/>
        <w:autoSpaceDN w:val="0"/>
        <w:adjustRightInd w:val="0"/>
        <w:rPr>
          <w:ins w:id="2745" w:author="刘 红宾" w:date="2020-12-14T15:53:00Z"/>
          <w:rFonts w:ascii="Times New Roman" w:hAnsi="Times New Roman" w:cs="Times New Roman"/>
          <w:kern w:val="0"/>
          <w:sz w:val="24"/>
          <w:szCs w:val="24"/>
        </w:rPr>
      </w:pPr>
      <w:ins w:id="2746" w:author="刘 红宾" w:date="2020-12-14T15:53:00Z">
        <w:r>
          <w:rPr>
            <w:rFonts w:ascii="Times New Roman" w:hAnsi="Times New Roman" w:cs="Times New Roman"/>
            <w:color w:val="000000"/>
            <w:kern w:val="0"/>
            <w:sz w:val="20"/>
            <w:szCs w:val="20"/>
          </w:rPr>
          <w:t>[19].</w:t>
        </w:r>
        <w:r>
          <w:rPr>
            <w:rFonts w:ascii="Times New Roman" w:hAnsi="Times New Roman" w:cs="Times New Roman"/>
            <w:color w:val="000000"/>
            <w:kern w:val="0"/>
            <w:sz w:val="20"/>
            <w:szCs w:val="20"/>
          </w:rPr>
          <w:tab/>
        </w:r>
        <w:bookmarkStart w:id="2747" w:name="_nebA2276274_34A4_4214_A650_43D6C58BF161"/>
        <w:r>
          <w:rPr>
            <w:rFonts w:ascii="Times New Roman" w:hAnsi="Times New Roman" w:cs="Times New Roman"/>
            <w:color w:val="000000"/>
            <w:kern w:val="0"/>
            <w:sz w:val="20"/>
            <w:szCs w:val="20"/>
          </w:rPr>
          <w:t xml:space="preserve">Vogt, J.A. and T.M.S. </w:t>
        </w:r>
        <w:proofErr w:type="spellStart"/>
        <w:r>
          <w:rPr>
            <w:rFonts w:ascii="Times New Roman" w:hAnsi="Times New Roman" w:cs="Times New Roman"/>
            <w:color w:val="000000"/>
            <w:kern w:val="0"/>
            <w:sz w:val="20"/>
            <w:szCs w:val="20"/>
          </w:rPr>
          <w:t>Wolever</w:t>
        </w:r>
        <w:proofErr w:type="spellEnd"/>
        <w:r>
          <w:rPr>
            <w:rFonts w:ascii="Times New Roman" w:hAnsi="Times New Roman" w:cs="Times New Roman"/>
            <w:color w:val="000000"/>
            <w:kern w:val="0"/>
            <w:sz w:val="20"/>
            <w:szCs w:val="20"/>
          </w:rPr>
          <w:t>, Fecal Acetate Is Inversely Related to Acetate Absorption from the Human Rectum and Distal Colon. The Journal of nutrition, 2003. 133(10): p. 3145-3148.</w:t>
        </w:r>
        <w:bookmarkEnd w:id="2747"/>
      </w:ins>
    </w:p>
    <w:p w14:paraId="1669135A" w14:textId="77777777" w:rsidR="00C8067A" w:rsidRDefault="00C8067A" w:rsidP="00C8067A">
      <w:pPr>
        <w:autoSpaceDE w:val="0"/>
        <w:autoSpaceDN w:val="0"/>
        <w:adjustRightInd w:val="0"/>
        <w:rPr>
          <w:ins w:id="2748" w:author="刘 红宾" w:date="2020-12-14T15:53:00Z"/>
          <w:rFonts w:ascii="Times New Roman" w:hAnsi="Times New Roman" w:cs="Times New Roman"/>
          <w:kern w:val="0"/>
          <w:sz w:val="24"/>
          <w:szCs w:val="24"/>
        </w:rPr>
      </w:pPr>
      <w:ins w:id="2749" w:author="刘 红宾" w:date="2020-12-14T15:53:00Z">
        <w:r>
          <w:rPr>
            <w:rFonts w:ascii="Times New Roman" w:hAnsi="Times New Roman" w:cs="Times New Roman"/>
            <w:color w:val="000000"/>
            <w:kern w:val="0"/>
            <w:sz w:val="20"/>
            <w:szCs w:val="20"/>
          </w:rPr>
          <w:lastRenderedPageBreak/>
          <w:t>[20].</w:t>
        </w:r>
        <w:r>
          <w:rPr>
            <w:rFonts w:ascii="Times New Roman" w:hAnsi="Times New Roman" w:cs="Times New Roman"/>
            <w:color w:val="000000"/>
            <w:kern w:val="0"/>
            <w:sz w:val="20"/>
            <w:szCs w:val="20"/>
          </w:rPr>
          <w:tab/>
        </w:r>
        <w:proofErr w:type="spellStart"/>
        <w:r>
          <w:rPr>
            <w:rFonts w:ascii="Times New Roman" w:hAnsi="Times New Roman" w:cs="Times New Roman"/>
            <w:color w:val="000000"/>
            <w:kern w:val="0"/>
            <w:sz w:val="20"/>
            <w:szCs w:val="20"/>
          </w:rPr>
          <w:t>Rahat-Rozenbloom</w:t>
        </w:r>
        <w:proofErr w:type="spellEnd"/>
        <w:r>
          <w:rPr>
            <w:rFonts w:ascii="Times New Roman" w:hAnsi="Times New Roman" w:cs="Times New Roman"/>
            <w:color w:val="000000"/>
            <w:kern w:val="0"/>
            <w:sz w:val="20"/>
            <w:szCs w:val="20"/>
          </w:rPr>
          <w:t>, S., et al., Evidence for greater production of colonic short chain fatty acids in overweight than lean humans. International Journal of Obesity, 2014.</w:t>
        </w:r>
      </w:ins>
    </w:p>
    <w:p w14:paraId="58181C91" w14:textId="77777777" w:rsidR="00C8067A" w:rsidRDefault="00C8067A" w:rsidP="00C8067A">
      <w:pPr>
        <w:autoSpaceDE w:val="0"/>
        <w:autoSpaceDN w:val="0"/>
        <w:adjustRightInd w:val="0"/>
        <w:rPr>
          <w:ins w:id="2750" w:author="刘 红宾" w:date="2020-12-14T15:53:00Z"/>
          <w:rFonts w:ascii="Times New Roman" w:hAnsi="Times New Roman" w:cs="Times New Roman"/>
          <w:kern w:val="0"/>
          <w:sz w:val="24"/>
          <w:szCs w:val="24"/>
        </w:rPr>
      </w:pPr>
      <w:ins w:id="2751" w:author="刘 红宾" w:date="2020-12-14T15:53:00Z">
        <w:r>
          <w:rPr>
            <w:rFonts w:ascii="Times New Roman" w:hAnsi="Times New Roman" w:cs="Times New Roman"/>
            <w:color w:val="000000"/>
            <w:kern w:val="0"/>
            <w:sz w:val="20"/>
            <w:szCs w:val="20"/>
          </w:rPr>
          <w:t>[21].</w:t>
        </w:r>
        <w:r>
          <w:rPr>
            <w:rFonts w:ascii="Times New Roman" w:hAnsi="Times New Roman" w:cs="Times New Roman"/>
            <w:color w:val="000000"/>
            <w:kern w:val="0"/>
            <w:sz w:val="20"/>
            <w:szCs w:val="20"/>
          </w:rPr>
          <w:tab/>
        </w:r>
        <w:bookmarkStart w:id="2752" w:name="_neb015D9018_59FD_404F_8C8D_3C853DF0B9B9"/>
        <w:r>
          <w:rPr>
            <w:rFonts w:ascii="Times New Roman" w:hAnsi="Times New Roman" w:cs="Times New Roman"/>
            <w:color w:val="000000"/>
            <w:kern w:val="0"/>
            <w:sz w:val="20"/>
            <w:szCs w:val="20"/>
          </w:rPr>
          <w:t>Sakata, T., Pitfalls in short-chain fatty acid research: A methodological review. Animal Science Journal, 2019. 90(1): p. 3-13.</w:t>
        </w:r>
        <w:bookmarkEnd w:id="2752"/>
      </w:ins>
    </w:p>
    <w:p w14:paraId="300CBB59" w14:textId="77777777" w:rsidR="00C8067A" w:rsidRDefault="00C8067A" w:rsidP="00C8067A">
      <w:pPr>
        <w:autoSpaceDE w:val="0"/>
        <w:autoSpaceDN w:val="0"/>
        <w:adjustRightInd w:val="0"/>
        <w:rPr>
          <w:ins w:id="2753" w:author="刘 红宾" w:date="2020-12-14T15:53:00Z"/>
          <w:rFonts w:ascii="Times New Roman" w:hAnsi="Times New Roman" w:cs="Times New Roman"/>
          <w:kern w:val="0"/>
          <w:sz w:val="24"/>
          <w:szCs w:val="24"/>
        </w:rPr>
      </w:pPr>
      <w:ins w:id="2754" w:author="刘 红宾" w:date="2020-12-14T15:53:00Z">
        <w:r>
          <w:rPr>
            <w:rFonts w:ascii="Times New Roman" w:hAnsi="Times New Roman" w:cs="Times New Roman"/>
            <w:color w:val="000000"/>
            <w:kern w:val="0"/>
            <w:sz w:val="20"/>
            <w:szCs w:val="20"/>
          </w:rPr>
          <w:t>[22].</w:t>
        </w:r>
        <w:r>
          <w:rPr>
            <w:rFonts w:ascii="Times New Roman" w:hAnsi="Times New Roman" w:cs="Times New Roman"/>
            <w:color w:val="000000"/>
            <w:kern w:val="0"/>
            <w:sz w:val="20"/>
            <w:szCs w:val="20"/>
          </w:rPr>
          <w:tab/>
        </w:r>
        <w:proofErr w:type="spellStart"/>
        <w:r>
          <w:rPr>
            <w:rFonts w:ascii="Times New Roman" w:hAnsi="Times New Roman" w:cs="Times New Roman"/>
            <w:color w:val="000000"/>
            <w:kern w:val="0"/>
            <w:sz w:val="20"/>
            <w:szCs w:val="20"/>
          </w:rPr>
          <w:t>McOrist</w:t>
        </w:r>
        <w:proofErr w:type="spellEnd"/>
        <w:r>
          <w:rPr>
            <w:rFonts w:ascii="Times New Roman" w:hAnsi="Times New Roman" w:cs="Times New Roman"/>
            <w:color w:val="000000"/>
            <w:kern w:val="0"/>
            <w:sz w:val="20"/>
            <w:szCs w:val="20"/>
          </w:rPr>
          <w:t>, A.L., et al., Fecal Butyrate Levels Vary Widely among Individuals but Are Usually Increased by a Diet High in Resistant Starch. Journal of Nutrition, 2011. 141(5): p. 883-889.</w:t>
        </w:r>
      </w:ins>
    </w:p>
    <w:p w14:paraId="737C028C" w14:textId="77777777" w:rsidR="00C8067A" w:rsidRDefault="00C8067A" w:rsidP="00C8067A">
      <w:pPr>
        <w:autoSpaceDE w:val="0"/>
        <w:autoSpaceDN w:val="0"/>
        <w:adjustRightInd w:val="0"/>
        <w:rPr>
          <w:ins w:id="2755" w:author="刘 红宾" w:date="2020-12-14T15:53:00Z"/>
          <w:rFonts w:ascii="Times New Roman" w:hAnsi="Times New Roman" w:cs="Times New Roman"/>
          <w:kern w:val="0"/>
          <w:sz w:val="24"/>
          <w:szCs w:val="24"/>
        </w:rPr>
      </w:pPr>
      <w:ins w:id="2756" w:author="刘 红宾" w:date="2020-12-14T15:53:00Z">
        <w:r>
          <w:rPr>
            <w:rFonts w:ascii="Times New Roman" w:hAnsi="Times New Roman" w:cs="Times New Roman"/>
            <w:color w:val="000000"/>
            <w:kern w:val="0"/>
            <w:sz w:val="20"/>
            <w:szCs w:val="20"/>
          </w:rPr>
          <w:t>[23].</w:t>
        </w:r>
        <w:r>
          <w:rPr>
            <w:rFonts w:ascii="Times New Roman" w:hAnsi="Times New Roman" w:cs="Times New Roman"/>
            <w:color w:val="000000"/>
            <w:kern w:val="0"/>
            <w:sz w:val="20"/>
            <w:szCs w:val="20"/>
          </w:rPr>
          <w:tab/>
        </w:r>
        <w:proofErr w:type="spellStart"/>
        <w:r>
          <w:rPr>
            <w:rFonts w:ascii="Times New Roman" w:hAnsi="Times New Roman" w:cs="Times New Roman"/>
            <w:color w:val="000000"/>
            <w:kern w:val="0"/>
            <w:sz w:val="20"/>
            <w:szCs w:val="20"/>
          </w:rPr>
          <w:t>Haenen</w:t>
        </w:r>
        <w:proofErr w:type="spellEnd"/>
        <w:r>
          <w:rPr>
            <w:rFonts w:ascii="Times New Roman" w:hAnsi="Times New Roman" w:cs="Times New Roman"/>
            <w:color w:val="000000"/>
            <w:kern w:val="0"/>
            <w:sz w:val="20"/>
            <w:szCs w:val="20"/>
          </w:rPr>
          <w:t>, D., et al., A Diet High in Resistant Starch Modulates Microbiota Composition, SCFA Concentrations, and Gene Expression in Pig Intestine. Journal of Nutrition, 2013. 143(3): p. 274-283.</w:t>
        </w:r>
      </w:ins>
    </w:p>
    <w:p w14:paraId="777A9E0E" w14:textId="77777777" w:rsidR="00C8067A" w:rsidRDefault="00C8067A" w:rsidP="00C8067A">
      <w:pPr>
        <w:autoSpaceDE w:val="0"/>
        <w:autoSpaceDN w:val="0"/>
        <w:adjustRightInd w:val="0"/>
        <w:rPr>
          <w:ins w:id="2757" w:author="刘 红宾" w:date="2020-12-14T15:53:00Z"/>
          <w:rFonts w:ascii="Times New Roman" w:hAnsi="Times New Roman" w:cs="Times New Roman"/>
          <w:kern w:val="0"/>
          <w:sz w:val="24"/>
          <w:szCs w:val="24"/>
        </w:rPr>
      </w:pPr>
      <w:ins w:id="2758" w:author="刘 红宾" w:date="2020-12-14T15:53:00Z">
        <w:r>
          <w:rPr>
            <w:rFonts w:ascii="Times New Roman" w:hAnsi="Times New Roman" w:cs="Times New Roman"/>
            <w:color w:val="000000"/>
            <w:kern w:val="0"/>
            <w:sz w:val="20"/>
            <w:szCs w:val="20"/>
          </w:rPr>
          <w:t>[24].</w:t>
        </w:r>
        <w:r>
          <w:rPr>
            <w:rFonts w:ascii="Times New Roman" w:hAnsi="Times New Roman" w:cs="Times New Roman"/>
            <w:color w:val="000000"/>
            <w:kern w:val="0"/>
            <w:sz w:val="20"/>
            <w:szCs w:val="20"/>
          </w:rPr>
          <w:tab/>
        </w:r>
        <w:bookmarkStart w:id="2759" w:name="_nebCFB279A3_7049_4BAF_A5DF_792727F76B89"/>
        <w:r>
          <w:rPr>
            <w:rFonts w:ascii="Times New Roman" w:hAnsi="Times New Roman" w:cs="Times New Roman"/>
            <w:color w:val="000000"/>
            <w:kern w:val="0"/>
            <w:sz w:val="20"/>
            <w:szCs w:val="20"/>
          </w:rPr>
          <w:t xml:space="preserve">Baxter, N.T., et al., Dynamics of Human Gut Microbiota and Short-Chain Fatty Acids in Response to Dietary Interventions with Three Fermentable Fibers. </w:t>
        </w:r>
        <w:proofErr w:type="spellStart"/>
        <w:r>
          <w:rPr>
            <w:rFonts w:ascii="Times New Roman" w:hAnsi="Times New Roman" w:cs="Times New Roman"/>
            <w:color w:val="000000"/>
            <w:kern w:val="0"/>
            <w:sz w:val="20"/>
            <w:szCs w:val="20"/>
          </w:rPr>
          <w:t>MBio</w:t>
        </w:r>
        <w:proofErr w:type="spellEnd"/>
        <w:r>
          <w:rPr>
            <w:rFonts w:ascii="Times New Roman" w:hAnsi="Times New Roman" w:cs="Times New Roman"/>
            <w:color w:val="000000"/>
            <w:kern w:val="0"/>
            <w:sz w:val="20"/>
            <w:szCs w:val="20"/>
          </w:rPr>
          <w:t>, 2019. 10(1).</w:t>
        </w:r>
        <w:bookmarkEnd w:id="2759"/>
      </w:ins>
    </w:p>
    <w:p w14:paraId="360E8030" w14:textId="77777777" w:rsidR="00C8067A" w:rsidRDefault="00C8067A" w:rsidP="00C8067A">
      <w:pPr>
        <w:autoSpaceDE w:val="0"/>
        <w:autoSpaceDN w:val="0"/>
        <w:adjustRightInd w:val="0"/>
        <w:rPr>
          <w:ins w:id="2760" w:author="刘 红宾" w:date="2020-12-14T15:53:00Z"/>
          <w:rFonts w:ascii="Times New Roman" w:hAnsi="Times New Roman" w:cs="Times New Roman"/>
          <w:kern w:val="0"/>
          <w:sz w:val="24"/>
          <w:szCs w:val="24"/>
        </w:rPr>
      </w:pPr>
      <w:ins w:id="2761" w:author="刘 红宾" w:date="2020-12-14T15:53:00Z">
        <w:r>
          <w:rPr>
            <w:rFonts w:ascii="Times New Roman" w:hAnsi="Times New Roman" w:cs="Times New Roman"/>
            <w:color w:val="000000"/>
            <w:kern w:val="0"/>
            <w:sz w:val="20"/>
            <w:szCs w:val="20"/>
          </w:rPr>
          <w:t>[25].</w:t>
        </w:r>
        <w:r>
          <w:rPr>
            <w:rFonts w:ascii="Times New Roman" w:hAnsi="Times New Roman" w:cs="Times New Roman"/>
            <w:color w:val="000000"/>
            <w:kern w:val="0"/>
            <w:sz w:val="20"/>
            <w:szCs w:val="20"/>
          </w:rPr>
          <w:tab/>
          <w:t xml:space="preserve">Baxter, N.T., et al., The Glucoamylase Inhibitor Acarbose Has a Diet-Dependent and Reversible Effect on the Murine Gut Microbiome. </w:t>
        </w:r>
        <w:proofErr w:type="spellStart"/>
        <w:r>
          <w:rPr>
            <w:rFonts w:ascii="Times New Roman" w:hAnsi="Times New Roman" w:cs="Times New Roman"/>
            <w:color w:val="000000"/>
            <w:kern w:val="0"/>
            <w:sz w:val="20"/>
            <w:szCs w:val="20"/>
          </w:rPr>
          <w:t>mSphere</w:t>
        </w:r>
        <w:proofErr w:type="spellEnd"/>
        <w:r>
          <w:rPr>
            <w:rFonts w:ascii="Times New Roman" w:hAnsi="Times New Roman" w:cs="Times New Roman"/>
            <w:color w:val="000000"/>
            <w:kern w:val="0"/>
            <w:sz w:val="20"/>
            <w:szCs w:val="20"/>
          </w:rPr>
          <w:t>, 2019. 4(1).</w:t>
        </w:r>
      </w:ins>
    </w:p>
    <w:p w14:paraId="65588A13" w14:textId="77777777" w:rsidR="00C8067A" w:rsidRDefault="00C8067A" w:rsidP="00C8067A">
      <w:pPr>
        <w:autoSpaceDE w:val="0"/>
        <w:autoSpaceDN w:val="0"/>
        <w:adjustRightInd w:val="0"/>
        <w:rPr>
          <w:ins w:id="2762" w:author="刘 红宾" w:date="2020-12-14T15:53:00Z"/>
          <w:rFonts w:ascii="Times New Roman" w:hAnsi="Times New Roman" w:cs="Times New Roman"/>
          <w:kern w:val="0"/>
          <w:sz w:val="24"/>
          <w:szCs w:val="24"/>
        </w:rPr>
      </w:pPr>
      <w:ins w:id="2763" w:author="刘 红宾" w:date="2020-12-14T15:53:00Z">
        <w:r>
          <w:rPr>
            <w:rFonts w:ascii="Times New Roman" w:hAnsi="Times New Roman" w:cs="Times New Roman"/>
            <w:color w:val="000000"/>
            <w:kern w:val="0"/>
            <w:sz w:val="20"/>
            <w:szCs w:val="20"/>
          </w:rPr>
          <w:t>[26].</w:t>
        </w:r>
        <w:r>
          <w:rPr>
            <w:rFonts w:ascii="Times New Roman" w:hAnsi="Times New Roman" w:cs="Times New Roman"/>
            <w:color w:val="000000"/>
            <w:kern w:val="0"/>
            <w:sz w:val="20"/>
            <w:szCs w:val="20"/>
          </w:rPr>
          <w:tab/>
          <w:t>Walker, A.W., et al., Dominant and diet-responsive groups of bacteria within the human colonic microbiota. ISME J, 2011. 5(2): p. 220-30.</w:t>
        </w:r>
      </w:ins>
    </w:p>
    <w:p w14:paraId="10B5F68A" w14:textId="77777777" w:rsidR="00C8067A" w:rsidRDefault="00C8067A" w:rsidP="00C8067A">
      <w:pPr>
        <w:autoSpaceDE w:val="0"/>
        <w:autoSpaceDN w:val="0"/>
        <w:adjustRightInd w:val="0"/>
        <w:rPr>
          <w:ins w:id="2764" w:author="刘 红宾" w:date="2020-12-14T15:53:00Z"/>
          <w:rFonts w:ascii="Times New Roman" w:hAnsi="Times New Roman" w:cs="Times New Roman"/>
          <w:kern w:val="0"/>
          <w:sz w:val="24"/>
          <w:szCs w:val="24"/>
        </w:rPr>
      </w:pPr>
      <w:ins w:id="2765" w:author="刘 红宾" w:date="2020-12-14T15:53:00Z">
        <w:r>
          <w:rPr>
            <w:rFonts w:ascii="Times New Roman" w:hAnsi="Times New Roman" w:cs="Times New Roman"/>
            <w:color w:val="000000"/>
            <w:kern w:val="0"/>
            <w:sz w:val="20"/>
            <w:szCs w:val="20"/>
          </w:rPr>
          <w:t>[27].</w:t>
        </w:r>
        <w:r>
          <w:rPr>
            <w:rFonts w:ascii="Times New Roman" w:hAnsi="Times New Roman" w:cs="Times New Roman"/>
            <w:color w:val="000000"/>
            <w:kern w:val="0"/>
            <w:sz w:val="20"/>
            <w:szCs w:val="20"/>
          </w:rPr>
          <w:tab/>
        </w:r>
        <w:bookmarkStart w:id="2766" w:name="_neb4886FA35_C462_4BBA_9442_B917C3165B82"/>
        <w:r>
          <w:rPr>
            <w:rFonts w:ascii="Times New Roman" w:hAnsi="Times New Roman" w:cs="Times New Roman"/>
            <w:color w:val="000000"/>
            <w:kern w:val="0"/>
            <w:sz w:val="20"/>
            <w:szCs w:val="20"/>
          </w:rPr>
          <w:t>David, L.A., et al., Diet rapidly and reproducibly alters the human gut microbiome. Nature, 2014. 505(7484): p. 559-63.</w:t>
        </w:r>
        <w:bookmarkEnd w:id="2766"/>
      </w:ins>
    </w:p>
    <w:p w14:paraId="2FBFB45F" w14:textId="77777777" w:rsidR="00C8067A" w:rsidRDefault="00C8067A" w:rsidP="00C8067A">
      <w:pPr>
        <w:autoSpaceDE w:val="0"/>
        <w:autoSpaceDN w:val="0"/>
        <w:adjustRightInd w:val="0"/>
        <w:rPr>
          <w:ins w:id="2767" w:author="刘 红宾" w:date="2020-12-14T15:53:00Z"/>
          <w:rFonts w:ascii="Times New Roman" w:hAnsi="Times New Roman" w:cs="Times New Roman"/>
          <w:kern w:val="0"/>
          <w:sz w:val="24"/>
          <w:szCs w:val="24"/>
        </w:rPr>
      </w:pPr>
      <w:ins w:id="2768" w:author="刘 红宾" w:date="2020-12-14T15:53:00Z">
        <w:r>
          <w:rPr>
            <w:rFonts w:ascii="Times New Roman" w:hAnsi="Times New Roman" w:cs="Times New Roman"/>
            <w:color w:val="000000"/>
            <w:kern w:val="0"/>
            <w:sz w:val="20"/>
            <w:szCs w:val="20"/>
          </w:rPr>
          <w:t>[28].</w:t>
        </w:r>
        <w:r>
          <w:rPr>
            <w:rFonts w:ascii="Times New Roman" w:hAnsi="Times New Roman" w:cs="Times New Roman"/>
            <w:color w:val="000000"/>
            <w:kern w:val="0"/>
            <w:sz w:val="20"/>
            <w:szCs w:val="20"/>
          </w:rPr>
          <w:tab/>
        </w:r>
        <w:proofErr w:type="spellStart"/>
        <w:r>
          <w:rPr>
            <w:rFonts w:ascii="Times New Roman" w:hAnsi="Times New Roman" w:cs="Times New Roman"/>
            <w:color w:val="000000"/>
            <w:kern w:val="0"/>
            <w:sz w:val="20"/>
            <w:szCs w:val="20"/>
          </w:rPr>
          <w:t>Hiel</w:t>
        </w:r>
        <w:proofErr w:type="spellEnd"/>
        <w:r>
          <w:rPr>
            <w:rFonts w:ascii="Times New Roman" w:hAnsi="Times New Roman" w:cs="Times New Roman"/>
            <w:color w:val="000000"/>
            <w:kern w:val="0"/>
            <w:sz w:val="20"/>
            <w:szCs w:val="20"/>
          </w:rPr>
          <w:t xml:space="preserve">, S., et al., Effects of a diet based on inulin-rich vegetables on gut health and nutritional behavior in healthy humans. Am J Clin </w:t>
        </w:r>
        <w:proofErr w:type="spellStart"/>
        <w:r>
          <w:rPr>
            <w:rFonts w:ascii="Times New Roman" w:hAnsi="Times New Roman" w:cs="Times New Roman"/>
            <w:color w:val="000000"/>
            <w:kern w:val="0"/>
            <w:sz w:val="20"/>
            <w:szCs w:val="20"/>
          </w:rPr>
          <w:t>Nutr</w:t>
        </w:r>
        <w:proofErr w:type="spellEnd"/>
        <w:r>
          <w:rPr>
            <w:rFonts w:ascii="Times New Roman" w:hAnsi="Times New Roman" w:cs="Times New Roman"/>
            <w:color w:val="000000"/>
            <w:kern w:val="0"/>
            <w:sz w:val="20"/>
            <w:szCs w:val="20"/>
          </w:rPr>
          <w:t>, 2019. 109(6): p. 1683-1695.</w:t>
        </w:r>
      </w:ins>
    </w:p>
    <w:p w14:paraId="687768BE" w14:textId="77777777" w:rsidR="00C8067A" w:rsidRDefault="00C8067A" w:rsidP="00C8067A">
      <w:pPr>
        <w:autoSpaceDE w:val="0"/>
        <w:autoSpaceDN w:val="0"/>
        <w:adjustRightInd w:val="0"/>
        <w:rPr>
          <w:ins w:id="2769" w:author="刘 红宾" w:date="2020-12-14T15:53:00Z"/>
          <w:rFonts w:ascii="Times New Roman" w:hAnsi="Times New Roman" w:cs="Times New Roman"/>
          <w:kern w:val="0"/>
          <w:sz w:val="24"/>
          <w:szCs w:val="24"/>
        </w:rPr>
      </w:pPr>
      <w:ins w:id="2770" w:author="刘 红宾" w:date="2020-12-14T15:53:00Z">
        <w:r>
          <w:rPr>
            <w:rFonts w:ascii="Times New Roman" w:hAnsi="Times New Roman" w:cs="Times New Roman"/>
            <w:color w:val="000000"/>
            <w:kern w:val="0"/>
            <w:sz w:val="20"/>
            <w:szCs w:val="20"/>
          </w:rPr>
          <w:t>[29].</w:t>
        </w:r>
        <w:r>
          <w:rPr>
            <w:rFonts w:ascii="Times New Roman" w:hAnsi="Times New Roman" w:cs="Times New Roman"/>
            <w:color w:val="000000"/>
            <w:kern w:val="0"/>
            <w:sz w:val="20"/>
            <w:szCs w:val="20"/>
          </w:rPr>
          <w:tab/>
          <w:t>Wu, G.D., et al., Linking long-term dietary patterns with gut microbial enterotypes. Science, 2011. 334(6052): p. 105-8.</w:t>
        </w:r>
      </w:ins>
    </w:p>
    <w:p w14:paraId="47FA1EC2" w14:textId="77777777" w:rsidR="00C8067A" w:rsidRDefault="00C8067A" w:rsidP="00C8067A">
      <w:pPr>
        <w:autoSpaceDE w:val="0"/>
        <w:autoSpaceDN w:val="0"/>
        <w:adjustRightInd w:val="0"/>
        <w:rPr>
          <w:ins w:id="2771" w:author="刘 红宾" w:date="2020-12-14T15:53:00Z"/>
          <w:rFonts w:ascii="Times New Roman" w:hAnsi="Times New Roman" w:cs="Times New Roman"/>
          <w:kern w:val="0"/>
          <w:sz w:val="24"/>
          <w:szCs w:val="24"/>
        </w:rPr>
      </w:pPr>
      <w:ins w:id="2772" w:author="刘 红宾" w:date="2020-12-14T15:53:00Z">
        <w:r>
          <w:rPr>
            <w:rFonts w:ascii="Times New Roman" w:hAnsi="Times New Roman" w:cs="Times New Roman"/>
            <w:color w:val="000000"/>
            <w:kern w:val="0"/>
            <w:sz w:val="20"/>
            <w:szCs w:val="20"/>
          </w:rPr>
          <w:t>[30].</w:t>
        </w:r>
        <w:r>
          <w:rPr>
            <w:rFonts w:ascii="Times New Roman" w:hAnsi="Times New Roman" w:cs="Times New Roman"/>
            <w:color w:val="000000"/>
            <w:kern w:val="0"/>
            <w:sz w:val="20"/>
            <w:szCs w:val="20"/>
          </w:rPr>
          <w:tab/>
          <w:t xml:space="preserve">Nordgaard, I., et al., Colonic production of butyrate in patients with previous colonic cancer during long-term treatment with dietary </w:t>
        </w:r>
        <w:proofErr w:type="spellStart"/>
        <w:r>
          <w:rPr>
            <w:rFonts w:ascii="Times New Roman" w:hAnsi="Times New Roman" w:cs="Times New Roman"/>
            <w:color w:val="000000"/>
            <w:kern w:val="0"/>
            <w:sz w:val="20"/>
            <w:szCs w:val="20"/>
          </w:rPr>
          <w:t>fibre</w:t>
        </w:r>
        <w:proofErr w:type="spellEnd"/>
        <w:r>
          <w:rPr>
            <w:rFonts w:ascii="Times New Roman" w:hAnsi="Times New Roman" w:cs="Times New Roman"/>
            <w:color w:val="000000"/>
            <w:kern w:val="0"/>
            <w:sz w:val="20"/>
            <w:szCs w:val="20"/>
          </w:rPr>
          <w:t xml:space="preserve"> (Plantago ovata seeds). </w:t>
        </w:r>
        <w:proofErr w:type="spellStart"/>
        <w:r>
          <w:rPr>
            <w:rFonts w:ascii="Times New Roman" w:hAnsi="Times New Roman" w:cs="Times New Roman"/>
            <w:color w:val="000000"/>
            <w:kern w:val="0"/>
            <w:sz w:val="20"/>
            <w:szCs w:val="20"/>
          </w:rPr>
          <w:t>Scand</w:t>
        </w:r>
        <w:proofErr w:type="spellEnd"/>
        <w:r>
          <w:rPr>
            <w:rFonts w:ascii="Times New Roman" w:hAnsi="Times New Roman" w:cs="Times New Roman"/>
            <w:color w:val="000000"/>
            <w:kern w:val="0"/>
            <w:sz w:val="20"/>
            <w:szCs w:val="20"/>
          </w:rPr>
          <w:t xml:space="preserve"> J Gastroenterol, 1996. 31(10): p. 1011-20.</w:t>
        </w:r>
      </w:ins>
    </w:p>
    <w:p w14:paraId="617ADB3B" w14:textId="77777777" w:rsidR="00C8067A" w:rsidRDefault="00C8067A" w:rsidP="00C8067A">
      <w:pPr>
        <w:autoSpaceDE w:val="0"/>
        <w:autoSpaceDN w:val="0"/>
        <w:adjustRightInd w:val="0"/>
        <w:rPr>
          <w:ins w:id="2773" w:author="刘 红宾" w:date="2020-12-14T15:53:00Z"/>
          <w:rFonts w:ascii="Times New Roman" w:hAnsi="Times New Roman" w:cs="Times New Roman"/>
          <w:kern w:val="0"/>
          <w:sz w:val="24"/>
          <w:szCs w:val="24"/>
        </w:rPr>
      </w:pPr>
      <w:ins w:id="2774" w:author="刘 红宾" w:date="2020-12-14T15:53:00Z">
        <w:r>
          <w:rPr>
            <w:rFonts w:ascii="Times New Roman" w:hAnsi="Times New Roman" w:cs="Times New Roman"/>
            <w:color w:val="000000"/>
            <w:kern w:val="0"/>
            <w:sz w:val="20"/>
            <w:szCs w:val="20"/>
          </w:rPr>
          <w:t>[31].</w:t>
        </w:r>
        <w:r>
          <w:rPr>
            <w:rFonts w:ascii="Times New Roman" w:hAnsi="Times New Roman" w:cs="Times New Roman"/>
            <w:color w:val="000000"/>
            <w:kern w:val="0"/>
            <w:sz w:val="20"/>
            <w:szCs w:val="20"/>
          </w:rPr>
          <w:tab/>
        </w:r>
        <w:bookmarkStart w:id="2775" w:name="_neb05E827FF_7AB0_402B_9A64_38F3B1A7CFB2"/>
        <w:proofErr w:type="spellStart"/>
        <w:r>
          <w:rPr>
            <w:rFonts w:ascii="Times New Roman" w:hAnsi="Times New Roman" w:cs="Times New Roman"/>
            <w:color w:val="000000"/>
            <w:kern w:val="0"/>
            <w:sz w:val="20"/>
            <w:szCs w:val="20"/>
          </w:rPr>
          <w:t>Fragiadakis</w:t>
        </w:r>
        <w:proofErr w:type="spellEnd"/>
        <w:r>
          <w:rPr>
            <w:rFonts w:ascii="Times New Roman" w:hAnsi="Times New Roman" w:cs="Times New Roman"/>
            <w:color w:val="000000"/>
            <w:kern w:val="0"/>
            <w:sz w:val="20"/>
            <w:szCs w:val="20"/>
          </w:rPr>
          <w:t>, G.K., et al., Long-term dietary intervention reveals resilience of the gut microbiota despite changes in diet and weight. The American Journal of Clinical Nutrition, 2020.</w:t>
        </w:r>
        <w:bookmarkEnd w:id="2775"/>
      </w:ins>
    </w:p>
    <w:p w14:paraId="41394FB5" w14:textId="77777777" w:rsidR="00C8067A" w:rsidRDefault="00C8067A" w:rsidP="00C8067A">
      <w:pPr>
        <w:autoSpaceDE w:val="0"/>
        <w:autoSpaceDN w:val="0"/>
        <w:adjustRightInd w:val="0"/>
        <w:rPr>
          <w:ins w:id="2776" w:author="刘 红宾" w:date="2020-12-14T15:53:00Z"/>
          <w:rFonts w:ascii="Times New Roman" w:hAnsi="Times New Roman" w:cs="Times New Roman"/>
          <w:kern w:val="0"/>
          <w:sz w:val="24"/>
          <w:szCs w:val="24"/>
        </w:rPr>
      </w:pPr>
      <w:ins w:id="2777" w:author="刘 红宾" w:date="2020-12-14T15:53:00Z">
        <w:r>
          <w:rPr>
            <w:rFonts w:ascii="Times New Roman" w:hAnsi="Times New Roman" w:cs="Times New Roman"/>
            <w:color w:val="000000"/>
            <w:kern w:val="0"/>
            <w:sz w:val="20"/>
            <w:szCs w:val="20"/>
          </w:rPr>
          <w:t>[32].</w:t>
        </w:r>
        <w:r>
          <w:rPr>
            <w:rFonts w:ascii="Times New Roman" w:hAnsi="Times New Roman" w:cs="Times New Roman"/>
            <w:color w:val="000000"/>
            <w:kern w:val="0"/>
            <w:sz w:val="20"/>
            <w:szCs w:val="20"/>
          </w:rPr>
          <w:tab/>
        </w:r>
        <w:bookmarkStart w:id="2778" w:name="_nebCB7E80AB_466C_4381_8718_3C90B35269A1"/>
        <w:proofErr w:type="spellStart"/>
        <w:r>
          <w:rPr>
            <w:rFonts w:ascii="Times New Roman" w:hAnsi="Times New Roman" w:cs="Times New Roman"/>
            <w:color w:val="000000"/>
            <w:kern w:val="0"/>
            <w:sz w:val="20"/>
            <w:szCs w:val="20"/>
          </w:rPr>
          <w:t>Korem</w:t>
        </w:r>
        <w:proofErr w:type="spellEnd"/>
        <w:r>
          <w:rPr>
            <w:rFonts w:ascii="Times New Roman" w:hAnsi="Times New Roman" w:cs="Times New Roman"/>
            <w:color w:val="000000"/>
            <w:kern w:val="0"/>
            <w:sz w:val="20"/>
            <w:szCs w:val="20"/>
          </w:rPr>
          <w:t xml:space="preserve">, T., et al., Bread Affects Clinical Parameters and Induces Gut Microbiome-Associated </w:t>
        </w:r>
        <w:proofErr w:type="gramStart"/>
        <w:r>
          <w:rPr>
            <w:rFonts w:ascii="Times New Roman" w:hAnsi="Times New Roman" w:cs="Times New Roman"/>
            <w:color w:val="000000"/>
            <w:kern w:val="0"/>
            <w:sz w:val="20"/>
            <w:szCs w:val="20"/>
          </w:rPr>
          <w:t>Personal  Glycemic</w:t>
        </w:r>
        <w:proofErr w:type="gramEnd"/>
        <w:r>
          <w:rPr>
            <w:rFonts w:ascii="Times New Roman" w:hAnsi="Times New Roman" w:cs="Times New Roman"/>
            <w:color w:val="000000"/>
            <w:kern w:val="0"/>
            <w:sz w:val="20"/>
            <w:szCs w:val="20"/>
          </w:rPr>
          <w:t xml:space="preserve"> Responses. Cell </w:t>
        </w:r>
        <w:proofErr w:type="spellStart"/>
        <w:r>
          <w:rPr>
            <w:rFonts w:ascii="Times New Roman" w:hAnsi="Times New Roman" w:cs="Times New Roman"/>
            <w:color w:val="000000"/>
            <w:kern w:val="0"/>
            <w:sz w:val="20"/>
            <w:szCs w:val="20"/>
          </w:rPr>
          <w:t>Metab</w:t>
        </w:r>
        <w:proofErr w:type="spellEnd"/>
        <w:r>
          <w:rPr>
            <w:rFonts w:ascii="Times New Roman" w:hAnsi="Times New Roman" w:cs="Times New Roman"/>
            <w:color w:val="000000"/>
            <w:kern w:val="0"/>
            <w:sz w:val="20"/>
            <w:szCs w:val="20"/>
          </w:rPr>
          <w:t>, 2017. 25(6): p. 1243-1253.e5.</w:t>
        </w:r>
        <w:bookmarkEnd w:id="2778"/>
      </w:ins>
    </w:p>
    <w:p w14:paraId="4EB3B476" w14:textId="77777777" w:rsidR="00C8067A" w:rsidRDefault="00C8067A" w:rsidP="00C8067A">
      <w:pPr>
        <w:autoSpaceDE w:val="0"/>
        <w:autoSpaceDN w:val="0"/>
        <w:adjustRightInd w:val="0"/>
        <w:rPr>
          <w:ins w:id="2779" w:author="刘 红宾" w:date="2020-12-14T15:53:00Z"/>
          <w:rFonts w:ascii="Times New Roman" w:hAnsi="Times New Roman" w:cs="Times New Roman"/>
          <w:kern w:val="0"/>
          <w:sz w:val="24"/>
          <w:szCs w:val="24"/>
        </w:rPr>
      </w:pPr>
      <w:ins w:id="2780" w:author="刘 红宾" w:date="2020-12-14T15:53:00Z">
        <w:r>
          <w:rPr>
            <w:rFonts w:ascii="Times New Roman" w:hAnsi="Times New Roman" w:cs="Times New Roman"/>
            <w:color w:val="000000"/>
            <w:kern w:val="0"/>
            <w:sz w:val="20"/>
            <w:szCs w:val="20"/>
          </w:rPr>
          <w:t>[33].</w:t>
        </w:r>
        <w:r>
          <w:rPr>
            <w:rFonts w:ascii="Times New Roman" w:hAnsi="Times New Roman" w:cs="Times New Roman"/>
            <w:color w:val="000000"/>
            <w:kern w:val="0"/>
            <w:sz w:val="20"/>
            <w:szCs w:val="20"/>
          </w:rPr>
          <w:tab/>
        </w:r>
        <w:bookmarkStart w:id="2781" w:name="_nebD209D2D7_7E7D_4396_8E28_A7B154DADBF1"/>
        <w:proofErr w:type="spellStart"/>
        <w:r>
          <w:rPr>
            <w:rFonts w:ascii="Times New Roman" w:hAnsi="Times New Roman" w:cs="Times New Roman"/>
            <w:color w:val="000000"/>
            <w:kern w:val="0"/>
            <w:sz w:val="20"/>
            <w:szCs w:val="20"/>
          </w:rPr>
          <w:t>Sonnenburg</w:t>
        </w:r>
        <w:proofErr w:type="spellEnd"/>
        <w:r>
          <w:rPr>
            <w:rFonts w:ascii="Times New Roman" w:hAnsi="Times New Roman" w:cs="Times New Roman"/>
            <w:color w:val="000000"/>
            <w:kern w:val="0"/>
            <w:sz w:val="20"/>
            <w:szCs w:val="20"/>
          </w:rPr>
          <w:t>, E.D., et al., Diet-induced extinctions in the gut microbiota compound over generations. Nature, 2016. 529(7585): p. 212-215.</w:t>
        </w:r>
        <w:bookmarkEnd w:id="2781"/>
      </w:ins>
    </w:p>
    <w:p w14:paraId="5F1EE74F" w14:textId="77777777" w:rsidR="00C8067A" w:rsidRDefault="00C8067A" w:rsidP="00C8067A">
      <w:pPr>
        <w:autoSpaceDE w:val="0"/>
        <w:autoSpaceDN w:val="0"/>
        <w:adjustRightInd w:val="0"/>
        <w:rPr>
          <w:ins w:id="2782" w:author="刘 红宾" w:date="2020-12-14T15:53:00Z"/>
          <w:rFonts w:ascii="Times New Roman" w:hAnsi="Times New Roman" w:cs="Times New Roman"/>
          <w:kern w:val="0"/>
          <w:sz w:val="24"/>
          <w:szCs w:val="24"/>
        </w:rPr>
      </w:pPr>
      <w:ins w:id="2783" w:author="刘 红宾" w:date="2020-12-14T15:53:00Z">
        <w:r>
          <w:rPr>
            <w:rFonts w:ascii="Times New Roman" w:hAnsi="Times New Roman" w:cs="Times New Roman"/>
            <w:color w:val="000000"/>
            <w:kern w:val="0"/>
            <w:sz w:val="20"/>
            <w:szCs w:val="20"/>
          </w:rPr>
          <w:t>[34].</w:t>
        </w:r>
        <w:r>
          <w:rPr>
            <w:rFonts w:ascii="Times New Roman" w:hAnsi="Times New Roman" w:cs="Times New Roman"/>
            <w:color w:val="000000"/>
            <w:kern w:val="0"/>
            <w:sz w:val="20"/>
            <w:szCs w:val="20"/>
          </w:rPr>
          <w:tab/>
        </w:r>
        <w:proofErr w:type="spellStart"/>
        <w:r>
          <w:rPr>
            <w:rFonts w:ascii="Times New Roman" w:hAnsi="Times New Roman" w:cs="Times New Roman"/>
            <w:color w:val="000000"/>
            <w:kern w:val="0"/>
            <w:sz w:val="20"/>
            <w:szCs w:val="20"/>
          </w:rPr>
          <w:t>Kolida</w:t>
        </w:r>
        <w:proofErr w:type="spellEnd"/>
        <w:r>
          <w:rPr>
            <w:rFonts w:ascii="Times New Roman" w:hAnsi="Times New Roman" w:cs="Times New Roman"/>
            <w:color w:val="000000"/>
            <w:kern w:val="0"/>
            <w:sz w:val="20"/>
            <w:szCs w:val="20"/>
          </w:rPr>
          <w:t xml:space="preserve">, S., D. Meyer and G.R. Gibson, A double-blind placebo-controlled study to establish the bifidogenic dose of inulin in healthy humans. Eur J Clin </w:t>
        </w:r>
        <w:proofErr w:type="spellStart"/>
        <w:r>
          <w:rPr>
            <w:rFonts w:ascii="Times New Roman" w:hAnsi="Times New Roman" w:cs="Times New Roman"/>
            <w:color w:val="000000"/>
            <w:kern w:val="0"/>
            <w:sz w:val="20"/>
            <w:szCs w:val="20"/>
          </w:rPr>
          <w:t>Nutr</w:t>
        </w:r>
        <w:proofErr w:type="spellEnd"/>
        <w:r>
          <w:rPr>
            <w:rFonts w:ascii="Times New Roman" w:hAnsi="Times New Roman" w:cs="Times New Roman"/>
            <w:color w:val="000000"/>
            <w:kern w:val="0"/>
            <w:sz w:val="20"/>
            <w:szCs w:val="20"/>
          </w:rPr>
          <w:t>, 2007. 61(10): p. 1189-95.</w:t>
        </w:r>
      </w:ins>
    </w:p>
    <w:p w14:paraId="3F9CB6BD" w14:textId="77777777" w:rsidR="00C8067A" w:rsidRDefault="00C8067A" w:rsidP="00C8067A">
      <w:pPr>
        <w:autoSpaceDE w:val="0"/>
        <w:autoSpaceDN w:val="0"/>
        <w:adjustRightInd w:val="0"/>
        <w:rPr>
          <w:ins w:id="2784" w:author="刘 红宾" w:date="2020-12-14T15:53:00Z"/>
          <w:rFonts w:ascii="Times New Roman" w:hAnsi="Times New Roman" w:cs="Times New Roman"/>
          <w:kern w:val="0"/>
          <w:sz w:val="24"/>
          <w:szCs w:val="24"/>
        </w:rPr>
      </w:pPr>
      <w:ins w:id="2785" w:author="刘 红宾" w:date="2020-12-14T15:53:00Z">
        <w:r>
          <w:rPr>
            <w:rFonts w:ascii="Times New Roman" w:hAnsi="Times New Roman" w:cs="Times New Roman"/>
            <w:color w:val="000000"/>
            <w:kern w:val="0"/>
            <w:sz w:val="20"/>
            <w:szCs w:val="20"/>
          </w:rPr>
          <w:t>[35].</w:t>
        </w:r>
        <w:r>
          <w:rPr>
            <w:rFonts w:ascii="Times New Roman" w:hAnsi="Times New Roman" w:cs="Times New Roman"/>
            <w:color w:val="000000"/>
            <w:kern w:val="0"/>
            <w:sz w:val="20"/>
            <w:szCs w:val="20"/>
          </w:rPr>
          <w:tab/>
        </w:r>
        <w:bookmarkStart w:id="2786" w:name="_nebDA3B8B1B_879A_4DBD_83C3_999EFA0B80FC"/>
        <w:r>
          <w:rPr>
            <w:rFonts w:ascii="Times New Roman" w:hAnsi="Times New Roman" w:cs="Times New Roman"/>
            <w:color w:val="000000"/>
            <w:kern w:val="0"/>
            <w:sz w:val="20"/>
            <w:szCs w:val="20"/>
          </w:rPr>
          <w:t xml:space="preserve">de </w:t>
        </w:r>
        <w:proofErr w:type="spellStart"/>
        <w:r>
          <w:rPr>
            <w:rFonts w:ascii="Times New Roman" w:hAnsi="Times New Roman" w:cs="Times New Roman"/>
            <w:color w:val="000000"/>
            <w:kern w:val="0"/>
            <w:sz w:val="20"/>
            <w:szCs w:val="20"/>
          </w:rPr>
          <w:t>Preter</w:t>
        </w:r>
        <w:proofErr w:type="spellEnd"/>
        <w:r>
          <w:rPr>
            <w:rFonts w:ascii="Times New Roman" w:hAnsi="Times New Roman" w:cs="Times New Roman"/>
            <w:color w:val="000000"/>
            <w:kern w:val="0"/>
            <w:sz w:val="20"/>
            <w:szCs w:val="20"/>
          </w:rPr>
          <w:t xml:space="preserve">, V., et al., Baseline microbiota activity and initial </w:t>
        </w:r>
        <w:proofErr w:type="spellStart"/>
        <w:r>
          <w:rPr>
            <w:rFonts w:ascii="Times New Roman" w:hAnsi="Times New Roman" w:cs="Times New Roman"/>
            <w:color w:val="000000"/>
            <w:kern w:val="0"/>
            <w:sz w:val="20"/>
            <w:szCs w:val="20"/>
          </w:rPr>
          <w:t>bifidobacteria</w:t>
        </w:r>
        <w:proofErr w:type="spellEnd"/>
        <w:r>
          <w:rPr>
            <w:rFonts w:ascii="Times New Roman" w:hAnsi="Times New Roman" w:cs="Times New Roman"/>
            <w:color w:val="000000"/>
            <w:kern w:val="0"/>
            <w:sz w:val="20"/>
            <w:szCs w:val="20"/>
          </w:rPr>
          <w:t xml:space="preserve"> counts influence responses to prebiotic dosing in healthy subjects. Aliment </w:t>
        </w:r>
        <w:proofErr w:type="spellStart"/>
        <w:r>
          <w:rPr>
            <w:rFonts w:ascii="Times New Roman" w:hAnsi="Times New Roman" w:cs="Times New Roman"/>
            <w:color w:val="000000"/>
            <w:kern w:val="0"/>
            <w:sz w:val="20"/>
            <w:szCs w:val="20"/>
          </w:rPr>
          <w:t>Pharmacol</w:t>
        </w:r>
        <w:proofErr w:type="spellEnd"/>
        <w:r>
          <w:rPr>
            <w:rFonts w:ascii="Times New Roman" w:hAnsi="Times New Roman" w:cs="Times New Roman"/>
            <w:color w:val="000000"/>
            <w:kern w:val="0"/>
            <w:sz w:val="20"/>
            <w:szCs w:val="20"/>
          </w:rPr>
          <w:t xml:space="preserve"> </w:t>
        </w:r>
        <w:proofErr w:type="spellStart"/>
        <w:r>
          <w:rPr>
            <w:rFonts w:ascii="Times New Roman" w:hAnsi="Times New Roman" w:cs="Times New Roman"/>
            <w:color w:val="000000"/>
            <w:kern w:val="0"/>
            <w:sz w:val="20"/>
            <w:szCs w:val="20"/>
          </w:rPr>
          <w:t>Ther</w:t>
        </w:r>
        <w:proofErr w:type="spellEnd"/>
        <w:r>
          <w:rPr>
            <w:rFonts w:ascii="Times New Roman" w:hAnsi="Times New Roman" w:cs="Times New Roman"/>
            <w:color w:val="000000"/>
            <w:kern w:val="0"/>
            <w:sz w:val="20"/>
            <w:szCs w:val="20"/>
          </w:rPr>
          <w:t>, 2008. 27(6): p. 504-13.</w:t>
        </w:r>
        <w:bookmarkEnd w:id="2786"/>
      </w:ins>
    </w:p>
    <w:p w14:paraId="7A1B3FDB" w14:textId="77777777" w:rsidR="00C8067A" w:rsidRDefault="00C8067A" w:rsidP="00C8067A">
      <w:pPr>
        <w:autoSpaceDE w:val="0"/>
        <w:autoSpaceDN w:val="0"/>
        <w:adjustRightInd w:val="0"/>
        <w:rPr>
          <w:ins w:id="2787" w:author="刘 红宾" w:date="2020-12-14T15:53:00Z"/>
          <w:rFonts w:ascii="Times New Roman" w:hAnsi="Times New Roman" w:cs="Times New Roman"/>
          <w:kern w:val="0"/>
          <w:sz w:val="24"/>
          <w:szCs w:val="24"/>
        </w:rPr>
      </w:pPr>
      <w:ins w:id="2788" w:author="刘 红宾" w:date="2020-12-14T15:53:00Z">
        <w:r>
          <w:rPr>
            <w:rFonts w:ascii="Times New Roman" w:hAnsi="Times New Roman" w:cs="Times New Roman"/>
            <w:color w:val="000000"/>
            <w:kern w:val="0"/>
            <w:sz w:val="20"/>
            <w:szCs w:val="20"/>
          </w:rPr>
          <w:t>[36].</w:t>
        </w:r>
        <w:r>
          <w:rPr>
            <w:rFonts w:ascii="Times New Roman" w:hAnsi="Times New Roman" w:cs="Times New Roman"/>
            <w:color w:val="000000"/>
            <w:kern w:val="0"/>
            <w:sz w:val="20"/>
            <w:szCs w:val="20"/>
          </w:rPr>
          <w:tab/>
          <w:t xml:space="preserve">Ramirez-Farias, C., et al., Effect of inulin on the human gut microbiota: stimulation of Bifidobacterium </w:t>
        </w:r>
        <w:proofErr w:type="spellStart"/>
        <w:r>
          <w:rPr>
            <w:rFonts w:ascii="Times New Roman" w:hAnsi="Times New Roman" w:cs="Times New Roman"/>
            <w:color w:val="000000"/>
            <w:kern w:val="0"/>
            <w:sz w:val="20"/>
            <w:szCs w:val="20"/>
          </w:rPr>
          <w:t>adolescentis</w:t>
        </w:r>
        <w:proofErr w:type="spellEnd"/>
        <w:r>
          <w:rPr>
            <w:rFonts w:ascii="Times New Roman" w:hAnsi="Times New Roman" w:cs="Times New Roman"/>
            <w:color w:val="000000"/>
            <w:kern w:val="0"/>
            <w:sz w:val="20"/>
            <w:szCs w:val="20"/>
          </w:rPr>
          <w:t xml:space="preserve"> and </w:t>
        </w:r>
        <w:proofErr w:type="spellStart"/>
        <w:r>
          <w:rPr>
            <w:rFonts w:ascii="Times New Roman" w:hAnsi="Times New Roman" w:cs="Times New Roman"/>
            <w:color w:val="000000"/>
            <w:kern w:val="0"/>
            <w:sz w:val="20"/>
            <w:szCs w:val="20"/>
          </w:rPr>
          <w:t>Faecalibacterium</w:t>
        </w:r>
        <w:proofErr w:type="spellEnd"/>
        <w:r>
          <w:rPr>
            <w:rFonts w:ascii="Times New Roman" w:hAnsi="Times New Roman" w:cs="Times New Roman"/>
            <w:color w:val="000000"/>
            <w:kern w:val="0"/>
            <w:sz w:val="20"/>
            <w:szCs w:val="20"/>
          </w:rPr>
          <w:t xml:space="preserve"> </w:t>
        </w:r>
        <w:proofErr w:type="spellStart"/>
        <w:r>
          <w:rPr>
            <w:rFonts w:ascii="Times New Roman" w:hAnsi="Times New Roman" w:cs="Times New Roman"/>
            <w:color w:val="000000"/>
            <w:kern w:val="0"/>
            <w:sz w:val="20"/>
            <w:szCs w:val="20"/>
          </w:rPr>
          <w:t>prausnitzii</w:t>
        </w:r>
        <w:proofErr w:type="spellEnd"/>
        <w:r>
          <w:rPr>
            <w:rFonts w:ascii="Times New Roman" w:hAnsi="Times New Roman" w:cs="Times New Roman"/>
            <w:color w:val="000000"/>
            <w:kern w:val="0"/>
            <w:sz w:val="20"/>
            <w:szCs w:val="20"/>
          </w:rPr>
          <w:t xml:space="preserve">. Br J </w:t>
        </w:r>
        <w:proofErr w:type="spellStart"/>
        <w:r>
          <w:rPr>
            <w:rFonts w:ascii="Times New Roman" w:hAnsi="Times New Roman" w:cs="Times New Roman"/>
            <w:color w:val="000000"/>
            <w:kern w:val="0"/>
            <w:sz w:val="20"/>
            <w:szCs w:val="20"/>
          </w:rPr>
          <w:t>Nutr</w:t>
        </w:r>
        <w:proofErr w:type="spellEnd"/>
        <w:r>
          <w:rPr>
            <w:rFonts w:ascii="Times New Roman" w:hAnsi="Times New Roman" w:cs="Times New Roman"/>
            <w:color w:val="000000"/>
            <w:kern w:val="0"/>
            <w:sz w:val="20"/>
            <w:szCs w:val="20"/>
          </w:rPr>
          <w:t>, 2009. 101(4): p. 541-50.</w:t>
        </w:r>
      </w:ins>
    </w:p>
    <w:p w14:paraId="026DB48A" w14:textId="77777777" w:rsidR="00C8067A" w:rsidRDefault="00C8067A" w:rsidP="00C8067A">
      <w:pPr>
        <w:autoSpaceDE w:val="0"/>
        <w:autoSpaceDN w:val="0"/>
        <w:adjustRightInd w:val="0"/>
        <w:rPr>
          <w:ins w:id="2789" w:author="刘 红宾" w:date="2020-12-14T15:53:00Z"/>
          <w:rFonts w:ascii="Times New Roman" w:hAnsi="Times New Roman" w:cs="Times New Roman"/>
          <w:kern w:val="0"/>
          <w:sz w:val="24"/>
          <w:szCs w:val="24"/>
        </w:rPr>
      </w:pPr>
      <w:ins w:id="2790" w:author="刘 红宾" w:date="2020-12-14T15:53:00Z">
        <w:r>
          <w:rPr>
            <w:rFonts w:ascii="Times New Roman" w:hAnsi="Times New Roman" w:cs="Times New Roman"/>
            <w:color w:val="000000"/>
            <w:kern w:val="0"/>
            <w:sz w:val="20"/>
            <w:szCs w:val="20"/>
          </w:rPr>
          <w:t>[37].</w:t>
        </w:r>
        <w:r>
          <w:rPr>
            <w:rFonts w:ascii="Times New Roman" w:hAnsi="Times New Roman" w:cs="Times New Roman"/>
            <w:color w:val="000000"/>
            <w:kern w:val="0"/>
            <w:sz w:val="20"/>
            <w:szCs w:val="20"/>
          </w:rPr>
          <w:tab/>
        </w:r>
        <w:bookmarkStart w:id="2791" w:name="_nebDB2E9454_259A_4904_8F55_BEB3908AFF46"/>
        <w:r>
          <w:rPr>
            <w:rFonts w:ascii="Times New Roman" w:hAnsi="Times New Roman" w:cs="Times New Roman"/>
            <w:color w:val="000000"/>
            <w:kern w:val="0"/>
            <w:sz w:val="20"/>
            <w:szCs w:val="20"/>
          </w:rPr>
          <w:t xml:space="preserve">Healey, G., et al., Habitual dietary </w:t>
        </w:r>
        <w:proofErr w:type="spellStart"/>
        <w:r>
          <w:rPr>
            <w:rFonts w:ascii="Times New Roman" w:hAnsi="Times New Roman" w:cs="Times New Roman"/>
            <w:color w:val="000000"/>
            <w:kern w:val="0"/>
            <w:sz w:val="20"/>
            <w:szCs w:val="20"/>
          </w:rPr>
          <w:t>fibre</w:t>
        </w:r>
        <w:proofErr w:type="spellEnd"/>
        <w:r>
          <w:rPr>
            <w:rFonts w:ascii="Times New Roman" w:hAnsi="Times New Roman" w:cs="Times New Roman"/>
            <w:color w:val="000000"/>
            <w:kern w:val="0"/>
            <w:sz w:val="20"/>
            <w:szCs w:val="20"/>
          </w:rPr>
          <w:t xml:space="preserve"> intake influences gut microbiota response to an </w:t>
        </w:r>
        <w:proofErr w:type="spellStart"/>
        <w:r>
          <w:rPr>
            <w:rFonts w:ascii="Times New Roman" w:hAnsi="Times New Roman" w:cs="Times New Roman"/>
            <w:color w:val="000000"/>
            <w:kern w:val="0"/>
            <w:sz w:val="20"/>
            <w:szCs w:val="20"/>
          </w:rPr>
          <w:t>inulin</w:t>
        </w:r>
        <w:proofErr w:type="spellEnd"/>
        <w:r>
          <w:rPr>
            <w:rFonts w:ascii="Times New Roman" w:hAnsi="Times New Roman" w:cs="Times New Roman"/>
            <w:color w:val="000000"/>
            <w:kern w:val="0"/>
            <w:sz w:val="20"/>
            <w:szCs w:val="20"/>
          </w:rPr>
          <w:t xml:space="preserve">-type </w:t>
        </w:r>
        <w:proofErr w:type="spellStart"/>
        <w:r>
          <w:rPr>
            <w:rFonts w:ascii="Times New Roman" w:hAnsi="Times New Roman" w:cs="Times New Roman"/>
            <w:color w:val="000000"/>
            <w:kern w:val="0"/>
            <w:sz w:val="20"/>
            <w:szCs w:val="20"/>
          </w:rPr>
          <w:t>fructan</w:t>
        </w:r>
        <w:proofErr w:type="spellEnd"/>
        <w:r>
          <w:rPr>
            <w:rFonts w:ascii="Times New Roman" w:hAnsi="Times New Roman" w:cs="Times New Roman"/>
            <w:color w:val="000000"/>
            <w:kern w:val="0"/>
            <w:sz w:val="20"/>
            <w:szCs w:val="20"/>
          </w:rPr>
          <w:t xml:space="preserve"> prebiotic: a </w:t>
        </w:r>
        <w:proofErr w:type="spellStart"/>
        <w:r>
          <w:rPr>
            <w:rFonts w:ascii="Times New Roman" w:hAnsi="Times New Roman" w:cs="Times New Roman"/>
            <w:color w:val="000000"/>
            <w:kern w:val="0"/>
            <w:sz w:val="20"/>
            <w:szCs w:val="20"/>
          </w:rPr>
          <w:t>randomised</w:t>
        </w:r>
        <w:proofErr w:type="spellEnd"/>
        <w:r>
          <w:rPr>
            <w:rFonts w:ascii="Times New Roman" w:hAnsi="Times New Roman" w:cs="Times New Roman"/>
            <w:color w:val="000000"/>
            <w:kern w:val="0"/>
            <w:sz w:val="20"/>
            <w:szCs w:val="20"/>
          </w:rPr>
          <w:t>, double-blind, placebo-controlled, cross-over, human intervention study. British Journal of Nutrition, 2018. 119(2): p. 176-189.</w:t>
        </w:r>
        <w:bookmarkEnd w:id="2791"/>
      </w:ins>
    </w:p>
    <w:p w14:paraId="45B3CEE6" w14:textId="77777777" w:rsidR="00C8067A" w:rsidRDefault="00C8067A" w:rsidP="00C8067A">
      <w:pPr>
        <w:autoSpaceDE w:val="0"/>
        <w:autoSpaceDN w:val="0"/>
        <w:adjustRightInd w:val="0"/>
        <w:rPr>
          <w:ins w:id="2792" w:author="刘 红宾" w:date="2020-12-14T15:53:00Z"/>
          <w:rFonts w:ascii="Times New Roman" w:hAnsi="Times New Roman" w:cs="Times New Roman"/>
          <w:kern w:val="0"/>
          <w:sz w:val="24"/>
          <w:szCs w:val="24"/>
        </w:rPr>
      </w:pPr>
      <w:ins w:id="2793" w:author="刘 红宾" w:date="2020-12-14T15:53:00Z">
        <w:r>
          <w:rPr>
            <w:rFonts w:ascii="Times New Roman" w:hAnsi="Times New Roman" w:cs="Times New Roman"/>
            <w:color w:val="000000"/>
            <w:kern w:val="0"/>
            <w:sz w:val="20"/>
            <w:szCs w:val="20"/>
          </w:rPr>
          <w:t>[38].</w:t>
        </w:r>
        <w:r>
          <w:rPr>
            <w:rFonts w:ascii="Times New Roman" w:hAnsi="Times New Roman" w:cs="Times New Roman"/>
            <w:color w:val="000000"/>
            <w:kern w:val="0"/>
            <w:sz w:val="20"/>
            <w:szCs w:val="20"/>
          </w:rPr>
          <w:tab/>
        </w:r>
        <w:bookmarkStart w:id="2794" w:name="_nebFD3B923C_1CDE_411F_9AFA_71854FFA2156"/>
        <w:proofErr w:type="spellStart"/>
        <w:r>
          <w:rPr>
            <w:rFonts w:ascii="Times New Roman" w:hAnsi="Times New Roman" w:cs="Times New Roman"/>
            <w:color w:val="000000"/>
            <w:kern w:val="0"/>
            <w:sz w:val="20"/>
            <w:szCs w:val="20"/>
          </w:rPr>
          <w:t>Dewulf</w:t>
        </w:r>
        <w:proofErr w:type="spellEnd"/>
        <w:r>
          <w:rPr>
            <w:rFonts w:ascii="Times New Roman" w:hAnsi="Times New Roman" w:cs="Times New Roman"/>
            <w:color w:val="000000"/>
            <w:kern w:val="0"/>
            <w:sz w:val="20"/>
            <w:szCs w:val="20"/>
          </w:rPr>
          <w:t xml:space="preserve">, E.M., et al., Insight into the prebiotic concept: lessons from an exploratory, double blind intervention study with inulin-type </w:t>
        </w:r>
        <w:proofErr w:type="spellStart"/>
        <w:r>
          <w:rPr>
            <w:rFonts w:ascii="Times New Roman" w:hAnsi="Times New Roman" w:cs="Times New Roman"/>
            <w:color w:val="000000"/>
            <w:kern w:val="0"/>
            <w:sz w:val="20"/>
            <w:szCs w:val="20"/>
          </w:rPr>
          <w:t>fructans</w:t>
        </w:r>
        <w:proofErr w:type="spellEnd"/>
        <w:r>
          <w:rPr>
            <w:rFonts w:ascii="Times New Roman" w:hAnsi="Times New Roman" w:cs="Times New Roman"/>
            <w:color w:val="000000"/>
            <w:kern w:val="0"/>
            <w:sz w:val="20"/>
            <w:szCs w:val="20"/>
          </w:rPr>
          <w:t xml:space="preserve"> in obese women. Gut, 2013. 62(8): p. 1112-1121.</w:t>
        </w:r>
        <w:bookmarkEnd w:id="2794"/>
      </w:ins>
    </w:p>
    <w:p w14:paraId="1E153350" w14:textId="77777777" w:rsidR="00C8067A" w:rsidRDefault="00C8067A" w:rsidP="00C8067A">
      <w:pPr>
        <w:autoSpaceDE w:val="0"/>
        <w:autoSpaceDN w:val="0"/>
        <w:adjustRightInd w:val="0"/>
        <w:rPr>
          <w:ins w:id="2795" w:author="刘 红宾" w:date="2020-12-14T15:53:00Z"/>
          <w:rFonts w:ascii="Times New Roman" w:hAnsi="Times New Roman" w:cs="Times New Roman"/>
          <w:kern w:val="0"/>
          <w:sz w:val="24"/>
          <w:szCs w:val="24"/>
        </w:rPr>
      </w:pPr>
      <w:ins w:id="2796" w:author="刘 红宾" w:date="2020-12-14T15:53:00Z">
        <w:r>
          <w:rPr>
            <w:rFonts w:ascii="Times New Roman" w:hAnsi="Times New Roman" w:cs="Times New Roman"/>
            <w:color w:val="000000"/>
            <w:kern w:val="0"/>
            <w:sz w:val="20"/>
            <w:szCs w:val="20"/>
          </w:rPr>
          <w:t>[39].</w:t>
        </w:r>
        <w:r>
          <w:rPr>
            <w:rFonts w:ascii="Times New Roman" w:hAnsi="Times New Roman" w:cs="Times New Roman"/>
            <w:color w:val="000000"/>
            <w:kern w:val="0"/>
            <w:sz w:val="20"/>
            <w:szCs w:val="20"/>
          </w:rPr>
          <w:tab/>
        </w:r>
        <w:bookmarkStart w:id="2797" w:name="_neb2EB87E88_76E8_4186_BF7F_458819E3AE17"/>
        <w:r>
          <w:rPr>
            <w:rFonts w:ascii="Times New Roman" w:hAnsi="Times New Roman" w:cs="Times New Roman"/>
            <w:color w:val="000000"/>
            <w:kern w:val="0"/>
            <w:sz w:val="20"/>
            <w:szCs w:val="20"/>
          </w:rPr>
          <w:t>Nakayama, J., et al., Impact of Westernized Diet on Gut Microbiota in Children on Leyte Island. Frontiers in Microbiology, 2017. 8.</w:t>
        </w:r>
        <w:bookmarkEnd w:id="2797"/>
      </w:ins>
    </w:p>
    <w:p w14:paraId="2E5E41CE" w14:textId="77777777" w:rsidR="00C8067A" w:rsidRDefault="00C8067A" w:rsidP="00C8067A">
      <w:pPr>
        <w:autoSpaceDE w:val="0"/>
        <w:autoSpaceDN w:val="0"/>
        <w:adjustRightInd w:val="0"/>
        <w:rPr>
          <w:ins w:id="2798" w:author="刘 红宾" w:date="2020-12-14T15:53:00Z"/>
          <w:rFonts w:ascii="Times New Roman" w:hAnsi="Times New Roman" w:cs="Times New Roman"/>
          <w:kern w:val="0"/>
          <w:sz w:val="24"/>
          <w:szCs w:val="24"/>
        </w:rPr>
      </w:pPr>
      <w:ins w:id="2799" w:author="刘 红宾" w:date="2020-12-14T15:53:00Z">
        <w:r>
          <w:rPr>
            <w:rFonts w:ascii="Times New Roman" w:hAnsi="Times New Roman" w:cs="Times New Roman"/>
            <w:color w:val="000000"/>
            <w:kern w:val="0"/>
            <w:sz w:val="20"/>
            <w:szCs w:val="20"/>
          </w:rPr>
          <w:t>[40].</w:t>
        </w:r>
        <w:r>
          <w:rPr>
            <w:rFonts w:ascii="Times New Roman" w:hAnsi="Times New Roman" w:cs="Times New Roman"/>
            <w:color w:val="000000"/>
            <w:kern w:val="0"/>
            <w:sz w:val="20"/>
            <w:szCs w:val="20"/>
          </w:rPr>
          <w:tab/>
        </w:r>
        <w:proofErr w:type="spellStart"/>
        <w:r>
          <w:rPr>
            <w:rFonts w:ascii="Times New Roman" w:hAnsi="Times New Roman" w:cs="Times New Roman"/>
            <w:color w:val="000000"/>
            <w:kern w:val="0"/>
            <w:sz w:val="20"/>
            <w:szCs w:val="20"/>
          </w:rPr>
          <w:t>Vandeputte</w:t>
        </w:r>
        <w:proofErr w:type="spellEnd"/>
        <w:r>
          <w:rPr>
            <w:rFonts w:ascii="Times New Roman" w:hAnsi="Times New Roman" w:cs="Times New Roman"/>
            <w:color w:val="000000"/>
            <w:kern w:val="0"/>
            <w:sz w:val="20"/>
            <w:szCs w:val="20"/>
          </w:rPr>
          <w:t xml:space="preserve">, D., et al., Prebiotic inulin-type </w:t>
        </w:r>
        <w:proofErr w:type="spellStart"/>
        <w:r>
          <w:rPr>
            <w:rFonts w:ascii="Times New Roman" w:hAnsi="Times New Roman" w:cs="Times New Roman"/>
            <w:color w:val="000000"/>
            <w:kern w:val="0"/>
            <w:sz w:val="20"/>
            <w:szCs w:val="20"/>
          </w:rPr>
          <w:t>fructans</w:t>
        </w:r>
        <w:proofErr w:type="spellEnd"/>
        <w:r>
          <w:rPr>
            <w:rFonts w:ascii="Times New Roman" w:hAnsi="Times New Roman" w:cs="Times New Roman"/>
            <w:color w:val="000000"/>
            <w:kern w:val="0"/>
            <w:sz w:val="20"/>
            <w:szCs w:val="20"/>
          </w:rPr>
          <w:t xml:space="preserve"> induce specific changes in the human gut microbiota. Gut, 2017: p. gutjnl-2016-313271.</w:t>
        </w:r>
      </w:ins>
    </w:p>
    <w:p w14:paraId="710F4916" w14:textId="77777777" w:rsidR="00C8067A" w:rsidRDefault="00C8067A" w:rsidP="00C8067A">
      <w:pPr>
        <w:autoSpaceDE w:val="0"/>
        <w:autoSpaceDN w:val="0"/>
        <w:adjustRightInd w:val="0"/>
        <w:rPr>
          <w:ins w:id="2800" w:author="刘 红宾" w:date="2020-12-14T15:53:00Z"/>
          <w:rFonts w:ascii="Times New Roman" w:hAnsi="Times New Roman" w:cs="Times New Roman"/>
          <w:kern w:val="0"/>
          <w:sz w:val="24"/>
          <w:szCs w:val="24"/>
        </w:rPr>
      </w:pPr>
      <w:ins w:id="2801" w:author="刘 红宾" w:date="2020-12-14T15:53:00Z">
        <w:r>
          <w:rPr>
            <w:rFonts w:ascii="Times New Roman" w:hAnsi="Times New Roman" w:cs="Times New Roman"/>
            <w:color w:val="000000"/>
            <w:kern w:val="0"/>
            <w:sz w:val="20"/>
            <w:szCs w:val="20"/>
          </w:rPr>
          <w:lastRenderedPageBreak/>
          <w:t>[41].</w:t>
        </w:r>
        <w:r>
          <w:rPr>
            <w:rFonts w:ascii="Times New Roman" w:hAnsi="Times New Roman" w:cs="Times New Roman"/>
            <w:color w:val="000000"/>
            <w:kern w:val="0"/>
            <w:sz w:val="20"/>
            <w:szCs w:val="20"/>
          </w:rPr>
          <w:tab/>
          <w:t xml:space="preserve">Scott, K.P., et al., Prebiotic stimulation of human colonic butyrate-producing bacteria and </w:t>
        </w:r>
        <w:proofErr w:type="spellStart"/>
        <w:r>
          <w:rPr>
            <w:rFonts w:ascii="Times New Roman" w:hAnsi="Times New Roman" w:cs="Times New Roman"/>
            <w:color w:val="000000"/>
            <w:kern w:val="0"/>
            <w:sz w:val="20"/>
            <w:szCs w:val="20"/>
          </w:rPr>
          <w:t>bifidobacteria</w:t>
        </w:r>
        <w:proofErr w:type="spellEnd"/>
        <w:r>
          <w:rPr>
            <w:rFonts w:ascii="Times New Roman" w:hAnsi="Times New Roman" w:cs="Times New Roman"/>
            <w:color w:val="000000"/>
            <w:kern w:val="0"/>
            <w:sz w:val="20"/>
            <w:szCs w:val="20"/>
          </w:rPr>
          <w:t xml:space="preserve">, in vitro. FEMS Microbiol </w:t>
        </w:r>
        <w:proofErr w:type="spellStart"/>
        <w:r>
          <w:rPr>
            <w:rFonts w:ascii="Times New Roman" w:hAnsi="Times New Roman" w:cs="Times New Roman"/>
            <w:color w:val="000000"/>
            <w:kern w:val="0"/>
            <w:sz w:val="20"/>
            <w:szCs w:val="20"/>
          </w:rPr>
          <w:t>Ecol</w:t>
        </w:r>
        <w:proofErr w:type="spellEnd"/>
        <w:r>
          <w:rPr>
            <w:rFonts w:ascii="Times New Roman" w:hAnsi="Times New Roman" w:cs="Times New Roman"/>
            <w:color w:val="000000"/>
            <w:kern w:val="0"/>
            <w:sz w:val="20"/>
            <w:szCs w:val="20"/>
          </w:rPr>
          <w:t>, 2014. 87(1): p. 30-40.</w:t>
        </w:r>
      </w:ins>
    </w:p>
    <w:p w14:paraId="7273B53E" w14:textId="77777777" w:rsidR="00C8067A" w:rsidRDefault="00C8067A" w:rsidP="00C8067A">
      <w:pPr>
        <w:autoSpaceDE w:val="0"/>
        <w:autoSpaceDN w:val="0"/>
        <w:adjustRightInd w:val="0"/>
        <w:rPr>
          <w:ins w:id="2802" w:author="刘 红宾" w:date="2020-12-14T15:53:00Z"/>
          <w:rFonts w:ascii="Times New Roman" w:hAnsi="Times New Roman" w:cs="Times New Roman"/>
          <w:kern w:val="0"/>
          <w:sz w:val="24"/>
          <w:szCs w:val="24"/>
        </w:rPr>
      </w:pPr>
      <w:ins w:id="2803" w:author="刘 红宾" w:date="2020-12-14T15:53:00Z">
        <w:r>
          <w:rPr>
            <w:rFonts w:ascii="Times New Roman" w:hAnsi="Times New Roman" w:cs="Times New Roman"/>
            <w:color w:val="000000"/>
            <w:kern w:val="0"/>
            <w:sz w:val="20"/>
            <w:szCs w:val="20"/>
          </w:rPr>
          <w:t>[42].</w:t>
        </w:r>
        <w:r>
          <w:rPr>
            <w:rFonts w:ascii="Times New Roman" w:hAnsi="Times New Roman" w:cs="Times New Roman"/>
            <w:color w:val="000000"/>
            <w:kern w:val="0"/>
            <w:sz w:val="20"/>
            <w:szCs w:val="20"/>
          </w:rPr>
          <w:tab/>
        </w:r>
        <w:proofErr w:type="spellStart"/>
        <w:r>
          <w:rPr>
            <w:rFonts w:ascii="Times New Roman" w:hAnsi="Times New Roman" w:cs="Times New Roman"/>
            <w:color w:val="000000"/>
            <w:kern w:val="0"/>
            <w:sz w:val="20"/>
            <w:szCs w:val="20"/>
          </w:rPr>
          <w:t>Myhill</w:t>
        </w:r>
        <w:proofErr w:type="spellEnd"/>
        <w:r>
          <w:rPr>
            <w:rFonts w:ascii="Times New Roman" w:hAnsi="Times New Roman" w:cs="Times New Roman"/>
            <w:color w:val="000000"/>
            <w:kern w:val="0"/>
            <w:sz w:val="20"/>
            <w:szCs w:val="20"/>
          </w:rPr>
          <w:t>, L.J., et al., Fermentable Dietary Fiber Promotes Helminth Infection and Exacerbates Host Inflammatory Responses. J Immunol, 2020. 204(11): p. 3042-3055.</w:t>
        </w:r>
      </w:ins>
    </w:p>
    <w:p w14:paraId="2B85BB58" w14:textId="39A4725F" w:rsidR="002956BD" w:rsidRPr="00A81D7B" w:rsidDel="00C8067A" w:rsidRDefault="00DE522B">
      <w:pPr>
        <w:widowControl/>
        <w:jc w:val="left"/>
        <w:rPr>
          <w:del w:id="2804" w:author="刘 红宾" w:date="2020-12-14T15:53:00Z"/>
          <w:rFonts w:ascii="Times New Roman" w:hAnsi="Times New Roman" w:cs="Times New Roman"/>
          <w:b/>
          <w:bCs/>
          <w:color w:val="FF0000"/>
          <w:szCs w:val="21"/>
          <w:shd w:val="clear" w:color="auto" w:fill="FFFFFF"/>
        </w:rPr>
      </w:pPr>
      <w:del w:id="2805" w:author="刘 红宾" w:date="2020-12-14T15:53:00Z">
        <w:r w:rsidRPr="00A81D7B" w:rsidDel="00C8067A">
          <w:rPr>
            <w:rFonts w:ascii="Times New Roman" w:hAnsi="Times New Roman" w:cs="Times New Roman"/>
            <w:b/>
            <w:bCs/>
            <w:color w:val="FF0000"/>
            <w:szCs w:val="21"/>
            <w:shd w:val="clear" w:color="auto" w:fill="FFFFFF"/>
          </w:rPr>
          <w:delText>A</w:delText>
        </w:r>
        <w:r w:rsidRPr="00A81D7B" w:rsidDel="00C8067A">
          <w:rPr>
            <w:rFonts w:ascii="Times New Roman" w:hAnsi="Times New Roman" w:cs="Times New Roman" w:hint="eastAsia"/>
            <w:b/>
            <w:bCs/>
            <w:color w:val="FF0000"/>
            <w:szCs w:val="21"/>
            <w:shd w:val="clear" w:color="auto" w:fill="FFFFFF"/>
          </w:rPr>
          <w:delText>dvantage</w:delText>
        </w:r>
        <w:r w:rsidRPr="00A81D7B" w:rsidDel="00C8067A">
          <w:rPr>
            <w:rFonts w:ascii="Times New Roman" w:hAnsi="Times New Roman" w:cs="Times New Roman"/>
            <w:b/>
            <w:bCs/>
            <w:color w:val="FF0000"/>
            <w:szCs w:val="21"/>
            <w:shd w:val="clear" w:color="auto" w:fill="FFFFFF"/>
          </w:rPr>
          <w:delText xml:space="preserve"> </w:delText>
        </w:r>
        <w:r w:rsidRPr="00A81D7B" w:rsidDel="00C8067A">
          <w:rPr>
            <w:rFonts w:ascii="Times New Roman" w:hAnsi="Times New Roman" w:cs="Times New Roman" w:hint="eastAsia"/>
            <w:b/>
            <w:bCs/>
            <w:color w:val="FF0000"/>
            <w:szCs w:val="21"/>
            <w:shd w:val="clear" w:color="auto" w:fill="FFFFFF"/>
          </w:rPr>
          <w:delText>of</w:delText>
        </w:r>
        <w:r w:rsidRPr="00A81D7B" w:rsidDel="00C8067A">
          <w:rPr>
            <w:rFonts w:ascii="Times New Roman" w:hAnsi="Times New Roman" w:cs="Times New Roman"/>
            <w:b/>
            <w:bCs/>
            <w:color w:val="FF0000"/>
            <w:szCs w:val="21"/>
            <w:shd w:val="clear" w:color="auto" w:fill="FFFFFF"/>
          </w:rPr>
          <w:delText xml:space="preserve"> longitudinal study</w:delText>
        </w:r>
      </w:del>
    </w:p>
    <w:p w14:paraId="3B87EB87" w14:textId="748EF519" w:rsidR="00DE522B" w:rsidDel="00C8067A" w:rsidRDefault="00DE522B">
      <w:pPr>
        <w:widowControl/>
        <w:jc w:val="left"/>
        <w:rPr>
          <w:del w:id="2806" w:author="刘 红宾" w:date="2020-12-14T15:53:00Z"/>
          <w:rFonts w:ascii="Times New Roman" w:hAnsi="Times New Roman" w:cs="Times New Roman"/>
          <w:color w:val="2A2A2A"/>
          <w:szCs w:val="21"/>
          <w:shd w:val="clear" w:color="auto" w:fill="FFFFFF"/>
        </w:rPr>
      </w:pPr>
      <w:del w:id="2807" w:author="刘 红宾" w:date="2020-12-14T15:53:00Z">
        <w:r w:rsidRPr="00DE522B" w:rsidDel="00C8067A">
          <w:rPr>
            <w:rFonts w:ascii="Times New Roman" w:hAnsi="Times New Roman" w:cs="Times New Roman"/>
            <w:color w:val="2A2A2A"/>
            <w:szCs w:val="21"/>
            <w:shd w:val="clear" w:color="auto" w:fill="FFFFFF"/>
          </w:rPr>
          <w:delText>Owing to the large variation in microbial</w:delText>
        </w:r>
        <w:r w:rsidDel="00C8067A">
          <w:rPr>
            <w:rFonts w:ascii="Times New Roman" w:hAnsi="Times New Roman" w:cs="Times New Roman"/>
            <w:color w:val="2A2A2A"/>
            <w:szCs w:val="21"/>
            <w:shd w:val="clear" w:color="auto" w:fill="FFFFFF"/>
          </w:rPr>
          <w:delText xml:space="preserve"> </w:delText>
        </w:r>
        <w:r w:rsidRPr="00DE522B" w:rsidDel="00C8067A">
          <w:rPr>
            <w:rFonts w:ascii="Times New Roman" w:hAnsi="Times New Roman" w:cs="Times New Roman"/>
            <w:color w:val="2A2A2A"/>
            <w:szCs w:val="21"/>
            <w:shd w:val="clear" w:color="auto" w:fill="FFFFFF"/>
          </w:rPr>
          <w:delText>profiles between people (Supplementary Fig. 2), with relatively smaller variation</w:delText>
        </w:r>
        <w:r w:rsidDel="00C8067A">
          <w:rPr>
            <w:rFonts w:ascii="Times New Roman" w:hAnsi="Times New Roman" w:cs="Times New Roman"/>
            <w:color w:val="2A2A2A"/>
            <w:szCs w:val="21"/>
            <w:shd w:val="clear" w:color="auto" w:fill="FFFFFF"/>
          </w:rPr>
          <w:delText xml:space="preserve"> </w:delText>
        </w:r>
        <w:r w:rsidRPr="00DE522B" w:rsidDel="00C8067A">
          <w:rPr>
            <w:rFonts w:ascii="Times New Roman" w:hAnsi="Times New Roman" w:cs="Times New Roman"/>
            <w:color w:val="2A2A2A"/>
            <w:szCs w:val="21"/>
            <w:shd w:val="clear" w:color="auto" w:fill="FFFFFF"/>
          </w:rPr>
          <w:delText>within subjects over time (Fig. 3a), longitudinal study designs have the potential to</w:delText>
        </w:r>
        <w:r w:rsidDel="00C8067A">
          <w:rPr>
            <w:rFonts w:ascii="Times New Roman" w:hAnsi="Times New Roman" w:cs="Times New Roman"/>
            <w:color w:val="2A2A2A"/>
            <w:szCs w:val="21"/>
            <w:shd w:val="clear" w:color="auto" w:fill="FFFFFF"/>
          </w:rPr>
          <w:delText xml:space="preserve"> </w:delText>
        </w:r>
        <w:r w:rsidRPr="00DE522B" w:rsidDel="00C8067A">
          <w:rPr>
            <w:rFonts w:ascii="Times New Roman" w:hAnsi="Times New Roman" w:cs="Times New Roman"/>
            <w:color w:val="2A2A2A"/>
            <w:szCs w:val="21"/>
            <w:shd w:val="clear" w:color="auto" w:fill="FFFFFF"/>
          </w:rPr>
          <w:delText>be higher-powered than purely cross-sectional studies, particularly in their ability</w:delText>
        </w:r>
        <w:r w:rsidDel="00C8067A">
          <w:rPr>
            <w:rFonts w:ascii="Times New Roman" w:hAnsi="Times New Roman" w:cs="Times New Roman"/>
            <w:color w:val="2A2A2A"/>
            <w:szCs w:val="21"/>
            <w:shd w:val="clear" w:color="auto" w:fill="FFFFFF"/>
          </w:rPr>
          <w:delText xml:space="preserve"> </w:delText>
        </w:r>
        <w:r w:rsidRPr="00DE522B" w:rsidDel="00C8067A">
          <w:rPr>
            <w:rFonts w:ascii="Times New Roman" w:hAnsi="Times New Roman" w:cs="Times New Roman"/>
            <w:color w:val="2A2A2A"/>
            <w:szCs w:val="21"/>
            <w:shd w:val="clear" w:color="auto" w:fill="FFFFFF"/>
          </w:rPr>
          <w:delText>to self-control individuals and to capture transitions between phenotypes (or after</w:delText>
        </w:r>
        <w:r w:rsidDel="00C8067A">
          <w:rPr>
            <w:rFonts w:ascii="Times New Roman" w:hAnsi="Times New Roman" w:cs="Times New Roman"/>
            <w:color w:val="2A2A2A"/>
            <w:szCs w:val="21"/>
            <w:shd w:val="clear" w:color="auto" w:fill="FFFFFF"/>
          </w:rPr>
          <w:delText xml:space="preserve"> </w:delText>
        </w:r>
        <w:r w:rsidRPr="00DE522B" w:rsidDel="00C8067A">
          <w:rPr>
            <w:rFonts w:ascii="Times New Roman" w:hAnsi="Times New Roman" w:cs="Times New Roman"/>
            <w:color w:val="2A2A2A"/>
            <w:szCs w:val="21"/>
            <w:shd w:val="clear" w:color="auto" w:fill="FFFFFF"/>
          </w:rPr>
          <w:delText>interventions) of interest</w:delText>
        </w:r>
        <w:r w:rsidDel="00C8067A">
          <w:rPr>
            <w:rFonts w:ascii="Times New Roman" w:hAnsi="Times New Roman" w:cs="Times New Roman"/>
            <w:color w:val="2A2A2A"/>
            <w:szCs w:val="21"/>
            <w:shd w:val="clear" w:color="auto" w:fill="FFFFFF"/>
          </w:rPr>
          <w:delText xml:space="preserve"> </w:delText>
        </w:r>
        <w:r w:rsidDel="00C8067A">
          <w:rPr>
            <w:rFonts w:ascii="Times New Roman" w:hAnsi="Times New Roman" w:cs="Times New Roman"/>
            <w:color w:val="2A2A2A"/>
            <w:szCs w:val="21"/>
            <w:shd w:val="clear" w:color="auto" w:fill="FFFFFF"/>
          </w:rPr>
          <w:fldChar w:fldCharType="begin"/>
        </w:r>
      </w:del>
      <w:del w:id="2808" w:author="刘 红宾" w:date="2020-12-14T14:24:00Z">
        <w:r w:rsidDel="00FD634F">
          <w:rPr>
            <w:rFonts w:ascii="Times New Roman" w:hAnsi="Times New Roman" w:cs="Times New Roman"/>
            <w:color w:val="2A2A2A"/>
            <w:szCs w:val="21"/>
            <w:shd w:val="clear" w:color="auto" w:fill="FFFFFF"/>
          </w:rPr>
          <w:delInstrText xml:space="preserve"> ADDIN NE.Ref.{00B07E6F-05BA-46F9-A831-760CBFDC79C4}</w:delInstrText>
        </w:r>
      </w:del>
      <w:del w:id="2809" w:author="刘 红宾" w:date="2020-12-14T15:53:00Z">
        <w:r w:rsidDel="00C8067A">
          <w:rPr>
            <w:rFonts w:ascii="Times New Roman" w:hAnsi="Times New Roman" w:cs="Times New Roman"/>
            <w:color w:val="2A2A2A"/>
            <w:szCs w:val="21"/>
            <w:shd w:val="clear" w:color="auto" w:fill="FFFFFF"/>
          </w:rPr>
          <w:fldChar w:fldCharType="separate"/>
        </w:r>
      </w:del>
      <w:del w:id="2810" w:author="刘 红宾" w:date="2020-12-14T11:13:00Z">
        <w:r w:rsidR="00875387" w:rsidDel="00B96825">
          <w:rPr>
            <w:rFonts w:ascii="Times New Roman" w:hAnsi="Times New Roman" w:cs="Times New Roman"/>
            <w:color w:val="080000"/>
            <w:kern w:val="0"/>
            <w:szCs w:val="21"/>
          </w:rPr>
          <w:delText>[38]</w:delText>
        </w:r>
      </w:del>
      <w:del w:id="2811" w:author="刘 红宾" w:date="2020-12-14T15:53:00Z">
        <w:r w:rsidDel="00C8067A">
          <w:rPr>
            <w:rFonts w:ascii="Times New Roman" w:hAnsi="Times New Roman" w:cs="Times New Roman"/>
            <w:color w:val="2A2A2A"/>
            <w:szCs w:val="21"/>
            <w:shd w:val="clear" w:color="auto" w:fill="FFFFFF"/>
          </w:rPr>
          <w:fldChar w:fldCharType="end"/>
        </w:r>
        <w:r w:rsidDel="00C8067A">
          <w:rPr>
            <w:rFonts w:ascii="Times New Roman" w:hAnsi="Times New Roman" w:cs="Times New Roman"/>
            <w:color w:val="2A2A2A"/>
            <w:szCs w:val="21"/>
            <w:shd w:val="clear" w:color="auto" w:fill="FFFFFF"/>
          </w:rPr>
          <w:delText>.</w:delText>
        </w:r>
      </w:del>
    </w:p>
    <w:p w14:paraId="2A170D73" w14:textId="2B5DC17C" w:rsidR="00BB72F5" w:rsidDel="00C8067A" w:rsidRDefault="00BB72F5">
      <w:pPr>
        <w:widowControl/>
        <w:jc w:val="left"/>
        <w:rPr>
          <w:del w:id="2812" w:author="刘 红宾" w:date="2020-12-14T15:53:00Z"/>
          <w:rFonts w:ascii="Times New Roman" w:hAnsi="Times New Roman" w:cs="Times New Roman"/>
          <w:color w:val="2A2A2A"/>
          <w:szCs w:val="21"/>
          <w:shd w:val="clear" w:color="auto" w:fill="FFFFFF"/>
        </w:rPr>
        <w:pPrChange w:id="2813" w:author="刘 红宾" w:date="2020-12-14T15:53:00Z">
          <w:pPr/>
        </w:pPrChange>
      </w:pPr>
    </w:p>
    <w:p w14:paraId="1F20FF5D" w14:textId="446FA57E" w:rsidR="00DE522B" w:rsidDel="00C8067A" w:rsidRDefault="000C0E92">
      <w:pPr>
        <w:widowControl/>
        <w:jc w:val="left"/>
        <w:rPr>
          <w:del w:id="2814" w:author="刘 红宾" w:date="2020-12-14T15:53:00Z"/>
          <w:rFonts w:ascii="Times New Roman" w:hAnsi="Times New Roman" w:cs="Times New Roman"/>
          <w:color w:val="2A2A2A"/>
          <w:szCs w:val="21"/>
          <w:shd w:val="clear" w:color="auto" w:fill="FFFFFF"/>
        </w:rPr>
        <w:pPrChange w:id="2815" w:author="刘 红宾" w:date="2020-12-14T15:53:00Z">
          <w:pPr/>
        </w:pPrChange>
      </w:pPr>
      <w:del w:id="2816" w:author="刘 红宾" w:date="2020-12-14T15:53:00Z">
        <w:r w:rsidRPr="000C0E92" w:rsidDel="00C8067A">
          <w:rPr>
            <w:rFonts w:ascii="Times New Roman" w:hAnsi="Times New Roman" w:cs="Times New Roman"/>
            <w:color w:val="2A2A2A"/>
            <w:szCs w:val="21"/>
            <w:shd w:val="clear" w:color="auto" w:fill="FFFFFF"/>
          </w:rPr>
          <w:delText>The extensive longitudinal profiling enabled us to assess variation</w:delText>
        </w:r>
        <w:r w:rsidDel="00C8067A">
          <w:rPr>
            <w:rFonts w:ascii="Times New Roman" w:hAnsi="Times New Roman" w:cs="Times New Roman"/>
            <w:color w:val="2A2A2A"/>
            <w:szCs w:val="21"/>
            <w:shd w:val="clear" w:color="auto" w:fill="FFFFFF"/>
          </w:rPr>
          <w:delText xml:space="preserve"> </w:delText>
        </w:r>
        <w:r w:rsidRPr="000C0E92" w:rsidDel="00C8067A">
          <w:rPr>
            <w:rFonts w:ascii="Times New Roman" w:hAnsi="Times New Roman" w:cs="Times New Roman"/>
            <w:color w:val="2A2A2A"/>
            <w:szCs w:val="21"/>
            <w:shd w:val="clear" w:color="auto" w:fill="FFFFFF"/>
          </w:rPr>
          <w:delText>within an individual over time, between individuals, and in different</w:delText>
        </w:r>
        <w:r w:rsidDel="00C8067A">
          <w:rPr>
            <w:rFonts w:ascii="Times New Roman" w:hAnsi="Times New Roman" w:cs="Times New Roman"/>
            <w:color w:val="2A2A2A"/>
            <w:szCs w:val="21"/>
            <w:shd w:val="clear" w:color="auto" w:fill="FFFFFF"/>
          </w:rPr>
          <w:delText xml:space="preserve"> </w:delText>
        </w:r>
        <w:r w:rsidRPr="000C0E92" w:rsidDel="00C8067A">
          <w:rPr>
            <w:rFonts w:ascii="Times New Roman" w:hAnsi="Times New Roman" w:cs="Times New Roman"/>
            <w:color w:val="2A2A2A"/>
            <w:szCs w:val="21"/>
            <w:shd w:val="clear" w:color="auto" w:fill="FFFFFF"/>
          </w:rPr>
          <w:delText>types of molecule and microorganism</w:delText>
        </w:r>
        <w:r w:rsidDel="00C8067A">
          <w:rPr>
            <w:rFonts w:ascii="Times New Roman" w:hAnsi="Times New Roman" w:cs="Times New Roman"/>
            <w:color w:val="2A2A2A"/>
            <w:szCs w:val="21"/>
            <w:shd w:val="clear" w:color="auto" w:fill="FFFFFF"/>
          </w:rPr>
          <w:delText xml:space="preserve"> </w:delText>
        </w:r>
        <w:r w:rsidDel="00C8067A">
          <w:rPr>
            <w:rFonts w:ascii="Times New Roman" w:hAnsi="Times New Roman" w:cs="Times New Roman"/>
            <w:color w:val="2A2A2A"/>
            <w:szCs w:val="21"/>
            <w:shd w:val="clear" w:color="auto" w:fill="FFFFFF"/>
          </w:rPr>
          <w:fldChar w:fldCharType="begin"/>
        </w:r>
      </w:del>
      <w:del w:id="2817" w:author="刘 红宾" w:date="2020-12-14T14:24:00Z">
        <w:r w:rsidDel="00FD634F">
          <w:rPr>
            <w:rFonts w:ascii="Times New Roman" w:hAnsi="Times New Roman" w:cs="Times New Roman"/>
            <w:color w:val="2A2A2A"/>
            <w:szCs w:val="21"/>
            <w:shd w:val="clear" w:color="auto" w:fill="FFFFFF"/>
          </w:rPr>
          <w:delInstrText xml:space="preserve"> ADDIN NE.Ref.{2E70A31E-60BD-4086-AB7F-2A8FB7226B6F}</w:delInstrText>
        </w:r>
      </w:del>
      <w:del w:id="2818" w:author="刘 红宾" w:date="2020-12-14T15:53:00Z">
        <w:r w:rsidDel="00C8067A">
          <w:rPr>
            <w:rFonts w:ascii="Times New Roman" w:hAnsi="Times New Roman" w:cs="Times New Roman"/>
            <w:color w:val="2A2A2A"/>
            <w:szCs w:val="21"/>
            <w:shd w:val="clear" w:color="auto" w:fill="FFFFFF"/>
          </w:rPr>
          <w:fldChar w:fldCharType="separate"/>
        </w:r>
      </w:del>
      <w:del w:id="2819" w:author="刘 红宾" w:date="2020-12-14T11:13:00Z">
        <w:r w:rsidR="00875387" w:rsidDel="00B96825">
          <w:rPr>
            <w:rFonts w:ascii="Times New Roman" w:hAnsi="Times New Roman" w:cs="Times New Roman"/>
            <w:color w:val="080000"/>
            <w:kern w:val="0"/>
            <w:szCs w:val="21"/>
          </w:rPr>
          <w:delText>[39]</w:delText>
        </w:r>
      </w:del>
      <w:del w:id="2820" w:author="刘 红宾" w:date="2020-12-14T15:53:00Z">
        <w:r w:rsidDel="00C8067A">
          <w:rPr>
            <w:rFonts w:ascii="Times New Roman" w:hAnsi="Times New Roman" w:cs="Times New Roman"/>
            <w:color w:val="2A2A2A"/>
            <w:szCs w:val="21"/>
            <w:shd w:val="clear" w:color="auto" w:fill="FFFFFF"/>
          </w:rPr>
          <w:fldChar w:fldCharType="end"/>
        </w:r>
        <w:r w:rsidRPr="000C0E92" w:rsidDel="00C8067A">
          <w:rPr>
            <w:rFonts w:ascii="Times New Roman" w:hAnsi="Times New Roman" w:cs="Times New Roman"/>
            <w:color w:val="2A2A2A"/>
            <w:szCs w:val="21"/>
            <w:shd w:val="clear" w:color="auto" w:fill="FFFFFF"/>
          </w:rPr>
          <w:delText>.</w:delText>
        </w:r>
      </w:del>
    </w:p>
    <w:p w14:paraId="3A820BD7" w14:textId="0A2CAFC3" w:rsidR="00BB72F5" w:rsidDel="00C8067A" w:rsidRDefault="00BB72F5">
      <w:pPr>
        <w:widowControl/>
        <w:jc w:val="left"/>
        <w:rPr>
          <w:del w:id="2821" w:author="刘 红宾" w:date="2020-12-14T15:53:00Z"/>
          <w:rFonts w:ascii="Times New Roman" w:hAnsi="Times New Roman" w:cs="Times New Roman"/>
          <w:color w:val="2A2A2A"/>
          <w:szCs w:val="21"/>
          <w:shd w:val="clear" w:color="auto" w:fill="FFFFFF"/>
        </w:rPr>
        <w:pPrChange w:id="2822" w:author="刘 红宾" w:date="2020-12-14T15:53:00Z">
          <w:pPr/>
        </w:pPrChange>
      </w:pPr>
    </w:p>
    <w:p w14:paraId="3995B08B" w14:textId="6E4E7BA6" w:rsidR="00215896" w:rsidDel="00C8067A" w:rsidRDefault="00A81D7B">
      <w:pPr>
        <w:widowControl/>
        <w:jc w:val="left"/>
        <w:rPr>
          <w:del w:id="2823" w:author="刘 红宾" w:date="2020-12-14T15:53:00Z"/>
          <w:rFonts w:ascii="Times New Roman" w:hAnsi="Times New Roman" w:cs="Times New Roman"/>
          <w:color w:val="2A2A2A"/>
          <w:szCs w:val="21"/>
          <w:shd w:val="clear" w:color="auto" w:fill="FFFFFF"/>
        </w:rPr>
        <w:pPrChange w:id="2824" w:author="刘 红宾" w:date="2020-12-14T15:53:00Z">
          <w:pPr/>
        </w:pPrChange>
      </w:pPr>
      <w:del w:id="2825" w:author="刘 红宾" w:date="2020-12-14T15:53:00Z">
        <w:r w:rsidRPr="00DE2D52" w:rsidDel="00C8067A">
          <w:rPr>
            <w:rFonts w:ascii="Times New Roman" w:hAnsi="Times New Roman" w:cs="Times New Roman"/>
            <w:b/>
            <w:bCs/>
            <w:color w:val="2A2A2A"/>
            <w:szCs w:val="21"/>
            <w:shd w:val="clear" w:color="auto" w:fill="FFFFFF"/>
          </w:rPr>
          <w:delText>Our study highlights the importance of longitudinal sampling and integrating complementary multi-omics data to identify functional mechanisms that can serve as therapeutic targets in a comprehensive treatment strategy for chronic GI diseases</w:delText>
        </w:r>
        <w:r w:rsidR="00DE2D52" w:rsidDel="00C8067A">
          <w:rPr>
            <w:rFonts w:ascii="Times New Roman" w:hAnsi="Times New Roman" w:cs="Times New Roman"/>
            <w:b/>
            <w:bCs/>
            <w:color w:val="2A2A2A"/>
            <w:szCs w:val="21"/>
            <w:shd w:val="clear" w:color="auto" w:fill="FFFFFF"/>
          </w:rPr>
          <w:delText xml:space="preserve"> </w:delText>
        </w:r>
        <w:r w:rsidR="00DE2D52" w:rsidDel="00C8067A">
          <w:rPr>
            <w:rFonts w:ascii="Times New Roman" w:hAnsi="Times New Roman" w:cs="Times New Roman"/>
            <w:b/>
            <w:bCs/>
            <w:color w:val="2A2A2A"/>
            <w:szCs w:val="21"/>
            <w:shd w:val="clear" w:color="auto" w:fill="FFFFFF"/>
          </w:rPr>
          <w:fldChar w:fldCharType="begin"/>
        </w:r>
      </w:del>
      <w:del w:id="2826" w:author="刘 红宾" w:date="2020-12-14T14:24:00Z">
        <w:r w:rsidR="00DE2D52" w:rsidDel="00FD634F">
          <w:rPr>
            <w:rFonts w:ascii="Times New Roman" w:hAnsi="Times New Roman" w:cs="Times New Roman"/>
            <w:b/>
            <w:bCs/>
            <w:color w:val="2A2A2A"/>
            <w:szCs w:val="21"/>
            <w:shd w:val="clear" w:color="auto" w:fill="FFFFFF"/>
          </w:rPr>
          <w:delInstrText xml:space="preserve"> ADDIN NE.Ref.{488D1B35-C479-4958-B00D-8A5A68F6680F}</w:delInstrText>
        </w:r>
      </w:del>
      <w:del w:id="2827" w:author="刘 红宾" w:date="2020-12-14T15:53:00Z">
        <w:r w:rsidR="00DE2D52" w:rsidDel="00C8067A">
          <w:rPr>
            <w:rFonts w:ascii="Times New Roman" w:hAnsi="Times New Roman" w:cs="Times New Roman"/>
            <w:b/>
            <w:bCs/>
            <w:color w:val="2A2A2A"/>
            <w:szCs w:val="21"/>
            <w:shd w:val="clear" w:color="auto" w:fill="FFFFFF"/>
          </w:rPr>
          <w:fldChar w:fldCharType="separate"/>
        </w:r>
      </w:del>
      <w:del w:id="2828" w:author="刘 红宾" w:date="2020-12-14T11:13:00Z">
        <w:r w:rsidR="00875387" w:rsidDel="00B96825">
          <w:rPr>
            <w:rFonts w:ascii="Times New Roman" w:hAnsi="Times New Roman" w:cs="Times New Roman"/>
            <w:color w:val="080000"/>
            <w:kern w:val="0"/>
            <w:szCs w:val="21"/>
          </w:rPr>
          <w:delText>[40]</w:delText>
        </w:r>
      </w:del>
      <w:del w:id="2829" w:author="刘 红宾" w:date="2020-12-14T15:53:00Z">
        <w:r w:rsidR="00DE2D52" w:rsidDel="00C8067A">
          <w:rPr>
            <w:rFonts w:ascii="Times New Roman" w:hAnsi="Times New Roman" w:cs="Times New Roman"/>
            <w:b/>
            <w:bCs/>
            <w:color w:val="2A2A2A"/>
            <w:szCs w:val="21"/>
            <w:shd w:val="clear" w:color="auto" w:fill="FFFFFF"/>
          </w:rPr>
          <w:fldChar w:fldCharType="end"/>
        </w:r>
        <w:r w:rsidRPr="00A81D7B" w:rsidDel="00C8067A">
          <w:rPr>
            <w:rFonts w:ascii="Times New Roman" w:hAnsi="Times New Roman" w:cs="Times New Roman"/>
            <w:color w:val="2A2A2A"/>
            <w:szCs w:val="21"/>
            <w:shd w:val="clear" w:color="auto" w:fill="FFFFFF"/>
          </w:rPr>
          <w:delText>.</w:delText>
        </w:r>
        <w:r w:rsidDel="00C8067A">
          <w:rPr>
            <w:rFonts w:ascii="Times New Roman" w:hAnsi="Times New Roman" w:cs="Times New Roman"/>
            <w:color w:val="2A2A2A"/>
            <w:szCs w:val="21"/>
            <w:shd w:val="clear" w:color="auto" w:fill="FFFFFF"/>
          </w:rPr>
          <w:delText xml:space="preserve"> </w:delText>
        </w:r>
      </w:del>
    </w:p>
    <w:p w14:paraId="3D119529" w14:textId="60ED4D0B" w:rsidR="00215896" w:rsidDel="00C8067A" w:rsidRDefault="00DE2D52">
      <w:pPr>
        <w:widowControl/>
        <w:jc w:val="left"/>
        <w:rPr>
          <w:del w:id="2830" w:author="刘 红宾" w:date="2020-12-14T15:53:00Z"/>
          <w:rFonts w:ascii="Times New Roman" w:hAnsi="Times New Roman" w:cs="Times New Roman"/>
          <w:color w:val="2A2A2A"/>
          <w:szCs w:val="21"/>
          <w:shd w:val="clear" w:color="auto" w:fill="FFFFFF"/>
        </w:rPr>
        <w:pPrChange w:id="2831" w:author="刘 红宾" w:date="2020-12-14T15:53:00Z">
          <w:pPr/>
        </w:pPrChange>
      </w:pPr>
      <w:del w:id="2832" w:author="刘 红宾" w:date="2020-12-14T15:53:00Z">
        <w:r w:rsidRPr="00DE2D52" w:rsidDel="00C8067A">
          <w:rPr>
            <w:rFonts w:ascii="Times New Roman" w:hAnsi="Times New Roman" w:cs="Times New Roman"/>
            <w:color w:val="2A2A2A"/>
            <w:szCs w:val="21"/>
            <w:shd w:val="clear" w:color="auto" w:fill="FFFFFF"/>
          </w:rPr>
          <w:delText>A cross-sectional study of the gut microbiome in chronic GI conditions provides a snapshot of a highly dynamic ecosystem. In</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addition to the effects of diet, medication use, lifestyle, and other</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environmental factors, the variability in microbiome seen over</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time may also reflect changes in disease activity. We assessed</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the effect of longitudinal sampling on the identification of compositional changes compared to cross-sectional sampling by subsampling our longitudinal data, testing for significant taxa, and</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comparing the results at single time points with results obtained</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on data that were averaged by subject across all time points.</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Differences in taxa abundances between HC and disease</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groups observed in individual time-points were highly inconsistent when comparing the different time points and did not overlap</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with changes observed in the averaged data (Figure S1B). When</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using averaged data, but not the single-time point data, we found</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a significantly higher abundance of multiple Streptococcus spp.</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individually in IBS-C and IBS-D as well as in the composite IBS</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group, compared to HC (log2(FC) 1, at Mann-Whitney U test</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false discovery rate [FDR] &lt;0.25) (Figure S1C; Table S2). In addition, we found a significantly lower abundance of the recently</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identified phylum Synergistetes in IBS-D compared to HC</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 xml:space="preserve">(log2(FC) </w:delText>
        </w:r>
        <w:r w:rsidRPr="00DE2D52" w:rsidDel="00C8067A">
          <w:rPr>
            <w:rFonts w:ascii="Times New Roman" w:hAnsi="Times New Roman" w:cs="Times New Roman"/>
            <w:color w:val="2A2A2A"/>
            <w:szCs w:val="21"/>
            <w:shd w:val="clear" w:color="auto" w:fill="FFFFFF"/>
          </w:rPr>
          <w:separator/>
        </w:r>
        <w:r w:rsidRPr="00DE2D52" w:rsidDel="00C8067A">
          <w:rPr>
            <w:rFonts w:ascii="Times New Roman" w:hAnsi="Times New Roman" w:cs="Times New Roman"/>
            <w:color w:val="2A2A2A"/>
            <w:szCs w:val="21"/>
            <w:shd w:val="clear" w:color="auto" w:fill="FFFFFF"/>
          </w:rPr>
          <w:delText>2.1, FDR 0.017; Figure S1D; Table S2). We also found</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that inter-individual variation dominates over intra-individual variation, which supports our approach of averaging the longitudinal</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data from each individual (STAR Methods, t test p &lt; 0.0001).</w:delText>
        </w:r>
        <w:r w:rsidDel="00C8067A">
          <w:rPr>
            <w:rFonts w:ascii="Times New Roman" w:hAnsi="Times New Roman" w:cs="Times New Roman"/>
            <w:color w:val="2A2A2A"/>
            <w:szCs w:val="21"/>
            <w:shd w:val="clear" w:color="auto" w:fill="FFFFFF"/>
          </w:rPr>
          <w:delText xml:space="preserve"> </w:delText>
        </w:r>
        <w:r w:rsidRPr="00780E20" w:rsidDel="00C8067A">
          <w:rPr>
            <w:rFonts w:ascii="Times New Roman" w:hAnsi="Times New Roman" w:cs="Times New Roman"/>
            <w:b/>
            <w:bCs/>
            <w:color w:val="2A2A2A"/>
            <w:szCs w:val="21"/>
            <w:shd w:val="clear" w:color="auto" w:fill="FFFFFF"/>
          </w:rPr>
          <w:delText xml:space="preserve">These findings highlight the need for longitudinal sampling in chronic diseases to reliably identify microbiota changes that may be missed using cross-sectional sampling. </w:delText>
        </w:r>
        <w:r w:rsidRPr="00DE2D52" w:rsidDel="00C8067A">
          <w:rPr>
            <w:rFonts w:ascii="Times New Roman" w:hAnsi="Times New Roman" w:cs="Times New Roman"/>
            <w:color w:val="2A2A2A"/>
            <w:szCs w:val="21"/>
            <w:shd w:val="clear" w:color="auto" w:fill="FFFFFF"/>
          </w:rPr>
          <w:delText>Hence, we primarily report findings from time-averaged data. This is further</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supported by a recent study showing that commonly used</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hint="eastAsia"/>
            <w:color w:val="2A2A2A"/>
            <w:szCs w:val="21"/>
            <w:shd w:val="clear" w:color="auto" w:fill="FFFFFF"/>
          </w:rPr>
          <w:delText>‘‘</w:delText>
        </w:r>
        <w:r w:rsidRPr="00DE2D52" w:rsidDel="00C8067A">
          <w:rPr>
            <w:rFonts w:ascii="Times New Roman" w:hAnsi="Times New Roman" w:cs="Times New Roman"/>
            <w:color w:val="2A2A2A"/>
            <w:szCs w:val="21"/>
            <w:shd w:val="clear" w:color="auto" w:fill="FFFFFF"/>
          </w:rPr>
          <w:delText>omics’’ methods are more accurate when using averages over</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multiple sampling time points (Poyet et al., 2019).</w:delText>
        </w:r>
      </w:del>
    </w:p>
    <w:p w14:paraId="4D78413E" w14:textId="0AB17997" w:rsidR="00DE2D52" w:rsidDel="00C8067A" w:rsidRDefault="00DE2D52">
      <w:pPr>
        <w:widowControl/>
        <w:jc w:val="left"/>
        <w:rPr>
          <w:del w:id="2833" w:author="刘 红宾" w:date="2020-12-14T15:53:00Z"/>
          <w:rFonts w:ascii="Times New Roman" w:hAnsi="Times New Roman" w:cs="Times New Roman"/>
          <w:color w:val="2A2A2A"/>
          <w:szCs w:val="21"/>
          <w:shd w:val="clear" w:color="auto" w:fill="FFFFFF"/>
        </w:rPr>
        <w:pPrChange w:id="2834" w:author="刘 红宾" w:date="2020-12-14T15:53:00Z">
          <w:pPr/>
        </w:pPrChange>
      </w:pPr>
    </w:p>
    <w:p w14:paraId="55396637" w14:textId="55923A1F" w:rsidR="00DE2D52" w:rsidDel="00C8067A" w:rsidRDefault="00DE2D52">
      <w:pPr>
        <w:widowControl/>
        <w:jc w:val="left"/>
        <w:rPr>
          <w:del w:id="2835" w:author="刘 红宾" w:date="2020-12-14T15:53:00Z"/>
          <w:rFonts w:ascii="Times New Roman" w:hAnsi="Times New Roman" w:cs="Times New Roman"/>
          <w:color w:val="2A2A2A"/>
          <w:szCs w:val="21"/>
          <w:shd w:val="clear" w:color="auto" w:fill="FFFFFF"/>
        </w:rPr>
        <w:pPrChange w:id="2836" w:author="刘 红宾" w:date="2020-12-14T15:53:00Z">
          <w:pPr/>
        </w:pPrChange>
      </w:pPr>
    </w:p>
    <w:p w14:paraId="06A24C77" w14:textId="65CC8DCD" w:rsidR="00780E20" w:rsidDel="00C8067A" w:rsidRDefault="00780E20">
      <w:pPr>
        <w:widowControl/>
        <w:jc w:val="left"/>
        <w:rPr>
          <w:del w:id="2837" w:author="刘 红宾" w:date="2020-12-14T15:53:00Z"/>
          <w:rFonts w:ascii="Times New Roman" w:hAnsi="Times New Roman" w:cs="Times New Roman"/>
          <w:color w:val="2A2A2A"/>
          <w:szCs w:val="21"/>
          <w:shd w:val="clear" w:color="auto" w:fill="FFFFFF"/>
        </w:rPr>
        <w:pPrChange w:id="2838" w:author="刘 红宾" w:date="2020-12-14T15:53:00Z">
          <w:pPr/>
        </w:pPrChange>
      </w:pPr>
    </w:p>
    <w:p w14:paraId="3BAAE663" w14:textId="7368E9CE" w:rsidR="00780E20" w:rsidDel="00C8067A" w:rsidRDefault="00780E20">
      <w:pPr>
        <w:widowControl/>
        <w:jc w:val="left"/>
        <w:rPr>
          <w:del w:id="2839" w:author="刘 红宾" w:date="2020-12-14T15:53:00Z"/>
          <w:rFonts w:ascii="Times New Roman" w:hAnsi="Times New Roman" w:cs="Times New Roman"/>
          <w:color w:val="2A2A2A"/>
          <w:szCs w:val="21"/>
          <w:shd w:val="clear" w:color="auto" w:fill="FFFFFF"/>
        </w:rPr>
        <w:pPrChange w:id="2840" w:author="刘 红宾" w:date="2020-12-14T15:53:00Z">
          <w:pPr/>
        </w:pPrChange>
      </w:pPr>
    </w:p>
    <w:p w14:paraId="30618BCD" w14:textId="1ADE791A" w:rsidR="00780E20" w:rsidDel="00C8067A" w:rsidRDefault="00780E20">
      <w:pPr>
        <w:widowControl/>
        <w:jc w:val="left"/>
        <w:rPr>
          <w:del w:id="2841" w:author="刘 红宾" w:date="2020-12-14T15:53:00Z"/>
          <w:rFonts w:ascii="Times New Roman" w:hAnsi="Times New Roman" w:cs="Times New Roman"/>
          <w:color w:val="2A2A2A"/>
          <w:szCs w:val="21"/>
          <w:shd w:val="clear" w:color="auto" w:fill="FFFFFF"/>
        </w:rPr>
        <w:pPrChange w:id="2842" w:author="刘 红宾" w:date="2020-12-14T15:53:00Z">
          <w:pPr/>
        </w:pPrChange>
      </w:pPr>
    </w:p>
    <w:p w14:paraId="2483961E" w14:textId="63D89842" w:rsidR="00780E20" w:rsidDel="00C8067A" w:rsidRDefault="00780E20">
      <w:pPr>
        <w:widowControl/>
        <w:jc w:val="left"/>
        <w:rPr>
          <w:del w:id="2843" w:author="刘 红宾" w:date="2020-12-14T15:53:00Z"/>
          <w:rFonts w:ascii="Times New Roman" w:hAnsi="Times New Roman" w:cs="Times New Roman"/>
          <w:color w:val="2A2A2A"/>
          <w:szCs w:val="21"/>
          <w:shd w:val="clear" w:color="auto" w:fill="FFFFFF"/>
        </w:rPr>
        <w:pPrChange w:id="2844" w:author="刘 红宾" w:date="2020-12-14T15:53:00Z">
          <w:pPr/>
        </w:pPrChange>
      </w:pPr>
    </w:p>
    <w:p w14:paraId="3E0528CC" w14:textId="07561690" w:rsidR="00780E20" w:rsidDel="00C8067A" w:rsidRDefault="00780E20">
      <w:pPr>
        <w:widowControl/>
        <w:jc w:val="left"/>
        <w:rPr>
          <w:del w:id="2845" w:author="刘 红宾" w:date="2020-12-14T15:53:00Z"/>
          <w:rFonts w:ascii="Times New Roman" w:hAnsi="Times New Roman" w:cs="Times New Roman"/>
          <w:color w:val="2A2A2A"/>
          <w:szCs w:val="21"/>
          <w:shd w:val="clear" w:color="auto" w:fill="FFFFFF"/>
        </w:rPr>
        <w:pPrChange w:id="2846" w:author="刘 红宾" w:date="2020-12-14T15:53:00Z">
          <w:pPr/>
        </w:pPrChange>
      </w:pPr>
    </w:p>
    <w:p w14:paraId="467E6B27" w14:textId="0CAC4C16" w:rsidR="00780E20" w:rsidDel="00C8067A" w:rsidRDefault="00780E20">
      <w:pPr>
        <w:widowControl/>
        <w:jc w:val="left"/>
        <w:rPr>
          <w:del w:id="2847" w:author="刘 红宾" w:date="2020-12-14T15:53:00Z"/>
          <w:rFonts w:ascii="Times New Roman" w:hAnsi="Times New Roman" w:cs="Times New Roman"/>
          <w:color w:val="2A2A2A"/>
          <w:szCs w:val="21"/>
          <w:shd w:val="clear" w:color="auto" w:fill="FFFFFF"/>
        </w:rPr>
        <w:pPrChange w:id="2848" w:author="刘 红宾" w:date="2020-12-14T15:53:00Z">
          <w:pPr/>
        </w:pPrChange>
      </w:pPr>
    </w:p>
    <w:p w14:paraId="7A1CDE3F" w14:textId="48EF9D31" w:rsidR="00DE2D52" w:rsidRPr="00923B85" w:rsidDel="00C8067A" w:rsidRDefault="00DE2D52">
      <w:pPr>
        <w:widowControl/>
        <w:jc w:val="left"/>
        <w:rPr>
          <w:del w:id="2849" w:author="刘 红宾" w:date="2020-12-14T15:53:00Z"/>
          <w:rFonts w:ascii="Times New Roman" w:hAnsi="Times New Roman" w:cs="Times New Roman"/>
          <w:color w:val="2A2A2A"/>
          <w:szCs w:val="21"/>
          <w:shd w:val="clear" w:color="auto" w:fill="FFFFFF"/>
        </w:rPr>
        <w:pPrChange w:id="2850" w:author="刘 红宾" w:date="2020-12-14T15:53:00Z">
          <w:pPr/>
        </w:pPrChange>
      </w:pPr>
    </w:p>
    <w:p w14:paraId="7F495A47" w14:textId="3E98B994" w:rsidR="003F790B" w:rsidRPr="00923B85" w:rsidDel="00C8067A" w:rsidRDefault="003F790B">
      <w:pPr>
        <w:widowControl/>
        <w:jc w:val="left"/>
        <w:rPr>
          <w:del w:id="2851" w:author="刘 红宾" w:date="2020-12-14T15:53:00Z"/>
          <w:rFonts w:ascii="Times New Roman" w:hAnsi="Times New Roman" w:cs="Times New Roman"/>
          <w:color w:val="2A2A2A"/>
          <w:szCs w:val="21"/>
          <w:shd w:val="clear" w:color="auto" w:fill="FFFFFF"/>
        </w:rPr>
        <w:pPrChange w:id="2852" w:author="刘 红宾" w:date="2020-12-14T15:53:00Z">
          <w:pPr/>
        </w:pPrChange>
      </w:pPr>
      <w:del w:id="2853" w:author="刘 红宾" w:date="2020-12-14T15:53:00Z">
        <w:r w:rsidRPr="00923B85" w:rsidDel="00C8067A">
          <w:rPr>
            <w:rFonts w:ascii="Times New Roman" w:hAnsi="Times New Roman" w:cs="Times New Roman"/>
            <w:color w:val="2A2A2A"/>
            <w:szCs w:val="21"/>
            <w:shd w:val="clear" w:color="auto" w:fill="FFFFFF"/>
          </w:rPr>
          <w:delText>Remission and</w:delText>
        </w:r>
      </w:del>
    </w:p>
    <w:p w14:paraId="3C195180" w14:textId="16F2DD28" w:rsidR="003F790B" w:rsidRPr="00923B85" w:rsidDel="00C8067A" w:rsidRDefault="003F790B">
      <w:pPr>
        <w:widowControl/>
        <w:jc w:val="left"/>
        <w:rPr>
          <w:del w:id="2854" w:author="刘 红宾" w:date="2020-12-14T15:53:00Z"/>
          <w:rFonts w:ascii="Times New Roman" w:hAnsi="Times New Roman" w:cs="Times New Roman"/>
          <w:color w:val="2A2A2A"/>
          <w:szCs w:val="21"/>
          <w:shd w:val="clear" w:color="auto" w:fill="FFFFFF"/>
        </w:rPr>
        <w:pPrChange w:id="2855" w:author="刘 红宾" w:date="2020-12-14T15:53:00Z">
          <w:pPr/>
        </w:pPrChange>
      </w:pPr>
      <w:del w:id="2856" w:author="刘 红宾" w:date="2020-12-14T15:53:00Z">
        <w:r w:rsidRPr="00923B85" w:rsidDel="00C8067A">
          <w:rPr>
            <w:rFonts w:ascii="Times New Roman" w:hAnsi="Times New Roman" w:cs="Times New Roman"/>
            <w:color w:val="2A2A2A"/>
            <w:szCs w:val="21"/>
            <w:shd w:val="clear" w:color="auto" w:fill="FFFFFF"/>
          </w:rPr>
          <w:delText>refractory disease were linked to species-specific</w:delText>
        </w:r>
      </w:del>
    </w:p>
    <w:p w14:paraId="32587125" w14:textId="6DBFFA84" w:rsidR="003F790B" w:rsidRPr="00923B85" w:rsidDel="00C8067A" w:rsidRDefault="003F790B">
      <w:pPr>
        <w:widowControl/>
        <w:jc w:val="left"/>
        <w:rPr>
          <w:del w:id="2857" w:author="刘 红宾" w:date="2020-12-14T15:53:00Z"/>
          <w:rFonts w:ascii="Times New Roman" w:hAnsi="Times New Roman" w:cs="Times New Roman"/>
          <w:color w:val="2A2A2A"/>
          <w:szCs w:val="21"/>
          <w:shd w:val="clear" w:color="auto" w:fill="FFFFFF"/>
        </w:rPr>
        <w:pPrChange w:id="2858" w:author="刘 红宾" w:date="2020-12-14T15:53:00Z">
          <w:pPr/>
        </w:pPrChange>
      </w:pPr>
      <w:del w:id="2859" w:author="刘 红宾" w:date="2020-12-14T15:53:00Z">
        <w:r w:rsidRPr="00923B85" w:rsidDel="00C8067A">
          <w:rPr>
            <w:rFonts w:ascii="Times New Roman" w:hAnsi="Times New Roman" w:cs="Times New Roman"/>
            <w:color w:val="2A2A2A"/>
            <w:szCs w:val="21"/>
            <w:shd w:val="clear" w:color="auto" w:fill="FFFFFF"/>
          </w:rPr>
          <w:delText>temporal changes that may be implicative of therapy</w:delText>
        </w:r>
      </w:del>
    </w:p>
    <w:p w14:paraId="05F96386" w14:textId="4856BD26" w:rsidR="003F790B" w:rsidRPr="00923B85" w:rsidDel="00C8067A" w:rsidRDefault="003F790B">
      <w:pPr>
        <w:widowControl/>
        <w:jc w:val="left"/>
        <w:rPr>
          <w:del w:id="2860" w:author="刘 红宾" w:date="2020-12-14T15:53:00Z"/>
          <w:rFonts w:ascii="Times New Roman" w:hAnsi="Times New Roman" w:cs="Times New Roman"/>
          <w:color w:val="2A2A2A"/>
          <w:szCs w:val="21"/>
          <w:shd w:val="clear" w:color="auto" w:fill="FFFFFF"/>
        </w:rPr>
        <w:pPrChange w:id="2861" w:author="刘 红宾" w:date="2020-12-14T15:53:00Z">
          <w:pPr/>
        </w:pPrChange>
      </w:pPr>
      <w:del w:id="2862" w:author="刘 红宾" w:date="2020-12-14T15:53:00Z">
        <w:r w:rsidRPr="00923B85" w:rsidDel="00C8067A">
          <w:rPr>
            <w:rFonts w:ascii="Times New Roman" w:hAnsi="Times New Roman" w:cs="Times New Roman"/>
            <w:color w:val="2A2A2A"/>
            <w:szCs w:val="21"/>
            <w:shd w:val="clear" w:color="auto" w:fill="FFFFFF"/>
          </w:rPr>
          <w:delText>efficacy, and a pronounced increase in microbiome</w:delText>
        </w:r>
      </w:del>
    </w:p>
    <w:p w14:paraId="4B6BBF4E" w14:textId="36807971" w:rsidR="003F790B" w:rsidRPr="00923B85" w:rsidDel="00C8067A" w:rsidRDefault="003F790B">
      <w:pPr>
        <w:widowControl/>
        <w:jc w:val="left"/>
        <w:rPr>
          <w:del w:id="2863" w:author="刘 红宾" w:date="2020-12-14T15:53:00Z"/>
          <w:rFonts w:ascii="Times New Roman" w:hAnsi="Times New Roman" w:cs="Times New Roman"/>
          <w:color w:val="2A2A2A"/>
          <w:szCs w:val="21"/>
          <w:shd w:val="clear" w:color="auto" w:fill="FFFFFF"/>
        </w:rPr>
        <w:pPrChange w:id="2864" w:author="刘 红宾" w:date="2020-12-14T15:53:00Z">
          <w:pPr/>
        </w:pPrChange>
      </w:pPr>
      <w:del w:id="2865" w:author="刘 红宾" w:date="2020-12-14T15:53:00Z">
        <w:r w:rsidRPr="00923B85" w:rsidDel="00C8067A">
          <w:rPr>
            <w:rFonts w:ascii="Times New Roman" w:hAnsi="Times New Roman" w:cs="Times New Roman"/>
            <w:color w:val="2A2A2A"/>
            <w:szCs w:val="21"/>
            <w:shd w:val="clear" w:color="auto" w:fill="FFFFFF"/>
          </w:rPr>
          <w:delText>variability was observed prior to colectomy. Finally,</w:delText>
        </w:r>
      </w:del>
    </w:p>
    <w:p w14:paraId="7F96F2F1" w14:textId="4A9454A1" w:rsidR="003F790B" w:rsidRPr="00923B85" w:rsidDel="00C8067A" w:rsidRDefault="003F790B">
      <w:pPr>
        <w:widowControl/>
        <w:jc w:val="left"/>
        <w:rPr>
          <w:del w:id="2866" w:author="刘 红宾" w:date="2020-12-14T15:53:00Z"/>
          <w:rFonts w:ascii="Times New Roman" w:hAnsi="Times New Roman" w:cs="Times New Roman"/>
          <w:color w:val="2A2A2A"/>
          <w:szCs w:val="21"/>
          <w:shd w:val="clear" w:color="auto" w:fill="FFFFFF"/>
        </w:rPr>
        <w:pPrChange w:id="2867" w:author="刘 红宾" w:date="2020-12-14T15:53:00Z">
          <w:pPr/>
        </w:pPrChange>
      </w:pPr>
      <w:del w:id="2868" w:author="刘 红宾" w:date="2020-12-14T15:53:00Z">
        <w:r w:rsidRPr="00923B85" w:rsidDel="00C8067A">
          <w:rPr>
            <w:rFonts w:ascii="Times New Roman" w:hAnsi="Times New Roman" w:cs="Times New Roman"/>
            <w:color w:val="2A2A2A"/>
            <w:szCs w:val="21"/>
            <w:shd w:val="clear" w:color="auto" w:fill="FFFFFF"/>
          </w:rPr>
          <w:delText>microbial associations with disease-associated</w:delText>
        </w:r>
      </w:del>
    </w:p>
    <w:p w14:paraId="5CF2FF0F" w14:textId="34544934" w:rsidR="003F790B" w:rsidRPr="00923B85" w:rsidDel="00C8067A" w:rsidRDefault="003F790B">
      <w:pPr>
        <w:widowControl/>
        <w:jc w:val="left"/>
        <w:rPr>
          <w:del w:id="2869" w:author="刘 红宾" w:date="2020-12-14T15:53:00Z"/>
          <w:rFonts w:ascii="Times New Roman" w:hAnsi="Times New Roman" w:cs="Times New Roman"/>
          <w:color w:val="2A2A2A"/>
          <w:szCs w:val="21"/>
          <w:shd w:val="clear" w:color="auto" w:fill="FFFFFF"/>
        </w:rPr>
        <w:pPrChange w:id="2870" w:author="刘 红宾" w:date="2020-12-14T15:53:00Z">
          <w:pPr/>
        </w:pPrChange>
      </w:pPr>
      <w:del w:id="2871" w:author="刘 红宾" w:date="2020-12-14T15:53:00Z">
        <w:r w:rsidRPr="00923B85" w:rsidDel="00C8067A">
          <w:rPr>
            <w:rFonts w:ascii="Times New Roman" w:hAnsi="Times New Roman" w:cs="Times New Roman"/>
            <w:color w:val="2A2A2A"/>
            <w:szCs w:val="21"/>
            <w:shd w:val="clear" w:color="auto" w:fill="FFFFFF"/>
          </w:rPr>
          <w:delText>serological markers suggest host-microbial interactions in UC. These insights will help improve existing</w:delText>
        </w:r>
      </w:del>
    </w:p>
    <w:p w14:paraId="712FD7DC" w14:textId="776ED8CE" w:rsidR="003F790B" w:rsidRPr="00923B85" w:rsidDel="00C8067A" w:rsidRDefault="003F790B">
      <w:pPr>
        <w:widowControl/>
        <w:jc w:val="left"/>
        <w:rPr>
          <w:del w:id="2872" w:author="刘 红宾" w:date="2020-12-14T15:53:00Z"/>
          <w:rFonts w:ascii="Times New Roman" w:hAnsi="Times New Roman" w:cs="Times New Roman"/>
          <w:color w:val="2A2A2A"/>
          <w:szCs w:val="21"/>
          <w:shd w:val="clear" w:color="auto" w:fill="FFFFFF"/>
        </w:rPr>
        <w:pPrChange w:id="2873" w:author="刘 红宾" w:date="2020-12-14T15:53:00Z">
          <w:pPr/>
        </w:pPrChange>
      </w:pPr>
      <w:del w:id="2874" w:author="刘 红宾" w:date="2020-12-14T15:53:00Z">
        <w:r w:rsidRPr="00923B85" w:rsidDel="00C8067A">
          <w:rPr>
            <w:rFonts w:ascii="Times New Roman" w:hAnsi="Times New Roman" w:cs="Times New Roman"/>
            <w:color w:val="2A2A2A"/>
            <w:szCs w:val="21"/>
            <w:shd w:val="clear" w:color="auto" w:fill="FFFFFF"/>
          </w:rPr>
          <w:delText>treatments and develop therapeutic approaches</w:delText>
        </w:r>
      </w:del>
    </w:p>
    <w:p w14:paraId="3713BE39" w14:textId="40BD4AA0" w:rsidR="00D02B99" w:rsidRPr="00923B85" w:rsidDel="00C8067A" w:rsidRDefault="003F790B">
      <w:pPr>
        <w:widowControl/>
        <w:jc w:val="left"/>
        <w:rPr>
          <w:del w:id="2875" w:author="刘 红宾" w:date="2020-12-14T15:53:00Z"/>
          <w:rFonts w:ascii="Times New Roman" w:hAnsi="Times New Roman" w:cs="Times New Roman"/>
          <w:color w:val="2A2A2A"/>
          <w:szCs w:val="21"/>
          <w:shd w:val="clear" w:color="auto" w:fill="FFFFFF"/>
        </w:rPr>
        <w:pPrChange w:id="2876" w:author="刘 红宾" w:date="2020-12-14T15:53:00Z">
          <w:pPr/>
        </w:pPrChange>
      </w:pPr>
      <w:del w:id="2877" w:author="刘 红宾" w:date="2020-12-14T15:53:00Z">
        <w:r w:rsidRPr="00923B85" w:rsidDel="00C8067A">
          <w:rPr>
            <w:rFonts w:ascii="Times New Roman" w:hAnsi="Times New Roman" w:cs="Times New Roman"/>
            <w:color w:val="2A2A2A"/>
            <w:szCs w:val="21"/>
            <w:shd w:val="clear" w:color="auto" w:fill="FFFFFF"/>
          </w:rPr>
          <w:delText>guiding optimal medical care.</w:delText>
        </w:r>
      </w:del>
    </w:p>
    <w:p w14:paraId="6AAE1D35" w14:textId="17F4419A" w:rsidR="00493F33" w:rsidRPr="00923B85" w:rsidDel="00C8067A" w:rsidRDefault="00D02B99">
      <w:pPr>
        <w:widowControl/>
        <w:jc w:val="left"/>
        <w:rPr>
          <w:del w:id="2878" w:author="刘 红宾" w:date="2020-12-14T15:53:00Z"/>
          <w:rFonts w:ascii="Times New Roman" w:hAnsi="Times New Roman" w:cs="Times New Roman"/>
          <w:color w:val="2A2A2A"/>
          <w:szCs w:val="21"/>
          <w:shd w:val="clear" w:color="auto" w:fill="FFFFFF"/>
        </w:rPr>
        <w:pPrChange w:id="2879" w:author="刘 红宾" w:date="2020-12-14T15:53:00Z">
          <w:pPr/>
        </w:pPrChange>
      </w:pPr>
      <w:del w:id="2880" w:author="刘 红宾" w:date="2020-12-14T15:53:00Z">
        <w:r w:rsidRPr="00923B85" w:rsidDel="00C8067A">
          <w:rPr>
            <w:rFonts w:ascii="Times New Roman" w:hAnsi="Times New Roman" w:cs="Times New Roman"/>
            <w:color w:val="2A2A2A"/>
            <w:szCs w:val="21"/>
            <w:shd w:val="clear" w:color="auto" w:fill="FFFFFF"/>
          </w:rPr>
          <w:delText>Our study highlights the importance of longitudinal sampling and integrating complementary multi-omics data to identify functional mechanisms that can serve as therapeutic targets in a comprehensive treatment strategy for chronic GI diseases.</w:delText>
        </w:r>
      </w:del>
    </w:p>
    <w:p w14:paraId="7D531B0B" w14:textId="10857223" w:rsidR="00493F33" w:rsidRPr="00923B85" w:rsidDel="00C8067A" w:rsidRDefault="00493F33">
      <w:pPr>
        <w:widowControl/>
        <w:jc w:val="left"/>
        <w:rPr>
          <w:del w:id="2881" w:author="刘 红宾" w:date="2020-12-14T15:53:00Z"/>
          <w:rFonts w:ascii="Times New Roman" w:hAnsi="Times New Roman" w:cs="Times New Roman"/>
          <w:color w:val="2A2A2A"/>
          <w:szCs w:val="21"/>
          <w:shd w:val="clear" w:color="auto" w:fill="FFFFFF"/>
        </w:rPr>
        <w:pPrChange w:id="2882" w:author="刘 红宾" w:date="2020-12-14T15:53:00Z">
          <w:pPr/>
        </w:pPrChange>
      </w:pPr>
    </w:p>
    <w:p w14:paraId="4AFF9C79" w14:textId="235D5A96" w:rsidR="002A21A2" w:rsidRPr="00923B85" w:rsidDel="00C8067A" w:rsidRDefault="005F458D">
      <w:pPr>
        <w:widowControl/>
        <w:jc w:val="left"/>
        <w:rPr>
          <w:del w:id="2883" w:author="刘 红宾" w:date="2020-12-14T15:53:00Z"/>
          <w:rFonts w:ascii="Times New Roman" w:hAnsi="Times New Roman" w:cs="Times New Roman"/>
          <w:color w:val="2A2A2A"/>
          <w:szCs w:val="21"/>
          <w:shd w:val="clear" w:color="auto" w:fill="FFFFFF"/>
        </w:rPr>
        <w:pPrChange w:id="2884" w:author="刘 红宾" w:date="2020-12-14T15:53:00Z">
          <w:pPr/>
        </w:pPrChange>
      </w:pPr>
      <w:del w:id="2885" w:author="刘 红宾" w:date="2020-12-14T15:53:00Z">
        <w:r w:rsidRPr="00923B85" w:rsidDel="00C8067A">
          <w:rPr>
            <w:rFonts w:ascii="Times New Roman" w:hAnsi="Times New Roman" w:cs="Times New Roman"/>
            <w:color w:val="2A2A2A"/>
            <w:szCs w:val="21"/>
            <w:shd w:val="clear" w:color="auto" w:fill="FFFFFF"/>
          </w:rPr>
          <w:delText>The gut microbiota benefits humans via short-chain fatty acid (SCFA) production from carbohydrate fermentation, and deficiency in SCFA production is associated with type 2 diabetes mellitus (T2DM).</w:delText>
        </w:r>
      </w:del>
    </w:p>
    <w:p w14:paraId="598271DD" w14:textId="4F68FF10" w:rsidR="005F458D" w:rsidRPr="00923B85" w:rsidDel="00C8067A" w:rsidRDefault="005F458D">
      <w:pPr>
        <w:widowControl/>
        <w:jc w:val="left"/>
        <w:rPr>
          <w:del w:id="2886" w:author="刘 红宾" w:date="2020-12-14T15:53:00Z"/>
          <w:rFonts w:ascii="Times New Roman" w:hAnsi="Times New Roman" w:cs="Times New Roman"/>
          <w:color w:val="2A2A2A"/>
          <w:szCs w:val="21"/>
          <w:shd w:val="clear" w:color="auto" w:fill="FFFFFF"/>
        </w:rPr>
        <w:pPrChange w:id="2887" w:author="刘 红宾" w:date="2020-12-14T15:53:00Z">
          <w:pPr/>
        </w:pPrChange>
      </w:pPr>
    </w:p>
    <w:p w14:paraId="782A4E86" w14:textId="20CD124D" w:rsidR="00B46574" w:rsidRPr="00923B85" w:rsidDel="00C8067A" w:rsidRDefault="00B46574">
      <w:pPr>
        <w:widowControl/>
        <w:jc w:val="left"/>
        <w:rPr>
          <w:del w:id="2888" w:author="刘 红宾" w:date="2020-12-14T15:53:00Z"/>
          <w:rFonts w:ascii="Times New Roman" w:hAnsi="Times New Roman" w:cs="Times New Roman"/>
          <w:color w:val="2A2A2A"/>
          <w:szCs w:val="21"/>
          <w:shd w:val="clear" w:color="auto" w:fill="FFFFFF"/>
        </w:rPr>
        <w:pPrChange w:id="2889" w:author="刘 红宾" w:date="2020-12-14T15:53:00Z">
          <w:pPr/>
        </w:pPrChange>
      </w:pPr>
      <w:del w:id="2890" w:author="刘 红宾" w:date="2020-12-14T15:53:00Z">
        <w:r w:rsidRPr="00923B85" w:rsidDel="00C8067A">
          <w:rPr>
            <w:rFonts w:ascii="Times New Roman" w:hAnsi="Times New Roman" w:cs="Times New Roman"/>
            <w:color w:val="2A2A2A"/>
            <w:szCs w:val="21"/>
            <w:shd w:val="clear" w:color="auto" w:fill="FFFFFF"/>
          </w:rPr>
          <w:delText>Evaluating progression risk and determining optimal therapy for ulcerative colitis (UC) is challenging as many patients exhibit incomplete responses to treatment.</w:delText>
        </w:r>
      </w:del>
    </w:p>
    <w:p w14:paraId="1D5242AB" w14:textId="7643E3C5" w:rsidR="002A21A2" w:rsidRPr="00923B85" w:rsidDel="00C8067A" w:rsidRDefault="002A21A2">
      <w:pPr>
        <w:widowControl/>
        <w:jc w:val="left"/>
        <w:rPr>
          <w:del w:id="2891" w:author="刘 红宾" w:date="2020-12-14T15:53:00Z"/>
          <w:rFonts w:ascii="Times New Roman" w:hAnsi="Times New Roman" w:cs="Times New Roman"/>
          <w:b/>
          <w:bCs/>
          <w:color w:val="2A2A2A"/>
          <w:szCs w:val="21"/>
          <w:shd w:val="clear" w:color="auto" w:fill="FFFFFF"/>
        </w:rPr>
        <w:pPrChange w:id="2892" w:author="刘 红宾" w:date="2020-12-14T15:53:00Z">
          <w:pPr/>
        </w:pPrChange>
      </w:pPr>
    </w:p>
    <w:p w14:paraId="1B7A1E95" w14:textId="3FC9657E" w:rsidR="00B46574" w:rsidRPr="00923B85" w:rsidDel="00C8067A" w:rsidRDefault="00B46574">
      <w:pPr>
        <w:widowControl/>
        <w:jc w:val="left"/>
        <w:rPr>
          <w:del w:id="2893" w:author="刘 红宾" w:date="2020-12-14T15:53:00Z"/>
          <w:rFonts w:ascii="Times New Roman" w:hAnsi="Times New Roman" w:cs="Times New Roman"/>
          <w:color w:val="2A2A2A"/>
          <w:szCs w:val="21"/>
          <w:shd w:val="clear" w:color="auto" w:fill="FFFFFF"/>
        </w:rPr>
        <w:pPrChange w:id="2894" w:author="刘 红宾" w:date="2020-12-14T15:53:00Z">
          <w:pPr/>
        </w:pPrChange>
      </w:pPr>
      <w:del w:id="2895" w:author="刘 红宾" w:date="2020-12-14T15:53:00Z">
        <w:r w:rsidRPr="00923B85" w:rsidDel="00C8067A">
          <w:rPr>
            <w:rFonts w:ascii="Times New Roman" w:hAnsi="Times New Roman" w:cs="Times New Roman"/>
            <w:color w:val="2A2A2A"/>
            <w:szCs w:val="21"/>
            <w:shd w:val="clear" w:color="auto" w:fill="FFFFFF"/>
          </w:rPr>
          <w:delText>Evaluating progression risk and determining optimal therapy for ulcerative colitis (UC) is challenging as many patients exhibit incomplete responses to treatment.</w:delText>
        </w:r>
      </w:del>
    </w:p>
    <w:p w14:paraId="68AC5369" w14:textId="37DE8E33" w:rsidR="00B46574" w:rsidRPr="00923B85" w:rsidDel="00C8067A" w:rsidRDefault="005F458D">
      <w:pPr>
        <w:widowControl/>
        <w:jc w:val="left"/>
        <w:rPr>
          <w:del w:id="2896" w:author="刘 红宾" w:date="2020-12-14T15:53:00Z"/>
          <w:rFonts w:ascii="Times New Roman" w:hAnsi="Times New Roman" w:cs="Times New Roman"/>
          <w:color w:val="2A2A2A"/>
          <w:szCs w:val="21"/>
          <w:shd w:val="clear" w:color="auto" w:fill="FFFFFF"/>
        </w:rPr>
        <w:pPrChange w:id="2897" w:author="刘 红宾" w:date="2020-12-14T15:53:00Z">
          <w:pPr/>
        </w:pPrChange>
      </w:pPr>
      <w:del w:id="2898" w:author="刘 红宾" w:date="2020-12-14T15:53:00Z">
        <w:r w:rsidRPr="00923B85" w:rsidDel="00C8067A">
          <w:rPr>
            <w:rFonts w:ascii="Times New Roman" w:hAnsi="Times New Roman" w:cs="Times New Roman"/>
            <w:color w:val="2A2A2A"/>
            <w:szCs w:val="21"/>
            <w:shd w:val="clear" w:color="auto" w:fill="FFFFFF"/>
          </w:rPr>
          <w:delText>The gut microbiota has been proposed as an interesting therapeutic target for metabolic disorders. inulin as a prebiotic has been shown to lessen obesity and related diseases. The aim of the current study was to investigate whether preintervention gut microbiota characteristics determine the physiological response to inulin.</w:delText>
        </w:r>
      </w:del>
    </w:p>
    <w:p w14:paraId="0BBC3964" w14:textId="7001FBCA" w:rsidR="00B46574" w:rsidRPr="00923B85" w:rsidDel="00C8067A" w:rsidRDefault="00B46574">
      <w:pPr>
        <w:widowControl/>
        <w:jc w:val="left"/>
        <w:rPr>
          <w:del w:id="2899" w:author="刘 红宾" w:date="2020-12-14T15:53:00Z"/>
          <w:rFonts w:ascii="Times New Roman" w:hAnsi="Times New Roman" w:cs="Times New Roman"/>
          <w:color w:val="2A2A2A"/>
          <w:szCs w:val="21"/>
          <w:shd w:val="clear" w:color="auto" w:fill="FFFFFF"/>
        </w:rPr>
        <w:pPrChange w:id="2900" w:author="刘 红宾" w:date="2020-12-14T15:53:00Z">
          <w:pPr/>
        </w:pPrChange>
      </w:pPr>
    </w:p>
    <w:p w14:paraId="6CCBC6DA" w14:textId="3E3ED670" w:rsidR="00B46574" w:rsidRPr="00923B85" w:rsidDel="00C8067A" w:rsidRDefault="00B46574">
      <w:pPr>
        <w:widowControl/>
        <w:jc w:val="left"/>
        <w:rPr>
          <w:del w:id="2901" w:author="刘 红宾" w:date="2020-12-14T15:53:00Z"/>
          <w:rFonts w:ascii="Times New Roman" w:hAnsi="Times New Roman" w:cs="Times New Roman"/>
          <w:color w:val="2A2A2A"/>
          <w:szCs w:val="21"/>
          <w:shd w:val="clear" w:color="auto" w:fill="FFFFFF"/>
        </w:rPr>
        <w:pPrChange w:id="2902" w:author="刘 红宾" w:date="2020-12-14T15:53:00Z">
          <w:pPr/>
        </w:pPrChange>
      </w:pPr>
      <w:del w:id="2903" w:author="刘 红宾" w:date="2020-12-14T15:53:00Z">
        <w:r w:rsidRPr="00923B85" w:rsidDel="00C8067A">
          <w:rPr>
            <w:rFonts w:ascii="Times New Roman" w:hAnsi="Times New Roman" w:cs="Times New Roman"/>
            <w:color w:val="2A2A2A"/>
            <w:szCs w:val="21"/>
            <w:shd w:val="clear" w:color="auto" w:fill="FFFFFF"/>
          </w:rPr>
          <w:delText>Type 2 diabetes mellitus (T2D) is a growing health problem, but little is known about its early disease stages, its effects on biological processes or the transition to clinical T2D. To understand the earliest stages of T2D better, we obtained samples from 106 healthy individuals and individuals with prediabetes over approximately four years and performed deep profiling of transcriptomes, metabolomes, cytokines, and proteomes, as well as changes in the microbiome. This rich longitudinal data set revealed many insights: first, healthy profiles are distinct among individuals while displaying diverse patterns of intra- and/or inter-personal variability. Second, extensive host and microbial changes occur during respiratory viral infections and immunization, and immunization triggers potentially protective responses that are distinct from responses to respiratory viral infections. Moreover, during respiratory viral infections, insulin-resistant participants respond differently than insulin-sensitive participants. Third, global co-association analyses among the thousands of profiled molecules reveal specific host–microbe interactions that differ between insulin-resistant and insulin-sensitive individuals. Last, we identified early personal molecular signatures in one individual that preceded the onset of T2D, including the inflammation markers interleukin-1 receptor agonist (IL-1RA) and high-sensitivity C-reactive protein (CRP) paired with xenobiotic-induced immune signalling. Our study reveals insights into pathways and responses that differ between glucose-dysregulated and healthy individuals during health and disease and provides an open-access data resource to enable further research into healthy, prediabetic and T2D states.</w:delText>
        </w:r>
      </w:del>
    </w:p>
    <w:p w14:paraId="4A02C18B" w14:textId="0BB554EB" w:rsidR="00B46574" w:rsidRPr="00923B85" w:rsidDel="00C8067A" w:rsidRDefault="00B46574">
      <w:pPr>
        <w:widowControl/>
        <w:jc w:val="left"/>
        <w:rPr>
          <w:del w:id="2904" w:author="刘 红宾" w:date="2020-12-14T15:53:00Z"/>
          <w:rFonts w:ascii="Times New Roman" w:hAnsi="Times New Roman" w:cs="Times New Roman"/>
          <w:b/>
          <w:bCs/>
          <w:color w:val="2A2A2A"/>
          <w:szCs w:val="21"/>
          <w:shd w:val="clear" w:color="auto" w:fill="FFFFFF"/>
        </w:rPr>
        <w:pPrChange w:id="2905" w:author="刘 红宾" w:date="2020-12-14T15:53:00Z">
          <w:pPr/>
        </w:pPrChange>
      </w:pPr>
    </w:p>
    <w:p w14:paraId="2918EAF7" w14:textId="7C43FE67" w:rsidR="002A21A2" w:rsidRPr="00923B85" w:rsidDel="00C8067A" w:rsidRDefault="00347F9F">
      <w:pPr>
        <w:widowControl/>
        <w:jc w:val="left"/>
        <w:rPr>
          <w:del w:id="2906" w:author="刘 红宾" w:date="2020-12-14T15:53:00Z"/>
          <w:rFonts w:ascii="Times New Roman" w:hAnsi="Times New Roman" w:cs="Times New Roman"/>
          <w:b/>
          <w:bCs/>
          <w:color w:val="2A2A2A"/>
          <w:szCs w:val="21"/>
          <w:shd w:val="clear" w:color="auto" w:fill="FFFFFF"/>
        </w:rPr>
        <w:pPrChange w:id="2907" w:author="刘 红宾" w:date="2020-12-14T15:53:00Z">
          <w:pPr/>
        </w:pPrChange>
      </w:pPr>
      <w:del w:id="2908" w:author="刘 红宾" w:date="2020-12-14T15:53:00Z">
        <w:r w:rsidDel="00C8067A">
          <w:rPr>
            <w:rFonts w:ascii="Times New Roman" w:hAnsi="Times New Roman" w:cs="Times New Roman"/>
            <w:color w:val="000000"/>
            <w:shd w:val="clear" w:color="auto" w:fill="FFFFFF"/>
          </w:rPr>
          <w:delText>Of particular interest are the predominance of </w:delText>
        </w:r>
        <w:r w:rsidDel="00C8067A">
          <w:rPr>
            <w:rStyle w:val="Emphasis"/>
            <w:rFonts w:ascii="Times New Roman" w:hAnsi="Times New Roman" w:cs="Times New Roman"/>
            <w:shd w:val="clear" w:color="auto" w:fill="FFFFFF"/>
          </w:rPr>
          <w:delText>Prevotella</w:delText>
        </w:r>
        <w:r w:rsidDel="00C8067A">
          <w:rPr>
            <w:rFonts w:ascii="Times New Roman" w:hAnsi="Times New Roman" w:cs="Times New Roman"/>
            <w:color w:val="000000"/>
            <w:shd w:val="clear" w:color="auto" w:fill="FFFFFF"/>
          </w:rPr>
          <w:delText xml:space="preserve"> spp. </w:delText>
        </w:r>
        <w:r w:rsidRPr="00347F9F" w:rsidDel="00C8067A">
          <w:rPr>
            <w:rFonts w:ascii="Times New Roman" w:hAnsi="Times New Roman" w:cs="Times New Roman"/>
            <w:b/>
            <w:bCs/>
            <w:color w:val="000000"/>
            <w:shd w:val="clear" w:color="auto" w:fill="FFFFFF"/>
          </w:rPr>
          <w:delText>at the expense of</w:delText>
        </w:r>
        <w:r w:rsidDel="00C8067A">
          <w:rPr>
            <w:rFonts w:ascii="Times New Roman" w:hAnsi="Times New Roman" w:cs="Times New Roman"/>
            <w:color w:val="000000"/>
            <w:shd w:val="clear" w:color="auto" w:fill="FFFFFF"/>
          </w:rPr>
          <w:delText> </w:delText>
        </w:r>
        <w:r w:rsidDel="00C8067A">
          <w:rPr>
            <w:rStyle w:val="Emphasis"/>
            <w:rFonts w:ascii="Times New Roman" w:hAnsi="Times New Roman" w:cs="Times New Roman"/>
            <w:shd w:val="clear" w:color="auto" w:fill="FFFFFF"/>
          </w:rPr>
          <w:delText>Bacteroides</w:delText>
        </w:r>
        <w:r w:rsidDel="00C8067A">
          <w:rPr>
            <w:rFonts w:ascii="Times New Roman" w:hAnsi="Times New Roman" w:cs="Times New Roman"/>
            <w:color w:val="000000"/>
            <w:shd w:val="clear" w:color="auto" w:fill="FFFFFF"/>
          </w:rPr>
          <w:delText> spp.</w:delText>
        </w:r>
      </w:del>
    </w:p>
    <w:p w14:paraId="5FDFF9E1" w14:textId="1E2DDCDE" w:rsidR="00B46574" w:rsidRPr="004544E3" w:rsidDel="00C8067A" w:rsidRDefault="004544E3">
      <w:pPr>
        <w:widowControl/>
        <w:jc w:val="left"/>
        <w:rPr>
          <w:del w:id="2909" w:author="刘 红宾" w:date="2020-12-14T15:53:00Z"/>
          <w:rFonts w:ascii="Times New Roman" w:hAnsi="Times New Roman" w:cs="Times New Roman"/>
          <w:color w:val="2A2A2A"/>
          <w:szCs w:val="21"/>
          <w:shd w:val="clear" w:color="auto" w:fill="FFFFFF"/>
        </w:rPr>
        <w:pPrChange w:id="2910" w:author="刘 红宾" w:date="2020-12-14T15:53:00Z">
          <w:pPr/>
        </w:pPrChange>
      </w:pPr>
      <w:del w:id="2911" w:author="刘 红宾" w:date="2020-12-14T15:53:00Z">
        <w:r w:rsidRPr="004544E3" w:rsidDel="00C8067A">
          <w:rPr>
            <w:rFonts w:ascii="Times New Roman" w:hAnsi="Times New Roman" w:cs="Times New Roman"/>
            <w:color w:val="2A2A2A"/>
            <w:szCs w:val="21"/>
            <w:shd w:val="clear" w:color="auto" w:fill="FFFFFF"/>
          </w:rPr>
          <w:delText>Our primary objective was to determine if baseline</w:delText>
        </w:r>
        <w:r w:rsidRPr="004544E3" w:rsidDel="00C8067A">
          <w:rPr>
            <w:rFonts w:ascii="Times New Roman" w:hAnsi="Times New Roman" w:cs="Times New Roman" w:hint="eastAsia"/>
            <w:color w:val="2A2A2A"/>
            <w:szCs w:val="21"/>
            <w:shd w:val="clear" w:color="auto" w:fill="FFFFFF"/>
          </w:rPr>
          <w:delText xml:space="preserve"> </w:delText>
        </w:r>
        <w:r w:rsidRPr="004544E3" w:rsidDel="00C8067A">
          <w:rPr>
            <w:rFonts w:ascii="Times New Roman" w:hAnsi="Times New Roman" w:cs="Times New Roman"/>
            <w:color w:val="2A2A2A"/>
            <w:szCs w:val="21"/>
            <w:shd w:val="clear" w:color="auto" w:fill="FFFFFF"/>
          </w:rPr>
          <w:delText>microbiota composition or diversity was associated with weightloss success. A secondary objective was to track the longitudinal</w:delText>
        </w:r>
        <w:r w:rsidRPr="004544E3" w:rsidDel="00C8067A">
          <w:rPr>
            <w:rFonts w:ascii="Times New Roman" w:hAnsi="Times New Roman" w:cs="Times New Roman" w:hint="eastAsia"/>
            <w:color w:val="2A2A2A"/>
            <w:szCs w:val="21"/>
            <w:shd w:val="clear" w:color="auto" w:fill="FFFFFF"/>
          </w:rPr>
          <w:delText xml:space="preserve"> </w:delText>
        </w:r>
        <w:r w:rsidRPr="004544E3" w:rsidDel="00C8067A">
          <w:rPr>
            <w:rFonts w:ascii="Times New Roman" w:hAnsi="Times New Roman" w:cs="Times New Roman"/>
            <w:color w:val="2A2A2A"/>
            <w:szCs w:val="21"/>
            <w:shd w:val="clear" w:color="auto" w:fill="FFFFFF"/>
          </w:rPr>
          <w:delText>associations of changes to lower-carbohydrate or lower-fat diets and</w:delText>
        </w:r>
        <w:r w:rsidRPr="004544E3" w:rsidDel="00C8067A">
          <w:rPr>
            <w:rFonts w:ascii="Times New Roman" w:hAnsi="Times New Roman" w:cs="Times New Roman" w:hint="eastAsia"/>
            <w:color w:val="2A2A2A"/>
            <w:szCs w:val="21"/>
            <w:shd w:val="clear" w:color="auto" w:fill="FFFFFF"/>
          </w:rPr>
          <w:delText xml:space="preserve"> </w:delText>
        </w:r>
        <w:r w:rsidRPr="004544E3" w:rsidDel="00C8067A">
          <w:rPr>
            <w:rFonts w:ascii="Times New Roman" w:hAnsi="Times New Roman" w:cs="Times New Roman"/>
            <w:b/>
            <w:bCs/>
            <w:color w:val="2A2A2A"/>
            <w:szCs w:val="21"/>
            <w:shd w:val="clear" w:color="auto" w:fill="FFFFFF"/>
          </w:rPr>
          <w:delText>concomitant</w:delText>
        </w:r>
        <w:r w:rsidRPr="004544E3" w:rsidDel="00C8067A">
          <w:rPr>
            <w:rFonts w:ascii="Times New Roman" w:hAnsi="Times New Roman" w:cs="Times New Roman"/>
            <w:color w:val="2A2A2A"/>
            <w:szCs w:val="21"/>
            <w:shd w:val="clear" w:color="auto" w:fill="FFFFFF"/>
          </w:rPr>
          <w:delText xml:space="preserve"> weight loss with the composition and diversity of the</w:delText>
        </w:r>
        <w:r w:rsidRPr="004544E3" w:rsidDel="00C8067A">
          <w:rPr>
            <w:rFonts w:ascii="Times New Roman" w:hAnsi="Times New Roman" w:cs="Times New Roman" w:hint="eastAsia"/>
            <w:color w:val="2A2A2A"/>
            <w:szCs w:val="21"/>
            <w:shd w:val="clear" w:color="auto" w:fill="FFFFFF"/>
          </w:rPr>
          <w:delText xml:space="preserve"> </w:delText>
        </w:r>
        <w:r w:rsidRPr="004544E3" w:rsidDel="00C8067A">
          <w:rPr>
            <w:rFonts w:ascii="Times New Roman" w:hAnsi="Times New Roman" w:cs="Times New Roman"/>
            <w:color w:val="2A2A2A"/>
            <w:szCs w:val="21"/>
            <w:shd w:val="clear" w:color="auto" w:fill="FFFFFF"/>
          </w:rPr>
          <w:delText>gut microbiota.</w:delText>
        </w:r>
      </w:del>
    </w:p>
    <w:p w14:paraId="503A0B4B" w14:textId="13E77F88" w:rsidR="00B46574" w:rsidRPr="00923B85" w:rsidDel="00C8067A" w:rsidRDefault="006638FC">
      <w:pPr>
        <w:widowControl/>
        <w:jc w:val="left"/>
        <w:rPr>
          <w:del w:id="2912" w:author="刘 红宾" w:date="2020-12-14T15:53:00Z"/>
          <w:rFonts w:ascii="Times New Roman" w:hAnsi="Times New Roman" w:cs="Times New Roman"/>
          <w:b/>
          <w:bCs/>
          <w:color w:val="2A2A2A"/>
          <w:szCs w:val="21"/>
          <w:shd w:val="clear" w:color="auto" w:fill="FFFFFF"/>
        </w:rPr>
        <w:pPrChange w:id="2913" w:author="刘 红宾" w:date="2020-12-14T15:53:00Z">
          <w:pPr/>
        </w:pPrChange>
      </w:pPr>
      <w:del w:id="2914" w:author="刘 红宾" w:date="2020-12-14T15:53:00Z">
        <w:r w:rsidDel="00C8067A">
          <w:rPr>
            <w:rFonts w:ascii="Times New Roman" w:hAnsi="Times New Roman" w:cs="Times New Roman"/>
            <w:b/>
            <w:bCs/>
            <w:color w:val="2A2A2A"/>
            <w:szCs w:val="21"/>
            <w:shd w:val="clear" w:color="auto" w:fill="FFFFFF"/>
          </w:rPr>
          <w:delText xml:space="preserve">Withdrawal </w:delText>
        </w:r>
        <w:r w:rsidDel="00C8067A">
          <w:rPr>
            <w:rStyle w:val="Emphasis"/>
            <w:rFonts w:ascii="Arial" w:hAnsi="Arial" w:cs="Arial"/>
            <w:i w:val="0"/>
            <w:iCs w:val="0"/>
            <w:color w:val="EA4335"/>
            <w:szCs w:val="21"/>
            <w:shd w:val="clear" w:color="auto" w:fill="FFFFFF"/>
          </w:rPr>
          <w:delText>cessation</w:delText>
        </w:r>
      </w:del>
    </w:p>
    <w:p w14:paraId="6C374767" w14:textId="2CEC8587" w:rsidR="00F53F71" w:rsidDel="00C8067A" w:rsidRDefault="00F53F71">
      <w:pPr>
        <w:widowControl/>
        <w:jc w:val="left"/>
        <w:rPr>
          <w:del w:id="2915" w:author="刘 红宾" w:date="2020-12-14T15:53:00Z"/>
          <w:rFonts w:ascii="Times New Roman" w:hAnsi="Times New Roman" w:cs="Times New Roman"/>
          <w:b/>
          <w:bCs/>
          <w:color w:val="2A2A2A"/>
          <w:szCs w:val="21"/>
          <w:shd w:val="clear" w:color="auto" w:fill="FFFFFF"/>
        </w:rPr>
        <w:sectPr w:rsidR="00F53F71" w:rsidDel="00C8067A">
          <w:pgSz w:w="11906" w:h="16838"/>
          <w:pgMar w:top="1440" w:right="1800" w:bottom="1440" w:left="1800" w:header="851" w:footer="992" w:gutter="0"/>
          <w:cols w:space="425"/>
          <w:docGrid w:type="lines" w:linePitch="312"/>
        </w:sectPr>
        <w:pPrChange w:id="2916" w:author="刘 红宾" w:date="2020-12-14T15:53:00Z">
          <w:pPr/>
        </w:pPrChange>
      </w:pPr>
    </w:p>
    <w:p w14:paraId="3853A091" w14:textId="7E5B1D68" w:rsidR="0033426A" w:rsidRPr="00521929" w:rsidDel="00C8067A" w:rsidRDefault="004548BC">
      <w:pPr>
        <w:widowControl/>
        <w:jc w:val="left"/>
        <w:rPr>
          <w:del w:id="2917" w:author="刘 红宾" w:date="2020-12-14T15:53:00Z"/>
          <w:rFonts w:ascii="Times New Roman" w:hAnsi="Times New Roman" w:cs="Times New Roman"/>
          <w:b/>
          <w:bCs/>
          <w:color w:val="131413"/>
          <w:szCs w:val="21"/>
        </w:rPr>
        <w:pPrChange w:id="2918" w:author="刘 红宾" w:date="2020-12-14T15:53:00Z">
          <w:pPr/>
        </w:pPrChange>
      </w:pPr>
      <w:del w:id="2919" w:author="刘 红宾" w:date="2020-12-14T15:53:00Z">
        <w:r w:rsidRPr="00521929" w:rsidDel="00C8067A">
          <w:rPr>
            <w:rFonts w:ascii="Times New Roman" w:hAnsi="Times New Roman" w:cs="Times New Roman" w:hint="eastAsia"/>
            <w:b/>
            <w:bCs/>
            <w:color w:val="131413"/>
            <w:szCs w:val="21"/>
          </w:rPr>
          <w:delText>Results</w:delText>
        </w:r>
      </w:del>
    </w:p>
    <w:p w14:paraId="5811AE06" w14:textId="0884267B" w:rsidR="00521929" w:rsidDel="00C8067A" w:rsidRDefault="00521929">
      <w:pPr>
        <w:widowControl/>
        <w:jc w:val="left"/>
        <w:rPr>
          <w:del w:id="2920" w:author="刘 红宾" w:date="2020-12-14T15:53:00Z"/>
          <w:rFonts w:ascii="Times New Roman" w:hAnsi="Times New Roman" w:cs="Times New Roman"/>
          <w:color w:val="131413"/>
          <w:szCs w:val="21"/>
        </w:rPr>
        <w:pPrChange w:id="2921" w:author="刘 红宾" w:date="2020-12-14T15:53:00Z">
          <w:pPr/>
        </w:pPrChange>
      </w:pPr>
    </w:p>
    <w:p w14:paraId="00ACE203" w14:textId="2048AE51" w:rsidR="00650F0F" w:rsidRPr="00426A01" w:rsidDel="00C8067A" w:rsidRDefault="00650F0F">
      <w:pPr>
        <w:widowControl/>
        <w:jc w:val="left"/>
        <w:rPr>
          <w:del w:id="2922" w:author="刘 红宾" w:date="2020-12-14T15:53:00Z"/>
          <w:rFonts w:ascii="Times New Roman" w:hAnsi="Times New Roman" w:cs="Times New Roman"/>
          <w:i/>
          <w:iCs/>
          <w:color w:val="FF0000"/>
          <w:sz w:val="22"/>
        </w:rPr>
        <w:pPrChange w:id="2923" w:author="刘 红宾" w:date="2020-12-14T15:53:00Z">
          <w:pPr/>
        </w:pPrChange>
      </w:pPr>
      <w:del w:id="2924" w:author="刘 红宾" w:date="2020-12-14T15:53:00Z">
        <w:r w:rsidRPr="00426A01" w:rsidDel="00C8067A">
          <w:rPr>
            <w:rFonts w:ascii="Times New Roman" w:hAnsi="Times New Roman" w:cs="Times New Roman"/>
            <w:i/>
            <w:iCs/>
            <w:color w:val="FF0000"/>
            <w:sz w:val="20"/>
            <w:szCs w:val="20"/>
          </w:rPr>
          <w:delText xml:space="preserve">Probing the temporal behaviors of </w:delText>
        </w:r>
        <w:r w:rsidR="00521929" w:rsidRPr="00426A01" w:rsidDel="00C8067A">
          <w:rPr>
            <w:rFonts w:ascii="Times New Roman" w:hAnsi="Times New Roman" w:cs="Times New Roman"/>
            <w:i/>
            <w:iCs/>
            <w:color w:val="FF0000"/>
            <w:sz w:val="20"/>
            <w:szCs w:val="20"/>
          </w:rPr>
          <w:delText>gut microbiome in response to dietary fiber</w:delText>
        </w:r>
      </w:del>
    </w:p>
    <w:p w14:paraId="74773676" w14:textId="372C5D2D" w:rsidR="00756B90" w:rsidDel="00C8067A" w:rsidRDefault="0089581A">
      <w:pPr>
        <w:widowControl/>
        <w:jc w:val="left"/>
        <w:rPr>
          <w:del w:id="2925" w:author="刘 红宾" w:date="2020-12-14T15:53:00Z"/>
          <w:rFonts w:ascii="Times New Roman" w:hAnsi="Times New Roman" w:cs="Times New Roman"/>
          <w:color w:val="242021"/>
          <w:szCs w:val="21"/>
        </w:rPr>
        <w:pPrChange w:id="2926" w:author="刘 红宾" w:date="2020-12-14T15:53:00Z">
          <w:pPr/>
        </w:pPrChange>
      </w:pPr>
      <w:del w:id="2927" w:author="刘 红宾" w:date="2020-12-14T15:53:00Z">
        <w:r w:rsidRPr="00CC3090" w:rsidDel="00C8067A">
          <w:rPr>
            <w:rFonts w:ascii="Times New Roman" w:eastAsia="SimSun" w:hAnsi="Times New Roman" w:cs="Times New Roman"/>
            <w:color w:val="131413"/>
            <w:szCs w:val="21"/>
          </w:rPr>
          <w:delText>We aimed to dissect the microbial dynamic responses to the</w:delText>
        </w:r>
        <w:r w:rsidR="006F125C" w:rsidRPr="00CC3090" w:rsidDel="00C8067A">
          <w:rPr>
            <w:rFonts w:ascii="Times New Roman" w:eastAsia="SimSun" w:hAnsi="Times New Roman" w:cs="Times New Roman"/>
            <w:color w:val="131413"/>
            <w:szCs w:val="21"/>
          </w:rPr>
          <w:delText xml:space="preserve"> dietary fiber intervention</w:delText>
        </w:r>
        <w:r w:rsidR="002E5050" w:rsidRPr="00CC3090" w:rsidDel="00C8067A">
          <w:rPr>
            <w:rFonts w:ascii="Times New Roman" w:eastAsia="SimSun" w:hAnsi="Times New Roman" w:cs="Times New Roman"/>
            <w:color w:val="131413"/>
            <w:szCs w:val="21"/>
          </w:rPr>
          <w:delText xml:space="preserve">, </w:delText>
        </w:r>
        <w:r w:rsidR="006F125C" w:rsidRPr="00CC3090" w:rsidDel="00C8067A">
          <w:rPr>
            <w:rFonts w:ascii="Times New Roman" w:eastAsia="SimSun" w:hAnsi="Times New Roman" w:cs="Times New Roman"/>
            <w:color w:val="131413"/>
            <w:szCs w:val="21"/>
          </w:rPr>
          <w:delText xml:space="preserve">which has </w:delText>
        </w:r>
        <w:r w:rsidR="00650F0F" w:rsidRPr="00CC3090" w:rsidDel="00C8067A">
          <w:rPr>
            <w:rFonts w:ascii="Times New Roman" w:eastAsia="SimSun" w:hAnsi="Times New Roman" w:cs="Times New Roman"/>
            <w:color w:val="2A2A2A"/>
            <w:szCs w:val="21"/>
            <w:shd w:val="clear" w:color="auto" w:fill="FFFFFF"/>
          </w:rPr>
          <w:delText>shown promise</w:delText>
        </w:r>
        <w:r w:rsidR="006F125C" w:rsidRPr="00CC3090" w:rsidDel="00C8067A">
          <w:rPr>
            <w:rFonts w:ascii="Times New Roman" w:eastAsia="SimSun" w:hAnsi="Times New Roman" w:cs="Times New Roman"/>
            <w:color w:val="2A2A2A"/>
            <w:szCs w:val="21"/>
            <w:shd w:val="clear" w:color="auto" w:fill="FFFFFF"/>
          </w:rPr>
          <w:delText xml:space="preserve"> in optimizing gut microbiome structure </w:delText>
        </w:r>
        <w:r w:rsidR="00650F0F" w:rsidRPr="00CC3090" w:rsidDel="00C8067A">
          <w:rPr>
            <w:rFonts w:ascii="Times New Roman" w:eastAsia="SimSun" w:hAnsi="Times New Roman" w:cs="Times New Roman"/>
            <w:color w:val="2A2A2A"/>
            <w:szCs w:val="21"/>
            <w:shd w:val="clear" w:color="auto" w:fill="FFFFFF"/>
          </w:rPr>
          <w:delText xml:space="preserve">to </w:delText>
        </w:r>
        <w:r w:rsidR="002E5050" w:rsidRPr="00CC3090" w:rsidDel="00C8067A">
          <w:rPr>
            <w:rFonts w:ascii="Times New Roman" w:eastAsia="SimSun" w:hAnsi="Times New Roman" w:cs="Times New Roman"/>
            <w:color w:val="2A2A2A"/>
            <w:szCs w:val="21"/>
            <w:shd w:val="clear" w:color="auto" w:fill="FFFFFF"/>
          </w:rPr>
          <w:delText>treat several disease conditions</w:delText>
        </w:r>
        <w:r w:rsidRPr="00CC3090" w:rsidDel="00C8067A">
          <w:rPr>
            <w:rFonts w:ascii="Times New Roman" w:eastAsia="SimSun" w:hAnsi="Times New Roman" w:cs="Times New Roman"/>
            <w:color w:val="131413"/>
            <w:szCs w:val="21"/>
          </w:rPr>
          <w:delText xml:space="preserve">. </w:delText>
        </w:r>
        <w:r w:rsidR="002460EB" w:rsidRPr="00CC3090" w:rsidDel="00C8067A">
          <w:rPr>
            <w:rFonts w:ascii="Times New Roman" w:eastAsia="SimSun" w:hAnsi="Times New Roman" w:cs="Times New Roman"/>
            <w:color w:val="131413"/>
            <w:szCs w:val="21"/>
          </w:rPr>
          <w:delText xml:space="preserve">To this end, </w:delText>
        </w:r>
        <w:r w:rsidR="00F10310" w:rsidRPr="00CC3090" w:rsidDel="00C8067A">
          <w:rPr>
            <w:rFonts w:ascii="Times New Roman" w:eastAsia="SimSun" w:hAnsi="Times New Roman" w:cs="Times New Roman"/>
            <w:color w:val="131413"/>
            <w:szCs w:val="21"/>
          </w:rPr>
          <w:delText xml:space="preserve">the </w:delText>
        </w:r>
        <w:r w:rsidR="00FD1553" w:rsidRPr="00CC3090" w:rsidDel="00C8067A">
          <w:rPr>
            <w:rFonts w:ascii="Times New Roman" w:eastAsia="SimSun" w:hAnsi="Times New Roman" w:cs="Times New Roman"/>
            <w:color w:val="131413"/>
            <w:szCs w:val="21"/>
          </w:rPr>
          <w:delText>shift</w:delText>
        </w:r>
        <w:r w:rsidR="001340C7" w:rsidRPr="00CC3090" w:rsidDel="00C8067A">
          <w:rPr>
            <w:rFonts w:ascii="Times New Roman" w:eastAsia="SimSun" w:hAnsi="Times New Roman" w:cs="Times New Roman"/>
            <w:color w:val="131413"/>
            <w:szCs w:val="21"/>
          </w:rPr>
          <w:delText>s</w:delText>
        </w:r>
        <w:r w:rsidR="00FD1553" w:rsidRPr="00CC3090" w:rsidDel="00C8067A">
          <w:rPr>
            <w:rFonts w:ascii="Times New Roman" w:eastAsia="SimSun" w:hAnsi="Times New Roman" w:cs="Times New Roman"/>
            <w:color w:val="131413"/>
            <w:szCs w:val="21"/>
          </w:rPr>
          <w:delText xml:space="preserve"> of </w:delText>
        </w:r>
        <w:r w:rsidR="00F10310" w:rsidRPr="00CC3090" w:rsidDel="00C8067A">
          <w:rPr>
            <w:rFonts w:ascii="Times New Roman" w:eastAsia="SimSun" w:hAnsi="Times New Roman" w:cs="Times New Roman"/>
            <w:color w:val="131413"/>
            <w:szCs w:val="21"/>
          </w:rPr>
          <w:delText>composit</w:delText>
        </w:r>
        <w:r w:rsidR="00FF061D" w:rsidRPr="00CC3090" w:rsidDel="00C8067A">
          <w:rPr>
            <w:rFonts w:ascii="Times New Roman" w:eastAsia="SimSun" w:hAnsi="Times New Roman" w:cs="Times New Roman"/>
            <w:color w:val="131413"/>
            <w:szCs w:val="21"/>
          </w:rPr>
          <w:delText>i</w:delText>
        </w:r>
        <w:r w:rsidR="00F10310" w:rsidRPr="00CC3090" w:rsidDel="00C8067A">
          <w:rPr>
            <w:rFonts w:ascii="Times New Roman" w:eastAsia="SimSun" w:hAnsi="Times New Roman" w:cs="Times New Roman"/>
            <w:color w:val="131413"/>
            <w:szCs w:val="21"/>
          </w:rPr>
          <w:delText xml:space="preserve">on and </w:delText>
        </w:r>
        <w:r w:rsidR="00FF061D" w:rsidRPr="00CC3090" w:rsidDel="00C8067A">
          <w:rPr>
            <w:rFonts w:ascii="Times New Roman" w:eastAsia="SimSun" w:hAnsi="Times New Roman" w:cs="Times New Roman"/>
            <w:color w:val="131413"/>
            <w:szCs w:val="21"/>
          </w:rPr>
          <w:delText xml:space="preserve">SCFAs metabolism </w:delText>
        </w:r>
        <w:r w:rsidR="00C410B0" w:rsidRPr="00CC3090" w:rsidDel="00C8067A">
          <w:rPr>
            <w:rFonts w:ascii="Times New Roman" w:eastAsia="SimSun" w:hAnsi="Times New Roman" w:cs="Times New Roman"/>
            <w:color w:val="131413"/>
            <w:szCs w:val="21"/>
          </w:rPr>
          <w:delText xml:space="preserve">of </w:delText>
        </w:r>
        <w:r w:rsidR="00F10310" w:rsidRPr="00CC3090" w:rsidDel="00C8067A">
          <w:rPr>
            <w:rFonts w:ascii="Times New Roman" w:eastAsia="SimSun" w:hAnsi="Times New Roman" w:cs="Times New Roman"/>
            <w:color w:val="131413"/>
            <w:szCs w:val="21"/>
          </w:rPr>
          <w:delText xml:space="preserve">gut microbiome </w:delText>
        </w:r>
        <w:r w:rsidR="00F10310" w:rsidRPr="00CC3090" w:rsidDel="00C8067A">
          <w:rPr>
            <w:rFonts w:ascii="Times New Roman" w:eastAsia="SimSun" w:hAnsi="Times New Roman" w:cs="Times New Roman"/>
            <w:color w:val="2A2A2A"/>
            <w:szCs w:val="21"/>
            <w:shd w:val="clear" w:color="auto" w:fill="FFFFFF"/>
          </w:rPr>
          <w:delText>C57BL/6J mice</w:delText>
        </w:r>
        <w:r w:rsidR="00C410B0" w:rsidRPr="00CC3090" w:rsidDel="00C8067A">
          <w:rPr>
            <w:rFonts w:ascii="Times New Roman" w:eastAsia="SimSun" w:hAnsi="Times New Roman" w:cs="Times New Roman"/>
            <w:color w:val="2A2A2A"/>
            <w:szCs w:val="21"/>
            <w:shd w:val="clear" w:color="auto" w:fill="FFFFFF"/>
          </w:rPr>
          <w:delText xml:space="preserve"> </w:delText>
        </w:r>
        <w:r w:rsidR="007902F8" w:rsidRPr="00CC3090" w:rsidDel="00C8067A">
          <w:rPr>
            <w:rFonts w:ascii="Times New Roman" w:eastAsia="SimSun" w:hAnsi="Times New Roman" w:cs="Times New Roman"/>
            <w:color w:val="2A2A2A"/>
            <w:szCs w:val="21"/>
            <w:shd w:val="clear" w:color="auto" w:fill="FFFFFF"/>
          </w:rPr>
          <w:delText xml:space="preserve">before and </w:delText>
        </w:r>
        <w:r w:rsidR="007F55B5" w:rsidRPr="00CC3090" w:rsidDel="00C8067A">
          <w:rPr>
            <w:rFonts w:ascii="Times New Roman" w:eastAsia="SimSun" w:hAnsi="Times New Roman" w:cs="Times New Roman"/>
            <w:color w:val="2A2A2A"/>
            <w:szCs w:val="21"/>
            <w:shd w:val="clear" w:color="auto" w:fill="FFFFFF"/>
          </w:rPr>
          <w:delText xml:space="preserve">after </w:delText>
        </w:r>
        <w:r w:rsidR="000E10CF" w:rsidRPr="00CC3090" w:rsidDel="00C8067A">
          <w:rPr>
            <w:rFonts w:ascii="Times New Roman" w:eastAsia="SimSun" w:hAnsi="Times New Roman" w:cs="Times New Roman"/>
            <w:color w:val="131413"/>
            <w:sz w:val="20"/>
            <w:szCs w:val="20"/>
          </w:rPr>
          <w:delText>starting either cellulose (control) or inulin (high fiber) feeding</w:delText>
        </w:r>
        <w:r w:rsidR="0098140D" w:rsidRPr="00CC3090" w:rsidDel="00C8067A">
          <w:rPr>
            <w:rFonts w:ascii="Times New Roman" w:eastAsia="SimSun" w:hAnsi="Times New Roman" w:cs="Times New Roman"/>
            <w:color w:val="2A2A2A"/>
            <w:szCs w:val="21"/>
            <w:shd w:val="clear" w:color="auto" w:fill="FFFFFF"/>
          </w:rPr>
          <w:delText xml:space="preserve"> </w:delText>
        </w:r>
        <w:r w:rsidR="00C410B0" w:rsidRPr="00CC3090" w:rsidDel="00C8067A">
          <w:rPr>
            <w:rFonts w:ascii="Times New Roman" w:eastAsia="SimSun" w:hAnsi="Times New Roman" w:cs="Times New Roman"/>
            <w:color w:val="2A2A2A"/>
            <w:szCs w:val="21"/>
            <w:shd w:val="clear" w:color="auto" w:fill="FFFFFF"/>
          </w:rPr>
          <w:delText>w</w:delText>
        </w:r>
        <w:r w:rsidR="001340C7" w:rsidRPr="00CC3090" w:rsidDel="00C8067A">
          <w:rPr>
            <w:rFonts w:ascii="Times New Roman" w:eastAsia="SimSun" w:hAnsi="Times New Roman" w:cs="Times New Roman"/>
            <w:color w:val="2A2A2A"/>
            <w:szCs w:val="21"/>
            <w:shd w:val="clear" w:color="auto" w:fill="FFFFFF"/>
          </w:rPr>
          <w:delText>ere</w:delText>
        </w:r>
        <w:r w:rsidR="00C410B0" w:rsidRPr="00CC3090" w:rsidDel="00C8067A">
          <w:rPr>
            <w:rFonts w:ascii="Times New Roman" w:eastAsia="SimSun" w:hAnsi="Times New Roman" w:cs="Times New Roman"/>
            <w:color w:val="2A2A2A"/>
            <w:szCs w:val="21"/>
            <w:shd w:val="clear" w:color="auto" w:fill="FFFFFF"/>
          </w:rPr>
          <w:delText xml:space="preserve"> longitudinal monitored </w:delText>
        </w:r>
        <w:r w:rsidR="00C24C4A" w:rsidRPr="00CC3090" w:rsidDel="00C8067A">
          <w:rPr>
            <w:rFonts w:ascii="Times New Roman" w:eastAsia="SimSun" w:hAnsi="Times New Roman" w:cs="Times New Roman"/>
            <w:color w:val="2A2A2A"/>
            <w:szCs w:val="21"/>
            <w:shd w:val="clear" w:color="auto" w:fill="FFFFFF"/>
          </w:rPr>
          <w:delText>(</w:delText>
        </w:r>
        <w:r w:rsidR="00C24C4A" w:rsidRPr="00CC3090" w:rsidDel="00C8067A">
          <w:rPr>
            <w:rFonts w:ascii="Times New Roman" w:eastAsia="SimSun" w:hAnsi="Times New Roman" w:cs="Times New Roman"/>
            <w:b/>
            <w:bCs/>
            <w:color w:val="2A2A2A"/>
            <w:szCs w:val="21"/>
            <w:shd w:val="clear" w:color="auto" w:fill="FFFFFF"/>
          </w:rPr>
          <w:delText>Fig 1A</w:delText>
        </w:r>
        <w:r w:rsidR="00C24C4A" w:rsidRPr="00CC3090" w:rsidDel="00C8067A">
          <w:rPr>
            <w:rFonts w:ascii="Times New Roman" w:eastAsia="SimSun" w:hAnsi="Times New Roman" w:cs="Times New Roman"/>
            <w:color w:val="2A2A2A"/>
            <w:szCs w:val="21"/>
            <w:shd w:val="clear" w:color="auto" w:fill="FFFFFF"/>
          </w:rPr>
          <w:delText>)</w:delText>
        </w:r>
        <w:r w:rsidR="00FD1553" w:rsidRPr="00CC3090" w:rsidDel="00C8067A">
          <w:rPr>
            <w:rFonts w:ascii="Times New Roman" w:eastAsia="SimSun" w:hAnsi="Times New Roman" w:cs="Times New Roman"/>
            <w:color w:val="2A2A2A"/>
            <w:szCs w:val="21"/>
            <w:shd w:val="clear" w:color="auto" w:fill="FFFFFF"/>
          </w:rPr>
          <w:delText xml:space="preserve">. </w:delText>
        </w:r>
        <w:r w:rsidR="0098140D" w:rsidRPr="00CC3090" w:rsidDel="00C8067A">
          <w:rPr>
            <w:rFonts w:ascii="Times New Roman" w:eastAsia="SimSun" w:hAnsi="Times New Roman" w:cs="Times New Roman"/>
            <w:color w:val="2A2A2A"/>
            <w:szCs w:val="21"/>
            <w:shd w:val="clear" w:color="auto" w:fill="FFFFFF"/>
          </w:rPr>
          <w:delText xml:space="preserve">Cellulose </w:delText>
        </w:r>
        <w:r w:rsidR="008466D9" w:rsidRPr="00923B85" w:rsidDel="00C8067A">
          <w:rPr>
            <w:rFonts w:ascii="Times New Roman" w:hAnsi="Times New Roman" w:cs="Times New Roman"/>
            <w:color w:val="2A2A2A"/>
            <w:szCs w:val="21"/>
            <w:shd w:val="clear" w:color="auto" w:fill="FFFFFF"/>
          </w:rPr>
          <w:delText>was used as a negative control due to its low fermentability and consequent low SCFA production</w:delText>
        </w:r>
        <w:r w:rsidR="0098140D" w:rsidRPr="00CC3090" w:rsidDel="00C8067A">
          <w:rPr>
            <w:rFonts w:ascii="Times New Roman" w:eastAsia="SimSun" w:hAnsi="Times New Roman" w:cs="Times New Roman"/>
            <w:color w:val="2A2A2A"/>
            <w:szCs w:val="21"/>
            <w:shd w:val="clear" w:color="auto" w:fill="FFFFFF"/>
          </w:rPr>
          <w:delText>.</w:delText>
        </w:r>
        <w:r w:rsidR="0005638B" w:rsidRPr="00CC3090" w:rsidDel="00C8067A">
          <w:rPr>
            <w:rFonts w:ascii="Times New Roman" w:eastAsia="SimSun" w:hAnsi="Times New Roman" w:cs="Times New Roman"/>
            <w:color w:val="2A2A2A"/>
            <w:szCs w:val="21"/>
            <w:shd w:val="clear" w:color="auto" w:fill="FFFFFF"/>
          </w:rPr>
          <w:delText xml:space="preserve"> </w:delText>
        </w:r>
        <w:r w:rsidR="003843E2" w:rsidRPr="00CC3090" w:rsidDel="00C8067A">
          <w:rPr>
            <w:rFonts w:ascii="Times New Roman" w:eastAsia="SimSun" w:hAnsi="Times New Roman" w:cs="Times New Roman"/>
            <w:color w:val="2A2A2A"/>
            <w:szCs w:val="21"/>
            <w:shd w:val="clear" w:color="auto" w:fill="FFFFFF"/>
          </w:rPr>
          <w:delText xml:space="preserve">Inulin </w:delText>
        </w:r>
        <w:r w:rsidR="003843E2" w:rsidRPr="00CC3090" w:rsidDel="00C8067A">
          <w:rPr>
            <w:rFonts w:ascii="Times New Roman" w:eastAsia="SimSun" w:hAnsi="Times New Roman" w:cs="Times New Roman"/>
            <w:color w:val="000000"/>
            <w:sz w:val="20"/>
            <w:szCs w:val="20"/>
          </w:rPr>
          <w:delText>is a well</w:delText>
        </w:r>
        <w:r w:rsidR="00E62DAE" w:rsidRPr="00CC3090" w:rsidDel="00C8067A">
          <w:rPr>
            <w:rFonts w:ascii="Times New Roman" w:eastAsia="SimSun" w:hAnsi="Times New Roman" w:cs="Times New Roman"/>
            <w:color w:val="000000"/>
            <w:sz w:val="20"/>
            <w:szCs w:val="20"/>
          </w:rPr>
          <w:delText>-</w:delText>
        </w:r>
        <w:r w:rsidR="003843E2" w:rsidRPr="00CC3090" w:rsidDel="00C8067A">
          <w:rPr>
            <w:rFonts w:ascii="Times New Roman" w:eastAsia="SimSun" w:hAnsi="Times New Roman" w:cs="Times New Roman"/>
            <w:color w:val="000000"/>
            <w:sz w:val="20"/>
            <w:szCs w:val="20"/>
          </w:rPr>
          <w:delText>documented microbiota assessable carbohydrate</w:delText>
        </w:r>
        <w:r w:rsidR="00E62DAE" w:rsidRPr="00CC3090" w:rsidDel="00C8067A">
          <w:rPr>
            <w:rFonts w:ascii="Times New Roman" w:eastAsia="SimSun" w:hAnsi="Times New Roman" w:cs="Times New Roman"/>
            <w:color w:val="000000"/>
            <w:sz w:val="20"/>
            <w:szCs w:val="20"/>
          </w:rPr>
          <w:delText xml:space="preserve"> characterized by </w:delText>
        </w:r>
        <w:r w:rsidR="00F17F58" w:rsidRPr="00CC3090" w:rsidDel="00C8067A">
          <w:rPr>
            <w:rFonts w:ascii="Times New Roman" w:eastAsia="SimSun" w:hAnsi="Times New Roman" w:cs="Times New Roman"/>
            <w:color w:val="000000"/>
            <w:sz w:val="20"/>
            <w:szCs w:val="20"/>
          </w:rPr>
          <w:delText>selectively promot</w:delText>
        </w:r>
        <w:r w:rsidR="0088787E" w:rsidRPr="00CC3090" w:rsidDel="00C8067A">
          <w:rPr>
            <w:rFonts w:ascii="Times New Roman" w:eastAsia="SimSun" w:hAnsi="Times New Roman" w:cs="Times New Roman"/>
            <w:color w:val="000000"/>
            <w:sz w:val="20"/>
            <w:szCs w:val="20"/>
          </w:rPr>
          <w:delText>ing</w:delText>
        </w:r>
        <w:r w:rsidR="00F17F58" w:rsidRPr="00CC3090" w:rsidDel="00C8067A">
          <w:rPr>
            <w:rFonts w:ascii="Times New Roman" w:eastAsia="SimSun" w:hAnsi="Times New Roman" w:cs="Times New Roman"/>
            <w:color w:val="000000"/>
            <w:sz w:val="20"/>
            <w:szCs w:val="20"/>
          </w:rPr>
          <w:delText xml:space="preserve"> the </w:delText>
        </w:r>
        <w:r w:rsidR="00943604" w:rsidRPr="00CC3090" w:rsidDel="00C8067A">
          <w:rPr>
            <w:rFonts w:ascii="Times New Roman" w:eastAsia="SimSun" w:hAnsi="Times New Roman" w:cs="Times New Roman"/>
            <w:color w:val="000000"/>
            <w:sz w:val="20"/>
            <w:szCs w:val="20"/>
          </w:rPr>
          <w:delText>growth of beneficial microorganisms and SCFA</w:delText>
        </w:r>
        <w:r w:rsidR="004F490C" w:rsidRPr="00CC3090" w:rsidDel="00C8067A">
          <w:rPr>
            <w:rFonts w:ascii="Times New Roman" w:eastAsia="SimSun" w:hAnsi="Times New Roman" w:cs="Times New Roman"/>
            <w:color w:val="000000"/>
            <w:sz w:val="20"/>
            <w:szCs w:val="20"/>
          </w:rPr>
          <w:delText xml:space="preserve"> production</w:delText>
        </w:r>
        <w:r w:rsidR="00943604" w:rsidRPr="00CC3090" w:rsidDel="00C8067A">
          <w:rPr>
            <w:rFonts w:ascii="Times New Roman" w:eastAsia="SimSun" w:hAnsi="Times New Roman" w:cs="Times New Roman"/>
            <w:color w:val="000000"/>
            <w:sz w:val="20"/>
            <w:szCs w:val="20"/>
          </w:rPr>
          <w:delText>.</w:delText>
        </w:r>
        <w:r w:rsidR="0088787E" w:rsidRPr="00CC3090" w:rsidDel="00C8067A">
          <w:rPr>
            <w:rFonts w:ascii="Times New Roman" w:eastAsia="SimSun" w:hAnsi="Times New Roman" w:cs="Times New Roman"/>
            <w:color w:val="000000"/>
            <w:sz w:val="20"/>
            <w:szCs w:val="20"/>
          </w:rPr>
          <w:delText xml:space="preserve"> </w:delText>
        </w:r>
        <w:r w:rsidR="001340C7" w:rsidRPr="00CC3090" w:rsidDel="00C8067A">
          <w:rPr>
            <w:rFonts w:ascii="Times New Roman" w:eastAsia="SimSun" w:hAnsi="Times New Roman" w:cs="Times New Roman"/>
            <w:color w:val="131413"/>
            <w:szCs w:val="21"/>
          </w:rPr>
          <w:delText>To mirror</w:delText>
        </w:r>
        <w:r w:rsidR="00FB2F07" w:rsidRPr="00CC3090" w:rsidDel="00C8067A">
          <w:rPr>
            <w:rFonts w:ascii="Times New Roman" w:eastAsia="SimSun" w:hAnsi="Times New Roman" w:cs="Times New Roman"/>
            <w:color w:val="131413"/>
            <w:szCs w:val="21"/>
          </w:rPr>
          <w:delText>ing</w:delText>
        </w:r>
        <w:r w:rsidR="001340C7" w:rsidRPr="00CC3090" w:rsidDel="00C8067A">
          <w:rPr>
            <w:rFonts w:ascii="Times New Roman" w:eastAsia="SimSun" w:hAnsi="Times New Roman" w:cs="Times New Roman"/>
            <w:color w:val="131413"/>
            <w:szCs w:val="21"/>
          </w:rPr>
          <w:delText xml:space="preserve"> the </w:delText>
        </w:r>
        <w:r w:rsidR="00230610" w:rsidRPr="00CC3090" w:rsidDel="00C8067A">
          <w:rPr>
            <w:rFonts w:ascii="Times New Roman" w:eastAsia="SimSun" w:hAnsi="Times New Roman" w:cs="Times New Roman"/>
            <w:color w:val="131413"/>
            <w:szCs w:val="21"/>
          </w:rPr>
          <w:delText xml:space="preserve">response of </w:delText>
        </w:r>
        <w:r w:rsidR="00FB2F07" w:rsidRPr="00CC3090" w:rsidDel="00C8067A">
          <w:rPr>
            <w:rFonts w:ascii="Times New Roman" w:eastAsia="SimSun" w:hAnsi="Times New Roman" w:cs="Times New Roman"/>
            <w:color w:val="131413"/>
            <w:szCs w:val="21"/>
          </w:rPr>
          <w:delText xml:space="preserve">personalized </w:delText>
        </w:r>
        <w:r w:rsidR="001340C7" w:rsidRPr="00CC3090" w:rsidDel="00C8067A">
          <w:rPr>
            <w:rFonts w:ascii="Times New Roman" w:eastAsia="SimSun" w:hAnsi="Times New Roman" w:cs="Times New Roman"/>
            <w:color w:val="131413"/>
            <w:szCs w:val="21"/>
          </w:rPr>
          <w:delText>gut microbial system in humans</w:delText>
        </w:r>
        <w:r w:rsidR="00230610" w:rsidRPr="00CC3090" w:rsidDel="00C8067A">
          <w:rPr>
            <w:rFonts w:ascii="Times New Roman" w:eastAsia="SimSun" w:hAnsi="Times New Roman" w:cs="Times New Roman"/>
            <w:color w:val="131413"/>
            <w:szCs w:val="21"/>
          </w:rPr>
          <w:delText xml:space="preserve"> while controlling </w:delText>
        </w:r>
        <w:r w:rsidR="00986565" w:rsidRPr="00CC3090" w:rsidDel="00C8067A">
          <w:rPr>
            <w:rFonts w:ascii="Times New Roman" w:eastAsia="SimSun" w:hAnsi="Times New Roman" w:cs="Times New Roman"/>
            <w:color w:val="131413"/>
            <w:szCs w:val="21"/>
          </w:rPr>
          <w:delText xml:space="preserve">confounding </w:delText>
        </w:r>
        <w:r w:rsidR="00230610" w:rsidRPr="00CC3090" w:rsidDel="00C8067A">
          <w:rPr>
            <w:rFonts w:ascii="Times New Roman" w:eastAsia="SimSun" w:hAnsi="Times New Roman" w:cs="Times New Roman"/>
            <w:color w:val="000000"/>
            <w:shd w:val="clear" w:color="auto" w:fill="FFFFFF"/>
          </w:rPr>
          <w:delText>variation between individuals that driven by environmental differences and other host differences</w:delText>
        </w:r>
        <w:r w:rsidR="001340C7" w:rsidRPr="00CC3090" w:rsidDel="00C8067A">
          <w:rPr>
            <w:rFonts w:ascii="Times New Roman" w:eastAsia="SimSun" w:hAnsi="Times New Roman" w:cs="Times New Roman"/>
            <w:color w:val="131413"/>
            <w:szCs w:val="21"/>
          </w:rPr>
          <w:delText xml:space="preserve">, </w:delText>
        </w:r>
        <w:r w:rsidR="00600CEE" w:rsidRPr="00CC3090" w:rsidDel="00C8067A">
          <w:rPr>
            <w:rFonts w:ascii="Times New Roman" w:eastAsia="SimSun" w:hAnsi="Times New Roman" w:cs="Times New Roman"/>
            <w:color w:val="2A2A2A"/>
            <w:szCs w:val="21"/>
            <w:shd w:val="clear" w:color="auto" w:fill="FFFFFF"/>
          </w:rPr>
          <w:delText xml:space="preserve">age-matched and gender-matched </w:delText>
        </w:r>
        <w:r w:rsidR="00D2793C" w:rsidRPr="00CC3090" w:rsidDel="00C8067A">
          <w:rPr>
            <w:rFonts w:ascii="Times New Roman" w:eastAsia="SimSun" w:hAnsi="Times New Roman" w:cs="Times New Roman"/>
            <w:color w:val="2A2A2A"/>
            <w:szCs w:val="21"/>
            <w:shd w:val="clear" w:color="auto" w:fill="FFFFFF"/>
          </w:rPr>
          <w:delText xml:space="preserve">isogenic </w:delText>
        </w:r>
        <w:r w:rsidR="009D30A0" w:rsidRPr="00CC3090" w:rsidDel="00C8067A">
          <w:rPr>
            <w:rFonts w:ascii="Times New Roman" w:eastAsia="SimSun" w:hAnsi="Times New Roman" w:cs="Times New Roman"/>
            <w:color w:val="2A2A2A"/>
            <w:szCs w:val="21"/>
            <w:shd w:val="clear" w:color="auto" w:fill="FFFFFF"/>
          </w:rPr>
          <w:delText xml:space="preserve">for different </w:delText>
        </w:r>
        <w:r w:rsidR="00600CEE" w:rsidRPr="00CC3090" w:rsidDel="00C8067A">
          <w:rPr>
            <w:rFonts w:ascii="Times New Roman" w:eastAsia="SimSun" w:hAnsi="Times New Roman" w:cs="Times New Roman"/>
            <w:color w:val="2A2A2A"/>
            <w:szCs w:val="21"/>
            <w:shd w:val="clear" w:color="auto" w:fill="FFFFFF"/>
          </w:rPr>
          <w:delText>gut microbiome</w:delText>
        </w:r>
        <w:r w:rsidR="009D30A0" w:rsidRPr="00CC3090" w:rsidDel="00C8067A">
          <w:rPr>
            <w:rFonts w:ascii="Times New Roman" w:eastAsia="SimSun" w:hAnsi="Times New Roman" w:cs="Times New Roman"/>
            <w:color w:val="2A2A2A"/>
            <w:szCs w:val="21"/>
            <w:shd w:val="clear" w:color="auto" w:fill="FFFFFF"/>
          </w:rPr>
          <w:delText xml:space="preserve"> were purchased from different commercial vendors</w:delText>
        </w:r>
        <w:r w:rsidR="00855B4B" w:rsidRPr="00CC3090" w:rsidDel="00C8067A">
          <w:rPr>
            <w:rFonts w:ascii="Times New Roman" w:eastAsia="SimSun" w:hAnsi="Times New Roman" w:cs="Times New Roman"/>
            <w:color w:val="131413"/>
            <w:szCs w:val="21"/>
          </w:rPr>
          <w:delText>.</w:delText>
        </w:r>
        <w:r w:rsidR="00317E3F" w:rsidRPr="00CC3090" w:rsidDel="00C8067A">
          <w:rPr>
            <w:rFonts w:ascii="Times New Roman" w:eastAsia="SimSun" w:hAnsi="Times New Roman" w:cs="Times New Roman"/>
            <w:color w:val="131413"/>
            <w:szCs w:val="21"/>
          </w:rPr>
          <w:delText xml:space="preserve"> </w:delText>
        </w:r>
        <w:r w:rsidR="00CC3090" w:rsidRPr="00CC3090" w:rsidDel="00C8067A">
          <w:rPr>
            <w:rFonts w:ascii="Times New Roman" w:eastAsia="SimSun" w:hAnsi="Times New Roman" w:cs="Times New Roman"/>
            <w:color w:val="131413"/>
            <w:szCs w:val="21"/>
          </w:rPr>
          <w:delText>As expected,</w:delText>
        </w:r>
        <w:r w:rsidR="00CC3090" w:rsidDel="00C8067A">
          <w:rPr>
            <w:rFonts w:ascii="Times New Roman" w:eastAsia="SimSun" w:hAnsi="Times New Roman" w:cs="Times New Roman"/>
            <w:color w:val="131413"/>
            <w:szCs w:val="21"/>
          </w:rPr>
          <w:delText xml:space="preserve"> </w:delText>
        </w:r>
        <w:r w:rsidR="00114575" w:rsidRPr="00923B85" w:rsidDel="00C8067A">
          <w:rPr>
            <w:rFonts w:ascii="Times New Roman" w:hAnsi="Times New Roman" w:cs="Times New Roman"/>
            <w:color w:val="2A2A2A"/>
            <w:szCs w:val="21"/>
            <w:shd w:val="clear" w:color="auto" w:fill="FFFFFF"/>
          </w:rPr>
          <w:delText>we observed significant differences in the microbiota composition of mice from the four independent breeder sources</w:delText>
        </w:r>
        <w:r w:rsidR="00114575" w:rsidDel="00C8067A">
          <w:rPr>
            <w:rFonts w:ascii="Times New Roman" w:hAnsi="Times New Roman" w:cs="Times New Roman"/>
            <w:color w:val="2A2A2A"/>
            <w:szCs w:val="21"/>
            <w:shd w:val="clear" w:color="auto" w:fill="FFFFFF"/>
          </w:rPr>
          <w:delText>, d</w:delText>
        </w:r>
        <w:r w:rsidR="00756B90" w:rsidRPr="00923B85" w:rsidDel="00C8067A">
          <w:rPr>
            <w:rFonts w:ascii="Times New Roman" w:hAnsi="Times New Roman" w:cs="Times New Roman"/>
            <w:color w:val="2A2A2A"/>
            <w:szCs w:val="21"/>
            <w:shd w:val="clear" w:color="auto" w:fill="FFFFFF"/>
          </w:rPr>
          <w:delText>espite being housed in the same environment and fed the same cellulose-based diet 7 days prior to analysis</w:delText>
        </w:r>
        <w:r w:rsidR="00114575" w:rsidDel="00C8067A">
          <w:rPr>
            <w:rFonts w:ascii="Times New Roman" w:hAnsi="Times New Roman" w:cs="Times New Roman"/>
            <w:color w:val="2A2A2A"/>
            <w:szCs w:val="21"/>
            <w:shd w:val="clear" w:color="auto" w:fill="FFFFFF"/>
          </w:rPr>
          <w:delText xml:space="preserve"> (</w:delText>
        </w:r>
        <w:r w:rsidR="00114575" w:rsidRPr="00114575" w:rsidDel="00C8067A">
          <w:rPr>
            <w:rFonts w:ascii="Times New Roman" w:hAnsi="Times New Roman" w:cs="Times New Roman"/>
            <w:b/>
            <w:bCs/>
            <w:color w:val="2A2A2A"/>
            <w:szCs w:val="21"/>
            <w:shd w:val="clear" w:color="auto" w:fill="FFFFFF"/>
          </w:rPr>
          <w:delText>Fig 1B</w:delText>
        </w:r>
        <w:r w:rsidR="00114575" w:rsidDel="00C8067A">
          <w:rPr>
            <w:rFonts w:ascii="Times New Roman" w:hAnsi="Times New Roman" w:cs="Times New Roman"/>
            <w:color w:val="2A2A2A"/>
            <w:szCs w:val="21"/>
            <w:shd w:val="clear" w:color="auto" w:fill="FFFFFF"/>
          </w:rPr>
          <w:delText>)</w:delText>
        </w:r>
        <w:r w:rsidR="00756B90" w:rsidRPr="00923B85" w:rsidDel="00C8067A">
          <w:rPr>
            <w:rFonts w:ascii="Times New Roman" w:hAnsi="Times New Roman" w:cs="Times New Roman"/>
            <w:color w:val="2A2A2A"/>
            <w:szCs w:val="21"/>
            <w:shd w:val="clear" w:color="auto" w:fill="FFFFFF"/>
          </w:rPr>
          <w:delText xml:space="preserve">. </w:delText>
        </w:r>
        <w:r w:rsidR="00756B90" w:rsidRPr="00923B85" w:rsidDel="00C8067A">
          <w:rPr>
            <w:rFonts w:ascii="Times New Roman" w:hAnsi="Times New Roman" w:cs="Times New Roman"/>
            <w:color w:val="242021"/>
            <w:szCs w:val="21"/>
          </w:rPr>
          <w:delText xml:space="preserve">Bray-curtis distance </w:delText>
        </w:r>
        <w:r w:rsidR="00C70F0B" w:rsidDel="00C8067A">
          <w:rPr>
            <w:rFonts w:ascii="Times New Roman" w:hAnsi="Times New Roman" w:cs="Times New Roman"/>
            <w:color w:val="242021"/>
            <w:szCs w:val="21"/>
          </w:rPr>
          <w:delText xml:space="preserve">further </w:delText>
        </w:r>
        <w:r w:rsidR="00756B90" w:rsidRPr="00923B85" w:rsidDel="00C8067A">
          <w:rPr>
            <w:rFonts w:ascii="Times New Roman" w:hAnsi="Times New Roman" w:cs="Times New Roman"/>
            <w:color w:val="242021"/>
            <w:szCs w:val="21"/>
          </w:rPr>
          <w:delText xml:space="preserve">confirmed a different distribution between </w:delText>
        </w:r>
        <w:r w:rsidR="00756B90" w:rsidRPr="00923B85" w:rsidDel="00C8067A">
          <w:rPr>
            <w:rFonts w:ascii="Times New Roman" w:hAnsi="Times New Roman" w:cs="Times New Roman"/>
            <w:color w:val="000000"/>
            <w:szCs w:val="21"/>
          </w:rPr>
          <w:delText>different vendor-purchased mice</w:delText>
        </w:r>
        <w:r w:rsidR="00756B90" w:rsidRPr="00923B85" w:rsidDel="00C8067A">
          <w:rPr>
            <w:rFonts w:ascii="Times New Roman" w:hAnsi="Times New Roman" w:cs="Times New Roman"/>
            <w:color w:val="242021"/>
            <w:szCs w:val="21"/>
          </w:rPr>
          <w:delText xml:space="preserve"> </w:delText>
        </w:r>
        <w:r w:rsidR="00756B90" w:rsidRPr="00923B85" w:rsidDel="00C8067A">
          <w:rPr>
            <w:rFonts w:ascii="Times New Roman" w:hAnsi="Times New Roman" w:cs="Times New Roman"/>
            <w:color w:val="131413"/>
            <w:szCs w:val="21"/>
          </w:rPr>
          <w:delText>(</w:delText>
        </w:r>
        <w:r w:rsidR="00756B90" w:rsidRPr="00923B85" w:rsidDel="00C8067A">
          <w:rPr>
            <w:rFonts w:ascii="Times New Roman" w:hAnsi="Times New Roman" w:cs="Times New Roman"/>
            <w:b/>
            <w:bCs/>
            <w:color w:val="131413"/>
            <w:szCs w:val="21"/>
          </w:rPr>
          <w:delText>Fig 1C</w:delText>
        </w:r>
        <w:r w:rsidR="00756B90" w:rsidRPr="00923B85" w:rsidDel="00C8067A">
          <w:rPr>
            <w:rFonts w:ascii="Times New Roman" w:hAnsi="Times New Roman" w:cs="Times New Roman"/>
            <w:color w:val="131413"/>
            <w:szCs w:val="21"/>
          </w:rPr>
          <w:delText>)</w:delText>
        </w:r>
        <w:r w:rsidR="00756B90" w:rsidRPr="00923B85" w:rsidDel="00C8067A">
          <w:rPr>
            <w:rFonts w:ascii="Times New Roman" w:hAnsi="Times New Roman" w:cs="Times New Roman"/>
            <w:color w:val="242021"/>
            <w:szCs w:val="21"/>
          </w:rPr>
          <w:delText>.</w:delText>
        </w:r>
        <w:r w:rsidR="00114575" w:rsidDel="00C8067A">
          <w:rPr>
            <w:rFonts w:ascii="Times New Roman" w:hAnsi="Times New Roman" w:cs="Times New Roman"/>
            <w:color w:val="242021"/>
            <w:szCs w:val="21"/>
          </w:rPr>
          <w:delText xml:space="preserve"> </w:delText>
        </w:r>
      </w:del>
    </w:p>
    <w:p w14:paraId="1D37061B" w14:textId="4342C1E8" w:rsidR="00F12FD7" w:rsidRPr="001A14B8" w:rsidDel="00C8067A" w:rsidRDefault="00FD0EDE">
      <w:pPr>
        <w:widowControl/>
        <w:jc w:val="left"/>
        <w:rPr>
          <w:del w:id="2928" w:author="刘 红宾" w:date="2020-12-14T15:53:00Z"/>
          <w:rFonts w:ascii="Times New Roman" w:hAnsi="Times New Roman" w:cs="Times New Roman"/>
          <w:szCs w:val="21"/>
        </w:rPr>
        <w:pPrChange w:id="2929" w:author="刘 红宾" w:date="2020-12-14T15:53:00Z">
          <w:pPr/>
        </w:pPrChange>
      </w:pPr>
      <w:del w:id="2930" w:author="刘 红宾" w:date="2020-12-14T15:53:00Z">
        <w:r w:rsidDel="00C8067A">
          <w:rPr>
            <w:rFonts w:ascii="MinionPro-Regular" w:hAnsi="MinionPro-Regular"/>
            <w:color w:val="000000"/>
            <w:sz w:val="20"/>
            <w:szCs w:val="20"/>
          </w:rPr>
          <w:delText>M</w:delText>
        </w:r>
        <w:r w:rsidRPr="00FD0EDE" w:rsidDel="00C8067A">
          <w:rPr>
            <w:rFonts w:ascii="MinionPro-Regular" w:hAnsi="MinionPro-Regular"/>
            <w:color w:val="000000"/>
            <w:sz w:val="20"/>
            <w:szCs w:val="20"/>
          </w:rPr>
          <w:delText xml:space="preserve">ultiple measurement types </w:delText>
        </w:r>
        <w:r w:rsidDel="00C8067A">
          <w:rPr>
            <w:rFonts w:ascii="MinionPro-Regular" w:hAnsi="MinionPro-Regular"/>
            <w:color w:val="000000"/>
            <w:sz w:val="20"/>
            <w:szCs w:val="20"/>
          </w:rPr>
          <w:delText xml:space="preserve">of the gut microbiome </w:delText>
        </w:r>
        <w:r w:rsidRPr="00FD0EDE" w:rsidDel="00C8067A">
          <w:rPr>
            <w:rFonts w:ascii="MinionPro-Regular" w:hAnsi="MinionPro-Regular"/>
            <w:color w:val="000000"/>
            <w:sz w:val="20"/>
            <w:szCs w:val="20"/>
          </w:rPr>
          <w:delText xml:space="preserve">from </w:delText>
        </w:r>
        <w:r w:rsidR="00223848" w:rsidDel="00C8067A">
          <w:rPr>
            <w:rFonts w:ascii="MinionPro-Regular" w:hAnsi="MinionPro-Regular"/>
            <w:color w:val="000000"/>
            <w:sz w:val="20"/>
            <w:szCs w:val="20"/>
          </w:rPr>
          <w:delText xml:space="preserve">longitudinal </w:delText>
        </w:r>
        <w:r w:rsidRPr="00FD0EDE" w:rsidDel="00C8067A">
          <w:rPr>
            <w:rFonts w:ascii="MinionPro-Regular" w:hAnsi="MinionPro-Regular"/>
            <w:color w:val="000000"/>
            <w:sz w:val="20"/>
            <w:szCs w:val="20"/>
          </w:rPr>
          <w:delText>stool specimens</w:delText>
        </w:r>
        <w:r w:rsidR="00223848" w:rsidDel="00C8067A">
          <w:rPr>
            <w:rFonts w:ascii="MinionPro-Regular" w:hAnsi="MinionPro-Regular"/>
            <w:color w:val="000000"/>
            <w:sz w:val="20"/>
            <w:szCs w:val="20"/>
          </w:rPr>
          <w:delText xml:space="preserve"> of each mice were generated</w:delText>
        </w:r>
        <w:r w:rsidR="00F12FD7" w:rsidDel="00C8067A">
          <w:rPr>
            <w:rFonts w:ascii="MinionPro-Regular" w:hAnsi="MinionPro-Regular"/>
            <w:color w:val="000000"/>
            <w:sz w:val="20"/>
            <w:szCs w:val="20"/>
          </w:rPr>
          <w:delText xml:space="preserve">. </w:delText>
        </w:r>
        <w:r w:rsidR="00FB15F3" w:rsidDel="00C8067A">
          <w:rPr>
            <w:rFonts w:ascii="Times New Roman" w:hAnsi="Times New Roman" w:cs="Times New Roman"/>
            <w:szCs w:val="21"/>
          </w:rPr>
          <w:delText>T</w:delText>
        </w:r>
        <w:r w:rsidR="00FB15F3" w:rsidRPr="0089077F" w:rsidDel="00C8067A">
          <w:rPr>
            <w:rFonts w:ascii="Times New Roman" w:hAnsi="Times New Roman" w:cs="Times New Roman"/>
            <w:szCs w:val="21"/>
          </w:rPr>
          <w:delText>he temporal variations in community structure</w:delText>
        </w:r>
        <w:r w:rsidR="00FB15F3" w:rsidRPr="00923B85" w:rsidDel="00C8067A">
          <w:rPr>
            <w:rFonts w:ascii="Times New Roman" w:hAnsi="Times New Roman" w:cs="Times New Roman"/>
            <w:szCs w:val="21"/>
          </w:rPr>
          <w:delText xml:space="preserve"> </w:delText>
        </w:r>
        <w:r w:rsidR="00FB15F3" w:rsidDel="00C8067A">
          <w:rPr>
            <w:rFonts w:ascii="Times New Roman" w:hAnsi="Times New Roman" w:cs="Times New Roman"/>
            <w:szCs w:val="21"/>
          </w:rPr>
          <w:delText xml:space="preserve">was accessed using </w:delText>
        </w:r>
        <w:r w:rsidR="0089077F" w:rsidRPr="0089077F" w:rsidDel="00C8067A">
          <w:rPr>
            <w:rFonts w:ascii="Times New Roman" w:hAnsi="Times New Roman" w:cs="Times New Roman"/>
            <w:szCs w:val="21"/>
          </w:rPr>
          <w:delText>16S rRNA</w:delText>
        </w:r>
        <w:r w:rsidR="0089077F" w:rsidDel="00C8067A">
          <w:rPr>
            <w:rFonts w:ascii="Times New Roman" w:hAnsi="Times New Roman" w:cs="Times New Roman" w:hint="eastAsia"/>
            <w:szCs w:val="21"/>
          </w:rPr>
          <w:delText xml:space="preserve"> </w:delText>
        </w:r>
        <w:r w:rsidR="0089077F" w:rsidRPr="0089077F" w:rsidDel="00C8067A">
          <w:rPr>
            <w:rFonts w:ascii="Times New Roman" w:hAnsi="Times New Roman" w:cs="Times New Roman"/>
            <w:szCs w:val="21"/>
          </w:rPr>
          <w:delText>gene sequencing.</w:delText>
        </w:r>
        <w:r w:rsidR="001D2716" w:rsidDel="00C8067A">
          <w:rPr>
            <w:rFonts w:ascii="Times New Roman" w:hAnsi="Times New Roman" w:cs="Times New Roman"/>
            <w:szCs w:val="21"/>
          </w:rPr>
          <w:delText xml:space="preserve"> </w:delText>
        </w:r>
        <w:r w:rsidR="00EC5F30" w:rsidRPr="00EC5F30" w:rsidDel="00C8067A">
          <w:rPr>
            <w:rFonts w:ascii="Times New Roman" w:hAnsi="Times New Roman" w:cs="Times New Roman"/>
            <w:szCs w:val="21"/>
          </w:rPr>
          <w:delText>Since model construction is aided by absolute abundance</w:delText>
        </w:r>
        <w:r w:rsidR="00FB15F3" w:rsidDel="00C8067A">
          <w:rPr>
            <w:rFonts w:ascii="Times New Roman" w:hAnsi="Times New Roman" w:cs="Times New Roman" w:hint="eastAsia"/>
            <w:szCs w:val="21"/>
          </w:rPr>
          <w:delText xml:space="preserve"> </w:delText>
        </w:r>
        <w:r w:rsidR="00EC5F30" w:rsidRPr="00EC5F30" w:rsidDel="00C8067A">
          <w:rPr>
            <w:rFonts w:ascii="Times New Roman" w:hAnsi="Times New Roman" w:cs="Times New Roman"/>
            <w:szCs w:val="21"/>
          </w:rPr>
          <w:delText xml:space="preserve">information, the </w:delText>
        </w:r>
        <w:r w:rsidR="00B85F19" w:rsidDel="00C8067A">
          <w:rPr>
            <w:rFonts w:ascii="Times New Roman" w:hAnsi="Times New Roman" w:cs="Times New Roman"/>
            <w:szCs w:val="21"/>
          </w:rPr>
          <w:delText xml:space="preserve">coupling </w:delText>
        </w:r>
        <w:r w:rsidR="00EC5F30" w:rsidRPr="00EC5F30" w:rsidDel="00C8067A">
          <w:rPr>
            <w:rFonts w:ascii="Times New Roman" w:hAnsi="Times New Roman" w:cs="Times New Roman"/>
            <w:szCs w:val="21"/>
          </w:rPr>
          <w:delText>total biomass</w:delText>
        </w:r>
        <w:r w:rsidR="00FB15F3" w:rsidRPr="00FB15F3" w:rsidDel="00C8067A">
          <w:rPr>
            <w:rFonts w:ascii="Times New Roman" w:hAnsi="Times New Roman" w:cs="Times New Roman"/>
            <w:szCs w:val="21"/>
          </w:rPr>
          <w:delText xml:space="preserve"> </w:delText>
        </w:r>
        <w:r w:rsidR="00B85F19" w:rsidRPr="00EC5F30" w:rsidDel="00C8067A">
          <w:rPr>
            <w:rFonts w:ascii="Times New Roman" w:hAnsi="Times New Roman" w:cs="Times New Roman"/>
            <w:szCs w:val="21"/>
          </w:rPr>
          <w:delText>was monitored</w:delText>
        </w:r>
        <w:r w:rsidR="00B85F19" w:rsidRPr="00923B85" w:rsidDel="00C8067A">
          <w:rPr>
            <w:rFonts w:ascii="Times New Roman" w:hAnsi="Times New Roman" w:cs="Times New Roman"/>
            <w:szCs w:val="21"/>
          </w:rPr>
          <w:delText xml:space="preserve"> </w:delText>
        </w:r>
        <w:r w:rsidR="00FB15F3" w:rsidRPr="00923B85" w:rsidDel="00C8067A">
          <w:rPr>
            <w:rFonts w:ascii="Times New Roman" w:hAnsi="Times New Roman" w:cs="Times New Roman"/>
            <w:szCs w:val="21"/>
          </w:rPr>
          <w:delText>using qPCR</w:delText>
        </w:r>
        <w:r w:rsidR="00B85F19" w:rsidDel="00C8067A">
          <w:rPr>
            <w:rFonts w:ascii="Times New Roman" w:hAnsi="Times New Roman" w:cs="Times New Roman"/>
            <w:szCs w:val="21"/>
          </w:rPr>
          <w:delText xml:space="preserve">. </w:delText>
        </w:r>
        <w:r w:rsidR="00B85F19" w:rsidRPr="00B85F19" w:rsidDel="00C8067A">
          <w:rPr>
            <w:rFonts w:ascii="Times New Roman" w:hAnsi="Times New Roman" w:cs="Times New Roman"/>
            <w:szCs w:val="21"/>
          </w:rPr>
          <w:delText xml:space="preserve">In addition, </w:delText>
        </w:r>
        <w:r w:rsidR="00B85F19" w:rsidDel="00C8067A">
          <w:rPr>
            <w:rFonts w:ascii="FrutigerLTPro-LightCn" w:hAnsi="FrutigerLTPro-LightCn"/>
            <w:color w:val="242021"/>
            <w:sz w:val="20"/>
            <w:szCs w:val="20"/>
          </w:rPr>
          <w:delText>a</w:delText>
        </w:r>
        <w:r w:rsidR="001D2716" w:rsidRPr="001D2716" w:rsidDel="00C8067A">
          <w:rPr>
            <w:rFonts w:ascii="FrutigerLTPro-LightCn" w:hAnsi="FrutigerLTPro-LightCn"/>
            <w:color w:val="242021"/>
            <w:sz w:val="20"/>
            <w:szCs w:val="20"/>
          </w:rPr>
          <w:delText xml:space="preserve"> parallel</w:delText>
        </w:r>
        <w:r w:rsidR="008F5529" w:rsidDel="00C8067A">
          <w:rPr>
            <w:rFonts w:ascii="FrutigerLTPro-LightCn" w:hAnsi="FrutigerLTPro-LightCn"/>
            <w:color w:val="242021"/>
            <w:sz w:val="20"/>
            <w:szCs w:val="20"/>
          </w:rPr>
          <w:delText>ing targeted</w:delText>
        </w:r>
        <w:r w:rsidR="001D2716" w:rsidRPr="001D2716" w:rsidDel="00C8067A">
          <w:rPr>
            <w:rFonts w:ascii="FrutigerLTPro-LightCn" w:hAnsi="FrutigerLTPro-LightCn"/>
            <w:color w:val="242021"/>
            <w:sz w:val="20"/>
            <w:szCs w:val="20"/>
          </w:rPr>
          <w:delText xml:space="preserve"> metabonomic approach was</w:delText>
        </w:r>
        <w:r w:rsidR="008F5529" w:rsidRPr="008F5529" w:rsidDel="00C8067A">
          <w:rPr>
            <w:rFonts w:ascii="FrutigerLTPro-LightCn" w:hAnsi="FrutigerLTPro-LightCn"/>
            <w:color w:val="242021"/>
            <w:sz w:val="20"/>
            <w:szCs w:val="20"/>
          </w:rPr>
          <w:delText xml:space="preserve"> </w:delText>
        </w:r>
        <w:r w:rsidR="008F5529" w:rsidRPr="001D2716" w:rsidDel="00C8067A">
          <w:rPr>
            <w:rFonts w:ascii="FrutigerLTPro-LightCn" w:hAnsi="FrutigerLTPro-LightCn"/>
            <w:color w:val="242021"/>
            <w:sz w:val="20"/>
            <w:szCs w:val="20"/>
          </w:rPr>
          <w:delText xml:space="preserve">used to determine </w:delText>
        </w:r>
        <w:r w:rsidR="008F5529" w:rsidDel="00C8067A">
          <w:rPr>
            <w:rFonts w:ascii="FrutigerLTPro-LightCn" w:hAnsi="FrutigerLTPro-LightCn"/>
            <w:color w:val="242021"/>
            <w:sz w:val="20"/>
            <w:szCs w:val="20"/>
          </w:rPr>
          <w:delText xml:space="preserve">the </w:delText>
        </w:r>
        <w:r w:rsidR="00341EAF" w:rsidDel="00C8067A">
          <w:rPr>
            <w:rFonts w:ascii="FrutigerLTPro-LightCn" w:hAnsi="FrutigerLTPro-LightCn"/>
            <w:color w:val="242021"/>
            <w:sz w:val="20"/>
            <w:szCs w:val="20"/>
          </w:rPr>
          <w:delText xml:space="preserve">dynamics of </w:delText>
        </w:r>
        <w:r w:rsidR="00D0243E" w:rsidDel="00C8067A">
          <w:rPr>
            <w:rFonts w:ascii="FrutigerLTPro-LightCn" w:hAnsi="FrutigerLTPro-LightCn"/>
            <w:color w:val="242021"/>
            <w:sz w:val="20"/>
            <w:szCs w:val="20"/>
          </w:rPr>
          <w:delText>SCFAs</w:delText>
        </w:r>
        <w:r w:rsidR="0059787C" w:rsidDel="00C8067A">
          <w:rPr>
            <w:rFonts w:ascii="FrutigerLTPro-LightCn" w:hAnsi="FrutigerLTPro-LightCn"/>
            <w:color w:val="242021"/>
            <w:sz w:val="20"/>
            <w:szCs w:val="20"/>
          </w:rPr>
          <w:delText xml:space="preserve"> concentrations</w:delText>
        </w:r>
        <w:r w:rsidR="00D0243E" w:rsidDel="00C8067A">
          <w:rPr>
            <w:rFonts w:ascii="FrutigerLTPro-LightCn" w:hAnsi="FrutigerLTPro-LightCn"/>
            <w:color w:val="242021"/>
            <w:sz w:val="20"/>
            <w:szCs w:val="20"/>
          </w:rPr>
          <w:delText xml:space="preserve">. </w:delText>
        </w:r>
        <w:r w:rsidR="003437EB" w:rsidDel="00C8067A">
          <w:rPr>
            <w:rFonts w:ascii="FrutigerLTPro-LightCn" w:hAnsi="FrutigerLTPro-LightCn"/>
            <w:color w:val="242021"/>
            <w:sz w:val="20"/>
            <w:szCs w:val="20"/>
          </w:rPr>
          <w:delText>Through</w:delText>
        </w:r>
        <w:r w:rsidR="0059787C" w:rsidDel="00C8067A">
          <w:rPr>
            <w:rFonts w:ascii="FrutigerLTPro-LightCn" w:hAnsi="FrutigerLTPro-LightCn"/>
            <w:color w:val="242021"/>
            <w:sz w:val="20"/>
            <w:szCs w:val="20"/>
          </w:rPr>
          <w:delText xml:space="preserve"> m</w:delText>
        </w:r>
        <w:r w:rsidR="001C6855" w:rsidRPr="00923B85" w:rsidDel="00C8067A">
          <w:rPr>
            <w:rFonts w:ascii="Times New Roman" w:hAnsi="Times New Roman" w:cs="Times New Roman"/>
            <w:color w:val="2A2A2A"/>
            <w:szCs w:val="21"/>
            <w:shd w:val="clear" w:color="auto" w:fill="FFFFFF"/>
          </w:rPr>
          <w:delText>etagenomic sequencing</w:delText>
        </w:r>
        <w:r w:rsidR="0059787C" w:rsidDel="00C8067A">
          <w:rPr>
            <w:rFonts w:ascii="FrutigerLTPro-LightCn" w:hAnsi="FrutigerLTPro-LightCn"/>
            <w:color w:val="242021"/>
            <w:sz w:val="20"/>
            <w:szCs w:val="20"/>
          </w:rPr>
          <w:delText xml:space="preserve">, </w:delText>
        </w:r>
        <w:r w:rsidR="003437EB" w:rsidDel="00C8067A">
          <w:rPr>
            <w:rFonts w:ascii="FrutigerLTPro-LightCn" w:hAnsi="FrutigerLTPro-LightCn"/>
            <w:color w:val="242021"/>
            <w:sz w:val="20"/>
            <w:szCs w:val="20"/>
          </w:rPr>
          <w:delText>function</w:delText>
        </w:r>
        <w:r w:rsidR="007809F4" w:rsidDel="00C8067A">
          <w:rPr>
            <w:rFonts w:ascii="FrutigerLTPro-LightCn" w:hAnsi="FrutigerLTPro-LightCn"/>
            <w:color w:val="242021"/>
            <w:sz w:val="20"/>
            <w:szCs w:val="20"/>
          </w:rPr>
          <w:delText>al</w:delText>
        </w:r>
        <w:r w:rsidR="003437EB" w:rsidDel="00C8067A">
          <w:rPr>
            <w:rFonts w:ascii="FrutigerLTPro-LightCn" w:hAnsi="FrutigerLTPro-LightCn"/>
            <w:color w:val="242021"/>
            <w:sz w:val="20"/>
            <w:szCs w:val="20"/>
          </w:rPr>
          <w:delText xml:space="preserve"> </w:delText>
        </w:r>
        <w:r w:rsidR="007809F4" w:rsidDel="00C8067A">
          <w:rPr>
            <w:rFonts w:ascii="FrutigerLTPro-LightCn" w:hAnsi="FrutigerLTPro-LightCn"/>
            <w:color w:val="242021"/>
            <w:sz w:val="20"/>
            <w:szCs w:val="20"/>
          </w:rPr>
          <w:delText xml:space="preserve">shift </w:delText>
        </w:r>
        <w:r w:rsidR="003437EB" w:rsidDel="00C8067A">
          <w:rPr>
            <w:rFonts w:ascii="FrutigerLTPro-LightCn" w:hAnsi="FrutigerLTPro-LightCn"/>
            <w:color w:val="242021"/>
            <w:sz w:val="20"/>
            <w:szCs w:val="20"/>
          </w:rPr>
          <w:delText xml:space="preserve">of the gut microbiome </w:delText>
        </w:r>
        <w:r w:rsidR="007809F4" w:rsidDel="00C8067A">
          <w:rPr>
            <w:rFonts w:ascii="FrutigerLTPro-LightCn" w:hAnsi="FrutigerLTPro-LightCn"/>
            <w:color w:val="242021"/>
            <w:sz w:val="20"/>
            <w:szCs w:val="20"/>
          </w:rPr>
          <w:delText xml:space="preserve">(e.g. gene abundance of inulinase) </w:delText>
        </w:r>
        <w:r w:rsidR="007D417C" w:rsidDel="00C8067A">
          <w:rPr>
            <w:rFonts w:ascii="FrutigerLTPro-LightCn" w:hAnsi="FrutigerLTPro-LightCn"/>
            <w:color w:val="242021"/>
            <w:sz w:val="20"/>
            <w:szCs w:val="20"/>
          </w:rPr>
          <w:delText xml:space="preserve">was documented. </w:delText>
        </w:r>
        <w:r w:rsidR="00F929DF" w:rsidRPr="00F929DF" w:rsidDel="00C8067A">
          <w:rPr>
            <w:rFonts w:ascii="MinionPro-Regular" w:hAnsi="MinionPro-Regular"/>
            <w:color w:val="000000"/>
            <w:sz w:val="20"/>
            <w:szCs w:val="20"/>
          </w:rPr>
          <w:delText xml:space="preserve">To </w:delText>
        </w:r>
        <w:r w:rsidR="00F929DF" w:rsidDel="00C8067A">
          <w:rPr>
            <w:rFonts w:ascii="MinionPro-Regular" w:hAnsi="MinionPro-Regular"/>
            <w:color w:val="000000"/>
            <w:sz w:val="20"/>
            <w:szCs w:val="20"/>
          </w:rPr>
          <w:delText xml:space="preserve">understand </w:delText>
        </w:r>
        <w:r w:rsidR="00F929DF" w:rsidRPr="00F929DF" w:rsidDel="00C8067A">
          <w:rPr>
            <w:rFonts w:ascii="MinionPro-Regular" w:hAnsi="MinionPro-Regular"/>
            <w:color w:val="000000"/>
            <w:sz w:val="20"/>
            <w:szCs w:val="20"/>
          </w:rPr>
          <w:delText>how members of the gut ecosystem</w:delText>
        </w:r>
        <w:r w:rsidR="00F929DF" w:rsidDel="00C8067A">
          <w:rPr>
            <w:rFonts w:ascii="MinionPro-Regular" w:hAnsi="MinionPro-Regular" w:hint="eastAsia"/>
            <w:color w:val="000000"/>
            <w:sz w:val="20"/>
            <w:szCs w:val="20"/>
          </w:rPr>
          <w:delText xml:space="preserve"> </w:delText>
        </w:r>
        <w:r w:rsidR="00F929DF" w:rsidRPr="00F929DF" w:rsidDel="00C8067A">
          <w:rPr>
            <w:rFonts w:ascii="MinionPro-Regular" w:hAnsi="MinionPro-Regular"/>
            <w:color w:val="000000"/>
            <w:sz w:val="20"/>
            <w:szCs w:val="20"/>
          </w:rPr>
          <w:delText xml:space="preserve">respond as individual strains as well as how </w:delText>
        </w:r>
        <w:r w:rsidR="00F929DF" w:rsidRPr="00933F6F" w:rsidDel="00C8067A">
          <w:rPr>
            <w:rFonts w:ascii="Times New Roman" w:hAnsi="Times New Roman" w:cs="Times New Roman"/>
            <w:color w:val="000000"/>
            <w:szCs w:val="21"/>
          </w:rPr>
          <w:delText xml:space="preserve">they interact with one another as functional groups </w:delText>
        </w:r>
        <w:r w:rsidR="00930C03" w:rsidRPr="00933F6F" w:rsidDel="00C8067A">
          <w:rPr>
            <w:rFonts w:ascii="Times New Roman" w:hAnsi="Times New Roman" w:cs="Times New Roman"/>
            <w:color w:val="000000"/>
            <w:szCs w:val="21"/>
          </w:rPr>
          <w:delText>and thereafter promote</w:delText>
        </w:r>
        <w:r w:rsidR="000504DE" w:rsidRPr="00933F6F" w:rsidDel="00C8067A">
          <w:rPr>
            <w:rFonts w:ascii="Times New Roman" w:hAnsi="Times New Roman" w:cs="Times New Roman"/>
            <w:color w:val="000000"/>
            <w:szCs w:val="21"/>
          </w:rPr>
          <w:delText xml:space="preserve"> the SCFA production</w:delText>
        </w:r>
        <w:r w:rsidR="00930C03" w:rsidRPr="00933F6F" w:rsidDel="00C8067A">
          <w:rPr>
            <w:rFonts w:ascii="Times New Roman" w:hAnsi="Times New Roman" w:cs="Times New Roman"/>
            <w:color w:val="000000"/>
            <w:szCs w:val="21"/>
          </w:rPr>
          <w:delText xml:space="preserve"> </w:delText>
        </w:r>
        <w:r w:rsidR="00F929DF" w:rsidRPr="00933F6F" w:rsidDel="00C8067A">
          <w:rPr>
            <w:rFonts w:ascii="Times New Roman" w:hAnsi="Times New Roman" w:cs="Times New Roman"/>
            <w:color w:val="000000"/>
            <w:szCs w:val="21"/>
          </w:rPr>
          <w:delText>when exposed to inulin</w:delText>
        </w:r>
        <w:r w:rsidR="004D1E60" w:rsidRPr="00933F6F" w:rsidDel="00C8067A">
          <w:rPr>
            <w:rFonts w:ascii="Times New Roman" w:hAnsi="Times New Roman" w:cs="Times New Roman"/>
            <w:color w:val="000000"/>
            <w:szCs w:val="21"/>
          </w:rPr>
          <w:delText xml:space="preserve">, multiple methods were employed to </w:delText>
        </w:r>
        <w:r w:rsidR="004D1E60" w:rsidRPr="00933F6F" w:rsidDel="00C8067A">
          <w:rPr>
            <w:rFonts w:ascii="Times New Roman" w:eastAsia="SimSun" w:hAnsi="Times New Roman" w:cs="Times New Roman"/>
            <w:color w:val="131413"/>
            <w:szCs w:val="21"/>
          </w:rPr>
          <w:delText xml:space="preserve">dissect the </w:delText>
        </w:r>
        <w:r w:rsidR="00757425" w:rsidRPr="00933F6F" w:rsidDel="00C8067A">
          <w:rPr>
            <w:rFonts w:ascii="Times New Roman" w:eastAsia="SimSun" w:hAnsi="Times New Roman" w:cs="Times New Roman"/>
            <w:color w:val="131413"/>
            <w:szCs w:val="21"/>
          </w:rPr>
          <w:delText>metabolic process of inulin from degradation to SCFA production</w:delText>
        </w:r>
        <w:r w:rsidR="00F929DF" w:rsidRPr="00933F6F" w:rsidDel="00C8067A">
          <w:rPr>
            <w:rFonts w:ascii="Times New Roman" w:hAnsi="Times New Roman" w:cs="Times New Roman"/>
            <w:color w:val="000000"/>
            <w:szCs w:val="21"/>
          </w:rPr>
          <w:delText>.</w:delText>
        </w:r>
        <w:r w:rsidR="005466FF" w:rsidRPr="00933F6F" w:rsidDel="00C8067A">
          <w:rPr>
            <w:rFonts w:ascii="Times New Roman" w:hAnsi="Times New Roman" w:cs="Times New Roman"/>
            <w:color w:val="000000"/>
            <w:szCs w:val="21"/>
          </w:rPr>
          <w:delText xml:space="preserve"> Generalized Lotka–Volterra (gLV)</w:delText>
        </w:r>
        <w:r w:rsidR="00254F76" w:rsidRPr="00933F6F" w:rsidDel="00C8067A">
          <w:rPr>
            <w:rFonts w:ascii="Times New Roman" w:hAnsi="Times New Roman" w:cs="Times New Roman"/>
            <w:color w:val="000000"/>
            <w:szCs w:val="21"/>
          </w:rPr>
          <w:delText>,</w:delText>
        </w:r>
        <w:r w:rsidR="005466FF" w:rsidRPr="00933F6F" w:rsidDel="00C8067A">
          <w:rPr>
            <w:rFonts w:ascii="Times New Roman" w:hAnsi="Times New Roman" w:cs="Times New Roman"/>
            <w:color w:val="000000"/>
            <w:szCs w:val="21"/>
          </w:rPr>
          <w:delText xml:space="preserve"> an ordinary differential equation model that represents microbial communities with a limited</w:delText>
        </w:r>
        <w:r w:rsidR="00254F76" w:rsidRPr="00933F6F" w:rsidDel="00C8067A">
          <w:rPr>
            <w:rFonts w:ascii="Times New Roman" w:hAnsi="Times New Roman" w:cs="Times New Roman"/>
            <w:color w:val="000000"/>
            <w:szCs w:val="21"/>
          </w:rPr>
          <w:delText xml:space="preserve"> </w:delText>
        </w:r>
        <w:r w:rsidR="005466FF" w:rsidRPr="00933F6F" w:rsidDel="00C8067A">
          <w:rPr>
            <w:rFonts w:ascii="Times New Roman" w:hAnsi="Times New Roman" w:cs="Times New Roman"/>
            <w:color w:val="000000"/>
            <w:szCs w:val="21"/>
          </w:rPr>
          <w:delText>number of parameters that can be deduced from time-series data</w:delText>
        </w:r>
        <w:r w:rsidR="00254F76" w:rsidRPr="00933F6F" w:rsidDel="00C8067A">
          <w:rPr>
            <w:rFonts w:ascii="Times New Roman" w:hAnsi="Times New Roman" w:cs="Times New Roman"/>
            <w:color w:val="000000"/>
            <w:szCs w:val="21"/>
          </w:rPr>
          <w:delText xml:space="preserve">, was employed to identify candidate </w:delText>
        </w:r>
        <w:r w:rsidR="007D1C30" w:rsidDel="00C8067A">
          <w:rPr>
            <w:rFonts w:ascii="Times New Roman" w:hAnsi="Times New Roman" w:cs="Times New Roman"/>
            <w:color w:val="000000"/>
            <w:szCs w:val="21"/>
          </w:rPr>
          <w:delText>inulin</w:delText>
        </w:r>
        <w:r w:rsidR="00254F76" w:rsidRPr="00933F6F" w:rsidDel="00C8067A">
          <w:rPr>
            <w:rFonts w:ascii="Times New Roman" w:hAnsi="Times New Roman" w:cs="Times New Roman"/>
            <w:color w:val="000000"/>
            <w:szCs w:val="21"/>
          </w:rPr>
          <w:delText xml:space="preserve"> degraders.</w:delText>
        </w:r>
        <w:r w:rsidR="008A195C" w:rsidRPr="00933F6F" w:rsidDel="00C8067A">
          <w:rPr>
            <w:rFonts w:ascii="Times New Roman" w:hAnsi="Times New Roman" w:cs="Times New Roman"/>
            <w:color w:val="000000"/>
            <w:szCs w:val="21"/>
          </w:rPr>
          <w:delText xml:space="preserve"> The Random Forest (RF) model, together with </w:delText>
        </w:r>
        <w:r w:rsidR="00D176C4" w:rsidRPr="00933F6F" w:rsidDel="00C8067A">
          <w:rPr>
            <w:rFonts w:ascii="Times New Roman" w:hAnsi="Times New Roman" w:cs="Times New Roman"/>
            <w:color w:val="000000"/>
            <w:szCs w:val="21"/>
          </w:rPr>
          <w:delText>elastic net regression model, was performed to iden</w:delText>
        </w:r>
        <w:r w:rsidR="000E754D" w:rsidRPr="00933F6F" w:rsidDel="00C8067A">
          <w:rPr>
            <w:rFonts w:ascii="Times New Roman" w:hAnsi="Times New Roman" w:cs="Times New Roman"/>
            <w:color w:val="000000"/>
            <w:szCs w:val="21"/>
          </w:rPr>
          <w:delText xml:space="preserve">tify potential SCFA producers. </w:delText>
        </w:r>
        <w:r w:rsidR="0097722C" w:rsidDel="00C8067A">
          <w:rPr>
            <w:rFonts w:ascii="Times New Roman" w:hAnsi="Times New Roman" w:cs="Times New Roman"/>
            <w:color w:val="000000"/>
            <w:szCs w:val="21"/>
          </w:rPr>
          <w:delText xml:space="preserve">Finally, </w:delText>
        </w:r>
        <w:r w:rsidR="00A60BA3" w:rsidDel="00C8067A">
          <w:rPr>
            <w:rFonts w:ascii="Times New Roman" w:eastAsia="SimSun" w:hAnsi="Times New Roman" w:cs="Times New Roman"/>
            <w:color w:val="000000"/>
            <w:sz w:val="20"/>
            <w:szCs w:val="20"/>
          </w:rPr>
          <w:delText>a</w:delText>
        </w:r>
        <w:r w:rsidR="005757A9" w:rsidDel="00C8067A">
          <w:rPr>
            <w:rFonts w:ascii="Times New Roman" w:eastAsia="SimSun" w:hAnsi="Times New Roman" w:cs="Times New Roman"/>
            <w:color w:val="000000"/>
            <w:sz w:val="20"/>
            <w:szCs w:val="20"/>
          </w:rPr>
          <w:delText>n</w:delText>
        </w:r>
        <w:r w:rsidR="00A60BA3" w:rsidDel="00C8067A">
          <w:rPr>
            <w:rFonts w:ascii="Times New Roman" w:eastAsia="SimSun" w:hAnsi="Times New Roman" w:cs="Times New Roman"/>
            <w:color w:val="000000"/>
            <w:sz w:val="20"/>
            <w:szCs w:val="20"/>
          </w:rPr>
          <w:delText xml:space="preserve"> </w:delText>
        </w:r>
        <w:r w:rsidR="007C7F72" w:rsidDel="00C8067A">
          <w:rPr>
            <w:rFonts w:ascii="Times New Roman" w:eastAsia="SimSun" w:hAnsi="Times New Roman" w:cs="Times New Roman"/>
            <w:color w:val="000000"/>
            <w:sz w:val="20"/>
            <w:szCs w:val="20"/>
          </w:rPr>
          <w:delText xml:space="preserve">inulin-derived </w:delText>
        </w:r>
        <w:r w:rsidR="007C7F72" w:rsidRPr="007C7F72" w:rsidDel="00C8067A">
          <w:rPr>
            <w:rFonts w:ascii="MyriadPro-Regular" w:hAnsi="MyriadPro-Regular"/>
            <w:color w:val="242021"/>
            <w:sz w:val="18"/>
            <w:szCs w:val="18"/>
          </w:rPr>
          <w:delText>bacterial food chains</w:delText>
        </w:r>
        <w:r w:rsidR="00A60BA3" w:rsidDel="00C8067A">
          <w:rPr>
            <w:rFonts w:ascii="MyriadPro-Regular" w:hAnsi="MyriadPro-Regular"/>
            <w:color w:val="242021"/>
            <w:sz w:val="18"/>
            <w:szCs w:val="18"/>
          </w:rPr>
          <w:delText xml:space="preserve"> model </w:delText>
        </w:r>
        <w:r w:rsidR="005757A9" w:rsidDel="00C8067A">
          <w:rPr>
            <w:rFonts w:ascii="MyriadPro-Regular" w:hAnsi="MyriadPro-Regular"/>
            <w:color w:val="242021"/>
            <w:sz w:val="18"/>
            <w:szCs w:val="18"/>
          </w:rPr>
          <w:delText>was proposed b</w:delText>
        </w:r>
        <w:r w:rsidR="005757A9" w:rsidDel="00C8067A">
          <w:rPr>
            <w:rFonts w:ascii="Times New Roman" w:eastAsia="SimSun" w:hAnsi="Times New Roman" w:cs="Times New Roman"/>
            <w:color w:val="000000"/>
            <w:sz w:val="20"/>
            <w:szCs w:val="20"/>
          </w:rPr>
          <w:delText xml:space="preserve">y integrating these information together, </w:delText>
        </w:r>
        <w:r w:rsidR="005757A9" w:rsidDel="00C8067A">
          <w:rPr>
            <w:rFonts w:ascii="MyriadPro-Regular" w:hAnsi="MyriadPro-Regular"/>
            <w:color w:val="242021"/>
            <w:sz w:val="18"/>
            <w:szCs w:val="18"/>
          </w:rPr>
          <w:delText>which</w:delText>
        </w:r>
        <w:r w:rsidR="007C7F72" w:rsidDel="00C8067A">
          <w:rPr>
            <w:rFonts w:ascii="MyriadPro-Regular" w:hAnsi="MyriadPro-Regular"/>
            <w:color w:val="242021"/>
            <w:sz w:val="18"/>
            <w:szCs w:val="18"/>
          </w:rPr>
          <w:delText xml:space="preserve"> help</w:delText>
        </w:r>
        <w:r w:rsidR="00B444B5" w:rsidDel="00C8067A">
          <w:rPr>
            <w:rFonts w:ascii="MyriadPro-Regular" w:hAnsi="MyriadPro-Regular"/>
            <w:color w:val="242021"/>
            <w:sz w:val="18"/>
            <w:szCs w:val="18"/>
          </w:rPr>
          <w:delText>ed</w:delText>
        </w:r>
        <w:r w:rsidR="007C7F72" w:rsidDel="00C8067A">
          <w:rPr>
            <w:rFonts w:ascii="MyriadPro-Regular" w:hAnsi="MyriadPro-Regular"/>
            <w:color w:val="242021"/>
            <w:sz w:val="18"/>
            <w:szCs w:val="18"/>
          </w:rPr>
          <w:delText xml:space="preserve"> us </w:delText>
        </w:r>
        <w:r w:rsidR="0097722C" w:rsidDel="00C8067A">
          <w:rPr>
            <w:rFonts w:ascii="MyriadPro-Regular" w:hAnsi="MyriadPro-Regular"/>
            <w:color w:val="242021"/>
            <w:sz w:val="18"/>
            <w:szCs w:val="18"/>
          </w:rPr>
          <w:delText xml:space="preserve">understand </w:delText>
        </w:r>
        <w:r w:rsidR="005757A9" w:rsidDel="00C8067A">
          <w:rPr>
            <w:rFonts w:ascii="MyriadPro-Regular" w:hAnsi="MyriadPro-Regular"/>
            <w:color w:val="242021"/>
            <w:sz w:val="18"/>
            <w:szCs w:val="18"/>
          </w:rPr>
          <w:delText xml:space="preserve">the </w:delText>
        </w:r>
        <w:r w:rsidR="0097722C" w:rsidDel="00C8067A">
          <w:rPr>
            <w:rFonts w:ascii="MyriadPro-Regular" w:hAnsi="MyriadPro-Regular"/>
            <w:color w:val="242021"/>
            <w:sz w:val="18"/>
            <w:szCs w:val="18"/>
          </w:rPr>
          <w:delText xml:space="preserve">individualized </w:delText>
        </w:r>
        <w:r w:rsidR="005757A9" w:rsidRPr="005757A9" w:rsidDel="00C8067A">
          <w:rPr>
            <w:rFonts w:ascii="MyriadPro-Regular" w:hAnsi="MyriadPro-Regular"/>
            <w:color w:val="242021"/>
            <w:sz w:val="18"/>
            <w:szCs w:val="18"/>
          </w:rPr>
          <w:delText xml:space="preserve">biphasic </w:delText>
        </w:r>
        <w:r w:rsidR="0097722C" w:rsidRPr="00923B85" w:rsidDel="00C8067A">
          <w:rPr>
            <w:rFonts w:ascii="Times New Roman" w:hAnsi="Times New Roman" w:cs="Times New Roman"/>
            <w:color w:val="2A2A2A"/>
            <w:szCs w:val="21"/>
            <w:shd w:val="clear" w:color="auto" w:fill="FFFFFF"/>
          </w:rPr>
          <w:delText>responses</w:delText>
        </w:r>
        <w:r w:rsidR="0097722C" w:rsidDel="00C8067A">
          <w:rPr>
            <w:rFonts w:ascii="MyriadPro-Regular" w:hAnsi="MyriadPro-Regular"/>
            <w:color w:val="242021"/>
            <w:sz w:val="18"/>
            <w:szCs w:val="18"/>
          </w:rPr>
          <w:delText xml:space="preserve"> </w:delText>
        </w:r>
        <w:r w:rsidR="00AA409A" w:rsidDel="00C8067A">
          <w:rPr>
            <w:rFonts w:ascii="MyriadPro-Regular" w:hAnsi="MyriadPro-Regular"/>
            <w:color w:val="242021"/>
            <w:sz w:val="18"/>
            <w:szCs w:val="18"/>
          </w:rPr>
          <w:delText xml:space="preserve">of gut microbiome </w:delText>
        </w:r>
        <w:r w:rsidR="007C7F72" w:rsidDel="00C8067A">
          <w:rPr>
            <w:rFonts w:ascii="MinionPro-Regular" w:hAnsi="MinionPro-Regular"/>
            <w:color w:val="242021"/>
            <w:sz w:val="18"/>
            <w:szCs w:val="18"/>
          </w:rPr>
          <w:delText>f</w:delText>
        </w:r>
        <w:r w:rsidR="007C7F72" w:rsidRPr="007C7F72" w:rsidDel="00C8067A">
          <w:rPr>
            <w:rFonts w:ascii="MinionPro-Regular" w:hAnsi="MinionPro-Regular"/>
            <w:color w:val="242021"/>
            <w:sz w:val="18"/>
            <w:szCs w:val="18"/>
          </w:rPr>
          <w:delText>rom an ecological perspective</w:delText>
        </w:r>
        <w:r w:rsidR="00066B60" w:rsidDel="00C8067A">
          <w:rPr>
            <w:rFonts w:ascii="MinionPro-Regular" w:hAnsi="MinionPro-Regular"/>
            <w:color w:val="242021"/>
            <w:sz w:val="18"/>
            <w:szCs w:val="18"/>
          </w:rPr>
          <w:delText>.</w:delText>
        </w:r>
      </w:del>
    </w:p>
    <w:p w14:paraId="79B25273" w14:textId="7315C156" w:rsidR="00F12FD7" w:rsidDel="00C8067A" w:rsidRDefault="00F12FD7">
      <w:pPr>
        <w:widowControl/>
        <w:jc w:val="left"/>
        <w:rPr>
          <w:del w:id="2931" w:author="刘 红宾" w:date="2020-12-14T15:53:00Z"/>
          <w:rFonts w:ascii="Times New Roman" w:eastAsia="SimSun" w:hAnsi="Times New Roman" w:cs="Times New Roman"/>
          <w:color w:val="000000"/>
          <w:sz w:val="20"/>
          <w:szCs w:val="20"/>
        </w:rPr>
        <w:pPrChange w:id="2932" w:author="刘 红宾" w:date="2020-12-14T15:53:00Z">
          <w:pPr/>
        </w:pPrChange>
      </w:pPr>
    </w:p>
    <w:p w14:paraId="01CB7D14" w14:textId="42466DF9" w:rsidR="002A17F0" w:rsidRPr="00426A01" w:rsidDel="00C8067A" w:rsidRDefault="00190C9F">
      <w:pPr>
        <w:widowControl/>
        <w:jc w:val="left"/>
        <w:rPr>
          <w:del w:id="2933" w:author="刘 红宾" w:date="2020-12-14T15:53:00Z"/>
          <w:rFonts w:ascii="Times New Roman" w:hAnsi="Times New Roman" w:cs="Times New Roman"/>
          <w:i/>
          <w:iCs/>
          <w:color w:val="FF0000"/>
          <w:sz w:val="20"/>
          <w:szCs w:val="20"/>
        </w:rPr>
        <w:pPrChange w:id="2934" w:author="刘 红宾" w:date="2020-12-14T15:53:00Z">
          <w:pPr/>
        </w:pPrChange>
      </w:pPr>
      <w:del w:id="2935" w:author="刘 红宾" w:date="2020-12-14T15:53:00Z">
        <w:r w:rsidRPr="00426A01" w:rsidDel="00C8067A">
          <w:rPr>
            <w:rFonts w:ascii="Times New Roman" w:hAnsi="Times New Roman" w:cs="Times New Roman"/>
            <w:i/>
            <w:iCs/>
            <w:color w:val="FF0000"/>
            <w:sz w:val="20"/>
            <w:szCs w:val="20"/>
          </w:rPr>
          <w:delText>D</w:delText>
        </w:r>
        <w:r w:rsidR="004D7396" w:rsidRPr="00426A01" w:rsidDel="00C8067A">
          <w:rPr>
            <w:rFonts w:ascii="Times New Roman" w:hAnsi="Times New Roman" w:cs="Times New Roman"/>
            <w:i/>
            <w:iCs/>
            <w:color w:val="FF0000"/>
            <w:sz w:val="20"/>
            <w:szCs w:val="20"/>
          </w:rPr>
          <w:delText xml:space="preserve">istinct </w:delText>
        </w:r>
        <w:r w:rsidR="00821816" w:rsidDel="00C8067A">
          <w:rPr>
            <w:rFonts w:ascii="Times New Roman" w:hAnsi="Times New Roman" w:cs="Times New Roman"/>
            <w:i/>
            <w:iCs/>
            <w:color w:val="FF0000"/>
            <w:sz w:val="20"/>
            <w:szCs w:val="20"/>
          </w:rPr>
          <w:delText xml:space="preserve">pretreatment </w:delText>
        </w:r>
        <w:r w:rsidR="004D7396" w:rsidRPr="00426A01" w:rsidDel="00C8067A">
          <w:rPr>
            <w:rFonts w:ascii="Times New Roman" w:hAnsi="Times New Roman" w:cs="Times New Roman"/>
            <w:i/>
            <w:iCs/>
            <w:color w:val="FF0000"/>
            <w:sz w:val="20"/>
            <w:szCs w:val="20"/>
          </w:rPr>
          <w:delText>microbio</w:delText>
        </w:r>
        <w:r w:rsidRPr="00426A01" w:rsidDel="00C8067A">
          <w:rPr>
            <w:rFonts w:ascii="Times New Roman" w:hAnsi="Times New Roman" w:cs="Times New Roman"/>
            <w:i/>
            <w:iCs/>
            <w:color w:val="FF0000"/>
            <w:sz w:val="20"/>
            <w:szCs w:val="20"/>
          </w:rPr>
          <w:delText>me</w:delText>
        </w:r>
        <w:r w:rsidR="004D7396" w:rsidRPr="00426A01" w:rsidDel="00C8067A">
          <w:rPr>
            <w:rFonts w:ascii="Times New Roman" w:hAnsi="Times New Roman" w:cs="Times New Roman"/>
            <w:i/>
            <w:iCs/>
            <w:color w:val="FF0000"/>
            <w:sz w:val="20"/>
            <w:szCs w:val="20"/>
          </w:rPr>
          <w:delText xml:space="preserve"> </w:delText>
        </w:r>
        <w:r w:rsidRPr="00426A01" w:rsidDel="00C8067A">
          <w:rPr>
            <w:rFonts w:ascii="Times New Roman" w:hAnsi="Times New Roman" w:cs="Times New Roman"/>
            <w:i/>
            <w:iCs/>
            <w:color w:val="FF0000"/>
            <w:sz w:val="20"/>
            <w:szCs w:val="20"/>
          </w:rPr>
          <w:delText xml:space="preserve">feature </w:delText>
        </w:r>
        <w:r w:rsidR="00C60A30" w:rsidRPr="00426A01" w:rsidDel="00C8067A">
          <w:rPr>
            <w:rFonts w:ascii="Times New Roman" w:hAnsi="Times New Roman" w:cs="Times New Roman"/>
            <w:i/>
            <w:iCs/>
            <w:color w:val="FF0000"/>
            <w:sz w:val="20"/>
            <w:szCs w:val="20"/>
          </w:rPr>
          <w:delText xml:space="preserve">consistent </w:delText>
        </w:r>
        <w:bookmarkStart w:id="2936" w:name="_Hlk56080954"/>
        <w:r w:rsidR="00A61DF5" w:rsidRPr="00426A01" w:rsidDel="00C8067A">
          <w:rPr>
            <w:rFonts w:ascii="Times New Roman" w:hAnsi="Times New Roman" w:cs="Times New Roman"/>
            <w:i/>
            <w:iCs/>
            <w:color w:val="FF0000"/>
            <w:sz w:val="20"/>
            <w:szCs w:val="20"/>
          </w:rPr>
          <w:delText>biphasic</w:delText>
        </w:r>
        <w:bookmarkEnd w:id="2936"/>
        <w:r w:rsidR="00A61DF5" w:rsidRPr="00426A01" w:rsidDel="00C8067A">
          <w:rPr>
            <w:rFonts w:ascii="Times New Roman" w:hAnsi="Times New Roman" w:cs="Times New Roman"/>
            <w:i/>
            <w:iCs/>
            <w:color w:val="FF0000"/>
            <w:sz w:val="20"/>
            <w:szCs w:val="20"/>
          </w:rPr>
          <w:delText xml:space="preserve"> response to dietary fiber</w:delText>
        </w:r>
      </w:del>
    </w:p>
    <w:p w14:paraId="01CADA7B" w14:textId="419D74E4" w:rsidR="003A3580" w:rsidDel="00C8067A" w:rsidRDefault="008466D9">
      <w:pPr>
        <w:widowControl/>
        <w:jc w:val="left"/>
        <w:rPr>
          <w:del w:id="2937" w:author="刘 红宾" w:date="2020-12-14T15:53:00Z"/>
          <w:rFonts w:ascii="Times New Roman" w:hAnsi="Times New Roman" w:cs="Times New Roman"/>
          <w:szCs w:val="21"/>
        </w:rPr>
        <w:pPrChange w:id="2938" w:author="刘 红宾" w:date="2020-12-14T15:53:00Z">
          <w:pPr/>
        </w:pPrChange>
      </w:pPr>
      <w:del w:id="2939" w:author="刘 红宾" w:date="2020-12-14T15:53:00Z">
        <w:r w:rsidRPr="00923B85" w:rsidDel="00C8067A">
          <w:rPr>
            <w:rStyle w:val="fontstyle01"/>
            <w:rFonts w:ascii="Times New Roman" w:hAnsi="Times New Roman" w:cs="Times New Roman"/>
            <w:sz w:val="21"/>
            <w:szCs w:val="21"/>
          </w:rPr>
          <w:delText xml:space="preserve">Inulin feeding led to similar or slightly higher body weight compared to the cellulose group </w:delText>
        </w:r>
        <w:r w:rsidRPr="00923B85" w:rsidDel="00C8067A">
          <w:rPr>
            <w:rFonts w:ascii="Times New Roman" w:hAnsi="Times New Roman" w:cs="Times New Roman"/>
            <w:color w:val="131413"/>
            <w:szCs w:val="21"/>
          </w:rPr>
          <w:delText>(</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 xml:space="preserve">tary Fig </w:delText>
        </w:r>
        <w:r w:rsidR="00CE696A" w:rsidDel="00C8067A">
          <w:rPr>
            <w:rFonts w:ascii="Times New Roman" w:hAnsi="Times New Roman" w:cs="Times New Roman"/>
            <w:b/>
            <w:bCs/>
            <w:szCs w:val="21"/>
            <w:shd w:val="clear" w:color="auto" w:fill="FFFFFF"/>
          </w:rPr>
          <w:delText>1</w:delText>
        </w:r>
        <w:r w:rsidRPr="00923B85" w:rsidDel="00C8067A">
          <w:rPr>
            <w:rFonts w:ascii="Times New Roman" w:hAnsi="Times New Roman" w:cs="Times New Roman"/>
            <w:color w:val="131413"/>
            <w:szCs w:val="21"/>
          </w:rPr>
          <w:delText>)</w:delText>
        </w:r>
        <w:r w:rsidRPr="00923B85" w:rsidDel="00C8067A">
          <w:rPr>
            <w:rFonts w:ascii="Times New Roman" w:hAnsi="Times New Roman" w:cs="Times New Roman"/>
            <w:szCs w:val="21"/>
          </w:rPr>
          <w:delText>.</w:delText>
        </w:r>
        <w:r w:rsidRPr="00923B85" w:rsidDel="00C8067A">
          <w:rPr>
            <w:rFonts w:ascii="Times New Roman" w:hAnsi="Times New Roman" w:cs="Times New Roman"/>
            <w:color w:val="000000"/>
            <w:szCs w:val="21"/>
          </w:rPr>
          <w:delText xml:space="preserve"> </w:delText>
        </w:r>
        <w:r w:rsidRPr="00923B85" w:rsidDel="00C8067A">
          <w:rPr>
            <w:rFonts w:ascii="Times New Roman" w:hAnsi="Times New Roman" w:cs="Times New Roman"/>
            <w:color w:val="131413"/>
            <w:szCs w:val="21"/>
          </w:rPr>
          <w:delText>Although the inulin-based diet had a significant effect (</w:delText>
        </w:r>
        <w:r w:rsidRPr="00923B85" w:rsidDel="00C8067A">
          <w:rPr>
            <w:rFonts w:ascii="Times New Roman" w:hAnsi="Times New Roman" w:cs="Times New Roman"/>
            <w:i/>
            <w:iCs/>
            <w:color w:val="131413"/>
            <w:szCs w:val="21"/>
          </w:rPr>
          <w:delText>P</w:delText>
        </w:r>
        <w:r w:rsidRPr="00923B85" w:rsidDel="00C8067A">
          <w:rPr>
            <w:rFonts w:ascii="Times New Roman" w:hAnsi="Times New Roman" w:cs="Times New Roman"/>
            <w:color w:val="131413"/>
            <w:szCs w:val="21"/>
          </w:rPr>
          <w:delText xml:space="preserve"> &lt; 0.01) on the food intake in three vendors, extremely small differences (less than 1g/cage*day) indicated that the effect is negligible (</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 xml:space="preserve">tary Fig </w:delText>
        </w:r>
        <w:r w:rsidR="006D0AAC" w:rsidDel="00C8067A">
          <w:rPr>
            <w:rFonts w:ascii="Times New Roman" w:hAnsi="Times New Roman" w:cs="Times New Roman"/>
            <w:b/>
            <w:bCs/>
            <w:szCs w:val="21"/>
            <w:shd w:val="clear" w:color="auto" w:fill="FFFFFF"/>
          </w:rPr>
          <w:delText>1</w:delText>
        </w:r>
        <w:r w:rsidRPr="00923B85" w:rsidDel="00C8067A">
          <w:rPr>
            <w:rFonts w:ascii="Times New Roman" w:hAnsi="Times New Roman" w:cs="Times New Roman"/>
            <w:color w:val="131413"/>
            <w:szCs w:val="21"/>
          </w:rPr>
          <w:delText>).</w:delText>
        </w:r>
        <w:r w:rsidRPr="00923B85" w:rsidDel="00C8067A">
          <w:rPr>
            <w:rFonts w:ascii="Times New Roman" w:hAnsi="Times New Roman" w:cs="Times New Roman"/>
            <w:szCs w:val="21"/>
          </w:rPr>
          <w:delText xml:space="preserve"> However, the </w:delText>
        </w:r>
        <w:r w:rsidRPr="00923B85" w:rsidDel="00C8067A">
          <w:rPr>
            <w:rFonts w:ascii="Times New Roman" w:hAnsi="Times New Roman" w:cs="Times New Roman"/>
            <w:color w:val="000000"/>
            <w:szCs w:val="21"/>
          </w:rPr>
          <w:delText>48-h fecal output</w:delText>
        </w:r>
        <w:r w:rsidRPr="00923B85" w:rsidDel="00C8067A">
          <w:rPr>
            <w:rFonts w:ascii="Times New Roman" w:hAnsi="Times New Roman" w:cs="Times New Roman"/>
            <w:szCs w:val="21"/>
          </w:rPr>
          <w:delText xml:space="preserve"> was significantly decreased in the inulin group than in the cellulose groups (</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 xml:space="preserve">tary Fig </w:delText>
        </w:r>
        <w:r w:rsidR="006D0AAC" w:rsidDel="00C8067A">
          <w:rPr>
            <w:rFonts w:ascii="Times New Roman" w:hAnsi="Times New Roman" w:cs="Times New Roman"/>
            <w:b/>
            <w:bCs/>
            <w:szCs w:val="21"/>
            <w:shd w:val="clear" w:color="auto" w:fill="FFFFFF"/>
          </w:rPr>
          <w:delText>1</w:delText>
        </w:r>
        <w:r w:rsidRPr="00923B85" w:rsidDel="00C8067A">
          <w:rPr>
            <w:rFonts w:ascii="Times New Roman" w:hAnsi="Times New Roman" w:cs="Times New Roman"/>
            <w:szCs w:val="21"/>
          </w:rPr>
          <w:delText xml:space="preserve">). </w:delText>
        </w:r>
        <w:r w:rsidR="003A3580" w:rsidRPr="00923B85" w:rsidDel="00C8067A">
          <w:rPr>
            <w:rFonts w:ascii="Times New Roman" w:hAnsi="Times New Roman" w:cs="Times New Roman"/>
            <w:color w:val="131413"/>
            <w:szCs w:val="21"/>
          </w:rPr>
          <w:delText xml:space="preserve">In line with the decreased </w:delText>
        </w:r>
        <w:r w:rsidR="003A3580" w:rsidRPr="00923B85" w:rsidDel="00C8067A">
          <w:rPr>
            <w:rFonts w:ascii="Times New Roman" w:hAnsi="Times New Roman" w:cs="Times New Roman"/>
            <w:color w:val="000000"/>
            <w:szCs w:val="21"/>
          </w:rPr>
          <w:delText>fecal output</w:delText>
        </w:r>
        <w:r w:rsidR="003A3580" w:rsidRPr="00923B85" w:rsidDel="00C8067A">
          <w:rPr>
            <w:rFonts w:ascii="Times New Roman" w:hAnsi="Times New Roman" w:cs="Times New Roman"/>
            <w:szCs w:val="21"/>
          </w:rPr>
          <w:delText xml:space="preserve">, </w:delText>
        </w:r>
        <w:r w:rsidR="003A3580" w:rsidRPr="00923B85" w:rsidDel="00C8067A">
          <w:rPr>
            <w:rFonts w:ascii="Times New Roman" w:hAnsi="Times New Roman" w:cs="Times New Roman"/>
            <w:color w:val="131413"/>
            <w:szCs w:val="21"/>
          </w:rPr>
          <w:delText xml:space="preserve">samples from inulin-fed mice consistently exhibited higher </w:delText>
        </w:r>
        <w:r w:rsidR="003A3580" w:rsidRPr="00923B85" w:rsidDel="00C8067A">
          <w:rPr>
            <w:rFonts w:ascii="Times New Roman" w:hAnsi="Times New Roman" w:cs="Times New Roman"/>
            <w:color w:val="000000"/>
            <w:szCs w:val="21"/>
          </w:rPr>
          <w:delText>fecal bacterial density</w:delText>
        </w:r>
        <w:r w:rsidR="003A3580" w:rsidRPr="00923B85" w:rsidDel="00C8067A">
          <w:rPr>
            <w:rFonts w:ascii="Times New Roman" w:hAnsi="Times New Roman" w:cs="Times New Roman"/>
            <w:szCs w:val="21"/>
          </w:rPr>
          <w:delText xml:space="preserve">, signaling </w:delText>
        </w:r>
        <w:r w:rsidR="00655DD2" w:rsidDel="00C8067A">
          <w:rPr>
            <w:rFonts w:ascii="Times New Roman" w:hAnsi="Times New Roman" w:cs="Times New Roman"/>
            <w:szCs w:val="21"/>
          </w:rPr>
          <w:delText xml:space="preserve">a </w:delText>
        </w:r>
        <w:r w:rsidR="00655DD2" w:rsidRPr="00655DD2" w:rsidDel="00C8067A">
          <w:rPr>
            <w:rFonts w:ascii="Times New Roman" w:hAnsi="Times New Roman" w:cs="Times New Roman"/>
            <w:szCs w:val="21"/>
          </w:rPr>
          <w:delText>long</w:delText>
        </w:r>
        <w:r w:rsidR="00655DD2" w:rsidDel="00C8067A">
          <w:rPr>
            <w:rFonts w:ascii="Times New Roman" w:hAnsi="Times New Roman" w:cs="Times New Roman"/>
            <w:szCs w:val="21"/>
          </w:rPr>
          <w:delText>er</w:delText>
        </w:r>
        <w:r w:rsidR="00655DD2" w:rsidRPr="00655DD2" w:rsidDel="00C8067A">
          <w:rPr>
            <w:rFonts w:ascii="Times New Roman" w:hAnsi="Times New Roman" w:cs="Times New Roman"/>
            <w:szCs w:val="21"/>
          </w:rPr>
          <w:delText xml:space="preserve"> colonic transit time </w:delText>
        </w:r>
        <w:r w:rsidR="00655DD2" w:rsidDel="00C8067A">
          <w:rPr>
            <w:rFonts w:ascii="Times New Roman" w:hAnsi="Times New Roman" w:cs="Times New Roman"/>
            <w:szCs w:val="21"/>
          </w:rPr>
          <w:delText xml:space="preserve">that </w:delText>
        </w:r>
        <w:r w:rsidR="00671262" w:rsidDel="00C8067A">
          <w:rPr>
            <w:rFonts w:ascii="Times New Roman" w:hAnsi="Times New Roman" w:cs="Times New Roman"/>
            <w:szCs w:val="21"/>
          </w:rPr>
          <w:delText xml:space="preserve">available for </w:delText>
        </w:r>
        <w:r w:rsidR="00655DD2" w:rsidRPr="00655DD2" w:rsidDel="00C8067A">
          <w:rPr>
            <w:rFonts w:ascii="Times New Roman" w:hAnsi="Times New Roman" w:cs="Times New Roman"/>
            <w:szCs w:val="21"/>
          </w:rPr>
          <w:delText xml:space="preserve">colonic microbial fermentation </w:delText>
        </w:r>
        <w:r w:rsidR="003A3580" w:rsidRPr="00923B85" w:rsidDel="00C8067A">
          <w:rPr>
            <w:rFonts w:ascii="Times New Roman" w:hAnsi="Times New Roman" w:cs="Times New Roman"/>
            <w:szCs w:val="21"/>
          </w:rPr>
          <w:delText>of dietary substrate in inulin groups (</w:delText>
        </w:r>
        <w:r w:rsidR="00014C4E" w:rsidRPr="00923B85" w:rsidDel="00C8067A">
          <w:rPr>
            <w:rFonts w:ascii="Times New Roman" w:hAnsi="Times New Roman" w:cs="Times New Roman"/>
            <w:b/>
            <w:bCs/>
            <w:color w:val="2A2A2A"/>
            <w:szCs w:val="21"/>
            <w:shd w:val="clear" w:color="auto" w:fill="FFFFFF"/>
          </w:rPr>
          <w:delText>Supplemen</w:delText>
        </w:r>
        <w:r w:rsidR="00014C4E" w:rsidRPr="00923B85" w:rsidDel="00C8067A">
          <w:rPr>
            <w:rFonts w:ascii="Times New Roman" w:hAnsi="Times New Roman" w:cs="Times New Roman"/>
            <w:b/>
            <w:bCs/>
            <w:szCs w:val="21"/>
            <w:shd w:val="clear" w:color="auto" w:fill="FFFFFF"/>
          </w:rPr>
          <w:delText xml:space="preserve">tary Fig </w:delText>
        </w:r>
        <w:r w:rsidR="00014C4E" w:rsidDel="00C8067A">
          <w:rPr>
            <w:rFonts w:ascii="Times New Roman" w:hAnsi="Times New Roman" w:cs="Times New Roman"/>
            <w:b/>
            <w:bCs/>
            <w:szCs w:val="21"/>
            <w:shd w:val="clear" w:color="auto" w:fill="FFFFFF"/>
          </w:rPr>
          <w:delText>1</w:delText>
        </w:r>
        <w:r w:rsidR="003A3580" w:rsidRPr="00923B85" w:rsidDel="00C8067A">
          <w:rPr>
            <w:rFonts w:ascii="Times New Roman" w:hAnsi="Times New Roman" w:cs="Times New Roman"/>
            <w:szCs w:val="21"/>
          </w:rPr>
          <w:delText xml:space="preserve">). </w:delText>
        </w:r>
      </w:del>
    </w:p>
    <w:p w14:paraId="386FE1A2" w14:textId="00BE56D0" w:rsidR="00426A01" w:rsidDel="00C8067A" w:rsidRDefault="00963AE2">
      <w:pPr>
        <w:pStyle w:val="ListParagraph"/>
        <w:widowControl/>
        <w:ind w:firstLineChars="134" w:firstLine="282"/>
        <w:jc w:val="left"/>
        <w:rPr>
          <w:del w:id="2940" w:author="刘 红宾" w:date="2020-12-14T15:53:00Z"/>
          <w:rFonts w:ascii="Times New Roman" w:hAnsi="Times New Roman" w:cs="Times New Roman"/>
          <w:szCs w:val="21"/>
        </w:rPr>
        <w:pPrChange w:id="2941" w:author="刘 红宾" w:date="2020-12-14T15:53:00Z">
          <w:pPr>
            <w:pStyle w:val="ListParagraph"/>
            <w:ind w:firstLineChars="134" w:firstLine="282"/>
          </w:pPr>
        </w:pPrChange>
      </w:pPr>
      <w:del w:id="2942" w:author="刘 红宾" w:date="2020-12-14T15:53:00Z">
        <w:r w:rsidRPr="006072C8" w:rsidDel="00C8067A">
          <w:rPr>
            <w:rFonts w:ascii="Times New Roman" w:hAnsi="Times New Roman" w:cs="Times New Roman"/>
            <w:b/>
            <w:bCs/>
            <w:szCs w:val="21"/>
          </w:rPr>
          <w:delText xml:space="preserve">Dynamics of </w:delText>
        </w:r>
        <w:r w:rsidR="006072C8" w:rsidRPr="006072C8" w:rsidDel="00C8067A">
          <w:rPr>
            <w:rFonts w:ascii="Times New Roman" w:hAnsi="Times New Roman" w:cs="Times New Roman" w:hint="eastAsia"/>
            <w:b/>
            <w:bCs/>
            <w:szCs w:val="21"/>
          </w:rPr>
          <w:delText>the</w:delText>
        </w:r>
        <w:r w:rsidR="006072C8" w:rsidRPr="006072C8" w:rsidDel="00C8067A">
          <w:rPr>
            <w:rFonts w:ascii="Times New Roman" w:hAnsi="Times New Roman" w:cs="Times New Roman"/>
            <w:b/>
            <w:bCs/>
            <w:szCs w:val="21"/>
          </w:rPr>
          <w:delText xml:space="preserve"> </w:delText>
        </w:r>
        <w:r w:rsidRPr="006072C8" w:rsidDel="00C8067A">
          <w:rPr>
            <w:rFonts w:ascii="Times New Roman" w:hAnsi="Times New Roman" w:cs="Times New Roman"/>
            <w:b/>
            <w:bCs/>
            <w:szCs w:val="21"/>
          </w:rPr>
          <w:delText>SCFA metabolism</w:delText>
        </w:r>
        <w:r w:rsidR="006072C8" w:rsidDel="00C8067A">
          <w:rPr>
            <w:rFonts w:ascii="Times New Roman" w:hAnsi="Times New Roman" w:cs="Times New Roman"/>
            <w:szCs w:val="21"/>
          </w:rPr>
          <w:delText xml:space="preserve">: </w:delText>
        </w:r>
        <w:r w:rsidR="00E75D0C" w:rsidRPr="00E75D0C" w:rsidDel="00C8067A">
          <w:rPr>
            <w:rFonts w:ascii="Times New Roman" w:hAnsi="Times New Roman" w:cs="Times New Roman"/>
            <w:szCs w:val="21"/>
          </w:rPr>
          <w:delText>After initial elevates, the</w:delText>
        </w:r>
        <w:r w:rsidR="00E75D0C" w:rsidDel="00C8067A">
          <w:rPr>
            <w:rFonts w:ascii="Times New Roman" w:hAnsi="Times New Roman" w:cs="Times New Roman"/>
            <w:szCs w:val="21"/>
          </w:rPr>
          <w:delText xml:space="preserve"> </w:delText>
        </w:r>
        <w:r w:rsidR="00321205" w:rsidDel="00C8067A">
          <w:rPr>
            <w:rFonts w:ascii="Times New Roman" w:hAnsi="Times New Roman" w:cs="Times New Roman"/>
            <w:szCs w:val="21"/>
          </w:rPr>
          <w:delText>SCFA</w:delText>
        </w:r>
        <w:r w:rsidR="00E75D0C" w:rsidRPr="00E75D0C" w:rsidDel="00C8067A">
          <w:rPr>
            <w:rFonts w:ascii="Times New Roman" w:hAnsi="Times New Roman" w:cs="Times New Roman"/>
            <w:szCs w:val="21"/>
          </w:rPr>
          <w:delText xml:space="preserve"> returned </w:delText>
        </w:r>
        <w:r w:rsidR="00BD0812" w:rsidDel="00C8067A">
          <w:rPr>
            <w:rFonts w:ascii="Times New Roman" w:hAnsi="Times New Roman" w:cs="Times New Roman"/>
            <w:szCs w:val="21"/>
          </w:rPr>
          <w:delText xml:space="preserve">to </w:delText>
        </w:r>
        <w:r w:rsidR="005C6ACA" w:rsidDel="00C8067A">
          <w:rPr>
            <w:rFonts w:ascii="Times New Roman" w:hAnsi="Times New Roman" w:cs="Times New Roman"/>
            <w:szCs w:val="21"/>
          </w:rPr>
          <w:delText>but higher</w:delText>
        </w:r>
        <w:r w:rsidR="00321205" w:rsidDel="00C8067A">
          <w:rPr>
            <w:rFonts w:ascii="Times New Roman" w:hAnsi="Times New Roman" w:cs="Times New Roman"/>
            <w:szCs w:val="21"/>
          </w:rPr>
          <w:delText xml:space="preserve"> than</w:delText>
        </w:r>
        <w:r w:rsidR="00E75D0C" w:rsidRPr="00E75D0C" w:rsidDel="00C8067A">
          <w:rPr>
            <w:rFonts w:ascii="Times New Roman" w:hAnsi="Times New Roman" w:cs="Times New Roman"/>
            <w:szCs w:val="21"/>
          </w:rPr>
          <w:delText xml:space="preserve"> its original baseline state for the remainder</w:delText>
        </w:r>
        <w:r w:rsidR="00E75D0C" w:rsidDel="00C8067A">
          <w:rPr>
            <w:rFonts w:ascii="Times New Roman" w:hAnsi="Times New Roman" w:cs="Times New Roman"/>
            <w:szCs w:val="21"/>
          </w:rPr>
          <w:delText xml:space="preserve"> </w:delText>
        </w:r>
        <w:r w:rsidR="00E75D0C" w:rsidRPr="00E75D0C" w:rsidDel="00C8067A">
          <w:rPr>
            <w:rFonts w:ascii="Times New Roman" w:hAnsi="Times New Roman" w:cs="Times New Roman"/>
            <w:szCs w:val="21"/>
          </w:rPr>
          <w:delText xml:space="preserve">of the intervention, </w:delText>
        </w:r>
        <w:r w:rsidR="006072C8" w:rsidRPr="00E75D0C" w:rsidDel="00C8067A">
          <w:rPr>
            <w:rFonts w:ascii="Times New Roman" w:hAnsi="Times New Roman" w:cs="Times New Roman"/>
            <w:szCs w:val="21"/>
          </w:rPr>
          <w:delText>despite mice maintaining their diet for the entire study</w:delText>
        </w:r>
        <w:r w:rsidR="00E75D0C" w:rsidDel="00C8067A">
          <w:rPr>
            <w:rFonts w:ascii="Times New Roman" w:hAnsi="Times New Roman" w:cs="Times New Roman"/>
            <w:szCs w:val="21"/>
          </w:rPr>
          <w:delText>.</w:delText>
        </w:r>
      </w:del>
    </w:p>
    <w:p w14:paraId="64FA5D69" w14:textId="48E63CA9" w:rsidR="00321205" w:rsidDel="00C8067A" w:rsidRDefault="00321205">
      <w:pPr>
        <w:pStyle w:val="ListParagraph"/>
        <w:widowControl/>
        <w:ind w:firstLineChars="134" w:firstLine="282"/>
        <w:jc w:val="left"/>
        <w:rPr>
          <w:del w:id="2943" w:author="刘 红宾" w:date="2020-12-14T15:53:00Z"/>
          <w:rFonts w:ascii="Times New Roman" w:hAnsi="Times New Roman" w:cs="Times New Roman"/>
          <w:szCs w:val="21"/>
        </w:rPr>
        <w:pPrChange w:id="2944" w:author="刘 红宾" w:date="2020-12-14T15:53:00Z">
          <w:pPr>
            <w:pStyle w:val="ListParagraph"/>
            <w:ind w:firstLineChars="134" w:firstLine="282"/>
          </w:pPr>
        </w:pPrChange>
      </w:pPr>
      <w:del w:id="2945" w:author="刘 红宾" w:date="2020-12-14T15:53:00Z">
        <w:r w:rsidRPr="006072C8" w:rsidDel="00C8067A">
          <w:rPr>
            <w:rFonts w:ascii="Times New Roman" w:hAnsi="Times New Roman" w:cs="Times New Roman"/>
            <w:b/>
            <w:bCs/>
            <w:szCs w:val="21"/>
          </w:rPr>
          <w:delText xml:space="preserve">Dynamics of </w:delText>
        </w:r>
        <w:r w:rsidRPr="006072C8" w:rsidDel="00C8067A">
          <w:rPr>
            <w:rFonts w:ascii="Times New Roman" w:hAnsi="Times New Roman" w:cs="Times New Roman" w:hint="eastAsia"/>
            <w:b/>
            <w:bCs/>
            <w:szCs w:val="21"/>
          </w:rPr>
          <w:delText>the</w:delText>
        </w:r>
        <w:r w:rsidRPr="006072C8" w:rsidDel="00C8067A">
          <w:rPr>
            <w:rFonts w:ascii="Times New Roman" w:hAnsi="Times New Roman" w:cs="Times New Roman"/>
            <w:b/>
            <w:bCs/>
            <w:szCs w:val="21"/>
          </w:rPr>
          <w:delText xml:space="preserve"> </w:delText>
        </w:r>
        <w:r w:rsidDel="00C8067A">
          <w:rPr>
            <w:rFonts w:ascii="Times New Roman" w:hAnsi="Times New Roman" w:cs="Times New Roman"/>
            <w:b/>
            <w:bCs/>
            <w:szCs w:val="21"/>
          </w:rPr>
          <w:delText>alpha diversity</w:delText>
        </w:r>
        <w:r w:rsidDel="00C8067A">
          <w:rPr>
            <w:rFonts w:ascii="Times New Roman" w:hAnsi="Times New Roman" w:cs="Times New Roman"/>
            <w:szCs w:val="21"/>
          </w:rPr>
          <w:delText xml:space="preserve">: </w:delText>
        </w:r>
        <w:r w:rsidR="00DA32FE" w:rsidDel="00C8067A">
          <w:rPr>
            <w:rFonts w:ascii="Times New Roman" w:hAnsi="Times New Roman" w:cs="Times New Roman"/>
            <w:szCs w:val="21"/>
          </w:rPr>
          <w:delText>In Guangdong and Hunan, a</w:delText>
        </w:r>
        <w:r w:rsidR="00DA32FE" w:rsidRPr="00E75D0C" w:rsidDel="00C8067A">
          <w:rPr>
            <w:rFonts w:ascii="Times New Roman" w:hAnsi="Times New Roman" w:cs="Times New Roman"/>
            <w:szCs w:val="21"/>
          </w:rPr>
          <w:delText xml:space="preserve">fter initial </w:delText>
        </w:r>
        <w:r w:rsidR="00DA32FE" w:rsidDel="00C8067A">
          <w:rPr>
            <w:rFonts w:ascii="Times New Roman" w:hAnsi="Times New Roman" w:cs="Times New Roman"/>
            <w:szCs w:val="21"/>
          </w:rPr>
          <w:delText>decrea</w:delText>
        </w:r>
        <w:r w:rsidR="00DA32FE" w:rsidRPr="00E75D0C" w:rsidDel="00C8067A">
          <w:rPr>
            <w:rFonts w:ascii="Times New Roman" w:hAnsi="Times New Roman" w:cs="Times New Roman"/>
            <w:szCs w:val="21"/>
          </w:rPr>
          <w:delText>s</w:delText>
        </w:r>
        <w:r w:rsidR="00DA32FE" w:rsidDel="00C8067A">
          <w:rPr>
            <w:rFonts w:ascii="Times New Roman" w:hAnsi="Times New Roman" w:cs="Times New Roman"/>
            <w:szCs w:val="21"/>
          </w:rPr>
          <w:delText>es</w:delText>
        </w:r>
        <w:r w:rsidR="00DA32FE" w:rsidRPr="00E75D0C" w:rsidDel="00C8067A">
          <w:rPr>
            <w:rFonts w:ascii="Times New Roman" w:hAnsi="Times New Roman" w:cs="Times New Roman"/>
            <w:szCs w:val="21"/>
          </w:rPr>
          <w:delText>, the</w:delText>
        </w:r>
        <w:r w:rsidR="00DA32FE" w:rsidDel="00C8067A">
          <w:rPr>
            <w:rFonts w:ascii="Times New Roman" w:hAnsi="Times New Roman" w:cs="Times New Roman"/>
            <w:szCs w:val="21"/>
          </w:rPr>
          <w:delText xml:space="preserve"> alpha diversity</w:delText>
        </w:r>
        <w:r w:rsidR="00DA32FE" w:rsidRPr="00E75D0C" w:rsidDel="00C8067A">
          <w:rPr>
            <w:rFonts w:ascii="Times New Roman" w:hAnsi="Times New Roman" w:cs="Times New Roman"/>
            <w:szCs w:val="21"/>
          </w:rPr>
          <w:delText xml:space="preserve"> returned</w:delText>
        </w:r>
        <w:r w:rsidR="00BD0812" w:rsidDel="00C8067A">
          <w:rPr>
            <w:rFonts w:ascii="Times New Roman" w:hAnsi="Times New Roman" w:cs="Times New Roman"/>
            <w:szCs w:val="21"/>
          </w:rPr>
          <w:delText xml:space="preserve"> near</w:delText>
        </w:r>
        <w:r w:rsidR="00DA32FE" w:rsidRPr="00E75D0C" w:rsidDel="00C8067A">
          <w:rPr>
            <w:rFonts w:ascii="Times New Roman" w:hAnsi="Times New Roman" w:cs="Times New Roman"/>
            <w:szCs w:val="21"/>
          </w:rPr>
          <w:delText xml:space="preserve"> its original baseline state for the remainder</w:delText>
        </w:r>
        <w:r w:rsidR="00DA32FE" w:rsidDel="00C8067A">
          <w:rPr>
            <w:rFonts w:ascii="Times New Roman" w:hAnsi="Times New Roman" w:cs="Times New Roman"/>
            <w:szCs w:val="21"/>
          </w:rPr>
          <w:delText xml:space="preserve"> </w:delText>
        </w:r>
        <w:r w:rsidR="00DA32FE" w:rsidRPr="00E75D0C" w:rsidDel="00C8067A">
          <w:rPr>
            <w:rFonts w:ascii="Times New Roman" w:hAnsi="Times New Roman" w:cs="Times New Roman"/>
            <w:szCs w:val="21"/>
          </w:rPr>
          <w:delText>of the intervention, despite mice maintaining their diet for the entire study</w:delText>
        </w:r>
        <w:r w:rsidR="00DA32FE" w:rsidDel="00C8067A">
          <w:rPr>
            <w:rFonts w:ascii="Times New Roman" w:hAnsi="Times New Roman" w:cs="Times New Roman"/>
            <w:szCs w:val="21"/>
          </w:rPr>
          <w:delText>.</w:delText>
        </w:r>
        <w:r w:rsidR="00811758" w:rsidDel="00C8067A">
          <w:rPr>
            <w:rFonts w:ascii="Times New Roman" w:hAnsi="Times New Roman" w:cs="Times New Roman"/>
            <w:szCs w:val="21"/>
          </w:rPr>
          <w:delText xml:space="preserve"> A </w:delText>
        </w:r>
        <w:r w:rsidR="00811758" w:rsidRPr="00811758" w:rsidDel="00C8067A">
          <w:rPr>
            <w:rFonts w:ascii="Times New Roman" w:hAnsi="Times New Roman" w:cs="Times New Roman"/>
            <w:szCs w:val="21"/>
          </w:rPr>
          <w:delText>time-delayed</w:delText>
        </w:r>
        <w:r w:rsidR="00811758" w:rsidDel="00C8067A">
          <w:rPr>
            <w:rFonts w:ascii="Times New Roman" w:hAnsi="Times New Roman" w:cs="Times New Roman"/>
            <w:szCs w:val="21"/>
          </w:rPr>
          <w:delText xml:space="preserve"> </w:delText>
        </w:r>
        <w:r w:rsidR="00BA2FBA" w:rsidDel="00C8067A">
          <w:rPr>
            <w:rFonts w:ascii="Times New Roman" w:hAnsi="Times New Roman" w:cs="Times New Roman"/>
            <w:szCs w:val="21"/>
          </w:rPr>
          <w:delText>decrease of Shannon diversity was observed in Shanghai mice.</w:delText>
        </w:r>
      </w:del>
    </w:p>
    <w:p w14:paraId="058ECCED" w14:textId="24ED0424" w:rsidR="00811758" w:rsidDel="00C8067A" w:rsidRDefault="00811758">
      <w:pPr>
        <w:pStyle w:val="ListParagraph"/>
        <w:widowControl/>
        <w:ind w:firstLineChars="134" w:firstLine="282"/>
        <w:jc w:val="left"/>
        <w:rPr>
          <w:del w:id="2946" w:author="刘 红宾" w:date="2020-12-14T15:53:00Z"/>
          <w:rFonts w:ascii="Times New Roman" w:hAnsi="Times New Roman" w:cs="Times New Roman"/>
          <w:szCs w:val="21"/>
        </w:rPr>
        <w:pPrChange w:id="2947" w:author="刘 红宾" w:date="2020-12-14T15:53:00Z">
          <w:pPr>
            <w:pStyle w:val="ListParagraph"/>
            <w:ind w:firstLineChars="134" w:firstLine="282"/>
          </w:pPr>
        </w:pPrChange>
      </w:pPr>
      <w:del w:id="2948" w:author="刘 红宾" w:date="2020-12-14T15:53:00Z">
        <w:r w:rsidRPr="006072C8" w:rsidDel="00C8067A">
          <w:rPr>
            <w:rFonts w:ascii="Times New Roman" w:hAnsi="Times New Roman" w:cs="Times New Roman"/>
            <w:b/>
            <w:bCs/>
            <w:szCs w:val="21"/>
          </w:rPr>
          <w:delText xml:space="preserve">Dynamics of </w:delText>
        </w:r>
        <w:r w:rsidRPr="006072C8" w:rsidDel="00C8067A">
          <w:rPr>
            <w:rFonts w:ascii="Times New Roman" w:hAnsi="Times New Roman" w:cs="Times New Roman" w:hint="eastAsia"/>
            <w:b/>
            <w:bCs/>
            <w:szCs w:val="21"/>
          </w:rPr>
          <w:delText>the</w:delText>
        </w:r>
        <w:r w:rsidRPr="006072C8" w:rsidDel="00C8067A">
          <w:rPr>
            <w:rFonts w:ascii="Times New Roman" w:hAnsi="Times New Roman" w:cs="Times New Roman"/>
            <w:b/>
            <w:bCs/>
            <w:szCs w:val="21"/>
          </w:rPr>
          <w:delText xml:space="preserve"> </w:delText>
        </w:r>
        <w:r w:rsidDel="00C8067A">
          <w:rPr>
            <w:rFonts w:ascii="Times New Roman" w:hAnsi="Times New Roman" w:cs="Times New Roman"/>
            <w:b/>
            <w:bCs/>
            <w:szCs w:val="21"/>
          </w:rPr>
          <w:delText>beta diversity</w:delText>
        </w:r>
        <w:r w:rsidDel="00C8067A">
          <w:rPr>
            <w:rFonts w:ascii="Times New Roman" w:hAnsi="Times New Roman" w:cs="Times New Roman"/>
            <w:szCs w:val="21"/>
          </w:rPr>
          <w:delText>:</w:delText>
        </w:r>
        <w:r w:rsidR="00BA2FBA" w:rsidDel="00C8067A">
          <w:rPr>
            <w:rFonts w:ascii="Times New Roman" w:hAnsi="Times New Roman" w:cs="Times New Roman"/>
            <w:szCs w:val="21"/>
          </w:rPr>
          <w:delText xml:space="preserve"> </w:delText>
        </w:r>
        <w:r w:rsidR="005A1D1C" w:rsidDel="00C8067A">
          <w:rPr>
            <w:rFonts w:ascii="Times New Roman" w:hAnsi="Times New Roman" w:cs="Times New Roman"/>
            <w:szCs w:val="21"/>
          </w:rPr>
          <w:delText xml:space="preserve">Similar </w:delText>
        </w:r>
        <w:r w:rsidR="00297E24" w:rsidDel="00C8067A">
          <w:rPr>
            <w:rFonts w:ascii="Times New Roman" w:hAnsi="Times New Roman" w:cs="Times New Roman"/>
            <w:szCs w:val="21"/>
          </w:rPr>
          <w:delText>dynamic shift</w:delText>
        </w:r>
        <w:r w:rsidR="005A1D1C" w:rsidDel="00C8067A">
          <w:rPr>
            <w:rFonts w:ascii="Times New Roman" w:hAnsi="Times New Roman" w:cs="Times New Roman"/>
            <w:szCs w:val="21"/>
          </w:rPr>
          <w:delText>s</w:delText>
        </w:r>
        <w:r w:rsidR="00297E24" w:rsidDel="00C8067A">
          <w:rPr>
            <w:rFonts w:ascii="Times New Roman" w:hAnsi="Times New Roman" w:cs="Times New Roman"/>
            <w:szCs w:val="21"/>
          </w:rPr>
          <w:delText xml:space="preserve"> of the microbial </w:delText>
        </w:r>
        <w:r w:rsidR="00297E24" w:rsidRPr="00297E24" w:rsidDel="00C8067A">
          <w:rPr>
            <w:rFonts w:ascii="Times New Roman" w:hAnsi="Times New Roman" w:cs="Times New Roman"/>
            <w:szCs w:val="21"/>
          </w:rPr>
          <w:delText>beta diversity</w:delText>
        </w:r>
        <w:r w:rsidR="00297E24" w:rsidDel="00C8067A">
          <w:rPr>
            <w:rFonts w:ascii="Times New Roman" w:hAnsi="Times New Roman" w:cs="Times New Roman"/>
            <w:szCs w:val="21"/>
          </w:rPr>
          <w:delText xml:space="preserve"> w</w:delText>
        </w:r>
        <w:r w:rsidR="005A1D1C" w:rsidDel="00C8067A">
          <w:rPr>
            <w:rFonts w:ascii="Times New Roman" w:hAnsi="Times New Roman" w:cs="Times New Roman"/>
            <w:szCs w:val="21"/>
          </w:rPr>
          <w:delText>ere</w:delText>
        </w:r>
        <w:r w:rsidR="00297E24" w:rsidDel="00C8067A">
          <w:rPr>
            <w:rFonts w:ascii="Times New Roman" w:hAnsi="Times New Roman" w:cs="Times New Roman"/>
            <w:szCs w:val="21"/>
          </w:rPr>
          <w:delText xml:space="preserve"> </w:delText>
        </w:r>
        <w:r w:rsidR="005A1D1C" w:rsidDel="00C8067A">
          <w:rPr>
            <w:rFonts w:ascii="Times New Roman" w:hAnsi="Times New Roman" w:cs="Times New Roman"/>
            <w:szCs w:val="21"/>
          </w:rPr>
          <w:delText>observed</w:delText>
        </w:r>
        <w:r w:rsidR="00A72791" w:rsidDel="00C8067A">
          <w:rPr>
            <w:rFonts w:ascii="Times New Roman" w:hAnsi="Times New Roman" w:cs="Times New Roman"/>
            <w:szCs w:val="21"/>
          </w:rPr>
          <w:delText xml:space="preserve"> among all vendors</w:delText>
        </w:r>
        <w:r w:rsidR="005A1D1C" w:rsidDel="00C8067A">
          <w:rPr>
            <w:rFonts w:ascii="Times New Roman" w:hAnsi="Times New Roman" w:cs="Times New Roman"/>
            <w:szCs w:val="21"/>
          </w:rPr>
          <w:delText xml:space="preserve">. </w:delText>
        </w:r>
        <w:r w:rsidR="005A1D1C" w:rsidRPr="005A1D1C" w:rsidDel="00C8067A">
          <w:rPr>
            <w:rFonts w:ascii="Times New Roman" w:hAnsi="Times New Roman" w:cs="Times New Roman"/>
            <w:szCs w:val="21"/>
          </w:rPr>
          <w:delText>After initial shifts, the</w:delText>
        </w:r>
        <w:r w:rsidR="005A1D1C" w:rsidDel="00C8067A">
          <w:rPr>
            <w:rFonts w:ascii="Times New Roman" w:hAnsi="Times New Roman" w:cs="Times New Roman"/>
            <w:szCs w:val="21"/>
          </w:rPr>
          <w:delText xml:space="preserve"> </w:delText>
        </w:r>
        <w:r w:rsidR="005A1D1C" w:rsidRPr="005A1D1C" w:rsidDel="00C8067A">
          <w:rPr>
            <w:rFonts w:ascii="Times New Roman" w:hAnsi="Times New Roman" w:cs="Times New Roman"/>
            <w:szCs w:val="21"/>
          </w:rPr>
          <w:delText>microbiota returned near its original baseline state for the remainder</w:delText>
        </w:r>
        <w:r w:rsidR="005A1D1C" w:rsidDel="00C8067A">
          <w:rPr>
            <w:rFonts w:ascii="Times New Roman" w:hAnsi="Times New Roman" w:cs="Times New Roman"/>
            <w:szCs w:val="21"/>
          </w:rPr>
          <w:delText xml:space="preserve"> </w:delText>
        </w:r>
        <w:r w:rsidR="005A1D1C" w:rsidRPr="005A1D1C" w:rsidDel="00C8067A">
          <w:rPr>
            <w:rFonts w:ascii="Times New Roman" w:hAnsi="Times New Roman" w:cs="Times New Roman"/>
            <w:szCs w:val="21"/>
          </w:rPr>
          <w:delText>of the intervention, despite participants maintaining their diet for the entire study.</w:delText>
        </w:r>
      </w:del>
    </w:p>
    <w:p w14:paraId="7D8DA0B8" w14:textId="2825D650" w:rsidR="00E65A13" w:rsidDel="00C8067A" w:rsidRDefault="00182E3A">
      <w:pPr>
        <w:widowControl/>
        <w:ind w:firstLineChars="100" w:firstLine="211"/>
        <w:jc w:val="left"/>
        <w:rPr>
          <w:del w:id="2949" w:author="刘 红宾" w:date="2020-12-14T15:53:00Z"/>
          <w:rFonts w:ascii="Times New Roman" w:hAnsi="Times New Roman" w:cs="Times New Roman"/>
          <w:szCs w:val="21"/>
        </w:rPr>
        <w:pPrChange w:id="2950" w:author="刘 红宾" w:date="2020-12-14T15:53:00Z">
          <w:pPr>
            <w:ind w:firstLineChars="100" w:firstLine="211"/>
          </w:pPr>
        </w:pPrChange>
      </w:pPr>
      <w:del w:id="2951" w:author="刘 红宾" w:date="2020-12-14T15:53:00Z">
        <w:r w:rsidRPr="006072C8" w:rsidDel="00C8067A">
          <w:rPr>
            <w:rFonts w:ascii="Times New Roman" w:hAnsi="Times New Roman" w:cs="Times New Roman"/>
            <w:b/>
            <w:bCs/>
            <w:szCs w:val="21"/>
          </w:rPr>
          <w:delText>Dynamics</w:delText>
        </w:r>
        <w:r w:rsidR="009E0071" w:rsidRPr="009E0071" w:rsidDel="00C8067A">
          <w:rPr>
            <w:rFonts w:ascii="Times New Roman" w:hAnsi="Times New Roman" w:cs="Times New Roman"/>
            <w:b/>
            <w:bCs/>
            <w:szCs w:val="21"/>
          </w:rPr>
          <w:delText xml:space="preserve"> of the </w:delText>
        </w:r>
        <w:r w:rsidR="009E0071" w:rsidDel="00C8067A">
          <w:rPr>
            <w:rFonts w:ascii="Times New Roman" w:hAnsi="Times New Roman" w:cs="Times New Roman"/>
            <w:b/>
            <w:bCs/>
            <w:szCs w:val="21"/>
          </w:rPr>
          <w:delText>dominate bacteria orders</w:delText>
        </w:r>
        <w:r w:rsidR="009E0071" w:rsidRPr="009E0071" w:rsidDel="00C8067A">
          <w:rPr>
            <w:rFonts w:ascii="Times New Roman" w:hAnsi="Times New Roman" w:cs="Times New Roman"/>
            <w:szCs w:val="21"/>
          </w:rPr>
          <w:delText>:</w:delText>
        </w:r>
        <w:r w:rsidR="009E0071" w:rsidDel="00C8067A">
          <w:rPr>
            <w:rFonts w:ascii="Times New Roman" w:hAnsi="Times New Roman" w:cs="Times New Roman"/>
            <w:szCs w:val="21"/>
          </w:rPr>
          <w:delText xml:space="preserve"> </w:delText>
        </w:r>
        <w:r w:rsidR="002919DE" w:rsidDel="00C8067A">
          <w:rPr>
            <w:rFonts w:ascii="Times New Roman" w:hAnsi="Times New Roman" w:cs="Times New Roman"/>
            <w:szCs w:val="21"/>
          </w:rPr>
          <w:delText xml:space="preserve">Consistent with the dynamics of SCFAs, </w:delText>
        </w:r>
        <w:r w:rsidR="00B3342F" w:rsidDel="00C8067A">
          <w:rPr>
            <w:rFonts w:ascii="Times New Roman" w:hAnsi="Times New Roman" w:cs="Times New Roman"/>
            <w:szCs w:val="21"/>
          </w:rPr>
          <w:delText xml:space="preserve">dominates bacteria orders exhibited </w:delText>
        </w:r>
        <w:r w:rsidR="00D40595" w:rsidRPr="00D40595" w:rsidDel="00C8067A">
          <w:rPr>
            <w:rFonts w:ascii="Times New Roman" w:hAnsi="Times New Roman" w:cs="Times New Roman"/>
            <w:szCs w:val="21"/>
          </w:rPr>
          <w:delText>biphasic</w:delText>
        </w:r>
        <w:r w:rsidR="00D40595" w:rsidDel="00C8067A">
          <w:rPr>
            <w:rFonts w:ascii="Times New Roman" w:hAnsi="Times New Roman" w:cs="Times New Roman"/>
            <w:szCs w:val="21"/>
          </w:rPr>
          <w:delText xml:space="preserve"> fluctuation in their absolute abundance.</w:delText>
        </w:r>
        <w:r w:rsidR="004511CB" w:rsidDel="00C8067A">
          <w:rPr>
            <w:rFonts w:ascii="Times New Roman" w:hAnsi="Times New Roman" w:cs="Times New Roman"/>
            <w:szCs w:val="21"/>
          </w:rPr>
          <w:delText xml:space="preserve"> </w:delText>
        </w:r>
        <w:r w:rsidR="004511CB" w:rsidRPr="004511CB" w:rsidDel="00C8067A">
          <w:rPr>
            <w:rFonts w:ascii="Times New Roman" w:hAnsi="Times New Roman" w:cs="Times New Roman"/>
            <w:szCs w:val="21"/>
          </w:rPr>
          <w:delText>Most prominently,</w:delText>
        </w:r>
        <w:r w:rsidR="004511CB" w:rsidDel="00C8067A">
          <w:rPr>
            <w:rFonts w:ascii="Times New Roman" w:hAnsi="Times New Roman" w:cs="Times New Roman" w:hint="eastAsia"/>
            <w:szCs w:val="21"/>
          </w:rPr>
          <w:delText xml:space="preserve"> </w:delText>
        </w:r>
        <w:r w:rsidR="007C4DD8" w:rsidRPr="00923B85" w:rsidDel="00C8067A">
          <w:rPr>
            <w:rFonts w:ascii="Times New Roman" w:hAnsi="Times New Roman" w:cs="Times New Roman"/>
            <w:color w:val="2A2A2A"/>
            <w:szCs w:val="21"/>
            <w:shd w:val="clear" w:color="auto" w:fill="FFFFFF"/>
          </w:rPr>
          <w:delText xml:space="preserve">there was an identifiable </w:delText>
        </w:r>
        <w:r w:rsidR="007C4DD8" w:rsidDel="00C8067A">
          <w:rPr>
            <w:rFonts w:ascii="Times New Roman" w:hAnsi="Times New Roman" w:cs="Times New Roman"/>
            <w:color w:val="2A2A2A"/>
            <w:szCs w:val="21"/>
            <w:shd w:val="clear" w:color="auto" w:fill="FFFFFF"/>
          </w:rPr>
          <w:delText>vendor-specific</w:delText>
        </w:r>
        <w:r w:rsidR="007C4DD8" w:rsidRPr="00923B85" w:rsidDel="00C8067A">
          <w:rPr>
            <w:rFonts w:ascii="Times New Roman" w:hAnsi="Times New Roman" w:cs="Times New Roman"/>
            <w:color w:val="2A2A2A"/>
            <w:szCs w:val="21"/>
            <w:shd w:val="clear" w:color="auto" w:fill="FFFFFF"/>
          </w:rPr>
          <w:delText xml:space="preserve"> </w:delText>
        </w:r>
        <w:r w:rsidR="007C4DD8" w:rsidRPr="00923B85" w:rsidDel="00C8067A">
          <w:rPr>
            <w:rFonts w:ascii="Times New Roman" w:hAnsi="Times New Roman" w:cs="Times New Roman"/>
            <w:color w:val="000000"/>
            <w:szCs w:val="21"/>
          </w:rPr>
          <w:delText>magnitudes and rates of their response dynamics</w:delText>
        </w:r>
        <w:r w:rsidR="007C4DD8" w:rsidDel="00C8067A">
          <w:rPr>
            <w:rFonts w:ascii="Times New Roman" w:hAnsi="Times New Roman" w:cs="Times New Roman"/>
            <w:szCs w:val="21"/>
          </w:rPr>
          <w:delText xml:space="preserve"> </w:delText>
        </w:r>
        <w:r w:rsidR="004511CB" w:rsidRPr="004511CB" w:rsidDel="00C8067A">
          <w:rPr>
            <w:rFonts w:ascii="Times New Roman" w:hAnsi="Times New Roman" w:cs="Times New Roman"/>
            <w:szCs w:val="21"/>
          </w:rPr>
          <w:delText>mode.</w:delText>
        </w:r>
        <w:r w:rsidR="007C4DD8" w:rsidDel="00C8067A">
          <w:rPr>
            <w:rFonts w:ascii="Times New Roman" w:hAnsi="Times New Roman" w:cs="Times New Roman"/>
            <w:szCs w:val="21"/>
          </w:rPr>
          <w:delText xml:space="preserve"> </w:delText>
        </w:r>
      </w:del>
    </w:p>
    <w:p w14:paraId="6218205B" w14:textId="5F939DF5" w:rsidR="009E0071" w:rsidRPr="009E0071" w:rsidDel="00C8067A" w:rsidRDefault="007C4DD8">
      <w:pPr>
        <w:widowControl/>
        <w:ind w:firstLineChars="100" w:firstLine="210"/>
        <w:jc w:val="left"/>
        <w:rPr>
          <w:del w:id="2952" w:author="刘 红宾" w:date="2020-12-14T15:53:00Z"/>
          <w:rFonts w:ascii="Times New Roman" w:hAnsi="Times New Roman" w:cs="Times New Roman"/>
          <w:szCs w:val="21"/>
        </w:rPr>
        <w:pPrChange w:id="2953" w:author="刘 红宾" w:date="2020-12-14T15:53:00Z">
          <w:pPr>
            <w:ind w:firstLineChars="100" w:firstLine="210"/>
          </w:pPr>
        </w:pPrChange>
      </w:pPr>
      <w:del w:id="2954" w:author="刘 红宾" w:date="2020-12-14T15:53:00Z">
        <w:r w:rsidDel="00C8067A">
          <w:rPr>
            <w:rFonts w:ascii="Times New Roman" w:hAnsi="Times New Roman" w:cs="Times New Roman"/>
            <w:szCs w:val="21"/>
          </w:rPr>
          <w:delText xml:space="preserve">For instance, the </w:delText>
        </w:r>
        <w:r w:rsidR="00E65A13" w:rsidRPr="00E65A13" w:rsidDel="00C8067A">
          <w:rPr>
            <w:rFonts w:ascii="Times New Roman" w:hAnsi="Times New Roman" w:cs="Times New Roman"/>
            <w:i/>
            <w:iCs/>
            <w:szCs w:val="21"/>
          </w:rPr>
          <w:delText>Bacteroidales</w:delText>
        </w:r>
        <w:r w:rsidR="00E65A13" w:rsidDel="00C8067A">
          <w:rPr>
            <w:rFonts w:ascii="Times New Roman" w:hAnsi="Times New Roman" w:cs="Times New Roman"/>
            <w:szCs w:val="21"/>
          </w:rPr>
          <w:delText xml:space="preserve">; </w:delText>
        </w:r>
        <w:r w:rsidR="00E65A13" w:rsidRPr="00E65A13" w:rsidDel="00C8067A">
          <w:rPr>
            <w:rFonts w:ascii="Times New Roman" w:hAnsi="Times New Roman" w:cs="Times New Roman"/>
            <w:szCs w:val="21"/>
          </w:rPr>
          <w:delText>Verrucomicrobiales</w:delText>
        </w:r>
        <w:r w:rsidR="00E65A13" w:rsidDel="00C8067A">
          <w:rPr>
            <w:rFonts w:ascii="Times New Roman" w:hAnsi="Times New Roman" w:cs="Times New Roman"/>
            <w:szCs w:val="21"/>
          </w:rPr>
          <w:delText>;</w:delText>
        </w:r>
      </w:del>
    </w:p>
    <w:p w14:paraId="16E56022" w14:textId="3CB39822" w:rsidR="006D3F7B" w:rsidRPr="00185BEA" w:rsidDel="00C8067A" w:rsidRDefault="00741D65">
      <w:pPr>
        <w:widowControl/>
        <w:jc w:val="left"/>
        <w:rPr>
          <w:del w:id="2955" w:author="刘 红宾" w:date="2020-12-14T15:53:00Z"/>
          <w:rFonts w:ascii="Times New Roman" w:hAnsi="Times New Roman" w:cs="Times New Roman"/>
          <w:color w:val="2A2A2A"/>
          <w:szCs w:val="21"/>
          <w:shd w:val="clear" w:color="auto" w:fill="FFFFFF"/>
        </w:rPr>
        <w:pPrChange w:id="2956" w:author="刘 红宾" w:date="2020-12-14T15:53:00Z">
          <w:pPr/>
        </w:pPrChange>
      </w:pPr>
      <w:del w:id="2957" w:author="刘 红宾" w:date="2020-12-14T15:53:00Z">
        <w:r w:rsidDel="00C8067A">
          <w:rPr>
            <w:rFonts w:ascii="Times New Roman" w:hAnsi="Times New Roman" w:cs="Times New Roman" w:hint="eastAsia"/>
            <w:szCs w:val="21"/>
          </w:rPr>
          <w:delText xml:space="preserve"> </w:delText>
        </w:r>
        <w:r w:rsidDel="00C8067A">
          <w:rPr>
            <w:rFonts w:ascii="Times New Roman" w:hAnsi="Times New Roman" w:cs="Times New Roman"/>
            <w:szCs w:val="21"/>
          </w:rPr>
          <w:delText xml:space="preserve"> </w:delText>
        </w:r>
        <w:r w:rsidRPr="00741D65" w:rsidDel="00C8067A">
          <w:rPr>
            <w:rFonts w:ascii="Times New Roman" w:hAnsi="Times New Roman" w:cs="Times New Roman"/>
            <w:b/>
            <w:bCs/>
            <w:szCs w:val="21"/>
          </w:rPr>
          <w:delText>Shift of the microbial function</w:delText>
        </w:r>
        <w:r w:rsidDel="00C8067A">
          <w:rPr>
            <w:rFonts w:ascii="Times New Roman" w:hAnsi="Times New Roman" w:cs="Times New Roman"/>
            <w:szCs w:val="21"/>
          </w:rPr>
          <w:delText xml:space="preserve">: </w:delText>
        </w:r>
        <w:r w:rsidR="00603F06" w:rsidDel="00C8067A">
          <w:rPr>
            <w:rFonts w:ascii="Times New Roman" w:hAnsi="Times New Roman" w:cs="Times New Roman"/>
            <w:szCs w:val="21"/>
          </w:rPr>
          <w:delText>To c</w:delText>
        </w:r>
        <w:r w:rsidR="00603F06" w:rsidRPr="00603F06" w:rsidDel="00C8067A">
          <w:rPr>
            <w:rFonts w:ascii="Times New Roman" w:hAnsi="Times New Roman" w:cs="Times New Roman"/>
            <w:szCs w:val="21"/>
          </w:rPr>
          <w:delText>haracteriz</w:delText>
        </w:r>
        <w:r w:rsidR="00603F06" w:rsidDel="00C8067A">
          <w:rPr>
            <w:rFonts w:ascii="Times New Roman" w:hAnsi="Times New Roman" w:cs="Times New Roman"/>
            <w:szCs w:val="21"/>
          </w:rPr>
          <w:delText>e</w:delText>
        </w:r>
        <w:r w:rsidR="00603F06" w:rsidRPr="00603F06" w:rsidDel="00C8067A">
          <w:rPr>
            <w:rFonts w:ascii="Times New Roman" w:hAnsi="Times New Roman" w:cs="Times New Roman"/>
            <w:szCs w:val="21"/>
          </w:rPr>
          <w:delText xml:space="preserve"> the </w:delText>
        </w:r>
        <w:r w:rsidR="00603F06" w:rsidDel="00C8067A">
          <w:rPr>
            <w:rFonts w:ascii="Times New Roman" w:hAnsi="Times New Roman" w:cs="Times New Roman"/>
            <w:szCs w:val="21"/>
          </w:rPr>
          <w:delText>f</w:delText>
        </w:r>
        <w:r w:rsidR="00603F06" w:rsidRPr="00603F06" w:rsidDel="00C8067A">
          <w:rPr>
            <w:rFonts w:ascii="Times New Roman" w:hAnsi="Times New Roman" w:cs="Times New Roman"/>
            <w:szCs w:val="21"/>
          </w:rPr>
          <w:delText xml:space="preserve">unctional </w:delText>
        </w:r>
        <w:r w:rsidR="00603F06" w:rsidDel="00C8067A">
          <w:rPr>
            <w:rFonts w:ascii="Times New Roman" w:hAnsi="Times New Roman" w:cs="Times New Roman"/>
            <w:szCs w:val="21"/>
          </w:rPr>
          <w:delText>c</w:delText>
        </w:r>
        <w:r w:rsidR="00603F06" w:rsidRPr="00603F06" w:rsidDel="00C8067A">
          <w:rPr>
            <w:rFonts w:ascii="Times New Roman" w:hAnsi="Times New Roman" w:cs="Times New Roman"/>
            <w:szCs w:val="21"/>
          </w:rPr>
          <w:delText xml:space="preserve">hanges in </w:delText>
        </w:r>
        <w:r w:rsidR="00603F06" w:rsidDel="00C8067A">
          <w:rPr>
            <w:rFonts w:ascii="Times New Roman" w:hAnsi="Times New Roman" w:cs="Times New Roman"/>
            <w:szCs w:val="21"/>
          </w:rPr>
          <w:delText>g</w:delText>
        </w:r>
        <w:r w:rsidR="00603F06" w:rsidRPr="00603F06" w:rsidDel="00C8067A">
          <w:rPr>
            <w:rFonts w:ascii="Times New Roman" w:hAnsi="Times New Roman" w:cs="Times New Roman"/>
            <w:szCs w:val="21"/>
          </w:rPr>
          <w:delText xml:space="preserve">ut </w:delText>
        </w:r>
        <w:r w:rsidR="00603F06" w:rsidDel="00C8067A">
          <w:rPr>
            <w:rFonts w:ascii="Times New Roman" w:hAnsi="Times New Roman" w:cs="Times New Roman"/>
            <w:szCs w:val="21"/>
          </w:rPr>
          <w:delText>m</w:delText>
        </w:r>
        <w:r w:rsidR="00603F06" w:rsidRPr="00603F06" w:rsidDel="00C8067A">
          <w:rPr>
            <w:rFonts w:ascii="Times New Roman" w:hAnsi="Times New Roman" w:cs="Times New Roman"/>
            <w:szCs w:val="21"/>
          </w:rPr>
          <w:delText xml:space="preserve">icrobiome </w:delText>
        </w:r>
        <w:r w:rsidR="00603F06" w:rsidDel="00C8067A">
          <w:rPr>
            <w:rFonts w:ascii="Times New Roman" w:hAnsi="Times New Roman" w:cs="Times New Roman"/>
            <w:szCs w:val="21"/>
          </w:rPr>
          <w:delText>a</w:delText>
        </w:r>
        <w:r w:rsidR="00603F06" w:rsidRPr="00603F06" w:rsidDel="00C8067A">
          <w:rPr>
            <w:rFonts w:ascii="Times New Roman" w:hAnsi="Times New Roman" w:cs="Times New Roman"/>
            <w:szCs w:val="21"/>
          </w:rPr>
          <w:delText>ssociated with</w:delText>
        </w:r>
        <w:r w:rsidR="00603F06" w:rsidDel="00C8067A">
          <w:rPr>
            <w:rFonts w:ascii="Times New Roman" w:hAnsi="Times New Roman" w:cs="Times New Roman"/>
            <w:szCs w:val="21"/>
          </w:rPr>
          <w:delText xml:space="preserve"> the microbial </w:delText>
        </w:r>
        <w:r w:rsidR="00603F06" w:rsidRPr="00603F06" w:rsidDel="00C8067A">
          <w:rPr>
            <w:rFonts w:ascii="Times New Roman" w:hAnsi="Times New Roman" w:cs="Times New Roman"/>
            <w:szCs w:val="21"/>
          </w:rPr>
          <w:delText>biphasic</w:delText>
        </w:r>
        <w:r w:rsidR="00603F06" w:rsidDel="00C8067A">
          <w:rPr>
            <w:rFonts w:ascii="Times New Roman" w:hAnsi="Times New Roman" w:cs="Times New Roman"/>
            <w:szCs w:val="21"/>
          </w:rPr>
          <w:delText xml:space="preserve"> dynamics, </w:delText>
        </w:r>
        <w:r w:rsidR="00185BEA" w:rsidDel="00C8067A">
          <w:rPr>
            <w:rFonts w:ascii="Times New Roman" w:hAnsi="Times New Roman" w:cs="Times New Roman"/>
            <w:color w:val="2A2A2A"/>
            <w:szCs w:val="21"/>
            <w:shd w:val="clear" w:color="auto" w:fill="FFFFFF"/>
          </w:rPr>
          <w:delText>m</w:delText>
        </w:r>
        <w:r w:rsidR="00BC6C86" w:rsidRPr="00923B85" w:rsidDel="00C8067A">
          <w:rPr>
            <w:rFonts w:ascii="Times New Roman" w:hAnsi="Times New Roman" w:cs="Times New Roman"/>
            <w:color w:val="2A2A2A"/>
            <w:szCs w:val="21"/>
            <w:shd w:val="clear" w:color="auto" w:fill="FFFFFF"/>
          </w:rPr>
          <w:delText xml:space="preserve">etagenomic sequencing was performed </w:delText>
        </w:r>
        <w:r w:rsidR="00224FDB" w:rsidDel="00C8067A">
          <w:rPr>
            <w:rFonts w:ascii="Times New Roman" w:hAnsi="Times New Roman" w:cs="Times New Roman"/>
            <w:color w:val="2A2A2A"/>
            <w:szCs w:val="21"/>
            <w:shd w:val="clear" w:color="auto" w:fill="FFFFFF"/>
          </w:rPr>
          <w:delText>for</w:delText>
        </w:r>
        <w:r w:rsidR="00BC6C86" w:rsidRPr="00923B85" w:rsidDel="00C8067A">
          <w:rPr>
            <w:rFonts w:ascii="Times New Roman" w:hAnsi="Times New Roman" w:cs="Times New Roman"/>
            <w:color w:val="2A2A2A"/>
            <w:szCs w:val="21"/>
            <w:shd w:val="clear" w:color="auto" w:fill="FFFFFF"/>
          </w:rPr>
          <w:delText xml:space="preserve"> inulin diet group at day 0, 5 and 31.</w:delText>
        </w:r>
        <w:r w:rsidR="00BC6C86" w:rsidDel="00C8067A">
          <w:rPr>
            <w:rFonts w:ascii="Times New Roman" w:hAnsi="Times New Roman" w:cs="Times New Roman"/>
            <w:color w:val="2A2A2A"/>
            <w:szCs w:val="21"/>
            <w:shd w:val="clear" w:color="auto" w:fill="FFFFFF"/>
          </w:rPr>
          <w:delText xml:space="preserve"> </w:delText>
        </w:r>
        <w:r w:rsidR="00183AD2" w:rsidDel="00C8067A">
          <w:rPr>
            <w:rFonts w:ascii="Times New Roman" w:hAnsi="Times New Roman" w:cs="Times New Roman"/>
            <w:color w:val="000000"/>
            <w:szCs w:val="21"/>
          </w:rPr>
          <w:delText xml:space="preserve">Most of the significant </w:delText>
        </w:r>
        <w:r w:rsidR="00E02168" w:rsidDel="00C8067A">
          <w:rPr>
            <w:rFonts w:ascii="Times New Roman" w:hAnsi="Times New Roman" w:cs="Times New Roman"/>
            <w:color w:val="000000"/>
            <w:szCs w:val="21"/>
          </w:rPr>
          <w:delText xml:space="preserve">different </w:delText>
        </w:r>
        <w:r w:rsidR="00183AD2" w:rsidDel="00C8067A">
          <w:rPr>
            <w:rFonts w:ascii="Times New Roman" w:hAnsi="Times New Roman" w:cs="Times New Roman"/>
            <w:color w:val="000000"/>
            <w:szCs w:val="21"/>
          </w:rPr>
          <w:delText>functional pathways between day 5 and 31 showed decreas</w:delText>
        </w:r>
        <w:r w:rsidR="0012292C" w:rsidDel="00C8067A">
          <w:rPr>
            <w:rFonts w:ascii="Times New Roman" w:hAnsi="Times New Roman" w:cs="Times New Roman"/>
            <w:color w:val="000000"/>
            <w:szCs w:val="21"/>
          </w:rPr>
          <w:delText>ing</w:delText>
        </w:r>
        <w:r w:rsidR="00183AD2" w:rsidDel="00C8067A">
          <w:rPr>
            <w:rFonts w:ascii="Times New Roman" w:hAnsi="Times New Roman" w:cs="Times New Roman"/>
            <w:color w:val="000000"/>
            <w:szCs w:val="21"/>
          </w:rPr>
          <w:delText xml:space="preserve"> trends</w:delText>
        </w:r>
        <w:r w:rsidR="006637A7" w:rsidDel="00C8067A">
          <w:rPr>
            <w:rFonts w:ascii="Times New Roman" w:hAnsi="Times New Roman" w:cs="Times New Roman"/>
            <w:color w:val="000000"/>
            <w:szCs w:val="21"/>
          </w:rPr>
          <w:delText xml:space="preserve">, indicating an </w:delText>
        </w:r>
        <w:r w:rsidR="008D7E49" w:rsidRPr="008D7E49" w:rsidDel="00C8067A">
          <w:rPr>
            <w:rFonts w:ascii="Times New Roman" w:hAnsi="Times New Roman" w:cs="Times New Roman"/>
            <w:color w:val="000000"/>
            <w:szCs w:val="21"/>
          </w:rPr>
          <w:delText>occurrence</w:delText>
        </w:r>
        <w:r w:rsidR="008D7E49" w:rsidDel="00C8067A">
          <w:rPr>
            <w:rFonts w:ascii="Times New Roman" w:hAnsi="Times New Roman" w:cs="Times New Roman"/>
            <w:color w:val="000000"/>
            <w:szCs w:val="21"/>
          </w:rPr>
          <w:delText xml:space="preserve"> of </w:delText>
        </w:r>
        <w:r w:rsidR="00084243" w:rsidDel="00C8067A">
          <w:rPr>
            <w:rFonts w:ascii="Times New Roman" w:hAnsi="Times New Roman" w:cs="Times New Roman"/>
            <w:color w:val="000000"/>
            <w:szCs w:val="21"/>
          </w:rPr>
          <w:delText xml:space="preserve">functional </w:delText>
        </w:r>
        <w:r w:rsidR="006637A7" w:rsidDel="00C8067A">
          <w:rPr>
            <w:rFonts w:ascii="Times New Roman" w:hAnsi="Times New Roman" w:cs="Times New Roman"/>
            <w:color w:val="000000"/>
            <w:szCs w:val="21"/>
          </w:rPr>
          <w:delText xml:space="preserve">discount of the </w:delText>
        </w:r>
        <w:r w:rsidR="00084243" w:rsidDel="00C8067A">
          <w:rPr>
            <w:rFonts w:ascii="Times New Roman" w:hAnsi="Times New Roman" w:cs="Times New Roman"/>
            <w:color w:val="000000"/>
            <w:szCs w:val="21"/>
          </w:rPr>
          <w:delText xml:space="preserve">gut </w:delText>
        </w:r>
        <w:r w:rsidR="006637A7" w:rsidDel="00C8067A">
          <w:rPr>
            <w:rFonts w:ascii="Times New Roman" w:hAnsi="Times New Roman" w:cs="Times New Roman"/>
            <w:color w:val="000000"/>
            <w:szCs w:val="21"/>
          </w:rPr>
          <w:delText>microbi</w:delText>
        </w:r>
        <w:r w:rsidR="00084243" w:rsidDel="00C8067A">
          <w:rPr>
            <w:rFonts w:ascii="Times New Roman" w:hAnsi="Times New Roman" w:cs="Times New Roman"/>
            <w:color w:val="000000"/>
            <w:szCs w:val="21"/>
          </w:rPr>
          <w:delText>ome</w:delText>
        </w:r>
        <w:r w:rsidR="006637A7" w:rsidDel="00C8067A">
          <w:rPr>
            <w:rFonts w:ascii="Times New Roman" w:hAnsi="Times New Roman" w:cs="Times New Roman"/>
            <w:color w:val="000000"/>
            <w:szCs w:val="21"/>
          </w:rPr>
          <w:delText xml:space="preserve"> </w:delText>
        </w:r>
        <w:r w:rsidR="008D7E49" w:rsidDel="00C8067A">
          <w:rPr>
            <w:rFonts w:ascii="Times New Roman" w:hAnsi="Times New Roman" w:cs="Times New Roman"/>
            <w:color w:val="000000"/>
            <w:szCs w:val="21"/>
          </w:rPr>
          <w:delText>after the short-term response</w:delText>
        </w:r>
        <w:r w:rsidR="006637A7" w:rsidDel="00C8067A">
          <w:rPr>
            <w:rFonts w:ascii="Times New Roman" w:hAnsi="Times New Roman" w:cs="Times New Roman"/>
            <w:color w:val="000000"/>
            <w:szCs w:val="21"/>
          </w:rPr>
          <w:delText>.</w:delText>
        </w:r>
      </w:del>
    </w:p>
    <w:p w14:paraId="29F153D1" w14:textId="50E02013" w:rsidR="00741D65" w:rsidDel="00C8067A" w:rsidRDefault="00741D65">
      <w:pPr>
        <w:widowControl/>
        <w:jc w:val="left"/>
        <w:rPr>
          <w:del w:id="2958" w:author="刘 红宾" w:date="2020-12-14T15:53:00Z"/>
          <w:rFonts w:ascii="Times New Roman" w:hAnsi="Times New Roman" w:cs="Times New Roman"/>
          <w:szCs w:val="21"/>
        </w:rPr>
        <w:pPrChange w:id="2959" w:author="刘 红宾" w:date="2020-12-14T15:53:00Z">
          <w:pPr/>
        </w:pPrChange>
      </w:pPr>
    </w:p>
    <w:p w14:paraId="0D92A3CD" w14:textId="413B5CEF" w:rsidR="00741D65" w:rsidRPr="00185BEA" w:rsidDel="00C8067A" w:rsidRDefault="00741D65">
      <w:pPr>
        <w:widowControl/>
        <w:jc w:val="left"/>
        <w:rPr>
          <w:del w:id="2960" w:author="刘 红宾" w:date="2020-12-14T15:53:00Z"/>
          <w:rFonts w:ascii="Times New Roman" w:hAnsi="Times New Roman" w:cs="Times New Roman"/>
          <w:szCs w:val="21"/>
        </w:rPr>
        <w:pPrChange w:id="2961" w:author="刘 红宾" w:date="2020-12-14T15:53:00Z">
          <w:pPr/>
        </w:pPrChange>
      </w:pPr>
    </w:p>
    <w:p w14:paraId="1A273DF2" w14:textId="1AD3774A" w:rsidR="006D3F7B" w:rsidRPr="00426A01" w:rsidDel="00C8067A" w:rsidRDefault="00F11D93">
      <w:pPr>
        <w:widowControl/>
        <w:jc w:val="left"/>
        <w:rPr>
          <w:del w:id="2962" w:author="刘 红宾" w:date="2020-12-14T15:53:00Z"/>
          <w:rFonts w:ascii="Times New Roman" w:hAnsi="Times New Roman" w:cs="Times New Roman"/>
          <w:i/>
          <w:iCs/>
          <w:color w:val="FF0000"/>
          <w:sz w:val="20"/>
          <w:szCs w:val="20"/>
        </w:rPr>
        <w:pPrChange w:id="2963" w:author="刘 红宾" w:date="2020-12-14T15:53:00Z">
          <w:pPr/>
        </w:pPrChange>
      </w:pPr>
      <w:del w:id="2964" w:author="刘 红宾" w:date="2020-12-14T15:53:00Z">
        <w:r w:rsidDel="00C8067A">
          <w:rPr>
            <w:rFonts w:ascii="Times New Roman" w:hAnsi="Times New Roman" w:cs="Times New Roman"/>
            <w:i/>
            <w:iCs/>
            <w:color w:val="FF0000"/>
            <w:sz w:val="20"/>
            <w:szCs w:val="20"/>
          </w:rPr>
          <w:delText xml:space="preserve">Microbial </w:delText>
        </w:r>
        <w:r w:rsidRPr="00F11D93" w:rsidDel="00C8067A">
          <w:rPr>
            <w:rFonts w:ascii="Times New Roman" w:hAnsi="Times New Roman" w:cs="Times New Roman"/>
            <w:i/>
            <w:iCs/>
            <w:color w:val="FF0000"/>
            <w:sz w:val="20"/>
            <w:szCs w:val="20"/>
          </w:rPr>
          <w:delText>consortium</w:delText>
        </w:r>
        <w:r w:rsidDel="00C8067A">
          <w:rPr>
            <w:rFonts w:ascii="Times New Roman" w:hAnsi="Times New Roman" w:cs="Times New Roman"/>
            <w:i/>
            <w:iCs/>
            <w:color w:val="FF0000"/>
            <w:sz w:val="20"/>
            <w:szCs w:val="20"/>
          </w:rPr>
          <w:delText xml:space="preserve"> of </w:delText>
        </w:r>
        <w:bookmarkStart w:id="2965" w:name="_Hlk56066749"/>
        <w:r w:rsidR="00162010" w:rsidDel="00C8067A">
          <w:rPr>
            <w:rFonts w:ascii="Times New Roman" w:hAnsi="Times New Roman" w:cs="Times New Roman"/>
            <w:i/>
            <w:iCs/>
            <w:color w:val="FF0000"/>
            <w:sz w:val="20"/>
            <w:szCs w:val="20"/>
          </w:rPr>
          <w:delText xml:space="preserve">SCFA </w:delText>
        </w:r>
        <w:r w:rsidR="00011CDE" w:rsidDel="00C8067A">
          <w:rPr>
            <w:rFonts w:ascii="Times New Roman" w:hAnsi="Times New Roman" w:cs="Times New Roman"/>
            <w:i/>
            <w:iCs/>
            <w:color w:val="FF0000"/>
            <w:sz w:val="20"/>
            <w:szCs w:val="20"/>
          </w:rPr>
          <w:delText>metabolizer</w:delText>
        </w:r>
        <w:r w:rsidR="00162010" w:rsidDel="00C8067A">
          <w:rPr>
            <w:rFonts w:ascii="Times New Roman" w:hAnsi="Times New Roman" w:cs="Times New Roman"/>
            <w:i/>
            <w:iCs/>
            <w:color w:val="FF0000"/>
            <w:sz w:val="20"/>
            <w:szCs w:val="20"/>
          </w:rPr>
          <w:delText>s</w:delText>
        </w:r>
        <w:bookmarkEnd w:id="2965"/>
        <w:r w:rsidR="00011CDE" w:rsidDel="00C8067A">
          <w:rPr>
            <w:rFonts w:ascii="Times New Roman" w:hAnsi="Times New Roman" w:cs="Times New Roman"/>
            <w:i/>
            <w:iCs/>
            <w:color w:val="FF0000"/>
            <w:sz w:val="20"/>
            <w:szCs w:val="20"/>
          </w:rPr>
          <w:delText xml:space="preserve"> </w:delText>
        </w:r>
        <w:r w:rsidR="00B510D5" w:rsidDel="00C8067A">
          <w:rPr>
            <w:rFonts w:ascii="Times New Roman" w:hAnsi="Times New Roman" w:cs="Times New Roman"/>
            <w:i/>
            <w:iCs/>
            <w:color w:val="FF0000"/>
            <w:sz w:val="20"/>
            <w:szCs w:val="20"/>
          </w:rPr>
          <w:delText xml:space="preserve">together </w:delText>
        </w:r>
        <w:bookmarkStart w:id="2966" w:name="_Hlk56067075"/>
        <w:r w:rsidR="00B510D5" w:rsidDel="00C8067A">
          <w:rPr>
            <w:rFonts w:ascii="Times New Roman" w:hAnsi="Times New Roman" w:cs="Times New Roman"/>
            <w:i/>
            <w:iCs/>
            <w:color w:val="FF0000"/>
            <w:sz w:val="20"/>
            <w:szCs w:val="20"/>
          </w:rPr>
          <w:delText>s</w:delText>
        </w:r>
        <w:r w:rsidR="00B510D5" w:rsidRPr="00B510D5" w:rsidDel="00C8067A">
          <w:rPr>
            <w:rFonts w:ascii="Times New Roman" w:hAnsi="Times New Roman" w:cs="Times New Roman"/>
            <w:i/>
            <w:iCs/>
            <w:color w:val="FF0000"/>
            <w:sz w:val="20"/>
            <w:szCs w:val="20"/>
          </w:rPr>
          <w:delText>hed light on</w:delText>
        </w:r>
        <w:r w:rsidR="0020245F" w:rsidDel="00C8067A">
          <w:rPr>
            <w:rFonts w:ascii="Times New Roman" w:hAnsi="Times New Roman" w:cs="Times New Roman"/>
            <w:i/>
            <w:iCs/>
            <w:color w:val="FF0000"/>
            <w:sz w:val="20"/>
            <w:szCs w:val="20"/>
          </w:rPr>
          <w:delText xml:space="preserve"> </w:delText>
        </w:r>
        <w:r w:rsidR="002F2372" w:rsidDel="00C8067A">
          <w:rPr>
            <w:rFonts w:ascii="Times New Roman" w:hAnsi="Times New Roman" w:cs="Times New Roman"/>
            <w:i/>
            <w:iCs/>
            <w:color w:val="FF0000"/>
            <w:sz w:val="20"/>
            <w:szCs w:val="20"/>
          </w:rPr>
          <w:delText xml:space="preserve">the </w:delText>
        </w:r>
        <w:r w:rsidR="00AD24A2" w:rsidRPr="00426A01" w:rsidDel="00C8067A">
          <w:rPr>
            <w:rFonts w:ascii="Times New Roman" w:hAnsi="Times New Roman" w:cs="Times New Roman"/>
            <w:i/>
            <w:iCs/>
            <w:color w:val="FF0000"/>
            <w:sz w:val="20"/>
            <w:szCs w:val="20"/>
          </w:rPr>
          <w:delText>biphasic response</w:delText>
        </w:r>
        <w:r w:rsidR="0020245F" w:rsidDel="00C8067A">
          <w:rPr>
            <w:rFonts w:ascii="Times New Roman" w:hAnsi="Times New Roman" w:cs="Times New Roman"/>
            <w:i/>
            <w:iCs/>
            <w:color w:val="FF0000"/>
            <w:sz w:val="20"/>
            <w:szCs w:val="20"/>
          </w:rPr>
          <w:delText xml:space="preserve"> of SCFA</w:delText>
        </w:r>
        <w:bookmarkEnd w:id="2966"/>
      </w:del>
    </w:p>
    <w:p w14:paraId="0B21A320" w14:textId="354AD482" w:rsidR="006D3F7B" w:rsidDel="00C8067A" w:rsidRDefault="00D01FC7">
      <w:pPr>
        <w:widowControl/>
        <w:jc w:val="left"/>
        <w:rPr>
          <w:del w:id="2967" w:author="刘 红宾" w:date="2020-12-14T15:53:00Z"/>
          <w:rFonts w:ascii="Times New Roman" w:hAnsi="Times New Roman" w:cs="Times New Roman"/>
          <w:szCs w:val="21"/>
        </w:rPr>
        <w:pPrChange w:id="2968" w:author="刘 红宾" w:date="2020-12-14T15:53:00Z">
          <w:pPr/>
        </w:pPrChange>
      </w:pPr>
      <w:del w:id="2969" w:author="刘 红宾" w:date="2020-12-14T15:53:00Z">
        <w:r w:rsidRPr="00213C94" w:rsidDel="00C8067A">
          <w:rPr>
            <w:rFonts w:ascii="Times New Roman" w:hAnsi="Times New Roman" w:cs="Times New Roman" w:hint="eastAsia"/>
            <w:b/>
            <w:bCs/>
            <w:szCs w:val="21"/>
          </w:rPr>
          <w:delText>I</w:delText>
        </w:r>
        <w:r w:rsidRPr="00213C94" w:rsidDel="00C8067A">
          <w:rPr>
            <w:rFonts w:ascii="Times New Roman" w:hAnsi="Times New Roman" w:cs="Times New Roman"/>
            <w:b/>
            <w:bCs/>
            <w:szCs w:val="21"/>
          </w:rPr>
          <w:delText>dentified SCFA metabolizers</w:delText>
        </w:r>
        <w:r w:rsidDel="00C8067A">
          <w:rPr>
            <w:rFonts w:ascii="Times New Roman" w:hAnsi="Times New Roman" w:cs="Times New Roman"/>
            <w:szCs w:val="21"/>
          </w:rPr>
          <w:delText xml:space="preserve">: most of the </w:delText>
        </w:r>
        <w:r w:rsidR="00D343C9" w:rsidDel="00C8067A">
          <w:rPr>
            <w:rFonts w:ascii="Times New Roman" w:hAnsi="Times New Roman" w:cs="Times New Roman"/>
            <w:szCs w:val="21"/>
          </w:rPr>
          <w:delText xml:space="preserve">identified </w:delText>
        </w:r>
        <w:r w:rsidRPr="00D01FC7" w:rsidDel="00C8067A">
          <w:rPr>
            <w:rFonts w:ascii="Times New Roman" w:hAnsi="Times New Roman" w:cs="Times New Roman"/>
            <w:szCs w:val="21"/>
          </w:rPr>
          <w:delText>metabolizers</w:delText>
        </w:r>
        <w:r w:rsidDel="00C8067A">
          <w:rPr>
            <w:rFonts w:ascii="Times New Roman" w:hAnsi="Times New Roman" w:cs="Times New Roman"/>
            <w:szCs w:val="21"/>
          </w:rPr>
          <w:delText xml:space="preserve"> have been </w:delText>
        </w:r>
        <w:r w:rsidR="00D343C9" w:rsidDel="00C8067A">
          <w:rPr>
            <w:rFonts w:ascii="Times New Roman" w:hAnsi="Times New Roman" w:cs="Times New Roman"/>
            <w:szCs w:val="21"/>
          </w:rPr>
          <w:delText xml:space="preserve">previously </w:delText>
        </w:r>
        <w:r w:rsidR="00213C94" w:rsidRPr="00213C94" w:rsidDel="00C8067A">
          <w:rPr>
            <w:rFonts w:ascii="Times New Roman" w:hAnsi="Times New Roman" w:cs="Times New Roman"/>
            <w:szCs w:val="21"/>
          </w:rPr>
          <w:delText xml:space="preserve">described for </w:delText>
        </w:r>
        <w:r w:rsidR="00213C94" w:rsidDel="00C8067A">
          <w:rPr>
            <w:rFonts w:ascii="Times New Roman" w:hAnsi="Times New Roman" w:cs="Times New Roman"/>
            <w:szCs w:val="21"/>
          </w:rPr>
          <w:delText>SCFA</w:delText>
        </w:r>
        <w:r w:rsidR="00213C94" w:rsidRPr="00213C94" w:rsidDel="00C8067A">
          <w:rPr>
            <w:rFonts w:ascii="Times New Roman" w:hAnsi="Times New Roman" w:cs="Times New Roman"/>
            <w:szCs w:val="21"/>
          </w:rPr>
          <w:delText xml:space="preserve"> production</w:delText>
        </w:r>
        <w:r w:rsidR="00213C94" w:rsidDel="00C8067A">
          <w:rPr>
            <w:rFonts w:ascii="Times New Roman" w:hAnsi="Times New Roman" w:cs="Times New Roman"/>
            <w:szCs w:val="21"/>
          </w:rPr>
          <w:delText>.</w:delText>
        </w:r>
        <w:r w:rsidR="00A955EB" w:rsidDel="00C8067A">
          <w:rPr>
            <w:rFonts w:ascii="Times New Roman" w:hAnsi="Times New Roman" w:cs="Times New Roman"/>
            <w:szCs w:val="21"/>
          </w:rPr>
          <w:delText xml:space="preserve"> Based on correlation</w:delText>
        </w:r>
        <w:r w:rsidR="00E42B61" w:rsidDel="00C8067A">
          <w:rPr>
            <w:rFonts w:ascii="Times New Roman" w:hAnsi="Times New Roman" w:cs="Times New Roman"/>
            <w:szCs w:val="21"/>
          </w:rPr>
          <w:delText>s</w:delText>
        </w:r>
        <w:r w:rsidR="00A955EB" w:rsidDel="00C8067A">
          <w:rPr>
            <w:rFonts w:ascii="Times New Roman" w:hAnsi="Times New Roman" w:cs="Times New Roman"/>
            <w:szCs w:val="21"/>
          </w:rPr>
          <w:delText xml:space="preserve"> with SCFA, the identified </w:delText>
        </w:r>
        <w:r w:rsidR="00A955EB" w:rsidRPr="00D01FC7" w:rsidDel="00C8067A">
          <w:rPr>
            <w:rFonts w:ascii="Times New Roman" w:hAnsi="Times New Roman" w:cs="Times New Roman"/>
            <w:szCs w:val="21"/>
          </w:rPr>
          <w:delText>metabolizers</w:delText>
        </w:r>
        <w:r w:rsidR="00A955EB" w:rsidDel="00C8067A">
          <w:rPr>
            <w:rFonts w:ascii="Times New Roman" w:hAnsi="Times New Roman" w:cs="Times New Roman"/>
            <w:szCs w:val="21"/>
          </w:rPr>
          <w:delText xml:space="preserve"> were </w:delText>
        </w:r>
        <w:r w:rsidR="004C1DEF" w:rsidDel="00C8067A">
          <w:rPr>
            <w:rFonts w:ascii="Times New Roman" w:hAnsi="Times New Roman" w:cs="Times New Roman"/>
            <w:szCs w:val="21"/>
          </w:rPr>
          <w:delText>regrouped as SCFA producers (positive correlation) and consumers (negative correlation).</w:delText>
        </w:r>
        <w:r w:rsidR="00C05517" w:rsidDel="00C8067A">
          <w:rPr>
            <w:rFonts w:ascii="Times New Roman" w:hAnsi="Times New Roman" w:cs="Times New Roman"/>
            <w:szCs w:val="21"/>
          </w:rPr>
          <w:delText xml:space="preserve"> </w:delText>
        </w:r>
      </w:del>
    </w:p>
    <w:p w14:paraId="5CA36268" w14:textId="6D46DA67" w:rsidR="004C1DEF" w:rsidDel="00C8067A" w:rsidRDefault="00C610F5">
      <w:pPr>
        <w:widowControl/>
        <w:jc w:val="left"/>
        <w:rPr>
          <w:del w:id="2970" w:author="刘 红宾" w:date="2020-12-14T15:53:00Z"/>
          <w:rFonts w:ascii="Times New Roman" w:hAnsi="Times New Roman" w:cs="Times New Roman"/>
          <w:szCs w:val="21"/>
        </w:rPr>
        <w:pPrChange w:id="2971" w:author="刘 红宾" w:date="2020-12-14T15:53:00Z">
          <w:pPr/>
        </w:pPrChange>
      </w:pPr>
      <w:del w:id="2972" w:author="刘 红宾" w:date="2020-12-14T15:53:00Z">
        <w:r w:rsidDel="00C8067A">
          <w:rPr>
            <w:rFonts w:ascii="Times New Roman" w:hAnsi="Times New Roman" w:cs="Times New Roman"/>
            <w:b/>
            <w:bCs/>
            <w:szCs w:val="21"/>
          </w:rPr>
          <w:delText>Different d</w:delText>
        </w:r>
        <w:r w:rsidR="00C8775E" w:rsidRPr="00C8775E" w:rsidDel="00C8067A">
          <w:rPr>
            <w:rFonts w:ascii="Times New Roman" w:hAnsi="Times New Roman" w:cs="Times New Roman"/>
            <w:b/>
            <w:bCs/>
            <w:szCs w:val="21"/>
          </w:rPr>
          <w:delText>ynamics of</w:delText>
        </w:r>
        <w:r w:rsidDel="00C8067A">
          <w:rPr>
            <w:rFonts w:ascii="Times New Roman" w:hAnsi="Times New Roman" w:cs="Times New Roman"/>
            <w:b/>
            <w:bCs/>
            <w:szCs w:val="21"/>
          </w:rPr>
          <w:delText xml:space="preserve"> potential</w:delText>
        </w:r>
        <w:r w:rsidR="00C8775E" w:rsidRPr="00C8775E" w:rsidDel="00C8067A">
          <w:rPr>
            <w:rFonts w:ascii="Times New Roman" w:hAnsi="Times New Roman" w:cs="Times New Roman"/>
            <w:b/>
            <w:bCs/>
            <w:szCs w:val="21"/>
          </w:rPr>
          <w:delText xml:space="preserve"> SCFA producers and consumer</w:delText>
        </w:r>
        <w:r w:rsidR="00F52593" w:rsidDel="00C8067A">
          <w:rPr>
            <w:rFonts w:ascii="Times New Roman" w:hAnsi="Times New Roman" w:cs="Times New Roman"/>
            <w:szCs w:val="21"/>
          </w:rPr>
          <w:delText xml:space="preserve"> </w:delText>
        </w:r>
        <w:r w:rsidR="00C8775E" w:rsidDel="00C8067A">
          <w:rPr>
            <w:rFonts w:ascii="Times New Roman" w:hAnsi="Times New Roman" w:cs="Times New Roman"/>
            <w:szCs w:val="21"/>
          </w:rPr>
          <w:delText xml:space="preserve">together </w:delText>
        </w:r>
        <w:r w:rsidR="00F52593" w:rsidDel="00C8067A">
          <w:rPr>
            <w:rFonts w:ascii="Times New Roman" w:hAnsi="Times New Roman" w:cs="Times New Roman"/>
            <w:szCs w:val="21"/>
          </w:rPr>
          <w:delText>agreed with</w:delText>
        </w:r>
        <w:r w:rsidR="00C8775E" w:rsidRPr="00C8775E" w:rsidDel="00C8067A">
          <w:rPr>
            <w:rFonts w:ascii="Times New Roman" w:hAnsi="Times New Roman" w:cs="Times New Roman"/>
            <w:szCs w:val="21"/>
          </w:rPr>
          <w:delText xml:space="preserve"> the </w:delText>
        </w:r>
        <w:r w:rsidR="00F52593" w:rsidRPr="00D40595" w:rsidDel="00C8067A">
          <w:rPr>
            <w:rFonts w:ascii="Times New Roman" w:hAnsi="Times New Roman" w:cs="Times New Roman"/>
            <w:szCs w:val="21"/>
          </w:rPr>
          <w:delText>biphasic</w:delText>
        </w:r>
        <w:r w:rsidR="00F52593" w:rsidDel="00C8067A">
          <w:rPr>
            <w:rFonts w:ascii="Times New Roman" w:hAnsi="Times New Roman" w:cs="Times New Roman"/>
            <w:szCs w:val="21"/>
          </w:rPr>
          <w:delText xml:space="preserve"> fluctuation</w:delText>
        </w:r>
        <w:r w:rsidR="00C8775E" w:rsidRPr="00C8775E" w:rsidDel="00C8067A">
          <w:rPr>
            <w:rFonts w:ascii="Times New Roman" w:hAnsi="Times New Roman" w:cs="Times New Roman"/>
            <w:szCs w:val="21"/>
          </w:rPr>
          <w:delText xml:space="preserve"> of SCFA</w:delText>
        </w:r>
        <w:r w:rsidR="00F52593" w:rsidDel="00C8067A">
          <w:rPr>
            <w:rFonts w:ascii="Times New Roman" w:hAnsi="Times New Roman" w:cs="Times New Roman"/>
            <w:szCs w:val="21"/>
          </w:rPr>
          <w:delText>.</w:delText>
        </w:r>
      </w:del>
    </w:p>
    <w:p w14:paraId="42F6DEAB" w14:textId="6AF6EB94" w:rsidR="00BC23F6" w:rsidRPr="00BC23F6" w:rsidDel="00C8067A" w:rsidRDefault="00BC23F6">
      <w:pPr>
        <w:widowControl/>
        <w:jc w:val="left"/>
        <w:rPr>
          <w:del w:id="2973" w:author="刘 红宾" w:date="2020-12-14T15:53:00Z"/>
          <w:rFonts w:ascii="Times New Roman" w:hAnsi="Times New Roman" w:cs="Times New Roman"/>
          <w:b/>
          <w:bCs/>
          <w:szCs w:val="21"/>
        </w:rPr>
        <w:pPrChange w:id="2974" w:author="刘 红宾" w:date="2020-12-14T15:53:00Z">
          <w:pPr/>
        </w:pPrChange>
      </w:pPr>
      <w:del w:id="2975" w:author="刘 红宾" w:date="2020-12-14T15:53:00Z">
        <w:r w:rsidRPr="00BC23F6" w:rsidDel="00C8067A">
          <w:rPr>
            <w:rFonts w:ascii="Times New Roman" w:hAnsi="Times New Roman" w:cs="Times New Roman"/>
            <w:b/>
            <w:bCs/>
            <w:szCs w:val="21"/>
          </w:rPr>
          <w:delText>Model:</w:delText>
        </w:r>
      </w:del>
    </w:p>
    <w:p w14:paraId="24CDBE33" w14:textId="0EF7EAAF" w:rsidR="00BC23F6" w:rsidRPr="004C1DEF" w:rsidDel="00C8067A" w:rsidRDefault="00ED4004">
      <w:pPr>
        <w:widowControl/>
        <w:jc w:val="left"/>
        <w:rPr>
          <w:del w:id="2976" w:author="刘 红宾" w:date="2020-12-14T15:53:00Z"/>
          <w:rFonts w:ascii="Times New Roman" w:hAnsi="Times New Roman" w:cs="Times New Roman"/>
          <w:szCs w:val="21"/>
        </w:rPr>
        <w:pPrChange w:id="2977" w:author="刘 红宾" w:date="2020-12-14T15:53:00Z">
          <w:pPr/>
        </w:pPrChange>
      </w:pPr>
      <w:del w:id="2978" w:author="刘 红宾" w:date="2020-12-14T15:53:00Z">
        <w:r w:rsidDel="00C8067A">
          <w:rPr>
            <w:rFonts w:ascii="Times New Roman" w:hAnsi="Times New Roman" w:cs="Times New Roman" w:hint="eastAsia"/>
            <w:szCs w:val="21"/>
          </w:rPr>
          <w:delText>M</w:delText>
        </w:r>
        <w:r w:rsidDel="00C8067A">
          <w:rPr>
            <w:rFonts w:ascii="Times New Roman" w:hAnsi="Times New Roman" w:cs="Times New Roman"/>
            <w:szCs w:val="21"/>
          </w:rPr>
          <w:delText>eta-analysis: SCFA producers</w:delText>
        </w:r>
      </w:del>
    </w:p>
    <w:p w14:paraId="2A2369CF" w14:textId="57F30261" w:rsidR="006D3F7B" w:rsidRPr="0020245F" w:rsidDel="00C8067A" w:rsidRDefault="006D3F7B">
      <w:pPr>
        <w:widowControl/>
        <w:jc w:val="left"/>
        <w:rPr>
          <w:del w:id="2979" w:author="刘 红宾" w:date="2020-12-14T15:53:00Z"/>
          <w:rFonts w:ascii="Times New Roman" w:hAnsi="Times New Roman" w:cs="Times New Roman"/>
          <w:szCs w:val="21"/>
        </w:rPr>
        <w:pPrChange w:id="2980" w:author="刘 红宾" w:date="2020-12-14T15:53:00Z">
          <w:pPr/>
        </w:pPrChange>
      </w:pPr>
    </w:p>
    <w:p w14:paraId="4E144BD9" w14:textId="08968B57" w:rsidR="00BC23F6" w:rsidRPr="00426A01" w:rsidDel="00C8067A" w:rsidRDefault="009E6C35">
      <w:pPr>
        <w:widowControl/>
        <w:jc w:val="left"/>
        <w:rPr>
          <w:del w:id="2981" w:author="刘 红宾" w:date="2020-12-14T15:53:00Z"/>
          <w:rFonts w:ascii="Times New Roman" w:hAnsi="Times New Roman" w:cs="Times New Roman"/>
          <w:i/>
          <w:iCs/>
          <w:color w:val="FF0000"/>
          <w:sz w:val="20"/>
          <w:szCs w:val="20"/>
        </w:rPr>
        <w:pPrChange w:id="2982" w:author="刘 红宾" w:date="2020-12-14T15:53:00Z">
          <w:pPr/>
        </w:pPrChange>
      </w:pPr>
      <w:del w:id="2983" w:author="刘 红宾" w:date="2020-12-14T15:53:00Z">
        <w:r w:rsidDel="00C8067A">
          <w:rPr>
            <w:rFonts w:ascii="Times New Roman" w:hAnsi="Times New Roman" w:cs="Times New Roman"/>
            <w:i/>
            <w:iCs/>
            <w:color w:val="FF0000"/>
            <w:sz w:val="20"/>
            <w:szCs w:val="20"/>
          </w:rPr>
          <w:delText xml:space="preserve">Longitudinal </w:delText>
        </w:r>
        <w:r w:rsidR="00C745D8" w:rsidDel="00C8067A">
          <w:rPr>
            <w:rFonts w:ascii="Times New Roman" w:hAnsi="Times New Roman" w:cs="Times New Roman"/>
            <w:i/>
            <w:iCs/>
            <w:color w:val="FF0000"/>
            <w:sz w:val="20"/>
            <w:szCs w:val="20"/>
          </w:rPr>
          <w:delText xml:space="preserve">GLV-model </w:delText>
        </w:r>
        <w:r w:rsidR="00A57426" w:rsidDel="00C8067A">
          <w:rPr>
            <w:rFonts w:ascii="Times New Roman" w:hAnsi="Times New Roman" w:cs="Times New Roman"/>
            <w:i/>
            <w:iCs/>
            <w:color w:val="FF0000"/>
            <w:sz w:val="20"/>
            <w:szCs w:val="20"/>
          </w:rPr>
          <w:delText>identif</w:delText>
        </w:r>
        <w:r w:rsidR="008367E0" w:rsidDel="00C8067A">
          <w:rPr>
            <w:rFonts w:ascii="Times New Roman" w:hAnsi="Times New Roman" w:cs="Times New Roman"/>
            <w:i/>
            <w:iCs/>
            <w:color w:val="FF0000"/>
            <w:sz w:val="20"/>
            <w:szCs w:val="20"/>
          </w:rPr>
          <w:delText>y</w:delText>
        </w:r>
        <w:r w:rsidR="00A57426" w:rsidDel="00C8067A">
          <w:rPr>
            <w:rFonts w:ascii="Times New Roman" w:hAnsi="Times New Roman" w:cs="Times New Roman"/>
            <w:i/>
            <w:iCs/>
            <w:color w:val="FF0000"/>
            <w:sz w:val="20"/>
            <w:szCs w:val="20"/>
          </w:rPr>
          <w:delText xml:space="preserve"> responders and downstream</w:delText>
        </w:r>
        <w:r w:rsidR="00137C50" w:rsidDel="00C8067A">
          <w:rPr>
            <w:rFonts w:ascii="Times New Roman" w:hAnsi="Times New Roman" w:cs="Times New Roman"/>
            <w:i/>
            <w:iCs/>
            <w:color w:val="FF0000"/>
            <w:sz w:val="20"/>
            <w:szCs w:val="20"/>
          </w:rPr>
          <w:delText xml:space="preserve"> </w:delText>
        </w:r>
        <w:r w:rsidR="00F95071" w:rsidDel="00C8067A">
          <w:rPr>
            <w:rFonts w:ascii="Times New Roman" w:hAnsi="Times New Roman" w:cs="Times New Roman"/>
            <w:i/>
            <w:iCs/>
            <w:color w:val="FF0000"/>
            <w:sz w:val="20"/>
            <w:szCs w:val="20"/>
          </w:rPr>
          <w:delText xml:space="preserve">interactions </w:delText>
        </w:r>
        <w:r w:rsidR="00804157" w:rsidDel="00C8067A">
          <w:rPr>
            <w:rFonts w:ascii="Times New Roman" w:hAnsi="Times New Roman" w:cs="Times New Roman"/>
            <w:i/>
            <w:iCs/>
            <w:color w:val="FF0000"/>
            <w:sz w:val="20"/>
            <w:szCs w:val="20"/>
          </w:rPr>
          <w:delText>mirroring</w:delText>
        </w:r>
        <w:r w:rsidR="00F95071" w:rsidDel="00C8067A">
          <w:rPr>
            <w:rFonts w:ascii="Times New Roman" w:hAnsi="Times New Roman" w:cs="Times New Roman"/>
            <w:i/>
            <w:iCs/>
            <w:color w:val="FF0000"/>
            <w:sz w:val="20"/>
            <w:szCs w:val="20"/>
          </w:rPr>
          <w:delText xml:space="preserve"> </w:delText>
        </w:r>
        <w:r w:rsidR="00ED307D" w:rsidDel="00C8067A">
          <w:rPr>
            <w:rFonts w:ascii="Times New Roman" w:hAnsi="Times New Roman" w:cs="Times New Roman"/>
            <w:i/>
            <w:iCs/>
            <w:color w:val="FF0000"/>
            <w:sz w:val="20"/>
            <w:szCs w:val="20"/>
          </w:rPr>
          <w:delText xml:space="preserve">bacterial </w:delText>
        </w:r>
        <w:r w:rsidR="00ED307D" w:rsidRPr="00ED307D" w:rsidDel="00C8067A">
          <w:rPr>
            <w:rFonts w:ascii="Times New Roman" w:hAnsi="Times New Roman" w:cs="Times New Roman"/>
            <w:i/>
            <w:iCs/>
            <w:color w:val="FF0000"/>
            <w:sz w:val="20"/>
            <w:szCs w:val="20"/>
          </w:rPr>
          <w:delText>food chain</w:delText>
        </w:r>
        <w:r w:rsidR="00F95071" w:rsidDel="00C8067A">
          <w:rPr>
            <w:rFonts w:ascii="Times New Roman" w:hAnsi="Times New Roman" w:cs="Times New Roman"/>
            <w:i/>
            <w:iCs/>
            <w:color w:val="FF0000"/>
            <w:sz w:val="20"/>
            <w:szCs w:val="20"/>
          </w:rPr>
          <w:delText xml:space="preserve"> </w:delText>
        </w:r>
        <w:r w:rsidR="00ED307D" w:rsidDel="00C8067A">
          <w:rPr>
            <w:rFonts w:ascii="Times New Roman" w:hAnsi="Times New Roman" w:cs="Times New Roman"/>
            <w:i/>
            <w:iCs/>
            <w:color w:val="FF0000"/>
            <w:sz w:val="20"/>
            <w:szCs w:val="20"/>
          </w:rPr>
          <w:delText xml:space="preserve">of </w:delText>
        </w:r>
        <w:r w:rsidR="00F95071" w:rsidDel="00C8067A">
          <w:rPr>
            <w:rFonts w:ascii="Times New Roman" w:hAnsi="Times New Roman" w:cs="Times New Roman"/>
            <w:i/>
            <w:iCs/>
            <w:color w:val="FF0000"/>
            <w:sz w:val="20"/>
            <w:szCs w:val="20"/>
          </w:rPr>
          <w:delText>inulin</w:delText>
        </w:r>
      </w:del>
    </w:p>
    <w:p w14:paraId="0962FF3F" w14:textId="29473814" w:rsidR="006D3F7B" w:rsidDel="00C8067A" w:rsidRDefault="006619E1">
      <w:pPr>
        <w:widowControl/>
        <w:jc w:val="left"/>
        <w:rPr>
          <w:del w:id="2984" w:author="刘 红宾" w:date="2020-12-14T15:53:00Z"/>
          <w:rFonts w:ascii="Times New Roman" w:hAnsi="Times New Roman" w:cs="Times New Roman"/>
          <w:szCs w:val="21"/>
        </w:rPr>
        <w:pPrChange w:id="2985" w:author="刘 红宾" w:date="2020-12-14T15:53:00Z">
          <w:pPr/>
        </w:pPrChange>
      </w:pPr>
      <w:del w:id="2986" w:author="刘 红宾" w:date="2020-12-14T15:53:00Z">
        <w:r w:rsidDel="00C8067A">
          <w:rPr>
            <w:rFonts w:ascii="Times New Roman" w:hAnsi="Times New Roman" w:cs="Times New Roman" w:hint="eastAsia"/>
            <w:szCs w:val="21"/>
          </w:rPr>
          <w:delText>M</w:delText>
        </w:r>
        <w:r w:rsidDel="00C8067A">
          <w:rPr>
            <w:rFonts w:ascii="Times New Roman" w:hAnsi="Times New Roman" w:cs="Times New Roman"/>
            <w:szCs w:val="21"/>
          </w:rPr>
          <w:delText>odel description: add inulin responder</w:delText>
        </w:r>
      </w:del>
    </w:p>
    <w:p w14:paraId="08181CBD" w14:textId="423EA99A" w:rsidR="00963AE2" w:rsidDel="00C8067A" w:rsidRDefault="006619E1">
      <w:pPr>
        <w:widowControl/>
        <w:jc w:val="left"/>
        <w:rPr>
          <w:del w:id="2987" w:author="刘 红宾" w:date="2020-12-14T15:53:00Z"/>
          <w:rFonts w:ascii="Times New Roman" w:hAnsi="Times New Roman" w:cs="Times New Roman"/>
          <w:szCs w:val="21"/>
        </w:rPr>
        <w:pPrChange w:id="2988" w:author="刘 红宾" w:date="2020-12-14T15:53:00Z">
          <w:pPr/>
        </w:pPrChange>
      </w:pPr>
      <w:del w:id="2989" w:author="刘 红宾" w:date="2020-12-14T15:53:00Z">
        <w:r w:rsidDel="00C8067A">
          <w:rPr>
            <w:rFonts w:ascii="Times New Roman" w:hAnsi="Times New Roman" w:cs="Times New Roman"/>
            <w:szCs w:val="21"/>
          </w:rPr>
          <w:delText xml:space="preserve">Model results: </w:delText>
        </w:r>
        <w:r w:rsidR="00F00174" w:rsidDel="00C8067A">
          <w:rPr>
            <w:rFonts w:ascii="Times New Roman" w:hAnsi="Times New Roman" w:cs="Times New Roman"/>
            <w:szCs w:val="21"/>
          </w:rPr>
          <w:delText>inulin responder ()</w:delText>
        </w:r>
      </w:del>
    </w:p>
    <w:p w14:paraId="229E8818" w14:textId="5A51DA88" w:rsidR="006E2536" w:rsidDel="00C8067A" w:rsidRDefault="00F00174">
      <w:pPr>
        <w:widowControl/>
        <w:jc w:val="left"/>
        <w:rPr>
          <w:del w:id="2990" w:author="刘 红宾" w:date="2020-12-14T15:53:00Z"/>
          <w:rFonts w:ascii="Times New Roman" w:hAnsi="Times New Roman" w:cs="Times New Roman"/>
          <w:szCs w:val="21"/>
        </w:rPr>
        <w:pPrChange w:id="2991" w:author="刘 红宾" w:date="2020-12-14T15:53:00Z">
          <w:pPr/>
        </w:pPrChange>
      </w:pPr>
      <w:del w:id="2992" w:author="刘 红宾" w:date="2020-12-14T15:53:00Z">
        <w:r w:rsidDel="00C8067A">
          <w:rPr>
            <w:rFonts w:ascii="Times New Roman" w:hAnsi="Times New Roman" w:cs="Times New Roman"/>
            <w:szCs w:val="21"/>
          </w:rPr>
          <w:delText xml:space="preserve">Identified </w:delText>
        </w:r>
        <w:r w:rsidR="003F724D" w:rsidDel="00C8067A">
          <w:rPr>
            <w:rFonts w:ascii="Times New Roman" w:hAnsi="Times New Roman" w:cs="Times New Roman"/>
            <w:szCs w:val="21"/>
          </w:rPr>
          <w:delText xml:space="preserve">inulin responder: </w:delText>
        </w:r>
        <w:bookmarkStart w:id="2993" w:name="OLE_LINK8"/>
        <w:bookmarkStart w:id="2994" w:name="OLE_LINK9"/>
      </w:del>
    </w:p>
    <w:p w14:paraId="566B36C2" w14:textId="7D938CBF" w:rsidR="003F724D" w:rsidDel="00C8067A" w:rsidRDefault="003F724D">
      <w:pPr>
        <w:widowControl/>
        <w:jc w:val="left"/>
        <w:rPr>
          <w:del w:id="2995" w:author="刘 红宾" w:date="2020-12-14T15:53:00Z"/>
          <w:rFonts w:ascii="Times New Roman" w:hAnsi="Times New Roman" w:cs="Times New Roman"/>
          <w:szCs w:val="21"/>
        </w:rPr>
        <w:pPrChange w:id="2996" w:author="刘 红宾" w:date="2020-12-14T15:53:00Z">
          <w:pPr/>
        </w:pPrChange>
      </w:pPr>
      <w:del w:id="2997" w:author="刘 红宾" w:date="2020-12-14T15:53:00Z">
        <w:r w:rsidRPr="00FA20CE" w:rsidDel="00C8067A">
          <w:rPr>
            <w:rFonts w:ascii="Times New Roman" w:hAnsi="Times New Roman" w:cs="Times New Roman"/>
            <w:i/>
            <w:iCs/>
            <w:szCs w:val="21"/>
          </w:rPr>
          <w:delText>Muribaculaceae</w:delText>
        </w:r>
        <w:bookmarkEnd w:id="2993"/>
        <w:bookmarkEnd w:id="2994"/>
        <w:r w:rsidR="00FA20CE" w:rsidDel="00C8067A">
          <w:rPr>
            <w:rFonts w:ascii="Times New Roman" w:hAnsi="Times New Roman" w:cs="Times New Roman"/>
            <w:szCs w:val="21"/>
          </w:rPr>
          <w:delText xml:space="preserve">: </w:delText>
        </w:r>
        <w:r w:rsidR="00FA20CE" w:rsidRPr="00FA20CE" w:rsidDel="00C8067A">
          <w:rPr>
            <w:rFonts w:ascii="Times New Roman" w:hAnsi="Times New Roman" w:cs="Times New Roman"/>
            <w:szCs w:val="21"/>
          </w:rPr>
          <w:delText>The abundance of Muribaculaceae, for which the name family S24-7 was previously used, was reported to be increased by inulins in previous stud</w:delText>
        </w:r>
        <w:r w:rsidR="006E2536" w:rsidDel="00C8067A">
          <w:rPr>
            <w:rFonts w:ascii="Times New Roman" w:hAnsi="Times New Roman" w:cs="Times New Roman"/>
            <w:szCs w:val="21"/>
          </w:rPr>
          <w:delText>ies</w:delText>
        </w:r>
        <w:r w:rsidR="00FA20CE" w:rsidRPr="00FA20CE" w:rsidDel="00C8067A">
          <w:rPr>
            <w:rFonts w:ascii="Times New Roman" w:hAnsi="Times New Roman" w:cs="Times New Roman"/>
            <w:szCs w:val="21"/>
          </w:rPr>
          <w:delText>, and this family was versatile with respect to complex carbohydrate degradation</w:delText>
        </w:r>
        <w:r w:rsidR="00C91D37" w:rsidDel="00C8067A">
          <w:rPr>
            <w:rFonts w:ascii="Times New Roman" w:hAnsi="Times New Roman" w:cs="Times New Roman"/>
            <w:szCs w:val="21"/>
          </w:rPr>
          <w:delText xml:space="preserve"> (</w:delText>
        </w:r>
        <w:r w:rsidR="00C91D37" w:rsidRPr="00C91D37" w:rsidDel="00C8067A">
          <w:rPr>
            <w:rFonts w:ascii="Times New Roman" w:hAnsi="Times New Roman" w:cs="Times New Roman"/>
            <w:szCs w:val="21"/>
          </w:rPr>
          <w:delText>Sequence and cultivation study of Muribaculaceae reveals novel species, host preference, and functional potential of this yet undescribed family</w:delText>
        </w:r>
        <w:r w:rsidR="00C91D37" w:rsidDel="00C8067A">
          <w:rPr>
            <w:rFonts w:ascii="Times New Roman" w:hAnsi="Times New Roman" w:cs="Times New Roman"/>
            <w:szCs w:val="21"/>
          </w:rPr>
          <w:delText>)</w:delText>
        </w:r>
        <w:r w:rsidR="00FA20CE" w:rsidRPr="00FA20CE" w:rsidDel="00C8067A">
          <w:rPr>
            <w:rFonts w:ascii="Times New Roman" w:hAnsi="Times New Roman" w:cs="Times New Roman"/>
            <w:szCs w:val="21"/>
          </w:rPr>
          <w:delText>.</w:delText>
        </w:r>
      </w:del>
    </w:p>
    <w:p w14:paraId="4B56A17B" w14:textId="4D924FE4" w:rsidR="001349C5" w:rsidRPr="00826296" w:rsidDel="00C8067A" w:rsidRDefault="003F724D">
      <w:pPr>
        <w:widowControl/>
        <w:jc w:val="left"/>
        <w:rPr>
          <w:del w:id="2998" w:author="刘 红宾" w:date="2020-12-14T15:53:00Z"/>
          <w:rFonts w:ascii="Times New Roman" w:hAnsi="Times New Roman" w:cs="Times New Roman"/>
          <w:szCs w:val="21"/>
        </w:rPr>
        <w:pPrChange w:id="2999" w:author="刘 红宾" w:date="2020-12-14T15:53:00Z">
          <w:pPr/>
        </w:pPrChange>
      </w:pPr>
      <w:del w:id="3000" w:author="刘 红宾" w:date="2020-12-14T15:53:00Z">
        <w:r w:rsidRPr="003F724D" w:rsidDel="00C8067A">
          <w:rPr>
            <w:rFonts w:ascii="Times New Roman" w:hAnsi="Times New Roman" w:cs="Times New Roman"/>
            <w:i/>
            <w:iCs/>
            <w:szCs w:val="21"/>
          </w:rPr>
          <w:delText>B. acidifaciens</w:delText>
        </w:r>
        <w:r w:rsidDel="00C8067A">
          <w:rPr>
            <w:rFonts w:ascii="Times New Roman" w:hAnsi="Times New Roman" w:cs="Times New Roman"/>
            <w:i/>
            <w:iCs/>
            <w:szCs w:val="21"/>
          </w:rPr>
          <w:delText xml:space="preserve">: </w:delText>
        </w:r>
        <w:r w:rsidRPr="003F724D" w:rsidDel="00C8067A">
          <w:rPr>
            <w:rFonts w:ascii="Times New Roman" w:hAnsi="Times New Roman" w:cs="Times New Roman"/>
            <w:szCs w:val="21"/>
          </w:rPr>
          <w:delText>previously</w:delText>
        </w:r>
        <w:r w:rsidR="00826296" w:rsidDel="00C8067A">
          <w:rPr>
            <w:rFonts w:ascii="Times New Roman" w:hAnsi="Times New Roman" w:cs="Times New Roman"/>
            <w:szCs w:val="21"/>
          </w:rPr>
          <w:delText xml:space="preserve"> reported inulin-responder (</w:delText>
        </w:r>
        <w:r w:rsidR="00826296" w:rsidRPr="00826296" w:rsidDel="00C8067A">
          <w:rPr>
            <w:rFonts w:ascii="Times New Roman" w:hAnsi="Times New Roman" w:cs="Times New Roman"/>
            <w:szCs w:val="21"/>
          </w:rPr>
          <w:delText>Single-cell genomics of uncultured bacteria reveals dietary fiber responders in the mouse gut microbiota</w:delText>
        </w:r>
        <w:r w:rsidR="00826296" w:rsidDel="00C8067A">
          <w:rPr>
            <w:rFonts w:ascii="Times New Roman" w:hAnsi="Times New Roman" w:cs="Times New Roman"/>
            <w:szCs w:val="21"/>
          </w:rPr>
          <w:delText>)</w:delText>
        </w:r>
      </w:del>
    </w:p>
    <w:p w14:paraId="5700C0FA" w14:textId="010FAE9B" w:rsidR="001349C5" w:rsidRPr="00804157" w:rsidDel="00C8067A" w:rsidRDefault="001349C5">
      <w:pPr>
        <w:widowControl/>
        <w:jc w:val="left"/>
        <w:rPr>
          <w:del w:id="3001" w:author="刘 红宾" w:date="2020-12-14T15:53:00Z"/>
          <w:rFonts w:ascii="Times New Roman" w:hAnsi="Times New Roman" w:cs="Times New Roman"/>
          <w:szCs w:val="21"/>
        </w:rPr>
        <w:pPrChange w:id="3002" w:author="刘 红宾" w:date="2020-12-14T15:53:00Z">
          <w:pPr/>
        </w:pPrChange>
      </w:pPr>
    </w:p>
    <w:p w14:paraId="1CDBAA5A" w14:textId="07110D55" w:rsidR="00963AE2" w:rsidRPr="00E85C38" w:rsidDel="00C8067A" w:rsidRDefault="00E85C38">
      <w:pPr>
        <w:widowControl/>
        <w:jc w:val="left"/>
        <w:rPr>
          <w:del w:id="3003" w:author="刘 红宾" w:date="2020-12-14T15:53:00Z"/>
          <w:rFonts w:ascii="Times New Roman" w:hAnsi="Times New Roman" w:cs="Times New Roman"/>
          <w:i/>
          <w:iCs/>
          <w:color w:val="FF0000"/>
          <w:sz w:val="20"/>
          <w:szCs w:val="20"/>
        </w:rPr>
        <w:pPrChange w:id="3004" w:author="刘 红宾" w:date="2020-12-14T15:53:00Z">
          <w:pPr/>
        </w:pPrChange>
      </w:pPr>
      <w:del w:id="3005" w:author="刘 红宾" w:date="2020-12-14T15:53:00Z">
        <w:r w:rsidRPr="00E85C38" w:rsidDel="00C8067A">
          <w:rPr>
            <w:rFonts w:ascii="Times New Roman" w:hAnsi="Times New Roman" w:cs="Times New Roman"/>
            <w:i/>
            <w:iCs/>
            <w:color w:val="FF0000"/>
            <w:sz w:val="20"/>
            <w:szCs w:val="20"/>
          </w:rPr>
          <w:delText xml:space="preserve">Proposed model of </w:delText>
        </w:r>
        <w:r w:rsidDel="00C8067A">
          <w:rPr>
            <w:rFonts w:ascii="Times New Roman" w:hAnsi="Times New Roman" w:cs="Times New Roman"/>
            <w:i/>
            <w:iCs/>
            <w:color w:val="FF0000"/>
            <w:sz w:val="20"/>
            <w:szCs w:val="20"/>
          </w:rPr>
          <w:delText xml:space="preserve">bacterial </w:delText>
        </w:r>
        <w:r w:rsidRPr="00ED307D" w:rsidDel="00C8067A">
          <w:rPr>
            <w:rFonts w:ascii="Times New Roman" w:hAnsi="Times New Roman" w:cs="Times New Roman"/>
            <w:i/>
            <w:iCs/>
            <w:color w:val="FF0000"/>
            <w:sz w:val="20"/>
            <w:szCs w:val="20"/>
          </w:rPr>
          <w:delText>food chain</w:delText>
        </w:r>
        <w:r w:rsidDel="00C8067A">
          <w:rPr>
            <w:rFonts w:ascii="Times New Roman" w:hAnsi="Times New Roman" w:cs="Times New Roman"/>
            <w:i/>
            <w:iCs/>
            <w:color w:val="FF0000"/>
            <w:sz w:val="20"/>
            <w:szCs w:val="20"/>
          </w:rPr>
          <w:delText xml:space="preserve"> of inulin</w:delText>
        </w:r>
        <w:r w:rsidRPr="00E85C38" w:rsidDel="00C8067A">
          <w:rPr>
            <w:rFonts w:ascii="Times New Roman" w:hAnsi="Times New Roman" w:cs="Times New Roman"/>
            <w:i/>
            <w:iCs/>
            <w:color w:val="FF0000"/>
            <w:sz w:val="20"/>
            <w:szCs w:val="20"/>
          </w:rPr>
          <w:delText xml:space="preserve"> </w:delText>
        </w:r>
        <w:r w:rsidR="00792B52" w:rsidDel="00C8067A">
          <w:rPr>
            <w:rFonts w:ascii="Times New Roman" w:hAnsi="Times New Roman" w:cs="Times New Roman"/>
            <w:i/>
            <w:iCs/>
            <w:color w:val="FF0000"/>
            <w:sz w:val="20"/>
            <w:szCs w:val="20"/>
          </w:rPr>
          <w:delText>s</w:delText>
        </w:r>
        <w:r w:rsidR="00792B52" w:rsidRPr="00B510D5" w:rsidDel="00C8067A">
          <w:rPr>
            <w:rFonts w:ascii="Times New Roman" w:hAnsi="Times New Roman" w:cs="Times New Roman"/>
            <w:i/>
            <w:iCs/>
            <w:color w:val="FF0000"/>
            <w:sz w:val="20"/>
            <w:szCs w:val="20"/>
          </w:rPr>
          <w:delText>hed light on</w:delText>
        </w:r>
        <w:r w:rsidR="00792B52" w:rsidDel="00C8067A">
          <w:rPr>
            <w:rFonts w:ascii="Times New Roman" w:hAnsi="Times New Roman" w:cs="Times New Roman"/>
            <w:i/>
            <w:iCs/>
            <w:color w:val="FF0000"/>
            <w:sz w:val="20"/>
            <w:szCs w:val="20"/>
          </w:rPr>
          <w:delText xml:space="preserve"> the </w:delText>
        </w:r>
        <w:r w:rsidR="00D936C3" w:rsidDel="00C8067A">
          <w:rPr>
            <w:rFonts w:ascii="Times New Roman" w:hAnsi="Times New Roman" w:cs="Times New Roman"/>
            <w:i/>
            <w:iCs/>
            <w:color w:val="FF0000"/>
            <w:sz w:val="20"/>
            <w:szCs w:val="20"/>
          </w:rPr>
          <w:delText>host</w:delText>
        </w:r>
        <w:r w:rsidR="00F67CDD" w:rsidDel="00C8067A">
          <w:rPr>
            <w:rFonts w:ascii="Times New Roman" w:hAnsi="Times New Roman" w:cs="Times New Roman"/>
            <w:i/>
            <w:iCs/>
            <w:color w:val="FF0000"/>
            <w:sz w:val="20"/>
            <w:szCs w:val="20"/>
          </w:rPr>
          <w:delText xml:space="preserve">-specific </w:delText>
        </w:r>
        <w:r w:rsidR="00792B52" w:rsidDel="00C8067A">
          <w:rPr>
            <w:rFonts w:ascii="Times New Roman" w:hAnsi="Times New Roman" w:cs="Times New Roman"/>
            <w:i/>
            <w:iCs/>
            <w:color w:val="FF0000"/>
            <w:sz w:val="20"/>
            <w:szCs w:val="20"/>
          </w:rPr>
          <w:delText>dynamics of SCFA</w:delText>
        </w:r>
      </w:del>
    </w:p>
    <w:p w14:paraId="0588676E" w14:textId="34391D98" w:rsidR="00963AE2" w:rsidDel="00C8067A" w:rsidRDefault="00963AE2">
      <w:pPr>
        <w:widowControl/>
        <w:jc w:val="left"/>
        <w:rPr>
          <w:del w:id="3006" w:author="刘 红宾" w:date="2020-12-14T15:53:00Z"/>
          <w:rFonts w:ascii="Times New Roman" w:hAnsi="Times New Roman" w:cs="Times New Roman"/>
          <w:szCs w:val="21"/>
        </w:rPr>
        <w:pPrChange w:id="3007" w:author="刘 红宾" w:date="2020-12-14T15:53:00Z">
          <w:pPr/>
        </w:pPrChange>
      </w:pPr>
    </w:p>
    <w:p w14:paraId="30457BCF" w14:textId="30A9F3C2" w:rsidR="00963AE2" w:rsidDel="00C8067A" w:rsidRDefault="006E2536">
      <w:pPr>
        <w:widowControl/>
        <w:jc w:val="left"/>
        <w:rPr>
          <w:del w:id="3008" w:author="刘 红宾" w:date="2020-12-14T15:53:00Z"/>
          <w:rFonts w:ascii="Times New Roman" w:hAnsi="Times New Roman" w:cs="Times New Roman"/>
          <w:szCs w:val="21"/>
        </w:rPr>
        <w:pPrChange w:id="3009" w:author="刘 红宾" w:date="2020-12-14T15:53:00Z">
          <w:pPr/>
        </w:pPrChange>
      </w:pPr>
      <w:del w:id="3010" w:author="刘 红宾" w:date="2020-12-14T15:53:00Z">
        <w:r w:rsidDel="00C8067A">
          <w:rPr>
            <w:rFonts w:ascii="Times New Roman" w:hAnsi="Times New Roman" w:cs="Times New Roman"/>
            <w:szCs w:val="21"/>
          </w:rPr>
          <w:delText xml:space="preserve">Model: </w:delText>
        </w:r>
        <w:r w:rsidRPr="006E2536" w:rsidDel="00C8067A">
          <w:rPr>
            <w:rFonts w:ascii="Times New Roman" w:hAnsi="Times New Roman" w:cs="Times New Roman"/>
            <w:szCs w:val="21"/>
          </w:rPr>
          <w:delText xml:space="preserve">Proposed model of </w:delText>
        </w:r>
        <w:r w:rsidR="004A6E2D" w:rsidRPr="004A6E2D" w:rsidDel="00C8067A">
          <w:rPr>
            <w:rFonts w:ascii="Times New Roman" w:hAnsi="Times New Roman" w:cs="Times New Roman"/>
            <w:szCs w:val="21"/>
          </w:rPr>
          <w:delText>metabolite</w:delText>
        </w:r>
        <w:r w:rsidRPr="006E2536" w:rsidDel="00C8067A">
          <w:rPr>
            <w:rFonts w:ascii="Times New Roman" w:hAnsi="Times New Roman" w:cs="Times New Roman"/>
            <w:szCs w:val="21"/>
          </w:rPr>
          <w:delText xml:space="preserve">s and microbes that catalyze the flow of carbon from </w:delText>
        </w:r>
        <w:r w:rsidR="00AE0177" w:rsidDel="00C8067A">
          <w:rPr>
            <w:rFonts w:ascii="Times New Roman" w:hAnsi="Times New Roman" w:cs="Times New Roman"/>
            <w:szCs w:val="21"/>
          </w:rPr>
          <w:delText>inulin</w:delText>
        </w:r>
        <w:r w:rsidRPr="006E2536" w:rsidDel="00C8067A">
          <w:rPr>
            <w:rFonts w:ascii="Times New Roman" w:hAnsi="Times New Roman" w:cs="Times New Roman"/>
            <w:szCs w:val="21"/>
          </w:rPr>
          <w:delText xml:space="preserve"> to </w:delText>
        </w:r>
        <w:r w:rsidR="00AE0177" w:rsidDel="00C8067A">
          <w:rPr>
            <w:rFonts w:ascii="Times New Roman" w:hAnsi="Times New Roman" w:cs="Times New Roman"/>
            <w:szCs w:val="21"/>
          </w:rPr>
          <w:delText>SCFA</w:delText>
        </w:r>
        <w:r w:rsidRPr="006E2536" w:rsidDel="00C8067A">
          <w:rPr>
            <w:rFonts w:ascii="Times New Roman" w:hAnsi="Times New Roman" w:cs="Times New Roman"/>
            <w:szCs w:val="21"/>
          </w:rPr>
          <w:delText>.</w:delText>
        </w:r>
      </w:del>
    </w:p>
    <w:p w14:paraId="7717B461" w14:textId="093E60DE" w:rsidR="00941608" w:rsidDel="00C8067A" w:rsidRDefault="004A6E2D">
      <w:pPr>
        <w:widowControl/>
        <w:jc w:val="left"/>
        <w:rPr>
          <w:del w:id="3011" w:author="刘 红宾" w:date="2020-12-14T15:53:00Z"/>
          <w:rFonts w:ascii="Times New Roman" w:hAnsi="Times New Roman" w:cs="Times New Roman"/>
          <w:szCs w:val="21"/>
        </w:rPr>
        <w:pPrChange w:id="3012" w:author="刘 红宾" w:date="2020-12-14T15:53:00Z">
          <w:pPr/>
        </w:pPrChange>
      </w:pPr>
      <w:del w:id="3013" w:author="刘 红宾" w:date="2020-12-14T15:53:00Z">
        <w:r w:rsidDel="00C8067A">
          <w:rPr>
            <w:rFonts w:ascii="Times New Roman" w:hAnsi="Times New Roman" w:cs="Times New Roman"/>
            <w:szCs w:val="21"/>
          </w:rPr>
          <w:delText xml:space="preserve">The presence of </w:delText>
        </w:r>
        <w:r w:rsidR="0024645E" w:rsidDel="00C8067A">
          <w:rPr>
            <w:rFonts w:ascii="Times New Roman" w:hAnsi="Times New Roman" w:cs="Times New Roman"/>
            <w:szCs w:val="21"/>
          </w:rPr>
          <w:delText>inulin-responder</w:delText>
        </w:r>
        <w:r w:rsidDel="00C8067A">
          <w:rPr>
            <w:rFonts w:ascii="Times New Roman" w:hAnsi="Times New Roman" w:cs="Times New Roman"/>
            <w:szCs w:val="21"/>
          </w:rPr>
          <w:delText xml:space="preserve">: </w:delText>
        </w:r>
      </w:del>
    </w:p>
    <w:p w14:paraId="2C2EB5DE" w14:textId="084E5E6B" w:rsidR="00C0579A" w:rsidDel="00C8067A" w:rsidRDefault="001E367E">
      <w:pPr>
        <w:widowControl/>
        <w:jc w:val="left"/>
        <w:rPr>
          <w:del w:id="3014" w:author="刘 红宾" w:date="2020-12-14T15:53:00Z"/>
          <w:rFonts w:ascii="Times New Roman" w:hAnsi="Times New Roman" w:cs="Times New Roman"/>
          <w:szCs w:val="21"/>
        </w:rPr>
        <w:pPrChange w:id="3015" w:author="刘 红宾" w:date="2020-12-14T15:53:00Z">
          <w:pPr/>
        </w:pPrChange>
      </w:pPr>
      <w:del w:id="3016" w:author="刘 红宾" w:date="2020-12-14T15:53:00Z">
        <w:r w:rsidDel="00C8067A">
          <w:rPr>
            <w:rFonts w:ascii="Times New Roman" w:hAnsi="Times New Roman" w:cs="Times New Roman"/>
            <w:szCs w:val="21"/>
          </w:rPr>
          <w:delText>V</w:delText>
        </w:r>
        <w:r w:rsidRPr="00C0579A" w:rsidDel="00C8067A">
          <w:rPr>
            <w:rFonts w:ascii="Times New Roman" w:hAnsi="Times New Roman" w:cs="Times New Roman"/>
            <w:szCs w:val="21"/>
          </w:rPr>
          <w:delText xml:space="preserve">ariation in the occurrence of this </w:delText>
        </w:r>
        <w:r w:rsidDel="00C8067A">
          <w:rPr>
            <w:rFonts w:ascii="Times New Roman" w:hAnsi="Times New Roman" w:cs="Times New Roman"/>
            <w:szCs w:val="21"/>
          </w:rPr>
          <w:delText>two inulin-responders</w:delText>
        </w:r>
        <w:r w:rsidDel="00C8067A">
          <w:rPr>
            <w:rFonts w:ascii="Times New Roman" w:hAnsi="Times New Roman" w:cs="Times New Roman" w:hint="eastAsia"/>
            <w:szCs w:val="21"/>
          </w:rPr>
          <w:delText xml:space="preserve"> </w:delText>
        </w:r>
        <w:r w:rsidRPr="00C0579A" w:rsidDel="00C8067A">
          <w:rPr>
            <w:rFonts w:ascii="Times New Roman" w:hAnsi="Times New Roman" w:cs="Times New Roman"/>
            <w:szCs w:val="21"/>
          </w:rPr>
          <w:delText xml:space="preserve">may be a primary cause of variable </w:delText>
        </w:r>
        <w:r w:rsidR="00A67261" w:rsidDel="00C8067A">
          <w:rPr>
            <w:rFonts w:ascii="Times New Roman" w:hAnsi="Times New Roman" w:cs="Times New Roman"/>
            <w:szCs w:val="21"/>
          </w:rPr>
          <w:delText xml:space="preserve">dynamic responses of </w:delText>
        </w:r>
        <w:r w:rsidDel="00C8067A">
          <w:rPr>
            <w:rFonts w:ascii="Times New Roman" w:hAnsi="Times New Roman" w:cs="Times New Roman"/>
            <w:szCs w:val="21"/>
          </w:rPr>
          <w:delText xml:space="preserve">SCFA </w:delText>
        </w:r>
        <w:r w:rsidR="00A67261" w:rsidDel="00C8067A">
          <w:rPr>
            <w:rFonts w:ascii="Times New Roman" w:hAnsi="Times New Roman" w:cs="Times New Roman"/>
            <w:szCs w:val="21"/>
          </w:rPr>
          <w:delText>among three vendors.</w:delText>
        </w:r>
      </w:del>
    </w:p>
    <w:p w14:paraId="5545D8A1" w14:textId="32C51AC2" w:rsidR="00941608" w:rsidDel="00C8067A" w:rsidRDefault="00C0579A">
      <w:pPr>
        <w:widowControl/>
        <w:jc w:val="left"/>
        <w:rPr>
          <w:del w:id="3017" w:author="刘 红宾" w:date="2020-12-14T15:53:00Z"/>
          <w:rFonts w:ascii="Times New Roman" w:hAnsi="Times New Roman" w:cs="Times New Roman"/>
          <w:szCs w:val="21"/>
        </w:rPr>
        <w:pPrChange w:id="3018" w:author="刘 红宾" w:date="2020-12-14T15:53:00Z">
          <w:pPr/>
        </w:pPrChange>
      </w:pPr>
      <w:del w:id="3019" w:author="刘 红宾" w:date="2020-12-14T15:53:00Z">
        <w:r w:rsidRPr="00C0579A" w:rsidDel="00C8067A">
          <w:rPr>
            <w:rFonts w:ascii="Times New Roman" w:hAnsi="Times New Roman" w:cs="Times New Roman"/>
            <w:szCs w:val="21"/>
          </w:rPr>
          <w:delText xml:space="preserve">This argues that </w:delText>
        </w:r>
        <w:r w:rsidRPr="00FA20CE" w:rsidDel="00C8067A">
          <w:rPr>
            <w:rFonts w:ascii="Times New Roman" w:hAnsi="Times New Roman" w:cs="Times New Roman"/>
            <w:i/>
            <w:iCs/>
            <w:szCs w:val="21"/>
          </w:rPr>
          <w:delText>Muribaculaceae</w:delText>
        </w:r>
        <w:r w:rsidDel="00C8067A">
          <w:rPr>
            <w:rFonts w:ascii="Times New Roman" w:hAnsi="Times New Roman" w:cs="Times New Roman"/>
            <w:i/>
            <w:iCs/>
            <w:szCs w:val="21"/>
          </w:rPr>
          <w:delText xml:space="preserve"> </w:delText>
        </w:r>
        <w:r w:rsidR="00A67261" w:rsidDel="00C8067A">
          <w:rPr>
            <w:rFonts w:ascii="Times New Roman" w:hAnsi="Times New Roman" w:cs="Times New Roman"/>
            <w:szCs w:val="21"/>
          </w:rPr>
          <w:delText>and</w:delText>
        </w:r>
        <w:r w:rsidDel="00C8067A">
          <w:rPr>
            <w:rFonts w:ascii="Times New Roman" w:hAnsi="Times New Roman" w:cs="Times New Roman"/>
            <w:i/>
            <w:iCs/>
            <w:szCs w:val="21"/>
          </w:rPr>
          <w:delText xml:space="preserve"> </w:delText>
        </w:r>
        <w:r w:rsidRPr="003F724D" w:rsidDel="00C8067A">
          <w:rPr>
            <w:rFonts w:ascii="Times New Roman" w:hAnsi="Times New Roman" w:cs="Times New Roman"/>
            <w:i/>
            <w:iCs/>
            <w:szCs w:val="21"/>
          </w:rPr>
          <w:delText>B. acidifaciens</w:delText>
        </w:r>
        <w:r w:rsidRPr="00C0579A" w:rsidDel="00C8067A">
          <w:rPr>
            <w:rFonts w:ascii="Times New Roman" w:hAnsi="Times New Roman" w:cs="Times New Roman"/>
            <w:szCs w:val="21"/>
          </w:rPr>
          <w:delText xml:space="preserve"> ha</w:delText>
        </w:r>
        <w:r w:rsidR="00A67261" w:rsidDel="00C8067A">
          <w:rPr>
            <w:rFonts w:ascii="Times New Roman" w:hAnsi="Times New Roman" w:cs="Times New Roman"/>
            <w:szCs w:val="21"/>
          </w:rPr>
          <w:delText>ve</w:delText>
        </w:r>
        <w:r w:rsidRPr="00C0579A" w:rsidDel="00C8067A">
          <w:rPr>
            <w:rFonts w:ascii="Times New Roman" w:hAnsi="Times New Roman" w:cs="Times New Roman"/>
            <w:szCs w:val="21"/>
          </w:rPr>
          <w:delText xml:space="preserve"> pivotal role</w:delText>
        </w:r>
        <w:r w:rsidR="00A67261" w:rsidDel="00C8067A">
          <w:rPr>
            <w:rFonts w:ascii="Times New Roman" w:hAnsi="Times New Roman" w:cs="Times New Roman"/>
            <w:szCs w:val="21"/>
          </w:rPr>
          <w:delText>s</w:delText>
        </w:r>
        <w:r w:rsidRPr="00C0579A" w:rsidDel="00C8067A">
          <w:rPr>
            <w:rFonts w:ascii="Times New Roman" w:hAnsi="Times New Roman" w:cs="Times New Roman"/>
            <w:szCs w:val="21"/>
          </w:rPr>
          <w:delText xml:space="preserve"> in</w:delText>
        </w:r>
        <w:r w:rsidDel="00C8067A">
          <w:rPr>
            <w:rFonts w:ascii="Times New Roman" w:hAnsi="Times New Roman" w:cs="Times New Roman" w:hint="eastAsia"/>
            <w:szCs w:val="21"/>
          </w:rPr>
          <w:delText xml:space="preserve"> </w:delText>
        </w:r>
        <w:r w:rsidRPr="00C0579A" w:rsidDel="00C8067A">
          <w:rPr>
            <w:rFonts w:ascii="Times New Roman" w:hAnsi="Times New Roman" w:cs="Times New Roman"/>
            <w:szCs w:val="21"/>
          </w:rPr>
          <w:delText xml:space="preserve">fermentation of </w:delText>
        </w:r>
        <w:r w:rsidR="00A67261" w:rsidDel="00C8067A">
          <w:rPr>
            <w:rFonts w:ascii="Times New Roman" w:hAnsi="Times New Roman" w:cs="Times New Roman"/>
            <w:szCs w:val="21"/>
          </w:rPr>
          <w:delText>inulin</w:delText>
        </w:r>
        <w:r w:rsidRPr="00C0579A" w:rsidDel="00C8067A">
          <w:rPr>
            <w:rFonts w:ascii="Times New Roman" w:hAnsi="Times New Roman" w:cs="Times New Roman"/>
            <w:szCs w:val="21"/>
          </w:rPr>
          <w:delText xml:space="preserve"> in the </w:delText>
        </w:r>
        <w:r w:rsidR="00B93D1A" w:rsidDel="00C8067A">
          <w:rPr>
            <w:rFonts w:ascii="Times New Roman" w:hAnsi="Times New Roman" w:cs="Times New Roman"/>
            <w:szCs w:val="21"/>
          </w:rPr>
          <w:delText>mouse</w:delText>
        </w:r>
        <w:r w:rsidRPr="00C0579A" w:rsidDel="00C8067A">
          <w:rPr>
            <w:rFonts w:ascii="Times New Roman" w:hAnsi="Times New Roman" w:cs="Times New Roman"/>
            <w:szCs w:val="21"/>
          </w:rPr>
          <w:delText xml:space="preserve"> large intestine.</w:delText>
        </w:r>
      </w:del>
    </w:p>
    <w:p w14:paraId="1D69D527" w14:textId="4EA04B95" w:rsidR="00941608" w:rsidDel="00C8067A" w:rsidRDefault="00941608">
      <w:pPr>
        <w:widowControl/>
        <w:jc w:val="left"/>
        <w:rPr>
          <w:del w:id="3020" w:author="刘 红宾" w:date="2020-12-14T15:53:00Z"/>
          <w:rFonts w:ascii="Times New Roman" w:hAnsi="Times New Roman" w:cs="Times New Roman"/>
          <w:szCs w:val="21"/>
        </w:rPr>
        <w:pPrChange w:id="3021" w:author="刘 红宾" w:date="2020-12-14T15:53:00Z">
          <w:pPr/>
        </w:pPrChange>
      </w:pPr>
    </w:p>
    <w:p w14:paraId="24C14659" w14:textId="793B0890" w:rsidR="00941608" w:rsidDel="00C8067A" w:rsidRDefault="00941608">
      <w:pPr>
        <w:widowControl/>
        <w:jc w:val="left"/>
        <w:rPr>
          <w:del w:id="3022" w:author="刘 红宾" w:date="2020-12-14T15:53:00Z"/>
          <w:rFonts w:ascii="Times New Roman" w:hAnsi="Times New Roman" w:cs="Times New Roman"/>
          <w:szCs w:val="21"/>
        </w:rPr>
        <w:pPrChange w:id="3023" w:author="刘 红宾" w:date="2020-12-14T15:53:00Z">
          <w:pPr/>
        </w:pPrChange>
      </w:pPr>
      <w:del w:id="3024" w:author="刘 红宾" w:date="2020-12-14T15:53:00Z">
        <w:r w:rsidDel="00C8067A">
          <w:rPr>
            <w:rFonts w:ascii="Times New Roman" w:hAnsi="Times New Roman" w:cs="Times New Roman" w:hint="eastAsia"/>
            <w:szCs w:val="21"/>
          </w:rPr>
          <w:delText>M</w:delText>
        </w:r>
        <w:r w:rsidDel="00C8067A">
          <w:rPr>
            <w:rFonts w:ascii="Times New Roman" w:hAnsi="Times New Roman" w:cs="Times New Roman"/>
            <w:szCs w:val="21"/>
          </w:rPr>
          <w:delText>eta-analysis:</w:delText>
        </w:r>
      </w:del>
    </w:p>
    <w:p w14:paraId="1F528A47" w14:textId="657DDE1E" w:rsidR="00464CCF" w:rsidRPr="00200678" w:rsidDel="00C8067A" w:rsidRDefault="00A41748">
      <w:pPr>
        <w:widowControl/>
        <w:jc w:val="left"/>
        <w:rPr>
          <w:del w:id="3025" w:author="刘 红宾" w:date="2020-12-14T15:53:00Z"/>
          <w:rFonts w:ascii="Times New Roman" w:hAnsi="Times New Roman" w:cs="Times New Roman"/>
          <w:color w:val="000000"/>
          <w:szCs w:val="21"/>
        </w:rPr>
        <w:pPrChange w:id="3026" w:author="刘 红宾" w:date="2020-12-14T15:53:00Z">
          <w:pPr/>
        </w:pPrChange>
      </w:pPr>
      <w:del w:id="3027" w:author="刘 红宾" w:date="2020-12-14T15:53:00Z">
        <w:r w:rsidRPr="00346758" w:rsidDel="00C8067A">
          <w:rPr>
            <w:rFonts w:ascii="Times New Roman" w:hAnsi="Times New Roman" w:cs="Times New Roman"/>
            <w:color w:val="000000"/>
            <w:szCs w:val="21"/>
          </w:rPr>
          <w:delText>Interestingly,</w:delText>
        </w:r>
        <w:r w:rsidDel="00C8067A">
          <w:rPr>
            <w:rFonts w:ascii="Times New Roman" w:hAnsi="Times New Roman" w:cs="Times New Roman"/>
            <w:color w:val="000000"/>
            <w:szCs w:val="21"/>
          </w:rPr>
          <w:delText xml:space="preserve"> </w:delText>
        </w:r>
        <w:r w:rsidR="003C2143" w:rsidDel="00C8067A">
          <w:rPr>
            <w:rFonts w:ascii="Times New Roman" w:hAnsi="Times New Roman" w:cs="Times New Roman"/>
            <w:color w:val="000000"/>
            <w:szCs w:val="21"/>
          </w:rPr>
          <w:delText>we found that inulin could significant</w:delText>
        </w:r>
        <w:r w:rsidR="00305436" w:rsidDel="00C8067A">
          <w:rPr>
            <w:rFonts w:ascii="Times New Roman" w:hAnsi="Times New Roman" w:cs="Times New Roman"/>
            <w:color w:val="000000"/>
            <w:szCs w:val="21"/>
          </w:rPr>
          <w:delText>ly</w:delText>
        </w:r>
        <w:r w:rsidR="003C2143" w:rsidDel="00C8067A">
          <w:rPr>
            <w:rFonts w:ascii="Times New Roman" w:hAnsi="Times New Roman" w:cs="Times New Roman"/>
            <w:color w:val="000000"/>
            <w:szCs w:val="21"/>
          </w:rPr>
          <w:delText xml:space="preserve"> </w:delText>
        </w:r>
        <w:r w:rsidR="00305436" w:rsidRPr="00305436" w:rsidDel="00C8067A">
          <w:rPr>
            <w:rFonts w:ascii="Times New Roman" w:hAnsi="Times New Roman" w:cs="Times New Roman"/>
            <w:color w:val="000000"/>
            <w:szCs w:val="21"/>
          </w:rPr>
          <w:delText>stimulat</w:delText>
        </w:r>
        <w:r w:rsidR="00305436" w:rsidDel="00C8067A">
          <w:rPr>
            <w:rFonts w:ascii="Times New Roman" w:hAnsi="Times New Roman" w:cs="Times New Roman"/>
            <w:color w:val="000000"/>
            <w:szCs w:val="21"/>
          </w:rPr>
          <w:delText>e</w:delText>
        </w:r>
        <w:r w:rsidR="003C2143" w:rsidDel="00C8067A">
          <w:rPr>
            <w:rFonts w:ascii="Times New Roman" w:hAnsi="Times New Roman" w:cs="Times New Roman"/>
            <w:color w:val="000000"/>
            <w:szCs w:val="21"/>
          </w:rPr>
          <w:delText xml:space="preserve"> the </w:delText>
        </w:r>
        <w:r w:rsidR="001002DF" w:rsidDel="00C8067A">
          <w:rPr>
            <w:rFonts w:ascii="Times New Roman" w:hAnsi="Times New Roman" w:cs="Times New Roman"/>
            <w:color w:val="000000"/>
            <w:szCs w:val="21"/>
          </w:rPr>
          <w:delText>elevate</w:delText>
        </w:r>
        <w:r w:rsidR="00305436" w:rsidDel="00C8067A">
          <w:rPr>
            <w:rFonts w:ascii="Times New Roman" w:hAnsi="Times New Roman" w:cs="Times New Roman"/>
            <w:color w:val="000000"/>
            <w:szCs w:val="21"/>
          </w:rPr>
          <w:delText xml:space="preserve"> of </w:delText>
        </w:r>
        <w:r w:rsidR="001002DF" w:rsidDel="00C8067A">
          <w:rPr>
            <w:rFonts w:ascii="Times New Roman" w:hAnsi="Times New Roman" w:cs="Times New Roman"/>
            <w:color w:val="000000"/>
            <w:szCs w:val="21"/>
          </w:rPr>
          <w:delText xml:space="preserve">SCFA production in most animal studies, but failed in most human studies. </w:delText>
        </w:r>
        <w:r w:rsidR="00464CCF" w:rsidDel="00C8067A">
          <w:rPr>
            <w:rFonts w:ascii="Times New Roman" w:hAnsi="Times New Roman" w:cs="Times New Roman"/>
            <w:szCs w:val="21"/>
          </w:rPr>
          <w:delText>T</w:delText>
        </w:r>
        <w:r w:rsidR="00464CCF" w:rsidRPr="00464CCF" w:rsidDel="00C8067A">
          <w:rPr>
            <w:rFonts w:ascii="Times New Roman" w:hAnsi="Times New Roman" w:cs="Times New Roman"/>
            <w:szCs w:val="21"/>
          </w:rPr>
          <w:delText>herefore, we suppose</w:delText>
        </w:r>
        <w:r w:rsidR="00464CCF" w:rsidDel="00C8067A">
          <w:rPr>
            <w:rFonts w:ascii="Times New Roman" w:hAnsi="Times New Roman" w:cs="Times New Roman"/>
            <w:szCs w:val="21"/>
          </w:rPr>
          <w:delText>d</w:delText>
        </w:r>
        <w:r w:rsidR="00464CCF" w:rsidRPr="00464CCF" w:rsidDel="00C8067A">
          <w:rPr>
            <w:rFonts w:ascii="Times New Roman" w:hAnsi="Times New Roman" w:cs="Times New Roman"/>
            <w:szCs w:val="21"/>
          </w:rPr>
          <w:delText xml:space="preserve"> that</w:delText>
        </w:r>
        <w:r w:rsidR="00464CCF" w:rsidDel="00C8067A">
          <w:rPr>
            <w:rFonts w:ascii="Times New Roman" w:hAnsi="Times New Roman" w:cs="Times New Roman"/>
            <w:szCs w:val="21"/>
          </w:rPr>
          <w:delText xml:space="preserve"> </w:delText>
        </w:r>
        <w:r w:rsidR="00273F00" w:rsidDel="00C8067A">
          <w:rPr>
            <w:rFonts w:ascii="Times New Roman" w:hAnsi="Times New Roman" w:cs="Times New Roman"/>
            <w:szCs w:val="21"/>
          </w:rPr>
          <w:delText>this difference was caused by</w:delText>
        </w:r>
        <w:r w:rsidR="00394866" w:rsidDel="00C8067A">
          <w:rPr>
            <w:rFonts w:ascii="Times New Roman" w:hAnsi="Times New Roman" w:cs="Times New Roman"/>
            <w:szCs w:val="21"/>
          </w:rPr>
          <w:delText xml:space="preserve"> </w:delText>
        </w:r>
        <w:r w:rsidR="00464CCF" w:rsidDel="00C8067A">
          <w:rPr>
            <w:rFonts w:ascii="Times New Roman" w:hAnsi="Times New Roman" w:cs="Times New Roman"/>
            <w:szCs w:val="21"/>
          </w:rPr>
          <w:delText>an absent of these two inulin-responders</w:delText>
        </w:r>
        <w:r w:rsidR="00273F00" w:rsidDel="00C8067A">
          <w:rPr>
            <w:rFonts w:ascii="Times New Roman" w:hAnsi="Times New Roman" w:cs="Times New Roman"/>
            <w:szCs w:val="21"/>
          </w:rPr>
          <w:delText xml:space="preserve"> in the human gut</w:delText>
        </w:r>
        <w:r w:rsidR="00394866" w:rsidDel="00C8067A">
          <w:rPr>
            <w:rFonts w:ascii="Times New Roman" w:hAnsi="Times New Roman" w:cs="Times New Roman"/>
            <w:szCs w:val="21"/>
          </w:rPr>
          <w:delText>.</w:delText>
        </w:r>
      </w:del>
    </w:p>
    <w:p w14:paraId="7BCF8E80" w14:textId="49A6EA66" w:rsidR="00792B52" w:rsidDel="00C8067A" w:rsidRDefault="00941608">
      <w:pPr>
        <w:widowControl/>
        <w:jc w:val="left"/>
        <w:rPr>
          <w:del w:id="3028" w:author="刘 红宾" w:date="2020-12-14T15:53:00Z"/>
          <w:rFonts w:ascii="Times New Roman" w:hAnsi="Times New Roman" w:cs="Times New Roman"/>
          <w:szCs w:val="21"/>
        </w:rPr>
        <w:pPrChange w:id="3029" w:author="刘 红宾" w:date="2020-12-14T15:53:00Z">
          <w:pPr/>
        </w:pPrChange>
      </w:pPr>
      <w:del w:id="3030" w:author="刘 红宾" w:date="2020-12-14T15:53:00Z">
        <w:r w:rsidRPr="00941608" w:rsidDel="00C8067A">
          <w:rPr>
            <w:rFonts w:ascii="Times New Roman" w:hAnsi="Times New Roman" w:cs="Times New Roman"/>
            <w:szCs w:val="21"/>
          </w:rPr>
          <w:delText xml:space="preserve">The release of </w:delText>
        </w:r>
        <w:r w:rsidR="0084323E" w:rsidRPr="0084323E" w:rsidDel="00C8067A">
          <w:rPr>
            <w:rFonts w:ascii="AdvMelior-R" w:hAnsi="AdvMelior-R"/>
            <w:color w:val="000000"/>
            <w:sz w:val="20"/>
            <w:szCs w:val="20"/>
          </w:rPr>
          <w:delText>oligosaccharides</w:delText>
        </w:r>
        <w:r w:rsidRPr="00941608" w:rsidDel="00C8067A">
          <w:rPr>
            <w:rFonts w:ascii="Times New Roman" w:hAnsi="Times New Roman" w:cs="Times New Roman"/>
            <w:szCs w:val="21"/>
          </w:rPr>
          <w:delText xml:space="preserve"> from </w:delText>
        </w:r>
        <w:r w:rsidDel="00C8067A">
          <w:rPr>
            <w:rFonts w:ascii="Times New Roman" w:hAnsi="Times New Roman" w:cs="Times New Roman"/>
            <w:szCs w:val="21"/>
          </w:rPr>
          <w:delText>inulin</w:delText>
        </w:r>
        <w:r w:rsidRPr="00941608" w:rsidDel="00C8067A">
          <w:rPr>
            <w:rFonts w:ascii="Times New Roman" w:hAnsi="Times New Roman" w:cs="Times New Roman"/>
            <w:szCs w:val="21"/>
          </w:rPr>
          <w:delText xml:space="preserve"> in</w:delText>
        </w:r>
        <w:r w:rsidDel="00C8067A">
          <w:rPr>
            <w:rFonts w:ascii="Times New Roman" w:hAnsi="Times New Roman" w:cs="Times New Roman" w:hint="eastAsia"/>
            <w:szCs w:val="21"/>
          </w:rPr>
          <w:delText xml:space="preserve"> </w:delText>
        </w:r>
        <w:r w:rsidRPr="00941608" w:rsidDel="00C8067A">
          <w:rPr>
            <w:rFonts w:ascii="Times New Roman" w:hAnsi="Times New Roman" w:cs="Times New Roman"/>
            <w:szCs w:val="21"/>
          </w:rPr>
          <w:delText xml:space="preserve">the </w:delText>
        </w:r>
        <w:r w:rsidRPr="00941608" w:rsidDel="00C8067A">
          <w:rPr>
            <w:rFonts w:ascii="Times New Roman" w:hAnsi="Times New Roman" w:cs="Times New Roman"/>
            <w:b/>
            <w:bCs/>
            <w:i/>
            <w:iCs/>
            <w:color w:val="FF0000"/>
            <w:szCs w:val="21"/>
          </w:rPr>
          <w:delText>human</w:delText>
        </w:r>
        <w:r w:rsidRPr="00941608" w:rsidDel="00C8067A">
          <w:rPr>
            <w:rFonts w:ascii="Times New Roman" w:hAnsi="Times New Roman" w:cs="Times New Roman"/>
            <w:szCs w:val="21"/>
          </w:rPr>
          <w:delText xml:space="preserve"> colon may depend on the presence of </w:delText>
        </w:r>
        <w:r w:rsidRPr="00FA20CE" w:rsidDel="00C8067A">
          <w:rPr>
            <w:rFonts w:ascii="Times New Roman" w:hAnsi="Times New Roman" w:cs="Times New Roman"/>
            <w:i/>
            <w:iCs/>
            <w:szCs w:val="21"/>
          </w:rPr>
          <w:delText>Muribaculaceae</w:delText>
        </w:r>
        <w:r w:rsidDel="00C8067A">
          <w:rPr>
            <w:rFonts w:ascii="Times New Roman" w:hAnsi="Times New Roman" w:cs="Times New Roman"/>
            <w:i/>
            <w:iCs/>
            <w:szCs w:val="21"/>
          </w:rPr>
          <w:delText xml:space="preserve"> </w:delText>
        </w:r>
        <w:r w:rsidRPr="00941608" w:rsidDel="00C8067A">
          <w:rPr>
            <w:rFonts w:ascii="Times New Roman" w:hAnsi="Times New Roman" w:cs="Times New Roman"/>
            <w:szCs w:val="21"/>
          </w:rPr>
          <w:delText>or</w:delText>
        </w:r>
        <w:r w:rsidDel="00C8067A">
          <w:rPr>
            <w:rFonts w:ascii="Times New Roman" w:hAnsi="Times New Roman" w:cs="Times New Roman"/>
            <w:i/>
            <w:iCs/>
            <w:szCs w:val="21"/>
          </w:rPr>
          <w:delText xml:space="preserve"> </w:delText>
        </w:r>
        <w:r w:rsidRPr="003F724D" w:rsidDel="00C8067A">
          <w:rPr>
            <w:rFonts w:ascii="Times New Roman" w:hAnsi="Times New Roman" w:cs="Times New Roman"/>
            <w:i/>
            <w:iCs/>
            <w:szCs w:val="21"/>
          </w:rPr>
          <w:delText>B. acidifaciens</w:delText>
        </w:r>
        <w:r w:rsidRPr="00941608" w:rsidDel="00C8067A">
          <w:rPr>
            <w:rFonts w:ascii="Times New Roman" w:hAnsi="Times New Roman" w:cs="Times New Roman"/>
            <w:szCs w:val="21"/>
          </w:rPr>
          <w:delText xml:space="preserve"> within the microbial community</w:delText>
        </w:r>
        <w:r w:rsidDel="00C8067A">
          <w:rPr>
            <w:rFonts w:ascii="Times New Roman" w:hAnsi="Times New Roman" w:cs="Times New Roman"/>
            <w:szCs w:val="21"/>
          </w:rPr>
          <w:delText>.</w:delText>
        </w:r>
      </w:del>
    </w:p>
    <w:p w14:paraId="1FE9459B" w14:textId="237B1F5A" w:rsidR="00792B52" w:rsidDel="00C8067A" w:rsidRDefault="00792B52">
      <w:pPr>
        <w:widowControl/>
        <w:jc w:val="left"/>
        <w:rPr>
          <w:del w:id="3031" w:author="刘 红宾" w:date="2020-12-14T15:53:00Z"/>
          <w:rFonts w:ascii="Times New Roman" w:hAnsi="Times New Roman" w:cs="Times New Roman"/>
          <w:szCs w:val="21"/>
        </w:rPr>
        <w:pPrChange w:id="3032" w:author="刘 红宾" w:date="2020-12-14T15:53:00Z">
          <w:pPr/>
        </w:pPrChange>
      </w:pPr>
    </w:p>
    <w:p w14:paraId="109A72DF" w14:textId="456E806F" w:rsidR="00792B52" w:rsidDel="00C8067A" w:rsidRDefault="00792B52">
      <w:pPr>
        <w:widowControl/>
        <w:jc w:val="left"/>
        <w:rPr>
          <w:del w:id="3033" w:author="刘 红宾" w:date="2020-12-14T15:53:00Z"/>
          <w:rFonts w:ascii="Times New Roman" w:hAnsi="Times New Roman" w:cs="Times New Roman"/>
          <w:szCs w:val="21"/>
        </w:rPr>
        <w:pPrChange w:id="3034" w:author="刘 红宾" w:date="2020-12-14T15:53:00Z">
          <w:pPr/>
        </w:pPrChange>
      </w:pPr>
    </w:p>
    <w:p w14:paraId="721805B1" w14:textId="3B41F9C4" w:rsidR="00792B52" w:rsidDel="00C8067A" w:rsidRDefault="00792B52">
      <w:pPr>
        <w:widowControl/>
        <w:jc w:val="left"/>
        <w:rPr>
          <w:del w:id="3035" w:author="刘 红宾" w:date="2020-12-14T15:53:00Z"/>
          <w:rFonts w:ascii="Times New Roman" w:hAnsi="Times New Roman" w:cs="Times New Roman"/>
          <w:szCs w:val="21"/>
        </w:rPr>
        <w:pPrChange w:id="3036" w:author="刘 红宾" w:date="2020-12-14T15:53:00Z">
          <w:pPr/>
        </w:pPrChange>
      </w:pPr>
    </w:p>
    <w:p w14:paraId="5D5AD62B" w14:textId="6D17AD11" w:rsidR="00792B52" w:rsidDel="00C8067A" w:rsidRDefault="00792B52">
      <w:pPr>
        <w:widowControl/>
        <w:jc w:val="left"/>
        <w:rPr>
          <w:del w:id="3037" w:author="刘 红宾" w:date="2020-12-14T15:53:00Z"/>
          <w:rFonts w:ascii="Times New Roman" w:hAnsi="Times New Roman" w:cs="Times New Roman"/>
          <w:szCs w:val="21"/>
        </w:rPr>
        <w:pPrChange w:id="3038" w:author="刘 红宾" w:date="2020-12-14T15:53:00Z">
          <w:pPr/>
        </w:pPrChange>
      </w:pPr>
    </w:p>
    <w:p w14:paraId="58A63698" w14:textId="40574F59" w:rsidR="00792B52" w:rsidDel="00C8067A" w:rsidRDefault="00792B52">
      <w:pPr>
        <w:widowControl/>
        <w:jc w:val="left"/>
        <w:rPr>
          <w:del w:id="3039" w:author="刘 红宾" w:date="2020-12-14T15:53:00Z"/>
          <w:rFonts w:ascii="Times New Roman" w:hAnsi="Times New Roman" w:cs="Times New Roman"/>
          <w:szCs w:val="21"/>
        </w:rPr>
        <w:pPrChange w:id="3040" w:author="刘 红宾" w:date="2020-12-14T15:53:00Z">
          <w:pPr/>
        </w:pPrChange>
      </w:pPr>
    </w:p>
    <w:p w14:paraId="5B3C5FF9" w14:textId="708BF201" w:rsidR="00792B52" w:rsidDel="00C8067A" w:rsidRDefault="00792B52">
      <w:pPr>
        <w:widowControl/>
        <w:jc w:val="left"/>
        <w:rPr>
          <w:del w:id="3041" w:author="刘 红宾" w:date="2020-12-14T15:53:00Z"/>
          <w:rFonts w:ascii="Times New Roman" w:hAnsi="Times New Roman" w:cs="Times New Roman"/>
          <w:szCs w:val="21"/>
        </w:rPr>
        <w:pPrChange w:id="3042" w:author="刘 红宾" w:date="2020-12-14T15:53:00Z">
          <w:pPr/>
        </w:pPrChange>
      </w:pPr>
    </w:p>
    <w:p w14:paraId="04AC878F" w14:textId="43D0070D" w:rsidR="00792B52" w:rsidDel="00C8067A" w:rsidRDefault="00792B52">
      <w:pPr>
        <w:widowControl/>
        <w:jc w:val="left"/>
        <w:rPr>
          <w:del w:id="3043" w:author="刘 红宾" w:date="2020-12-14T15:53:00Z"/>
          <w:rFonts w:ascii="Times New Roman" w:hAnsi="Times New Roman" w:cs="Times New Roman"/>
          <w:szCs w:val="21"/>
        </w:rPr>
        <w:pPrChange w:id="3044" w:author="刘 红宾" w:date="2020-12-14T15:53:00Z">
          <w:pPr/>
        </w:pPrChange>
      </w:pPr>
    </w:p>
    <w:p w14:paraId="4DDA48A1" w14:textId="1EAB4CC6" w:rsidR="00792B52" w:rsidDel="00C8067A" w:rsidRDefault="00792B52">
      <w:pPr>
        <w:widowControl/>
        <w:jc w:val="left"/>
        <w:rPr>
          <w:del w:id="3045" w:author="刘 红宾" w:date="2020-12-14T15:53:00Z"/>
          <w:rFonts w:ascii="Times New Roman" w:hAnsi="Times New Roman" w:cs="Times New Roman"/>
          <w:szCs w:val="21"/>
        </w:rPr>
        <w:pPrChange w:id="3046" w:author="刘 红宾" w:date="2020-12-14T15:53:00Z">
          <w:pPr/>
        </w:pPrChange>
      </w:pPr>
    </w:p>
    <w:p w14:paraId="3A7C038B" w14:textId="767FF2F8" w:rsidR="006D0AAC" w:rsidDel="00C8067A" w:rsidRDefault="006D0AAC">
      <w:pPr>
        <w:widowControl/>
        <w:jc w:val="left"/>
        <w:rPr>
          <w:del w:id="3047" w:author="刘 红宾" w:date="2020-12-14T15:53:00Z"/>
          <w:rFonts w:ascii="Times New Roman" w:hAnsi="Times New Roman" w:cs="Times New Roman"/>
          <w:color w:val="000000"/>
          <w:szCs w:val="21"/>
        </w:rPr>
        <w:pPrChange w:id="3048" w:author="刘 红宾" w:date="2020-12-14T15:53:00Z">
          <w:pPr/>
        </w:pPrChange>
      </w:pPr>
      <w:del w:id="3049" w:author="刘 红宾" w:date="2020-12-14T15:53:00Z">
        <w:r w:rsidRPr="00923B85" w:rsidDel="00C8067A">
          <w:rPr>
            <w:rFonts w:ascii="Times New Roman" w:hAnsi="Times New Roman" w:cs="Times New Roman"/>
            <w:color w:val="000000"/>
            <w:szCs w:val="21"/>
          </w:rPr>
          <w:delText>Remarkably, a significant increase in the fecal bacterial density was observed in the inulin feeding mice (</w:delText>
        </w:r>
        <w:r w:rsidRPr="00923B85" w:rsidDel="00C8067A">
          <w:rPr>
            <w:rFonts w:ascii="Times New Roman" w:hAnsi="Times New Roman" w:cs="Times New Roman"/>
            <w:b/>
            <w:bCs/>
            <w:color w:val="000000"/>
            <w:szCs w:val="21"/>
          </w:rPr>
          <w:delText>Fig 6</w:delText>
        </w:r>
        <w:r w:rsidRPr="00923B85" w:rsidDel="00C8067A">
          <w:rPr>
            <w:rFonts w:ascii="Times New Roman" w:hAnsi="Times New Roman" w:cs="Times New Roman"/>
            <w:color w:val="000000"/>
            <w:szCs w:val="21"/>
          </w:rPr>
          <w:delText>),</w:delText>
        </w:r>
        <w:r w:rsidRPr="00923B85" w:rsidDel="00C8067A">
          <w:rPr>
            <w:rFonts w:ascii="Times New Roman" w:hAnsi="Times New Roman" w:cs="Times New Roman"/>
            <w:szCs w:val="21"/>
          </w:rPr>
          <w:delText xml:space="preserve"> </w:delText>
        </w:r>
        <w:r w:rsidRPr="00923B85" w:rsidDel="00C8067A">
          <w:rPr>
            <w:rFonts w:ascii="Times New Roman" w:hAnsi="Times New Roman" w:cs="Times New Roman"/>
            <w:color w:val="000000"/>
            <w:szCs w:val="21"/>
          </w:rPr>
          <w:delText>which begged investigation.</w:delText>
        </w:r>
      </w:del>
    </w:p>
    <w:p w14:paraId="2ED5C127" w14:textId="2598FB6C" w:rsidR="00346758" w:rsidRPr="00923B85" w:rsidDel="00C8067A" w:rsidRDefault="00346758">
      <w:pPr>
        <w:widowControl/>
        <w:jc w:val="left"/>
        <w:rPr>
          <w:del w:id="3050" w:author="刘 红宾" w:date="2020-12-14T15:53:00Z"/>
          <w:rFonts w:ascii="Times New Roman" w:hAnsi="Times New Roman" w:cs="Times New Roman"/>
          <w:color w:val="000000"/>
          <w:szCs w:val="21"/>
        </w:rPr>
        <w:pPrChange w:id="3051" w:author="刘 红宾" w:date="2020-12-14T15:53:00Z">
          <w:pPr/>
        </w:pPrChange>
      </w:pPr>
    </w:p>
    <w:p w14:paraId="2ADD8EA0" w14:textId="7BF1CA15" w:rsidR="008466D9" w:rsidDel="00C8067A" w:rsidRDefault="00346758">
      <w:pPr>
        <w:widowControl/>
        <w:jc w:val="left"/>
        <w:rPr>
          <w:del w:id="3052" w:author="刘 红宾" w:date="2020-12-14T15:53:00Z"/>
          <w:rFonts w:ascii="Times New Roman" w:hAnsi="Times New Roman" w:cs="Times New Roman"/>
          <w:color w:val="000000"/>
          <w:szCs w:val="21"/>
        </w:rPr>
        <w:pPrChange w:id="3053" w:author="刘 红宾" w:date="2020-12-14T15:53:00Z">
          <w:pPr/>
        </w:pPrChange>
      </w:pPr>
      <w:del w:id="3054" w:author="刘 红宾" w:date="2020-12-14T15:53:00Z">
        <w:r w:rsidRPr="00346758" w:rsidDel="00C8067A">
          <w:rPr>
            <w:rFonts w:ascii="Times New Roman" w:hAnsi="Times New Roman" w:cs="Times New Roman"/>
            <w:color w:val="000000"/>
            <w:szCs w:val="21"/>
          </w:rPr>
          <w:delText>Interestingly, for each diet, we observed changes at 3-mo</w:delText>
        </w:r>
        <w:r w:rsidDel="00C8067A">
          <w:rPr>
            <w:rFonts w:ascii="Times New Roman" w:hAnsi="Times New Roman" w:cs="Times New Roman"/>
            <w:color w:val="000000"/>
            <w:szCs w:val="21"/>
          </w:rPr>
          <w:delText xml:space="preserve"> </w:delText>
        </w:r>
        <w:r w:rsidRPr="00346758" w:rsidDel="00C8067A">
          <w:rPr>
            <w:rFonts w:ascii="Times New Roman" w:hAnsi="Times New Roman" w:cs="Times New Roman"/>
            <w:color w:val="000000"/>
            <w:szCs w:val="21"/>
          </w:rPr>
          <w:delText>relative to baseline; however, these changes were not sustained</w:delText>
        </w:r>
        <w:r w:rsidDel="00C8067A">
          <w:rPr>
            <w:rFonts w:ascii="Times New Roman" w:hAnsi="Times New Roman" w:cs="Times New Roman"/>
            <w:color w:val="000000"/>
            <w:szCs w:val="21"/>
          </w:rPr>
          <w:delText xml:space="preserve"> </w:delText>
        </w:r>
        <w:r w:rsidRPr="00346758" w:rsidDel="00C8067A">
          <w:rPr>
            <w:rFonts w:ascii="Times New Roman" w:hAnsi="Times New Roman" w:cs="Times New Roman"/>
            <w:color w:val="000000"/>
            <w:szCs w:val="21"/>
          </w:rPr>
          <w:delText>throughout the remainder of the study, with the exception of</w:delText>
        </w:r>
        <w:r w:rsidDel="00C8067A">
          <w:rPr>
            <w:rFonts w:ascii="Times New Roman" w:hAnsi="Times New Roman" w:cs="Times New Roman"/>
            <w:color w:val="000000"/>
            <w:szCs w:val="21"/>
          </w:rPr>
          <w:delText xml:space="preserve"> </w:delText>
        </w:r>
        <w:r w:rsidRPr="00346758" w:rsidDel="00C8067A">
          <w:rPr>
            <w:rFonts w:ascii="Times New Roman" w:hAnsi="Times New Roman" w:cs="Times New Roman"/>
            <w:color w:val="000000"/>
            <w:szCs w:val="21"/>
          </w:rPr>
          <w:delText>1 taxonomic change at 6-mo [6-mo, 9-mo, 12-mo, SAM 2-</w:delText>
        </w:r>
        <w:r w:rsidDel="00C8067A">
          <w:rPr>
            <w:rFonts w:ascii="Times New Roman" w:hAnsi="Times New Roman" w:cs="Times New Roman"/>
            <w:color w:val="000000"/>
            <w:szCs w:val="21"/>
          </w:rPr>
          <w:delText xml:space="preserve"> </w:delText>
        </w:r>
        <w:r w:rsidRPr="00346758" w:rsidDel="00C8067A">
          <w:rPr>
            <w:rFonts w:ascii="Times New Roman" w:hAnsi="Times New Roman" w:cs="Times New Roman"/>
            <w:color w:val="000000"/>
            <w:szCs w:val="21"/>
          </w:rPr>
          <w:delText>class paired</w:delText>
        </w:r>
      </w:del>
    </w:p>
    <w:p w14:paraId="68A38E5A" w14:textId="05E28E0E" w:rsidR="00346758" w:rsidDel="00C8067A" w:rsidRDefault="00346758">
      <w:pPr>
        <w:widowControl/>
        <w:jc w:val="left"/>
        <w:rPr>
          <w:del w:id="3055" w:author="刘 红宾" w:date="2020-12-14T15:53:00Z"/>
          <w:rFonts w:ascii="Times New Roman" w:hAnsi="Times New Roman" w:cs="Times New Roman"/>
          <w:color w:val="000000"/>
          <w:szCs w:val="21"/>
        </w:rPr>
        <w:pPrChange w:id="3056" w:author="刘 红宾" w:date="2020-12-14T15:53:00Z">
          <w:pPr/>
        </w:pPrChange>
      </w:pPr>
    </w:p>
    <w:p w14:paraId="3B154322" w14:textId="319B65C5" w:rsidR="00346758" w:rsidDel="00C8067A" w:rsidRDefault="00D8753D">
      <w:pPr>
        <w:widowControl/>
        <w:jc w:val="left"/>
        <w:rPr>
          <w:del w:id="3057" w:author="刘 红宾" w:date="2020-12-14T15:53:00Z"/>
          <w:rFonts w:ascii="Times New Roman" w:hAnsi="Times New Roman" w:cs="Times New Roman"/>
          <w:color w:val="000000"/>
          <w:szCs w:val="21"/>
        </w:rPr>
        <w:pPrChange w:id="3058" w:author="刘 红宾" w:date="2020-12-14T15:53:00Z">
          <w:pPr/>
        </w:pPrChange>
      </w:pPr>
      <w:del w:id="3059" w:author="刘 红宾" w:date="2020-12-14T15:53:00Z">
        <w:r w:rsidRPr="00D8753D" w:rsidDel="00C8067A">
          <w:rPr>
            <w:rFonts w:ascii="Times New Roman" w:hAnsi="Times New Roman" w:cs="Times New Roman"/>
            <w:color w:val="000000"/>
            <w:szCs w:val="21"/>
          </w:rPr>
          <w:delText>While baseline microbiota composition was not predictive</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of weight loss, each diet resulted in substantial changes in the</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microbiota 3-mo after the start of the intervention; some of these</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changes were diet specific (14 taxonomic changes specific to the</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healthy low-carbohydrate diet, 12 taxonomic changes specific to</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the healthy low-fat diet) and others tracked with weight loss (7</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taxonomic changes in both diets). After these initial shifts, the</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microbiota returned near its original baseline state for the remainder</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of the intervention, despite participants maintaining their diet and</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weight loss for the entire study.</w:delText>
        </w:r>
      </w:del>
    </w:p>
    <w:p w14:paraId="452CF384" w14:textId="319C0A30" w:rsidR="009C2DD2" w:rsidDel="00C8067A" w:rsidRDefault="009C2DD2">
      <w:pPr>
        <w:widowControl/>
        <w:jc w:val="left"/>
        <w:rPr>
          <w:del w:id="3060" w:author="刘 红宾" w:date="2020-12-14T15:53:00Z"/>
          <w:rFonts w:ascii="Times New Roman" w:hAnsi="Times New Roman" w:cs="Times New Roman"/>
          <w:color w:val="000000"/>
          <w:szCs w:val="21"/>
        </w:rPr>
        <w:pPrChange w:id="3061" w:author="刘 红宾" w:date="2020-12-14T15:53:00Z">
          <w:pPr/>
        </w:pPrChange>
      </w:pPr>
    </w:p>
    <w:p w14:paraId="64AF3C7A" w14:textId="2B7414D5" w:rsidR="00346758" w:rsidDel="00C8067A" w:rsidRDefault="009C2DD2">
      <w:pPr>
        <w:widowControl/>
        <w:jc w:val="left"/>
        <w:rPr>
          <w:del w:id="3062" w:author="刘 红宾" w:date="2020-12-14T15:53:00Z"/>
          <w:rFonts w:ascii="Georgia" w:hAnsi="Georgia"/>
          <w:color w:val="2E2E2E"/>
          <w:sz w:val="27"/>
          <w:szCs w:val="27"/>
        </w:rPr>
        <w:pPrChange w:id="3063" w:author="刘 红宾" w:date="2020-12-14T15:53:00Z">
          <w:pPr/>
        </w:pPrChange>
      </w:pPr>
      <w:del w:id="3064" w:author="刘 红宾" w:date="2020-12-14T15:53:00Z">
        <w:r w:rsidDel="00C8067A">
          <w:rPr>
            <w:rFonts w:ascii="Georgia" w:hAnsi="Georgia"/>
            <w:color w:val="2E2E2E"/>
            <w:sz w:val="27"/>
            <w:szCs w:val="27"/>
          </w:rPr>
          <w:delText>The plasticity of our microbiota in response to diet was likely highly adaptive in an ancient environment. In delegating part of our digestion and calorie harvest to our gut residents, the microbial part of our biology could easily adjust to day-to-day or season-to-season variation in available food. Considering the remarkable resilience of the gut community to short-term perturbation, it is likely that microbiota adaptation is largely reversible on short time scales (</w:delText>
        </w:r>
        <w:bookmarkStart w:id="3065" w:name="bbib14"/>
        <w:r w:rsidDel="00C8067A">
          <w:fldChar w:fldCharType="begin"/>
        </w:r>
        <w:r w:rsidDel="00C8067A">
          <w:delInstrText xml:space="preserve"> HYPERLINK "https://www.sciencedirect.com/science/article/pii/S1550413114003118" \l "bib14" </w:delInstrText>
        </w:r>
        <w:r w:rsidDel="00C8067A">
          <w:fldChar w:fldCharType="separate"/>
        </w:r>
        <w:r w:rsidDel="00C8067A">
          <w:rPr>
            <w:rStyle w:val="Hyperlink"/>
            <w:rFonts w:ascii="Georgia" w:hAnsi="Georgia"/>
            <w:color w:val="0C7DBB"/>
            <w:sz w:val="27"/>
            <w:szCs w:val="27"/>
          </w:rPr>
          <w:delText>David et al., 2014</w:delText>
        </w:r>
        <w:r w:rsidDel="00C8067A">
          <w:fldChar w:fldCharType="end"/>
        </w:r>
        <w:bookmarkEnd w:id="3065"/>
        <w:r w:rsidDel="00C8067A">
          <w:rPr>
            <w:rFonts w:ascii="Georgia" w:hAnsi="Georgia"/>
            <w:color w:val="2E2E2E"/>
            <w:sz w:val="27"/>
            <w:szCs w:val="27"/>
          </w:rPr>
          <w:delText>, </w:delText>
        </w:r>
        <w:bookmarkStart w:id="3066" w:name="bbib18"/>
        <w:r w:rsidDel="00C8067A">
          <w:fldChar w:fldCharType="begin"/>
        </w:r>
        <w:r w:rsidDel="00C8067A">
          <w:delInstrText xml:space="preserve"> HYPERLINK "https://www.sciencedirect.com/science/article/pii/S1550413114003118" \l "bib18" </w:delInstrText>
        </w:r>
        <w:r w:rsidDel="00C8067A">
          <w:fldChar w:fldCharType="separate"/>
        </w:r>
        <w:r w:rsidDel="00C8067A">
          <w:rPr>
            <w:rStyle w:val="Hyperlink"/>
            <w:rFonts w:ascii="Georgia" w:hAnsi="Georgia"/>
            <w:color w:val="0C7DBB"/>
            <w:sz w:val="27"/>
            <w:szCs w:val="27"/>
          </w:rPr>
          <w:delText>Dethlefsen and Relman, 2010</w:delText>
        </w:r>
        <w:r w:rsidDel="00C8067A">
          <w:fldChar w:fldCharType="end"/>
        </w:r>
        <w:bookmarkEnd w:id="3066"/>
        <w:r w:rsidDel="00C8067A">
          <w:rPr>
            <w:rFonts w:ascii="Georgia" w:hAnsi="Georgia"/>
            <w:color w:val="2E2E2E"/>
            <w:sz w:val="27"/>
            <w:szCs w:val="27"/>
          </w:rPr>
          <w:delText>, </w:delText>
        </w:r>
        <w:bookmarkStart w:id="3067" w:name="bbib36"/>
        <w:r w:rsidDel="00C8067A">
          <w:fldChar w:fldCharType="begin"/>
        </w:r>
        <w:r w:rsidDel="00C8067A">
          <w:delInstrText xml:space="preserve"> HYPERLINK "https://www.sciencedirect.com/science/article/pii/S1550413114003118" \l "bib36" </w:delInstrText>
        </w:r>
        <w:r w:rsidDel="00C8067A">
          <w:fldChar w:fldCharType="separate"/>
        </w:r>
        <w:r w:rsidDel="00C8067A">
          <w:rPr>
            <w:rStyle w:val="Hyperlink"/>
            <w:rFonts w:ascii="Georgia" w:hAnsi="Georgia"/>
            <w:color w:val="0C7DBB"/>
            <w:sz w:val="27"/>
            <w:szCs w:val="27"/>
          </w:rPr>
          <w:delText>Lee et al., 2013</w:delText>
        </w:r>
        <w:r w:rsidDel="00C8067A">
          <w:fldChar w:fldCharType="end"/>
        </w:r>
        <w:bookmarkEnd w:id="3067"/>
        <w:r w:rsidDel="00C8067A">
          <w:rPr>
            <w:rFonts w:ascii="Georgia" w:hAnsi="Georgia"/>
            <w:color w:val="2E2E2E"/>
            <w:sz w:val="27"/>
            <w:szCs w:val="27"/>
          </w:rPr>
          <w:delText>). However, the ability of the microbiota to accommodate dietary change may be deleterious to its own maintenance and ultimately to our health in the context of MAC deprivation that has occurred over generations in industrialized countries. In addition to the loss of microbial species with which we have coevolved, the lack of MACs required to fuel this community results in profound functional changes, such as decreases in SCFA production.</w:delText>
        </w:r>
      </w:del>
    </w:p>
    <w:p w14:paraId="3AD60ED4" w14:textId="1F4FE6E7" w:rsidR="009C2DD2" w:rsidDel="00C8067A" w:rsidRDefault="009C2DD2">
      <w:pPr>
        <w:widowControl/>
        <w:jc w:val="left"/>
        <w:rPr>
          <w:del w:id="3068" w:author="刘 红宾" w:date="2020-12-14T15:53:00Z"/>
          <w:rFonts w:ascii="Times New Roman" w:hAnsi="Times New Roman" w:cs="Times New Roman"/>
          <w:color w:val="000000"/>
          <w:szCs w:val="21"/>
        </w:rPr>
        <w:pPrChange w:id="3069" w:author="刘 红宾" w:date="2020-12-14T15:53:00Z">
          <w:pPr/>
        </w:pPrChange>
      </w:pPr>
    </w:p>
    <w:p w14:paraId="4613FAC6" w14:textId="28E8D7CF" w:rsidR="00346758" w:rsidDel="00C8067A" w:rsidRDefault="00472F59">
      <w:pPr>
        <w:widowControl/>
        <w:jc w:val="left"/>
        <w:rPr>
          <w:del w:id="3070" w:author="刘 红宾" w:date="2020-12-14T15:53:00Z"/>
          <w:rFonts w:ascii="Times New Roman" w:hAnsi="Times New Roman" w:cs="Times New Roman"/>
          <w:color w:val="000000"/>
          <w:szCs w:val="21"/>
        </w:rPr>
        <w:pPrChange w:id="3071" w:author="刘 红宾" w:date="2020-12-14T15:53:00Z">
          <w:pPr/>
        </w:pPrChange>
      </w:pPr>
      <w:del w:id="3072" w:author="刘 红宾" w:date="2020-12-14T15:53:00Z">
        <w:r w:rsidRPr="00472F59" w:rsidDel="00C8067A">
          <w:rPr>
            <w:rFonts w:ascii="Times New Roman" w:hAnsi="Times New Roman" w:cs="Times New Roman"/>
            <w:color w:val="000000"/>
            <w:szCs w:val="21"/>
          </w:rPr>
          <w:delText>To determine how the microbiota as a whole shifted at different</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times in the study, Bray-Curtis dissimilarity was used to show the</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amount of shared “species” (ASVs) between samples. The first</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principal component of BC-distance was plotted per participant</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and showed a distinct shift at 3-mo compared with the remaining</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time points (Figure 2). This shift was observed in both diets,</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but most clearly in the low-carb group, with the 3-mo sample</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being the left-most point for nearly every participant, and with</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a significantly larger distance between baseline and 3-mo as</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compared with baseline and 6-mo (Supplemental Figure 5). The</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return of microbiota composition toward baseline status at 6- and</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12-mo occurred despite participants continuing their assigned</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diet and maintaining weight loss beyond the 3-mo period.</w:delText>
        </w:r>
      </w:del>
    </w:p>
    <w:p w14:paraId="781A060C" w14:textId="19BA143E" w:rsidR="00472F59" w:rsidDel="00C8067A" w:rsidRDefault="002259DE">
      <w:pPr>
        <w:widowControl/>
        <w:jc w:val="left"/>
        <w:rPr>
          <w:del w:id="3073" w:author="刘 红宾" w:date="2020-12-14T15:53:00Z"/>
          <w:rFonts w:ascii="Times New Roman" w:hAnsi="Times New Roman" w:cs="Times New Roman"/>
          <w:color w:val="000000"/>
          <w:szCs w:val="21"/>
        </w:rPr>
        <w:pPrChange w:id="3074" w:author="刘 红宾" w:date="2020-12-14T15:53:00Z">
          <w:pPr/>
        </w:pPrChange>
      </w:pPr>
      <w:del w:id="3075" w:author="刘 红宾" w:date="2020-12-14T15:53:00Z">
        <w:r w:rsidRPr="002259DE" w:rsidDel="00C8067A">
          <w:rPr>
            <w:rFonts w:ascii="Times New Roman" w:hAnsi="Times New Roman" w:cs="Times New Roman"/>
            <w:color w:val="000000"/>
            <w:szCs w:val="21"/>
          </w:rPr>
          <w:delText>The gut microbiota—the assemblage of intestinal microbial</w:delText>
        </w:r>
        <w:r w:rsidDel="00C8067A">
          <w:rPr>
            <w:rFonts w:ascii="Times New Roman" w:hAnsi="Times New Roman" w:cs="Times New Roman"/>
            <w:color w:val="000000"/>
            <w:szCs w:val="21"/>
          </w:rPr>
          <w:delText xml:space="preserve"> </w:delText>
        </w:r>
        <w:r w:rsidRPr="002259DE" w:rsidDel="00C8067A">
          <w:rPr>
            <w:rFonts w:ascii="Times New Roman" w:hAnsi="Times New Roman" w:cs="Times New Roman"/>
            <w:color w:val="000000"/>
            <w:szCs w:val="21"/>
          </w:rPr>
          <w:delText>communities—is associated with obesity and, unlike the genome,</w:delText>
        </w:r>
        <w:r w:rsidDel="00C8067A">
          <w:rPr>
            <w:rFonts w:ascii="Times New Roman" w:hAnsi="Times New Roman" w:cs="Times New Roman"/>
            <w:color w:val="000000"/>
            <w:szCs w:val="21"/>
          </w:rPr>
          <w:delText xml:space="preserve"> </w:delText>
        </w:r>
        <w:r w:rsidRPr="002259DE" w:rsidDel="00C8067A">
          <w:rPr>
            <w:rFonts w:ascii="Times New Roman" w:hAnsi="Times New Roman" w:cs="Times New Roman"/>
            <w:color w:val="000000"/>
            <w:szCs w:val="21"/>
          </w:rPr>
          <w:delText>it is highly malleable, making it an attractive therapeutic target</w:delText>
        </w:r>
        <w:r w:rsidDel="00C8067A">
          <w:rPr>
            <w:rFonts w:ascii="Times New Roman" w:hAnsi="Times New Roman" w:cs="Times New Roman"/>
            <w:color w:val="000000"/>
            <w:szCs w:val="21"/>
          </w:rPr>
          <w:delText xml:space="preserve"> </w:delText>
        </w:r>
        <w:r w:rsidRPr="002259DE" w:rsidDel="00C8067A">
          <w:rPr>
            <w:rFonts w:ascii="Times New Roman" w:hAnsi="Times New Roman" w:cs="Times New Roman"/>
            <w:color w:val="000000"/>
            <w:szCs w:val="21"/>
          </w:rPr>
          <w:delText>for facilitating weight management</w:delText>
        </w:r>
        <w:r w:rsidDel="00C8067A">
          <w:rPr>
            <w:rFonts w:ascii="Times New Roman" w:hAnsi="Times New Roman" w:cs="Times New Roman" w:hint="eastAsia"/>
            <w:color w:val="000000"/>
            <w:szCs w:val="21"/>
          </w:rPr>
          <w:delText>.</w:delText>
        </w:r>
      </w:del>
    </w:p>
    <w:p w14:paraId="424B489B" w14:textId="51392491" w:rsidR="0021331E" w:rsidDel="00C8067A" w:rsidRDefault="0021331E">
      <w:pPr>
        <w:widowControl/>
        <w:jc w:val="left"/>
        <w:rPr>
          <w:del w:id="3076" w:author="刘 红宾" w:date="2020-12-14T15:53:00Z"/>
          <w:rFonts w:ascii="Times New Roman" w:hAnsi="Times New Roman" w:cs="Times New Roman"/>
          <w:color w:val="000000"/>
          <w:szCs w:val="21"/>
        </w:rPr>
        <w:pPrChange w:id="3077" w:author="刘 红宾" w:date="2020-12-14T15:53:00Z">
          <w:pPr/>
        </w:pPrChange>
      </w:pPr>
      <w:del w:id="3078" w:author="刘 红宾" w:date="2020-12-14T15:53:00Z">
        <w:r w:rsidDel="00C8067A">
          <w:rPr>
            <w:rStyle w:val="Emphasis"/>
            <w:rFonts w:ascii="Times New Roman" w:hAnsi="Times New Roman" w:cs="Times New Roman"/>
            <w:shd w:val="clear" w:color="auto" w:fill="FFFFFF"/>
          </w:rPr>
          <w:delText>Prevotella</w:delText>
        </w:r>
        <w:r w:rsidDel="00C8067A">
          <w:rPr>
            <w:rFonts w:ascii="Times New Roman" w:hAnsi="Times New Roman" w:cs="Times New Roman"/>
            <w:color w:val="000000"/>
            <w:shd w:val="clear" w:color="auto" w:fill="FFFFFF"/>
          </w:rPr>
          <w:delText> can better ferment complex polysaccharides from the diet than </w:delText>
        </w:r>
        <w:r w:rsidDel="00C8067A">
          <w:rPr>
            <w:rStyle w:val="Emphasis"/>
            <w:rFonts w:ascii="Times New Roman" w:hAnsi="Times New Roman" w:cs="Times New Roman"/>
            <w:shd w:val="clear" w:color="auto" w:fill="FFFFFF"/>
          </w:rPr>
          <w:delText>Bacteroides</w:delText>
        </w:r>
        <w:r w:rsidR="005A4BEB" w:rsidDel="00C8067A">
          <w:fldChar w:fldCharType="begin"/>
        </w:r>
        <w:r w:rsidR="005A4BEB" w:rsidDel="00C8067A">
          <w:delInstrText xml:space="preserve"> HYPERLINK "https://www.ncbi.nlm.nih.gov/pmc/articles/PMC5847601/" \l "CR59" </w:delInstrText>
        </w:r>
        <w:r w:rsidR="005A4BEB" w:rsidDel="00C8067A">
          <w:fldChar w:fldCharType="separate"/>
        </w:r>
        <w:r w:rsidDel="00C8067A">
          <w:rPr>
            <w:rStyle w:val="Hyperlink"/>
            <w:rFonts w:ascii="Times New Roman" w:hAnsi="Times New Roman" w:cs="Times New Roman"/>
            <w:color w:val="642A8F"/>
            <w:sz w:val="17"/>
            <w:szCs w:val="17"/>
            <w:shd w:val="clear" w:color="auto" w:fill="FFFFFF"/>
            <w:vertAlign w:val="superscript"/>
          </w:rPr>
          <w:delText>59</w:delText>
        </w:r>
        <w:r w:rsidR="005A4BEB" w:rsidDel="00C8067A">
          <w:rPr>
            <w:rStyle w:val="Hyperlink"/>
            <w:rFonts w:ascii="Times New Roman" w:hAnsi="Times New Roman" w:cs="Times New Roman"/>
            <w:color w:val="642A8F"/>
            <w:sz w:val="17"/>
            <w:szCs w:val="17"/>
            <w:shd w:val="clear" w:color="auto" w:fill="FFFFFF"/>
            <w:vertAlign w:val="superscript"/>
          </w:rPr>
          <w:fldChar w:fldCharType="end"/>
        </w:r>
        <w:r w:rsidDel="00C8067A">
          <w:rPr>
            <w:rFonts w:ascii="Times New Roman" w:hAnsi="Times New Roman" w:cs="Times New Roman"/>
            <w:color w:val="000000"/>
            <w:shd w:val="clear" w:color="auto" w:fill="FFFFFF"/>
          </w:rPr>
          <w:delText>, which may explain their competitive advantage upon β-glucan supplementation.</w:delText>
        </w:r>
      </w:del>
    </w:p>
    <w:p w14:paraId="08F34940" w14:textId="3985B4D3" w:rsidR="001823E7" w:rsidRPr="00923B85" w:rsidDel="00C8067A" w:rsidRDefault="001823E7">
      <w:pPr>
        <w:widowControl/>
        <w:jc w:val="left"/>
        <w:rPr>
          <w:del w:id="3079" w:author="刘 红宾" w:date="2020-12-14T15:53:00Z"/>
          <w:rFonts w:ascii="Times New Roman" w:hAnsi="Times New Roman" w:cs="Times New Roman"/>
          <w:color w:val="000000"/>
          <w:szCs w:val="21"/>
        </w:rPr>
        <w:pPrChange w:id="3080" w:author="刘 红宾" w:date="2020-12-14T15:53:00Z">
          <w:pPr/>
        </w:pPrChange>
      </w:pPr>
      <w:del w:id="3081" w:author="刘 红宾" w:date="2020-12-14T15:53:00Z">
        <w:r w:rsidRPr="001823E7" w:rsidDel="00C8067A">
          <w:rPr>
            <w:rFonts w:ascii="Times New Roman" w:hAnsi="Times New Roman" w:cs="Times New Roman"/>
            <w:color w:val="000000"/>
            <w:szCs w:val="21"/>
          </w:rPr>
          <w:delText>In addition to the diet-specific changes observed at 3-mo,</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several taxa changed in relative abundance in both diets, all</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of which were in the Bacteroidetes phylum (Figure 4A). We</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hypothesized that, because these changes were shared by both</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diets, they could be due to a physiological shift in the host (i.e.,</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weight loss, calorie intake) rather than a direct consequence of</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a differential dietary makeup. We modeled the relation between</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weight and each taxonomic abundance separately for the entire</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study duration (confined to taxa whose abundance is &gt;1% in</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hint="eastAsia"/>
            <w:color w:val="000000"/>
            <w:szCs w:val="21"/>
          </w:rPr>
          <w:delText>≥</w:delText>
        </w:r>
        <w:r w:rsidRPr="001823E7" w:rsidDel="00C8067A">
          <w:rPr>
            <w:rFonts w:ascii="Times New Roman" w:hAnsi="Times New Roman" w:cs="Times New Roman" w:hint="eastAsia"/>
            <w:color w:val="000000"/>
            <w:szCs w:val="21"/>
          </w:rPr>
          <w:delText>5% of the samples), using linear mixed-effects models to</w:delText>
        </w:r>
        <w:r w:rsidDel="00C8067A">
          <w:rPr>
            <w:rFonts w:ascii="Times New Roman" w:hAnsi="Times New Roman" w:cs="Times New Roman" w:hint="eastAsia"/>
            <w:color w:val="000000"/>
            <w:szCs w:val="21"/>
          </w:rPr>
          <w:delText xml:space="preserve"> </w:delText>
        </w:r>
        <w:r w:rsidRPr="001823E7" w:rsidDel="00C8067A">
          <w:rPr>
            <w:rFonts w:ascii="Times New Roman" w:hAnsi="Times New Roman" w:cs="Times New Roman"/>
            <w:color w:val="000000"/>
            <w:szCs w:val="21"/>
          </w:rPr>
          <w:delText>account for participant autocorrelation, and assessed significance</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after correcting for multiple-hypothesis testing (see Methods).</w:delText>
        </w:r>
      </w:del>
    </w:p>
    <w:p w14:paraId="10B56B2B" w14:textId="45D62816" w:rsidR="008466D9" w:rsidRPr="00923B85" w:rsidDel="00C8067A" w:rsidRDefault="008466D9">
      <w:pPr>
        <w:widowControl/>
        <w:jc w:val="left"/>
        <w:rPr>
          <w:del w:id="3082" w:author="刘 红宾" w:date="2020-12-14T15:53:00Z"/>
          <w:rFonts w:ascii="Times New Roman" w:hAnsi="Times New Roman" w:cs="Times New Roman"/>
          <w:szCs w:val="21"/>
        </w:rPr>
        <w:pPrChange w:id="3083" w:author="刘 红宾" w:date="2020-12-14T15:53:00Z">
          <w:pPr/>
        </w:pPrChange>
      </w:pPr>
      <w:del w:id="3084" w:author="刘 红宾" w:date="2020-12-14T15:53:00Z">
        <w:r w:rsidRPr="00923B85" w:rsidDel="00C8067A">
          <w:rPr>
            <w:rFonts w:ascii="Times New Roman" w:hAnsi="Times New Roman" w:cs="Times New Roman"/>
            <w:szCs w:val="21"/>
          </w:rPr>
          <w:delText xml:space="preserve">Besides, as expected, </w:delText>
        </w:r>
        <w:r w:rsidRPr="00923B85" w:rsidDel="00C8067A">
          <w:rPr>
            <w:rFonts w:ascii="Times New Roman" w:hAnsi="Times New Roman" w:cs="Times New Roman"/>
            <w:color w:val="131413"/>
            <w:szCs w:val="21"/>
          </w:rPr>
          <w:delText xml:space="preserve">the change of </w:delText>
        </w:r>
        <w:r w:rsidRPr="00923B85" w:rsidDel="00C8067A">
          <w:rPr>
            <w:rFonts w:ascii="Times New Roman" w:hAnsi="Times New Roman" w:cs="Times New Roman"/>
            <w:color w:val="202020"/>
            <w:szCs w:val="21"/>
            <w:shd w:val="clear" w:color="auto" w:fill="FFFFFF"/>
          </w:rPr>
          <w:delText>relative cecum weight</w:delText>
        </w:r>
        <w:r w:rsidRPr="00923B85" w:rsidDel="00C8067A">
          <w:rPr>
            <w:rFonts w:ascii="Times New Roman" w:hAnsi="Times New Roman" w:cs="Times New Roman"/>
            <w:color w:val="131413"/>
            <w:szCs w:val="21"/>
          </w:rPr>
          <w:delText xml:space="preserve"> was highly variable between vendors</w:delText>
        </w:r>
        <w:r w:rsidRPr="00923B85" w:rsidDel="00C8067A">
          <w:rPr>
            <w:rFonts w:ascii="Times New Roman" w:hAnsi="Times New Roman" w:cs="Times New Roman"/>
            <w:szCs w:val="21"/>
          </w:rPr>
          <w:delText xml:space="preserve"> </w:delText>
        </w:r>
        <w:r w:rsidRPr="00923B85" w:rsidDel="00C8067A">
          <w:rPr>
            <w:rFonts w:ascii="Times New Roman" w:hAnsi="Times New Roman" w:cs="Times New Roman"/>
            <w:color w:val="202020"/>
            <w:szCs w:val="21"/>
            <w:shd w:val="clear" w:color="auto" w:fill="FFFFFF"/>
          </w:rPr>
          <w:delText>(</w:delText>
        </w:r>
        <w:r w:rsidRPr="00923B85" w:rsidDel="00C8067A">
          <w:rPr>
            <w:rFonts w:ascii="Times New Roman" w:hAnsi="Times New Roman" w:cs="Times New Roman"/>
            <w:b/>
            <w:bCs/>
            <w:szCs w:val="21"/>
          </w:rPr>
          <w:delText>Fig 2B</w:delText>
        </w:r>
        <w:r w:rsidRPr="00923B85" w:rsidDel="00C8067A">
          <w:rPr>
            <w:rFonts w:ascii="Times New Roman" w:hAnsi="Times New Roman" w:cs="Times New Roman"/>
            <w:color w:val="202020"/>
            <w:szCs w:val="21"/>
            <w:shd w:val="clear" w:color="auto" w:fill="FFFFFF"/>
          </w:rPr>
          <w:delText xml:space="preserve">). </w:delText>
        </w:r>
      </w:del>
    </w:p>
    <w:p w14:paraId="1ADCF856" w14:textId="26479770" w:rsidR="008466D9" w:rsidDel="00C8067A" w:rsidRDefault="008466D9">
      <w:pPr>
        <w:widowControl/>
        <w:jc w:val="left"/>
        <w:rPr>
          <w:del w:id="3085" w:author="刘 红宾" w:date="2020-12-14T15:53:00Z"/>
          <w:rFonts w:ascii="Times New Roman" w:hAnsi="Times New Roman" w:cs="Times New Roman"/>
          <w:color w:val="242021"/>
          <w:szCs w:val="21"/>
        </w:rPr>
        <w:pPrChange w:id="3086" w:author="刘 红宾" w:date="2020-12-14T15:53:00Z">
          <w:pPr/>
        </w:pPrChange>
      </w:pPr>
      <w:del w:id="3087" w:author="刘 红宾" w:date="2020-12-14T15:53:00Z">
        <w:r w:rsidRPr="00923B85" w:rsidDel="00C8067A">
          <w:rPr>
            <w:rFonts w:ascii="Times New Roman" w:hAnsi="Times New Roman" w:cs="Times New Roman"/>
            <w:color w:val="131413"/>
            <w:szCs w:val="21"/>
          </w:rPr>
          <w:delText>To confirm this effect, we evaluated cecum and fecal SCFAs to determine the alterations of gut microbiome metabolic function (</w:delText>
        </w:r>
        <w:r w:rsidRPr="00923B85" w:rsidDel="00C8067A">
          <w:rPr>
            <w:rFonts w:ascii="Times New Roman" w:hAnsi="Times New Roman" w:cs="Times New Roman"/>
            <w:b/>
            <w:bCs/>
            <w:color w:val="131413"/>
            <w:szCs w:val="21"/>
          </w:rPr>
          <w:delText xml:space="preserve">Fig 2C-E, </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tary Fig 5</w:delText>
        </w:r>
        <w:r w:rsidRPr="00923B85" w:rsidDel="00C8067A">
          <w:rPr>
            <w:rFonts w:ascii="Times New Roman" w:hAnsi="Times New Roman" w:cs="Times New Roman"/>
            <w:color w:val="131413"/>
            <w:szCs w:val="21"/>
          </w:rPr>
          <w:delText>). In line with the increased cecal content weight in inulin-fed mice, a significantly increased production of SCFAs was also observed in inulin-fed mice (</w:delText>
        </w:r>
        <w:r w:rsidRPr="00923B85" w:rsidDel="00C8067A">
          <w:rPr>
            <w:rFonts w:ascii="Times New Roman" w:hAnsi="Times New Roman" w:cs="Times New Roman"/>
            <w:b/>
            <w:bCs/>
            <w:color w:val="131413"/>
            <w:szCs w:val="21"/>
          </w:rPr>
          <w:delText>Fig 2C-E</w:delText>
        </w:r>
        <w:r w:rsidRPr="00923B85" w:rsidDel="00C8067A">
          <w:rPr>
            <w:rFonts w:ascii="Times New Roman" w:hAnsi="Times New Roman" w:cs="Times New Roman"/>
            <w:color w:val="131413"/>
            <w:szCs w:val="21"/>
          </w:rPr>
          <w:delText xml:space="preserve">). </w:delText>
        </w:r>
        <w:r w:rsidRPr="00923B85" w:rsidDel="00C8067A">
          <w:rPr>
            <w:rFonts w:ascii="Times New Roman" w:hAnsi="Times New Roman" w:cs="Times New Roman"/>
            <w:color w:val="242021"/>
            <w:szCs w:val="21"/>
          </w:rPr>
          <w:delText xml:space="preserve">There was considerable intra-individual variability in the concentration of acetate, propionate, and butyrate </w:delText>
        </w:r>
        <w:r w:rsidRPr="00923B85" w:rsidDel="00C8067A">
          <w:rPr>
            <w:rFonts w:ascii="Times New Roman" w:hAnsi="Times New Roman" w:cs="Times New Roman"/>
            <w:color w:val="131413"/>
            <w:szCs w:val="21"/>
          </w:rPr>
          <w:delText>(</w:delText>
        </w:r>
        <w:r w:rsidRPr="00923B85" w:rsidDel="00C8067A">
          <w:rPr>
            <w:rFonts w:ascii="Times New Roman" w:hAnsi="Times New Roman" w:cs="Times New Roman"/>
            <w:b/>
            <w:bCs/>
            <w:color w:val="131413"/>
            <w:szCs w:val="21"/>
          </w:rPr>
          <w:delText>Fig 2C-E</w:delText>
        </w:r>
        <w:r w:rsidRPr="00923B85" w:rsidDel="00C8067A">
          <w:rPr>
            <w:rFonts w:ascii="Times New Roman" w:hAnsi="Times New Roman" w:cs="Times New Roman"/>
            <w:color w:val="131413"/>
            <w:szCs w:val="21"/>
          </w:rPr>
          <w:delText>)</w:delText>
        </w:r>
        <w:r w:rsidRPr="00923B85" w:rsidDel="00C8067A">
          <w:rPr>
            <w:rFonts w:ascii="Times New Roman" w:hAnsi="Times New Roman" w:cs="Times New Roman"/>
            <w:color w:val="242021"/>
            <w:szCs w:val="21"/>
          </w:rPr>
          <w:delText>.</w:delText>
        </w:r>
      </w:del>
    </w:p>
    <w:p w14:paraId="5BA9236E" w14:textId="2E0861F5" w:rsidR="00CE1CBB" w:rsidRPr="00923B85" w:rsidDel="00C8067A" w:rsidRDefault="0021331E">
      <w:pPr>
        <w:widowControl/>
        <w:jc w:val="left"/>
        <w:rPr>
          <w:del w:id="3088" w:author="刘 红宾" w:date="2020-12-14T15:53:00Z"/>
          <w:rFonts w:ascii="Times New Roman" w:hAnsi="Times New Roman" w:cs="Times New Roman"/>
          <w:color w:val="242021"/>
          <w:szCs w:val="21"/>
        </w:rPr>
        <w:pPrChange w:id="3089" w:author="刘 红宾" w:date="2020-12-14T15:53:00Z">
          <w:pPr/>
        </w:pPrChange>
      </w:pPr>
      <w:del w:id="3090" w:author="刘 红宾" w:date="2020-12-14T15:53:00Z">
        <w:r w:rsidDel="00C8067A">
          <w:rPr>
            <w:rFonts w:ascii="Times New Roman" w:hAnsi="Times New Roman" w:cs="Times New Roman"/>
            <w:color w:val="000000"/>
            <w:shd w:val="clear" w:color="auto" w:fill="FFFFFF"/>
          </w:rPr>
          <w:delText>Early work showed that human </w:delText>
        </w:r>
        <w:r w:rsidDel="00C8067A">
          <w:rPr>
            <w:rStyle w:val="Emphasis"/>
            <w:rFonts w:ascii="Times New Roman" w:hAnsi="Times New Roman" w:cs="Times New Roman"/>
            <w:shd w:val="clear" w:color="auto" w:fill="FFFFFF"/>
          </w:rPr>
          <w:delText>Bacteroides</w:delText>
        </w:r>
        <w:r w:rsidDel="00C8067A">
          <w:rPr>
            <w:rFonts w:ascii="Times New Roman" w:hAnsi="Times New Roman" w:cs="Times New Roman"/>
            <w:color w:val="000000"/>
            <w:shd w:val="clear" w:color="auto" w:fill="FFFFFF"/>
          </w:rPr>
          <w:delText> species were able to degrade diverse plant polysaccharides, including pectin, galactomannan, arabinogalactan, alginate, laminarin and xylans,</w:delText>
        </w:r>
        <w:r w:rsidR="005A4BEB" w:rsidDel="00C8067A">
          <w:fldChar w:fldCharType="begin"/>
        </w:r>
        <w:r w:rsidR="005A4BEB" w:rsidDel="00C8067A">
          <w:delInstrText xml:space="preserve"> HYPERLINK "https://www.ncbi.nlm.nih.gov/pmc/articles/PMC3463488/" \l "R53"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53</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z w:val="20"/>
            <w:szCs w:val="20"/>
            <w:shd w:val="clear" w:color="auto" w:fill="FFFFFF"/>
            <w:vertAlign w:val="superscript"/>
          </w:rPr>
          <w:delText>,</w:delText>
        </w:r>
        <w:r w:rsidR="005A4BEB" w:rsidDel="00C8067A">
          <w:fldChar w:fldCharType="begin"/>
        </w:r>
        <w:r w:rsidR="005A4BEB" w:rsidDel="00C8067A">
          <w:delInstrText xml:space="preserve"> HYPERLINK "https://www.ncbi.nlm.nih.gov/pmc/articles/PMC3463488/" \l "R79"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79</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z w:val="20"/>
            <w:szCs w:val="20"/>
            <w:shd w:val="clear" w:color="auto" w:fill="FFFFFF"/>
            <w:vertAlign w:val="superscript"/>
          </w:rPr>
          <w:delText>,</w:delText>
        </w:r>
        <w:r w:rsidR="005A4BEB" w:rsidDel="00C8067A">
          <w:fldChar w:fldCharType="begin"/>
        </w:r>
        <w:r w:rsidR="005A4BEB" w:rsidDel="00C8067A">
          <w:delInstrText xml:space="preserve"> HYPERLINK "https://www.ncbi.nlm.nih.gov/pmc/articles/PMC3463488/" \l "R80"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80</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hd w:val="clear" w:color="auto" w:fill="FFFFFF"/>
          </w:rPr>
          <w:delText> while more recent work has extended this to include xyloglucan, rhamnogalacturonans I and II, β-glucans and glucomannan.</w:delText>
        </w:r>
        <w:r w:rsidR="005A4BEB" w:rsidDel="00C8067A">
          <w:fldChar w:fldCharType="begin"/>
        </w:r>
        <w:r w:rsidR="005A4BEB" w:rsidDel="00C8067A">
          <w:delInstrText xml:space="preserve"> HYPERLINK "https://www.ncbi.nlm.nih.gov/pmc/articles/PMC3463488/" \l "R81"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81</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hd w:val="clear" w:color="auto" w:fill="FFFFFF"/>
          </w:rPr>
          <w:delText> </w:delText>
        </w:r>
        <w:r w:rsidDel="00C8067A">
          <w:rPr>
            <w:rStyle w:val="Emphasis"/>
            <w:rFonts w:ascii="Times New Roman" w:hAnsi="Times New Roman" w:cs="Times New Roman"/>
            <w:shd w:val="clear" w:color="auto" w:fill="FFFFFF"/>
          </w:rPr>
          <w:delText>Bacteroides ovatus</w:delText>
        </w:r>
        <w:r w:rsidDel="00C8067A">
          <w:rPr>
            <w:rFonts w:ascii="Times New Roman" w:hAnsi="Times New Roman" w:cs="Times New Roman"/>
            <w:color w:val="000000"/>
            <w:shd w:val="clear" w:color="auto" w:fill="FFFFFF"/>
          </w:rPr>
          <w:delText>, </w:delText>
        </w:r>
        <w:r w:rsidDel="00C8067A">
          <w:rPr>
            <w:rStyle w:val="Emphasis"/>
            <w:rFonts w:ascii="Times New Roman" w:hAnsi="Times New Roman" w:cs="Times New Roman"/>
            <w:shd w:val="clear" w:color="auto" w:fill="FFFFFF"/>
          </w:rPr>
          <w:delText>B. thetaiotaomicron</w:delText>
        </w:r>
        <w:r w:rsidDel="00C8067A">
          <w:rPr>
            <w:rFonts w:ascii="Times New Roman" w:hAnsi="Times New Roman" w:cs="Times New Roman"/>
            <w:color w:val="000000"/>
            <w:shd w:val="clear" w:color="auto" w:fill="FFFFFF"/>
          </w:rPr>
          <w:delText> and </w:delText>
        </w:r>
        <w:r w:rsidDel="00C8067A">
          <w:rPr>
            <w:rStyle w:val="Emphasis"/>
            <w:rFonts w:ascii="Times New Roman" w:hAnsi="Times New Roman" w:cs="Times New Roman"/>
            <w:shd w:val="clear" w:color="auto" w:fill="FFFFFF"/>
          </w:rPr>
          <w:delText>B. uniformis</w:delText>
        </w:r>
        <w:r w:rsidDel="00C8067A">
          <w:rPr>
            <w:rFonts w:ascii="Times New Roman" w:hAnsi="Times New Roman" w:cs="Times New Roman"/>
            <w:color w:val="000000"/>
            <w:shd w:val="clear" w:color="auto" w:fill="FFFFFF"/>
          </w:rPr>
          <w:delText> ferment a particularly wide range of polysaccharides, and this versatility may help to explain their prevalence as dominant species in the colon.</w:delText>
        </w:r>
        <w:r w:rsidR="005A4BEB" w:rsidDel="00C8067A">
          <w:fldChar w:fldCharType="begin"/>
        </w:r>
        <w:r w:rsidR="005A4BEB" w:rsidDel="00C8067A">
          <w:delInstrText xml:space="preserve"> HYPERLINK "https://www.ncbi.nlm.nih.gov/pmc/articles/PMC3463488/" \l "R4"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4</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z w:val="20"/>
            <w:szCs w:val="20"/>
            <w:shd w:val="clear" w:color="auto" w:fill="FFFFFF"/>
            <w:vertAlign w:val="superscript"/>
          </w:rPr>
          <w:delText>,</w:delText>
        </w:r>
        <w:r w:rsidR="005A4BEB" w:rsidDel="00C8067A">
          <w:fldChar w:fldCharType="begin"/>
        </w:r>
        <w:r w:rsidR="005A4BEB" w:rsidDel="00C8067A">
          <w:delInstrText xml:space="preserve"> HYPERLINK "https://www.ncbi.nlm.nih.gov/pmc/articles/PMC3463488/" \l "R46"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46</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z w:val="20"/>
            <w:szCs w:val="20"/>
            <w:shd w:val="clear" w:color="auto" w:fill="FFFFFF"/>
            <w:vertAlign w:val="superscript"/>
          </w:rPr>
          <w:delText>,</w:delText>
        </w:r>
        <w:r w:rsidR="005A4BEB" w:rsidDel="00C8067A">
          <w:fldChar w:fldCharType="begin"/>
        </w:r>
        <w:r w:rsidR="005A4BEB" w:rsidDel="00C8067A">
          <w:delInstrText xml:space="preserve"> HYPERLINK "https://www.ncbi.nlm.nih.gov/pmc/articles/PMC3463488/" \l "R47"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47</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hd w:val="clear" w:color="auto" w:fill="FFFFFF"/>
          </w:rPr>
          <w:delText> The xylanolytic microbiota was recently re-investigated, yielding new isolates belonging to </w:delText>
        </w:r>
        <w:r w:rsidDel="00C8067A">
          <w:rPr>
            <w:rStyle w:val="Emphasis"/>
            <w:rFonts w:ascii="Times New Roman" w:hAnsi="Times New Roman" w:cs="Times New Roman"/>
            <w:shd w:val="clear" w:color="auto" w:fill="FFFFFF"/>
          </w:rPr>
          <w:delText>B. intestinalis, B. ovatus, B. dorei</w:delText>
        </w:r>
        <w:r w:rsidDel="00C8067A">
          <w:rPr>
            <w:rFonts w:ascii="Times New Roman" w:hAnsi="Times New Roman" w:cs="Times New Roman"/>
            <w:color w:val="000000"/>
            <w:shd w:val="clear" w:color="auto" w:fill="FFFFFF"/>
          </w:rPr>
          <w:delText>, </w:delText>
        </w:r>
        <w:r w:rsidDel="00C8067A">
          <w:rPr>
            <w:rStyle w:val="Emphasis"/>
            <w:rFonts w:ascii="Times New Roman" w:hAnsi="Times New Roman" w:cs="Times New Roman"/>
            <w:shd w:val="clear" w:color="auto" w:fill="FFFFFF"/>
          </w:rPr>
          <w:delText>B. cellulosilyticus</w:delText>
        </w:r>
        <w:r w:rsidDel="00C8067A">
          <w:rPr>
            <w:rFonts w:ascii="Times New Roman" w:hAnsi="Times New Roman" w:cs="Times New Roman"/>
            <w:color w:val="000000"/>
            <w:shd w:val="clear" w:color="auto" w:fill="FFFFFF"/>
          </w:rPr>
          <w:delText> and </w:delText>
        </w:r>
        <w:r w:rsidDel="00C8067A">
          <w:rPr>
            <w:rStyle w:val="Emphasis"/>
            <w:rFonts w:ascii="Times New Roman" w:hAnsi="Times New Roman" w:cs="Times New Roman"/>
            <w:shd w:val="clear" w:color="auto" w:fill="FFFFFF"/>
          </w:rPr>
          <w:delText>B. xylanisolvens</w:delText>
        </w:r>
        <w:r w:rsidDel="00C8067A">
          <w:rPr>
            <w:rFonts w:ascii="Times New Roman" w:hAnsi="Times New Roman" w:cs="Times New Roman"/>
            <w:color w:val="000000"/>
            <w:shd w:val="clear" w:color="auto" w:fill="FFFFFF"/>
          </w:rPr>
          <w:delText>.</w:delText>
        </w:r>
        <w:r w:rsidR="005A4BEB" w:rsidDel="00C8067A">
          <w:fldChar w:fldCharType="begin"/>
        </w:r>
        <w:r w:rsidR="005A4BEB" w:rsidDel="00C8067A">
          <w:delInstrText xml:space="preserve"> HYPERLINK "https://www.ncbi.nlm.nih.gov/pmc/articles/PMC3463488/" \l "R82"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82</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hd w:val="clear" w:color="auto" w:fill="FFFFFF"/>
          </w:rPr>
          <w:delText> Furthermore, the direct cloning of xylanase genes has suggested that other as yet uncultivated xylanolytic </w:delText>
        </w:r>
        <w:r w:rsidDel="00C8067A">
          <w:rPr>
            <w:rStyle w:val="Emphasis"/>
            <w:rFonts w:ascii="Times New Roman" w:hAnsi="Times New Roman" w:cs="Times New Roman"/>
            <w:shd w:val="clear" w:color="auto" w:fill="FFFFFF"/>
          </w:rPr>
          <w:delText>Bacteroides</w:delText>
        </w:r>
        <w:r w:rsidDel="00C8067A">
          <w:rPr>
            <w:rFonts w:ascii="Times New Roman" w:hAnsi="Times New Roman" w:cs="Times New Roman"/>
            <w:color w:val="000000"/>
            <w:shd w:val="clear" w:color="auto" w:fill="FFFFFF"/>
          </w:rPr>
          <w:delText> and </w:delText>
        </w:r>
        <w:r w:rsidDel="00C8067A">
          <w:rPr>
            <w:rStyle w:val="Emphasis"/>
            <w:rFonts w:ascii="Times New Roman" w:hAnsi="Times New Roman" w:cs="Times New Roman"/>
            <w:shd w:val="clear" w:color="auto" w:fill="FFFFFF"/>
          </w:rPr>
          <w:delText>Prevotella</w:delText>
        </w:r>
        <w:r w:rsidDel="00C8067A">
          <w:rPr>
            <w:rFonts w:ascii="Times New Roman" w:hAnsi="Times New Roman" w:cs="Times New Roman"/>
            <w:color w:val="000000"/>
            <w:shd w:val="clear" w:color="auto" w:fill="FFFFFF"/>
          </w:rPr>
          <w:delText> exist in the human intestine.</w:delText>
        </w:r>
        <w:r w:rsidR="005A4BEB" w:rsidDel="00C8067A">
          <w:fldChar w:fldCharType="begin"/>
        </w:r>
        <w:r w:rsidR="005A4BEB" w:rsidDel="00C8067A">
          <w:delInstrText xml:space="preserve"> HYPERLINK "https://www.ncbi.nlm.nih.gov/pmc/articles/PMC3463488/" \l "R83"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83</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hd w:val="clear" w:color="auto" w:fill="FFFFFF"/>
          </w:rPr>
          <w:delText> The main cellulose-degrading bacteria isolated recently from non-methane-excreting subjects belonged to the new species </w:delText>
        </w:r>
        <w:r w:rsidDel="00C8067A">
          <w:rPr>
            <w:rStyle w:val="Emphasis"/>
            <w:rFonts w:ascii="Times New Roman" w:hAnsi="Times New Roman" w:cs="Times New Roman"/>
            <w:shd w:val="clear" w:color="auto" w:fill="FFFFFF"/>
          </w:rPr>
          <w:delText>B. cellulosilyticus,</w:delText>
        </w:r>
        <w:r w:rsidDel="00C8067A">
          <w:rPr>
            <w:rFonts w:ascii="Times New Roman" w:hAnsi="Times New Roman" w:cs="Times New Roman"/>
            <w:color w:val="000000"/>
            <w:shd w:val="clear" w:color="auto" w:fill="FFFFFF"/>
          </w:rPr>
          <w:delText> which is the only cellulolytic </w:delText>
        </w:r>
        <w:r w:rsidDel="00C8067A">
          <w:rPr>
            <w:rStyle w:val="Emphasis"/>
            <w:rFonts w:ascii="Times New Roman" w:hAnsi="Times New Roman" w:cs="Times New Roman"/>
            <w:shd w:val="clear" w:color="auto" w:fill="FFFFFF"/>
          </w:rPr>
          <w:delText>Bacteroides</w:delText>
        </w:r>
        <w:r w:rsidDel="00C8067A">
          <w:rPr>
            <w:rFonts w:ascii="Times New Roman" w:hAnsi="Times New Roman" w:cs="Times New Roman"/>
            <w:color w:val="000000"/>
            <w:shd w:val="clear" w:color="auto" w:fill="FFFFFF"/>
          </w:rPr>
          <w:delText> described to date.</w:delText>
        </w:r>
        <w:r w:rsidR="005A4BEB" w:rsidDel="00C8067A">
          <w:fldChar w:fldCharType="begin"/>
        </w:r>
        <w:r w:rsidR="005A4BEB" w:rsidDel="00C8067A">
          <w:delInstrText xml:space="preserve"> HYPERLINK "https://www.ncbi.nlm.nih.gov/pmc/articles/PMC3463488/" \l "R65"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65</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z w:val="20"/>
            <w:szCs w:val="20"/>
            <w:shd w:val="clear" w:color="auto" w:fill="FFFFFF"/>
            <w:vertAlign w:val="superscript"/>
          </w:rPr>
          <w:delText>,</w:delText>
        </w:r>
        <w:r w:rsidR="005A4BEB" w:rsidDel="00C8067A">
          <w:fldChar w:fldCharType="begin"/>
        </w:r>
        <w:r w:rsidR="005A4BEB" w:rsidDel="00C8067A">
          <w:delInstrText xml:space="preserve"> HYPERLINK "https://www.ncbi.nlm.nih.gov/pmc/articles/PMC3463488/" \l "R84"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84</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hd w:val="clear" w:color="auto" w:fill="FFFFFF"/>
          </w:rPr>
          <w:delText> Cellulases have not yet been characterized however from any human </w:delText>
        </w:r>
        <w:r w:rsidDel="00C8067A">
          <w:rPr>
            <w:rStyle w:val="Emphasis"/>
            <w:rFonts w:ascii="Times New Roman" w:hAnsi="Times New Roman" w:cs="Times New Roman"/>
            <w:shd w:val="clear" w:color="auto" w:fill="FFFFFF"/>
          </w:rPr>
          <w:delText>Bacteroides</w:delText>
        </w:r>
        <w:r w:rsidDel="00C8067A">
          <w:rPr>
            <w:rFonts w:ascii="Times New Roman" w:hAnsi="Times New Roman" w:cs="Times New Roman"/>
            <w:color w:val="000000"/>
            <w:shd w:val="clear" w:color="auto" w:fill="FFFFFF"/>
          </w:rPr>
          <w:delText> strain.</w:delText>
        </w:r>
      </w:del>
    </w:p>
    <w:p w14:paraId="2A2FB90F" w14:textId="282E2B5E" w:rsidR="008466D9" w:rsidDel="00C8067A" w:rsidRDefault="00CE1CBB">
      <w:pPr>
        <w:widowControl/>
        <w:jc w:val="left"/>
        <w:rPr>
          <w:del w:id="3091" w:author="刘 红宾" w:date="2020-12-14T15:53:00Z"/>
          <w:rFonts w:ascii="Segoe UI" w:hAnsi="Segoe UI" w:cs="Segoe UI"/>
          <w:color w:val="333333"/>
          <w:sz w:val="27"/>
          <w:szCs w:val="27"/>
          <w:shd w:val="clear" w:color="auto" w:fill="FCFCFC"/>
        </w:rPr>
        <w:pPrChange w:id="3092" w:author="刘 红宾" w:date="2020-12-14T15:53:00Z">
          <w:pPr/>
        </w:pPrChange>
      </w:pPr>
      <w:del w:id="3093" w:author="刘 红宾" w:date="2020-12-14T15:53:00Z">
        <w:r w:rsidDel="00C8067A">
          <w:rPr>
            <w:rFonts w:ascii="Segoe UI" w:hAnsi="Segoe UI" w:cs="Segoe UI"/>
            <w:color w:val="333333"/>
            <w:sz w:val="27"/>
            <w:szCs w:val="27"/>
            <w:shd w:val="clear" w:color="auto" w:fill="FCFCFC"/>
          </w:rPr>
          <w:delText>At the genus level, the two fullerenols showed enriching effects on </w:delText>
        </w:r>
        <w:r w:rsidDel="00C8067A">
          <w:rPr>
            <w:rFonts w:ascii="Segoe UI" w:hAnsi="Segoe UI" w:cs="Segoe UI"/>
            <w:i/>
            <w:iCs/>
            <w:color w:val="333333"/>
            <w:sz w:val="27"/>
            <w:szCs w:val="27"/>
            <w:shd w:val="clear" w:color="auto" w:fill="FCFCFC"/>
          </w:rPr>
          <w:delText>Lactobacillus</w:delText>
        </w:r>
        <w:r w:rsidDel="00C8067A">
          <w:rPr>
            <w:rFonts w:ascii="Segoe UI" w:hAnsi="Segoe UI" w:cs="Segoe UI"/>
            <w:color w:val="333333"/>
            <w:sz w:val="27"/>
            <w:szCs w:val="27"/>
            <w:shd w:val="clear" w:color="auto" w:fill="FCFCFC"/>
          </w:rPr>
          <w:delText>, </w:delText>
        </w:r>
        <w:r w:rsidDel="00C8067A">
          <w:rPr>
            <w:rFonts w:ascii="Segoe UI" w:hAnsi="Segoe UI" w:cs="Segoe UI"/>
            <w:i/>
            <w:iCs/>
            <w:color w:val="333333"/>
            <w:sz w:val="27"/>
            <w:szCs w:val="27"/>
            <w:shd w:val="clear" w:color="auto" w:fill="FCFCFC"/>
          </w:rPr>
          <w:delText>Dorea</w:delText>
        </w:r>
        <w:r w:rsidDel="00C8067A">
          <w:rPr>
            <w:rFonts w:ascii="Segoe UI" w:hAnsi="Segoe UI" w:cs="Segoe UI"/>
            <w:color w:val="333333"/>
            <w:sz w:val="27"/>
            <w:szCs w:val="27"/>
            <w:shd w:val="clear" w:color="auto" w:fill="FCFCFC"/>
          </w:rPr>
          <w:delText>, </w:delText>
        </w:r>
        <w:r w:rsidDel="00C8067A">
          <w:rPr>
            <w:rFonts w:ascii="Segoe UI" w:hAnsi="Segoe UI" w:cs="Segoe UI"/>
            <w:i/>
            <w:iCs/>
            <w:color w:val="333333"/>
            <w:sz w:val="27"/>
            <w:szCs w:val="27"/>
            <w:shd w:val="clear" w:color="auto" w:fill="FCFCFC"/>
          </w:rPr>
          <w:delText>Bifidobacterium</w:delText>
        </w:r>
        <w:r w:rsidDel="00C8067A">
          <w:rPr>
            <w:rFonts w:ascii="Segoe UI" w:hAnsi="Segoe UI" w:cs="Segoe UI"/>
            <w:color w:val="333333"/>
            <w:sz w:val="27"/>
            <w:szCs w:val="27"/>
            <w:shd w:val="clear" w:color="auto" w:fill="FCFCFC"/>
          </w:rPr>
          <w:delText>, </w:delText>
        </w:r>
        <w:r w:rsidDel="00C8067A">
          <w:rPr>
            <w:rFonts w:ascii="Segoe UI" w:hAnsi="Segoe UI" w:cs="Segoe UI"/>
            <w:i/>
            <w:iCs/>
            <w:color w:val="333333"/>
            <w:sz w:val="27"/>
            <w:szCs w:val="27"/>
            <w:shd w:val="clear" w:color="auto" w:fill="FCFCFC"/>
          </w:rPr>
          <w:delText>Allobaculum</w:delText>
        </w:r>
        <w:r w:rsidDel="00C8067A">
          <w:rPr>
            <w:rFonts w:ascii="Segoe UI" w:hAnsi="Segoe UI" w:cs="Segoe UI"/>
            <w:color w:val="333333"/>
            <w:sz w:val="27"/>
            <w:szCs w:val="27"/>
            <w:shd w:val="clear" w:color="auto" w:fill="FCFCFC"/>
          </w:rPr>
          <w:delText>, </w:delText>
        </w:r>
        <w:r w:rsidDel="00C8067A">
          <w:rPr>
            <w:rFonts w:ascii="Segoe UI" w:hAnsi="Segoe UI" w:cs="Segoe UI"/>
            <w:i/>
            <w:iCs/>
            <w:color w:val="333333"/>
            <w:sz w:val="27"/>
            <w:szCs w:val="27"/>
            <w:shd w:val="clear" w:color="auto" w:fill="FCFCFC"/>
          </w:rPr>
          <w:delText>Blautia</w:delText>
        </w:r>
        <w:r w:rsidDel="00C8067A">
          <w:rPr>
            <w:rFonts w:ascii="Segoe UI" w:hAnsi="Segoe UI" w:cs="Segoe UI"/>
            <w:color w:val="333333"/>
            <w:sz w:val="27"/>
            <w:szCs w:val="27"/>
            <w:shd w:val="clear" w:color="auto" w:fill="FCFCFC"/>
          </w:rPr>
          <w:delText>, </w:delText>
        </w:r>
        <w:r w:rsidDel="00C8067A">
          <w:rPr>
            <w:rFonts w:ascii="Segoe UI" w:hAnsi="Segoe UI" w:cs="Segoe UI"/>
            <w:i/>
            <w:iCs/>
            <w:color w:val="333333"/>
            <w:sz w:val="27"/>
            <w:szCs w:val="27"/>
            <w:shd w:val="clear" w:color="auto" w:fill="FCFCFC"/>
          </w:rPr>
          <w:delText>Parabacteroides</w:delText>
        </w:r>
        <w:r w:rsidDel="00C8067A">
          <w:rPr>
            <w:rFonts w:ascii="Segoe UI" w:hAnsi="Segoe UI" w:cs="Segoe UI"/>
            <w:color w:val="333333"/>
            <w:sz w:val="27"/>
            <w:szCs w:val="27"/>
            <w:shd w:val="clear" w:color="auto" w:fill="FCFCFC"/>
          </w:rPr>
          <w:delText>, </w:delText>
        </w:r>
        <w:r w:rsidDel="00C8067A">
          <w:rPr>
            <w:rFonts w:ascii="Segoe UI" w:hAnsi="Segoe UI" w:cs="Segoe UI"/>
            <w:i/>
            <w:iCs/>
            <w:color w:val="333333"/>
            <w:sz w:val="27"/>
            <w:szCs w:val="27"/>
            <w:shd w:val="clear" w:color="auto" w:fill="FCFCFC"/>
          </w:rPr>
          <w:delText>Akkermansia</w:delText>
        </w:r>
        <w:r w:rsidDel="00C8067A">
          <w:rPr>
            <w:rFonts w:ascii="Segoe UI" w:hAnsi="Segoe UI" w:cs="Segoe UI"/>
            <w:color w:val="333333"/>
            <w:sz w:val="27"/>
            <w:szCs w:val="27"/>
            <w:shd w:val="clear" w:color="auto" w:fill="FCFCFC"/>
          </w:rPr>
          <w:delText>, and </w:delText>
        </w:r>
        <w:r w:rsidDel="00C8067A">
          <w:rPr>
            <w:rFonts w:ascii="Segoe UI" w:hAnsi="Segoe UI" w:cs="Segoe UI"/>
            <w:i/>
            <w:iCs/>
            <w:color w:val="333333"/>
            <w:sz w:val="27"/>
            <w:szCs w:val="27"/>
            <w:shd w:val="clear" w:color="auto" w:fill="FCFCFC"/>
          </w:rPr>
          <w:delText>Anaerotruncus</w:delText>
        </w:r>
        <w:r w:rsidDel="00C8067A">
          <w:rPr>
            <w:rFonts w:ascii="Segoe UI" w:hAnsi="Segoe UI" w:cs="Segoe UI"/>
            <w:color w:val="333333"/>
            <w:sz w:val="27"/>
            <w:szCs w:val="27"/>
            <w:shd w:val="clear" w:color="auto" w:fill="FCFCFC"/>
          </w:rPr>
          <w:delText> (Fig. </w:delText>
        </w:r>
        <w:r w:rsidR="005A4BEB" w:rsidDel="00C8067A">
          <w:fldChar w:fldCharType="begin"/>
        </w:r>
        <w:r w:rsidR="005A4BEB" w:rsidDel="00C8067A">
          <w:delInstrText xml:space="preserve"> HYPERLINK "https://link.springer.com/article/10.1186/s12989-018-0241-9" \l "Fig2" </w:delInstrText>
        </w:r>
        <w:r w:rsidR="005A4BEB" w:rsidDel="00C8067A">
          <w:fldChar w:fldCharType="separate"/>
        </w:r>
        <w:r w:rsidDel="00C8067A">
          <w:rPr>
            <w:rStyle w:val="Hyperlink"/>
            <w:rFonts w:ascii="Segoe UI" w:hAnsi="Segoe UI" w:cs="Segoe UI"/>
            <w:color w:val="A345C9"/>
            <w:sz w:val="27"/>
            <w:szCs w:val="27"/>
            <w:shd w:val="clear" w:color="auto" w:fill="FCFCFC"/>
          </w:rPr>
          <w:delText>2d</w:delText>
        </w:r>
        <w:r w:rsidR="005A4BEB" w:rsidDel="00C8067A">
          <w:rPr>
            <w:rStyle w:val="Hyperlink"/>
            <w:rFonts w:ascii="Segoe UI" w:hAnsi="Segoe UI" w:cs="Segoe UI"/>
            <w:color w:val="A345C9"/>
            <w:sz w:val="27"/>
            <w:szCs w:val="27"/>
            <w:shd w:val="clear" w:color="auto" w:fill="FCFCFC"/>
          </w:rPr>
          <w:fldChar w:fldCharType="end"/>
        </w:r>
        <w:r w:rsidDel="00C8067A">
          <w:rPr>
            <w:rFonts w:ascii="Segoe UI" w:hAnsi="Segoe UI" w:cs="Segoe UI"/>
            <w:color w:val="333333"/>
            <w:sz w:val="27"/>
            <w:szCs w:val="27"/>
            <w:shd w:val="clear" w:color="auto" w:fill="FCFCFC"/>
          </w:rPr>
          <w:delText> and Additional file </w:delText>
        </w:r>
        <w:r w:rsidR="005A4BEB" w:rsidDel="00C8067A">
          <w:fldChar w:fldCharType="begin"/>
        </w:r>
        <w:r w:rsidR="005A4BEB" w:rsidDel="00C8067A">
          <w:delInstrText xml:space="preserve"> HYPERLINK "https://link.springer.com/article/10.1186/s12989-018-0241-9" \l "MOESM2" </w:delInstrText>
        </w:r>
        <w:r w:rsidR="005A4BEB" w:rsidDel="00C8067A">
          <w:fldChar w:fldCharType="separate"/>
        </w:r>
        <w:r w:rsidDel="00C8067A">
          <w:rPr>
            <w:rStyle w:val="Hyperlink"/>
            <w:rFonts w:ascii="Segoe UI" w:hAnsi="Segoe UI" w:cs="Segoe UI"/>
            <w:color w:val="A345C9"/>
            <w:sz w:val="27"/>
            <w:szCs w:val="27"/>
            <w:shd w:val="clear" w:color="auto" w:fill="FCFCFC"/>
          </w:rPr>
          <w:delText>2</w:delText>
        </w:r>
        <w:r w:rsidR="005A4BEB" w:rsidDel="00C8067A">
          <w:rPr>
            <w:rStyle w:val="Hyperlink"/>
            <w:rFonts w:ascii="Segoe UI" w:hAnsi="Segoe UI" w:cs="Segoe UI"/>
            <w:color w:val="A345C9"/>
            <w:sz w:val="27"/>
            <w:szCs w:val="27"/>
            <w:shd w:val="clear" w:color="auto" w:fill="FCFCFC"/>
          </w:rPr>
          <w:fldChar w:fldCharType="end"/>
        </w:r>
        <w:r w:rsidDel="00C8067A">
          <w:rPr>
            <w:rFonts w:ascii="Segoe UI" w:hAnsi="Segoe UI" w:cs="Segoe UI"/>
            <w:color w:val="333333"/>
            <w:sz w:val="27"/>
            <w:szCs w:val="27"/>
            <w:shd w:val="clear" w:color="auto" w:fill="FCFCFC"/>
          </w:rPr>
          <w:delText>: Table S3), all of which are known SCFA producers.</w:delText>
        </w:r>
      </w:del>
    </w:p>
    <w:p w14:paraId="64F84A36" w14:textId="0E428DB8" w:rsidR="00CE1CBB" w:rsidRPr="00923B85" w:rsidDel="00C8067A" w:rsidRDefault="00CE1CBB">
      <w:pPr>
        <w:widowControl/>
        <w:jc w:val="left"/>
        <w:rPr>
          <w:del w:id="3094" w:author="刘 红宾" w:date="2020-12-14T15:53:00Z"/>
          <w:rFonts w:ascii="Times New Roman" w:hAnsi="Times New Roman" w:cs="Times New Roman"/>
          <w:color w:val="131413"/>
          <w:szCs w:val="21"/>
        </w:rPr>
        <w:pPrChange w:id="3095" w:author="刘 红宾" w:date="2020-12-14T15:53:00Z">
          <w:pPr/>
        </w:pPrChange>
      </w:pPr>
    </w:p>
    <w:p w14:paraId="03DB48AC" w14:textId="31A4890D" w:rsidR="008466D9" w:rsidRPr="00923B85" w:rsidDel="00C8067A" w:rsidRDefault="008466D9">
      <w:pPr>
        <w:widowControl/>
        <w:jc w:val="left"/>
        <w:rPr>
          <w:del w:id="3096" w:author="刘 红宾" w:date="2020-12-14T15:53:00Z"/>
          <w:rFonts w:ascii="Times New Roman" w:hAnsi="Times New Roman" w:cs="Times New Roman"/>
          <w:color w:val="242021"/>
          <w:szCs w:val="21"/>
        </w:rPr>
        <w:pPrChange w:id="3097" w:author="刘 红宾" w:date="2020-12-14T15:53:00Z">
          <w:pPr/>
        </w:pPrChange>
      </w:pPr>
      <w:del w:id="3098" w:author="刘 红宾" w:date="2020-12-14T15:53:00Z">
        <w:r w:rsidRPr="00923B85" w:rsidDel="00C8067A">
          <w:rPr>
            <w:rFonts w:ascii="Times New Roman" w:hAnsi="Times New Roman" w:cs="Times New Roman"/>
            <w:color w:val="131413"/>
            <w:szCs w:val="21"/>
          </w:rPr>
          <w:delText xml:space="preserve">Next, we assessed changes in mouse gut microbiota composition before and after inulin or resistant starch supplementation. </w:delText>
        </w:r>
        <w:r w:rsidRPr="00923B85" w:rsidDel="00C8067A">
          <w:rPr>
            <w:rFonts w:ascii="Times New Roman" w:hAnsi="Times New Roman" w:cs="Times New Roman"/>
            <w:color w:val="242021"/>
            <w:szCs w:val="21"/>
          </w:rPr>
          <w:delText>Like the fecal SCFA concentrations, there was also some intra-individual variability in the alteration of microbiota.</w:delText>
        </w:r>
      </w:del>
    </w:p>
    <w:p w14:paraId="0E7FA842" w14:textId="31097B73" w:rsidR="008466D9" w:rsidRPr="00923B85" w:rsidDel="00C8067A" w:rsidRDefault="008466D9">
      <w:pPr>
        <w:widowControl/>
        <w:jc w:val="left"/>
        <w:rPr>
          <w:del w:id="3099" w:author="刘 红宾" w:date="2020-12-14T15:53:00Z"/>
          <w:rFonts w:ascii="Times New Roman" w:hAnsi="Times New Roman" w:cs="Times New Roman"/>
          <w:color w:val="131413"/>
          <w:szCs w:val="21"/>
        </w:rPr>
        <w:pPrChange w:id="3100" w:author="刘 红宾" w:date="2020-12-14T15:53:00Z">
          <w:pPr/>
        </w:pPrChange>
      </w:pPr>
      <w:del w:id="3101" w:author="刘 红宾" w:date="2020-12-14T15:53:00Z">
        <w:r w:rsidRPr="00923B85" w:rsidDel="00C8067A">
          <w:rPr>
            <w:rFonts w:ascii="Times New Roman" w:hAnsi="Times New Roman" w:cs="Times New Roman"/>
            <w:color w:val="131413"/>
            <w:szCs w:val="21"/>
          </w:rPr>
          <w:delText xml:space="preserve">Bray-curtis distance confirmed a different response in microbial structure between </w:delText>
        </w:r>
        <w:r w:rsidRPr="00923B85" w:rsidDel="00C8067A">
          <w:rPr>
            <w:rFonts w:ascii="Times New Roman" w:hAnsi="Times New Roman" w:cs="Times New Roman"/>
            <w:color w:val="000000"/>
            <w:szCs w:val="21"/>
          </w:rPr>
          <w:delText>different vendor-purchased mice</w:delText>
        </w:r>
        <w:r w:rsidRPr="00923B85" w:rsidDel="00C8067A">
          <w:rPr>
            <w:rFonts w:ascii="Times New Roman" w:hAnsi="Times New Roman" w:cs="Times New Roman"/>
            <w:color w:val="131413"/>
            <w:szCs w:val="21"/>
          </w:rPr>
          <w:delText xml:space="preserve"> (</w:delText>
        </w:r>
        <w:r w:rsidRPr="00923B85" w:rsidDel="00C8067A">
          <w:rPr>
            <w:rFonts w:ascii="Times New Roman" w:hAnsi="Times New Roman" w:cs="Times New Roman"/>
            <w:b/>
            <w:bCs/>
            <w:color w:val="131413"/>
            <w:szCs w:val="21"/>
          </w:rPr>
          <w:delText>Fig 3A</w:delText>
        </w:r>
        <w:r w:rsidRPr="00923B85" w:rsidDel="00C8067A">
          <w:rPr>
            <w:rFonts w:ascii="Times New Roman" w:hAnsi="Times New Roman" w:cs="Times New Roman"/>
            <w:color w:val="131413"/>
            <w:szCs w:val="21"/>
          </w:rPr>
          <w:delText xml:space="preserve">). </w:delText>
        </w:r>
      </w:del>
    </w:p>
    <w:p w14:paraId="595C1F1B" w14:textId="5046D067" w:rsidR="00A61DF5" w:rsidRPr="00B04BEB" w:rsidDel="00C8067A" w:rsidRDefault="008466D9">
      <w:pPr>
        <w:widowControl/>
        <w:jc w:val="left"/>
        <w:rPr>
          <w:del w:id="3102" w:author="刘 红宾" w:date="2020-12-14T15:53:00Z"/>
          <w:rFonts w:ascii="Times New Roman" w:eastAsia="SimSun" w:hAnsi="Times New Roman" w:cs="Times New Roman"/>
          <w:color w:val="000000"/>
          <w:sz w:val="20"/>
          <w:szCs w:val="20"/>
        </w:rPr>
        <w:pPrChange w:id="3103" w:author="刘 红宾" w:date="2020-12-14T15:53:00Z">
          <w:pPr/>
        </w:pPrChange>
      </w:pPr>
      <w:del w:id="3104" w:author="刘 红宾" w:date="2020-12-14T15:53:00Z">
        <w:r w:rsidRPr="00923B85" w:rsidDel="00C8067A">
          <w:rPr>
            <w:rFonts w:ascii="Times New Roman" w:hAnsi="Times New Roman" w:cs="Times New Roman"/>
            <w:color w:val="131413"/>
            <w:szCs w:val="21"/>
          </w:rPr>
          <w:delText>Inulin and RS feeding decreased microbial α-diversity (Chao1 and Shannon indices) in all hum-ob mice, compared with control mice (</w:delText>
        </w:r>
        <w:r w:rsidRPr="00923B85" w:rsidDel="00C8067A">
          <w:rPr>
            <w:rFonts w:ascii="Times New Roman" w:hAnsi="Times New Roman" w:cs="Times New Roman"/>
            <w:b/>
            <w:bCs/>
            <w:color w:val="131413"/>
            <w:szCs w:val="21"/>
          </w:rPr>
          <w:delText>Fig 3B</w:delText>
        </w:r>
        <w:r w:rsidRPr="00923B85" w:rsidDel="00C8067A">
          <w:rPr>
            <w:rFonts w:ascii="Times New Roman" w:hAnsi="Times New Roman" w:cs="Times New Roman"/>
            <w:color w:val="131413"/>
            <w:szCs w:val="21"/>
          </w:rPr>
          <w:delText xml:space="preserve">, </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tary Fig 6</w:delText>
        </w:r>
        <w:r w:rsidRPr="00923B85" w:rsidDel="00C8067A">
          <w:rPr>
            <w:rFonts w:ascii="Times New Roman" w:hAnsi="Times New Roman" w:cs="Times New Roman"/>
            <w:color w:val="131413"/>
            <w:szCs w:val="21"/>
          </w:rPr>
          <w:delText>).</w:delText>
        </w:r>
      </w:del>
    </w:p>
    <w:p w14:paraId="687CD653" w14:textId="7F78A35B" w:rsidR="00CE696A" w:rsidRPr="00923B85" w:rsidDel="00C8067A" w:rsidRDefault="00CE696A">
      <w:pPr>
        <w:widowControl/>
        <w:jc w:val="left"/>
        <w:rPr>
          <w:del w:id="3105" w:author="刘 红宾" w:date="2020-12-14T15:53:00Z"/>
          <w:rFonts w:ascii="Times New Roman" w:hAnsi="Times New Roman" w:cs="Times New Roman"/>
          <w:color w:val="000000"/>
          <w:szCs w:val="21"/>
        </w:rPr>
        <w:pPrChange w:id="3106" w:author="刘 红宾" w:date="2020-12-14T15:53:00Z">
          <w:pPr/>
        </w:pPrChange>
      </w:pPr>
      <w:del w:id="3107" w:author="刘 红宾" w:date="2020-12-14T15:53:00Z">
        <w:r w:rsidRPr="00923B85" w:rsidDel="00C8067A">
          <w:rPr>
            <w:rFonts w:ascii="Times New Roman" w:hAnsi="Times New Roman" w:cs="Times New Roman"/>
            <w:color w:val="2A2A2A"/>
            <w:szCs w:val="21"/>
            <w:shd w:val="clear" w:color="auto" w:fill="FFFFFF"/>
          </w:rPr>
          <w:delText xml:space="preserve">To characterize the longitudinal relationship between microbiome composition and SCFA metabolism, we </w:delText>
        </w:r>
        <w:r w:rsidRPr="00923B85" w:rsidDel="00C8067A">
          <w:rPr>
            <w:rFonts w:ascii="Times New Roman" w:hAnsi="Times New Roman" w:cs="Times New Roman"/>
            <w:color w:val="000000"/>
            <w:szCs w:val="21"/>
          </w:rPr>
          <w:delText xml:space="preserve">conducted comparative analyses of gut microbiota and SCFA profiles across different time-points </w:delText>
        </w:r>
        <w:r w:rsidRPr="00923B85" w:rsidDel="00C8067A">
          <w:rPr>
            <w:rFonts w:ascii="Times New Roman" w:hAnsi="Times New Roman" w:cs="Times New Roman"/>
            <w:color w:val="2A2A2A"/>
            <w:szCs w:val="21"/>
            <w:shd w:val="clear" w:color="auto" w:fill="FFFFFF"/>
          </w:rPr>
          <w:delText>(</w:delText>
        </w:r>
        <w:r w:rsidRPr="00923B85" w:rsidDel="00C8067A">
          <w:rPr>
            <w:rFonts w:ascii="Times New Roman" w:hAnsi="Times New Roman" w:cs="Times New Roman"/>
            <w:b/>
            <w:bCs/>
            <w:color w:val="2A2A2A"/>
            <w:szCs w:val="21"/>
            <w:shd w:val="clear" w:color="auto" w:fill="FFFFFF"/>
          </w:rPr>
          <w:delText>Fig 2A</w:delText>
        </w:r>
        <w:r w:rsidRPr="00923B85" w:rsidDel="00C8067A">
          <w:rPr>
            <w:rFonts w:ascii="Times New Roman" w:hAnsi="Times New Roman" w:cs="Times New Roman"/>
            <w:color w:val="2A2A2A"/>
            <w:szCs w:val="21"/>
            <w:shd w:val="clear" w:color="auto" w:fill="FFFFFF"/>
          </w:rPr>
          <w:delText>)</w:delText>
        </w:r>
        <w:r w:rsidRPr="00923B85" w:rsidDel="00C8067A">
          <w:rPr>
            <w:rFonts w:ascii="Times New Roman" w:hAnsi="Times New Roman" w:cs="Times New Roman"/>
            <w:color w:val="000000"/>
            <w:szCs w:val="21"/>
          </w:rPr>
          <w:delText xml:space="preserve">. </w:delText>
        </w:r>
      </w:del>
    </w:p>
    <w:p w14:paraId="18371ABA" w14:textId="5777DA1F" w:rsidR="00CE696A" w:rsidRPr="00923B85" w:rsidDel="00C8067A" w:rsidRDefault="00CE696A">
      <w:pPr>
        <w:widowControl/>
        <w:jc w:val="left"/>
        <w:rPr>
          <w:del w:id="3108" w:author="刘 红宾" w:date="2020-12-14T15:53:00Z"/>
          <w:rFonts w:ascii="Times New Roman" w:hAnsi="Times New Roman" w:cs="Times New Roman"/>
          <w:color w:val="000000"/>
          <w:szCs w:val="21"/>
        </w:rPr>
        <w:pPrChange w:id="3109" w:author="刘 红宾" w:date="2020-12-14T15:53:00Z">
          <w:pPr/>
        </w:pPrChange>
      </w:pPr>
      <w:del w:id="3110" w:author="刘 红宾" w:date="2020-12-14T15:53:00Z">
        <w:r w:rsidRPr="00923B85" w:rsidDel="00C8067A">
          <w:rPr>
            <w:rFonts w:ascii="Times New Roman" w:hAnsi="Times New Roman" w:cs="Times New Roman"/>
            <w:color w:val="000000"/>
            <w:szCs w:val="21"/>
          </w:rPr>
          <w:delText>Microbiome beta-diversity analysis using Aitchison’s distances showed strong grouping by vendor source, and much less by diet (</w:delText>
        </w:r>
        <w:r w:rsidRPr="00923B85" w:rsidDel="00C8067A">
          <w:rPr>
            <w:rFonts w:ascii="Times New Roman" w:hAnsi="Times New Roman" w:cs="Times New Roman"/>
            <w:b/>
            <w:bCs/>
            <w:color w:val="2A2A2A"/>
            <w:szCs w:val="21"/>
            <w:shd w:val="clear" w:color="auto" w:fill="FFFFFF"/>
          </w:rPr>
          <w:delText>Fig 4</w:delText>
        </w:r>
        <w:r w:rsidRPr="00923B85" w:rsidDel="00C8067A">
          <w:rPr>
            <w:rFonts w:ascii="Times New Roman" w:hAnsi="Times New Roman" w:cs="Times New Roman"/>
            <w:color w:val="000000"/>
            <w:szCs w:val="21"/>
          </w:rPr>
          <w:delText xml:space="preserve">). Additionally, </w:delText>
        </w:r>
        <w:r w:rsidRPr="00923B85" w:rsidDel="00C8067A">
          <w:rPr>
            <w:rFonts w:ascii="Times New Roman" w:hAnsi="Times New Roman" w:cs="Times New Roman"/>
            <w:color w:val="131413"/>
            <w:szCs w:val="21"/>
          </w:rPr>
          <w:delText xml:space="preserve">different dynamic responses in microbial structure between </w:delText>
        </w:r>
        <w:r w:rsidRPr="00923B85" w:rsidDel="00C8067A">
          <w:rPr>
            <w:rFonts w:ascii="Times New Roman" w:hAnsi="Times New Roman" w:cs="Times New Roman"/>
            <w:color w:val="000000"/>
            <w:szCs w:val="21"/>
          </w:rPr>
          <w:delText xml:space="preserve">different vendor-purchased mice were also observed. </w:delText>
        </w:r>
      </w:del>
    </w:p>
    <w:p w14:paraId="15090C9E" w14:textId="4FAC9383" w:rsidR="00CE696A" w:rsidRPr="00923B85" w:rsidDel="00C8067A" w:rsidRDefault="00CE696A">
      <w:pPr>
        <w:widowControl/>
        <w:jc w:val="left"/>
        <w:rPr>
          <w:del w:id="3111" w:author="刘 红宾" w:date="2020-12-14T15:53:00Z"/>
          <w:rFonts w:ascii="Times New Roman" w:hAnsi="Times New Roman" w:cs="Times New Roman"/>
          <w:color w:val="000000"/>
          <w:szCs w:val="21"/>
        </w:rPr>
        <w:pPrChange w:id="3112" w:author="刘 红宾" w:date="2020-12-14T15:53:00Z">
          <w:pPr/>
        </w:pPrChange>
      </w:pPr>
      <w:del w:id="3113" w:author="刘 红宾" w:date="2020-12-14T15:53:00Z">
        <w:r w:rsidRPr="00923B85" w:rsidDel="00C8067A">
          <w:rPr>
            <w:rFonts w:ascii="Times New Roman" w:hAnsi="Times New Roman" w:cs="Times New Roman"/>
            <w:color w:val="000000"/>
            <w:szCs w:val="21"/>
          </w:rPr>
          <w:delText>Correspondingly, the SCFA concentrations also exhibited vendor-specific dynamics (</w:delText>
        </w:r>
        <w:r w:rsidRPr="00923B85" w:rsidDel="00C8067A">
          <w:rPr>
            <w:rFonts w:ascii="Times New Roman" w:hAnsi="Times New Roman" w:cs="Times New Roman"/>
            <w:b/>
            <w:bCs/>
            <w:color w:val="2A2A2A"/>
            <w:szCs w:val="21"/>
            <w:shd w:val="clear" w:color="auto" w:fill="FFFFFF"/>
          </w:rPr>
          <w:delText>Fig 5, Supplemen</w:delText>
        </w:r>
        <w:r w:rsidRPr="00923B85" w:rsidDel="00C8067A">
          <w:rPr>
            <w:rFonts w:ascii="Times New Roman" w:hAnsi="Times New Roman" w:cs="Times New Roman"/>
            <w:b/>
            <w:bCs/>
            <w:szCs w:val="21"/>
            <w:shd w:val="clear" w:color="auto" w:fill="FFFFFF"/>
          </w:rPr>
          <w:delText>tary Fig 7</w:delText>
        </w:r>
        <w:r w:rsidRPr="00923B85" w:rsidDel="00C8067A">
          <w:rPr>
            <w:rFonts w:ascii="Times New Roman" w:hAnsi="Times New Roman" w:cs="Times New Roman"/>
            <w:color w:val="000000"/>
            <w:szCs w:val="21"/>
          </w:rPr>
          <w:delText>).</w:delText>
        </w:r>
      </w:del>
    </w:p>
    <w:p w14:paraId="1735C1F9" w14:textId="2AA3E248" w:rsidR="00CE696A" w:rsidRPr="00923B85" w:rsidDel="00C8067A" w:rsidRDefault="00CE696A">
      <w:pPr>
        <w:widowControl/>
        <w:jc w:val="left"/>
        <w:rPr>
          <w:del w:id="3114" w:author="刘 红宾" w:date="2020-12-14T15:53:00Z"/>
          <w:rFonts w:ascii="Times New Roman" w:hAnsi="Times New Roman" w:cs="Times New Roman"/>
          <w:color w:val="000000"/>
          <w:szCs w:val="21"/>
        </w:rPr>
        <w:pPrChange w:id="3115" w:author="刘 红宾" w:date="2020-12-14T15:53:00Z">
          <w:pPr/>
        </w:pPrChange>
      </w:pPr>
    </w:p>
    <w:p w14:paraId="2D4F57E4" w14:textId="0E5003BD" w:rsidR="001A14B8" w:rsidRPr="00CE696A" w:rsidDel="00C8067A" w:rsidRDefault="00463905">
      <w:pPr>
        <w:widowControl/>
        <w:jc w:val="left"/>
        <w:rPr>
          <w:del w:id="3116" w:author="刘 红宾" w:date="2020-12-14T15:53:00Z"/>
          <w:rFonts w:ascii="Times New Roman" w:eastAsia="SimSun" w:hAnsi="Times New Roman" w:cs="Times New Roman"/>
          <w:color w:val="000000"/>
          <w:sz w:val="20"/>
          <w:szCs w:val="20"/>
        </w:rPr>
        <w:pPrChange w:id="3117" w:author="刘 红宾" w:date="2020-12-14T15:53:00Z">
          <w:pPr/>
        </w:pPrChange>
      </w:pPr>
      <w:del w:id="3118" w:author="刘 红宾" w:date="2020-12-14T15:53:00Z">
        <w:r w:rsidRPr="00463905" w:rsidDel="00C8067A">
          <w:rPr>
            <w:rFonts w:ascii="Times New Roman" w:eastAsia="SimSun" w:hAnsi="Times New Roman" w:cs="Times New Roman"/>
            <w:color w:val="000000"/>
            <w:sz w:val="20"/>
            <w:szCs w:val="20"/>
          </w:rPr>
          <w:delText>Yet, whether the gut microbial communities predict weight</w:delText>
        </w:r>
        <w:r w:rsidDel="00C8067A">
          <w:rPr>
            <w:rFonts w:ascii="Times New Roman" w:eastAsia="SimSun" w:hAnsi="Times New Roman" w:cs="Times New Roman" w:hint="eastAsia"/>
            <w:color w:val="000000"/>
            <w:sz w:val="20"/>
            <w:szCs w:val="20"/>
          </w:rPr>
          <w:delText xml:space="preserve"> </w:delText>
        </w:r>
        <w:r w:rsidRPr="00463905" w:rsidDel="00C8067A">
          <w:rPr>
            <w:rFonts w:ascii="Times New Roman" w:eastAsia="SimSun" w:hAnsi="Times New Roman" w:cs="Times New Roman"/>
            <w:color w:val="000000"/>
            <w:sz w:val="20"/>
            <w:szCs w:val="20"/>
          </w:rPr>
          <w:delText>dynamics in humans has been sparsely studied</w:delText>
        </w:r>
        <w:r w:rsidDel="00C8067A">
          <w:rPr>
            <w:rFonts w:ascii="Times New Roman" w:eastAsia="SimSun" w:hAnsi="Times New Roman" w:cs="Times New Roman"/>
            <w:color w:val="000000"/>
            <w:sz w:val="20"/>
            <w:szCs w:val="20"/>
          </w:rPr>
          <w:delText>.</w:delText>
        </w:r>
      </w:del>
    </w:p>
    <w:p w14:paraId="17A7459F" w14:textId="2EAC1352" w:rsidR="00B04BEB" w:rsidDel="00C8067A" w:rsidRDefault="00B04BEB">
      <w:pPr>
        <w:widowControl/>
        <w:jc w:val="left"/>
        <w:rPr>
          <w:del w:id="3119" w:author="刘 红宾" w:date="2020-12-14T15:53:00Z"/>
          <w:rFonts w:ascii="Times New Roman" w:eastAsia="SimSun" w:hAnsi="Times New Roman" w:cs="Times New Roman"/>
          <w:color w:val="000000"/>
          <w:sz w:val="20"/>
          <w:szCs w:val="20"/>
        </w:rPr>
        <w:pPrChange w:id="3120" w:author="刘 红宾" w:date="2020-12-14T15:53:00Z">
          <w:pPr/>
        </w:pPrChange>
      </w:pPr>
    </w:p>
    <w:p w14:paraId="7276C21E" w14:textId="4C9B1D36" w:rsidR="00B04BEB" w:rsidDel="00C8067A" w:rsidRDefault="00C433A6">
      <w:pPr>
        <w:widowControl/>
        <w:jc w:val="left"/>
        <w:rPr>
          <w:del w:id="3121" w:author="刘 红宾" w:date="2020-12-14T15:53:00Z"/>
          <w:rFonts w:ascii="Times New Roman" w:eastAsia="SimSun" w:hAnsi="Times New Roman" w:cs="Times New Roman"/>
          <w:color w:val="000000"/>
          <w:sz w:val="20"/>
          <w:szCs w:val="20"/>
        </w:rPr>
        <w:pPrChange w:id="3122" w:author="刘 红宾" w:date="2020-12-14T15:53:00Z">
          <w:pPr/>
        </w:pPrChange>
      </w:pPr>
      <w:del w:id="3123" w:author="刘 红宾" w:date="2020-12-14T15:53:00Z">
        <w:r w:rsidRPr="00C433A6" w:rsidDel="00C8067A">
          <w:rPr>
            <w:rFonts w:ascii="Times New Roman" w:eastAsia="SimSun" w:hAnsi="Times New Roman" w:cs="Times New Roman"/>
            <w:color w:val="000000"/>
            <w:sz w:val="20"/>
            <w:szCs w:val="20"/>
          </w:rPr>
          <w:delText>Each of the 2 diets resulted in changes to the gut</w:delText>
        </w:r>
        <w:r w:rsidDel="00C8067A">
          <w:rPr>
            <w:rFonts w:ascii="Times New Roman" w:eastAsia="SimSun" w:hAnsi="Times New Roman" w:cs="Times New Roman" w:hint="eastAsia"/>
            <w:color w:val="000000"/>
            <w:sz w:val="20"/>
            <w:szCs w:val="20"/>
          </w:rPr>
          <w:delText xml:space="preserve"> </w:delText>
        </w:r>
        <w:r w:rsidRPr="00C433A6" w:rsidDel="00C8067A">
          <w:rPr>
            <w:rFonts w:ascii="Times New Roman" w:eastAsia="SimSun" w:hAnsi="Times New Roman" w:cs="Times New Roman"/>
            <w:color w:val="000000"/>
            <w:sz w:val="20"/>
            <w:szCs w:val="20"/>
          </w:rPr>
          <w:delText>microbiota composition at 3 mo (increased relative abundance</w:delText>
        </w:r>
        <w:r w:rsidDel="00C8067A">
          <w:rPr>
            <w:rFonts w:ascii="Times New Roman" w:eastAsia="SimSun" w:hAnsi="Times New Roman" w:cs="Times New Roman" w:hint="eastAsia"/>
            <w:color w:val="000000"/>
            <w:sz w:val="20"/>
            <w:szCs w:val="20"/>
          </w:rPr>
          <w:delText xml:space="preserve"> </w:delText>
        </w:r>
        <w:r w:rsidRPr="00C433A6" w:rsidDel="00C8067A">
          <w:rPr>
            <w:rFonts w:ascii="Times New Roman" w:eastAsia="SimSun" w:hAnsi="Times New Roman" w:cs="Times New Roman"/>
            <w:color w:val="000000"/>
            <w:sz w:val="20"/>
            <w:szCs w:val="20"/>
          </w:rPr>
          <w:delText>of the Proteobacteria, Bacteroidetes, and Firmicutes phyla in</w:delText>
        </w:r>
        <w:r w:rsidDel="00C8067A">
          <w:rPr>
            <w:rFonts w:ascii="Times New Roman" w:eastAsia="SimSun" w:hAnsi="Times New Roman" w:cs="Times New Roman" w:hint="eastAsia"/>
            <w:color w:val="000000"/>
            <w:sz w:val="20"/>
            <w:szCs w:val="20"/>
          </w:rPr>
          <w:delText xml:space="preserve"> </w:delText>
        </w:r>
        <w:r w:rsidRPr="00C433A6" w:rsidDel="00C8067A">
          <w:rPr>
            <w:rFonts w:ascii="Times New Roman" w:eastAsia="SimSun" w:hAnsi="Times New Roman" w:cs="Times New Roman"/>
            <w:color w:val="000000"/>
            <w:sz w:val="20"/>
            <w:szCs w:val="20"/>
          </w:rPr>
          <w:delText>the low-carbohydrate arm and decreased relative abundance in</w:delText>
        </w:r>
        <w:r w:rsidDel="00C8067A">
          <w:rPr>
            <w:rFonts w:ascii="Times New Roman" w:eastAsia="SimSun" w:hAnsi="Times New Roman" w:cs="Times New Roman"/>
            <w:color w:val="000000"/>
            <w:sz w:val="20"/>
            <w:szCs w:val="20"/>
          </w:rPr>
          <w:delText xml:space="preserve"> </w:delText>
        </w:r>
        <w:r w:rsidRPr="00C433A6" w:rsidDel="00C8067A">
          <w:rPr>
            <w:rFonts w:ascii="Times New Roman" w:eastAsia="SimSun" w:hAnsi="Times New Roman" w:cs="Times New Roman"/>
            <w:color w:val="000000"/>
            <w:sz w:val="20"/>
            <w:szCs w:val="20"/>
          </w:rPr>
          <w:delText>the Actinobacteria and Firmicutes phyla in the low-fat arm at</w:delText>
        </w:r>
        <w:r w:rsidDel="00C8067A">
          <w:rPr>
            <w:rFonts w:ascii="Times New Roman" w:eastAsia="SimSun" w:hAnsi="Times New Roman" w:cs="Times New Roman" w:hint="eastAsia"/>
            <w:color w:val="000000"/>
            <w:sz w:val="20"/>
            <w:szCs w:val="20"/>
          </w:rPr>
          <w:delText xml:space="preserve"> </w:delText>
        </w:r>
        <w:r w:rsidRPr="00C433A6" w:rsidDel="00C8067A">
          <w:rPr>
            <w:rFonts w:ascii="Times New Roman" w:eastAsia="SimSun" w:hAnsi="Times New Roman" w:cs="Times New Roman"/>
            <w:color w:val="000000"/>
            <w:sz w:val="20"/>
            <w:szCs w:val="20"/>
          </w:rPr>
          <w:delText xml:space="preserve">3 mo). However, from 6 to 12 mo, these changes </w:delText>
        </w:r>
        <w:r w:rsidRPr="00C433A6" w:rsidDel="00C8067A">
          <w:rPr>
            <w:rFonts w:ascii="Times New Roman" w:eastAsia="SimSun" w:hAnsi="Times New Roman" w:cs="Times New Roman"/>
            <w:b/>
            <w:bCs/>
            <w:color w:val="000000"/>
            <w:sz w:val="20"/>
            <w:szCs w:val="20"/>
            <w:highlight w:val="yellow"/>
          </w:rPr>
          <w:delText>regressed</w:delText>
        </w:r>
        <w:r w:rsidDel="00C8067A">
          <w:rPr>
            <w:rFonts w:ascii="Times New Roman" w:eastAsia="SimSun" w:hAnsi="Times New Roman" w:cs="Times New Roman" w:hint="eastAsia"/>
            <w:color w:val="000000"/>
            <w:sz w:val="20"/>
            <w:szCs w:val="20"/>
          </w:rPr>
          <w:delText xml:space="preserve"> </w:delText>
        </w:r>
        <w:r w:rsidRPr="00C433A6" w:rsidDel="00C8067A">
          <w:rPr>
            <w:rFonts w:ascii="Times New Roman" w:eastAsia="SimSun" w:hAnsi="Times New Roman" w:cs="Times New Roman"/>
            <w:color w:val="000000"/>
            <w:sz w:val="20"/>
            <w:szCs w:val="20"/>
          </w:rPr>
          <w:delText>toward baseline levels. The authors interpreted this pattern of</w:delText>
        </w:r>
        <w:r w:rsidDel="00C8067A">
          <w:rPr>
            <w:rFonts w:ascii="Times New Roman" w:eastAsia="SimSun" w:hAnsi="Times New Roman" w:cs="Times New Roman" w:hint="eastAsia"/>
            <w:color w:val="000000"/>
            <w:sz w:val="20"/>
            <w:szCs w:val="20"/>
          </w:rPr>
          <w:delText xml:space="preserve"> </w:delText>
        </w:r>
        <w:r w:rsidRPr="00C433A6" w:rsidDel="00C8067A">
          <w:rPr>
            <w:rFonts w:ascii="Times New Roman" w:eastAsia="SimSun" w:hAnsi="Times New Roman" w:cs="Times New Roman"/>
            <w:color w:val="000000"/>
            <w:sz w:val="20"/>
            <w:szCs w:val="20"/>
          </w:rPr>
          <w:delText>regression as indication of microbial resilience to perturbation of</w:delText>
        </w:r>
        <w:r w:rsidDel="00C8067A">
          <w:rPr>
            <w:rFonts w:ascii="Times New Roman" w:eastAsia="SimSun" w:hAnsi="Times New Roman" w:cs="Times New Roman" w:hint="eastAsia"/>
            <w:color w:val="000000"/>
            <w:sz w:val="20"/>
            <w:szCs w:val="20"/>
          </w:rPr>
          <w:delText xml:space="preserve"> </w:delText>
        </w:r>
        <w:r w:rsidRPr="00C433A6" w:rsidDel="00C8067A">
          <w:rPr>
            <w:rFonts w:ascii="Times New Roman" w:eastAsia="SimSun" w:hAnsi="Times New Roman" w:cs="Times New Roman"/>
            <w:color w:val="000000"/>
            <w:sz w:val="20"/>
            <w:szCs w:val="20"/>
          </w:rPr>
          <w:delText>the microbiota’s baseline profile.</w:delText>
        </w:r>
      </w:del>
    </w:p>
    <w:p w14:paraId="51E6C167" w14:textId="75BC798E" w:rsidR="00B04BEB" w:rsidDel="00C8067A" w:rsidRDefault="00B04BEB">
      <w:pPr>
        <w:widowControl/>
        <w:jc w:val="left"/>
        <w:rPr>
          <w:del w:id="3124" w:author="刘 红宾" w:date="2020-12-14T15:53:00Z"/>
          <w:rFonts w:ascii="Times New Roman" w:eastAsia="SimSun" w:hAnsi="Times New Roman" w:cs="Times New Roman"/>
          <w:color w:val="000000"/>
          <w:sz w:val="20"/>
          <w:szCs w:val="20"/>
        </w:rPr>
        <w:pPrChange w:id="3125" w:author="刘 红宾" w:date="2020-12-14T15:53:00Z">
          <w:pPr/>
        </w:pPrChange>
      </w:pPr>
    </w:p>
    <w:p w14:paraId="4FA471BF" w14:textId="5A902DBA" w:rsidR="00B04BEB" w:rsidDel="00C8067A" w:rsidRDefault="00B04BEB">
      <w:pPr>
        <w:widowControl/>
        <w:jc w:val="left"/>
        <w:rPr>
          <w:del w:id="3126" w:author="刘 红宾" w:date="2020-12-14T15:53:00Z"/>
          <w:rFonts w:ascii="Times New Roman" w:eastAsia="SimSun" w:hAnsi="Times New Roman" w:cs="Times New Roman"/>
          <w:color w:val="000000"/>
          <w:sz w:val="20"/>
          <w:szCs w:val="20"/>
        </w:rPr>
        <w:pPrChange w:id="3127" w:author="刘 红宾" w:date="2020-12-14T15:53:00Z">
          <w:pPr/>
        </w:pPrChange>
      </w:pPr>
    </w:p>
    <w:p w14:paraId="5DE8A4C9" w14:textId="68371D32" w:rsidR="00B04BEB" w:rsidDel="00C8067A" w:rsidRDefault="00B04BEB">
      <w:pPr>
        <w:widowControl/>
        <w:jc w:val="left"/>
        <w:rPr>
          <w:del w:id="3128" w:author="刘 红宾" w:date="2020-12-14T15:53:00Z"/>
          <w:rFonts w:ascii="Times New Roman" w:eastAsia="SimSun" w:hAnsi="Times New Roman" w:cs="Times New Roman"/>
          <w:color w:val="000000"/>
          <w:sz w:val="20"/>
          <w:szCs w:val="20"/>
        </w:rPr>
        <w:pPrChange w:id="3129" w:author="刘 红宾" w:date="2020-12-14T15:53:00Z">
          <w:pPr/>
        </w:pPrChange>
      </w:pPr>
    </w:p>
    <w:p w14:paraId="37057B2D" w14:textId="25680532" w:rsidR="00B04BEB" w:rsidDel="00C8067A" w:rsidRDefault="00B04BEB">
      <w:pPr>
        <w:widowControl/>
        <w:jc w:val="left"/>
        <w:rPr>
          <w:del w:id="3130" w:author="刘 红宾" w:date="2020-12-14T15:53:00Z"/>
          <w:rFonts w:ascii="Times New Roman" w:eastAsia="SimSun" w:hAnsi="Times New Roman" w:cs="Times New Roman"/>
          <w:color w:val="000000"/>
          <w:sz w:val="20"/>
          <w:szCs w:val="20"/>
        </w:rPr>
        <w:pPrChange w:id="3131" w:author="刘 红宾" w:date="2020-12-14T15:53:00Z">
          <w:pPr/>
        </w:pPrChange>
      </w:pPr>
    </w:p>
    <w:p w14:paraId="05E04EB8" w14:textId="3F1FCA60" w:rsidR="001A14B8" w:rsidRPr="00756B90" w:rsidDel="00C8067A" w:rsidRDefault="005577D0">
      <w:pPr>
        <w:widowControl/>
        <w:jc w:val="left"/>
        <w:rPr>
          <w:del w:id="3132" w:author="刘 红宾" w:date="2020-12-14T15:53:00Z"/>
          <w:rFonts w:ascii="Times New Roman" w:eastAsia="SimSun" w:hAnsi="Times New Roman" w:cs="Times New Roman"/>
          <w:color w:val="000000"/>
          <w:sz w:val="20"/>
          <w:szCs w:val="20"/>
        </w:rPr>
        <w:pPrChange w:id="3133" w:author="刘 红宾" w:date="2020-12-14T15:53:00Z">
          <w:pPr/>
        </w:pPrChange>
      </w:pPr>
      <w:del w:id="3134" w:author="刘 红宾" w:date="2020-12-14T15:53:00Z">
        <w:r w:rsidRPr="005577D0" w:rsidDel="00C8067A">
          <w:rPr>
            <w:rFonts w:ascii="Times New Roman" w:eastAsia="SimSun" w:hAnsi="Times New Roman" w:cs="Times New Roman"/>
            <w:color w:val="000000"/>
            <w:sz w:val="20"/>
            <w:szCs w:val="20"/>
          </w:rPr>
          <w:delText>Like the</w:delText>
        </w:r>
        <w:r w:rsidDel="00C8067A">
          <w:rPr>
            <w:rFonts w:ascii="Times New Roman" w:eastAsia="SimSun" w:hAnsi="Times New Roman" w:cs="Times New Roman" w:hint="eastAsia"/>
            <w:color w:val="000000"/>
            <w:sz w:val="20"/>
            <w:szCs w:val="20"/>
          </w:rPr>
          <w:delText xml:space="preserve"> </w:delText>
        </w:r>
        <w:r w:rsidRPr="005577D0" w:rsidDel="00C8067A">
          <w:rPr>
            <w:rFonts w:ascii="Times New Roman" w:eastAsia="SimSun" w:hAnsi="Times New Roman" w:cs="Times New Roman"/>
            <w:color w:val="000000"/>
            <w:sz w:val="20"/>
            <w:szCs w:val="20"/>
          </w:rPr>
          <w:delText>current study, both trials were limited by small sample sizes.</w:delText>
        </w:r>
        <w:r w:rsidDel="00C8067A">
          <w:rPr>
            <w:rFonts w:ascii="Times New Roman" w:eastAsia="SimSun" w:hAnsi="Times New Roman" w:cs="Times New Roman" w:hint="eastAsia"/>
            <w:color w:val="000000"/>
            <w:sz w:val="20"/>
            <w:szCs w:val="20"/>
          </w:rPr>
          <w:delText xml:space="preserve"> </w:delText>
        </w:r>
        <w:r w:rsidRPr="005577D0" w:rsidDel="00C8067A">
          <w:rPr>
            <w:rFonts w:ascii="Times New Roman" w:eastAsia="SimSun" w:hAnsi="Times New Roman" w:cs="Times New Roman"/>
            <w:color w:val="000000"/>
            <w:sz w:val="20"/>
            <w:szCs w:val="20"/>
          </w:rPr>
          <w:delText xml:space="preserve">These previous studies also used more traditional ordinary leastsquares estimates, whereas Fragiadakis et al. used </w:delText>
        </w:r>
        <w:r w:rsidRPr="005577D0" w:rsidDel="00C8067A">
          <w:rPr>
            <w:rFonts w:ascii="Times New Roman" w:eastAsia="SimSun" w:hAnsi="Times New Roman" w:cs="Times New Roman"/>
            <w:b/>
            <w:bCs/>
            <w:color w:val="000000"/>
            <w:sz w:val="20"/>
            <w:szCs w:val="20"/>
            <w:highlight w:val="yellow"/>
          </w:rPr>
          <w:delText>elastic net</w:delText>
        </w:r>
        <w:r w:rsidDel="00C8067A">
          <w:rPr>
            <w:rFonts w:ascii="Times New Roman" w:eastAsia="SimSun" w:hAnsi="Times New Roman" w:cs="Times New Roman" w:hint="eastAsia"/>
            <w:color w:val="000000"/>
            <w:sz w:val="20"/>
            <w:szCs w:val="20"/>
          </w:rPr>
          <w:delText xml:space="preserve"> </w:delText>
        </w:r>
        <w:r w:rsidRPr="005577D0" w:rsidDel="00C8067A">
          <w:rPr>
            <w:rFonts w:ascii="Times New Roman" w:eastAsia="SimSun" w:hAnsi="Times New Roman" w:cs="Times New Roman"/>
            <w:color w:val="000000"/>
            <w:sz w:val="20"/>
            <w:szCs w:val="20"/>
          </w:rPr>
          <w:delText>regularization, a machine-learning approach that can improve the</w:delText>
        </w:r>
        <w:r w:rsidDel="00C8067A">
          <w:rPr>
            <w:rFonts w:ascii="Times New Roman" w:eastAsia="SimSun" w:hAnsi="Times New Roman" w:cs="Times New Roman" w:hint="eastAsia"/>
            <w:color w:val="000000"/>
            <w:sz w:val="20"/>
            <w:szCs w:val="20"/>
          </w:rPr>
          <w:delText xml:space="preserve"> </w:delText>
        </w:r>
        <w:r w:rsidRPr="005577D0" w:rsidDel="00C8067A">
          <w:rPr>
            <w:rFonts w:ascii="Times New Roman" w:eastAsia="SimSun" w:hAnsi="Times New Roman" w:cs="Times New Roman"/>
            <w:color w:val="000000"/>
            <w:sz w:val="20"/>
            <w:szCs w:val="20"/>
          </w:rPr>
          <w:delText>bias-variance trade-off in small datasets.</w:delText>
        </w:r>
      </w:del>
    </w:p>
    <w:p w14:paraId="02452692" w14:textId="51B425D0" w:rsidR="004548BC" w:rsidDel="00C8067A" w:rsidRDefault="004548BC">
      <w:pPr>
        <w:widowControl/>
        <w:jc w:val="left"/>
        <w:rPr>
          <w:del w:id="3135" w:author="刘 红宾" w:date="2020-12-14T15:53:00Z"/>
          <w:rFonts w:ascii="Times New Roman" w:hAnsi="Times New Roman" w:cs="Times New Roman"/>
          <w:color w:val="131413"/>
          <w:szCs w:val="21"/>
        </w:rPr>
        <w:pPrChange w:id="3136" w:author="刘 红宾" w:date="2020-12-14T15:53:00Z">
          <w:pPr/>
        </w:pPrChange>
      </w:pPr>
      <w:del w:id="3137" w:author="刘 红宾" w:date="2020-12-14T15:53:00Z">
        <w:r w:rsidRPr="004548BC" w:rsidDel="00C8067A">
          <w:rPr>
            <w:rFonts w:ascii="URWPalladioL-Roma" w:hAnsi="URWPalladioL-Roma"/>
            <w:color w:val="000000"/>
            <w:sz w:val="20"/>
            <w:szCs w:val="20"/>
          </w:rPr>
          <w:delText>Several studies have shown that the bacterial</w:delText>
        </w:r>
        <w:r w:rsidDel="00C8067A">
          <w:rPr>
            <w:rFonts w:ascii="URWPalladioL-Roma" w:hAnsi="URWPalladioL-Roma"/>
            <w:color w:val="000000"/>
            <w:sz w:val="20"/>
            <w:szCs w:val="20"/>
          </w:rPr>
          <w:delText xml:space="preserve"> </w:delText>
        </w:r>
        <w:r w:rsidRPr="004548BC" w:rsidDel="00C8067A">
          <w:rPr>
            <w:rFonts w:ascii="URWPalladioL-Roma" w:hAnsi="URWPalladioL-Roma"/>
            <w:color w:val="000000"/>
            <w:sz w:val="20"/>
            <w:szCs w:val="20"/>
          </w:rPr>
          <w:delText>component of the GM di</w:delText>
        </w:r>
        <w:r w:rsidRPr="004548BC" w:rsidDel="00C8067A">
          <w:rPr>
            <w:rFonts w:ascii="Rpxr" w:hAnsi="Rpxr"/>
            <w:color w:val="000000"/>
            <w:sz w:val="20"/>
            <w:szCs w:val="20"/>
          </w:rPr>
          <w:delText>ff</w:delText>
        </w:r>
        <w:r w:rsidRPr="004548BC" w:rsidDel="00C8067A">
          <w:rPr>
            <w:rFonts w:ascii="URWPalladioL-Roma" w:hAnsi="URWPalladioL-Roma"/>
            <w:color w:val="000000"/>
            <w:sz w:val="20"/>
            <w:szCs w:val="20"/>
          </w:rPr>
          <w:delText>ers between the same mice strains obtained from di</w:delText>
        </w:r>
        <w:r w:rsidRPr="004548BC" w:rsidDel="00C8067A">
          <w:rPr>
            <w:rFonts w:ascii="Rpxr" w:hAnsi="Rpxr"/>
            <w:color w:val="000000"/>
            <w:sz w:val="20"/>
            <w:szCs w:val="20"/>
          </w:rPr>
          <w:delText>ff</w:delText>
        </w:r>
        <w:r w:rsidRPr="004548BC" w:rsidDel="00C8067A">
          <w:rPr>
            <w:rFonts w:ascii="URWPalladioL-Roma" w:hAnsi="URWPalladioL-Roma"/>
            <w:color w:val="000000"/>
            <w:sz w:val="20"/>
            <w:szCs w:val="20"/>
          </w:rPr>
          <w:delText>erent vendors [</w:delText>
        </w:r>
        <w:r w:rsidRPr="004548BC" w:rsidDel="00C8067A">
          <w:rPr>
            <w:rFonts w:ascii="URWPalladioL-Roma" w:hAnsi="URWPalladioL-Roma"/>
            <w:color w:val="0875B7"/>
            <w:sz w:val="20"/>
            <w:szCs w:val="20"/>
          </w:rPr>
          <w:delText>16</w:delText>
        </w:r>
        <w:r w:rsidRPr="004548BC" w:rsidDel="00C8067A">
          <w:rPr>
            <w:rFonts w:ascii="URWPalladioL-Roma" w:hAnsi="URWPalladioL-Roma"/>
            <w:color w:val="000000"/>
            <w:sz w:val="20"/>
            <w:szCs w:val="20"/>
          </w:rPr>
          <w:delText>],</w:delText>
        </w:r>
      </w:del>
    </w:p>
    <w:p w14:paraId="09CAF264" w14:textId="071B7163" w:rsidR="004548BC" w:rsidDel="00C8067A" w:rsidRDefault="004548BC">
      <w:pPr>
        <w:widowControl/>
        <w:jc w:val="left"/>
        <w:rPr>
          <w:del w:id="3138" w:author="刘 红宾" w:date="2020-12-14T15:53:00Z"/>
          <w:rFonts w:ascii="Times New Roman" w:hAnsi="Times New Roman" w:cs="Times New Roman"/>
          <w:color w:val="131413"/>
          <w:szCs w:val="21"/>
        </w:rPr>
        <w:pPrChange w:id="3139" w:author="刘 红宾" w:date="2020-12-14T15:53:00Z">
          <w:pPr/>
        </w:pPrChange>
      </w:pPr>
    </w:p>
    <w:p w14:paraId="2677E001" w14:textId="42D99338" w:rsidR="004548BC" w:rsidDel="00C8067A" w:rsidRDefault="004548BC">
      <w:pPr>
        <w:widowControl/>
        <w:jc w:val="left"/>
        <w:rPr>
          <w:del w:id="3140" w:author="刘 红宾" w:date="2020-12-14T15:53:00Z"/>
          <w:rFonts w:ascii="Times New Roman" w:hAnsi="Times New Roman" w:cs="Times New Roman"/>
          <w:color w:val="131413"/>
          <w:szCs w:val="21"/>
        </w:rPr>
        <w:pPrChange w:id="3141" w:author="刘 红宾" w:date="2020-12-14T15:53:00Z">
          <w:pPr/>
        </w:pPrChange>
      </w:pPr>
    </w:p>
    <w:p w14:paraId="305B076D" w14:textId="2FF1A449" w:rsidR="004548BC" w:rsidDel="00C8067A" w:rsidRDefault="004548BC">
      <w:pPr>
        <w:widowControl/>
        <w:jc w:val="left"/>
        <w:rPr>
          <w:del w:id="3142" w:author="刘 红宾" w:date="2020-12-14T15:53:00Z"/>
          <w:rFonts w:ascii="Times New Roman" w:hAnsi="Times New Roman" w:cs="Times New Roman"/>
          <w:color w:val="131413"/>
          <w:szCs w:val="21"/>
        </w:rPr>
        <w:pPrChange w:id="3143" w:author="刘 红宾" w:date="2020-12-14T15:53:00Z">
          <w:pPr/>
        </w:pPrChange>
      </w:pPr>
    </w:p>
    <w:p w14:paraId="2E666B96" w14:textId="64384F4C" w:rsidR="004548BC" w:rsidDel="00C8067A" w:rsidRDefault="004548BC">
      <w:pPr>
        <w:widowControl/>
        <w:jc w:val="left"/>
        <w:rPr>
          <w:del w:id="3144" w:author="刘 红宾" w:date="2020-12-14T15:53:00Z"/>
          <w:rFonts w:ascii="Times New Roman" w:hAnsi="Times New Roman" w:cs="Times New Roman"/>
          <w:color w:val="131413"/>
          <w:szCs w:val="21"/>
        </w:rPr>
        <w:pPrChange w:id="3145" w:author="刘 红宾" w:date="2020-12-14T15:53:00Z">
          <w:pPr/>
        </w:pPrChange>
      </w:pPr>
    </w:p>
    <w:p w14:paraId="120A4102" w14:textId="5F46FB16" w:rsidR="004548BC" w:rsidDel="00C8067A" w:rsidRDefault="004548BC">
      <w:pPr>
        <w:widowControl/>
        <w:jc w:val="left"/>
        <w:rPr>
          <w:del w:id="3146" w:author="刘 红宾" w:date="2020-12-14T15:53:00Z"/>
          <w:rFonts w:ascii="Times New Roman" w:hAnsi="Times New Roman" w:cs="Times New Roman"/>
          <w:color w:val="131413"/>
          <w:szCs w:val="21"/>
        </w:rPr>
        <w:pPrChange w:id="3147" w:author="刘 红宾" w:date="2020-12-14T15:53:00Z">
          <w:pPr/>
        </w:pPrChange>
      </w:pPr>
    </w:p>
    <w:p w14:paraId="18506022" w14:textId="411B6B16" w:rsidR="004548BC" w:rsidDel="00C8067A" w:rsidRDefault="004548BC">
      <w:pPr>
        <w:widowControl/>
        <w:jc w:val="left"/>
        <w:rPr>
          <w:del w:id="3148" w:author="刘 红宾" w:date="2020-12-14T15:53:00Z"/>
          <w:rFonts w:ascii="Times New Roman" w:hAnsi="Times New Roman" w:cs="Times New Roman"/>
          <w:color w:val="131413"/>
          <w:szCs w:val="21"/>
        </w:rPr>
        <w:pPrChange w:id="3149" w:author="刘 红宾" w:date="2020-12-14T15:53:00Z">
          <w:pPr/>
        </w:pPrChange>
      </w:pPr>
    </w:p>
    <w:p w14:paraId="257E1622" w14:textId="53E7FAA4" w:rsidR="004548BC" w:rsidRPr="004548BC" w:rsidDel="00C8067A" w:rsidRDefault="004548BC">
      <w:pPr>
        <w:widowControl/>
        <w:jc w:val="left"/>
        <w:rPr>
          <w:del w:id="3150" w:author="刘 红宾" w:date="2020-12-14T15:53:00Z"/>
          <w:rFonts w:ascii="Times New Roman" w:hAnsi="Times New Roman" w:cs="Times New Roman"/>
          <w:color w:val="131413"/>
          <w:szCs w:val="21"/>
        </w:rPr>
        <w:pPrChange w:id="3151" w:author="刘 红宾" w:date="2020-12-14T15:53:00Z">
          <w:pPr/>
        </w:pPrChange>
      </w:pPr>
    </w:p>
    <w:p w14:paraId="739D2A73" w14:textId="725F8968" w:rsidR="00B61F21" w:rsidRPr="00B61F21" w:rsidDel="00C8067A" w:rsidRDefault="00B61F21">
      <w:pPr>
        <w:widowControl/>
        <w:jc w:val="left"/>
        <w:rPr>
          <w:del w:id="3152" w:author="刘 红宾" w:date="2020-12-14T15:53:00Z"/>
          <w:rFonts w:ascii="Times New Roman" w:hAnsi="Times New Roman" w:cs="Times New Roman"/>
          <w:color w:val="131413"/>
          <w:szCs w:val="21"/>
        </w:rPr>
        <w:pPrChange w:id="3153" w:author="刘 红宾" w:date="2020-12-14T15:53:00Z">
          <w:pPr/>
        </w:pPrChange>
      </w:pPr>
      <w:del w:id="3154" w:author="刘 红宾" w:date="2020-12-14T15:53:00Z">
        <w:r w:rsidRPr="00B61F21" w:rsidDel="00C8067A">
          <w:rPr>
            <w:rFonts w:ascii="Times New Roman" w:hAnsi="Times New Roman" w:cs="Times New Roman"/>
            <w:color w:val="131413"/>
            <w:szCs w:val="21"/>
          </w:rPr>
          <w:delText>These results highlight the temporal complexity</w:delText>
        </w:r>
        <w:r w:rsidDel="00C8067A">
          <w:rPr>
            <w:rFonts w:ascii="Times New Roman" w:hAnsi="Times New Roman" w:cs="Times New Roman" w:hint="eastAsia"/>
            <w:color w:val="131413"/>
            <w:szCs w:val="21"/>
          </w:rPr>
          <w:delText xml:space="preserve"> </w:delText>
        </w:r>
        <w:r w:rsidRPr="00B61F21" w:rsidDel="00C8067A">
          <w:rPr>
            <w:rFonts w:ascii="Times New Roman" w:hAnsi="Times New Roman" w:cs="Times New Roman"/>
            <w:color w:val="131413"/>
            <w:szCs w:val="21"/>
          </w:rPr>
          <w:delText>of the preterm mother’s milk microbiota and its relationship with maternal characteristics as well as the</w:delText>
        </w:r>
      </w:del>
    </w:p>
    <w:p w14:paraId="74117612" w14:textId="6AEBBA18" w:rsidR="00C058BA" w:rsidDel="00C8067A" w:rsidRDefault="00B61F21">
      <w:pPr>
        <w:widowControl/>
        <w:jc w:val="left"/>
        <w:rPr>
          <w:del w:id="3155" w:author="刘 红宾" w:date="2020-12-14T15:53:00Z"/>
          <w:rFonts w:ascii="Times New Roman" w:hAnsi="Times New Roman" w:cs="Times New Roman"/>
          <w:color w:val="2A2A2A"/>
          <w:szCs w:val="21"/>
          <w:shd w:val="clear" w:color="auto" w:fill="FFFFFF"/>
        </w:rPr>
        <w:pPrChange w:id="3156" w:author="刘 红宾" w:date="2020-12-14T15:53:00Z">
          <w:pPr/>
        </w:pPrChange>
      </w:pPr>
      <w:del w:id="3157" w:author="刘 红宾" w:date="2020-12-14T15:53:00Z">
        <w:r w:rsidRPr="00B61F21" w:rsidDel="00C8067A">
          <w:rPr>
            <w:rFonts w:ascii="Times New Roman" w:hAnsi="Times New Roman" w:cs="Times New Roman"/>
            <w:color w:val="131413"/>
            <w:szCs w:val="21"/>
          </w:rPr>
          <w:delText>importance of discussing antibiotic stewardship for mothers.</w:delText>
        </w:r>
      </w:del>
    </w:p>
    <w:p w14:paraId="1A24A4EF" w14:textId="6E3B1ECF" w:rsidR="00C058BA" w:rsidRPr="00923B85" w:rsidDel="00C8067A" w:rsidRDefault="00C058BA">
      <w:pPr>
        <w:widowControl/>
        <w:jc w:val="left"/>
        <w:rPr>
          <w:del w:id="3158" w:author="刘 红宾" w:date="2020-12-14T15:53:00Z"/>
          <w:rFonts w:ascii="Times New Roman" w:hAnsi="Times New Roman" w:cs="Times New Roman"/>
          <w:color w:val="2A2A2A"/>
          <w:szCs w:val="21"/>
          <w:shd w:val="clear" w:color="auto" w:fill="FFFFFF"/>
        </w:rPr>
        <w:pPrChange w:id="3159" w:author="刘 红宾" w:date="2020-12-14T15:53:00Z">
          <w:pPr/>
        </w:pPrChange>
      </w:pPr>
      <w:del w:id="3160" w:author="刘 红宾" w:date="2020-12-14T15:53:00Z">
        <w:r w:rsidRPr="00923B85" w:rsidDel="00C8067A">
          <w:rPr>
            <w:rFonts w:ascii="Times New Roman" w:hAnsi="Times New Roman" w:cs="Times New Roman"/>
            <w:color w:val="2A2A2A"/>
            <w:szCs w:val="21"/>
            <w:shd w:val="clear" w:color="auto" w:fill="FFFFFF"/>
          </w:rPr>
          <w:delText>Our study reveals insights into pathways and responses that differ between glucose-dysregulated and healthy individuals during health and disease and provides an open-access data resource to enable further research into healthy, prediabetic and T2D states.</w:delText>
        </w:r>
      </w:del>
    </w:p>
    <w:p w14:paraId="11AB01C7" w14:textId="6D19CEA0" w:rsidR="00431039" w:rsidRPr="00865914" w:rsidDel="00C8067A" w:rsidRDefault="00431039">
      <w:pPr>
        <w:pStyle w:val="ListParagraph"/>
        <w:widowControl/>
        <w:spacing w:after="240"/>
        <w:jc w:val="left"/>
        <w:rPr>
          <w:del w:id="3161" w:author="刘 红宾" w:date="2020-12-14T15:53:00Z"/>
          <w:rFonts w:ascii="Times New Roman" w:hAnsi="Times New Roman" w:cs="Times New Roman"/>
          <w:color w:val="2A2A2A"/>
          <w:szCs w:val="21"/>
          <w:shd w:val="clear" w:color="auto" w:fill="FFFFFF"/>
        </w:rPr>
        <w:pPrChange w:id="3162" w:author="刘 红宾" w:date="2020-12-14T15:53:00Z">
          <w:pPr>
            <w:pStyle w:val="ListParagraph"/>
            <w:spacing w:after="240"/>
          </w:pPr>
        </w:pPrChange>
      </w:pPr>
    </w:p>
    <w:p w14:paraId="4EF83CAC" w14:textId="1218D1D4" w:rsidR="007A7B5E" w:rsidDel="00C8067A" w:rsidRDefault="007A7B5E">
      <w:pPr>
        <w:pStyle w:val="ListParagraph"/>
        <w:widowControl/>
        <w:spacing w:after="240"/>
        <w:jc w:val="left"/>
        <w:rPr>
          <w:del w:id="3163" w:author="刘 红宾" w:date="2020-12-14T15:53:00Z"/>
          <w:rFonts w:ascii="Times New Roman" w:hAnsi="Times New Roman" w:cs="Times New Roman"/>
          <w:color w:val="2A2A2A"/>
          <w:szCs w:val="21"/>
          <w:shd w:val="clear" w:color="auto" w:fill="FFFFFF"/>
        </w:rPr>
        <w:pPrChange w:id="3164" w:author="刘 红宾" w:date="2020-12-14T15:53:00Z">
          <w:pPr>
            <w:pStyle w:val="ListParagraph"/>
            <w:spacing w:after="240"/>
          </w:pPr>
        </w:pPrChange>
      </w:pPr>
    </w:p>
    <w:p w14:paraId="3DE094A4" w14:textId="5D3675AD" w:rsidR="007A7B5E" w:rsidDel="00C8067A" w:rsidRDefault="007A7B5E">
      <w:pPr>
        <w:pStyle w:val="ListParagraph"/>
        <w:widowControl/>
        <w:spacing w:after="240"/>
        <w:jc w:val="left"/>
        <w:rPr>
          <w:del w:id="3165" w:author="刘 红宾" w:date="2020-12-14T15:53:00Z"/>
          <w:rFonts w:ascii="Times New Roman" w:hAnsi="Times New Roman" w:cs="Times New Roman"/>
          <w:color w:val="2A2A2A"/>
          <w:szCs w:val="21"/>
          <w:shd w:val="clear" w:color="auto" w:fill="FFFFFF"/>
        </w:rPr>
        <w:pPrChange w:id="3166" w:author="刘 红宾" w:date="2020-12-14T15:53:00Z">
          <w:pPr>
            <w:pStyle w:val="ListParagraph"/>
            <w:spacing w:after="240"/>
          </w:pPr>
        </w:pPrChange>
      </w:pPr>
    </w:p>
    <w:p w14:paraId="568F6F9E" w14:textId="0D4D4884" w:rsidR="007A7B5E" w:rsidDel="00C8067A" w:rsidRDefault="007A7B5E">
      <w:pPr>
        <w:pStyle w:val="ListParagraph"/>
        <w:widowControl/>
        <w:spacing w:after="240"/>
        <w:jc w:val="left"/>
        <w:rPr>
          <w:del w:id="3167" w:author="刘 红宾" w:date="2020-12-14T15:53:00Z"/>
          <w:rFonts w:ascii="Times New Roman" w:hAnsi="Times New Roman" w:cs="Times New Roman"/>
          <w:color w:val="2A2A2A"/>
          <w:szCs w:val="21"/>
          <w:shd w:val="clear" w:color="auto" w:fill="FFFFFF"/>
        </w:rPr>
        <w:pPrChange w:id="3168" w:author="刘 红宾" w:date="2020-12-14T15:53:00Z">
          <w:pPr>
            <w:pStyle w:val="ListParagraph"/>
            <w:spacing w:after="240"/>
          </w:pPr>
        </w:pPrChange>
      </w:pPr>
    </w:p>
    <w:p w14:paraId="10A2A013" w14:textId="68E39B2F" w:rsidR="007A7B5E" w:rsidDel="00C8067A" w:rsidRDefault="007A7B5E">
      <w:pPr>
        <w:pStyle w:val="ListParagraph"/>
        <w:widowControl/>
        <w:spacing w:after="240"/>
        <w:jc w:val="left"/>
        <w:rPr>
          <w:del w:id="3169" w:author="刘 红宾" w:date="2020-12-14T15:53:00Z"/>
          <w:rFonts w:ascii="Times New Roman" w:hAnsi="Times New Roman" w:cs="Times New Roman"/>
          <w:color w:val="2A2A2A"/>
          <w:szCs w:val="21"/>
          <w:shd w:val="clear" w:color="auto" w:fill="FFFFFF"/>
        </w:rPr>
        <w:pPrChange w:id="3170" w:author="刘 红宾" w:date="2020-12-14T15:53:00Z">
          <w:pPr>
            <w:pStyle w:val="ListParagraph"/>
            <w:spacing w:after="240"/>
          </w:pPr>
        </w:pPrChange>
      </w:pPr>
    </w:p>
    <w:p w14:paraId="767FC20E" w14:textId="7EC552DB" w:rsidR="00227D63" w:rsidRPr="00227D63" w:rsidDel="00C8067A" w:rsidRDefault="00227D63">
      <w:pPr>
        <w:pStyle w:val="ListParagraph"/>
        <w:widowControl/>
        <w:spacing w:after="240"/>
        <w:jc w:val="left"/>
        <w:rPr>
          <w:del w:id="3171" w:author="刘 红宾" w:date="2020-12-14T15:53:00Z"/>
          <w:rFonts w:ascii="Times New Roman" w:hAnsi="Times New Roman" w:cs="Times New Roman"/>
          <w:color w:val="2A2A2A"/>
          <w:szCs w:val="21"/>
          <w:shd w:val="clear" w:color="auto" w:fill="FFFFFF"/>
        </w:rPr>
        <w:pPrChange w:id="3172" w:author="刘 红宾" w:date="2020-12-14T15:53:00Z">
          <w:pPr>
            <w:pStyle w:val="ListParagraph"/>
            <w:spacing w:after="240"/>
          </w:pPr>
        </w:pPrChange>
      </w:pPr>
    </w:p>
    <w:p w14:paraId="459BBC33" w14:textId="691172ED" w:rsidR="00CD5765" w:rsidDel="00C8067A" w:rsidRDefault="00481896">
      <w:pPr>
        <w:pStyle w:val="ListParagraph"/>
        <w:widowControl/>
        <w:spacing w:after="240"/>
        <w:jc w:val="left"/>
        <w:rPr>
          <w:del w:id="3173" w:author="刘 红宾" w:date="2020-12-14T15:53:00Z"/>
          <w:rFonts w:ascii="Times New Roman" w:hAnsi="Times New Roman" w:cs="Times New Roman"/>
          <w:color w:val="2A2A2A"/>
          <w:szCs w:val="21"/>
          <w:shd w:val="clear" w:color="auto" w:fill="FFFFFF"/>
        </w:rPr>
        <w:pPrChange w:id="3174" w:author="刘 红宾" w:date="2020-12-14T15:53:00Z">
          <w:pPr>
            <w:pStyle w:val="ListParagraph"/>
            <w:spacing w:after="240"/>
          </w:pPr>
        </w:pPrChange>
      </w:pPr>
      <w:del w:id="3175" w:author="刘 红宾" w:date="2020-12-14T15:53:00Z">
        <w:r w:rsidDel="00C8067A">
          <w:rPr>
            <w:rFonts w:ascii="Times New Roman" w:hAnsi="Times New Roman" w:cs="Times New Roman"/>
            <w:color w:val="2A2A2A"/>
            <w:szCs w:val="21"/>
            <w:shd w:val="clear" w:color="auto" w:fill="FFFFFF"/>
          </w:rPr>
          <w:delText>In</w:delText>
        </w:r>
        <w:r w:rsidR="00926B6D" w:rsidDel="00C8067A">
          <w:rPr>
            <w:rFonts w:ascii="Times New Roman" w:hAnsi="Times New Roman" w:cs="Times New Roman"/>
            <w:color w:val="2A2A2A"/>
            <w:szCs w:val="21"/>
            <w:shd w:val="clear" w:color="auto" w:fill="FFFFFF"/>
          </w:rPr>
          <w:delText xml:space="preserve"> </w:delText>
        </w:r>
        <w:r w:rsidRPr="00481896" w:rsidDel="00C8067A">
          <w:rPr>
            <w:rFonts w:ascii="Times New Roman" w:hAnsi="Times New Roman" w:cs="Times New Roman"/>
            <w:color w:val="2A2A2A"/>
            <w:szCs w:val="21"/>
            <w:shd w:val="clear" w:color="auto" w:fill="FFFFFF"/>
          </w:rPr>
          <w:delText>healthy volunteers</w:delText>
        </w:r>
        <w:r w:rsidDel="00C8067A">
          <w:rPr>
            <w:rFonts w:ascii="Times New Roman" w:hAnsi="Times New Roman" w:cs="Times New Roman"/>
            <w:color w:val="2A2A2A"/>
            <w:szCs w:val="21"/>
            <w:shd w:val="clear" w:color="auto" w:fill="FFFFFF"/>
          </w:rPr>
          <w:delText xml:space="preserve">, </w:delText>
        </w:r>
        <w:r w:rsidRPr="00481896" w:rsidDel="00C8067A">
          <w:rPr>
            <w:rFonts w:ascii="Times New Roman" w:hAnsi="Times New Roman" w:cs="Times New Roman"/>
            <w:color w:val="2A2A2A"/>
            <w:szCs w:val="21"/>
            <w:shd w:val="clear" w:color="auto" w:fill="FFFFFF"/>
          </w:rPr>
          <w:delText>Wu</w:delText>
        </w:r>
        <w:r w:rsidDel="00C8067A">
          <w:rPr>
            <w:rFonts w:ascii="Times New Roman" w:hAnsi="Times New Roman" w:cs="Times New Roman"/>
            <w:color w:val="2A2A2A"/>
            <w:szCs w:val="21"/>
            <w:shd w:val="clear" w:color="auto" w:fill="FFFFFF"/>
          </w:rPr>
          <w:delText xml:space="preserve"> et al. found </w:delText>
        </w:r>
        <w:r w:rsidRPr="00481896" w:rsidDel="00C8067A">
          <w:rPr>
            <w:rFonts w:ascii="Times New Roman" w:hAnsi="Times New Roman" w:cs="Times New Roman"/>
            <w:color w:val="2A2A2A"/>
            <w:szCs w:val="21"/>
            <w:shd w:val="clear" w:color="auto" w:fill="FFFFFF"/>
          </w:rPr>
          <w:delText>that microbiota composition shifts caused by dietary</w:delText>
        </w:r>
        <w:r w:rsidDel="00C8067A">
          <w:rPr>
            <w:rFonts w:ascii="Times New Roman" w:hAnsi="Times New Roman" w:cs="Times New Roman"/>
            <w:color w:val="2A2A2A"/>
            <w:szCs w:val="21"/>
            <w:shd w:val="clear" w:color="auto" w:fill="FFFFFF"/>
          </w:rPr>
          <w:delText xml:space="preserve"> fiber </w:delText>
        </w:r>
        <w:r w:rsidRPr="00481896" w:rsidDel="00C8067A">
          <w:rPr>
            <w:rFonts w:ascii="Times New Roman" w:hAnsi="Times New Roman" w:cs="Times New Roman"/>
            <w:color w:val="2A2A2A"/>
            <w:szCs w:val="21"/>
            <w:shd w:val="clear" w:color="auto" w:fill="FFFFFF"/>
          </w:rPr>
          <w:delText>intervention were effective already within 24 h</w:delText>
        </w:r>
        <w:r w:rsidR="00B95E81" w:rsidDel="00C8067A">
          <w:rPr>
            <w:rFonts w:ascii="Times New Roman" w:hAnsi="Times New Roman" w:cs="Times New Roman"/>
            <w:color w:val="2A2A2A"/>
            <w:szCs w:val="21"/>
            <w:shd w:val="clear" w:color="auto" w:fill="FFFFFF"/>
          </w:rPr>
          <w:delText xml:space="preserve">, </w:delText>
        </w:r>
        <w:r w:rsidR="00B95E81" w:rsidRPr="00B95E81" w:rsidDel="00C8067A">
          <w:rPr>
            <w:rFonts w:ascii="Times New Roman" w:hAnsi="Times New Roman" w:cs="Times New Roman"/>
            <w:color w:val="2A2A2A"/>
            <w:szCs w:val="21"/>
            <w:shd w:val="clear" w:color="auto" w:fill="FFFFFF"/>
          </w:rPr>
          <w:delText>but</w:delText>
        </w:r>
        <w:r w:rsidR="00B95E81" w:rsidDel="00C8067A">
          <w:rPr>
            <w:rFonts w:ascii="Times New Roman" w:hAnsi="Times New Roman" w:cs="Times New Roman"/>
            <w:color w:val="2A2A2A"/>
            <w:szCs w:val="21"/>
            <w:shd w:val="clear" w:color="auto" w:fill="FFFFFF"/>
          </w:rPr>
          <w:delText xml:space="preserve"> a</w:delText>
        </w:r>
        <w:r w:rsidR="00B95E81" w:rsidRPr="00B95E81" w:rsidDel="00C8067A">
          <w:rPr>
            <w:rFonts w:ascii="Times New Roman" w:hAnsi="Times New Roman" w:cs="Times New Roman"/>
            <w:color w:val="2A2A2A"/>
            <w:szCs w:val="21"/>
            <w:shd w:val="clear" w:color="auto" w:fill="FFFFFF"/>
          </w:rPr>
          <w:delText xml:space="preserve"> </w:delText>
        </w:r>
        <w:r w:rsidR="00B95E81" w:rsidDel="00C8067A">
          <w:rPr>
            <w:rFonts w:ascii="Times New Roman" w:hAnsi="Times New Roman" w:cs="Times New Roman"/>
            <w:color w:val="2A2A2A"/>
            <w:szCs w:val="21"/>
            <w:shd w:val="clear" w:color="auto" w:fill="FFFFFF"/>
          </w:rPr>
          <w:delText xml:space="preserve">stable </w:delText>
        </w:r>
        <w:r w:rsidR="00B95E81" w:rsidRPr="00B95E81" w:rsidDel="00C8067A">
          <w:rPr>
            <w:rFonts w:ascii="Times New Roman" w:hAnsi="Times New Roman" w:cs="Times New Roman"/>
            <w:color w:val="2A2A2A"/>
            <w:szCs w:val="21"/>
            <w:shd w:val="clear" w:color="auto" w:fill="FFFFFF"/>
          </w:rPr>
          <w:delText>microbiota behavior are associated with</w:delText>
        </w:r>
        <w:r w:rsidR="00B95E81" w:rsidDel="00C8067A">
          <w:rPr>
            <w:rFonts w:ascii="Times New Roman" w:hAnsi="Times New Roman" w:cs="Times New Roman"/>
            <w:color w:val="2A2A2A"/>
            <w:szCs w:val="21"/>
            <w:shd w:val="clear" w:color="auto" w:fill="FFFFFF"/>
          </w:rPr>
          <w:delText xml:space="preserve"> </w:delText>
        </w:r>
        <w:r w:rsidR="00B95E81" w:rsidRPr="00B95E81" w:rsidDel="00C8067A">
          <w:rPr>
            <w:rFonts w:ascii="Times New Roman" w:hAnsi="Times New Roman" w:cs="Times New Roman"/>
            <w:color w:val="2A2A2A"/>
            <w:szCs w:val="21"/>
            <w:shd w:val="clear" w:color="auto" w:fill="FFFFFF"/>
          </w:rPr>
          <w:delText>long-term diet</w:delText>
        </w:r>
        <w:r w:rsidR="00B95E81" w:rsidDel="00C8067A">
          <w:rPr>
            <w:rFonts w:ascii="Times New Roman" w:hAnsi="Times New Roman" w:cs="Times New Roman"/>
            <w:color w:val="2A2A2A"/>
            <w:szCs w:val="21"/>
            <w:shd w:val="clear" w:color="auto" w:fill="FFFFFF"/>
          </w:rPr>
          <w:delText xml:space="preserve">ary </w:delText>
        </w:r>
        <w:r w:rsidR="00B95E81" w:rsidRPr="00B95E81" w:rsidDel="00C8067A">
          <w:rPr>
            <w:rFonts w:ascii="Times New Roman" w:hAnsi="Times New Roman" w:cs="Times New Roman"/>
            <w:color w:val="2A2A2A"/>
            <w:szCs w:val="21"/>
            <w:shd w:val="clear" w:color="auto" w:fill="FFFFFF"/>
          </w:rPr>
          <w:delText xml:space="preserve">exposure </w:delText>
        </w:r>
        <w:r w:rsidR="00B95E81" w:rsidDel="00C8067A">
          <w:rPr>
            <w:rFonts w:ascii="Times New Roman" w:hAnsi="Times New Roman" w:cs="Times New Roman"/>
            <w:color w:val="2A2A2A"/>
            <w:szCs w:val="21"/>
            <w:shd w:val="clear" w:color="auto" w:fill="FFFFFF"/>
          </w:rPr>
          <w:delText xml:space="preserve">that </w:delText>
        </w:r>
        <w:r w:rsidR="00B95E81" w:rsidRPr="00B95E81" w:rsidDel="00C8067A">
          <w:rPr>
            <w:rFonts w:ascii="Times New Roman" w:hAnsi="Times New Roman" w:cs="Times New Roman"/>
            <w:color w:val="2A2A2A"/>
            <w:szCs w:val="21"/>
            <w:shd w:val="clear" w:color="auto" w:fill="FFFFFF"/>
          </w:rPr>
          <w:delText>kept over several months</w:delText>
        </w:r>
        <w:r w:rsidRPr="00B95E81" w:rsidDel="00C8067A">
          <w:rPr>
            <w:rFonts w:ascii="Times New Roman" w:hAnsi="Times New Roman" w:cs="Times New Roman"/>
            <w:color w:val="2A2A2A"/>
            <w:szCs w:val="21"/>
            <w:shd w:val="clear" w:color="auto" w:fill="FFFFFF"/>
          </w:rPr>
          <w:delText xml:space="preserve">. </w:delText>
        </w:r>
      </w:del>
    </w:p>
    <w:p w14:paraId="1A1BE15F" w14:textId="014A050C" w:rsidR="00CD5765" w:rsidDel="00C8067A" w:rsidRDefault="00CD5765">
      <w:pPr>
        <w:pStyle w:val="ListParagraph"/>
        <w:widowControl/>
        <w:spacing w:after="240"/>
        <w:jc w:val="left"/>
        <w:rPr>
          <w:del w:id="3176" w:author="刘 红宾" w:date="2020-12-14T15:53:00Z"/>
          <w:rFonts w:ascii="Times New Roman" w:hAnsi="Times New Roman" w:cs="Times New Roman"/>
          <w:color w:val="000000"/>
          <w:shd w:val="clear" w:color="auto" w:fill="FFFFFF"/>
        </w:rPr>
        <w:pPrChange w:id="3177" w:author="刘 红宾" w:date="2020-12-14T15:53:00Z">
          <w:pPr>
            <w:pStyle w:val="ListParagraph"/>
            <w:spacing w:after="240"/>
          </w:pPr>
        </w:pPrChange>
      </w:pPr>
      <w:del w:id="3178" w:author="刘 红宾" w:date="2020-12-14T15:53:00Z">
        <w:r w:rsidRPr="00CD5765" w:rsidDel="00C8067A">
          <w:rPr>
            <w:rFonts w:ascii="Times New Roman" w:hAnsi="Times New Roman" w:cs="Times New Roman"/>
            <w:color w:val="000000"/>
            <w:shd w:val="clear" w:color="auto" w:fill="FFFFFF"/>
          </w:rPr>
          <w:delText>Our study highlights the importance of longitudinal sampling and integrating complementary multi-omics data to identify functional mechanisms that can serve as therapeutic targets in a comprehensive treatment strategy for chronic GI diseases.</w:delText>
        </w:r>
      </w:del>
    </w:p>
    <w:p w14:paraId="6FE43211" w14:textId="2EF63AF1" w:rsidR="00B95E81" w:rsidDel="00C8067A" w:rsidRDefault="00AD14A8">
      <w:pPr>
        <w:pStyle w:val="ListParagraph"/>
        <w:widowControl/>
        <w:spacing w:after="240"/>
        <w:jc w:val="left"/>
        <w:rPr>
          <w:del w:id="3179" w:author="刘 红宾" w:date="2020-12-14T15:53:00Z"/>
          <w:rFonts w:ascii="Times New Roman" w:hAnsi="Times New Roman" w:cs="Times New Roman"/>
          <w:color w:val="000000"/>
          <w:shd w:val="clear" w:color="auto" w:fill="FFFFFF"/>
        </w:rPr>
        <w:pPrChange w:id="3180" w:author="刘 红宾" w:date="2020-12-14T15:53:00Z">
          <w:pPr>
            <w:pStyle w:val="ListParagraph"/>
            <w:spacing w:after="240"/>
          </w:pPr>
        </w:pPrChange>
      </w:pPr>
      <w:del w:id="3181" w:author="刘 红宾" w:date="2020-12-14T15:53:00Z">
        <w:r w:rsidDel="00C8067A">
          <w:rPr>
            <w:rFonts w:ascii="Times New Roman" w:hAnsi="Times New Roman" w:cs="Times New Roman"/>
            <w:color w:val="000000"/>
            <w:shd w:val="clear" w:color="auto" w:fill="FFFFFF"/>
          </w:rPr>
          <w:delText>Similar</w:delText>
        </w:r>
        <w:r w:rsidR="00022A9B" w:rsidDel="00C8067A">
          <w:rPr>
            <w:rFonts w:ascii="Times New Roman" w:hAnsi="Times New Roman" w:cs="Times New Roman"/>
            <w:color w:val="000000"/>
            <w:shd w:val="clear" w:color="auto" w:fill="FFFFFF"/>
          </w:rPr>
          <w:delText xml:space="preserve">ly, data support the need for repeated sampling of the microbiome to account for intra-individual variation with </w:delText>
        </w:r>
        <w:r w:rsidR="003A451D" w:rsidDel="00C8067A">
          <w:rPr>
            <w:rFonts w:ascii="Times New Roman" w:hAnsi="Times New Roman" w:cs="Times New Roman"/>
            <w:color w:val="000000"/>
            <w:shd w:val="clear" w:color="auto" w:fill="FFFFFF"/>
          </w:rPr>
          <w:delText xml:space="preserve">multiple </w:delText>
        </w:r>
        <w:r w:rsidR="00022A9B" w:rsidDel="00C8067A">
          <w:rPr>
            <w:rFonts w:ascii="Times New Roman" w:hAnsi="Times New Roman" w:cs="Times New Roman"/>
            <w:color w:val="000000"/>
            <w:shd w:val="clear" w:color="auto" w:fill="FFFFFF"/>
          </w:rPr>
          <w:delText xml:space="preserve">sequential fecal samples in aggregate providing better results over single samples in </w:delText>
        </w:r>
        <w:r w:rsidDel="00C8067A">
          <w:rPr>
            <w:rFonts w:ascii="Times New Roman" w:hAnsi="Times New Roman" w:cs="Times New Roman"/>
            <w:color w:val="000000"/>
            <w:shd w:val="clear" w:color="auto" w:fill="FFFFFF"/>
          </w:rPr>
          <w:delText>recent studie</w:delText>
        </w:r>
        <w:r w:rsidR="00022A9B" w:rsidDel="00C8067A">
          <w:rPr>
            <w:rFonts w:ascii="Times New Roman" w:hAnsi="Times New Roman" w:cs="Times New Roman"/>
            <w:color w:val="000000"/>
            <w:shd w:val="clear" w:color="auto" w:fill="FFFFFF"/>
          </w:rPr>
          <w:delText>s.</w:delText>
        </w:r>
      </w:del>
    </w:p>
    <w:p w14:paraId="6D1D7230" w14:textId="373FF4DC" w:rsidR="00162098" w:rsidDel="00C8067A" w:rsidRDefault="00162098">
      <w:pPr>
        <w:pStyle w:val="ListParagraph"/>
        <w:widowControl/>
        <w:spacing w:after="240"/>
        <w:jc w:val="left"/>
        <w:rPr>
          <w:del w:id="3182" w:author="刘 红宾" w:date="2020-12-14T15:53:00Z"/>
          <w:rFonts w:ascii="Times New Roman" w:hAnsi="Times New Roman" w:cs="Times New Roman"/>
          <w:color w:val="000000"/>
          <w:shd w:val="clear" w:color="auto" w:fill="FFFFFF"/>
        </w:rPr>
        <w:pPrChange w:id="3183" w:author="刘 红宾" w:date="2020-12-14T15:53:00Z">
          <w:pPr>
            <w:pStyle w:val="ListParagraph"/>
            <w:spacing w:after="240"/>
          </w:pPr>
        </w:pPrChange>
      </w:pPr>
    </w:p>
    <w:p w14:paraId="4A991F5D" w14:textId="5F654D7A" w:rsidR="00E84CDC" w:rsidDel="00C8067A" w:rsidRDefault="00E84CDC">
      <w:pPr>
        <w:pStyle w:val="ListParagraph"/>
        <w:widowControl/>
        <w:spacing w:after="240"/>
        <w:jc w:val="left"/>
        <w:rPr>
          <w:del w:id="3184" w:author="刘 红宾" w:date="2020-12-14T15:53:00Z"/>
          <w:rFonts w:ascii="Times New Roman" w:hAnsi="Times New Roman" w:cs="Times New Roman"/>
          <w:color w:val="000000"/>
          <w:shd w:val="clear" w:color="auto" w:fill="FFFFFF"/>
        </w:rPr>
        <w:pPrChange w:id="3185" w:author="刘 红宾" w:date="2020-12-14T15:53:00Z">
          <w:pPr>
            <w:pStyle w:val="ListParagraph"/>
            <w:spacing w:after="240"/>
          </w:pPr>
        </w:pPrChange>
      </w:pPr>
      <w:del w:id="3186" w:author="刘 红宾" w:date="2020-12-14T15:53:00Z">
        <w:r w:rsidRPr="00E84CDC" w:rsidDel="00C8067A">
          <w:rPr>
            <w:rFonts w:ascii="Times New Roman" w:hAnsi="Times New Roman" w:cs="Times New Roman"/>
            <w:color w:val="000000"/>
            <w:shd w:val="clear" w:color="auto" w:fill="FFFFFF"/>
          </w:rPr>
          <w:delText>Although cross-sectional single time point</w:delText>
        </w:r>
        <w:r w:rsidDel="00C8067A">
          <w:rPr>
            <w:rFonts w:ascii="Times New Roman" w:hAnsi="Times New Roman" w:cs="Times New Roman"/>
            <w:color w:val="000000"/>
            <w:shd w:val="clear" w:color="auto" w:fill="FFFFFF"/>
          </w:rPr>
          <w:delText xml:space="preserve"> </w:delText>
        </w:r>
        <w:r w:rsidRPr="00E84CDC" w:rsidDel="00C8067A">
          <w:rPr>
            <w:rFonts w:ascii="Times New Roman" w:hAnsi="Times New Roman" w:cs="Times New Roman"/>
            <w:color w:val="000000"/>
            <w:shd w:val="clear" w:color="auto" w:fill="FFFFFF"/>
          </w:rPr>
          <w:delText>studies of birth cohorts provide intriguing statistical associations77,</w:delText>
        </w:r>
        <w:r w:rsidDel="00C8067A">
          <w:rPr>
            <w:rFonts w:ascii="Times New Roman" w:hAnsi="Times New Roman" w:cs="Times New Roman"/>
            <w:color w:val="000000"/>
            <w:shd w:val="clear" w:color="auto" w:fill="FFFFFF"/>
          </w:rPr>
          <w:delText xml:space="preserve"> </w:delText>
        </w:r>
        <w:r w:rsidRPr="00E84CDC" w:rsidDel="00C8067A">
          <w:rPr>
            <w:rFonts w:ascii="Times New Roman" w:hAnsi="Times New Roman" w:cs="Times New Roman"/>
            <w:color w:val="000000"/>
            <w:shd w:val="clear" w:color="auto" w:fill="FFFFFF"/>
          </w:rPr>
          <w:delText>longitudinal prospective studies complemented by mechanistic experiments in animal models are required to establish whether a certain</w:delText>
        </w:r>
        <w:r w:rsidDel="00C8067A">
          <w:rPr>
            <w:rFonts w:ascii="Times New Roman" w:hAnsi="Times New Roman" w:cs="Times New Roman"/>
            <w:color w:val="000000"/>
            <w:shd w:val="clear" w:color="auto" w:fill="FFFFFF"/>
          </w:rPr>
          <w:delText xml:space="preserve"> </w:delText>
        </w:r>
        <w:r w:rsidRPr="00E84CDC" w:rsidDel="00C8067A">
          <w:rPr>
            <w:rFonts w:ascii="Times New Roman" w:hAnsi="Times New Roman" w:cs="Times New Roman"/>
            <w:color w:val="000000"/>
            <w:shd w:val="clear" w:color="auto" w:fill="FFFFFF"/>
          </w:rPr>
          <w:delText>microbiome causes disease.</w:delText>
        </w:r>
      </w:del>
    </w:p>
    <w:p w14:paraId="21AC4871" w14:textId="12018EE8" w:rsidR="00255646" w:rsidDel="00C8067A" w:rsidRDefault="00E84CDC">
      <w:pPr>
        <w:pStyle w:val="ListParagraph"/>
        <w:widowControl/>
        <w:spacing w:after="240"/>
        <w:jc w:val="left"/>
        <w:rPr>
          <w:del w:id="3187" w:author="刘 红宾" w:date="2020-12-14T15:53:00Z"/>
          <w:rFonts w:ascii="Times New Roman" w:hAnsi="Times New Roman" w:cs="Times New Roman"/>
          <w:color w:val="2A2A2A"/>
          <w:szCs w:val="21"/>
          <w:shd w:val="clear" w:color="auto" w:fill="FFFFFF"/>
        </w:rPr>
        <w:pPrChange w:id="3188" w:author="刘 红宾" w:date="2020-12-14T15:53:00Z">
          <w:pPr>
            <w:pStyle w:val="ListParagraph"/>
            <w:spacing w:after="240"/>
          </w:pPr>
        </w:pPrChange>
      </w:pPr>
      <w:del w:id="3189" w:author="刘 红宾" w:date="2020-12-14T15:53:00Z">
        <w:r w:rsidRPr="00E84CDC" w:rsidDel="00C8067A">
          <w:rPr>
            <w:rFonts w:ascii="Times New Roman" w:hAnsi="Times New Roman" w:cs="Times New Roman"/>
            <w:color w:val="2A2A2A"/>
            <w:szCs w:val="21"/>
            <w:shd w:val="clear" w:color="auto" w:fill="FFFFFF"/>
          </w:rPr>
          <w:delText>We focus on naturally or spontaneously occurring physiological states.</w:delText>
        </w:r>
      </w:del>
    </w:p>
    <w:p w14:paraId="716665C7" w14:textId="5FE7E162" w:rsidR="00E15002" w:rsidDel="00C8067A" w:rsidRDefault="00E15002">
      <w:pPr>
        <w:pStyle w:val="ListParagraph"/>
        <w:widowControl/>
        <w:spacing w:after="240"/>
        <w:jc w:val="left"/>
        <w:rPr>
          <w:del w:id="3190" w:author="刘 红宾" w:date="2020-12-14T15:53:00Z"/>
          <w:rFonts w:ascii="Times New Roman" w:hAnsi="Times New Roman" w:cs="Times New Roman"/>
          <w:color w:val="2A2A2A"/>
          <w:szCs w:val="21"/>
          <w:shd w:val="clear" w:color="auto" w:fill="FFFFFF"/>
        </w:rPr>
        <w:pPrChange w:id="3191" w:author="刘 红宾" w:date="2020-12-14T15:53:00Z">
          <w:pPr>
            <w:pStyle w:val="ListParagraph"/>
            <w:spacing w:after="240"/>
          </w:pPr>
        </w:pPrChange>
      </w:pPr>
      <w:del w:id="3192" w:author="刘 红宾" w:date="2020-12-14T15:53:00Z">
        <w:r w:rsidRPr="00E15002" w:rsidDel="00C8067A">
          <w:rPr>
            <w:rFonts w:ascii="Times New Roman" w:hAnsi="Times New Roman" w:cs="Times New Roman"/>
            <w:color w:val="2A2A2A"/>
            <w:szCs w:val="21"/>
            <w:shd w:val="clear" w:color="auto" w:fill="FFFFFF"/>
          </w:rPr>
          <w:delText>The effects of influenza infection on the upper respiratory tract (URT)</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microbiome are largely unknown.</w:delText>
        </w:r>
      </w:del>
    </w:p>
    <w:p w14:paraId="1BF8E517" w14:textId="040E204F" w:rsidR="00E15002" w:rsidRPr="00E15002" w:rsidDel="00C8067A" w:rsidRDefault="00E15002">
      <w:pPr>
        <w:pStyle w:val="ListParagraph"/>
        <w:widowControl/>
        <w:spacing w:after="240"/>
        <w:jc w:val="left"/>
        <w:rPr>
          <w:del w:id="3193" w:author="刘 红宾" w:date="2020-12-14T15:53:00Z"/>
          <w:rFonts w:ascii="Times New Roman" w:hAnsi="Times New Roman" w:cs="Times New Roman"/>
          <w:color w:val="2A2A2A"/>
          <w:szCs w:val="21"/>
          <w:shd w:val="clear" w:color="auto" w:fill="FFFFFF"/>
        </w:rPr>
        <w:pPrChange w:id="3194" w:author="刘 红宾" w:date="2020-12-14T15:53:00Z">
          <w:pPr>
            <w:pStyle w:val="ListParagraph"/>
            <w:spacing w:after="240"/>
          </w:pPr>
        </w:pPrChange>
      </w:pPr>
      <w:del w:id="3195" w:author="刘 红宾" w:date="2020-12-14T15:53:00Z">
        <w:r w:rsidRPr="00E15002" w:rsidDel="00C8067A">
          <w:rPr>
            <w:rFonts w:ascii="Times New Roman" w:hAnsi="Times New Roman" w:cs="Times New Roman"/>
            <w:color w:val="2A2A2A"/>
            <w:szCs w:val="21"/>
            <w:shd w:val="clear" w:color="auto" w:fill="FFFFFF"/>
          </w:rPr>
          <w:delText>Humans and ferrets share similar lung physiology, and both</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are known to be susceptible and transmit the same strains of the</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IAVs19,20. This has made the ferrets an ideal model to study the</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dynamics of IAV infection in URT. However, it is unknown</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whether there is similarity between the ferret and human URT</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microbiome in terms of composition and its temporal dynamics</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and modulation upon IAV infection. In this study, we examine</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the longitudinal diversity of the URT microbiome of influenzainfected and uninfected human cohorts, as well as control</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uninfected and experimentally infected ferrets. These experiments</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reveal a strong consistency in the microbiome composition and</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dynamics between the two host systems, demonstrating that</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experimentally infected ferrets recapitulate closely the modulation</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of the microbiome observed in naturally infected humans. Our</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results suggest that microbiome disturbance and resilience</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dynamics may be critical to addressing the bacterial co-infections</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associated with influenza-derived morbidity</w:delText>
        </w:r>
      </w:del>
    </w:p>
    <w:p w14:paraId="445BD1D1" w14:textId="043D6B06" w:rsidR="007A1925" w:rsidRPr="00481896" w:rsidDel="00C8067A" w:rsidRDefault="00481896">
      <w:pPr>
        <w:pStyle w:val="ListParagraph"/>
        <w:widowControl/>
        <w:spacing w:after="240"/>
        <w:jc w:val="left"/>
        <w:rPr>
          <w:del w:id="3196" w:author="刘 红宾" w:date="2020-12-14T15:53:00Z"/>
          <w:rFonts w:ascii="Times New Roman" w:hAnsi="Times New Roman" w:cs="Times New Roman"/>
          <w:color w:val="2A2A2A"/>
          <w:szCs w:val="21"/>
          <w:shd w:val="clear" w:color="auto" w:fill="FFFFFF"/>
        </w:rPr>
        <w:pPrChange w:id="3197" w:author="刘 红宾" w:date="2020-12-14T15:53:00Z">
          <w:pPr>
            <w:pStyle w:val="ListParagraph"/>
            <w:spacing w:after="240"/>
          </w:pPr>
        </w:pPrChange>
      </w:pPr>
      <w:del w:id="3198" w:author="刘 红宾" w:date="2020-12-14T15:53:00Z">
        <w:r w:rsidRPr="00481896" w:rsidDel="00C8067A">
          <w:rPr>
            <w:rFonts w:ascii="Times New Roman" w:hAnsi="Times New Roman" w:cs="Times New Roman"/>
            <w:color w:val="2A2A2A"/>
            <w:szCs w:val="21"/>
            <w:shd w:val="clear" w:color="auto" w:fill="FFFFFF"/>
          </w:rPr>
          <w:delText>Diet also influences the composition and function of the microbiota on longer time</w:delText>
        </w:r>
        <w:r w:rsidDel="00C8067A">
          <w:rPr>
            <w:rFonts w:ascii="Times New Roman" w:hAnsi="Times New Roman" w:cs="Times New Roman"/>
            <w:color w:val="2A2A2A"/>
            <w:szCs w:val="21"/>
            <w:shd w:val="clear" w:color="auto" w:fill="FFFFFF"/>
          </w:rPr>
          <w:delText xml:space="preserve"> </w:delText>
        </w:r>
        <w:r w:rsidRPr="00481896" w:rsidDel="00C8067A">
          <w:rPr>
            <w:rFonts w:ascii="Times New Roman" w:hAnsi="Times New Roman" w:cs="Times New Roman"/>
            <w:color w:val="2A2A2A"/>
            <w:szCs w:val="21"/>
            <w:shd w:val="clear" w:color="auto" w:fill="FFFFFF"/>
          </w:rPr>
          <w:delText>scales. In particular, long-term dietary patterns kept over several months are a strong</w:delText>
        </w:r>
        <w:r w:rsidDel="00C8067A">
          <w:rPr>
            <w:rFonts w:ascii="Times New Roman" w:hAnsi="Times New Roman" w:cs="Times New Roman"/>
            <w:color w:val="2A2A2A"/>
            <w:szCs w:val="21"/>
            <w:shd w:val="clear" w:color="auto" w:fill="FFFFFF"/>
          </w:rPr>
          <w:delText xml:space="preserve"> </w:delText>
        </w:r>
        <w:r w:rsidRPr="00481896" w:rsidDel="00C8067A">
          <w:rPr>
            <w:rFonts w:ascii="Times New Roman" w:hAnsi="Times New Roman" w:cs="Times New Roman"/>
            <w:color w:val="2A2A2A"/>
            <w:szCs w:val="21"/>
            <w:shd w:val="clear" w:color="auto" w:fill="FFFFFF"/>
          </w:rPr>
          <w:delText>factor influencing the overall composition of the microbiota.</w:delText>
        </w:r>
      </w:del>
    </w:p>
    <w:p w14:paraId="65E1FAB8" w14:textId="3A7FAA1F" w:rsidR="00926B6D" w:rsidRPr="007A1925" w:rsidDel="00C8067A" w:rsidRDefault="007A1925">
      <w:pPr>
        <w:pStyle w:val="ListParagraph"/>
        <w:widowControl/>
        <w:spacing w:after="240"/>
        <w:jc w:val="left"/>
        <w:rPr>
          <w:del w:id="3199" w:author="刘 红宾" w:date="2020-12-14T15:53:00Z"/>
          <w:rFonts w:ascii="Times New Roman" w:hAnsi="Times New Roman" w:cs="Times New Roman"/>
          <w:color w:val="2A2A2A"/>
          <w:szCs w:val="21"/>
          <w:shd w:val="clear" w:color="auto" w:fill="FFFFFF"/>
        </w:rPr>
        <w:pPrChange w:id="3200" w:author="刘 红宾" w:date="2020-12-14T15:53:00Z">
          <w:pPr>
            <w:pStyle w:val="ListParagraph"/>
            <w:spacing w:after="240"/>
          </w:pPr>
        </w:pPrChange>
      </w:pPr>
      <w:del w:id="3201" w:author="刘 红宾" w:date="2020-12-14T15:53:00Z">
        <w:r w:rsidDel="00C8067A">
          <w:rPr>
            <w:rFonts w:ascii="Times New Roman" w:hAnsi="Times New Roman" w:cs="Times New Roman"/>
            <w:color w:val="2A2A2A"/>
            <w:szCs w:val="21"/>
            <w:shd w:val="clear" w:color="auto" w:fill="FFFFFF"/>
          </w:rPr>
          <w:delText>P</w:delText>
        </w:r>
        <w:r w:rsidRPr="007A1925" w:rsidDel="00C8067A">
          <w:rPr>
            <w:rFonts w:ascii="Times New Roman" w:hAnsi="Times New Roman" w:cs="Times New Roman"/>
            <w:color w:val="2A2A2A"/>
            <w:szCs w:val="21"/>
            <w:shd w:val="clear" w:color="auto" w:fill="FFFFFF"/>
          </w:rPr>
          <w:delText>reponderance of evidence suggests that marked alterations in diet can perturb the</w:delText>
        </w:r>
        <w:r w:rsidDel="00C8067A">
          <w:rPr>
            <w:rFonts w:ascii="Times New Roman" w:hAnsi="Times New Roman" w:cs="Times New Roman"/>
            <w:color w:val="2A2A2A"/>
            <w:szCs w:val="21"/>
            <w:shd w:val="clear" w:color="auto" w:fill="FFFFFF"/>
          </w:rPr>
          <w:delText xml:space="preserve"> </w:delText>
        </w:r>
        <w:r w:rsidRPr="007A1925" w:rsidDel="00C8067A">
          <w:rPr>
            <w:rFonts w:ascii="Times New Roman" w:hAnsi="Times New Roman" w:cs="Times New Roman"/>
            <w:color w:val="2A2A2A"/>
            <w:szCs w:val="21"/>
            <w:shd w:val="clear" w:color="auto" w:fill="FFFFFF"/>
          </w:rPr>
          <w:delText>taxonomical configuration of the microbiota within a few days.</w:delText>
        </w:r>
      </w:del>
    </w:p>
    <w:p w14:paraId="3B82096E" w14:textId="3B8C7EA9" w:rsidR="00B22ECD" w:rsidRPr="007A1925" w:rsidDel="00C8067A" w:rsidRDefault="003D4CB9">
      <w:pPr>
        <w:pStyle w:val="ListParagraph"/>
        <w:widowControl/>
        <w:spacing w:after="240"/>
        <w:jc w:val="left"/>
        <w:rPr>
          <w:del w:id="3202" w:author="刘 红宾" w:date="2020-12-14T15:53:00Z"/>
          <w:rFonts w:ascii="Times New Roman" w:hAnsi="Times New Roman" w:cs="Times New Roman"/>
          <w:color w:val="000000"/>
          <w:shd w:val="clear" w:color="auto" w:fill="FFFFFF"/>
        </w:rPr>
        <w:pPrChange w:id="3203" w:author="刘 红宾" w:date="2020-12-14T15:53:00Z">
          <w:pPr>
            <w:pStyle w:val="ListParagraph"/>
            <w:spacing w:after="240"/>
          </w:pPr>
        </w:pPrChange>
      </w:pPr>
      <w:del w:id="3204" w:author="刘 红宾" w:date="2020-12-14T15:53:00Z">
        <w:r w:rsidRPr="003D4CB9" w:rsidDel="00C8067A">
          <w:rPr>
            <w:rFonts w:ascii="Times New Roman" w:hAnsi="Times New Roman" w:cs="Times New Roman"/>
            <w:color w:val="2A2A2A"/>
            <w:szCs w:val="21"/>
            <w:shd w:val="clear" w:color="auto" w:fill="FFFFFF"/>
          </w:rPr>
          <w:delText xml:space="preserve">Given that </w:delText>
        </w:r>
        <w:r w:rsidR="00E47DE7" w:rsidDel="00C8067A">
          <w:rPr>
            <w:rFonts w:ascii="Times New Roman" w:hAnsi="Times New Roman" w:cs="Times New Roman"/>
            <w:color w:val="000000"/>
            <w:shd w:val="clear" w:color="auto" w:fill="FFFFFF"/>
          </w:rPr>
          <w:delText>there is a large amount of variation between individuals that is not driven by diet and likely depends on environmental differences and other host differences</w:delText>
        </w:r>
        <w:r w:rsidR="00E47DE7" w:rsidDel="00C8067A">
          <w:rPr>
            <w:rFonts w:ascii="Times New Roman" w:hAnsi="Times New Roman" w:cs="Times New Roman"/>
            <w:color w:val="2A2A2A"/>
            <w:szCs w:val="21"/>
            <w:shd w:val="clear" w:color="auto" w:fill="FFFFFF"/>
          </w:rPr>
          <w:delText xml:space="preserve">, </w:delText>
        </w:r>
        <w:r w:rsidR="00E47DE7" w:rsidDel="00C8067A">
          <w:rPr>
            <w:rFonts w:ascii="Times New Roman" w:hAnsi="Times New Roman" w:cs="Times New Roman"/>
            <w:color w:val="000000"/>
            <w:shd w:val="clear" w:color="auto" w:fill="FFFFFF"/>
          </w:rPr>
          <w:delText xml:space="preserve">it is difficult to assess the effects of dietary interventions on the gut microbiome in these </w:delText>
        </w:r>
        <w:r w:rsidR="00E47DE7" w:rsidDel="00C8067A">
          <w:rPr>
            <w:rFonts w:ascii="Times New Roman" w:hAnsi="Times New Roman" w:cs="Times New Roman"/>
            <w:color w:val="2A2A2A"/>
            <w:szCs w:val="21"/>
            <w:shd w:val="clear" w:color="auto" w:fill="FFFFFF"/>
          </w:rPr>
          <w:delText xml:space="preserve">cross-sectional </w:delText>
        </w:r>
        <w:r w:rsidR="00E47DE7" w:rsidRPr="003D4CB9" w:rsidDel="00C8067A">
          <w:rPr>
            <w:rFonts w:ascii="Times New Roman" w:hAnsi="Times New Roman" w:cs="Times New Roman"/>
            <w:color w:val="2A2A2A"/>
            <w:szCs w:val="21"/>
            <w:shd w:val="clear" w:color="auto" w:fill="FFFFFF"/>
          </w:rPr>
          <w:delText>stud</w:delText>
        </w:r>
        <w:r w:rsidR="00E47DE7" w:rsidDel="00C8067A">
          <w:rPr>
            <w:rFonts w:ascii="Times New Roman" w:hAnsi="Times New Roman" w:cs="Times New Roman"/>
            <w:color w:val="2A2A2A"/>
            <w:szCs w:val="21"/>
            <w:shd w:val="clear" w:color="auto" w:fill="FFFFFF"/>
          </w:rPr>
          <w:delText>ies</w:delText>
        </w:r>
        <w:r w:rsidR="00E47DE7" w:rsidDel="00C8067A">
          <w:rPr>
            <w:rFonts w:ascii="Times New Roman" w:hAnsi="Times New Roman" w:cs="Times New Roman"/>
            <w:color w:val="000000"/>
            <w:shd w:val="clear" w:color="auto" w:fill="FFFFFF"/>
          </w:rPr>
          <w:delText xml:space="preserve">. </w:delText>
        </w:r>
        <w:r w:rsidR="00723914" w:rsidRPr="00723914" w:rsidDel="00C8067A">
          <w:rPr>
            <w:rFonts w:ascii="Times New Roman" w:hAnsi="Times New Roman" w:cs="Times New Roman"/>
            <w:color w:val="000000"/>
            <w:shd w:val="clear" w:color="auto" w:fill="FFFFFF"/>
          </w:rPr>
          <w:delText>Study populations of 400–500 individuals are necessary to power case-control microbiome studies to detect differences in dominant taxon proportions of between 5 and 9%, suggesting that a substantial amount of cross-sectional research in the diet-microbiome space may be underpowered to detect dietary impacts on microbiome composition and raises questions regarding when cross-sectional study designs should be used, if at all, to assess diet-microbiome interactions.</w:delText>
        </w:r>
        <w:r w:rsidR="00723914" w:rsidDel="00C8067A">
          <w:rPr>
            <w:rFonts w:ascii="Times New Roman" w:hAnsi="Times New Roman" w:cs="Times New Roman"/>
            <w:color w:val="000000"/>
            <w:shd w:val="clear" w:color="auto" w:fill="FFFFFF"/>
          </w:rPr>
          <w:delText xml:space="preserve"> </w:delText>
        </w:r>
        <w:r w:rsidR="00D770CC" w:rsidDel="00C8067A">
          <w:rPr>
            <w:rFonts w:ascii="Times New Roman" w:hAnsi="Times New Roman" w:cs="Times New Roman"/>
            <w:color w:val="000000"/>
            <w:shd w:val="clear" w:color="auto" w:fill="FFFFFF"/>
          </w:rPr>
          <w:delText>Furthermore, although i</w:delText>
        </w:r>
        <w:r w:rsidR="00D770CC" w:rsidRPr="00D770CC" w:rsidDel="00C8067A">
          <w:rPr>
            <w:rFonts w:ascii="Times New Roman" w:hAnsi="Times New Roman" w:cs="Times New Roman"/>
            <w:color w:val="000000"/>
            <w:shd w:val="clear" w:color="auto" w:fill="FFFFFF"/>
          </w:rPr>
          <w:delText>ncreasing sample size will boost power to identify diet-induced microbiome differences</w:delText>
        </w:r>
        <w:r w:rsidR="00D770CC" w:rsidDel="00C8067A">
          <w:rPr>
            <w:rFonts w:ascii="Times New Roman" w:hAnsi="Times New Roman" w:cs="Times New Roman"/>
            <w:color w:val="000000"/>
            <w:shd w:val="clear" w:color="auto" w:fill="FFFFFF"/>
          </w:rPr>
          <w:delText>,</w:delText>
        </w:r>
        <w:r w:rsidR="00D770CC" w:rsidRPr="00D770CC" w:rsidDel="00C8067A">
          <w:rPr>
            <w:rFonts w:ascii="Times New Roman" w:hAnsi="Times New Roman" w:cs="Times New Roman"/>
            <w:color w:val="000000"/>
            <w:shd w:val="clear" w:color="auto" w:fill="FFFFFF"/>
          </w:rPr>
          <w:delText xml:space="preserve"> </w:delText>
        </w:r>
        <w:r w:rsidR="00D770CC" w:rsidDel="00C8067A">
          <w:rPr>
            <w:rFonts w:ascii="Times New Roman" w:hAnsi="Times New Roman" w:cs="Times New Roman"/>
            <w:color w:val="000000"/>
            <w:shd w:val="clear" w:color="auto" w:fill="FFFFFF"/>
          </w:rPr>
          <w:delText>it</w:delText>
        </w:r>
        <w:r w:rsidR="00D770CC" w:rsidRPr="00D770CC" w:rsidDel="00C8067A">
          <w:rPr>
            <w:rFonts w:ascii="Times New Roman" w:hAnsi="Times New Roman" w:cs="Times New Roman"/>
            <w:color w:val="000000"/>
            <w:shd w:val="clear" w:color="auto" w:fill="FFFFFF"/>
          </w:rPr>
          <w:delText xml:space="preserve"> does little to account for the dynamic nature of the microbiome. </w:delText>
        </w:r>
      </w:del>
    </w:p>
    <w:p w14:paraId="62968460" w14:textId="5F7F9AF4" w:rsidR="00D770CC" w:rsidRPr="00B22ECD" w:rsidDel="00C8067A" w:rsidRDefault="00B22ECD">
      <w:pPr>
        <w:pStyle w:val="ListParagraph"/>
        <w:widowControl/>
        <w:spacing w:after="240"/>
        <w:jc w:val="left"/>
        <w:rPr>
          <w:del w:id="3205" w:author="刘 红宾" w:date="2020-12-14T15:53:00Z"/>
          <w:rFonts w:ascii="Times New Roman" w:hAnsi="Times New Roman" w:cs="Times New Roman"/>
          <w:color w:val="000000"/>
          <w:shd w:val="clear" w:color="auto" w:fill="FFFFFF"/>
        </w:rPr>
        <w:pPrChange w:id="3206" w:author="刘 红宾" w:date="2020-12-14T15:53:00Z">
          <w:pPr>
            <w:pStyle w:val="ListParagraph"/>
            <w:spacing w:after="240"/>
          </w:pPr>
        </w:pPrChange>
      </w:pPr>
      <w:del w:id="3207" w:author="刘 红宾" w:date="2020-12-14T15:53:00Z">
        <w:r w:rsidRPr="00B22ECD" w:rsidDel="00C8067A">
          <w:rPr>
            <w:rFonts w:ascii="Times New Roman" w:hAnsi="Times New Roman" w:cs="Times New Roman"/>
            <w:color w:val="000000"/>
            <w:shd w:val="clear" w:color="auto" w:fill="FFFFFF"/>
          </w:rPr>
          <w:delText>One of the first studies that longitudinally measured daily responses of the microbiome to environmental perturbations found rapid adaptations of the intestinal microbial community to changes in diet (25). A controlled study of healthy volunteers</w:delText>
        </w:r>
        <w:r w:rsidDel="00C8067A">
          <w:rPr>
            <w:rFonts w:ascii="Times New Roman" w:hAnsi="Times New Roman" w:cs="Times New Roman"/>
            <w:color w:val="000000"/>
            <w:shd w:val="clear" w:color="auto" w:fill="FFFFFF"/>
          </w:rPr>
          <w:delText xml:space="preserve"> </w:delText>
        </w:r>
        <w:r w:rsidRPr="00B22ECD" w:rsidDel="00C8067A">
          <w:rPr>
            <w:rFonts w:ascii="Times New Roman" w:hAnsi="Times New Roman" w:cs="Times New Roman"/>
            <w:color w:val="000000"/>
            <w:shd w:val="clear" w:color="auto" w:fill="FFFFFF"/>
          </w:rPr>
          <w:delText>consuming defined diets showed that microbiota composition shifts caused by dietary</w:delText>
        </w:r>
        <w:r w:rsidDel="00C8067A">
          <w:rPr>
            <w:rFonts w:ascii="Times New Roman" w:hAnsi="Times New Roman" w:cs="Times New Roman"/>
            <w:color w:val="000000"/>
            <w:shd w:val="clear" w:color="auto" w:fill="FFFFFF"/>
          </w:rPr>
          <w:delText xml:space="preserve"> </w:delText>
        </w:r>
        <w:r w:rsidRPr="00B22ECD" w:rsidDel="00C8067A">
          <w:rPr>
            <w:rFonts w:ascii="Times New Roman" w:hAnsi="Times New Roman" w:cs="Times New Roman"/>
            <w:color w:val="000000"/>
            <w:shd w:val="clear" w:color="auto" w:fill="FFFFFF"/>
          </w:rPr>
          <w:delText>intervention were effective already within 24 h (26). Short-term consumption (4 days) of</w:delText>
        </w:r>
        <w:r w:rsidDel="00C8067A">
          <w:rPr>
            <w:rFonts w:ascii="Times New Roman" w:hAnsi="Times New Roman" w:cs="Times New Roman"/>
            <w:color w:val="000000"/>
            <w:shd w:val="clear" w:color="auto" w:fill="FFFFFF"/>
          </w:rPr>
          <w:delText xml:space="preserve"> </w:delText>
        </w:r>
        <w:r w:rsidRPr="00B22ECD" w:rsidDel="00C8067A">
          <w:rPr>
            <w:rFonts w:ascii="Times New Roman" w:hAnsi="Times New Roman" w:cs="Times New Roman"/>
            <w:color w:val="000000"/>
            <w:shd w:val="clear" w:color="auto" w:fill="FFFFFF"/>
          </w:rPr>
          <w:delText>diets based entirely on either animal or plant products was sufficient to introduce</w:delText>
        </w:r>
        <w:r w:rsidDel="00C8067A">
          <w:rPr>
            <w:rFonts w:ascii="Times New Roman" w:hAnsi="Times New Roman" w:cs="Times New Roman"/>
            <w:color w:val="000000"/>
            <w:shd w:val="clear" w:color="auto" w:fill="FFFFFF"/>
          </w:rPr>
          <w:delText xml:space="preserve"> </w:delText>
        </w:r>
        <w:r w:rsidRPr="00B22ECD" w:rsidDel="00C8067A">
          <w:rPr>
            <w:rFonts w:ascii="Times New Roman" w:hAnsi="Times New Roman" w:cs="Times New Roman"/>
            <w:color w:val="000000"/>
            <w:shd w:val="clear" w:color="auto" w:fill="FFFFFF"/>
          </w:rPr>
          <w:delText>distinct community-wide alterations of the intestinal microbiota, coupled to rapid</w:delText>
        </w:r>
        <w:r w:rsidDel="00C8067A">
          <w:rPr>
            <w:rFonts w:ascii="Times New Roman" w:hAnsi="Times New Roman" w:cs="Times New Roman"/>
            <w:color w:val="000000"/>
            <w:shd w:val="clear" w:color="auto" w:fill="FFFFFF"/>
          </w:rPr>
          <w:delText xml:space="preserve"> </w:delText>
        </w:r>
        <w:r w:rsidRPr="00B22ECD" w:rsidDel="00C8067A">
          <w:rPr>
            <w:rFonts w:ascii="Times New Roman" w:hAnsi="Times New Roman" w:cs="Times New Roman"/>
            <w:color w:val="000000"/>
            <w:shd w:val="clear" w:color="auto" w:fill="FFFFFF"/>
          </w:rPr>
          <w:delText>changes in the concentration of intestinal short-chain fatty acids (26).</w:delText>
        </w:r>
        <w:r w:rsidDel="00C8067A">
          <w:rPr>
            <w:rFonts w:ascii="Times New Roman" w:hAnsi="Times New Roman" w:cs="Times New Roman"/>
            <w:color w:val="000000"/>
            <w:shd w:val="clear" w:color="auto" w:fill="FFFFFF"/>
          </w:rPr>
          <w:delText xml:space="preserve"> </w:delText>
        </w:r>
      </w:del>
    </w:p>
    <w:p w14:paraId="4143D745" w14:textId="789F14E2" w:rsidR="00D770CC" w:rsidDel="00C8067A" w:rsidRDefault="00D770CC">
      <w:pPr>
        <w:pStyle w:val="ListParagraph"/>
        <w:widowControl/>
        <w:spacing w:after="240"/>
        <w:jc w:val="left"/>
        <w:rPr>
          <w:del w:id="3208" w:author="刘 红宾" w:date="2020-12-14T15:53:00Z"/>
          <w:rFonts w:ascii="Times New Roman" w:hAnsi="Times New Roman" w:cs="Times New Roman"/>
          <w:color w:val="000000"/>
          <w:shd w:val="clear" w:color="auto" w:fill="FFFFFF"/>
        </w:rPr>
        <w:pPrChange w:id="3209" w:author="刘 红宾" w:date="2020-12-14T15:53:00Z">
          <w:pPr>
            <w:pStyle w:val="ListParagraph"/>
            <w:spacing w:after="240"/>
          </w:pPr>
        </w:pPrChange>
      </w:pPr>
      <w:del w:id="3210" w:author="刘 红宾" w:date="2020-12-14T15:53:00Z">
        <w:r w:rsidRPr="00D770CC" w:rsidDel="00C8067A">
          <w:rPr>
            <w:rFonts w:ascii="Times New Roman" w:hAnsi="Times New Roman" w:cs="Times New Roman"/>
            <w:color w:val="000000"/>
            <w:shd w:val="clear" w:color="auto" w:fill="FFFFFF"/>
          </w:rPr>
          <w:delText xml:space="preserve">Increasingly, data support the need for repeated sampling of the microbiome to account for intra-individual variation with </w:delText>
        </w:r>
        <w:r w:rsidDel="00C8067A">
          <w:rPr>
            <w:rFonts w:ascii="Times New Roman" w:hAnsi="Times New Roman" w:cs="Times New Roman"/>
            <w:color w:val="000000"/>
            <w:shd w:val="clear" w:color="auto" w:fill="FFFFFF"/>
          </w:rPr>
          <w:delText xml:space="preserve">multiple </w:delText>
        </w:r>
        <w:r w:rsidRPr="00D770CC" w:rsidDel="00C8067A">
          <w:rPr>
            <w:rFonts w:ascii="Times New Roman" w:hAnsi="Times New Roman" w:cs="Times New Roman"/>
            <w:color w:val="000000"/>
            <w:shd w:val="clear" w:color="auto" w:fill="FFFFFF"/>
          </w:rPr>
          <w:delText>sequential fecal samples in aggregate providing better results over single samples. Averaging repeated samples and looking at changes within an individual over time allows for greater power to detect microbiome differences by removing within-person noise; thereby reducing the need to dramatically increase sample sizes.</w:delText>
        </w:r>
        <w:r w:rsidDel="00C8067A">
          <w:rPr>
            <w:rFonts w:ascii="Times New Roman" w:hAnsi="Times New Roman" w:cs="Times New Roman"/>
            <w:color w:val="000000"/>
            <w:shd w:val="clear" w:color="auto" w:fill="FFFFFF"/>
          </w:rPr>
          <w:delText xml:space="preserve"> </w:delText>
        </w:r>
      </w:del>
    </w:p>
    <w:p w14:paraId="7EAD21E4" w14:textId="09F10B28" w:rsidR="00D770CC" w:rsidRPr="00D770CC" w:rsidDel="00C8067A" w:rsidRDefault="00D770CC">
      <w:pPr>
        <w:pStyle w:val="ListParagraph"/>
        <w:widowControl/>
        <w:spacing w:after="240"/>
        <w:jc w:val="left"/>
        <w:rPr>
          <w:del w:id="3211" w:author="刘 红宾" w:date="2020-12-14T15:53:00Z"/>
          <w:rFonts w:ascii="Times New Roman" w:hAnsi="Times New Roman" w:cs="Times New Roman"/>
          <w:color w:val="000000"/>
          <w:shd w:val="clear" w:color="auto" w:fill="FFFFFF"/>
        </w:rPr>
        <w:pPrChange w:id="3212" w:author="刘 红宾" w:date="2020-12-14T15:53:00Z">
          <w:pPr>
            <w:pStyle w:val="ListParagraph"/>
            <w:spacing w:after="240"/>
          </w:pPr>
        </w:pPrChange>
      </w:pPr>
    </w:p>
    <w:p w14:paraId="285DF0FB" w14:textId="121DF85B" w:rsidR="00E47DE7" w:rsidDel="00C8067A" w:rsidRDefault="00E47DE7">
      <w:pPr>
        <w:pStyle w:val="ListParagraph"/>
        <w:widowControl/>
        <w:spacing w:after="240"/>
        <w:jc w:val="left"/>
        <w:rPr>
          <w:del w:id="3213" w:author="刘 红宾" w:date="2020-12-14T15:53:00Z"/>
          <w:rFonts w:ascii="Times New Roman" w:hAnsi="Times New Roman" w:cs="Times New Roman"/>
          <w:color w:val="000000"/>
          <w:shd w:val="clear" w:color="auto" w:fill="FFFFFF"/>
        </w:rPr>
        <w:pPrChange w:id="3214" w:author="刘 红宾" w:date="2020-12-14T15:53:00Z">
          <w:pPr>
            <w:pStyle w:val="ListParagraph"/>
            <w:spacing w:after="240"/>
          </w:pPr>
        </w:pPrChange>
      </w:pPr>
      <w:del w:id="3215" w:author="刘 红宾" w:date="2020-12-14T15:53:00Z">
        <w:r w:rsidDel="00C8067A">
          <w:rPr>
            <w:rFonts w:ascii="Times New Roman" w:hAnsi="Times New Roman" w:cs="Times New Roman"/>
            <w:color w:val="000000"/>
            <w:shd w:val="clear" w:color="auto" w:fill="FFFFFF"/>
          </w:rPr>
          <w:delText xml:space="preserve">In contrast, moving toward designs that can account for inter-individual variation is necessary to improve the </w:delText>
        </w:r>
        <w:r w:rsidRPr="00E47DE7" w:rsidDel="00C8067A">
          <w:rPr>
            <w:rFonts w:ascii="Times New Roman" w:hAnsi="Times New Roman" w:cs="Times New Roman"/>
            <w:color w:val="000000"/>
            <w:shd w:val="clear" w:color="auto" w:fill="FFFFFF"/>
          </w:rPr>
          <w:delText xml:space="preserve">deciphering </w:delText>
        </w:r>
        <w:r w:rsidDel="00C8067A">
          <w:rPr>
            <w:rFonts w:ascii="Times New Roman" w:hAnsi="Times New Roman" w:cs="Times New Roman"/>
            <w:color w:val="000000"/>
            <w:shd w:val="clear" w:color="auto" w:fill="FFFFFF"/>
          </w:rPr>
          <w:delText>of diet-microbiome interactions.</w:delText>
        </w:r>
        <w:r w:rsidR="006F30E2" w:rsidDel="00C8067A">
          <w:rPr>
            <w:rFonts w:ascii="Times New Roman" w:hAnsi="Times New Roman" w:cs="Times New Roman"/>
            <w:color w:val="000000"/>
            <w:shd w:val="clear" w:color="auto" w:fill="FFFFFF"/>
          </w:rPr>
          <w:delText xml:space="preserve"> </w:delText>
        </w:r>
      </w:del>
    </w:p>
    <w:p w14:paraId="7CEF7366" w14:textId="22CD859D" w:rsidR="00C216AA" w:rsidDel="00C8067A" w:rsidRDefault="00C216AA">
      <w:pPr>
        <w:pStyle w:val="ListParagraph"/>
        <w:widowControl/>
        <w:spacing w:after="240"/>
        <w:jc w:val="left"/>
        <w:rPr>
          <w:del w:id="3216" w:author="刘 红宾" w:date="2020-12-14T15:53:00Z"/>
          <w:rFonts w:ascii="Times New Roman" w:hAnsi="Times New Roman" w:cs="Times New Roman"/>
          <w:color w:val="000000"/>
          <w:shd w:val="clear" w:color="auto" w:fill="FFFFFF"/>
        </w:rPr>
        <w:pPrChange w:id="3217" w:author="刘 红宾" w:date="2020-12-14T15:53:00Z">
          <w:pPr>
            <w:pStyle w:val="ListParagraph"/>
            <w:spacing w:after="240"/>
          </w:pPr>
        </w:pPrChange>
      </w:pPr>
    </w:p>
    <w:p w14:paraId="45DF2E51" w14:textId="3849377F" w:rsidR="00D63B37" w:rsidDel="00C8067A" w:rsidRDefault="00D63B37">
      <w:pPr>
        <w:pStyle w:val="NormalWeb"/>
        <w:spacing w:before="0" w:beforeAutospacing="0" w:after="0" w:afterAutospacing="0"/>
        <w:rPr>
          <w:del w:id="3218" w:author="刘 红宾" w:date="2020-12-14T15:53:00Z"/>
          <w:rFonts w:ascii="Georgia" w:hAnsi="Georgia"/>
          <w:color w:val="2E2E2E"/>
          <w:sz w:val="27"/>
          <w:szCs w:val="27"/>
        </w:rPr>
      </w:pPr>
      <w:del w:id="3219" w:author="刘 红宾" w:date="2020-12-14T15:53:00Z">
        <w:r w:rsidDel="00C8067A">
          <w:rPr>
            <w:rFonts w:ascii="Georgia" w:hAnsi="Georgia"/>
            <w:color w:val="2E2E2E"/>
            <w:sz w:val="27"/>
            <w:szCs w:val="27"/>
          </w:rPr>
          <w:delText>These are five intestinal sulfate-reducing bacteria genera the most often prevailing in the intestines: </w:delText>
        </w:r>
        <w:r w:rsidDel="00C8067A">
          <w:rPr>
            <w:rStyle w:val="Emphasis"/>
            <w:rFonts w:ascii="Georgia" w:hAnsi="Georgia"/>
            <w:color w:val="2E2E2E"/>
            <w:sz w:val="27"/>
            <w:szCs w:val="27"/>
          </w:rPr>
          <w:delText>Desulfovibrio</w:delText>
        </w:r>
        <w:r w:rsidDel="00C8067A">
          <w:rPr>
            <w:rFonts w:ascii="Georgia" w:hAnsi="Georgia"/>
            <w:color w:val="2E2E2E"/>
            <w:sz w:val="27"/>
            <w:szCs w:val="27"/>
          </w:rPr>
          <w:delText>, </w:delText>
        </w:r>
        <w:r w:rsidDel="00C8067A">
          <w:rPr>
            <w:rStyle w:val="Emphasis"/>
            <w:rFonts w:ascii="Georgia" w:hAnsi="Georgia"/>
            <w:color w:val="2E2E2E"/>
            <w:sz w:val="27"/>
            <w:szCs w:val="27"/>
          </w:rPr>
          <w:delText>Desulfobacter</w:delText>
        </w:r>
        <w:r w:rsidDel="00C8067A">
          <w:rPr>
            <w:rFonts w:ascii="Georgia" w:hAnsi="Georgia"/>
            <w:color w:val="2E2E2E"/>
            <w:sz w:val="27"/>
            <w:szCs w:val="27"/>
          </w:rPr>
          <w:delText>, </w:delText>
        </w:r>
        <w:r w:rsidDel="00C8067A">
          <w:rPr>
            <w:rStyle w:val="Emphasis"/>
            <w:rFonts w:ascii="Georgia" w:hAnsi="Georgia"/>
            <w:color w:val="2E2E2E"/>
            <w:sz w:val="27"/>
            <w:szCs w:val="27"/>
          </w:rPr>
          <w:delText>Desulfomonas</w:delText>
        </w:r>
        <w:r w:rsidDel="00C8067A">
          <w:rPr>
            <w:rFonts w:ascii="Georgia" w:hAnsi="Georgia"/>
            <w:color w:val="2E2E2E"/>
            <w:sz w:val="27"/>
            <w:szCs w:val="27"/>
          </w:rPr>
          <w:delText>, </w:delText>
        </w:r>
        <w:r w:rsidDel="00C8067A">
          <w:rPr>
            <w:rStyle w:val="Emphasis"/>
            <w:rFonts w:ascii="Georgia" w:hAnsi="Georgia"/>
            <w:color w:val="2E2E2E"/>
            <w:sz w:val="27"/>
            <w:szCs w:val="27"/>
          </w:rPr>
          <w:delText>Desulfobulbus</w:delText>
        </w:r>
        <w:r w:rsidDel="00C8067A">
          <w:rPr>
            <w:rFonts w:ascii="Georgia" w:hAnsi="Georgia"/>
            <w:color w:val="2E2E2E"/>
            <w:sz w:val="27"/>
            <w:szCs w:val="27"/>
          </w:rPr>
          <w:delText> and </w:delText>
        </w:r>
        <w:r w:rsidDel="00C8067A">
          <w:rPr>
            <w:rStyle w:val="Emphasis"/>
            <w:rFonts w:ascii="Georgia" w:hAnsi="Georgia"/>
            <w:color w:val="2E2E2E"/>
            <w:sz w:val="27"/>
            <w:szCs w:val="27"/>
          </w:rPr>
          <w:delText>Desulfotomaculum</w:delText>
        </w:r>
        <w:r w:rsidDel="00C8067A">
          <w:rPr>
            <w:rFonts w:ascii="Georgia" w:hAnsi="Georgia"/>
            <w:color w:val="2E2E2E"/>
            <w:sz w:val="27"/>
            <w:szCs w:val="27"/>
          </w:rPr>
          <w:delText>. </w:delText>
        </w:r>
        <w:r w:rsidDel="00C8067A">
          <w:rPr>
            <w:rStyle w:val="Emphasis"/>
            <w:rFonts w:ascii="Georgia" w:hAnsi="Georgia"/>
            <w:color w:val="2E2E2E"/>
            <w:sz w:val="27"/>
            <w:szCs w:val="27"/>
          </w:rPr>
          <w:delText>Desulfobulbus</w:delText>
        </w:r>
        <w:r w:rsidDel="00C8067A">
          <w:rPr>
            <w:rFonts w:ascii="Georgia" w:hAnsi="Georgia"/>
            <w:color w:val="2E2E2E"/>
            <w:sz w:val="27"/>
            <w:szCs w:val="27"/>
          </w:rPr>
          <w:delText> and </w:delText>
        </w:r>
        <w:r w:rsidDel="00C8067A">
          <w:rPr>
            <w:rStyle w:val="Emphasis"/>
            <w:rFonts w:ascii="Georgia" w:hAnsi="Georgia"/>
            <w:color w:val="2E2E2E"/>
            <w:sz w:val="27"/>
            <w:szCs w:val="27"/>
          </w:rPr>
          <w:delText>Desulfovibrio</w:delText>
        </w:r>
        <w:r w:rsidDel="00C8067A">
          <w:rPr>
            <w:rFonts w:ascii="Georgia" w:hAnsi="Georgia"/>
            <w:color w:val="2E2E2E"/>
            <w:sz w:val="27"/>
            <w:szCs w:val="27"/>
          </w:rPr>
          <w:delText> genera use the molecular H</w:delText>
        </w:r>
        <w:r w:rsidDel="00C8067A">
          <w:rPr>
            <w:rFonts w:ascii="Georgia" w:hAnsi="Georgia"/>
            <w:color w:val="2E2E2E"/>
            <w:sz w:val="20"/>
            <w:szCs w:val="20"/>
            <w:vertAlign w:val="subscript"/>
          </w:rPr>
          <w:delText>2</w:delText>
        </w:r>
        <w:r w:rsidDel="00C8067A">
          <w:rPr>
            <w:rFonts w:ascii="Georgia" w:hAnsi="Georgia"/>
            <w:color w:val="2E2E2E"/>
            <w:sz w:val="27"/>
            <w:szCs w:val="27"/>
          </w:rPr>
          <w:delText> as an electron donor. Approximately 66% of all colonic sulfate reducing bacteria are accounted by </w:delText>
        </w:r>
        <w:r w:rsidDel="00C8067A">
          <w:rPr>
            <w:rStyle w:val="Emphasis"/>
            <w:rFonts w:ascii="Georgia" w:hAnsi="Georgia"/>
            <w:color w:val="2E2E2E"/>
            <w:sz w:val="27"/>
            <w:szCs w:val="27"/>
          </w:rPr>
          <w:delText>Desulfovibrios</w:delText>
        </w:r>
        <w:r w:rsidDel="00C8067A">
          <w:rPr>
            <w:rFonts w:ascii="Georgia" w:hAnsi="Georgia"/>
            <w:color w:val="2E2E2E"/>
            <w:sz w:val="27"/>
            <w:szCs w:val="27"/>
          </w:rPr>
          <w:delText> accounted for approximately 66% of all colonic SRB, while </w:delText>
        </w:r>
        <w:r w:rsidDel="00C8067A">
          <w:rPr>
            <w:rStyle w:val="Emphasis"/>
            <w:rFonts w:ascii="Georgia" w:hAnsi="Georgia"/>
            <w:color w:val="2E2E2E"/>
            <w:sz w:val="27"/>
            <w:szCs w:val="27"/>
          </w:rPr>
          <w:delText>Desulfobulbus</w:delText>
        </w:r>
        <w:r w:rsidDel="00C8067A">
          <w:rPr>
            <w:rFonts w:ascii="Georgia" w:hAnsi="Georgia"/>
            <w:color w:val="2E2E2E"/>
            <w:sz w:val="27"/>
            <w:szCs w:val="27"/>
          </w:rPr>
          <w:delText> spp. only 16% </w:delText>
        </w:r>
        <w:bookmarkStart w:id="3220" w:name="bb0375"/>
        <w:r w:rsidDel="00C8067A">
          <w:rPr>
            <w:rFonts w:ascii="Georgia" w:hAnsi="Georgia"/>
            <w:color w:val="2E2E2E"/>
            <w:sz w:val="27"/>
            <w:szCs w:val="27"/>
          </w:rPr>
          <w:fldChar w:fldCharType="begin"/>
        </w:r>
        <w:r w:rsidDel="00C8067A">
          <w:rPr>
            <w:rFonts w:ascii="Georgia" w:hAnsi="Georgia"/>
            <w:color w:val="2E2E2E"/>
            <w:sz w:val="27"/>
            <w:szCs w:val="27"/>
          </w:rPr>
          <w:delInstrText xml:space="preserve"> HYPERLINK "https://www.sciencedirect.com/science/article/pii/S2090123220300527" \l "b0375" </w:delInstrText>
        </w:r>
        <w:r w:rsidDel="00C8067A">
          <w:rPr>
            <w:rFonts w:ascii="Georgia" w:hAnsi="Georgia"/>
            <w:color w:val="2E2E2E"/>
            <w:sz w:val="27"/>
            <w:szCs w:val="27"/>
          </w:rPr>
          <w:fldChar w:fldCharType="separate"/>
        </w:r>
        <w:r w:rsidDel="00C8067A">
          <w:rPr>
            <w:rStyle w:val="Hyperlink"/>
            <w:rFonts w:ascii="Georgia" w:hAnsi="Georgia"/>
            <w:color w:val="0C7DBB"/>
            <w:sz w:val="27"/>
            <w:szCs w:val="27"/>
          </w:rPr>
          <w:delText>[75]</w:delText>
        </w:r>
        <w:r w:rsidDel="00C8067A">
          <w:rPr>
            <w:rFonts w:ascii="Georgia" w:hAnsi="Georgia"/>
            <w:color w:val="2E2E2E"/>
            <w:sz w:val="27"/>
            <w:szCs w:val="27"/>
          </w:rPr>
          <w:fldChar w:fldCharType="end"/>
        </w:r>
        <w:bookmarkEnd w:id="3220"/>
        <w:r w:rsidDel="00C8067A">
          <w:rPr>
            <w:rFonts w:ascii="Georgia" w:hAnsi="Georgia"/>
            <w:color w:val="2E2E2E"/>
            <w:sz w:val="27"/>
            <w:szCs w:val="27"/>
          </w:rPr>
          <w:delText>.</w:delText>
        </w:r>
      </w:del>
    </w:p>
    <w:p w14:paraId="1E00C4A7" w14:textId="768C8DFE" w:rsidR="00D63B37" w:rsidDel="00C8067A" w:rsidRDefault="00D63B37">
      <w:pPr>
        <w:pStyle w:val="NormalWeb"/>
        <w:spacing w:before="0" w:beforeAutospacing="0" w:after="0" w:afterAutospacing="0"/>
        <w:rPr>
          <w:del w:id="3221" w:author="刘 红宾" w:date="2020-12-14T15:53:00Z"/>
          <w:rFonts w:ascii="Georgia" w:hAnsi="Georgia"/>
          <w:color w:val="2E2E2E"/>
          <w:sz w:val="27"/>
          <w:szCs w:val="27"/>
        </w:rPr>
      </w:pPr>
      <w:del w:id="3222" w:author="刘 红宾" w:date="2020-12-14T15:53:00Z">
        <w:r w:rsidDel="00C8067A">
          <w:rPr>
            <w:rFonts w:ascii="Georgia" w:hAnsi="Georgia"/>
            <w:color w:val="2E2E2E"/>
            <w:sz w:val="27"/>
            <w:szCs w:val="27"/>
          </w:rPr>
          <w:delText>Different substrates can be utilized by SRB in the human colon. The major electron donors are fatty acids (acetate, propionate and butyrate), amino acids (glutamate, serine and alanine), ethanol and organic acids (succinate, pyruvate ad lactate). Hydrogen can be also utilized by Acetogens (</w:delText>
        </w:r>
        <w:r w:rsidDel="00C8067A">
          <w:rPr>
            <w:rStyle w:val="Emphasis"/>
            <w:rFonts w:ascii="Georgia" w:hAnsi="Georgia"/>
            <w:color w:val="2E2E2E"/>
            <w:sz w:val="27"/>
            <w:szCs w:val="27"/>
          </w:rPr>
          <w:delText>Clostridium</w:delText>
        </w:r>
        <w:r w:rsidDel="00C8067A">
          <w:rPr>
            <w:rFonts w:ascii="Georgia" w:hAnsi="Georgia"/>
            <w:color w:val="2E2E2E"/>
            <w:sz w:val="27"/>
            <w:szCs w:val="27"/>
          </w:rPr>
          <w:delText>, </w:delText>
        </w:r>
        <w:r w:rsidDel="00C8067A">
          <w:rPr>
            <w:rStyle w:val="Emphasis"/>
            <w:rFonts w:ascii="Georgia" w:hAnsi="Georgia"/>
            <w:color w:val="2E2E2E"/>
            <w:sz w:val="27"/>
            <w:szCs w:val="27"/>
          </w:rPr>
          <w:delText>Ruminococcus</w:delText>
        </w:r>
        <w:r w:rsidDel="00C8067A">
          <w:rPr>
            <w:rFonts w:ascii="Georgia" w:hAnsi="Georgia"/>
            <w:color w:val="2E2E2E"/>
            <w:sz w:val="27"/>
            <w:szCs w:val="27"/>
          </w:rPr>
          <w:delText>, </w:delText>
        </w:r>
        <w:r w:rsidDel="00C8067A">
          <w:rPr>
            <w:rStyle w:val="Emphasis"/>
            <w:rFonts w:ascii="Georgia" w:hAnsi="Georgia"/>
            <w:color w:val="2E2E2E"/>
            <w:sz w:val="27"/>
            <w:szCs w:val="27"/>
          </w:rPr>
          <w:delText>Blautia</w:delText>
        </w:r>
        <w:r w:rsidDel="00C8067A">
          <w:rPr>
            <w:rFonts w:ascii="Georgia" w:hAnsi="Georgia"/>
            <w:color w:val="2E2E2E"/>
            <w:sz w:val="27"/>
            <w:szCs w:val="27"/>
          </w:rPr>
          <w:delText>) and methanogens (</w:delText>
        </w:r>
        <w:r w:rsidDel="00C8067A">
          <w:rPr>
            <w:rStyle w:val="Emphasis"/>
            <w:rFonts w:ascii="Georgia" w:hAnsi="Georgia"/>
            <w:color w:val="2E2E2E"/>
            <w:sz w:val="27"/>
            <w:szCs w:val="27"/>
          </w:rPr>
          <w:delText>Methanobrevibacter</w:delText>
        </w:r>
        <w:r w:rsidDel="00C8067A">
          <w:rPr>
            <w:rFonts w:ascii="Georgia" w:hAnsi="Georgia"/>
            <w:color w:val="2E2E2E"/>
            <w:sz w:val="27"/>
            <w:szCs w:val="27"/>
          </w:rPr>
          <w:delText>, </w:delText>
        </w:r>
        <w:r w:rsidDel="00C8067A">
          <w:rPr>
            <w:rStyle w:val="Emphasis"/>
            <w:rFonts w:ascii="Georgia" w:hAnsi="Georgia"/>
            <w:color w:val="2E2E2E"/>
            <w:sz w:val="27"/>
            <w:szCs w:val="27"/>
          </w:rPr>
          <w:delText>Methanosphaera</w:delText>
        </w:r>
        <w:r w:rsidDel="00C8067A">
          <w:rPr>
            <w:rFonts w:ascii="Georgia" w:hAnsi="Georgia"/>
            <w:color w:val="2E2E2E"/>
            <w:sz w:val="27"/>
            <w:szCs w:val="27"/>
          </w:rPr>
          <w:delText>). Sulfite (with very low pH: pKa = 7.04) is released into the colonic environment and biologically active free H</w:delText>
        </w:r>
        <w:r w:rsidDel="00C8067A">
          <w:rPr>
            <w:rFonts w:ascii="Georgia" w:hAnsi="Georgia"/>
            <w:color w:val="2E2E2E"/>
            <w:sz w:val="20"/>
            <w:szCs w:val="20"/>
            <w:vertAlign w:val="subscript"/>
          </w:rPr>
          <w:delText>2</w:delText>
        </w:r>
        <w:r w:rsidDel="00C8067A">
          <w:rPr>
            <w:rFonts w:ascii="Georgia" w:hAnsi="Georgia"/>
            <w:color w:val="2E2E2E"/>
            <w:sz w:val="27"/>
            <w:szCs w:val="27"/>
          </w:rPr>
          <w:delText>S is in the process of HS</w:delText>
        </w:r>
        <w:r w:rsidDel="00C8067A">
          <w:rPr>
            <w:rFonts w:ascii="Georgia" w:hAnsi="Georgia"/>
            <w:color w:val="2E2E2E"/>
            <w:sz w:val="20"/>
            <w:szCs w:val="20"/>
            <w:vertAlign w:val="superscript"/>
          </w:rPr>
          <w:delText>−</w:delText>
        </w:r>
        <w:r w:rsidDel="00C8067A">
          <w:rPr>
            <w:rFonts w:ascii="Georgia" w:hAnsi="Georgia"/>
            <w:color w:val="2E2E2E"/>
            <w:sz w:val="27"/>
            <w:szCs w:val="27"/>
          </w:rPr>
          <w:delText> hydrolysis </w:delText>
        </w:r>
        <w:bookmarkStart w:id="3223" w:name="bb0045"/>
        <w:r w:rsidDel="00C8067A">
          <w:rPr>
            <w:rFonts w:ascii="Georgia" w:hAnsi="Georgia"/>
            <w:color w:val="2E2E2E"/>
            <w:sz w:val="27"/>
            <w:szCs w:val="27"/>
          </w:rPr>
          <w:fldChar w:fldCharType="begin"/>
        </w:r>
        <w:r w:rsidDel="00C8067A">
          <w:rPr>
            <w:rFonts w:ascii="Georgia" w:hAnsi="Georgia"/>
            <w:color w:val="2E2E2E"/>
            <w:sz w:val="27"/>
            <w:szCs w:val="27"/>
          </w:rPr>
          <w:delInstrText xml:space="preserve"> HYPERLINK "https://www.sciencedirect.com/science/article/pii/S2090123220300527" \l "b0045" </w:delInstrText>
        </w:r>
        <w:r w:rsidDel="00C8067A">
          <w:rPr>
            <w:rFonts w:ascii="Georgia" w:hAnsi="Georgia"/>
            <w:color w:val="2E2E2E"/>
            <w:sz w:val="27"/>
            <w:szCs w:val="27"/>
          </w:rPr>
          <w:fldChar w:fldCharType="separate"/>
        </w:r>
        <w:r w:rsidDel="00C8067A">
          <w:rPr>
            <w:rStyle w:val="Hyperlink"/>
            <w:rFonts w:ascii="Georgia" w:hAnsi="Georgia"/>
            <w:color w:val="0C7DBB"/>
            <w:sz w:val="27"/>
            <w:szCs w:val="27"/>
          </w:rPr>
          <w:delText>[9]</w:delText>
        </w:r>
        <w:r w:rsidDel="00C8067A">
          <w:rPr>
            <w:rFonts w:ascii="Georgia" w:hAnsi="Georgia"/>
            <w:color w:val="2E2E2E"/>
            <w:sz w:val="27"/>
            <w:szCs w:val="27"/>
          </w:rPr>
          <w:fldChar w:fldCharType="end"/>
        </w:r>
        <w:bookmarkEnd w:id="3223"/>
        <w:r w:rsidDel="00C8067A">
          <w:rPr>
            <w:rFonts w:ascii="Georgia" w:hAnsi="Georgia"/>
            <w:color w:val="2E2E2E"/>
            <w:sz w:val="27"/>
            <w:szCs w:val="27"/>
          </w:rPr>
          <w:delText>, </w:delText>
        </w:r>
        <w:bookmarkStart w:id="3224" w:name="bb0130"/>
        <w:r w:rsidDel="00C8067A">
          <w:rPr>
            <w:rFonts w:ascii="Georgia" w:hAnsi="Georgia"/>
            <w:color w:val="2E2E2E"/>
            <w:sz w:val="27"/>
            <w:szCs w:val="27"/>
          </w:rPr>
          <w:fldChar w:fldCharType="begin"/>
        </w:r>
        <w:r w:rsidDel="00C8067A">
          <w:rPr>
            <w:rFonts w:ascii="Georgia" w:hAnsi="Georgia"/>
            <w:color w:val="2E2E2E"/>
            <w:sz w:val="27"/>
            <w:szCs w:val="27"/>
          </w:rPr>
          <w:delInstrText xml:space="preserve"> HYPERLINK "https://www.sciencedirect.com/science/article/pii/S2090123220300527" \l "b0130" </w:delInstrText>
        </w:r>
        <w:r w:rsidDel="00C8067A">
          <w:rPr>
            <w:rFonts w:ascii="Georgia" w:hAnsi="Georgia"/>
            <w:color w:val="2E2E2E"/>
            <w:sz w:val="27"/>
            <w:szCs w:val="27"/>
          </w:rPr>
          <w:fldChar w:fldCharType="separate"/>
        </w:r>
        <w:r w:rsidDel="00C8067A">
          <w:rPr>
            <w:rStyle w:val="Hyperlink"/>
            <w:rFonts w:ascii="Georgia" w:hAnsi="Georgia"/>
            <w:color w:val="0C7DBB"/>
            <w:sz w:val="27"/>
            <w:szCs w:val="27"/>
          </w:rPr>
          <w:delText>[26]</w:delText>
        </w:r>
        <w:r w:rsidDel="00C8067A">
          <w:rPr>
            <w:rFonts w:ascii="Georgia" w:hAnsi="Georgia"/>
            <w:color w:val="2E2E2E"/>
            <w:sz w:val="27"/>
            <w:szCs w:val="27"/>
          </w:rPr>
          <w:fldChar w:fldCharType="end"/>
        </w:r>
        <w:bookmarkEnd w:id="3224"/>
        <w:r w:rsidDel="00C8067A">
          <w:rPr>
            <w:rFonts w:ascii="Georgia" w:hAnsi="Georgia"/>
            <w:color w:val="2E2E2E"/>
            <w:sz w:val="27"/>
            <w:szCs w:val="27"/>
          </w:rPr>
          <w:delText>, </w:delText>
        </w:r>
        <w:bookmarkStart w:id="3225" w:name="bb0200"/>
        <w:r w:rsidDel="00C8067A">
          <w:rPr>
            <w:rFonts w:ascii="Georgia" w:hAnsi="Georgia"/>
            <w:color w:val="2E2E2E"/>
            <w:sz w:val="27"/>
            <w:szCs w:val="27"/>
          </w:rPr>
          <w:fldChar w:fldCharType="begin"/>
        </w:r>
        <w:r w:rsidDel="00C8067A">
          <w:rPr>
            <w:rFonts w:ascii="Georgia" w:hAnsi="Georgia"/>
            <w:color w:val="2E2E2E"/>
            <w:sz w:val="27"/>
            <w:szCs w:val="27"/>
          </w:rPr>
          <w:delInstrText xml:space="preserve"> HYPERLINK "https://www.sciencedirect.com/science/article/pii/S2090123220300527" \l "b0200" </w:delInstrText>
        </w:r>
        <w:r w:rsidDel="00C8067A">
          <w:rPr>
            <w:rFonts w:ascii="Georgia" w:hAnsi="Georgia"/>
            <w:color w:val="2E2E2E"/>
            <w:sz w:val="27"/>
            <w:szCs w:val="27"/>
          </w:rPr>
          <w:fldChar w:fldCharType="separate"/>
        </w:r>
        <w:r w:rsidDel="00C8067A">
          <w:rPr>
            <w:rStyle w:val="Hyperlink"/>
            <w:rFonts w:ascii="Georgia" w:hAnsi="Georgia"/>
            <w:color w:val="0C7DBB"/>
            <w:sz w:val="27"/>
            <w:szCs w:val="27"/>
          </w:rPr>
          <w:delText>[40]</w:delText>
        </w:r>
        <w:r w:rsidDel="00C8067A">
          <w:rPr>
            <w:rFonts w:ascii="Georgia" w:hAnsi="Georgia"/>
            <w:color w:val="2E2E2E"/>
            <w:sz w:val="27"/>
            <w:szCs w:val="27"/>
          </w:rPr>
          <w:fldChar w:fldCharType="end"/>
        </w:r>
        <w:bookmarkEnd w:id="3225"/>
        <w:r w:rsidDel="00C8067A">
          <w:rPr>
            <w:rFonts w:ascii="Georgia" w:hAnsi="Georgia"/>
            <w:color w:val="2E2E2E"/>
            <w:sz w:val="27"/>
            <w:szCs w:val="27"/>
          </w:rPr>
          <w:delText>. SRB cannot survive in environments with low sulfate concentrations, since they have a limited capacity to degrade carbon compounds. SRB has to compete for the hydrogen with methanogenic bacteria that use it more efficiently. Consequently, in human feces can be only one of these two bacteria </w:delText>
        </w:r>
        <w:bookmarkStart w:id="3226" w:name="bb0040"/>
        <w:r w:rsidDel="00C8067A">
          <w:rPr>
            <w:rFonts w:ascii="Georgia" w:hAnsi="Georgia"/>
            <w:color w:val="2E2E2E"/>
            <w:sz w:val="27"/>
            <w:szCs w:val="27"/>
          </w:rPr>
          <w:fldChar w:fldCharType="begin"/>
        </w:r>
        <w:r w:rsidDel="00C8067A">
          <w:rPr>
            <w:rFonts w:ascii="Georgia" w:hAnsi="Georgia"/>
            <w:color w:val="2E2E2E"/>
            <w:sz w:val="27"/>
            <w:szCs w:val="27"/>
          </w:rPr>
          <w:delInstrText xml:space="preserve"> HYPERLINK "https://www.sciencedirect.com/science/article/pii/S2090123220300527" \l "b0040" </w:delInstrText>
        </w:r>
        <w:r w:rsidDel="00C8067A">
          <w:rPr>
            <w:rFonts w:ascii="Georgia" w:hAnsi="Georgia"/>
            <w:color w:val="2E2E2E"/>
            <w:sz w:val="27"/>
            <w:szCs w:val="27"/>
          </w:rPr>
          <w:fldChar w:fldCharType="separate"/>
        </w:r>
        <w:r w:rsidDel="00C8067A">
          <w:rPr>
            <w:rStyle w:val="Hyperlink"/>
            <w:rFonts w:ascii="Georgia" w:hAnsi="Georgia"/>
            <w:color w:val="0C7DBB"/>
            <w:sz w:val="27"/>
            <w:szCs w:val="27"/>
          </w:rPr>
          <w:delText>[8]</w:delText>
        </w:r>
        <w:r w:rsidDel="00C8067A">
          <w:rPr>
            <w:rFonts w:ascii="Georgia" w:hAnsi="Georgia"/>
            <w:color w:val="2E2E2E"/>
            <w:sz w:val="27"/>
            <w:szCs w:val="27"/>
          </w:rPr>
          <w:fldChar w:fldCharType="end"/>
        </w:r>
        <w:bookmarkEnd w:id="3226"/>
        <w:r w:rsidDel="00C8067A">
          <w:rPr>
            <w:rFonts w:ascii="Georgia" w:hAnsi="Georgia"/>
            <w:color w:val="2E2E2E"/>
            <w:sz w:val="27"/>
            <w:szCs w:val="27"/>
          </w:rPr>
          <w:delText>.</w:delText>
        </w:r>
      </w:del>
    </w:p>
    <w:p w14:paraId="523E5B31" w14:textId="0930504C" w:rsidR="00C216AA" w:rsidRPr="00D63B37" w:rsidDel="00C8067A" w:rsidRDefault="00C216AA">
      <w:pPr>
        <w:pStyle w:val="ListParagraph"/>
        <w:widowControl/>
        <w:spacing w:after="240"/>
        <w:jc w:val="left"/>
        <w:rPr>
          <w:del w:id="3227" w:author="刘 红宾" w:date="2020-12-14T15:53:00Z"/>
          <w:rFonts w:ascii="Times New Roman" w:hAnsi="Times New Roman" w:cs="Times New Roman"/>
          <w:color w:val="000000"/>
          <w:shd w:val="clear" w:color="auto" w:fill="FFFFFF"/>
        </w:rPr>
        <w:pPrChange w:id="3228" w:author="刘 红宾" w:date="2020-12-14T15:53:00Z">
          <w:pPr>
            <w:pStyle w:val="ListParagraph"/>
            <w:spacing w:after="240"/>
          </w:pPr>
        </w:pPrChange>
      </w:pPr>
    </w:p>
    <w:p w14:paraId="33359160" w14:textId="098D0A2D" w:rsidR="00462102" w:rsidRPr="001D64B8" w:rsidDel="00C8067A" w:rsidRDefault="00462102">
      <w:pPr>
        <w:widowControl/>
        <w:jc w:val="left"/>
        <w:rPr>
          <w:del w:id="3229" w:author="刘 红宾" w:date="2020-12-14T15:53:00Z"/>
          <w:rFonts w:ascii="Times New Roman" w:hAnsi="Times New Roman" w:cs="Times New Roman"/>
          <w:color w:val="2A2A2A"/>
          <w:szCs w:val="21"/>
          <w:shd w:val="clear" w:color="auto" w:fill="FFFFFF"/>
        </w:rPr>
        <w:pPrChange w:id="3230" w:author="刘 红宾" w:date="2020-12-14T15:53:00Z">
          <w:pPr/>
        </w:pPrChange>
      </w:pPr>
      <w:del w:id="3231" w:author="刘 红宾" w:date="2020-12-14T15:53:00Z">
        <w:r w:rsidDel="00C8067A">
          <w:rPr>
            <w:rFonts w:ascii="Times New Roman" w:hAnsi="Times New Roman" w:cs="Times New Roman"/>
            <w:color w:val="000000"/>
            <w:szCs w:val="21"/>
          </w:rPr>
          <w:delText xml:space="preserve">Most of the significant different functional pathways between day 5 and 31 showed decreasing trends, indicating an </w:delText>
        </w:r>
        <w:r w:rsidRPr="008D7E49" w:rsidDel="00C8067A">
          <w:rPr>
            <w:rFonts w:ascii="Times New Roman" w:hAnsi="Times New Roman" w:cs="Times New Roman"/>
            <w:color w:val="000000"/>
            <w:szCs w:val="21"/>
          </w:rPr>
          <w:delText>occurrence</w:delText>
        </w:r>
        <w:r w:rsidDel="00C8067A">
          <w:rPr>
            <w:rFonts w:ascii="Times New Roman" w:hAnsi="Times New Roman" w:cs="Times New Roman"/>
            <w:color w:val="000000"/>
            <w:szCs w:val="21"/>
          </w:rPr>
          <w:delText xml:space="preserve"> of functional discount of the gut microbiome after the short-term response.</w:delText>
        </w:r>
      </w:del>
    </w:p>
    <w:p w14:paraId="71E8851E" w14:textId="02CC2908" w:rsidR="00C216AA" w:rsidRPr="00462102" w:rsidDel="00C8067A" w:rsidRDefault="00C216AA">
      <w:pPr>
        <w:pStyle w:val="ListParagraph"/>
        <w:widowControl/>
        <w:spacing w:after="240"/>
        <w:jc w:val="left"/>
        <w:rPr>
          <w:del w:id="3232" w:author="刘 红宾" w:date="2020-12-14T15:53:00Z"/>
          <w:rFonts w:ascii="Times New Roman" w:hAnsi="Times New Roman" w:cs="Times New Roman"/>
          <w:color w:val="000000"/>
          <w:shd w:val="clear" w:color="auto" w:fill="FFFFFF"/>
        </w:rPr>
        <w:pPrChange w:id="3233" w:author="刘 红宾" w:date="2020-12-14T15:53:00Z">
          <w:pPr>
            <w:pStyle w:val="ListParagraph"/>
            <w:spacing w:after="240"/>
          </w:pPr>
        </w:pPrChange>
      </w:pPr>
    </w:p>
    <w:p w14:paraId="5D57EF28" w14:textId="742BC588" w:rsidR="00C216AA" w:rsidDel="00C8067A" w:rsidRDefault="001D64B8">
      <w:pPr>
        <w:pStyle w:val="ListParagraph"/>
        <w:widowControl/>
        <w:spacing w:after="240"/>
        <w:jc w:val="left"/>
        <w:rPr>
          <w:del w:id="3234" w:author="刘 红宾" w:date="2020-12-14T15:53:00Z"/>
          <w:rFonts w:ascii="Times New Roman" w:hAnsi="Times New Roman" w:cs="Times New Roman"/>
          <w:color w:val="000000"/>
          <w:shd w:val="clear" w:color="auto" w:fill="FFFFFF"/>
        </w:rPr>
        <w:pPrChange w:id="3235" w:author="刘 红宾" w:date="2020-12-14T15:53:00Z">
          <w:pPr>
            <w:pStyle w:val="ListParagraph"/>
            <w:spacing w:after="240"/>
          </w:pPr>
        </w:pPrChange>
      </w:pPr>
      <w:del w:id="3236" w:author="刘 红宾" w:date="2020-12-14T15:53:00Z">
        <w:r w:rsidDel="00C8067A">
          <w:rPr>
            <w:rFonts w:ascii="Times New Roman" w:hAnsi="Times New Roman" w:cs="Times New Roman"/>
            <w:szCs w:val="21"/>
          </w:rPr>
          <w:delText>To c</w:delText>
        </w:r>
        <w:r w:rsidRPr="00603F06" w:rsidDel="00C8067A">
          <w:rPr>
            <w:rFonts w:ascii="Times New Roman" w:hAnsi="Times New Roman" w:cs="Times New Roman"/>
            <w:szCs w:val="21"/>
          </w:rPr>
          <w:delText>haracteriz</w:delText>
        </w:r>
        <w:r w:rsidDel="00C8067A">
          <w:rPr>
            <w:rFonts w:ascii="Times New Roman" w:hAnsi="Times New Roman" w:cs="Times New Roman"/>
            <w:szCs w:val="21"/>
          </w:rPr>
          <w:delText>e</w:delText>
        </w:r>
        <w:r w:rsidRPr="00603F06" w:rsidDel="00C8067A">
          <w:rPr>
            <w:rFonts w:ascii="Times New Roman" w:hAnsi="Times New Roman" w:cs="Times New Roman"/>
            <w:szCs w:val="21"/>
          </w:rPr>
          <w:delText xml:space="preserve"> the </w:delText>
        </w:r>
        <w:r w:rsidDel="00C8067A">
          <w:rPr>
            <w:rFonts w:ascii="Times New Roman" w:hAnsi="Times New Roman" w:cs="Times New Roman"/>
            <w:szCs w:val="21"/>
          </w:rPr>
          <w:delText>f</w:delText>
        </w:r>
        <w:r w:rsidRPr="00603F06" w:rsidDel="00C8067A">
          <w:rPr>
            <w:rFonts w:ascii="Times New Roman" w:hAnsi="Times New Roman" w:cs="Times New Roman"/>
            <w:szCs w:val="21"/>
          </w:rPr>
          <w:delText xml:space="preserve">unctional </w:delText>
        </w:r>
        <w:r w:rsidDel="00C8067A">
          <w:rPr>
            <w:rFonts w:ascii="Times New Roman" w:hAnsi="Times New Roman" w:cs="Times New Roman"/>
            <w:szCs w:val="21"/>
          </w:rPr>
          <w:delText>c</w:delText>
        </w:r>
        <w:r w:rsidRPr="00603F06" w:rsidDel="00C8067A">
          <w:rPr>
            <w:rFonts w:ascii="Times New Roman" w:hAnsi="Times New Roman" w:cs="Times New Roman"/>
            <w:szCs w:val="21"/>
          </w:rPr>
          <w:delText xml:space="preserve">hanges in </w:delText>
        </w:r>
        <w:r w:rsidDel="00C8067A">
          <w:rPr>
            <w:rFonts w:ascii="Times New Roman" w:hAnsi="Times New Roman" w:cs="Times New Roman"/>
            <w:szCs w:val="21"/>
          </w:rPr>
          <w:delText>g</w:delText>
        </w:r>
        <w:r w:rsidRPr="00603F06" w:rsidDel="00C8067A">
          <w:rPr>
            <w:rFonts w:ascii="Times New Roman" w:hAnsi="Times New Roman" w:cs="Times New Roman"/>
            <w:szCs w:val="21"/>
          </w:rPr>
          <w:delText xml:space="preserve">ut </w:delText>
        </w:r>
        <w:r w:rsidDel="00C8067A">
          <w:rPr>
            <w:rFonts w:ascii="Times New Roman" w:hAnsi="Times New Roman" w:cs="Times New Roman"/>
            <w:szCs w:val="21"/>
          </w:rPr>
          <w:delText>m</w:delText>
        </w:r>
        <w:r w:rsidRPr="00603F06" w:rsidDel="00C8067A">
          <w:rPr>
            <w:rFonts w:ascii="Times New Roman" w:hAnsi="Times New Roman" w:cs="Times New Roman"/>
            <w:szCs w:val="21"/>
          </w:rPr>
          <w:delText xml:space="preserve">icrobiome </w:delText>
        </w:r>
        <w:r w:rsidDel="00C8067A">
          <w:rPr>
            <w:rFonts w:ascii="Times New Roman" w:hAnsi="Times New Roman" w:cs="Times New Roman"/>
            <w:szCs w:val="21"/>
          </w:rPr>
          <w:delText>a</w:delText>
        </w:r>
        <w:r w:rsidRPr="00603F06" w:rsidDel="00C8067A">
          <w:rPr>
            <w:rFonts w:ascii="Times New Roman" w:hAnsi="Times New Roman" w:cs="Times New Roman"/>
            <w:szCs w:val="21"/>
          </w:rPr>
          <w:delText>ssociated with</w:delText>
        </w:r>
        <w:r w:rsidDel="00C8067A">
          <w:rPr>
            <w:rFonts w:ascii="Times New Roman" w:hAnsi="Times New Roman" w:cs="Times New Roman"/>
            <w:szCs w:val="21"/>
          </w:rPr>
          <w:delText xml:space="preserve"> the microbial </w:delText>
        </w:r>
        <w:r w:rsidRPr="00603F06" w:rsidDel="00C8067A">
          <w:rPr>
            <w:rFonts w:ascii="Times New Roman" w:hAnsi="Times New Roman" w:cs="Times New Roman"/>
            <w:szCs w:val="21"/>
          </w:rPr>
          <w:delText>biphasic</w:delText>
        </w:r>
        <w:r w:rsidDel="00C8067A">
          <w:rPr>
            <w:rFonts w:ascii="Times New Roman" w:hAnsi="Times New Roman" w:cs="Times New Roman"/>
            <w:szCs w:val="21"/>
          </w:rPr>
          <w:delText xml:space="preserve"> dynamics, </w:delText>
        </w:r>
        <w:r w:rsidDel="00C8067A">
          <w:rPr>
            <w:rFonts w:ascii="Times New Roman" w:hAnsi="Times New Roman" w:cs="Times New Roman"/>
            <w:color w:val="2A2A2A"/>
            <w:szCs w:val="21"/>
            <w:shd w:val="clear" w:color="auto" w:fill="FFFFFF"/>
          </w:rPr>
          <w:delText>m</w:delText>
        </w:r>
        <w:r w:rsidRPr="00923B85" w:rsidDel="00C8067A">
          <w:rPr>
            <w:rFonts w:ascii="Times New Roman" w:hAnsi="Times New Roman" w:cs="Times New Roman"/>
            <w:color w:val="2A2A2A"/>
            <w:szCs w:val="21"/>
            <w:shd w:val="clear" w:color="auto" w:fill="FFFFFF"/>
          </w:rPr>
          <w:delText xml:space="preserve">etagenomic sequencing was performed </w:delText>
        </w:r>
        <w:r w:rsidDel="00C8067A">
          <w:rPr>
            <w:rFonts w:ascii="Times New Roman" w:hAnsi="Times New Roman" w:cs="Times New Roman"/>
            <w:color w:val="2A2A2A"/>
            <w:szCs w:val="21"/>
            <w:shd w:val="clear" w:color="auto" w:fill="FFFFFF"/>
          </w:rPr>
          <w:delText>for</w:delText>
        </w:r>
        <w:r w:rsidRPr="00923B85" w:rsidDel="00C8067A">
          <w:rPr>
            <w:rFonts w:ascii="Times New Roman" w:hAnsi="Times New Roman" w:cs="Times New Roman"/>
            <w:color w:val="2A2A2A"/>
            <w:szCs w:val="21"/>
            <w:shd w:val="clear" w:color="auto" w:fill="FFFFFF"/>
          </w:rPr>
          <w:delText xml:space="preserve"> inulin diet group at day 0, 5 and 31.</w:delText>
        </w:r>
        <w:r w:rsidDel="00C8067A">
          <w:rPr>
            <w:rFonts w:ascii="Times New Roman" w:hAnsi="Times New Roman" w:cs="Times New Roman"/>
            <w:color w:val="2A2A2A"/>
            <w:szCs w:val="21"/>
            <w:shd w:val="clear" w:color="auto" w:fill="FFFFFF"/>
          </w:rPr>
          <w:delText xml:space="preserve"> </w:delText>
        </w:r>
        <w:r w:rsidDel="00C8067A">
          <w:rPr>
            <w:rFonts w:ascii="Times New Roman" w:hAnsi="Times New Roman" w:cs="Times New Roman"/>
            <w:color w:val="000000"/>
            <w:szCs w:val="21"/>
          </w:rPr>
          <w:delText xml:space="preserve">Most of the significant different functional pathways between day 5 and 31 showed decreasing trends, indicating an </w:delText>
        </w:r>
        <w:r w:rsidRPr="008D7E49" w:rsidDel="00C8067A">
          <w:rPr>
            <w:rFonts w:ascii="Times New Roman" w:hAnsi="Times New Roman" w:cs="Times New Roman"/>
            <w:color w:val="000000"/>
            <w:szCs w:val="21"/>
          </w:rPr>
          <w:delText>occurrence</w:delText>
        </w:r>
        <w:r w:rsidDel="00C8067A">
          <w:rPr>
            <w:rFonts w:ascii="Times New Roman" w:hAnsi="Times New Roman" w:cs="Times New Roman"/>
            <w:color w:val="000000"/>
            <w:szCs w:val="21"/>
          </w:rPr>
          <w:delText xml:space="preserve"> of functional discount of the gut microbiome after the short-term response.</w:delText>
        </w:r>
      </w:del>
    </w:p>
    <w:p w14:paraId="42F461E8" w14:textId="4E45E545" w:rsidR="00C216AA" w:rsidDel="00C8067A" w:rsidRDefault="00C216AA">
      <w:pPr>
        <w:pStyle w:val="ListParagraph"/>
        <w:widowControl/>
        <w:spacing w:after="240"/>
        <w:jc w:val="left"/>
        <w:rPr>
          <w:del w:id="3237" w:author="刘 红宾" w:date="2020-12-14T15:53:00Z"/>
          <w:rFonts w:ascii="Times New Roman" w:hAnsi="Times New Roman" w:cs="Times New Roman"/>
          <w:color w:val="2A2A2A"/>
          <w:szCs w:val="21"/>
          <w:shd w:val="clear" w:color="auto" w:fill="FFFFFF"/>
        </w:rPr>
        <w:pPrChange w:id="3238" w:author="刘 红宾" w:date="2020-12-14T15:53:00Z">
          <w:pPr>
            <w:pStyle w:val="ListParagraph"/>
            <w:spacing w:after="240"/>
          </w:pPr>
        </w:pPrChange>
      </w:pPr>
    </w:p>
    <w:p w14:paraId="591E3F4A" w14:textId="4A087DD9" w:rsidR="003D4CB9" w:rsidDel="00C8067A" w:rsidRDefault="003D4CB9">
      <w:pPr>
        <w:pStyle w:val="ListParagraph"/>
        <w:widowControl/>
        <w:spacing w:after="240"/>
        <w:jc w:val="left"/>
        <w:rPr>
          <w:del w:id="3239" w:author="刘 红宾" w:date="2020-12-14T15:53:00Z"/>
          <w:rFonts w:ascii="Times New Roman" w:hAnsi="Times New Roman" w:cs="Times New Roman"/>
          <w:color w:val="2A2A2A"/>
          <w:szCs w:val="21"/>
          <w:shd w:val="clear" w:color="auto" w:fill="FFFFFF"/>
        </w:rPr>
        <w:pPrChange w:id="3240" w:author="刘 红宾" w:date="2020-12-14T15:53:00Z">
          <w:pPr>
            <w:pStyle w:val="ListParagraph"/>
            <w:spacing w:after="240"/>
          </w:pPr>
        </w:pPrChange>
      </w:pPr>
      <w:del w:id="3241" w:author="刘 红宾" w:date="2020-12-14T15:53:00Z">
        <w:r w:rsidRPr="003D4CB9" w:rsidDel="00C8067A">
          <w:rPr>
            <w:rFonts w:ascii="Times New Roman" w:hAnsi="Times New Roman" w:cs="Times New Roman"/>
            <w:color w:val="2A2A2A"/>
            <w:szCs w:val="21"/>
            <w:shd w:val="clear" w:color="auto" w:fill="FFFFFF"/>
          </w:rPr>
          <w:delText>the maturation of the intestinal immune</w:delText>
        </w:r>
        <w:r w:rsidDel="00C8067A">
          <w:rPr>
            <w:rFonts w:ascii="Times New Roman" w:hAnsi="Times New Roman" w:cs="Times New Roman" w:hint="eastAsia"/>
            <w:color w:val="2A2A2A"/>
            <w:szCs w:val="21"/>
            <w:shd w:val="clear" w:color="auto" w:fill="FFFFFF"/>
          </w:rPr>
          <w:delText xml:space="preserve"> </w:delText>
        </w:r>
        <w:r w:rsidRPr="003D4CB9" w:rsidDel="00C8067A">
          <w:rPr>
            <w:rFonts w:ascii="Times New Roman" w:hAnsi="Times New Roman" w:cs="Times New Roman"/>
            <w:color w:val="2A2A2A"/>
            <w:szCs w:val="21"/>
            <w:shd w:val="clear" w:color="auto" w:fill="FFFFFF"/>
          </w:rPr>
          <w:delText>system significantly depends on mucosa-associated microbes [17–19] and that substantial differences exist between mucosa-associated and fecal microbiota [20–24], it</w:delText>
        </w:r>
        <w:r w:rsidDel="00C8067A">
          <w:rPr>
            <w:rFonts w:ascii="Times New Roman" w:hAnsi="Times New Roman" w:cs="Times New Roman" w:hint="eastAsia"/>
            <w:color w:val="2A2A2A"/>
            <w:szCs w:val="21"/>
            <w:shd w:val="clear" w:color="auto" w:fill="FFFFFF"/>
          </w:rPr>
          <w:delText xml:space="preserve"> </w:delText>
        </w:r>
        <w:r w:rsidRPr="003D4CB9" w:rsidDel="00C8067A">
          <w:rPr>
            <w:rFonts w:ascii="Times New Roman" w:hAnsi="Times New Roman" w:cs="Times New Roman"/>
            <w:color w:val="2A2A2A"/>
            <w:szCs w:val="21"/>
            <w:shd w:val="clear" w:color="auto" w:fill="FFFFFF"/>
          </w:rPr>
          <w:delText>is critically important to study the development of intestinal mucosa-associated microbiota in early life.</w:delText>
        </w:r>
      </w:del>
    </w:p>
    <w:p w14:paraId="0F3CD708" w14:textId="7CD694C0" w:rsidR="005E5EC9" w:rsidDel="00C8067A" w:rsidRDefault="00EE04AC">
      <w:pPr>
        <w:pStyle w:val="ListParagraph"/>
        <w:widowControl/>
        <w:spacing w:after="240"/>
        <w:jc w:val="left"/>
        <w:rPr>
          <w:del w:id="3242" w:author="刘 红宾" w:date="2020-12-14T15:53:00Z"/>
          <w:rFonts w:ascii="Times New Roman" w:hAnsi="Times New Roman" w:cs="Times New Roman"/>
          <w:color w:val="2A2A2A"/>
          <w:szCs w:val="21"/>
          <w:shd w:val="clear" w:color="auto" w:fill="FFFFFF"/>
        </w:rPr>
        <w:pPrChange w:id="3243" w:author="刘 红宾" w:date="2020-12-14T15:53:00Z">
          <w:pPr>
            <w:pStyle w:val="ListParagraph"/>
            <w:spacing w:after="240"/>
          </w:pPr>
        </w:pPrChange>
      </w:pPr>
      <w:del w:id="3244" w:author="刘 红宾" w:date="2020-12-14T15:53:00Z">
        <w:r w:rsidRPr="00EE04AC" w:rsidDel="00C8067A">
          <w:rPr>
            <w:rFonts w:ascii="Times New Roman" w:hAnsi="Times New Roman" w:cs="Times New Roman"/>
            <w:color w:val="2A2A2A"/>
            <w:szCs w:val="21"/>
            <w:shd w:val="clear" w:color="auto" w:fill="FFFFFF"/>
          </w:rPr>
          <w:delText>found that inulin c</w:delText>
        </w:r>
        <w:r w:rsidDel="00C8067A">
          <w:rPr>
            <w:rFonts w:ascii="Times New Roman" w:hAnsi="Times New Roman" w:cs="Times New Roman"/>
            <w:color w:val="2A2A2A"/>
            <w:szCs w:val="21"/>
            <w:shd w:val="clear" w:color="auto" w:fill="FFFFFF"/>
          </w:rPr>
          <w:delText>ould</w:delText>
        </w:r>
        <w:r w:rsidRPr="00EE04AC" w:rsidDel="00C8067A">
          <w:rPr>
            <w:rFonts w:ascii="Times New Roman" w:hAnsi="Times New Roman" w:cs="Times New Roman"/>
            <w:color w:val="2A2A2A"/>
            <w:szCs w:val="21"/>
            <w:shd w:val="clear" w:color="auto" w:fill="FFFFFF"/>
          </w:rPr>
          <w:delText xml:space="preserve"> increase the metabolism of butyric acid and by targeted enrichment of butyric acid-producing bacteria. However, the regulation of butyric acid by inulin is only effective in some individuals. </w:delText>
        </w:r>
        <w:r w:rsidDel="00C8067A">
          <w:rPr>
            <w:rFonts w:ascii="Times New Roman" w:hAnsi="Times New Roman" w:cs="Times New Roman"/>
            <w:color w:val="2A2A2A"/>
            <w:szCs w:val="21"/>
            <w:shd w:val="clear" w:color="auto" w:fill="FFFFFF"/>
          </w:rPr>
          <w:delText xml:space="preserve">The other </w:delText>
        </w:r>
        <w:r w:rsidRPr="00EE04AC" w:rsidDel="00C8067A">
          <w:rPr>
            <w:rFonts w:ascii="Times New Roman" w:hAnsi="Times New Roman" w:cs="Times New Roman"/>
            <w:color w:val="2A2A2A"/>
            <w:szCs w:val="21"/>
            <w:shd w:val="clear" w:color="auto" w:fill="FFFFFF"/>
          </w:rPr>
          <w:delText xml:space="preserve">individuals did not experience the expected increase in butyrate levels and improvement in </w:delText>
        </w:r>
        <w:r w:rsidR="005452F3" w:rsidRPr="00EE04AC" w:rsidDel="00C8067A">
          <w:rPr>
            <w:rFonts w:ascii="Times New Roman" w:hAnsi="Times New Roman" w:cs="Times New Roman"/>
            <w:color w:val="2A2A2A"/>
            <w:szCs w:val="21"/>
            <w:shd w:val="clear" w:color="auto" w:fill="FFFFFF"/>
          </w:rPr>
          <w:delText>ulcerative colitis</w:delText>
        </w:r>
        <w:r w:rsidDel="00C8067A">
          <w:rPr>
            <w:rFonts w:ascii="Times New Roman" w:hAnsi="Times New Roman" w:cs="Times New Roman"/>
            <w:color w:val="2A2A2A"/>
            <w:szCs w:val="21"/>
            <w:shd w:val="clear" w:color="auto" w:fill="FFFFFF"/>
          </w:rPr>
          <w:delText>.</w:delText>
        </w:r>
        <w:r w:rsidR="005452F3" w:rsidDel="00C8067A">
          <w:rPr>
            <w:rFonts w:ascii="Times New Roman" w:hAnsi="Times New Roman" w:cs="Times New Roman"/>
            <w:color w:val="2A2A2A"/>
            <w:szCs w:val="21"/>
            <w:shd w:val="clear" w:color="auto" w:fill="FFFFFF"/>
          </w:rPr>
          <w:delText xml:space="preserve"> </w:delText>
        </w:r>
        <w:r w:rsidR="00FB28F0" w:rsidDel="00C8067A">
          <w:rPr>
            <w:rFonts w:ascii="Times New Roman" w:hAnsi="Times New Roman" w:cs="Times New Roman"/>
            <w:color w:val="2A2A2A"/>
            <w:szCs w:val="21"/>
            <w:shd w:val="clear" w:color="auto" w:fill="FFFFFF"/>
          </w:rPr>
          <w:delText xml:space="preserve">Similarly, </w:delText>
        </w:r>
        <w:r w:rsidR="005E5EC9" w:rsidDel="00C8067A">
          <w:rPr>
            <w:rFonts w:ascii="Times New Roman" w:hAnsi="Times New Roman" w:cs="Times New Roman"/>
            <w:color w:val="2A2A2A"/>
            <w:szCs w:val="21"/>
            <w:shd w:val="clear" w:color="auto" w:fill="FFFFFF"/>
          </w:rPr>
          <w:delText>h</w:delText>
        </w:r>
        <w:r w:rsidR="005E5EC9" w:rsidRPr="0074101E" w:rsidDel="00C8067A">
          <w:rPr>
            <w:rFonts w:ascii="Times New Roman" w:hAnsi="Times New Roman" w:cs="Times New Roman"/>
            <w:color w:val="2A2A2A"/>
            <w:szCs w:val="21"/>
            <w:shd w:val="clear" w:color="auto" w:fill="FFFFFF"/>
          </w:rPr>
          <w:delText>ealthy</w:delText>
        </w:r>
        <w:r w:rsidR="005E5EC9" w:rsidDel="00C8067A">
          <w:rPr>
            <w:rFonts w:ascii="Times New Roman" w:hAnsi="Times New Roman" w:cs="Times New Roman"/>
            <w:color w:val="2A2A2A"/>
            <w:szCs w:val="21"/>
            <w:shd w:val="clear" w:color="auto" w:fill="FFFFFF"/>
          </w:rPr>
          <w:delText xml:space="preserve"> </w:delText>
        </w:r>
        <w:r w:rsidR="005E5EC9" w:rsidRPr="0074101E" w:rsidDel="00C8067A">
          <w:rPr>
            <w:rFonts w:ascii="Times New Roman" w:hAnsi="Times New Roman" w:cs="Times New Roman"/>
            <w:color w:val="2A2A2A"/>
            <w:szCs w:val="21"/>
            <w:shd w:val="clear" w:color="auto" w:fill="FFFFFF"/>
          </w:rPr>
          <w:delText>individuals who showed improved glucose metabolism following barley kernel-based bread consumption were associated with a higher abundance of</w:delText>
        </w:r>
        <w:r w:rsidR="005E5EC9" w:rsidDel="00C8067A">
          <w:rPr>
            <w:rFonts w:ascii="Times New Roman" w:hAnsi="Times New Roman" w:cs="Times New Roman"/>
            <w:color w:val="2A2A2A"/>
            <w:szCs w:val="21"/>
            <w:shd w:val="clear" w:color="auto" w:fill="FFFFFF"/>
          </w:rPr>
          <w:delText xml:space="preserve"> </w:delText>
        </w:r>
        <w:r w:rsidR="005E5EC9" w:rsidRPr="0074101E" w:rsidDel="00C8067A">
          <w:rPr>
            <w:rFonts w:ascii="Times New Roman" w:hAnsi="Times New Roman" w:cs="Times New Roman"/>
            <w:i/>
            <w:iCs/>
            <w:color w:val="2A2A2A"/>
            <w:szCs w:val="21"/>
            <w:shd w:val="clear" w:color="auto" w:fill="FFFFFF"/>
          </w:rPr>
          <w:delText>Prevotella</w:delText>
        </w:r>
        <w:r w:rsidR="005E5EC9" w:rsidRPr="0074101E" w:rsidDel="00C8067A">
          <w:rPr>
            <w:rFonts w:ascii="Times New Roman" w:hAnsi="Times New Roman" w:cs="Times New Roman"/>
            <w:color w:val="2A2A2A"/>
            <w:szCs w:val="21"/>
            <w:shd w:val="clear" w:color="auto" w:fill="FFFFFF"/>
          </w:rPr>
          <w:delText xml:space="preserve"> species</w:delText>
        </w:r>
        <w:r w:rsidR="005E5EC9" w:rsidDel="00C8067A">
          <w:rPr>
            <w:rFonts w:ascii="Times New Roman" w:hAnsi="Times New Roman" w:cs="Times New Roman"/>
            <w:color w:val="2A2A2A"/>
            <w:szCs w:val="21"/>
            <w:shd w:val="clear" w:color="auto" w:fill="FFFFFF"/>
          </w:rPr>
          <w:delText>.</w:delText>
        </w:r>
      </w:del>
    </w:p>
    <w:p w14:paraId="4D133883" w14:textId="4F159245" w:rsidR="005E5EC9" w:rsidDel="00C8067A" w:rsidRDefault="005E5EC9">
      <w:pPr>
        <w:pStyle w:val="ListParagraph"/>
        <w:widowControl/>
        <w:spacing w:after="240"/>
        <w:jc w:val="left"/>
        <w:rPr>
          <w:del w:id="3245" w:author="刘 红宾" w:date="2020-12-14T15:53:00Z"/>
          <w:rFonts w:ascii="Times New Roman" w:hAnsi="Times New Roman" w:cs="Times New Roman"/>
          <w:color w:val="2A2A2A"/>
          <w:szCs w:val="21"/>
          <w:shd w:val="clear" w:color="auto" w:fill="FFFFFF"/>
        </w:rPr>
        <w:pPrChange w:id="3246" w:author="刘 红宾" w:date="2020-12-14T15:53:00Z">
          <w:pPr>
            <w:pStyle w:val="ListParagraph"/>
            <w:spacing w:after="240"/>
          </w:pPr>
        </w:pPrChange>
      </w:pPr>
    </w:p>
    <w:p w14:paraId="426D4DB9" w14:textId="0999391C" w:rsidR="005E5EC9" w:rsidDel="00C8067A" w:rsidRDefault="005E5EC9">
      <w:pPr>
        <w:pStyle w:val="ListParagraph"/>
        <w:widowControl/>
        <w:spacing w:after="240"/>
        <w:jc w:val="left"/>
        <w:rPr>
          <w:del w:id="3247" w:author="刘 红宾" w:date="2020-12-14T15:53:00Z"/>
          <w:rFonts w:ascii="Times New Roman" w:hAnsi="Times New Roman" w:cs="Times New Roman"/>
          <w:color w:val="2A2A2A"/>
          <w:szCs w:val="21"/>
          <w:shd w:val="clear" w:color="auto" w:fill="FFFFFF"/>
        </w:rPr>
        <w:pPrChange w:id="3248" w:author="刘 红宾" w:date="2020-12-14T15:53:00Z">
          <w:pPr>
            <w:pStyle w:val="ListParagraph"/>
            <w:spacing w:after="240"/>
          </w:pPr>
        </w:pPrChange>
      </w:pPr>
    </w:p>
    <w:p w14:paraId="1D0CD109" w14:textId="0F0C8D40" w:rsidR="00EE04AC" w:rsidRPr="00FB28F0" w:rsidDel="00C8067A" w:rsidRDefault="00FB28F0">
      <w:pPr>
        <w:pStyle w:val="ListParagraph"/>
        <w:widowControl/>
        <w:spacing w:after="240"/>
        <w:jc w:val="left"/>
        <w:rPr>
          <w:del w:id="3249" w:author="刘 红宾" w:date="2020-12-14T15:53:00Z"/>
          <w:rFonts w:ascii="Times New Roman" w:hAnsi="Times New Roman" w:cs="Times New Roman"/>
          <w:color w:val="2A2A2A"/>
          <w:szCs w:val="21"/>
          <w:shd w:val="clear" w:color="auto" w:fill="FFFFFF"/>
        </w:rPr>
        <w:pPrChange w:id="3250" w:author="刘 红宾" w:date="2020-12-14T15:53:00Z">
          <w:pPr>
            <w:pStyle w:val="ListParagraph"/>
            <w:spacing w:after="240"/>
          </w:pPr>
        </w:pPrChange>
      </w:pPr>
      <w:del w:id="3251" w:author="刘 红宾" w:date="2020-12-14T15:53:00Z">
        <w:r w:rsidRPr="00565FAA" w:rsidDel="00C8067A">
          <w:rPr>
            <w:rFonts w:ascii="Times New Roman" w:hAnsi="Times New Roman" w:cs="Times New Roman"/>
            <w:color w:val="2A2A2A"/>
            <w:szCs w:val="21"/>
            <w:shd w:val="clear" w:color="auto" w:fill="FFFFFF"/>
          </w:rPr>
          <w:delText>resistant starches</w:delText>
        </w:r>
        <w:r w:rsidRPr="00FB28F0" w:rsidDel="00C8067A">
          <w:rPr>
            <w:rFonts w:ascii="Times New Roman" w:hAnsi="Times New Roman" w:cs="Times New Roman"/>
            <w:color w:val="2A2A2A"/>
            <w:szCs w:val="21"/>
            <w:shd w:val="clear" w:color="auto" w:fill="FFFFFF"/>
          </w:rPr>
          <w:delText xml:space="preserve"> supplementation</w:delText>
        </w:r>
        <w:r w:rsidDel="00C8067A">
          <w:rPr>
            <w:rFonts w:ascii="Times New Roman" w:hAnsi="Times New Roman" w:cs="Times New Roman"/>
            <w:color w:val="2A2A2A"/>
            <w:szCs w:val="21"/>
            <w:shd w:val="clear" w:color="auto" w:fill="FFFFFF"/>
          </w:rPr>
          <w:delText xml:space="preserve">. </w:delText>
        </w:r>
      </w:del>
    </w:p>
    <w:p w14:paraId="1DEABDD3" w14:textId="0C3C4533" w:rsidR="006852F5" w:rsidDel="00C8067A" w:rsidRDefault="006852F5">
      <w:pPr>
        <w:pStyle w:val="ListParagraph"/>
        <w:widowControl/>
        <w:spacing w:after="240"/>
        <w:jc w:val="left"/>
        <w:rPr>
          <w:del w:id="3252" w:author="刘 红宾" w:date="2020-12-14T15:53:00Z"/>
          <w:rFonts w:ascii="Times New Roman" w:hAnsi="Times New Roman" w:cs="Times New Roman"/>
          <w:color w:val="2A2A2A"/>
          <w:szCs w:val="21"/>
          <w:shd w:val="clear" w:color="auto" w:fill="FFFFFF"/>
        </w:rPr>
        <w:pPrChange w:id="3253" w:author="刘 红宾" w:date="2020-12-14T15:53:00Z">
          <w:pPr>
            <w:pStyle w:val="ListParagraph"/>
            <w:spacing w:after="240"/>
          </w:pPr>
        </w:pPrChange>
      </w:pPr>
      <w:del w:id="3254" w:author="刘 红宾" w:date="2020-12-14T15:53:00Z">
        <w:r w:rsidDel="00C8067A">
          <w:rPr>
            <w:rFonts w:ascii="Times New Roman" w:hAnsi="Times New Roman" w:cs="Times New Roman"/>
            <w:color w:val="2A2A2A"/>
            <w:szCs w:val="21"/>
            <w:shd w:val="clear" w:color="auto" w:fill="FFFFFF"/>
          </w:rPr>
          <w:delText>which has been attributed to the individualized pretreatment gut microbiome</w:delText>
        </w:r>
      </w:del>
    </w:p>
    <w:p w14:paraId="08195533" w14:textId="7FE56A36" w:rsidR="00907724" w:rsidRPr="007A5AFA" w:rsidDel="00C8067A" w:rsidRDefault="00907724">
      <w:pPr>
        <w:pStyle w:val="ListParagraph"/>
        <w:widowControl/>
        <w:spacing w:after="240"/>
        <w:jc w:val="left"/>
        <w:rPr>
          <w:del w:id="3255" w:author="刘 红宾" w:date="2020-12-14T15:53:00Z"/>
          <w:rFonts w:ascii="Times New Roman" w:hAnsi="Times New Roman" w:cs="Times New Roman"/>
          <w:color w:val="2A2A2A"/>
          <w:szCs w:val="21"/>
          <w:shd w:val="clear" w:color="auto" w:fill="FFFFFF"/>
        </w:rPr>
        <w:pPrChange w:id="3256" w:author="刘 红宾" w:date="2020-12-14T15:53:00Z">
          <w:pPr>
            <w:pStyle w:val="ListParagraph"/>
            <w:spacing w:after="240"/>
          </w:pPr>
        </w:pPrChange>
      </w:pPr>
      <w:del w:id="3257" w:author="刘 红宾" w:date="2020-12-14T15:53:00Z">
        <w:r w:rsidRPr="0074101E" w:rsidDel="00C8067A">
          <w:rPr>
            <w:rFonts w:ascii="Times New Roman" w:hAnsi="Times New Roman" w:cs="Times New Roman"/>
            <w:color w:val="2A2A2A"/>
            <w:szCs w:val="21"/>
            <w:shd w:val="clear" w:color="auto" w:fill="FFFFFF"/>
          </w:rPr>
          <w:delText>in obese individuals</w:delText>
        </w:r>
        <w:r w:rsidDel="00C8067A">
          <w:rPr>
            <w:rFonts w:ascii="Times New Roman" w:hAnsi="Times New Roman" w:cs="Times New Roman"/>
            <w:color w:val="2A2A2A"/>
            <w:szCs w:val="21"/>
            <w:shd w:val="clear" w:color="auto" w:fill="FFFFFF"/>
          </w:rPr>
          <w:delText xml:space="preserve"> </w:delText>
        </w:r>
        <w:r w:rsidRPr="0074101E" w:rsidDel="00C8067A">
          <w:rPr>
            <w:rFonts w:ascii="Times New Roman" w:hAnsi="Times New Roman" w:cs="Times New Roman"/>
            <w:color w:val="2A2A2A"/>
            <w:szCs w:val="21"/>
            <w:shd w:val="clear" w:color="auto" w:fill="FFFFFF"/>
          </w:rPr>
          <w:delText>on a</w:delText>
        </w:r>
        <w:r w:rsidDel="00C8067A">
          <w:rPr>
            <w:rFonts w:ascii="Times New Roman" w:hAnsi="Times New Roman" w:cs="Times New Roman"/>
            <w:color w:val="2A2A2A"/>
            <w:szCs w:val="21"/>
            <w:shd w:val="clear" w:color="auto" w:fill="FFFFFF"/>
          </w:rPr>
          <w:delText>n</w:delText>
        </w:r>
        <w:r w:rsidRPr="0074101E" w:rsidDel="00C8067A">
          <w:rPr>
            <w:rFonts w:ascii="Times New Roman" w:hAnsi="Times New Roman" w:cs="Times New Roman"/>
            <w:color w:val="2A2A2A"/>
            <w:szCs w:val="21"/>
            <w:shd w:val="clear" w:color="auto" w:fill="FFFFFF"/>
          </w:rPr>
          <w:delText xml:space="preserve"> </w:delText>
        </w:r>
        <w:r w:rsidDel="00C8067A">
          <w:rPr>
            <w:rFonts w:ascii="Times New Roman" w:hAnsi="Times New Roman" w:cs="Times New Roman"/>
            <w:color w:val="2A2A2A"/>
            <w:szCs w:val="21"/>
            <w:shd w:val="clear" w:color="auto" w:fill="FFFFFF"/>
          </w:rPr>
          <w:delText>inulin</w:delText>
        </w:r>
        <w:r w:rsidRPr="0074101E" w:rsidDel="00C8067A">
          <w:rPr>
            <w:rFonts w:ascii="Times New Roman" w:hAnsi="Times New Roman" w:cs="Times New Roman"/>
            <w:color w:val="2A2A2A"/>
            <w:szCs w:val="21"/>
            <w:shd w:val="clear" w:color="auto" w:fill="FFFFFF"/>
          </w:rPr>
          <w:delText xml:space="preserve">-enriched diet, individuals with higher levels of baseline </w:delText>
        </w:r>
        <w:r w:rsidRPr="0074101E" w:rsidDel="00C8067A">
          <w:rPr>
            <w:rFonts w:ascii="Times New Roman" w:hAnsi="Times New Roman" w:cs="Times New Roman"/>
            <w:i/>
            <w:iCs/>
            <w:color w:val="2A2A2A"/>
            <w:szCs w:val="21"/>
            <w:shd w:val="clear" w:color="auto" w:fill="FFFFFF"/>
          </w:rPr>
          <w:delText>Anaerostipes</w:delText>
        </w:r>
        <w:r w:rsidRPr="0074101E" w:rsidDel="00C8067A">
          <w:rPr>
            <w:rFonts w:ascii="Times New Roman" w:hAnsi="Times New Roman" w:cs="Times New Roman"/>
            <w:color w:val="2A2A2A"/>
            <w:szCs w:val="21"/>
            <w:shd w:val="clear" w:color="auto" w:fill="FFFFFF"/>
          </w:rPr>
          <w:delText xml:space="preserve">, </w:delText>
        </w:r>
        <w:r w:rsidRPr="0074101E" w:rsidDel="00C8067A">
          <w:rPr>
            <w:rFonts w:ascii="Times New Roman" w:hAnsi="Times New Roman" w:cs="Times New Roman"/>
            <w:i/>
            <w:iCs/>
            <w:color w:val="2A2A2A"/>
            <w:szCs w:val="21"/>
            <w:shd w:val="clear" w:color="auto" w:fill="FFFFFF"/>
          </w:rPr>
          <w:delText>Akkermansia</w:delText>
        </w:r>
        <w:r w:rsidRPr="0074101E" w:rsidDel="00C8067A">
          <w:rPr>
            <w:rFonts w:ascii="Times New Roman" w:hAnsi="Times New Roman" w:cs="Times New Roman"/>
            <w:color w:val="2A2A2A"/>
            <w:szCs w:val="21"/>
            <w:shd w:val="clear" w:color="auto" w:fill="FFFFFF"/>
          </w:rPr>
          <w:delText xml:space="preserve"> and</w:delText>
        </w:r>
        <w:r w:rsidDel="00C8067A">
          <w:rPr>
            <w:rFonts w:ascii="Times New Roman" w:hAnsi="Times New Roman" w:cs="Times New Roman"/>
            <w:color w:val="2A2A2A"/>
            <w:szCs w:val="21"/>
            <w:shd w:val="clear" w:color="auto" w:fill="FFFFFF"/>
          </w:rPr>
          <w:delText xml:space="preserve"> </w:delText>
        </w:r>
        <w:r w:rsidRPr="0074101E" w:rsidDel="00C8067A">
          <w:rPr>
            <w:rFonts w:ascii="Times New Roman" w:hAnsi="Times New Roman" w:cs="Times New Roman"/>
            <w:i/>
            <w:iCs/>
            <w:color w:val="2A2A2A"/>
            <w:szCs w:val="21"/>
            <w:shd w:val="clear" w:color="auto" w:fill="FFFFFF"/>
          </w:rPr>
          <w:delText>Butyricicoccus</w:delText>
        </w:r>
        <w:r w:rsidRPr="00907724" w:rsidDel="00C8067A">
          <w:rPr>
            <w:rFonts w:ascii="Times New Roman" w:hAnsi="Times New Roman" w:cs="Times New Roman"/>
            <w:color w:val="2A2A2A"/>
            <w:szCs w:val="21"/>
            <w:shd w:val="clear" w:color="auto" w:fill="FFFFFF"/>
          </w:rPr>
          <w:delText xml:space="preserve"> exhibited a greater</w:delText>
        </w:r>
        <w:r w:rsidRPr="0074101E" w:rsidDel="00C8067A">
          <w:rPr>
            <w:rFonts w:ascii="Times New Roman" w:hAnsi="Times New Roman" w:cs="Times New Roman"/>
            <w:color w:val="2A2A2A"/>
            <w:szCs w:val="21"/>
            <w:shd w:val="clear" w:color="auto" w:fill="FFFFFF"/>
          </w:rPr>
          <w:delText xml:space="preserve"> decrease of body mass index.</w:delText>
        </w:r>
        <w:r w:rsidDel="00C8067A">
          <w:rPr>
            <w:rFonts w:ascii="Times New Roman" w:hAnsi="Times New Roman" w:cs="Times New Roman"/>
            <w:color w:val="2A2A2A"/>
            <w:szCs w:val="21"/>
            <w:shd w:val="clear" w:color="auto" w:fill="FFFFFF"/>
          </w:rPr>
          <w:delText xml:space="preserve"> </w:delText>
        </w:r>
        <w:r w:rsidRPr="0074101E" w:rsidDel="00C8067A">
          <w:rPr>
            <w:rFonts w:ascii="Times New Roman" w:hAnsi="Times New Roman" w:cs="Times New Roman"/>
            <w:color w:val="2A2A2A"/>
            <w:szCs w:val="21"/>
            <w:shd w:val="clear" w:color="auto" w:fill="FFFFFF"/>
          </w:rPr>
          <w:delText>Similarly,</w:delText>
        </w:r>
        <w:r w:rsidDel="00C8067A">
          <w:rPr>
            <w:rFonts w:ascii="Times New Roman" w:hAnsi="Times New Roman" w:cs="Times New Roman"/>
            <w:color w:val="2A2A2A"/>
            <w:szCs w:val="21"/>
            <w:shd w:val="clear" w:color="auto" w:fill="FFFFFF"/>
          </w:rPr>
          <w:delText xml:space="preserve"> </w:delText>
        </w:r>
        <w:r w:rsidR="00FF54D1" w:rsidDel="00C8067A">
          <w:rPr>
            <w:rFonts w:ascii="Times New Roman" w:hAnsi="Times New Roman" w:cs="Times New Roman"/>
            <w:color w:val="2A2A2A"/>
            <w:szCs w:val="21"/>
            <w:shd w:val="clear" w:color="auto" w:fill="FFFFFF"/>
          </w:rPr>
          <w:delText xml:space="preserve">between </w:delText>
        </w:r>
        <w:r w:rsidR="00FF54D1" w:rsidRPr="00FF54D1" w:rsidDel="00C8067A">
          <w:rPr>
            <w:rFonts w:ascii="Times New Roman" w:hAnsi="Times New Roman" w:cs="Times New Roman"/>
            <w:color w:val="2A2A2A"/>
            <w:szCs w:val="21"/>
            <w:shd w:val="clear" w:color="auto" w:fill="FFFFFF"/>
          </w:rPr>
          <w:delText xml:space="preserve">sourdough whole-grain bread </w:delText>
        </w:r>
        <w:r w:rsidR="006852F5" w:rsidDel="00C8067A">
          <w:rPr>
            <w:rFonts w:ascii="Times New Roman" w:hAnsi="Times New Roman" w:cs="Times New Roman"/>
            <w:color w:val="2A2A2A"/>
            <w:szCs w:val="21"/>
            <w:shd w:val="clear" w:color="auto" w:fill="FFFFFF"/>
          </w:rPr>
          <w:delText xml:space="preserve">and </w:delText>
        </w:r>
        <w:r w:rsidR="006852F5" w:rsidRPr="006852F5" w:rsidDel="00C8067A">
          <w:rPr>
            <w:rFonts w:ascii="Times New Roman" w:hAnsi="Times New Roman" w:cs="Times New Roman"/>
            <w:color w:val="2A2A2A"/>
            <w:szCs w:val="21"/>
            <w:shd w:val="clear" w:color="auto" w:fill="FFFFFF"/>
          </w:rPr>
          <w:delText>industrial white</w:delText>
        </w:r>
        <w:r w:rsidR="00FF54D1" w:rsidRPr="00FF54D1" w:rsidDel="00C8067A">
          <w:rPr>
            <w:rFonts w:ascii="Times New Roman" w:hAnsi="Times New Roman" w:cs="Times New Roman"/>
            <w:color w:val="2A2A2A"/>
            <w:szCs w:val="21"/>
            <w:shd w:val="clear" w:color="auto" w:fill="FFFFFF"/>
          </w:rPr>
          <w:delText xml:space="preserve"> bread</w:delText>
        </w:r>
        <w:r w:rsidR="006852F5" w:rsidDel="00C8067A">
          <w:rPr>
            <w:rFonts w:ascii="Times New Roman" w:hAnsi="Times New Roman" w:cs="Times New Roman"/>
            <w:color w:val="2A2A2A"/>
            <w:szCs w:val="21"/>
            <w:shd w:val="clear" w:color="auto" w:fill="FFFFFF"/>
          </w:rPr>
          <w:delText xml:space="preserve">, the right </w:delText>
        </w:r>
        <w:r w:rsidR="007A5AFA" w:rsidRPr="007A5AFA" w:rsidDel="00C8067A">
          <w:rPr>
            <w:rFonts w:ascii="Times New Roman" w:hAnsi="Times New Roman" w:cs="Times New Roman"/>
            <w:color w:val="2A2A2A"/>
            <w:szCs w:val="21"/>
            <w:shd w:val="clear" w:color="auto" w:fill="FFFFFF"/>
          </w:rPr>
          <w:delText>type of bread that induces</w:delText>
        </w:r>
        <w:r w:rsidR="007A5AFA" w:rsidDel="00C8067A">
          <w:rPr>
            <w:rFonts w:ascii="Times New Roman" w:hAnsi="Times New Roman" w:cs="Times New Roman"/>
            <w:color w:val="2A2A2A"/>
            <w:szCs w:val="21"/>
            <w:shd w:val="clear" w:color="auto" w:fill="FFFFFF"/>
          </w:rPr>
          <w:delText xml:space="preserve"> </w:delText>
        </w:r>
        <w:r w:rsidR="007A5AFA" w:rsidRPr="007A5AFA" w:rsidDel="00C8067A">
          <w:rPr>
            <w:rFonts w:ascii="Times New Roman" w:hAnsi="Times New Roman" w:cs="Times New Roman"/>
            <w:color w:val="2A2A2A"/>
            <w:szCs w:val="21"/>
            <w:shd w:val="clear" w:color="auto" w:fill="FFFFFF"/>
          </w:rPr>
          <w:delText>the lower glycemic response in each person can be</w:delText>
        </w:r>
        <w:r w:rsidR="007A5AFA" w:rsidDel="00C8067A">
          <w:rPr>
            <w:rFonts w:ascii="Times New Roman" w:hAnsi="Times New Roman" w:cs="Times New Roman"/>
            <w:color w:val="2A2A2A"/>
            <w:szCs w:val="21"/>
            <w:shd w:val="clear" w:color="auto" w:fill="FFFFFF"/>
          </w:rPr>
          <w:delText xml:space="preserve"> </w:delText>
        </w:r>
        <w:r w:rsidR="007A5AFA" w:rsidRPr="007A5AFA" w:rsidDel="00C8067A">
          <w:rPr>
            <w:rFonts w:ascii="Times New Roman" w:hAnsi="Times New Roman" w:cs="Times New Roman"/>
            <w:color w:val="2A2A2A"/>
            <w:szCs w:val="21"/>
            <w:shd w:val="clear" w:color="auto" w:fill="FFFFFF"/>
          </w:rPr>
          <w:delText>predicted based solely on microbiome data prior</w:delText>
        </w:r>
        <w:r w:rsidR="007A5AFA" w:rsidDel="00C8067A">
          <w:rPr>
            <w:rFonts w:ascii="Times New Roman" w:hAnsi="Times New Roman" w:cs="Times New Roman"/>
            <w:color w:val="2A2A2A"/>
            <w:szCs w:val="21"/>
            <w:shd w:val="clear" w:color="auto" w:fill="FFFFFF"/>
          </w:rPr>
          <w:delText xml:space="preserve"> </w:delText>
        </w:r>
        <w:r w:rsidR="007A5AFA" w:rsidRPr="007A5AFA" w:rsidDel="00C8067A">
          <w:rPr>
            <w:rFonts w:ascii="Times New Roman" w:hAnsi="Times New Roman" w:cs="Times New Roman"/>
            <w:color w:val="2A2A2A"/>
            <w:szCs w:val="21"/>
            <w:shd w:val="clear" w:color="auto" w:fill="FFFFFF"/>
          </w:rPr>
          <w:delText>to the intervention.</w:delText>
        </w:r>
      </w:del>
    </w:p>
    <w:p w14:paraId="67D539A6" w14:textId="307C6DB6" w:rsidR="00565FAA" w:rsidDel="00C8067A" w:rsidRDefault="0074101E">
      <w:pPr>
        <w:pStyle w:val="ListParagraph"/>
        <w:widowControl/>
        <w:spacing w:after="240"/>
        <w:jc w:val="left"/>
        <w:rPr>
          <w:del w:id="3258" w:author="刘 红宾" w:date="2020-12-14T15:53:00Z"/>
          <w:rFonts w:ascii="Times New Roman" w:hAnsi="Times New Roman" w:cs="Times New Roman"/>
          <w:color w:val="2A2A2A"/>
          <w:szCs w:val="21"/>
          <w:shd w:val="clear" w:color="auto" w:fill="FFFFFF"/>
        </w:rPr>
        <w:pPrChange w:id="3259" w:author="刘 红宾" w:date="2020-12-14T15:53:00Z">
          <w:pPr>
            <w:pStyle w:val="ListParagraph"/>
            <w:spacing w:after="240"/>
          </w:pPr>
        </w:pPrChange>
      </w:pPr>
      <w:del w:id="3260" w:author="刘 红宾" w:date="2020-12-14T15:53:00Z">
        <w:r w:rsidRPr="0074101E" w:rsidDel="00C8067A">
          <w:rPr>
            <w:rFonts w:ascii="Times New Roman" w:hAnsi="Times New Roman" w:cs="Times New Roman"/>
            <w:color w:val="2A2A2A"/>
            <w:szCs w:val="21"/>
            <w:shd w:val="clear" w:color="auto" w:fill="FFFFFF"/>
          </w:rPr>
          <w:delText>, suggesting that Prevotella has a role</w:delText>
        </w:r>
        <w:r w:rsidDel="00C8067A">
          <w:rPr>
            <w:rFonts w:ascii="Times New Roman" w:hAnsi="Times New Roman" w:cs="Times New Roman"/>
            <w:color w:val="2A2A2A"/>
            <w:szCs w:val="21"/>
            <w:shd w:val="clear" w:color="auto" w:fill="FFFFFF"/>
          </w:rPr>
          <w:delText xml:space="preserve"> </w:delText>
        </w:r>
        <w:r w:rsidRPr="0074101E" w:rsidDel="00C8067A">
          <w:rPr>
            <w:rFonts w:ascii="Times New Roman" w:hAnsi="Times New Roman" w:cs="Times New Roman"/>
            <w:color w:val="2A2A2A"/>
            <w:szCs w:val="21"/>
            <w:shd w:val="clear" w:color="auto" w:fill="FFFFFF"/>
          </w:rPr>
          <w:delText xml:space="preserve">in the individuality of BKB-induced metabolic improvement. </w:delText>
        </w:r>
      </w:del>
    </w:p>
    <w:p w14:paraId="220900B0" w14:textId="3089996A" w:rsidR="0074101E" w:rsidDel="00C8067A" w:rsidRDefault="0074101E">
      <w:pPr>
        <w:pStyle w:val="ListParagraph"/>
        <w:widowControl/>
        <w:spacing w:after="240"/>
        <w:jc w:val="left"/>
        <w:rPr>
          <w:del w:id="3261" w:author="刘 红宾" w:date="2020-12-14T15:53:00Z"/>
          <w:rFonts w:ascii="Times New Roman" w:hAnsi="Times New Roman" w:cs="Times New Roman"/>
          <w:color w:val="2A2A2A"/>
          <w:szCs w:val="21"/>
          <w:shd w:val="clear" w:color="auto" w:fill="FFFFFF"/>
        </w:rPr>
        <w:pPrChange w:id="3262" w:author="刘 红宾" w:date="2020-12-14T15:53:00Z">
          <w:pPr>
            <w:pStyle w:val="ListParagraph"/>
            <w:spacing w:after="240"/>
          </w:pPr>
        </w:pPrChange>
      </w:pPr>
    </w:p>
    <w:p w14:paraId="01BB8520" w14:textId="101DE5A0" w:rsidR="0074101E" w:rsidDel="00C8067A" w:rsidRDefault="0074101E">
      <w:pPr>
        <w:pStyle w:val="ListParagraph"/>
        <w:widowControl/>
        <w:spacing w:after="240"/>
        <w:jc w:val="left"/>
        <w:rPr>
          <w:del w:id="3263" w:author="刘 红宾" w:date="2020-12-14T15:53:00Z"/>
          <w:rFonts w:ascii="Times New Roman" w:hAnsi="Times New Roman" w:cs="Times New Roman"/>
          <w:color w:val="2A2A2A"/>
          <w:szCs w:val="21"/>
          <w:shd w:val="clear" w:color="auto" w:fill="FFFFFF"/>
        </w:rPr>
        <w:pPrChange w:id="3264" w:author="刘 红宾" w:date="2020-12-14T15:53:00Z">
          <w:pPr>
            <w:pStyle w:val="ListParagraph"/>
            <w:spacing w:after="240"/>
          </w:pPr>
        </w:pPrChange>
      </w:pPr>
      <w:del w:id="3265" w:author="刘 红宾" w:date="2020-12-14T15:53:00Z">
        <w:r w:rsidRPr="0074101E" w:rsidDel="00C8067A">
          <w:rPr>
            <w:rFonts w:ascii="Times New Roman" w:hAnsi="Times New Roman" w:cs="Times New Roman"/>
            <w:color w:val="2A2A2A"/>
            <w:szCs w:val="21"/>
            <w:shd w:val="clear" w:color="auto" w:fill="FFFFFF"/>
          </w:rPr>
          <w:delText>individuals with higher levels of baseline Akkermansia</w:delText>
        </w:r>
        <w:r w:rsidR="00907724" w:rsidDel="00C8067A">
          <w:rPr>
            <w:rFonts w:ascii="Times New Roman" w:hAnsi="Times New Roman" w:cs="Times New Roman"/>
            <w:color w:val="2A2A2A"/>
            <w:szCs w:val="21"/>
            <w:shd w:val="clear" w:color="auto" w:fill="FFFFFF"/>
          </w:rPr>
          <w:delText xml:space="preserve"> </w:delText>
        </w:r>
        <w:r w:rsidRPr="00907724" w:rsidDel="00C8067A">
          <w:rPr>
            <w:rFonts w:ascii="Times New Roman" w:hAnsi="Times New Roman" w:cs="Times New Roman"/>
            <w:color w:val="2A2A2A"/>
            <w:szCs w:val="21"/>
            <w:shd w:val="clear" w:color="auto" w:fill="FFFFFF"/>
          </w:rPr>
          <w:delText>muciniphila exhibited a greater improvement in</w:delText>
        </w:r>
        <w:r w:rsidR="00907724" w:rsidDel="00C8067A">
          <w:rPr>
            <w:rFonts w:ascii="Times New Roman" w:hAnsi="Times New Roman" w:cs="Times New Roman"/>
            <w:color w:val="2A2A2A"/>
            <w:szCs w:val="21"/>
            <w:shd w:val="clear" w:color="auto" w:fill="FFFFFF"/>
          </w:rPr>
          <w:delText xml:space="preserve"> </w:delText>
        </w:r>
        <w:r w:rsidRPr="0074101E" w:rsidDel="00C8067A">
          <w:rPr>
            <w:rFonts w:ascii="Times New Roman" w:hAnsi="Times New Roman" w:cs="Times New Roman"/>
            <w:color w:val="2A2A2A"/>
            <w:szCs w:val="21"/>
            <w:shd w:val="clear" w:color="auto" w:fill="FFFFFF"/>
          </w:rPr>
          <w:delText>insulin sensitivity and lipid metabolism</w:delText>
        </w:r>
      </w:del>
    </w:p>
    <w:p w14:paraId="1EE1DF8F" w14:textId="20877331" w:rsidR="00DD268A" w:rsidDel="00C8067A" w:rsidRDefault="00DD268A">
      <w:pPr>
        <w:pStyle w:val="ListParagraph"/>
        <w:widowControl/>
        <w:spacing w:after="240"/>
        <w:jc w:val="left"/>
        <w:rPr>
          <w:del w:id="3266" w:author="刘 红宾" w:date="2020-12-14T15:53:00Z"/>
          <w:rFonts w:ascii="Times New Roman" w:hAnsi="Times New Roman" w:cs="Times New Roman"/>
          <w:color w:val="2A2A2A"/>
          <w:szCs w:val="21"/>
          <w:shd w:val="clear" w:color="auto" w:fill="FFFFFF"/>
        </w:rPr>
        <w:pPrChange w:id="3267" w:author="刘 红宾" w:date="2020-12-14T15:53:00Z">
          <w:pPr>
            <w:pStyle w:val="ListParagraph"/>
            <w:spacing w:after="240"/>
          </w:pPr>
        </w:pPrChange>
      </w:pPr>
      <w:del w:id="3268" w:author="刘 红宾" w:date="2020-12-14T15:53:00Z">
        <w:r w:rsidRPr="00923B85" w:rsidDel="00C8067A">
          <w:rPr>
            <w:rFonts w:ascii="Times New Roman" w:hAnsi="Times New Roman" w:cs="Times New Roman"/>
            <w:color w:val="2A2A2A"/>
            <w:szCs w:val="21"/>
            <w:shd w:val="clear" w:color="auto" w:fill="FFFFFF"/>
          </w:rPr>
          <w:delText>Yet, how the gut microbiome response to dietary fiber remains poorly understood by limited longitudinal studies to examine stability and dynamics.</w:delText>
        </w:r>
      </w:del>
    </w:p>
    <w:p w14:paraId="6955DBEA" w14:textId="143F9482" w:rsidR="00DD268A" w:rsidRPr="00565FAA" w:rsidDel="00C8067A" w:rsidRDefault="00096C1C">
      <w:pPr>
        <w:pStyle w:val="ListParagraph"/>
        <w:widowControl/>
        <w:spacing w:after="240"/>
        <w:jc w:val="left"/>
        <w:rPr>
          <w:del w:id="3269" w:author="刘 红宾" w:date="2020-12-14T15:53:00Z"/>
          <w:rFonts w:ascii="Times New Roman" w:hAnsi="Times New Roman" w:cs="Times New Roman"/>
          <w:color w:val="2A2A2A"/>
          <w:szCs w:val="21"/>
          <w:shd w:val="clear" w:color="auto" w:fill="FFFFFF"/>
        </w:rPr>
        <w:pPrChange w:id="3270" w:author="刘 红宾" w:date="2020-12-14T15:53:00Z">
          <w:pPr>
            <w:pStyle w:val="ListParagraph"/>
            <w:spacing w:after="240"/>
          </w:pPr>
        </w:pPrChange>
      </w:pPr>
      <w:del w:id="3271" w:author="刘 红宾" w:date="2020-12-14T15:53:00Z">
        <w:r w:rsidRPr="00096C1C" w:rsidDel="00C8067A">
          <w:rPr>
            <w:rFonts w:ascii="Times New Roman" w:hAnsi="Times New Roman" w:cs="Times New Roman"/>
            <w:color w:val="2A2A2A"/>
            <w:szCs w:val="21"/>
            <w:shd w:val="clear" w:color="auto" w:fill="FFFFFF"/>
          </w:rPr>
          <w:delText>It is becoming evident that modulation</w:delText>
        </w:r>
        <w:r w:rsidDel="00C8067A">
          <w:rPr>
            <w:rFonts w:ascii="Times New Roman" w:hAnsi="Times New Roman" w:cs="Times New Roman"/>
            <w:color w:val="2A2A2A"/>
            <w:szCs w:val="21"/>
            <w:shd w:val="clear" w:color="auto" w:fill="FFFFFF"/>
          </w:rPr>
          <w:delText xml:space="preserve"> </w:delText>
        </w:r>
        <w:r w:rsidRPr="00096C1C" w:rsidDel="00C8067A">
          <w:rPr>
            <w:rFonts w:ascii="Times New Roman" w:hAnsi="Times New Roman" w:cs="Times New Roman"/>
            <w:color w:val="2A2A2A"/>
            <w:szCs w:val="21"/>
            <w:shd w:val="clear" w:color="auto" w:fill="FFFFFF"/>
          </w:rPr>
          <w:delText>of gut microbes will be increasingly employed to promote overall health and to</w:delText>
        </w:r>
        <w:r w:rsidDel="00C8067A">
          <w:rPr>
            <w:rFonts w:ascii="Times New Roman" w:hAnsi="Times New Roman" w:cs="Times New Roman"/>
            <w:color w:val="2A2A2A"/>
            <w:szCs w:val="21"/>
            <w:shd w:val="clear" w:color="auto" w:fill="FFFFFF"/>
          </w:rPr>
          <w:delText xml:space="preserve"> </w:delText>
        </w:r>
        <w:r w:rsidRPr="00096C1C" w:rsidDel="00C8067A">
          <w:rPr>
            <w:rFonts w:ascii="Times New Roman" w:hAnsi="Times New Roman" w:cs="Times New Roman"/>
            <w:color w:val="2A2A2A"/>
            <w:szCs w:val="21"/>
            <w:shd w:val="clear" w:color="auto" w:fill="FFFFFF"/>
          </w:rPr>
          <w:delText>help treat disease, although optimal strategies for “precision” gut microbiota modulation remain incompletely understood. It is</w:delText>
        </w:r>
        <w:r w:rsidDel="00C8067A">
          <w:rPr>
            <w:rFonts w:ascii="Times New Roman" w:hAnsi="Times New Roman" w:cs="Times New Roman"/>
            <w:color w:val="2A2A2A"/>
            <w:szCs w:val="21"/>
            <w:shd w:val="clear" w:color="auto" w:fill="FFFFFF"/>
          </w:rPr>
          <w:delText xml:space="preserve"> </w:delText>
        </w:r>
        <w:r w:rsidRPr="00096C1C" w:rsidDel="00C8067A">
          <w:rPr>
            <w:rFonts w:ascii="Times New Roman" w:hAnsi="Times New Roman" w:cs="Times New Roman"/>
            <w:color w:val="2A2A2A"/>
            <w:szCs w:val="21"/>
            <w:shd w:val="clear" w:color="auto" w:fill="FFFFFF"/>
          </w:rPr>
          <w:delText>probable that a personalized approach will</w:delText>
        </w:r>
        <w:r w:rsidDel="00C8067A">
          <w:rPr>
            <w:rFonts w:ascii="Times New Roman" w:hAnsi="Times New Roman" w:cs="Times New Roman"/>
            <w:color w:val="2A2A2A"/>
            <w:szCs w:val="21"/>
            <w:shd w:val="clear" w:color="auto" w:fill="FFFFFF"/>
          </w:rPr>
          <w:delText xml:space="preserve"> </w:delText>
        </w:r>
        <w:r w:rsidRPr="00096C1C" w:rsidDel="00C8067A">
          <w:rPr>
            <w:rFonts w:ascii="Times New Roman" w:hAnsi="Times New Roman" w:cs="Times New Roman"/>
            <w:color w:val="2A2A2A"/>
            <w:szCs w:val="21"/>
            <w:shd w:val="clear" w:color="auto" w:fill="FFFFFF"/>
          </w:rPr>
          <w:delText>be needed, incorporating strategies such as</w:delText>
        </w:r>
        <w:r w:rsidDel="00C8067A">
          <w:rPr>
            <w:rFonts w:ascii="Times New Roman" w:hAnsi="Times New Roman" w:cs="Times New Roman"/>
            <w:color w:val="2A2A2A"/>
            <w:szCs w:val="21"/>
            <w:shd w:val="clear" w:color="auto" w:fill="FFFFFF"/>
          </w:rPr>
          <w:delText xml:space="preserve"> </w:delText>
        </w:r>
        <w:r w:rsidRPr="00096C1C" w:rsidDel="00C8067A">
          <w:rPr>
            <w:rFonts w:ascii="Times New Roman" w:hAnsi="Times New Roman" w:cs="Times New Roman"/>
            <w:color w:val="2A2A2A"/>
            <w:szCs w:val="21"/>
            <w:shd w:val="clear" w:color="auto" w:fill="FFFFFF"/>
          </w:rPr>
          <w:delText>FMT, administration of live biotherapeutics,</w:delText>
        </w:r>
        <w:r w:rsidDel="00C8067A">
          <w:rPr>
            <w:rFonts w:ascii="Times New Roman" w:hAnsi="Times New Roman" w:cs="Times New Roman"/>
            <w:color w:val="2A2A2A"/>
            <w:szCs w:val="21"/>
            <w:shd w:val="clear" w:color="auto" w:fill="FFFFFF"/>
          </w:rPr>
          <w:delText xml:space="preserve"> </w:delText>
        </w:r>
        <w:r w:rsidRPr="00096C1C" w:rsidDel="00C8067A">
          <w:rPr>
            <w:rFonts w:ascii="Times New Roman" w:hAnsi="Times New Roman" w:cs="Times New Roman"/>
            <w:color w:val="2A2A2A"/>
            <w:szCs w:val="21"/>
            <w:shd w:val="clear" w:color="auto" w:fill="FFFFFF"/>
          </w:rPr>
          <w:delText>dietary strategies, and prebiotics—although</w:delText>
        </w:r>
        <w:r w:rsidDel="00C8067A">
          <w:rPr>
            <w:rFonts w:ascii="Times New Roman" w:hAnsi="Times New Roman" w:cs="Times New Roman"/>
            <w:color w:val="2A2A2A"/>
            <w:szCs w:val="21"/>
            <w:shd w:val="clear" w:color="auto" w:fill="FFFFFF"/>
          </w:rPr>
          <w:delText xml:space="preserve"> </w:delText>
        </w:r>
        <w:r w:rsidRPr="00096C1C" w:rsidDel="00C8067A">
          <w:rPr>
            <w:rFonts w:ascii="Times New Roman" w:hAnsi="Times New Roman" w:cs="Times New Roman"/>
            <w:color w:val="2A2A2A"/>
            <w:szCs w:val="21"/>
            <w:shd w:val="clear" w:color="auto" w:fill="FFFFFF"/>
          </w:rPr>
          <w:delText>it is not inconceivable that an ideal “onesize-fits-all” approach could be identified.</w:delText>
        </w:r>
      </w:del>
    </w:p>
    <w:p w14:paraId="0526240D" w14:textId="0BAC771F" w:rsidR="0039234A" w:rsidDel="00C8067A" w:rsidRDefault="0039234A">
      <w:pPr>
        <w:pStyle w:val="ListParagraph"/>
        <w:widowControl/>
        <w:spacing w:after="240"/>
        <w:jc w:val="left"/>
        <w:rPr>
          <w:del w:id="3272" w:author="刘 红宾" w:date="2020-12-14T15:53:00Z"/>
          <w:rFonts w:ascii="Times New Roman" w:hAnsi="Times New Roman" w:cs="Times New Roman"/>
          <w:color w:val="2A2A2A"/>
          <w:szCs w:val="21"/>
          <w:shd w:val="clear" w:color="auto" w:fill="FFFFFF"/>
        </w:rPr>
        <w:pPrChange w:id="3273" w:author="刘 红宾" w:date="2020-12-14T15:53:00Z">
          <w:pPr>
            <w:pStyle w:val="ListParagraph"/>
            <w:spacing w:after="240"/>
          </w:pPr>
        </w:pPrChange>
      </w:pPr>
      <w:del w:id="3274" w:author="刘 红宾" w:date="2020-12-14T15:53:00Z">
        <w:r w:rsidRPr="0039234A" w:rsidDel="00C8067A">
          <w:rPr>
            <w:rFonts w:ascii="Times New Roman" w:hAnsi="Times New Roman" w:cs="Times New Roman"/>
            <w:color w:val="2A2A2A"/>
            <w:szCs w:val="21"/>
            <w:shd w:val="clear" w:color="auto" w:fill="FFFFFF"/>
          </w:rPr>
          <w:delText>Strategies to modulate gut microbes</w:delText>
        </w:r>
        <w:r w:rsidDel="00C8067A">
          <w:rPr>
            <w:rFonts w:ascii="Times New Roman" w:hAnsi="Times New Roman" w:cs="Times New Roman"/>
            <w:color w:val="2A2A2A"/>
            <w:szCs w:val="21"/>
            <w:shd w:val="clear" w:color="auto" w:fill="FFFFFF"/>
          </w:rPr>
          <w:delText xml:space="preserve"> </w:delText>
        </w:r>
        <w:r w:rsidRPr="0039234A" w:rsidDel="00C8067A">
          <w:rPr>
            <w:rFonts w:ascii="Times New Roman" w:hAnsi="Times New Roman" w:cs="Times New Roman"/>
            <w:color w:val="2A2A2A"/>
            <w:szCs w:val="21"/>
            <w:shd w:val="clear" w:color="auto" w:fill="FFFFFF"/>
          </w:rPr>
          <w:delText>include fecal microbiota transplant (FMT), which involves the transfer of fecal material from one individual to another for a desired physiologic effect. This approach, among</w:delText>
        </w:r>
        <w:r w:rsidDel="00C8067A">
          <w:rPr>
            <w:rFonts w:ascii="Times New Roman" w:hAnsi="Times New Roman" w:cs="Times New Roman"/>
            <w:color w:val="2A2A2A"/>
            <w:szCs w:val="21"/>
            <w:shd w:val="clear" w:color="auto" w:fill="FFFFFF"/>
          </w:rPr>
          <w:delText xml:space="preserve"> </w:delText>
        </w:r>
        <w:r w:rsidRPr="0039234A" w:rsidDel="00C8067A">
          <w:rPr>
            <w:rFonts w:ascii="Times New Roman" w:hAnsi="Times New Roman" w:cs="Times New Roman"/>
            <w:color w:val="2A2A2A"/>
            <w:szCs w:val="21"/>
            <w:shd w:val="clear" w:color="auto" w:fill="FFFFFF"/>
          </w:rPr>
          <w:delText>other gut microbiota modulation</w:delText>
        </w:r>
        <w:r w:rsidDel="00C8067A">
          <w:rPr>
            <w:rFonts w:ascii="Times New Roman" w:hAnsi="Times New Roman" w:cs="Times New Roman"/>
            <w:color w:val="2A2A2A"/>
            <w:szCs w:val="21"/>
            <w:shd w:val="clear" w:color="auto" w:fill="FFFFFF"/>
          </w:rPr>
          <w:delText xml:space="preserve"> </w:delText>
        </w:r>
        <w:r w:rsidRPr="0039234A" w:rsidDel="00C8067A">
          <w:rPr>
            <w:rFonts w:ascii="Times New Roman" w:hAnsi="Times New Roman" w:cs="Times New Roman"/>
            <w:color w:val="2A2A2A"/>
            <w:szCs w:val="21"/>
            <w:shd w:val="clear" w:color="auto" w:fill="FFFFFF"/>
          </w:rPr>
          <w:delText>strategies, has shown promise in</w:delText>
        </w:r>
        <w:r w:rsidDel="00C8067A">
          <w:rPr>
            <w:rFonts w:ascii="Times New Roman" w:hAnsi="Times New Roman" w:cs="Times New Roman"/>
            <w:color w:val="2A2A2A"/>
            <w:szCs w:val="21"/>
            <w:shd w:val="clear" w:color="auto" w:fill="FFFFFF"/>
          </w:rPr>
          <w:delText xml:space="preserve"> </w:delText>
        </w:r>
        <w:r w:rsidRPr="0039234A" w:rsidDel="00C8067A">
          <w:rPr>
            <w:rFonts w:ascii="Times New Roman" w:hAnsi="Times New Roman" w:cs="Times New Roman"/>
            <w:color w:val="2A2A2A"/>
            <w:szCs w:val="21"/>
            <w:shd w:val="clear" w:color="auto" w:fill="FFFFFF"/>
          </w:rPr>
          <w:delText>treating several disease conditions,</w:delText>
        </w:r>
        <w:r w:rsidDel="00C8067A">
          <w:rPr>
            <w:rFonts w:ascii="Times New Roman" w:hAnsi="Times New Roman" w:cs="Times New Roman"/>
            <w:color w:val="2A2A2A"/>
            <w:szCs w:val="21"/>
            <w:shd w:val="clear" w:color="auto" w:fill="FFFFFF"/>
          </w:rPr>
          <w:delText xml:space="preserve"> </w:delText>
        </w:r>
        <w:r w:rsidRPr="0039234A" w:rsidDel="00C8067A">
          <w:rPr>
            <w:rFonts w:ascii="Times New Roman" w:hAnsi="Times New Roman" w:cs="Times New Roman"/>
            <w:color w:val="2A2A2A"/>
            <w:szCs w:val="21"/>
            <w:shd w:val="clear" w:color="auto" w:fill="FFFFFF"/>
          </w:rPr>
          <w:delText>although opportunities exist to iterate and build on these approaches.</w:delText>
        </w:r>
        <w:r w:rsidR="00DD268A" w:rsidDel="00C8067A">
          <w:rPr>
            <w:rFonts w:ascii="Times New Roman" w:hAnsi="Times New Roman" w:cs="Times New Roman"/>
            <w:color w:val="2A2A2A"/>
            <w:szCs w:val="21"/>
            <w:shd w:val="clear" w:color="auto" w:fill="FFFFFF"/>
          </w:rPr>
          <w:delText xml:space="preserve"> </w:delText>
        </w:r>
      </w:del>
    </w:p>
    <w:p w14:paraId="26978E25" w14:textId="7262A378" w:rsidR="0039234A" w:rsidDel="00C8067A" w:rsidRDefault="0039234A">
      <w:pPr>
        <w:pStyle w:val="ListParagraph"/>
        <w:widowControl/>
        <w:spacing w:after="240"/>
        <w:ind w:firstLineChars="0" w:firstLine="0"/>
        <w:jc w:val="left"/>
        <w:rPr>
          <w:del w:id="3275" w:author="刘 红宾" w:date="2020-12-14T15:53:00Z"/>
          <w:rFonts w:ascii="Times New Roman" w:hAnsi="Times New Roman" w:cs="Times New Roman"/>
          <w:color w:val="2A2A2A"/>
          <w:szCs w:val="21"/>
          <w:shd w:val="clear" w:color="auto" w:fill="FFFFFF"/>
        </w:rPr>
        <w:pPrChange w:id="3276" w:author="刘 红宾" w:date="2020-12-14T15:53:00Z">
          <w:pPr>
            <w:pStyle w:val="ListParagraph"/>
            <w:spacing w:after="240"/>
            <w:ind w:firstLineChars="0" w:firstLine="0"/>
          </w:pPr>
        </w:pPrChange>
      </w:pPr>
    </w:p>
    <w:p w14:paraId="4B7F6E86" w14:textId="4D26302C" w:rsidR="0039234A" w:rsidDel="00C8067A" w:rsidRDefault="0039234A">
      <w:pPr>
        <w:pStyle w:val="ListParagraph"/>
        <w:widowControl/>
        <w:spacing w:after="240"/>
        <w:ind w:firstLineChars="0" w:firstLine="0"/>
        <w:jc w:val="left"/>
        <w:rPr>
          <w:del w:id="3277" w:author="刘 红宾" w:date="2020-12-14T15:53:00Z"/>
          <w:rFonts w:ascii="Times New Roman" w:hAnsi="Times New Roman" w:cs="Times New Roman"/>
          <w:color w:val="2A2A2A"/>
          <w:szCs w:val="21"/>
          <w:shd w:val="clear" w:color="auto" w:fill="FFFFFF"/>
        </w:rPr>
        <w:pPrChange w:id="3278" w:author="刘 红宾" w:date="2020-12-14T15:53:00Z">
          <w:pPr>
            <w:pStyle w:val="ListParagraph"/>
            <w:spacing w:after="240"/>
            <w:ind w:firstLineChars="0" w:firstLine="0"/>
          </w:pPr>
        </w:pPrChange>
      </w:pPr>
    </w:p>
    <w:p w14:paraId="4497EC0B" w14:textId="4D12F24F" w:rsidR="0039234A" w:rsidDel="00C8067A" w:rsidRDefault="0039234A">
      <w:pPr>
        <w:pStyle w:val="ListParagraph"/>
        <w:widowControl/>
        <w:spacing w:after="240"/>
        <w:ind w:firstLineChars="0" w:firstLine="0"/>
        <w:jc w:val="left"/>
        <w:rPr>
          <w:del w:id="3279" w:author="刘 红宾" w:date="2020-12-14T15:53:00Z"/>
          <w:rFonts w:ascii="Times New Roman" w:hAnsi="Times New Roman" w:cs="Times New Roman"/>
          <w:color w:val="2A2A2A"/>
          <w:szCs w:val="21"/>
          <w:shd w:val="clear" w:color="auto" w:fill="FFFFFF"/>
        </w:rPr>
        <w:pPrChange w:id="3280" w:author="刘 红宾" w:date="2020-12-14T15:53:00Z">
          <w:pPr>
            <w:pStyle w:val="ListParagraph"/>
            <w:spacing w:after="240"/>
            <w:ind w:firstLineChars="0" w:firstLine="0"/>
          </w:pPr>
        </w:pPrChange>
      </w:pPr>
    </w:p>
    <w:p w14:paraId="602458EF" w14:textId="3CC6432B" w:rsidR="00994769" w:rsidRPr="00923B85" w:rsidDel="00C8067A" w:rsidRDefault="002E75AB">
      <w:pPr>
        <w:pStyle w:val="ListParagraph"/>
        <w:widowControl/>
        <w:numPr>
          <w:ilvl w:val="0"/>
          <w:numId w:val="1"/>
        </w:numPr>
        <w:spacing w:after="240"/>
        <w:ind w:firstLineChars="0"/>
        <w:jc w:val="left"/>
        <w:rPr>
          <w:del w:id="3281" w:author="刘 红宾" w:date="2020-12-14T15:53:00Z"/>
          <w:rFonts w:ascii="Times New Roman" w:hAnsi="Times New Roman" w:cs="Times New Roman"/>
          <w:color w:val="2A2A2A"/>
          <w:szCs w:val="21"/>
          <w:shd w:val="clear" w:color="auto" w:fill="FFFFFF"/>
        </w:rPr>
        <w:pPrChange w:id="3282" w:author="刘 红宾" w:date="2020-12-14T15:53:00Z">
          <w:pPr>
            <w:pStyle w:val="ListParagraph"/>
            <w:numPr>
              <w:numId w:val="1"/>
            </w:numPr>
            <w:spacing w:after="240"/>
            <w:ind w:left="360" w:firstLineChars="0" w:hanging="360"/>
          </w:pPr>
        </w:pPrChange>
      </w:pPr>
      <w:del w:id="3283" w:author="刘 红宾" w:date="2020-12-14T15:53:00Z">
        <w:r w:rsidRPr="00923B85" w:rsidDel="00C8067A">
          <w:rPr>
            <w:rFonts w:ascii="Times New Roman" w:hAnsi="Times New Roman" w:cs="Times New Roman"/>
            <w:color w:val="2A2A2A"/>
            <w:szCs w:val="21"/>
            <w:shd w:val="clear" w:color="auto" w:fill="FFFFFF"/>
          </w:rPr>
          <w:delText>短链脂肪酸是重要</w:delText>
        </w:r>
        <w:r w:rsidR="00994769" w:rsidRPr="00923B85" w:rsidDel="00C8067A">
          <w:rPr>
            <w:rFonts w:ascii="Times New Roman" w:hAnsi="Times New Roman" w:cs="Times New Roman"/>
            <w:color w:val="2A2A2A"/>
            <w:szCs w:val="21"/>
            <w:shd w:val="clear" w:color="auto" w:fill="FFFFFF"/>
          </w:rPr>
          <w:delText>的肠道菌群代谢产物，其代谢水平降低可能引</w:delText>
        </w:r>
        <w:r w:rsidR="001E6E47" w:rsidRPr="00923B85" w:rsidDel="00C8067A">
          <w:rPr>
            <w:rFonts w:ascii="Times New Roman" w:hAnsi="Times New Roman" w:cs="Times New Roman"/>
            <w:color w:val="2A2A2A"/>
            <w:szCs w:val="21"/>
            <w:shd w:val="clear" w:color="auto" w:fill="FFFFFF"/>
          </w:rPr>
          <w:delText>起</w:delText>
        </w:r>
        <w:r w:rsidR="00994769" w:rsidRPr="00923B85" w:rsidDel="00C8067A">
          <w:rPr>
            <w:rFonts w:ascii="Times New Roman" w:hAnsi="Times New Roman" w:cs="Times New Roman"/>
            <w:color w:val="2A2A2A"/>
            <w:szCs w:val="21"/>
            <w:shd w:val="clear" w:color="auto" w:fill="FFFFFF"/>
          </w:rPr>
          <w:delText>多种疾病</w:delText>
        </w:r>
        <w:r w:rsidR="001E6E47" w:rsidRPr="00923B85" w:rsidDel="00C8067A">
          <w:rPr>
            <w:rFonts w:ascii="Times New Roman" w:hAnsi="Times New Roman" w:cs="Times New Roman"/>
            <w:color w:val="2A2A2A"/>
            <w:szCs w:val="21"/>
            <w:shd w:val="clear" w:color="auto" w:fill="FFFFFF"/>
          </w:rPr>
          <w:delText>的发生</w:delText>
        </w:r>
        <w:r w:rsidR="00994769" w:rsidRPr="00923B85" w:rsidDel="00C8067A">
          <w:rPr>
            <w:rFonts w:ascii="Times New Roman" w:hAnsi="Times New Roman" w:cs="Times New Roman"/>
            <w:color w:val="2A2A2A"/>
            <w:szCs w:val="21"/>
            <w:shd w:val="clear" w:color="auto" w:fill="FFFFFF"/>
          </w:rPr>
          <w:delText>。</w:delText>
        </w:r>
      </w:del>
    </w:p>
    <w:p w14:paraId="33D3AB9C" w14:textId="60675A55" w:rsidR="00994769" w:rsidRPr="00923B85" w:rsidDel="00C8067A" w:rsidRDefault="00994769">
      <w:pPr>
        <w:pStyle w:val="ListParagraph"/>
        <w:widowControl/>
        <w:numPr>
          <w:ilvl w:val="0"/>
          <w:numId w:val="1"/>
        </w:numPr>
        <w:spacing w:after="240"/>
        <w:ind w:firstLineChars="0"/>
        <w:jc w:val="left"/>
        <w:rPr>
          <w:del w:id="3284" w:author="刘 红宾" w:date="2020-12-14T15:53:00Z"/>
          <w:rFonts w:ascii="Times New Roman" w:hAnsi="Times New Roman" w:cs="Times New Roman"/>
          <w:color w:val="2A2A2A"/>
          <w:szCs w:val="21"/>
          <w:shd w:val="clear" w:color="auto" w:fill="FFFFFF"/>
        </w:rPr>
        <w:pPrChange w:id="3285" w:author="刘 红宾" w:date="2020-12-14T15:53:00Z">
          <w:pPr>
            <w:pStyle w:val="ListParagraph"/>
            <w:numPr>
              <w:numId w:val="1"/>
            </w:numPr>
            <w:spacing w:after="240"/>
            <w:ind w:left="360" w:firstLineChars="0" w:hanging="360"/>
          </w:pPr>
        </w:pPrChange>
      </w:pPr>
      <w:del w:id="3286" w:author="刘 红宾" w:date="2020-12-14T15:53:00Z">
        <w:r w:rsidRPr="00923B85" w:rsidDel="00C8067A">
          <w:rPr>
            <w:rFonts w:ascii="Times New Roman" w:hAnsi="Times New Roman" w:cs="Times New Roman"/>
            <w:color w:val="2A2A2A"/>
            <w:szCs w:val="21"/>
            <w:shd w:val="clear" w:color="auto" w:fill="FFFFFF"/>
          </w:rPr>
          <w:delText>膳食纤维是肠道菌群代谢产生</w:delText>
        </w:r>
        <w:r w:rsidRPr="00923B85" w:rsidDel="00C8067A">
          <w:rPr>
            <w:rFonts w:ascii="Times New Roman" w:hAnsi="Times New Roman" w:cs="Times New Roman"/>
            <w:color w:val="2A2A2A"/>
            <w:szCs w:val="21"/>
            <w:shd w:val="clear" w:color="auto" w:fill="FFFFFF"/>
          </w:rPr>
          <w:delText>SCFAs</w:delText>
        </w:r>
        <w:r w:rsidRPr="00923B85" w:rsidDel="00C8067A">
          <w:rPr>
            <w:rFonts w:ascii="Times New Roman" w:hAnsi="Times New Roman" w:cs="Times New Roman"/>
            <w:color w:val="2A2A2A"/>
            <w:szCs w:val="21"/>
            <w:shd w:val="clear" w:color="auto" w:fill="FFFFFF"/>
          </w:rPr>
          <w:delText>的重要发酵底物，许多研究表明添加膳食纤维可以有效调节</w:delText>
        </w:r>
        <w:r w:rsidRPr="00923B85" w:rsidDel="00C8067A">
          <w:rPr>
            <w:rFonts w:ascii="Times New Roman" w:hAnsi="Times New Roman" w:cs="Times New Roman"/>
            <w:color w:val="2A2A2A"/>
            <w:szCs w:val="21"/>
            <w:shd w:val="clear" w:color="auto" w:fill="FFFFFF"/>
          </w:rPr>
          <w:delText>SCFAs</w:delText>
        </w:r>
        <w:r w:rsidRPr="00923B85" w:rsidDel="00C8067A">
          <w:rPr>
            <w:rFonts w:ascii="Times New Roman" w:hAnsi="Times New Roman" w:cs="Times New Roman"/>
            <w:color w:val="2A2A2A"/>
            <w:szCs w:val="21"/>
            <w:shd w:val="clear" w:color="auto" w:fill="FFFFFF"/>
          </w:rPr>
          <w:delText>的代谢，并且由于肠道菌群组成和功能在个体间的不同，膳食纤维对</w:delText>
        </w:r>
        <w:r w:rsidRPr="00923B85" w:rsidDel="00C8067A">
          <w:rPr>
            <w:rFonts w:ascii="Times New Roman" w:hAnsi="Times New Roman" w:cs="Times New Roman"/>
            <w:color w:val="2A2A2A"/>
            <w:szCs w:val="21"/>
            <w:shd w:val="clear" w:color="auto" w:fill="FFFFFF"/>
          </w:rPr>
          <w:delText>SCFAs</w:delText>
        </w:r>
        <w:r w:rsidRPr="00923B85" w:rsidDel="00C8067A">
          <w:rPr>
            <w:rFonts w:ascii="Times New Roman" w:hAnsi="Times New Roman" w:cs="Times New Roman"/>
            <w:color w:val="2A2A2A"/>
            <w:szCs w:val="21"/>
            <w:shd w:val="clear" w:color="auto" w:fill="FFFFFF"/>
          </w:rPr>
          <w:delText>表现出显著的个体间差异。</w:delText>
        </w:r>
      </w:del>
    </w:p>
    <w:p w14:paraId="78155F13" w14:textId="10C01C68" w:rsidR="004963F5" w:rsidRPr="00923B85" w:rsidDel="00C8067A" w:rsidRDefault="00994769">
      <w:pPr>
        <w:pStyle w:val="ListParagraph"/>
        <w:widowControl/>
        <w:numPr>
          <w:ilvl w:val="0"/>
          <w:numId w:val="1"/>
        </w:numPr>
        <w:spacing w:after="240"/>
        <w:ind w:firstLineChars="0"/>
        <w:jc w:val="left"/>
        <w:rPr>
          <w:del w:id="3287" w:author="刘 红宾" w:date="2020-12-14T15:53:00Z"/>
          <w:rFonts w:ascii="Times New Roman" w:hAnsi="Times New Roman" w:cs="Times New Roman"/>
          <w:color w:val="2A2A2A"/>
          <w:szCs w:val="21"/>
          <w:shd w:val="clear" w:color="auto" w:fill="FFFFFF"/>
        </w:rPr>
        <w:pPrChange w:id="3288" w:author="刘 红宾" w:date="2020-12-14T15:53:00Z">
          <w:pPr>
            <w:pStyle w:val="ListParagraph"/>
            <w:numPr>
              <w:numId w:val="1"/>
            </w:numPr>
            <w:spacing w:after="240"/>
            <w:ind w:left="360" w:firstLineChars="0" w:hanging="360"/>
          </w:pPr>
        </w:pPrChange>
      </w:pPr>
      <w:del w:id="3289" w:author="刘 红宾" w:date="2020-12-14T15:53:00Z">
        <w:r w:rsidRPr="00923B85" w:rsidDel="00C8067A">
          <w:rPr>
            <w:rFonts w:ascii="Times New Roman" w:hAnsi="Times New Roman" w:cs="Times New Roman"/>
            <w:color w:val="2A2A2A"/>
            <w:szCs w:val="21"/>
            <w:shd w:val="clear" w:color="auto" w:fill="FFFFFF"/>
          </w:rPr>
          <w:delText>然而，目前大部分的研究均为横断面研究，</w:delText>
        </w:r>
        <w:r w:rsidR="00CF06A2" w:rsidRPr="00923B85" w:rsidDel="00C8067A">
          <w:rPr>
            <w:rFonts w:ascii="Times New Roman" w:hAnsi="Times New Roman" w:cs="Times New Roman"/>
            <w:color w:val="2A2A2A"/>
            <w:szCs w:val="21"/>
            <w:shd w:val="clear" w:color="auto" w:fill="FFFFFF"/>
          </w:rPr>
          <w:delText>缺乏时序研究，膳食纤维干预后肠道菌群结构和</w:delText>
        </w:r>
        <w:r w:rsidR="00CF06A2" w:rsidRPr="00923B85" w:rsidDel="00C8067A">
          <w:rPr>
            <w:rFonts w:ascii="Times New Roman" w:hAnsi="Times New Roman" w:cs="Times New Roman"/>
            <w:color w:val="2A2A2A"/>
            <w:szCs w:val="21"/>
            <w:shd w:val="clear" w:color="auto" w:fill="FFFFFF"/>
          </w:rPr>
          <w:delText>SCFAs</w:delText>
        </w:r>
        <w:r w:rsidR="00CF06A2" w:rsidRPr="00923B85" w:rsidDel="00C8067A">
          <w:rPr>
            <w:rFonts w:ascii="Times New Roman" w:hAnsi="Times New Roman" w:cs="Times New Roman"/>
            <w:color w:val="2A2A2A"/>
            <w:szCs w:val="21"/>
            <w:shd w:val="clear" w:color="auto" w:fill="FFFFFF"/>
          </w:rPr>
          <w:delText>代谢的动态变化尚不清楚。</w:delText>
        </w:r>
      </w:del>
    </w:p>
    <w:p w14:paraId="171DF032" w14:textId="3B8F9795" w:rsidR="00CF06A2" w:rsidRPr="00923B85" w:rsidDel="00C8067A" w:rsidRDefault="00CF06A2">
      <w:pPr>
        <w:pStyle w:val="ListParagraph"/>
        <w:widowControl/>
        <w:numPr>
          <w:ilvl w:val="0"/>
          <w:numId w:val="1"/>
        </w:numPr>
        <w:spacing w:after="240"/>
        <w:ind w:firstLineChars="0"/>
        <w:jc w:val="left"/>
        <w:rPr>
          <w:del w:id="3290" w:author="刘 红宾" w:date="2020-12-14T15:53:00Z"/>
          <w:rFonts w:ascii="Times New Roman" w:hAnsi="Times New Roman" w:cs="Times New Roman"/>
          <w:color w:val="2A2A2A"/>
          <w:szCs w:val="21"/>
          <w:shd w:val="clear" w:color="auto" w:fill="FFFFFF"/>
        </w:rPr>
        <w:pPrChange w:id="3291" w:author="刘 红宾" w:date="2020-12-14T15:53:00Z">
          <w:pPr>
            <w:pStyle w:val="ListParagraph"/>
            <w:numPr>
              <w:numId w:val="1"/>
            </w:numPr>
            <w:spacing w:after="240"/>
            <w:ind w:left="360" w:firstLineChars="0" w:hanging="360"/>
          </w:pPr>
        </w:pPrChange>
      </w:pPr>
      <w:del w:id="3292" w:author="刘 红宾" w:date="2020-12-14T15:53:00Z">
        <w:r w:rsidRPr="00923B85" w:rsidDel="00C8067A">
          <w:rPr>
            <w:rFonts w:ascii="Times New Roman" w:hAnsi="Times New Roman" w:cs="Times New Roman"/>
            <w:color w:val="2A2A2A"/>
            <w:szCs w:val="21"/>
            <w:shd w:val="clear" w:color="auto" w:fill="FFFFFF"/>
          </w:rPr>
          <w:delText>此外，如果没有连续监测实验产生的时序数据，我们则无法将菌群结构的动态变化与</w:delText>
        </w:r>
        <w:r w:rsidRPr="00923B85" w:rsidDel="00C8067A">
          <w:rPr>
            <w:rFonts w:ascii="Times New Roman" w:hAnsi="Times New Roman" w:cs="Times New Roman"/>
            <w:color w:val="2A2A2A"/>
            <w:szCs w:val="21"/>
            <w:shd w:val="clear" w:color="auto" w:fill="FFFFFF"/>
          </w:rPr>
          <w:delText>SCFAs</w:delText>
        </w:r>
        <w:r w:rsidRPr="00923B85" w:rsidDel="00C8067A">
          <w:rPr>
            <w:rFonts w:ascii="Times New Roman" w:hAnsi="Times New Roman" w:cs="Times New Roman"/>
            <w:color w:val="2A2A2A"/>
            <w:szCs w:val="21"/>
            <w:shd w:val="clear" w:color="auto" w:fill="FFFFFF"/>
          </w:rPr>
          <w:delText>变化</w:delText>
        </w:r>
        <w:r w:rsidR="00BC4259" w:rsidRPr="00923B85" w:rsidDel="00C8067A">
          <w:rPr>
            <w:rFonts w:ascii="Times New Roman" w:hAnsi="Times New Roman" w:cs="Times New Roman"/>
            <w:color w:val="2A2A2A"/>
            <w:szCs w:val="21"/>
            <w:shd w:val="clear" w:color="auto" w:fill="FFFFFF"/>
          </w:rPr>
          <w:delText>准确的联系起来。</w:delText>
        </w:r>
      </w:del>
    </w:p>
    <w:p w14:paraId="7B5DA26A" w14:textId="5922C5E7" w:rsidR="00994769" w:rsidRPr="00923B85" w:rsidDel="00C8067A" w:rsidRDefault="00994769">
      <w:pPr>
        <w:pStyle w:val="ListParagraph"/>
        <w:widowControl/>
        <w:numPr>
          <w:ilvl w:val="0"/>
          <w:numId w:val="1"/>
        </w:numPr>
        <w:spacing w:after="240"/>
        <w:ind w:firstLineChars="0"/>
        <w:jc w:val="left"/>
        <w:rPr>
          <w:del w:id="3293" w:author="刘 红宾" w:date="2020-12-14T15:53:00Z"/>
          <w:rFonts w:ascii="Times New Roman" w:hAnsi="Times New Roman" w:cs="Times New Roman"/>
          <w:color w:val="2A2A2A"/>
          <w:szCs w:val="21"/>
          <w:shd w:val="clear" w:color="auto" w:fill="FFFFFF"/>
        </w:rPr>
        <w:pPrChange w:id="3294" w:author="刘 红宾" w:date="2020-12-14T15:53:00Z">
          <w:pPr>
            <w:pStyle w:val="ListParagraph"/>
            <w:numPr>
              <w:numId w:val="1"/>
            </w:numPr>
            <w:spacing w:after="240"/>
            <w:ind w:left="360" w:firstLineChars="0" w:hanging="360"/>
          </w:pPr>
        </w:pPrChange>
      </w:pPr>
      <w:del w:id="3295" w:author="刘 红宾" w:date="2020-12-14T15:53:00Z">
        <w:r w:rsidRPr="00923B85" w:rsidDel="00C8067A">
          <w:rPr>
            <w:rFonts w:ascii="Times New Roman" w:hAnsi="Times New Roman" w:cs="Times New Roman"/>
            <w:color w:val="2A2A2A"/>
            <w:szCs w:val="21"/>
            <w:shd w:val="clear" w:color="auto" w:fill="FFFFFF"/>
          </w:rPr>
          <w:delText>获取连续监测实验产生的时序数据有助于我们理解</w:delText>
        </w:r>
        <w:r w:rsidR="004963F5" w:rsidRPr="00923B85" w:rsidDel="00C8067A">
          <w:rPr>
            <w:rFonts w:ascii="Times New Roman" w:hAnsi="Times New Roman" w:cs="Times New Roman"/>
            <w:color w:val="2A2A2A"/>
            <w:szCs w:val="21"/>
            <w:shd w:val="clear" w:color="auto" w:fill="FFFFFF"/>
          </w:rPr>
          <w:delText>肠道菌群对膳食纤维干预个性化应答的生态学机制。</w:delText>
        </w:r>
      </w:del>
    </w:p>
    <w:p w14:paraId="2E48E49A" w14:textId="282A9B2F" w:rsidR="002C5B76" w:rsidRPr="00923B85" w:rsidDel="00C8067A" w:rsidRDefault="00BC4259">
      <w:pPr>
        <w:pStyle w:val="ListParagraph"/>
        <w:widowControl/>
        <w:numPr>
          <w:ilvl w:val="0"/>
          <w:numId w:val="1"/>
        </w:numPr>
        <w:spacing w:after="240"/>
        <w:ind w:firstLineChars="0"/>
        <w:jc w:val="left"/>
        <w:rPr>
          <w:del w:id="3296" w:author="刘 红宾" w:date="2020-12-14T15:53:00Z"/>
          <w:rFonts w:ascii="Times New Roman" w:hAnsi="Times New Roman" w:cs="Times New Roman"/>
          <w:b/>
          <w:bCs/>
          <w:color w:val="2A2A2A"/>
          <w:szCs w:val="21"/>
          <w:shd w:val="clear" w:color="auto" w:fill="FFFFFF"/>
        </w:rPr>
        <w:pPrChange w:id="3297" w:author="刘 红宾" w:date="2020-12-14T15:53:00Z">
          <w:pPr>
            <w:pStyle w:val="ListParagraph"/>
            <w:numPr>
              <w:numId w:val="1"/>
            </w:numPr>
            <w:spacing w:after="240"/>
            <w:ind w:left="360" w:firstLineChars="0" w:hanging="360"/>
          </w:pPr>
        </w:pPrChange>
      </w:pPr>
      <w:del w:id="3298" w:author="刘 红宾" w:date="2020-12-14T15:53:00Z">
        <w:r w:rsidRPr="00923B85" w:rsidDel="00C8067A">
          <w:rPr>
            <w:rFonts w:ascii="Times New Roman" w:hAnsi="Times New Roman" w:cs="Times New Roman"/>
            <w:color w:val="2A2A2A"/>
            <w:szCs w:val="21"/>
            <w:shd w:val="clear" w:color="auto" w:fill="FFFFFF"/>
          </w:rPr>
          <w:delText>本研究利用含有不同肠道菌群结构的小鼠模型，通过连续采集粪便样本分析</w:delText>
        </w:r>
        <w:r w:rsidR="00BC13C7" w:rsidRPr="00923B85" w:rsidDel="00C8067A">
          <w:rPr>
            <w:rFonts w:ascii="Times New Roman" w:hAnsi="Times New Roman" w:cs="Times New Roman"/>
            <w:color w:val="2A2A2A"/>
            <w:szCs w:val="21"/>
            <w:shd w:val="clear" w:color="auto" w:fill="FFFFFF"/>
          </w:rPr>
          <w:delText>了膳食纤维干预后肠道菌群结构和</w:delText>
        </w:r>
        <w:r w:rsidR="00BC13C7" w:rsidRPr="00923B85" w:rsidDel="00C8067A">
          <w:rPr>
            <w:rFonts w:ascii="Times New Roman" w:hAnsi="Times New Roman" w:cs="Times New Roman"/>
            <w:color w:val="2A2A2A"/>
            <w:szCs w:val="21"/>
            <w:shd w:val="clear" w:color="auto" w:fill="FFFFFF"/>
          </w:rPr>
          <w:delText>SCFA</w:delText>
        </w:r>
        <w:r w:rsidR="00BC13C7" w:rsidRPr="00923B85" w:rsidDel="00C8067A">
          <w:rPr>
            <w:rFonts w:ascii="Times New Roman" w:hAnsi="Times New Roman" w:cs="Times New Roman"/>
            <w:color w:val="2A2A2A"/>
            <w:szCs w:val="21"/>
            <w:shd w:val="clear" w:color="auto" w:fill="FFFFFF"/>
          </w:rPr>
          <w:delText>代谢水平的动态变化，发现不同初始菌群在膳食纤维干预后</w:delText>
        </w:r>
        <w:r w:rsidR="00BC13C7" w:rsidRPr="00923B85" w:rsidDel="00C8067A">
          <w:rPr>
            <w:rFonts w:ascii="Times New Roman" w:hAnsi="Times New Roman" w:cs="Times New Roman"/>
            <w:color w:val="2A2A2A"/>
            <w:szCs w:val="21"/>
            <w:shd w:val="clear" w:color="auto" w:fill="FFFFFF"/>
          </w:rPr>
          <w:delText>SCFAs</w:delText>
        </w:r>
        <w:r w:rsidR="00BC13C7" w:rsidRPr="00923B85" w:rsidDel="00C8067A">
          <w:rPr>
            <w:rFonts w:ascii="Times New Roman" w:hAnsi="Times New Roman" w:cs="Times New Roman"/>
            <w:color w:val="2A2A2A"/>
            <w:szCs w:val="21"/>
            <w:shd w:val="clear" w:color="auto" w:fill="FFFFFF"/>
          </w:rPr>
          <w:delText>代谢水平具有先升高后降低的普适</w:delText>
        </w:r>
        <w:r w:rsidR="00F5512C" w:rsidRPr="00923B85" w:rsidDel="00C8067A">
          <w:rPr>
            <w:rFonts w:ascii="Times New Roman" w:hAnsi="Times New Roman" w:cs="Times New Roman"/>
            <w:color w:val="2A2A2A"/>
            <w:szCs w:val="21"/>
            <w:shd w:val="clear" w:color="auto" w:fill="FFFFFF"/>
          </w:rPr>
          <w:delText>规律</w:delText>
        </w:r>
        <w:r w:rsidR="00BC13C7" w:rsidRPr="00923B85" w:rsidDel="00C8067A">
          <w:rPr>
            <w:rFonts w:ascii="Times New Roman" w:hAnsi="Times New Roman" w:cs="Times New Roman"/>
            <w:color w:val="2A2A2A"/>
            <w:szCs w:val="21"/>
            <w:shd w:val="clear" w:color="auto" w:fill="FFFFFF"/>
          </w:rPr>
          <w:delText>，</w:delText>
        </w:r>
        <w:r w:rsidR="00F5512C" w:rsidRPr="00923B85" w:rsidDel="00C8067A">
          <w:rPr>
            <w:rFonts w:ascii="Times New Roman" w:hAnsi="Times New Roman" w:cs="Times New Roman"/>
            <w:color w:val="2A2A2A"/>
            <w:szCs w:val="21"/>
            <w:shd w:val="clear" w:color="auto" w:fill="FFFFFF"/>
          </w:rPr>
          <w:delText>菌群结构和</w:delText>
        </w:r>
        <w:r w:rsidR="00F5512C" w:rsidRPr="00923B85" w:rsidDel="00C8067A">
          <w:rPr>
            <w:rFonts w:ascii="Times New Roman" w:hAnsi="Times New Roman" w:cs="Times New Roman"/>
            <w:color w:val="2A2A2A"/>
            <w:szCs w:val="21"/>
            <w:shd w:val="clear" w:color="auto" w:fill="FFFFFF"/>
          </w:rPr>
          <w:delText>SCFAs</w:delText>
        </w:r>
        <w:r w:rsidR="00F5512C" w:rsidRPr="00923B85" w:rsidDel="00C8067A">
          <w:rPr>
            <w:rFonts w:ascii="Times New Roman" w:hAnsi="Times New Roman" w:cs="Times New Roman"/>
            <w:color w:val="2A2A2A"/>
            <w:szCs w:val="21"/>
            <w:shd w:val="clear" w:color="auto" w:fill="FFFFFF"/>
          </w:rPr>
          <w:delText>的变化速率则受到初始菌群的影响。此外，利用时序数据的优势，我们找到了参与影响</w:delText>
        </w:r>
        <w:r w:rsidR="00244198" w:rsidRPr="00923B85" w:rsidDel="00C8067A">
          <w:rPr>
            <w:rFonts w:ascii="Times New Roman" w:hAnsi="Times New Roman" w:cs="Times New Roman"/>
            <w:color w:val="2A2A2A"/>
            <w:szCs w:val="21"/>
            <w:shd w:val="clear" w:color="auto" w:fill="FFFFFF"/>
          </w:rPr>
          <w:delText>SCFAs</w:delText>
        </w:r>
        <w:r w:rsidR="00244198" w:rsidRPr="00923B85" w:rsidDel="00C8067A">
          <w:rPr>
            <w:rFonts w:ascii="Times New Roman" w:hAnsi="Times New Roman" w:cs="Times New Roman"/>
            <w:color w:val="2A2A2A"/>
            <w:szCs w:val="21"/>
            <w:shd w:val="clear" w:color="auto" w:fill="FFFFFF"/>
          </w:rPr>
          <w:delText>代谢变化的微生物功能群。以菊粉为例，本研究建立了从膳食纤维到</w:delText>
        </w:r>
        <w:r w:rsidR="00244198" w:rsidRPr="00923B85" w:rsidDel="00C8067A">
          <w:rPr>
            <w:rFonts w:ascii="Times New Roman" w:hAnsi="Times New Roman" w:cs="Times New Roman"/>
            <w:color w:val="2A2A2A"/>
            <w:szCs w:val="21"/>
            <w:shd w:val="clear" w:color="auto" w:fill="FFFFFF"/>
          </w:rPr>
          <w:delText>SCFAs</w:delText>
        </w:r>
        <w:r w:rsidR="00244198" w:rsidRPr="00923B85" w:rsidDel="00C8067A">
          <w:rPr>
            <w:rFonts w:ascii="Times New Roman" w:hAnsi="Times New Roman" w:cs="Times New Roman"/>
            <w:color w:val="2A2A2A"/>
            <w:szCs w:val="21"/>
            <w:shd w:val="clear" w:color="auto" w:fill="FFFFFF"/>
          </w:rPr>
          <w:delText>的肠道微生物生态食物链。</w:delText>
        </w:r>
      </w:del>
    </w:p>
    <w:p w14:paraId="10960674" w14:textId="05901D4A" w:rsidR="002C5B76" w:rsidRPr="00542BEA" w:rsidDel="00C8067A" w:rsidRDefault="002C5B76">
      <w:pPr>
        <w:widowControl/>
        <w:jc w:val="left"/>
        <w:rPr>
          <w:del w:id="3299" w:author="刘 红宾" w:date="2020-12-14T15:53:00Z"/>
          <w:rFonts w:ascii="Times New Roman" w:hAnsi="Times New Roman" w:cs="Times New Roman"/>
          <w:b/>
          <w:bCs/>
          <w:color w:val="2A2A2A"/>
          <w:szCs w:val="21"/>
          <w:shd w:val="clear" w:color="auto" w:fill="FFFFFF"/>
        </w:rPr>
        <w:pPrChange w:id="3300" w:author="刘 红宾" w:date="2020-12-14T15:53:00Z">
          <w:pPr/>
        </w:pPrChange>
      </w:pPr>
    </w:p>
    <w:p w14:paraId="3143B996" w14:textId="04C050BD" w:rsidR="002C5B76" w:rsidRPr="00923B85" w:rsidDel="00C8067A" w:rsidRDefault="002C5B76">
      <w:pPr>
        <w:widowControl/>
        <w:jc w:val="left"/>
        <w:rPr>
          <w:del w:id="3301" w:author="刘 红宾" w:date="2020-12-14T15:53:00Z"/>
          <w:rFonts w:ascii="Times New Roman" w:hAnsi="Times New Roman" w:cs="Times New Roman"/>
          <w:b/>
          <w:bCs/>
          <w:color w:val="2A2A2A"/>
          <w:szCs w:val="21"/>
          <w:shd w:val="clear" w:color="auto" w:fill="FFFFFF"/>
        </w:rPr>
        <w:pPrChange w:id="3302" w:author="刘 红宾" w:date="2020-12-14T15:53:00Z">
          <w:pPr/>
        </w:pPrChange>
      </w:pPr>
    </w:p>
    <w:p w14:paraId="695F1C9A" w14:textId="60E6269E" w:rsidR="002C5B76" w:rsidRPr="00923B85" w:rsidDel="00C8067A" w:rsidRDefault="002C5B76">
      <w:pPr>
        <w:widowControl/>
        <w:jc w:val="left"/>
        <w:rPr>
          <w:del w:id="3303" w:author="刘 红宾" w:date="2020-12-14T15:53:00Z"/>
          <w:rFonts w:ascii="Times New Roman" w:hAnsi="Times New Roman" w:cs="Times New Roman"/>
          <w:b/>
          <w:bCs/>
          <w:color w:val="2A2A2A"/>
          <w:szCs w:val="21"/>
          <w:shd w:val="clear" w:color="auto" w:fill="FFFFFF"/>
        </w:rPr>
        <w:pPrChange w:id="3304" w:author="刘 红宾" w:date="2020-12-14T15:53:00Z">
          <w:pPr/>
        </w:pPrChange>
      </w:pPr>
    </w:p>
    <w:p w14:paraId="26AA6412" w14:textId="786471EF" w:rsidR="002C5B76" w:rsidRPr="00923B85" w:rsidDel="00C8067A" w:rsidRDefault="002C5B76">
      <w:pPr>
        <w:widowControl/>
        <w:jc w:val="left"/>
        <w:rPr>
          <w:del w:id="3305" w:author="刘 红宾" w:date="2020-12-14T15:53:00Z"/>
          <w:rFonts w:ascii="Times New Roman" w:hAnsi="Times New Roman" w:cs="Times New Roman"/>
          <w:b/>
          <w:bCs/>
          <w:color w:val="2A2A2A"/>
          <w:szCs w:val="21"/>
          <w:shd w:val="clear" w:color="auto" w:fill="FFFFFF"/>
        </w:rPr>
        <w:pPrChange w:id="3306" w:author="刘 红宾" w:date="2020-12-14T15:53:00Z">
          <w:pPr/>
        </w:pPrChange>
      </w:pPr>
    </w:p>
    <w:p w14:paraId="7CBC44BE" w14:textId="1F9210B8" w:rsidR="002C5B76" w:rsidRPr="00542BEA" w:rsidDel="00C8067A" w:rsidRDefault="00542BEA">
      <w:pPr>
        <w:widowControl/>
        <w:jc w:val="left"/>
        <w:rPr>
          <w:del w:id="3307" w:author="刘 红宾" w:date="2020-12-14T15:53:00Z"/>
          <w:rFonts w:ascii="Times New Roman" w:hAnsi="Times New Roman" w:cs="Times New Roman"/>
          <w:color w:val="2A2A2A"/>
          <w:sz w:val="20"/>
          <w:szCs w:val="20"/>
          <w:shd w:val="clear" w:color="auto" w:fill="FFFFFF"/>
        </w:rPr>
        <w:pPrChange w:id="3308" w:author="刘 红宾" w:date="2020-12-14T15:53:00Z">
          <w:pPr/>
        </w:pPrChange>
      </w:pPr>
      <w:del w:id="3309" w:author="刘 红宾" w:date="2020-12-14T15:53:00Z">
        <w:r w:rsidRPr="00542BEA" w:rsidDel="00C8067A">
          <w:rPr>
            <w:rFonts w:ascii="Times New Roman" w:hAnsi="Times New Roman" w:cs="Times New Roman"/>
            <w:color w:val="2A2A2A"/>
            <w:sz w:val="20"/>
            <w:szCs w:val="20"/>
            <w:shd w:val="clear" w:color="auto" w:fill="FFFFFF"/>
          </w:rPr>
          <w:delText>Nomura, M., et al., Association of Short-Chain Fatty Acids in the Gut Microbiome With Clinical Response to Treatment With Nivolumab or Pembrolizumab in Patients With Solid Cancer Tumors. JAMA Network Open, 2020. 3(4): p. e202895.</w:delText>
        </w:r>
      </w:del>
    </w:p>
    <w:p w14:paraId="33030FB6" w14:textId="40556483" w:rsidR="00542BEA" w:rsidDel="00C8067A" w:rsidRDefault="00542BEA">
      <w:pPr>
        <w:widowControl/>
        <w:jc w:val="left"/>
        <w:rPr>
          <w:del w:id="3310" w:author="刘 红宾" w:date="2020-12-14T15:53:00Z"/>
          <w:rFonts w:ascii="Times New Roman" w:hAnsi="Times New Roman" w:cs="Times New Roman"/>
          <w:color w:val="2A2A2A"/>
          <w:sz w:val="20"/>
          <w:szCs w:val="20"/>
          <w:shd w:val="clear" w:color="auto" w:fill="FFFFFF"/>
        </w:rPr>
        <w:pPrChange w:id="3311" w:author="刘 红宾" w:date="2020-12-14T15:53:00Z">
          <w:pPr/>
        </w:pPrChange>
      </w:pPr>
      <w:del w:id="3312" w:author="刘 红宾" w:date="2020-12-14T15:53:00Z">
        <w:r w:rsidRPr="00542BEA" w:rsidDel="00C8067A">
          <w:rPr>
            <w:rFonts w:ascii="Times New Roman" w:hAnsi="Times New Roman" w:cs="Times New Roman"/>
            <w:color w:val="2A2A2A"/>
            <w:sz w:val="20"/>
            <w:szCs w:val="20"/>
            <w:shd w:val="clear" w:color="auto" w:fill="FFFFFF"/>
          </w:rPr>
          <w:delText>[1].</w:delText>
        </w:r>
        <w:r w:rsidRPr="00542BEA" w:rsidDel="00C8067A">
          <w:rPr>
            <w:rFonts w:ascii="Times New Roman" w:hAnsi="Times New Roman" w:cs="Times New Roman"/>
            <w:color w:val="2A2A2A"/>
            <w:sz w:val="20"/>
            <w:szCs w:val="20"/>
            <w:shd w:val="clear" w:color="auto" w:fill="FFFFFF"/>
          </w:rPr>
          <w:tab/>
          <w:delText>Roduit, C., et al., High levels of butyrate and propionate in early life are associated with protection against atopy. Allergy, 2019. 74(4): p. 799-809.</w:delText>
        </w:r>
      </w:del>
    </w:p>
    <w:p w14:paraId="6BD6222A" w14:textId="3CCC33FF" w:rsidR="00FA608C" w:rsidRPr="00542BEA" w:rsidDel="00C8067A" w:rsidRDefault="00FA608C">
      <w:pPr>
        <w:widowControl/>
        <w:jc w:val="left"/>
        <w:rPr>
          <w:del w:id="3313" w:author="刘 红宾" w:date="2020-12-14T15:53:00Z"/>
          <w:rFonts w:ascii="Times New Roman" w:hAnsi="Times New Roman" w:cs="Times New Roman"/>
          <w:color w:val="2A2A2A"/>
          <w:sz w:val="20"/>
          <w:szCs w:val="20"/>
          <w:shd w:val="clear" w:color="auto" w:fill="FFFFFF"/>
        </w:rPr>
        <w:sectPr w:rsidR="00FA608C" w:rsidRPr="00542BEA" w:rsidDel="00C8067A">
          <w:pgSz w:w="11906" w:h="16838"/>
          <w:pgMar w:top="1440" w:right="1800" w:bottom="1440" w:left="1800" w:header="851" w:footer="992" w:gutter="0"/>
          <w:cols w:space="425"/>
          <w:docGrid w:type="lines" w:linePitch="312"/>
        </w:sectPr>
        <w:pPrChange w:id="3314" w:author="刘 红宾" w:date="2020-12-14T15:53:00Z">
          <w:pPr/>
        </w:pPrChange>
      </w:pPr>
      <w:del w:id="3315" w:author="刘 红宾" w:date="2020-12-14T15:53:00Z">
        <w:r w:rsidRPr="00FA608C" w:rsidDel="00C8067A">
          <w:rPr>
            <w:rFonts w:ascii="Times New Roman" w:hAnsi="Times New Roman" w:cs="Times New Roman"/>
            <w:color w:val="2A2A2A"/>
            <w:sz w:val="20"/>
            <w:szCs w:val="20"/>
            <w:shd w:val="clear" w:color="auto" w:fill="FFFFFF"/>
          </w:rPr>
          <w:delText>[1].</w:delText>
        </w:r>
        <w:r w:rsidRPr="00FA608C" w:rsidDel="00C8067A">
          <w:rPr>
            <w:rFonts w:ascii="Times New Roman" w:hAnsi="Times New Roman" w:cs="Times New Roman"/>
            <w:color w:val="2A2A2A"/>
            <w:sz w:val="20"/>
            <w:szCs w:val="20"/>
            <w:shd w:val="clear" w:color="auto" w:fill="FFFFFF"/>
          </w:rPr>
          <w:tab/>
          <w:delText>Jacobson, A., et al., A Gut Commensal-Produced Metabolite Mediates Colonization Resistance to Salmonella Infection. Cell Host &amp; Microbe, 2018. 24(2): p. 296-307.e7.</w:delText>
        </w:r>
      </w:del>
    </w:p>
    <w:p w14:paraId="4BFC51FD" w14:textId="193E1511" w:rsidR="002C5B76" w:rsidRPr="00923B85" w:rsidDel="00C8067A" w:rsidRDefault="002C5B76">
      <w:pPr>
        <w:widowControl/>
        <w:jc w:val="left"/>
        <w:rPr>
          <w:del w:id="3316" w:author="刘 红宾" w:date="2020-12-14T15:53:00Z"/>
          <w:rFonts w:ascii="Times New Roman" w:hAnsi="Times New Roman" w:cs="Times New Roman"/>
          <w:b/>
          <w:bCs/>
          <w:color w:val="2A2A2A"/>
          <w:szCs w:val="21"/>
          <w:shd w:val="clear" w:color="auto" w:fill="FFFFFF"/>
        </w:rPr>
        <w:pPrChange w:id="3317" w:author="刘 红宾" w:date="2020-12-14T15:53:00Z">
          <w:pPr/>
        </w:pPrChange>
      </w:pPr>
      <w:del w:id="3318" w:author="刘 红宾" w:date="2020-12-14T15:53:00Z">
        <w:r w:rsidRPr="00923B85" w:rsidDel="00C8067A">
          <w:rPr>
            <w:rFonts w:ascii="Times New Roman" w:hAnsi="Times New Roman" w:cs="Times New Roman"/>
            <w:b/>
            <w:bCs/>
            <w:color w:val="2A2A2A"/>
            <w:szCs w:val="21"/>
            <w:shd w:val="clear" w:color="auto" w:fill="FFFFFF"/>
          </w:rPr>
          <w:delText>Results</w:delText>
        </w:r>
      </w:del>
    </w:p>
    <w:p w14:paraId="514286FB" w14:textId="08E6DA34" w:rsidR="0048012C" w:rsidRPr="00923B85" w:rsidDel="00C8067A" w:rsidRDefault="00CD3B8D">
      <w:pPr>
        <w:widowControl/>
        <w:jc w:val="left"/>
        <w:rPr>
          <w:del w:id="3319" w:author="刘 红宾" w:date="2020-12-14T15:53:00Z"/>
          <w:rFonts w:ascii="Times New Roman" w:hAnsi="Times New Roman" w:cs="Times New Roman"/>
          <w:b/>
          <w:bCs/>
          <w:color w:val="2A2A2A"/>
          <w:szCs w:val="21"/>
          <w:shd w:val="clear" w:color="auto" w:fill="FFFFFF"/>
        </w:rPr>
        <w:pPrChange w:id="3320" w:author="刘 红宾" w:date="2020-12-14T15:53:00Z">
          <w:pPr/>
        </w:pPrChange>
      </w:pPr>
      <w:del w:id="3321" w:author="刘 红宾" w:date="2020-12-14T15:53:00Z">
        <w:r w:rsidRPr="00923B85" w:rsidDel="00C8067A">
          <w:rPr>
            <w:rFonts w:ascii="Times New Roman" w:hAnsi="Times New Roman" w:cs="Times New Roman"/>
            <w:b/>
            <w:bCs/>
            <w:color w:val="2A2A2A"/>
            <w:szCs w:val="21"/>
            <w:shd w:val="clear" w:color="auto" w:fill="FFFFFF"/>
          </w:rPr>
          <w:delText>Microbiome composition in c57bl/6j model mice is heavily influenced by mouse vendor</w:delText>
        </w:r>
      </w:del>
    </w:p>
    <w:p w14:paraId="757FF3B6" w14:textId="1B4DA7FA" w:rsidR="00CD3B8D" w:rsidRPr="00923B85" w:rsidDel="00C8067A" w:rsidRDefault="00CD3B8D">
      <w:pPr>
        <w:widowControl/>
        <w:jc w:val="left"/>
        <w:rPr>
          <w:del w:id="3322" w:author="刘 红宾" w:date="2020-12-14T15:53:00Z"/>
          <w:rFonts w:ascii="Times New Roman" w:hAnsi="Times New Roman" w:cs="Times New Roman"/>
          <w:b/>
          <w:bCs/>
          <w:color w:val="2A2A2A"/>
          <w:szCs w:val="21"/>
          <w:shd w:val="clear" w:color="auto" w:fill="FFFFFF"/>
        </w:rPr>
        <w:pPrChange w:id="3323" w:author="刘 红宾" w:date="2020-12-14T15:53:00Z">
          <w:pPr/>
        </w:pPrChange>
      </w:pPr>
    </w:p>
    <w:p w14:paraId="0247C4AB" w14:textId="5118E41D" w:rsidR="00FF4FE0" w:rsidRPr="00923B85" w:rsidDel="00C8067A" w:rsidRDefault="003D15C0">
      <w:pPr>
        <w:widowControl/>
        <w:jc w:val="left"/>
        <w:rPr>
          <w:del w:id="3324" w:author="刘 红宾" w:date="2020-12-14T15:53:00Z"/>
          <w:rFonts w:ascii="Times New Roman" w:hAnsi="Times New Roman" w:cs="Times New Roman"/>
          <w:color w:val="131413"/>
          <w:szCs w:val="21"/>
        </w:rPr>
        <w:pPrChange w:id="3325" w:author="刘 红宾" w:date="2020-12-14T15:53:00Z">
          <w:pPr/>
        </w:pPrChange>
      </w:pPr>
      <w:del w:id="3326" w:author="刘 红宾" w:date="2020-12-14T15:53:00Z">
        <w:r w:rsidRPr="00923B85" w:rsidDel="00C8067A">
          <w:rPr>
            <w:rFonts w:ascii="Times New Roman" w:hAnsi="Times New Roman" w:cs="Times New Roman"/>
            <w:color w:val="131413"/>
            <w:szCs w:val="21"/>
          </w:rPr>
          <w:delText xml:space="preserve">First, we assessed the differences in mouse gut microbiota composition </w:delText>
        </w:r>
        <w:r w:rsidR="00BE6DEA" w:rsidRPr="00923B85" w:rsidDel="00C8067A">
          <w:rPr>
            <w:rFonts w:ascii="Times New Roman" w:hAnsi="Times New Roman" w:cs="Times New Roman"/>
            <w:color w:val="2A2A2A"/>
            <w:szCs w:val="21"/>
            <w:shd w:val="clear" w:color="auto" w:fill="FFFFFF"/>
          </w:rPr>
          <w:delText>obtained from different vendors</w:delText>
        </w:r>
        <w:r w:rsidRPr="00923B85" w:rsidDel="00C8067A">
          <w:rPr>
            <w:rFonts w:ascii="Times New Roman" w:hAnsi="Times New Roman" w:cs="Times New Roman"/>
            <w:color w:val="131413"/>
            <w:szCs w:val="21"/>
          </w:rPr>
          <w:delText xml:space="preserve">. </w:delText>
        </w:r>
      </w:del>
    </w:p>
    <w:p w14:paraId="4C5AB580" w14:textId="42F3FE82" w:rsidR="00FF4FE0" w:rsidRPr="00923B85" w:rsidDel="00C8067A" w:rsidRDefault="00FF4FE0">
      <w:pPr>
        <w:widowControl/>
        <w:jc w:val="left"/>
        <w:rPr>
          <w:del w:id="3327" w:author="刘 红宾" w:date="2020-12-14T15:53:00Z"/>
          <w:rFonts w:ascii="Times New Roman" w:hAnsi="Times New Roman" w:cs="Times New Roman"/>
          <w:color w:val="131413"/>
          <w:szCs w:val="21"/>
        </w:rPr>
        <w:pPrChange w:id="3328" w:author="刘 红宾" w:date="2020-12-14T15:53:00Z">
          <w:pPr/>
        </w:pPrChange>
      </w:pPr>
    </w:p>
    <w:p w14:paraId="459C9F18" w14:textId="4ECA5D65" w:rsidR="00FF4FE0" w:rsidRPr="00923B85" w:rsidDel="00C8067A" w:rsidRDefault="00FF4FE0">
      <w:pPr>
        <w:widowControl/>
        <w:jc w:val="left"/>
        <w:rPr>
          <w:del w:id="3329" w:author="刘 红宾" w:date="2020-12-14T15:53:00Z"/>
          <w:rFonts w:ascii="Times New Roman" w:hAnsi="Times New Roman" w:cs="Times New Roman"/>
          <w:color w:val="2A2A2A"/>
          <w:szCs w:val="21"/>
          <w:shd w:val="clear" w:color="auto" w:fill="FFFFFF"/>
        </w:rPr>
        <w:pPrChange w:id="3330" w:author="刘 红宾" w:date="2020-12-14T15:53:00Z">
          <w:pPr/>
        </w:pPrChange>
      </w:pPr>
      <w:del w:id="3331" w:author="刘 红宾" w:date="2020-12-14T15:53:00Z">
        <w:r w:rsidRPr="00923B85" w:rsidDel="00C8067A">
          <w:rPr>
            <w:rFonts w:ascii="Times New Roman" w:hAnsi="Times New Roman" w:cs="Times New Roman"/>
            <w:color w:val="2A2A2A"/>
            <w:szCs w:val="21"/>
            <w:shd w:val="clear" w:color="auto" w:fill="FFFFFF"/>
          </w:rPr>
          <w:delText>Rarefaction analysis showed that great majority of the bacteria species diversity and richness that could be sampled in this study was captured by our sequencing depth (</w:delText>
        </w:r>
        <w:r w:rsidRPr="00923B85" w:rsidDel="00C8067A">
          <w:rPr>
            <w:rFonts w:ascii="Times New Roman" w:hAnsi="Times New Roman" w:cs="Times New Roman"/>
            <w:b/>
            <w:bCs/>
            <w:color w:val="2A2A2A"/>
            <w:szCs w:val="21"/>
            <w:shd w:val="clear" w:color="auto" w:fill="FFFFFF"/>
          </w:rPr>
          <w:delText>Supplementary Fig. 1</w:delText>
        </w:r>
        <w:r w:rsidRPr="00923B85" w:rsidDel="00C8067A">
          <w:rPr>
            <w:rFonts w:ascii="Times New Roman" w:hAnsi="Times New Roman" w:cs="Times New Roman"/>
            <w:color w:val="2A2A2A"/>
            <w:szCs w:val="21"/>
            <w:shd w:val="clear" w:color="auto" w:fill="FFFFFF"/>
          </w:rPr>
          <w:delText xml:space="preserve">), </w:delText>
        </w:r>
        <w:r w:rsidRPr="00923B85" w:rsidDel="00C8067A">
          <w:rPr>
            <w:rFonts w:ascii="Times New Roman" w:hAnsi="Times New Roman" w:cs="Times New Roman"/>
            <w:szCs w:val="21"/>
          </w:rPr>
          <w:delText>indicated sufficient sequencing depth for majority of the analyzed samples</w:delText>
        </w:r>
        <w:r w:rsidRPr="00923B85" w:rsidDel="00C8067A">
          <w:rPr>
            <w:rFonts w:ascii="Times New Roman" w:hAnsi="Times New Roman" w:cs="Times New Roman"/>
            <w:color w:val="2A2A2A"/>
            <w:szCs w:val="21"/>
            <w:shd w:val="clear" w:color="auto" w:fill="FFFFFF"/>
          </w:rPr>
          <w:delText>.</w:delText>
        </w:r>
      </w:del>
    </w:p>
    <w:p w14:paraId="5A4E3555" w14:textId="446DD69D" w:rsidR="00FF4FE0" w:rsidRPr="00923B85" w:rsidDel="00C8067A" w:rsidRDefault="00FF4FE0">
      <w:pPr>
        <w:widowControl/>
        <w:jc w:val="left"/>
        <w:rPr>
          <w:del w:id="3332" w:author="刘 红宾" w:date="2020-12-14T15:53:00Z"/>
          <w:rFonts w:ascii="Times New Roman" w:hAnsi="Times New Roman" w:cs="Times New Roman"/>
          <w:color w:val="131413"/>
          <w:szCs w:val="21"/>
        </w:rPr>
        <w:pPrChange w:id="3333" w:author="刘 红宾" w:date="2020-12-14T15:53:00Z">
          <w:pPr/>
        </w:pPrChange>
      </w:pPr>
    </w:p>
    <w:p w14:paraId="3EBA3B12" w14:textId="5039352F" w:rsidR="003D15C0" w:rsidRPr="00923B85" w:rsidDel="00C8067A" w:rsidRDefault="003D15C0">
      <w:pPr>
        <w:widowControl/>
        <w:jc w:val="left"/>
        <w:rPr>
          <w:del w:id="3334" w:author="刘 红宾" w:date="2020-12-14T15:53:00Z"/>
          <w:rFonts w:ascii="Times New Roman" w:hAnsi="Times New Roman" w:cs="Times New Roman"/>
          <w:color w:val="2A2A2A"/>
          <w:szCs w:val="21"/>
          <w:shd w:val="clear" w:color="auto" w:fill="FFFFFF"/>
        </w:rPr>
        <w:pPrChange w:id="3335" w:author="刘 红宾" w:date="2020-12-14T15:53:00Z">
          <w:pPr/>
        </w:pPrChange>
      </w:pPr>
      <w:del w:id="3336" w:author="刘 红宾" w:date="2020-12-14T15:53:00Z">
        <w:r w:rsidRPr="00923B85" w:rsidDel="00C8067A">
          <w:rPr>
            <w:rFonts w:ascii="Times New Roman" w:hAnsi="Times New Roman" w:cs="Times New Roman"/>
            <w:color w:val="2A2A2A"/>
            <w:szCs w:val="21"/>
            <w:shd w:val="clear" w:color="auto" w:fill="FFFFFF"/>
          </w:rPr>
          <w:delText xml:space="preserve">Despite being housed in the same environment and fed the same cellulose-based diet 7 days prior to analysis, we observed significant differences in the microbiota composition of mice from the four independent breeder sources. </w:delText>
        </w:r>
        <w:r w:rsidR="00580100" w:rsidRPr="00923B85" w:rsidDel="00C8067A">
          <w:rPr>
            <w:rFonts w:ascii="Times New Roman" w:hAnsi="Times New Roman" w:cs="Times New Roman"/>
            <w:color w:val="242021"/>
            <w:szCs w:val="21"/>
          </w:rPr>
          <w:delText xml:space="preserve">Bray-curtis distance confirmed a different distribution between </w:delText>
        </w:r>
        <w:r w:rsidR="00580100" w:rsidRPr="00923B85" w:rsidDel="00C8067A">
          <w:rPr>
            <w:rFonts w:ascii="Times New Roman" w:hAnsi="Times New Roman" w:cs="Times New Roman"/>
            <w:color w:val="000000"/>
            <w:szCs w:val="21"/>
          </w:rPr>
          <w:delText>different vendor-purchased mice</w:delText>
        </w:r>
        <w:r w:rsidR="00580100" w:rsidRPr="00923B85" w:rsidDel="00C8067A">
          <w:rPr>
            <w:rFonts w:ascii="Times New Roman" w:hAnsi="Times New Roman" w:cs="Times New Roman"/>
            <w:color w:val="242021"/>
            <w:szCs w:val="21"/>
          </w:rPr>
          <w:delText xml:space="preserve"> </w:delText>
        </w:r>
        <w:r w:rsidR="00580100" w:rsidRPr="00923B85" w:rsidDel="00C8067A">
          <w:rPr>
            <w:rFonts w:ascii="Times New Roman" w:hAnsi="Times New Roman" w:cs="Times New Roman"/>
            <w:color w:val="131413"/>
            <w:szCs w:val="21"/>
          </w:rPr>
          <w:delText>(</w:delText>
        </w:r>
        <w:r w:rsidR="00580100" w:rsidRPr="00923B85" w:rsidDel="00C8067A">
          <w:rPr>
            <w:rFonts w:ascii="Times New Roman" w:hAnsi="Times New Roman" w:cs="Times New Roman"/>
            <w:b/>
            <w:bCs/>
            <w:color w:val="131413"/>
            <w:szCs w:val="21"/>
          </w:rPr>
          <w:delText>Fig 1A-C</w:delText>
        </w:r>
        <w:r w:rsidR="00580100" w:rsidRPr="00923B85" w:rsidDel="00C8067A">
          <w:rPr>
            <w:rFonts w:ascii="Times New Roman" w:hAnsi="Times New Roman" w:cs="Times New Roman"/>
            <w:color w:val="131413"/>
            <w:szCs w:val="21"/>
          </w:rPr>
          <w:delText>)</w:delText>
        </w:r>
        <w:r w:rsidR="00580100" w:rsidRPr="00923B85" w:rsidDel="00C8067A">
          <w:rPr>
            <w:rFonts w:ascii="Times New Roman" w:hAnsi="Times New Roman" w:cs="Times New Roman"/>
            <w:color w:val="242021"/>
            <w:szCs w:val="21"/>
          </w:rPr>
          <w:delText>.</w:delText>
        </w:r>
      </w:del>
    </w:p>
    <w:p w14:paraId="30A0CE2C" w14:textId="5F752F89" w:rsidR="003D15C0" w:rsidRPr="00923B85" w:rsidDel="00C8067A" w:rsidRDefault="003D15C0">
      <w:pPr>
        <w:widowControl/>
        <w:jc w:val="left"/>
        <w:rPr>
          <w:del w:id="3337" w:author="刘 红宾" w:date="2020-12-14T15:53:00Z"/>
          <w:rFonts w:ascii="Times New Roman" w:hAnsi="Times New Roman" w:cs="Times New Roman"/>
          <w:color w:val="000000"/>
          <w:szCs w:val="21"/>
        </w:rPr>
        <w:pPrChange w:id="3338" w:author="刘 红宾" w:date="2020-12-14T15:53:00Z">
          <w:pPr/>
        </w:pPrChange>
      </w:pPr>
      <w:del w:id="3339" w:author="刘 红宾" w:date="2020-12-14T15:53:00Z">
        <w:r w:rsidRPr="00923B85" w:rsidDel="00C8067A">
          <w:rPr>
            <w:rFonts w:ascii="Times New Roman" w:hAnsi="Times New Roman" w:cs="Times New Roman"/>
            <w:color w:val="131413"/>
            <w:szCs w:val="21"/>
          </w:rPr>
          <w:delText>Stool;</w:delText>
        </w:r>
        <w:r w:rsidR="00580100" w:rsidRPr="00923B85" w:rsidDel="00C8067A">
          <w:rPr>
            <w:rFonts w:ascii="Times New Roman" w:hAnsi="Times New Roman" w:cs="Times New Roman"/>
            <w:color w:val="131413"/>
            <w:szCs w:val="21"/>
          </w:rPr>
          <w:delText xml:space="preserve"> </w:delText>
        </w:r>
        <w:r w:rsidR="00580100" w:rsidRPr="00923B85" w:rsidDel="00C8067A">
          <w:rPr>
            <w:rFonts w:ascii="Times New Roman" w:hAnsi="Times New Roman" w:cs="Times New Roman"/>
            <w:color w:val="000000"/>
            <w:szCs w:val="21"/>
          </w:rPr>
          <w:delText>Moreover, analysis of α-diversity showed significantly different species richness in terms of total observed species and Shannon index among different vendor-purchased mice (</w:delText>
        </w:r>
        <w:r w:rsidR="00580100" w:rsidRPr="00923B85" w:rsidDel="00C8067A">
          <w:rPr>
            <w:rFonts w:ascii="Times New Roman" w:hAnsi="Times New Roman" w:cs="Times New Roman"/>
            <w:color w:val="2A2A2A"/>
            <w:szCs w:val="21"/>
            <w:shd w:val="clear" w:color="auto" w:fill="FFFFFF"/>
          </w:rPr>
          <w:delText>Fig 1A</w:delText>
        </w:r>
        <w:r w:rsidR="00580100" w:rsidRPr="00923B85" w:rsidDel="00C8067A">
          <w:rPr>
            <w:rFonts w:ascii="Times New Roman" w:hAnsi="Times New Roman" w:cs="Times New Roman"/>
            <w:color w:val="000000"/>
            <w:szCs w:val="21"/>
          </w:rPr>
          <w:delText>).</w:delText>
        </w:r>
      </w:del>
    </w:p>
    <w:p w14:paraId="1E72D47A" w14:textId="79B69BCE" w:rsidR="003D15C0" w:rsidRPr="00923B85" w:rsidDel="00C8067A" w:rsidRDefault="003D15C0">
      <w:pPr>
        <w:widowControl/>
        <w:jc w:val="left"/>
        <w:rPr>
          <w:del w:id="3340" w:author="刘 红宾" w:date="2020-12-14T15:53:00Z"/>
          <w:rFonts w:ascii="Times New Roman" w:hAnsi="Times New Roman" w:cs="Times New Roman"/>
          <w:color w:val="131413"/>
          <w:szCs w:val="21"/>
        </w:rPr>
        <w:pPrChange w:id="3341" w:author="刘 红宾" w:date="2020-12-14T15:53:00Z">
          <w:pPr/>
        </w:pPrChange>
      </w:pPr>
      <w:del w:id="3342" w:author="刘 红宾" w:date="2020-12-14T15:53:00Z">
        <w:r w:rsidRPr="00923B85" w:rsidDel="00C8067A">
          <w:rPr>
            <w:rFonts w:ascii="Times New Roman" w:hAnsi="Times New Roman" w:cs="Times New Roman"/>
            <w:color w:val="131413"/>
            <w:szCs w:val="21"/>
          </w:rPr>
          <w:delText>Cecum content (</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 xml:space="preserve">tary Fig </w:delText>
        </w:r>
        <w:r w:rsidR="000426BE" w:rsidRPr="00923B85" w:rsidDel="00C8067A">
          <w:rPr>
            <w:rFonts w:ascii="Times New Roman" w:hAnsi="Times New Roman" w:cs="Times New Roman"/>
            <w:b/>
            <w:bCs/>
            <w:szCs w:val="21"/>
            <w:shd w:val="clear" w:color="auto" w:fill="FFFFFF"/>
          </w:rPr>
          <w:delText>2</w:delText>
        </w:r>
        <w:r w:rsidRPr="00923B85" w:rsidDel="00C8067A">
          <w:rPr>
            <w:rFonts w:ascii="Times New Roman" w:hAnsi="Times New Roman" w:cs="Times New Roman"/>
            <w:b/>
            <w:bCs/>
            <w:szCs w:val="21"/>
            <w:shd w:val="clear" w:color="auto" w:fill="FFFFFF"/>
          </w:rPr>
          <w:delText>A-C</w:delText>
        </w:r>
        <w:r w:rsidRPr="00923B85" w:rsidDel="00C8067A">
          <w:rPr>
            <w:rFonts w:ascii="Times New Roman" w:hAnsi="Times New Roman" w:cs="Times New Roman"/>
            <w:color w:val="131413"/>
            <w:szCs w:val="21"/>
          </w:rPr>
          <w:delText>)</w:delText>
        </w:r>
      </w:del>
    </w:p>
    <w:p w14:paraId="5B7ADA51" w14:textId="6D843993" w:rsidR="003D15C0" w:rsidRPr="00923B85" w:rsidDel="00C8067A" w:rsidRDefault="003D15C0">
      <w:pPr>
        <w:widowControl/>
        <w:jc w:val="left"/>
        <w:rPr>
          <w:del w:id="3343" w:author="刘 红宾" w:date="2020-12-14T15:53:00Z"/>
          <w:rFonts w:ascii="Times New Roman" w:hAnsi="Times New Roman" w:cs="Times New Roman"/>
          <w:color w:val="2A2A2A"/>
          <w:szCs w:val="21"/>
          <w:shd w:val="clear" w:color="auto" w:fill="FFFFFF"/>
        </w:rPr>
        <w:pPrChange w:id="3344" w:author="刘 红宾" w:date="2020-12-14T15:53:00Z">
          <w:pPr/>
        </w:pPrChange>
      </w:pPr>
    </w:p>
    <w:p w14:paraId="75915ED6" w14:textId="04A1B378" w:rsidR="00CD3B8D" w:rsidRPr="00923B85" w:rsidDel="00C8067A" w:rsidRDefault="00CD3B8D">
      <w:pPr>
        <w:widowControl/>
        <w:jc w:val="left"/>
        <w:rPr>
          <w:del w:id="3345" w:author="刘 红宾" w:date="2020-12-14T15:53:00Z"/>
          <w:rFonts w:ascii="Times New Roman" w:hAnsi="Times New Roman" w:cs="Times New Roman"/>
          <w:color w:val="2A2A2A"/>
          <w:szCs w:val="21"/>
          <w:shd w:val="clear" w:color="auto" w:fill="FFFFFF"/>
        </w:rPr>
        <w:pPrChange w:id="3346" w:author="刘 红宾" w:date="2020-12-14T15:53:00Z">
          <w:pPr/>
        </w:pPrChange>
      </w:pPr>
    </w:p>
    <w:p w14:paraId="5087373C" w14:textId="5C5833C7" w:rsidR="00BE6DEA" w:rsidRPr="00923B85" w:rsidDel="00C8067A" w:rsidRDefault="00CD3B8D">
      <w:pPr>
        <w:widowControl/>
        <w:jc w:val="left"/>
        <w:rPr>
          <w:del w:id="3347" w:author="刘 红宾" w:date="2020-12-14T15:53:00Z"/>
          <w:rFonts w:ascii="Times New Roman" w:hAnsi="Times New Roman" w:cs="Times New Roman"/>
          <w:color w:val="2A2A2A"/>
          <w:szCs w:val="21"/>
          <w:shd w:val="clear" w:color="auto" w:fill="FFFFFF"/>
        </w:rPr>
        <w:pPrChange w:id="3348" w:author="刘 红宾" w:date="2020-12-14T15:53:00Z">
          <w:pPr/>
        </w:pPrChange>
      </w:pPr>
      <w:del w:id="3349" w:author="刘 红宾" w:date="2020-12-14T15:53:00Z">
        <w:r w:rsidRPr="00923B85" w:rsidDel="00C8067A">
          <w:rPr>
            <w:rFonts w:ascii="Times New Roman" w:hAnsi="Times New Roman" w:cs="Times New Roman"/>
            <w:b/>
            <w:bCs/>
            <w:color w:val="2A2A2A"/>
            <w:szCs w:val="21"/>
            <w:shd w:val="clear" w:color="auto" w:fill="FFFFFF"/>
          </w:rPr>
          <w:delText>Variations in microbiota composition influence its response to dietary fiber in structure and SCFA production</w:delText>
        </w:r>
      </w:del>
    </w:p>
    <w:p w14:paraId="2E8AC00D" w14:textId="7EC5E203" w:rsidR="00BE6DEA" w:rsidRPr="00923B85" w:rsidDel="00C8067A" w:rsidRDefault="00BE6DEA">
      <w:pPr>
        <w:widowControl/>
        <w:jc w:val="left"/>
        <w:rPr>
          <w:del w:id="3350" w:author="刘 红宾" w:date="2020-12-14T15:53:00Z"/>
          <w:rStyle w:val="fontstyle01"/>
          <w:rFonts w:ascii="Times New Roman" w:hAnsi="Times New Roman" w:cs="Times New Roman"/>
          <w:sz w:val="21"/>
          <w:szCs w:val="21"/>
        </w:rPr>
        <w:pPrChange w:id="3351" w:author="刘 红宾" w:date="2020-12-14T15:53:00Z">
          <w:pPr/>
        </w:pPrChange>
      </w:pPr>
      <w:del w:id="3352" w:author="刘 红宾" w:date="2020-12-14T15:53:00Z">
        <w:r w:rsidRPr="00923B85" w:rsidDel="00C8067A">
          <w:rPr>
            <w:rFonts w:ascii="Times New Roman" w:hAnsi="Times New Roman" w:cs="Times New Roman"/>
            <w:color w:val="2A2A2A"/>
            <w:szCs w:val="21"/>
            <w:shd w:val="clear" w:color="auto" w:fill="FFFFFF"/>
          </w:rPr>
          <w:delText>Distinct differences in microbiota composition between isogenic mice from commercial vendors have been found to influence the outcome of susceptibility to disease in mice (Ivanov et al., 2009). To investigate whether genetically identical mouse lines with variable microbiota compositions differ in their response to dietary fiber, we fed inulin- or resistant starch supplemented diets to C57BL/6J mice. Cellulose was used as a negative control due to its low fermentability and consequent low SCFA production (</w:delText>
        </w:r>
        <w:r w:rsidRPr="00923B85" w:rsidDel="00C8067A">
          <w:rPr>
            <w:rFonts w:ascii="Times New Roman" w:hAnsi="Times New Roman" w:cs="Times New Roman"/>
            <w:b/>
            <w:bCs/>
            <w:color w:val="2A2A2A"/>
            <w:szCs w:val="21"/>
            <w:shd w:val="clear" w:color="auto" w:fill="FFFFFF"/>
          </w:rPr>
          <w:delText>Fig 2A</w:delText>
        </w:r>
        <w:r w:rsidRPr="00923B85" w:rsidDel="00C8067A">
          <w:rPr>
            <w:rFonts w:ascii="Times New Roman" w:hAnsi="Times New Roman" w:cs="Times New Roman"/>
            <w:color w:val="2A2A2A"/>
            <w:szCs w:val="21"/>
            <w:shd w:val="clear" w:color="auto" w:fill="FFFFFF"/>
          </w:rPr>
          <w:delText xml:space="preserve">). </w:delText>
        </w:r>
        <w:r w:rsidRPr="00923B85" w:rsidDel="00C8067A">
          <w:rPr>
            <w:rStyle w:val="fontstyle01"/>
            <w:rFonts w:ascii="Times New Roman" w:hAnsi="Times New Roman" w:cs="Times New Roman"/>
            <w:sz w:val="21"/>
            <w:szCs w:val="21"/>
          </w:rPr>
          <w:delText>The compositions of the experimental diets are shown in (</w:delText>
        </w:r>
        <w:bookmarkStart w:id="3353" w:name="OLE_LINK3"/>
        <w:bookmarkStart w:id="3354" w:name="OLE_LINK4"/>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tary</w:delText>
        </w:r>
        <w:bookmarkEnd w:id="3353"/>
        <w:bookmarkEnd w:id="3354"/>
        <w:r w:rsidRPr="00923B85" w:rsidDel="00C8067A">
          <w:rPr>
            <w:rFonts w:ascii="Times New Roman" w:hAnsi="Times New Roman" w:cs="Times New Roman"/>
            <w:b/>
            <w:bCs/>
            <w:szCs w:val="21"/>
            <w:shd w:val="clear" w:color="auto" w:fill="FFFFFF"/>
          </w:rPr>
          <w:delText xml:space="preserve"> </w:delText>
        </w:r>
        <w:r w:rsidRPr="00923B85" w:rsidDel="00C8067A">
          <w:rPr>
            <w:rStyle w:val="fontstyle01"/>
            <w:rFonts w:ascii="Times New Roman" w:hAnsi="Times New Roman" w:cs="Times New Roman"/>
            <w:b/>
            <w:bCs/>
            <w:color w:val="auto"/>
            <w:sz w:val="21"/>
            <w:szCs w:val="21"/>
          </w:rPr>
          <w:delText>Tab 1</w:delText>
        </w:r>
        <w:r w:rsidRPr="00923B85" w:rsidDel="00C8067A">
          <w:rPr>
            <w:rStyle w:val="fontstyle01"/>
            <w:rFonts w:ascii="Times New Roman" w:hAnsi="Times New Roman" w:cs="Times New Roman"/>
            <w:color w:val="auto"/>
            <w:sz w:val="21"/>
            <w:szCs w:val="21"/>
          </w:rPr>
          <w:delText xml:space="preserve">). </w:delText>
        </w:r>
        <w:r w:rsidRPr="00923B85" w:rsidDel="00C8067A">
          <w:rPr>
            <w:rStyle w:val="fontstyle01"/>
            <w:rFonts w:ascii="Times New Roman" w:hAnsi="Times New Roman" w:cs="Times New Roman"/>
            <w:sz w:val="21"/>
            <w:szCs w:val="21"/>
          </w:rPr>
          <w:delText xml:space="preserve">Mice were fed the experimental diets </w:delText>
        </w:r>
        <w:r w:rsidRPr="00923B85" w:rsidDel="00C8067A">
          <w:rPr>
            <w:rStyle w:val="fontstyle21"/>
            <w:rFonts w:ascii="Times New Roman" w:hAnsi="Times New Roman" w:cs="Times New Roman"/>
            <w:sz w:val="21"/>
            <w:szCs w:val="21"/>
          </w:rPr>
          <w:delText xml:space="preserve">ad libitum </w:delText>
        </w:r>
        <w:r w:rsidRPr="00923B85" w:rsidDel="00C8067A">
          <w:rPr>
            <w:rStyle w:val="fontstyle01"/>
            <w:rFonts w:ascii="Times New Roman" w:hAnsi="Times New Roman" w:cs="Times New Roman"/>
            <w:sz w:val="21"/>
            <w:szCs w:val="21"/>
          </w:rPr>
          <w:delText xml:space="preserve">for 31 days. </w:delText>
        </w:r>
      </w:del>
    </w:p>
    <w:p w14:paraId="2F9E637D" w14:textId="087C8CEC" w:rsidR="00BE6DEA" w:rsidRPr="00923B85" w:rsidDel="00C8067A" w:rsidRDefault="00BE6DEA">
      <w:pPr>
        <w:widowControl/>
        <w:jc w:val="left"/>
        <w:rPr>
          <w:del w:id="3355" w:author="刘 红宾" w:date="2020-12-14T15:53:00Z"/>
          <w:rFonts w:ascii="Times New Roman" w:hAnsi="Times New Roman" w:cs="Times New Roman"/>
          <w:color w:val="2A2A2A"/>
          <w:szCs w:val="21"/>
          <w:shd w:val="clear" w:color="auto" w:fill="FFFFFF"/>
        </w:rPr>
        <w:pPrChange w:id="3356" w:author="刘 红宾" w:date="2020-12-14T15:53:00Z">
          <w:pPr/>
        </w:pPrChange>
      </w:pPr>
    </w:p>
    <w:p w14:paraId="16111D4E" w14:textId="16778E90" w:rsidR="00812E21" w:rsidRPr="00923B85" w:rsidDel="00C8067A" w:rsidRDefault="00812E21">
      <w:pPr>
        <w:widowControl/>
        <w:jc w:val="left"/>
        <w:rPr>
          <w:del w:id="3357" w:author="刘 红宾" w:date="2020-12-14T15:53:00Z"/>
          <w:rFonts w:ascii="Times New Roman" w:hAnsi="Times New Roman" w:cs="Times New Roman"/>
          <w:szCs w:val="21"/>
        </w:rPr>
        <w:pPrChange w:id="3358" w:author="刘 红宾" w:date="2020-12-14T15:53:00Z">
          <w:pPr/>
        </w:pPrChange>
      </w:pPr>
      <w:del w:id="3359" w:author="刘 红宾" w:date="2020-12-14T15:53:00Z">
        <w:r w:rsidRPr="00923B85" w:rsidDel="00C8067A">
          <w:rPr>
            <w:rStyle w:val="fontstyle01"/>
            <w:rFonts w:ascii="Times New Roman" w:hAnsi="Times New Roman" w:cs="Times New Roman"/>
            <w:sz w:val="21"/>
            <w:szCs w:val="21"/>
          </w:rPr>
          <w:delText xml:space="preserve">Inulin- or RS- feeding led to similar or slightly higher body weight compared to the cellulose group </w:delText>
        </w:r>
        <w:r w:rsidRPr="00923B85" w:rsidDel="00C8067A">
          <w:rPr>
            <w:rFonts w:ascii="Times New Roman" w:hAnsi="Times New Roman" w:cs="Times New Roman"/>
            <w:color w:val="131413"/>
            <w:szCs w:val="21"/>
          </w:rPr>
          <w:delText>(</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 xml:space="preserve">tary Fig </w:delText>
        </w:r>
        <w:r w:rsidR="000426BE" w:rsidRPr="00923B85" w:rsidDel="00C8067A">
          <w:rPr>
            <w:rFonts w:ascii="Times New Roman" w:hAnsi="Times New Roman" w:cs="Times New Roman"/>
            <w:b/>
            <w:bCs/>
            <w:szCs w:val="21"/>
            <w:shd w:val="clear" w:color="auto" w:fill="FFFFFF"/>
          </w:rPr>
          <w:delText>3</w:delText>
        </w:r>
        <w:r w:rsidRPr="00923B85" w:rsidDel="00C8067A">
          <w:rPr>
            <w:rFonts w:ascii="Times New Roman" w:hAnsi="Times New Roman" w:cs="Times New Roman"/>
            <w:color w:val="131413"/>
            <w:szCs w:val="21"/>
          </w:rPr>
          <w:delText>)</w:delText>
        </w:r>
        <w:r w:rsidRPr="00923B85" w:rsidDel="00C8067A">
          <w:rPr>
            <w:rFonts w:ascii="Times New Roman" w:hAnsi="Times New Roman" w:cs="Times New Roman"/>
            <w:szCs w:val="21"/>
          </w:rPr>
          <w:delText>.</w:delText>
        </w:r>
        <w:r w:rsidR="000D505C" w:rsidRPr="00923B85" w:rsidDel="00C8067A">
          <w:rPr>
            <w:rFonts w:ascii="Times New Roman" w:hAnsi="Times New Roman" w:cs="Times New Roman"/>
            <w:color w:val="000000"/>
            <w:szCs w:val="21"/>
          </w:rPr>
          <w:delText xml:space="preserve"> </w:delText>
        </w:r>
        <w:r w:rsidR="00BE6DEA" w:rsidRPr="00923B85" w:rsidDel="00C8067A">
          <w:rPr>
            <w:rFonts w:ascii="Times New Roman" w:hAnsi="Times New Roman" w:cs="Times New Roman"/>
            <w:color w:val="131413"/>
            <w:szCs w:val="21"/>
          </w:rPr>
          <w:delText>Although the inulin-based diet had a significant effect (</w:delText>
        </w:r>
        <w:r w:rsidR="00BE6DEA" w:rsidRPr="00923B85" w:rsidDel="00C8067A">
          <w:rPr>
            <w:rFonts w:ascii="Times New Roman" w:hAnsi="Times New Roman" w:cs="Times New Roman"/>
            <w:i/>
            <w:iCs/>
            <w:color w:val="131413"/>
            <w:szCs w:val="21"/>
          </w:rPr>
          <w:delText>P</w:delText>
        </w:r>
        <w:r w:rsidR="00BE6DEA" w:rsidRPr="00923B85" w:rsidDel="00C8067A">
          <w:rPr>
            <w:rFonts w:ascii="Times New Roman" w:hAnsi="Times New Roman" w:cs="Times New Roman"/>
            <w:color w:val="131413"/>
            <w:szCs w:val="21"/>
          </w:rPr>
          <w:delText xml:space="preserve"> &lt; 0.01) on the f</w:delText>
        </w:r>
        <w:r w:rsidR="0092629A" w:rsidRPr="00923B85" w:rsidDel="00C8067A">
          <w:rPr>
            <w:rFonts w:ascii="Times New Roman" w:hAnsi="Times New Roman" w:cs="Times New Roman"/>
            <w:color w:val="131413"/>
            <w:szCs w:val="21"/>
          </w:rPr>
          <w:delText>oo</w:delText>
        </w:r>
        <w:r w:rsidR="00BE6DEA" w:rsidRPr="00923B85" w:rsidDel="00C8067A">
          <w:rPr>
            <w:rFonts w:ascii="Times New Roman" w:hAnsi="Times New Roman" w:cs="Times New Roman"/>
            <w:color w:val="131413"/>
            <w:szCs w:val="21"/>
          </w:rPr>
          <w:delText>d intake</w:delText>
        </w:r>
        <w:r w:rsidR="0092629A" w:rsidRPr="00923B85" w:rsidDel="00C8067A">
          <w:rPr>
            <w:rFonts w:ascii="Times New Roman" w:hAnsi="Times New Roman" w:cs="Times New Roman"/>
            <w:color w:val="131413"/>
            <w:szCs w:val="21"/>
          </w:rPr>
          <w:delText xml:space="preserve"> in three vendors</w:delText>
        </w:r>
        <w:r w:rsidR="00BE6DEA" w:rsidRPr="00923B85" w:rsidDel="00C8067A">
          <w:rPr>
            <w:rFonts w:ascii="Times New Roman" w:hAnsi="Times New Roman" w:cs="Times New Roman"/>
            <w:color w:val="131413"/>
            <w:szCs w:val="21"/>
          </w:rPr>
          <w:delText xml:space="preserve">, extremely small </w:delText>
        </w:r>
        <w:r w:rsidR="0092629A" w:rsidRPr="00923B85" w:rsidDel="00C8067A">
          <w:rPr>
            <w:rFonts w:ascii="Times New Roman" w:hAnsi="Times New Roman" w:cs="Times New Roman"/>
            <w:color w:val="131413"/>
            <w:szCs w:val="21"/>
          </w:rPr>
          <w:delText>differences</w:delText>
        </w:r>
        <w:r w:rsidR="00BE6DEA" w:rsidRPr="00923B85" w:rsidDel="00C8067A">
          <w:rPr>
            <w:rFonts w:ascii="Times New Roman" w:hAnsi="Times New Roman" w:cs="Times New Roman"/>
            <w:color w:val="131413"/>
            <w:szCs w:val="21"/>
          </w:rPr>
          <w:delText xml:space="preserve"> (</w:delText>
        </w:r>
        <w:r w:rsidR="0092629A" w:rsidRPr="00923B85" w:rsidDel="00C8067A">
          <w:rPr>
            <w:rFonts w:ascii="Times New Roman" w:hAnsi="Times New Roman" w:cs="Times New Roman"/>
            <w:color w:val="131413"/>
            <w:szCs w:val="21"/>
          </w:rPr>
          <w:delText>less than</w:delText>
        </w:r>
        <w:r w:rsidR="00BE6DEA" w:rsidRPr="00923B85" w:rsidDel="00C8067A">
          <w:rPr>
            <w:rFonts w:ascii="Times New Roman" w:hAnsi="Times New Roman" w:cs="Times New Roman"/>
            <w:color w:val="131413"/>
            <w:szCs w:val="21"/>
          </w:rPr>
          <w:delText xml:space="preserve"> </w:delText>
        </w:r>
        <w:r w:rsidR="0092629A" w:rsidRPr="00923B85" w:rsidDel="00C8067A">
          <w:rPr>
            <w:rFonts w:ascii="Times New Roman" w:hAnsi="Times New Roman" w:cs="Times New Roman"/>
            <w:color w:val="131413"/>
            <w:szCs w:val="21"/>
          </w:rPr>
          <w:delText>1g/cage*day</w:delText>
        </w:r>
        <w:r w:rsidR="00BE6DEA" w:rsidRPr="00923B85" w:rsidDel="00C8067A">
          <w:rPr>
            <w:rFonts w:ascii="Times New Roman" w:hAnsi="Times New Roman" w:cs="Times New Roman"/>
            <w:color w:val="131413"/>
            <w:szCs w:val="21"/>
          </w:rPr>
          <w:delText>) indicated that the effect is negligible</w:delText>
        </w:r>
        <w:r w:rsidR="0092629A" w:rsidRPr="00923B85" w:rsidDel="00C8067A">
          <w:rPr>
            <w:rFonts w:ascii="Times New Roman" w:hAnsi="Times New Roman" w:cs="Times New Roman"/>
            <w:color w:val="131413"/>
            <w:szCs w:val="21"/>
          </w:rPr>
          <w:delText xml:space="preserve"> (</w:delText>
        </w:r>
        <w:r w:rsidR="0092629A" w:rsidRPr="00923B85" w:rsidDel="00C8067A">
          <w:rPr>
            <w:rFonts w:ascii="Times New Roman" w:hAnsi="Times New Roman" w:cs="Times New Roman"/>
            <w:b/>
            <w:bCs/>
            <w:color w:val="2A2A2A"/>
            <w:szCs w:val="21"/>
            <w:shd w:val="clear" w:color="auto" w:fill="FFFFFF"/>
          </w:rPr>
          <w:delText>Supplemen</w:delText>
        </w:r>
        <w:r w:rsidR="0092629A" w:rsidRPr="00923B85" w:rsidDel="00C8067A">
          <w:rPr>
            <w:rFonts w:ascii="Times New Roman" w:hAnsi="Times New Roman" w:cs="Times New Roman"/>
            <w:b/>
            <w:bCs/>
            <w:szCs w:val="21"/>
            <w:shd w:val="clear" w:color="auto" w:fill="FFFFFF"/>
          </w:rPr>
          <w:delText xml:space="preserve">tary Fig </w:delText>
        </w:r>
        <w:r w:rsidR="000426BE" w:rsidRPr="00923B85" w:rsidDel="00C8067A">
          <w:rPr>
            <w:rFonts w:ascii="Times New Roman" w:hAnsi="Times New Roman" w:cs="Times New Roman"/>
            <w:b/>
            <w:bCs/>
            <w:szCs w:val="21"/>
            <w:shd w:val="clear" w:color="auto" w:fill="FFFFFF"/>
          </w:rPr>
          <w:delText>4</w:delText>
        </w:r>
        <w:r w:rsidR="0092629A" w:rsidRPr="00923B85" w:rsidDel="00C8067A">
          <w:rPr>
            <w:rFonts w:ascii="Times New Roman" w:hAnsi="Times New Roman" w:cs="Times New Roman"/>
            <w:b/>
            <w:bCs/>
            <w:szCs w:val="21"/>
            <w:shd w:val="clear" w:color="auto" w:fill="FFFFFF"/>
          </w:rPr>
          <w:delText>A</w:delText>
        </w:r>
        <w:r w:rsidR="0092629A" w:rsidRPr="00923B85" w:rsidDel="00C8067A">
          <w:rPr>
            <w:rFonts w:ascii="Times New Roman" w:hAnsi="Times New Roman" w:cs="Times New Roman"/>
            <w:color w:val="131413"/>
            <w:szCs w:val="21"/>
          </w:rPr>
          <w:delText>)</w:delText>
        </w:r>
        <w:r w:rsidR="00BE6DEA" w:rsidRPr="00923B85" w:rsidDel="00C8067A">
          <w:rPr>
            <w:rFonts w:ascii="Times New Roman" w:hAnsi="Times New Roman" w:cs="Times New Roman"/>
            <w:color w:val="131413"/>
            <w:szCs w:val="21"/>
          </w:rPr>
          <w:delText>.</w:delText>
        </w:r>
        <w:r w:rsidR="00BE6DEA" w:rsidRPr="00923B85" w:rsidDel="00C8067A">
          <w:rPr>
            <w:rFonts w:ascii="Times New Roman" w:hAnsi="Times New Roman" w:cs="Times New Roman"/>
            <w:szCs w:val="21"/>
          </w:rPr>
          <w:delText xml:space="preserve"> </w:delText>
        </w:r>
        <w:r w:rsidRPr="00923B85" w:rsidDel="00C8067A">
          <w:rPr>
            <w:rFonts w:ascii="Times New Roman" w:hAnsi="Times New Roman" w:cs="Times New Roman"/>
            <w:szCs w:val="21"/>
          </w:rPr>
          <w:delText>However</w:delText>
        </w:r>
        <w:r w:rsidR="0092629A" w:rsidRPr="00923B85" w:rsidDel="00C8067A">
          <w:rPr>
            <w:rFonts w:ascii="Times New Roman" w:hAnsi="Times New Roman" w:cs="Times New Roman"/>
            <w:szCs w:val="21"/>
          </w:rPr>
          <w:delText>,</w:delText>
        </w:r>
        <w:r w:rsidR="003415B6" w:rsidRPr="00923B85" w:rsidDel="00C8067A">
          <w:rPr>
            <w:rFonts w:ascii="Times New Roman" w:hAnsi="Times New Roman" w:cs="Times New Roman"/>
            <w:szCs w:val="21"/>
          </w:rPr>
          <w:delText xml:space="preserve"> </w:delText>
        </w:r>
        <w:r w:rsidR="0092629A" w:rsidRPr="00923B85" w:rsidDel="00C8067A">
          <w:rPr>
            <w:rFonts w:ascii="Times New Roman" w:hAnsi="Times New Roman" w:cs="Times New Roman"/>
            <w:szCs w:val="21"/>
          </w:rPr>
          <w:delText>t</w:delText>
        </w:r>
        <w:r w:rsidR="003415B6" w:rsidRPr="00923B85" w:rsidDel="00C8067A">
          <w:rPr>
            <w:rFonts w:ascii="Times New Roman" w:hAnsi="Times New Roman" w:cs="Times New Roman"/>
            <w:szCs w:val="21"/>
          </w:rPr>
          <w:delText xml:space="preserve">he </w:delText>
        </w:r>
        <w:r w:rsidR="00714E64" w:rsidRPr="00923B85" w:rsidDel="00C8067A">
          <w:rPr>
            <w:rFonts w:ascii="Times New Roman" w:hAnsi="Times New Roman" w:cs="Times New Roman"/>
            <w:color w:val="000000"/>
            <w:szCs w:val="21"/>
          </w:rPr>
          <w:delText>48-h fecal output</w:delText>
        </w:r>
        <w:r w:rsidR="003415B6" w:rsidRPr="00923B85" w:rsidDel="00C8067A">
          <w:rPr>
            <w:rFonts w:ascii="Times New Roman" w:hAnsi="Times New Roman" w:cs="Times New Roman"/>
            <w:szCs w:val="21"/>
          </w:rPr>
          <w:delText xml:space="preserve"> was significantly </w:delText>
        </w:r>
        <w:r w:rsidR="00714E64" w:rsidRPr="00923B85" w:rsidDel="00C8067A">
          <w:rPr>
            <w:rFonts w:ascii="Times New Roman" w:hAnsi="Times New Roman" w:cs="Times New Roman"/>
            <w:szCs w:val="21"/>
          </w:rPr>
          <w:delText>decreased</w:delText>
        </w:r>
        <w:r w:rsidR="003415B6" w:rsidRPr="00923B85" w:rsidDel="00C8067A">
          <w:rPr>
            <w:rFonts w:ascii="Times New Roman" w:hAnsi="Times New Roman" w:cs="Times New Roman"/>
            <w:szCs w:val="21"/>
          </w:rPr>
          <w:delText xml:space="preserve"> in the </w:delText>
        </w:r>
        <w:r w:rsidR="0092629A" w:rsidRPr="00923B85" w:rsidDel="00C8067A">
          <w:rPr>
            <w:rFonts w:ascii="Times New Roman" w:hAnsi="Times New Roman" w:cs="Times New Roman"/>
            <w:szCs w:val="21"/>
          </w:rPr>
          <w:delText>inulin</w:delText>
        </w:r>
        <w:r w:rsidR="003415B6" w:rsidRPr="00923B85" w:rsidDel="00C8067A">
          <w:rPr>
            <w:rFonts w:ascii="Times New Roman" w:hAnsi="Times New Roman" w:cs="Times New Roman"/>
            <w:szCs w:val="21"/>
          </w:rPr>
          <w:delText xml:space="preserve"> group than in the </w:delText>
        </w:r>
        <w:r w:rsidR="0092629A" w:rsidRPr="00923B85" w:rsidDel="00C8067A">
          <w:rPr>
            <w:rFonts w:ascii="Times New Roman" w:hAnsi="Times New Roman" w:cs="Times New Roman"/>
            <w:szCs w:val="21"/>
          </w:rPr>
          <w:delText>RS</w:delText>
        </w:r>
        <w:r w:rsidR="003415B6" w:rsidRPr="00923B85" w:rsidDel="00C8067A">
          <w:rPr>
            <w:rFonts w:ascii="Times New Roman" w:hAnsi="Times New Roman" w:cs="Times New Roman"/>
            <w:szCs w:val="21"/>
          </w:rPr>
          <w:delText xml:space="preserve"> and c</w:delText>
        </w:r>
        <w:r w:rsidR="0092629A" w:rsidRPr="00923B85" w:rsidDel="00C8067A">
          <w:rPr>
            <w:rFonts w:ascii="Times New Roman" w:hAnsi="Times New Roman" w:cs="Times New Roman"/>
            <w:szCs w:val="21"/>
          </w:rPr>
          <w:delText>ellulose</w:delText>
        </w:r>
        <w:r w:rsidR="003415B6" w:rsidRPr="00923B85" w:rsidDel="00C8067A">
          <w:rPr>
            <w:rFonts w:ascii="Times New Roman" w:hAnsi="Times New Roman" w:cs="Times New Roman"/>
            <w:szCs w:val="21"/>
          </w:rPr>
          <w:delText xml:space="preserve"> groups</w:delText>
        </w:r>
        <w:r w:rsidRPr="00923B85" w:rsidDel="00C8067A">
          <w:rPr>
            <w:rFonts w:ascii="Times New Roman" w:hAnsi="Times New Roman" w:cs="Times New Roman"/>
            <w:szCs w:val="21"/>
          </w:rPr>
          <w:delText xml:space="preserve"> (</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 xml:space="preserve">tary Fig </w:delText>
        </w:r>
        <w:r w:rsidR="000426BE" w:rsidRPr="00923B85" w:rsidDel="00C8067A">
          <w:rPr>
            <w:rFonts w:ascii="Times New Roman" w:hAnsi="Times New Roman" w:cs="Times New Roman"/>
            <w:b/>
            <w:bCs/>
            <w:szCs w:val="21"/>
            <w:shd w:val="clear" w:color="auto" w:fill="FFFFFF"/>
          </w:rPr>
          <w:delText>4</w:delText>
        </w:r>
        <w:r w:rsidRPr="00923B85" w:rsidDel="00C8067A">
          <w:rPr>
            <w:rFonts w:ascii="Times New Roman" w:hAnsi="Times New Roman" w:cs="Times New Roman"/>
            <w:b/>
            <w:bCs/>
            <w:szCs w:val="21"/>
            <w:shd w:val="clear" w:color="auto" w:fill="FFFFFF"/>
          </w:rPr>
          <w:delText>C</w:delText>
        </w:r>
        <w:r w:rsidRPr="00923B85" w:rsidDel="00C8067A">
          <w:rPr>
            <w:rFonts w:ascii="Times New Roman" w:hAnsi="Times New Roman" w:cs="Times New Roman"/>
            <w:szCs w:val="21"/>
          </w:rPr>
          <w:delText xml:space="preserve">). </w:delText>
        </w:r>
        <w:r w:rsidR="000518DE" w:rsidRPr="00923B85" w:rsidDel="00C8067A">
          <w:rPr>
            <w:rFonts w:ascii="Times New Roman" w:hAnsi="Times New Roman" w:cs="Times New Roman"/>
            <w:color w:val="131413"/>
            <w:szCs w:val="21"/>
          </w:rPr>
          <w:delText xml:space="preserve">In line with the decreased </w:delText>
        </w:r>
        <w:r w:rsidR="000518DE" w:rsidRPr="00923B85" w:rsidDel="00C8067A">
          <w:rPr>
            <w:rFonts w:ascii="Times New Roman" w:hAnsi="Times New Roman" w:cs="Times New Roman"/>
            <w:color w:val="000000"/>
            <w:szCs w:val="21"/>
          </w:rPr>
          <w:delText>fecal output</w:delText>
        </w:r>
        <w:r w:rsidRPr="00923B85" w:rsidDel="00C8067A">
          <w:rPr>
            <w:rFonts w:ascii="Times New Roman" w:hAnsi="Times New Roman" w:cs="Times New Roman"/>
            <w:szCs w:val="21"/>
          </w:rPr>
          <w:delText xml:space="preserve">, </w:delText>
        </w:r>
        <w:r w:rsidR="000518DE" w:rsidRPr="00923B85" w:rsidDel="00C8067A">
          <w:rPr>
            <w:rFonts w:ascii="Times New Roman" w:hAnsi="Times New Roman" w:cs="Times New Roman"/>
            <w:color w:val="131413"/>
            <w:szCs w:val="21"/>
          </w:rPr>
          <w:delText xml:space="preserve">samples from inulin-fed mice consistently exhibited higher </w:delText>
        </w:r>
        <w:r w:rsidR="000518DE" w:rsidRPr="00923B85" w:rsidDel="00C8067A">
          <w:rPr>
            <w:rFonts w:ascii="Times New Roman" w:hAnsi="Times New Roman" w:cs="Times New Roman"/>
            <w:color w:val="202020"/>
            <w:szCs w:val="21"/>
            <w:shd w:val="clear" w:color="auto" w:fill="FFFFFF"/>
          </w:rPr>
          <w:delText>relative cecum weight</w:delText>
        </w:r>
        <w:r w:rsidR="000518DE" w:rsidRPr="00923B85" w:rsidDel="00C8067A">
          <w:rPr>
            <w:rFonts w:ascii="Times New Roman" w:hAnsi="Times New Roman" w:cs="Times New Roman"/>
            <w:szCs w:val="21"/>
          </w:rPr>
          <w:delText xml:space="preserve">, </w:delText>
        </w:r>
        <w:r w:rsidR="0048012C" w:rsidRPr="00923B85" w:rsidDel="00C8067A">
          <w:rPr>
            <w:rFonts w:ascii="Times New Roman" w:hAnsi="Times New Roman" w:cs="Times New Roman"/>
            <w:szCs w:val="21"/>
          </w:rPr>
          <w:delText>signal</w:delText>
        </w:r>
        <w:r w:rsidR="000518DE" w:rsidRPr="00923B85" w:rsidDel="00C8067A">
          <w:rPr>
            <w:rFonts w:ascii="Times New Roman" w:hAnsi="Times New Roman" w:cs="Times New Roman"/>
            <w:szCs w:val="21"/>
          </w:rPr>
          <w:delText xml:space="preserve">ing </w:delText>
        </w:r>
        <w:r w:rsidR="0048012C" w:rsidRPr="00923B85" w:rsidDel="00C8067A">
          <w:rPr>
            <w:rFonts w:ascii="Times New Roman" w:hAnsi="Times New Roman" w:cs="Times New Roman"/>
            <w:szCs w:val="21"/>
          </w:rPr>
          <w:delText xml:space="preserve">a similar </w:delText>
        </w:r>
        <w:r w:rsidR="000518DE" w:rsidRPr="00923B85" w:rsidDel="00C8067A">
          <w:rPr>
            <w:rFonts w:ascii="Times New Roman" w:hAnsi="Times New Roman" w:cs="Times New Roman"/>
            <w:szCs w:val="21"/>
          </w:rPr>
          <w:delText xml:space="preserve">increased </w:delText>
        </w:r>
        <w:r w:rsidR="000D505C" w:rsidRPr="00923B85" w:rsidDel="00C8067A">
          <w:rPr>
            <w:rFonts w:ascii="Times New Roman" w:hAnsi="Times New Roman" w:cs="Times New Roman"/>
            <w:szCs w:val="21"/>
          </w:rPr>
          <w:delText xml:space="preserve">microbial activity </w:delText>
        </w:r>
        <w:r w:rsidR="000518DE" w:rsidRPr="00923B85" w:rsidDel="00C8067A">
          <w:rPr>
            <w:rFonts w:ascii="Times New Roman" w:hAnsi="Times New Roman" w:cs="Times New Roman"/>
            <w:szCs w:val="21"/>
          </w:rPr>
          <w:delText>and consumption of dietary substrate in inulin and RS groups</w:delText>
        </w:r>
        <w:r w:rsidR="000D505C" w:rsidRPr="00923B85" w:rsidDel="00C8067A">
          <w:rPr>
            <w:rFonts w:ascii="Times New Roman" w:hAnsi="Times New Roman" w:cs="Times New Roman"/>
            <w:szCs w:val="21"/>
          </w:rPr>
          <w:delText xml:space="preserve"> (</w:delText>
        </w:r>
        <w:r w:rsidR="000D505C" w:rsidRPr="00923B85" w:rsidDel="00C8067A">
          <w:rPr>
            <w:rFonts w:ascii="Times New Roman" w:hAnsi="Times New Roman" w:cs="Times New Roman"/>
            <w:b/>
            <w:bCs/>
            <w:szCs w:val="21"/>
          </w:rPr>
          <w:delText>Fig 2</w:delText>
        </w:r>
        <w:r w:rsidR="0022146D" w:rsidRPr="00923B85" w:rsidDel="00C8067A">
          <w:rPr>
            <w:rFonts w:ascii="Times New Roman" w:hAnsi="Times New Roman" w:cs="Times New Roman"/>
            <w:b/>
            <w:bCs/>
            <w:szCs w:val="21"/>
          </w:rPr>
          <w:delText>B</w:delText>
        </w:r>
        <w:r w:rsidR="000D505C" w:rsidRPr="00923B85" w:rsidDel="00C8067A">
          <w:rPr>
            <w:rFonts w:ascii="Times New Roman" w:hAnsi="Times New Roman" w:cs="Times New Roman"/>
            <w:szCs w:val="21"/>
          </w:rPr>
          <w:delText xml:space="preserve">). </w:delText>
        </w:r>
      </w:del>
    </w:p>
    <w:p w14:paraId="72B35B72" w14:textId="03A4DF5E" w:rsidR="000D505C" w:rsidRPr="00923B85" w:rsidDel="00C8067A" w:rsidRDefault="000D505C">
      <w:pPr>
        <w:widowControl/>
        <w:jc w:val="left"/>
        <w:rPr>
          <w:del w:id="3360" w:author="刘 红宾" w:date="2020-12-14T15:53:00Z"/>
          <w:rFonts w:ascii="Times New Roman" w:hAnsi="Times New Roman" w:cs="Times New Roman"/>
          <w:color w:val="000000"/>
          <w:szCs w:val="21"/>
        </w:rPr>
        <w:pPrChange w:id="3361" w:author="刘 红宾" w:date="2020-12-14T15:53:00Z">
          <w:pPr/>
        </w:pPrChange>
      </w:pPr>
    </w:p>
    <w:p w14:paraId="157FE586" w14:textId="45892B35" w:rsidR="000D505C" w:rsidRPr="00923B85" w:rsidDel="00C8067A" w:rsidRDefault="000D505C">
      <w:pPr>
        <w:widowControl/>
        <w:jc w:val="left"/>
        <w:rPr>
          <w:del w:id="3362" w:author="刘 红宾" w:date="2020-12-14T15:53:00Z"/>
          <w:rFonts w:ascii="Times New Roman" w:hAnsi="Times New Roman" w:cs="Times New Roman"/>
          <w:szCs w:val="21"/>
        </w:rPr>
        <w:pPrChange w:id="3363" w:author="刘 红宾" w:date="2020-12-14T15:53:00Z">
          <w:pPr/>
        </w:pPrChange>
      </w:pPr>
      <w:del w:id="3364" w:author="刘 红宾" w:date="2020-12-14T15:53:00Z">
        <w:r w:rsidRPr="00923B85" w:rsidDel="00C8067A">
          <w:rPr>
            <w:rFonts w:ascii="Times New Roman" w:hAnsi="Times New Roman" w:cs="Times New Roman"/>
            <w:szCs w:val="21"/>
          </w:rPr>
          <w:delText xml:space="preserve">Besides, as expected, </w:delText>
        </w:r>
        <w:r w:rsidR="00FF4FE0" w:rsidRPr="00923B85" w:rsidDel="00C8067A">
          <w:rPr>
            <w:rFonts w:ascii="Times New Roman" w:hAnsi="Times New Roman" w:cs="Times New Roman"/>
            <w:color w:val="131413"/>
            <w:szCs w:val="21"/>
          </w:rPr>
          <w:delText xml:space="preserve">the change of </w:delText>
        </w:r>
        <w:r w:rsidR="00FF4FE0" w:rsidRPr="00923B85" w:rsidDel="00C8067A">
          <w:rPr>
            <w:rFonts w:ascii="Times New Roman" w:hAnsi="Times New Roman" w:cs="Times New Roman"/>
            <w:color w:val="202020"/>
            <w:szCs w:val="21"/>
            <w:shd w:val="clear" w:color="auto" w:fill="FFFFFF"/>
          </w:rPr>
          <w:delText>relative cecum weight</w:delText>
        </w:r>
        <w:r w:rsidR="00FF4FE0" w:rsidRPr="00923B85" w:rsidDel="00C8067A">
          <w:rPr>
            <w:rFonts w:ascii="Times New Roman" w:hAnsi="Times New Roman" w:cs="Times New Roman"/>
            <w:color w:val="131413"/>
            <w:szCs w:val="21"/>
          </w:rPr>
          <w:delText xml:space="preserve"> was highly variable between vendors</w:delText>
        </w:r>
        <w:r w:rsidR="00FF4FE0" w:rsidRPr="00923B85" w:rsidDel="00C8067A">
          <w:rPr>
            <w:rFonts w:ascii="Times New Roman" w:hAnsi="Times New Roman" w:cs="Times New Roman"/>
            <w:szCs w:val="21"/>
          </w:rPr>
          <w:delText xml:space="preserve"> </w:delText>
        </w:r>
        <w:r w:rsidRPr="00923B85" w:rsidDel="00C8067A">
          <w:rPr>
            <w:rFonts w:ascii="Times New Roman" w:hAnsi="Times New Roman" w:cs="Times New Roman"/>
            <w:color w:val="202020"/>
            <w:szCs w:val="21"/>
            <w:shd w:val="clear" w:color="auto" w:fill="FFFFFF"/>
          </w:rPr>
          <w:delText>(</w:delText>
        </w:r>
        <w:r w:rsidRPr="00923B85" w:rsidDel="00C8067A">
          <w:rPr>
            <w:rFonts w:ascii="Times New Roman" w:hAnsi="Times New Roman" w:cs="Times New Roman"/>
            <w:b/>
            <w:bCs/>
            <w:szCs w:val="21"/>
          </w:rPr>
          <w:delText>Fig 2</w:delText>
        </w:r>
        <w:r w:rsidR="0022146D" w:rsidRPr="00923B85" w:rsidDel="00C8067A">
          <w:rPr>
            <w:rFonts w:ascii="Times New Roman" w:hAnsi="Times New Roman" w:cs="Times New Roman"/>
            <w:b/>
            <w:bCs/>
            <w:szCs w:val="21"/>
          </w:rPr>
          <w:delText>B</w:delText>
        </w:r>
        <w:r w:rsidRPr="00923B85" w:rsidDel="00C8067A">
          <w:rPr>
            <w:rFonts w:ascii="Times New Roman" w:hAnsi="Times New Roman" w:cs="Times New Roman"/>
            <w:color w:val="202020"/>
            <w:szCs w:val="21"/>
            <w:shd w:val="clear" w:color="auto" w:fill="FFFFFF"/>
          </w:rPr>
          <w:delText xml:space="preserve">). </w:delText>
        </w:r>
      </w:del>
    </w:p>
    <w:p w14:paraId="59B92F04" w14:textId="2C012743" w:rsidR="00FF4FE0" w:rsidRPr="00923B85" w:rsidDel="00C8067A" w:rsidRDefault="00812E21">
      <w:pPr>
        <w:widowControl/>
        <w:jc w:val="left"/>
        <w:rPr>
          <w:del w:id="3365" w:author="刘 红宾" w:date="2020-12-14T15:53:00Z"/>
          <w:rFonts w:ascii="Times New Roman" w:hAnsi="Times New Roman" w:cs="Times New Roman"/>
          <w:color w:val="242021"/>
          <w:szCs w:val="21"/>
        </w:rPr>
        <w:pPrChange w:id="3366" w:author="刘 红宾" w:date="2020-12-14T15:53:00Z">
          <w:pPr/>
        </w:pPrChange>
      </w:pPr>
      <w:del w:id="3367" w:author="刘 红宾" w:date="2020-12-14T15:53:00Z">
        <w:r w:rsidRPr="00923B85" w:rsidDel="00C8067A">
          <w:rPr>
            <w:rFonts w:ascii="Times New Roman" w:hAnsi="Times New Roman" w:cs="Times New Roman"/>
            <w:color w:val="131413"/>
            <w:szCs w:val="21"/>
          </w:rPr>
          <w:delText>To confirm this effect,</w:delText>
        </w:r>
        <w:r w:rsidR="000D505C" w:rsidRPr="00923B85" w:rsidDel="00C8067A">
          <w:rPr>
            <w:rFonts w:ascii="Times New Roman" w:hAnsi="Times New Roman" w:cs="Times New Roman"/>
            <w:color w:val="131413"/>
            <w:szCs w:val="21"/>
          </w:rPr>
          <w:delText xml:space="preserve"> </w:delText>
        </w:r>
        <w:r w:rsidR="00FF4FE0" w:rsidRPr="00923B85" w:rsidDel="00C8067A">
          <w:rPr>
            <w:rFonts w:ascii="Times New Roman" w:hAnsi="Times New Roman" w:cs="Times New Roman"/>
            <w:color w:val="131413"/>
            <w:szCs w:val="21"/>
          </w:rPr>
          <w:delText>we evaluated cecum and fecal SCFAs to determine the alterations of gut microbiome metabolic function (</w:delText>
        </w:r>
        <w:r w:rsidR="00FF4FE0" w:rsidRPr="00923B85" w:rsidDel="00C8067A">
          <w:rPr>
            <w:rFonts w:ascii="Times New Roman" w:hAnsi="Times New Roman" w:cs="Times New Roman"/>
            <w:b/>
            <w:bCs/>
            <w:color w:val="131413"/>
            <w:szCs w:val="21"/>
          </w:rPr>
          <w:delText>Fig 2</w:delText>
        </w:r>
        <w:r w:rsidR="0022146D" w:rsidRPr="00923B85" w:rsidDel="00C8067A">
          <w:rPr>
            <w:rFonts w:ascii="Times New Roman" w:hAnsi="Times New Roman" w:cs="Times New Roman"/>
            <w:b/>
            <w:bCs/>
            <w:color w:val="131413"/>
            <w:szCs w:val="21"/>
          </w:rPr>
          <w:delText>C</w:delText>
        </w:r>
        <w:r w:rsidR="00FF4FE0" w:rsidRPr="00923B85" w:rsidDel="00C8067A">
          <w:rPr>
            <w:rFonts w:ascii="Times New Roman" w:hAnsi="Times New Roman" w:cs="Times New Roman"/>
            <w:b/>
            <w:bCs/>
            <w:color w:val="131413"/>
            <w:szCs w:val="21"/>
          </w:rPr>
          <w:delText>-E</w:delText>
        </w:r>
        <w:r w:rsidR="000426BE" w:rsidRPr="00923B85" w:rsidDel="00C8067A">
          <w:rPr>
            <w:rFonts w:ascii="Times New Roman" w:hAnsi="Times New Roman" w:cs="Times New Roman"/>
            <w:b/>
            <w:bCs/>
            <w:color w:val="131413"/>
            <w:szCs w:val="21"/>
          </w:rPr>
          <w:delText xml:space="preserve">, </w:delText>
        </w:r>
        <w:r w:rsidR="000426BE" w:rsidRPr="00923B85" w:rsidDel="00C8067A">
          <w:rPr>
            <w:rFonts w:ascii="Times New Roman" w:hAnsi="Times New Roman" w:cs="Times New Roman"/>
            <w:b/>
            <w:bCs/>
            <w:color w:val="2A2A2A"/>
            <w:szCs w:val="21"/>
            <w:shd w:val="clear" w:color="auto" w:fill="FFFFFF"/>
          </w:rPr>
          <w:delText>Supplemen</w:delText>
        </w:r>
        <w:r w:rsidR="000426BE" w:rsidRPr="00923B85" w:rsidDel="00C8067A">
          <w:rPr>
            <w:rFonts w:ascii="Times New Roman" w:hAnsi="Times New Roman" w:cs="Times New Roman"/>
            <w:b/>
            <w:bCs/>
            <w:szCs w:val="21"/>
            <w:shd w:val="clear" w:color="auto" w:fill="FFFFFF"/>
          </w:rPr>
          <w:delText>tary Fig 5</w:delText>
        </w:r>
        <w:r w:rsidR="00FF4FE0" w:rsidRPr="00923B85" w:rsidDel="00C8067A">
          <w:rPr>
            <w:rFonts w:ascii="Times New Roman" w:hAnsi="Times New Roman" w:cs="Times New Roman"/>
            <w:color w:val="131413"/>
            <w:szCs w:val="21"/>
          </w:rPr>
          <w:delText>). In line with the increased cecal content weight in inulin-fed mice, an significantly increased production of SCFAs was also observed in inulin-fed mice (</w:delText>
        </w:r>
        <w:r w:rsidR="00FF4FE0" w:rsidRPr="00923B85" w:rsidDel="00C8067A">
          <w:rPr>
            <w:rFonts w:ascii="Times New Roman" w:hAnsi="Times New Roman" w:cs="Times New Roman"/>
            <w:b/>
            <w:bCs/>
            <w:color w:val="131413"/>
            <w:szCs w:val="21"/>
          </w:rPr>
          <w:delText>Fig 2</w:delText>
        </w:r>
        <w:r w:rsidR="0022146D" w:rsidRPr="00923B85" w:rsidDel="00C8067A">
          <w:rPr>
            <w:rFonts w:ascii="Times New Roman" w:hAnsi="Times New Roman" w:cs="Times New Roman"/>
            <w:b/>
            <w:bCs/>
            <w:color w:val="131413"/>
            <w:szCs w:val="21"/>
          </w:rPr>
          <w:delText>C</w:delText>
        </w:r>
        <w:r w:rsidR="00FF4FE0" w:rsidRPr="00923B85" w:rsidDel="00C8067A">
          <w:rPr>
            <w:rFonts w:ascii="Times New Roman" w:hAnsi="Times New Roman" w:cs="Times New Roman"/>
            <w:b/>
            <w:bCs/>
            <w:color w:val="131413"/>
            <w:szCs w:val="21"/>
          </w:rPr>
          <w:delText>-E</w:delText>
        </w:r>
        <w:r w:rsidR="00FF4FE0" w:rsidRPr="00923B85" w:rsidDel="00C8067A">
          <w:rPr>
            <w:rFonts w:ascii="Times New Roman" w:hAnsi="Times New Roman" w:cs="Times New Roman"/>
            <w:color w:val="131413"/>
            <w:szCs w:val="21"/>
          </w:rPr>
          <w:delText xml:space="preserve">). </w:delText>
        </w:r>
        <w:r w:rsidR="00FF4FE0" w:rsidRPr="00923B85" w:rsidDel="00C8067A">
          <w:rPr>
            <w:rFonts w:ascii="Times New Roman" w:hAnsi="Times New Roman" w:cs="Times New Roman"/>
            <w:color w:val="242021"/>
            <w:szCs w:val="21"/>
          </w:rPr>
          <w:delText xml:space="preserve">There was considerable intra-individual variability in the concentration of acetate, propionate, and butyrate </w:delText>
        </w:r>
        <w:r w:rsidR="00FF4FE0" w:rsidRPr="00923B85" w:rsidDel="00C8067A">
          <w:rPr>
            <w:rFonts w:ascii="Times New Roman" w:hAnsi="Times New Roman" w:cs="Times New Roman"/>
            <w:color w:val="131413"/>
            <w:szCs w:val="21"/>
          </w:rPr>
          <w:delText>(</w:delText>
        </w:r>
        <w:r w:rsidR="00FF4FE0" w:rsidRPr="00923B85" w:rsidDel="00C8067A">
          <w:rPr>
            <w:rFonts w:ascii="Times New Roman" w:hAnsi="Times New Roman" w:cs="Times New Roman"/>
            <w:b/>
            <w:bCs/>
            <w:color w:val="131413"/>
            <w:szCs w:val="21"/>
          </w:rPr>
          <w:delText>Fig 2</w:delText>
        </w:r>
        <w:r w:rsidR="0022146D" w:rsidRPr="00923B85" w:rsidDel="00C8067A">
          <w:rPr>
            <w:rFonts w:ascii="Times New Roman" w:hAnsi="Times New Roman" w:cs="Times New Roman"/>
            <w:b/>
            <w:bCs/>
            <w:color w:val="131413"/>
            <w:szCs w:val="21"/>
          </w:rPr>
          <w:delText>C</w:delText>
        </w:r>
        <w:r w:rsidR="00FF4FE0" w:rsidRPr="00923B85" w:rsidDel="00C8067A">
          <w:rPr>
            <w:rFonts w:ascii="Times New Roman" w:hAnsi="Times New Roman" w:cs="Times New Roman"/>
            <w:b/>
            <w:bCs/>
            <w:color w:val="131413"/>
            <w:szCs w:val="21"/>
          </w:rPr>
          <w:delText>-E</w:delText>
        </w:r>
        <w:r w:rsidR="00FF4FE0" w:rsidRPr="00923B85" w:rsidDel="00C8067A">
          <w:rPr>
            <w:rFonts w:ascii="Times New Roman" w:hAnsi="Times New Roman" w:cs="Times New Roman"/>
            <w:color w:val="131413"/>
            <w:szCs w:val="21"/>
          </w:rPr>
          <w:delText>)</w:delText>
        </w:r>
        <w:r w:rsidR="00FF4FE0" w:rsidRPr="00923B85" w:rsidDel="00C8067A">
          <w:rPr>
            <w:rFonts w:ascii="Times New Roman" w:hAnsi="Times New Roman" w:cs="Times New Roman"/>
            <w:color w:val="242021"/>
            <w:szCs w:val="21"/>
          </w:rPr>
          <w:delText>.</w:delText>
        </w:r>
      </w:del>
    </w:p>
    <w:p w14:paraId="35E460E5" w14:textId="434BF3C1" w:rsidR="00812E21" w:rsidRPr="00923B85" w:rsidDel="00C8067A" w:rsidRDefault="00812E21">
      <w:pPr>
        <w:widowControl/>
        <w:jc w:val="left"/>
        <w:rPr>
          <w:del w:id="3368" w:author="刘 红宾" w:date="2020-12-14T15:53:00Z"/>
          <w:rFonts w:ascii="Times New Roman" w:hAnsi="Times New Roman" w:cs="Times New Roman"/>
          <w:color w:val="131413"/>
          <w:szCs w:val="21"/>
        </w:rPr>
        <w:pPrChange w:id="3369" w:author="刘 红宾" w:date="2020-12-14T15:53:00Z">
          <w:pPr/>
        </w:pPrChange>
      </w:pPr>
    </w:p>
    <w:p w14:paraId="0A81B13F" w14:textId="7E544C32" w:rsidR="00580100" w:rsidRPr="00923B85" w:rsidDel="00C8067A" w:rsidRDefault="0048012C">
      <w:pPr>
        <w:widowControl/>
        <w:jc w:val="left"/>
        <w:rPr>
          <w:del w:id="3370" w:author="刘 红宾" w:date="2020-12-14T15:53:00Z"/>
          <w:rFonts w:ascii="Times New Roman" w:hAnsi="Times New Roman" w:cs="Times New Roman"/>
          <w:color w:val="242021"/>
          <w:szCs w:val="21"/>
        </w:rPr>
        <w:pPrChange w:id="3371" w:author="刘 红宾" w:date="2020-12-14T15:53:00Z">
          <w:pPr/>
        </w:pPrChange>
      </w:pPr>
      <w:del w:id="3372" w:author="刘 红宾" w:date="2020-12-14T15:53:00Z">
        <w:r w:rsidRPr="00923B85" w:rsidDel="00C8067A">
          <w:rPr>
            <w:rFonts w:ascii="Times New Roman" w:hAnsi="Times New Roman" w:cs="Times New Roman"/>
            <w:color w:val="131413"/>
            <w:szCs w:val="21"/>
          </w:rPr>
          <w:delText xml:space="preserve">Next, we assessed changes in mouse gut microbiota composition before and after inulin or resistant starch supplementation. </w:delText>
        </w:r>
        <w:r w:rsidR="00580100" w:rsidRPr="00923B85" w:rsidDel="00C8067A">
          <w:rPr>
            <w:rFonts w:ascii="Times New Roman" w:hAnsi="Times New Roman" w:cs="Times New Roman"/>
            <w:color w:val="242021"/>
            <w:szCs w:val="21"/>
          </w:rPr>
          <w:delText>Like the fecal SCFA concentrations, there was also some intra-individual variability in the alteration of microbiota.</w:delText>
        </w:r>
      </w:del>
    </w:p>
    <w:p w14:paraId="5847C21A" w14:textId="24D55D9A" w:rsidR="00FF4FE0" w:rsidRPr="00923B85" w:rsidDel="00C8067A" w:rsidRDefault="0048012C">
      <w:pPr>
        <w:widowControl/>
        <w:jc w:val="left"/>
        <w:rPr>
          <w:del w:id="3373" w:author="刘 红宾" w:date="2020-12-14T15:53:00Z"/>
          <w:rFonts w:ascii="Times New Roman" w:hAnsi="Times New Roman" w:cs="Times New Roman"/>
          <w:color w:val="131413"/>
          <w:szCs w:val="21"/>
        </w:rPr>
        <w:pPrChange w:id="3374" w:author="刘 红宾" w:date="2020-12-14T15:53:00Z">
          <w:pPr/>
        </w:pPrChange>
      </w:pPr>
      <w:del w:id="3375" w:author="刘 红宾" w:date="2020-12-14T15:53:00Z">
        <w:r w:rsidRPr="00923B85" w:rsidDel="00C8067A">
          <w:rPr>
            <w:rFonts w:ascii="Times New Roman" w:hAnsi="Times New Roman" w:cs="Times New Roman"/>
            <w:color w:val="131413"/>
            <w:szCs w:val="21"/>
          </w:rPr>
          <w:delText xml:space="preserve">Bray-curtis distance confirmed a different response in microbial structure between </w:delText>
        </w:r>
        <w:r w:rsidRPr="00923B85" w:rsidDel="00C8067A">
          <w:rPr>
            <w:rFonts w:ascii="Times New Roman" w:hAnsi="Times New Roman" w:cs="Times New Roman"/>
            <w:color w:val="000000"/>
            <w:szCs w:val="21"/>
          </w:rPr>
          <w:delText>different vendor-purchased mice</w:delText>
        </w:r>
        <w:r w:rsidRPr="00923B85" w:rsidDel="00C8067A">
          <w:rPr>
            <w:rFonts w:ascii="Times New Roman" w:hAnsi="Times New Roman" w:cs="Times New Roman"/>
            <w:color w:val="131413"/>
            <w:szCs w:val="21"/>
          </w:rPr>
          <w:delText xml:space="preserve"> (</w:delText>
        </w:r>
        <w:r w:rsidRPr="00923B85" w:rsidDel="00C8067A">
          <w:rPr>
            <w:rFonts w:ascii="Times New Roman" w:hAnsi="Times New Roman" w:cs="Times New Roman"/>
            <w:b/>
            <w:bCs/>
            <w:color w:val="131413"/>
            <w:szCs w:val="21"/>
          </w:rPr>
          <w:delText>Fig 3A</w:delText>
        </w:r>
        <w:r w:rsidRPr="00923B85" w:rsidDel="00C8067A">
          <w:rPr>
            <w:rFonts w:ascii="Times New Roman" w:hAnsi="Times New Roman" w:cs="Times New Roman"/>
            <w:color w:val="131413"/>
            <w:szCs w:val="21"/>
          </w:rPr>
          <w:delText xml:space="preserve">). </w:delText>
        </w:r>
      </w:del>
    </w:p>
    <w:p w14:paraId="3EC661C6" w14:textId="5F455E58" w:rsidR="008C78BC" w:rsidRPr="00923B85" w:rsidDel="00C8067A" w:rsidRDefault="0048012C">
      <w:pPr>
        <w:widowControl/>
        <w:jc w:val="left"/>
        <w:rPr>
          <w:del w:id="3376" w:author="刘 红宾" w:date="2020-12-14T15:53:00Z"/>
          <w:rFonts w:ascii="Times New Roman" w:hAnsi="Times New Roman" w:cs="Times New Roman"/>
          <w:color w:val="131413"/>
          <w:szCs w:val="21"/>
        </w:rPr>
        <w:pPrChange w:id="3377" w:author="刘 红宾" w:date="2020-12-14T15:53:00Z">
          <w:pPr/>
        </w:pPrChange>
      </w:pPr>
      <w:del w:id="3378" w:author="刘 红宾" w:date="2020-12-14T15:53:00Z">
        <w:r w:rsidRPr="00923B85" w:rsidDel="00C8067A">
          <w:rPr>
            <w:rFonts w:ascii="Times New Roman" w:hAnsi="Times New Roman" w:cs="Times New Roman"/>
            <w:color w:val="131413"/>
            <w:szCs w:val="21"/>
          </w:rPr>
          <w:delText>Inulin and RS feeding decreased microbial α-diversity (Chao1 and Shannon indices) in all hum-ob mice, compared with control mice (</w:delText>
        </w:r>
        <w:r w:rsidRPr="00923B85" w:rsidDel="00C8067A">
          <w:rPr>
            <w:rFonts w:ascii="Times New Roman" w:hAnsi="Times New Roman" w:cs="Times New Roman"/>
            <w:b/>
            <w:bCs/>
            <w:color w:val="131413"/>
            <w:szCs w:val="21"/>
          </w:rPr>
          <w:delText>Fig 3B</w:delText>
        </w:r>
        <w:r w:rsidRPr="00923B85" w:rsidDel="00C8067A">
          <w:rPr>
            <w:rFonts w:ascii="Times New Roman" w:hAnsi="Times New Roman" w:cs="Times New Roman"/>
            <w:color w:val="131413"/>
            <w:szCs w:val="21"/>
          </w:rPr>
          <w:delText xml:space="preserve">, </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tary Fig 6</w:delText>
        </w:r>
        <w:r w:rsidRPr="00923B85" w:rsidDel="00C8067A">
          <w:rPr>
            <w:rFonts w:ascii="Times New Roman" w:hAnsi="Times New Roman" w:cs="Times New Roman"/>
            <w:color w:val="131413"/>
            <w:szCs w:val="21"/>
          </w:rPr>
          <w:delText>).</w:delText>
        </w:r>
        <w:r w:rsidR="0022146D" w:rsidRPr="00923B85" w:rsidDel="00C8067A">
          <w:rPr>
            <w:rFonts w:ascii="Times New Roman" w:hAnsi="Times New Roman" w:cs="Times New Roman"/>
            <w:color w:val="131413"/>
            <w:szCs w:val="21"/>
          </w:rPr>
          <w:delText xml:space="preserve"> </w:delText>
        </w:r>
      </w:del>
    </w:p>
    <w:p w14:paraId="71392E43" w14:textId="0341391A" w:rsidR="008C78BC" w:rsidRPr="00923B85" w:rsidDel="00C8067A" w:rsidRDefault="008C78BC">
      <w:pPr>
        <w:widowControl/>
        <w:jc w:val="left"/>
        <w:rPr>
          <w:del w:id="3379" w:author="刘 红宾" w:date="2020-12-14T15:53:00Z"/>
          <w:rFonts w:ascii="Times New Roman" w:hAnsi="Times New Roman" w:cs="Times New Roman"/>
          <w:color w:val="2A2A2A"/>
          <w:szCs w:val="21"/>
          <w:shd w:val="clear" w:color="auto" w:fill="FFFFFF"/>
        </w:rPr>
        <w:pPrChange w:id="3380" w:author="刘 红宾" w:date="2020-12-14T15:53:00Z">
          <w:pPr/>
        </w:pPrChange>
      </w:pPr>
    </w:p>
    <w:p w14:paraId="0A299D54" w14:textId="783859D5" w:rsidR="00CD3B8D" w:rsidRPr="00923B85" w:rsidDel="00C8067A" w:rsidRDefault="00CD3B8D">
      <w:pPr>
        <w:widowControl/>
        <w:jc w:val="left"/>
        <w:rPr>
          <w:del w:id="3381" w:author="刘 红宾" w:date="2020-12-14T15:53:00Z"/>
          <w:rFonts w:ascii="Times New Roman" w:hAnsi="Times New Roman" w:cs="Times New Roman"/>
          <w:color w:val="2A2A2A"/>
          <w:szCs w:val="21"/>
          <w:shd w:val="clear" w:color="auto" w:fill="FFFFFF"/>
        </w:rPr>
        <w:pPrChange w:id="3382" w:author="刘 红宾" w:date="2020-12-14T15:53:00Z">
          <w:pPr/>
        </w:pPrChange>
      </w:pPr>
    </w:p>
    <w:p w14:paraId="40B6F65F" w14:textId="058369C0" w:rsidR="00580100" w:rsidRPr="00923B85" w:rsidDel="00C8067A" w:rsidRDefault="00CD3B8D">
      <w:pPr>
        <w:widowControl/>
        <w:jc w:val="left"/>
        <w:rPr>
          <w:del w:id="3383" w:author="刘 红宾" w:date="2020-12-14T15:53:00Z"/>
          <w:rFonts w:ascii="Times New Roman" w:hAnsi="Times New Roman" w:cs="Times New Roman"/>
          <w:color w:val="2A2A2A"/>
          <w:szCs w:val="21"/>
          <w:shd w:val="clear" w:color="auto" w:fill="FFFFFF"/>
        </w:rPr>
        <w:pPrChange w:id="3384" w:author="刘 红宾" w:date="2020-12-14T15:53:00Z">
          <w:pPr/>
        </w:pPrChange>
      </w:pPr>
      <w:del w:id="3385" w:author="刘 红宾" w:date="2020-12-14T15:53:00Z">
        <w:r w:rsidRPr="00923B85" w:rsidDel="00C8067A">
          <w:rPr>
            <w:rFonts w:ascii="Times New Roman" w:hAnsi="Times New Roman" w:cs="Times New Roman"/>
            <w:b/>
            <w:bCs/>
            <w:color w:val="2A2A2A"/>
            <w:szCs w:val="21"/>
            <w:shd w:val="clear" w:color="auto" w:fill="FFFFFF"/>
          </w:rPr>
          <w:delText>Various dynamic trajectories of the microbial response to dietary fiber administration in structure and SCFA production</w:delText>
        </w:r>
      </w:del>
    </w:p>
    <w:p w14:paraId="589A5D7A" w14:textId="0A856565" w:rsidR="0022146D" w:rsidRPr="00923B85" w:rsidDel="00C8067A" w:rsidRDefault="00580100">
      <w:pPr>
        <w:widowControl/>
        <w:jc w:val="left"/>
        <w:rPr>
          <w:del w:id="3386" w:author="刘 红宾" w:date="2020-12-14T15:53:00Z"/>
          <w:rFonts w:ascii="Times New Roman" w:hAnsi="Times New Roman" w:cs="Times New Roman"/>
          <w:color w:val="000000"/>
          <w:szCs w:val="21"/>
        </w:rPr>
        <w:pPrChange w:id="3387" w:author="刘 红宾" w:date="2020-12-14T15:53:00Z">
          <w:pPr/>
        </w:pPrChange>
      </w:pPr>
      <w:del w:id="3388" w:author="刘 红宾" w:date="2020-12-14T15:53:00Z">
        <w:r w:rsidRPr="00923B85" w:rsidDel="00C8067A">
          <w:rPr>
            <w:rFonts w:ascii="Times New Roman" w:hAnsi="Times New Roman" w:cs="Times New Roman"/>
            <w:color w:val="2A2A2A"/>
            <w:szCs w:val="21"/>
            <w:shd w:val="clear" w:color="auto" w:fill="FFFFFF"/>
          </w:rPr>
          <w:delText>Owing to the large variation in microbial profiles between</w:delText>
        </w:r>
        <w:r w:rsidR="006D0D5E" w:rsidRPr="00923B85" w:rsidDel="00C8067A">
          <w:rPr>
            <w:rFonts w:ascii="Times New Roman" w:hAnsi="Times New Roman" w:cs="Times New Roman"/>
            <w:color w:val="2A2A2A"/>
            <w:szCs w:val="21"/>
            <w:shd w:val="clear" w:color="auto" w:fill="FFFFFF"/>
          </w:rPr>
          <w:delText xml:space="preserve"> individuals</w:delText>
        </w:r>
        <w:r w:rsidRPr="00923B85" w:rsidDel="00C8067A">
          <w:rPr>
            <w:rFonts w:ascii="Times New Roman" w:hAnsi="Times New Roman" w:cs="Times New Roman"/>
            <w:color w:val="2A2A2A"/>
            <w:szCs w:val="21"/>
            <w:shd w:val="clear" w:color="auto" w:fill="FFFFFF"/>
          </w:rPr>
          <w:delText xml:space="preserve">, with relatively smaller variation within subjects over time, longitudinal study designs have the potential to be higher-powered than purely cross-sectional studies, particularly in their ability to self-control individuals and to </w:delText>
        </w:r>
        <w:r w:rsidR="006D0D5E" w:rsidRPr="00923B85" w:rsidDel="00C8067A">
          <w:rPr>
            <w:rFonts w:ascii="Times New Roman" w:hAnsi="Times New Roman" w:cs="Times New Roman"/>
            <w:color w:val="2A2A2A"/>
            <w:szCs w:val="21"/>
            <w:shd w:val="clear" w:color="auto" w:fill="FFFFFF"/>
          </w:rPr>
          <w:delText>assess diet-microbiome interactions. To characterize the longitudinal relationship between microbiome composition</w:delText>
        </w:r>
        <w:r w:rsidR="000226C6" w:rsidRPr="00923B85" w:rsidDel="00C8067A">
          <w:rPr>
            <w:rFonts w:ascii="Times New Roman" w:hAnsi="Times New Roman" w:cs="Times New Roman"/>
            <w:color w:val="2A2A2A"/>
            <w:szCs w:val="21"/>
            <w:shd w:val="clear" w:color="auto" w:fill="FFFFFF"/>
          </w:rPr>
          <w:delText xml:space="preserve"> and SCFA metabolism</w:delText>
        </w:r>
        <w:r w:rsidR="006D0D5E" w:rsidRPr="00923B85" w:rsidDel="00C8067A">
          <w:rPr>
            <w:rFonts w:ascii="Times New Roman" w:hAnsi="Times New Roman" w:cs="Times New Roman"/>
            <w:color w:val="2A2A2A"/>
            <w:szCs w:val="21"/>
            <w:shd w:val="clear" w:color="auto" w:fill="FFFFFF"/>
          </w:rPr>
          <w:delText xml:space="preserve">, </w:delText>
        </w:r>
        <w:r w:rsidR="000226C6" w:rsidRPr="00923B85" w:rsidDel="00C8067A">
          <w:rPr>
            <w:rFonts w:ascii="Times New Roman" w:hAnsi="Times New Roman" w:cs="Times New Roman"/>
            <w:color w:val="2A2A2A"/>
            <w:szCs w:val="21"/>
            <w:shd w:val="clear" w:color="auto" w:fill="FFFFFF"/>
          </w:rPr>
          <w:delText xml:space="preserve">we </w:delText>
        </w:r>
        <w:r w:rsidR="000226C6" w:rsidRPr="00923B85" w:rsidDel="00C8067A">
          <w:rPr>
            <w:rFonts w:ascii="Times New Roman" w:hAnsi="Times New Roman" w:cs="Times New Roman"/>
            <w:color w:val="000000"/>
            <w:szCs w:val="21"/>
          </w:rPr>
          <w:delText>conducted comparative analyses of gut microbiota and SCFA profiles across different time-points</w:delText>
        </w:r>
        <w:r w:rsidR="0022146D" w:rsidRPr="00923B85" w:rsidDel="00C8067A">
          <w:rPr>
            <w:rFonts w:ascii="Times New Roman" w:hAnsi="Times New Roman" w:cs="Times New Roman"/>
            <w:color w:val="000000"/>
            <w:szCs w:val="21"/>
          </w:rPr>
          <w:delText xml:space="preserve"> </w:delText>
        </w:r>
        <w:r w:rsidR="0022146D" w:rsidRPr="00923B85" w:rsidDel="00C8067A">
          <w:rPr>
            <w:rFonts w:ascii="Times New Roman" w:hAnsi="Times New Roman" w:cs="Times New Roman"/>
            <w:color w:val="2A2A2A"/>
            <w:szCs w:val="21"/>
            <w:shd w:val="clear" w:color="auto" w:fill="FFFFFF"/>
          </w:rPr>
          <w:delText>(</w:delText>
        </w:r>
        <w:r w:rsidR="0022146D" w:rsidRPr="00923B85" w:rsidDel="00C8067A">
          <w:rPr>
            <w:rFonts w:ascii="Times New Roman" w:hAnsi="Times New Roman" w:cs="Times New Roman"/>
            <w:b/>
            <w:bCs/>
            <w:color w:val="2A2A2A"/>
            <w:szCs w:val="21"/>
            <w:shd w:val="clear" w:color="auto" w:fill="FFFFFF"/>
          </w:rPr>
          <w:delText>Fig 2A</w:delText>
        </w:r>
        <w:r w:rsidR="0022146D" w:rsidRPr="00923B85" w:rsidDel="00C8067A">
          <w:rPr>
            <w:rFonts w:ascii="Times New Roman" w:hAnsi="Times New Roman" w:cs="Times New Roman"/>
            <w:color w:val="2A2A2A"/>
            <w:szCs w:val="21"/>
            <w:shd w:val="clear" w:color="auto" w:fill="FFFFFF"/>
          </w:rPr>
          <w:delText>)</w:delText>
        </w:r>
        <w:r w:rsidR="000226C6" w:rsidRPr="00923B85" w:rsidDel="00C8067A">
          <w:rPr>
            <w:rFonts w:ascii="Times New Roman" w:hAnsi="Times New Roman" w:cs="Times New Roman"/>
            <w:color w:val="000000"/>
            <w:szCs w:val="21"/>
          </w:rPr>
          <w:delText xml:space="preserve">. </w:delText>
        </w:r>
      </w:del>
    </w:p>
    <w:p w14:paraId="2CB1FFAE" w14:textId="3E491F01" w:rsidR="000226C6" w:rsidRPr="00923B85" w:rsidDel="00C8067A" w:rsidRDefault="0022146D">
      <w:pPr>
        <w:widowControl/>
        <w:jc w:val="left"/>
        <w:rPr>
          <w:del w:id="3389" w:author="刘 红宾" w:date="2020-12-14T15:53:00Z"/>
          <w:rFonts w:ascii="Times New Roman" w:hAnsi="Times New Roman" w:cs="Times New Roman"/>
          <w:color w:val="000000"/>
          <w:szCs w:val="21"/>
        </w:rPr>
        <w:pPrChange w:id="3390" w:author="刘 红宾" w:date="2020-12-14T15:53:00Z">
          <w:pPr/>
        </w:pPrChange>
      </w:pPr>
      <w:del w:id="3391" w:author="刘 红宾" w:date="2020-12-14T15:53:00Z">
        <w:r w:rsidRPr="00923B85" w:rsidDel="00C8067A">
          <w:rPr>
            <w:rFonts w:ascii="Times New Roman" w:hAnsi="Times New Roman" w:cs="Times New Roman"/>
            <w:color w:val="000000"/>
            <w:szCs w:val="21"/>
          </w:rPr>
          <w:delText>Microbiome beta-diversity analysis using Aitchison’s distances showed strong grouping by vendor source, and much less by diet</w:delText>
        </w:r>
        <w:r w:rsidR="00460FBB" w:rsidRPr="00923B85" w:rsidDel="00C8067A">
          <w:rPr>
            <w:rFonts w:ascii="Times New Roman" w:hAnsi="Times New Roman" w:cs="Times New Roman"/>
            <w:color w:val="000000"/>
            <w:szCs w:val="21"/>
          </w:rPr>
          <w:delText xml:space="preserve"> (</w:delText>
        </w:r>
        <w:r w:rsidR="00460FBB" w:rsidRPr="00923B85" w:rsidDel="00C8067A">
          <w:rPr>
            <w:rFonts w:ascii="Times New Roman" w:hAnsi="Times New Roman" w:cs="Times New Roman"/>
            <w:b/>
            <w:bCs/>
            <w:color w:val="2A2A2A"/>
            <w:szCs w:val="21"/>
            <w:shd w:val="clear" w:color="auto" w:fill="FFFFFF"/>
          </w:rPr>
          <w:delText>Fig 4</w:delText>
        </w:r>
        <w:r w:rsidR="00460FBB" w:rsidRPr="00923B85" w:rsidDel="00C8067A">
          <w:rPr>
            <w:rFonts w:ascii="Times New Roman" w:hAnsi="Times New Roman" w:cs="Times New Roman"/>
            <w:color w:val="000000"/>
            <w:szCs w:val="21"/>
          </w:rPr>
          <w:delText>)</w:delText>
        </w:r>
        <w:r w:rsidRPr="00923B85" w:rsidDel="00C8067A">
          <w:rPr>
            <w:rFonts w:ascii="Times New Roman" w:hAnsi="Times New Roman" w:cs="Times New Roman"/>
            <w:color w:val="000000"/>
            <w:szCs w:val="21"/>
          </w:rPr>
          <w:delText xml:space="preserve">. </w:delText>
        </w:r>
        <w:r w:rsidR="00460FBB" w:rsidRPr="00923B85" w:rsidDel="00C8067A">
          <w:rPr>
            <w:rFonts w:ascii="Times New Roman" w:hAnsi="Times New Roman" w:cs="Times New Roman"/>
            <w:color w:val="000000"/>
            <w:szCs w:val="21"/>
          </w:rPr>
          <w:delText xml:space="preserve">Additionally, </w:delText>
        </w:r>
        <w:r w:rsidR="00460FBB" w:rsidRPr="00923B85" w:rsidDel="00C8067A">
          <w:rPr>
            <w:rFonts w:ascii="Times New Roman" w:hAnsi="Times New Roman" w:cs="Times New Roman"/>
            <w:color w:val="131413"/>
            <w:szCs w:val="21"/>
          </w:rPr>
          <w:delText xml:space="preserve">different dynamic responses in microbial structure between </w:delText>
        </w:r>
        <w:r w:rsidR="00460FBB" w:rsidRPr="00923B85" w:rsidDel="00C8067A">
          <w:rPr>
            <w:rFonts w:ascii="Times New Roman" w:hAnsi="Times New Roman" w:cs="Times New Roman"/>
            <w:color w:val="000000"/>
            <w:szCs w:val="21"/>
          </w:rPr>
          <w:delText xml:space="preserve">different vendor-purchased mice were also observed. </w:delText>
        </w:r>
      </w:del>
    </w:p>
    <w:p w14:paraId="7D9EE6BD" w14:textId="17191C16" w:rsidR="00460FBB" w:rsidRPr="00923B85" w:rsidDel="00C8067A" w:rsidRDefault="00723F45">
      <w:pPr>
        <w:widowControl/>
        <w:jc w:val="left"/>
        <w:rPr>
          <w:del w:id="3392" w:author="刘 红宾" w:date="2020-12-14T15:53:00Z"/>
          <w:rFonts w:ascii="Times New Roman" w:hAnsi="Times New Roman" w:cs="Times New Roman"/>
          <w:color w:val="000000"/>
          <w:szCs w:val="21"/>
        </w:rPr>
        <w:pPrChange w:id="3393" w:author="刘 红宾" w:date="2020-12-14T15:53:00Z">
          <w:pPr/>
        </w:pPrChange>
      </w:pPr>
      <w:del w:id="3394" w:author="刘 红宾" w:date="2020-12-14T15:53:00Z">
        <w:r w:rsidRPr="00923B85" w:rsidDel="00C8067A">
          <w:rPr>
            <w:rFonts w:ascii="Times New Roman" w:hAnsi="Times New Roman" w:cs="Times New Roman"/>
            <w:color w:val="000000"/>
            <w:szCs w:val="21"/>
          </w:rPr>
          <w:delText>Correspondingly, the SCFA concentrations also exhibited vendor-specific dynamics (</w:delText>
        </w:r>
        <w:r w:rsidRPr="00923B85" w:rsidDel="00C8067A">
          <w:rPr>
            <w:rFonts w:ascii="Times New Roman" w:hAnsi="Times New Roman" w:cs="Times New Roman"/>
            <w:b/>
            <w:bCs/>
            <w:color w:val="2A2A2A"/>
            <w:szCs w:val="21"/>
            <w:shd w:val="clear" w:color="auto" w:fill="FFFFFF"/>
          </w:rPr>
          <w:delText>Fig 5</w:delText>
        </w:r>
        <w:r w:rsidR="009C2EBD" w:rsidRPr="00923B85" w:rsidDel="00C8067A">
          <w:rPr>
            <w:rFonts w:ascii="Times New Roman" w:hAnsi="Times New Roman" w:cs="Times New Roman"/>
            <w:b/>
            <w:bCs/>
            <w:color w:val="2A2A2A"/>
            <w:szCs w:val="21"/>
            <w:shd w:val="clear" w:color="auto" w:fill="FFFFFF"/>
          </w:rPr>
          <w:delText>, Supplemen</w:delText>
        </w:r>
        <w:r w:rsidR="009C2EBD" w:rsidRPr="00923B85" w:rsidDel="00C8067A">
          <w:rPr>
            <w:rFonts w:ascii="Times New Roman" w:hAnsi="Times New Roman" w:cs="Times New Roman"/>
            <w:b/>
            <w:bCs/>
            <w:szCs w:val="21"/>
            <w:shd w:val="clear" w:color="auto" w:fill="FFFFFF"/>
          </w:rPr>
          <w:delText>tary Fig 7</w:delText>
        </w:r>
        <w:r w:rsidRPr="00923B85" w:rsidDel="00C8067A">
          <w:rPr>
            <w:rFonts w:ascii="Times New Roman" w:hAnsi="Times New Roman" w:cs="Times New Roman"/>
            <w:color w:val="000000"/>
            <w:szCs w:val="21"/>
          </w:rPr>
          <w:delText>).</w:delText>
        </w:r>
      </w:del>
    </w:p>
    <w:p w14:paraId="090743D2" w14:textId="3957368F" w:rsidR="00C43D3B" w:rsidRPr="00923B85" w:rsidDel="00C8067A" w:rsidRDefault="00C43D3B">
      <w:pPr>
        <w:widowControl/>
        <w:jc w:val="left"/>
        <w:rPr>
          <w:del w:id="3395" w:author="刘 红宾" w:date="2020-12-14T15:53:00Z"/>
          <w:rFonts w:ascii="Times New Roman" w:hAnsi="Times New Roman" w:cs="Times New Roman"/>
          <w:color w:val="000000"/>
          <w:szCs w:val="21"/>
        </w:rPr>
        <w:pPrChange w:id="3396" w:author="刘 红宾" w:date="2020-12-14T15:53:00Z">
          <w:pPr/>
        </w:pPrChange>
      </w:pPr>
    </w:p>
    <w:p w14:paraId="0A63BD3E" w14:textId="067F9703" w:rsidR="00580100" w:rsidRPr="00923B85" w:rsidDel="00C8067A" w:rsidRDefault="00580100">
      <w:pPr>
        <w:widowControl/>
        <w:jc w:val="left"/>
        <w:rPr>
          <w:del w:id="3397" w:author="刘 红宾" w:date="2020-12-14T15:53:00Z"/>
          <w:rFonts w:ascii="Times New Roman" w:hAnsi="Times New Roman" w:cs="Times New Roman"/>
          <w:color w:val="000000"/>
          <w:szCs w:val="21"/>
        </w:rPr>
        <w:pPrChange w:id="3398" w:author="刘 红宾" w:date="2020-12-14T15:53:00Z">
          <w:pPr/>
        </w:pPrChange>
      </w:pPr>
      <w:del w:id="3399" w:author="刘 红宾" w:date="2020-12-14T15:53:00Z">
        <w:r w:rsidRPr="00923B85" w:rsidDel="00C8067A">
          <w:rPr>
            <w:rFonts w:ascii="Times New Roman" w:hAnsi="Times New Roman" w:cs="Times New Roman"/>
            <w:color w:val="000000"/>
            <w:szCs w:val="21"/>
          </w:rPr>
          <w:delText xml:space="preserve">Remarkably, </w:delText>
        </w:r>
        <w:r w:rsidR="009C2EBD" w:rsidRPr="00923B85" w:rsidDel="00C8067A">
          <w:rPr>
            <w:rFonts w:ascii="Times New Roman" w:hAnsi="Times New Roman" w:cs="Times New Roman"/>
            <w:color w:val="000000"/>
            <w:szCs w:val="21"/>
          </w:rPr>
          <w:delText>a significant increase in the fecal bacterial density was observed in the inulin feeding mice (</w:delText>
        </w:r>
        <w:r w:rsidR="009C2EBD" w:rsidRPr="00923B85" w:rsidDel="00C8067A">
          <w:rPr>
            <w:rFonts w:ascii="Times New Roman" w:hAnsi="Times New Roman" w:cs="Times New Roman"/>
            <w:b/>
            <w:bCs/>
            <w:color w:val="000000"/>
            <w:szCs w:val="21"/>
          </w:rPr>
          <w:delText>Fig 6</w:delText>
        </w:r>
        <w:r w:rsidR="009C2EBD" w:rsidRPr="00923B85" w:rsidDel="00C8067A">
          <w:rPr>
            <w:rFonts w:ascii="Times New Roman" w:hAnsi="Times New Roman" w:cs="Times New Roman"/>
            <w:color w:val="000000"/>
            <w:szCs w:val="21"/>
          </w:rPr>
          <w:delText>)</w:delText>
        </w:r>
        <w:r w:rsidR="00A04EC3" w:rsidRPr="00923B85" w:rsidDel="00C8067A">
          <w:rPr>
            <w:rFonts w:ascii="Times New Roman" w:hAnsi="Times New Roman" w:cs="Times New Roman"/>
            <w:color w:val="000000"/>
            <w:szCs w:val="21"/>
          </w:rPr>
          <w:delText>,</w:delText>
        </w:r>
        <w:r w:rsidR="00A04EC3" w:rsidRPr="00923B85" w:rsidDel="00C8067A">
          <w:rPr>
            <w:rFonts w:ascii="Times New Roman" w:hAnsi="Times New Roman" w:cs="Times New Roman"/>
            <w:szCs w:val="21"/>
          </w:rPr>
          <w:delText xml:space="preserve"> </w:delText>
        </w:r>
        <w:r w:rsidR="00A04EC3" w:rsidRPr="00923B85" w:rsidDel="00C8067A">
          <w:rPr>
            <w:rFonts w:ascii="Times New Roman" w:hAnsi="Times New Roman" w:cs="Times New Roman"/>
            <w:color w:val="000000"/>
            <w:szCs w:val="21"/>
          </w:rPr>
          <w:delText>which begged investigation.</w:delText>
        </w:r>
        <w:r w:rsidR="009C2EBD" w:rsidRPr="00923B85" w:rsidDel="00C8067A">
          <w:rPr>
            <w:rFonts w:ascii="Times New Roman" w:hAnsi="Times New Roman" w:cs="Times New Roman"/>
            <w:color w:val="000000"/>
            <w:szCs w:val="21"/>
          </w:rPr>
          <w:delText>.</w:delText>
        </w:r>
      </w:del>
    </w:p>
    <w:p w14:paraId="5035CEA7" w14:textId="67D0FD38" w:rsidR="009C2EBD" w:rsidRPr="00923B85" w:rsidDel="00C8067A" w:rsidRDefault="009C2EBD">
      <w:pPr>
        <w:widowControl/>
        <w:jc w:val="left"/>
        <w:rPr>
          <w:del w:id="3400" w:author="刘 红宾" w:date="2020-12-14T15:53:00Z"/>
          <w:rFonts w:ascii="Times New Roman" w:hAnsi="Times New Roman" w:cs="Times New Roman"/>
          <w:color w:val="000000"/>
          <w:szCs w:val="21"/>
        </w:rPr>
        <w:pPrChange w:id="3401" w:author="刘 红宾" w:date="2020-12-14T15:53:00Z">
          <w:pPr/>
        </w:pPrChange>
      </w:pPr>
    </w:p>
    <w:p w14:paraId="73B75E87" w14:textId="578F30D9" w:rsidR="00CD3B8D" w:rsidRPr="00923B85" w:rsidDel="00C8067A" w:rsidRDefault="00CD3B8D">
      <w:pPr>
        <w:widowControl/>
        <w:jc w:val="left"/>
        <w:rPr>
          <w:del w:id="3402" w:author="刘 红宾" w:date="2020-12-14T15:53:00Z"/>
          <w:rFonts w:ascii="Times New Roman" w:hAnsi="Times New Roman" w:cs="Times New Roman"/>
          <w:color w:val="000000"/>
          <w:szCs w:val="21"/>
        </w:rPr>
        <w:pPrChange w:id="3403" w:author="刘 红宾" w:date="2020-12-14T15:53:00Z">
          <w:pPr/>
        </w:pPrChange>
      </w:pPr>
    </w:p>
    <w:p w14:paraId="425DAA31" w14:textId="2B51D711" w:rsidR="00CD3B8D" w:rsidRPr="00923B85" w:rsidDel="00C8067A" w:rsidRDefault="00CD3B8D">
      <w:pPr>
        <w:widowControl/>
        <w:jc w:val="left"/>
        <w:rPr>
          <w:del w:id="3404" w:author="刘 红宾" w:date="2020-12-14T15:53:00Z"/>
          <w:rFonts w:ascii="Times New Roman" w:hAnsi="Times New Roman" w:cs="Times New Roman"/>
          <w:color w:val="000000"/>
          <w:szCs w:val="21"/>
        </w:rPr>
        <w:pPrChange w:id="3405" w:author="刘 红宾" w:date="2020-12-14T15:53:00Z">
          <w:pPr/>
        </w:pPrChange>
      </w:pPr>
    </w:p>
    <w:p w14:paraId="3D2D3D0A" w14:textId="0BC721AE" w:rsidR="00CD3B8D" w:rsidRPr="00923B85" w:rsidDel="00C8067A" w:rsidRDefault="00CD3B8D">
      <w:pPr>
        <w:widowControl/>
        <w:jc w:val="left"/>
        <w:rPr>
          <w:del w:id="3406" w:author="刘 红宾" w:date="2020-12-14T15:53:00Z"/>
          <w:rFonts w:ascii="Times New Roman" w:hAnsi="Times New Roman" w:cs="Times New Roman"/>
          <w:color w:val="000000"/>
          <w:szCs w:val="21"/>
        </w:rPr>
        <w:pPrChange w:id="3407" w:author="刘 红宾" w:date="2020-12-14T15:53:00Z">
          <w:pPr/>
        </w:pPrChange>
      </w:pPr>
      <w:del w:id="3408" w:author="刘 红宾" w:date="2020-12-14T15:53:00Z">
        <w:r w:rsidRPr="00923B85" w:rsidDel="00C8067A">
          <w:rPr>
            <w:rFonts w:ascii="Times New Roman" w:hAnsi="Times New Roman" w:cs="Times New Roman"/>
            <w:b/>
            <w:bCs/>
            <w:color w:val="000000"/>
            <w:szCs w:val="21"/>
          </w:rPr>
          <w:delText>Various dynamics of the microbial structure after inulin treatment are associated with the SCFA production</w:delText>
        </w:r>
      </w:del>
    </w:p>
    <w:p w14:paraId="01493730" w14:textId="105FBCCE" w:rsidR="00580100" w:rsidRPr="00923B85" w:rsidDel="00C8067A" w:rsidRDefault="003224B6">
      <w:pPr>
        <w:widowControl/>
        <w:jc w:val="left"/>
        <w:rPr>
          <w:del w:id="3409" w:author="刘 红宾" w:date="2020-12-14T15:53:00Z"/>
          <w:rFonts w:ascii="Times New Roman" w:hAnsi="Times New Roman" w:cs="Times New Roman"/>
          <w:color w:val="2A2A2A"/>
          <w:szCs w:val="21"/>
          <w:shd w:val="clear" w:color="auto" w:fill="FFFFFF"/>
        </w:rPr>
        <w:pPrChange w:id="3410" w:author="刘 红宾" w:date="2020-12-14T15:53:00Z">
          <w:pPr/>
        </w:pPrChange>
      </w:pPr>
      <w:del w:id="3411" w:author="刘 红宾" w:date="2020-12-14T15:53:00Z">
        <w:r w:rsidRPr="00923B85" w:rsidDel="00C8067A">
          <w:rPr>
            <w:rFonts w:ascii="Times New Roman" w:hAnsi="Times New Roman" w:cs="Times New Roman"/>
            <w:color w:val="2A2A2A"/>
            <w:szCs w:val="21"/>
            <w:shd w:val="clear" w:color="auto" w:fill="FFFFFF"/>
          </w:rPr>
          <w:delText xml:space="preserve">To identify the bacterial responders </w:delText>
        </w:r>
        <w:r w:rsidR="00080767" w:rsidRPr="00923B85" w:rsidDel="00C8067A">
          <w:rPr>
            <w:rFonts w:ascii="Times New Roman" w:hAnsi="Times New Roman" w:cs="Times New Roman"/>
            <w:color w:val="2A2A2A"/>
            <w:szCs w:val="21"/>
            <w:shd w:val="clear" w:color="auto" w:fill="FFFFFF"/>
          </w:rPr>
          <w:delText xml:space="preserve">that </w:delText>
        </w:r>
        <w:r w:rsidRPr="00923B85" w:rsidDel="00C8067A">
          <w:rPr>
            <w:rFonts w:ascii="Times New Roman" w:hAnsi="Times New Roman" w:cs="Times New Roman"/>
            <w:color w:val="2A2A2A"/>
            <w:szCs w:val="21"/>
            <w:shd w:val="clear" w:color="auto" w:fill="FFFFFF"/>
          </w:rPr>
          <w:delText xml:space="preserve">associated with inulin or RS </w:delText>
        </w:r>
        <w:r w:rsidR="00080767" w:rsidRPr="00923B85" w:rsidDel="00C8067A">
          <w:rPr>
            <w:rFonts w:ascii="Times New Roman" w:hAnsi="Times New Roman" w:cs="Times New Roman"/>
            <w:color w:val="2A2A2A"/>
            <w:szCs w:val="21"/>
            <w:shd w:val="clear" w:color="auto" w:fill="FFFFFF"/>
          </w:rPr>
          <w:delText xml:space="preserve">administration and </w:delText>
        </w:r>
        <w:r w:rsidRPr="00923B85" w:rsidDel="00C8067A">
          <w:rPr>
            <w:rFonts w:ascii="Times New Roman" w:hAnsi="Times New Roman" w:cs="Times New Roman"/>
            <w:color w:val="2A2A2A"/>
            <w:szCs w:val="21"/>
            <w:shd w:val="clear" w:color="auto" w:fill="FFFFFF"/>
          </w:rPr>
          <w:delText xml:space="preserve">fermentation, </w:delText>
        </w:r>
        <w:r w:rsidR="00080767" w:rsidRPr="00923B85" w:rsidDel="00C8067A">
          <w:rPr>
            <w:rFonts w:ascii="Times New Roman" w:hAnsi="Times New Roman" w:cs="Times New Roman"/>
            <w:i/>
            <w:iCs/>
            <w:color w:val="2A2A2A"/>
            <w:szCs w:val="21"/>
            <w:shd w:val="clear" w:color="auto" w:fill="FFFFFF"/>
          </w:rPr>
          <w:delText>MetaLonDA</w:delText>
        </w:r>
        <w:r w:rsidR="00080767" w:rsidRPr="00923B85" w:rsidDel="00C8067A">
          <w:rPr>
            <w:rFonts w:ascii="Times New Roman" w:hAnsi="Times New Roman" w:cs="Times New Roman"/>
            <w:color w:val="2A2A2A"/>
            <w:szCs w:val="21"/>
            <w:shd w:val="clear" w:color="auto" w:fill="FFFFFF"/>
          </w:rPr>
          <w:delText xml:space="preserve"> analysis combined with the </w:delText>
        </w:r>
        <w:r w:rsidR="00080767" w:rsidRPr="00923B85" w:rsidDel="00C8067A">
          <w:rPr>
            <w:rFonts w:ascii="Times New Roman" w:hAnsi="Times New Roman" w:cs="Times New Roman"/>
            <w:i/>
            <w:iCs/>
            <w:color w:val="2A2A2A"/>
            <w:szCs w:val="21"/>
            <w:shd w:val="clear" w:color="auto" w:fill="FFFFFF"/>
          </w:rPr>
          <w:delText>q2-longitudinal</w:delText>
        </w:r>
        <w:r w:rsidR="00080767" w:rsidRPr="00923B85" w:rsidDel="00C8067A">
          <w:rPr>
            <w:rFonts w:ascii="Times New Roman" w:hAnsi="Times New Roman" w:cs="Times New Roman"/>
            <w:color w:val="2A2A2A"/>
            <w:szCs w:val="21"/>
            <w:shd w:val="clear" w:color="auto" w:fill="FFFFFF"/>
          </w:rPr>
          <w:delText xml:space="preserve"> were performed to screen </w:delText>
        </w:r>
        <w:r w:rsidR="00080767" w:rsidRPr="00923B85" w:rsidDel="00C8067A">
          <w:rPr>
            <w:rFonts w:ascii="Times New Roman" w:hAnsi="Times New Roman" w:cs="Times New Roman"/>
            <w:color w:val="131413"/>
            <w:szCs w:val="21"/>
          </w:rPr>
          <w:delText>bacterial taxa</w:delText>
        </w:r>
        <w:r w:rsidR="00080767" w:rsidRPr="00923B85" w:rsidDel="00C8067A">
          <w:rPr>
            <w:rFonts w:ascii="Times New Roman" w:hAnsi="Times New Roman" w:cs="Times New Roman"/>
            <w:szCs w:val="21"/>
          </w:rPr>
          <w:delText xml:space="preserve"> that exhibit different temporal trends between cellulose and inulin/RS groups </w:delText>
        </w:r>
        <w:r w:rsidRPr="00923B85" w:rsidDel="00C8067A">
          <w:rPr>
            <w:rFonts w:ascii="Times New Roman" w:hAnsi="Times New Roman" w:cs="Times New Roman"/>
            <w:color w:val="2A2A2A"/>
            <w:szCs w:val="21"/>
            <w:shd w:val="clear" w:color="auto" w:fill="FFFFFF"/>
          </w:rPr>
          <w:delText>[20]</w:delText>
        </w:r>
        <w:r w:rsidR="00080767" w:rsidRPr="00923B85" w:rsidDel="00C8067A">
          <w:rPr>
            <w:rFonts w:ascii="Times New Roman" w:hAnsi="Times New Roman" w:cs="Times New Roman"/>
            <w:color w:val="2A2A2A"/>
            <w:szCs w:val="21"/>
            <w:shd w:val="clear" w:color="auto" w:fill="FFFFFF"/>
          </w:rPr>
          <w:delText xml:space="preserve"> (</w:delText>
        </w:r>
        <w:r w:rsidR="00080767" w:rsidRPr="00923B85" w:rsidDel="00C8067A">
          <w:rPr>
            <w:rFonts w:ascii="Times New Roman" w:hAnsi="Times New Roman" w:cs="Times New Roman"/>
            <w:b/>
            <w:bCs/>
            <w:color w:val="000000"/>
            <w:szCs w:val="21"/>
          </w:rPr>
          <w:delText>Fig 7</w:delText>
        </w:r>
        <w:r w:rsidR="00080767" w:rsidRPr="00923B85" w:rsidDel="00C8067A">
          <w:rPr>
            <w:rFonts w:ascii="Times New Roman" w:hAnsi="Times New Roman" w:cs="Times New Roman"/>
            <w:color w:val="2A2A2A"/>
            <w:szCs w:val="21"/>
            <w:shd w:val="clear" w:color="auto" w:fill="FFFFFF"/>
          </w:rPr>
          <w:delText>)</w:delText>
        </w:r>
        <w:r w:rsidRPr="00923B85" w:rsidDel="00C8067A">
          <w:rPr>
            <w:rFonts w:ascii="Times New Roman" w:hAnsi="Times New Roman" w:cs="Times New Roman"/>
            <w:color w:val="2A2A2A"/>
            <w:szCs w:val="21"/>
            <w:shd w:val="clear" w:color="auto" w:fill="FFFFFF"/>
          </w:rPr>
          <w:delText xml:space="preserve">. </w:delText>
        </w:r>
      </w:del>
    </w:p>
    <w:p w14:paraId="7E674508" w14:textId="43DAF77D" w:rsidR="00580100" w:rsidRPr="00923B85" w:rsidDel="00C8067A" w:rsidRDefault="00580100">
      <w:pPr>
        <w:widowControl/>
        <w:jc w:val="left"/>
        <w:rPr>
          <w:del w:id="3412" w:author="刘 红宾" w:date="2020-12-14T15:53:00Z"/>
          <w:rFonts w:ascii="Times New Roman" w:hAnsi="Times New Roman" w:cs="Times New Roman"/>
          <w:color w:val="2A2A2A"/>
          <w:szCs w:val="21"/>
          <w:shd w:val="clear" w:color="auto" w:fill="FFFFFF"/>
        </w:rPr>
        <w:pPrChange w:id="3413" w:author="刘 红宾" w:date="2020-12-14T15:53:00Z">
          <w:pPr/>
        </w:pPrChange>
      </w:pPr>
    </w:p>
    <w:p w14:paraId="01678838" w14:textId="42554948" w:rsidR="00580100" w:rsidRPr="00923B85" w:rsidDel="00C8067A" w:rsidRDefault="00580100">
      <w:pPr>
        <w:widowControl/>
        <w:jc w:val="left"/>
        <w:rPr>
          <w:del w:id="3414" w:author="刘 红宾" w:date="2020-12-14T15:53:00Z"/>
          <w:rFonts w:ascii="Times New Roman" w:hAnsi="Times New Roman" w:cs="Times New Roman"/>
          <w:color w:val="2A2A2A"/>
          <w:szCs w:val="21"/>
          <w:shd w:val="clear" w:color="auto" w:fill="FFFFFF"/>
        </w:rPr>
        <w:pPrChange w:id="3415" w:author="刘 红宾" w:date="2020-12-14T15:53:00Z">
          <w:pPr/>
        </w:pPrChange>
      </w:pPr>
    </w:p>
    <w:p w14:paraId="133F607E" w14:textId="5CE924F3" w:rsidR="00580100" w:rsidRPr="00923B85" w:rsidDel="00C8067A" w:rsidRDefault="00580100">
      <w:pPr>
        <w:widowControl/>
        <w:jc w:val="left"/>
        <w:rPr>
          <w:del w:id="3416" w:author="刘 红宾" w:date="2020-12-14T15:53:00Z"/>
          <w:rFonts w:ascii="Times New Roman" w:hAnsi="Times New Roman" w:cs="Times New Roman"/>
          <w:color w:val="2A2A2A"/>
          <w:szCs w:val="21"/>
          <w:shd w:val="clear" w:color="auto" w:fill="FFFFFF"/>
        </w:rPr>
        <w:pPrChange w:id="3417" w:author="刘 红宾" w:date="2020-12-14T15:53:00Z">
          <w:pPr/>
        </w:pPrChange>
      </w:pPr>
    </w:p>
    <w:p w14:paraId="1335E1A5" w14:textId="773B574A" w:rsidR="008150B4" w:rsidRPr="00923B85" w:rsidDel="00C8067A" w:rsidRDefault="008150B4">
      <w:pPr>
        <w:widowControl/>
        <w:jc w:val="left"/>
        <w:rPr>
          <w:del w:id="3418" w:author="刘 红宾" w:date="2020-12-14T15:53:00Z"/>
          <w:rFonts w:ascii="Times New Roman" w:hAnsi="Times New Roman" w:cs="Times New Roman"/>
          <w:color w:val="2A2A2A"/>
          <w:szCs w:val="21"/>
          <w:shd w:val="clear" w:color="auto" w:fill="FFFFFF"/>
        </w:rPr>
        <w:pPrChange w:id="3419" w:author="刘 红宾" w:date="2020-12-14T15:53:00Z">
          <w:pPr/>
        </w:pPrChange>
      </w:pPr>
    </w:p>
    <w:p w14:paraId="402609DD" w14:textId="3A90A9FE" w:rsidR="008150B4" w:rsidRPr="00923B85" w:rsidDel="00C8067A" w:rsidRDefault="008150B4">
      <w:pPr>
        <w:widowControl/>
        <w:jc w:val="left"/>
        <w:rPr>
          <w:del w:id="3420" w:author="刘 红宾" w:date="2020-12-14T15:53:00Z"/>
          <w:rFonts w:ascii="Times New Roman" w:hAnsi="Times New Roman" w:cs="Times New Roman"/>
          <w:color w:val="2A2A2A"/>
          <w:szCs w:val="21"/>
          <w:shd w:val="clear" w:color="auto" w:fill="FFFFFF"/>
        </w:rPr>
        <w:pPrChange w:id="3421" w:author="刘 红宾" w:date="2020-12-14T15:53:00Z">
          <w:pPr/>
        </w:pPrChange>
      </w:pPr>
    </w:p>
    <w:p w14:paraId="776462CD" w14:textId="5AD655B4" w:rsidR="008150B4" w:rsidRPr="00923B85" w:rsidDel="00C8067A" w:rsidRDefault="008150B4">
      <w:pPr>
        <w:widowControl/>
        <w:jc w:val="left"/>
        <w:rPr>
          <w:del w:id="3422" w:author="刘 红宾" w:date="2020-12-14T15:53:00Z"/>
          <w:rFonts w:ascii="Times New Roman" w:hAnsi="Times New Roman" w:cs="Times New Roman"/>
          <w:color w:val="2A2A2A"/>
          <w:szCs w:val="21"/>
          <w:shd w:val="clear" w:color="auto" w:fill="FFFFFF"/>
        </w:rPr>
        <w:pPrChange w:id="3423" w:author="刘 红宾" w:date="2020-12-14T15:53:00Z">
          <w:pPr/>
        </w:pPrChange>
      </w:pPr>
    </w:p>
    <w:p w14:paraId="4E4CCFBB" w14:textId="0B344183" w:rsidR="00031F93" w:rsidRPr="00923B85" w:rsidDel="00C8067A" w:rsidRDefault="00CA3DDA">
      <w:pPr>
        <w:widowControl/>
        <w:jc w:val="left"/>
        <w:rPr>
          <w:del w:id="3424" w:author="刘 红宾" w:date="2020-12-14T15:53:00Z"/>
          <w:rFonts w:ascii="Times New Roman" w:hAnsi="Times New Roman" w:cs="Times New Roman"/>
          <w:color w:val="2A2A2A"/>
          <w:szCs w:val="21"/>
          <w:shd w:val="clear" w:color="auto" w:fill="FFFFFF"/>
        </w:rPr>
        <w:pPrChange w:id="3425" w:author="刘 红宾" w:date="2020-12-14T15:53:00Z">
          <w:pPr/>
        </w:pPrChange>
      </w:pPr>
      <w:del w:id="3426" w:author="刘 红宾" w:date="2020-12-14T15:53:00Z">
        <w:r w:rsidRPr="00923B85" w:rsidDel="00C8067A">
          <w:rPr>
            <w:rFonts w:ascii="Times New Roman" w:hAnsi="Times New Roman" w:cs="Times New Roman"/>
            <w:color w:val="000000"/>
            <w:szCs w:val="21"/>
          </w:rPr>
          <w:delText>The bacterial density in cecum samples was determined by qPCR to an average of 1.52 × 1010–3.79 × 1010 16S rRNA gene copies/g. A t-test showed a significantly lower count of 16S rRNA gene copies/g when comparing HF vs. LF (</w:delText>
        </w:r>
        <w:r w:rsidRPr="00923B85" w:rsidDel="00C8067A">
          <w:rPr>
            <w:rFonts w:ascii="Times New Roman" w:hAnsi="Times New Roman" w:cs="Times New Roman"/>
            <w:i/>
            <w:iCs/>
            <w:color w:val="000000"/>
            <w:szCs w:val="21"/>
          </w:rPr>
          <w:delText xml:space="preserve">p </w:delText>
        </w:r>
        <w:r w:rsidRPr="00923B85" w:rsidDel="00C8067A">
          <w:rPr>
            <w:rFonts w:ascii="Times New Roman" w:hAnsi="Times New Roman" w:cs="Times New Roman"/>
            <w:color w:val="000000"/>
            <w:szCs w:val="21"/>
          </w:rPr>
          <w:delText>= 0.0017) and HF vs. baseline (</w:delText>
        </w:r>
        <w:r w:rsidRPr="00923B85" w:rsidDel="00C8067A">
          <w:rPr>
            <w:rFonts w:ascii="Times New Roman" w:hAnsi="Times New Roman" w:cs="Times New Roman"/>
            <w:i/>
            <w:iCs/>
            <w:color w:val="000000"/>
            <w:szCs w:val="21"/>
          </w:rPr>
          <w:delText xml:space="preserve">p </w:delText>
        </w:r>
        <w:r w:rsidRPr="00923B85" w:rsidDel="00C8067A">
          <w:rPr>
            <w:rFonts w:ascii="Times New Roman" w:hAnsi="Times New Roman" w:cs="Times New Roman"/>
            <w:color w:val="000000"/>
            <w:szCs w:val="21"/>
          </w:rPr>
          <w:delText>= 0.0008), and a significant difference (</w:delText>
        </w:r>
        <w:r w:rsidRPr="00923B85" w:rsidDel="00C8067A">
          <w:rPr>
            <w:rFonts w:ascii="Times New Roman" w:hAnsi="Times New Roman" w:cs="Times New Roman"/>
            <w:i/>
            <w:iCs/>
            <w:color w:val="000000"/>
            <w:szCs w:val="21"/>
          </w:rPr>
          <w:delText xml:space="preserve">p </w:delText>
        </w:r>
        <w:r w:rsidRPr="00923B85" w:rsidDel="00C8067A">
          <w:rPr>
            <w:rFonts w:ascii="Times New Roman" w:hAnsi="Times New Roman" w:cs="Times New Roman"/>
            <w:color w:val="000000"/>
            <w:szCs w:val="21"/>
          </w:rPr>
          <w:delText>&lt; 0.0106) between the three vendors on LF diet, see Figure S1.</w:delText>
        </w:r>
      </w:del>
    </w:p>
    <w:p w14:paraId="7C78AC37" w14:textId="6EC1FFED" w:rsidR="008F1892" w:rsidRPr="00923B85" w:rsidDel="00C8067A" w:rsidRDefault="008F1892">
      <w:pPr>
        <w:widowControl/>
        <w:jc w:val="left"/>
        <w:rPr>
          <w:del w:id="3427" w:author="刘 红宾" w:date="2020-12-14T15:53:00Z"/>
          <w:rFonts w:ascii="Times New Roman" w:hAnsi="Times New Roman" w:cs="Times New Roman"/>
          <w:color w:val="2A2A2A"/>
          <w:szCs w:val="21"/>
          <w:shd w:val="clear" w:color="auto" w:fill="FFFFFF"/>
        </w:rPr>
        <w:pPrChange w:id="3428" w:author="刘 红宾" w:date="2020-12-14T15:53:00Z">
          <w:pPr/>
        </w:pPrChange>
      </w:pPr>
    </w:p>
    <w:p w14:paraId="1A81A3D6" w14:textId="3031D2BC" w:rsidR="00031F93" w:rsidRPr="00923B85" w:rsidDel="00C8067A" w:rsidRDefault="00CA3DDA">
      <w:pPr>
        <w:widowControl/>
        <w:jc w:val="left"/>
        <w:rPr>
          <w:del w:id="3429" w:author="刘 红宾" w:date="2020-12-14T15:53:00Z"/>
          <w:rFonts w:ascii="Times New Roman" w:hAnsi="Times New Roman" w:cs="Times New Roman"/>
          <w:color w:val="2A2A2A"/>
          <w:szCs w:val="21"/>
          <w:shd w:val="clear" w:color="auto" w:fill="FFFFFF"/>
        </w:rPr>
        <w:pPrChange w:id="3430" w:author="刘 红宾" w:date="2020-12-14T15:53:00Z">
          <w:pPr/>
        </w:pPrChange>
      </w:pPr>
      <w:del w:id="3431" w:author="刘 红宾" w:date="2020-12-14T15:53:00Z">
        <w:r w:rsidRPr="00923B85" w:rsidDel="00C8067A">
          <w:rPr>
            <w:rFonts w:ascii="Times New Roman" w:hAnsi="Times New Roman" w:cs="Times New Roman"/>
            <w:color w:val="131413"/>
            <w:szCs w:val="21"/>
          </w:rPr>
          <w:delText>Taken together, microbial composition and metabolome analyses suggest that inulin feeding changes the microbiome composition to increase Bacteroides spp. and microbial metabolic functions, resulting in increased succinate and butyrate concentrations in the mouse intestine.</w:delText>
        </w:r>
      </w:del>
    </w:p>
    <w:p w14:paraId="4212BDE1" w14:textId="026E34A4" w:rsidR="00031F93" w:rsidRPr="00923B85" w:rsidDel="00C8067A" w:rsidRDefault="00031F93">
      <w:pPr>
        <w:widowControl/>
        <w:jc w:val="left"/>
        <w:rPr>
          <w:del w:id="3432" w:author="刘 红宾" w:date="2020-12-14T15:53:00Z"/>
          <w:rFonts w:ascii="Times New Roman" w:hAnsi="Times New Roman" w:cs="Times New Roman"/>
          <w:color w:val="2A2A2A"/>
          <w:szCs w:val="21"/>
          <w:shd w:val="clear" w:color="auto" w:fill="FFFFFF"/>
        </w:rPr>
        <w:pPrChange w:id="3433" w:author="刘 红宾" w:date="2020-12-14T15:53:00Z">
          <w:pPr/>
        </w:pPrChange>
      </w:pPr>
    </w:p>
    <w:p w14:paraId="1F0C5C46" w14:textId="58E62FD9" w:rsidR="007048D2" w:rsidRPr="00923B85" w:rsidDel="00C8067A" w:rsidRDefault="007048D2">
      <w:pPr>
        <w:widowControl/>
        <w:jc w:val="left"/>
        <w:rPr>
          <w:del w:id="3434" w:author="刘 红宾" w:date="2020-12-14T15:53:00Z"/>
          <w:rFonts w:ascii="Times New Roman" w:hAnsi="Times New Roman" w:cs="Times New Roman"/>
          <w:color w:val="2A2A2A"/>
          <w:szCs w:val="21"/>
          <w:shd w:val="clear" w:color="auto" w:fill="FFFFFF"/>
        </w:rPr>
        <w:pPrChange w:id="3435" w:author="刘 红宾" w:date="2020-12-14T15:53:00Z">
          <w:pPr/>
        </w:pPrChange>
      </w:pPr>
    </w:p>
    <w:p w14:paraId="0A0E4E6E" w14:textId="11C6817D" w:rsidR="007048D2" w:rsidRPr="00923B85" w:rsidDel="00C8067A" w:rsidRDefault="007048D2">
      <w:pPr>
        <w:widowControl/>
        <w:jc w:val="left"/>
        <w:rPr>
          <w:del w:id="3436" w:author="刘 红宾" w:date="2020-12-14T15:53:00Z"/>
          <w:rFonts w:ascii="Times New Roman" w:hAnsi="Times New Roman" w:cs="Times New Roman"/>
          <w:color w:val="2A2A2A"/>
          <w:szCs w:val="21"/>
          <w:shd w:val="clear" w:color="auto" w:fill="FFFFFF"/>
        </w:rPr>
        <w:pPrChange w:id="3437" w:author="刘 红宾" w:date="2020-12-14T15:53:00Z">
          <w:pPr/>
        </w:pPrChange>
      </w:pPr>
    </w:p>
    <w:p w14:paraId="31BBCFD3" w14:textId="076240E0" w:rsidR="00945BC1" w:rsidRPr="00923B85" w:rsidDel="00C8067A" w:rsidRDefault="00945BC1">
      <w:pPr>
        <w:widowControl/>
        <w:jc w:val="left"/>
        <w:rPr>
          <w:del w:id="3438" w:author="刘 红宾" w:date="2020-12-14T15:53:00Z"/>
          <w:rFonts w:ascii="Times New Roman" w:hAnsi="Times New Roman" w:cs="Times New Roman"/>
          <w:color w:val="2A2A2A"/>
          <w:szCs w:val="21"/>
          <w:shd w:val="clear" w:color="auto" w:fill="FFFFFF"/>
        </w:rPr>
        <w:pPrChange w:id="3439" w:author="刘 红宾" w:date="2020-12-14T15:53:00Z">
          <w:pPr/>
        </w:pPrChange>
      </w:pPr>
    </w:p>
    <w:p w14:paraId="3A68468C" w14:textId="5F5F8825" w:rsidR="00945BC1" w:rsidRPr="00923B85" w:rsidDel="00C8067A" w:rsidRDefault="00945BC1">
      <w:pPr>
        <w:widowControl/>
        <w:jc w:val="left"/>
        <w:rPr>
          <w:del w:id="3440" w:author="刘 红宾" w:date="2020-12-14T15:53:00Z"/>
          <w:rFonts w:ascii="Times New Roman" w:hAnsi="Times New Roman" w:cs="Times New Roman"/>
          <w:color w:val="2A2A2A"/>
          <w:szCs w:val="21"/>
          <w:shd w:val="clear" w:color="auto" w:fill="FFFFFF"/>
        </w:rPr>
        <w:pPrChange w:id="3441" w:author="刘 红宾" w:date="2020-12-14T15:53:00Z">
          <w:pPr/>
        </w:pPrChange>
      </w:pPr>
    </w:p>
    <w:p w14:paraId="0E11D7B8" w14:textId="11A9013B" w:rsidR="00945BC1" w:rsidRPr="00923B85" w:rsidDel="00C8067A" w:rsidRDefault="009E53E1">
      <w:pPr>
        <w:widowControl/>
        <w:jc w:val="left"/>
        <w:rPr>
          <w:del w:id="3442" w:author="刘 红宾" w:date="2020-12-14T15:53:00Z"/>
          <w:rFonts w:ascii="Times New Roman" w:hAnsi="Times New Roman" w:cs="Times New Roman"/>
          <w:b/>
          <w:bCs/>
          <w:color w:val="2A2A2A"/>
          <w:szCs w:val="21"/>
          <w:shd w:val="clear" w:color="auto" w:fill="FFFFFF"/>
        </w:rPr>
        <w:pPrChange w:id="3443" w:author="刘 红宾" w:date="2020-12-14T15:53:00Z">
          <w:pPr/>
        </w:pPrChange>
      </w:pPr>
      <w:bookmarkStart w:id="3444" w:name="_Hlk54882538"/>
      <w:del w:id="3445" w:author="刘 红宾" w:date="2020-12-14T15:53:00Z">
        <w:r w:rsidRPr="00923B85" w:rsidDel="00C8067A">
          <w:rPr>
            <w:rFonts w:ascii="Times New Roman" w:hAnsi="Times New Roman" w:cs="Times New Roman"/>
            <w:b/>
            <w:bCs/>
            <w:color w:val="2A2A2A"/>
            <w:szCs w:val="21"/>
            <w:shd w:val="clear" w:color="auto" w:fill="FFFFFF"/>
          </w:rPr>
          <w:delText>Methods</w:delText>
        </w:r>
      </w:del>
    </w:p>
    <w:p w14:paraId="68CBA9C0" w14:textId="07AB5EC9" w:rsidR="009E53E1" w:rsidRPr="00923B85" w:rsidDel="00C8067A" w:rsidRDefault="009E53E1">
      <w:pPr>
        <w:widowControl/>
        <w:jc w:val="left"/>
        <w:rPr>
          <w:del w:id="3446" w:author="刘 红宾" w:date="2020-12-14T15:53:00Z"/>
          <w:rFonts w:ascii="Times New Roman" w:hAnsi="Times New Roman" w:cs="Times New Roman"/>
          <w:i/>
          <w:iCs/>
          <w:color w:val="2A2A2A"/>
          <w:szCs w:val="21"/>
          <w:shd w:val="clear" w:color="auto" w:fill="FFFFFF"/>
        </w:rPr>
        <w:pPrChange w:id="3447" w:author="刘 红宾" w:date="2020-12-14T15:53:00Z">
          <w:pPr/>
        </w:pPrChange>
      </w:pPr>
      <w:del w:id="3448" w:author="刘 红宾" w:date="2020-12-14T15:53:00Z">
        <w:r w:rsidRPr="00923B85" w:rsidDel="00C8067A">
          <w:rPr>
            <w:rFonts w:ascii="Times New Roman" w:hAnsi="Times New Roman" w:cs="Times New Roman"/>
            <w:i/>
            <w:iCs/>
            <w:color w:val="2A2A2A"/>
            <w:szCs w:val="21"/>
            <w:shd w:val="clear" w:color="auto" w:fill="FFFFFF"/>
          </w:rPr>
          <w:delText>Animal experiment</w:delText>
        </w:r>
      </w:del>
    </w:p>
    <w:p w14:paraId="3D097860" w14:textId="6835F2D4" w:rsidR="0070223C" w:rsidDel="00C8067A" w:rsidRDefault="00B61C7A">
      <w:pPr>
        <w:widowControl/>
        <w:jc w:val="left"/>
        <w:rPr>
          <w:del w:id="3449" w:author="刘 红宾" w:date="2020-12-14T15:53:00Z"/>
          <w:rFonts w:ascii="Times New Roman" w:hAnsi="Times New Roman" w:cs="Times New Roman"/>
          <w:color w:val="2A2A2A"/>
          <w:szCs w:val="21"/>
          <w:shd w:val="clear" w:color="auto" w:fill="FFFFFF"/>
        </w:rPr>
        <w:pPrChange w:id="3450" w:author="刘 红宾" w:date="2020-12-14T15:53:00Z">
          <w:pPr/>
        </w:pPrChange>
      </w:pPr>
      <w:del w:id="3451" w:author="刘 红宾" w:date="2020-12-14T15:53:00Z">
        <w:r w:rsidRPr="00923B85" w:rsidDel="00C8067A">
          <w:rPr>
            <w:rFonts w:ascii="Times New Roman" w:hAnsi="Times New Roman" w:cs="Times New Roman"/>
            <w:color w:val="2A2A2A"/>
            <w:szCs w:val="21"/>
            <w:shd w:val="clear" w:color="auto" w:fill="FFFFFF"/>
          </w:rPr>
          <w:delText xml:space="preserve">Specific-pathogen-free (SPF) </w:delText>
        </w:r>
        <w:r w:rsidR="0070223C" w:rsidRPr="00923B85" w:rsidDel="00C8067A">
          <w:rPr>
            <w:rFonts w:ascii="Times New Roman" w:hAnsi="Times New Roman" w:cs="Times New Roman"/>
            <w:color w:val="2A2A2A"/>
            <w:szCs w:val="21"/>
            <w:shd w:val="clear" w:color="auto" w:fill="FFFFFF"/>
          </w:rPr>
          <w:delText xml:space="preserve">female C57BL/6J mice </w:delText>
        </w:r>
        <w:r w:rsidR="00B42837" w:rsidRPr="001E0072" w:rsidDel="00C8067A">
          <w:rPr>
            <w:rFonts w:ascii="Times New Roman" w:hAnsi="Times New Roman" w:cs="Times New Roman"/>
            <w:color w:val="2A2A2A"/>
            <w:szCs w:val="21"/>
            <w:shd w:val="clear" w:color="auto" w:fill="FFFFFF"/>
          </w:rPr>
          <w:delText>for different</w:delText>
        </w:r>
        <w:r w:rsidR="00B42837" w:rsidDel="00C8067A">
          <w:rPr>
            <w:rFonts w:ascii="Times New Roman" w:hAnsi="Times New Roman" w:cs="Times New Roman" w:hint="eastAsia"/>
            <w:color w:val="2A2A2A"/>
            <w:szCs w:val="21"/>
            <w:shd w:val="clear" w:color="auto" w:fill="FFFFFF"/>
          </w:rPr>
          <w:delText xml:space="preserve"> </w:delText>
        </w:r>
        <w:r w:rsidR="00B42837" w:rsidDel="00C8067A">
          <w:rPr>
            <w:rFonts w:ascii="Times New Roman" w:hAnsi="Times New Roman" w:cs="Times New Roman"/>
            <w:color w:val="2A2A2A"/>
            <w:szCs w:val="21"/>
            <w:shd w:val="clear" w:color="auto" w:fill="FFFFFF"/>
          </w:rPr>
          <w:delText xml:space="preserve">gut microbial </w:delText>
        </w:r>
        <w:r w:rsidR="00B42837" w:rsidRPr="001E0072" w:rsidDel="00C8067A">
          <w:rPr>
            <w:rFonts w:ascii="Times New Roman" w:hAnsi="Times New Roman" w:cs="Times New Roman"/>
            <w:color w:val="2A2A2A"/>
            <w:szCs w:val="21"/>
            <w:shd w:val="clear" w:color="auto" w:fill="FFFFFF"/>
          </w:rPr>
          <w:delText>composition</w:delText>
        </w:r>
        <w:r w:rsidR="00B42837" w:rsidRPr="00923B85" w:rsidDel="00C8067A">
          <w:rPr>
            <w:rFonts w:ascii="Times New Roman" w:hAnsi="Times New Roman" w:cs="Times New Roman"/>
            <w:color w:val="2A2A2A"/>
            <w:szCs w:val="21"/>
            <w:shd w:val="clear" w:color="auto" w:fill="FFFFFF"/>
          </w:rPr>
          <w:delText xml:space="preserve"> </w:delText>
        </w:r>
        <w:r w:rsidR="0070223C" w:rsidRPr="00923B85" w:rsidDel="00C8067A">
          <w:rPr>
            <w:rFonts w:ascii="Times New Roman" w:hAnsi="Times New Roman" w:cs="Times New Roman"/>
            <w:color w:val="2A2A2A"/>
            <w:szCs w:val="21"/>
            <w:shd w:val="clear" w:color="auto" w:fill="FFFFFF"/>
          </w:rPr>
          <w:delText xml:space="preserve">were obtained at 6 weeks of age </w:delText>
        </w:r>
        <w:r w:rsidR="001E0072" w:rsidRPr="001E0072" w:rsidDel="00C8067A">
          <w:rPr>
            <w:rFonts w:ascii="Times New Roman" w:hAnsi="Times New Roman" w:cs="Times New Roman"/>
            <w:color w:val="2A2A2A"/>
            <w:szCs w:val="21"/>
            <w:shd w:val="clear" w:color="auto" w:fill="FFFFFF"/>
          </w:rPr>
          <w:delText xml:space="preserve">from </w:delText>
        </w:r>
        <w:r w:rsidR="00957BC2" w:rsidRPr="00923B85" w:rsidDel="00C8067A">
          <w:rPr>
            <w:rFonts w:ascii="Times New Roman" w:hAnsi="Times New Roman" w:cs="Times New Roman"/>
            <w:color w:val="2A2A2A"/>
            <w:szCs w:val="21"/>
            <w:shd w:val="clear" w:color="auto" w:fill="FFFFFF"/>
          </w:rPr>
          <w:delText>Beijing</w:delText>
        </w:r>
        <w:r w:rsidR="00B42837" w:rsidDel="00C8067A">
          <w:rPr>
            <w:rFonts w:ascii="Times New Roman" w:hAnsi="Times New Roman" w:cs="Times New Roman"/>
            <w:color w:val="2A2A2A"/>
            <w:szCs w:val="21"/>
            <w:shd w:val="clear" w:color="auto" w:fill="FFFFFF"/>
          </w:rPr>
          <w:delText xml:space="preserve"> </w:delText>
        </w:r>
        <w:r w:rsidR="00B42837" w:rsidRPr="00B42837" w:rsidDel="00C8067A">
          <w:rPr>
            <w:rFonts w:ascii="Times New Roman" w:hAnsi="Times New Roman" w:cs="Times New Roman"/>
            <w:color w:val="2A2A2A"/>
            <w:szCs w:val="21"/>
            <w:shd w:val="clear" w:color="auto" w:fill="FFFFFF"/>
          </w:rPr>
          <w:delText>(A Charles River Company, Beijing, China)</w:delText>
        </w:r>
        <w:r w:rsidR="00957BC2" w:rsidRPr="00923B85" w:rsidDel="00C8067A">
          <w:rPr>
            <w:rFonts w:ascii="Times New Roman" w:hAnsi="Times New Roman" w:cs="Times New Roman"/>
            <w:color w:val="2A2A2A"/>
            <w:szCs w:val="21"/>
            <w:shd w:val="clear" w:color="auto" w:fill="FFFFFF"/>
          </w:rPr>
          <w:delText>, Hunan</w:delText>
        </w:r>
        <w:r w:rsidR="00B42837" w:rsidDel="00C8067A">
          <w:rPr>
            <w:rFonts w:ascii="Times New Roman" w:hAnsi="Times New Roman" w:cs="Times New Roman"/>
            <w:color w:val="2A2A2A"/>
            <w:szCs w:val="21"/>
            <w:shd w:val="clear" w:color="auto" w:fill="FFFFFF"/>
          </w:rPr>
          <w:delText xml:space="preserve"> </w:delText>
        </w:r>
        <w:r w:rsidR="00F115BE" w:rsidRPr="00F115BE" w:rsidDel="00C8067A">
          <w:rPr>
            <w:rFonts w:ascii="Times New Roman" w:hAnsi="Times New Roman" w:cs="Times New Roman"/>
            <w:color w:val="2A2A2A"/>
            <w:szCs w:val="21"/>
            <w:shd w:val="clear" w:color="auto" w:fill="FFFFFF"/>
          </w:rPr>
          <w:delText>(Hunan Slac Jingda Laboratory Animal Company, Ltd., Changsha, China)</w:delText>
        </w:r>
        <w:r w:rsidR="00957BC2" w:rsidRPr="00923B85" w:rsidDel="00C8067A">
          <w:rPr>
            <w:rFonts w:ascii="Times New Roman" w:hAnsi="Times New Roman" w:cs="Times New Roman"/>
            <w:color w:val="2A2A2A"/>
            <w:szCs w:val="21"/>
            <w:shd w:val="clear" w:color="auto" w:fill="FFFFFF"/>
          </w:rPr>
          <w:delText>, Guangdong</w:delText>
        </w:r>
        <w:r w:rsidR="00B42837" w:rsidDel="00C8067A">
          <w:rPr>
            <w:rFonts w:ascii="Times New Roman" w:hAnsi="Times New Roman" w:cs="Times New Roman"/>
            <w:color w:val="2A2A2A"/>
            <w:szCs w:val="21"/>
            <w:shd w:val="clear" w:color="auto" w:fill="FFFFFF"/>
          </w:rPr>
          <w:delText xml:space="preserve"> (</w:delText>
        </w:r>
        <w:r w:rsidR="00B42837" w:rsidRPr="00B42837" w:rsidDel="00C8067A">
          <w:rPr>
            <w:rFonts w:ascii="Times New Roman" w:hAnsi="Times New Roman" w:cs="Times New Roman"/>
            <w:color w:val="2A2A2A"/>
            <w:szCs w:val="21"/>
            <w:shd w:val="clear" w:color="auto" w:fill="FFFFFF"/>
          </w:rPr>
          <w:delText>Guangdong Medical Laboratory Animal Center</w:delText>
        </w:r>
        <w:r w:rsidR="00B42837" w:rsidDel="00C8067A">
          <w:rPr>
            <w:rFonts w:ascii="Times New Roman" w:hAnsi="Times New Roman" w:cs="Times New Roman"/>
            <w:color w:val="2A2A2A"/>
            <w:szCs w:val="21"/>
            <w:shd w:val="clear" w:color="auto" w:fill="FFFFFF"/>
          </w:rPr>
          <w:delText xml:space="preserve">, </w:delText>
        </w:r>
        <w:r w:rsidR="00B42837" w:rsidRPr="00B42837" w:rsidDel="00C8067A">
          <w:rPr>
            <w:rFonts w:ascii="Times New Roman" w:hAnsi="Times New Roman" w:cs="Times New Roman"/>
            <w:color w:val="2A2A2A"/>
            <w:szCs w:val="21"/>
            <w:shd w:val="clear" w:color="auto" w:fill="FFFFFF"/>
          </w:rPr>
          <w:delText>Foshan, China)</w:delText>
        </w:r>
        <w:r w:rsidR="00B42837" w:rsidDel="00C8067A">
          <w:rPr>
            <w:rFonts w:ascii="Times New Roman" w:hAnsi="Times New Roman" w:cs="Times New Roman"/>
            <w:color w:val="2A2A2A"/>
            <w:szCs w:val="21"/>
            <w:shd w:val="clear" w:color="auto" w:fill="FFFFFF"/>
          </w:rPr>
          <w:delText>)</w:delText>
        </w:r>
        <w:r w:rsidR="00957BC2" w:rsidRPr="00923B85" w:rsidDel="00C8067A">
          <w:rPr>
            <w:rFonts w:ascii="Times New Roman" w:hAnsi="Times New Roman" w:cs="Times New Roman"/>
            <w:color w:val="2A2A2A"/>
            <w:szCs w:val="21"/>
            <w:shd w:val="clear" w:color="auto" w:fill="FFFFFF"/>
          </w:rPr>
          <w:delText>, Shanghai</w:delText>
        </w:r>
        <w:r w:rsidR="00B42837" w:rsidDel="00C8067A">
          <w:delText xml:space="preserve"> </w:delText>
        </w:r>
        <w:r w:rsidR="00B42837" w:rsidRPr="00B42837" w:rsidDel="00C8067A">
          <w:rPr>
            <w:rFonts w:ascii="Times New Roman" w:hAnsi="Times New Roman" w:cs="Times New Roman"/>
            <w:color w:val="2A2A2A"/>
            <w:szCs w:val="21"/>
            <w:shd w:val="clear" w:color="auto" w:fill="FFFFFF"/>
          </w:rPr>
          <w:delText>(SLAC Laboratory Animal Co., Ltd., Shanghai, China)</w:delText>
        </w:r>
        <w:r w:rsidRPr="00923B85" w:rsidDel="00C8067A">
          <w:rPr>
            <w:rFonts w:ascii="Times New Roman" w:hAnsi="Times New Roman" w:cs="Times New Roman"/>
            <w:color w:val="2A2A2A"/>
            <w:szCs w:val="21"/>
            <w:shd w:val="clear" w:color="auto" w:fill="FFFFFF"/>
          </w:rPr>
          <w:delText xml:space="preserve">. </w:delText>
        </w:r>
        <w:r w:rsidR="0070223C" w:rsidRPr="00923B85" w:rsidDel="00C8067A">
          <w:rPr>
            <w:rFonts w:ascii="Times New Roman" w:hAnsi="Times New Roman" w:cs="Times New Roman"/>
            <w:color w:val="2A2A2A"/>
            <w:szCs w:val="21"/>
            <w:shd w:val="clear" w:color="auto" w:fill="FFFFFF"/>
          </w:rPr>
          <w:delText>Mice were maintained on a 12-h light/dark cycle and allowed ad libitum access to food and water</w:delText>
        </w:r>
        <w:r w:rsidR="00267E84" w:rsidRPr="00923B85" w:rsidDel="00C8067A">
          <w:rPr>
            <w:rFonts w:ascii="Times New Roman" w:hAnsi="Times New Roman" w:cs="Times New Roman"/>
            <w:color w:val="2A2A2A"/>
            <w:szCs w:val="21"/>
            <w:shd w:val="clear" w:color="auto" w:fill="FFFFFF"/>
          </w:rPr>
          <w:delText xml:space="preserve"> throughout the experiment.</w:delText>
        </w:r>
        <w:r w:rsidR="00EF7AE1" w:rsidRPr="00923B85" w:rsidDel="00C8067A">
          <w:rPr>
            <w:rFonts w:ascii="Times New Roman" w:hAnsi="Times New Roman" w:cs="Times New Roman"/>
            <w:color w:val="2A2A2A"/>
            <w:szCs w:val="21"/>
            <w:shd w:val="clear" w:color="auto" w:fill="FFFFFF"/>
          </w:rPr>
          <w:delText xml:space="preserve"> </w:delText>
        </w:r>
        <w:r w:rsidR="004A2F9E" w:rsidRPr="00923B85" w:rsidDel="00C8067A">
          <w:rPr>
            <w:rFonts w:ascii="Times New Roman" w:hAnsi="Times New Roman" w:cs="Times New Roman"/>
            <w:color w:val="2A2A2A"/>
            <w:szCs w:val="21"/>
            <w:shd w:val="clear" w:color="auto" w:fill="FFFFFF"/>
          </w:rPr>
          <w:delText>After acclimatiz</w:delText>
        </w:r>
        <w:r w:rsidR="00E33A34" w:rsidRPr="00923B85" w:rsidDel="00C8067A">
          <w:rPr>
            <w:rFonts w:ascii="Times New Roman" w:hAnsi="Times New Roman" w:cs="Times New Roman"/>
            <w:color w:val="2A2A2A"/>
            <w:szCs w:val="21"/>
            <w:shd w:val="clear" w:color="auto" w:fill="FFFFFF"/>
          </w:rPr>
          <w:delText>ing to the diet and housing environment</w:delText>
        </w:r>
        <w:r w:rsidR="004A2F9E" w:rsidRPr="00923B85" w:rsidDel="00C8067A">
          <w:rPr>
            <w:rFonts w:ascii="Times New Roman" w:hAnsi="Times New Roman" w:cs="Times New Roman"/>
            <w:color w:val="2A2A2A"/>
            <w:szCs w:val="21"/>
            <w:shd w:val="clear" w:color="auto" w:fill="FFFFFF"/>
          </w:rPr>
          <w:delText xml:space="preserve"> for 1 week, mice from each vendor were randomly separated into three groups: </w:delText>
        </w:r>
        <w:r w:rsidR="00A356F2" w:rsidRPr="00923B85" w:rsidDel="00C8067A">
          <w:rPr>
            <w:rFonts w:ascii="Times New Roman" w:hAnsi="Times New Roman" w:cs="Times New Roman"/>
            <w:color w:val="2A2A2A"/>
            <w:szCs w:val="21"/>
            <w:shd w:val="clear" w:color="auto" w:fill="FFFFFF"/>
          </w:rPr>
          <w:delText>cellulose group</w:delText>
        </w:r>
        <w:r w:rsidR="004A2F9E" w:rsidRPr="00923B85" w:rsidDel="00C8067A">
          <w:rPr>
            <w:rFonts w:ascii="Times New Roman" w:hAnsi="Times New Roman" w:cs="Times New Roman"/>
            <w:color w:val="2A2A2A"/>
            <w:szCs w:val="21"/>
            <w:shd w:val="clear" w:color="auto" w:fill="FFFFFF"/>
          </w:rPr>
          <w:delText xml:space="preserve">, resistant starch group, and inulin group (n = 5). </w:delText>
        </w:r>
        <w:r w:rsidR="006B643A" w:rsidRPr="00923B85" w:rsidDel="00C8067A">
          <w:rPr>
            <w:rFonts w:ascii="Times New Roman" w:hAnsi="Times New Roman" w:cs="Times New Roman"/>
            <w:color w:val="2A2A2A"/>
            <w:szCs w:val="21"/>
            <w:shd w:val="clear" w:color="auto" w:fill="FFFFFF"/>
          </w:rPr>
          <w:delText xml:space="preserve">Composition of all diets including the source of dietary fibers inulin, cellulose and pectin are provided in supplementary table 1 (Table S1). </w:delText>
        </w:r>
        <w:r w:rsidR="00BD019B" w:rsidRPr="00923B85" w:rsidDel="00C8067A">
          <w:rPr>
            <w:rFonts w:ascii="Times New Roman" w:hAnsi="Times New Roman" w:cs="Times New Roman"/>
            <w:color w:val="2A2A2A"/>
            <w:szCs w:val="21"/>
            <w:shd w:val="clear" w:color="auto" w:fill="FFFFFF"/>
          </w:rPr>
          <w:delText>F</w:delText>
        </w:r>
        <w:r w:rsidR="0070223C" w:rsidRPr="00923B85" w:rsidDel="00C8067A">
          <w:rPr>
            <w:rFonts w:ascii="Times New Roman" w:hAnsi="Times New Roman" w:cs="Times New Roman"/>
            <w:color w:val="2A2A2A"/>
            <w:szCs w:val="21"/>
            <w:shd w:val="clear" w:color="auto" w:fill="FFFFFF"/>
          </w:rPr>
          <w:delText xml:space="preserve">ecal pellets </w:delText>
        </w:r>
        <w:r w:rsidR="00EF3638" w:rsidRPr="00923B85" w:rsidDel="00C8067A">
          <w:rPr>
            <w:rFonts w:ascii="Times New Roman" w:hAnsi="Times New Roman" w:cs="Times New Roman"/>
            <w:color w:val="2A2A2A"/>
            <w:szCs w:val="21"/>
            <w:shd w:val="clear" w:color="auto" w:fill="FFFFFF"/>
          </w:rPr>
          <w:delText xml:space="preserve">from each mouse </w:delText>
        </w:r>
        <w:r w:rsidR="0070223C" w:rsidRPr="00923B85" w:rsidDel="00C8067A">
          <w:rPr>
            <w:rFonts w:ascii="Times New Roman" w:hAnsi="Times New Roman" w:cs="Times New Roman"/>
            <w:color w:val="2A2A2A"/>
            <w:szCs w:val="21"/>
            <w:shd w:val="clear" w:color="auto" w:fill="FFFFFF"/>
          </w:rPr>
          <w:delText>were freshly collected over multiple time points: day 0</w:delText>
        </w:r>
        <w:r w:rsidR="00BD019B" w:rsidRPr="00923B85" w:rsidDel="00C8067A">
          <w:rPr>
            <w:rFonts w:ascii="Times New Roman" w:hAnsi="Times New Roman" w:cs="Times New Roman"/>
            <w:color w:val="2A2A2A"/>
            <w:szCs w:val="21"/>
            <w:shd w:val="clear" w:color="auto" w:fill="FFFFFF"/>
          </w:rPr>
          <w:delText xml:space="preserve"> (before diet change</w:delText>
        </w:r>
        <w:r w:rsidR="0070223C" w:rsidRPr="00923B85" w:rsidDel="00C8067A">
          <w:rPr>
            <w:rFonts w:ascii="Times New Roman" w:hAnsi="Times New Roman" w:cs="Times New Roman"/>
            <w:color w:val="2A2A2A"/>
            <w:szCs w:val="21"/>
            <w:shd w:val="clear" w:color="auto" w:fill="FFFFFF"/>
          </w:rPr>
          <w:delText xml:space="preserve">), </w:delText>
        </w:r>
        <w:r w:rsidR="00BD019B" w:rsidRPr="00923B85" w:rsidDel="00C8067A">
          <w:rPr>
            <w:rFonts w:ascii="Times New Roman" w:hAnsi="Times New Roman" w:cs="Times New Roman"/>
            <w:color w:val="2A2A2A"/>
            <w:szCs w:val="21"/>
            <w:shd w:val="clear" w:color="auto" w:fill="FFFFFF"/>
          </w:rPr>
          <w:delText>day 1</w:delText>
        </w:r>
        <w:r w:rsidR="0070223C" w:rsidRPr="00923B85" w:rsidDel="00C8067A">
          <w:rPr>
            <w:rFonts w:ascii="Times New Roman" w:hAnsi="Times New Roman" w:cs="Times New Roman"/>
            <w:color w:val="2A2A2A"/>
            <w:szCs w:val="21"/>
            <w:shd w:val="clear" w:color="auto" w:fill="FFFFFF"/>
          </w:rPr>
          <w:delText>,</w:delText>
        </w:r>
        <w:r w:rsidR="00BD019B" w:rsidRPr="00923B85" w:rsidDel="00C8067A">
          <w:rPr>
            <w:rFonts w:ascii="Times New Roman" w:hAnsi="Times New Roman" w:cs="Times New Roman"/>
            <w:color w:val="2A2A2A"/>
            <w:szCs w:val="21"/>
            <w:shd w:val="clear" w:color="auto" w:fill="FFFFFF"/>
          </w:rPr>
          <w:delText xml:space="preserve"> 3, 5, 8, 13, 19, 25, and 31</w:delText>
        </w:r>
        <w:r w:rsidR="003835B8" w:rsidRPr="00923B85" w:rsidDel="00C8067A">
          <w:rPr>
            <w:rFonts w:ascii="Times New Roman" w:hAnsi="Times New Roman" w:cs="Times New Roman"/>
            <w:color w:val="2A2A2A"/>
            <w:szCs w:val="21"/>
            <w:shd w:val="clear" w:color="auto" w:fill="FFFFFF"/>
          </w:rPr>
          <w:delText xml:space="preserve"> (Figure 1A)</w:delText>
        </w:r>
        <w:r w:rsidR="0070223C" w:rsidRPr="00923B85" w:rsidDel="00C8067A">
          <w:rPr>
            <w:rFonts w:ascii="Times New Roman" w:hAnsi="Times New Roman" w:cs="Times New Roman"/>
            <w:color w:val="2A2A2A"/>
            <w:szCs w:val="21"/>
            <w:shd w:val="clear" w:color="auto" w:fill="FFFFFF"/>
          </w:rPr>
          <w:delText>.</w:delText>
        </w:r>
        <w:r w:rsidR="00EF3638" w:rsidRPr="00923B85" w:rsidDel="00C8067A">
          <w:rPr>
            <w:rFonts w:ascii="Times New Roman" w:hAnsi="Times New Roman" w:cs="Times New Roman"/>
            <w:color w:val="2A2A2A"/>
            <w:szCs w:val="21"/>
            <w:shd w:val="clear" w:color="auto" w:fill="FFFFFF"/>
          </w:rPr>
          <w:delText xml:space="preserve"> </w:delText>
        </w:r>
        <w:r w:rsidR="003835B8" w:rsidRPr="00923B85" w:rsidDel="00C8067A">
          <w:rPr>
            <w:rFonts w:ascii="Times New Roman" w:hAnsi="Times New Roman" w:cs="Times New Roman"/>
            <w:color w:val="2A2A2A"/>
            <w:szCs w:val="21"/>
            <w:shd w:val="clear" w:color="auto" w:fill="FFFFFF"/>
          </w:rPr>
          <w:delText>Fecal samples were snap-frozen in liquid nitrogen and stored at −80 °C until further processing.</w:delText>
        </w:r>
        <w:r w:rsidR="00353B3B" w:rsidRPr="00923B85" w:rsidDel="00C8067A">
          <w:rPr>
            <w:rFonts w:ascii="Times New Roman" w:hAnsi="Times New Roman" w:cs="Times New Roman"/>
            <w:color w:val="2A2A2A"/>
            <w:szCs w:val="21"/>
            <w:shd w:val="clear" w:color="auto" w:fill="FFFFFF"/>
          </w:rPr>
          <w:delText xml:space="preserve"> </w:delText>
        </w:r>
        <w:r w:rsidR="002C6A78" w:rsidRPr="00923B85" w:rsidDel="00C8067A">
          <w:rPr>
            <w:rFonts w:ascii="Times New Roman" w:hAnsi="Times New Roman" w:cs="Times New Roman"/>
            <w:color w:val="2A2A2A"/>
            <w:szCs w:val="21"/>
            <w:shd w:val="clear" w:color="auto" w:fill="FFFFFF"/>
          </w:rPr>
          <w:delText xml:space="preserve">At every cage change (moving the mice to a new clean cage with fresh bedding </w:delText>
        </w:r>
        <w:r w:rsidR="006B2A10" w:rsidDel="00C8067A">
          <w:rPr>
            <w:rFonts w:ascii="Times New Roman" w:hAnsi="Times New Roman" w:cs="Times New Roman" w:hint="eastAsia"/>
            <w:color w:val="2A2A2A"/>
            <w:szCs w:val="21"/>
            <w:shd w:val="clear" w:color="auto" w:fill="FFFFFF"/>
          </w:rPr>
          <w:delText>twi</w:delText>
        </w:r>
        <w:r w:rsidR="002C6A78" w:rsidRPr="00923B85" w:rsidDel="00C8067A">
          <w:rPr>
            <w:rFonts w:ascii="Times New Roman" w:hAnsi="Times New Roman" w:cs="Times New Roman"/>
            <w:color w:val="2A2A2A"/>
            <w:szCs w:val="21"/>
            <w:shd w:val="clear" w:color="auto" w:fill="FFFFFF"/>
          </w:rPr>
          <w:delText xml:space="preserve">ce in </w:delText>
        </w:r>
        <w:r w:rsidR="006B2A10" w:rsidDel="00C8067A">
          <w:rPr>
            <w:rFonts w:ascii="Times New Roman" w:hAnsi="Times New Roman" w:cs="Times New Roman"/>
            <w:color w:val="2A2A2A"/>
            <w:szCs w:val="21"/>
            <w:shd w:val="clear" w:color="auto" w:fill="FFFFFF"/>
          </w:rPr>
          <w:delText>one</w:delText>
        </w:r>
        <w:r w:rsidR="002C6A78" w:rsidRPr="00923B85" w:rsidDel="00C8067A">
          <w:rPr>
            <w:rFonts w:ascii="Times New Roman" w:hAnsi="Times New Roman" w:cs="Times New Roman"/>
            <w:color w:val="2A2A2A"/>
            <w:szCs w:val="21"/>
            <w:shd w:val="clear" w:color="auto" w:fill="FFFFFF"/>
          </w:rPr>
          <w:delText xml:space="preserve"> week), </w:delText>
        </w:r>
        <w:r w:rsidR="00BD019B" w:rsidRPr="00923B85" w:rsidDel="00C8067A">
          <w:rPr>
            <w:rFonts w:ascii="Times New Roman" w:hAnsi="Times New Roman" w:cs="Times New Roman"/>
            <w:color w:val="2A2A2A"/>
            <w:szCs w:val="21"/>
            <w:shd w:val="clear" w:color="auto" w:fill="FFFFFF"/>
          </w:rPr>
          <w:delText xml:space="preserve">body weight was individually measured, and </w:delText>
        </w:r>
        <w:r w:rsidR="00BD019B" w:rsidRPr="00923B85" w:rsidDel="00C8067A">
          <w:rPr>
            <w:rFonts w:ascii="Times New Roman" w:hAnsi="Times New Roman" w:cs="Times New Roman"/>
            <w:color w:val="000000"/>
            <w:szCs w:val="21"/>
          </w:rPr>
          <w:delText xml:space="preserve">food intake and </w:delText>
        </w:r>
        <w:r w:rsidR="00BD019B" w:rsidRPr="00923B85" w:rsidDel="00C8067A">
          <w:rPr>
            <w:rFonts w:ascii="Times New Roman" w:hAnsi="Times New Roman" w:cs="Times New Roman"/>
            <w:szCs w:val="21"/>
          </w:rPr>
          <w:delText>fecal output</w:delText>
        </w:r>
        <w:r w:rsidR="00BD019B" w:rsidRPr="00923B85" w:rsidDel="00C8067A">
          <w:rPr>
            <w:rFonts w:ascii="Times New Roman" w:hAnsi="Times New Roman" w:cs="Times New Roman"/>
            <w:color w:val="2A2A2A"/>
            <w:szCs w:val="21"/>
            <w:shd w:val="clear" w:color="auto" w:fill="FFFFFF"/>
          </w:rPr>
          <w:delText xml:space="preserve"> of each cage mice during the past three days per cage </w:delText>
        </w:r>
        <w:r w:rsidR="002C6A78" w:rsidRPr="00923B85" w:rsidDel="00C8067A">
          <w:rPr>
            <w:rFonts w:ascii="Times New Roman" w:hAnsi="Times New Roman" w:cs="Times New Roman"/>
            <w:color w:val="2A2A2A"/>
            <w:szCs w:val="21"/>
            <w:shd w:val="clear" w:color="auto" w:fill="FFFFFF"/>
          </w:rPr>
          <w:delText xml:space="preserve">were measured. </w:delText>
        </w:r>
        <w:r w:rsidR="00237A1F" w:rsidRPr="00237A1F" w:rsidDel="00C8067A">
          <w:rPr>
            <w:rFonts w:ascii="Times New Roman" w:hAnsi="Times New Roman" w:cs="Times New Roman"/>
            <w:color w:val="2A2A2A"/>
            <w:szCs w:val="21"/>
            <w:shd w:val="clear" w:color="auto" w:fill="FFFFFF"/>
          </w:rPr>
          <w:delText>This study was performed in accordance with the recommendations of the National Care and Use of Animals Guidelines (China) and approved by the Institutional Animal Care and Use Committee (IACUC) of the Shenzhen Institutes of Advanced Technology, Chinese Academy of Sciences.</w:delText>
        </w:r>
      </w:del>
    </w:p>
    <w:p w14:paraId="77A4E681" w14:textId="78B1A806" w:rsidR="001C4E13" w:rsidRPr="00923B85" w:rsidDel="00C8067A" w:rsidRDefault="001C4E13">
      <w:pPr>
        <w:widowControl/>
        <w:jc w:val="left"/>
        <w:rPr>
          <w:del w:id="3452" w:author="刘 红宾" w:date="2020-12-14T15:53:00Z"/>
          <w:rFonts w:ascii="Times New Roman" w:hAnsi="Times New Roman" w:cs="Times New Roman"/>
          <w:color w:val="2A2A2A"/>
          <w:szCs w:val="21"/>
          <w:shd w:val="clear" w:color="auto" w:fill="FFFFFF"/>
        </w:rPr>
        <w:pPrChange w:id="3453" w:author="刘 红宾" w:date="2020-12-14T15:53:00Z">
          <w:pPr/>
        </w:pPrChange>
      </w:pPr>
    </w:p>
    <w:p w14:paraId="3526EB49" w14:textId="4013C27D" w:rsidR="001C4E13" w:rsidRPr="00923B85" w:rsidDel="00C8067A" w:rsidRDefault="001C4E13">
      <w:pPr>
        <w:widowControl/>
        <w:jc w:val="left"/>
        <w:rPr>
          <w:del w:id="3454" w:author="刘 红宾" w:date="2020-12-14T15:53:00Z"/>
          <w:rFonts w:ascii="Times New Roman" w:hAnsi="Times New Roman" w:cs="Times New Roman"/>
          <w:i/>
          <w:iCs/>
          <w:color w:val="2A2A2A"/>
          <w:szCs w:val="21"/>
          <w:shd w:val="clear" w:color="auto" w:fill="FFFFFF"/>
        </w:rPr>
        <w:pPrChange w:id="3455" w:author="刘 红宾" w:date="2020-12-14T15:53:00Z">
          <w:pPr/>
        </w:pPrChange>
      </w:pPr>
      <w:del w:id="3456" w:author="刘 红宾" w:date="2020-12-14T15:53:00Z">
        <w:r w:rsidRPr="00923B85" w:rsidDel="00C8067A">
          <w:rPr>
            <w:rFonts w:ascii="Times New Roman" w:hAnsi="Times New Roman" w:cs="Times New Roman"/>
            <w:i/>
            <w:iCs/>
            <w:color w:val="2A2A2A"/>
            <w:szCs w:val="21"/>
            <w:shd w:val="clear" w:color="auto" w:fill="FFFFFF"/>
          </w:rPr>
          <w:delText>GC-MS analysis of fecal SCFA concentration</w:delText>
        </w:r>
      </w:del>
    </w:p>
    <w:p w14:paraId="311D1E1F" w14:textId="270044EA" w:rsidR="001C4E13" w:rsidRPr="00923B85" w:rsidDel="00C8067A" w:rsidRDefault="001C4E13">
      <w:pPr>
        <w:widowControl/>
        <w:jc w:val="left"/>
        <w:rPr>
          <w:del w:id="3457" w:author="刘 红宾" w:date="2020-12-14T15:53:00Z"/>
          <w:rFonts w:ascii="Times New Roman" w:hAnsi="Times New Roman" w:cs="Times New Roman"/>
          <w:color w:val="2A2A2A"/>
          <w:szCs w:val="21"/>
          <w:shd w:val="clear" w:color="auto" w:fill="FFFFFF"/>
        </w:rPr>
        <w:pPrChange w:id="3458" w:author="刘 红宾" w:date="2020-12-14T15:53:00Z">
          <w:pPr/>
        </w:pPrChange>
      </w:pPr>
      <w:del w:id="3459" w:author="刘 红宾" w:date="2020-12-14T15:53:00Z">
        <w:r w:rsidRPr="00923B85" w:rsidDel="00C8067A">
          <w:rPr>
            <w:rFonts w:ascii="Times New Roman" w:hAnsi="Times New Roman" w:cs="Times New Roman"/>
            <w:color w:val="2A2A2A"/>
            <w:szCs w:val="21"/>
            <w:shd w:val="clear" w:color="auto" w:fill="FFFFFF"/>
          </w:rPr>
          <w:delText>The SCFAs were analyzed according to the previous studies with modifications. For the sample extraction, 0.05 g of frozen feces were mixed with 300 µL of pure water containing caproic acid-6,6,6-d3 (</w:delText>
        </w:r>
        <w:r w:rsidR="00F115BE" w:rsidRPr="00F115BE" w:rsidDel="00C8067A">
          <w:rPr>
            <w:rFonts w:ascii="Times New Roman" w:hAnsi="Times New Roman" w:cs="Times New Roman"/>
            <w:color w:val="2A2A2A"/>
            <w:szCs w:val="21"/>
            <w:shd w:val="clear" w:color="auto" w:fill="FFFFFF"/>
          </w:rPr>
          <w:delText>CDN Isotopes</w:delText>
        </w:r>
        <w:r w:rsidR="00F115BE" w:rsidDel="00C8067A">
          <w:rPr>
            <w:rFonts w:ascii="Times New Roman" w:hAnsi="Times New Roman" w:cs="Times New Roman"/>
            <w:color w:val="2A2A2A"/>
            <w:szCs w:val="21"/>
            <w:shd w:val="clear" w:color="auto" w:fill="FFFFFF"/>
          </w:rPr>
          <w:delText xml:space="preserve">, </w:delText>
        </w:r>
        <w:r w:rsidR="00F115BE" w:rsidRPr="00F115BE" w:rsidDel="00C8067A">
          <w:rPr>
            <w:rFonts w:ascii="Times New Roman" w:hAnsi="Times New Roman" w:cs="Times New Roman"/>
            <w:color w:val="2A2A2A"/>
            <w:szCs w:val="21"/>
            <w:shd w:val="clear" w:color="auto" w:fill="FFFFFF"/>
          </w:rPr>
          <w:delText>Quebec, Canada</w:delText>
        </w:r>
        <w:r w:rsidRPr="00923B85" w:rsidDel="00C8067A">
          <w:rPr>
            <w:rFonts w:ascii="Times New Roman" w:hAnsi="Times New Roman" w:cs="Times New Roman"/>
            <w:color w:val="2A2A2A"/>
            <w:szCs w:val="21"/>
            <w:shd w:val="clear" w:color="auto" w:fill="FFFFFF"/>
          </w:rPr>
          <w:delText xml:space="preserve">) as internal standard (IS, final concentration 20 µg/mL). After adding 1.0 mm diameter zirconia/silica beads (BioSpec, Bartlesville, OK), </w:delText>
        </w:r>
        <w:r w:rsidR="00E52205" w:rsidRPr="00923B85" w:rsidDel="00C8067A">
          <w:rPr>
            <w:rFonts w:ascii="Times New Roman" w:hAnsi="Times New Roman" w:cs="Times New Roman"/>
            <w:color w:val="2A2A2A"/>
            <w:szCs w:val="21"/>
            <w:shd w:val="clear" w:color="auto" w:fill="FFFFFF"/>
          </w:rPr>
          <w:delText>feces</w:delText>
        </w:r>
        <w:r w:rsidRPr="00923B85" w:rsidDel="00C8067A">
          <w:rPr>
            <w:rFonts w:ascii="Times New Roman" w:hAnsi="Times New Roman" w:cs="Times New Roman"/>
            <w:color w:val="2A2A2A"/>
            <w:szCs w:val="21"/>
            <w:shd w:val="clear" w:color="auto" w:fill="FFFFFF"/>
          </w:rPr>
          <w:delText xml:space="preserve"> were homogenized for 20 s under 6500 rpm for three times,</w:delText>
        </w:r>
        <w:r w:rsidRPr="00923B85" w:rsidDel="00C8067A">
          <w:rPr>
            <w:rFonts w:ascii="Times New Roman" w:hAnsi="Times New Roman" w:cs="Times New Roman"/>
            <w:szCs w:val="21"/>
          </w:rPr>
          <w:delText xml:space="preserve"> </w:delText>
        </w:r>
        <w:r w:rsidRPr="00923B85" w:rsidDel="00C8067A">
          <w:rPr>
            <w:rFonts w:ascii="Times New Roman" w:hAnsi="Times New Roman" w:cs="Times New Roman"/>
            <w:color w:val="2A2A2A"/>
            <w:szCs w:val="21"/>
            <w:shd w:val="clear" w:color="auto" w:fill="FFFFFF"/>
          </w:rPr>
          <w:delText xml:space="preserve">then incubated at 4 °C with shaking for 30 min, followed by centrifugation for 30 min at 13,000×g. Following extraction with anhydrous diethyl ether, the SCFA extract accurately transferred into a glass insert in a GC vial and capped tightly after added 5 µl of N, O-bis(trimethyl-silyl)-trifluoroacetamide and vortexed for 5 s. The mixture was kept in the GC vial and incubated at room temperature (22 °C) overnight (or over 8 h) before loading to GC/MS. The analysis of acetic, propionic and butyric acids was performed by Agilent 8890/7000D triple quadrupole GC/MS equipped with a capillary HP-5 ms capillary column (30 m × 0.25 mm × 0.25 µm film thickness) (Agilent Technologies). The analytes were quantified in the selected ion monitoring (SIM) mode using the target ion and confirmed by confirmative ions. The concentration was determined with reference to the peak side of IS. </w:delText>
        </w:r>
      </w:del>
    </w:p>
    <w:p w14:paraId="30B0C02D" w14:textId="50607DBA" w:rsidR="00EF3638" w:rsidRPr="00923B85" w:rsidDel="00C8067A" w:rsidRDefault="00EF3638">
      <w:pPr>
        <w:widowControl/>
        <w:jc w:val="left"/>
        <w:rPr>
          <w:del w:id="3460" w:author="刘 红宾" w:date="2020-12-14T15:53:00Z"/>
          <w:rFonts w:ascii="Times New Roman" w:hAnsi="Times New Roman" w:cs="Times New Roman"/>
          <w:color w:val="2A2A2A"/>
          <w:szCs w:val="21"/>
          <w:shd w:val="clear" w:color="auto" w:fill="FFFFFF"/>
        </w:rPr>
        <w:pPrChange w:id="3461" w:author="刘 红宾" w:date="2020-12-14T15:53:00Z">
          <w:pPr/>
        </w:pPrChange>
      </w:pPr>
    </w:p>
    <w:p w14:paraId="4E0D4BDD" w14:textId="4B64DB41" w:rsidR="00EF3638" w:rsidRPr="00923B85" w:rsidDel="00C8067A" w:rsidRDefault="003835B8">
      <w:pPr>
        <w:widowControl/>
        <w:jc w:val="left"/>
        <w:rPr>
          <w:del w:id="3462" w:author="刘 红宾" w:date="2020-12-14T15:53:00Z"/>
          <w:rFonts w:ascii="Times New Roman" w:hAnsi="Times New Roman" w:cs="Times New Roman"/>
          <w:i/>
          <w:iCs/>
          <w:color w:val="2A2A2A"/>
          <w:szCs w:val="21"/>
          <w:shd w:val="clear" w:color="auto" w:fill="FFFFFF"/>
        </w:rPr>
        <w:pPrChange w:id="3463" w:author="刘 红宾" w:date="2020-12-14T15:53:00Z">
          <w:pPr/>
        </w:pPrChange>
      </w:pPr>
      <w:del w:id="3464" w:author="刘 红宾" w:date="2020-12-14T15:53:00Z">
        <w:r w:rsidRPr="00923B85" w:rsidDel="00C8067A">
          <w:rPr>
            <w:rFonts w:ascii="Times New Roman" w:hAnsi="Times New Roman" w:cs="Times New Roman"/>
            <w:i/>
            <w:iCs/>
            <w:color w:val="2A2A2A"/>
            <w:szCs w:val="21"/>
            <w:shd w:val="clear" w:color="auto" w:fill="FFFFFF"/>
          </w:rPr>
          <w:delText xml:space="preserve">DNA extraction and </w:delText>
        </w:r>
        <w:r w:rsidR="00EA1761" w:rsidRPr="00923B85" w:rsidDel="00C8067A">
          <w:rPr>
            <w:rFonts w:ascii="Times New Roman" w:hAnsi="Times New Roman" w:cs="Times New Roman"/>
            <w:i/>
            <w:iCs/>
            <w:color w:val="2A2A2A"/>
            <w:szCs w:val="21"/>
            <w:shd w:val="clear" w:color="auto" w:fill="FFFFFF"/>
          </w:rPr>
          <w:delText>q</w:delText>
        </w:r>
        <w:r w:rsidRPr="00923B85" w:rsidDel="00C8067A">
          <w:rPr>
            <w:rFonts w:ascii="Times New Roman" w:hAnsi="Times New Roman" w:cs="Times New Roman"/>
            <w:i/>
            <w:iCs/>
            <w:color w:val="2A2A2A"/>
            <w:szCs w:val="21"/>
            <w:shd w:val="clear" w:color="auto" w:fill="FFFFFF"/>
          </w:rPr>
          <w:delText>uantification of bacteria</w:delText>
        </w:r>
        <w:r w:rsidR="00EA1761" w:rsidRPr="00923B85" w:rsidDel="00C8067A">
          <w:rPr>
            <w:rFonts w:ascii="Times New Roman" w:hAnsi="Times New Roman" w:cs="Times New Roman"/>
            <w:i/>
            <w:iCs/>
            <w:color w:val="2A2A2A"/>
            <w:szCs w:val="21"/>
            <w:shd w:val="clear" w:color="auto" w:fill="FFFFFF"/>
          </w:rPr>
          <w:delText>l load</w:delText>
        </w:r>
      </w:del>
    </w:p>
    <w:p w14:paraId="67F59664" w14:textId="28C9940F" w:rsidR="003835B8" w:rsidRPr="00923B85" w:rsidDel="00C8067A" w:rsidRDefault="00EA1761">
      <w:pPr>
        <w:widowControl/>
        <w:jc w:val="left"/>
        <w:rPr>
          <w:del w:id="3465" w:author="刘 红宾" w:date="2020-12-14T15:53:00Z"/>
          <w:rFonts w:ascii="Times New Roman" w:hAnsi="Times New Roman" w:cs="Times New Roman"/>
          <w:szCs w:val="21"/>
        </w:rPr>
        <w:pPrChange w:id="3466" w:author="刘 红宾" w:date="2020-12-14T15:53:00Z">
          <w:pPr/>
        </w:pPrChange>
      </w:pPr>
      <w:del w:id="3467" w:author="刘 红宾" w:date="2020-12-14T15:53:00Z">
        <w:r w:rsidRPr="00923B85" w:rsidDel="00C8067A">
          <w:rPr>
            <w:rFonts w:ascii="Times New Roman" w:hAnsi="Times New Roman" w:cs="Times New Roman"/>
            <w:szCs w:val="21"/>
          </w:rPr>
          <w:delText xml:space="preserve">For extraction of DNA, 0.25 g of fecal material from pellets was extracted using the QIAmp PowerFecal DNA kit (Qiagen, #12830–50) following standard manufacturer procedures. DNA samples were resuspended in Buffer C6 and quantitated using the Qubit fluorometer (ThermoFisher Scientific). To quantitatively assess </w:delText>
        </w:r>
        <w:r w:rsidR="00112B1C" w:rsidRPr="00923B85" w:rsidDel="00C8067A">
          <w:rPr>
            <w:rFonts w:ascii="Times New Roman" w:hAnsi="Times New Roman" w:cs="Times New Roman"/>
            <w:szCs w:val="21"/>
          </w:rPr>
          <w:delText>bacterial load, total bacteria cell counts were determined using qPCR as described recently.</w:delText>
        </w:r>
      </w:del>
    </w:p>
    <w:p w14:paraId="7205CA73" w14:textId="5841CDA1" w:rsidR="003835B8" w:rsidRPr="00923B85" w:rsidDel="00C8067A" w:rsidRDefault="003835B8">
      <w:pPr>
        <w:widowControl/>
        <w:jc w:val="left"/>
        <w:rPr>
          <w:del w:id="3468" w:author="刘 红宾" w:date="2020-12-14T15:53:00Z"/>
          <w:rFonts w:ascii="Times New Roman" w:hAnsi="Times New Roman" w:cs="Times New Roman"/>
          <w:szCs w:val="21"/>
        </w:rPr>
        <w:pPrChange w:id="3469" w:author="刘 红宾" w:date="2020-12-14T15:53:00Z">
          <w:pPr/>
        </w:pPrChange>
      </w:pPr>
    </w:p>
    <w:p w14:paraId="410FF4C4" w14:textId="3F8E7DB2" w:rsidR="00112B1C" w:rsidRPr="00923B85" w:rsidDel="00C8067A" w:rsidRDefault="001C4E13">
      <w:pPr>
        <w:widowControl/>
        <w:jc w:val="left"/>
        <w:rPr>
          <w:del w:id="3470" w:author="刘 红宾" w:date="2020-12-14T15:53:00Z"/>
          <w:rFonts w:ascii="Times New Roman" w:hAnsi="Times New Roman" w:cs="Times New Roman"/>
          <w:i/>
          <w:iCs/>
          <w:color w:val="2A2A2A"/>
          <w:szCs w:val="21"/>
          <w:shd w:val="clear" w:color="auto" w:fill="FFFFFF"/>
        </w:rPr>
        <w:pPrChange w:id="3471" w:author="刘 红宾" w:date="2020-12-14T15:53:00Z">
          <w:pPr/>
        </w:pPrChange>
      </w:pPr>
      <w:del w:id="3472" w:author="刘 红宾" w:date="2020-12-14T15:53:00Z">
        <w:r w:rsidDel="00C8067A">
          <w:rPr>
            <w:rFonts w:ascii="Times New Roman" w:hAnsi="Times New Roman" w:cs="Times New Roman"/>
            <w:i/>
            <w:iCs/>
            <w:color w:val="2A2A2A"/>
            <w:szCs w:val="21"/>
            <w:shd w:val="clear" w:color="auto" w:fill="FFFFFF"/>
          </w:rPr>
          <w:delText>A</w:delText>
        </w:r>
        <w:r w:rsidDel="00C8067A">
          <w:rPr>
            <w:rFonts w:ascii="Times New Roman" w:hAnsi="Times New Roman" w:cs="Times New Roman" w:hint="eastAsia"/>
            <w:i/>
            <w:iCs/>
            <w:color w:val="2A2A2A"/>
            <w:szCs w:val="21"/>
            <w:shd w:val="clear" w:color="auto" w:fill="FFFFFF"/>
          </w:rPr>
          <w:delText>mplicon</w:delText>
        </w:r>
        <w:r w:rsidDel="00C8067A">
          <w:rPr>
            <w:rFonts w:ascii="Times New Roman" w:hAnsi="Times New Roman" w:cs="Times New Roman"/>
            <w:i/>
            <w:iCs/>
            <w:color w:val="2A2A2A"/>
            <w:szCs w:val="21"/>
            <w:shd w:val="clear" w:color="auto" w:fill="FFFFFF"/>
          </w:rPr>
          <w:delText xml:space="preserve"> </w:delText>
        </w:r>
        <w:r w:rsidDel="00C8067A">
          <w:rPr>
            <w:rFonts w:ascii="Times New Roman" w:hAnsi="Times New Roman" w:cs="Times New Roman" w:hint="eastAsia"/>
            <w:i/>
            <w:iCs/>
            <w:color w:val="2A2A2A"/>
            <w:szCs w:val="21"/>
            <w:shd w:val="clear" w:color="auto" w:fill="FFFFFF"/>
          </w:rPr>
          <w:delText>and</w:delText>
        </w:r>
        <w:r w:rsidDel="00C8067A">
          <w:rPr>
            <w:rFonts w:ascii="Times New Roman" w:hAnsi="Times New Roman" w:cs="Times New Roman"/>
            <w:i/>
            <w:iCs/>
            <w:color w:val="2A2A2A"/>
            <w:szCs w:val="21"/>
            <w:shd w:val="clear" w:color="auto" w:fill="FFFFFF"/>
          </w:rPr>
          <w:delText xml:space="preserve"> metagenomic</w:delText>
        </w:r>
        <w:r w:rsidR="00112B1C" w:rsidRPr="00923B85" w:rsidDel="00C8067A">
          <w:rPr>
            <w:rFonts w:ascii="Times New Roman" w:hAnsi="Times New Roman" w:cs="Times New Roman"/>
            <w:i/>
            <w:iCs/>
            <w:color w:val="2A2A2A"/>
            <w:szCs w:val="21"/>
            <w:shd w:val="clear" w:color="auto" w:fill="FFFFFF"/>
          </w:rPr>
          <w:delText xml:space="preserve"> sequenc</w:delText>
        </w:r>
        <w:r w:rsidDel="00C8067A">
          <w:rPr>
            <w:rFonts w:ascii="Times New Roman" w:hAnsi="Times New Roman" w:cs="Times New Roman"/>
            <w:i/>
            <w:iCs/>
            <w:color w:val="2A2A2A"/>
            <w:szCs w:val="21"/>
            <w:shd w:val="clear" w:color="auto" w:fill="FFFFFF"/>
          </w:rPr>
          <w:delText>ing</w:delText>
        </w:r>
      </w:del>
    </w:p>
    <w:p w14:paraId="2DB2C61B" w14:textId="2FCB3FB9" w:rsidR="00112B1C" w:rsidRPr="00923B85" w:rsidDel="00C8067A" w:rsidRDefault="00112B1C">
      <w:pPr>
        <w:widowControl/>
        <w:jc w:val="left"/>
        <w:rPr>
          <w:del w:id="3473" w:author="刘 红宾" w:date="2020-12-14T15:53:00Z"/>
          <w:rFonts w:ascii="Times New Roman" w:hAnsi="Times New Roman" w:cs="Times New Roman"/>
          <w:color w:val="000000"/>
          <w:szCs w:val="21"/>
        </w:rPr>
        <w:pPrChange w:id="3474" w:author="刘 红宾" w:date="2020-12-14T15:53:00Z">
          <w:pPr/>
        </w:pPrChange>
      </w:pPr>
      <w:del w:id="3475" w:author="刘 红宾" w:date="2020-12-14T15:53:00Z">
        <w:r w:rsidRPr="00923B85" w:rsidDel="00C8067A">
          <w:rPr>
            <w:rFonts w:ascii="Times New Roman" w:hAnsi="Times New Roman" w:cs="Times New Roman"/>
            <w:color w:val="000000"/>
            <w:szCs w:val="21"/>
          </w:rPr>
          <w:delText xml:space="preserve">16S rRNA gene sequencing was performed as previously described. </w:delText>
        </w:r>
        <w:r w:rsidR="00D44E50" w:rsidRPr="00923B85" w:rsidDel="00C8067A">
          <w:rPr>
            <w:rFonts w:ascii="Times New Roman" w:hAnsi="Times New Roman" w:cs="Times New Roman"/>
            <w:color w:val="000000"/>
            <w:szCs w:val="21"/>
          </w:rPr>
          <w:delText xml:space="preserve">Library preparation was done using a two-step PCR method. During the first step of PCR, primers </w:delText>
        </w:r>
        <w:r w:rsidR="00D44E50" w:rsidRPr="00923B85" w:rsidDel="00C8067A">
          <w:rPr>
            <w:rFonts w:ascii="Times New Roman" w:hAnsi="Times New Roman" w:cs="Times New Roman"/>
            <w:i/>
            <w:iCs/>
            <w:color w:val="000000"/>
            <w:szCs w:val="21"/>
          </w:rPr>
          <w:delText>S-D-Bact-0341-b-S-17</w:delText>
        </w:r>
        <w:r w:rsidR="00D44E50" w:rsidRPr="00923B85" w:rsidDel="00C8067A">
          <w:rPr>
            <w:rFonts w:ascii="Times New Roman" w:hAnsi="Times New Roman" w:cs="Times New Roman"/>
            <w:color w:val="000000"/>
            <w:szCs w:val="21"/>
          </w:rPr>
          <w:delText xml:space="preserve"> and </w:delText>
        </w:r>
        <w:r w:rsidR="00D44E50" w:rsidRPr="00923B85" w:rsidDel="00C8067A">
          <w:rPr>
            <w:rFonts w:ascii="Times New Roman" w:hAnsi="Times New Roman" w:cs="Times New Roman"/>
            <w:i/>
            <w:iCs/>
            <w:color w:val="000000"/>
            <w:szCs w:val="21"/>
          </w:rPr>
          <w:delText>S-D-Bact-0785-a-A-21</w:delText>
        </w:r>
        <w:r w:rsidR="00D44E50" w:rsidRPr="00923B85" w:rsidDel="00C8067A">
          <w:rPr>
            <w:rFonts w:ascii="Times New Roman" w:hAnsi="Times New Roman" w:cs="Times New Roman"/>
            <w:color w:val="000000"/>
            <w:szCs w:val="21"/>
          </w:rPr>
          <w:delText xml:space="preserve"> were used to target and amplify the v3-4 region, as well as to add second-step priming sites. Dual index codes were added to each sample using </w:delText>
        </w:r>
        <w:r w:rsidR="00E72682" w:rsidDel="00C8067A">
          <w:rPr>
            <w:rFonts w:ascii="Times New Roman" w:hAnsi="Times New Roman" w:cs="Times New Roman"/>
            <w:color w:val="000000"/>
            <w:szCs w:val="21"/>
          </w:rPr>
          <w:delText>ALFA-SEQ</w:delText>
        </w:r>
        <w:r w:rsidR="00D44E50" w:rsidRPr="00923B85" w:rsidDel="00C8067A">
          <w:rPr>
            <w:rFonts w:ascii="Times New Roman" w:hAnsi="Times New Roman" w:cs="Times New Roman"/>
            <w:color w:val="000000"/>
            <w:szCs w:val="21"/>
          </w:rPr>
          <w:delText xml:space="preserve"> </w:delText>
        </w:r>
        <w:r w:rsidR="00E72682" w:rsidDel="00C8067A">
          <w:rPr>
            <w:rFonts w:ascii="Times New Roman" w:hAnsi="Times New Roman" w:cs="Times New Roman"/>
            <w:color w:val="000000"/>
            <w:szCs w:val="21"/>
          </w:rPr>
          <w:delText xml:space="preserve">DNA Library Prep Kit </w:delText>
        </w:r>
        <w:r w:rsidR="00D44E50" w:rsidRPr="00923B85" w:rsidDel="00C8067A">
          <w:rPr>
            <w:rFonts w:ascii="Times New Roman" w:hAnsi="Times New Roman" w:cs="Times New Roman"/>
            <w:color w:val="000000"/>
            <w:szCs w:val="21"/>
          </w:rPr>
          <w:delText>(</w:delText>
        </w:r>
        <w:r w:rsidR="00E72682" w:rsidDel="00C8067A">
          <w:rPr>
            <w:rFonts w:ascii="Times New Roman" w:hAnsi="Times New Roman" w:cs="Times New Roman"/>
            <w:color w:val="000000"/>
            <w:szCs w:val="21"/>
          </w:rPr>
          <w:delText>mCHIP</w:delText>
        </w:r>
        <w:r w:rsidR="00D44E50" w:rsidRPr="00923B85" w:rsidDel="00C8067A">
          <w:rPr>
            <w:rFonts w:ascii="Times New Roman" w:hAnsi="Times New Roman" w:cs="Times New Roman"/>
            <w:color w:val="000000"/>
            <w:szCs w:val="21"/>
          </w:rPr>
          <w:delText>) at the second PCR step.</w:delText>
        </w:r>
        <w:r w:rsidR="00957BC2" w:rsidRPr="00923B85" w:rsidDel="00C8067A">
          <w:rPr>
            <w:rFonts w:ascii="Times New Roman" w:hAnsi="Times New Roman" w:cs="Times New Roman"/>
            <w:color w:val="000000"/>
            <w:szCs w:val="21"/>
          </w:rPr>
          <w:delText xml:space="preserve"> </w:delText>
        </w:r>
        <w:r w:rsidR="00D44E50" w:rsidRPr="00923B85" w:rsidDel="00C8067A">
          <w:rPr>
            <w:rFonts w:ascii="Times New Roman" w:hAnsi="Times New Roman" w:cs="Times New Roman"/>
            <w:color w:val="000000"/>
            <w:szCs w:val="21"/>
          </w:rPr>
          <w:delText xml:space="preserve">The PCR products were purified with Agencourt AMPure XP magnetic beads (Beckman Coulter, Brea, CA, USA) and quality controlled with TapeStation (Agilent Technologies, Santa Clara, CA, USA). The final DNA concentrations of the purified products were measured with a Qubit 2.0 fluorometer (Thermo Fisher Scientific). The purified products were pooled in equal molar concentrations, and denatured following the Illumina protocol. </w:delText>
        </w:r>
        <w:r w:rsidR="001C4E13" w:rsidRPr="00923B85" w:rsidDel="00C8067A">
          <w:rPr>
            <w:rFonts w:ascii="Times New Roman" w:hAnsi="Times New Roman" w:cs="Times New Roman"/>
            <w:color w:val="000000"/>
            <w:szCs w:val="21"/>
          </w:rPr>
          <w:delText>All sequencing was done in a single run</w:delText>
        </w:r>
        <w:r w:rsidR="001C4E13" w:rsidDel="00C8067A">
          <w:rPr>
            <w:rFonts w:ascii="Times New Roman" w:hAnsi="Times New Roman" w:cs="Times New Roman"/>
            <w:color w:val="000000"/>
            <w:szCs w:val="21"/>
          </w:rPr>
          <w:delText xml:space="preserve">, which was </w:delText>
        </w:r>
        <w:r w:rsidR="001C4E13" w:rsidRPr="00923B85" w:rsidDel="00C8067A">
          <w:rPr>
            <w:rFonts w:ascii="Times New Roman" w:hAnsi="Times New Roman" w:cs="Times New Roman"/>
            <w:color w:val="000000"/>
            <w:szCs w:val="21"/>
          </w:rPr>
          <w:delText xml:space="preserve">performed </w:delText>
        </w:r>
        <w:r w:rsidR="001C4E13" w:rsidRPr="001C4E13" w:rsidDel="00C8067A">
          <w:rPr>
            <w:rFonts w:ascii="Times New Roman" w:hAnsi="Times New Roman" w:cs="Times New Roman"/>
            <w:color w:val="000000"/>
            <w:szCs w:val="21"/>
          </w:rPr>
          <w:delText>with</w:delText>
        </w:r>
        <w:r w:rsidR="001C4E13" w:rsidDel="00C8067A">
          <w:rPr>
            <w:rFonts w:ascii="Times New Roman" w:hAnsi="Times New Roman" w:cs="Times New Roman" w:hint="eastAsia"/>
            <w:color w:val="000000"/>
            <w:szCs w:val="21"/>
          </w:rPr>
          <w:delText xml:space="preserve"> </w:delText>
        </w:r>
        <w:r w:rsidR="001C4E13" w:rsidRPr="001C4E13" w:rsidDel="00C8067A">
          <w:rPr>
            <w:rFonts w:ascii="Times New Roman" w:hAnsi="Times New Roman" w:cs="Times New Roman"/>
            <w:color w:val="000000"/>
            <w:szCs w:val="21"/>
          </w:rPr>
          <w:delText xml:space="preserve">a </w:delText>
        </w:r>
        <w:r w:rsidR="007B6C44" w:rsidDel="00C8067A">
          <w:rPr>
            <w:rFonts w:ascii="Times New Roman" w:hAnsi="Times New Roman" w:cs="Times New Roman"/>
            <w:color w:val="000000"/>
            <w:szCs w:val="21"/>
          </w:rPr>
          <w:delText>250</w:delText>
        </w:r>
        <w:r w:rsidR="001C4E13" w:rsidRPr="001C4E13" w:rsidDel="00C8067A">
          <w:rPr>
            <w:rFonts w:ascii="Times New Roman" w:hAnsi="Times New Roman" w:cs="Times New Roman"/>
            <w:color w:val="000000"/>
            <w:szCs w:val="21"/>
          </w:rPr>
          <w:delText xml:space="preserve">-cycle </w:delText>
        </w:r>
        <w:r w:rsidR="00D66808" w:rsidDel="00C8067A">
          <w:rPr>
            <w:rFonts w:ascii="Times New Roman" w:hAnsi="Times New Roman" w:cs="Times New Roman"/>
            <w:color w:val="000000"/>
            <w:szCs w:val="21"/>
          </w:rPr>
          <w:delText>SP</w:delText>
        </w:r>
        <w:r w:rsidR="001C4E13" w:rsidRPr="001C4E13" w:rsidDel="00C8067A">
          <w:rPr>
            <w:rFonts w:ascii="Times New Roman" w:hAnsi="Times New Roman" w:cs="Times New Roman"/>
            <w:color w:val="000000"/>
            <w:szCs w:val="21"/>
          </w:rPr>
          <w:delText xml:space="preserve"> kit on the NovaSeq 6000 following the NovaSeq XP workflow</w:delText>
        </w:r>
        <w:r w:rsidR="001C4E13" w:rsidRPr="00923B85" w:rsidDel="00C8067A">
          <w:rPr>
            <w:rFonts w:ascii="Times New Roman" w:hAnsi="Times New Roman" w:cs="Times New Roman"/>
            <w:color w:val="000000"/>
            <w:szCs w:val="21"/>
          </w:rPr>
          <w:delText xml:space="preserve"> (</w:delText>
        </w:r>
        <w:r w:rsidR="00D44E50" w:rsidRPr="00923B85" w:rsidDel="00C8067A">
          <w:rPr>
            <w:rFonts w:ascii="Times New Roman" w:hAnsi="Times New Roman" w:cs="Times New Roman"/>
            <w:color w:val="000000"/>
            <w:szCs w:val="21"/>
          </w:rPr>
          <w:delText>Illumina</w:delText>
        </w:r>
        <w:r w:rsidR="001C4E13" w:rsidRPr="001C4E13" w:rsidDel="00C8067A">
          <w:rPr>
            <w:rFonts w:ascii="Times New Roman" w:hAnsi="Times New Roman" w:cs="Times New Roman"/>
            <w:color w:val="2A2A2A"/>
            <w:szCs w:val="21"/>
            <w:shd w:val="clear" w:color="auto" w:fill="FFFFFF"/>
          </w:rPr>
          <w:delText>, USA</w:delText>
        </w:r>
        <w:r w:rsidR="00D44E50" w:rsidRPr="00923B85" w:rsidDel="00C8067A">
          <w:rPr>
            <w:rFonts w:ascii="Times New Roman" w:hAnsi="Times New Roman" w:cs="Times New Roman"/>
            <w:color w:val="000000"/>
            <w:szCs w:val="21"/>
          </w:rPr>
          <w:delText>).</w:delText>
        </w:r>
      </w:del>
    </w:p>
    <w:p w14:paraId="6FF6ADEB" w14:textId="472CEC6B" w:rsidR="0070223C" w:rsidRPr="00923B85" w:rsidDel="00C8067A" w:rsidRDefault="00BB47B3">
      <w:pPr>
        <w:widowControl/>
        <w:jc w:val="left"/>
        <w:rPr>
          <w:del w:id="3476" w:author="刘 红宾" w:date="2020-12-14T15:53:00Z"/>
          <w:rFonts w:ascii="Times New Roman" w:hAnsi="Times New Roman" w:cs="Times New Roman"/>
          <w:color w:val="2A2A2A"/>
          <w:szCs w:val="21"/>
          <w:shd w:val="clear" w:color="auto" w:fill="FFFFFF"/>
        </w:rPr>
        <w:pPrChange w:id="3477" w:author="刘 红宾" w:date="2020-12-14T15:53:00Z">
          <w:pPr/>
        </w:pPrChange>
      </w:pPr>
      <w:del w:id="3478" w:author="刘 红宾" w:date="2020-12-14T15:53:00Z">
        <w:r w:rsidRPr="00923B85" w:rsidDel="00C8067A">
          <w:rPr>
            <w:rFonts w:ascii="Times New Roman" w:hAnsi="Times New Roman" w:cs="Times New Roman"/>
            <w:color w:val="2A2A2A"/>
            <w:szCs w:val="21"/>
            <w:shd w:val="clear" w:color="auto" w:fill="FFFFFF"/>
          </w:rPr>
          <w:delText xml:space="preserve">Metagenomic </w:delText>
        </w:r>
        <w:r w:rsidR="00BD019B" w:rsidRPr="00923B85" w:rsidDel="00C8067A">
          <w:rPr>
            <w:rFonts w:ascii="Times New Roman" w:hAnsi="Times New Roman" w:cs="Times New Roman"/>
            <w:color w:val="2A2A2A"/>
            <w:szCs w:val="21"/>
            <w:shd w:val="clear" w:color="auto" w:fill="FFFFFF"/>
          </w:rPr>
          <w:delText xml:space="preserve">sequencing was performed using fecal samples from the </w:delText>
        </w:r>
        <w:r w:rsidRPr="00923B85" w:rsidDel="00C8067A">
          <w:rPr>
            <w:rFonts w:ascii="Times New Roman" w:hAnsi="Times New Roman" w:cs="Times New Roman"/>
            <w:color w:val="2A2A2A"/>
            <w:szCs w:val="21"/>
            <w:shd w:val="clear" w:color="auto" w:fill="FFFFFF"/>
          </w:rPr>
          <w:delText xml:space="preserve">inulin </w:delText>
        </w:r>
        <w:r w:rsidR="00BD019B" w:rsidRPr="00923B85" w:rsidDel="00C8067A">
          <w:rPr>
            <w:rFonts w:ascii="Times New Roman" w:hAnsi="Times New Roman" w:cs="Times New Roman"/>
            <w:color w:val="2A2A2A"/>
            <w:szCs w:val="21"/>
            <w:shd w:val="clear" w:color="auto" w:fill="FFFFFF"/>
          </w:rPr>
          <w:delText xml:space="preserve">diet group at day 0, </w:delText>
        </w:r>
        <w:r w:rsidRPr="00923B85" w:rsidDel="00C8067A">
          <w:rPr>
            <w:rFonts w:ascii="Times New Roman" w:hAnsi="Times New Roman" w:cs="Times New Roman"/>
            <w:color w:val="2A2A2A"/>
            <w:szCs w:val="21"/>
            <w:shd w:val="clear" w:color="auto" w:fill="FFFFFF"/>
          </w:rPr>
          <w:delText xml:space="preserve">5 </w:delText>
        </w:r>
        <w:r w:rsidR="00BD019B" w:rsidRPr="00923B85" w:rsidDel="00C8067A">
          <w:rPr>
            <w:rFonts w:ascii="Times New Roman" w:hAnsi="Times New Roman" w:cs="Times New Roman"/>
            <w:color w:val="2A2A2A"/>
            <w:szCs w:val="21"/>
            <w:shd w:val="clear" w:color="auto" w:fill="FFFFFF"/>
          </w:rPr>
          <w:delText xml:space="preserve">and </w:delText>
        </w:r>
        <w:r w:rsidRPr="00923B85" w:rsidDel="00C8067A">
          <w:rPr>
            <w:rFonts w:ascii="Times New Roman" w:hAnsi="Times New Roman" w:cs="Times New Roman"/>
            <w:color w:val="2A2A2A"/>
            <w:szCs w:val="21"/>
            <w:shd w:val="clear" w:color="auto" w:fill="FFFFFF"/>
          </w:rPr>
          <w:delText>31</w:delText>
        </w:r>
        <w:r w:rsidR="00BD019B" w:rsidRPr="00923B85" w:rsidDel="00C8067A">
          <w:rPr>
            <w:rFonts w:ascii="Times New Roman" w:hAnsi="Times New Roman" w:cs="Times New Roman"/>
            <w:color w:val="2A2A2A"/>
            <w:szCs w:val="21"/>
            <w:shd w:val="clear" w:color="auto" w:fill="FFFFFF"/>
          </w:rPr>
          <w:delText>.</w:delText>
        </w:r>
        <w:r w:rsidR="001C4E13" w:rsidDel="00C8067A">
          <w:rPr>
            <w:rFonts w:ascii="Times New Roman" w:hAnsi="Times New Roman" w:cs="Times New Roman"/>
            <w:color w:val="2A2A2A"/>
            <w:szCs w:val="21"/>
            <w:shd w:val="clear" w:color="auto" w:fill="FFFFFF"/>
          </w:rPr>
          <w:delText xml:space="preserve"> </w:delText>
        </w:r>
        <w:r w:rsidR="001C4E13" w:rsidRPr="001C4E13" w:rsidDel="00C8067A">
          <w:rPr>
            <w:rFonts w:ascii="Times New Roman" w:hAnsi="Times New Roman" w:cs="Times New Roman"/>
            <w:color w:val="2A2A2A"/>
            <w:szCs w:val="21"/>
            <w:shd w:val="clear" w:color="auto" w:fill="FFFFFF"/>
          </w:rPr>
          <w:delText>E</w:delText>
        </w:r>
        <w:r w:rsidR="001C4E13" w:rsidDel="00C8067A">
          <w:rPr>
            <w:rFonts w:ascii="Times New Roman" w:hAnsi="Times New Roman" w:cs="Times New Roman"/>
            <w:color w:val="2A2A2A"/>
            <w:szCs w:val="21"/>
            <w:shd w:val="clear" w:color="auto" w:fill="FFFFFF"/>
          </w:rPr>
          <w:delText>xtracted</w:delText>
        </w:r>
        <w:r w:rsidR="001C4E13" w:rsidRPr="001C4E13" w:rsidDel="00C8067A">
          <w:rPr>
            <w:rFonts w:ascii="Times New Roman" w:hAnsi="Times New Roman" w:cs="Times New Roman"/>
            <w:color w:val="2A2A2A"/>
            <w:szCs w:val="21"/>
            <w:shd w:val="clear" w:color="auto" w:fill="FFFFFF"/>
          </w:rPr>
          <w:delText xml:space="preserve"> DNA sample was purified using silica-based columns and then used to construct a shotgun library, </w:delText>
        </w:r>
        <w:r w:rsidR="007B6C44" w:rsidDel="00C8067A">
          <w:rPr>
            <w:rFonts w:ascii="Times New Roman" w:hAnsi="Times New Roman" w:cs="Times New Roman"/>
            <w:color w:val="2A2A2A"/>
            <w:szCs w:val="21"/>
            <w:shd w:val="clear" w:color="auto" w:fill="FFFFFF"/>
          </w:rPr>
          <w:delText xml:space="preserve">which </w:delText>
        </w:r>
        <w:r w:rsidR="007B6C44" w:rsidDel="00C8067A">
          <w:rPr>
            <w:rFonts w:ascii="Times New Roman" w:hAnsi="Times New Roman" w:cs="Times New Roman"/>
            <w:color w:val="000000"/>
            <w:szCs w:val="21"/>
          </w:rPr>
          <w:delText xml:space="preserve">was </w:delText>
        </w:r>
        <w:r w:rsidR="00D44061" w:rsidDel="00C8067A">
          <w:rPr>
            <w:rFonts w:ascii="Times New Roman" w:hAnsi="Times New Roman" w:cs="Times New Roman"/>
            <w:color w:val="000000"/>
            <w:szCs w:val="21"/>
          </w:rPr>
          <w:delText>sequenc</w:delText>
        </w:r>
        <w:r w:rsidR="007B6C44" w:rsidRPr="00923B85" w:rsidDel="00C8067A">
          <w:rPr>
            <w:rFonts w:ascii="Times New Roman" w:hAnsi="Times New Roman" w:cs="Times New Roman"/>
            <w:color w:val="000000"/>
            <w:szCs w:val="21"/>
          </w:rPr>
          <w:delText xml:space="preserve">ed </w:delText>
        </w:r>
        <w:r w:rsidR="007B6C44" w:rsidRPr="001C4E13" w:rsidDel="00C8067A">
          <w:rPr>
            <w:rFonts w:ascii="Times New Roman" w:hAnsi="Times New Roman" w:cs="Times New Roman"/>
            <w:color w:val="000000"/>
            <w:szCs w:val="21"/>
          </w:rPr>
          <w:delText>with</w:delText>
        </w:r>
        <w:r w:rsidR="007B6C44" w:rsidDel="00C8067A">
          <w:rPr>
            <w:rFonts w:ascii="Times New Roman" w:hAnsi="Times New Roman" w:cs="Times New Roman" w:hint="eastAsia"/>
            <w:color w:val="000000"/>
            <w:szCs w:val="21"/>
          </w:rPr>
          <w:delText xml:space="preserve"> </w:delText>
        </w:r>
        <w:r w:rsidR="007B6C44" w:rsidRPr="001C4E13" w:rsidDel="00C8067A">
          <w:rPr>
            <w:rFonts w:ascii="Times New Roman" w:hAnsi="Times New Roman" w:cs="Times New Roman"/>
            <w:color w:val="000000"/>
            <w:szCs w:val="21"/>
          </w:rPr>
          <w:delText xml:space="preserve">a </w:delText>
        </w:r>
        <w:r w:rsidR="007B6C44" w:rsidDel="00C8067A">
          <w:rPr>
            <w:rFonts w:ascii="Times New Roman" w:hAnsi="Times New Roman" w:cs="Times New Roman"/>
            <w:color w:val="000000"/>
            <w:szCs w:val="21"/>
          </w:rPr>
          <w:delText>150</w:delText>
        </w:r>
        <w:r w:rsidR="007B6C44" w:rsidRPr="001C4E13" w:rsidDel="00C8067A">
          <w:rPr>
            <w:rFonts w:ascii="Times New Roman" w:hAnsi="Times New Roman" w:cs="Times New Roman"/>
            <w:color w:val="000000"/>
            <w:szCs w:val="21"/>
          </w:rPr>
          <w:delText xml:space="preserve">-cycle </w:delText>
        </w:r>
        <w:r w:rsidR="007B6C44" w:rsidDel="00C8067A">
          <w:rPr>
            <w:rFonts w:ascii="Times New Roman" w:hAnsi="Times New Roman" w:cs="Times New Roman"/>
            <w:color w:val="000000"/>
            <w:szCs w:val="21"/>
          </w:rPr>
          <w:delText>S4</w:delText>
        </w:r>
        <w:r w:rsidR="007B6C44" w:rsidRPr="001C4E13" w:rsidDel="00C8067A">
          <w:rPr>
            <w:rFonts w:ascii="Times New Roman" w:hAnsi="Times New Roman" w:cs="Times New Roman"/>
            <w:color w:val="000000"/>
            <w:szCs w:val="21"/>
          </w:rPr>
          <w:delText xml:space="preserve"> kit on the NovaSeq 6000 following the NovaSeq XP workflow</w:delText>
        </w:r>
        <w:r w:rsidR="007B6C44" w:rsidRPr="00923B85" w:rsidDel="00C8067A">
          <w:rPr>
            <w:rFonts w:ascii="Times New Roman" w:hAnsi="Times New Roman" w:cs="Times New Roman"/>
            <w:color w:val="000000"/>
            <w:szCs w:val="21"/>
          </w:rPr>
          <w:delText xml:space="preserve"> (Illumina</w:delText>
        </w:r>
        <w:r w:rsidR="007B6C44" w:rsidRPr="001C4E13" w:rsidDel="00C8067A">
          <w:rPr>
            <w:rFonts w:ascii="Times New Roman" w:hAnsi="Times New Roman" w:cs="Times New Roman"/>
            <w:color w:val="2A2A2A"/>
            <w:szCs w:val="21"/>
            <w:shd w:val="clear" w:color="auto" w:fill="FFFFFF"/>
          </w:rPr>
          <w:delText>, USA</w:delText>
        </w:r>
        <w:r w:rsidR="007B6C44" w:rsidRPr="00923B85" w:rsidDel="00C8067A">
          <w:rPr>
            <w:rFonts w:ascii="Times New Roman" w:hAnsi="Times New Roman" w:cs="Times New Roman"/>
            <w:color w:val="000000"/>
            <w:szCs w:val="21"/>
          </w:rPr>
          <w:delText>).</w:delText>
        </w:r>
      </w:del>
    </w:p>
    <w:p w14:paraId="3DCE2A0E" w14:textId="2176A05C" w:rsidR="00C76841" w:rsidRPr="00923B85" w:rsidDel="00C8067A" w:rsidRDefault="00C76841">
      <w:pPr>
        <w:widowControl/>
        <w:jc w:val="left"/>
        <w:rPr>
          <w:del w:id="3479" w:author="刘 红宾" w:date="2020-12-14T15:53:00Z"/>
          <w:rFonts w:ascii="Times New Roman" w:hAnsi="Times New Roman" w:cs="Times New Roman"/>
          <w:color w:val="2A2A2A"/>
          <w:szCs w:val="21"/>
          <w:shd w:val="clear" w:color="auto" w:fill="FFFFFF"/>
        </w:rPr>
        <w:pPrChange w:id="3480" w:author="刘 红宾" w:date="2020-12-14T15:53:00Z">
          <w:pPr/>
        </w:pPrChange>
      </w:pPr>
    </w:p>
    <w:p w14:paraId="6E33FF3B" w14:textId="20FAA15E" w:rsidR="00D22B21" w:rsidRPr="00923B85" w:rsidDel="00C8067A" w:rsidRDefault="00D22B21">
      <w:pPr>
        <w:widowControl/>
        <w:jc w:val="left"/>
        <w:rPr>
          <w:del w:id="3481" w:author="刘 红宾" w:date="2020-12-14T15:53:00Z"/>
          <w:rFonts w:ascii="Times New Roman" w:hAnsi="Times New Roman" w:cs="Times New Roman"/>
          <w:i/>
          <w:iCs/>
          <w:color w:val="2A2A2A"/>
          <w:szCs w:val="21"/>
          <w:shd w:val="clear" w:color="auto" w:fill="FFFFFF"/>
        </w:rPr>
        <w:pPrChange w:id="3482" w:author="刘 红宾" w:date="2020-12-14T15:53:00Z">
          <w:pPr/>
        </w:pPrChange>
      </w:pPr>
      <w:del w:id="3483" w:author="刘 红宾" w:date="2020-12-14T15:53:00Z">
        <w:r w:rsidRPr="00923B85" w:rsidDel="00C8067A">
          <w:rPr>
            <w:rFonts w:ascii="Times New Roman" w:hAnsi="Times New Roman" w:cs="Times New Roman"/>
            <w:i/>
            <w:iCs/>
            <w:color w:val="2A2A2A"/>
            <w:szCs w:val="21"/>
            <w:shd w:val="clear" w:color="auto" w:fill="FFFFFF"/>
          </w:rPr>
          <w:delText>Sequence analysis</w:delText>
        </w:r>
      </w:del>
    </w:p>
    <w:p w14:paraId="6C33289D" w14:textId="5FB5883B" w:rsidR="00991663" w:rsidRPr="00923B85" w:rsidDel="00C8067A" w:rsidRDefault="003531E6">
      <w:pPr>
        <w:widowControl/>
        <w:jc w:val="left"/>
        <w:rPr>
          <w:del w:id="3484" w:author="刘 红宾" w:date="2020-12-14T15:53:00Z"/>
          <w:rFonts w:ascii="Times New Roman" w:hAnsi="Times New Roman" w:cs="Times New Roman"/>
          <w:color w:val="2A2A2A"/>
          <w:szCs w:val="21"/>
          <w:shd w:val="clear" w:color="auto" w:fill="FFFFFF"/>
        </w:rPr>
        <w:pPrChange w:id="3485" w:author="刘 红宾" w:date="2020-12-14T15:53:00Z">
          <w:pPr/>
        </w:pPrChange>
      </w:pPr>
      <w:del w:id="3486" w:author="刘 红宾" w:date="2020-12-14T15:53:00Z">
        <w:r w:rsidRPr="00923B85" w:rsidDel="00C8067A">
          <w:rPr>
            <w:rFonts w:ascii="Times New Roman" w:hAnsi="Times New Roman" w:cs="Times New Roman"/>
            <w:color w:val="2A2A2A"/>
            <w:szCs w:val="21"/>
            <w:shd w:val="clear" w:color="auto" w:fill="FFFFFF"/>
          </w:rPr>
          <w:delText xml:space="preserve">The 16S rRNA sequencing reads were analyzed in QIIME 2-2020.2 software (37). </w:delText>
        </w:r>
        <w:r w:rsidR="00574B0D" w:rsidRPr="00923B85" w:rsidDel="00C8067A">
          <w:rPr>
            <w:rFonts w:ascii="Times New Roman" w:hAnsi="Times New Roman" w:cs="Times New Roman"/>
            <w:color w:val="2A2A2A"/>
            <w:szCs w:val="21"/>
            <w:shd w:val="clear" w:color="auto" w:fill="FFFFFF"/>
          </w:rPr>
          <w:delText xml:space="preserve">Demultiplexed paired-end reads were trimmed to remove primers and poor quality bases with </w:delText>
        </w:r>
        <w:r w:rsidR="00991663" w:rsidRPr="00923B85" w:rsidDel="00C8067A">
          <w:rPr>
            <w:rFonts w:ascii="Times New Roman" w:hAnsi="Times New Roman" w:cs="Times New Roman"/>
            <w:color w:val="2A2A2A"/>
            <w:szCs w:val="21"/>
            <w:shd w:val="clear" w:color="auto" w:fill="FFFFFF"/>
          </w:rPr>
          <w:delText>q2-c</w:delText>
        </w:r>
        <w:r w:rsidR="00574B0D" w:rsidRPr="00923B85" w:rsidDel="00C8067A">
          <w:rPr>
            <w:rFonts w:ascii="Times New Roman" w:hAnsi="Times New Roman" w:cs="Times New Roman"/>
            <w:color w:val="2A2A2A"/>
            <w:szCs w:val="21"/>
            <w:shd w:val="clear" w:color="auto" w:fill="FFFFFF"/>
          </w:rPr>
          <w:delText>utadapt</w:delText>
        </w:r>
        <w:r w:rsidR="00991663" w:rsidRPr="00923B85" w:rsidDel="00C8067A">
          <w:rPr>
            <w:rFonts w:ascii="Times New Roman" w:hAnsi="Times New Roman" w:cs="Times New Roman"/>
            <w:color w:val="2A2A2A"/>
            <w:szCs w:val="21"/>
            <w:shd w:val="clear" w:color="auto" w:fill="FFFFFF"/>
          </w:rPr>
          <w:delText xml:space="preserve"> plugin</w:delText>
        </w:r>
        <w:r w:rsidR="00574B0D" w:rsidRPr="00923B85" w:rsidDel="00C8067A">
          <w:rPr>
            <w:rFonts w:ascii="Times New Roman" w:hAnsi="Times New Roman" w:cs="Times New Roman"/>
            <w:color w:val="2A2A2A"/>
            <w:szCs w:val="21"/>
            <w:shd w:val="clear" w:color="auto" w:fill="FFFFFF"/>
          </w:rPr>
          <w:delText xml:space="preserve">. The trimmed sequences were denoised and joined with </w:delText>
        </w:r>
        <w:r w:rsidR="00991663" w:rsidRPr="00923B85" w:rsidDel="00C8067A">
          <w:rPr>
            <w:rFonts w:ascii="Times New Roman" w:hAnsi="Times New Roman" w:cs="Times New Roman"/>
            <w:color w:val="2A2A2A"/>
            <w:szCs w:val="21"/>
            <w:shd w:val="clear" w:color="auto" w:fill="FFFFFF"/>
          </w:rPr>
          <w:delText>q2-dada2 plugin</w:delText>
        </w:r>
        <w:r w:rsidR="00574B0D" w:rsidRPr="00923B85" w:rsidDel="00C8067A">
          <w:rPr>
            <w:rFonts w:ascii="Times New Roman" w:hAnsi="Times New Roman" w:cs="Times New Roman"/>
            <w:color w:val="2A2A2A"/>
            <w:szCs w:val="21"/>
            <w:shd w:val="clear" w:color="auto" w:fill="FFFFFF"/>
          </w:rPr>
          <w:delText xml:space="preserve">. </w:delText>
        </w:r>
        <w:r w:rsidRPr="00923B85" w:rsidDel="00C8067A">
          <w:rPr>
            <w:rFonts w:ascii="Times New Roman" w:hAnsi="Times New Roman" w:cs="Times New Roman"/>
            <w:color w:val="2A2A2A"/>
            <w:szCs w:val="21"/>
            <w:shd w:val="clear" w:color="auto" w:fill="FFFFFF"/>
          </w:rPr>
          <w:delText xml:space="preserve">The generated feature table was filtered to remove ASVs </w:delText>
        </w:r>
        <w:r w:rsidR="00574B0D" w:rsidRPr="00923B85" w:rsidDel="00C8067A">
          <w:rPr>
            <w:rFonts w:ascii="Times New Roman" w:hAnsi="Times New Roman" w:cs="Times New Roman"/>
            <w:color w:val="2A2A2A"/>
            <w:szCs w:val="21"/>
            <w:shd w:val="clear" w:color="auto" w:fill="FFFFFF"/>
          </w:rPr>
          <w:delText>present in only a single sample</w:delText>
        </w:r>
        <w:r w:rsidRPr="00923B85" w:rsidDel="00C8067A">
          <w:rPr>
            <w:rFonts w:ascii="Times New Roman" w:hAnsi="Times New Roman" w:cs="Times New Roman"/>
            <w:color w:val="2A2A2A"/>
            <w:szCs w:val="21"/>
            <w:shd w:val="clear" w:color="auto" w:fill="FFFFFF"/>
          </w:rPr>
          <w:delText xml:space="preserve"> and remaining ASVs were </w:delText>
        </w:r>
        <w:r w:rsidR="00991663" w:rsidRPr="00923B85" w:rsidDel="00C8067A">
          <w:rPr>
            <w:rFonts w:ascii="Times New Roman" w:hAnsi="Times New Roman" w:cs="Times New Roman"/>
            <w:color w:val="2A2A2A"/>
            <w:szCs w:val="21"/>
            <w:shd w:val="clear" w:color="auto" w:fill="FFFFFF"/>
          </w:rPr>
          <w:delText xml:space="preserve">used to construct a rooted phylogenetic tree via q2-phylogeny. </w:delText>
        </w:r>
        <w:r w:rsidR="00006378" w:rsidRPr="00923B85" w:rsidDel="00C8067A">
          <w:rPr>
            <w:rFonts w:ascii="Times New Roman" w:hAnsi="Times New Roman" w:cs="Times New Roman"/>
            <w:color w:val="2A2A2A"/>
            <w:szCs w:val="21"/>
            <w:shd w:val="clear" w:color="auto" w:fill="FFFFFF"/>
          </w:rPr>
          <w:delText>Rarefaction curve analysis of the data obtained was used to estimate the completeness of microbial communities sampling</w:delText>
        </w:r>
        <w:r w:rsidR="0038078B" w:rsidRPr="00923B85" w:rsidDel="00C8067A">
          <w:rPr>
            <w:rFonts w:ascii="Times New Roman" w:hAnsi="Times New Roman" w:cs="Times New Roman"/>
            <w:color w:val="2A2A2A"/>
            <w:szCs w:val="21"/>
            <w:shd w:val="clear" w:color="auto" w:fill="FFFFFF"/>
          </w:rPr>
          <w:delText xml:space="preserve"> and performed using the iNEXT R package</w:delText>
        </w:r>
        <w:r w:rsidR="00006378" w:rsidRPr="00923B85" w:rsidDel="00C8067A">
          <w:rPr>
            <w:rFonts w:ascii="Times New Roman" w:hAnsi="Times New Roman" w:cs="Times New Roman"/>
            <w:color w:val="2A2A2A"/>
            <w:szCs w:val="21"/>
            <w:shd w:val="clear" w:color="auto" w:fill="FFFFFF"/>
          </w:rPr>
          <w:delText xml:space="preserve">. Subsequently, </w:delText>
        </w:r>
        <w:r w:rsidR="0038078B" w:rsidRPr="00923B85" w:rsidDel="00C8067A">
          <w:rPr>
            <w:rFonts w:ascii="Times New Roman" w:hAnsi="Times New Roman" w:cs="Times New Roman"/>
            <w:color w:val="2A2A2A"/>
            <w:szCs w:val="21"/>
            <w:shd w:val="clear" w:color="auto" w:fill="FFFFFF"/>
          </w:rPr>
          <w:delText>i</w:delText>
        </w:r>
        <w:r w:rsidR="004448A6" w:rsidRPr="00923B85" w:rsidDel="00C8067A">
          <w:rPr>
            <w:rFonts w:ascii="Times New Roman" w:hAnsi="Times New Roman" w:cs="Times New Roman"/>
            <w:color w:val="2A2A2A"/>
            <w:szCs w:val="21"/>
            <w:shd w:val="clear" w:color="auto" w:fill="FFFFFF"/>
          </w:rPr>
          <w:delText>n order to avoid sample-to-sample bias due to variable sequencing depth (different number of reads per sample), samples</w:delText>
        </w:r>
        <w:r w:rsidR="00991663" w:rsidRPr="00923B85" w:rsidDel="00C8067A">
          <w:rPr>
            <w:rFonts w:ascii="Times New Roman" w:hAnsi="Times New Roman" w:cs="Times New Roman"/>
            <w:color w:val="2A2A2A"/>
            <w:szCs w:val="21"/>
            <w:shd w:val="clear" w:color="auto" w:fill="FFFFFF"/>
          </w:rPr>
          <w:delText xml:space="preserve"> </w:delText>
        </w:r>
        <w:r w:rsidR="004448A6" w:rsidRPr="00923B85" w:rsidDel="00C8067A">
          <w:rPr>
            <w:rFonts w:ascii="Times New Roman" w:hAnsi="Times New Roman" w:cs="Times New Roman"/>
            <w:color w:val="2A2A2A"/>
            <w:szCs w:val="21"/>
            <w:shd w:val="clear" w:color="auto" w:fill="FFFFFF"/>
          </w:rPr>
          <w:delText xml:space="preserve">were </w:delText>
        </w:r>
        <w:r w:rsidR="00991663" w:rsidRPr="00923B85" w:rsidDel="00C8067A">
          <w:rPr>
            <w:rFonts w:ascii="Times New Roman" w:hAnsi="Times New Roman" w:cs="Times New Roman"/>
            <w:color w:val="2A2A2A"/>
            <w:szCs w:val="21"/>
            <w:shd w:val="clear" w:color="auto" w:fill="FFFFFF"/>
          </w:rPr>
          <w:delText xml:space="preserve">rarefied to </w:delText>
        </w:r>
        <w:r w:rsidR="004448A6" w:rsidRPr="00923B85" w:rsidDel="00C8067A">
          <w:rPr>
            <w:rFonts w:ascii="Times New Roman" w:hAnsi="Times New Roman" w:cs="Times New Roman"/>
            <w:color w:val="2A2A2A"/>
            <w:szCs w:val="21"/>
            <w:shd w:val="clear" w:color="auto" w:fill="FFFFFF"/>
          </w:rPr>
          <w:delText>3</w:delText>
        </w:r>
        <w:r w:rsidR="00991663" w:rsidRPr="00923B85" w:rsidDel="00C8067A">
          <w:rPr>
            <w:rFonts w:ascii="Times New Roman" w:hAnsi="Times New Roman" w:cs="Times New Roman"/>
            <w:color w:val="2A2A2A"/>
            <w:szCs w:val="21"/>
            <w:shd w:val="clear" w:color="auto" w:fill="FFFFFF"/>
          </w:rPr>
          <w:delText>8,</w:delText>
        </w:r>
        <w:r w:rsidR="004448A6" w:rsidRPr="00923B85" w:rsidDel="00C8067A">
          <w:rPr>
            <w:rFonts w:ascii="Times New Roman" w:hAnsi="Times New Roman" w:cs="Times New Roman"/>
            <w:color w:val="2A2A2A"/>
            <w:szCs w:val="21"/>
            <w:shd w:val="clear" w:color="auto" w:fill="FFFFFF"/>
          </w:rPr>
          <w:delText>980</w:delText>
        </w:r>
        <w:r w:rsidR="00991663" w:rsidRPr="00923B85" w:rsidDel="00C8067A">
          <w:rPr>
            <w:rFonts w:ascii="Times New Roman" w:hAnsi="Times New Roman" w:cs="Times New Roman"/>
            <w:color w:val="2A2A2A"/>
            <w:szCs w:val="21"/>
            <w:shd w:val="clear" w:color="auto" w:fill="FFFFFF"/>
          </w:rPr>
          <w:delText xml:space="preserve"> sequences per sample and estimated </w:delText>
        </w:r>
        <w:r w:rsidR="004448A6" w:rsidRPr="00923B85" w:rsidDel="00C8067A">
          <w:rPr>
            <w:rFonts w:ascii="Times New Roman" w:hAnsi="Times New Roman" w:cs="Times New Roman"/>
            <w:color w:val="2A2A2A"/>
            <w:szCs w:val="21"/>
            <w:shd w:val="clear" w:color="auto" w:fill="FFFFFF"/>
          </w:rPr>
          <w:delText xml:space="preserve">alpha diversity metrics, </w:delText>
        </w:r>
        <w:r w:rsidR="00991663" w:rsidRPr="00923B85" w:rsidDel="00C8067A">
          <w:rPr>
            <w:rFonts w:ascii="Times New Roman" w:hAnsi="Times New Roman" w:cs="Times New Roman"/>
            <w:color w:val="2A2A2A"/>
            <w:szCs w:val="21"/>
            <w:shd w:val="clear" w:color="auto" w:fill="FFFFFF"/>
          </w:rPr>
          <w:delText xml:space="preserve">beta diversity metrics and Principle Coordinate Analysis (PCoA) using q2-diversity. </w:delText>
        </w:r>
        <w:r w:rsidR="00006378" w:rsidRPr="00923B85" w:rsidDel="00C8067A">
          <w:rPr>
            <w:rFonts w:ascii="Times New Roman" w:hAnsi="Times New Roman" w:cs="Times New Roman"/>
            <w:color w:val="2A2A2A"/>
            <w:szCs w:val="21"/>
            <w:shd w:val="clear" w:color="auto" w:fill="FFFFFF"/>
          </w:rPr>
          <w:delText xml:space="preserve">Group significance between alpha and beta diversity indexes was calculated with QIIME2 plugins using the Kruskal–Wallis test and permutational multivariate analysis of variance (PERMANOVA), respectively. </w:delText>
        </w:r>
        <w:r w:rsidR="00991663" w:rsidRPr="00923B85" w:rsidDel="00C8067A">
          <w:rPr>
            <w:rFonts w:ascii="Times New Roman" w:hAnsi="Times New Roman" w:cs="Times New Roman"/>
            <w:color w:val="2A2A2A"/>
            <w:szCs w:val="21"/>
            <w:shd w:val="clear" w:color="auto" w:fill="FFFFFF"/>
          </w:rPr>
          <w:delText xml:space="preserve">To assign taxonomy to the amplicon sequence variants (ASVs), the q2-feature-classifier basing on the classify-sklearn naïve Bayes taxonomy classifier </w:delText>
        </w:r>
        <w:r w:rsidR="004448A6" w:rsidRPr="00923B85" w:rsidDel="00C8067A">
          <w:rPr>
            <w:rFonts w:ascii="Times New Roman" w:hAnsi="Times New Roman" w:cs="Times New Roman"/>
            <w:color w:val="2A2A2A"/>
            <w:szCs w:val="21"/>
            <w:shd w:val="clear" w:color="auto" w:fill="FFFFFF"/>
          </w:rPr>
          <w:delText xml:space="preserve">was used </w:delText>
        </w:r>
        <w:r w:rsidR="00991663" w:rsidRPr="00923B85" w:rsidDel="00C8067A">
          <w:rPr>
            <w:rFonts w:ascii="Times New Roman" w:hAnsi="Times New Roman" w:cs="Times New Roman"/>
            <w:color w:val="2A2A2A"/>
            <w:szCs w:val="21"/>
            <w:shd w:val="clear" w:color="auto" w:fill="FFFFFF"/>
          </w:rPr>
          <w:delText xml:space="preserve">with the </w:delText>
        </w:r>
        <w:r w:rsidR="004448A6" w:rsidRPr="00923B85" w:rsidDel="00C8067A">
          <w:rPr>
            <w:rFonts w:ascii="Times New Roman" w:hAnsi="Times New Roman" w:cs="Times New Roman"/>
            <w:color w:val="2A2A2A"/>
            <w:szCs w:val="21"/>
            <w:shd w:val="clear" w:color="auto" w:fill="FFFFFF"/>
          </w:rPr>
          <w:delText>SILVA (v.138)</w:delText>
        </w:r>
        <w:r w:rsidR="00991663" w:rsidRPr="00923B85" w:rsidDel="00C8067A">
          <w:rPr>
            <w:rFonts w:ascii="Times New Roman" w:hAnsi="Times New Roman" w:cs="Times New Roman"/>
            <w:color w:val="2A2A2A"/>
            <w:szCs w:val="21"/>
            <w:shd w:val="clear" w:color="auto" w:fill="FFFFFF"/>
          </w:rPr>
          <w:delText xml:space="preserve"> as reference </w:delText>
        </w:r>
        <w:r w:rsidR="004448A6" w:rsidRPr="00923B85" w:rsidDel="00C8067A">
          <w:rPr>
            <w:rFonts w:ascii="Times New Roman" w:hAnsi="Times New Roman" w:cs="Times New Roman"/>
            <w:color w:val="2A2A2A"/>
            <w:szCs w:val="21"/>
            <w:shd w:val="clear" w:color="auto" w:fill="FFFFFF"/>
          </w:rPr>
          <w:delText>database</w:delText>
        </w:r>
        <w:r w:rsidR="00991663" w:rsidRPr="00923B85" w:rsidDel="00C8067A">
          <w:rPr>
            <w:rFonts w:ascii="Times New Roman" w:hAnsi="Times New Roman" w:cs="Times New Roman"/>
            <w:color w:val="2A2A2A"/>
            <w:szCs w:val="21"/>
            <w:shd w:val="clear" w:color="auto" w:fill="FFFFFF"/>
          </w:rPr>
          <w:delText>.</w:delText>
        </w:r>
      </w:del>
    </w:p>
    <w:p w14:paraId="1DBC480B" w14:textId="6B339F92" w:rsidR="003056E5" w:rsidRPr="00923B85" w:rsidDel="00C8067A" w:rsidRDefault="00D22B21">
      <w:pPr>
        <w:widowControl/>
        <w:jc w:val="left"/>
        <w:rPr>
          <w:del w:id="3487" w:author="刘 红宾" w:date="2020-12-14T15:53:00Z"/>
          <w:rFonts w:ascii="Times New Roman" w:hAnsi="Times New Roman" w:cs="Times New Roman"/>
          <w:color w:val="2A2A2A"/>
          <w:szCs w:val="21"/>
          <w:shd w:val="clear" w:color="auto" w:fill="FFFFFF"/>
        </w:rPr>
        <w:pPrChange w:id="3488" w:author="刘 红宾" w:date="2020-12-14T15:53:00Z">
          <w:pPr/>
        </w:pPrChange>
      </w:pPr>
      <w:del w:id="3489" w:author="刘 红宾" w:date="2020-12-14T15:53:00Z">
        <w:r w:rsidRPr="00923B85" w:rsidDel="00C8067A">
          <w:rPr>
            <w:rFonts w:ascii="Times New Roman" w:hAnsi="Times New Roman" w:cs="Times New Roman"/>
            <w:color w:val="2A2A2A"/>
            <w:szCs w:val="21"/>
            <w:shd w:val="clear" w:color="auto" w:fill="FFFFFF"/>
          </w:rPr>
          <w:delText xml:space="preserve">For metagenome analysis, </w:delText>
        </w:r>
        <w:r w:rsidR="00FB7373" w:rsidRPr="00923B85" w:rsidDel="00C8067A">
          <w:rPr>
            <w:rFonts w:ascii="Times New Roman" w:hAnsi="Times New Roman" w:cs="Times New Roman"/>
            <w:color w:val="2A2A2A"/>
            <w:szCs w:val="21"/>
            <w:shd w:val="clear" w:color="auto" w:fill="FFFFFF"/>
          </w:rPr>
          <w:delText>raw sequencing reads were subjected to quality filtering and barcode trimming using KneadData (</w:delText>
        </w:r>
        <w:r w:rsidR="00892E6C" w:rsidRPr="00923B85" w:rsidDel="00C8067A">
          <w:rPr>
            <w:rFonts w:ascii="Times New Roman" w:hAnsi="Times New Roman" w:cs="Times New Roman"/>
            <w:color w:val="2A2A2A"/>
            <w:szCs w:val="21"/>
            <w:shd w:val="clear" w:color="auto" w:fill="FFFFFF"/>
          </w:rPr>
          <w:delText>v0.5.4</w:delText>
        </w:r>
        <w:r w:rsidR="00FB7373" w:rsidRPr="00923B85" w:rsidDel="00C8067A">
          <w:rPr>
            <w:rFonts w:ascii="Times New Roman" w:hAnsi="Times New Roman" w:cs="Times New Roman"/>
            <w:color w:val="2A2A2A"/>
            <w:szCs w:val="21"/>
            <w:shd w:val="clear" w:color="auto" w:fill="FFFFFF"/>
          </w:rPr>
          <w:delText>) by employing trimmomatic settings of 4-base wide sliding window, with average quality per base &gt;20 and minimum length 90 bp. Reads mapping to the mouse genome were also removed.</w:delText>
        </w:r>
        <w:r w:rsidR="00FB7373" w:rsidRPr="00923B85" w:rsidDel="00C8067A">
          <w:rPr>
            <w:rFonts w:ascii="Times New Roman" w:hAnsi="Times New Roman" w:cs="Times New Roman"/>
            <w:color w:val="000000"/>
            <w:szCs w:val="21"/>
            <w:shd w:val="clear" w:color="auto" w:fill="FFFFFF"/>
          </w:rPr>
          <w:delText xml:space="preserve"> </w:delText>
        </w:r>
        <w:r w:rsidR="003056E5" w:rsidRPr="00923B85" w:rsidDel="00C8067A">
          <w:rPr>
            <w:rFonts w:ascii="Times New Roman" w:hAnsi="Times New Roman" w:cs="Times New Roman"/>
            <w:color w:val="2A2A2A"/>
            <w:szCs w:val="21"/>
            <w:shd w:val="clear" w:color="auto" w:fill="FFFFFF"/>
          </w:rPr>
          <w:delText xml:space="preserve">Kraken2 was run against </w:delText>
        </w:r>
        <w:r w:rsidR="00892E6C" w:rsidRPr="00892E6C" w:rsidDel="00C8067A">
          <w:rPr>
            <w:rFonts w:ascii="Times New Roman" w:hAnsi="Times New Roman" w:cs="Times New Roman"/>
            <w:color w:val="2A2A2A"/>
            <w:szCs w:val="21"/>
            <w:shd w:val="clear" w:color="auto" w:fill="FFFFFF"/>
          </w:rPr>
          <w:delText>genome taxonomy database (GTDB_r89_54k)</w:delText>
        </w:r>
        <w:r w:rsidR="003056E5" w:rsidRPr="00923B85" w:rsidDel="00C8067A">
          <w:rPr>
            <w:rFonts w:ascii="Times New Roman" w:hAnsi="Times New Roman" w:cs="Times New Roman"/>
            <w:color w:val="2A2A2A"/>
            <w:szCs w:val="21"/>
            <w:shd w:val="clear" w:color="auto" w:fill="FFFFFF"/>
          </w:rPr>
          <w:delText xml:space="preserve"> with </w:delText>
        </w:r>
        <w:r w:rsidR="00892E6C" w:rsidDel="00C8067A">
          <w:rPr>
            <w:rFonts w:ascii="Times New Roman" w:hAnsi="Times New Roman" w:cs="Times New Roman"/>
            <w:color w:val="2A2A2A"/>
            <w:szCs w:val="21"/>
            <w:shd w:val="clear" w:color="auto" w:fill="FFFFFF"/>
          </w:rPr>
          <w:delText xml:space="preserve">default </w:delText>
        </w:r>
        <w:r w:rsidR="00892E6C" w:rsidRPr="00892E6C" w:rsidDel="00C8067A">
          <w:rPr>
            <w:rFonts w:ascii="Times New Roman" w:hAnsi="Times New Roman" w:cs="Times New Roman"/>
            <w:color w:val="2A2A2A"/>
            <w:szCs w:val="21"/>
            <w:shd w:val="clear" w:color="auto" w:fill="FFFFFF"/>
          </w:rPr>
          <w:delText>parameters</w:delText>
        </w:r>
        <w:r w:rsidR="003056E5" w:rsidRPr="00923B85" w:rsidDel="00C8067A">
          <w:rPr>
            <w:rFonts w:ascii="Times New Roman" w:hAnsi="Times New Roman" w:cs="Times New Roman"/>
            <w:color w:val="2A2A2A"/>
            <w:szCs w:val="21"/>
            <w:shd w:val="clear" w:color="auto" w:fill="FFFFFF"/>
          </w:rPr>
          <w:delText xml:space="preserve">. Following classification by Kraken2, Bracken was used to re-estimate bacterial abundances at taxonomic levels from species to phylum using a read length parameter of 150. Next, the filtered sequences were assembled into contigs using metaSPAdes with default settings. </w:delText>
        </w:r>
        <w:r w:rsidR="004308F1" w:rsidDel="00C8067A">
          <w:rPr>
            <w:rFonts w:ascii="Times New Roman" w:hAnsi="Times New Roman" w:cs="Times New Roman"/>
            <w:color w:val="2A2A2A"/>
            <w:szCs w:val="21"/>
            <w:shd w:val="clear" w:color="auto" w:fill="FFFFFF"/>
          </w:rPr>
          <w:delText>F</w:delText>
        </w:r>
        <w:r w:rsidR="004308F1" w:rsidRPr="004308F1" w:rsidDel="00C8067A">
          <w:rPr>
            <w:rFonts w:ascii="Times New Roman" w:hAnsi="Times New Roman" w:cs="Times New Roman"/>
            <w:color w:val="2A2A2A"/>
            <w:szCs w:val="21"/>
            <w:shd w:val="clear" w:color="auto" w:fill="FFFFFF"/>
          </w:rPr>
          <w:delText xml:space="preserve">unctional analysis </w:delText>
        </w:r>
        <w:r w:rsidR="004308F1" w:rsidDel="00C8067A">
          <w:rPr>
            <w:rFonts w:ascii="Times New Roman" w:hAnsi="Times New Roman" w:cs="Times New Roman"/>
            <w:color w:val="2A2A2A"/>
            <w:szCs w:val="21"/>
            <w:shd w:val="clear" w:color="auto" w:fill="FFFFFF"/>
          </w:rPr>
          <w:delText xml:space="preserve">of the </w:delText>
        </w:r>
        <w:r w:rsidR="004308F1" w:rsidRPr="00923B85" w:rsidDel="00C8067A">
          <w:rPr>
            <w:rFonts w:ascii="Times New Roman" w:hAnsi="Times New Roman" w:cs="Times New Roman"/>
            <w:color w:val="2A2A2A"/>
            <w:szCs w:val="21"/>
            <w:shd w:val="clear" w:color="auto" w:fill="FFFFFF"/>
          </w:rPr>
          <w:delText>contigs</w:delText>
        </w:r>
        <w:r w:rsidR="004308F1" w:rsidDel="00C8067A">
          <w:rPr>
            <w:rFonts w:ascii="Times New Roman" w:hAnsi="Times New Roman" w:cs="Times New Roman"/>
            <w:color w:val="2A2A2A"/>
            <w:szCs w:val="21"/>
            <w:shd w:val="clear" w:color="auto" w:fill="FFFFFF"/>
          </w:rPr>
          <w:delText xml:space="preserve"> </w:delText>
        </w:r>
        <w:r w:rsidR="004308F1" w:rsidRPr="004308F1" w:rsidDel="00C8067A">
          <w:rPr>
            <w:rFonts w:ascii="Times New Roman" w:hAnsi="Times New Roman" w:cs="Times New Roman"/>
            <w:color w:val="2A2A2A"/>
            <w:szCs w:val="21"/>
            <w:shd w:val="clear" w:color="auto" w:fill="FFFFFF"/>
          </w:rPr>
          <w:delText>was done with DRAM</w:delText>
        </w:r>
        <w:r w:rsidR="004308F1" w:rsidDel="00C8067A">
          <w:rPr>
            <w:rFonts w:ascii="Times New Roman" w:hAnsi="Times New Roman" w:cs="Times New Roman"/>
            <w:color w:val="2A2A2A"/>
            <w:szCs w:val="21"/>
            <w:shd w:val="clear" w:color="auto" w:fill="FFFFFF"/>
          </w:rPr>
          <w:delText xml:space="preserve">. </w:delText>
        </w:r>
        <w:r w:rsidR="003056E5" w:rsidRPr="00923B85" w:rsidDel="00C8067A">
          <w:rPr>
            <w:rFonts w:ascii="Times New Roman" w:hAnsi="Times New Roman" w:cs="Times New Roman"/>
            <w:color w:val="2A2A2A"/>
            <w:szCs w:val="21"/>
            <w:shd w:val="clear" w:color="auto" w:fill="FFFFFF"/>
          </w:rPr>
          <w:delText xml:space="preserve">Putative genes were then predicted on contigs longer than 200 base pairs using Prodigal under metagenome mode (-p meta). </w:delText>
        </w:r>
        <w:r w:rsidR="008A1ECC" w:rsidRPr="00923B85" w:rsidDel="00C8067A">
          <w:rPr>
            <w:rFonts w:ascii="Times New Roman" w:hAnsi="Times New Roman" w:cs="Times New Roman"/>
            <w:color w:val="2A2A2A"/>
            <w:szCs w:val="21"/>
            <w:shd w:val="clear" w:color="auto" w:fill="FFFFFF"/>
          </w:rPr>
          <w:delText xml:space="preserve">A non-redundant gene catalogue was constructed with CD-HIT using the parameters “-c 0.95 –aS 0.9”. </w:delText>
        </w:r>
        <w:r w:rsidR="003056E5" w:rsidRPr="00923B85" w:rsidDel="00C8067A">
          <w:rPr>
            <w:rFonts w:ascii="Times New Roman" w:hAnsi="Times New Roman" w:cs="Times New Roman"/>
            <w:color w:val="2A2A2A"/>
            <w:szCs w:val="21"/>
            <w:shd w:val="clear" w:color="auto" w:fill="FFFFFF"/>
          </w:rPr>
          <w:delText xml:space="preserve">The abundance of each predicted gene was evaluated by mapping reads back with KMA algorithm and then normalized with the following equation: RPM = 1M × (mapped reads/gene length)/(sum of mapped reads/gene length). </w:delText>
        </w:r>
        <w:r w:rsidR="00D364C7" w:rsidRPr="00D364C7" w:rsidDel="00C8067A">
          <w:rPr>
            <w:rFonts w:ascii="Times New Roman" w:hAnsi="Times New Roman" w:cs="Times New Roman"/>
            <w:color w:val="2A2A2A"/>
            <w:szCs w:val="21"/>
            <w:shd w:val="clear" w:color="auto" w:fill="FFFFFF"/>
          </w:rPr>
          <w:delText xml:space="preserve">All the genes were clustered into </w:delText>
        </w:r>
        <w:r w:rsidR="00D35722" w:rsidRPr="00D35722" w:rsidDel="00C8067A">
          <w:rPr>
            <w:rFonts w:ascii="Times New Roman" w:hAnsi="Times New Roman" w:cs="Times New Roman"/>
            <w:color w:val="2A2A2A"/>
            <w:szCs w:val="21"/>
            <w:shd w:val="clear" w:color="auto" w:fill="FFFFFF"/>
          </w:rPr>
          <w:delText>Co-Abundance Group</w:delText>
        </w:r>
        <w:r w:rsidR="00D35722" w:rsidDel="00C8067A">
          <w:rPr>
            <w:rFonts w:ascii="Times New Roman" w:hAnsi="Times New Roman" w:cs="Times New Roman"/>
            <w:color w:val="2A2A2A"/>
            <w:szCs w:val="21"/>
            <w:shd w:val="clear" w:color="auto" w:fill="FFFFFF"/>
          </w:rPr>
          <w:delText>s (</w:delText>
        </w:r>
        <w:r w:rsidR="00D364C7" w:rsidRPr="00D364C7" w:rsidDel="00C8067A">
          <w:rPr>
            <w:rFonts w:ascii="Times New Roman" w:hAnsi="Times New Roman" w:cs="Times New Roman"/>
            <w:color w:val="2A2A2A"/>
            <w:szCs w:val="21"/>
            <w:shd w:val="clear" w:color="auto" w:fill="FFFFFF"/>
          </w:rPr>
          <w:delText>CAGs</w:delText>
        </w:r>
        <w:r w:rsidR="00D35722" w:rsidDel="00C8067A">
          <w:rPr>
            <w:rFonts w:ascii="Times New Roman" w:hAnsi="Times New Roman" w:cs="Times New Roman"/>
            <w:color w:val="2A2A2A"/>
            <w:szCs w:val="21"/>
            <w:shd w:val="clear" w:color="auto" w:fill="FFFFFF"/>
          </w:rPr>
          <w:delText>)</w:delText>
        </w:r>
        <w:r w:rsidR="00D364C7" w:rsidRPr="00D364C7" w:rsidDel="00C8067A">
          <w:rPr>
            <w:rFonts w:ascii="Times New Roman" w:hAnsi="Times New Roman" w:cs="Times New Roman"/>
            <w:color w:val="2A2A2A"/>
            <w:szCs w:val="21"/>
            <w:shd w:val="clear" w:color="auto" w:fill="FFFFFF"/>
          </w:rPr>
          <w:delText xml:space="preserve"> based</w:delText>
        </w:r>
        <w:r w:rsidR="00D364C7" w:rsidDel="00C8067A">
          <w:rPr>
            <w:rFonts w:ascii="Times New Roman" w:hAnsi="Times New Roman" w:cs="Times New Roman" w:hint="eastAsia"/>
            <w:color w:val="2A2A2A"/>
            <w:szCs w:val="21"/>
            <w:shd w:val="clear" w:color="auto" w:fill="FFFFFF"/>
          </w:rPr>
          <w:delText xml:space="preserve"> </w:delText>
        </w:r>
        <w:r w:rsidR="00D364C7" w:rsidRPr="00D364C7" w:rsidDel="00C8067A">
          <w:rPr>
            <w:rFonts w:ascii="Times New Roman" w:hAnsi="Times New Roman" w:cs="Times New Roman"/>
            <w:color w:val="2A2A2A"/>
            <w:szCs w:val="21"/>
            <w:shd w:val="clear" w:color="auto" w:fill="FFFFFF"/>
          </w:rPr>
          <w:delText xml:space="preserve">on their abundance as </w:delText>
        </w:r>
        <w:r w:rsidR="00D364C7" w:rsidDel="00C8067A">
          <w:rPr>
            <w:rFonts w:ascii="Times New Roman" w:hAnsi="Times New Roman" w:cs="Times New Roman"/>
            <w:color w:val="2A2A2A"/>
            <w:szCs w:val="21"/>
            <w:shd w:val="clear" w:color="auto" w:fill="FFFFFF"/>
          </w:rPr>
          <w:delText xml:space="preserve">previously </w:delText>
        </w:r>
        <w:r w:rsidR="00D364C7" w:rsidRPr="00D364C7" w:rsidDel="00C8067A">
          <w:rPr>
            <w:rFonts w:ascii="Times New Roman" w:hAnsi="Times New Roman" w:cs="Times New Roman"/>
            <w:color w:val="2A2A2A"/>
            <w:szCs w:val="21"/>
            <w:shd w:val="clear" w:color="auto" w:fill="FFFFFF"/>
          </w:rPr>
          <w:delText>described.</w:delText>
        </w:r>
        <w:r w:rsidR="00D364C7" w:rsidDel="00C8067A">
          <w:rPr>
            <w:rFonts w:ascii="Times New Roman" w:hAnsi="Times New Roman" w:cs="Times New Roman"/>
            <w:color w:val="2A2A2A"/>
            <w:szCs w:val="21"/>
            <w:shd w:val="clear" w:color="auto" w:fill="FFFFFF"/>
          </w:rPr>
          <w:delText xml:space="preserve"> </w:delText>
        </w:r>
        <w:r w:rsidR="003056E5" w:rsidRPr="00923B85" w:rsidDel="00C8067A">
          <w:rPr>
            <w:rFonts w:ascii="Times New Roman" w:hAnsi="Times New Roman" w:cs="Times New Roman"/>
            <w:color w:val="2A2A2A"/>
            <w:szCs w:val="21"/>
            <w:shd w:val="clear" w:color="auto" w:fill="FFFFFF"/>
          </w:rPr>
          <w:delText xml:space="preserve">For all the predicted genes, CAZymes were annotated using hmmsearch against the dbCAN database </w:delText>
        </w:r>
        <w:r w:rsidR="00171EF8" w:rsidDel="00C8067A">
          <w:rPr>
            <w:rFonts w:ascii="Times New Roman" w:hAnsi="Times New Roman" w:cs="Times New Roman"/>
            <w:color w:val="2A2A2A"/>
            <w:szCs w:val="21"/>
            <w:shd w:val="clear" w:color="auto" w:fill="FFFFFF"/>
          </w:rPr>
          <w:delText xml:space="preserve">V9 </w:delText>
        </w:r>
        <w:r w:rsidR="003056E5" w:rsidRPr="00923B85" w:rsidDel="00C8067A">
          <w:rPr>
            <w:rFonts w:ascii="Times New Roman" w:hAnsi="Times New Roman" w:cs="Times New Roman"/>
            <w:color w:val="2A2A2A"/>
            <w:szCs w:val="21"/>
            <w:shd w:val="clear" w:color="auto" w:fill="FFFFFF"/>
          </w:rPr>
          <w:delText>(e value &lt;1 × 10−10; coverage &gt;0.3). The</w:delText>
        </w:r>
        <w:r w:rsidR="008A1ECC" w:rsidRPr="00923B85" w:rsidDel="00C8067A">
          <w:rPr>
            <w:rFonts w:ascii="Times New Roman" w:hAnsi="Times New Roman" w:cs="Times New Roman"/>
            <w:color w:val="2A2A2A"/>
            <w:szCs w:val="21"/>
            <w:shd w:val="clear" w:color="auto" w:fill="FFFFFF"/>
          </w:rPr>
          <w:delText xml:space="preserve"> </w:delText>
        </w:r>
        <w:r w:rsidR="003056E5" w:rsidRPr="00923B85" w:rsidDel="00C8067A">
          <w:rPr>
            <w:rFonts w:ascii="Times New Roman" w:hAnsi="Times New Roman" w:cs="Times New Roman"/>
            <w:color w:val="2A2A2A"/>
            <w:szCs w:val="21"/>
            <w:shd w:val="clear" w:color="auto" w:fill="FFFFFF"/>
          </w:rPr>
          <w:delText>domain with the highest coverage was selected for sequences overlapping multiple CAZyme domains.</w:delText>
        </w:r>
        <w:r w:rsidR="00D364C7" w:rsidDel="00C8067A">
          <w:rPr>
            <w:rFonts w:ascii="Times New Roman" w:hAnsi="Times New Roman" w:cs="Times New Roman"/>
            <w:color w:val="2A2A2A"/>
            <w:szCs w:val="21"/>
            <w:shd w:val="clear" w:color="auto" w:fill="FFFFFF"/>
          </w:rPr>
          <w:delText xml:space="preserve"> </w:delText>
        </w:r>
      </w:del>
    </w:p>
    <w:p w14:paraId="23738607" w14:textId="367D8ED0" w:rsidR="003056E5" w:rsidRPr="00923B85" w:rsidDel="00C8067A" w:rsidRDefault="003056E5">
      <w:pPr>
        <w:widowControl/>
        <w:jc w:val="left"/>
        <w:rPr>
          <w:del w:id="3490" w:author="刘 红宾" w:date="2020-12-14T15:53:00Z"/>
          <w:rFonts w:ascii="Times New Roman" w:hAnsi="Times New Roman" w:cs="Times New Roman"/>
          <w:color w:val="2A2A2A"/>
          <w:szCs w:val="21"/>
          <w:shd w:val="clear" w:color="auto" w:fill="FFFFFF"/>
        </w:rPr>
        <w:pPrChange w:id="3491" w:author="刘 红宾" w:date="2020-12-14T15:53:00Z">
          <w:pPr/>
        </w:pPrChange>
      </w:pPr>
    </w:p>
    <w:p w14:paraId="7F098338" w14:textId="6E56DAB1" w:rsidR="003056E5" w:rsidRPr="00923B85" w:rsidDel="00C8067A" w:rsidRDefault="00AB41E9">
      <w:pPr>
        <w:widowControl/>
        <w:jc w:val="left"/>
        <w:rPr>
          <w:del w:id="3492" w:author="刘 红宾" w:date="2020-12-14T15:53:00Z"/>
          <w:rFonts w:ascii="Times New Roman" w:hAnsi="Times New Roman" w:cs="Times New Roman"/>
          <w:color w:val="2A2A2A"/>
          <w:szCs w:val="21"/>
          <w:shd w:val="clear" w:color="auto" w:fill="FFFFFF"/>
        </w:rPr>
        <w:pPrChange w:id="3493" w:author="刘 红宾" w:date="2020-12-14T15:53:00Z">
          <w:pPr/>
        </w:pPrChange>
      </w:pPr>
      <w:del w:id="3494" w:author="刘 红宾" w:date="2020-12-14T15:53:00Z">
        <w:r w:rsidRPr="00AB41E9" w:rsidDel="00C8067A">
          <w:rPr>
            <w:rFonts w:ascii="Times New Roman" w:hAnsi="Times New Roman" w:cs="Times New Roman"/>
            <w:i/>
            <w:iCs/>
            <w:color w:val="2A2A2A"/>
            <w:szCs w:val="21"/>
            <w:shd w:val="clear" w:color="auto" w:fill="FFFFFF"/>
          </w:rPr>
          <w:delText>Statistical analysis</w:delText>
        </w:r>
      </w:del>
    </w:p>
    <w:p w14:paraId="242F6F22" w14:textId="3111CE02" w:rsidR="00213C93" w:rsidDel="00C8067A" w:rsidRDefault="00FA752C">
      <w:pPr>
        <w:widowControl/>
        <w:jc w:val="left"/>
        <w:rPr>
          <w:del w:id="3495" w:author="刘 红宾" w:date="2020-12-14T15:53:00Z"/>
          <w:rFonts w:ascii="Times New Roman" w:hAnsi="Times New Roman" w:cs="Times New Roman"/>
          <w:color w:val="2A2A2A"/>
          <w:szCs w:val="21"/>
          <w:shd w:val="clear" w:color="auto" w:fill="FFFFFF"/>
        </w:rPr>
        <w:pPrChange w:id="3496" w:author="刘 红宾" w:date="2020-12-14T15:53:00Z">
          <w:pPr/>
        </w:pPrChange>
      </w:pPr>
      <w:del w:id="3497" w:author="刘 红宾" w:date="2020-12-14T15:53:00Z">
        <w:r w:rsidRPr="00FA752C" w:rsidDel="00C8067A">
          <w:rPr>
            <w:rFonts w:ascii="Times New Roman" w:hAnsi="Times New Roman" w:cs="Times New Roman"/>
            <w:color w:val="2A2A2A"/>
            <w:szCs w:val="21"/>
            <w:shd w:val="clear" w:color="auto" w:fill="FFFFFF"/>
          </w:rPr>
          <w:delText xml:space="preserve">R packages </w:delText>
        </w:r>
        <w:r w:rsidR="00AA3595" w:rsidRPr="00AA3595" w:rsidDel="00C8067A">
          <w:rPr>
            <w:rFonts w:ascii="Times New Roman" w:hAnsi="Times New Roman" w:cs="Times New Roman"/>
            <w:i/>
            <w:iCs/>
            <w:color w:val="2A2A2A"/>
            <w:szCs w:val="21"/>
            <w:shd w:val="clear" w:color="auto" w:fill="FFFFFF"/>
          </w:rPr>
          <w:delText>qiime2R</w:delText>
        </w:r>
        <w:r w:rsidR="00AA3595" w:rsidDel="00C8067A">
          <w:rPr>
            <w:rFonts w:ascii="Times New Roman" w:hAnsi="Times New Roman" w:cs="Times New Roman"/>
            <w:color w:val="2A2A2A"/>
            <w:szCs w:val="21"/>
            <w:shd w:val="clear" w:color="auto" w:fill="FFFFFF"/>
          </w:rPr>
          <w:delText>,</w:delText>
        </w:r>
        <w:r w:rsidR="00AA3595" w:rsidRPr="00AA3595" w:rsidDel="00C8067A">
          <w:rPr>
            <w:rFonts w:ascii="Times New Roman" w:hAnsi="Times New Roman" w:cs="Times New Roman"/>
            <w:color w:val="2A2A2A"/>
            <w:szCs w:val="21"/>
            <w:shd w:val="clear" w:color="auto" w:fill="FFFFFF"/>
          </w:rPr>
          <w:delText xml:space="preserve"> </w:delText>
        </w:r>
        <w:r w:rsidR="00AA3595" w:rsidRPr="00AA3595" w:rsidDel="00C8067A">
          <w:rPr>
            <w:rFonts w:ascii="Times New Roman" w:hAnsi="Times New Roman" w:cs="Times New Roman"/>
            <w:i/>
            <w:iCs/>
            <w:color w:val="2A2A2A"/>
            <w:szCs w:val="21"/>
            <w:shd w:val="clear" w:color="auto" w:fill="FFFFFF"/>
          </w:rPr>
          <w:delText>ANCOM</w:delText>
        </w:r>
        <w:r w:rsidR="00AA3595"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phyloseq</w:delText>
        </w:r>
        <w:r w:rsidRPr="00FA752C"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DESeq2</w:delText>
        </w:r>
        <w:r w:rsidRPr="00FA752C"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RandomForests</w:delText>
        </w:r>
        <w:r w:rsidRPr="00FA752C"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vegan</w:delText>
        </w:r>
        <w:r w:rsidRPr="00FA752C"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cluster</w:delText>
        </w:r>
        <w:r w:rsidRPr="00FA752C"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ggpubr</w:delText>
        </w:r>
        <w:r w:rsidRPr="00FA752C"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ggtern</w:delText>
        </w:r>
        <w:r w:rsidDel="00C8067A">
          <w:rPr>
            <w:rFonts w:ascii="Times New Roman" w:hAnsi="Times New Roman" w:cs="Times New Roman"/>
            <w:color w:val="2A2A2A"/>
            <w:szCs w:val="21"/>
            <w:shd w:val="clear" w:color="auto" w:fill="FFFFFF"/>
          </w:rPr>
          <w:delText>,</w:delText>
        </w:r>
        <w:r w:rsidRPr="00FA752C"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rstatix</w:delText>
        </w:r>
        <w:r w:rsidRPr="00FA752C" w:rsidDel="00C8067A">
          <w:rPr>
            <w:rFonts w:ascii="Times New Roman" w:hAnsi="Times New Roman" w:cs="Times New Roman"/>
            <w:color w:val="2A2A2A"/>
            <w:szCs w:val="21"/>
            <w:shd w:val="clear" w:color="auto" w:fill="FFFFFF"/>
          </w:rPr>
          <w:delText xml:space="preserve">, and </w:delText>
        </w:r>
        <w:r w:rsidRPr="00FA752C" w:rsidDel="00C8067A">
          <w:rPr>
            <w:rFonts w:ascii="Times New Roman" w:hAnsi="Times New Roman" w:cs="Times New Roman"/>
            <w:i/>
            <w:iCs/>
            <w:color w:val="2A2A2A"/>
            <w:szCs w:val="21"/>
            <w:shd w:val="clear" w:color="auto" w:fill="FFFFFF"/>
          </w:rPr>
          <w:delText>ggplot2</w:delText>
        </w:r>
        <w:r w:rsidRPr="00FA752C" w:rsidDel="00C8067A">
          <w:rPr>
            <w:rFonts w:ascii="Times New Roman" w:hAnsi="Times New Roman" w:cs="Times New Roman"/>
            <w:color w:val="2A2A2A"/>
            <w:szCs w:val="21"/>
            <w:shd w:val="clear" w:color="auto" w:fill="FFFFFF"/>
          </w:rPr>
          <w:delText xml:space="preserve"> were used for normalization, analyses, and visualization. For normally distributed continuous</w:delText>
        </w:r>
        <w:r w:rsidDel="00C8067A">
          <w:rPr>
            <w:rFonts w:ascii="Times New Roman" w:hAnsi="Times New Roman" w:cs="Times New Roman" w:hint="eastAsia"/>
            <w:color w:val="2A2A2A"/>
            <w:szCs w:val="21"/>
            <w:shd w:val="clear" w:color="auto" w:fill="FFFFFF"/>
          </w:rPr>
          <w:delText xml:space="preserve"> </w:delText>
        </w:r>
        <w:r w:rsidRPr="00FA752C" w:rsidDel="00C8067A">
          <w:rPr>
            <w:rFonts w:ascii="Times New Roman" w:hAnsi="Times New Roman" w:cs="Times New Roman"/>
            <w:color w:val="2A2A2A"/>
            <w:szCs w:val="21"/>
            <w:shd w:val="clear" w:color="auto" w:fill="FFFFFF"/>
          </w:rPr>
          <w:delText>variables, the mean values were examined using an unpaired</w:delText>
        </w:r>
        <w:r w:rsidDel="00C8067A">
          <w:rPr>
            <w:rFonts w:ascii="Times New Roman" w:hAnsi="Times New Roman" w:cs="Times New Roman" w:hint="eastAsia"/>
            <w:color w:val="2A2A2A"/>
            <w:szCs w:val="21"/>
            <w:shd w:val="clear" w:color="auto" w:fill="FFFFFF"/>
          </w:rPr>
          <w:delText xml:space="preserve"> </w:delText>
        </w:r>
        <w:r w:rsidRPr="00FA752C" w:rsidDel="00C8067A">
          <w:rPr>
            <w:rFonts w:ascii="Times New Roman" w:hAnsi="Times New Roman" w:cs="Times New Roman"/>
            <w:color w:val="2A2A2A"/>
            <w:szCs w:val="21"/>
            <w:shd w:val="clear" w:color="auto" w:fill="FFFFFF"/>
          </w:rPr>
          <w:delText xml:space="preserve">Student’s t test or </w:delText>
        </w:r>
        <w:r w:rsidR="003B7BE0" w:rsidDel="00C8067A">
          <w:rPr>
            <w:rFonts w:ascii="Times New Roman" w:hAnsi="Times New Roman" w:cs="Times New Roman"/>
            <w:color w:val="2A2A2A"/>
            <w:szCs w:val="21"/>
            <w:shd w:val="clear" w:color="auto" w:fill="FFFFFF"/>
          </w:rPr>
          <w:delText>One</w:delText>
        </w:r>
        <w:r w:rsidRPr="00FA752C" w:rsidDel="00C8067A">
          <w:rPr>
            <w:rFonts w:ascii="Times New Roman" w:hAnsi="Times New Roman" w:cs="Times New Roman"/>
            <w:color w:val="2A2A2A"/>
            <w:szCs w:val="21"/>
            <w:shd w:val="clear" w:color="auto" w:fill="FFFFFF"/>
          </w:rPr>
          <w:delText>-way ANOVA with Tukey’s post hoc test. The</w:delText>
        </w:r>
        <w:r w:rsidDel="00C8067A">
          <w:rPr>
            <w:rFonts w:ascii="Times New Roman" w:hAnsi="Times New Roman" w:cs="Times New Roman" w:hint="eastAsia"/>
            <w:color w:val="2A2A2A"/>
            <w:szCs w:val="21"/>
            <w:shd w:val="clear" w:color="auto" w:fill="FFFFFF"/>
          </w:rPr>
          <w:delText xml:space="preserve"> </w:delText>
        </w:r>
        <w:r w:rsidRPr="00FA752C" w:rsidDel="00C8067A">
          <w:rPr>
            <w:rFonts w:ascii="Times New Roman" w:hAnsi="Times New Roman" w:cs="Times New Roman"/>
            <w:color w:val="2A2A2A"/>
            <w:szCs w:val="21"/>
            <w:shd w:val="clear" w:color="auto" w:fill="FFFFFF"/>
          </w:rPr>
          <w:delText xml:space="preserve">level of significance was set at </w:delText>
        </w:r>
        <w:r w:rsidRPr="00FA752C" w:rsidDel="00C8067A">
          <w:rPr>
            <w:rFonts w:ascii="Times New Roman" w:hAnsi="Times New Roman" w:cs="Times New Roman"/>
            <w:i/>
            <w:iCs/>
            <w:color w:val="2A2A2A"/>
            <w:szCs w:val="21"/>
            <w:shd w:val="clear" w:color="auto" w:fill="FFFFFF"/>
          </w:rPr>
          <w:delText>P</w:delText>
        </w:r>
        <w:r w:rsidDel="00C8067A">
          <w:rPr>
            <w:rFonts w:ascii="Times New Roman" w:hAnsi="Times New Roman" w:cs="Times New Roman"/>
            <w:color w:val="2A2A2A"/>
            <w:szCs w:val="21"/>
            <w:shd w:val="clear" w:color="auto" w:fill="FFFFFF"/>
          </w:rPr>
          <w:delText>&lt;</w:delText>
        </w:r>
        <w:r w:rsidRPr="00FA752C" w:rsidDel="00C8067A">
          <w:rPr>
            <w:rFonts w:ascii="Times New Roman" w:hAnsi="Times New Roman" w:cs="Times New Roman"/>
            <w:color w:val="2A2A2A"/>
            <w:szCs w:val="21"/>
            <w:shd w:val="clear" w:color="auto" w:fill="FFFFFF"/>
          </w:rPr>
          <w:delText>0.05.</w:delText>
        </w:r>
        <w:r w:rsidDel="00C8067A">
          <w:rPr>
            <w:rFonts w:ascii="Times New Roman" w:hAnsi="Times New Roman" w:cs="Times New Roman"/>
            <w:color w:val="2A2A2A"/>
            <w:szCs w:val="21"/>
            <w:shd w:val="clear" w:color="auto" w:fill="FFFFFF"/>
          </w:rPr>
          <w:delText xml:space="preserve"> </w:delText>
        </w:r>
        <w:r w:rsidR="003B7BE0" w:rsidDel="00C8067A">
          <w:rPr>
            <w:rFonts w:ascii="Times New Roman" w:hAnsi="Times New Roman" w:cs="Times New Roman"/>
            <w:color w:val="2A2A2A"/>
            <w:szCs w:val="21"/>
            <w:shd w:val="clear" w:color="auto" w:fill="FFFFFF"/>
          </w:rPr>
          <w:delText>Differen</w:delText>
        </w:r>
        <w:r w:rsidR="00FE4108" w:rsidDel="00C8067A">
          <w:rPr>
            <w:rFonts w:ascii="Times New Roman" w:hAnsi="Times New Roman" w:cs="Times New Roman"/>
            <w:color w:val="2A2A2A"/>
            <w:szCs w:val="21"/>
            <w:shd w:val="clear" w:color="auto" w:fill="FFFFFF"/>
          </w:rPr>
          <w:delText>tial</w:delText>
        </w:r>
        <w:r w:rsidR="003B7BE0" w:rsidDel="00C8067A">
          <w:rPr>
            <w:rFonts w:ascii="Times New Roman" w:hAnsi="Times New Roman" w:cs="Times New Roman"/>
            <w:color w:val="2A2A2A"/>
            <w:szCs w:val="21"/>
            <w:shd w:val="clear" w:color="auto" w:fill="FFFFFF"/>
          </w:rPr>
          <w:delText xml:space="preserve"> CAZY genes and </w:delText>
        </w:r>
        <w:r w:rsidR="003B7BE0" w:rsidRPr="003B7BE0" w:rsidDel="00C8067A">
          <w:rPr>
            <w:rFonts w:ascii="Times New Roman" w:hAnsi="Times New Roman" w:cs="Times New Roman"/>
            <w:color w:val="2A2A2A"/>
            <w:szCs w:val="21"/>
            <w:shd w:val="clear" w:color="auto" w:fill="FFFFFF"/>
          </w:rPr>
          <w:delText xml:space="preserve">bacterial CAGs </w:delText>
        </w:r>
        <w:r w:rsidR="003B7BE0" w:rsidDel="00C8067A">
          <w:rPr>
            <w:rFonts w:ascii="Times New Roman" w:hAnsi="Times New Roman" w:cs="Times New Roman"/>
            <w:color w:val="2A2A2A"/>
            <w:szCs w:val="21"/>
            <w:shd w:val="clear" w:color="auto" w:fill="FFFFFF"/>
          </w:rPr>
          <w:delText xml:space="preserve">between time points </w:delText>
        </w:r>
        <w:r w:rsidR="003B7BE0" w:rsidRPr="003B7BE0" w:rsidDel="00C8067A">
          <w:rPr>
            <w:rFonts w:ascii="Times New Roman" w:hAnsi="Times New Roman" w:cs="Times New Roman"/>
            <w:color w:val="2A2A2A"/>
            <w:szCs w:val="21"/>
            <w:shd w:val="clear" w:color="auto" w:fill="FFFFFF"/>
          </w:rPr>
          <w:delText>were identified using</w:delText>
        </w:r>
        <w:r w:rsidR="003B7BE0" w:rsidDel="00C8067A">
          <w:rPr>
            <w:rFonts w:ascii="Times New Roman" w:hAnsi="Times New Roman" w:cs="Times New Roman"/>
            <w:color w:val="2A2A2A"/>
            <w:szCs w:val="21"/>
            <w:shd w:val="clear" w:color="auto" w:fill="FFFFFF"/>
          </w:rPr>
          <w:delText xml:space="preserve"> </w:delText>
        </w:r>
        <w:r w:rsidR="003B7BE0" w:rsidRPr="003B7BE0" w:rsidDel="00C8067A">
          <w:rPr>
            <w:rFonts w:ascii="Times New Roman" w:hAnsi="Times New Roman" w:cs="Times New Roman"/>
            <w:color w:val="2A2A2A"/>
            <w:szCs w:val="21"/>
            <w:shd w:val="clear" w:color="auto" w:fill="FFFFFF"/>
          </w:rPr>
          <w:delText>Wilcoxon matched-pair signed-rank tests (two-tailed) followed by FDR corrections.</w:delText>
        </w:r>
        <w:r w:rsidR="00AA3595" w:rsidDel="00C8067A">
          <w:rPr>
            <w:rFonts w:ascii="Times New Roman" w:hAnsi="Times New Roman" w:cs="Times New Roman"/>
            <w:color w:val="2A2A2A"/>
            <w:szCs w:val="21"/>
            <w:shd w:val="clear" w:color="auto" w:fill="FFFFFF"/>
          </w:rPr>
          <w:delText xml:space="preserve"> </w:delText>
        </w:r>
        <w:r w:rsidR="00213C93" w:rsidRPr="00213C93" w:rsidDel="00C8067A">
          <w:rPr>
            <w:rFonts w:ascii="Times New Roman" w:hAnsi="Times New Roman" w:cs="Times New Roman"/>
            <w:color w:val="2A2A2A"/>
            <w:szCs w:val="21"/>
            <w:shd w:val="clear" w:color="auto" w:fill="FFFFFF"/>
          </w:rPr>
          <w:delText>Linear discriminant analysis effect size (LEfSe), a method for</w:delText>
        </w:r>
        <w:r w:rsidR="00213C93" w:rsidDel="00C8067A">
          <w:rPr>
            <w:rFonts w:ascii="Times New Roman" w:hAnsi="Times New Roman" w:cs="Times New Roman" w:hint="eastAsia"/>
            <w:color w:val="2A2A2A"/>
            <w:szCs w:val="21"/>
            <w:shd w:val="clear" w:color="auto" w:fill="FFFFFF"/>
          </w:rPr>
          <w:delText xml:space="preserve"> </w:delText>
        </w:r>
        <w:r w:rsidR="00213C93" w:rsidRPr="00213C93" w:rsidDel="00C8067A">
          <w:rPr>
            <w:rFonts w:ascii="Times New Roman" w:hAnsi="Times New Roman" w:cs="Times New Roman"/>
            <w:color w:val="2A2A2A"/>
            <w:szCs w:val="21"/>
            <w:shd w:val="clear" w:color="auto" w:fill="FFFFFF"/>
          </w:rPr>
          <w:delText xml:space="preserve">biomarker discovery, was used to determine taxa that best characterize </w:delText>
        </w:r>
        <w:r w:rsidR="00213C93" w:rsidDel="00C8067A">
          <w:rPr>
            <w:rFonts w:ascii="Times New Roman" w:hAnsi="Times New Roman" w:cs="Times New Roman"/>
            <w:color w:val="2A2A2A"/>
            <w:szCs w:val="21"/>
            <w:shd w:val="clear" w:color="auto" w:fill="FFFFFF"/>
          </w:rPr>
          <w:delText>the gut microbiome of different vendors</w:delText>
        </w:r>
        <w:r w:rsidR="00213C93" w:rsidRPr="00213C93" w:rsidDel="00C8067A">
          <w:rPr>
            <w:rFonts w:ascii="Times New Roman" w:hAnsi="Times New Roman" w:cs="Times New Roman"/>
            <w:color w:val="2A2A2A"/>
            <w:szCs w:val="21"/>
            <w:shd w:val="clear" w:color="auto" w:fill="FFFFFF"/>
          </w:rPr>
          <w:delText>.</w:delText>
        </w:r>
        <w:r w:rsidR="00F53F71" w:rsidDel="00C8067A">
          <w:rPr>
            <w:rFonts w:ascii="Times New Roman" w:hAnsi="Times New Roman" w:cs="Times New Roman"/>
            <w:color w:val="2A2A2A"/>
            <w:szCs w:val="21"/>
            <w:shd w:val="clear" w:color="auto" w:fill="FFFFFF"/>
          </w:rPr>
          <w:delText xml:space="preserve"> </w:delText>
        </w:r>
      </w:del>
    </w:p>
    <w:bookmarkEnd w:id="3444"/>
    <w:p w14:paraId="04ECD5D0" w14:textId="4F8D0C59" w:rsidR="00213C93" w:rsidRPr="00213C93" w:rsidDel="00C8067A" w:rsidRDefault="00213C93">
      <w:pPr>
        <w:widowControl/>
        <w:jc w:val="left"/>
        <w:rPr>
          <w:del w:id="3498" w:author="刘 红宾" w:date="2020-12-14T15:53:00Z"/>
          <w:rFonts w:ascii="Times New Roman" w:hAnsi="Times New Roman" w:cs="Times New Roman"/>
          <w:color w:val="2A2A2A"/>
          <w:szCs w:val="21"/>
          <w:shd w:val="clear" w:color="auto" w:fill="FFFFFF"/>
        </w:rPr>
        <w:pPrChange w:id="3499" w:author="刘 红宾" w:date="2020-12-14T15:53:00Z">
          <w:pPr/>
        </w:pPrChange>
      </w:pPr>
    </w:p>
    <w:p w14:paraId="708D36BE" w14:textId="0DE7FFCB" w:rsidR="003B7BE0" w:rsidDel="00C8067A" w:rsidRDefault="00AA3595">
      <w:pPr>
        <w:widowControl/>
        <w:jc w:val="left"/>
        <w:rPr>
          <w:del w:id="3500" w:author="刘 红宾" w:date="2020-12-14T15:53:00Z"/>
          <w:rFonts w:ascii="Times New Roman" w:hAnsi="Times New Roman" w:cs="Times New Roman"/>
          <w:color w:val="2A2A2A"/>
          <w:szCs w:val="21"/>
          <w:shd w:val="clear" w:color="auto" w:fill="FFFFFF"/>
        </w:rPr>
        <w:pPrChange w:id="3501" w:author="刘 红宾" w:date="2020-12-14T15:53:00Z">
          <w:pPr/>
        </w:pPrChange>
      </w:pPr>
      <w:del w:id="3502" w:author="刘 红宾" w:date="2020-12-14T15:53:00Z">
        <w:r w:rsidRPr="00AA3595" w:rsidDel="00C8067A">
          <w:rPr>
            <w:rFonts w:ascii="Times New Roman" w:hAnsi="Times New Roman" w:cs="Times New Roman"/>
            <w:color w:val="2A2A2A"/>
            <w:szCs w:val="21"/>
            <w:shd w:val="clear" w:color="auto" w:fill="FFFFFF"/>
          </w:rPr>
          <w:delText>The</w:delText>
        </w:r>
        <w:r w:rsidDel="00C8067A">
          <w:rPr>
            <w:rFonts w:ascii="Times New Roman" w:hAnsi="Times New Roman" w:cs="Times New Roman"/>
            <w:color w:val="2A2A2A"/>
            <w:szCs w:val="21"/>
            <w:shd w:val="clear" w:color="auto" w:fill="FFFFFF"/>
          </w:rPr>
          <w:delText xml:space="preserve"> </w:delText>
        </w:r>
        <w:r w:rsidRPr="00AA3595" w:rsidDel="00C8067A">
          <w:rPr>
            <w:rFonts w:ascii="Times New Roman" w:hAnsi="Times New Roman" w:cs="Times New Roman"/>
            <w:color w:val="2A2A2A"/>
            <w:szCs w:val="21"/>
            <w:shd w:val="clear" w:color="auto" w:fill="FFFFFF"/>
          </w:rPr>
          <w:delText>linear discriminant analysis effect size was used to identify the CAZy families</w:delText>
        </w:r>
        <w:r w:rsidDel="00C8067A">
          <w:rPr>
            <w:rFonts w:ascii="Times New Roman" w:hAnsi="Times New Roman" w:cs="Times New Roman"/>
            <w:color w:val="2A2A2A"/>
            <w:szCs w:val="21"/>
            <w:shd w:val="clear" w:color="auto" w:fill="FFFFFF"/>
          </w:rPr>
          <w:delText xml:space="preserve"> </w:delText>
        </w:r>
        <w:r w:rsidRPr="00AA3595" w:rsidDel="00C8067A">
          <w:rPr>
            <w:rFonts w:ascii="Times New Roman" w:hAnsi="Times New Roman" w:cs="Times New Roman"/>
            <w:color w:val="2A2A2A"/>
            <w:szCs w:val="21"/>
            <w:shd w:val="clear" w:color="auto" w:fill="FFFFFF"/>
          </w:rPr>
          <w:delText>that were significantly different between W and U groups after the interventions.</w:delText>
        </w:r>
        <w:r w:rsidDel="00C8067A">
          <w:rPr>
            <w:rFonts w:ascii="Times New Roman" w:hAnsi="Times New Roman" w:cs="Times New Roman"/>
            <w:color w:val="2A2A2A"/>
            <w:szCs w:val="21"/>
            <w:shd w:val="clear" w:color="auto" w:fill="FFFFFF"/>
          </w:rPr>
          <w:delText xml:space="preserve"> </w:delText>
        </w:r>
      </w:del>
    </w:p>
    <w:p w14:paraId="0E8EDB5D" w14:textId="184CC838" w:rsidR="009012F6" w:rsidRPr="00AA3595" w:rsidDel="00C8067A" w:rsidRDefault="009012F6">
      <w:pPr>
        <w:widowControl/>
        <w:jc w:val="left"/>
        <w:rPr>
          <w:del w:id="3503" w:author="刘 红宾" w:date="2020-12-14T15:53:00Z"/>
          <w:rFonts w:ascii="Times New Roman" w:hAnsi="Times New Roman" w:cs="Times New Roman"/>
          <w:color w:val="2A2A2A"/>
          <w:szCs w:val="21"/>
          <w:shd w:val="clear" w:color="auto" w:fill="FFFFFF"/>
        </w:rPr>
        <w:pPrChange w:id="3504" w:author="刘 红宾" w:date="2020-12-14T15:53:00Z">
          <w:pPr/>
        </w:pPrChange>
      </w:pPr>
    </w:p>
    <w:p w14:paraId="32450C38" w14:textId="54A9CC08" w:rsidR="009012F6" w:rsidRPr="00AA3595" w:rsidDel="00C8067A" w:rsidRDefault="009012F6">
      <w:pPr>
        <w:widowControl/>
        <w:jc w:val="left"/>
        <w:rPr>
          <w:del w:id="3505" w:author="刘 红宾" w:date="2020-12-14T15:53:00Z"/>
          <w:rFonts w:ascii="Times New Roman" w:hAnsi="Times New Roman" w:cs="Times New Roman"/>
          <w:color w:val="2A2A2A"/>
          <w:szCs w:val="21"/>
          <w:shd w:val="clear" w:color="auto" w:fill="FFFFFF"/>
        </w:rPr>
        <w:pPrChange w:id="3506" w:author="刘 红宾" w:date="2020-12-14T15:53:00Z">
          <w:pPr/>
        </w:pPrChange>
      </w:pPr>
    </w:p>
    <w:p w14:paraId="7FE6852C" w14:textId="110537E2" w:rsidR="009012F6" w:rsidRPr="00923B85" w:rsidDel="00C8067A" w:rsidRDefault="009012F6">
      <w:pPr>
        <w:widowControl/>
        <w:jc w:val="left"/>
        <w:rPr>
          <w:del w:id="3507" w:author="刘 红宾" w:date="2020-12-14T15:53:00Z"/>
          <w:rFonts w:ascii="Times New Roman" w:hAnsi="Times New Roman" w:cs="Times New Roman"/>
          <w:color w:val="2A2A2A"/>
          <w:szCs w:val="21"/>
          <w:shd w:val="clear" w:color="auto" w:fill="FFFFFF"/>
        </w:rPr>
        <w:pPrChange w:id="3508" w:author="刘 红宾" w:date="2020-12-14T15:53:00Z">
          <w:pPr/>
        </w:pPrChange>
      </w:pPr>
    </w:p>
    <w:p w14:paraId="312B2599" w14:textId="103D9EF0" w:rsidR="009012F6" w:rsidRPr="00923B85" w:rsidDel="00C8067A" w:rsidRDefault="009012F6">
      <w:pPr>
        <w:widowControl/>
        <w:jc w:val="left"/>
        <w:rPr>
          <w:del w:id="3509" w:author="刘 红宾" w:date="2020-12-14T15:53:00Z"/>
          <w:rFonts w:ascii="Times New Roman" w:hAnsi="Times New Roman" w:cs="Times New Roman"/>
          <w:color w:val="2A2A2A"/>
          <w:szCs w:val="21"/>
          <w:shd w:val="clear" w:color="auto" w:fill="FFFFFF"/>
        </w:rPr>
        <w:pPrChange w:id="3510" w:author="刘 红宾" w:date="2020-12-14T15:53:00Z">
          <w:pPr/>
        </w:pPrChange>
      </w:pPr>
    </w:p>
    <w:p w14:paraId="56F6F77C" w14:textId="27071BC1" w:rsidR="009012F6" w:rsidRPr="00923B85" w:rsidDel="00C8067A" w:rsidRDefault="009012F6">
      <w:pPr>
        <w:widowControl/>
        <w:jc w:val="left"/>
        <w:rPr>
          <w:del w:id="3511" w:author="刘 红宾" w:date="2020-12-14T15:53:00Z"/>
          <w:rFonts w:ascii="Times New Roman" w:hAnsi="Times New Roman" w:cs="Times New Roman"/>
          <w:color w:val="2A2A2A"/>
          <w:szCs w:val="21"/>
          <w:shd w:val="clear" w:color="auto" w:fill="FFFFFF"/>
        </w:rPr>
        <w:pPrChange w:id="3512" w:author="刘 红宾" w:date="2020-12-14T15:53:00Z">
          <w:pPr/>
        </w:pPrChange>
      </w:pPr>
    </w:p>
    <w:p w14:paraId="21D3C5AD" w14:textId="0409D21A" w:rsidR="003056E5" w:rsidRPr="00923B85" w:rsidDel="00C8067A" w:rsidRDefault="00892E6C">
      <w:pPr>
        <w:widowControl/>
        <w:jc w:val="left"/>
        <w:rPr>
          <w:del w:id="3513" w:author="刘 红宾" w:date="2020-12-14T15:53:00Z"/>
          <w:rFonts w:ascii="Times New Roman" w:hAnsi="Times New Roman" w:cs="Times New Roman"/>
          <w:color w:val="2A2A2A"/>
          <w:szCs w:val="21"/>
          <w:shd w:val="clear" w:color="auto" w:fill="FFFFFF"/>
        </w:rPr>
        <w:pPrChange w:id="3514" w:author="刘 红宾" w:date="2020-12-14T15:53:00Z">
          <w:pPr/>
        </w:pPrChange>
      </w:pPr>
      <w:del w:id="3515" w:author="刘 红宾" w:date="2020-12-14T15:53:00Z">
        <w:r w:rsidRPr="001C4E13" w:rsidDel="00C8067A">
          <w:rPr>
            <w:rFonts w:ascii="Times New Roman" w:hAnsi="Times New Roman" w:cs="Times New Roman"/>
            <w:color w:val="2A2A2A"/>
            <w:szCs w:val="21"/>
            <w:shd w:val="clear" w:color="auto" w:fill="FFFFFF"/>
          </w:rPr>
          <w:delText>(~</w:delText>
        </w:r>
        <w:r w:rsidDel="00C8067A">
          <w:rPr>
            <w:rFonts w:ascii="Times New Roman" w:hAnsi="Times New Roman" w:cs="Times New Roman"/>
            <w:color w:val="2A2A2A"/>
            <w:szCs w:val="21"/>
            <w:shd w:val="clear" w:color="auto" w:fill="FFFFFF"/>
          </w:rPr>
          <w:delText>3</w:delText>
        </w:r>
        <w:r w:rsidRPr="001C4E13" w:rsidDel="00C8067A">
          <w:rPr>
            <w:rFonts w:ascii="Times New Roman" w:hAnsi="Times New Roman" w:cs="Times New Roman"/>
            <w:color w:val="2A2A2A"/>
            <w:szCs w:val="21"/>
            <w:shd w:val="clear" w:color="auto" w:fill="FFFFFF"/>
          </w:rPr>
          <w:delText>00 bp average insert size)</w:delText>
        </w:r>
      </w:del>
    </w:p>
    <w:p w14:paraId="3CEDCC92" w14:textId="2FB8F9F9" w:rsidR="003056E5" w:rsidRPr="00923B85" w:rsidDel="00C8067A" w:rsidRDefault="003056E5">
      <w:pPr>
        <w:widowControl/>
        <w:jc w:val="left"/>
        <w:rPr>
          <w:del w:id="3516" w:author="刘 红宾" w:date="2020-12-14T15:53:00Z"/>
          <w:rFonts w:ascii="Times New Roman" w:hAnsi="Times New Roman" w:cs="Times New Roman"/>
          <w:color w:val="2A2A2A"/>
          <w:szCs w:val="21"/>
          <w:shd w:val="clear" w:color="auto" w:fill="FFFFFF"/>
        </w:rPr>
        <w:pPrChange w:id="3517" w:author="刘 红宾" w:date="2020-12-14T15:53:00Z">
          <w:pPr/>
        </w:pPrChange>
      </w:pPr>
      <w:del w:id="3518" w:author="刘 红宾" w:date="2020-12-14T15:53:00Z">
        <w:r w:rsidRPr="00923B85" w:rsidDel="00C8067A">
          <w:rPr>
            <w:rFonts w:ascii="Times New Roman" w:hAnsi="Times New Roman" w:cs="Times New Roman"/>
            <w:color w:val="2A2A2A"/>
            <w:szCs w:val="21"/>
            <w:shd w:val="clear" w:color="auto" w:fill="FFFFFF"/>
          </w:rPr>
          <w:delText>Filtered reads were then analyzed using Kraken2 to determine relative abundances of taxa.</w:delText>
        </w:r>
      </w:del>
    </w:p>
    <w:p w14:paraId="3538FFCE" w14:textId="665A896B" w:rsidR="003056E5" w:rsidRPr="00923B85" w:rsidDel="00C8067A" w:rsidRDefault="003056E5">
      <w:pPr>
        <w:widowControl/>
        <w:jc w:val="left"/>
        <w:rPr>
          <w:del w:id="3519" w:author="刘 红宾" w:date="2020-12-14T15:53:00Z"/>
          <w:rFonts w:ascii="Times New Roman" w:hAnsi="Times New Roman" w:cs="Times New Roman"/>
          <w:color w:val="2A2A2A"/>
          <w:szCs w:val="21"/>
          <w:shd w:val="clear" w:color="auto" w:fill="FFFFFF"/>
        </w:rPr>
        <w:pPrChange w:id="3520" w:author="刘 红宾" w:date="2020-12-14T15:53:00Z">
          <w:pPr/>
        </w:pPrChange>
      </w:pPr>
    </w:p>
    <w:p w14:paraId="1367914D" w14:textId="1342C5E1" w:rsidR="00D22B21" w:rsidRPr="00923B85" w:rsidDel="00C8067A" w:rsidRDefault="00D22B21">
      <w:pPr>
        <w:widowControl/>
        <w:jc w:val="left"/>
        <w:rPr>
          <w:del w:id="3521" w:author="刘 红宾" w:date="2020-12-14T15:53:00Z"/>
          <w:rFonts w:ascii="Times New Roman" w:hAnsi="Times New Roman" w:cs="Times New Roman"/>
          <w:color w:val="2A2A2A"/>
          <w:szCs w:val="21"/>
          <w:shd w:val="clear" w:color="auto" w:fill="FFFFFF"/>
        </w:rPr>
        <w:pPrChange w:id="3522" w:author="刘 红宾" w:date="2020-12-14T15:53:00Z">
          <w:pPr/>
        </w:pPrChange>
      </w:pPr>
      <w:del w:id="3523" w:author="刘 红宾" w:date="2020-12-14T15:53:00Z">
        <w:r w:rsidRPr="00923B85" w:rsidDel="00C8067A">
          <w:rPr>
            <w:rFonts w:ascii="Times New Roman" w:hAnsi="Times New Roman" w:cs="Times New Roman"/>
            <w:color w:val="2A2A2A"/>
            <w:szCs w:val="21"/>
            <w:shd w:val="clear" w:color="auto" w:fill="FFFFFF"/>
          </w:rPr>
          <w:delText>To know the number of reads in each contig, the reads were mapped against the resulting contigs with bowtie2. Not assembled sequences were appended to the contigs. Subsequently, prediction of open reading frames (ORF) was implemented by the program Prodigal v2.6.366. Functional assignment was carried out aligning the ORF dataset via HMMER (v3.1b2)67 against the TIGRFAM database of prokaryotic protein family models (v9.0)68. After obtaining the functional annotation and the alignment coordinates for each obtained match, these coordinates were used to identify putative genes within the contigs. Finally, we aligned the filtered sequencing reads to the putative annotated genes in the contigs via megaBLAST and we quantified the abundace of each gene by counting the aligned reads, using in-house R scripts.</w:delText>
        </w:r>
      </w:del>
    </w:p>
    <w:p w14:paraId="6F96F595" w14:textId="03ADF579" w:rsidR="00D22B21" w:rsidRPr="00923B85" w:rsidDel="00C8067A" w:rsidRDefault="00D22B21">
      <w:pPr>
        <w:widowControl/>
        <w:jc w:val="left"/>
        <w:rPr>
          <w:del w:id="3524" w:author="刘 红宾" w:date="2020-12-14T15:53:00Z"/>
          <w:rFonts w:ascii="Times New Roman" w:hAnsi="Times New Roman" w:cs="Times New Roman"/>
          <w:color w:val="2A2A2A"/>
          <w:szCs w:val="21"/>
          <w:shd w:val="clear" w:color="auto" w:fill="FFFFFF"/>
        </w:rPr>
        <w:pPrChange w:id="3525" w:author="刘 红宾" w:date="2020-12-14T15:53:00Z">
          <w:pPr/>
        </w:pPrChange>
      </w:pPr>
    </w:p>
    <w:p w14:paraId="0DF4507A" w14:textId="7C04CBB6" w:rsidR="00D22B21" w:rsidRPr="00923B85" w:rsidDel="00C8067A" w:rsidRDefault="00FB7373">
      <w:pPr>
        <w:widowControl/>
        <w:jc w:val="left"/>
        <w:rPr>
          <w:del w:id="3526" w:author="刘 红宾" w:date="2020-12-14T15:53:00Z"/>
          <w:rFonts w:ascii="Times New Roman" w:hAnsi="Times New Roman" w:cs="Times New Roman"/>
          <w:color w:val="2A2A2A"/>
          <w:szCs w:val="21"/>
          <w:shd w:val="clear" w:color="auto" w:fill="FFFFFF"/>
        </w:rPr>
        <w:pPrChange w:id="3527" w:author="刘 红宾" w:date="2020-12-14T15:53:00Z">
          <w:pPr/>
        </w:pPrChange>
      </w:pPr>
      <w:del w:id="3528" w:author="刘 红宾" w:date="2020-12-14T15:53:00Z">
        <w:r w:rsidRPr="00923B85" w:rsidDel="00C8067A">
          <w:rPr>
            <w:rFonts w:ascii="Times New Roman" w:hAnsi="Times New Roman" w:cs="Times New Roman"/>
            <w:color w:val="2A2A2A"/>
            <w:szCs w:val="21"/>
            <w:shd w:val="clear" w:color="auto" w:fill="FFFFFF"/>
          </w:rPr>
          <w:delText>If reads had not been trimmed or had human sequences filtered out in their respective studies, we used KneadData(https://bitbucket.org/biobakery/humann2/wiki/Home) to do so prior to assembly. This pipeline involves two primary steps. 1) Aligning raw reads back to the human genome reference (GRCh37/hg19) to filter out human contaminants (settings:–very-sensitive). 2) Using Trimmomatic to remove adaptor contamination (settings: SLIDINGWINDOW 4:20, MINLEN 50).</w:delText>
        </w:r>
      </w:del>
    </w:p>
    <w:p w14:paraId="152F24A7" w14:textId="5F080BE9" w:rsidR="00D22B21" w:rsidRPr="00923B85" w:rsidDel="00C8067A" w:rsidRDefault="00D22B21">
      <w:pPr>
        <w:widowControl/>
        <w:jc w:val="left"/>
        <w:rPr>
          <w:del w:id="3529" w:author="刘 红宾" w:date="2020-12-14T15:53:00Z"/>
          <w:rFonts w:ascii="Times New Roman" w:hAnsi="Times New Roman" w:cs="Times New Roman"/>
          <w:color w:val="2A2A2A"/>
          <w:szCs w:val="21"/>
          <w:shd w:val="clear" w:color="auto" w:fill="FFFFFF"/>
        </w:rPr>
        <w:pPrChange w:id="3530" w:author="刘 红宾" w:date="2020-12-14T15:53:00Z">
          <w:pPr/>
        </w:pPrChange>
      </w:pPr>
    </w:p>
    <w:p w14:paraId="5CC0B5B3" w14:textId="52BDE128" w:rsidR="00D22B21" w:rsidRPr="00923B85" w:rsidDel="00C8067A" w:rsidRDefault="00D22B21">
      <w:pPr>
        <w:widowControl/>
        <w:jc w:val="left"/>
        <w:rPr>
          <w:del w:id="3531" w:author="刘 红宾" w:date="2020-12-14T15:53:00Z"/>
          <w:rFonts w:ascii="Times New Roman" w:hAnsi="Times New Roman" w:cs="Times New Roman"/>
          <w:color w:val="2A2A2A"/>
          <w:szCs w:val="21"/>
          <w:shd w:val="clear" w:color="auto" w:fill="FFFFFF"/>
        </w:rPr>
        <w:pPrChange w:id="3532" w:author="刘 红宾" w:date="2020-12-14T15:53:00Z">
          <w:pPr/>
        </w:pPrChange>
      </w:pPr>
    </w:p>
    <w:p w14:paraId="00D7E646" w14:textId="59738A81" w:rsidR="00D22B21" w:rsidRPr="00923B85" w:rsidDel="00C8067A" w:rsidRDefault="00D22B21">
      <w:pPr>
        <w:widowControl/>
        <w:jc w:val="left"/>
        <w:rPr>
          <w:del w:id="3533" w:author="刘 红宾" w:date="2020-12-14T15:53:00Z"/>
          <w:rFonts w:ascii="Times New Roman" w:hAnsi="Times New Roman" w:cs="Times New Roman"/>
          <w:color w:val="2A2A2A"/>
          <w:szCs w:val="21"/>
          <w:shd w:val="clear" w:color="auto" w:fill="FFFFFF"/>
        </w:rPr>
        <w:pPrChange w:id="3534" w:author="刘 红宾" w:date="2020-12-14T15:53:00Z">
          <w:pPr/>
        </w:pPrChange>
      </w:pPr>
    </w:p>
    <w:p w14:paraId="08FFBF22" w14:textId="409561F0" w:rsidR="00D22B21" w:rsidRPr="00923B85" w:rsidDel="00C8067A" w:rsidRDefault="00D22B21">
      <w:pPr>
        <w:widowControl/>
        <w:jc w:val="left"/>
        <w:rPr>
          <w:del w:id="3535" w:author="刘 红宾" w:date="2020-12-14T15:53:00Z"/>
          <w:rFonts w:ascii="Times New Roman" w:hAnsi="Times New Roman" w:cs="Times New Roman"/>
          <w:color w:val="2A2A2A"/>
          <w:szCs w:val="21"/>
          <w:shd w:val="clear" w:color="auto" w:fill="FFFFFF"/>
        </w:rPr>
        <w:pPrChange w:id="3536" w:author="刘 红宾" w:date="2020-12-14T15:53:00Z">
          <w:pPr/>
        </w:pPrChange>
      </w:pPr>
    </w:p>
    <w:p w14:paraId="2869C896" w14:textId="58E8AAF2" w:rsidR="00BB47B3" w:rsidRPr="00923B85" w:rsidDel="00C8067A" w:rsidRDefault="00833B2F">
      <w:pPr>
        <w:widowControl/>
        <w:jc w:val="left"/>
        <w:rPr>
          <w:del w:id="3537" w:author="刘 红宾" w:date="2020-12-14T15:53:00Z"/>
          <w:rFonts w:ascii="Times New Roman" w:hAnsi="Times New Roman" w:cs="Times New Roman"/>
          <w:color w:val="2A2A2A"/>
          <w:szCs w:val="21"/>
          <w:shd w:val="clear" w:color="auto" w:fill="FFFFFF"/>
        </w:rPr>
        <w:pPrChange w:id="3538" w:author="刘 红宾" w:date="2020-12-14T15:53:00Z">
          <w:pPr/>
        </w:pPrChange>
      </w:pPr>
      <w:del w:id="3539" w:author="刘 红宾" w:date="2020-12-14T15:53:00Z">
        <w:r w:rsidRPr="00923B85" w:rsidDel="00C8067A">
          <w:rPr>
            <w:rFonts w:ascii="Times New Roman" w:hAnsi="Times New Roman" w:cs="Times New Roman"/>
            <w:color w:val="2A2A2A"/>
            <w:szCs w:val="21"/>
            <w:shd w:val="clear" w:color="auto" w:fill="FFFFFF"/>
          </w:rPr>
          <w:delText xml:space="preserve">gas chromatography (GC, 8890N, Agilent) equipped with a HP-INNOWAX column (30 m × 0.25 mm × 0.25 μm, J &amp; W Scientific, Agilent) and flame ionization detector was used to determine the contents of SCFAs. In brief, 400 μL of the sample or standard solution (acetic, propanoic, n-butyric, isobutyric, n-valeric and isovaleric acids) was mixed with 400 μL of internal standard solution (2-ethylbutyric acid, 0.3 mg/mL in 0.2 M HCl), and the mixture was passed through a 0.45 μm membrane for GC analysis. </w:delText>
        </w:r>
        <w:r w:rsidR="00C76841" w:rsidRPr="00923B85" w:rsidDel="00C8067A">
          <w:rPr>
            <w:rFonts w:ascii="Times New Roman" w:hAnsi="Times New Roman" w:cs="Times New Roman"/>
            <w:color w:val="2A2A2A"/>
            <w:szCs w:val="21"/>
            <w:shd w:val="clear" w:color="auto" w:fill="FFFFFF"/>
          </w:rPr>
          <w:delText xml:space="preserve">The initial oven temperature was 100 °C, which was kept for 1 min. Then it was increased to 150 °C at the rate of 5 °C/min, and held on for 5 min. The total analysis procedure was 16 min. The temperature of the injector and the detector was 270 °C and 280 °C, respectively. The high purity N2 (Purity &gt; 99.999%) was used for the carrier gas, and the constant flow rate was set at 2.0 mL/min. The split ratio was 20, and the injection volume was 1 μL. The gas chromatography grade acetic, propionic, butyric, isobutyric, valeric and isovaleric acids were used as the mix standards. The SCFAs in the colonic content samples were identified by comparing their retention time with those in the standard curve, and the concentration of each kind of SCFA (in mmol/g) was calculated. </w:delText>
        </w:r>
        <w:r w:rsidRPr="00923B85" w:rsidDel="00C8067A">
          <w:rPr>
            <w:rFonts w:ascii="Times New Roman" w:hAnsi="Times New Roman" w:cs="Times New Roman"/>
            <w:color w:val="2A2A2A"/>
            <w:szCs w:val="21"/>
            <w:shd w:val="clear" w:color="auto" w:fill="FFFFFF"/>
          </w:rPr>
          <w:delText>The initial column oven temperature was 100 °C for 1 min, and was then elevated at a speed of 5 °C/min to 180 °C and maintained at 180 °C for 4 min. The injection volume of sample was 1 μL. The content of lactic acid was determined with lactic acid assay kit (Nanjing Jiancheng Bioengineering Institute, Nanjing, Jiangsu Province of China) according to the manual instruction.</w:delText>
        </w:r>
      </w:del>
    </w:p>
    <w:p w14:paraId="40344507" w14:textId="70F2F1CF" w:rsidR="00BB47B3" w:rsidRPr="00923B85" w:rsidDel="00C8067A" w:rsidRDefault="00BB47B3">
      <w:pPr>
        <w:widowControl/>
        <w:jc w:val="left"/>
        <w:rPr>
          <w:del w:id="3540" w:author="刘 红宾" w:date="2020-12-14T15:53:00Z"/>
          <w:rFonts w:ascii="Times New Roman" w:hAnsi="Times New Roman" w:cs="Times New Roman"/>
          <w:color w:val="2A2A2A"/>
          <w:szCs w:val="21"/>
          <w:shd w:val="clear" w:color="auto" w:fill="FFFFFF"/>
        </w:rPr>
        <w:pPrChange w:id="3541" w:author="刘 红宾" w:date="2020-12-14T15:53:00Z">
          <w:pPr/>
        </w:pPrChange>
      </w:pPr>
    </w:p>
    <w:p w14:paraId="69CE1E59" w14:textId="3333819E" w:rsidR="00833B2F" w:rsidRPr="00923B85" w:rsidDel="00C8067A" w:rsidRDefault="00833B2F">
      <w:pPr>
        <w:widowControl/>
        <w:jc w:val="left"/>
        <w:rPr>
          <w:del w:id="3542" w:author="刘 红宾" w:date="2020-12-14T15:53:00Z"/>
          <w:rFonts w:ascii="Times New Roman" w:hAnsi="Times New Roman" w:cs="Times New Roman"/>
          <w:color w:val="2A2A2A"/>
          <w:szCs w:val="21"/>
          <w:shd w:val="clear" w:color="auto" w:fill="FFFFFF"/>
        </w:rPr>
        <w:pPrChange w:id="3543" w:author="刘 红宾" w:date="2020-12-14T15:53:00Z">
          <w:pPr/>
        </w:pPrChange>
      </w:pPr>
    </w:p>
    <w:p w14:paraId="788110B4" w14:textId="5A006822" w:rsidR="00BB47B3" w:rsidRPr="00923B85" w:rsidDel="00C8067A" w:rsidRDefault="00BB47B3">
      <w:pPr>
        <w:widowControl/>
        <w:jc w:val="left"/>
        <w:rPr>
          <w:del w:id="3544" w:author="刘 红宾" w:date="2020-12-14T15:53:00Z"/>
          <w:rFonts w:ascii="Times New Roman" w:hAnsi="Times New Roman" w:cs="Times New Roman"/>
          <w:color w:val="2A2A2A"/>
          <w:szCs w:val="21"/>
          <w:shd w:val="clear" w:color="auto" w:fill="FFFFFF"/>
        </w:rPr>
        <w:pPrChange w:id="3545" w:author="刘 红宾" w:date="2020-12-14T15:53:00Z">
          <w:pPr/>
        </w:pPrChange>
      </w:pPr>
    </w:p>
    <w:p w14:paraId="64E8CD28" w14:textId="79C66EAF" w:rsidR="0070223C" w:rsidRPr="00923B85" w:rsidDel="00C8067A" w:rsidRDefault="0070223C">
      <w:pPr>
        <w:widowControl/>
        <w:jc w:val="left"/>
        <w:rPr>
          <w:del w:id="3546" w:author="刘 红宾" w:date="2020-12-14T15:53:00Z"/>
          <w:rFonts w:ascii="Times New Roman" w:hAnsi="Times New Roman" w:cs="Times New Roman"/>
          <w:color w:val="2A2A2A"/>
          <w:szCs w:val="21"/>
          <w:shd w:val="clear" w:color="auto" w:fill="FFFFFF"/>
        </w:rPr>
        <w:pPrChange w:id="3547" w:author="刘 红宾" w:date="2020-12-14T15:53:00Z">
          <w:pPr/>
        </w:pPrChange>
      </w:pPr>
      <w:del w:id="3548" w:author="刘 红宾" w:date="2020-12-14T15:53:00Z">
        <w:r w:rsidRPr="00923B85" w:rsidDel="00C8067A">
          <w:rPr>
            <w:rFonts w:ascii="Times New Roman" w:hAnsi="Times New Roman" w:cs="Times New Roman"/>
            <w:color w:val="2A2A2A"/>
            <w:szCs w:val="21"/>
            <w:shd w:val="clear" w:color="auto" w:fill="FFFFFF"/>
          </w:rPr>
          <w:delText xml:space="preserve">Other donor microbiota for different composition were purchased from different commercial vendors (Janvier, Taconic, and Harlan) (Table S1). </w:delText>
        </w:r>
      </w:del>
    </w:p>
    <w:p w14:paraId="648DBF0F" w14:textId="4C91249D" w:rsidR="004A2F9E" w:rsidRPr="00923B85" w:rsidDel="00C8067A" w:rsidRDefault="004A2F9E">
      <w:pPr>
        <w:widowControl/>
        <w:jc w:val="left"/>
        <w:rPr>
          <w:del w:id="3549" w:author="刘 红宾" w:date="2020-12-14T15:53:00Z"/>
          <w:rFonts w:ascii="Times New Roman" w:hAnsi="Times New Roman" w:cs="Times New Roman"/>
          <w:color w:val="2A2A2A"/>
          <w:szCs w:val="21"/>
          <w:shd w:val="clear" w:color="auto" w:fill="FFFFFF"/>
        </w:rPr>
        <w:pPrChange w:id="3550" w:author="刘 红宾" w:date="2020-12-14T15:53:00Z">
          <w:pPr/>
        </w:pPrChange>
      </w:pPr>
    </w:p>
    <w:p w14:paraId="7D147755" w14:textId="3C766768" w:rsidR="00E33A34" w:rsidRPr="00923B85" w:rsidDel="00C8067A" w:rsidRDefault="00B61C7A">
      <w:pPr>
        <w:widowControl/>
        <w:jc w:val="left"/>
        <w:rPr>
          <w:del w:id="3551" w:author="刘 红宾" w:date="2020-12-14T15:53:00Z"/>
          <w:rFonts w:ascii="Times New Roman" w:hAnsi="Times New Roman" w:cs="Times New Roman"/>
          <w:color w:val="2A2A2A"/>
          <w:szCs w:val="21"/>
          <w:shd w:val="clear" w:color="auto" w:fill="FFFFFF"/>
        </w:rPr>
        <w:pPrChange w:id="3552" w:author="刘 红宾" w:date="2020-12-14T15:53:00Z">
          <w:pPr/>
        </w:pPrChange>
      </w:pPr>
      <w:del w:id="3553" w:author="刘 红宾" w:date="2020-12-14T15:53:00Z">
        <w:r w:rsidRPr="00923B85" w:rsidDel="00C8067A">
          <w:rPr>
            <w:rFonts w:ascii="Times New Roman" w:hAnsi="Times New Roman" w:cs="Times New Roman"/>
            <w:color w:val="2A2A2A"/>
            <w:szCs w:val="21"/>
            <w:shd w:val="clear" w:color="auto" w:fill="FFFFFF"/>
          </w:rPr>
          <w:delText xml:space="preserve">In order to minimize genetic drift, </w:delText>
        </w:r>
        <w:r w:rsidR="00E33A34" w:rsidRPr="00923B85" w:rsidDel="00C8067A">
          <w:rPr>
            <w:rFonts w:ascii="Times New Roman" w:hAnsi="Times New Roman" w:cs="Times New Roman"/>
            <w:color w:val="2A2A2A"/>
            <w:szCs w:val="21"/>
            <w:shd w:val="clear" w:color="auto" w:fill="FFFFFF"/>
          </w:rPr>
          <w:delText>all experiments were performed with 10- to 14-week-old age-matched and gender-matched animals</w:delText>
        </w:r>
        <w:r w:rsidRPr="00923B85" w:rsidDel="00C8067A">
          <w:rPr>
            <w:rFonts w:ascii="Times New Roman" w:hAnsi="Times New Roman" w:cs="Times New Roman"/>
            <w:color w:val="2A2A2A"/>
            <w:szCs w:val="21"/>
            <w:shd w:val="clear" w:color="auto" w:fill="FFFFFF"/>
          </w:rPr>
          <w:delText xml:space="preserve">. </w:delText>
        </w:r>
      </w:del>
    </w:p>
    <w:p w14:paraId="6E98718B" w14:textId="2569C591" w:rsidR="009E53E1" w:rsidRPr="00923B85" w:rsidDel="00C8067A" w:rsidRDefault="009E53E1">
      <w:pPr>
        <w:widowControl/>
        <w:jc w:val="left"/>
        <w:rPr>
          <w:del w:id="3554" w:author="刘 红宾" w:date="2020-12-14T15:53:00Z"/>
          <w:rFonts w:ascii="Times New Roman" w:hAnsi="Times New Roman" w:cs="Times New Roman"/>
          <w:color w:val="2A2A2A"/>
          <w:szCs w:val="21"/>
          <w:shd w:val="clear" w:color="auto" w:fill="FFFFFF"/>
        </w:rPr>
        <w:pPrChange w:id="3555" w:author="刘 红宾" w:date="2020-12-14T15:53:00Z">
          <w:pPr/>
        </w:pPrChange>
      </w:pPr>
    </w:p>
    <w:p w14:paraId="749936E4" w14:textId="65CD1BC6" w:rsidR="000F3C59" w:rsidRPr="00923B85" w:rsidDel="00C8067A" w:rsidRDefault="000F3C59">
      <w:pPr>
        <w:widowControl/>
        <w:jc w:val="left"/>
        <w:rPr>
          <w:del w:id="3556" w:author="刘 红宾" w:date="2020-12-14T15:53:00Z"/>
          <w:rFonts w:ascii="Times New Roman" w:hAnsi="Times New Roman" w:cs="Times New Roman"/>
          <w:color w:val="2A2A2A"/>
          <w:szCs w:val="21"/>
          <w:shd w:val="clear" w:color="auto" w:fill="FFFFFF"/>
        </w:rPr>
        <w:pPrChange w:id="3557" w:author="刘 红宾" w:date="2020-12-14T15:53:00Z">
          <w:pPr/>
        </w:pPrChange>
      </w:pPr>
    </w:p>
    <w:p w14:paraId="14EF4C0C" w14:textId="08AF5B71" w:rsidR="00945BC1" w:rsidRPr="00923B85" w:rsidDel="00C8067A" w:rsidRDefault="00945BC1">
      <w:pPr>
        <w:widowControl/>
        <w:jc w:val="left"/>
        <w:rPr>
          <w:del w:id="3558" w:author="刘 红宾" w:date="2020-12-14T15:53:00Z"/>
          <w:rFonts w:ascii="Times New Roman" w:hAnsi="Times New Roman" w:cs="Times New Roman"/>
          <w:color w:val="2A2A2A"/>
          <w:szCs w:val="21"/>
          <w:shd w:val="clear" w:color="auto" w:fill="FFFFFF"/>
        </w:rPr>
        <w:pPrChange w:id="3559" w:author="刘 红宾" w:date="2020-12-14T15:53:00Z">
          <w:pPr/>
        </w:pPrChange>
      </w:pPr>
    </w:p>
    <w:p w14:paraId="692C45AA" w14:textId="4A53AFBA" w:rsidR="00945BC1" w:rsidRPr="00923B85" w:rsidDel="00C8067A" w:rsidRDefault="00945BC1">
      <w:pPr>
        <w:widowControl/>
        <w:jc w:val="left"/>
        <w:rPr>
          <w:del w:id="3560" w:author="刘 红宾" w:date="2020-12-14T15:53:00Z"/>
          <w:rFonts w:ascii="Times New Roman" w:hAnsi="Times New Roman" w:cs="Times New Roman"/>
          <w:color w:val="2A2A2A"/>
          <w:szCs w:val="21"/>
          <w:shd w:val="clear" w:color="auto" w:fill="FFFFFF"/>
        </w:rPr>
        <w:pPrChange w:id="3561" w:author="刘 红宾" w:date="2020-12-14T15:53:00Z">
          <w:pPr/>
        </w:pPrChange>
      </w:pPr>
    </w:p>
    <w:p w14:paraId="6F2CDABF" w14:textId="07895CD3" w:rsidR="007048D2" w:rsidRPr="00923B85" w:rsidDel="00C8067A" w:rsidRDefault="007048D2">
      <w:pPr>
        <w:widowControl/>
        <w:jc w:val="left"/>
        <w:rPr>
          <w:del w:id="3562" w:author="刘 红宾" w:date="2020-12-14T15:53:00Z"/>
          <w:rFonts w:ascii="Times New Roman" w:hAnsi="Times New Roman" w:cs="Times New Roman"/>
          <w:color w:val="2A2A2A"/>
          <w:szCs w:val="21"/>
          <w:shd w:val="clear" w:color="auto" w:fill="FFFFFF"/>
        </w:rPr>
        <w:pPrChange w:id="3563" w:author="刘 红宾" w:date="2020-12-14T15:53:00Z">
          <w:pPr/>
        </w:pPrChange>
      </w:pPr>
    </w:p>
    <w:p w14:paraId="32B50ECF" w14:textId="3BBAAD7F" w:rsidR="007048D2" w:rsidRPr="00923B85" w:rsidDel="00C8067A" w:rsidRDefault="007048D2">
      <w:pPr>
        <w:widowControl/>
        <w:jc w:val="left"/>
        <w:rPr>
          <w:del w:id="3564" w:author="刘 红宾" w:date="2020-12-14T15:53:00Z"/>
          <w:rFonts w:ascii="Times New Roman" w:hAnsi="Times New Roman" w:cs="Times New Roman"/>
          <w:color w:val="2A2A2A"/>
          <w:szCs w:val="21"/>
          <w:shd w:val="clear" w:color="auto" w:fill="FFFFFF"/>
        </w:rPr>
        <w:pPrChange w:id="3565" w:author="刘 红宾" w:date="2020-12-14T15:53:00Z">
          <w:pPr/>
        </w:pPrChange>
      </w:pPr>
    </w:p>
    <w:p w14:paraId="6A20779B" w14:textId="039EA660" w:rsidR="007048D2" w:rsidRPr="00923B85" w:rsidDel="00C8067A" w:rsidRDefault="007048D2">
      <w:pPr>
        <w:widowControl/>
        <w:jc w:val="left"/>
        <w:rPr>
          <w:del w:id="3566" w:author="刘 红宾" w:date="2020-12-14T15:53:00Z"/>
          <w:rFonts w:ascii="Times New Roman" w:hAnsi="Times New Roman" w:cs="Times New Roman"/>
          <w:color w:val="2A2A2A"/>
          <w:szCs w:val="21"/>
          <w:shd w:val="clear" w:color="auto" w:fill="FFFFFF"/>
        </w:rPr>
        <w:pPrChange w:id="3567" w:author="刘 红宾" w:date="2020-12-14T15:53:00Z">
          <w:pPr/>
        </w:pPrChange>
      </w:pPr>
    </w:p>
    <w:p w14:paraId="68BFFC7B" w14:textId="78615E0E" w:rsidR="007048D2" w:rsidRPr="00923B85" w:rsidDel="00C8067A" w:rsidRDefault="007048D2">
      <w:pPr>
        <w:widowControl/>
        <w:jc w:val="left"/>
        <w:rPr>
          <w:del w:id="3568" w:author="刘 红宾" w:date="2020-12-14T15:53:00Z"/>
          <w:rFonts w:ascii="Times New Roman" w:hAnsi="Times New Roman" w:cs="Times New Roman"/>
          <w:color w:val="2A2A2A"/>
          <w:szCs w:val="21"/>
          <w:shd w:val="clear" w:color="auto" w:fill="FFFFFF"/>
        </w:rPr>
        <w:pPrChange w:id="3569" w:author="刘 红宾" w:date="2020-12-14T15:53:00Z">
          <w:pPr/>
        </w:pPrChange>
      </w:pPr>
    </w:p>
    <w:p w14:paraId="1C414FF9" w14:textId="4A622D3B" w:rsidR="007048D2" w:rsidRPr="00923B85" w:rsidDel="00C8067A" w:rsidRDefault="007048D2">
      <w:pPr>
        <w:widowControl/>
        <w:jc w:val="left"/>
        <w:rPr>
          <w:del w:id="3570" w:author="刘 红宾" w:date="2020-12-14T15:53:00Z"/>
          <w:rFonts w:ascii="Times New Roman" w:hAnsi="Times New Roman" w:cs="Times New Roman"/>
          <w:color w:val="2A2A2A"/>
          <w:szCs w:val="21"/>
          <w:shd w:val="clear" w:color="auto" w:fill="FFFFFF"/>
        </w:rPr>
        <w:pPrChange w:id="3571" w:author="刘 红宾" w:date="2020-12-14T15:53:00Z">
          <w:pPr/>
        </w:pPrChange>
      </w:pPr>
    </w:p>
    <w:p w14:paraId="40D4FB95" w14:textId="336E0AE0" w:rsidR="007048D2" w:rsidRPr="00923B85" w:rsidDel="00C8067A" w:rsidRDefault="007048D2">
      <w:pPr>
        <w:widowControl/>
        <w:jc w:val="left"/>
        <w:rPr>
          <w:del w:id="3572" w:author="刘 红宾" w:date="2020-12-14T15:53:00Z"/>
          <w:rFonts w:ascii="Times New Roman" w:hAnsi="Times New Roman" w:cs="Times New Roman"/>
          <w:color w:val="2A2A2A"/>
          <w:szCs w:val="21"/>
          <w:shd w:val="clear" w:color="auto" w:fill="FFFFFF"/>
        </w:rPr>
        <w:pPrChange w:id="3573" w:author="刘 红宾" w:date="2020-12-14T15:53:00Z">
          <w:pPr/>
        </w:pPrChange>
      </w:pPr>
    </w:p>
    <w:p w14:paraId="5C60FD25" w14:textId="7B534CA8" w:rsidR="004D3F44" w:rsidRPr="00923B85" w:rsidDel="00C8067A" w:rsidRDefault="00E2323D">
      <w:pPr>
        <w:widowControl/>
        <w:jc w:val="left"/>
        <w:rPr>
          <w:del w:id="3574" w:author="刘 红宾" w:date="2020-12-14T15:53:00Z"/>
          <w:rFonts w:ascii="Times New Roman" w:hAnsi="Times New Roman" w:cs="Times New Roman"/>
          <w:color w:val="2A2A2A"/>
          <w:szCs w:val="21"/>
          <w:shd w:val="clear" w:color="auto" w:fill="FFFFFF"/>
        </w:rPr>
        <w:pPrChange w:id="3575" w:author="刘 红宾" w:date="2020-12-14T15:53:00Z">
          <w:pPr/>
        </w:pPrChange>
      </w:pPr>
      <w:bookmarkStart w:id="3576" w:name="_Hlk57017343"/>
      <w:del w:id="3577" w:author="刘 红宾" w:date="2020-12-14T15:53:00Z">
        <w:r w:rsidRPr="00923B85" w:rsidDel="00C8067A">
          <w:rPr>
            <w:rFonts w:ascii="Times New Roman" w:hAnsi="Times New Roman" w:cs="Times New Roman"/>
            <w:color w:val="222222"/>
            <w:szCs w:val="21"/>
            <w:shd w:val="clear" w:color="auto" w:fill="FFFFFF"/>
          </w:rPr>
          <w:delText>Rarefaction analysis of 16S rRNA gene clone libraries. (</w:delText>
        </w:r>
        <w:r w:rsidRPr="00923B85" w:rsidDel="00C8067A">
          <w:rPr>
            <w:rFonts w:ascii="Times New Roman" w:hAnsi="Times New Roman" w:cs="Times New Roman"/>
            <w:b/>
            <w:bCs/>
            <w:color w:val="222222"/>
            <w:szCs w:val="21"/>
            <w:shd w:val="clear" w:color="auto" w:fill="FFFFFF"/>
          </w:rPr>
          <w:delText>A</w:delText>
        </w:r>
        <w:r w:rsidRPr="00923B85" w:rsidDel="00C8067A">
          <w:rPr>
            <w:rFonts w:ascii="Times New Roman" w:hAnsi="Times New Roman" w:cs="Times New Roman"/>
            <w:color w:val="222222"/>
            <w:szCs w:val="21"/>
            <w:shd w:val="clear" w:color="auto" w:fill="FFFFFF"/>
          </w:rPr>
          <w:delText>) Observed rarefaction curves generated with the iNEXT package. Solid lines represent the observed accumulation with the number of reads sampled, and dashed lines represent the extrapolated accumulation considering 25% more reads. Shaded areas are the 95% confidence intervals. (</w:delText>
        </w:r>
        <w:r w:rsidRPr="00923B85" w:rsidDel="00C8067A">
          <w:rPr>
            <w:rFonts w:ascii="Times New Roman" w:hAnsi="Times New Roman" w:cs="Times New Roman"/>
            <w:b/>
            <w:bCs/>
            <w:color w:val="222222"/>
            <w:szCs w:val="21"/>
            <w:shd w:val="clear" w:color="auto" w:fill="FFFFFF"/>
          </w:rPr>
          <w:delText>B</w:delText>
        </w:r>
        <w:r w:rsidRPr="00923B85" w:rsidDel="00C8067A">
          <w:rPr>
            <w:rFonts w:ascii="Times New Roman" w:hAnsi="Times New Roman" w:cs="Times New Roman"/>
            <w:color w:val="222222"/>
            <w:szCs w:val="21"/>
            <w:shd w:val="clear" w:color="auto" w:fill="FFFFFF"/>
          </w:rPr>
          <w:delText>) Shannon’s index rarefaction curves (C: cancerous; G: non-cancerous; NC: control).</w:delText>
        </w:r>
      </w:del>
    </w:p>
    <w:bookmarkEnd w:id="3576"/>
    <w:p w14:paraId="15D0027F" w14:textId="4F9E0C79" w:rsidR="004D3F44" w:rsidRPr="00923B85" w:rsidDel="00C8067A" w:rsidRDefault="00E2323D">
      <w:pPr>
        <w:widowControl/>
        <w:jc w:val="left"/>
        <w:rPr>
          <w:del w:id="3578" w:author="刘 红宾" w:date="2020-12-14T15:53:00Z"/>
          <w:rFonts w:ascii="Times New Roman" w:hAnsi="Times New Roman" w:cs="Times New Roman"/>
          <w:szCs w:val="21"/>
        </w:rPr>
        <w:pPrChange w:id="3579" w:author="刘 红宾" w:date="2020-12-14T15:53:00Z">
          <w:pPr/>
        </w:pPrChange>
      </w:pPr>
      <w:del w:id="3580" w:author="刘 红宾" w:date="2020-12-14T15:53:00Z">
        <w:r w:rsidRPr="00923B85" w:rsidDel="00C8067A">
          <w:rPr>
            <w:rFonts w:ascii="Times New Roman" w:hAnsi="Times New Roman" w:cs="Times New Roman"/>
            <w:szCs w:val="21"/>
          </w:rPr>
          <w:delText>Rarefaction analysis showing diversity (upper panel) and richness (lower panel) of species-level genomic clusters (ANI 95%) and antibiotic resistance genes observed in our genomic database as a function of the number of sites sampled. Current sampling efforts (triangle or circle) appear to capture &gt;90% of the species and resistance gene diversity (&gt;50% of richness) that can be sampled using this approach from the hospital environment microbiome. Shaded areas indicate 95% confidence intervals calculated based on n=356 samples.</w:delText>
        </w:r>
      </w:del>
    </w:p>
    <w:p w14:paraId="31502E9A" w14:textId="44E6F63F" w:rsidR="00E2323D" w:rsidRPr="00923B85" w:rsidDel="00C8067A" w:rsidRDefault="008F1892">
      <w:pPr>
        <w:widowControl/>
        <w:jc w:val="left"/>
        <w:rPr>
          <w:del w:id="3581" w:author="刘 红宾" w:date="2020-12-14T15:53:00Z"/>
          <w:rFonts w:ascii="Times New Roman" w:hAnsi="Times New Roman" w:cs="Times New Roman"/>
          <w:szCs w:val="21"/>
        </w:rPr>
        <w:pPrChange w:id="3582" w:author="刘 红宾" w:date="2020-12-14T15:53:00Z">
          <w:pPr/>
        </w:pPrChange>
      </w:pPr>
      <w:del w:id="3583" w:author="刘 红宾" w:date="2020-12-14T15:53:00Z">
        <w:r w:rsidRPr="00923B85" w:rsidDel="00C8067A">
          <w:rPr>
            <w:rFonts w:ascii="Times New Roman" w:hAnsi="Times New Roman" w:cs="Times New Roman"/>
            <w:szCs w:val="21"/>
          </w:rPr>
          <w:delText xml:space="preserve">Rarefaction curves were plotted for the genus level abundance data using the observed species index generated by iNEXT v2.0.947 (at 50 bootstrap replications for a knot size of 40 and end point equal to double the sample size) and ggplot2 v2.1.0.148 R packages. Except for a few samples from Miraj, results of rarefaction depicted in Fig. 2 </w:delText>
        </w:r>
        <w:bookmarkStart w:id="3584" w:name="OLE_LINK1"/>
        <w:r w:rsidRPr="00923B85" w:rsidDel="00C8067A">
          <w:rPr>
            <w:rFonts w:ascii="Times New Roman" w:hAnsi="Times New Roman" w:cs="Times New Roman"/>
            <w:szCs w:val="21"/>
          </w:rPr>
          <w:delText>indicated sufficient sequencing depth for majority of the analyzed samples.</w:delText>
        </w:r>
        <w:bookmarkEnd w:id="3584"/>
        <w:r w:rsidRPr="00923B85" w:rsidDel="00C8067A">
          <w:rPr>
            <w:rFonts w:ascii="Times New Roman" w:hAnsi="Times New Roman" w:cs="Times New Roman"/>
            <w:szCs w:val="21"/>
          </w:rPr>
          <w:delText xml:space="preserve"> The range of sample sizes for RDP assigned genus level OTUs was observed to be 543–1,31,889, with minimum sample size for Sample B2_16B and maximum size for G8_S15.</w:delText>
        </w:r>
      </w:del>
    </w:p>
    <w:p w14:paraId="081F49E5" w14:textId="6B81B8C2" w:rsidR="00E2323D" w:rsidRPr="00923B85" w:rsidDel="00C8067A" w:rsidRDefault="00E2323D">
      <w:pPr>
        <w:widowControl/>
        <w:jc w:val="left"/>
        <w:rPr>
          <w:del w:id="3585" w:author="刘 红宾" w:date="2020-12-14T15:53:00Z"/>
          <w:rFonts w:ascii="Times New Roman" w:hAnsi="Times New Roman" w:cs="Times New Roman"/>
          <w:color w:val="2A2A2A"/>
          <w:szCs w:val="21"/>
          <w:shd w:val="clear" w:color="auto" w:fill="FFFFFF"/>
        </w:rPr>
        <w:pPrChange w:id="3586" w:author="刘 红宾" w:date="2020-12-14T15:53:00Z">
          <w:pPr/>
        </w:pPrChange>
      </w:pPr>
    </w:p>
    <w:p w14:paraId="5F15AD38" w14:textId="6A99DD90" w:rsidR="004D3F44" w:rsidRPr="00923B85" w:rsidDel="00C8067A" w:rsidRDefault="004D3F44">
      <w:pPr>
        <w:widowControl/>
        <w:jc w:val="left"/>
        <w:rPr>
          <w:del w:id="3587" w:author="刘 红宾" w:date="2020-12-14T15:53:00Z"/>
          <w:rFonts w:ascii="Times New Roman" w:hAnsi="Times New Roman" w:cs="Times New Roman"/>
          <w:color w:val="2A2A2A"/>
          <w:szCs w:val="21"/>
          <w:shd w:val="clear" w:color="auto" w:fill="FFFFFF"/>
        </w:rPr>
        <w:pPrChange w:id="3588" w:author="刘 红宾" w:date="2020-12-14T15:53:00Z">
          <w:pPr/>
        </w:pPrChange>
      </w:pPr>
    </w:p>
    <w:p w14:paraId="42CE2357" w14:textId="469FE2A0" w:rsidR="004D3F44" w:rsidRPr="00923B85" w:rsidDel="00C8067A" w:rsidRDefault="004D3F44">
      <w:pPr>
        <w:widowControl/>
        <w:jc w:val="left"/>
        <w:rPr>
          <w:del w:id="3589" w:author="刘 红宾" w:date="2020-12-14T15:53:00Z"/>
          <w:rFonts w:ascii="Times New Roman" w:hAnsi="Times New Roman" w:cs="Times New Roman"/>
          <w:color w:val="2A2A2A"/>
          <w:szCs w:val="21"/>
          <w:shd w:val="clear" w:color="auto" w:fill="FFFFFF"/>
        </w:rPr>
        <w:pPrChange w:id="3590" w:author="刘 红宾" w:date="2020-12-14T15:53:00Z">
          <w:pPr/>
        </w:pPrChange>
      </w:pPr>
      <w:del w:id="3591" w:author="刘 红宾" w:date="2020-12-14T15:53:00Z">
        <w:r w:rsidRPr="00923B85" w:rsidDel="00C8067A">
          <w:rPr>
            <w:rFonts w:ascii="Times New Roman" w:hAnsi="Times New Roman" w:cs="Times New Roman"/>
            <w:color w:val="2A2A2A"/>
            <w:szCs w:val="21"/>
            <w:shd w:val="clear" w:color="auto" w:fill="FFFFFF"/>
          </w:rPr>
          <w:delText>Method</w:delText>
        </w:r>
      </w:del>
    </w:p>
    <w:p w14:paraId="0BD245AF" w14:textId="14BEF836" w:rsidR="004D3F44" w:rsidRPr="00923B85" w:rsidDel="00C8067A" w:rsidRDefault="004D3F44">
      <w:pPr>
        <w:widowControl/>
        <w:jc w:val="left"/>
        <w:rPr>
          <w:del w:id="3592" w:author="刘 红宾" w:date="2020-12-14T15:53:00Z"/>
          <w:rFonts w:ascii="Times New Roman" w:hAnsi="Times New Roman" w:cs="Times New Roman"/>
          <w:color w:val="2A2A2A"/>
          <w:szCs w:val="21"/>
          <w:shd w:val="clear" w:color="auto" w:fill="FFFFFF"/>
        </w:rPr>
        <w:pPrChange w:id="3593" w:author="刘 红宾" w:date="2020-12-14T15:53:00Z">
          <w:pPr/>
        </w:pPrChange>
      </w:pPr>
      <w:del w:id="3594" w:author="刘 红宾" w:date="2020-12-14T15:53:00Z">
        <w:r w:rsidRPr="00923B85" w:rsidDel="00C8067A">
          <w:rPr>
            <w:rFonts w:ascii="Times New Roman" w:hAnsi="Times New Roman" w:cs="Times New Roman"/>
            <w:color w:val="2A2A2A"/>
            <w:szCs w:val="21"/>
            <w:shd w:val="clear" w:color="auto" w:fill="FFFFFF"/>
          </w:rPr>
          <w:delText xml:space="preserve">Sample rarefaction analysis was performed using the iNEXT R package [44]. The data were then subsampled to 9836 sequences per sample, in order to avoid sample-to-sample bias due to variable sequencing depth (different number of reads per sample), resulting in 115 final samples. </w:delText>
        </w:r>
      </w:del>
    </w:p>
    <w:p w14:paraId="5B9F49D1" w14:textId="111FBF63" w:rsidR="00D37C3A" w:rsidRPr="00923B85" w:rsidDel="00C8067A" w:rsidRDefault="00D37C3A">
      <w:pPr>
        <w:widowControl/>
        <w:jc w:val="left"/>
        <w:rPr>
          <w:del w:id="3595" w:author="刘 红宾" w:date="2020-12-14T15:53:00Z"/>
          <w:rFonts w:ascii="Times New Roman" w:hAnsi="Times New Roman" w:cs="Times New Roman"/>
          <w:color w:val="3E3D40"/>
          <w:szCs w:val="21"/>
          <w:shd w:val="clear" w:color="auto" w:fill="FFFFFF"/>
        </w:rPr>
        <w:pPrChange w:id="3596" w:author="刘 红宾" w:date="2020-12-14T15:53:00Z">
          <w:pPr/>
        </w:pPrChange>
      </w:pPr>
      <w:del w:id="3597" w:author="刘 红宾" w:date="2020-12-14T15:53:00Z">
        <w:r w:rsidRPr="00923B85" w:rsidDel="00C8067A">
          <w:rPr>
            <w:rFonts w:ascii="Times New Roman" w:hAnsi="Times New Roman" w:cs="Times New Roman"/>
            <w:color w:val="2A2A2A"/>
            <w:szCs w:val="21"/>
            <w:shd w:val="clear" w:color="auto" w:fill="FFFFFF"/>
          </w:rPr>
          <w:delText>In comparisons of species richness (Fig. </w:delText>
        </w:r>
        <w:r w:rsidR="005A4BEB" w:rsidDel="00C8067A">
          <w:fldChar w:fldCharType="begin"/>
        </w:r>
        <w:r w:rsidR="005A4BEB" w:rsidDel="00C8067A">
          <w:delInstrText xml:space="preserve"> HYPERLINK "javascript:;" </w:delInstrText>
        </w:r>
        <w:r w:rsidR="005A4BEB" w:rsidDel="00C8067A">
          <w:fldChar w:fldCharType="separate"/>
        </w:r>
        <w:r w:rsidRPr="00923B85" w:rsidDel="00C8067A">
          <w:rPr>
            <w:rStyle w:val="Hyperlink"/>
            <w:rFonts w:ascii="Times New Roman" w:hAnsi="Times New Roman" w:cs="Times New Roman"/>
            <w:color w:val="006FB7"/>
            <w:szCs w:val="21"/>
            <w:bdr w:val="none" w:sz="0" w:space="0" w:color="auto" w:frame="1"/>
            <w:shd w:val="clear" w:color="auto" w:fill="FFFFFF"/>
          </w:rPr>
          <w:delText>3</w:delText>
        </w:r>
        <w:r w:rsidR="005A4BEB" w:rsidDel="00C8067A">
          <w:rPr>
            <w:rStyle w:val="Hyperlink"/>
            <w:rFonts w:ascii="Times New Roman" w:hAnsi="Times New Roman" w:cs="Times New Roman"/>
            <w:color w:val="006FB7"/>
            <w:szCs w:val="21"/>
            <w:bdr w:val="none" w:sz="0" w:space="0" w:color="auto" w:frame="1"/>
            <w:shd w:val="clear" w:color="auto" w:fill="FFFFFF"/>
          </w:rPr>
          <w:fldChar w:fldCharType="end"/>
        </w:r>
        <w:r w:rsidRPr="00923B85" w:rsidDel="00C8067A">
          <w:rPr>
            <w:rFonts w:ascii="Times New Roman" w:hAnsi="Times New Roman" w:cs="Times New Roman"/>
            <w:color w:val="2A2A2A"/>
            <w:szCs w:val="21"/>
            <w:shd w:val="clear" w:color="auto" w:fill="FFFFFF"/>
          </w:rPr>
          <w:delText>), which are more easily skewed by unequal sampling effort (Gotelli and Colwell </w:delText>
        </w:r>
        <w:r w:rsidR="005A4BEB" w:rsidDel="00C8067A">
          <w:fldChar w:fldCharType="begin"/>
        </w:r>
        <w:r w:rsidR="005A4BEB" w:rsidDel="00C8067A">
          <w:delInstrText xml:space="preserve"> HYPERLINK "javascript:;" </w:delInstrText>
        </w:r>
        <w:r w:rsidR="005A4BEB" w:rsidDel="00C8067A">
          <w:fldChar w:fldCharType="separate"/>
        </w:r>
        <w:r w:rsidRPr="00923B85" w:rsidDel="00C8067A">
          <w:rPr>
            <w:rStyle w:val="Hyperlink"/>
            <w:rFonts w:ascii="Times New Roman" w:hAnsi="Times New Roman" w:cs="Times New Roman"/>
            <w:color w:val="006FB7"/>
            <w:szCs w:val="21"/>
            <w:bdr w:val="none" w:sz="0" w:space="0" w:color="auto" w:frame="1"/>
            <w:shd w:val="clear" w:color="auto" w:fill="FFFFFF"/>
          </w:rPr>
          <w:delText>2001</w:delText>
        </w:r>
        <w:r w:rsidR="005A4BEB" w:rsidDel="00C8067A">
          <w:rPr>
            <w:rStyle w:val="Hyperlink"/>
            <w:rFonts w:ascii="Times New Roman" w:hAnsi="Times New Roman" w:cs="Times New Roman"/>
            <w:color w:val="006FB7"/>
            <w:szCs w:val="21"/>
            <w:bdr w:val="none" w:sz="0" w:space="0" w:color="auto" w:frame="1"/>
            <w:shd w:val="clear" w:color="auto" w:fill="FFFFFF"/>
          </w:rPr>
          <w:fldChar w:fldCharType="end"/>
        </w:r>
        <w:r w:rsidRPr="00923B85" w:rsidDel="00C8067A">
          <w:rPr>
            <w:rFonts w:ascii="Times New Roman" w:hAnsi="Times New Roman" w:cs="Times New Roman"/>
            <w:color w:val="2A2A2A"/>
            <w:szCs w:val="21"/>
            <w:shd w:val="clear" w:color="auto" w:fill="FFFFFF"/>
          </w:rPr>
          <w:delText>), we used coverage-based rarefaction standardizing samples by ‘completeness’ (Chao and Jost </w:delText>
        </w:r>
        <w:r w:rsidR="005A4BEB" w:rsidDel="00C8067A">
          <w:fldChar w:fldCharType="begin"/>
        </w:r>
        <w:r w:rsidR="005A4BEB" w:rsidDel="00C8067A">
          <w:delInstrText xml:space="preserve"> HYPERLINK "javascript:;" </w:delInstrText>
        </w:r>
        <w:r w:rsidR="005A4BEB" w:rsidDel="00C8067A">
          <w:fldChar w:fldCharType="separate"/>
        </w:r>
        <w:r w:rsidRPr="00923B85" w:rsidDel="00C8067A">
          <w:rPr>
            <w:rStyle w:val="Hyperlink"/>
            <w:rFonts w:ascii="Times New Roman" w:hAnsi="Times New Roman" w:cs="Times New Roman"/>
            <w:color w:val="006FB7"/>
            <w:szCs w:val="21"/>
            <w:bdr w:val="none" w:sz="0" w:space="0" w:color="auto" w:frame="1"/>
            <w:shd w:val="clear" w:color="auto" w:fill="FFFFFF"/>
          </w:rPr>
          <w:delText>2012</w:delText>
        </w:r>
        <w:r w:rsidR="005A4BEB" w:rsidDel="00C8067A">
          <w:rPr>
            <w:rStyle w:val="Hyperlink"/>
            <w:rFonts w:ascii="Times New Roman" w:hAnsi="Times New Roman" w:cs="Times New Roman"/>
            <w:color w:val="006FB7"/>
            <w:szCs w:val="21"/>
            <w:bdr w:val="none" w:sz="0" w:space="0" w:color="auto" w:frame="1"/>
            <w:shd w:val="clear" w:color="auto" w:fill="FFFFFF"/>
          </w:rPr>
          <w:fldChar w:fldCharType="end"/>
        </w:r>
        <w:r w:rsidRPr="00923B85" w:rsidDel="00C8067A">
          <w:rPr>
            <w:rFonts w:ascii="Times New Roman" w:hAnsi="Times New Roman" w:cs="Times New Roman"/>
            <w:color w:val="2A2A2A"/>
            <w:szCs w:val="21"/>
            <w:shd w:val="clear" w:color="auto" w:fill="FFFFFF"/>
          </w:rPr>
          <w:delText>) with the estimateD function of the R package iNEXT (Hsieh and Ma </w:delText>
        </w:r>
        <w:r w:rsidR="005A4BEB" w:rsidDel="00C8067A">
          <w:fldChar w:fldCharType="begin"/>
        </w:r>
        <w:r w:rsidR="005A4BEB" w:rsidDel="00C8067A">
          <w:delInstrText xml:space="preserve"> HYPERLINK "javascript:;" </w:delInstrText>
        </w:r>
        <w:r w:rsidR="005A4BEB" w:rsidDel="00C8067A">
          <w:fldChar w:fldCharType="separate"/>
        </w:r>
        <w:r w:rsidRPr="00923B85" w:rsidDel="00C8067A">
          <w:rPr>
            <w:rStyle w:val="Hyperlink"/>
            <w:rFonts w:ascii="Times New Roman" w:hAnsi="Times New Roman" w:cs="Times New Roman"/>
            <w:color w:val="006FB7"/>
            <w:szCs w:val="21"/>
            <w:bdr w:val="none" w:sz="0" w:space="0" w:color="auto" w:frame="1"/>
            <w:shd w:val="clear" w:color="auto" w:fill="FFFFFF"/>
          </w:rPr>
          <w:delText>2016</w:delText>
        </w:r>
        <w:r w:rsidR="005A4BEB" w:rsidDel="00C8067A">
          <w:rPr>
            <w:rStyle w:val="Hyperlink"/>
            <w:rFonts w:ascii="Times New Roman" w:hAnsi="Times New Roman" w:cs="Times New Roman"/>
            <w:color w:val="006FB7"/>
            <w:szCs w:val="21"/>
            <w:bdr w:val="none" w:sz="0" w:space="0" w:color="auto" w:frame="1"/>
            <w:shd w:val="clear" w:color="auto" w:fill="FFFFFF"/>
          </w:rPr>
          <w:fldChar w:fldCharType="end"/>
        </w:r>
        <w:r w:rsidRPr="00923B85" w:rsidDel="00C8067A">
          <w:rPr>
            <w:rFonts w:ascii="Times New Roman" w:hAnsi="Times New Roman" w:cs="Times New Roman"/>
            <w:color w:val="2A2A2A"/>
            <w:szCs w:val="21"/>
            <w:shd w:val="clear" w:color="auto" w:fill="FFFFFF"/>
          </w:rPr>
          <w:delText>). </w:delText>
        </w:r>
      </w:del>
    </w:p>
    <w:p w14:paraId="373C885B" w14:textId="0111391C" w:rsidR="009B2211" w:rsidRPr="00923B85" w:rsidDel="00C8067A" w:rsidRDefault="00D37C3A">
      <w:pPr>
        <w:widowControl/>
        <w:jc w:val="left"/>
        <w:rPr>
          <w:del w:id="3598" w:author="刘 红宾" w:date="2020-12-14T15:53:00Z"/>
          <w:rFonts w:ascii="Times New Roman" w:hAnsi="Times New Roman" w:cs="Times New Roman"/>
          <w:color w:val="3E3D40"/>
          <w:szCs w:val="21"/>
          <w:shd w:val="clear" w:color="auto" w:fill="FFFFFF"/>
        </w:rPr>
        <w:pPrChange w:id="3599" w:author="刘 红宾" w:date="2020-12-14T15:53:00Z">
          <w:pPr/>
        </w:pPrChange>
      </w:pPr>
      <w:del w:id="3600" w:author="刘 红宾" w:date="2020-12-14T15:53:00Z">
        <w:r w:rsidRPr="00923B85" w:rsidDel="00C8067A">
          <w:rPr>
            <w:rFonts w:ascii="Times New Roman" w:hAnsi="Times New Roman" w:cs="Times New Roman"/>
            <w:color w:val="3E3D40"/>
            <w:szCs w:val="21"/>
            <w:shd w:val="clear" w:color="auto" w:fill="FFFFFF"/>
          </w:rPr>
          <w:delText>To analyze the effect of read numbers (i.e., read depth) per sample on OTU richness (i.e., diversity), unfiltered and non-standardized read counts were analyzed in iNEXT online (</w:delText>
        </w:r>
        <w:r w:rsidR="005A4BEB" w:rsidDel="00C8067A">
          <w:fldChar w:fldCharType="begin"/>
        </w:r>
        <w:r w:rsidR="005A4BEB" w:rsidDel="00C8067A">
          <w:delInstrText xml:space="preserve"> HYPERLINK "https://www.frontiersin.org/articles/10.3389/fmars.2020.00173/full" \l "B51" </w:delInstrText>
        </w:r>
        <w:r w:rsidR="005A4BEB" w:rsidDel="00C8067A">
          <w:fldChar w:fldCharType="separate"/>
        </w:r>
        <w:r w:rsidRPr="00923B85" w:rsidDel="00C8067A">
          <w:rPr>
            <w:rStyle w:val="Hyperlink"/>
            <w:rFonts w:ascii="Times New Roman" w:hAnsi="Times New Roman" w:cs="Times New Roman"/>
            <w:szCs w:val="21"/>
            <w:shd w:val="clear" w:color="auto" w:fill="FFFFFF"/>
          </w:rPr>
          <w:delText>Hsieh et al., 2016</w:delText>
        </w:r>
        <w:r w:rsidR="005A4BEB" w:rsidDel="00C8067A">
          <w:rPr>
            <w:rStyle w:val="Hyperlink"/>
            <w:rFonts w:ascii="Times New Roman" w:hAnsi="Times New Roman" w:cs="Times New Roman"/>
            <w:szCs w:val="21"/>
            <w:shd w:val="clear" w:color="auto" w:fill="FFFFFF"/>
          </w:rPr>
          <w:fldChar w:fldCharType="end"/>
        </w:r>
        <w:r w:rsidRPr="00923B85" w:rsidDel="00C8067A">
          <w:rPr>
            <w:rFonts w:ascii="Times New Roman" w:hAnsi="Times New Roman" w:cs="Times New Roman"/>
            <w:color w:val="3E3D40"/>
            <w:szCs w:val="21"/>
            <w:shd w:val="clear" w:color="auto" w:fill="FFFFFF"/>
          </w:rPr>
          <w:delText>; </w:delText>
        </w:r>
        <w:r w:rsidR="005A4BEB" w:rsidDel="00C8067A">
          <w:fldChar w:fldCharType="begin"/>
        </w:r>
        <w:r w:rsidR="005A4BEB" w:rsidDel="00C8067A">
          <w:delInstrText xml:space="preserve"> HYPERLINK "https://www.frontiersin.org/articles/10.3389/fmars.2020.00173/full" \l "B24" </w:delInstrText>
        </w:r>
        <w:r w:rsidR="005A4BEB" w:rsidDel="00C8067A">
          <w:fldChar w:fldCharType="separate"/>
        </w:r>
        <w:r w:rsidRPr="00923B85" w:rsidDel="00C8067A">
          <w:rPr>
            <w:rStyle w:val="Hyperlink"/>
            <w:rFonts w:ascii="Times New Roman" w:hAnsi="Times New Roman" w:cs="Times New Roman"/>
            <w:szCs w:val="21"/>
            <w:shd w:val="clear" w:color="auto" w:fill="FFFFFF"/>
          </w:rPr>
          <w:delText>Chao et al., 2018</w:delText>
        </w:r>
        <w:r w:rsidR="005A4BEB" w:rsidDel="00C8067A">
          <w:rPr>
            <w:rStyle w:val="Hyperlink"/>
            <w:rFonts w:ascii="Times New Roman" w:hAnsi="Times New Roman" w:cs="Times New Roman"/>
            <w:szCs w:val="21"/>
            <w:shd w:val="clear" w:color="auto" w:fill="FFFFFF"/>
          </w:rPr>
          <w:fldChar w:fldCharType="end"/>
        </w:r>
        <w:r w:rsidRPr="00923B85" w:rsidDel="00C8067A">
          <w:rPr>
            <w:rFonts w:ascii="Times New Roman" w:hAnsi="Times New Roman" w:cs="Times New Roman"/>
            <w:color w:val="3E3D40"/>
            <w:szCs w:val="21"/>
            <w:shd w:val="clear" w:color="auto" w:fill="FFFFFF"/>
          </w:rPr>
          <w:delText>). Interpolated (rarefaction) curves and the extrapolation curves (to the maximum number of reads per sample) were calculated for each sample for species (OTU) richness (</w:delText>
        </w:r>
        <w:r w:rsidR="005A4BEB" w:rsidDel="00C8067A">
          <w:fldChar w:fldCharType="begin"/>
        </w:r>
        <w:r w:rsidR="005A4BEB" w:rsidDel="00C8067A">
          <w:delInstrText xml:space="preserve"> HYPERLINK "https://www.frontiersin.org/articles/10.3389/fmars.2020.00173/full" \l "B23" </w:delInstrText>
        </w:r>
        <w:r w:rsidR="005A4BEB" w:rsidDel="00C8067A">
          <w:fldChar w:fldCharType="separate"/>
        </w:r>
        <w:r w:rsidRPr="00923B85" w:rsidDel="00C8067A">
          <w:rPr>
            <w:rStyle w:val="Hyperlink"/>
            <w:rFonts w:ascii="Times New Roman" w:hAnsi="Times New Roman" w:cs="Times New Roman"/>
            <w:szCs w:val="21"/>
            <w:shd w:val="clear" w:color="auto" w:fill="FFFFFF"/>
          </w:rPr>
          <w:delText>Chao et al., 2014</w:delText>
        </w:r>
        <w:r w:rsidR="005A4BEB" w:rsidDel="00C8067A">
          <w:rPr>
            <w:rStyle w:val="Hyperlink"/>
            <w:rFonts w:ascii="Times New Roman" w:hAnsi="Times New Roman" w:cs="Times New Roman"/>
            <w:szCs w:val="21"/>
            <w:shd w:val="clear" w:color="auto" w:fill="FFFFFF"/>
          </w:rPr>
          <w:fldChar w:fldCharType="end"/>
        </w:r>
        <w:r w:rsidRPr="00923B85" w:rsidDel="00C8067A">
          <w:rPr>
            <w:rFonts w:ascii="Times New Roman" w:hAnsi="Times New Roman" w:cs="Times New Roman"/>
            <w:color w:val="3E3D40"/>
            <w:szCs w:val="21"/>
            <w:shd w:val="clear" w:color="auto" w:fill="FFFFFF"/>
          </w:rPr>
          <w:delText>). Confidence intervals were obtained after 100 bootstrap repetitions. Same analyses (rarefaction and extrapolation) were done after removal of singletons and doubletons for the whole dataset (not per sample).</w:delText>
        </w:r>
      </w:del>
    </w:p>
    <w:p w14:paraId="0F7F89FB" w14:textId="457AA00D" w:rsidR="00E2323D" w:rsidRPr="00923B85" w:rsidDel="00C8067A" w:rsidRDefault="00E2323D">
      <w:pPr>
        <w:widowControl/>
        <w:jc w:val="left"/>
        <w:rPr>
          <w:del w:id="3601" w:author="刘 红宾" w:date="2020-12-14T15:53:00Z"/>
          <w:rFonts w:ascii="Times New Roman" w:hAnsi="Times New Roman" w:cs="Times New Roman"/>
          <w:color w:val="2A2A2A"/>
          <w:szCs w:val="21"/>
          <w:shd w:val="clear" w:color="auto" w:fill="FFFFFF"/>
        </w:rPr>
        <w:pPrChange w:id="3602" w:author="刘 红宾" w:date="2020-12-14T15:53:00Z">
          <w:pPr/>
        </w:pPrChange>
      </w:pPr>
      <w:del w:id="3603" w:author="刘 红宾" w:date="2020-12-14T15:53:00Z">
        <w:r w:rsidRPr="00923B85" w:rsidDel="00C8067A">
          <w:rPr>
            <w:rFonts w:ascii="Times New Roman" w:hAnsi="Times New Roman" w:cs="Times New Roman"/>
            <w:color w:val="2A2A2A"/>
            <w:szCs w:val="21"/>
            <w:shd w:val="clear" w:color="auto" w:fill="FFFFFF"/>
          </w:rPr>
          <w:delText>Although each sample had at least 9836 sequences, the rarefaction curves did not reach an asymptotic level (Fig. S1), suggesting that our sampling effort was not sufficient to obtain a full estimate of OTU richness. Nevertheless, the rarefaction curves of caterpillars (gregarious, solitary, and midgut) seemed to be closer to an asymptotic level compared to soil.</w:delText>
        </w:r>
      </w:del>
    </w:p>
    <w:p w14:paraId="5A6E973E" w14:textId="0C5AED21" w:rsidR="00D37C3A" w:rsidRPr="00923B85" w:rsidDel="00C8067A" w:rsidRDefault="00D37C3A">
      <w:pPr>
        <w:widowControl/>
        <w:jc w:val="left"/>
        <w:rPr>
          <w:del w:id="3604" w:author="刘 红宾" w:date="2020-12-14T15:53:00Z"/>
          <w:rFonts w:ascii="Times New Roman" w:hAnsi="Times New Roman" w:cs="Times New Roman"/>
          <w:color w:val="3E3D40"/>
          <w:szCs w:val="21"/>
          <w:shd w:val="clear" w:color="auto" w:fill="FFFFFF"/>
        </w:rPr>
        <w:pPrChange w:id="3605" w:author="刘 红宾" w:date="2020-12-14T15:53:00Z">
          <w:pPr/>
        </w:pPrChange>
      </w:pPr>
    </w:p>
    <w:p w14:paraId="526AA115" w14:textId="721A40A1" w:rsidR="00875387" w:rsidDel="00B96825" w:rsidRDefault="002D7818">
      <w:pPr>
        <w:widowControl/>
        <w:autoSpaceDE w:val="0"/>
        <w:autoSpaceDN w:val="0"/>
        <w:adjustRightInd w:val="0"/>
        <w:jc w:val="left"/>
        <w:rPr>
          <w:del w:id="3606" w:author="刘 红宾" w:date="2020-12-14T11:13:00Z"/>
          <w:rFonts w:ascii="Times New Roman" w:hAnsi="Times New Roman" w:cs="Times New Roman"/>
          <w:kern w:val="0"/>
          <w:sz w:val="24"/>
          <w:szCs w:val="24"/>
        </w:rPr>
        <w:pPrChange w:id="3607" w:author="刘 红宾" w:date="2020-12-14T15:53:00Z">
          <w:pPr>
            <w:autoSpaceDE w:val="0"/>
            <w:autoSpaceDN w:val="0"/>
            <w:adjustRightInd w:val="0"/>
            <w:jc w:val="left"/>
          </w:pPr>
        </w:pPrChange>
      </w:pPr>
      <w:del w:id="3608" w:author="刘 红宾" w:date="2020-12-14T15:53:00Z">
        <w:r w:rsidDel="00C8067A">
          <w:rPr>
            <w:rFonts w:ascii="Times New Roman" w:hAnsi="Times New Roman" w:cs="Times New Roman"/>
            <w:szCs w:val="21"/>
          </w:rPr>
          <w:fldChar w:fldCharType="begin"/>
        </w:r>
        <w:r w:rsidDel="00C8067A">
          <w:rPr>
            <w:rFonts w:ascii="Times New Roman" w:hAnsi="Times New Roman" w:cs="Times New Roman"/>
            <w:szCs w:val="21"/>
          </w:rPr>
          <w:delInstrText xml:space="preserve"> ADDIN NE.Bib</w:delInstrText>
        </w:r>
        <w:r w:rsidDel="00C8067A">
          <w:rPr>
            <w:rFonts w:ascii="Times New Roman" w:hAnsi="Times New Roman" w:cs="Times New Roman"/>
            <w:szCs w:val="21"/>
          </w:rPr>
          <w:fldChar w:fldCharType="separate"/>
        </w:r>
      </w:del>
    </w:p>
    <w:p w14:paraId="5FB28DC6" w14:textId="5AB6A07A" w:rsidR="00875387" w:rsidDel="00B96825" w:rsidRDefault="00875387">
      <w:pPr>
        <w:widowControl/>
        <w:autoSpaceDE w:val="0"/>
        <w:autoSpaceDN w:val="0"/>
        <w:adjustRightInd w:val="0"/>
        <w:jc w:val="left"/>
        <w:rPr>
          <w:del w:id="3609" w:author="刘 红宾" w:date="2020-12-14T11:13:00Z"/>
          <w:rFonts w:ascii="Times New Roman" w:hAnsi="Times New Roman" w:cs="Times New Roman"/>
          <w:kern w:val="0"/>
          <w:sz w:val="24"/>
          <w:szCs w:val="24"/>
        </w:rPr>
        <w:pPrChange w:id="3610" w:author="刘 红宾" w:date="2020-12-14T15:53:00Z">
          <w:pPr>
            <w:autoSpaceDE w:val="0"/>
            <w:autoSpaceDN w:val="0"/>
            <w:adjustRightInd w:val="0"/>
            <w:jc w:val="center"/>
          </w:pPr>
        </w:pPrChange>
      </w:pPr>
      <w:del w:id="3611" w:author="刘 红宾" w:date="2020-12-14T11:13:00Z">
        <w:r w:rsidDel="00B96825">
          <w:rPr>
            <w:rFonts w:ascii="Times New Roman" w:hAnsi="Times New Roman" w:cs="Times New Roman"/>
            <w:b/>
            <w:bCs/>
            <w:color w:val="000000"/>
            <w:kern w:val="0"/>
            <w:sz w:val="40"/>
            <w:szCs w:val="40"/>
          </w:rPr>
          <w:delText>References:</w:delText>
        </w:r>
      </w:del>
    </w:p>
    <w:p w14:paraId="5FF5DB64" w14:textId="1F77D1F4" w:rsidR="00875387" w:rsidDel="00B96825" w:rsidRDefault="00875387">
      <w:pPr>
        <w:widowControl/>
        <w:autoSpaceDE w:val="0"/>
        <w:autoSpaceDN w:val="0"/>
        <w:adjustRightInd w:val="0"/>
        <w:jc w:val="left"/>
        <w:rPr>
          <w:del w:id="3612" w:author="刘 红宾" w:date="2020-12-14T11:13:00Z"/>
          <w:rFonts w:ascii="Times New Roman" w:hAnsi="Times New Roman" w:cs="Times New Roman"/>
          <w:kern w:val="0"/>
          <w:sz w:val="24"/>
          <w:szCs w:val="24"/>
        </w:rPr>
        <w:pPrChange w:id="3613" w:author="刘 红宾" w:date="2020-12-14T15:53:00Z">
          <w:pPr>
            <w:autoSpaceDE w:val="0"/>
            <w:autoSpaceDN w:val="0"/>
            <w:adjustRightInd w:val="0"/>
          </w:pPr>
        </w:pPrChange>
      </w:pPr>
      <w:del w:id="3614" w:author="刘 红宾" w:date="2020-12-14T11:13:00Z">
        <w:r w:rsidDel="00B96825">
          <w:rPr>
            <w:rFonts w:ascii="Times New Roman" w:hAnsi="Times New Roman" w:cs="Times New Roman"/>
            <w:color w:val="000000"/>
            <w:kern w:val="0"/>
            <w:sz w:val="20"/>
            <w:szCs w:val="20"/>
          </w:rPr>
          <w:delText xml:space="preserve"> [1].</w:delText>
        </w:r>
        <w:r w:rsidDel="00B96825">
          <w:rPr>
            <w:rFonts w:ascii="Times New Roman" w:hAnsi="Times New Roman" w:cs="Times New Roman"/>
            <w:color w:val="000000"/>
            <w:kern w:val="0"/>
            <w:sz w:val="20"/>
            <w:szCs w:val="20"/>
          </w:rPr>
          <w:tab/>
          <w:delText>Lynch, S.V. and O. Pedersen, The Human Intestinal Microbiome in Health and Disease. New England Journal of Medicine, 2016.</w:delText>
        </w:r>
      </w:del>
    </w:p>
    <w:p w14:paraId="75EE6BD5" w14:textId="62C62F06" w:rsidR="00875387" w:rsidDel="00B96825" w:rsidRDefault="00875387">
      <w:pPr>
        <w:widowControl/>
        <w:autoSpaceDE w:val="0"/>
        <w:autoSpaceDN w:val="0"/>
        <w:adjustRightInd w:val="0"/>
        <w:jc w:val="left"/>
        <w:rPr>
          <w:del w:id="3615" w:author="刘 红宾" w:date="2020-12-14T11:13:00Z"/>
          <w:rFonts w:ascii="Times New Roman" w:hAnsi="Times New Roman" w:cs="Times New Roman"/>
          <w:kern w:val="0"/>
          <w:sz w:val="24"/>
          <w:szCs w:val="24"/>
        </w:rPr>
        <w:pPrChange w:id="3616" w:author="刘 红宾" w:date="2020-12-14T15:53:00Z">
          <w:pPr>
            <w:autoSpaceDE w:val="0"/>
            <w:autoSpaceDN w:val="0"/>
            <w:adjustRightInd w:val="0"/>
          </w:pPr>
        </w:pPrChange>
      </w:pPr>
      <w:del w:id="3617" w:author="刘 红宾" w:date="2020-12-14T11:13:00Z">
        <w:r w:rsidDel="00B96825">
          <w:rPr>
            <w:rFonts w:ascii="Times New Roman" w:hAnsi="Times New Roman" w:cs="Times New Roman"/>
            <w:color w:val="000000"/>
            <w:kern w:val="0"/>
            <w:sz w:val="20"/>
            <w:szCs w:val="20"/>
          </w:rPr>
          <w:delText xml:space="preserve"> [2].</w:delText>
        </w:r>
        <w:r w:rsidDel="00B96825">
          <w:rPr>
            <w:rFonts w:ascii="Times New Roman" w:hAnsi="Times New Roman" w:cs="Times New Roman"/>
            <w:color w:val="000000"/>
            <w:kern w:val="0"/>
            <w:sz w:val="20"/>
            <w:szCs w:val="20"/>
          </w:rPr>
          <w:tab/>
        </w:r>
        <w:bookmarkStart w:id="3618" w:name="_nebEC8DB466_7CC9_4D15_B941_3E1A2F210979"/>
        <w:r w:rsidDel="00B96825">
          <w:rPr>
            <w:rFonts w:ascii="Times New Roman" w:hAnsi="Times New Roman" w:cs="Times New Roman"/>
            <w:color w:val="000000"/>
            <w:kern w:val="0"/>
            <w:sz w:val="20"/>
            <w:szCs w:val="20"/>
          </w:rPr>
          <w:delText>Sanna, S., et al., Causal relationships among the gut microbiome, short-chain fatty acids and metabolic diseases. Nature Genetics, 2019. 51(4): p. 600-605.</w:delText>
        </w:r>
        <w:bookmarkEnd w:id="3618"/>
      </w:del>
    </w:p>
    <w:p w14:paraId="56ABC8C8" w14:textId="4880617B" w:rsidR="00875387" w:rsidDel="00B96825" w:rsidRDefault="00875387">
      <w:pPr>
        <w:widowControl/>
        <w:autoSpaceDE w:val="0"/>
        <w:autoSpaceDN w:val="0"/>
        <w:adjustRightInd w:val="0"/>
        <w:jc w:val="left"/>
        <w:rPr>
          <w:del w:id="3619" w:author="刘 红宾" w:date="2020-12-14T11:13:00Z"/>
          <w:rFonts w:ascii="Times New Roman" w:hAnsi="Times New Roman" w:cs="Times New Roman"/>
          <w:kern w:val="0"/>
          <w:sz w:val="24"/>
          <w:szCs w:val="24"/>
        </w:rPr>
        <w:pPrChange w:id="3620" w:author="刘 红宾" w:date="2020-12-14T15:53:00Z">
          <w:pPr>
            <w:autoSpaceDE w:val="0"/>
            <w:autoSpaceDN w:val="0"/>
            <w:adjustRightInd w:val="0"/>
          </w:pPr>
        </w:pPrChange>
      </w:pPr>
      <w:del w:id="3621" w:author="刘 红宾" w:date="2020-12-14T11:13:00Z">
        <w:r w:rsidDel="00B96825">
          <w:rPr>
            <w:rFonts w:ascii="Times New Roman" w:hAnsi="Times New Roman" w:cs="Times New Roman"/>
            <w:color w:val="000000"/>
            <w:kern w:val="0"/>
            <w:sz w:val="20"/>
            <w:szCs w:val="20"/>
          </w:rPr>
          <w:delText xml:space="preserve"> [3].</w:delText>
        </w:r>
        <w:r w:rsidDel="00B96825">
          <w:rPr>
            <w:rFonts w:ascii="Times New Roman" w:hAnsi="Times New Roman" w:cs="Times New Roman"/>
            <w:color w:val="000000"/>
            <w:kern w:val="0"/>
            <w:sz w:val="20"/>
            <w:szCs w:val="20"/>
          </w:rPr>
          <w:tab/>
          <w:delText>Nomura, M., et al., Association of Short-Chain Fatty Acids in the Gut Microbiome With Clinical Response to Treatment With Nivolumab or Pembrolizumab in Patients With Solid Cancer Tumors. JAMA Network Open, 2020. 3(4): p. e202895.</w:delText>
        </w:r>
      </w:del>
    </w:p>
    <w:p w14:paraId="17428AFB" w14:textId="0BD10C4E" w:rsidR="00875387" w:rsidDel="00B96825" w:rsidRDefault="00875387">
      <w:pPr>
        <w:widowControl/>
        <w:autoSpaceDE w:val="0"/>
        <w:autoSpaceDN w:val="0"/>
        <w:adjustRightInd w:val="0"/>
        <w:jc w:val="left"/>
        <w:rPr>
          <w:del w:id="3622" w:author="刘 红宾" w:date="2020-12-14T11:13:00Z"/>
          <w:rFonts w:ascii="Times New Roman" w:hAnsi="Times New Roman" w:cs="Times New Roman"/>
          <w:kern w:val="0"/>
          <w:sz w:val="24"/>
          <w:szCs w:val="24"/>
        </w:rPr>
        <w:pPrChange w:id="3623" w:author="刘 红宾" w:date="2020-12-14T15:53:00Z">
          <w:pPr>
            <w:autoSpaceDE w:val="0"/>
            <w:autoSpaceDN w:val="0"/>
            <w:adjustRightInd w:val="0"/>
          </w:pPr>
        </w:pPrChange>
      </w:pPr>
      <w:del w:id="3624" w:author="刘 红宾" w:date="2020-12-14T11:13:00Z">
        <w:r w:rsidDel="00B96825">
          <w:rPr>
            <w:rFonts w:ascii="Times New Roman" w:hAnsi="Times New Roman" w:cs="Times New Roman"/>
            <w:color w:val="000000"/>
            <w:kern w:val="0"/>
            <w:sz w:val="20"/>
            <w:szCs w:val="20"/>
          </w:rPr>
          <w:delText xml:space="preserve"> [4].</w:delText>
        </w:r>
        <w:r w:rsidDel="00B96825">
          <w:rPr>
            <w:rFonts w:ascii="Times New Roman" w:hAnsi="Times New Roman" w:cs="Times New Roman"/>
            <w:color w:val="000000"/>
            <w:kern w:val="0"/>
            <w:sz w:val="20"/>
            <w:szCs w:val="20"/>
          </w:rPr>
          <w:tab/>
        </w:r>
        <w:bookmarkStart w:id="3625" w:name="_neb3E52A4A9_815E_422D_A9C1_2BBDE2D6FF0F"/>
        <w:r w:rsidDel="00B96825">
          <w:rPr>
            <w:rFonts w:ascii="Times New Roman" w:hAnsi="Times New Roman" w:cs="Times New Roman"/>
            <w:color w:val="000000"/>
            <w:kern w:val="0"/>
            <w:sz w:val="20"/>
            <w:szCs w:val="20"/>
          </w:rPr>
          <w:delText>Harkins, C.P., H.H. Kong and J.A. Segre, Manipulating the Human Microbiome to Manage Disease. JAMA, 2019. 323(4): p. 303.</w:delText>
        </w:r>
        <w:bookmarkEnd w:id="3625"/>
      </w:del>
    </w:p>
    <w:p w14:paraId="6EDA8F5B" w14:textId="10B42716" w:rsidR="00875387" w:rsidDel="00B96825" w:rsidRDefault="00875387">
      <w:pPr>
        <w:widowControl/>
        <w:autoSpaceDE w:val="0"/>
        <w:autoSpaceDN w:val="0"/>
        <w:adjustRightInd w:val="0"/>
        <w:jc w:val="left"/>
        <w:rPr>
          <w:del w:id="3626" w:author="刘 红宾" w:date="2020-12-14T11:13:00Z"/>
          <w:rFonts w:ascii="Times New Roman" w:hAnsi="Times New Roman" w:cs="Times New Roman"/>
          <w:kern w:val="0"/>
          <w:sz w:val="24"/>
          <w:szCs w:val="24"/>
        </w:rPr>
        <w:pPrChange w:id="3627" w:author="刘 红宾" w:date="2020-12-14T15:53:00Z">
          <w:pPr>
            <w:autoSpaceDE w:val="0"/>
            <w:autoSpaceDN w:val="0"/>
            <w:adjustRightInd w:val="0"/>
          </w:pPr>
        </w:pPrChange>
      </w:pPr>
      <w:del w:id="3628" w:author="刘 红宾" w:date="2020-12-14T11:13:00Z">
        <w:r w:rsidDel="00B96825">
          <w:rPr>
            <w:rFonts w:ascii="Times New Roman" w:hAnsi="Times New Roman" w:cs="Times New Roman"/>
            <w:color w:val="000000"/>
            <w:kern w:val="0"/>
            <w:sz w:val="20"/>
            <w:szCs w:val="20"/>
          </w:rPr>
          <w:delText xml:space="preserve"> [5].</w:delText>
        </w:r>
        <w:r w:rsidDel="00B96825">
          <w:rPr>
            <w:rFonts w:ascii="Times New Roman" w:hAnsi="Times New Roman" w:cs="Times New Roman"/>
            <w:color w:val="000000"/>
            <w:kern w:val="0"/>
            <w:sz w:val="20"/>
            <w:szCs w:val="20"/>
          </w:rPr>
          <w:tab/>
        </w:r>
        <w:bookmarkStart w:id="3629" w:name="_neb32BE980E_44F2_4CB3_90C5_DC5774939502"/>
        <w:r w:rsidDel="00B96825">
          <w:rPr>
            <w:rFonts w:ascii="Times New Roman" w:hAnsi="Times New Roman" w:cs="Times New Roman"/>
            <w:color w:val="000000"/>
            <w:kern w:val="0"/>
            <w:sz w:val="20"/>
            <w:szCs w:val="20"/>
          </w:rPr>
          <w:delText>Creswell, R., et al., High-resolution temporal profiling of the human gut microbiome reveals consistent and cascading alterations in response to dietary glycans. Genome Medicine, 2020. 12(1).</w:delText>
        </w:r>
        <w:bookmarkEnd w:id="3629"/>
      </w:del>
    </w:p>
    <w:p w14:paraId="51BA7D89" w14:textId="1D727E4D" w:rsidR="00875387" w:rsidDel="00B96825" w:rsidRDefault="00875387">
      <w:pPr>
        <w:widowControl/>
        <w:autoSpaceDE w:val="0"/>
        <w:autoSpaceDN w:val="0"/>
        <w:adjustRightInd w:val="0"/>
        <w:jc w:val="left"/>
        <w:rPr>
          <w:del w:id="3630" w:author="刘 红宾" w:date="2020-12-14T11:13:00Z"/>
          <w:rFonts w:ascii="Times New Roman" w:hAnsi="Times New Roman" w:cs="Times New Roman"/>
          <w:kern w:val="0"/>
          <w:sz w:val="24"/>
          <w:szCs w:val="24"/>
        </w:rPr>
        <w:pPrChange w:id="3631" w:author="刘 红宾" w:date="2020-12-14T15:53:00Z">
          <w:pPr>
            <w:autoSpaceDE w:val="0"/>
            <w:autoSpaceDN w:val="0"/>
            <w:adjustRightInd w:val="0"/>
          </w:pPr>
        </w:pPrChange>
      </w:pPr>
      <w:del w:id="3632" w:author="刘 红宾" w:date="2020-12-14T11:13:00Z">
        <w:r w:rsidDel="00B96825">
          <w:rPr>
            <w:rFonts w:ascii="Times New Roman" w:hAnsi="Times New Roman" w:cs="Times New Roman"/>
            <w:color w:val="000000"/>
            <w:kern w:val="0"/>
            <w:sz w:val="20"/>
            <w:szCs w:val="20"/>
          </w:rPr>
          <w:delText xml:space="preserve"> [6].</w:delText>
        </w:r>
        <w:r w:rsidDel="00B96825">
          <w:rPr>
            <w:rFonts w:ascii="Times New Roman" w:hAnsi="Times New Roman" w:cs="Times New Roman"/>
            <w:color w:val="000000"/>
            <w:kern w:val="0"/>
            <w:sz w:val="20"/>
            <w:szCs w:val="20"/>
          </w:rPr>
          <w:tab/>
        </w:r>
        <w:bookmarkStart w:id="3633" w:name="_neb04899283_3166_4520_BF7D_F1B8F69EB5E6"/>
        <w:r w:rsidDel="00B96825">
          <w:rPr>
            <w:rFonts w:ascii="Times New Roman" w:hAnsi="Times New Roman" w:cs="Times New Roman"/>
            <w:color w:val="000000"/>
            <w:kern w:val="0"/>
            <w:sz w:val="20"/>
            <w:szCs w:val="20"/>
          </w:rPr>
          <w:delText>Bokulich, N.A., et al., q2-longitudinal: Longitudinal and Paired-Sample Analyses of Microbiome Data. mSystems, 2018. 3(6): p. e00219-18.</w:delText>
        </w:r>
        <w:bookmarkEnd w:id="3633"/>
      </w:del>
    </w:p>
    <w:p w14:paraId="7A6EC4C3" w14:textId="1421E274" w:rsidR="00875387" w:rsidDel="00B96825" w:rsidRDefault="00875387">
      <w:pPr>
        <w:widowControl/>
        <w:autoSpaceDE w:val="0"/>
        <w:autoSpaceDN w:val="0"/>
        <w:adjustRightInd w:val="0"/>
        <w:jc w:val="left"/>
        <w:rPr>
          <w:del w:id="3634" w:author="刘 红宾" w:date="2020-12-14T11:13:00Z"/>
          <w:rFonts w:ascii="Times New Roman" w:hAnsi="Times New Roman" w:cs="Times New Roman"/>
          <w:kern w:val="0"/>
          <w:sz w:val="24"/>
          <w:szCs w:val="24"/>
        </w:rPr>
        <w:pPrChange w:id="3635" w:author="刘 红宾" w:date="2020-12-14T15:53:00Z">
          <w:pPr>
            <w:autoSpaceDE w:val="0"/>
            <w:autoSpaceDN w:val="0"/>
            <w:adjustRightInd w:val="0"/>
          </w:pPr>
        </w:pPrChange>
      </w:pPr>
      <w:del w:id="3636" w:author="刘 红宾" w:date="2020-12-14T11:13:00Z">
        <w:r w:rsidDel="00B96825">
          <w:rPr>
            <w:rFonts w:ascii="Times New Roman" w:hAnsi="Times New Roman" w:cs="Times New Roman"/>
            <w:color w:val="000000"/>
            <w:kern w:val="0"/>
            <w:sz w:val="20"/>
            <w:szCs w:val="20"/>
          </w:rPr>
          <w:delText xml:space="preserve"> [7].</w:delText>
        </w:r>
        <w:r w:rsidDel="00B96825">
          <w:rPr>
            <w:rFonts w:ascii="Times New Roman" w:hAnsi="Times New Roman" w:cs="Times New Roman"/>
            <w:color w:val="000000"/>
            <w:kern w:val="0"/>
            <w:sz w:val="20"/>
            <w:szCs w:val="20"/>
          </w:rPr>
          <w:tab/>
          <w:delText>Chijiiwa, R., et al., Single-cell genomics of uncultured bacteria reveals dietary fiber responders in the mouse gut microbiota. Microbiome, 2020. 8(1): p. 5-14</w:delText>
        </w:r>
      </w:del>
    </w:p>
    <w:p w14:paraId="067F5E6F" w14:textId="5DF7C2CF" w:rsidR="00875387" w:rsidDel="00B96825" w:rsidRDefault="00875387">
      <w:pPr>
        <w:widowControl/>
        <w:autoSpaceDE w:val="0"/>
        <w:autoSpaceDN w:val="0"/>
        <w:adjustRightInd w:val="0"/>
        <w:jc w:val="left"/>
        <w:rPr>
          <w:del w:id="3637" w:author="刘 红宾" w:date="2020-12-14T11:13:00Z"/>
          <w:rFonts w:ascii="Times New Roman" w:hAnsi="Times New Roman" w:cs="Times New Roman"/>
          <w:kern w:val="0"/>
          <w:sz w:val="24"/>
          <w:szCs w:val="24"/>
        </w:rPr>
        <w:pPrChange w:id="3638" w:author="刘 红宾" w:date="2020-12-14T15:53:00Z">
          <w:pPr>
            <w:autoSpaceDE w:val="0"/>
            <w:autoSpaceDN w:val="0"/>
            <w:adjustRightInd w:val="0"/>
          </w:pPr>
        </w:pPrChange>
      </w:pPr>
      <w:del w:id="3639" w:author="刘 红宾" w:date="2020-12-14T11:13:00Z">
        <w:r w:rsidDel="00B96825">
          <w:rPr>
            <w:rFonts w:ascii="Times New Roman" w:hAnsi="Times New Roman" w:cs="Times New Roman"/>
            <w:color w:val="000000"/>
            <w:kern w:val="0"/>
            <w:sz w:val="20"/>
            <w:szCs w:val="20"/>
          </w:rPr>
          <w:delText>.</w:delText>
        </w:r>
      </w:del>
    </w:p>
    <w:p w14:paraId="5F5689E3" w14:textId="444B7C4B" w:rsidR="00875387" w:rsidDel="00B96825" w:rsidRDefault="00875387">
      <w:pPr>
        <w:widowControl/>
        <w:autoSpaceDE w:val="0"/>
        <w:autoSpaceDN w:val="0"/>
        <w:adjustRightInd w:val="0"/>
        <w:jc w:val="left"/>
        <w:rPr>
          <w:del w:id="3640" w:author="刘 红宾" w:date="2020-12-14T11:13:00Z"/>
          <w:rFonts w:ascii="Times New Roman" w:hAnsi="Times New Roman" w:cs="Times New Roman"/>
          <w:kern w:val="0"/>
          <w:sz w:val="24"/>
          <w:szCs w:val="24"/>
        </w:rPr>
        <w:pPrChange w:id="3641" w:author="刘 红宾" w:date="2020-12-14T15:53:00Z">
          <w:pPr>
            <w:autoSpaceDE w:val="0"/>
            <w:autoSpaceDN w:val="0"/>
            <w:adjustRightInd w:val="0"/>
          </w:pPr>
        </w:pPrChange>
      </w:pPr>
      <w:del w:id="3642" w:author="刘 红宾" w:date="2020-12-14T11:13:00Z">
        <w:r w:rsidDel="00B96825">
          <w:rPr>
            <w:rFonts w:ascii="Times New Roman" w:hAnsi="Times New Roman" w:cs="Times New Roman"/>
            <w:color w:val="000000"/>
            <w:kern w:val="0"/>
            <w:sz w:val="20"/>
            <w:szCs w:val="20"/>
          </w:rPr>
          <w:delText xml:space="preserve"> [8].</w:delText>
        </w:r>
        <w:r w:rsidDel="00B96825">
          <w:rPr>
            <w:rFonts w:ascii="Times New Roman" w:hAnsi="Times New Roman" w:cs="Times New Roman"/>
            <w:color w:val="000000"/>
            <w:kern w:val="0"/>
            <w:sz w:val="20"/>
            <w:szCs w:val="20"/>
          </w:rPr>
          <w:tab/>
        </w:r>
        <w:bookmarkStart w:id="3643" w:name="_neb3AC2A142_381D_4CCB_9ADE_7D13FCA24D32"/>
        <w:r w:rsidDel="00B96825">
          <w:rPr>
            <w:rFonts w:ascii="Times New Roman" w:hAnsi="Times New Roman" w:cs="Times New Roman"/>
            <w:color w:val="000000"/>
            <w:kern w:val="0"/>
            <w:sz w:val="20"/>
            <w:szCs w:val="20"/>
          </w:rPr>
          <w:delText>Belzer, C., et al., Microbial Metabolic Networks at the Mucus Layer Lead to Diet-Independent Butyrate and Vitamin B12 Production by Intestinal Symbionts. mBio, 2017. 8(5).</w:delText>
        </w:r>
        <w:bookmarkEnd w:id="3643"/>
      </w:del>
    </w:p>
    <w:p w14:paraId="15F4A0D6" w14:textId="2EA7D890" w:rsidR="00875387" w:rsidDel="00B96825" w:rsidRDefault="00875387">
      <w:pPr>
        <w:widowControl/>
        <w:autoSpaceDE w:val="0"/>
        <w:autoSpaceDN w:val="0"/>
        <w:adjustRightInd w:val="0"/>
        <w:jc w:val="left"/>
        <w:rPr>
          <w:del w:id="3644" w:author="刘 红宾" w:date="2020-12-14T11:13:00Z"/>
          <w:rFonts w:ascii="Times New Roman" w:hAnsi="Times New Roman" w:cs="Times New Roman"/>
          <w:kern w:val="0"/>
          <w:sz w:val="24"/>
          <w:szCs w:val="24"/>
        </w:rPr>
        <w:pPrChange w:id="3645" w:author="刘 红宾" w:date="2020-12-14T15:53:00Z">
          <w:pPr>
            <w:autoSpaceDE w:val="0"/>
            <w:autoSpaceDN w:val="0"/>
            <w:adjustRightInd w:val="0"/>
          </w:pPr>
        </w:pPrChange>
      </w:pPr>
      <w:del w:id="3646" w:author="刘 红宾" w:date="2020-12-14T11:13:00Z">
        <w:r w:rsidDel="00B96825">
          <w:rPr>
            <w:rFonts w:ascii="Times New Roman" w:hAnsi="Times New Roman" w:cs="Times New Roman"/>
            <w:color w:val="000000"/>
            <w:kern w:val="0"/>
            <w:sz w:val="20"/>
            <w:szCs w:val="20"/>
          </w:rPr>
          <w:delText xml:space="preserve"> [9].</w:delText>
        </w:r>
        <w:r w:rsidDel="00B96825">
          <w:rPr>
            <w:rFonts w:ascii="Times New Roman" w:hAnsi="Times New Roman" w:cs="Times New Roman"/>
            <w:color w:val="000000"/>
            <w:kern w:val="0"/>
            <w:sz w:val="20"/>
            <w:szCs w:val="20"/>
          </w:rPr>
          <w:tab/>
          <w:delText>Le Bastard, Q., et al., The effects of inulin on gut microbial composition: a systematic review of evidence from human studies. European Journal of Clinical Microbiology &amp; Infectious Diseases, 2019.</w:delText>
        </w:r>
      </w:del>
    </w:p>
    <w:p w14:paraId="64CADD46" w14:textId="140ABB24" w:rsidR="00875387" w:rsidDel="00B96825" w:rsidRDefault="00875387">
      <w:pPr>
        <w:widowControl/>
        <w:autoSpaceDE w:val="0"/>
        <w:autoSpaceDN w:val="0"/>
        <w:adjustRightInd w:val="0"/>
        <w:jc w:val="left"/>
        <w:rPr>
          <w:del w:id="3647" w:author="刘 红宾" w:date="2020-12-14T11:13:00Z"/>
          <w:rFonts w:ascii="Times New Roman" w:hAnsi="Times New Roman" w:cs="Times New Roman"/>
          <w:kern w:val="0"/>
          <w:sz w:val="24"/>
          <w:szCs w:val="24"/>
        </w:rPr>
        <w:pPrChange w:id="3648" w:author="刘 红宾" w:date="2020-12-14T15:53:00Z">
          <w:pPr>
            <w:autoSpaceDE w:val="0"/>
            <w:autoSpaceDN w:val="0"/>
            <w:adjustRightInd w:val="0"/>
          </w:pPr>
        </w:pPrChange>
      </w:pPr>
      <w:del w:id="3649" w:author="刘 红宾" w:date="2020-12-14T11:13:00Z">
        <w:r w:rsidDel="00B96825">
          <w:rPr>
            <w:rFonts w:ascii="Times New Roman" w:hAnsi="Times New Roman" w:cs="Times New Roman"/>
            <w:color w:val="000000"/>
            <w:kern w:val="0"/>
            <w:sz w:val="20"/>
            <w:szCs w:val="20"/>
          </w:rPr>
          <w:delText>[10].</w:delText>
        </w:r>
        <w:r w:rsidDel="00B96825">
          <w:rPr>
            <w:rFonts w:ascii="Times New Roman" w:hAnsi="Times New Roman" w:cs="Times New Roman"/>
            <w:color w:val="000000"/>
            <w:kern w:val="0"/>
            <w:sz w:val="20"/>
            <w:szCs w:val="20"/>
          </w:rPr>
          <w:tab/>
          <w:delText>Schell, M.A., et al., The genome sequence of Bifidobacterium longum reflects its adaptation to the human gastrointestinal tract. Proc Natl Acad Sci U S A, 2002. 99(22): p. 14422-7.</w:delText>
        </w:r>
      </w:del>
    </w:p>
    <w:p w14:paraId="5597B4B9" w14:textId="64BCBDAC" w:rsidR="00875387" w:rsidDel="00B96825" w:rsidRDefault="00875387">
      <w:pPr>
        <w:widowControl/>
        <w:autoSpaceDE w:val="0"/>
        <w:autoSpaceDN w:val="0"/>
        <w:adjustRightInd w:val="0"/>
        <w:jc w:val="left"/>
        <w:rPr>
          <w:del w:id="3650" w:author="刘 红宾" w:date="2020-12-14T11:13:00Z"/>
          <w:rFonts w:ascii="Times New Roman" w:hAnsi="Times New Roman" w:cs="Times New Roman"/>
          <w:kern w:val="0"/>
          <w:sz w:val="24"/>
          <w:szCs w:val="24"/>
        </w:rPr>
        <w:pPrChange w:id="3651" w:author="刘 红宾" w:date="2020-12-14T15:53:00Z">
          <w:pPr>
            <w:autoSpaceDE w:val="0"/>
            <w:autoSpaceDN w:val="0"/>
            <w:adjustRightInd w:val="0"/>
          </w:pPr>
        </w:pPrChange>
      </w:pPr>
      <w:del w:id="3652" w:author="刘 红宾" w:date="2020-12-14T11:13:00Z">
        <w:r w:rsidDel="00B96825">
          <w:rPr>
            <w:rFonts w:ascii="Times New Roman" w:hAnsi="Times New Roman" w:cs="Times New Roman"/>
            <w:color w:val="000000"/>
            <w:kern w:val="0"/>
            <w:sz w:val="20"/>
            <w:szCs w:val="20"/>
          </w:rPr>
          <w:delText>[11].</w:delText>
        </w:r>
        <w:r w:rsidDel="00B96825">
          <w:rPr>
            <w:rFonts w:ascii="Times New Roman" w:hAnsi="Times New Roman" w:cs="Times New Roman"/>
            <w:color w:val="000000"/>
            <w:kern w:val="0"/>
            <w:sz w:val="20"/>
            <w:szCs w:val="20"/>
          </w:rPr>
          <w:tab/>
          <w:delText>Vogt, J.A. and T.M.S. Wolever, Fecal Acetate Is Inversely Related to Acetate Absorption from the Human Rectum and Distal Colon. The Journal of nutrition, 2003. 133(10): p. 3145-3148.</w:delText>
        </w:r>
      </w:del>
    </w:p>
    <w:p w14:paraId="37FD056F" w14:textId="7A2991D6" w:rsidR="00875387" w:rsidDel="00B96825" w:rsidRDefault="00875387">
      <w:pPr>
        <w:widowControl/>
        <w:autoSpaceDE w:val="0"/>
        <w:autoSpaceDN w:val="0"/>
        <w:adjustRightInd w:val="0"/>
        <w:jc w:val="left"/>
        <w:rPr>
          <w:del w:id="3653" w:author="刘 红宾" w:date="2020-12-14T11:13:00Z"/>
          <w:rFonts w:ascii="Times New Roman" w:hAnsi="Times New Roman" w:cs="Times New Roman"/>
          <w:kern w:val="0"/>
          <w:sz w:val="24"/>
          <w:szCs w:val="24"/>
        </w:rPr>
        <w:pPrChange w:id="3654" w:author="刘 红宾" w:date="2020-12-14T15:53:00Z">
          <w:pPr>
            <w:autoSpaceDE w:val="0"/>
            <w:autoSpaceDN w:val="0"/>
            <w:adjustRightInd w:val="0"/>
          </w:pPr>
        </w:pPrChange>
      </w:pPr>
      <w:del w:id="3655" w:author="刘 红宾" w:date="2020-12-14T11:13:00Z">
        <w:r w:rsidDel="00B96825">
          <w:rPr>
            <w:rFonts w:ascii="Times New Roman" w:hAnsi="Times New Roman" w:cs="Times New Roman"/>
            <w:color w:val="000000"/>
            <w:kern w:val="0"/>
            <w:sz w:val="20"/>
            <w:szCs w:val="20"/>
          </w:rPr>
          <w:delText>[12].</w:delText>
        </w:r>
        <w:r w:rsidDel="00B96825">
          <w:rPr>
            <w:rFonts w:ascii="Times New Roman" w:hAnsi="Times New Roman" w:cs="Times New Roman"/>
            <w:color w:val="000000"/>
            <w:kern w:val="0"/>
            <w:sz w:val="20"/>
            <w:szCs w:val="20"/>
          </w:rPr>
          <w:tab/>
        </w:r>
        <w:bookmarkStart w:id="3656" w:name="_neb8E47AB50_67B0_4620_806D_B1FEC0ED2327"/>
        <w:r w:rsidDel="00B96825">
          <w:rPr>
            <w:rFonts w:ascii="Times New Roman" w:hAnsi="Times New Roman" w:cs="Times New Roman"/>
            <w:color w:val="000000"/>
            <w:kern w:val="0"/>
            <w:sz w:val="20"/>
            <w:szCs w:val="20"/>
          </w:rPr>
          <w:delText>Rahat-Rozenbloom, S., et al., Evidence for greater production of colonic short chain fatty acids in overweight than lean humans. International Journal of Obesity, 2014.</w:delText>
        </w:r>
        <w:bookmarkEnd w:id="3656"/>
      </w:del>
    </w:p>
    <w:p w14:paraId="00C64034" w14:textId="2C45ACA8" w:rsidR="00875387" w:rsidDel="00B96825" w:rsidRDefault="00875387">
      <w:pPr>
        <w:widowControl/>
        <w:autoSpaceDE w:val="0"/>
        <w:autoSpaceDN w:val="0"/>
        <w:adjustRightInd w:val="0"/>
        <w:jc w:val="left"/>
        <w:rPr>
          <w:del w:id="3657" w:author="刘 红宾" w:date="2020-12-14T11:13:00Z"/>
          <w:rFonts w:ascii="Times New Roman" w:hAnsi="Times New Roman" w:cs="Times New Roman"/>
          <w:kern w:val="0"/>
          <w:sz w:val="24"/>
          <w:szCs w:val="24"/>
        </w:rPr>
        <w:pPrChange w:id="3658" w:author="刘 红宾" w:date="2020-12-14T15:53:00Z">
          <w:pPr>
            <w:autoSpaceDE w:val="0"/>
            <w:autoSpaceDN w:val="0"/>
            <w:adjustRightInd w:val="0"/>
          </w:pPr>
        </w:pPrChange>
      </w:pPr>
      <w:del w:id="3659" w:author="刘 红宾" w:date="2020-12-14T11:13:00Z">
        <w:r w:rsidDel="00B96825">
          <w:rPr>
            <w:rFonts w:ascii="Times New Roman" w:hAnsi="Times New Roman" w:cs="Times New Roman"/>
            <w:color w:val="000000"/>
            <w:kern w:val="0"/>
            <w:sz w:val="20"/>
            <w:szCs w:val="20"/>
          </w:rPr>
          <w:delText>[13].</w:delText>
        </w:r>
        <w:r w:rsidDel="00B96825">
          <w:rPr>
            <w:rFonts w:ascii="Times New Roman" w:hAnsi="Times New Roman" w:cs="Times New Roman"/>
            <w:color w:val="000000"/>
            <w:kern w:val="0"/>
            <w:sz w:val="20"/>
            <w:szCs w:val="20"/>
          </w:rPr>
          <w:tab/>
          <w:delText>Sakata, T., Pitfalls in short-chain fatty acid research: A methodological review. Animal Science Journal, 2019. 90(1): p. 3-13.</w:delText>
        </w:r>
      </w:del>
    </w:p>
    <w:p w14:paraId="5099CC4D" w14:textId="4594583D" w:rsidR="00875387" w:rsidDel="00B96825" w:rsidRDefault="00875387">
      <w:pPr>
        <w:widowControl/>
        <w:autoSpaceDE w:val="0"/>
        <w:autoSpaceDN w:val="0"/>
        <w:adjustRightInd w:val="0"/>
        <w:jc w:val="left"/>
        <w:rPr>
          <w:del w:id="3660" w:author="刘 红宾" w:date="2020-12-14T11:13:00Z"/>
          <w:rFonts w:ascii="Times New Roman" w:hAnsi="Times New Roman" w:cs="Times New Roman"/>
          <w:kern w:val="0"/>
          <w:sz w:val="24"/>
          <w:szCs w:val="24"/>
        </w:rPr>
        <w:pPrChange w:id="3661" w:author="刘 红宾" w:date="2020-12-14T15:53:00Z">
          <w:pPr>
            <w:autoSpaceDE w:val="0"/>
            <w:autoSpaceDN w:val="0"/>
            <w:adjustRightInd w:val="0"/>
          </w:pPr>
        </w:pPrChange>
      </w:pPr>
      <w:del w:id="3662" w:author="刘 红宾" w:date="2020-12-14T11:13:00Z">
        <w:r w:rsidDel="00B96825">
          <w:rPr>
            <w:rFonts w:ascii="Times New Roman" w:hAnsi="Times New Roman" w:cs="Times New Roman"/>
            <w:color w:val="000000"/>
            <w:kern w:val="0"/>
            <w:sz w:val="20"/>
            <w:szCs w:val="20"/>
          </w:rPr>
          <w:delText>[14].</w:delText>
        </w:r>
        <w:r w:rsidDel="00B96825">
          <w:rPr>
            <w:rFonts w:ascii="Times New Roman" w:hAnsi="Times New Roman" w:cs="Times New Roman"/>
            <w:color w:val="000000"/>
            <w:kern w:val="0"/>
            <w:sz w:val="20"/>
            <w:szCs w:val="20"/>
          </w:rPr>
          <w:tab/>
        </w:r>
        <w:bookmarkStart w:id="3663" w:name="_neb64816E92_A705_4203_BEDF_F08A4F070E38"/>
        <w:r w:rsidDel="00B96825">
          <w:rPr>
            <w:rFonts w:ascii="Times New Roman" w:hAnsi="Times New Roman" w:cs="Times New Roman"/>
            <w:color w:val="000000"/>
            <w:kern w:val="0"/>
            <w:sz w:val="20"/>
            <w:szCs w:val="20"/>
          </w:rPr>
          <w:delText>McOrist, A.L., et al., Fecal Butyrate Levels Vary Widely among Individuals but Are Usually Increased by a Diet High in Resistant Starch. Journal of Nutrition, 2011. 141(5): p. 883-889.</w:delText>
        </w:r>
        <w:bookmarkEnd w:id="3663"/>
      </w:del>
    </w:p>
    <w:p w14:paraId="373F95C5" w14:textId="6A5C46D0" w:rsidR="00875387" w:rsidDel="00B96825" w:rsidRDefault="00875387">
      <w:pPr>
        <w:widowControl/>
        <w:autoSpaceDE w:val="0"/>
        <w:autoSpaceDN w:val="0"/>
        <w:adjustRightInd w:val="0"/>
        <w:jc w:val="left"/>
        <w:rPr>
          <w:del w:id="3664" w:author="刘 红宾" w:date="2020-12-14T11:13:00Z"/>
          <w:rFonts w:ascii="Times New Roman" w:hAnsi="Times New Roman" w:cs="Times New Roman"/>
          <w:kern w:val="0"/>
          <w:sz w:val="24"/>
          <w:szCs w:val="24"/>
        </w:rPr>
        <w:pPrChange w:id="3665" w:author="刘 红宾" w:date="2020-12-14T15:53:00Z">
          <w:pPr>
            <w:autoSpaceDE w:val="0"/>
            <w:autoSpaceDN w:val="0"/>
            <w:adjustRightInd w:val="0"/>
          </w:pPr>
        </w:pPrChange>
      </w:pPr>
      <w:del w:id="3666" w:author="刘 红宾" w:date="2020-12-14T11:13:00Z">
        <w:r w:rsidDel="00B96825">
          <w:rPr>
            <w:rFonts w:ascii="Times New Roman" w:hAnsi="Times New Roman" w:cs="Times New Roman"/>
            <w:color w:val="000000"/>
            <w:kern w:val="0"/>
            <w:sz w:val="20"/>
            <w:szCs w:val="20"/>
          </w:rPr>
          <w:delText>[15].</w:delText>
        </w:r>
        <w:r w:rsidDel="00B96825">
          <w:rPr>
            <w:rFonts w:ascii="Times New Roman" w:hAnsi="Times New Roman" w:cs="Times New Roman"/>
            <w:color w:val="000000"/>
            <w:kern w:val="0"/>
            <w:sz w:val="20"/>
            <w:szCs w:val="20"/>
          </w:rPr>
          <w:tab/>
        </w:r>
        <w:bookmarkStart w:id="3667" w:name="_nebCEFC66DE_1CDB_4CF8_8678_862B81B39CEB"/>
        <w:r w:rsidDel="00B96825">
          <w:rPr>
            <w:rFonts w:ascii="Times New Roman" w:hAnsi="Times New Roman" w:cs="Times New Roman"/>
            <w:color w:val="000000"/>
            <w:kern w:val="0"/>
            <w:sz w:val="20"/>
            <w:szCs w:val="20"/>
          </w:rPr>
          <w:delText>Haenen, D., et al., A Diet High in Resistant Starch Modulates Microbiota Composition, SCFA Concentrations, and Gene Expression in Pig Intestine. Journal of Nutrition, 2013. 143(3): p. 274-283.</w:delText>
        </w:r>
        <w:bookmarkEnd w:id="3667"/>
      </w:del>
    </w:p>
    <w:p w14:paraId="1D6165CF" w14:textId="54D7DB59" w:rsidR="00875387" w:rsidDel="00B96825" w:rsidRDefault="00875387">
      <w:pPr>
        <w:widowControl/>
        <w:autoSpaceDE w:val="0"/>
        <w:autoSpaceDN w:val="0"/>
        <w:adjustRightInd w:val="0"/>
        <w:jc w:val="left"/>
        <w:rPr>
          <w:del w:id="3668" w:author="刘 红宾" w:date="2020-12-14T11:13:00Z"/>
          <w:rFonts w:ascii="Times New Roman" w:hAnsi="Times New Roman" w:cs="Times New Roman"/>
          <w:kern w:val="0"/>
          <w:sz w:val="24"/>
          <w:szCs w:val="24"/>
        </w:rPr>
        <w:pPrChange w:id="3669" w:author="刘 红宾" w:date="2020-12-14T15:53:00Z">
          <w:pPr>
            <w:autoSpaceDE w:val="0"/>
            <w:autoSpaceDN w:val="0"/>
            <w:adjustRightInd w:val="0"/>
          </w:pPr>
        </w:pPrChange>
      </w:pPr>
      <w:del w:id="3670" w:author="刘 红宾" w:date="2020-12-14T11:13:00Z">
        <w:r w:rsidDel="00B96825">
          <w:rPr>
            <w:rFonts w:ascii="Times New Roman" w:hAnsi="Times New Roman" w:cs="Times New Roman"/>
            <w:color w:val="000000"/>
            <w:kern w:val="0"/>
            <w:sz w:val="20"/>
            <w:szCs w:val="20"/>
          </w:rPr>
          <w:delText>[16].</w:delText>
        </w:r>
        <w:r w:rsidDel="00B96825">
          <w:rPr>
            <w:rFonts w:ascii="Times New Roman" w:hAnsi="Times New Roman" w:cs="Times New Roman"/>
            <w:color w:val="000000"/>
            <w:kern w:val="0"/>
            <w:sz w:val="20"/>
            <w:szCs w:val="20"/>
          </w:rPr>
          <w:tab/>
          <w:delText>Baxter, N.T., et al., Dynamics of Human Gut Microbiota and Short-Chain Fatty Acids in Response to Dietary Interventions with Three Fermentable Fibers. MBio, 2019. 10(1).</w:delText>
        </w:r>
      </w:del>
    </w:p>
    <w:p w14:paraId="3C8B755D" w14:textId="61C0AA44" w:rsidR="00875387" w:rsidDel="00B96825" w:rsidRDefault="00875387">
      <w:pPr>
        <w:widowControl/>
        <w:autoSpaceDE w:val="0"/>
        <w:autoSpaceDN w:val="0"/>
        <w:adjustRightInd w:val="0"/>
        <w:jc w:val="left"/>
        <w:rPr>
          <w:del w:id="3671" w:author="刘 红宾" w:date="2020-12-14T11:13:00Z"/>
          <w:rFonts w:ascii="Times New Roman" w:hAnsi="Times New Roman" w:cs="Times New Roman"/>
          <w:kern w:val="0"/>
          <w:sz w:val="24"/>
          <w:szCs w:val="24"/>
        </w:rPr>
        <w:pPrChange w:id="3672" w:author="刘 红宾" w:date="2020-12-14T15:53:00Z">
          <w:pPr>
            <w:autoSpaceDE w:val="0"/>
            <w:autoSpaceDN w:val="0"/>
            <w:adjustRightInd w:val="0"/>
          </w:pPr>
        </w:pPrChange>
      </w:pPr>
      <w:del w:id="3673" w:author="刘 红宾" w:date="2020-12-14T11:13:00Z">
        <w:r w:rsidDel="00B96825">
          <w:rPr>
            <w:rFonts w:ascii="Times New Roman" w:hAnsi="Times New Roman" w:cs="Times New Roman"/>
            <w:color w:val="000000"/>
            <w:kern w:val="0"/>
            <w:sz w:val="20"/>
            <w:szCs w:val="20"/>
          </w:rPr>
          <w:delText>[17].</w:delText>
        </w:r>
        <w:r w:rsidDel="00B96825">
          <w:rPr>
            <w:rFonts w:ascii="Times New Roman" w:hAnsi="Times New Roman" w:cs="Times New Roman"/>
            <w:color w:val="000000"/>
            <w:kern w:val="0"/>
            <w:sz w:val="20"/>
            <w:szCs w:val="20"/>
          </w:rPr>
          <w:tab/>
        </w:r>
        <w:bookmarkStart w:id="3674" w:name="_neb2E73D0C9_910C_469C_8301_66092188B529"/>
        <w:r w:rsidDel="00B96825">
          <w:rPr>
            <w:rFonts w:ascii="Times New Roman" w:hAnsi="Times New Roman" w:cs="Times New Roman"/>
            <w:color w:val="000000"/>
            <w:kern w:val="0"/>
            <w:sz w:val="20"/>
            <w:szCs w:val="20"/>
          </w:rPr>
          <w:delText>Baxter, N.T., et al., The Glucoamylase Inhibitor Acarbose Has a Diet-Dependent and Reversible Effect on the Murine Gut Microbiome. mSphere, 2019. 4(1).</w:delText>
        </w:r>
        <w:bookmarkEnd w:id="3674"/>
      </w:del>
    </w:p>
    <w:p w14:paraId="4D224F58" w14:textId="41717DDE" w:rsidR="00875387" w:rsidDel="00B96825" w:rsidRDefault="00875387">
      <w:pPr>
        <w:widowControl/>
        <w:autoSpaceDE w:val="0"/>
        <w:autoSpaceDN w:val="0"/>
        <w:adjustRightInd w:val="0"/>
        <w:jc w:val="left"/>
        <w:rPr>
          <w:del w:id="3675" w:author="刘 红宾" w:date="2020-12-14T11:13:00Z"/>
          <w:rFonts w:ascii="Times New Roman" w:hAnsi="Times New Roman" w:cs="Times New Roman"/>
          <w:kern w:val="0"/>
          <w:sz w:val="24"/>
          <w:szCs w:val="24"/>
        </w:rPr>
        <w:pPrChange w:id="3676" w:author="刘 红宾" w:date="2020-12-14T15:53:00Z">
          <w:pPr>
            <w:autoSpaceDE w:val="0"/>
            <w:autoSpaceDN w:val="0"/>
            <w:adjustRightInd w:val="0"/>
          </w:pPr>
        </w:pPrChange>
      </w:pPr>
      <w:del w:id="3677" w:author="刘 红宾" w:date="2020-12-14T11:13:00Z">
        <w:r w:rsidDel="00B96825">
          <w:rPr>
            <w:rFonts w:ascii="Times New Roman" w:hAnsi="Times New Roman" w:cs="Times New Roman"/>
            <w:color w:val="000000"/>
            <w:kern w:val="0"/>
            <w:sz w:val="20"/>
            <w:szCs w:val="20"/>
          </w:rPr>
          <w:delText>[18].</w:delText>
        </w:r>
        <w:r w:rsidDel="00B96825">
          <w:rPr>
            <w:rFonts w:ascii="Times New Roman" w:hAnsi="Times New Roman" w:cs="Times New Roman"/>
            <w:color w:val="000000"/>
            <w:kern w:val="0"/>
            <w:sz w:val="20"/>
            <w:szCs w:val="20"/>
          </w:rPr>
          <w:tab/>
        </w:r>
        <w:bookmarkStart w:id="3678" w:name="_nebD9DEB16F_B232_43BC_8EA9_118EC421AA60"/>
        <w:r w:rsidDel="00B96825">
          <w:rPr>
            <w:rFonts w:ascii="Times New Roman" w:hAnsi="Times New Roman" w:cs="Times New Roman"/>
            <w:color w:val="000000"/>
            <w:kern w:val="0"/>
            <w:sz w:val="20"/>
            <w:szCs w:val="20"/>
          </w:rPr>
          <w:delText>Walker, A.W., et al., Dominant and diet-responsive groups of bacteria within the human colonic microbiota. ISME J, 2011. 5(2): p. 220-30.</w:delText>
        </w:r>
        <w:bookmarkEnd w:id="3678"/>
      </w:del>
    </w:p>
    <w:p w14:paraId="384AC5A6" w14:textId="001C3F55" w:rsidR="00875387" w:rsidDel="00B96825" w:rsidRDefault="00875387">
      <w:pPr>
        <w:widowControl/>
        <w:autoSpaceDE w:val="0"/>
        <w:autoSpaceDN w:val="0"/>
        <w:adjustRightInd w:val="0"/>
        <w:jc w:val="left"/>
        <w:rPr>
          <w:del w:id="3679" w:author="刘 红宾" w:date="2020-12-14T11:13:00Z"/>
          <w:rFonts w:ascii="Times New Roman" w:hAnsi="Times New Roman" w:cs="Times New Roman"/>
          <w:kern w:val="0"/>
          <w:sz w:val="24"/>
          <w:szCs w:val="24"/>
        </w:rPr>
        <w:pPrChange w:id="3680" w:author="刘 红宾" w:date="2020-12-14T15:53:00Z">
          <w:pPr>
            <w:autoSpaceDE w:val="0"/>
            <w:autoSpaceDN w:val="0"/>
            <w:adjustRightInd w:val="0"/>
          </w:pPr>
        </w:pPrChange>
      </w:pPr>
      <w:del w:id="3681" w:author="刘 红宾" w:date="2020-12-14T11:13:00Z">
        <w:r w:rsidDel="00B96825">
          <w:rPr>
            <w:rFonts w:ascii="Times New Roman" w:hAnsi="Times New Roman" w:cs="Times New Roman"/>
            <w:color w:val="000000"/>
            <w:kern w:val="0"/>
            <w:sz w:val="20"/>
            <w:szCs w:val="20"/>
          </w:rPr>
          <w:delText>[19].</w:delText>
        </w:r>
        <w:r w:rsidDel="00B96825">
          <w:rPr>
            <w:rFonts w:ascii="Times New Roman" w:hAnsi="Times New Roman" w:cs="Times New Roman"/>
            <w:color w:val="000000"/>
            <w:kern w:val="0"/>
            <w:sz w:val="20"/>
            <w:szCs w:val="20"/>
          </w:rPr>
          <w:tab/>
          <w:delText>David, L.A., et al., Diet rapidly and reproducibly alters the human gut microbiome. Nature, 2014. 505(7484): p. 559-63.</w:delText>
        </w:r>
      </w:del>
    </w:p>
    <w:p w14:paraId="278D539D" w14:textId="5223A64A" w:rsidR="00875387" w:rsidDel="00B96825" w:rsidRDefault="00875387">
      <w:pPr>
        <w:widowControl/>
        <w:autoSpaceDE w:val="0"/>
        <w:autoSpaceDN w:val="0"/>
        <w:adjustRightInd w:val="0"/>
        <w:jc w:val="left"/>
        <w:rPr>
          <w:del w:id="3682" w:author="刘 红宾" w:date="2020-12-14T11:13:00Z"/>
          <w:rFonts w:ascii="Times New Roman" w:hAnsi="Times New Roman" w:cs="Times New Roman"/>
          <w:kern w:val="0"/>
          <w:sz w:val="24"/>
          <w:szCs w:val="24"/>
        </w:rPr>
        <w:pPrChange w:id="3683" w:author="刘 红宾" w:date="2020-12-14T15:53:00Z">
          <w:pPr>
            <w:autoSpaceDE w:val="0"/>
            <w:autoSpaceDN w:val="0"/>
            <w:adjustRightInd w:val="0"/>
          </w:pPr>
        </w:pPrChange>
      </w:pPr>
      <w:del w:id="3684" w:author="刘 红宾" w:date="2020-12-14T11:13:00Z">
        <w:r w:rsidDel="00B96825">
          <w:rPr>
            <w:rFonts w:ascii="Times New Roman" w:hAnsi="Times New Roman" w:cs="Times New Roman"/>
            <w:color w:val="000000"/>
            <w:kern w:val="0"/>
            <w:sz w:val="20"/>
            <w:szCs w:val="20"/>
          </w:rPr>
          <w:delText>[20].</w:delText>
        </w:r>
        <w:r w:rsidDel="00B96825">
          <w:rPr>
            <w:rFonts w:ascii="Times New Roman" w:hAnsi="Times New Roman" w:cs="Times New Roman"/>
            <w:color w:val="000000"/>
            <w:kern w:val="0"/>
            <w:sz w:val="20"/>
            <w:szCs w:val="20"/>
          </w:rPr>
          <w:tab/>
        </w:r>
        <w:bookmarkStart w:id="3685" w:name="_neb1706FDFB_C7DB_42A6_8D57_759E5038802D"/>
        <w:r w:rsidDel="00B96825">
          <w:rPr>
            <w:rFonts w:ascii="Times New Roman" w:hAnsi="Times New Roman" w:cs="Times New Roman"/>
            <w:color w:val="000000"/>
            <w:kern w:val="0"/>
            <w:sz w:val="20"/>
            <w:szCs w:val="20"/>
          </w:rPr>
          <w:delText>Hiel, S., et al., Effects of a diet based on inulin-rich vegetables on gut health and nutritional behavior in healthy humans. Am J Clin Nutr, 2019. 109(6): p. 1683-1695.</w:delText>
        </w:r>
        <w:bookmarkEnd w:id="3685"/>
      </w:del>
    </w:p>
    <w:p w14:paraId="73CD6D7F" w14:textId="6EDD08F7" w:rsidR="00875387" w:rsidDel="00B96825" w:rsidRDefault="00875387">
      <w:pPr>
        <w:widowControl/>
        <w:autoSpaceDE w:val="0"/>
        <w:autoSpaceDN w:val="0"/>
        <w:adjustRightInd w:val="0"/>
        <w:jc w:val="left"/>
        <w:rPr>
          <w:del w:id="3686" w:author="刘 红宾" w:date="2020-12-14T11:13:00Z"/>
          <w:rFonts w:ascii="Times New Roman" w:hAnsi="Times New Roman" w:cs="Times New Roman"/>
          <w:kern w:val="0"/>
          <w:sz w:val="24"/>
          <w:szCs w:val="24"/>
        </w:rPr>
        <w:pPrChange w:id="3687" w:author="刘 红宾" w:date="2020-12-14T15:53:00Z">
          <w:pPr>
            <w:autoSpaceDE w:val="0"/>
            <w:autoSpaceDN w:val="0"/>
            <w:adjustRightInd w:val="0"/>
          </w:pPr>
        </w:pPrChange>
      </w:pPr>
      <w:del w:id="3688" w:author="刘 红宾" w:date="2020-12-14T11:13:00Z">
        <w:r w:rsidDel="00B96825">
          <w:rPr>
            <w:rFonts w:ascii="Times New Roman" w:hAnsi="Times New Roman" w:cs="Times New Roman"/>
            <w:color w:val="000000"/>
            <w:kern w:val="0"/>
            <w:sz w:val="20"/>
            <w:szCs w:val="20"/>
          </w:rPr>
          <w:delText>[21].</w:delText>
        </w:r>
        <w:r w:rsidDel="00B96825">
          <w:rPr>
            <w:rFonts w:ascii="Times New Roman" w:hAnsi="Times New Roman" w:cs="Times New Roman"/>
            <w:color w:val="000000"/>
            <w:kern w:val="0"/>
            <w:sz w:val="20"/>
            <w:szCs w:val="20"/>
          </w:rPr>
          <w:tab/>
        </w:r>
        <w:bookmarkStart w:id="3689" w:name="_neb4A005DE2_D88D_46DA_9F80_E28797E980FE"/>
        <w:r w:rsidDel="00B96825">
          <w:rPr>
            <w:rFonts w:ascii="Times New Roman" w:hAnsi="Times New Roman" w:cs="Times New Roman"/>
            <w:color w:val="000000"/>
            <w:kern w:val="0"/>
            <w:sz w:val="20"/>
            <w:szCs w:val="20"/>
          </w:rPr>
          <w:delText>Wu, G.D., et al., Linking long-term dietary patterns with gut microbial enterotypes. Science, 2011. 334(6052): p. 105-8.</w:delText>
        </w:r>
        <w:bookmarkEnd w:id="3689"/>
      </w:del>
    </w:p>
    <w:p w14:paraId="2AEE9B92" w14:textId="644E0B28" w:rsidR="00875387" w:rsidDel="00B96825" w:rsidRDefault="00875387">
      <w:pPr>
        <w:widowControl/>
        <w:autoSpaceDE w:val="0"/>
        <w:autoSpaceDN w:val="0"/>
        <w:adjustRightInd w:val="0"/>
        <w:jc w:val="left"/>
        <w:rPr>
          <w:del w:id="3690" w:author="刘 红宾" w:date="2020-12-14T11:13:00Z"/>
          <w:rFonts w:ascii="Times New Roman" w:hAnsi="Times New Roman" w:cs="Times New Roman"/>
          <w:kern w:val="0"/>
          <w:sz w:val="24"/>
          <w:szCs w:val="24"/>
        </w:rPr>
        <w:pPrChange w:id="3691" w:author="刘 红宾" w:date="2020-12-14T15:53:00Z">
          <w:pPr>
            <w:autoSpaceDE w:val="0"/>
            <w:autoSpaceDN w:val="0"/>
            <w:adjustRightInd w:val="0"/>
          </w:pPr>
        </w:pPrChange>
      </w:pPr>
      <w:del w:id="3692" w:author="刘 红宾" w:date="2020-12-14T11:13:00Z">
        <w:r w:rsidDel="00B96825">
          <w:rPr>
            <w:rFonts w:ascii="Times New Roman" w:hAnsi="Times New Roman" w:cs="Times New Roman"/>
            <w:color w:val="000000"/>
            <w:kern w:val="0"/>
            <w:sz w:val="20"/>
            <w:szCs w:val="20"/>
          </w:rPr>
          <w:delText>[22].</w:delText>
        </w:r>
        <w:r w:rsidDel="00B96825">
          <w:rPr>
            <w:rFonts w:ascii="Times New Roman" w:hAnsi="Times New Roman" w:cs="Times New Roman"/>
            <w:color w:val="000000"/>
            <w:kern w:val="0"/>
            <w:sz w:val="20"/>
            <w:szCs w:val="20"/>
          </w:rPr>
          <w:tab/>
        </w:r>
        <w:bookmarkStart w:id="3693" w:name="_nebFE8FB642_670F_43AE_A970_DB10B4600743"/>
        <w:r w:rsidDel="00B96825">
          <w:rPr>
            <w:rFonts w:ascii="Times New Roman" w:hAnsi="Times New Roman" w:cs="Times New Roman"/>
            <w:color w:val="000000"/>
            <w:kern w:val="0"/>
            <w:sz w:val="20"/>
            <w:szCs w:val="20"/>
          </w:rPr>
          <w:delText>Nordgaard, I., et al., Colonic production of butyrate in patients with previous colonic cancer during long-term treatment with dietary fibre (Plantago ovata seeds). Scand J Gastroenterol, 1996. 31(10): p. 1011-20.</w:delText>
        </w:r>
        <w:bookmarkEnd w:id="3693"/>
      </w:del>
    </w:p>
    <w:p w14:paraId="1ED30263" w14:textId="0CE7502F" w:rsidR="00875387" w:rsidDel="00B96825" w:rsidRDefault="00875387">
      <w:pPr>
        <w:widowControl/>
        <w:autoSpaceDE w:val="0"/>
        <w:autoSpaceDN w:val="0"/>
        <w:adjustRightInd w:val="0"/>
        <w:jc w:val="left"/>
        <w:rPr>
          <w:del w:id="3694" w:author="刘 红宾" w:date="2020-12-14T11:13:00Z"/>
          <w:rFonts w:ascii="Times New Roman" w:hAnsi="Times New Roman" w:cs="Times New Roman"/>
          <w:kern w:val="0"/>
          <w:sz w:val="24"/>
          <w:szCs w:val="24"/>
        </w:rPr>
        <w:pPrChange w:id="3695" w:author="刘 红宾" w:date="2020-12-14T15:53:00Z">
          <w:pPr>
            <w:autoSpaceDE w:val="0"/>
            <w:autoSpaceDN w:val="0"/>
            <w:adjustRightInd w:val="0"/>
          </w:pPr>
        </w:pPrChange>
      </w:pPr>
      <w:del w:id="3696" w:author="刘 红宾" w:date="2020-12-14T11:13:00Z">
        <w:r w:rsidDel="00B96825">
          <w:rPr>
            <w:rFonts w:ascii="Times New Roman" w:hAnsi="Times New Roman" w:cs="Times New Roman"/>
            <w:color w:val="000000"/>
            <w:kern w:val="0"/>
            <w:sz w:val="20"/>
            <w:szCs w:val="20"/>
          </w:rPr>
          <w:delText>[23].</w:delText>
        </w:r>
        <w:r w:rsidDel="00B96825">
          <w:rPr>
            <w:rFonts w:ascii="Times New Roman" w:hAnsi="Times New Roman" w:cs="Times New Roman"/>
            <w:color w:val="000000"/>
            <w:kern w:val="0"/>
            <w:sz w:val="20"/>
            <w:szCs w:val="20"/>
          </w:rPr>
          <w:tab/>
          <w:delText>Fragiadakis, G.K., et al., Long-term dietary intervention reveals resilience of the gut microbiota despite changes in diet and weight. The American Journal of Clinical Nutrition, 2020.</w:delText>
        </w:r>
      </w:del>
    </w:p>
    <w:p w14:paraId="200F5B58" w14:textId="5948315A" w:rsidR="00875387" w:rsidDel="00B96825" w:rsidRDefault="00875387">
      <w:pPr>
        <w:widowControl/>
        <w:autoSpaceDE w:val="0"/>
        <w:autoSpaceDN w:val="0"/>
        <w:adjustRightInd w:val="0"/>
        <w:jc w:val="left"/>
        <w:rPr>
          <w:del w:id="3697" w:author="刘 红宾" w:date="2020-12-14T11:13:00Z"/>
          <w:rFonts w:ascii="Times New Roman" w:hAnsi="Times New Roman" w:cs="Times New Roman"/>
          <w:kern w:val="0"/>
          <w:sz w:val="24"/>
          <w:szCs w:val="24"/>
        </w:rPr>
        <w:pPrChange w:id="3698" w:author="刘 红宾" w:date="2020-12-14T15:53:00Z">
          <w:pPr>
            <w:autoSpaceDE w:val="0"/>
            <w:autoSpaceDN w:val="0"/>
            <w:adjustRightInd w:val="0"/>
          </w:pPr>
        </w:pPrChange>
      </w:pPr>
      <w:del w:id="3699" w:author="刘 红宾" w:date="2020-12-14T11:13:00Z">
        <w:r w:rsidDel="00B96825">
          <w:rPr>
            <w:rFonts w:ascii="Times New Roman" w:hAnsi="Times New Roman" w:cs="Times New Roman"/>
            <w:color w:val="000000"/>
            <w:kern w:val="0"/>
            <w:sz w:val="20"/>
            <w:szCs w:val="20"/>
          </w:rPr>
          <w:delText>[24].</w:delText>
        </w:r>
        <w:r w:rsidDel="00B96825">
          <w:rPr>
            <w:rFonts w:ascii="Times New Roman" w:hAnsi="Times New Roman" w:cs="Times New Roman"/>
            <w:color w:val="000000"/>
            <w:kern w:val="0"/>
            <w:sz w:val="20"/>
            <w:szCs w:val="20"/>
          </w:rPr>
          <w:tab/>
          <w:delText>Korem, T., et al., Bread Affects Clinical Parameters and Induces Gut Microbiome-Associated Personal  Glycemic Responses. Cell Metab, 2017. 25(6): p. 1243-1253.e5.</w:delText>
        </w:r>
      </w:del>
    </w:p>
    <w:p w14:paraId="08300E79" w14:textId="0BB929F1" w:rsidR="00875387" w:rsidDel="00B96825" w:rsidRDefault="00875387">
      <w:pPr>
        <w:widowControl/>
        <w:autoSpaceDE w:val="0"/>
        <w:autoSpaceDN w:val="0"/>
        <w:adjustRightInd w:val="0"/>
        <w:jc w:val="left"/>
        <w:rPr>
          <w:del w:id="3700" w:author="刘 红宾" w:date="2020-12-14T11:13:00Z"/>
          <w:rFonts w:ascii="Times New Roman" w:hAnsi="Times New Roman" w:cs="Times New Roman"/>
          <w:kern w:val="0"/>
          <w:sz w:val="24"/>
          <w:szCs w:val="24"/>
        </w:rPr>
        <w:pPrChange w:id="3701" w:author="刘 红宾" w:date="2020-12-14T15:53:00Z">
          <w:pPr>
            <w:autoSpaceDE w:val="0"/>
            <w:autoSpaceDN w:val="0"/>
            <w:adjustRightInd w:val="0"/>
          </w:pPr>
        </w:pPrChange>
      </w:pPr>
      <w:del w:id="3702" w:author="刘 红宾" w:date="2020-12-14T11:13:00Z">
        <w:r w:rsidDel="00B96825">
          <w:rPr>
            <w:rFonts w:ascii="Times New Roman" w:hAnsi="Times New Roman" w:cs="Times New Roman"/>
            <w:color w:val="000000"/>
            <w:kern w:val="0"/>
            <w:sz w:val="20"/>
            <w:szCs w:val="20"/>
          </w:rPr>
          <w:delText>[25].</w:delText>
        </w:r>
        <w:r w:rsidDel="00B96825">
          <w:rPr>
            <w:rFonts w:ascii="Times New Roman" w:hAnsi="Times New Roman" w:cs="Times New Roman"/>
            <w:color w:val="000000"/>
            <w:kern w:val="0"/>
            <w:sz w:val="20"/>
            <w:szCs w:val="20"/>
          </w:rPr>
          <w:tab/>
          <w:delText>Sonnenburg, E.D., et al., Diet-induced extinctions in the gut microbiota compound over generations. Nature, 2016. 529(7585): p. 212-215.</w:delText>
        </w:r>
      </w:del>
    </w:p>
    <w:p w14:paraId="36A7E0B8" w14:textId="2AC79BE2" w:rsidR="00875387" w:rsidDel="00B96825" w:rsidRDefault="00875387">
      <w:pPr>
        <w:widowControl/>
        <w:autoSpaceDE w:val="0"/>
        <w:autoSpaceDN w:val="0"/>
        <w:adjustRightInd w:val="0"/>
        <w:jc w:val="left"/>
        <w:rPr>
          <w:del w:id="3703" w:author="刘 红宾" w:date="2020-12-14T11:13:00Z"/>
          <w:rFonts w:ascii="Times New Roman" w:hAnsi="Times New Roman" w:cs="Times New Roman"/>
          <w:kern w:val="0"/>
          <w:sz w:val="24"/>
          <w:szCs w:val="24"/>
        </w:rPr>
        <w:pPrChange w:id="3704" w:author="刘 红宾" w:date="2020-12-14T15:53:00Z">
          <w:pPr>
            <w:autoSpaceDE w:val="0"/>
            <w:autoSpaceDN w:val="0"/>
            <w:adjustRightInd w:val="0"/>
          </w:pPr>
        </w:pPrChange>
      </w:pPr>
      <w:del w:id="3705" w:author="刘 红宾" w:date="2020-12-14T11:13:00Z">
        <w:r w:rsidDel="00B96825">
          <w:rPr>
            <w:rFonts w:ascii="Times New Roman" w:hAnsi="Times New Roman" w:cs="Times New Roman"/>
            <w:color w:val="000000"/>
            <w:kern w:val="0"/>
            <w:sz w:val="20"/>
            <w:szCs w:val="20"/>
          </w:rPr>
          <w:delText>[26].</w:delText>
        </w:r>
        <w:r w:rsidDel="00B96825">
          <w:rPr>
            <w:rFonts w:ascii="Times New Roman" w:hAnsi="Times New Roman" w:cs="Times New Roman"/>
            <w:color w:val="000000"/>
            <w:kern w:val="0"/>
            <w:sz w:val="20"/>
            <w:szCs w:val="20"/>
          </w:rPr>
          <w:tab/>
        </w:r>
        <w:bookmarkStart w:id="3706" w:name="_nebA16FB683_61F5_47AE_849F_1AB92A83702F"/>
        <w:r w:rsidDel="00B96825">
          <w:rPr>
            <w:rFonts w:ascii="Times New Roman" w:hAnsi="Times New Roman" w:cs="Times New Roman"/>
            <w:color w:val="000000"/>
            <w:kern w:val="0"/>
            <w:sz w:val="20"/>
            <w:szCs w:val="20"/>
          </w:rPr>
          <w:delText>Kolida, S., D. Meyer and G.R. Gibson, A double-blind placebo-controlled study to establish the bifidogenic dose of inulin in healthy humans. Eur J Clin Nutr, 2007. 61(10): p. 1189-95.</w:delText>
        </w:r>
        <w:bookmarkEnd w:id="3706"/>
      </w:del>
    </w:p>
    <w:p w14:paraId="6164C57D" w14:textId="6080367E" w:rsidR="00875387" w:rsidDel="00B96825" w:rsidRDefault="00875387">
      <w:pPr>
        <w:widowControl/>
        <w:autoSpaceDE w:val="0"/>
        <w:autoSpaceDN w:val="0"/>
        <w:adjustRightInd w:val="0"/>
        <w:jc w:val="left"/>
        <w:rPr>
          <w:del w:id="3707" w:author="刘 红宾" w:date="2020-12-14T11:13:00Z"/>
          <w:rFonts w:ascii="Times New Roman" w:hAnsi="Times New Roman" w:cs="Times New Roman"/>
          <w:kern w:val="0"/>
          <w:sz w:val="24"/>
          <w:szCs w:val="24"/>
        </w:rPr>
        <w:pPrChange w:id="3708" w:author="刘 红宾" w:date="2020-12-14T15:53:00Z">
          <w:pPr>
            <w:autoSpaceDE w:val="0"/>
            <w:autoSpaceDN w:val="0"/>
            <w:adjustRightInd w:val="0"/>
          </w:pPr>
        </w:pPrChange>
      </w:pPr>
      <w:del w:id="3709" w:author="刘 红宾" w:date="2020-12-14T11:13:00Z">
        <w:r w:rsidDel="00B96825">
          <w:rPr>
            <w:rFonts w:ascii="Times New Roman" w:hAnsi="Times New Roman" w:cs="Times New Roman"/>
            <w:color w:val="000000"/>
            <w:kern w:val="0"/>
            <w:sz w:val="20"/>
            <w:szCs w:val="20"/>
          </w:rPr>
          <w:delText>[27].</w:delText>
        </w:r>
        <w:r w:rsidDel="00B96825">
          <w:rPr>
            <w:rFonts w:ascii="Times New Roman" w:hAnsi="Times New Roman" w:cs="Times New Roman"/>
            <w:color w:val="000000"/>
            <w:kern w:val="0"/>
            <w:sz w:val="20"/>
            <w:szCs w:val="20"/>
          </w:rPr>
          <w:tab/>
          <w:delText>de Preter, V., et al., Baseline microbiota activity and initial bifidobacteria counts influence responses to prebiotic dosing in healthy subjects. Aliment Pharmacol Ther, 2008. 27(6): p. 504-13.</w:delText>
        </w:r>
      </w:del>
    </w:p>
    <w:p w14:paraId="71F933A9" w14:textId="7DE70227" w:rsidR="00875387" w:rsidDel="00B96825" w:rsidRDefault="00875387">
      <w:pPr>
        <w:widowControl/>
        <w:autoSpaceDE w:val="0"/>
        <w:autoSpaceDN w:val="0"/>
        <w:adjustRightInd w:val="0"/>
        <w:jc w:val="left"/>
        <w:rPr>
          <w:del w:id="3710" w:author="刘 红宾" w:date="2020-12-14T11:13:00Z"/>
          <w:rFonts w:ascii="Times New Roman" w:hAnsi="Times New Roman" w:cs="Times New Roman"/>
          <w:kern w:val="0"/>
          <w:sz w:val="24"/>
          <w:szCs w:val="24"/>
        </w:rPr>
        <w:pPrChange w:id="3711" w:author="刘 红宾" w:date="2020-12-14T15:53:00Z">
          <w:pPr>
            <w:autoSpaceDE w:val="0"/>
            <w:autoSpaceDN w:val="0"/>
            <w:adjustRightInd w:val="0"/>
          </w:pPr>
        </w:pPrChange>
      </w:pPr>
      <w:del w:id="3712" w:author="刘 红宾" w:date="2020-12-14T11:13:00Z">
        <w:r w:rsidDel="00B96825">
          <w:rPr>
            <w:rFonts w:ascii="Times New Roman" w:hAnsi="Times New Roman" w:cs="Times New Roman"/>
            <w:color w:val="000000"/>
            <w:kern w:val="0"/>
            <w:sz w:val="20"/>
            <w:szCs w:val="20"/>
          </w:rPr>
          <w:delText>[28].</w:delText>
        </w:r>
        <w:r w:rsidDel="00B96825">
          <w:rPr>
            <w:rFonts w:ascii="Times New Roman" w:hAnsi="Times New Roman" w:cs="Times New Roman"/>
            <w:color w:val="000000"/>
            <w:kern w:val="0"/>
            <w:sz w:val="20"/>
            <w:szCs w:val="20"/>
          </w:rPr>
          <w:tab/>
        </w:r>
        <w:bookmarkStart w:id="3713" w:name="_neb7D237107_3CDC_4FD9_B9C4_2A712D66DD29"/>
        <w:r w:rsidDel="00B96825">
          <w:rPr>
            <w:rFonts w:ascii="Times New Roman" w:hAnsi="Times New Roman" w:cs="Times New Roman"/>
            <w:color w:val="000000"/>
            <w:kern w:val="0"/>
            <w:sz w:val="20"/>
            <w:szCs w:val="20"/>
          </w:rPr>
          <w:delText>Ramirez-Farias, C., et al., Effect of inulin on the human gut microbiota: stimulation of Bifidobacterium adolescentis and Faecalibacterium prausnitzii. Br J Nutr, 2009. 101(4): p. 541-50.</w:delText>
        </w:r>
        <w:bookmarkEnd w:id="3713"/>
      </w:del>
    </w:p>
    <w:p w14:paraId="003FBFC7" w14:textId="61F5956B" w:rsidR="00875387" w:rsidDel="00B96825" w:rsidRDefault="00875387">
      <w:pPr>
        <w:widowControl/>
        <w:autoSpaceDE w:val="0"/>
        <w:autoSpaceDN w:val="0"/>
        <w:adjustRightInd w:val="0"/>
        <w:jc w:val="left"/>
        <w:rPr>
          <w:del w:id="3714" w:author="刘 红宾" w:date="2020-12-14T11:13:00Z"/>
          <w:rFonts w:ascii="Times New Roman" w:hAnsi="Times New Roman" w:cs="Times New Roman"/>
          <w:kern w:val="0"/>
          <w:sz w:val="24"/>
          <w:szCs w:val="24"/>
        </w:rPr>
        <w:pPrChange w:id="3715" w:author="刘 红宾" w:date="2020-12-14T15:53:00Z">
          <w:pPr>
            <w:autoSpaceDE w:val="0"/>
            <w:autoSpaceDN w:val="0"/>
            <w:adjustRightInd w:val="0"/>
          </w:pPr>
        </w:pPrChange>
      </w:pPr>
      <w:del w:id="3716" w:author="刘 红宾" w:date="2020-12-14T11:13:00Z">
        <w:r w:rsidDel="00B96825">
          <w:rPr>
            <w:rFonts w:ascii="Times New Roman" w:hAnsi="Times New Roman" w:cs="Times New Roman"/>
            <w:color w:val="000000"/>
            <w:kern w:val="0"/>
            <w:sz w:val="20"/>
            <w:szCs w:val="20"/>
          </w:rPr>
          <w:delText>[29].</w:delText>
        </w:r>
        <w:r w:rsidDel="00B96825">
          <w:rPr>
            <w:rFonts w:ascii="Times New Roman" w:hAnsi="Times New Roman" w:cs="Times New Roman"/>
            <w:color w:val="000000"/>
            <w:kern w:val="0"/>
            <w:sz w:val="20"/>
            <w:szCs w:val="20"/>
          </w:rPr>
          <w:tab/>
          <w:delText>Healey, G., et al., Habitual dietary fibre intake influences gut microbiota response to an inulin-type fructan prebiotic: a randomised, double-blind, placebo-controlled, cross-over, human intervention study. British Journal of Nutrition, 2018. 119(2): p. 176-189.</w:delText>
        </w:r>
      </w:del>
    </w:p>
    <w:p w14:paraId="28ACDFA1" w14:textId="212BC06A" w:rsidR="00875387" w:rsidDel="00B96825" w:rsidRDefault="00875387">
      <w:pPr>
        <w:widowControl/>
        <w:autoSpaceDE w:val="0"/>
        <w:autoSpaceDN w:val="0"/>
        <w:adjustRightInd w:val="0"/>
        <w:jc w:val="left"/>
        <w:rPr>
          <w:del w:id="3717" w:author="刘 红宾" w:date="2020-12-14T11:13:00Z"/>
          <w:rFonts w:ascii="Times New Roman" w:hAnsi="Times New Roman" w:cs="Times New Roman"/>
          <w:kern w:val="0"/>
          <w:sz w:val="24"/>
          <w:szCs w:val="24"/>
        </w:rPr>
        <w:pPrChange w:id="3718" w:author="刘 红宾" w:date="2020-12-14T15:53:00Z">
          <w:pPr>
            <w:autoSpaceDE w:val="0"/>
            <w:autoSpaceDN w:val="0"/>
            <w:adjustRightInd w:val="0"/>
          </w:pPr>
        </w:pPrChange>
      </w:pPr>
      <w:del w:id="3719" w:author="刘 红宾" w:date="2020-12-14T11:13:00Z">
        <w:r w:rsidDel="00B96825">
          <w:rPr>
            <w:rFonts w:ascii="Times New Roman" w:hAnsi="Times New Roman" w:cs="Times New Roman"/>
            <w:color w:val="000000"/>
            <w:kern w:val="0"/>
            <w:sz w:val="20"/>
            <w:szCs w:val="20"/>
          </w:rPr>
          <w:delText>[30].</w:delText>
        </w:r>
        <w:r w:rsidDel="00B96825">
          <w:rPr>
            <w:rFonts w:ascii="Times New Roman" w:hAnsi="Times New Roman" w:cs="Times New Roman"/>
            <w:color w:val="000000"/>
            <w:kern w:val="0"/>
            <w:sz w:val="20"/>
            <w:szCs w:val="20"/>
          </w:rPr>
          <w:tab/>
        </w:r>
        <w:bookmarkStart w:id="3720" w:name="_neb9B2265C2_7777_4035_9FDA_19CC151464DC"/>
        <w:r w:rsidDel="00B96825">
          <w:rPr>
            <w:rFonts w:ascii="Times New Roman" w:hAnsi="Times New Roman" w:cs="Times New Roman"/>
            <w:color w:val="000000"/>
            <w:kern w:val="0"/>
            <w:sz w:val="20"/>
            <w:szCs w:val="20"/>
          </w:rPr>
          <w:delText>Valcheva, R., et al., Inulin-type fructans improve active ulcerative colitis associated with microbiota changes and increased short-chain fatty acids levels. Gut Microbes, 2019. 10(3): p. 334-357.</w:delText>
        </w:r>
        <w:bookmarkEnd w:id="3720"/>
      </w:del>
    </w:p>
    <w:p w14:paraId="0B0BEF05" w14:textId="31EF4E77" w:rsidR="00875387" w:rsidDel="00B96825" w:rsidRDefault="00875387">
      <w:pPr>
        <w:widowControl/>
        <w:autoSpaceDE w:val="0"/>
        <w:autoSpaceDN w:val="0"/>
        <w:adjustRightInd w:val="0"/>
        <w:jc w:val="left"/>
        <w:rPr>
          <w:del w:id="3721" w:author="刘 红宾" w:date="2020-12-14T11:13:00Z"/>
          <w:rFonts w:ascii="Times New Roman" w:hAnsi="Times New Roman" w:cs="Times New Roman"/>
          <w:kern w:val="0"/>
          <w:sz w:val="24"/>
          <w:szCs w:val="24"/>
        </w:rPr>
        <w:pPrChange w:id="3722" w:author="刘 红宾" w:date="2020-12-14T15:53:00Z">
          <w:pPr>
            <w:autoSpaceDE w:val="0"/>
            <w:autoSpaceDN w:val="0"/>
            <w:adjustRightInd w:val="0"/>
          </w:pPr>
        </w:pPrChange>
      </w:pPr>
      <w:del w:id="3723" w:author="刘 红宾" w:date="2020-12-14T11:13:00Z">
        <w:r w:rsidDel="00B96825">
          <w:rPr>
            <w:rFonts w:ascii="Times New Roman" w:hAnsi="Times New Roman" w:cs="Times New Roman"/>
            <w:color w:val="000000"/>
            <w:kern w:val="0"/>
            <w:sz w:val="20"/>
            <w:szCs w:val="20"/>
          </w:rPr>
          <w:delText>[31].</w:delText>
        </w:r>
        <w:r w:rsidDel="00B96825">
          <w:rPr>
            <w:rFonts w:ascii="Times New Roman" w:hAnsi="Times New Roman" w:cs="Times New Roman"/>
            <w:color w:val="000000"/>
            <w:kern w:val="0"/>
            <w:sz w:val="20"/>
            <w:szCs w:val="20"/>
          </w:rPr>
          <w:tab/>
          <w:delText>Dewulf, E.M., et al., Insight into the prebiotic concept: lessons from an exploratory, double blind intervention study with inulin-type fructans in obese women. Gut, 2013. 62(8): p. 1112-1121.</w:delText>
        </w:r>
      </w:del>
    </w:p>
    <w:p w14:paraId="63DD5846" w14:textId="76E6A8EE" w:rsidR="00875387" w:rsidDel="00B96825" w:rsidRDefault="00875387">
      <w:pPr>
        <w:widowControl/>
        <w:autoSpaceDE w:val="0"/>
        <w:autoSpaceDN w:val="0"/>
        <w:adjustRightInd w:val="0"/>
        <w:jc w:val="left"/>
        <w:rPr>
          <w:del w:id="3724" w:author="刘 红宾" w:date="2020-12-14T11:13:00Z"/>
          <w:rFonts w:ascii="Times New Roman" w:hAnsi="Times New Roman" w:cs="Times New Roman"/>
          <w:kern w:val="0"/>
          <w:sz w:val="24"/>
          <w:szCs w:val="24"/>
        </w:rPr>
        <w:pPrChange w:id="3725" w:author="刘 红宾" w:date="2020-12-14T15:53:00Z">
          <w:pPr>
            <w:autoSpaceDE w:val="0"/>
            <w:autoSpaceDN w:val="0"/>
            <w:adjustRightInd w:val="0"/>
          </w:pPr>
        </w:pPrChange>
      </w:pPr>
      <w:del w:id="3726" w:author="刘 红宾" w:date="2020-12-14T11:13:00Z">
        <w:r w:rsidDel="00B96825">
          <w:rPr>
            <w:rFonts w:ascii="Times New Roman" w:hAnsi="Times New Roman" w:cs="Times New Roman"/>
            <w:color w:val="000000"/>
            <w:kern w:val="0"/>
            <w:sz w:val="20"/>
            <w:szCs w:val="20"/>
          </w:rPr>
          <w:delText>[32].</w:delText>
        </w:r>
        <w:r w:rsidDel="00B96825">
          <w:rPr>
            <w:rFonts w:ascii="Times New Roman" w:hAnsi="Times New Roman" w:cs="Times New Roman"/>
            <w:color w:val="000000"/>
            <w:kern w:val="0"/>
            <w:sz w:val="20"/>
            <w:szCs w:val="20"/>
          </w:rPr>
          <w:tab/>
          <w:delText>Nakayama, J., et al., Impact of Westernized Diet on Gut Microbiota in Children on Leyte Island. Frontiers in Microbiology, 2017. 8.</w:delText>
        </w:r>
      </w:del>
    </w:p>
    <w:p w14:paraId="3D905DE1" w14:textId="239ECE4F" w:rsidR="00875387" w:rsidDel="00B96825" w:rsidRDefault="00875387">
      <w:pPr>
        <w:widowControl/>
        <w:autoSpaceDE w:val="0"/>
        <w:autoSpaceDN w:val="0"/>
        <w:adjustRightInd w:val="0"/>
        <w:jc w:val="left"/>
        <w:rPr>
          <w:del w:id="3727" w:author="刘 红宾" w:date="2020-12-14T11:13:00Z"/>
          <w:rFonts w:ascii="Times New Roman" w:hAnsi="Times New Roman" w:cs="Times New Roman"/>
          <w:kern w:val="0"/>
          <w:sz w:val="24"/>
          <w:szCs w:val="24"/>
        </w:rPr>
        <w:pPrChange w:id="3728" w:author="刘 红宾" w:date="2020-12-14T15:53:00Z">
          <w:pPr>
            <w:autoSpaceDE w:val="0"/>
            <w:autoSpaceDN w:val="0"/>
            <w:adjustRightInd w:val="0"/>
          </w:pPr>
        </w:pPrChange>
      </w:pPr>
      <w:del w:id="3729" w:author="刘 红宾" w:date="2020-12-14T11:13:00Z">
        <w:r w:rsidDel="00B96825">
          <w:rPr>
            <w:rFonts w:ascii="Times New Roman" w:hAnsi="Times New Roman" w:cs="Times New Roman"/>
            <w:color w:val="000000"/>
            <w:kern w:val="0"/>
            <w:sz w:val="20"/>
            <w:szCs w:val="20"/>
          </w:rPr>
          <w:delText>[33].</w:delText>
        </w:r>
        <w:r w:rsidDel="00B96825">
          <w:rPr>
            <w:rFonts w:ascii="Times New Roman" w:hAnsi="Times New Roman" w:cs="Times New Roman"/>
            <w:color w:val="000000"/>
            <w:kern w:val="0"/>
            <w:sz w:val="20"/>
            <w:szCs w:val="20"/>
          </w:rPr>
          <w:tab/>
        </w:r>
        <w:bookmarkStart w:id="3730" w:name="_neb635544E6_BF11_4C08_8741_351B92919AAF"/>
        <w:r w:rsidDel="00B96825">
          <w:rPr>
            <w:rFonts w:ascii="Times New Roman" w:hAnsi="Times New Roman" w:cs="Times New Roman"/>
            <w:color w:val="000000"/>
            <w:kern w:val="0"/>
            <w:sz w:val="20"/>
            <w:szCs w:val="20"/>
          </w:rPr>
          <w:delText>Vandeputte, D., et al., Prebiotic inulin-type fructans induce specific changes in the human gut microbiota. Gut, 2017: p. gutjnl-2016-313271.</w:delText>
        </w:r>
        <w:bookmarkEnd w:id="3730"/>
      </w:del>
    </w:p>
    <w:p w14:paraId="666E6285" w14:textId="562F3CE5" w:rsidR="00875387" w:rsidDel="00B96825" w:rsidRDefault="00875387">
      <w:pPr>
        <w:widowControl/>
        <w:autoSpaceDE w:val="0"/>
        <w:autoSpaceDN w:val="0"/>
        <w:adjustRightInd w:val="0"/>
        <w:jc w:val="left"/>
        <w:rPr>
          <w:del w:id="3731" w:author="刘 红宾" w:date="2020-12-14T11:13:00Z"/>
          <w:rFonts w:ascii="Times New Roman" w:hAnsi="Times New Roman" w:cs="Times New Roman"/>
          <w:kern w:val="0"/>
          <w:sz w:val="24"/>
          <w:szCs w:val="24"/>
        </w:rPr>
        <w:pPrChange w:id="3732" w:author="刘 红宾" w:date="2020-12-14T15:53:00Z">
          <w:pPr>
            <w:autoSpaceDE w:val="0"/>
            <w:autoSpaceDN w:val="0"/>
            <w:adjustRightInd w:val="0"/>
          </w:pPr>
        </w:pPrChange>
      </w:pPr>
      <w:del w:id="3733" w:author="刘 红宾" w:date="2020-12-14T11:13:00Z">
        <w:r w:rsidDel="00B96825">
          <w:rPr>
            <w:rFonts w:ascii="Times New Roman" w:hAnsi="Times New Roman" w:cs="Times New Roman"/>
            <w:color w:val="000000"/>
            <w:kern w:val="0"/>
            <w:sz w:val="20"/>
            <w:szCs w:val="20"/>
          </w:rPr>
          <w:delText>[34].</w:delText>
        </w:r>
        <w:r w:rsidDel="00B96825">
          <w:rPr>
            <w:rFonts w:ascii="Times New Roman" w:hAnsi="Times New Roman" w:cs="Times New Roman"/>
            <w:color w:val="000000"/>
            <w:kern w:val="0"/>
            <w:sz w:val="20"/>
            <w:szCs w:val="20"/>
          </w:rPr>
          <w:tab/>
        </w:r>
        <w:bookmarkStart w:id="3734" w:name="_nebA628A4EA_75A5_4C82_A446_AD29D6585366"/>
        <w:r w:rsidDel="00B96825">
          <w:rPr>
            <w:rFonts w:ascii="Times New Roman" w:hAnsi="Times New Roman" w:cs="Times New Roman"/>
            <w:color w:val="000000"/>
            <w:kern w:val="0"/>
            <w:sz w:val="20"/>
            <w:szCs w:val="20"/>
          </w:rPr>
          <w:delText>Scott, K.P., et al., Prebiotic stimulation of human colonic butyrate-producing bacteria and bifidobacteria, in vitro. FEMS Microbiol Ecol, 2014. 87(1): p. 30-40.</w:delText>
        </w:r>
        <w:bookmarkEnd w:id="3734"/>
      </w:del>
    </w:p>
    <w:p w14:paraId="33C663BB" w14:textId="6FAF670C" w:rsidR="00875387" w:rsidDel="00B96825" w:rsidRDefault="00875387">
      <w:pPr>
        <w:widowControl/>
        <w:autoSpaceDE w:val="0"/>
        <w:autoSpaceDN w:val="0"/>
        <w:adjustRightInd w:val="0"/>
        <w:jc w:val="left"/>
        <w:rPr>
          <w:del w:id="3735" w:author="刘 红宾" w:date="2020-12-14T11:13:00Z"/>
          <w:rFonts w:ascii="Times New Roman" w:hAnsi="Times New Roman" w:cs="Times New Roman"/>
          <w:kern w:val="0"/>
          <w:sz w:val="24"/>
          <w:szCs w:val="24"/>
        </w:rPr>
        <w:pPrChange w:id="3736" w:author="刘 红宾" w:date="2020-12-14T15:53:00Z">
          <w:pPr>
            <w:autoSpaceDE w:val="0"/>
            <w:autoSpaceDN w:val="0"/>
            <w:adjustRightInd w:val="0"/>
          </w:pPr>
        </w:pPrChange>
      </w:pPr>
      <w:del w:id="3737" w:author="刘 红宾" w:date="2020-12-14T11:13:00Z">
        <w:r w:rsidDel="00B96825">
          <w:rPr>
            <w:rFonts w:ascii="Times New Roman" w:hAnsi="Times New Roman" w:cs="Times New Roman"/>
            <w:color w:val="000000"/>
            <w:kern w:val="0"/>
            <w:sz w:val="20"/>
            <w:szCs w:val="20"/>
          </w:rPr>
          <w:delText>[35].</w:delText>
        </w:r>
        <w:r w:rsidDel="00B96825">
          <w:rPr>
            <w:rFonts w:ascii="Times New Roman" w:hAnsi="Times New Roman" w:cs="Times New Roman"/>
            <w:color w:val="000000"/>
            <w:kern w:val="0"/>
            <w:sz w:val="20"/>
            <w:szCs w:val="20"/>
          </w:rPr>
          <w:tab/>
          <w:delText>Falony, G., et al., Cross-Feeding between Bifidobacterium longum BB536 and Acetate-Converting, Butyrate-Producing Colon Bacteria during Growth on Oligofructose. Applied and Environmental Microbiology, 2006. 72(12): p. 7835-7841.</w:delText>
        </w:r>
      </w:del>
    </w:p>
    <w:p w14:paraId="5CECC77C" w14:textId="29F64848" w:rsidR="00875387" w:rsidDel="00B96825" w:rsidRDefault="00875387">
      <w:pPr>
        <w:widowControl/>
        <w:autoSpaceDE w:val="0"/>
        <w:autoSpaceDN w:val="0"/>
        <w:adjustRightInd w:val="0"/>
        <w:jc w:val="left"/>
        <w:rPr>
          <w:del w:id="3738" w:author="刘 红宾" w:date="2020-12-14T11:13:00Z"/>
          <w:rFonts w:ascii="Times New Roman" w:hAnsi="Times New Roman" w:cs="Times New Roman"/>
          <w:kern w:val="0"/>
          <w:sz w:val="24"/>
          <w:szCs w:val="24"/>
        </w:rPr>
        <w:pPrChange w:id="3739" w:author="刘 红宾" w:date="2020-12-14T15:53:00Z">
          <w:pPr>
            <w:autoSpaceDE w:val="0"/>
            <w:autoSpaceDN w:val="0"/>
            <w:adjustRightInd w:val="0"/>
          </w:pPr>
        </w:pPrChange>
      </w:pPr>
      <w:del w:id="3740" w:author="刘 红宾" w:date="2020-12-14T11:13:00Z">
        <w:r w:rsidDel="00B96825">
          <w:rPr>
            <w:rFonts w:ascii="Times New Roman" w:hAnsi="Times New Roman" w:cs="Times New Roman"/>
            <w:color w:val="000000"/>
            <w:kern w:val="0"/>
            <w:sz w:val="20"/>
            <w:szCs w:val="20"/>
          </w:rPr>
          <w:delText>[36].</w:delText>
        </w:r>
        <w:r w:rsidDel="00B96825">
          <w:rPr>
            <w:rFonts w:ascii="Times New Roman" w:hAnsi="Times New Roman" w:cs="Times New Roman"/>
            <w:color w:val="000000"/>
            <w:kern w:val="0"/>
            <w:sz w:val="20"/>
            <w:szCs w:val="20"/>
          </w:rPr>
          <w:tab/>
          <w:delText>Ze, X., et al., Ruminococcus bromii is a keystone species for the degradation of resistant starch in the human colon. ISME J, 2012. 6(8): p. 1535-43.</w:delText>
        </w:r>
      </w:del>
    </w:p>
    <w:p w14:paraId="02ADD5FD" w14:textId="1697E737" w:rsidR="00875387" w:rsidDel="00B96825" w:rsidRDefault="00875387">
      <w:pPr>
        <w:widowControl/>
        <w:autoSpaceDE w:val="0"/>
        <w:autoSpaceDN w:val="0"/>
        <w:adjustRightInd w:val="0"/>
        <w:jc w:val="left"/>
        <w:rPr>
          <w:del w:id="3741" w:author="刘 红宾" w:date="2020-12-14T11:13:00Z"/>
          <w:rFonts w:ascii="Times New Roman" w:hAnsi="Times New Roman" w:cs="Times New Roman"/>
          <w:kern w:val="0"/>
          <w:sz w:val="24"/>
          <w:szCs w:val="24"/>
        </w:rPr>
        <w:pPrChange w:id="3742" w:author="刘 红宾" w:date="2020-12-14T15:53:00Z">
          <w:pPr>
            <w:autoSpaceDE w:val="0"/>
            <w:autoSpaceDN w:val="0"/>
            <w:adjustRightInd w:val="0"/>
          </w:pPr>
        </w:pPrChange>
      </w:pPr>
      <w:del w:id="3743" w:author="刘 红宾" w:date="2020-12-14T11:13:00Z">
        <w:r w:rsidDel="00B96825">
          <w:rPr>
            <w:rFonts w:ascii="Times New Roman" w:hAnsi="Times New Roman" w:cs="Times New Roman"/>
            <w:color w:val="000000"/>
            <w:kern w:val="0"/>
            <w:sz w:val="20"/>
            <w:szCs w:val="20"/>
          </w:rPr>
          <w:delText>[37].</w:delText>
        </w:r>
        <w:r w:rsidDel="00B96825">
          <w:rPr>
            <w:rFonts w:ascii="Times New Roman" w:hAnsi="Times New Roman" w:cs="Times New Roman"/>
            <w:color w:val="000000"/>
            <w:kern w:val="0"/>
            <w:sz w:val="20"/>
            <w:szCs w:val="20"/>
          </w:rPr>
          <w:tab/>
        </w:r>
        <w:bookmarkStart w:id="3744" w:name="_nebC2F35573_68C5_4335_92C6_D38560D29B80"/>
        <w:r w:rsidDel="00B96825">
          <w:rPr>
            <w:rFonts w:ascii="Times New Roman" w:hAnsi="Times New Roman" w:cs="Times New Roman"/>
            <w:color w:val="000000"/>
            <w:kern w:val="0"/>
            <w:sz w:val="20"/>
            <w:szCs w:val="20"/>
          </w:rPr>
          <w:delText>Myhill, L.J., et al., Fermentable Dietary Fiber Promotes Helminth Infection and Exacerbates Host Inflammatory Responses. J Immunol, 2020. 204(11): p. 3042-3055.</w:delText>
        </w:r>
        <w:bookmarkEnd w:id="3744"/>
      </w:del>
    </w:p>
    <w:p w14:paraId="61F6FAA3" w14:textId="47208B0C" w:rsidR="00875387" w:rsidDel="00B96825" w:rsidRDefault="00875387">
      <w:pPr>
        <w:widowControl/>
        <w:autoSpaceDE w:val="0"/>
        <w:autoSpaceDN w:val="0"/>
        <w:adjustRightInd w:val="0"/>
        <w:jc w:val="left"/>
        <w:rPr>
          <w:del w:id="3745" w:author="刘 红宾" w:date="2020-12-14T11:13:00Z"/>
          <w:rFonts w:ascii="Times New Roman" w:hAnsi="Times New Roman" w:cs="Times New Roman"/>
          <w:kern w:val="0"/>
          <w:sz w:val="24"/>
          <w:szCs w:val="24"/>
        </w:rPr>
        <w:pPrChange w:id="3746" w:author="刘 红宾" w:date="2020-12-14T15:53:00Z">
          <w:pPr>
            <w:autoSpaceDE w:val="0"/>
            <w:autoSpaceDN w:val="0"/>
            <w:adjustRightInd w:val="0"/>
          </w:pPr>
        </w:pPrChange>
      </w:pPr>
      <w:del w:id="3747" w:author="刘 红宾" w:date="2020-12-14T11:13:00Z">
        <w:r w:rsidDel="00B96825">
          <w:rPr>
            <w:rFonts w:ascii="Times New Roman" w:hAnsi="Times New Roman" w:cs="Times New Roman"/>
            <w:color w:val="000000"/>
            <w:kern w:val="0"/>
            <w:sz w:val="20"/>
            <w:szCs w:val="20"/>
          </w:rPr>
          <w:delText>[38].</w:delText>
        </w:r>
        <w:r w:rsidDel="00B96825">
          <w:rPr>
            <w:rFonts w:ascii="Times New Roman" w:hAnsi="Times New Roman" w:cs="Times New Roman"/>
            <w:color w:val="000000"/>
            <w:kern w:val="0"/>
            <w:sz w:val="20"/>
            <w:szCs w:val="20"/>
          </w:rPr>
          <w:tab/>
          <w:delText>Lloyd-Price, J., et al., Multi-omics of the gut microbial ecosystem in inflammatory bowel diseases. Nature, 2019. 569(7758): p. 655-662.</w:delText>
        </w:r>
      </w:del>
    </w:p>
    <w:p w14:paraId="5AFA341B" w14:textId="5B4766FB" w:rsidR="00875387" w:rsidDel="00B96825" w:rsidRDefault="00875387">
      <w:pPr>
        <w:widowControl/>
        <w:autoSpaceDE w:val="0"/>
        <w:autoSpaceDN w:val="0"/>
        <w:adjustRightInd w:val="0"/>
        <w:jc w:val="left"/>
        <w:rPr>
          <w:del w:id="3748" w:author="刘 红宾" w:date="2020-12-14T11:13:00Z"/>
          <w:rFonts w:ascii="Times New Roman" w:hAnsi="Times New Roman" w:cs="Times New Roman"/>
          <w:kern w:val="0"/>
          <w:sz w:val="24"/>
          <w:szCs w:val="24"/>
        </w:rPr>
        <w:pPrChange w:id="3749" w:author="刘 红宾" w:date="2020-12-14T15:53:00Z">
          <w:pPr>
            <w:autoSpaceDE w:val="0"/>
            <w:autoSpaceDN w:val="0"/>
            <w:adjustRightInd w:val="0"/>
          </w:pPr>
        </w:pPrChange>
      </w:pPr>
      <w:del w:id="3750" w:author="刘 红宾" w:date="2020-12-14T11:13:00Z">
        <w:r w:rsidDel="00B96825">
          <w:rPr>
            <w:rFonts w:ascii="Times New Roman" w:hAnsi="Times New Roman" w:cs="Times New Roman"/>
            <w:color w:val="000000"/>
            <w:kern w:val="0"/>
            <w:sz w:val="20"/>
            <w:szCs w:val="20"/>
          </w:rPr>
          <w:delText>[39].</w:delText>
        </w:r>
        <w:r w:rsidDel="00B96825">
          <w:rPr>
            <w:rFonts w:ascii="Times New Roman" w:hAnsi="Times New Roman" w:cs="Times New Roman"/>
            <w:color w:val="000000"/>
            <w:kern w:val="0"/>
            <w:sz w:val="20"/>
            <w:szCs w:val="20"/>
          </w:rPr>
          <w:tab/>
        </w:r>
        <w:bookmarkStart w:id="3751" w:name="_neb16E0414F_2219_4226_A12A_0EA80797283C"/>
        <w:r w:rsidDel="00B96825">
          <w:rPr>
            <w:rFonts w:ascii="Times New Roman" w:hAnsi="Times New Roman" w:cs="Times New Roman"/>
            <w:color w:val="000000"/>
            <w:kern w:val="0"/>
            <w:sz w:val="20"/>
            <w:szCs w:val="20"/>
          </w:rPr>
          <w:delText>Zhou, W., et al., Longitudinal multi-omics of host</w:delText>
        </w:r>
        <w:r w:rsidDel="00B96825">
          <w:rPr>
            <w:rFonts w:ascii="SimSun" w:eastAsia="SimSun" w:hAnsi="Times New Roman" w:cs="SimSun" w:hint="eastAsia"/>
            <w:color w:val="000000"/>
            <w:kern w:val="0"/>
            <w:sz w:val="20"/>
            <w:szCs w:val="20"/>
          </w:rPr>
          <w:delText>–</w:delText>
        </w:r>
        <w:r w:rsidDel="00B96825">
          <w:rPr>
            <w:rFonts w:ascii="Times New Roman" w:hAnsi="Times New Roman" w:cs="Times New Roman"/>
            <w:color w:val="000000"/>
            <w:kern w:val="0"/>
            <w:sz w:val="20"/>
            <w:szCs w:val="20"/>
          </w:rPr>
          <w:delText>microbe dynamics in prediabetes. Nature, 2019. 569(7758): p. 663-671.</w:delText>
        </w:r>
        <w:bookmarkEnd w:id="3751"/>
      </w:del>
    </w:p>
    <w:p w14:paraId="4BADC813" w14:textId="15A019F5" w:rsidR="00875387" w:rsidDel="00B96825" w:rsidRDefault="00875387">
      <w:pPr>
        <w:widowControl/>
        <w:autoSpaceDE w:val="0"/>
        <w:autoSpaceDN w:val="0"/>
        <w:adjustRightInd w:val="0"/>
        <w:jc w:val="left"/>
        <w:rPr>
          <w:del w:id="3752" w:author="刘 红宾" w:date="2020-12-14T11:13:00Z"/>
          <w:rFonts w:ascii="Times New Roman" w:hAnsi="Times New Roman" w:cs="Times New Roman"/>
          <w:kern w:val="0"/>
          <w:sz w:val="24"/>
          <w:szCs w:val="24"/>
        </w:rPr>
        <w:pPrChange w:id="3753" w:author="刘 红宾" w:date="2020-12-14T15:53:00Z">
          <w:pPr>
            <w:autoSpaceDE w:val="0"/>
            <w:autoSpaceDN w:val="0"/>
            <w:adjustRightInd w:val="0"/>
          </w:pPr>
        </w:pPrChange>
      </w:pPr>
      <w:del w:id="3754" w:author="刘 红宾" w:date="2020-12-14T11:13:00Z">
        <w:r w:rsidDel="00B96825">
          <w:rPr>
            <w:rFonts w:ascii="Times New Roman" w:hAnsi="Times New Roman" w:cs="Times New Roman"/>
            <w:color w:val="000000"/>
            <w:kern w:val="0"/>
            <w:sz w:val="20"/>
            <w:szCs w:val="20"/>
          </w:rPr>
          <w:delText>[40].</w:delText>
        </w:r>
        <w:r w:rsidDel="00B96825">
          <w:rPr>
            <w:rFonts w:ascii="Times New Roman" w:hAnsi="Times New Roman" w:cs="Times New Roman"/>
            <w:color w:val="000000"/>
            <w:kern w:val="0"/>
            <w:sz w:val="20"/>
            <w:szCs w:val="20"/>
          </w:rPr>
          <w:tab/>
          <w:delText>Mars, R.A.T., et al., Longitudinal Multi-omics Reveals Subset-Specific Mechanisms Underlying Irritable Bowel Syndrome. Cell, 2020. 182(6): p. 1460-1473.e17.</w:delText>
        </w:r>
      </w:del>
    </w:p>
    <w:p w14:paraId="42B73CB7" w14:textId="406BF85C" w:rsidR="00875387" w:rsidDel="00B96825" w:rsidRDefault="002D7818">
      <w:pPr>
        <w:widowControl/>
        <w:autoSpaceDE w:val="0"/>
        <w:autoSpaceDN w:val="0"/>
        <w:adjustRightInd w:val="0"/>
        <w:jc w:val="left"/>
        <w:rPr>
          <w:del w:id="3755" w:author="刘 红宾" w:date="2020-12-14T11:13:00Z"/>
          <w:rFonts w:ascii="Times New Roman" w:hAnsi="Times New Roman" w:cs="Times New Roman"/>
          <w:kern w:val="0"/>
          <w:sz w:val="24"/>
          <w:szCs w:val="24"/>
        </w:rPr>
        <w:pPrChange w:id="3756" w:author="刘 红宾" w:date="2020-12-14T15:53:00Z">
          <w:pPr>
            <w:autoSpaceDE w:val="0"/>
            <w:autoSpaceDN w:val="0"/>
            <w:adjustRightInd w:val="0"/>
            <w:jc w:val="left"/>
          </w:pPr>
        </w:pPrChange>
      </w:pPr>
      <w:del w:id="3757" w:author="刘 红宾" w:date="2020-12-14T15:53:00Z">
        <w:r w:rsidDel="00C8067A">
          <w:rPr>
            <w:rFonts w:ascii="Times New Roman" w:hAnsi="Times New Roman" w:cs="Times New Roman"/>
            <w:szCs w:val="21"/>
          </w:rPr>
          <w:fldChar w:fldCharType="end"/>
        </w:r>
        <w:r w:rsidDel="00C8067A">
          <w:rPr>
            <w:rFonts w:ascii="Times New Roman" w:hAnsi="Times New Roman" w:cs="Times New Roman"/>
            <w:szCs w:val="21"/>
          </w:rPr>
          <w:fldChar w:fldCharType="begin"/>
        </w:r>
        <w:r w:rsidDel="00C8067A">
          <w:rPr>
            <w:rFonts w:ascii="Times New Roman" w:hAnsi="Times New Roman" w:cs="Times New Roman"/>
            <w:szCs w:val="21"/>
          </w:rPr>
          <w:delInstrText xml:space="preserve"> ADDIN NE.Rep</w:delInstrText>
        </w:r>
        <w:r w:rsidDel="00C8067A">
          <w:rPr>
            <w:rFonts w:ascii="Times New Roman" w:hAnsi="Times New Roman" w:cs="Times New Roman"/>
            <w:szCs w:val="21"/>
          </w:rPr>
          <w:fldChar w:fldCharType="separate"/>
        </w:r>
      </w:del>
    </w:p>
    <w:p w14:paraId="0AA100A4" w14:textId="22FEA6A0" w:rsidR="00875387" w:rsidDel="00B96825" w:rsidRDefault="00875387">
      <w:pPr>
        <w:widowControl/>
        <w:autoSpaceDE w:val="0"/>
        <w:autoSpaceDN w:val="0"/>
        <w:adjustRightInd w:val="0"/>
        <w:jc w:val="left"/>
        <w:rPr>
          <w:del w:id="3758" w:author="刘 红宾" w:date="2020-12-14T11:13:00Z"/>
          <w:rFonts w:ascii="Times New Roman" w:hAnsi="Times New Roman" w:cs="Times New Roman"/>
          <w:color w:val="000000"/>
          <w:kern w:val="0"/>
          <w:sz w:val="24"/>
          <w:szCs w:val="24"/>
        </w:rPr>
        <w:pPrChange w:id="3759" w:author="刘 红宾" w:date="2020-12-14T15:53:00Z">
          <w:pPr>
            <w:autoSpaceDE w:val="0"/>
            <w:autoSpaceDN w:val="0"/>
            <w:adjustRightInd w:val="0"/>
            <w:jc w:val="center"/>
          </w:pPr>
        </w:pPrChange>
      </w:pPr>
      <w:del w:id="3760" w:author="刘 红宾" w:date="2020-12-14T11:13:00Z">
        <w:r w:rsidDel="00B96825">
          <w:rPr>
            <w:rFonts w:ascii="Times New Roman" w:hAnsi="Times New Roman" w:cs="Times New Roman"/>
            <w:b/>
            <w:bCs/>
            <w:color w:val="FF0000"/>
            <w:kern w:val="0"/>
            <w:sz w:val="24"/>
            <w:szCs w:val="24"/>
          </w:rPr>
          <w:delText>校对报告</w:delText>
        </w:r>
      </w:del>
    </w:p>
    <w:p w14:paraId="5DA243FB" w14:textId="1E4B0FD5" w:rsidR="00875387" w:rsidDel="00B96825" w:rsidRDefault="00875387">
      <w:pPr>
        <w:widowControl/>
        <w:autoSpaceDE w:val="0"/>
        <w:autoSpaceDN w:val="0"/>
        <w:adjustRightInd w:val="0"/>
        <w:jc w:val="left"/>
        <w:rPr>
          <w:del w:id="3761" w:author="刘 红宾" w:date="2020-12-14T11:13:00Z"/>
          <w:rFonts w:ascii="Times New Roman" w:hAnsi="Times New Roman" w:cs="Times New Roman"/>
          <w:kern w:val="0"/>
          <w:sz w:val="24"/>
          <w:szCs w:val="24"/>
        </w:rPr>
        <w:pPrChange w:id="3762" w:author="刘 红宾" w:date="2020-12-14T15:53:00Z">
          <w:pPr>
            <w:autoSpaceDE w:val="0"/>
            <w:autoSpaceDN w:val="0"/>
            <w:adjustRightInd w:val="0"/>
            <w:jc w:val="center"/>
          </w:pPr>
        </w:pPrChange>
      </w:pPr>
    </w:p>
    <w:p w14:paraId="3516DB10" w14:textId="029E7945" w:rsidR="00875387" w:rsidDel="00B96825" w:rsidRDefault="00875387">
      <w:pPr>
        <w:widowControl/>
        <w:autoSpaceDE w:val="0"/>
        <w:autoSpaceDN w:val="0"/>
        <w:adjustRightInd w:val="0"/>
        <w:jc w:val="left"/>
        <w:rPr>
          <w:del w:id="3763" w:author="刘 红宾" w:date="2020-12-14T11:13:00Z"/>
          <w:rFonts w:ascii="Times New Roman" w:hAnsi="Times New Roman" w:cs="Times New Roman"/>
          <w:color w:val="000000"/>
          <w:kern w:val="0"/>
          <w:sz w:val="24"/>
          <w:szCs w:val="24"/>
        </w:rPr>
        <w:pPrChange w:id="3764" w:author="刘 红宾" w:date="2020-12-14T15:53:00Z">
          <w:pPr>
            <w:autoSpaceDE w:val="0"/>
            <w:autoSpaceDN w:val="0"/>
            <w:adjustRightInd w:val="0"/>
            <w:jc w:val="left"/>
          </w:pPr>
        </w:pPrChange>
      </w:pPr>
      <w:del w:id="3765" w:author="刘 红宾" w:date="2020-12-14T11:13:00Z">
        <w:r w:rsidDel="00B96825">
          <w:rPr>
            <w:rFonts w:ascii="Times New Roman" w:hAnsi="Times New Roman" w:cs="Times New Roman"/>
            <w:color w:val="000000"/>
            <w:kern w:val="0"/>
            <w:sz w:val="24"/>
            <w:szCs w:val="24"/>
          </w:rPr>
          <w:delText>当前使用的样式是</w:delText>
        </w:r>
        <w:r w:rsidDel="00B96825">
          <w:rPr>
            <w:rFonts w:ascii="Times New Roman" w:hAnsi="Times New Roman" w:cs="Times New Roman"/>
            <w:color w:val="000000"/>
            <w:kern w:val="0"/>
            <w:sz w:val="24"/>
            <w:szCs w:val="24"/>
          </w:rPr>
          <w:delText xml:space="preserve"> [Numbered(Multilingual)]</w:delText>
        </w:r>
      </w:del>
    </w:p>
    <w:p w14:paraId="48DEB759" w14:textId="4FE9DC49" w:rsidR="00875387" w:rsidDel="00B96825" w:rsidRDefault="00875387">
      <w:pPr>
        <w:widowControl/>
        <w:autoSpaceDE w:val="0"/>
        <w:autoSpaceDN w:val="0"/>
        <w:adjustRightInd w:val="0"/>
        <w:jc w:val="left"/>
        <w:rPr>
          <w:del w:id="3766" w:author="刘 红宾" w:date="2020-12-14T11:13:00Z"/>
          <w:rFonts w:ascii="Times New Roman" w:hAnsi="Times New Roman" w:cs="Times New Roman"/>
          <w:color w:val="000000"/>
          <w:kern w:val="0"/>
          <w:sz w:val="24"/>
          <w:szCs w:val="24"/>
        </w:rPr>
        <w:pPrChange w:id="3767" w:author="刘 红宾" w:date="2020-12-14T15:53:00Z">
          <w:pPr>
            <w:autoSpaceDE w:val="0"/>
            <w:autoSpaceDN w:val="0"/>
            <w:adjustRightInd w:val="0"/>
            <w:jc w:val="left"/>
          </w:pPr>
        </w:pPrChange>
      </w:pPr>
      <w:del w:id="3768" w:author="刘 红宾" w:date="2020-12-14T11:13:00Z">
        <w:r w:rsidDel="00B96825">
          <w:rPr>
            <w:rFonts w:ascii="Times New Roman" w:hAnsi="Times New Roman" w:cs="Times New Roman"/>
            <w:color w:val="000000"/>
            <w:kern w:val="0"/>
            <w:sz w:val="24"/>
            <w:szCs w:val="24"/>
          </w:rPr>
          <w:delText>当前文档包含的题录共</w:delText>
        </w:r>
        <w:r w:rsidDel="00B96825">
          <w:rPr>
            <w:rFonts w:ascii="Times New Roman" w:hAnsi="Times New Roman" w:cs="Times New Roman"/>
            <w:color w:val="000000"/>
            <w:kern w:val="0"/>
            <w:sz w:val="24"/>
            <w:szCs w:val="24"/>
          </w:rPr>
          <w:delText>44</w:delText>
        </w:r>
        <w:r w:rsidDel="00B96825">
          <w:rPr>
            <w:rFonts w:ascii="Times New Roman" w:hAnsi="Times New Roman" w:cs="Times New Roman"/>
            <w:color w:val="000000"/>
            <w:kern w:val="0"/>
            <w:sz w:val="24"/>
            <w:szCs w:val="24"/>
          </w:rPr>
          <w:delText>条</w:delText>
        </w:r>
      </w:del>
    </w:p>
    <w:p w14:paraId="232CB690" w14:textId="210A6758" w:rsidR="00875387" w:rsidDel="00B96825" w:rsidRDefault="00875387">
      <w:pPr>
        <w:widowControl/>
        <w:autoSpaceDE w:val="0"/>
        <w:autoSpaceDN w:val="0"/>
        <w:adjustRightInd w:val="0"/>
        <w:jc w:val="left"/>
        <w:rPr>
          <w:del w:id="3769" w:author="刘 红宾" w:date="2020-12-14T11:13:00Z"/>
          <w:rFonts w:ascii="Times New Roman" w:hAnsi="Times New Roman" w:cs="Times New Roman"/>
          <w:color w:val="000000"/>
          <w:kern w:val="0"/>
          <w:sz w:val="24"/>
          <w:szCs w:val="24"/>
        </w:rPr>
        <w:pPrChange w:id="3770" w:author="刘 红宾" w:date="2020-12-14T15:53:00Z">
          <w:pPr>
            <w:autoSpaceDE w:val="0"/>
            <w:autoSpaceDN w:val="0"/>
            <w:adjustRightInd w:val="0"/>
            <w:jc w:val="left"/>
          </w:pPr>
        </w:pPrChange>
      </w:pPr>
      <w:del w:id="3771" w:author="刘 红宾" w:date="2020-12-14T11:13:00Z">
        <w:r w:rsidDel="00B96825">
          <w:rPr>
            <w:rFonts w:ascii="Times New Roman" w:hAnsi="Times New Roman" w:cs="Times New Roman"/>
            <w:color w:val="000000"/>
            <w:kern w:val="0"/>
            <w:sz w:val="24"/>
            <w:szCs w:val="24"/>
          </w:rPr>
          <w:delText>有</w:delText>
        </w:r>
        <w:r w:rsidDel="00B96825">
          <w:rPr>
            <w:rFonts w:ascii="Times New Roman" w:hAnsi="Times New Roman" w:cs="Times New Roman"/>
            <w:color w:val="000000"/>
            <w:kern w:val="0"/>
            <w:sz w:val="24"/>
            <w:szCs w:val="24"/>
          </w:rPr>
          <w:delText>12</w:delText>
        </w:r>
        <w:r w:rsidDel="00B96825">
          <w:rPr>
            <w:rFonts w:ascii="Times New Roman" w:hAnsi="Times New Roman" w:cs="Times New Roman"/>
            <w:color w:val="000000"/>
            <w:kern w:val="0"/>
            <w:sz w:val="24"/>
            <w:szCs w:val="24"/>
          </w:rPr>
          <w:delText>条题录存在必填字段内容缺失的问题</w:delText>
        </w:r>
      </w:del>
    </w:p>
    <w:p w14:paraId="05647501" w14:textId="476AA80B" w:rsidR="00875387" w:rsidDel="00B96825" w:rsidRDefault="00875387">
      <w:pPr>
        <w:widowControl/>
        <w:autoSpaceDE w:val="0"/>
        <w:autoSpaceDN w:val="0"/>
        <w:adjustRightInd w:val="0"/>
        <w:jc w:val="left"/>
        <w:rPr>
          <w:del w:id="3772" w:author="刘 红宾" w:date="2020-12-14T11:13:00Z"/>
          <w:rFonts w:ascii="Times New Roman" w:hAnsi="Times New Roman" w:cs="Times New Roman"/>
          <w:color w:val="000000"/>
          <w:kern w:val="0"/>
          <w:sz w:val="24"/>
          <w:szCs w:val="24"/>
        </w:rPr>
        <w:pPrChange w:id="3773" w:author="刘 红宾" w:date="2020-12-14T15:53:00Z">
          <w:pPr>
            <w:autoSpaceDE w:val="0"/>
            <w:autoSpaceDN w:val="0"/>
            <w:adjustRightInd w:val="0"/>
            <w:jc w:val="left"/>
          </w:pPr>
        </w:pPrChange>
      </w:pPr>
      <w:del w:id="3774"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[1]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卷</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79E94DCC" w14:textId="20973533" w:rsidR="00875387" w:rsidDel="00B96825" w:rsidRDefault="00875387">
      <w:pPr>
        <w:widowControl/>
        <w:autoSpaceDE w:val="0"/>
        <w:autoSpaceDN w:val="0"/>
        <w:adjustRightInd w:val="0"/>
        <w:jc w:val="left"/>
        <w:rPr>
          <w:del w:id="3775" w:author="刘 红宾" w:date="2020-12-14T11:13:00Z"/>
          <w:rFonts w:ascii="Times New Roman" w:hAnsi="Times New Roman" w:cs="Times New Roman"/>
          <w:color w:val="000000"/>
          <w:kern w:val="0"/>
          <w:sz w:val="24"/>
          <w:szCs w:val="24"/>
        </w:rPr>
        <w:pPrChange w:id="3776" w:author="刘 红宾" w:date="2020-12-14T15:53:00Z">
          <w:pPr>
            <w:autoSpaceDE w:val="0"/>
            <w:autoSpaceDN w:val="0"/>
            <w:adjustRightInd w:val="0"/>
            <w:jc w:val="left"/>
          </w:pPr>
        </w:pPrChange>
      </w:pPr>
      <w:del w:id="3777"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期</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065A9249" w14:textId="674EF8C2" w:rsidR="00875387" w:rsidDel="00B96825" w:rsidRDefault="00875387">
      <w:pPr>
        <w:widowControl/>
        <w:autoSpaceDE w:val="0"/>
        <w:autoSpaceDN w:val="0"/>
        <w:adjustRightInd w:val="0"/>
        <w:jc w:val="left"/>
        <w:rPr>
          <w:del w:id="3778" w:author="刘 红宾" w:date="2020-12-14T11:13:00Z"/>
          <w:rFonts w:ascii="Times New Roman" w:hAnsi="Times New Roman" w:cs="Times New Roman"/>
          <w:color w:val="000000"/>
          <w:kern w:val="0"/>
          <w:sz w:val="24"/>
          <w:szCs w:val="24"/>
        </w:rPr>
        <w:pPrChange w:id="3779" w:author="刘 红宾" w:date="2020-12-14T15:53:00Z">
          <w:pPr>
            <w:autoSpaceDE w:val="0"/>
            <w:autoSpaceDN w:val="0"/>
            <w:adjustRightInd w:val="0"/>
            <w:jc w:val="left"/>
          </w:pPr>
        </w:pPrChange>
      </w:pPr>
      <w:del w:id="3780"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5BAAA1B5" w14:textId="4EBF3D15" w:rsidR="00875387" w:rsidDel="00B96825" w:rsidRDefault="00875387">
      <w:pPr>
        <w:widowControl/>
        <w:autoSpaceDE w:val="0"/>
        <w:autoSpaceDN w:val="0"/>
        <w:adjustRightInd w:val="0"/>
        <w:jc w:val="left"/>
        <w:rPr>
          <w:del w:id="3781" w:author="刘 红宾" w:date="2020-12-14T11:13:00Z"/>
          <w:rFonts w:ascii="Times New Roman" w:hAnsi="Times New Roman" w:cs="Times New Roman"/>
          <w:color w:val="000000"/>
          <w:kern w:val="0"/>
          <w:sz w:val="24"/>
          <w:szCs w:val="24"/>
        </w:rPr>
        <w:pPrChange w:id="3782" w:author="刘 红宾" w:date="2020-12-14T15:53:00Z">
          <w:pPr>
            <w:autoSpaceDE w:val="0"/>
            <w:autoSpaceDN w:val="0"/>
            <w:adjustRightInd w:val="0"/>
            <w:jc w:val="left"/>
          </w:pPr>
        </w:pPrChange>
      </w:pPr>
      <w:del w:id="3783"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[5]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3C0A7685" w14:textId="01A4FEB8" w:rsidR="00875387" w:rsidDel="00B96825" w:rsidRDefault="00875387">
      <w:pPr>
        <w:widowControl/>
        <w:autoSpaceDE w:val="0"/>
        <w:autoSpaceDN w:val="0"/>
        <w:adjustRightInd w:val="0"/>
        <w:jc w:val="left"/>
        <w:rPr>
          <w:del w:id="3784" w:author="刘 红宾" w:date="2020-12-14T11:13:00Z"/>
          <w:rFonts w:ascii="Times New Roman" w:hAnsi="Times New Roman" w:cs="Times New Roman"/>
          <w:color w:val="000000"/>
          <w:kern w:val="0"/>
          <w:sz w:val="24"/>
          <w:szCs w:val="24"/>
        </w:rPr>
        <w:pPrChange w:id="3785" w:author="刘 红宾" w:date="2020-12-14T15:53:00Z">
          <w:pPr>
            <w:autoSpaceDE w:val="0"/>
            <w:autoSpaceDN w:val="0"/>
            <w:adjustRightInd w:val="0"/>
            <w:jc w:val="left"/>
          </w:pPr>
        </w:pPrChange>
      </w:pPr>
      <w:del w:id="3786"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[8]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78719704" w14:textId="47DCC286" w:rsidR="00875387" w:rsidDel="00B96825" w:rsidRDefault="00875387">
      <w:pPr>
        <w:widowControl/>
        <w:autoSpaceDE w:val="0"/>
        <w:autoSpaceDN w:val="0"/>
        <w:adjustRightInd w:val="0"/>
        <w:jc w:val="left"/>
        <w:rPr>
          <w:del w:id="3787" w:author="刘 红宾" w:date="2020-12-14T11:13:00Z"/>
          <w:rFonts w:ascii="Times New Roman" w:hAnsi="Times New Roman" w:cs="Times New Roman"/>
          <w:color w:val="000000"/>
          <w:kern w:val="0"/>
          <w:sz w:val="24"/>
          <w:szCs w:val="24"/>
        </w:rPr>
        <w:pPrChange w:id="3788" w:author="刘 红宾" w:date="2020-12-14T15:53:00Z">
          <w:pPr>
            <w:autoSpaceDE w:val="0"/>
            <w:autoSpaceDN w:val="0"/>
            <w:adjustRightInd w:val="0"/>
            <w:jc w:val="left"/>
          </w:pPr>
        </w:pPrChange>
      </w:pPr>
      <w:del w:id="3789"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[12]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卷</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38BB7854" w14:textId="18FA46D0" w:rsidR="00875387" w:rsidDel="00B96825" w:rsidRDefault="00875387">
      <w:pPr>
        <w:widowControl/>
        <w:autoSpaceDE w:val="0"/>
        <w:autoSpaceDN w:val="0"/>
        <w:adjustRightInd w:val="0"/>
        <w:jc w:val="left"/>
        <w:rPr>
          <w:del w:id="3790" w:author="刘 红宾" w:date="2020-12-14T11:13:00Z"/>
          <w:rFonts w:ascii="Times New Roman" w:hAnsi="Times New Roman" w:cs="Times New Roman"/>
          <w:color w:val="000000"/>
          <w:kern w:val="0"/>
          <w:sz w:val="24"/>
          <w:szCs w:val="24"/>
        </w:rPr>
        <w:pPrChange w:id="3791" w:author="刘 红宾" w:date="2020-12-14T15:53:00Z">
          <w:pPr>
            <w:autoSpaceDE w:val="0"/>
            <w:autoSpaceDN w:val="0"/>
            <w:adjustRightInd w:val="0"/>
            <w:jc w:val="left"/>
          </w:pPr>
        </w:pPrChange>
      </w:pPr>
      <w:del w:id="3792"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期</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0B03FC5F" w14:textId="1B85EFF2" w:rsidR="00875387" w:rsidDel="00B96825" w:rsidRDefault="00875387">
      <w:pPr>
        <w:widowControl/>
        <w:autoSpaceDE w:val="0"/>
        <w:autoSpaceDN w:val="0"/>
        <w:adjustRightInd w:val="0"/>
        <w:jc w:val="left"/>
        <w:rPr>
          <w:del w:id="3793" w:author="刘 红宾" w:date="2020-12-14T11:13:00Z"/>
          <w:rFonts w:ascii="Times New Roman" w:hAnsi="Times New Roman" w:cs="Times New Roman"/>
          <w:color w:val="000000"/>
          <w:kern w:val="0"/>
          <w:sz w:val="24"/>
          <w:szCs w:val="24"/>
        </w:rPr>
        <w:pPrChange w:id="3794" w:author="刘 红宾" w:date="2020-12-14T15:53:00Z">
          <w:pPr>
            <w:autoSpaceDE w:val="0"/>
            <w:autoSpaceDN w:val="0"/>
            <w:adjustRightInd w:val="0"/>
            <w:jc w:val="left"/>
          </w:pPr>
        </w:pPrChange>
      </w:pPr>
      <w:del w:id="3795"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32F5716C" w14:textId="13064C3C" w:rsidR="00875387" w:rsidDel="00B96825" w:rsidRDefault="00875387">
      <w:pPr>
        <w:widowControl/>
        <w:autoSpaceDE w:val="0"/>
        <w:autoSpaceDN w:val="0"/>
        <w:adjustRightInd w:val="0"/>
        <w:jc w:val="left"/>
        <w:rPr>
          <w:del w:id="3796" w:author="刘 红宾" w:date="2020-12-14T11:13:00Z"/>
          <w:rFonts w:ascii="Times New Roman" w:hAnsi="Times New Roman" w:cs="Times New Roman"/>
          <w:color w:val="000000"/>
          <w:kern w:val="0"/>
          <w:sz w:val="24"/>
          <w:szCs w:val="24"/>
        </w:rPr>
        <w:pPrChange w:id="3797" w:author="刘 红宾" w:date="2020-12-14T15:53:00Z">
          <w:pPr>
            <w:autoSpaceDE w:val="0"/>
            <w:autoSpaceDN w:val="0"/>
            <w:adjustRightInd w:val="0"/>
            <w:jc w:val="left"/>
          </w:pPr>
        </w:pPrChange>
      </w:pPr>
      <w:del w:id="3798"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[17]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0D0D1CD2" w14:textId="4056ECFE" w:rsidR="00875387" w:rsidDel="00B96825" w:rsidRDefault="00875387">
      <w:pPr>
        <w:widowControl/>
        <w:autoSpaceDE w:val="0"/>
        <w:autoSpaceDN w:val="0"/>
        <w:adjustRightInd w:val="0"/>
        <w:jc w:val="left"/>
        <w:rPr>
          <w:del w:id="3799" w:author="刘 红宾" w:date="2020-12-14T11:13:00Z"/>
          <w:rFonts w:ascii="Times New Roman" w:hAnsi="Times New Roman" w:cs="Times New Roman"/>
          <w:color w:val="000000"/>
          <w:kern w:val="0"/>
          <w:sz w:val="24"/>
          <w:szCs w:val="24"/>
        </w:rPr>
        <w:pPrChange w:id="3800" w:author="刘 红宾" w:date="2020-12-14T15:53:00Z">
          <w:pPr>
            <w:autoSpaceDE w:val="0"/>
            <w:autoSpaceDN w:val="0"/>
            <w:adjustRightInd w:val="0"/>
            <w:jc w:val="left"/>
          </w:pPr>
        </w:pPrChange>
      </w:pPr>
      <w:del w:id="3801"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[23]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卷</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4B175CEF" w14:textId="656C660F" w:rsidR="00875387" w:rsidDel="00B96825" w:rsidRDefault="00875387">
      <w:pPr>
        <w:widowControl/>
        <w:autoSpaceDE w:val="0"/>
        <w:autoSpaceDN w:val="0"/>
        <w:adjustRightInd w:val="0"/>
        <w:jc w:val="left"/>
        <w:rPr>
          <w:del w:id="3802" w:author="刘 红宾" w:date="2020-12-14T11:13:00Z"/>
          <w:rFonts w:ascii="Times New Roman" w:hAnsi="Times New Roman" w:cs="Times New Roman"/>
          <w:color w:val="000000"/>
          <w:kern w:val="0"/>
          <w:sz w:val="24"/>
          <w:szCs w:val="24"/>
        </w:rPr>
        <w:pPrChange w:id="3803" w:author="刘 红宾" w:date="2020-12-14T15:53:00Z">
          <w:pPr>
            <w:autoSpaceDE w:val="0"/>
            <w:autoSpaceDN w:val="0"/>
            <w:adjustRightInd w:val="0"/>
            <w:jc w:val="left"/>
          </w:pPr>
        </w:pPrChange>
      </w:pPr>
      <w:del w:id="3804"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期</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5A5522F3" w14:textId="600A00BD" w:rsidR="00875387" w:rsidDel="00B96825" w:rsidRDefault="00875387">
      <w:pPr>
        <w:widowControl/>
        <w:autoSpaceDE w:val="0"/>
        <w:autoSpaceDN w:val="0"/>
        <w:adjustRightInd w:val="0"/>
        <w:jc w:val="left"/>
        <w:rPr>
          <w:del w:id="3805" w:author="刘 红宾" w:date="2020-12-14T11:13:00Z"/>
          <w:rFonts w:ascii="Times New Roman" w:hAnsi="Times New Roman" w:cs="Times New Roman"/>
          <w:color w:val="000000"/>
          <w:kern w:val="0"/>
          <w:sz w:val="24"/>
          <w:szCs w:val="24"/>
        </w:rPr>
        <w:pPrChange w:id="3806" w:author="刘 红宾" w:date="2020-12-14T15:53:00Z">
          <w:pPr>
            <w:autoSpaceDE w:val="0"/>
            <w:autoSpaceDN w:val="0"/>
            <w:adjustRightInd w:val="0"/>
            <w:jc w:val="left"/>
          </w:pPr>
        </w:pPrChange>
      </w:pPr>
      <w:del w:id="3807"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0F2AB439" w14:textId="4FDCA148" w:rsidR="00875387" w:rsidDel="00B96825" w:rsidRDefault="00875387">
      <w:pPr>
        <w:widowControl/>
        <w:autoSpaceDE w:val="0"/>
        <w:autoSpaceDN w:val="0"/>
        <w:adjustRightInd w:val="0"/>
        <w:jc w:val="left"/>
        <w:rPr>
          <w:del w:id="3808" w:author="刘 红宾" w:date="2020-12-14T11:13:00Z"/>
          <w:rFonts w:ascii="Times New Roman" w:hAnsi="Times New Roman" w:cs="Times New Roman"/>
          <w:color w:val="000000"/>
          <w:kern w:val="0"/>
          <w:sz w:val="24"/>
          <w:szCs w:val="24"/>
        </w:rPr>
        <w:pPrChange w:id="3809" w:author="刘 红宾" w:date="2020-12-14T15:53:00Z">
          <w:pPr>
            <w:autoSpaceDE w:val="0"/>
            <w:autoSpaceDN w:val="0"/>
            <w:adjustRightInd w:val="0"/>
            <w:jc w:val="left"/>
          </w:pPr>
        </w:pPrChange>
      </w:pPr>
      <w:del w:id="3810"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[9]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卷</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7450B06B" w14:textId="60767E6C" w:rsidR="00875387" w:rsidDel="00B96825" w:rsidRDefault="00875387">
      <w:pPr>
        <w:widowControl/>
        <w:autoSpaceDE w:val="0"/>
        <w:autoSpaceDN w:val="0"/>
        <w:adjustRightInd w:val="0"/>
        <w:jc w:val="left"/>
        <w:rPr>
          <w:del w:id="3811" w:author="刘 红宾" w:date="2020-12-14T11:13:00Z"/>
          <w:rFonts w:ascii="Times New Roman" w:hAnsi="Times New Roman" w:cs="Times New Roman"/>
          <w:color w:val="000000"/>
          <w:kern w:val="0"/>
          <w:sz w:val="24"/>
          <w:szCs w:val="24"/>
        </w:rPr>
        <w:pPrChange w:id="3812" w:author="刘 红宾" w:date="2020-12-14T15:53:00Z">
          <w:pPr>
            <w:autoSpaceDE w:val="0"/>
            <w:autoSpaceDN w:val="0"/>
            <w:adjustRightInd w:val="0"/>
            <w:jc w:val="left"/>
          </w:pPr>
        </w:pPrChange>
      </w:pPr>
      <w:del w:id="3813"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期</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568CDE2C" w14:textId="3EE97A6E" w:rsidR="00875387" w:rsidDel="00B96825" w:rsidRDefault="00875387">
      <w:pPr>
        <w:widowControl/>
        <w:autoSpaceDE w:val="0"/>
        <w:autoSpaceDN w:val="0"/>
        <w:adjustRightInd w:val="0"/>
        <w:jc w:val="left"/>
        <w:rPr>
          <w:del w:id="3814" w:author="刘 红宾" w:date="2020-12-14T11:13:00Z"/>
          <w:rFonts w:ascii="Times New Roman" w:hAnsi="Times New Roman" w:cs="Times New Roman"/>
          <w:color w:val="000000"/>
          <w:kern w:val="0"/>
          <w:sz w:val="24"/>
          <w:szCs w:val="24"/>
        </w:rPr>
        <w:pPrChange w:id="3815" w:author="刘 红宾" w:date="2020-12-14T15:53:00Z">
          <w:pPr>
            <w:autoSpaceDE w:val="0"/>
            <w:autoSpaceDN w:val="0"/>
            <w:adjustRightInd w:val="0"/>
            <w:jc w:val="left"/>
          </w:pPr>
        </w:pPrChange>
      </w:pPr>
      <w:del w:id="3816"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75342E00" w14:textId="7B90D3DB" w:rsidR="00875387" w:rsidDel="00B96825" w:rsidRDefault="00875387">
      <w:pPr>
        <w:widowControl/>
        <w:autoSpaceDE w:val="0"/>
        <w:autoSpaceDN w:val="0"/>
        <w:adjustRightInd w:val="0"/>
        <w:jc w:val="left"/>
        <w:rPr>
          <w:del w:id="3817" w:author="刘 红宾" w:date="2020-12-14T11:13:00Z"/>
          <w:rFonts w:ascii="Times New Roman" w:hAnsi="Times New Roman" w:cs="Times New Roman"/>
          <w:color w:val="000000"/>
          <w:kern w:val="0"/>
          <w:sz w:val="24"/>
          <w:szCs w:val="24"/>
        </w:rPr>
        <w:pPrChange w:id="3818" w:author="刘 红宾" w:date="2020-12-14T15:53:00Z">
          <w:pPr>
            <w:autoSpaceDE w:val="0"/>
            <w:autoSpaceDN w:val="0"/>
            <w:adjustRightInd w:val="0"/>
            <w:jc w:val="left"/>
          </w:pPr>
        </w:pPrChange>
      </w:pPr>
      <w:del w:id="3819"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卷</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6DD5A50B" w14:textId="17D3399F" w:rsidR="00875387" w:rsidDel="00B96825" w:rsidRDefault="00875387">
      <w:pPr>
        <w:widowControl/>
        <w:autoSpaceDE w:val="0"/>
        <w:autoSpaceDN w:val="0"/>
        <w:adjustRightInd w:val="0"/>
        <w:jc w:val="left"/>
        <w:rPr>
          <w:del w:id="3820" w:author="刘 红宾" w:date="2020-12-14T11:13:00Z"/>
          <w:rFonts w:ascii="Times New Roman" w:hAnsi="Times New Roman" w:cs="Times New Roman"/>
          <w:color w:val="000000"/>
          <w:kern w:val="0"/>
          <w:sz w:val="24"/>
          <w:szCs w:val="24"/>
        </w:rPr>
        <w:pPrChange w:id="3821" w:author="刘 红宾" w:date="2020-12-14T15:53:00Z">
          <w:pPr>
            <w:autoSpaceDE w:val="0"/>
            <w:autoSpaceDN w:val="0"/>
            <w:adjustRightInd w:val="0"/>
            <w:jc w:val="left"/>
          </w:pPr>
        </w:pPrChange>
      </w:pPr>
      <w:del w:id="3822"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期</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38297854" w14:textId="21A32DF0" w:rsidR="00875387" w:rsidDel="00B96825" w:rsidRDefault="00875387">
      <w:pPr>
        <w:widowControl/>
        <w:autoSpaceDE w:val="0"/>
        <w:autoSpaceDN w:val="0"/>
        <w:adjustRightInd w:val="0"/>
        <w:jc w:val="left"/>
        <w:rPr>
          <w:del w:id="3823" w:author="刘 红宾" w:date="2020-12-14T11:13:00Z"/>
          <w:rFonts w:ascii="Times New Roman" w:hAnsi="Times New Roman" w:cs="Times New Roman"/>
          <w:color w:val="000000"/>
          <w:kern w:val="0"/>
          <w:sz w:val="24"/>
          <w:szCs w:val="24"/>
        </w:rPr>
        <w:pPrChange w:id="3824" w:author="刘 红宾" w:date="2020-12-14T15:53:00Z">
          <w:pPr>
            <w:autoSpaceDE w:val="0"/>
            <w:autoSpaceDN w:val="0"/>
            <w:adjustRightInd w:val="0"/>
            <w:jc w:val="left"/>
          </w:pPr>
        </w:pPrChange>
      </w:pPr>
      <w:del w:id="3825"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29FA068F" w14:textId="4454ADF8" w:rsidR="00875387" w:rsidDel="00B96825" w:rsidRDefault="00875387">
      <w:pPr>
        <w:widowControl/>
        <w:autoSpaceDE w:val="0"/>
        <w:autoSpaceDN w:val="0"/>
        <w:adjustRightInd w:val="0"/>
        <w:jc w:val="left"/>
        <w:rPr>
          <w:del w:id="3826" w:author="刘 红宾" w:date="2020-12-14T11:13:00Z"/>
          <w:rFonts w:ascii="Times New Roman" w:hAnsi="Times New Roman" w:cs="Times New Roman"/>
          <w:color w:val="000000"/>
          <w:kern w:val="0"/>
          <w:sz w:val="24"/>
          <w:szCs w:val="24"/>
        </w:rPr>
        <w:pPrChange w:id="3827" w:author="刘 红宾" w:date="2020-12-14T15:53:00Z">
          <w:pPr>
            <w:autoSpaceDE w:val="0"/>
            <w:autoSpaceDN w:val="0"/>
            <w:adjustRightInd w:val="0"/>
            <w:jc w:val="left"/>
          </w:pPr>
        </w:pPrChange>
      </w:pPr>
      <w:del w:id="3828"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[32]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期</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77DA5FD5" w14:textId="0FE61456" w:rsidR="00875387" w:rsidDel="00B96825" w:rsidRDefault="00875387">
      <w:pPr>
        <w:widowControl/>
        <w:autoSpaceDE w:val="0"/>
        <w:autoSpaceDN w:val="0"/>
        <w:adjustRightInd w:val="0"/>
        <w:jc w:val="left"/>
        <w:rPr>
          <w:del w:id="3829" w:author="刘 红宾" w:date="2020-12-14T11:13:00Z"/>
          <w:rFonts w:ascii="Times New Roman" w:hAnsi="Times New Roman" w:cs="Times New Roman"/>
          <w:color w:val="000000"/>
          <w:kern w:val="0"/>
          <w:sz w:val="24"/>
          <w:szCs w:val="24"/>
        </w:rPr>
        <w:pPrChange w:id="3830" w:author="刘 红宾" w:date="2020-12-14T15:53:00Z">
          <w:pPr>
            <w:autoSpaceDE w:val="0"/>
            <w:autoSpaceDN w:val="0"/>
            <w:adjustRightInd w:val="0"/>
            <w:jc w:val="left"/>
          </w:pPr>
        </w:pPrChange>
      </w:pPr>
      <w:del w:id="3831"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0F9B5DF3" w14:textId="21BD57C4" w:rsidR="00875387" w:rsidDel="00B96825" w:rsidRDefault="00875387">
      <w:pPr>
        <w:widowControl/>
        <w:autoSpaceDE w:val="0"/>
        <w:autoSpaceDN w:val="0"/>
        <w:adjustRightInd w:val="0"/>
        <w:jc w:val="left"/>
        <w:rPr>
          <w:del w:id="3832" w:author="刘 红宾" w:date="2020-12-14T11:13:00Z"/>
          <w:rFonts w:ascii="Times New Roman" w:hAnsi="Times New Roman" w:cs="Times New Roman"/>
          <w:color w:val="000000"/>
          <w:kern w:val="0"/>
          <w:sz w:val="24"/>
          <w:szCs w:val="24"/>
        </w:rPr>
        <w:pPrChange w:id="3833" w:author="刘 红宾" w:date="2020-12-14T15:53:00Z">
          <w:pPr>
            <w:autoSpaceDE w:val="0"/>
            <w:autoSpaceDN w:val="0"/>
            <w:adjustRightInd w:val="0"/>
            <w:jc w:val="left"/>
          </w:pPr>
        </w:pPrChange>
      </w:pPr>
      <w:del w:id="3834"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[33]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卷</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566FF896" w14:textId="75930C6F" w:rsidR="00875387" w:rsidDel="00B96825" w:rsidRDefault="00875387">
      <w:pPr>
        <w:widowControl/>
        <w:autoSpaceDE w:val="0"/>
        <w:autoSpaceDN w:val="0"/>
        <w:adjustRightInd w:val="0"/>
        <w:jc w:val="left"/>
        <w:rPr>
          <w:del w:id="3835" w:author="刘 红宾" w:date="2020-12-14T11:13:00Z"/>
          <w:rFonts w:ascii="Times New Roman" w:hAnsi="Times New Roman" w:cs="Times New Roman"/>
          <w:color w:val="000000"/>
          <w:kern w:val="0"/>
          <w:sz w:val="24"/>
          <w:szCs w:val="24"/>
        </w:rPr>
        <w:pPrChange w:id="3836" w:author="刘 红宾" w:date="2020-12-14T15:53:00Z">
          <w:pPr>
            <w:autoSpaceDE w:val="0"/>
            <w:autoSpaceDN w:val="0"/>
            <w:adjustRightInd w:val="0"/>
            <w:jc w:val="left"/>
          </w:pPr>
        </w:pPrChange>
      </w:pPr>
      <w:del w:id="3837"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期</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20A06D02" w14:textId="01CA3C8F" w:rsidR="00875387" w:rsidDel="00B96825" w:rsidRDefault="00875387">
      <w:pPr>
        <w:widowControl/>
        <w:autoSpaceDE w:val="0"/>
        <w:autoSpaceDN w:val="0"/>
        <w:adjustRightInd w:val="0"/>
        <w:jc w:val="left"/>
        <w:rPr>
          <w:del w:id="3838" w:author="刘 红宾" w:date="2020-12-14T11:13:00Z"/>
          <w:rFonts w:ascii="Times New Roman" w:hAnsi="Times New Roman" w:cs="Times New Roman"/>
          <w:color w:val="000000"/>
          <w:kern w:val="0"/>
          <w:sz w:val="24"/>
          <w:szCs w:val="24"/>
        </w:rPr>
        <w:pPrChange w:id="3839" w:author="刘 红宾" w:date="2020-12-14T15:53:00Z">
          <w:pPr>
            <w:autoSpaceDE w:val="0"/>
            <w:autoSpaceDN w:val="0"/>
            <w:adjustRightInd w:val="0"/>
            <w:jc w:val="left"/>
          </w:pPr>
        </w:pPrChange>
      </w:pPr>
      <w:del w:id="3840"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[16]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4582A963" w14:textId="422AC0AE" w:rsidR="00875387" w:rsidDel="00B96825" w:rsidRDefault="00875387">
      <w:pPr>
        <w:widowControl/>
        <w:autoSpaceDE w:val="0"/>
        <w:autoSpaceDN w:val="0"/>
        <w:adjustRightInd w:val="0"/>
        <w:jc w:val="left"/>
        <w:rPr>
          <w:del w:id="3841" w:author="刘 红宾" w:date="2020-12-14T11:13:00Z"/>
          <w:rFonts w:ascii="Times New Roman" w:hAnsi="Times New Roman" w:cs="Times New Roman"/>
          <w:color w:val="000000"/>
          <w:kern w:val="0"/>
          <w:sz w:val="24"/>
          <w:szCs w:val="24"/>
        </w:rPr>
        <w:pPrChange w:id="3842" w:author="刘 红宾" w:date="2020-12-14T15:53:00Z">
          <w:pPr>
            <w:autoSpaceDE w:val="0"/>
            <w:autoSpaceDN w:val="0"/>
            <w:adjustRightInd w:val="0"/>
            <w:jc w:val="left"/>
          </w:pPr>
        </w:pPrChange>
      </w:pPr>
      <w:del w:id="3843"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7A696E71" w14:textId="77777777" w:rsidR="00C0461D" w:rsidRDefault="002D7818">
      <w:pPr>
        <w:widowControl/>
        <w:jc w:val="left"/>
        <w:rPr>
          <w:ins w:id="3844" w:author="刘 红宾" w:date="2020-12-21T18:44:00Z"/>
          <w:rFonts w:ascii="Times New Roman" w:hAnsi="Times New Roman" w:cs="Times New Roman"/>
          <w:szCs w:val="21"/>
        </w:rPr>
      </w:pPr>
      <w:del w:id="3845" w:author="刘 红宾" w:date="2020-12-14T15:53:00Z">
        <w:r w:rsidDel="00C8067A">
          <w:rPr>
            <w:rFonts w:ascii="Times New Roman" w:hAnsi="Times New Roman" w:cs="Times New Roman"/>
            <w:szCs w:val="21"/>
          </w:rPr>
          <w:fldChar w:fldCharType="end"/>
        </w:r>
      </w:del>
      <w:ins w:id="3846" w:author="刘 红宾" w:date="2020-12-21T18:44:00Z">
        <w:r w:rsidR="00C0461D">
          <w:rPr>
            <w:rFonts w:ascii="Times New Roman" w:hAnsi="Times New Roman" w:cs="Times New Roman"/>
            <w:szCs w:val="21"/>
          </w:rPr>
          <w:fldChar w:fldCharType="begin"/>
        </w:r>
        <w:r w:rsidR="00C0461D">
          <w:rPr>
            <w:rFonts w:ascii="Times New Roman" w:hAnsi="Times New Roman" w:cs="Times New Roman"/>
            <w:szCs w:val="21"/>
          </w:rPr>
          <w:instrText xml:space="preserve"> ADDIN NE.Bib</w:instrText>
        </w:r>
      </w:ins>
      <w:r w:rsidR="00C0461D">
        <w:rPr>
          <w:rFonts w:ascii="Times New Roman" w:hAnsi="Times New Roman" w:cs="Times New Roman"/>
          <w:szCs w:val="21"/>
        </w:rPr>
        <w:fldChar w:fldCharType="separate"/>
      </w:r>
    </w:p>
    <w:p w14:paraId="0EDDF5A5" w14:textId="3E7C665C" w:rsidR="00D37C3A" w:rsidRDefault="00C0461D">
      <w:pPr>
        <w:widowControl/>
        <w:jc w:val="left"/>
        <w:rPr>
          <w:ins w:id="3847" w:author="戴 磊" w:date="2020-12-29T00:47:00Z"/>
          <w:rFonts w:ascii="Times New Roman" w:hAnsi="Times New Roman" w:cs="Times New Roman"/>
          <w:szCs w:val="21"/>
        </w:rPr>
      </w:pPr>
      <w:ins w:id="3848" w:author="刘 红宾" w:date="2020-12-21T18:44:00Z">
        <w:r>
          <w:rPr>
            <w:rFonts w:ascii="Times New Roman" w:hAnsi="Times New Roman" w:cs="Times New Roman"/>
            <w:szCs w:val="21"/>
          </w:rPr>
          <w:t>NE.Bib</w:t>
        </w:r>
        <w:r>
          <w:rPr>
            <w:rFonts w:ascii="Times New Roman" w:hAnsi="Times New Roman" w:cs="Times New Roman"/>
            <w:szCs w:val="21"/>
          </w:rPr>
          <w:fldChar w:fldCharType="end"/>
        </w:r>
      </w:ins>
    </w:p>
    <w:p w14:paraId="456FA725" w14:textId="39405A3E" w:rsidR="00372577" w:rsidRDefault="00372577">
      <w:pPr>
        <w:widowControl/>
        <w:jc w:val="left"/>
        <w:rPr>
          <w:ins w:id="3849" w:author="戴 磊" w:date="2020-12-29T00:47:00Z"/>
          <w:rFonts w:ascii="Times New Roman" w:hAnsi="Times New Roman" w:cs="Times New Roman"/>
          <w:szCs w:val="21"/>
        </w:rPr>
      </w:pPr>
    </w:p>
    <w:p w14:paraId="74D2BE88" w14:textId="53E46895" w:rsidR="00372577" w:rsidRDefault="00372577">
      <w:pPr>
        <w:widowControl/>
        <w:jc w:val="left"/>
        <w:rPr>
          <w:ins w:id="3850" w:author="戴 磊" w:date="2020-12-29T00:47:00Z"/>
          <w:rFonts w:ascii="Times New Roman" w:hAnsi="Times New Roman" w:cs="Times New Roman"/>
          <w:szCs w:val="21"/>
        </w:rPr>
      </w:pPr>
    </w:p>
    <w:p w14:paraId="02042240" w14:textId="77777777" w:rsidR="00372577" w:rsidRDefault="00372577" w:rsidP="00372577">
      <w:pPr>
        <w:widowControl/>
        <w:jc w:val="left"/>
        <w:rPr>
          <w:ins w:id="3851" w:author="戴 磊" w:date="2020-12-29T00:47:00Z"/>
          <w:rFonts w:ascii="Times New Roman" w:hAnsi="Times New Roman" w:cs="Times New Roman"/>
          <w:color w:val="2A2A2A"/>
          <w:szCs w:val="21"/>
          <w:shd w:val="clear" w:color="auto" w:fill="FFFFFF"/>
        </w:rPr>
      </w:pPr>
    </w:p>
    <w:p w14:paraId="4AFC446D" w14:textId="77777777" w:rsidR="00372577" w:rsidRDefault="00372577">
      <w:pPr>
        <w:widowControl/>
        <w:jc w:val="left"/>
        <w:rPr>
          <w:ins w:id="3852" w:author="戴 磊" w:date="2020-12-29T00:47:00Z"/>
          <w:rFonts w:ascii="Times New Roman" w:hAnsi="Times New Roman" w:cs="Times New Roman"/>
          <w:b/>
          <w:bCs/>
          <w:sz w:val="22"/>
        </w:rPr>
      </w:pPr>
      <w:ins w:id="3853" w:author="戴 磊" w:date="2020-12-29T00:47:00Z">
        <w:r>
          <w:rPr>
            <w:rFonts w:ascii="Times New Roman" w:hAnsi="Times New Roman" w:cs="Times New Roman"/>
            <w:b/>
            <w:bCs/>
            <w:sz w:val="22"/>
          </w:rPr>
          <w:br w:type="page"/>
        </w:r>
      </w:ins>
    </w:p>
    <w:p w14:paraId="73A29969" w14:textId="0BA16DC1" w:rsidR="00372577" w:rsidRDefault="00372577" w:rsidP="00372577">
      <w:pPr>
        <w:rPr>
          <w:ins w:id="3854" w:author="戴 磊" w:date="2020-12-29T00:47:00Z"/>
          <w:rFonts w:ascii="Times New Roman" w:hAnsi="Times New Roman" w:cs="Times New Roman"/>
          <w:b/>
          <w:bCs/>
          <w:sz w:val="22"/>
        </w:rPr>
      </w:pPr>
      <w:ins w:id="3855" w:author="戴 磊" w:date="2020-12-29T00:47:00Z">
        <w:r>
          <w:rPr>
            <w:rFonts w:ascii="Times New Roman" w:hAnsi="Times New Roman" w:cs="Times New Roman"/>
            <w:b/>
            <w:bCs/>
            <w:sz w:val="22"/>
          </w:rPr>
          <w:lastRenderedPageBreak/>
          <w:t>Supplementary figures and tables</w:t>
        </w:r>
      </w:ins>
    </w:p>
    <w:p w14:paraId="3FE438C6" w14:textId="77777777" w:rsidR="00372577" w:rsidRDefault="00372577" w:rsidP="00372577">
      <w:pPr>
        <w:rPr>
          <w:ins w:id="3856" w:author="戴 磊" w:date="2020-12-29T00:47:00Z"/>
          <w:rFonts w:ascii="Times New Roman" w:hAnsi="Times New Roman" w:cs="Times New Roman"/>
          <w:b/>
          <w:bCs/>
          <w:sz w:val="22"/>
        </w:rPr>
      </w:pPr>
    </w:p>
    <w:p w14:paraId="3162D66D" w14:textId="77777777" w:rsidR="00372577" w:rsidRDefault="00372577" w:rsidP="00372577">
      <w:pPr>
        <w:rPr>
          <w:ins w:id="3857" w:author="戴 磊" w:date="2020-12-29T00:47:00Z"/>
          <w:rFonts w:ascii="Times New Roman" w:hAnsi="Times New Roman" w:cs="Times New Roman"/>
          <w:b/>
          <w:bCs/>
          <w:sz w:val="22"/>
        </w:rPr>
      </w:pPr>
      <w:ins w:id="3858" w:author="戴 磊" w:date="2020-12-29T00:47:00Z">
        <w:r w:rsidRPr="00E14808">
          <w:rPr>
            <w:rFonts w:ascii="Times New Roman" w:hAnsi="Times New Roman" w:cs="Times New Roman"/>
            <w:b/>
            <w:bCs/>
            <w:noProof/>
            <w:sz w:val="22"/>
          </w:rPr>
          <mc:AlternateContent>
            <mc:Choice Requires="wps">
              <w:drawing>
                <wp:anchor distT="45720" distB="45720" distL="114300" distR="114300" simplePos="0" relativeHeight="251689984" behindDoc="0" locked="0" layoutInCell="1" allowOverlap="1" wp14:anchorId="2B635C4C" wp14:editId="1DD8972B">
                  <wp:simplePos x="0" y="0"/>
                  <wp:positionH relativeFrom="margin">
                    <wp:align>right</wp:align>
                  </wp:positionH>
                  <wp:positionV relativeFrom="paragraph">
                    <wp:posOffset>78740</wp:posOffset>
                  </wp:positionV>
                  <wp:extent cx="5257800" cy="7924800"/>
                  <wp:effectExtent l="0" t="0" r="0" b="0"/>
                  <wp:wrapTopAndBottom/>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7924800"/>
                          </a:xfrm>
                          <a:prstGeom prst="rect">
                            <a:avLst/>
                          </a:prstGeom>
                          <a:solidFill>
                            <a:srgbClr val="FFFFFF"/>
                          </a:solidFill>
                          <a:ln w="9525">
                            <a:noFill/>
                            <a:miter lim="800000"/>
                            <a:headEnd/>
                            <a:tailEnd/>
                          </a:ln>
                        </wps:spPr>
                        <wps:txbx>
                          <w:txbxContent>
                            <w:p w14:paraId="479F72F0" w14:textId="77777777" w:rsidR="009763BE" w:rsidRDefault="009763BE" w:rsidP="00372577">
                              <w:pPr>
                                <w:jc w:val="center"/>
                              </w:pPr>
                              <w:r>
                                <w:rPr>
                                  <w:noProof/>
                                </w:rPr>
                                <w:drawing>
                                  <wp:inline distT="0" distB="0" distL="0" distR="0" wp14:anchorId="55ACA9FE" wp14:editId="5C0248E4">
                                    <wp:extent cx="3933825" cy="6067425"/>
                                    <wp:effectExtent l="0" t="0" r="9525" b="9525"/>
                                    <wp:docPr id="45" name="图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3933825" cy="6067425"/>
                                            </a:xfrm>
                                            <a:prstGeom prst="rect">
                                              <a:avLst/>
                                            </a:prstGeom>
                                          </pic:spPr>
                                        </pic:pic>
                                      </a:graphicData>
                                    </a:graphic>
                                  </wp:inline>
                                </w:drawing>
                              </w:r>
                            </w:p>
                            <w:p w14:paraId="4B09346F" w14:textId="77777777" w:rsidR="009763BE" w:rsidRPr="00F24C08" w:rsidRDefault="009763BE" w:rsidP="00372577">
                              <w:pPr>
                                <w:rPr>
                                  <w:rFonts w:ascii="Times New Roman" w:hAnsi="Times New Roman" w:cs="Times New Roman"/>
                                  <w:sz w:val="20"/>
                                  <w:szCs w:val="21"/>
                                </w:rPr>
                              </w:pPr>
                              <w:r w:rsidRPr="00F24C08">
                                <w:rPr>
                                  <w:rFonts w:ascii="Times New Roman" w:hAnsi="Times New Roman" w:cs="Times New Roman"/>
                                  <w:sz w:val="20"/>
                                  <w:szCs w:val="21"/>
                                </w:rPr>
                                <w:t xml:space="preserve">Figure S1. The effect of inulin or resistant starch supplementation on (A) body weight, (B) daily food intake, (C) daily energy intake, and (D) 48-hr fecal output. Data were analyzed with ordinary one-way ANOVA with Turkey post hoc test.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w:t>
                              </w:r>
                              <w:r>
                                <w:rPr>
                                  <w:rFonts w:ascii="Times New Roman" w:hAnsi="Times New Roman" w:cs="Times New Roman"/>
                                  <w:sz w:val="20"/>
                                  <w:szCs w:val="21"/>
                                </w:rPr>
                                <w:t xml:space="preserve">5, </w:t>
                              </w:r>
                              <w:r w:rsidRPr="00F24C08">
                                <w:rPr>
                                  <w:rFonts w:ascii="Times New Roman" w:hAnsi="Times New Roman" w:cs="Times New Roman"/>
                                  <w:sz w:val="20"/>
                                  <w:szCs w:val="21"/>
                                </w:rPr>
                                <w:t xml:space="preserve">**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0.01</w:t>
                              </w:r>
                              <w:r>
                                <w:rPr>
                                  <w:rFonts w:ascii="Times New Roman" w:hAnsi="Times New Roman" w:cs="Times New Roman"/>
                                  <w:sz w:val="20"/>
                                  <w:szCs w:val="21"/>
                                </w:rPr>
                                <w:t>,</w:t>
                              </w:r>
                              <w:r w:rsidRPr="00F24C08">
                                <w:rPr>
                                  <w:rFonts w:ascii="Times New Roman" w:hAnsi="Times New Roman" w:cs="Times New Roman"/>
                                  <w:sz w:val="20"/>
                                  <w:szCs w:val="21"/>
                                </w:rPr>
                                <w:t xml:space="preserve"> and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cellulose group;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resistant starch group.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35C4C" id="_x0000_s1040" type="#_x0000_t202" style="position:absolute;left:0;text-align:left;margin-left:362.8pt;margin-top:6.2pt;width:414pt;height:624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" stroked="f">
                  <v:textbox>
                    <w:txbxContent>
                      <w:p w14:paraId="479F72F0" w14:textId="77777777" w:rsidR="009763BE" w:rsidRDefault="009763BE" w:rsidP="00372577">
                        <w:pPr>
                          <w:jc w:val="center"/>
                        </w:pPr>
                        <w:r>
                          <w:rPr>
                            <w:noProof/>
                          </w:rPr>
                          <w:drawing>
                            <wp:inline distT="0" distB="0" distL="0" distR="0" wp14:anchorId="55ACA9FE" wp14:editId="5C0248E4">
                              <wp:extent cx="3933825" cy="6067425"/>
                              <wp:effectExtent l="0" t="0" r="9525" b="9525"/>
                              <wp:docPr id="45" name="图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3933825" cy="6067425"/>
                                      </a:xfrm>
                                      <a:prstGeom prst="rect">
                                        <a:avLst/>
                                      </a:prstGeom>
                                    </pic:spPr>
                                  </pic:pic>
                                </a:graphicData>
                              </a:graphic>
                            </wp:inline>
                          </w:drawing>
                        </w:r>
                      </w:p>
                      <w:p w14:paraId="4B09346F" w14:textId="77777777" w:rsidR="009763BE" w:rsidRPr="00F24C08" w:rsidRDefault="009763BE" w:rsidP="00372577">
                        <w:pPr>
                          <w:rPr>
                            <w:rFonts w:ascii="Times New Roman" w:hAnsi="Times New Roman" w:cs="Times New Roman"/>
                            <w:sz w:val="20"/>
                            <w:szCs w:val="21"/>
                          </w:rPr>
                        </w:pPr>
                        <w:r w:rsidRPr="00F24C08">
                          <w:rPr>
                            <w:rFonts w:ascii="Times New Roman" w:hAnsi="Times New Roman" w:cs="Times New Roman"/>
                            <w:sz w:val="20"/>
                            <w:szCs w:val="21"/>
                          </w:rPr>
                          <w:t xml:space="preserve">Figure S1. The effect of inulin or resistant starch supplementation on (A) body weight, (B) daily food intake, (C) daily energy intake, and (D) 48-hr fecal output. Data were analyzed with ordinary one-way ANOVA with Turkey post hoc test.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w:t>
                        </w:r>
                        <w:r>
                          <w:rPr>
                            <w:rFonts w:ascii="Times New Roman" w:hAnsi="Times New Roman" w:cs="Times New Roman"/>
                            <w:sz w:val="20"/>
                            <w:szCs w:val="21"/>
                          </w:rPr>
                          <w:t xml:space="preserve">5, </w:t>
                        </w:r>
                        <w:r w:rsidRPr="00F24C08">
                          <w:rPr>
                            <w:rFonts w:ascii="Times New Roman" w:hAnsi="Times New Roman" w:cs="Times New Roman"/>
                            <w:sz w:val="20"/>
                            <w:szCs w:val="21"/>
                          </w:rPr>
                          <w:t xml:space="preserve">**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0.01</w:t>
                        </w:r>
                        <w:r>
                          <w:rPr>
                            <w:rFonts w:ascii="Times New Roman" w:hAnsi="Times New Roman" w:cs="Times New Roman"/>
                            <w:sz w:val="20"/>
                            <w:szCs w:val="21"/>
                          </w:rPr>
                          <w:t>,</w:t>
                        </w:r>
                        <w:r w:rsidRPr="00F24C08">
                          <w:rPr>
                            <w:rFonts w:ascii="Times New Roman" w:hAnsi="Times New Roman" w:cs="Times New Roman"/>
                            <w:sz w:val="20"/>
                            <w:szCs w:val="21"/>
                          </w:rPr>
                          <w:t xml:space="preserve"> and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cellulose group;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resistant starch group.</w:t>
                        </w:r>
                      </w:p>
                    </w:txbxContent>
                  </v:textbox>
                  <w10:wrap type="topAndBottom" anchorx="margin"/>
                </v:shape>
              </w:pict>
            </mc:Fallback>
          </mc:AlternateContent>
        </w:r>
      </w:ins>
    </w:p>
    <w:p w14:paraId="37C8ECEA" w14:textId="77777777" w:rsidR="00372577" w:rsidRPr="00465AC3" w:rsidRDefault="00372577" w:rsidP="00372577">
      <w:pPr>
        <w:rPr>
          <w:ins w:id="3859" w:author="戴 磊" w:date="2020-12-29T00:47:00Z"/>
          <w:rFonts w:ascii="Times New Roman" w:hAnsi="Times New Roman" w:cs="Times New Roman"/>
          <w:b/>
          <w:bCs/>
          <w:sz w:val="22"/>
        </w:rPr>
      </w:pPr>
    </w:p>
    <w:p w14:paraId="32359444" w14:textId="77777777" w:rsidR="00372577" w:rsidRDefault="00372577" w:rsidP="00372577">
      <w:pPr>
        <w:rPr>
          <w:ins w:id="3860" w:author="戴 磊" w:date="2020-12-29T00:47:00Z"/>
          <w:rFonts w:ascii="Times New Roman" w:hAnsi="Times New Roman" w:cs="Times New Roman"/>
          <w:color w:val="2A2A2A"/>
          <w:szCs w:val="21"/>
          <w:shd w:val="clear" w:color="auto" w:fill="FFFFFF"/>
        </w:rPr>
      </w:pPr>
      <w:ins w:id="3861" w:author="戴 磊" w:date="2020-12-29T00:47:00Z">
        <w:r w:rsidRPr="00BC7B04">
          <w:rPr>
            <w:rFonts w:ascii="Times New Roman" w:hAnsi="Times New Roman" w:cs="Times New Roman"/>
            <w:noProof/>
            <w:color w:val="2A2A2A"/>
            <w:szCs w:val="21"/>
            <w:shd w:val="clear" w:color="auto" w:fill="FFFFFF"/>
          </w:rPr>
          <w:lastRenderedPageBreak/>
          <mc:AlternateContent>
            <mc:Choice Requires="wps">
              <w:drawing>
                <wp:anchor distT="45720" distB="45720" distL="114300" distR="114300" simplePos="0" relativeHeight="251691008" behindDoc="0" locked="0" layoutInCell="1" allowOverlap="1" wp14:anchorId="192C1202" wp14:editId="4ABB91D8">
                  <wp:simplePos x="0" y="0"/>
                  <wp:positionH relativeFrom="margin">
                    <wp:align>right</wp:align>
                  </wp:positionH>
                  <wp:positionV relativeFrom="paragraph">
                    <wp:posOffset>184785</wp:posOffset>
                  </wp:positionV>
                  <wp:extent cx="5252085" cy="1404620"/>
                  <wp:effectExtent l="0" t="0" r="5715" b="0"/>
                  <wp:wrapTopAndBottom/>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357" cy="1404620"/>
                          </a:xfrm>
                          <a:prstGeom prst="rect">
                            <a:avLst/>
                          </a:prstGeom>
                          <a:solidFill>
                            <a:srgbClr val="FFFFFF"/>
                          </a:solidFill>
                          <a:ln w="9525">
                            <a:noFill/>
                            <a:miter lim="800000"/>
                            <a:headEnd/>
                            <a:tailEnd/>
                          </a:ln>
                        </wps:spPr>
                        <wps:txbx>
                          <w:txbxContent>
                            <w:p w14:paraId="5EB347F1" w14:textId="77777777" w:rsidR="009763BE" w:rsidRDefault="009763BE" w:rsidP="00372577">
                              <w:r>
                                <w:rPr>
                                  <w:noProof/>
                                </w:rPr>
                                <w:drawing>
                                  <wp:inline distT="0" distB="0" distL="0" distR="0" wp14:anchorId="3005BCC0" wp14:editId="6726CD9E">
                                    <wp:extent cx="5060315" cy="1593850"/>
                                    <wp:effectExtent l="0" t="0" r="6985" b="6350"/>
                                    <wp:docPr id="46" name="图形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060315" cy="1593850"/>
                                            </a:xfrm>
                                            <a:prstGeom prst="rect">
                                              <a:avLst/>
                                            </a:prstGeom>
                                          </pic:spPr>
                                        </pic:pic>
                                      </a:graphicData>
                                    </a:graphic>
                                  </wp:inline>
                                </w:drawing>
                              </w:r>
                            </w:p>
                            <w:p w14:paraId="1EDBBEB8" w14:textId="77777777" w:rsidR="009763BE" w:rsidRPr="00E66C86" w:rsidRDefault="009763BE" w:rsidP="00372577">
                              <w:pPr>
                                <w:rPr>
                                  <w:rFonts w:ascii="Times New Roman" w:hAnsi="Times New Roman" w:cs="Times New Roman"/>
                                  <w:sz w:val="20"/>
                                  <w:szCs w:val="21"/>
                                </w:rPr>
                              </w:pPr>
                              <w:r w:rsidRPr="00E66C86">
                                <w:rPr>
                                  <w:rFonts w:ascii="Times New Roman" w:hAnsi="Times New Roman" w:cs="Times New Roman"/>
                                  <w:sz w:val="20"/>
                                  <w:szCs w:val="21"/>
                                </w:rPr>
                                <w:t>Figure S2. Rarefaction analysis of 16S rRNA gene clone libraries</w:t>
                              </w:r>
                              <w:r>
                                <w:rPr>
                                  <w:rFonts w:ascii="Times New Roman" w:hAnsi="Times New Roman" w:cs="Times New Roman"/>
                                  <w:sz w:val="20"/>
                                  <w:szCs w:val="21"/>
                                </w:rPr>
                                <w:t xml:space="preserve"> </w:t>
                              </w:r>
                              <w:r w:rsidRPr="00923B85">
                                <w:rPr>
                                  <w:rFonts w:ascii="Times New Roman" w:hAnsi="Times New Roman" w:cs="Times New Roman"/>
                                  <w:color w:val="000000"/>
                                  <w:szCs w:val="21"/>
                                </w:rPr>
                                <w:t>in terms of</w:t>
                              </w:r>
                              <w:r>
                                <w:rPr>
                                  <w:rFonts w:ascii="Times New Roman" w:hAnsi="Times New Roman" w:cs="Times New Roman"/>
                                  <w:sz w:val="20"/>
                                  <w:szCs w:val="21"/>
                                </w:rPr>
                                <w:t xml:space="preserve"> species richness (A), Shannon diversity (B), and </w:t>
                              </w:r>
                              <w:proofErr w:type="spellStart"/>
                              <w:r>
                                <w:rPr>
                                  <w:rFonts w:ascii="Times New Roman" w:hAnsi="Times New Roman" w:cs="Times New Roman"/>
                                  <w:sz w:val="20"/>
                                  <w:szCs w:val="21"/>
                                </w:rPr>
                                <w:t>simpson</w:t>
                              </w:r>
                              <w:proofErr w:type="spellEnd"/>
                              <w:r>
                                <w:rPr>
                                  <w:rFonts w:ascii="Times New Roman" w:hAnsi="Times New Roman" w:cs="Times New Roman"/>
                                  <w:sz w:val="20"/>
                                  <w:szCs w:val="21"/>
                                </w:rPr>
                                <w:t xml:space="preserve"> diversity (C). R</w:t>
                              </w:r>
                              <w:r w:rsidRPr="00E66C86">
                                <w:rPr>
                                  <w:rFonts w:ascii="Times New Roman" w:hAnsi="Times New Roman" w:cs="Times New Roman"/>
                                  <w:sz w:val="20"/>
                                  <w:szCs w:val="21"/>
                                </w:rPr>
                                <w:t xml:space="preserve">arefaction curves </w:t>
                              </w:r>
                              <w:r>
                                <w:rPr>
                                  <w:rFonts w:ascii="Times New Roman" w:hAnsi="Times New Roman" w:cs="Times New Roman"/>
                                  <w:sz w:val="20"/>
                                  <w:szCs w:val="21"/>
                                </w:rPr>
                                <w:t xml:space="preserve">were </w:t>
                              </w:r>
                              <w:r w:rsidRPr="00E66C86">
                                <w:rPr>
                                  <w:rFonts w:ascii="Times New Roman" w:hAnsi="Times New Roman" w:cs="Times New Roman"/>
                                  <w:sz w:val="20"/>
                                  <w:szCs w:val="21"/>
                                </w:rPr>
                                <w:t xml:space="preserve">generated with the </w:t>
                              </w:r>
                              <w:proofErr w:type="spellStart"/>
                              <w:r w:rsidRPr="00E66C86">
                                <w:rPr>
                                  <w:rFonts w:ascii="Times New Roman" w:hAnsi="Times New Roman" w:cs="Times New Roman"/>
                                  <w:sz w:val="20"/>
                                  <w:szCs w:val="21"/>
                                </w:rPr>
                                <w:t>iNEXT</w:t>
                              </w:r>
                              <w:proofErr w:type="spellEnd"/>
                              <w:r w:rsidRPr="00E66C86">
                                <w:rPr>
                                  <w:rFonts w:ascii="Times New Roman" w:hAnsi="Times New Roman" w:cs="Times New Roman"/>
                                  <w:sz w:val="20"/>
                                  <w:szCs w:val="21"/>
                                </w:rPr>
                                <w:t xml:space="preserve"> package. Solid lines represent the observed accumulation with the number of reads sampled, and dashed lines represent the extrapolated accumulation considering 25% more reads.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2C1202" id="_x0000_s1041" type="#_x0000_t202" style="position:absolute;left:0;text-align:left;margin-left:362.35pt;margin-top:14.55pt;width:413.55pt;height:110.6pt;z-index:2516910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" stroked="f">
                  <v:textbox style="mso-fit-shape-to-text:t">
                    <w:txbxContent>
                      <w:p w14:paraId="5EB347F1" w14:textId="77777777" w:rsidR="009763BE" w:rsidRDefault="009763BE" w:rsidP="00372577">
                        <w:r>
                          <w:rPr>
                            <w:noProof/>
                          </w:rPr>
                          <w:drawing>
                            <wp:inline distT="0" distB="0" distL="0" distR="0" wp14:anchorId="3005BCC0" wp14:editId="6726CD9E">
                              <wp:extent cx="5060315" cy="1593850"/>
                              <wp:effectExtent l="0" t="0" r="6985" b="6350"/>
                              <wp:docPr id="46" name="图形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060315" cy="1593850"/>
                                      </a:xfrm>
                                      <a:prstGeom prst="rect">
                                        <a:avLst/>
                                      </a:prstGeom>
                                    </pic:spPr>
                                  </pic:pic>
                                </a:graphicData>
                              </a:graphic>
                            </wp:inline>
                          </w:drawing>
                        </w:r>
                      </w:p>
                      <w:p w14:paraId="1EDBBEB8" w14:textId="77777777" w:rsidR="009763BE" w:rsidRPr="00E66C86" w:rsidRDefault="009763BE" w:rsidP="00372577">
                        <w:pPr>
                          <w:rPr>
                            <w:rFonts w:ascii="Times New Roman" w:hAnsi="Times New Roman" w:cs="Times New Roman"/>
                            <w:sz w:val="20"/>
                            <w:szCs w:val="21"/>
                          </w:rPr>
                        </w:pPr>
                        <w:r w:rsidRPr="00E66C86">
                          <w:rPr>
                            <w:rFonts w:ascii="Times New Roman" w:hAnsi="Times New Roman" w:cs="Times New Roman"/>
                            <w:sz w:val="20"/>
                            <w:szCs w:val="21"/>
                          </w:rPr>
                          <w:t>Figure S2. Rarefaction analysis of 16S rRNA gene clone libraries</w:t>
                        </w:r>
                        <w:r>
                          <w:rPr>
                            <w:rFonts w:ascii="Times New Roman" w:hAnsi="Times New Roman" w:cs="Times New Roman"/>
                            <w:sz w:val="20"/>
                            <w:szCs w:val="21"/>
                          </w:rPr>
                          <w:t xml:space="preserve"> </w:t>
                        </w:r>
                        <w:r w:rsidRPr="00923B85">
                          <w:rPr>
                            <w:rFonts w:ascii="Times New Roman" w:hAnsi="Times New Roman" w:cs="Times New Roman"/>
                            <w:color w:val="000000"/>
                            <w:szCs w:val="21"/>
                          </w:rPr>
                          <w:t>in terms of</w:t>
                        </w:r>
                        <w:r>
                          <w:rPr>
                            <w:rFonts w:ascii="Times New Roman" w:hAnsi="Times New Roman" w:cs="Times New Roman"/>
                            <w:sz w:val="20"/>
                            <w:szCs w:val="21"/>
                          </w:rPr>
                          <w:t xml:space="preserve"> species richness (A), Shannon diversity (B), and </w:t>
                        </w:r>
                        <w:proofErr w:type="spellStart"/>
                        <w:r>
                          <w:rPr>
                            <w:rFonts w:ascii="Times New Roman" w:hAnsi="Times New Roman" w:cs="Times New Roman"/>
                            <w:sz w:val="20"/>
                            <w:szCs w:val="21"/>
                          </w:rPr>
                          <w:t>simpson</w:t>
                        </w:r>
                        <w:proofErr w:type="spellEnd"/>
                        <w:r>
                          <w:rPr>
                            <w:rFonts w:ascii="Times New Roman" w:hAnsi="Times New Roman" w:cs="Times New Roman"/>
                            <w:sz w:val="20"/>
                            <w:szCs w:val="21"/>
                          </w:rPr>
                          <w:t xml:space="preserve"> diversity (C). R</w:t>
                        </w:r>
                        <w:r w:rsidRPr="00E66C86">
                          <w:rPr>
                            <w:rFonts w:ascii="Times New Roman" w:hAnsi="Times New Roman" w:cs="Times New Roman"/>
                            <w:sz w:val="20"/>
                            <w:szCs w:val="21"/>
                          </w:rPr>
                          <w:t xml:space="preserve">arefaction curves </w:t>
                        </w:r>
                        <w:r>
                          <w:rPr>
                            <w:rFonts w:ascii="Times New Roman" w:hAnsi="Times New Roman" w:cs="Times New Roman"/>
                            <w:sz w:val="20"/>
                            <w:szCs w:val="21"/>
                          </w:rPr>
                          <w:t xml:space="preserve">were </w:t>
                        </w:r>
                        <w:r w:rsidRPr="00E66C86">
                          <w:rPr>
                            <w:rFonts w:ascii="Times New Roman" w:hAnsi="Times New Roman" w:cs="Times New Roman"/>
                            <w:sz w:val="20"/>
                            <w:szCs w:val="21"/>
                          </w:rPr>
                          <w:t xml:space="preserve">generated with the </w:t>
                        </w:r>
                        <w:proofErr w:type="spellStart"/>
                        <w:r w:rsidRPr="00E66C86">
                          <w:rPr>
                            <w:rFonts w:ascii="Times New Roman" w:hAnsi="Times New Roman" w:cs="Times New Roman"/>
                            <w:sz w:val="20"/>
                            <w:szCs w:val="21"/>
                          </w:rPr>
                          <w:t>iNEXT</w:t>
                        </w:r>
                        <w:proofErr w:type="spellEnd"/>
                        <w:r w:rsidRPr="00E66C86">
                          <w:rPr>
                            <w:rFonts w:ascii="Times New Roman" w:hAnsi="Times New Roman" w:cs="Times New Roman"/>
                            <w:sz w:val="20"/>
                            <w:szCs w:val="21"/>
                          </w:rPr>
                          <w:t xml:space="preserve"> package. Solid lines represent the observed accumulation with the number of reads sampled, and dashed lines represent the extrapolated accumulation considering 25% more reads.</w:t>
                        </w:r>
                      </w:p>
                    </w:txbxContent>
                  </v:textbox>
                  <w10:wrap type="topAndBottom" anchorx="margin"/>
                </v:shape>
              </w:pict>
            </mc:Fallback>
          </mc:AlternateContent>
        </w:r>
      </w:ins>
    </w:p>
    <w:p w14:paraId="1ADECE97" w14:textId="77777777" w:rsidR="00372577" w:rsidRDefault="00372577">
      <w:pPr>
        <w:widowControl/>
        <w:jc w:val="left"/>
        <w:rPr>
          <w:ins w:id="3862" w:author="戴 磊" w:date="2020-12-29T00:48:00Z"/>
          <w:rFonts w:ascii="Times New Roman" w:hAnsi="Times New Roman" w:cs="Times New Roman"/>
          <w:color w:val="2A2A2A"/>
          <w:szCs w:val="21"/>
          <w:shd w:val="clear" w:color="auto" w:fill="FFFFFF"/>
        </w:rPr>
      </w:pPr>
      <w:ins w:id="3863" w:author="戴 磊" w:date="2020-12-29T00:48:00Z">
        <w:r>
          <w:rPr>
            <w:rFonts w:ascii="Times New Roman" w:hAnsi="Times New Roman" w:cs="Times New Roman"/>
            <w:color w:val="2A2A2A"/>
            <w:szCs w:val="21"/>
            <w:shd w:val="clear" w:color="auto" w:fill="FFFFFF"/>
          </w:rPr>
          <w:br w:type="page"/>
        </w:r>
      </w:ins>
    </w:p>
    <w:p w14:paraId="4C85C494" w14:textId="26C2D129" w:rsidR="00372577" w:rsidRDefault="00372577" w:rsidP="00372577">
      <w:pPr>
        <w:rPr>
          <w:ins w:id="3864" w:author="戴 磊" w:date="2020-12-29T00:47:00Z"/>
          <w:rFonts w:ascii="Times New Roman" w:hAnsi="Times New Roman" w:cs="Times New Roman"/>
          <w:color w:val="2A2A2A"/>
          <w:szCs w:val="21"/>
          <w:shd w:val="clear" w:color="auto" w:fill="FFFFFF"/>
        </w:rPr>
      </w:pPr>
      <w:ins w:id="3865" w:author="戴 磊" w:date="2020-12-29T00:47:00Z">
        <w:r w:rsidRPr="006D0588">
          <w:rPr>
            <w:rFonts w:ascii="Times New Roman" w:hAnsi="Times New Roman" w:cs="Times New Roman"/>
            <w:noProof/>
            <w:color w:val="2A2A2A"/>
            <w:szCs w:val="21"/>
            <w:shd w:val="clear" w:color="auto" w:fill="FFFFFF"/>
          </w:rPr>
          <w:lastRenderedPageBreak/>
          <mc:AlternateContent>
            <mc:Choice Requires="wps">
              <w:drawing>
                <wp:anchor distT="45720" distB="45720" distL="114300" distR="114300" simplePos="0" relativeHeight="251694080" behindDoc="0" locked="0" layoutInCell="1" allowOverlap="1" wp14:anchorId="18D6F160" wp14:editId="08F6A48E">
                  <wp:simplePos x="0" y="0"/>
                  <wp:positionH relativeFrom="margin">
                    <wp:align>right</wp:align>
                  </wp:positionH>
                  <wp:positionV relativeFrom="paragraph">
                    <wp:posOffset>377825</wp:posOffset>
                  </wp:positionV>
                  <wp:extent cx="5257800" cy="2912745"/>
                  <wp:effectExtent l="0" t="0" r="0" b="1905"/>
                  <wp:wrapSquare wrapText="bothSides"/>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2913185"/>
                          </a:xfrm>
                          <a:prstGeom prst="rect">
                            <a:avLst/>
                          </a:prstGeom>
                          <a:solidFill>
                            <a:srgbClr val="FFFFFF"/>
                          </a:solidFill>
                          <a:ln w="9525">
                            <a:noFill/>
                            <a:miter lim="800000"/>
                            <a:headEnd/>
                            <a:tailEnd/>
                          </a:ln>
                        </wps:spPr>
                        <wps:txbx>
                          <w:txbxContent>
                            <w:p w14:paraId="56AB0542" w14:textId="77777777" w:rsidR="009763BE" w:rsidRDefault="009763BE" w:rsidP="00372577">
                              <w:pPr>
                                <w:jc w:val="center"/>
                              </w:pPr>
                              <w:r>
                                <w:rPr>
                                  <w:noProof/>
                                </w:rPr>
                                <w:drawing>
                                  <wp:inline distT="0" distB="0" distL="0" distR="0" wp14:anchorId="0AF3E261" wp14:editId="49406939">
                                    <wp:extent cx="5049899" cy="2414954"/>
                                    <wp:effectExtent l="0" t="0" r="0" b="4445"/>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082671" cy="2430626"/>
                                            </a:xfrm>
                                            <a:prstGeom prst="rect">
                                              <a:avLst/>
                                            </a:prstGeom>
                                          </pic:spPr>
                                        </pic:pic>
                                      </a:graphicData>
                                    </a:graphic>
                                  </wp:inline>
                                </w:drawing>
                              </w:r>
                            </w:p>
                            <w:p w14:paraId="79F58D2A" w14:textId="77777777" w:rsidR="009763BE" w:rsidRDefault="009763BE" w:rsidP="00372577">
                              <w:r>
                                <w:t xml:space="preserve">Figure S3. </w:t>
                              </w:r>
                              <w:r>
                                <w:rPr>
                                  <w:rFonts w:ascii="Times New Roman" w:hAnsi="Times New Roman" w:cs="Times New Roman"/>
                                  <w:color w:val="000000"/>
                                  <w:szCs w:val="21"/>
                                </w:rPr>
                                <w:t xml:space="preserve">Individual SCFA concentration in fecal samples from different vendors </w:t>
                              </w:r>
                              <w:r>
                                <w:rPr>
                                  <w:rFonts w:ascii="Times New Roman" w:hAnsi="Times New Roman" w:cs="Times New Roman"/>
                                  <w:color w:val="242021"/>
                                  <w:szCs w:val="21"/>
                                </w:rPr>
                                <w:t>over time</w:t>
                              </w:r>
                              <w:r>
                                <w:rPr>
                                  <w:rFonts w:ascii="Times New Roman" w:hAnsi="Times New Roman" w:cs="Times New Roman"/>
                                  <w:color w:val="000000"/>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6F160" id="_x0000_s1042" type="#_x0000_t202" style="position:absolute;left:0;text-align:left;margin-left:362.8pt;margin-top:29.75pt;width:414pt;height:229.35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" stroked="f">
                  <v:textbox>
                    <w:txbxContent>
                      <w:p w14:paraId="56AB0542" w14:textId="77777777" w:rsidR="009763BE" w:rsidRDefault="009763BE" w:rsidP="00372577">
                        <w:pPr>
                          <w:jc w:val="center"/>
                        </w:pPr>
                        <w:r>
                          <w:rPr>
                            <w:noProof/>
                          </w:rPr>
                          <w:drawing>
                            <wp:inline distT="0" distB="0" distL="0" distR="0" wp14:anchorId="0AF3E261" wp14:editId="49406939">
                              <wp:extent cx="5049899" cy="2414954"/>
                              <wp:effectExtent l="0" t="0" r="0" b="4445"/>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082671" cy="2430626"/>
                                      </a:xfrm>
                                      <a:prstGeom prst="rect">
                                        <a:avLst/>
                                      </a:prstGeom>
                                    </pic:spPr>
                                  </pic:pic>
                                </a:graphicData>
                              </a:graphic>
                            </wp:inline>
                          </w:drawing>
                        </w:r>
                      </w:p>
                      <w:p w14:paraId="79F58D2A" w14:textId="77777777" w:rsidR="009763BE" w:rsidRDefault="009763BE" w:rsidP="00372577">
                        <w:r>
                          <w:t xml:space="preserve">Figure S3. </w:t>
                        </w:r>
                        <w:r>
                          <w:rPr>
                            <w:rFonts w:ascii="Times New Roman" w:hAnsi="Times New Roman" w:cs="Times New Roman"/>
                            <w:color w:val="000000"/>
                            <w:szCs w:val="21"/>
                          </w:rPr>
                          <w:t xml:space="preserve">Individual SCFA concentration in fecal samples from different vendors </w:t>
                        </w:r>
                        <w:r>
                          <w:rPr>
                            <w:rFonts w:ascii="Times New Roman" w:hAnsi="Times New Roman" w:cs="Times New Roman"/>
                            <w:color w:val="242021"/>
                            <w:szCs w:val="21"/>
                          </w:rPr>
                          <w:t>over time</w:t>
                        </w:r>
                        <w:r>
                          <w:rPr>
                            <w:rFonts w:ascii="Times New Roman" w:hAnsi="Times New Roman" w:cs="Times New Roman"/>
                            <w:color w:val="000000"/>
                            <w:szCs w:val="21"/>
                          </w:rPr>
                          <w:t>.</w:t>
                        </w:r>
                      </w:p>
                    </w:txbxContent>
                  </v:textbox>
                  <w10:wrap type="square" anchorx="margin"/>
                </v:shape>
              </w:pict>
            </mc:Fallback>
          </mc:AlternateContent>
        </w:r>
      </w:ins>
    </w:p>
    <w:p w14:paraId="42D32D5E" w14:textId="77777777" w:rsidR="00372577" w:rsidRDefault="00372577" w:rsidP="00372577">
      <w:pPr>
        <w:rPr>
          <w:ins w:id="3866" w:author="戴 磊" w:date="2020-12-29T00:47:00Z"/>
          <w:rFonts w:ascii="Times New Roman" w:hAnsi="Times New Roman" w:cs="Times New Roman"/>
          <w:color w:val="2A2A2A"/>
          <w:szCs w:val="21"/>
          <w:shd w:val="clear" w:color="auto" w:fill="FFFFFF"/>
        </w:rPr>
      </w:pPr>
    </w:p>
    <w:p w14:paraId="3A80538E" w14:textId="77777777" w:rsidR="00372577" w:rsidRDefault="00372577" w:rsidP="00372577">
      <w:pPr>
        <w:rPr>
          <w:ins w:id="3867" w:author="戴 磊" w:date="2020-12-29T00:47:00Z"/>
          <w:rFonts w:ascii="Times New Roman" w:hAnsi="Times New Roman" w:cs="Times New Roman"/>
          <w:color w:val="2A2A2A"/>
          <w:szCs w:val="21"/>
          <w:shd w:val="clear" w:color="auto" w:fill="FFFFFF"/>
        </w:rPr>
      </w:pPr>
    </w:p>
    <w:p w14:paraId="68123158" w14:textId="77777777" w:rsidR="00372577" w:rsidRDefault="00372577" w:rsidP="00372577">
      <w:pPr>
        <w:rPr>
          <w:ins w:id="3868" w:author="戴 磊" w:date="2020-12-29T00:47:00Z"/>
          <w:rFonts w:ascii="Times New Roman" w:hAnsi="Times New Roman" w:cs="Times New Roman"/>
          <w:color w:val="2A2A2A"/>
          <w:szCs w:val="21"/>
          <w:shd w:val="clear" w:color="auto" w:fill="FFFFFF"/>
        </w:rPr>
      </w:pPr>
    </w:p>
    <w:p w14:paraId="1CFBF71B" w14:textId="77777777" w:rsidR="00372577" w:rsidRDefault="00372577" w:rsidP="00372577">
      <w:pPr>
        <w:rPr>
          <w:ins w:id="3869" w:author="戴 磊" w:date="2020-12-29T00:47:00Z"/>
          <w:rFonts w:ascii="Times New Roman" w:hAnsi="Times New Roman" w:cs="Times New Roman"/>
          <w:color w:val="2A2A2A"/>
          <w:szCs w:val="21"/>
          <w:shd w:val="clear" w:color="auto" w:fill="FFFFFF"/>
        </w:rPr>
      </w:pPr>
    </w:p>
    <w:p w14:paraId="09437D23" w14:textId="77777777" w:rsidR="00372577" w:rsidRDefault="00372577" w:rsidP="00372577">
      <w:pPr>
        <w:rPr>
          <w:ins w:id="3870" w:author="戴 磊" w:date="2020-12-29T00:47:00Z"/>
          <w:rFonts w:ascii="Times New Roman" w:hAnsi="Times New Roman" w:cs="Times New Roman"/>
          <w:color w:val="2A2A2A"/>
          <w:szCs w:val="21"/>
          <w:shd w:val="clear" w:color="auto" w:fill="FFFFFF"/>
        </w:rPr>
      </w:pPr>
    </w:p>
    <w:p w14:paraId="7D244F46" w14:textId="77777777" w:rsidR="00372577" w:rsidRDefault="00372577" w:rsidP="00372577">
      <w:pPr>
        <w:rPr>
          <w:ins w:id="3871" w:author="戴 磊" w:date="2020-12-29T00:47:00Z"/>
          <w:rFonts w:ascii="Times New Roman" w:hAnsi="Times New Roman" w:cs="Times New Roman"/>
          <w:color w:val="2A2A2A"/>
          <w:szCs w:val="21"/>
          <w:shd w:val="clear" w:color="auto" w:fill="FFFFFF"/>
        </w:rPr>
      </w:pPr>
    </w:p>
    <w:p w14:paraId="75022D08" w14:textId="77777777" w:rsidR="00372577" w:rsidRDefault="00372577" w:rsidP="00372577">
      <w:pPr>
        <w:rPr>
          <w:ins w:id="3872" w:author="戴 磊" w:date="2020-12-29T00:47:00Z"/>
          <w:rFonts w:ascii="Times New Roman" w:hAnsi="Times New Roman" w:cs="Times New Roman"/>
          <w:color w:val="2A2A2A"/>
          <w:szCs w:val="21"/>
          <w:shd w:val="clear" w:color="auto" w:fill="FFFFFF"/>
        </w:rPr>
      </w:pPr>
    </w:p>
    <w:p w14:paraId="6F868ECE" w14:textId="77777777" w:rsidR="00372577" w:rsidRDefault="00372577" w:rsidP="00372577">
      <w:pPr>
        <w:rPr>
          <w:ins w:id="3873" w:author="戴 磊" w:date="2020-12-29T00:47:00Z"/>
          <w:rFonts w:ascii="Times New Roman" w:hAnsi="Times New Roman" w:cs="Times New Roman"/>
          <w:color w:val="2A2A2A"/>
          <w:szCs w:val="21"/>
          <w:shd w:val="clear" w:color="auto" w:fill="FFFFFF"/>
        </w:rPr>
      </w:pPr>
    </w:p>
    <w:p w14:paraId="18215B44" w14:textId="77777777" w:rsidR="00372577" w:rsidRDefault="00372577" w:rsidP="00372577">
      <w:pPr>
        <w:rPr>
          <w:ins w:id="3874" w:author="戴 磊" w:date="2020-12-29T00:47:00Z"/>
          <w:rFonts w:ascii="Times New Roman" w:hAnsi="Times New Roman" w:cs="Times New Roman"/>
          <w:color w:val="2A2A2A"/>
          <w:szCs w:val="21"/>
          <w:shd w:val="clear" w:color="auto" w:fill="FFFFFF"/>
        </w:rPr>
      </w:pPr>
    </w:p>
    <w:p w14:paraId="52B6FEDE" w14:textId="77777777" w:rsidR="00372577" w:rsidRDefault="00372577" w:rsidP="00372577">
      <w:pPr>
        <w:rPr>
          <w:ins w:id="3875" w:author="戴 磊" w:date="2020-12-29T00:47:00Z"/>
          <w:rFonts w:ascii="Times New Roman" w:hAnsi="Times New Roman" w:cs="Times New Roman"/>
          <w:color w:val="2A2A2A"/>
          <w:szCs w:val="21"/>
          <w:shd w:val="clear" w:color="auto" w:fill="FFFFFF"/>
        </w:rPr>
      </w:pPr>
    </w:p>
    <w:p w14:paraId="515C6935" w14:textId="77777777" w:rsidR="00372577" w:rsidRDefault="00372577" w:rsidP="00372577">
      <w:pPr>
        <w:rPr>
          <w:ins w:id="3876" w:author="戴 磊" w:date="2020-12-29T00:47:00Z"/>
          <w:rFonts w:ascii="Times New Roman" w:hAnsi="Times New Roman" w:cs="Times New Roman"/>
          <w:color w:val="2A2A2A"/>
          <w:szCs w:val="21"/>
          <w:shd w:val="clear" w:color="auto" w:fill="FFFFFF"/>
        </w:rPr>
      </w:pPr>
    </w:p>
    <w:p w14:paraId="613CF8EF" w14:textId="77777777" w:rsidR="00372577" w:rsidRDefault="00372577" w:rsidP="00372577">
      <w:pPr>
        <w:rPr>
          <w:ins w:id="3877" w:author="戴 磊" w:date="2020-12-29T00:47:00Z"/>
          <w:rFonts w:ascii="Times New Roman" w:hAnsi="Times New Roman" w:cs="Times New Roman"/>
          <w:color w:val="2A2A2A"/>
          <w:szCs w:val="21"/>
          <w:shd w:val="clear" w:color="auto" w:fill="FFFFFF"/>
        </w:rPr>
      </w:pPr>
      <w:ins w:id="3878" w:author="戴 磊" w:date="2020-12-29T00:47:00Z">
        <w:r w:rsidRPr="006D0588">
          <w:rPr>
            <w:rFonts w:ascii="Times New Roman" w:hAnsi="Times New Roman" w:cs="Times New Roman"/>
            <w:noProof/>
            <w:color w:val="2A2A2A"/>
            <w:szCs w:val="21"/>
            <w:shd w:val="clear" w:color="auto" w:fill="FFFFFF"/>
          </w:rPr>
          <w:lastRenderedPageBreak/>
          <mc:AlternateContent>
            <mc:Choice Requires="wps">
              <w:drawing>
                <wp:anchor distT="45720" distB="45720" distL="114300" distR="114300" simplePos="0" relativeHeight="251696128" behindDoc="0" locked="0" layoutInCell="1" allowOverlap="1" wp14:anchorId="7913834B" wp14:editId="7CA0DEC9">
                  <wp:simplePos x="0" y="0"/>
                  <wp:positionH relativeFrom="margin">
                    <wp:align>left</wp:align>
                  </wp:positionH>
                  <wp:positionV relativeFrom="paragraph">
                    <wp:posOffset>243840</wp:posOffset>
                  </wp:positionV>
                  <wp:extent cx="5257800" cy="3530600"/>
                  <wp:effectExtent l="0" t="0" r="0" b="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530600"/>
                          </a:xfrm>
                          <a:prstGeom prst="rect">
                            <a:avLst/>
                          </a:prstGeom>
                          <a:solidFill>
                            <a:srgbClr val="FFFFFF"/>
                          </a:solidFill>
                          <a:ln w="9525">
                            <a:noFill/>
                            <a:miter lim="800000"/>
                            <a:headEnd/>
                            <a:tailEnd/>
                          </a:ln>
                        </wps:spPr>
                        <wps:txbx>
                          <w:txbxContent>
                            <w:p w14:paraId="47117C35" w14:textId="77777777" w:rsidR="009763BE" w:rsidRDefault="009763BE" w:rsidP="00372577">
                              <w:pPr>
                                <w:jc w:val="center"/>
                              </w:pPr>
                              <w:r>
                                <w:rPr>
                                  <w:noProof/>
                                </w:rPr>
                                <w:drawing>
                                  <wp:inline distT="0" distB="0" distL="0" distR="0" wp14:anchorId="104E873F" wp14:editId="2FA72E51">
                                    <wp:extent cx="3868420" cy="2812415"/>
                                    <wp:effectExtent l="0" t="0" r="0" b="6985"/>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868420" cy="2812415"/>
                                            </a:xfrm>
                                            <a:prstGeom prst="rect">
                                              <a:avLst/>
                                            </a:prstGeom>
                                          </pic:spPr>
                                        </pic:pic>
                                      </a:graphicData>
                                    </a:graphic>
                                  </wp:inline>
                                </w:drawing>
                              </w:r>
                            </w:p>
                            <w:p w14:paraId="04D6E88E" w14:textId="77777777" w:rsidR="009763BE" w:rsidRDefault="009763BE" w:rsidP="00372577">
                              <w:r>
                                <w:t xml:space="preserve">Figure S4. </w:t>
                              </w:r>
                              <w:r>
                                <w:rPr>
                                  <w:rFonts w:ascii="Times New Roman" w:hAnsi="Times New Roman" w:cs="Times New Roman"/>
                                  <w:color w:val="000000"/>
                                  <w:szCs w:val="21"/>
                                </w:rPr>
                                <w:t xml:space="preserve">Consistent observation of </w:t>
                              </w:r>
                              <w:r w:rsidRPr="007B5E41">
                                <w:rPr>
                                  <w:rFonts w:ascii="Times New Roman" w:hAnsi="Times New Roman" w:cs="Times New Roman"/>
                                  <w:color w:val="000000"/>
                                  <w:szCs w:val="21"/>
                                </w:rPr>
                                <w:t>biphasic</w:t>
                              </w:r>
                              <w:r>
                                <w:rPr>
                                  <w:rFonts w:ascii="Times New Roman" w:hAnsi="Times New Roman" w:cs="Times New Roman"/>
                                  <w:color w:val="000000"/>
                                  <w:szCs w:val="21"/>
                                </w:rPr>
                                <w:t xml:space="preserve"> response of mouse gut microbiome to dietary inulin in study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3834B" id="_x0000_s1043" type="#_x0000_t202" style="position:absolute;left:0;text-align:left;margin-left:0;margin-top:19.2pt;width:414pt;height:278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" stroked="f">
                  <v:textbox>
                    <w:txbxContent>
                      <w:p w14:paraId="47117C35" w14:textId="77777777" w:rsidR="009763BE" w:rsidRDefault="009763BE" w:rsidP="00372577">
                        <w:pPr>
                          <w:jc w:val="center"/>
                        </w:pPr>
                        <w:r>
                          <w:rPr>
                            <w:noProof/>
                          </w:rPr>
                          <w:drawing>
                            <wp:inline distT="0" distB="0" distL="0" distR="0" wp14:anchorId="104E873F" wp14:editId="2FA72E51">
                              <wp:extent cx="3868420" cy="2812415"/>
                              <wp:effectExtent l="0" t="0" r="0" b="6985"/>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868420" cy="2812415"/>
                                      </a:xfrm>
                                      <a:prstGeom prst="rect">
                                        <a:avLst/>
                                      </a:prstGeom>
                                    </pic:spPr>
                                  </pic:pic>
                                </a:graphicData>
                              </a:graphic>
                            </wp:inline>
                          </w:drawing>
                        </w:r>
                      </w:p>
                      <w:p w14:paraId="04D6E88E" w14:textId="77777777" w:rsidR="009763BE" w:rsidRDefault="009763BE" w:rsidP="00372577">
                        <w:r>
                          <w:t xml:space="preserve">Figure S4. </w:t>
                        </w:r>
                        <w:r>
                          <w:rPr>
                            <w:rFonts w:ascii="Times New Roman" w:hAnsi="Times New Roman" w:cs="Times New Roman"/>
                            <w:color w:val="000000"/>
                            <w:szCs w:val="21"/>
                          </w:rPr>
                          <w:t xml:space="preserve">Consistent observation of </w:t>
                        </w:r>
                        <w:r w:rsidRPr="007B5E41">
                          <w:rPr>
                            <w:rFonts w:ascii="Times New Roman" w:hAnsi="Times New Roman" w:cs="Times New Roman"/>
                            <w:color w:val="000000"/>
                            <w:szCs w:val="21"/>
                          </w:rPr>
                          <w:t>biphasic</w:t>
                        </w:r>
                        <w:r>
                          <w:rPr>
                            <w:rFonts w:ascii="Times New Roman" w:hAnsi="Times New Roman" w:cs="Times New Roman"/>
                            <w:color w:val="000000"/>
                            <w:szCs w:val="21"/>
                          </w:rPr>
                          <w:t xml:space="preserve"> response of mouse gut microbiome to dietary inulin in study 1.</w:t>
                        </w:r>
                      </w:p>
                    </w:txbxContent>
                  </v:textbox>
                  <w10:wrap type="square" anchorx="margin"/>
                </v:shape>
              </w:pict>
            </mc:Fallback>
          </mc:AlternateContent>
        </w:r>
      </w:ins>
    </w:p>
    <w:p w14:paraId="7B26CB20" w14:textId="77777777" w:rsidR="00372577" w:rsidRDefault="00372577" w:rsidP="00372577">
      <w:pPr>
        <w:rPr>
          <w:ins w:id="3879" w:author="戴 磊" w:date="2020-12-29T00:47:00Z"/>
          <w:rFonts w:ascii="Times New Roman" w:hAnsi="Times New Roman" w:cs="Times New Roman"/>
          <w:color w:val="2A2A2A"/>
          <w:szCs w:val="21"/>
          <w:shd w:val="clear" w:color="auto" w:fill="FFFFFF"/>
        </w:rPr>
      </w:pPr>
    </w:p>
    <w:p w14:paraId="1A4B96D2" w14:textId="77777777" w:rsidR="00372577" w:rsidRDefault="00372577" w:rsidP="00372577">
      <w:pPr>
        <w:rPr>
          <w:ins w:id="3880" w:author="戴 磊" w:date="2020-12-29T00:47:00Z"/>
          <w:rFonts w:ascii="Times New Roman" w:hAnsi="Times New Roman" w:cs="Times New Roman"/>
          <w:color w:val="2A2A2A"/>
          <w:szCs w:val="21"/>
          <w:shd w:val="clear" w:color="auto" w:fill="FFFFFF"/>
        </w:rPr>
      </w:pPr>
    </w:p>
    <w:p w14:paraId="7F2A8803" w14:textId="77777777" w:rsidR="00372577" w:rsidRDefault="00372577">
      <w:pPr>
        <w:widowControl/>
        <w:jc w:val="left"/>
        <w:rPr>
          <w:ins w:id="3881" w:author="戴 磊" w:date="2020-12-29T00:48:00Z"/>
          <w:rFonts w:ascii="Times New Roman" w:hAnsi="Times New Roman" w:cs="Times New Roman"/>
          <w:color w:val="2A2A2A"/>
          <w:szCs w:val="21"/>
          <w:shd w:val="clear" w:color="auto" w:fill="FFFFFF"/>
        </w:rPr>
      </w:pPr>
      <w:ins w:id="3882" w:author="戴 磊" w:date="2020-12-29T00:48:00Z">
        <w:r>
          <w:rPr>
            <w:rFonts w:ascii="Times New Roman" w:hAnsi="Times New Roman" w:cs="Times New Roman"/>
            <w:color w:val="2A2A2A"/>
            <w:szCs w:val="21"/>
            <w:shd w:val="clear" w:color="auto" w:fill="FFFFFF"/>
          </w:rPr>
          <w:br w:type="page"/>
        </w:r>
      </w:ins>
    </w:p>
    <w:p w14:paraId="60E5A412" w14:textId="70A82F46" w:rsidR="00372577" w:rsidRDefault="00372577" w:rsidP="00372577">
      <w:pPr>
        <w:rPr>
          <w:ins w:id="3883" w:author="戴 磊" w:date="2020-12-29T00:47:00Z"/>
          <w:rFonts w:ascii="Times New Roman" w:hAnsi="Times New Roman" w:cs="Times New Roman"/>
          <w:color w:val="2A2A2A"/>
          <w:szCs w:val="21"/>
          <w:shd w:val="clear" w:color="auto" w:fill="FFFFFF"/>
        </w:rPr>
      </w:pPr>
      <w:ins w:id="3884" w:author="戴 磊" w:date="2020-12-29T00:47:00Z">
        <w:r w:rsidRPr="006D0588">
          <w:rPr>
            <w:rFonts w:ascii="Times New Roman" w:hAnsi="Times New Roman" w:cs="Times New Roman"/>
            <w:noProof/>
            <w:color w:val="2A2A2A"/>
            <w:szCs w:val="21"/>
            <w:shd w:val="clear" w:color="auto" w:fill="FFFFFF"/>
          </w:rPr>
          <w:lastRenderedPageBreak/>
          <mc:AlternateContent>
            <mc:Choice Requires="wps">
              <w:drawing>
                <wp:anchor distT="45720" distB="45720" distL="114300" distR="114300" simplePos="0" relativeHeight="251697152" behindDoc="0" locked="0" layoutInCell="1" allowOverlap="1" wp14:anchorId="428FBFAD" wp14:editId="1FB93707">
                  <wp:simplePos x="0" y="0"/>
                  <wp:positionH relativeFrom="margin">
                    <wp:posOffset>0</wp:posOffset>
                  </wp:positionH>
                  <wp:positionV relativeFrom="paragraph">
                    <wp:posOffset>242570</wp:posOffset>
                  </wp:positionV>
                  <wp:extent cx="5257800" cy="3530600"/>
                  <wp:effectExtent l="0" t="0" r="0" b="0"/>
                  <wp:wrapSquare wrapText="bothSides"/>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530600"/>
                          </a:xfrm>
                          <a:prstGeom prst="rect">
                            <a:avLst/>
                          </a:prstGeom>
                          <a:solidFill>
                            <a:srgbClr val="FFFFFF"/>
                          </a:solidFill>
                          <a:ln w="9525">
                            <a:noFill/>
                            <a:miter lim="800000"/>
                            <a:headEnd/>
                            <a:tailEnd/>
                          </a:ln>
                        </wps:spPr>
                        <wps:txbx>
                          <w:txbxContent>
                            <w:p w14:paraId="3BA89645" w14:textId="77777777" w:rsidR="009763BE" w:rsidRDefault="009763BE" w:rsidP="00372577">
                              <w:pPr>
                                <w:jc w:val="center"/>
                              </w:pPr>
                              <w:r>
                                <w:rPr>
                                  <w:noProof/>
                                </w:rPr>
                                <w:drawing>
                                  <wp:inline distT="0" distB="0" distL="0" distR="0" wp14:anchorId="41349D75" wp14:editId="1A89716A">
                                    <wp:extent cx="3971925" cy="2647950"/>
                                    <wp:effectExtent l="0" t="0" r="9525" b="0"/>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3971925" cy="2647950"/>
                                            </a:xfrm>
                                            <a:prstGeom prst="rect">
                                              <a:avLst/>
                                            </a:prstGeom>
                                          </pic:spPr>
                                        </pic:pic>
                                      </a:graphicData>
                                    </a:graphic>
                                  </wp:inline>
                                </w:drawing>
                              </w:r>
                            </w:p>
                            <w:p w14:paraId="4D999B6C" w14:textId="77777777" w:rsidR="009763BE" w:rsidRDefault="009763BE" w:rsidP="00372577">
                              <w:r>
                                <w:t xml:space="preserve">Figure S5. </w:t>
                              </w:r>
                              <w:r>
                                <w:rPr>
                                  <w:rFonts w:ascii="Times New Roman" w:hAnsi="Times New Roman" w:cs="Times New Roman"/>
                                  <w:color w:val="000000"/>
                                  <w:szCs w:val="21"/>
                                </w:rPr>
                                <w:t xml:space="preserve">Dynamics of the relative abundance of </w:t>
                              </w:r>
                              <w:r w:rsidRPr="00311F9E">
                                <w:rPr>
                                  <w:rFonts w:ascii="Times New Roman" w:hAnsi="Times New Roman" w:cs="Times New Roman"/>
                                  <w:i/>
                                  <w:iCs/>
                                  <w:color w:val="000000"/>
                                  <w:szCs w:val="21"/>
                                </w:rPr>
                                <w:t>Bifidobacterium</w:t>
                              </w:r>
                              <w:r>
                                <w:rPr>
                                  <w:rFonts w:ascii="Times New Roman" w:hAnsi="Times New Roman" w:cs="Times New Roman"/>
                                  <w:color w:val="000000"/>
                                  <w:szCs w:val="21"/>
                                </w:rPr>
                                <w:t xml:space="preserve"> to dietary inulin.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FBFAD" id="_x0000_s1044" type="#_x0000_t202" style="position:absolute;left:0;text-align:left;margin-left:0;margin-top:19.1pt;width:414pt;height:278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" stroked="f">
                  <v:textbox>
                    <w:txbxContent>
                      <w:p w14:paraId="3BA89645" w14:textId="77777777" w:rsidR="009763BE" w:rsidRDefault="009763BE" w:rsidP="00372577">
                        <w:pPr>
                          <w:jc w:val="center"/>
                        </w:pPr>
                        <w:r>
                          <w:rPr>
                            <w:noProof/>
                          </w:rPr>
                          <w:drawing>
                            <wp:inline distT="0" distB="0" distL="0" distR="0" wp14:anchorId="41349D75" wp14:editId="1A89716A">
                              <wp:extent cx="3971925" cy="2647950"/>
                              <wp:effectExtent l="0" t="0" r="9525" b="0"/>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3971925" cy="2647950"/>
                                      </a:xfrm>
                                      <a:prstGeom prst="rect">
                                        <a:avLst/>
                                      </a:prstGeom>
                                    </pic:spPr>
                                  </pic:pic>
                                </a:graphicData>
                              </a:graphic>
                            </wp:inline>
                          </w:drawing>
                        </w:r>
                      </w:p>
                      <w:p w14:paraId="4D999B6C" w14:textId="77777777" w:rsidR="009763BE" w:rsidRDefault="009763BE" w:rsidP="00372577">
                        <w:r>
                          <w:t xml:space="preserve">Figure S5. </w:t>
                        </w:r>
                        <w:r>
                          <w:rPr>
                            <w:rFonts w:ascii="Times New Roman" w:hAnsi="Times New Roman" w:cs="Times New Roman"/>
                            <w:color w:val="000000"/>
                            <w:szCs w:val="21"/>
                          </w:rPr>
                          <w:t xml:space="preserve">Dynamics of the relative abundance of </w:t>
                        </w:r>
                        <w:r w:rsidRPr="00311F9E">
                          <w:rPr>
                            <w:rFonts w:ascii="Times New Roman" w:hAnsi="Times New Roman" w:cs="Times New Roman"/>
                            <w:i/>
                            <w:iCs/>
                            <w:color w:val="000000"/>
                            <w:szCs w:val="21"/>
                          </w:rPr>
                          <w:t>Bifidobacterium</w:t>
                        </w:r>
                        <w:r>
                          <w:rPr>
                            <w:rFonts w:ascii="Times New Roman" w:hAnsi="Times New Roman" w:cs="Times New Roman"/>
                            <w:color w:val="000000"/>
                            <w:szCs w:val="21"/>
                          </w:rPr>
                          <w:t xml:space="preserve"> to dietary inulin.</w:t>
                        </w:r>
                      </w:p>
                    </w:txbxContent>
                  </v:textbox>
                  <w10:wrap type="square" anchorx="margin"/>
                </v:shape>
              </w:pict>
            </mc:Fallback>
          </mc:AlternateContent>
        </w:r>
      </w:ins>
    </w:p>
    <w:p w14:paraId="64D41FB4" w14:textId="77777777" w:rsidR="00372577" w:rsidRDefault="00372577" w:rsidP="00372577">
      <w:pPr>
        <w:rPr>
          <w:ins w:id="3885" w:author="戴 磊" w:date="2020-12-29T00:47:00Z"/>
          <w:rFonts w:ascii="Times New Roman" w:hAnsi="Times New Roman" w:cs="Times New Roman"/>
          <w:color w:val="2A2A2A"/>
          <w:szCs w:val="21"/>
          <w:shd w:val="clear" w:color="auto" w:fill="FFFFFF"/>
        </w:rPr>
      </w:pPr>
    </w:p>
    <w:p w14:paraId="38D11C13" w14:textId="77777777" w:rsidR="00372577" w:rsidRDefault="00372577" w:rsidP="00372577">
      <w:pPr>
        <w:widowControl/>
        <w:jc w:val="left"/>
        <w:rPr>
          <w:ins w:id="3886" w:author="戴 磊" w:date="2020-12-29T00:47:00Z"/>
          <w:rFonts w:ascii="Times New Roman" w:hAnsi="Times New Roman" w:cs="Times New Roman"/>
          <w:color w:val="2A2A2A"/>
          <w:szCs w:val="21"/>
          <w:shd w:val="clear" w:color="auto" w:fill="FFFFFF"/>
        </w:rPr>
      </w:pPr>
    </w:p>
    <w:p w14:paraId="492EDD05" w14:textId="77777777" w:rsidR="00372577" w:rsidRDefault="00372577" w:rsidP="00372577">
      <w:pPr>
        <w:widowControl/>
        <w:jc w:val="left"/>
        <w:rPr>
          <w:ins w:id="3887" w:author="戴 磊" w:date="2020-12-29T00:47:00Z"/>
          <w:rFonts w:ascii="Times New Roman" w:hAnsi="Times New Roman" w:cs="Times New Roman"/>
          <w:color w:val="2A2A2A"/>
          <w:szCs w:val="21"/>
          <w:shd w:val="clear" w:color="auto" w:fill="FFFFFF"/>
        </w:rPr>
      </w:pPr>
    </w:p>
    <w:p w14:paraId="25E1D3AC" w14:textId="1DB0D766" w:rsidR="00372577" w:rsidRDefault="00372577">
      <w:pPr>
        <w:widowControl/>
        <w:jc w:val="left"/>
        <w:rPr>
          <w:ins w:id="3888" w:author="戴 磊" w:date="2020-12-29T00:48:00Z"/>
          <w:rFonts w:ascii="Times New Roman" w:hAnsi="Times New Roman" w:cs="Times New Roman"/>
          <w:color w:val="2A2A2A"/>
          <w:szCs w:val="21"/>
          <w:shd w:val="clear" w:color="auto" w:fill="FFFFFF"/>
        </w:rPr>
      </w:pPr>
      <w:ins w:id="3889" w:author="戴 磊" w:date="2020-12-29T00:48:00Z">
        <w:r>
          <w:rPr>
            <w:rFonts w:ascii="Times New Roman" w:hAnsi="Times New Roman" w:cs="Times New Roman"/>
            <w:color w:val="2A2A2A"/>
            <w:szCs w:val="21"/>
            <w:shd w:val="clear" w:color="auto" w:fill="FFFFFF"/>
          </w:rPr>
          <w:br w:type="page"/>
        </w:r>
      </w:ins>
    </w:p>
    <w:p w14:paraId="244424B8" w14:textId="77777777" w:rsidR="00372577" w:rsidRDefault="00372577" w:rsidP="00372577">
      <w:pPr>
        <w:widowControl/>
        <w:jc w:val="left"/>
        <w:rPr>
          <w:ins w:id="3890" w:author="戴 磊" w:date="2020-12-29T00:47:00Z"/>
          <w:rFonts w:ascii="Times New Roman" w:hAnsi="Times New Roman" w:cs="Times New Roman"/>
          <w:color w:val="2A2A2A"/>
          <w:szCs w:val="21"/>
          <w:shd w:val="clear" w:color="auto" w:fill="FFFFFF"/>
        </w:rPr>
      </w:pPr>
    </w:p>
    <w:p w14:paraId="63823291" w14:textId="77777777" w:rsidR="00372577" w:rsidRDefault="00372577" w:rsidP="00372577">
      <w:pPr>
        <w:jc w:val="center"/>
        <w:rPr>
          <w:ins w:id="3891" w:author="戴 磊" w:date="2020-12-29T00:47:00Z"/>
        </w:rPr>
      </w:pPr>
      <w:commentRangeStart w:id="3892"/>
      <w:ins w:id="3893" w:author="戴 磊" w:date="2020-12-29T00:47:00Z">
        <w:r>
          <w:rPr>
            <w:noProof/>
          </w:rPr>
          <w:drawing>
            <wp:inline distT="0" distB="0" distL="0" distR="0" wp14:anchorId="1F80BF97" wp14:editId="2942D89A">
              <wp:extent cx="5039360" cy="2981621"/>
              <wp:effectExtent l="0" t="0" r="8890" b="9525"/>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075010" cy="3002714"/>
                      </a:xfrm>
                      <a:prstGeom prst="rect">
                        <a:avLst/>
                      </a:prstGeom>
                    </pic:spPr>
                  </pic:pic>
                </a:graphicData>
              </a:graphic>
            </wp:inline>
          </w:drawing>
        </w:r>
        <w:commentRangeEnd w:id="3892"/>
        <w:r>
          <w:rPr>
            <w:rStyle w:val="CommentReference"/>
          </w:rPr>
          <w:commentReference w:id="3892"/>
        </w:r>
      </w:ins>
    </w:p>
    <w:p w14:paraId="14DAD0A7" w14:textId="4AD9F618" w:rsidR="00372577" w:rsidRPr="00372577" w:rsidRDefault="00372577" w:rsidP="00372577">
      <w:pPr>
        <w:rPr>
          <w:ins w:id="3894" w:author="戴 磊" w:date="2020-12-29T00:47:00Z"/>
          <w:b/>
          <w:bCs/>
          <w:rPrChange w:id="3895" w:author="戴 磊" w:date="2020-12-29T00:47:00Z">
            <w:rPr>
              <w:ins w:id="3896" w:author="戴 磊" w:date="2020-12-29T00:47:00Z"/>
            </w:rPr>
          </w:rPrChange>
        </w:rPr>
      </w:pPr>
      <w:ins w:id="3897" w:author="戴 磊" w:date="2020-12-29T00:47:00Z">
        <w:r w:rsidRPr="00372577">
          <w:rPr>
            <w:b/>
            <w:bCs/>
            <w:rPrChange w:id="3898" w:author="戴 磊" w:date="2020-12-29T00:47:00Z">
              <w:rPr/>
            </w:rPrChange>
          </w:rPr>
          <w:t>Figure. Identification of SCFA fermenters</w:t>
        </w:r>
        <w:r>
          <w:rPr>
            <w:b/>
            <w:bCs/>
          </w:rPr>
          <w:t>.</w:t>
        </w:r>
      </w:ins>
    </w:p>
    <w:p w14:paraId="29834054" w14:textId="77777777" w:rsidR="00372577" w:rsidRPr="009F69B4" w:rsidRDefault="00372577" w:rsidP="00372577">
      <w:pPr>
        <w:rPr>
          <w:ins w:id="3899" w:author="戴 磊" w:date="2020-12-29T00:47:00Z"/>
        </w:rPr>
      </w:pPr>
    </w:p>
    <w:p w14:paraId="2B47B00E" w14:textId="77777777" w:rsidR="00372577" w:rsidRDefault="00372577" w:rsidP="00372577">
      <w:pPr>
        <w:rPr>
          <w:ins w:id="3900" w:author="戴 磊" w:date="2020-12-29T00:47:00Z"/>
        </w:rPr>
      </w:pPr>
      <w:ins w:id="3901" w:author="戴 磊" w:date="2020-12-29T00:47:00Z">
        <w:r>
          <w:t>show individual SCFA production time series</w:t>
        </w:r>
      </w:ins>
    </w:p>
    <w:p w14:paraId="7839E53F" w14:textId="77777777" w:rsidR="00372577" w:rsidRPr="009F69B4" w:rsidRDefault="00372577" w:rsidP="00372577">
      <w:pPr>
        <w:rPr>
          <w:ins w:id="3902" w:author="戴 磊" w:date="2020-12-29T00:47:00Z"/>
        </w:rPr>
      </w:pPr>
      <w:ins w:id="3903" w:author="戴 磊" w:date="2020-12-29T00:47:00Z">
        <w:r>
          <w:t>Machine learning: find association between microbial species/genus and SCFA production</w:t>
        </w:r>
      </w:ins>
    </w:p>
    <w:p w14:paraId="601C8BC2" w14:textId="77777777" w:rsidR="00372577" w:rsidRDefault="00372577" w:rsidP="00372577">
      <w:pPr>
        <w:rPr>
          <w:ins w:id="3904" w:author="戴 磊" w:date="2020-12-29T00:47:00Z"/>
          <w:color w:val="FF0000"/>
        </w:rPr>
      </w:pPr>
      <w:ins w:id="3905" w:author="戴 磊" w:date="2020-12-29T00:47:00Z">
        <w:r w:rsidRPr="009F69B4">
          <w:rPr>
            <w:color w:val="FF0000"/>
          </w:rPr>
          <w:t>Supp table: SCFA producers</w:t>
        </w:r>
      </w:ins>
    </w:p>
    <w:p w14:paraId="422A84A4" w14:textId="77777777" w:rsidR="00372577" w:rsidRPr="009F69B4" w:rsidRDefault="00372577" w:rsidP="00372577">
      <w:pPr>
        <w:rPr>
          <w:ins w:id="3906" w:author="戴 磊" w:date="2020-12-29T00:47:00Z"/>
          <w:color w:val="FF0000"/>
        </w:rPr>
      </w:pPr>
    </w:p>
    <w:p w14:paraId="742F6862" w14:textId="77777777" w:rsidR="00372577" w:rsidRDefault="00372577" w:rsidP="00372577">
      <w:pPr>
        <w:widowControl/>
        <w:jc w:val="left"/>
        <w:rPr>
          <w:ins w:id="3907" w:author="戴 磊" w:date="2020-12-29T00:47:00Z"/>
          <w:rFonts w:ascii="Times New Roman" w:hAnsi="Times New Roman" w:cs="Times New Roman"/>
          <w:color w:val="2A2A2A"/>
          <w:szCs w:val="21"/>
          <w:shd w:val="clear" w:color="auto" w:fill="FFFFFF"/>
        </w:rPr>
      </w:pPr>
      <w:ins w:id="3908" w:author="戴 磊" w:date="2020-12-29T00:47:00Z">
        <w:r>
          <w:t>Filter criterion: top 40/100 absolute abundance + importance threshold. Some taxonomy labels are confusing</w:t>
        </w:r>
      </w:ins>
    </w:p>
    <w:p w14:paraId="59C46B84" w14:textId="77777777" w:rsidR="00372577" w:rsidRDefault="00372577" w:rsidP="00372577">
      <w:pPr>
        <w:widowControl/>
        <w:jc w:val="left"/>
        <w:rPr>
          <w:ins w:id="3909" w:author="戴 磊" w:date="2020-12-29T00:47:00Z"/>
          <w:rFonts w:ascii="Times New Roman" w:hAnsi="Times New Roman" w:cs="Times New Roman"/>
          <w:b/>
          <w:bCs/>
          <w:sz w:val="22"/>
        </w:rPr>
      </w:pPr>
      <w:ins w:id="3910" w:author="戴 磊" w:date="2020-12-29T00:47:00Z">
        <w:r>
          <w:rPr>
            <w:rFonts w:ascii="Times New Roman" w:hAnsi="Times New Roman" w:cs="Times New Roman"/>
            <w:b/>
            <w:bCs/>
            <w:sz w:val="22"/>
          </w:rPr>
          <w:br w:type="page"/>
        </w:r>
      </w:ins>
    </w:p>
    <w:p w14:paraId="5F5D80CA" w14:textId="77777777" w:rsidR="00372577" w:rsidRDefault="00372577" w:rsidP="00372577">
      <w:pPr>
        <w:widowControl/>
        <w:jc w:val="left"/>
        <w:rPr>
          <w:ins w:id="3911" w:author="戴 磊" w:date="2020-12-29T00:47:00Z"/>
          <w:rFonts w:ascii="Times New Roman" w:hAnsi="Times New Roman" w:cs="Times New Roman"/>
          <w:color w:val="2A2A2A"/>
          <w:szCs w:val="21"/>
          <w:shd w:val="clear" w:color="auto" w:fill="FFFFFF"/>
        </w:rPr>
      </w:pPr>
    </w:p>
    <w:p w14:paraId="2122BD6C" w14:textId="77777777" w:rsidR="00372577" w:rsidRDefault="00372577" w:rsidP="00372577">
      <w:pPr>
        <w:rPr>
          <w:ins w:id="3912" w:author="戴 磊" w:date="2020-12-29T00:47:00Z"/>
          <w:rFonts w:ascii="Times New Roman" w:hAnsi="Times New Roman" w:cs="Times New Roman"/>
          <w:color w:val="2A2A2A"/>
          <w:szCs w:val="21"/>
          <w:shd w:val="clear" w:color="auto" w:fill="FFFFFF"/>
        </w:rPr>
      </w:pPr>
      <w:ins w:id="3913" w:author="戴 磊" w:date="2020-12-29T00:47:00Z">
        <w:r w:rsidRPr="00681A62">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95104" behindDoc="0" locked="0" layoutInCell="1" allowOverlap="1" wp14:anchorId="047C5022" wp14:editId="301AE711">
                  <wp:simplePos x="0" y="0"/>
                  <wp:positionH relativeFrom="margin">
                    <wp:align>left</wp:align>
                  </wp:positionH>
                  <wp:positionV relativeFrom="paragraph">
                    <wp:posOffset>50800</wp:posOffset>
                  </wp:positionV>
                  <wp:extent cx="5262245" cy="6525895"/>
                  <wp:effectExtent l="0" t="0" r="0" b="8255"/>
                  <wp:wrapSquare wrapText="bothSides"/>
                  <wp:docPr id="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245" cy="6525895"/>
                          </a:xfrm>
                          <a:prstGeom prst="rect">
                            <a:avLst/>
                          </a:prstGeom>
                          <a:solidFill>
                            <a:srgbClr val="FFFFFF"/>
                          </a:solidFill>
                          <a:ln w="9525">
                            <a:noFill/>
                            <a:miter lim="800000"/>
                            <a:headEnd/>
                            <a:tailEnd/>
                          </a:ln>
                        </wps:spPr>
                        <wps:txbx>
                          <w:txbxContent>
                            <w:tbl>
                              <w:tblPr>
                                <w:tblW w:w="8127" w:type="dxa"/>
                                <w:tblLook w:val="04A0" w:firstRow="1" w:lastRow="0" w:firstColumn="1" w:lastColumn="0" w:noHBand="0" w:noVBand="1"/>
                              </w:tblPr>
                              <w:tblGrid>
                                <w:gridCol w:w="1843"/>
                                <w:gridCol w:w="982"/>
                                <w:gridCol w:w="1118"/>
                                <w:gridCol w:w="974"/>
                                <w:gridCol w:w="1118"/>
                                <w:gridCol w:w="974"/>
                                <w:gridCol w:w="1118"/>
                              </w:tblGrid>
                              <w:tr w:rsidR="009763BE" w:rsidRPr="00E9328D" w14:paraId="52E94E1C" w14:textId="77777777" w:rsidTr="00800B86">
                                <w:trPr>
                                  <w:trHeight w:val="609"/>
                                </w:trPr>
                                <w:tc>
                                  <w:tcPr>
                                    <w:tcW w:w="8127" w:type="dxa"/>
                                    <w:gridSpan w:val="7"/>
                                    <w:tcBorders>
                                      <w:top w:val="nil"/>
                                      <w:left w:val="nil"/>
                                      <w:bottom w:val="single" w:sz="8" w:space="0" w:color="auto"/>
                                      <w:right w:val="nil"/>
                                    </w:tcBorders>
                                    <w:shd w:val="clear" w:color="auto" w:fill="auto"/>
                                    <w:noWrap/>
                                    <w:vAlign w:val="center"/>
                                  </w:tcPr>
                                  <w:p w14:paraId="25D0B62B" w14:textId="77777777" w:rsidR="009763BE" w:rsidRPr="006F05B9" w:rsidRDefault="009763BE" w:rsidP="00E9328D">
                                    <w:pPr>
                                      <w:widowControl/>
                                      <w:jc w:val="left"/>
                                      <w:rPr>
                                        <w:rFonts w:ascii="Times New Roman" w:eastAsia="DengXian" w:hAnsi="Times New Roman" w:cs="Times New Roman"/>
                                        <w:b/>
                                        <w:bCs/>
                                        <w:color w:val="000000"/>
                                        <w:kern w:val="0"/>
                                        <w:sz w:val="22"/>
                                      </w:rPr>
                                    </w:pPr>
                                    <w:r w:rsidRPr="006F05B9">
                                      <w:rPr>
                                        <w:rFonts w:ascii="Times New Roman" w:hAnsi="Times New Roman" w:cs="Times New Roman"/>
                                      </w:rPr>
                                      <w:t>Table S1 Diets used in study.</w:t>
                                    </w:r>
                                  </w:p>
                                </w:tc>
                              </w:tr>
                              <w:tr w:rsidR="009763BE" w:rsidRPr="00E9328D" w14:paraId="734BDA65" w14:textId="77777777" w:rsidTr="006F05B9">
                                <w:trPr>
                                  <w:trHeight w:val="540"/>
                                </w:trPr>
                                <w:tc>
                                  <w:tcPr>
                                    <w:tcW w:w="1843" w:type="dxa"/>
                                    <w:tcBorders>
                                      <w:top w:val="nil"/>
                                      <w:left w:val="nil"/>
                                      <w:bottom w:val="nil"/>
                                      <w:right w:val="nil"/>
                                    </w:tcBorders>
                                    <w:shd w:val="clear" w:color="auto" w:fill="auto"/>
                                    <w:noWrap/>
                                    <w:vAlign w:val="center"/>
                                    <w:hideMark/>
                                  </w:tcPr>
                                  <w:p w14:paraId="5B6674BE" w14:textId="77777777" w:rsidR="009763BE" w:rsidRPr="00800B86" w:rsidRDefault="009763BE" w:rsidP="00E9328D">
                                    <w:pPr>
                                      <w:widowControl/>
                                      <w:jc w:val="left"/>
                                      <w:rPr>
                                        <w:rFonts w:ascii="Times New Roman" w:eastAsia="DengXian" w:hAnsi="Times New Roman" w:cs="Times New Roman"/>
                                        <w:b/>
                                        <w:bCs/>
                                        <w:color w:val="000000"/>
                                        <w:kern w:val="0"/>
                                        <w:sz w:val="18"/>
                                        <w:szCs w:val="18"/>
                                      </w:rPr>
                                    </w:pPr>
                                  </w:p>
                                </w:tc>
                                <w:tc>
                                  <w:tcPr>
                                    <w:tcW w:w="2100" w:type="dxa"/>
                                    <w:gridSpan w:val="2"/>
                                    <w:tcBorders>
                                      <w:top w:val="single" w:sz="8" w:space="0" w:color="auto"/>
                                      <w:left w:val="nil"/>
                                      <w:bottom w:val="single" w:sz="4" w:space="0" w:color="auto"/>
                                      <w:right w:val="nil"/>
                                    </w:tcBorders>
                                    <w:shd w:val="clear" w:color="auto" w:fill="auto"/>
                                    <w:noWrap/>
                                    <w:vAlign w:val="center"/>
                                    <w:hideMark/>
                                  </w:tcPr>
                                  <w:p w14:paraId="04997E6F" w14:textId="77777777" w:rsidR="009763BE" w:rsidRPr="00800B86" w:rsidRDefault="009763B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Cellulose</w:t>
                                    </w:r>
                                  </w:p>
                                </w:tc>
                                <w:tc>
                                  <w:tcPr>
                                    <w:tcW w:w="2092" w:type="dxa"/>
                                    <w:gridSpan w:val="2"/>
                                    <w:tcBorders>
                                      <w:top w:val="nil"/>
                                      <w:left w:val="nil"/>
                                      <w:bottom w:val="nil"/>
                                      <w:right w:val="nil"/>
                                    </w:tcBorders>
                                    <w:shd w:val="clear" w:color="auto" w:fill="auto"/>
                                    <w:noWrap/>
                                    <w:vAlign w:val="center"/>
                                    <w:hideMark/>
                                  </w:tcPr>
                                  <w:p w14:paraId="0F9420E6" w14:textId="77777777" w:rsidR="009763BE" w:rsidRPr="00800B86" w:rsidRDefault="009763B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Type </w:t>
                                    </w:r>
                                    <w:r w:rsidRPr="00800B86">
                                      <w:rPr>
                                        <w:rFonts w:ascii="DengXian" w:eastAsia="DengXian" w:hAnsi="DengXian" w:cs="Times New Roman" w:hint="eastAsia"/>
                                        <w:b/>
                                        <w:bCs/>
                                        <w:color w:val="000000"/>
                                        <w:kern w:val="0"/>
                                        <w:sz w:val="18"/>
                                        <w:szCs w:val="18"/>
                                      </w:rPr>
                                      <w:t>Ⅱ</w:t>
                                    </w:r>
                                    <w:r w:rsidRPr="00800B86">
                                      <w:rPr>
                                        <w:rFonts w:ascii="Times New Roman" w:eastAsia="DengXian" w:hAnsi="Times New Roman" w:cs="Times New Roman"/>
                                        <w:b/>
                                        <w:bCs/>
                                        <w:color w:val="000000"/>
                                        <w:kern w:val="0"/>
                                        <w:sz w:val="18"/>
                                        <w:szCs w:val="18"/>
                                      </w:rPr>
                                      <w:t xml:space="preserve"> RS (Corn)</w:t>
                                    </w:r>
                                  </w:p>
                                </w:tc>
                                <w:tc>
                                  <w:tcPr>
                                    <w:tcW w:w="2092" w:type="dxa"/>
                                    <w:gridSpan w:val="2"/>
                                    <w:tcBorders>
                                      <w:top w:val="single" w:sz="8" w:space="0" w:color="auto"/>
                                      <w:left w:val="nil"/>
                                      <w:bottom w:val="single" w:sz="4" w:space="0" w:color="auto"/>
                                      <w:right w:val="nil"/>
                                    </w:tcBorders>
                                    <w:shd w:val="clear" w:color="auto" w:fill="auto"/>
                                    <w:noWrap/>
                                    <w:vAlign w:val="center"/>
                                    <w:hideMark/>
                                  </w:tcPr>
                                  <w:p w14:paraId="40BED05A" w14:textId="77777777" w:rsidR="009763BE" w:rsidRPr="00800B86" w:rsidRDefault="009763B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Inulin</w:t>
                                    </w:r>
                                  </w:p>
                                </w:tc>
                              </w:tr>
                              <w:tr w:rsidR="009763BE" w:rsidRPr="00E9328D" w14:paraId="4D21F8D6" w14:textId="77777777" w:rsidTr="006F05B9">
                                <w:trPr>
                                  <w:trHeight w:val="429"/>
                                </w:trPr>
                                <w:tc>
                                  <w:tcPr>
                                    <w:tcW w:w="1843" w:type="dxa"/>
                                    <w:tcBorders>
                                      <w:top w:val="nil"/>
                                      <w:left w:val="nil"/>
                                      <w:bottom w:val="single" w:sz="4" w:space="0" w:color="auto"/>
                                      <w:right w:val="nil"/>
                                    </w:tcBorders>
                                    <w:shd w:val="clear" w:color="auto" w:fill="auto"/>
                                    <w:noWrap/>
                                    <w:vAlign w:val="center"/>
                                    <w:hideMark/>
                                  </w:tcPr>
                                  <w:p w14:paraId="40063C64" w14:textId="77777777" w:rsidR="009763BE" w:rsidRPr="00800B86" w:rsidRDefault="009763BE" w:rsidP="00E9328D">
                                    <w:pPr>
                                      <w:widowControl/>
                                      <w:jc w:val="lef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Ingredient</w:t>
                                    </w:r>
                                  </w:p>
                                </w:tc>
                                <w:tc>
                                  <w:tcPr>
                                    <w:tcW w:w="982" w:type="dxa"/>
                                    <w:tcBorders>
                                      <w:top w:val="nil"/>
                                      <w:left w:val="nil"/>
                                      <w:bottom w:val="single" w:sz="4" w:space="0" w:color="auto"/>
                                      <w:right w:val="nil"/>
                                    </w:tcBorders>
                                    <w:shd w:val="clear" w:color="auto" w:fill="auto"/>
                                    <w:noWrap/>
                                    <w:vAlign w:val="center"/>
                                    <w:hideMark/>
                                  </w:tcPr>
                                  <w:p w14:paraId="4A47B127"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3B64036E"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06E459C6"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0154A6FF"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2797429B"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70E2F01A"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r>
                              <w:tr w:rsidR="009763BE" w:rsidRPr="00E9328D" w14:paraId="6C84D004" w14:textId="77777777" w:rsidTr="006F05B9">
                                <w:trPr>
                                  <w:trHeight w:val="321"/>
                                </w:trPr>
                                <w:tc>
                                  <w:tcPr>
                                    <w:tcW w:w="1843" w:type="dxa"/>
                                    <w:tcBorders>
                                      <w:top w:val="nil"/>
                                      <w:left w:val="nil"/>
                                      <w:bottom w:val="nil"/>
                                      <w:right w:val="nil"/>
                                    </w:tcBorders>
                                    <w:shd w:val="clear" w:color="auto" w:fill="auto"/>
                                    <w:noWrap/>
                                    <w:vAlign w:val="center"/>
                                    <w:hideMark/>
                                  </w:tcPr>
                                  <w:p w14:paraId="2B5414D1"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Casein</w:t>
                                    </w:r>
                                  </w:p>
                                </w:tc>
                                <w:tc>
                                  <w:tcPr>
                                    <w:tcW w:w="982" w:type="dxa"/>
                                    <w:tcBorders>
                                      <w:top w:val="nil"/>
                                      <w:left w:val="nil"/>
                                      <w:bottom w:val="nil"/>
                                      <w:right w:val="nil"/>
                                    </w:tcBorders>
                                    <w:shd w:val="clear" w:color="auto" w:fill="auto"/>
                                    <w:noWrap/>
                                    <w:vAlign w:val="center"/>
                                    <w:hideMark/>
                                  </w:tcPr>
                                  <w:p w14:paraId="53AF5F0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09DE80B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37FCC42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76FDAD35"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7CEACE6D"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56FE155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r>
                              <w:tr w:rsidR="009763BE" w:rsidRPr="00E9328D" w14:paraId="7BBD3741" w14:textId="77777777" w:rsidTr="006F05B9">
                                <w:trPr>
                                  <w:trHeight w:val="321"/>
                                </w:trPr>
                                <w:tc>
                                  <w:tcPr>
                                    <w:tcW w:w="1843" w:type="dxa"/>
                                    <w:tcBorders>
                                      <w:top w:val="nil"/>
                                      <w:left w:val="nil"/>
                                      <w:bottom w:val="nil"/>
                                      <w:right w:val="nil"/>
                                    </w:tcBorders>
                                    <w:shd w:val="clear" w:color="auto" w:fill="auto"/>
                                    <w:noWrap/>
                                    <w:vAlign w:val="center"/>
                                    <w:hideMark/>
                                  </w:tcPr>
                                  <w:p w14:paraId="3E2D1281"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L-cystine</w:t>
                                    </w:r>
                                  </w:p>
                                </w:tc>
                                <w:tc>
                                  <w:tcPr>
                                    <w:tcW w:w="982" w:type="dxa"/>
                                    <w:tcBorders>
                                      <w:top w:val="nil"/>
                                      <w:left w:val="nil"/>
                                      <w:bottom w:val="nil"/>
                                      <w:right w:val="nil"/>
                                    </w:tcBorders>
                                    <w:shd w:val="clear" w:color="auto" w:fill="auto"/>
                                    <w:noWrap/>
                                    <w:vAlign w:val="center"/>
                                    <w:hideMark/>
                                  </w:tcPr>
                                  <w:p w14:paraId="622BABD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406B394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6C82510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5E6A943D"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39C5D22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751D2FBC"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r>
                              <w:tr w:rsidR="009763BE" w:rsidRPr="00E9328D" w14:paraId="52AF7342" w14:textId="77777777" w:rsidTr="006F05B9">
                                <w:trPr>
                                  <w:trHeight w:val="321"/>
                                </w:trPr>
                                <w:tc>
                                  <w:tcPr>
                                    <w:tcW w:w="1843" w:type="dxa"/>
                                    <w:tcBorders>
                                      <w:top w:val="nil"/>
                                      <w:left w:val="nil"/>
                                      <w:bottom w:val="nil"/>
                                      <w:right w:val="nil"/>
                                    </w:tcBorders>
                                    <w:shd w:val="clear" w:color="auto" w:fill="auto"/>
                                    <w:noWrap/>
                                    <w:vAlign w:val="center"/>
                                    <w:hideMark/>
                                  </w:tcPr>
                                  <w:p w14:paraId="24FDB179"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Corn starch</w:t>
                                    </w:r>
                                  </w:p>
                                </w:tc>
                                <w:tc>
                                  <w:tcPr>
                                    <w:tcW w:w="982" w:type="dxa"/>
                                    <w:tcBorders>
                                      <w:top w:val="nil"/>
                                      <w:left w:val="nil"/>
                                      <w:bottom w:val="nil"/>
                                      <w:right w:val="nil"/>
                                    </w:tcBorders>
                                    <w:shd w:val="clear" w:color="auto" w:fill="auto"/>
                                    <w:noWrap/>
                                    <w:vAlign w:val="center"/>
                                    <w:hideMark/>
                                  </w:tcPr>
                                  <w:p w14:paraId="338E4859"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747A4C8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1517.944</w:t>
                                    </w:r>
                                  </w:p>
                                </w:tc>
                                <w:tc>
                                  <w:tcPr>
                                    <w:tcW w:w="974" w:type="dxa"/>
                                    <w:tcBorders>
                                      <w:top w:val="nil"/>
                                      <w:left w:val="nil"/>
                                      <w:bottom w:val="nil"/>
                                      <w:right w:val="nil"/>
                                    </w:tcBorders>
                                    <w:shd w:val="clear" w:color="auto" w:fill="auto"/>
                                    <w:noWrap/>
                                    <w:vAlign w:val="center"/>
                                    <w:hideMark/>
                                  </w:tcPr>
                                  <w:p w14:paraId="12D7D5B4"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326.486</w:t>
                                    </w:r>
                                  </w:p>
                                </w:tc>
                                <w:tc>
                                  <w:tcPr>
                                    <w:tcW w:w="1118" w:type="dxa"/>
                                    <w:tcBorders>
                                      <w:top w:val="nil"/>
                                      <w:left w:val="nil"/>
                                      <w:bottom w:val="nil"/>
                                      <w:right w:val="nil"/>
                                    </w:tcBorders>
                                    <w:shd w:val="clear" w:color="auto" w:fill="auto"/>
                                    <w:noWrap/>
                                    <w:vAlign w:val="center"/>
                                    <w:hideMark/>
                                  </w:tcPr>
                                  <w:p w14:paraId="7D2E267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1305.944</w:t>
                                    </w:r>
                                  </w:p>
                                </w:tc>
                                <w:tc>
                                  <w:tcPr>
                                    <w:tcW w:w="974" w:type="dxa"/>
                                    <w:tcBorders>
                                      <w:top w:val="nil"/>
                                      <w:left w:val="nil"/>
                                      <w:bottom w:val="nil"/>
                                      <w:right w:val="nil"/>
                                    </w:tcBorders>
                                    <w:shd w:val="clear" w:color="auto" w:fill="auto"/>
                                    <w:noWrap/>
                                    <w:vAlign w:val="center"/>
                                    <w:hideMark/>
                                  </w:tcPr>
                                  <w:p w14:paraId="6E85A4E6"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1814027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1517.944</w:t>
                                    </w:r>
                                  </w:p>
                                </w:tc>
                              </w:tr>
                              <w:tr w:rsidR="009763BE" w:rsidRPr="00E9328D" w14:paraId="159F1D41" w14:textId="77777777" w:rsidTr="006F05B9">
                                <w:trPr>
                                  <w:trHeight w:val="321"/>
                                </w:trPr>
                                <w:tc>
                                  <w:tcPr>
                                    <w:tcW w:w="1843" w:type="dxa"/>
                                    <w:tcBorders>
                                      <w:top w:val="nil"/>
                                      <w:left w:val="nil"/>
                                      <w:bottom w:val="nil"/>
                                      <w:right w:val="nil"/>
                                    </w:tcBorders>
                                    <w:shd w:val="clear" w:color="auto" w:fill="auto"/>
                                    <w:noWrap/>
                                    <w:vAlign w:val="center"/>
                                    <w:hideMark/>
                                  </w:tcPr>
                                  <w:p w14:paraId="2FE597A0"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Maltodextrin</w:t>
                                    </w:r>
                                  </w:p>
                                </w:tc>
                                <w:tc>
                                  <w:tcPr>
                                    <w:tcW w:w="982" w:type="dxa"/>
                                    <w:tcBorders>
                                      <w:top w:val="nil"/>
                                      <w:left w:val="nil"/>
                                      <w:bottom w:val="nil"/>
                                      <w:right w:val="nil"/>
                                    </w:tcBorders>
                                    <w:shd w:val="clear" w:color="auto" w:fill="auto"/>
                                    <w:noWrap/>
                                    <w:vAlign w:val="center"/>
                                    <w:hideMark/>
                                  </w:tcPr>
                                  <w:p w14:paraId="15F6972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3010F48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1581BE9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2D78FDF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15B3000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0F14376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r>
                              <w:tr w:rsidR="009763BE" w:rsidRPr="00E9328D" w14:paraId="6404F871" w14:textId="77777777" w:rsidTr="006F05B9">
                                <w:trPr>
                                  <w:trHeight w:val="321"/>
                                </w:trPr>
                                <w:tc>
                                  <w:tcPr>
                                    <w:tcW w:w="1843" w:type="dxa"/>
                                    <w:tcBorders>
                                      <w:top w:val="nil"/>
                                      <w:left w:val="nil"/>
                                      <w:bottom w:val="nil"/>
                                      <w:right w:val="nil"/>
                                    </w:tcBorders>
                                    <w:shd w:val="clear" w:color="auto" w:fill="auto"/>
                                    <w:noWrap/>
                                    <w:vAlign w:val="center"/>
                                    <w:hideMark/>
                                  </w:tcPr>
                                  <w:p w14:paraId="1431F320"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Sucrose</w:t>
                                    </w:r>
                                  </w:p>
                                </w:tc>
                                <w:tc>
                                  <w:tcPr>
                                    <w:tcW w:w="982" w:type="dxa"/>
                                    <w:tcBorders>
                                      <w:top w:val="nil"/>
                                      <w:left w:val="nil"/>
                                      <w:bottom w:val="nil"/>
                                      <w:right w:val="nil"/>
                                    </w:tcBorders>
                                    <w:shd w:val="clear" w:color="auto" w:fill="auto"/>
                                    <w:noWrap/>
                                    <w:vAlign w:val="center"/>
                                    <w:hideMark/>
                                  </w:tcPr>
                                  <w:p w14:paraId="5B48C20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11496C1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48C4F33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46B27F29"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48C5120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4B50562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r>
                              <w:tr w:rsidR="009763BE" w:rsidRPr="00E9328D" w14:paraId="180491A9" w14:textId="77777777" w:rsidTr="006F05B9">
                                <w:trPr>
                                  <w:trHeight w:val="321"/>
                                </w:trPr>
                                <w:tc>
                                  <w:tcPr>
                                    <w:tcW w:w="1843" w:type="dxa"/>
                                    <w:tcBorders>
                                      <w:top w:val="nil"/>
                                      <w:left w:val="nil"/>
                                      <w:bottom w:val="nil"/>
                                      <w:right w:val="nil"/>
                                    </w:tcBorders>
                                    <w:shd w:val="clear" w:color="auto" w:fill="auto"/>
                                    <w:noWrap/>
                                    <w:vAlign w:val="center"/>
                                    <w:hideMark/>
                                  </w:tcPr>
                                  <w:p w14:paraId="2DBBF9B1"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Cellulose</w:t>
                                    </w:r>
                                  </w:p>
                                </w:tc>
                                <w:tc>
                                  <w:tcPr>
                                    <w:tcW w:w="982" w:type="dxa"/>
                                    <w:tcBorders>
                                      <w:top w:val="nil"/>
                                      <w:left w:val="nil"/>
                                      <w:bottom w:val="nil"/>
                                      <w:right w:val="nil"/>
                                    </w:tcBorders>
                                    <w:shd w:val="clear" w:color="auto" w:fill="auto"/>
                                    <w:noWrap/>
                                    <w:vAlign w:val="center"/>
                                    <w:hideMark/>
                                  </w:tcPr>
                                  <w:p w14:paraId="1F66D1B2"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100</w:t>
                                    </w:r>
                                  </w:p>
                                </w:tc>
                                <w:tc>
                                  <w:tcPr>
                                    <w:tcW w:w="1118" w:type="dxa"/>
                                    <w:tcBorders>
                                      <w:top w:val="nil"/>
                                      <w:left w:val="nil"/>
                                      <w:bottom w:val="nil"/>
                                      <w:right w:val="nil"/>
                                    </w:tcBorders>
                                    <w:shd w:val="clear" w:color="auto" w:fill="auto"/>
                                    <w:noWrap/>
                                    <w:vAlign w:val="center"/>
                                    <w:hideMark/>
                                  </w:tcPr>
                                  <w:p w14:paraId="46875DB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5222732B"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0EA91BF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8A31A1E"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742DB1A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32A05A0C" w14:textId="77777777" w:rsidTr="006F05B9">
                                <w:trPr>
                                  <w:trHeight w:val="321"/>
                                </w:trPr>
                                <w:tc>
                                  <w:tcPr>
                                    <w:tcW w:w="1843" w:type="dxa"/>
                                    <w:tcBorders>
                                      <w:top w:val="nil"/>
                                      <w:left w:val="nil"/>
                                      <w:bottom w:val="nil"/>
                                      <w:right w:val="nil"/>
                                    </w:tcBorders>
                                    <w:shd w:val="clear" w:color="auto" w:fill="auto"/>
                                    <w:noWrap/>
                                    <w:vAlign w:val="center"/>
                                    <w:hideMark/>
                                  </w:tcPr>
                                  <w:p w14:paraId="0254B2FA" w14:textId="77777777" w:rsidR="009763BE" w:rsidRPr="00800B86" w:rsidRDefault="009763BE" w:rsidP="00E9328D">
                                    <w:pPr>
                                      <w:widowControl/>
                                      <w:jc w:val="lef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Inulin or RS</w:t>
                                    </w:r>
                                  </w:p>
                                </w:tc>
                                <w:tc>
                                  <w:tcPr>
                                    <w:tcW w:w="982" w:type="dxa"/>
                                    <w:tcBorders>
                                      <w:top w:val="nil"/>
                                      <w:left w:val="nil"/>
                                      <w:bottom w:val="nil"/>
                                      <w:right w:val="nil"/>
                                    </w:tcBorders>
                                    <w:shd w:val="clear" w:color="auto" w:fill="auto"/>
                                    <w:noWrap/>
                                    <w:vAlign w:val="center"/>
                                    <w:hideMark/>
                                  </w:tcPr>
                                  <w:p w14:paraId="0662C53D"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0</w:t>
                                    </w:r>
                                  </w:p>
                                </w:tc>
                                <w:tc>
                                  <w:tcPr>
                                    <w:tcW w:w="1118" w:type="dxa"/>
                                    <w:tcBorders>
                                      <w:top w:val="nil"/>
                                      <w:left w:val="nil"/>
                                      <w:bottom w:val="nil"/>
                                      <w:right w:val="nil"/>
                                    </w:tcBorders>
                                    <w:shd w:val="clear" w:color="auto" w:fill="auto"/>
                                    <w:noWrap/>
                                    <w:vAlign w:val="center"/>
                                    <w:hideMark/>
                                  </w:tcPr>
                                  <w:p w14:paraId="16357348"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0</w:t>
                                    </w:r>
                                  </w:p>
                                </w:tc>
                                <w:tc>
                                  <w:tcPr>
                                    <w:tcW w:w="974" w:type="dxa"/>
                                    <w:tcBorders>
                                      <w:top w:val="nil"/>
                                      <w:left w:val="nil"/>
                                      <w:bottom w:val="nil"/>
                                      <w:right w:val="nil"/>
                                    </w:tcBorders>
                                    <w:shd w:val="clear" w:color="auto" w:fill="auto"/>
                                    <w:noWrap/>
                                    <w:vAlign w:val="center"/>
                                    <w:hideMark/>
                                  </w:tcPr>
                                  <w:p w14:paraId="1B944B85"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133</w:t>
                                    </w:r>
                                  </w:p>
                                </w:tc>
                                <w:tc>
                                  <w:tcPr>
                                    <w:tcW w:w="1118" w:type="dxa"/>
                                    <w:tcBorders>
                                      <w:top w:val="nil"/>
                                      <w:left w:val="nil"/>
                                      <w:bottom w:val="nil"/>
                                      <w:right w:val="nil"/>
                                    </w:tcBorders>
                                    <w:shd w:val="clear" w:color="auto" w:fill="auto"/>
                                    <w:noWrap/>
                                    <w:vAlign w:val="center"/>
                                    <w:hideMark/>
                                  </w:tcPr>
                                  <w:p w14:paraId="2321E4A7"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172.9</w:t>
                                    </w:r>
                                  </w:p>
                                </w:tc>
                                <w:tc>
                                  <w:tcPr>
                                    <w:tcW w:w="974" w:type="dxa"/>
                                    <w:tcBorders>
                                      <w:top w:val="nil"/>
                                      <w:left w:val="nil"/>
                                      <w:bottom w:val="nil"/>
                                      <w:right w:val="nil"/>
                                    </w:tcBorders>
                                    <w:shd w:val="clear" w:color="auto" w:fill="auto"/>
                                    <w:noWrap/>
                                    <w:vAlign w:val="center"/>
                                    <w:hideMark/>
                                  </w:tcPr>
                                  <w:p w14:paraId="664DA6C1"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80</w:t>
                                    </w:r>
                                  </w:p>
                                </w:tc>
                                <w:tc>
                                  <w:tcPr>
                                    <w:tcW w:w="1118" w:type="dxa"/>
                                    <w:tcBorders>
                                      <w:top w:val="nil"/>
                                      <w:left w:val="nil"/>
                                      <w:bottom w:val="nil"/>
                                      <w:right w:val="nil"/>
                                    </w:tcBorders>
                                    <w:shd w:val="clear" w:color="auto" w:fill="auto"/>
                                    <w:noWrap/>
                                    <w:vAlign w:val="center"/>
                                    <w:hideMark/>
                                  </w:tcPr>
                                  <w:p w14:paraId="4C0338A1"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116.8</w:t>
                                    </w:r>
                                  </w:p>
                                </w:tc>
                              </w:tr>
                              <w:tr w:rsidR="009763BE" w:rsidRPr="00E9328D" w14:paraId="11304A53" w14:textId="77777777" w:rsidTr="006F05B9">
                                <w:trPr>
                                  <w:trHeight w:val="321"/>
                                </w:trPr>
                                <w:tc>
                                  <w:tcPr>
                                    <w:tcW w:w="1843" w:type="dxa"/>
                                    <w:tcBorders>
                                      <w:top w:val="nil"/>
                                      <w:left w:val="nil"/>
                                      <w:bottom w:val="nil"/>
                                      <w:right w:val="nil"/>
                                    </w:tcBorders>
                                    <w:shd w:val="clear" w:color="auto" w:fill="auto"/>
                                    <w:noWrap/>
                                    <w:vAlign w:val="center"/>
                                    <w:hideMark/>
                                  </w:tcPr>
                                  <w:p w14:paraId="4CAB44DE"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Soybean oil</w:t>
                                    </w:r>
                                  </w:p>
                                </w:tc>
                                <w:tc>
                                  <w:tcPr>
                                    <w:tcW w:w="982" w:type="dxa"/>
                                    <w:tcBorders>
                                      <w:top w:val="nil"/>
                                      <w:left w:val="nil"/>
                                      <w:bottom w:val="nil"/>
                                      <w:right w:val="nil"/>
                                    </w:tcBorders>
                                    <w:shd w:val="clear" w:color="auto" w:fill="auto"/>
                                    <w:noWrap/>
                                    <w:vAlign w:val="center"/>
                                    <w:hideMark/>
                                  </w:tcPr>
                                  <w:p w14:paraId="617DCF90"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3290BC20"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758DF848"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627AC822"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1B5CA26F"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4BD04D3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630</w:t>
                                    </w:r>
                                  </w:p>
                                </w:tc>
                              </w:tr>
                              <w:tr w:rsidR="009763BE" w:rsidRPr="00E9328D" w14:paraId="68234A9C" w14:textId="77777777" w:rsidTr="006F05B9">
                                <w:trPr>
                                  <w:trHeight w:val="321"/>
                                </w:trPr>
                                <w:tc>
                                  <w:tcPr>
                                    <w:tcW w:w="1843" w:type="dxa"/>
                                    <w:tcBorders>
                                      <w:top w:val="nil"/>
                                      <w:left w:val="nil"/>
                                      <w:bottom w:val="nil"/>
                                      <w:right w:val="nil"/>
                                    </w:tcBorders>
                                    <w:shd w:val="clear" w:color="auto" w:fill="auto"/>
                                    <w:noWrap/>
                                    <w:vAlign w:val="center"/>
                                    <w:hideMark/>
                                  </w:tcPr>
                                  <w:p w14:paraId="049FFCDE"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t-butylhydroquinone</w:t>
                                    </w:r>
                                  </w:p>
                                </w:tc>
                                <w:tc>
                                  <w:tcPr>
                                    <w:tcW w:w="982" w:type="dxa"/>
                                    <w:tcBorders>
                                      <w:top w:val="nil"/>
                                      <w:left w:val="nil"/>
                                      <w:bottom w:val="nil"/>
                                      <w:right w:val="nil"/>
                                    </w:tcBorders>
                                    <w:shd w:val="clear" w:color="auto" w:fill="auto"/>
                                    <w:noWrap/>
                                    <w:vAlign w:val="center"/>
                                    <w:hideMark/>
                                  </w:tcPr>
                                  <w:p w14:paraId="08B4724C"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0D91701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1F85780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5E5A3FF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754D30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1C2F92E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7138643A" w14:textId="77777777" w:rsidTr="006F05B9">
                                <w:trPr>
                                  <w:trHeight w:val="321"/>
                                </w:trPr>
                                <w:tc>
                                  <w:tcPr>
                                    <w:tcW w:w="1843" w:type="dxa"/>
                                    <w:tcBorders>
                                      <w:top w:val="nil"/>
                                      <w:left w:val="nil"/>
                                      <w:bottom w:val="nil"/>
                                      <w:right w:val="nil"/>
                                    </w:tcBorders>
                                    <w:shd w:val="clear" w:color="auto" w:fill="auto"/>
                                    <w:noWrap/>
                                    <w:vAlign w:val="center"/>
                                    <w:hideMark/>
                                  </w:tcPr>
                                  <w:p w14:paraId="2CF22055"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AIN Mineral mix</w:t>
                                    </w:r>
                                  </w:p>
                                </w:tc>
                                <w:tc>
                                  <w:tcPr>
                                    <w:tcW w:w="982" w:type="dxa"/>
                                    <w:tcBorders>
                                      <w:top w:val="nil"/>
                                      <w:left w:val="nil"/>
                                      <w:bottom w:val="nil"/>
                                      <w:right w:val="nil"/>
                                    </w:tcBorders>
                                    <w:shd w:val="clear" w:color="auto" w:fill="auto"/>
                                    <w:noWrap/>
                                    <w:vAlign w:val="center"/>
                                    <w:hideMark/>
                                  </w:tcPr>
                                  <w:p w14:paraId="5FCF38A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2BBDBF2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95B1C8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2761327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56D9E28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7FD388E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1A6FF547" w14:textId="77777777" w:rsidTr="006F05B9">
                                <w:trPr>
                                  <w:trHeight w:val="321"/>
                                </w:trPr>
                                <w:tc>
                                  <w:tcPr>
                                    <w:tcW w:w="1843" w:type="dxa"/>
                                    <w:tcBorders>
                                      <w:top w:val="nil"/>
                                      <w:left w:val="nil"/>
                                      <w:bottom w:val="nil"/>
                                      <w:right w:val="nil"/>
                                    </w:tcBorders>
                                    <w:shd w:val="clear" w:color="auto" w:fill="auto"/>
                                    <w:noWrap/>
                                    <w:vAlign w:val="center"/>
                                    <w:hideMark/>
                                  </w:tcPr>
                                  <w:p w14:paraId="1B6A0294"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S10022G</w:t>
                                    </w:r>
                                  </w:p>
                                </w:tc>
                                <w:tc>
                                  <w:tcPr>
                                    <w:tcW w:w="982" w:type="dxa"/>
                                    <w:tcBorders>
                                      <w:top w:val="nil"/>
                                      <w:left w:val="nil"/>
                                      <w:bottom w:val="nil"/>
                                      <w:right w:val="nil"/>
                                    </w:tcBorders>
                                    <w:shd w:val="clear" w:color="auto" w:fill="auto"/>
                                    <w:noWrap/>
                                    <w:vAlign w:val="center"/>
                                    <w:hideMark/>
                                  </w:tcPr>
                                  <w:p w14:paraId="4CF1A4D5" w14:textId="77777777" w:rsidR="009763BE" w:rsidRPr="00800B86" w:rsidRDefault="009763B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D4D5AA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B9B288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1A6FCDD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E388D6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A96135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2906774C" w14:textId="77777777" w:rsidTr="006F05B9">
                                <w:trPr>
                                  <w:trHeight w:val="321"/>
                                </w:trPr>
                                <w:tc>
                                  <w:tcPr>
                                    <w:tcW w:w="1843" w:type="dxa"/>
                                    <w:tcBorders>
                                      <w:top w:val="nil"/>
                                      <w:left w:val="nil"/>
                                      <w:bottom w:val="nil"/>
                                      <w:right w:val="nil"/>
                                    </w:tcBorders>
                                    <w:shd w:val="clear" w:color="auto" w:fill="auto"/>
                                    <w:noWrap/>
                                    <w:vAlign w:val="center"/>
                                    <w:hideMark/>
                                  </w:tcPr>
                                  <w:p w14:paraId="54215904"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AIN Vitamin mix</w:t>
                                    </w:r>
                                  </w:p>
                                </w:tc>
                                <w:tc>
                                  <w:tcPr>
                                    <w:tcW w:w="982" w:type="dxa"/>
                                    <w:tcBorders>
                                      <w:top w:val="nil"/>
                                      <w:left w:val="nil"/>
                                      <w:bottom w:val="nil"/>
                                      <w:right w:val="nil"/>
                                    </w:tcBorders>
                                    <w:shd w:val="clear" w:color="auto" w:fill="auto"/>
                                    <w:noWrap/>
                                    <w:vAlign w:val="center"/>
                                    <w:hideMark/>
                                  </w:tcPr>
                                  <w:p w14:paraId="1E60DF7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0568EEF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25A3FEF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1F798BB9"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14F1F5F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2175388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r>
                              <w:tr w:rsidR="009763BE" w:rsidRPr="00E9328D" w14:paraId="19F6B475" w14:textId="77777777" w:rsidTr="006F05B9">
                                <w:trPr>
                                  <w:trHeight w:val="321"/>
                                </w:trPr>
                                <w:tc>
                                  <w:tcPr>
                                    <w:tcW w:w="1843" w:type="dxa"/>
                                    <w:tcBorders>
                                      <w:top w:val="nil"/>
                                      <w:left w:val="nil"/>
                                      <w:bottom w:val="nil"/>
                                      <w:right w:val="nil"/>
                                    </w:tcBorders>
                                    <w:shd w:val="clear" w:color="auto" w:fill="auto"/>
                                    <w:noWrap/>
                                    <w:vAlign w:val="center"/>
                                    <w:hideMark/>
                                  </w:tcPr>
                                  <w:p w14:paraId="781B79CB"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V10037</w:t>
                                    </w:r>
                                  </w:p>
                                </w:tc>
                                <w:tc>
                                  <w:tcPr>
                                    <w:tcW w:w="982" w:type="dxa"/>
                                    <w:tcBorders>
                                      <w:top w:val="nil"/>
                                      <w:left w:val="nil"/>
                                      <w:bottom w:val="nil"/>
                                      <w:right w:val="nil"/>
                                    </w:tcBorders>
                                    <w:shd w:val="clear" w:color="auto" w:fill="auto"/>
                                    <w:noWrap/>
                                    <w:vAlign w:val="center"/>
                                    <w:hideMark/>
                                  </w:tcPr>
                                  <w:p w14:paraId="511C631F" w14:textId="77777777" w:rsidR="009763BE" w:rsidRPr="00800B86" w:rsidRDefault="009763B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913783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AF7118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3670E3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63999FC9"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1793BE4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57B93E62" w14:textId="77777777" w:rsidTr="006F05B9">
                                <w:trPr>
                                  <w:trHeight w:val="321"/>
                                </w:trPr>
                                <w:tc>
                                  <w:tcPr>
                                    <w:tcW w:w="1843" w:type="dxa"/>
                                    <w:tcBorders>
                                      <w:top w:val="nil"/>
                                      <w:left w:val="nil"/>
                                      <w:bottom w:val="nil"/>
                                      <w:right w:val="nil"/>
                                    </w:tcBorders>
                                    <w:shd w:val="clear" w:color="auto" w:fill="auto"/>
                                    <w:noWrap/>
                                    <w:vAlign w:val="center"/>
                                    <w:hideMark/>
                                  </w:tcPr>
                                  <w:p w14:paraId="2875B51C"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Choline bitartrate</w:t>
                                    </w:r>
                                  </w:p>
                                </w:tc>
                                <w:tc>
                                  <w:tcPr>
                                    <w:tcW w:w="982" w:type="dxa"/>
                                    <w:tcBorders>
                                      <w:top w:val="nil"/>
                                      <w:left w:val="nil"/>
                                      <w:bottom w:val="nil"/>
                                      <w:right w:val="nil"/>
                                    </w:tcBorders>
                                    <w:shd w:val="clear" w:color="auto" w:fill="auto"/>
                                    <w:noWrap/>
                                    <w:vAlign w:val="center"/>
                                    <w:hideMark/>
                                  </w:tcPr>
                                  <w:p w14:paraId="46B1CD6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2E211D1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766CCA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4DC725AC"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6BFD17FD"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678E435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05672081" w14:textId="77777777" w:rsidTr="006F05B9">
                                <w:trPr>
                                  <w:trHeight w:val="321"/>
                                </w:trPr>
                                <w:tc>
                                  <w:tcPr>
                                    <w:tcW w:w="1843" w:type="dxa"/>
                                    <w:tcBorders>
                                      <w:top w:val="nil"/>
                                      <w:left w:val="nil"/>
                                      <w:bottom w:val="single" w:sz="4" w:space="0" w:color="auto"/>
                                      <w:right w:val="nil"/>
                                    </w:tcBorders>
                                    <w:shd w:val="clear" w:color="auto" w:fill="auto"/>
                                    <w:noWrap/>
                                    <w:vAlign w:val="center"/>
                                    <w:hideMark/>
                                  </w:tcPr>
                                  <w:p w14:paraId="789B2C23"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Total</w:t>
                                    </w:r>
                                  </w:p>
                                </w:tc>
                                <w:tc>
                                  <w:tcPr>
                                    <w:tcW w:w="982" w:type="dxa"/>
                                    <w:tcBorders>
                                      <w:top w:val="nil"/>
                                      <w:left w:val="nil"/>
                                      <w:bottom w:val="single" w:sz="4" w:space="0" w:color="auto"/>
                                      <w:right w:val="nil"/>
                                    </w:tcBorders>
                                    <w:shd w:val="clear" w:color="auto" w:fill="auto"/>
                                    <w:noWrap/>
                                    <w:vAlign w:val="center"/>
                                    <w:hideMark/>
                                  </w:tcPr>
                                  <w:p w14:paraId="73F9223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37A185CC"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3919.944</w:t>
                                    </w:r>
                                  </w:p>
                                </w:tc>
                                <w:tc>
                                  <w:tcPr>
                                    <w:tcW w:w="974" w:type="dxa"/>
                                    <w:tcBorders>
                                      <w:top w:val="nil"/>
                                      <w:left w:val="nil"/>
                                      <w:bottom w:val="single" w:sz="4" w:space="0" w:color="auto"/>
                                      <w:right w:val="nil"/>
                                    </w:tcBorders>
                                    <w:shd w:val="clear" w:color="auto" w:fill="auto"/>
                                    <w:noWrap/>
                                    <w:vAlign w:val="center"/>
                                    <w:hideMark/>
                                  </w:tcPr>
                                  <w:p w14:paraId="4A96AE69"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11ADE10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3880.844</w:t>
                                    </w:r>
                                  </w:p>
                                </w:tc>
                                <w:tc>
                                  <w:tcPr>
                                    <w:tcW w:w="974" w:type="dxa"/>
                                    <w:tcBorders>
                                      <w:top w:val="nil"/>
                                      <w:left w:val="nil"/>
                                      <w:bottom w:val="single" w:sz="4" w:space="0" w:color="auto"/>
                                      <w:right w:val="nil"/>
                                    </w:tcBorders>
                                    <w:shd w:val="clear" w:color="auto" w:fill="auto"/>
                                    <w:noWrap/>
                                    <w:vAlign w:val="center"/>
                                    <w:hideMark/>
                                  </w:tcPr>
                                  <w:p w14:paraId="569F0FE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2F30FD0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4036.744</w:t>
                                    </w:r>
                                  </w:p>
                                </w:tc>
                              </w:tr>
                              <w:tr w:rsidR="009763BE" w:rsidRPr="00E9328D" w14:paraId="53F7C3DD" w14:textId="77777777" w:rsidTr="006F05B9">
                                <w:trPr>
                                  <w:trHeight w:val="480"/>
                                </w:trPr>
                                <w:tc>
                                  <w:tcPr>
                                    <w:tcW w:w="1843" w:type="dxa"/>
                                    <w:tcBorders>
                                      <w:top w:val="nil"/>
                                      <w:left w:val="nil"/>
                                      <w:bottom w:val="single" w:sz="4" w:space="0" w:color="auto"/>
                                      <w:right w:val="nil"/>
                                    </w:tcBorders>
                                    <w:shd w:val="clear" w:color="auto" w:fill="auto"/>
                                    <w:noWrap/>
                                    <w:vAlign w:val="center"/>
                                    <w:hideMark/>
                                  </w:tcPr>
                                  <w:p w14:paraId="6056A21E"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982" w:type="dxa"/>
                                    <w:tcBorders>
                                      <w:top w:val="nil"/>
                                      <w:left w:val="nil"/>
                                      <w:bottom w:val="single" w:sz="4" w:space="0" w:color="auto"/>
                                      <w:right w:val="nil"/>
                                    </w:tcBorders>
                                    <w:shd w:val="clear" w:color="auto" w:fill="auto"/>
                                    <w:noWrap/>
                                    <w:vAlign w:val="center"/>
                                    <w:hideMark/>
                                  </w:tcPr>
                                  <w:p w14:paraId="76964E02"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7F3B9F41"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2D597C9F"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5D0EAAEA"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16BFB3F8"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5367E638"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r>
                              <w:tr w:rsidR="009763BE" w:rsidRPr="00E9328D" w14:paraId="6E39326C" w14:textId="77777777" w:rsidTr="006F05B9">
                                <w:trPr>
                                  <w:trHeight w:val="321"/>
                                </w:trPr>
                                <w:tc>
                                  <w:tcPr>
                                    <w:tcW w:w="1843" w:type="dxa"/>
                                    <w:tcBorders>
                                      <w:top w:val="nil"/>
                                      <w:left w:val="nil"/>
                                      <w:bottom w:val="nil"/>
                                      <w:right w:val="nil"/>
                                    </w:tcBorders>
                                    <w:shd w:val="clear" w:color="auto" w:fill="auto"/>
                                    <w:noWrap/>
                                    <w:vAlign w:val="center"/>
                                    <w:hideMark/>
                                  </w:tcPr>
                                  <w:p w14:paraId="6321E719"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Protein </w:t>
                                    </w:r>
                                  </w:p>
                                </w:tc>
                                <w:tc>
                                  <w:tcPr>
                                    <w:tcW w:w="982" w:type="dxa"/>
                                    <w:tcBorders>
                                      <w:top w:val="nil"/>
                                      <w:left w:val="nil"/>
                                      <w:bottom w:val="nil"/>
                                      <w:right w:val="nil"/>
                                    </w:tcBorders>
                                    <w:shd w:val="clear" w:color="auto" w:fill="auto"/>
                                    <w:noWrap/>
                                    <w:vAlign w:val="center"/>
                                    <w:hideMark/>
                                  </w:tcPr>
                                  <w:p w14:paraId="26ABA6E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222F2A0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20.41</w:t>
                                    </w:r>
                                  </w:p>
                                </w:tc>
                                <w:tc>
                                  <w:tcPr>
                                    <w:tcW w:w="974" w:type="dxa"/>
                                    <w:tcBorders>
                                      <w:top w:val="nil"/>
                                      <w:left w:val="nil"/>
                                      <w:bottom w:val="nil"/>
                                      <w:right w:val="nil"/>
                                    </w:tcBorders>
                                    <w:shd w:val="clear" w:color="auto" w:fill="auto"/>
                                    <w:noWrap/>
                                    <w:vAlign w:val="center"/>
                                    <w:hideMark/>
                                  </w:tcPr>
                                  <w:p w14:paraId="066B881D"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66517DE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20.61</w:t>
                                    </w:r>
                                  </w:p>
                                </w:tc>
                                <w:tc>
                                  <w:tcPr>
                                    <w:tcW w:w="974" w:type="dxa"/>
                                    <w:tcBorders>
                                      <w:top w:val="nil"/>
                                      <w:left w:val="nil"/>
                                      <w:bottom w:val="nil"/>
                                      <w:right w:val="nil"/>
                                    </w:tcBorders>
                                    <w:shd w:val="clear" w:color="auto" w:fill="auto"/>
                                    <w:noWrap/>
                                    <w:vAlign w:val="center"/>
                                    <w:hideMark/>
                                  </w:tcPr>
                                  <w:p w14:paraId="5F57D7B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47FA73CC"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19.82</w:t>
                                    </w:r>
                                  </w:p>
                                </w:tc>
                              </w:tr>
                              <w:tr w:rsidR="009763BE" w:rsidRPr="00E9328D" w14:paraId="7C7A8630" w14:textId="77777777" w:rsidTr="006F05B9">
                                <w:trPr>
                                  <w:trHeight w:val="321"/>
                                </w:trPr>
                                <w:tc>
                                  <w:tcPr>
                                    <w:tcW w:w="1843" w:type="dxa"/>
                                    <w:tcBorders>
                                      <w:top w:val="nil"/>
                                      <w:left w:val="nil"/>
                                      <w:bottom w:val="nil"/>
                                      <w:right w:val="nil"/>
                                    </w:tcBorders>
                                    <w:shd w:val="clear" w:color="auto" w:fill="auto"/>
                                    <w:noWrap/>
                                    <w:vAlign w:val="center"/>
                                    <w:hideMark/>
                                  </w:tcPr>
                                  <w:p w14:paraId="235046DB"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Carbohydrate </w:t>
                                    </w:r>
                                  </w:p>
                                </w:tc>
                                <w:tc>
                                  <w:tcPr>
                                    <w:tcW w:w="982" w:type="dxa"/>
                                    <w:tcBorders>
                                      <w:top w:val="nil"/>
                                      <w:left w:val="nil"/>
                                      <w:bottom w:val="nil"/>
                                      <w:right w:val="nil"/>
                                    </w:tcBorders>
                                    <w:shd w:val="clear" w:color="auto" w:fill="auto"/>
                                    <w:noWrap/>
                                    <w:vAlign w:val="center"/>
                                    <w:hideMark/>
                                  </w:tcPr>
                                  <w:p w14:paraId="59BB0F8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784EC0C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63.21</w:t>
                                    </w:r>
                                  </w:p>
                                </w:tc>
                                <w:tc>
                                  <w:tcPr>
                                    <w:tcW w:w="974" w:type="dxa"/>
                                    <w:tcBorders>
                                      <w:top w:val="nil"/>
                                      <w:left w:val="nil"/>
                                      <w:bottom w:val="nil"/>
                                      <w:right w:val="nil"/>
                                    </w:tcBorders>
                                    <w:shd w:val="clear" w:color="auto" w:fill="auto"/>
                                    <w:noWrap/>
                                    <w:vAlign w:val="center"/>
                                    <w:hideMark/>
                                  </w:tcPr>
                                  <w:p w14:paraId="00473265"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46650FE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62.84</w:t>
                                    </w:r>
                                  </w:p>
                                </w:tc>
                                <w:tc>
                                  <w:tcPr>
                                    <w:tcW w:w="974" w:type="dxa"/>
                                    <w:tcBorders>
                                      <w:top w:val="nil"/>
                                      <w:left w:val="nil"/>
                                      <w:bottom w:val="nil"/>
                                      <w:right w:val="nil"/>
                                    </w:tcBorders>
                                    <w:shd w:val="clear" w:color="auto" w:fill="auto"/>
                                    <w:noWrap/>
                                    <w:vAlign w:val="center"/>
                                    <w:hideMark/>
                                  </w:tcPr>
                                  <w:p w14:paraId="2E1FE82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1919591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64.28</w:t>
                                    </w:r>
                                  </w:p>
                                </w:tc>
                              </w:tr>
                              <w:tr w:rsidR="009763BE" w:rsidRPr="00E9328D" w14:paraId="28AC8A93" w14:textId="77777777" w:rsidTr="006F05B9">
                                <w:trPr>
                                  <w:trHeight w:val="321"/>
                                </w:trPr>
                                <w:tc>
                                  <w:tcPr>
                                    <w:tcW w:w="1843" w:type="dxa"/>
                                    <w:tcBorders>
                                      <w:top w:val="nil"/>
                                      <w:left w:val="nil"/>
                                      <w:bottom w:val="nil"/>
                                      <w:right w:val="nil"/>
                                    </w:tcBorders>
                                    <w:shd w:val="clear" w:color="auto" w:fill="auto"/>
                                    <w:noWrap/>
                                    <w:vAlign w:val="center"/>
                                    <w:hideMark/>
                                  </w:tcPr>
                                  <w:p w14:paraId="037AD54E"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Fat </w:t>
                                    </w:r>
                                  </w:p>
                                </w:tc>
                                <w:tc>
                                  <w:tcPr>
                                    <w:tcW w:w="982" w:type="dxa"/>
                                    <w:tcBorders>
                                      <w:top w:val="nil"/>
                                      <w:left w:val="nil"/>
                                      <w:bottom w:val="nil"/>
                                      <w:right w:val="nil"/>
                                    </w:tcBorders>
                                    <w:shd w:val="clear" w:color="auto" w:fill="auto"/>
                                    <w:noWrap/>
                                    <w:vAlign w:val="center"/>
                                    <w:hideMark/>
                                  </w:tcPr>
                                  <w:p w14:paraId="1A55BA2D"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65D40399"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16.07</w:t>
                                    </w:r>
                                  </w:p>
                                </w:tc>
                                <w:tc>
                                  <w:tcPr>
                                    <w:tcW w:w="974" w:type="dxa"/>
                                    <w:tcBorders>
                                      <w:top w:val="nil"/>
                                      <w:left w:val="nil"/>
                                      <w:bottom w:val="nil"/>
                                      <w:right w:val="nil"/>
                                    </w:tcBorders>
                                    <w:shd w:val="clear" w:color="auto" w:fill="auto"/>
                                    <w:noWrap/>
                                    <w:vAlign w:val="center"/>
                                    <w:hideMark/>
                                  </w:tcPr>
                                  <w:p w14:paraId="119AE7B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7EB816D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16.23</w:t>
                                    </w:r>
                                  </w:p>
                                </w:tc>
                                <w:tc>
                                  <w:tcPr>
                                    <w:tcW w:w="974" w:type="dxa"/>
                                    <w:tcBorders>
                                      <w:top w:val="nil"/>
                                      <w:left w:val="nil"/>
                                      <w:bottom w:val="nil"/>
                                      <w:right w:val="nil"/>
                                    </w:tcBorders>
                                    <w:shd w:val="clear" w:color="auto" w:fill="auto"/>
                                    <w:noWrap/>
                                    <w:vAlign w:val="center"/>
                                    <w:hideMark/>
                                  </w:tcPr>
                                  <w:p w14:paraId="7752361C"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27F2CCE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15.61</w:t>
                                    </w:r>
                                  </w:p>
                                </w:tc>
                              </w:tr>
                              <w:tr w:rsidR="009763BE" w:rsidRPr="00E9328D" w14:paraId="6D641ECA" w14:textId="77777777" w:rsidTr="006F05B9">
                                <w:trPr>
                                  <w:trHeight w:val="321"/>
                                </w:trPr>
                                <w:tc>
                                  <w:tcPr>
                                    <w:tcW w:w="1843" w:type="dxa"/>
                                    <w:tcBorders>
                                      <w:top w:val="nil"/>
                                      <w:left w:val="nil"/>
                                      <w:bottom w:val="nil"/>
                                      <w:right w:val="nil"/>
                                    </w:tcBorders>
                                    <w:shd w:val="clear" w:color="auto" w:fill="auto"/>
                                    <w:noWrap/>
                                    <w:vAlign w:val="center"/>
                                    <w:hideMark/>
                                  </w:tcPr>
                                  <w:p w14:paraId="7E4CE125"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Total </w:t>
                                    </w:r>
                                  </w:p>
                                </w:tc>
                                <w:tc>
                                  <w:tcPr>
                                    <w:tcW w:w="982" w:type="dxa"/>
                                    <w:tcBorders>
                                      <w:top w:val="nil"/>
                                      <w:left w:val="nil"/>
                                      <w:bottom w:val="nil"/>
                                      <w:right w:val="nil"/>
                                    </w:tcBorders>
                                    <w:shd w:val="clear" w:color="auto" w:fill="auto"/>
                                    <w:noWrap/>
                                    <w:vAlign w:val="center"/>
                                    <w:hideMark/>
                                  </w:tcPr>
                                  <w:p w14:paraId="66664E09" w14:textId="77777777" w:rsidR="009763BE" w:rsidRPr="00800B86" w:rsidRDefault="009763B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DCCAA6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2FB10F6D"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6A9877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20BEA2E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C7CDE2C"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99.70</w:t>
                                    </w:r>
                                  </w:p>
                                </w:tc>
                              </w:tr>
                              <w:tr w:rsidR="009763BE" w:rsidRPr="00E9328D" w14:paraId="584703A0" w14:textId="77777777" w:rsidTr="006F05B9">
                                <w:trPr>
                                  <w:trHeight w:val="321"/>
                                </w:trPr>
                                <w:tc>
                                  <w:tcPr>
                                    <w:tcW w:w="1843" w:type="dxa"/>
                                    <w:tcBorders>
                                      <w:top w:val="nil"/>
                                      <w:left w:val="nil"/>
                                      <w:bottom w:val="nil"/>
                                      <w:right w:val="nil"/>
                                    </w:tcBorders>
                                    <w:shd w:val="clear" w:color="auto" w:fill="auto"/>
                                    <w:noWrap/>
                                    <w:vAlign w:val="center"/>
                                    <w:hideMark/>
                                  </w:tcPr>
                                  <w:p w14:paraId="34FE1F4C"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kcal/gm </w:t>
                                    </w:r>
                                  </w:p>
                                </w:tc>
                                <w:tc>
                                  <w:tcPr>
                                    <w:tcW w:w="982" w:type="dxa"/>
                                    <w:tcBorders>
                                      <w:top w:val="nil"/>
                                      <w:left w:val="nil"/>
                                      <w:bottom w:val="nil"/>
                                      <w:right w:val="nil"/>
                                    </w:tcBorders>
                                    <w:shd w:val="clear" w:color="auto" w:fill="auto"/>
                                    <w:noWrap/>
                                    <w:vAlign w:val="center"/>
                                    <w:hideMark/>
                                  </w:tcPr>
                                  <w:p w14:paraId="14038074" w14:textId="77777777" w:rsidR="009763BE" w:rsidRPr="00800B86" w:rsidRDefault="009763B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5638D7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3.81</w:t>
                                    </w:r>
                                  </w:p>
                                </w:tc>
                                <w:tc>
                                  <w:tcPr>
                                    <w:tcW w:w="974" w:type="dxa"/>
                                    <w:tcBorders>
                                      <w:top w:val="nil"/>
                                      <w:left w:val="nil"/>
                                      <w:bottom w:val="nil"/>
                                      <w:right w:val="nil"/>
                                    </w:tcBorders>
                                    <w:shd w:val="clear" w:color="auto" w:fill="auto"/>
                                    <w:noWrap/>
                                    <w:vAlign w:val="center"/>
                                    <w:hideMark/>
                                  </w:tcPr>
                                  <w:p w14:paraId="37364E2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96195D9"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3.77</w:t>
                                    </w:r>
                                  </w:p>
                                </w:tc>
                                <w:tc>
                                  <w:tcPr>
                                    <w:tcW w:w="974" w:type="dxa"/>
                                    <w:tcBorders>
                                      <w:top w:val="nil"/>
                                      <w:left w:val="nil"/>
                                      <w:bottom w:val="nil"/>
                                      <w:right w:val="nil"/>
                                    </w:tcBorders>
                                    <w:shd w:val="clear" w:color="auto" w:fill="auto"/>
                                    <w:noWrap/>
                                    <w:vAlign w:val="center"/>
                                    <w:hideMark/>
                                  </w:tcPr>
                                  <w:p w14:paraId="6FBE7195"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818537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3.92</w:t>
                                    </w:r>
                                  </w:p>
                                </w:tc>
                              </w:tr>
                              <w:tr w:rsidR="009763BE" w:rsidRPr="00E9328D" w14:paraId="1F219C28" w14:textId="77777777" w:rsidTr="00800B86">
                                <w:trPr>
                                  <w:trHeight w:val="321"/>
                                </w:trPr>
                                <w:tc>
                                  <w:tcPr>
                                    <w:tcW w:w="2825" w:type="dxa"/>
                                    <w:gridSpan w:val="2"/>
                                    <w:tcBorders>
                                      <w:top w:val="nil"/>
                                      <w:left w:val="nil"/>
                                      <w:bottom w:val="single" w:sz="8" w:space="0" w:color="auto"/>
                                      <w:right w:val="nil"/>
                                    </w:tcBorders>
                                    <w:shd w:val="clear" w:color="auto" w:fill="auto"/>
                                    <w:noWrap/>
                                    <w:vAlign w:val="center"/>
                                    <w:hideMark/>
                                  </w:tcPr>
                                  <w:p w14:paraId="3762F3A8"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Resistant polysaccharide</w:t>
                                    </w:r>
                                  </w:p>
                                </w:tc>
                                <w:tc>
                                  <w:tcPr>
                                    <w:tcW w:w="1118" w:type="dxa"/>
                                    <w:tcBorders>
                                      <w:top w:val="nil"/>
                                      <w:left w:val="nil"/>
                                      <w:bottom w:val="single" w:sz="8" w:space="0" w:color="auto"/>
                                      <w:right w:val="nil"/>
                                    </w:tcBorders>
                                    <w:shd w:val="clear" w:color="auto" w:fill="auto"/>
                                    <w:noWrap/>
                                    <w:vAlign w:val="center"/>
                                    <w:hideMark/>
                                  </w:tcPr>
                                  <w:p w14:paraId="6A2A486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9.71</w:t>
                                    </w:r>
                                  </w:p>
                                </w:tc>
                                <w:tc>
                                  <w:tcPr>
                                    <w:tcW w:w="974" w:type="dxa"/>
                                    <w:tcBorders>
                                      <w:top w:val="nil"/>
                                      <w:left w:val="nil"/>
                                      <w:bottom w:val="single" w:sz="8" w:space="0" w:color="auto"/>
                                      <w:right w:val="nil"/>
                                    </w:tcBorders>
                                    <w:shd w:val="clear" w:color="auto" w:fill="auto"/>
                                    <w:noWrap/>
                                    <w:vAlign w:val="center"/>
                                    <w:hideMark/>
                                  </w:tcPr>
                                  <w:p w14:paraId="73285F1F"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6ED621F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9.69</w:t>
                                    </w:r>
                                  </w:p>
                                </w:tc>
                                <w:tc>
                                  <w:tcPr>
                                    <w:tcW w:w="974" w:type="dxa"/>
                                    <w:tcBorders>
                                      <w:top w:val="nil"/>
                                      <w:left w:val="nil"/>
                                      <w:bottom w:val="single" w:sz="8" w:space="0" w:color="auto"/>
                                      <w:right w:val="nil"/>
                                    </w:tcBorders>
                                    <w:shd w:val="clear" w:color="auto" w:fill="auto"/>
                                    <w:noWrap/>
                                    <w:vAlign w:val="center"/>
                                    <w:hideMark/>
                                  </w:tcPr>
                                  <w:p w14:paraId="27E11A28"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01B530E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9.71</w:t>
                                    </w:r>
                                  </w:p>
                                </w:tc>
                              </w:tr>
                            </w:tbl>
                            <w:p w14:paraId="677071A3" w14:textId="77777777" w:rsidR="009763BE" w:rsidRPr="006F05B9" w:rsidRDefault="009763BE" w:rsidP="00372577">
                              <w:pPr>
                                <w:rPr>
                                  <w:rFonts w:ascii="Times New Roman" w:hAnsi="Times New Roman" w:cs="Times New Roman"/>
                                  <w:sz w:val="18"/>
                                  <w:szCs w:val="20"/>
                                </w:rPr>
                              </w:pPr>
                              <w:r w:rsidRPr="006F05B9">
                                <w:rPr>
                                  <w:rFonts w:ascii="Times New Roman" w:hAnsi="Times New Roman" w:cs="Times New Roman"/>
                                  <w:sz w:val="18"/>
                                  <w:szCs w:val="20"/>
                                </w:rPr>
                                <w:t>Type Ⅱ RS (Corn): HI-MAIZE® 260 resistant starch, 1.3kcal/g, contain 60% dietary fiber.</w:t>
                              </w:r>
                            </w:p>
                            <w:p w14:paraId="5FC47984" w14:textId="77777777" w:rsidR="009763BE" w:rsidRPr="006F05B9" w:rsidRDefault="009763BE" w:rsidP="00372577">
                              <w:pPr>
                                <w:rPr>
                                  <w:rFonts w:ascii="Times New Roman" w:hAnsi="Times New Roman" w:cs="Times New Roman"/>
                                  <w:sz w:val="18"/>
                                  <w:szCs w:val="20"/>
                                </w:rPr>
                              </w:pPr>
                              <w:r w:rsidRPr="006F05B9">
                                <w:rPr>
                                  <w:rFonts w:ascii="Times New Roman" w:hAnsi="Times New Roman" w:cs="Times New Roman"/>
                                  <w:sz w:val="18"/>
                                  <w:szCs w:val="20"/>
                                </w:rPr>
                                <w:t xml:space="preserve">Inulin: </w:t>
                              </w:r>
                              <w:proofErr w:type="spellStart"/>
                              <w:r w:rsidRPr="006F05B9">
                                <w:rPr>
                                  <w:rFonts w:ascii="Times New Roman" w:hAnsi="Times New Roman" w:cs="Times New Roman"/>
                                  <w:sz w:val="18"/>
                                  <w:szCs w:val="20"/>
                                </w:rPr>
                                <w:t>Orafti</w:t>
                              </w:r>
                              <w:proofErr w:type="spellEnd"/>
                              <w:r w:rsidRPr="006F05B9">
                                <w:rPr>
                                  <w:rFonts w:ascii="Times New Roman" w:hAnsi="Times New Roman" w:cs="Times New Roman"/>
                                  <w:sz w:val="18"/>
                                  <w:szCs w:val="20"/>
                                </w:rPr>
                                <w:t>® HP, High performance Inulin powder for fat replacement at low processing temperatures, ~94.5% Insulin (Average DP &gt;=23, DP = 2–60), DP = Degree of Polymerization. 1.5kcal/g.</w:t>
                              </w:r>
                            </w:p>
                            <w:p w14:paraId="0F76AE19" w14:textId="77777777" w:rsidR="009763BE" w:rsidRPr="006F05B9" w:rsidRDefault="009763BE" w:rsidP="00372577">
                              <w:pPr>
                                <w:rPr>
                                  <w:rFonts w:ascii="Times New Roman" w:hAnsi="Times New Roman" w:cs="Times New Roman"/>
                                  <w:sz w:val="18"/>
                                  <w:szCs w:val="20"/>
                                </w:rPr>
                              </w:pPr>
                              <w:r w:rsidRPr="006F05B9">
                                <w:rPr>
                                  <w:rFonts w:ascii="Times New Roman" w:hAnsi="Times New Roman" w:cs="Times New Roman"/>
                                  <w:sz w:val="18"/>
                                  <w:szCs w:val="20"/>
                                </w:rPr>
                                <w:t>Mineral mix and vitamin mix are both AIN-93G.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C5022" id="_x0000_s1045" type="#_x0000_t202" style="position:absolute;left:0;text-align:left;margin-left:0;margin-top:4pt;width:414.35pt;height:513.85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" stroked="f">
                  <v:textbox>
                    <w:txbxContent>
                      <w:tbl>
                        <w:tblPr>
                          <w:tblW w:w="8127" w:type="dxa"/>
                          <w:tblLook w:val="04A0" w:firstRow="1" w:lastRow="0" w:firstColumn="1" w:lastColumn="0" w:noHBand="0" w:noVBand="1"/>
                        </w:tblPr>
                        <w:tblGrid>
                          <w:gridCol w:w="1843"/>
                          <w:gridCol w:w="982"/>
                          <w:gridCol w:w="1118"/>
                          <w:gridCol w:w="974"/>
                          <w:gridCol w:w="1118"/>
                          <w:gridCol w:w="974"/>
                          <w:gridCol w:w="1118"/>
                        </w:tblGrid>
                        <w:tr w:rsidR="009763BE" w:rsidRPr="00E9328D" w14:paraId="52E94E1C" w14:textId="77777777" w:rsidTr="00800B86">
                          <w:trPr>
                            <w:trHeight w:val="609"/>
                          </w:trPr>
                          <w:tc>
                            <w:tcPr>
                              <w:tcW w:w="8127" w:type="dxa"/>
                              <w:gridSpan w:val="7"/>
                              <w:tcBorders>
                                <w:top w:val="nil"/>
                                <w:left w:val="nil"/>
                                <w:bottom w:val="single" w:sz="8" w:space="0" w:color="auto"/>
                                <w:right w:val="nil"/>
                              </w:tcBorders>
                              <w:shd w:val="clear" w:color="auto" w:fill="auto"/>
                              <w:noWrap/>
                              <w:vAlign w:val="center"/>
                            </w:tcPr>
                            <w:p w14:paraId="25D0B62B" w14:textId="77777777" w:rsidR="009763BE" w:rsidRPr="006F05B9" w:rsidRDefault="009763BE" w:rsidP="00E9328D">
                              <w:pPr>
                                <w:widowControl/>
                                <w:jc w:val="left"/>
                                <w:rPr>
                                  <w:rFonts w:ascii="Times New Roman" w:eastAsia="DengXian" w:hAnsi="Times New Roman" w:cs="Times New Roman"/>
                                  <w:b/>
                                  <w:bCs/>
                                  <w:color w:val="000000"/>
                                  <w:kern w:val="0"/>
                                  <w:sz w:val="22"/>
                                </w:rPr>
                              </w:pPr>
                              <w:r w:rsidRPr="006F05B9">
                                <w:rPr>
                                  <w:rFonts w:ascii="Times New Roman" w:hAnsi="Times New Roman" w:cs="Times New Roman"/>
                                </w:rPr>
                                <w:t>Table S1 Diets used in study.</w:t>
                              </w:r>
                            </w:p>
                          </w:tc>
                        </w:tr>
                        <w:tr w:rsidR="009763BE" w:rsidRPr="00E9328D" w14:paraId="734BDA65" w14:textId="77777777" w:rsidTr="006F05B9">
                          <w:trPr>
                            <w:trHeight w:val="540"/>
                          </w:trPr>
                          <w:tc>
                            <w:tcPr>
                              <w:tcW w:w="1843" w:type="dxa"/>
                              <w:tcBorders>
                                <w:top w:val="nil"/>
                                <w:left w:val="nil"/>
                                <w:bottom w:val="nil"/>
                                <w:right w:val="nil"/>
                              </w:tcBorders>
                              <w:shd w:val="clear" w:color="auto" w:fill="auto"/>
                              <w:noWrap/>
                              <w:vAlign w:val="center"/>
                              <w:hideMark/>
                            </w:tcPr>
                            <w:p w14:paraId="5B6674BE" w14:textId="77777777" w:rsidR="009763BE" w:rsidRPr="00800B86" w:rsidRDefault="009763BE" w:rsidP="00E9328D">
                              <w:pPr>
                                <w:widowControl/>
                                <w:jc w:val="left"/>
                                <w:rPr>
                                  <w:rFonts w:ascii="Times New Roman" w:eastAsia="DengXian" w:hAnsi="Times New Roman" w:cs="Times New Roman"/>
                                  <w:b/>
                                  <w:bCs/>
                                  <w:color w:val="000000"/>
                                  <w:kern w:val="0"/>
                                  <w:sz w:val="18"/>
                                  <w:szCs w:val="18"/>
                                </w:rPr>
                              </w:pPr>
                            </w:p>
                          </w:tc>
                          <w:tc>
                            <w:tcPr>
                              <w:tcW w:w="2100" w:type="dxa"/>
                              <w:gridSpan w:val="2"/>
                              <w:tcBorders>
                                <w:top w:val="single" w:sz="8" w:space="0" w:color="auto"/>
                                <w:left w:val="nil"/>
                                <w:bottom w:val="single" w:sz="4" w:space="0" w:color="auto"/>
                                <w:right w:val="nil"/>
                              </w:tcBorders>
                              <w:shd w:val="clear" w:color="auto" w:fill="auto"/>
                              <w:noWrap/>
                              <w:vAlign w:val="center"/>
                              <w:hideMark/>
                            </w:tcPr>
                            <w:p w14:paraId="04997E6F" w14:textId="77777777" w:rsidR="009763BE" w:rsidRPr="00800B86" w:rsidRDefault="009763B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Cellulose</w:t>
                              </w:r>
                            </w:p>
                          </w:tc>
                          <w:tc>
                            <w:tcPr>
                              <w:tcW w:w="2092" w:type="dxa"/>
                              <w:gridSpan w:val="2"/>
                              <w:tcBorders>
                                <w:top w:val="nil"/>
                                <w:left w:val="nil"/>
                                <w:bottom w:val="nil"/>
                                <w:right w:val="nil"/>
                              </w:tcBorders>
                              <w:shd w:val="clear" w:color="auto" w:fill="auto"/>
                              <w:noWrap/>
                              <w:vAlign w:val="center"/>
                              <w:hideMark/>
                            </w:tcPr>
                            <w:p w14:paraId="0F9420E6" w14:textId="77777777" w:rsidR="009763BE" w:rsidRPr="00800B86" w:rsidRDefault="009763B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Type </w:t>
                              </w:r>
                              <w:r w:rsidRPr="00800B86">
                                <w:rPr>
                                  <w:rFonts w:ascii="DengXian" w:eastAsia="DengXian" w:hAnsi="DengXian" w:cs="Times New Roman" w:hint="eastAsia"/>
                                  <w:b/>
                                  <w:bCs/>
                                  <w:color w:val="000000"/>
                                  <w:kern w:val="0"/>
                                  <w:sz w:val="18"/>
                                  <w:szCs w:val="18"/>
                                </w:rPr>
                                <w:t>Ⅱ</w:t>
                              </w:r>
                              <w:r w:rsidRPr="00800B86">
                                <w:rPr>
                                  <w:rFonts w:ascii="Times New Roman" w:eastAsia="DengXian" w:hAnsi="Times New Roman" w:cs="Times New Roman"/>
                                  <w:b/>
                                  <w:bCs/>
                                  <w:color w:val="000000"/>
                                  <w:kern w:val="0"/>
                                  <w:sz w:val="18"/>
                                  <w:szCs w:val="18"/>
                                </w:rPr>
                                <w:t xml:space="preserve"> RS (Corn)</w:t>
                              </w:r>
                            </w:p>
                          </w:tc>
                          <w:tc>
                            <w:tcPr>
                              <w:tcW w:w="2092" w:type="dxa"/>
                              <w:gridSpan w:val="2"/>
                              <w:tcBorders>
                                <w:top w:val="single" w:sz="8" w:space="0" w:color="auto"/>
                                <w:left w:val="nil"/>
                                <w:bottom w:val="single" w:sz="4" w:space="0" w:color="auto"/>
                                <w:right w:val="nil"/>
                              </w:tcBorders>
                              <w:shd w:val="clear" w:color="auto" w:fill="auto"/>
                              <w:noWrap/>
                              <w:vAlign w:val="center"/>
                              <w:hideMark/>
                            </w:tcPr>
                            <w:p w14:paraId="40BED05A" w14:textId="77777777" w:rsidR="009763BE" w:rsidRPr="00800B86" w:rsidRDefault="009763B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Inulin</w:t>
                              </w:r>
                            </w:p>
                          </w:tc>
                        </w:tr>
                        <w:tr w:rsidR="009763BE" w:rsidRPr="00E9328D" w14:paraId="4D21F8D6" w14:textId="77777777" w:rsidTr="006F05B9">
                          <w:trPr>
                            <w:trHeight w:val="429"/>
                          </w:trPr>
                          <w:tc>
                            <w:tcPr>
                              <w:tcW w:w="1843" w:type="dxa"/>
                              <w:tcBorders>
                                <w:top w:val="nil"/>
                                <w:left w:val="nil"/>
                                <w:bottom w:val="single" w:sz="4" w:space="0" w:color="auto"/>
                                <w:right w:val="nil"/>
                              </w:tcBorders>
                              <w:shd w:val="clear" w:color="auto" w:fill="auto"/>
                              <w:noWrap/>
                              <w:vAlign w:val="center"/>
                              <w:hideMark/>
                            </w:tcPr>
                            <w:p w14:paraId="40063C64" w14:textId="77777777" w:rsidR="009763BE" w:rsidRPr="00800B86" w:rsidRDefault="009763BE" w:rsidP="00E9328D">
                              <w:pPr>
                                <w:widowControl/>
                                <w:jc w:val="lef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Ingredient</w:t>
                              </w:r>
                            </w:p>
                          </w:tc>
                          <w:tc>
                            <w:tcPr>
                              <w:tcW w:w="982" w:type="dxa"/>
                              <w:tcBorders>
                                <w:top w:val="nil"/>
                                <w:left w:val="nil"/>
                                <w:bottom w:val="single" w:sz="4" w:space="0" w:color="auto"/>
                                <w:right w:val="nil"/>
                              </w:tcBorders>
                              <w:shd w:val="clear" w:color="auto" w:fill="auto"/>
                              <w:noWrap/>
                              <w:vAlign w:val="center"/>
                              <w:hideMark/>
                            </w:tcPr>
                            <w:p w14:paraId="4A47B127"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3B64036E"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06E459C6"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0154A6FF"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2797429B"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70E2F01A"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r>
                        <w:tr w:rsidR="009763BE" w:rsidRPr="00E9328D" w14:paraId="6C84D004" w14:textId="77777777" w:rsidTr="006F05B9">
                          <w:trPr>
                            <w:trHeight w:val="321"/>
                          </w:trPr>
                          <w:tc>
                            <w:tcPr>
                              <w:tcW w:w="1843" w:type="dxa"/>
                              <w:tcBorders>
                                <w:top w:val="nil"/>
                                <w:left w:val="nil"/>
                                <w:bottom w:val="nil"/>
                                <w:right w:val="nil"/>
                              </w:tcBorders>
                              <w:shd w:val="clear" w:color="auto" w:fill="auto"/>
                              <w:noWrap/>
                              <w:vAlign w:val="center"/>
                              <w:hideMark/>
                            </w:tcPr>
                            <w:p w14:paraId="2B5414D1"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Casein</w:t>
                              </w:r>
                            </w:p>
                          </w:tc>
                          <w:tc>
                            <w:tcPr>
                              <w:tcW w:w="982" w:type="dxa"/>
                              <w:tcBorders>
                                <w:top w:val="nil"/>
                                <w:left w:val="nil"/>
                                <w:bottom w:val="nil"/>
                                <w:right w:val="nil"/>
                              </w:tcBorders>
                              <w:shd w:val="clear" w:color="auto" w:fill="auto"/>
                              <w:noWrap/>
                              <w:vAlign w:val="center"/>
                              <w:hideMark/>
                            </w:tcPr>
                            <w:p w14:paraId="53AF5F0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09DE80B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37FCC42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76FDAD35"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7CEACE6D"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56FE155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r>
                        <w:tr w:rsidR="009763BE" w:rsidRPr="00E9328D" w14:paraId="7BBD3741" w14:textId="77777777" w:rsidTr="006F05B9">
                          <w:trPr>
                            <w:trHeight w:val="321"/>
                          </w:trPr>
                          <w:tc>
                            <w:tcPr>
                              <w:tcW w:w="1843" w:type="dxa"/>
                              <w:tcBorders>
                                <w:top w:val="nil"/>
                                <w:left w:val="nil"/>
                                <w:bottom w:val="nil"/>
                                <w:right w:val="nil"/>
                              </w:tcBorders>
                              <w:shd w:val="clear" w:color="auto" w:fill="auto"/>
                              <w:noWrap/>
                              <w:vAlign w:val="center"/>
                              <w:hideMark/>
                            </w:tcPr>
                            <w:p w14:paraId="3E2D1281"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L-cystine</w:t>
                              </w:r>
                            </w:p>
                          </w:tc>
                          <w:tc>
                            <w:tcPr>
                              <w:tcW w:w="982" w:type="dxa"/>
                              <w:tcBorders>
                                <w:top w:val="nil"/>
                                <w:left w:val="nil"/>
                                <w:bottom w:val="nil"/>
                                <w:right w:val="nil"/>
                              </w:tcBorders>
                              <w:shd w:val="clear" w:color="auto" w:fill="auto"/>
                              <w:noWrap/>
                              <w:vAlign w:val="center"/>
                              <w:hideMark/>
                            </w:tcPr>
                            <w:p w14:paraId="622BABD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406B394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6C82510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5E6A943D"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39C5D22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751D2FBC"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r>
                        <w:tr w:rsidR="009763BE" w:rsidRPr="00E9328D" w14:paraId="52AF7342" w14:textId="77777777" w:rsidTr="006F05B9">
                          <w:trPr>
                            <w:trHeight w:val="321"/>
                          </w:trPr>
                          <w:tc>
                            <w:tcPr>
                              <w:tcW w:w="1843" w:type="dxa"/>
                              <w:tcBorders>
                                <w:top w:val="nil"/>
                                <w:left w:val="nil"/>
                                <w:bottom w:val="nil"/>
                                <w:right w:val="nil"/>
                              </w:tcBorders>
                              <w:shd w:val="clear" w:color="auto" w:fill="auto"/>
                              <w:noWrap/>
                              <w:vAlign w:val="center"/>
                              <w:hideMark/>
                            </w:tcPr>
                            <w:p w14:paraId="24FDB179"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Corn starch</w:t>
                              </w:r>
                            </w:p>
                          </w:tc>
                          <w:tc>
                            <w:tcPr>
                              <w:tcW w:w="982" w:type="dxa"/>
                              <w:tcBorders>
                                <w:top w:val="nil"/>
                                <w:left w:val="nil"/>
                                <w:bottom w:val="nil"/>
                                <w:right w:val="nil"/>
                              </w:tcBorders>
                              <w:shd w:val="clear" w:color="auto" w:fill="auto"/>
                              <w:noWrap/>
                              <w:vAlign w:val="center"/>
                              <w:hideMark/>
                            </w:tcPr>
                            <w:p w14:paraId="338E4859"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747A4C8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1517.944</w:t>
                              </w:r>
                            </w:p>
                          </w:tc>
                          <w:tc>
                            <w:tcPr>
                              <w:tcW w:w="974" w:type="dxa"/>
                              <w:tcBorders>
                                <w:top w:val="nil"/>
                                <w:left w:val="nil"/>
                                <w:bottom w:val="nil"/>
                                <w:right w:val="nil"/>
                              </w:tcBorders>
                              <w:shd w:val="clear" w:color="auto" w:fill="auto"/>
                              <w:noWrap/>
                              <w:vAlign w:val="center"/>
                              <w:hideMark/>
                            </w:tcPr>
                            <w:p w14:paraId="12D7D5B4"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326.486</w:t>
                              </w:r>
                            </w:p>
                          </w:tc>
                          <w:tc>
                            <w:tcPr>
                              <w:tcW w:w="1118" w:type="dxa"/>
                              <w:tcBorders>
                                <w:top w:val="nil"/>
                                <w:left w:val="nil"/>
                                <w:bottom w:val="nil"/>
                                <w:right w:val="nil"/>
                              </w:tcBorders>
                              <w:shd w:val="clear" w:color="auto" w:fill="auto"/>
                              <w:noWrap/>
                              <w:vAlign w:val="center"/>
                              <w:hideMark/>
                            </w:tcPr>
                            <w:p w14:paraId="7D2E267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1305.944</w:t>
                              </w:r>
                            </w:p>
                          </w:tc>
                          <w:tc>
                            <w:tcPr>
                              <w:tcW w:w="974" w:type="dxa"/>
                              <w:tcBorders>
                                <w:top w:val="nil"/>
                                <w:left w:val="nil"/>
                                <w:bottom w:val="nil"/>
                                <w:right w:val="nil"/>
                              </w:tcBorders>
                              <w:shd w:val="clear" w:color="auto" w:fill="auto"/>
                              <w:noWrap/>
                              <w:vAlign w:val="center"/>
                              <w:hideMark/>
                            </w:tcPr>
                            <w:p w14:paraId="6E85A4E6"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1814027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1517.944</w:t>
                              </w:r>
                            </w:p>
                          </w:tc>
                        </w:tr>
                        <w:tr w:rsidR="009763BE" w:rsidRPr="00E9328D" w14:paraId="159F1D41" w14:textId="77777777" w:rsidTr="006F05B9">
                          <w:trPr>
                            <w:trHeight w:val="321"/>
                          </w:trPr>
                          <w:tc>
                            <w:tcPr>
                              <w:tcW w:w="1843" w:type="dxa"/>
                              <w:tcBorders>
                                <w:top w:val="nil"/>
                                <w:left w:val="nil"/>
                                <w:bottom w:val="nil"/>
                                <w:right w:val="nil"/>
                              </w:tcBorders>
                              <w:shd w:val="clear" w:color="auto" w:fill="auto"/>
                              <w:noWrap/>
                              <w:vAlign w:val="center"/>
                              <w:hideMark/>
                            </w:tcPr>
                            <w:p w14:paraId="2FE597A0"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Maltodextrin</w:t>
                              </w:r>
                            </w:p>
                          </w:tc>
                          <w:tc>
                            <w:tcPr>
                              <w:tcW w:w="982" w:type="dxa"/>
                              <w:tcBorders>
                                <w:top w:val="nil"/>
                                <w:left w:val="nil"/>
                                <w:bottom w:val="nil"/>
                                <w:right w:val="nil"/>
                              </w:tcBorders>
                              <w:shd w:val="clear" w:color="auto" w:fill="auto"/>
                              <w:noWrap/>
                              <w:vAlign w:val="center"/>
                              <w:hideMark/>
                            </w:tcPr>
                            <w:p w14:paraId="15F6972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3010F48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1581BE9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2D78FDF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15B3000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0F14376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r>
                        <w:tr w:rsidR="009763BE" w:rsidRPr="00E9328D" w14:paraId="6404F871" w14:textId="77777777" w:rsidTr="006F05B9">
                          <w:trPr>
                            <w:trHeight w:val="321"/>
                          </w:trPr>
                          <w:tc>
                            <w:tcPr>
                              <w:tcW w:w="1843" w:type="dxa"/>
                              <w:tcBorders>
                                <w:top w:val="nil"/>
                                <w:left w:val="nil"/>
                                <w:bottom w:val="nil"/>
                                <w:right w:val="nil"/>
                              </w:tcBorders>
                              <w:shd w:val="clear" w:color="auto" w:fill="auto"/>
                              <w:noWrap/>
                              <w:vAlign w:val="center"/>
                              <w:hideMark/>
                            </w:tcPr>
                            <w:p w14:paraId="1431F320"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Sucrose</w:t>
                              </w:r>
                            </w:p>
                          </w:tc>
                          <w:tc>
                            <w:tcPr>
                              <w:tcW w:w="982" w:type="dxa"/>
                              <w:tcBorders>
                                <w:top w:val="nil"/>
                                <w:left w:val="nil"/>
                                <w:bottom w:val="nil"/>
                                <w:right w:val="nil"/>
                              </w:tcBorders>
                              <w:shd w:val="clear" w:color="auto" w:fill="auto"/>
                              <w:noWrap/>
                              <w:vAlign w:val="center"/>
                              <w:hideMark/>
                            </w:tcPr>
                            <w:p w14:paraId="5B48C20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11496C1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48C4F33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46B27F29"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48C5120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4B50562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r>
                        <w:tr w:rsidR="009763BE" w:rsidRPr="00E9328D" w14:paraId="180491A9" w14:textId="77777777" w:rsidTr="006F05B9">
                          <w:trPr>
                            <w:trHeight w:val="321"/>
                          </w:trPr>
                          <w:tc>
                            <w:tcPr>
                              <w:tcW w:w="1843" w:type="dxa"/>
                              <w:tcBorders>
                                <w:top w:val="nil"/>
                                <w:left w:val="nil"/>
                                <w:bottom w:val="nil"/>
                                <w:right w:val="nil"/>
                              </w:tcBorders>
                              <w:shd w:val="clear" w:color="auto" w:fill="auto"/>
                              <w:noWrap/>
                              <w:vAlign w:val="center"/>
                              <w:hideMark/>
                            </w:tcPr>
                            <w:p w14:paraId="2DBBF9B1"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Cellulose</w:t>
                              </w:r>
                            </w:p>
                          </w:tc>
                          <w:tc>
                            <w:tcPr>
                              <w:tcW w:w="982" w:type="dxa"/>
                              <w:tcBorders>
                                <w:top w:val="nil"/>
                                <w:left w:val="nil"/>
                                <w:bottom w:val="nil"/>
                                <w:right w:val="nil"/>
                              </w:tcBorders>
                              <w:shd w:val="clear" w:color="auto" w:fill="auto"/>
                              <w:noWrap/>
                              <w:vAlign w:val="center"/>
                              <w:hideMark/>
                            </w:tcPr>
                            <w:p w14:paraId="1F66D1B2"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100</w:t>
                              </w:r>
                            </w:p>
                          </w:tc>
                          <w:tc>
                            <w:tcPr>
                              <w:tcW w:w="1118" w:type="dxa"/>
                              <w:tcBorders>
                                <w:top w:val="nil"/>
                                <w:left w:val="nil"/>
                                <w:bottom w:val="nil"/>
                                <w:right w:val="nil"/>
                              </w:tcBorders>
                              <w:shd w:val="clear" w:color="auto" w:fill="auto"/>
                              <w:noWrap/>
                              <w:vAlign w:val="center"/>
                              <w:hideMark/>
                            </w:tcPr>
                            <w:p w14:paraId="46875DB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5222732B"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0EA91BF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8A31A1E"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742DB1A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32A05A0C" w14:textId="77777777" w:rsidTr="006F05B9">
                          <w:trPr>
                            <w:trHeight w:val="321"/>
                          </w:trPr>
                          <w:tc>
                            <w:tcPr>
                              <w:tcW w:w="1843" w:type="dxa"/>
                              <w:tcBorders>
                                <w:top w:val="nil"/>
                                <w:left w:val="nil"/>
                                <w:bottom w:val="nil"/>
                                <w:right w:val="nil"/>
                              </w:tcBorders>
                              <w:shd w:val="clear" w:color="auto" w:fill="auto"/>
                              <w:noWrap/>
                              <w:vAlign w:val="center"/>
                              <w:hideMark/>
                            </w:tcPr>
                            <w:p w14:paraId="0254B2FA" w14:textId="77777777" w:rsidR="009763BE" w:rsidRPr="00800B86" w:rsidRDefault="009763BE" w:rsidP="00E9328D">
                              <w:pPr>
                                <w:widowControl/>
                                <w:jc w:val="lef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Inulin or RS</w:t>
                              </w:r>
                            </w:p>
                          </w:tc>
                          <w:tc>
                            <w:tcPr>
                              <w:tcW w:w="982" w:type="dxa"/>
                              <w:tcBorders>
                                <w:top w:val="nil"/>
                                <w:left w:val="nil"/>
                                <w:bottom w:val="nil"/>
                                <w:right w:val="nil"/>
                              </w:tcBorders>
                              <w:shd w:val="clear" w:color="auto" w:fill="auto"/>
                              <w:noWrap/>
                              <w:vAlign w:val="center"/>
                              <w:hideMark/>
                            </w:tcPr>
                            <w:p w14:paraId="0662C53D"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0</w:t>
                              </w:r>
                            </w:p>
                          </w:tc>
                          <w:tc>
                            <w:tcPr>
                              <w:tcW w:w="1118" w:type="dxa"/>
                              <w:tcBorders>
                                <w:top w:val="nil"/>
                                <w:left w:val="nil"/>
                                <w:bottom w:val="nil"/>
                                <w:right w:val="nil"/>
                              </w:tcBorders>
                              <w:shd w:val="clear" w:color="auto" w:fill="auto"/>
                              <w:noWrap/>
                              <w:vAlign w:val="center"/>
                              <w:hideMark/>
                            </w:tcPr>
                            <w:p w14:paraId="16357348"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0</w:t>
                              </w:r>
                            </w:p>
                          </w:tc>
                          <w:tc>
                            <w:tcPr>
                              <w:tcW w:w="974" w:type="dxa"/>
                              <w:tcBorders>
                                <w:top w:val="nil"/>
                                <w:left w:val="nil"/>
                                <w:bottom w:val="nil"/>
                                <w:right w:val="nil"/>
                              </w:tcBorders>
                              <w:shd w:val="clear" w:color="auto" w:fill="auto"/>
                              <w:noWrap/>
                              <w:vAlign w:val="center"/>
                              <w:hideMark/>
                            </w:tcPr>
                            <w:p w14:paraId="1B944B85"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133</w:t>
                              </w:r>
                            </w:p>
                          </w:tc>
                          <w:tc>
                            <w:tcPr>
                              <w:tcW w:w="1118" w:type="dxa"/>
                              <w:tcBorders>
                                <w:top w:val="nil"/>
                                <w:left w:val="nil"/>
                                <w:bottom w:val="nil"/>
                                <w:right w:val="nil"/>
                              </w:tcBorders>
                              <w:shd w:val="clear" w:color="auto" w:fill="auto"/>
                              <w:noWrap/>
                              <w:vAlign w:val="center"/>
                              <w:hideMark/>
                            </w:tcPr>
                            <w:p w14:paraId="2321E4A7"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172.9</w:t>
                              </w:r>
                            </w:p>
                          </w:tc>
                          <w:tc>
                            <w:tcPr>
                              <w:tcW w:w="974" w:type="dxa"/>
                              <w:tcBorders>
                                <w:top w:val="nil"/>
                                <w:left w:val="nil"/>
                                <w:bottom w:val="nil"/>
                                <w:right w:val="nil"/>
                              </w:tcBorders>
                              <w:shd w:val="clear" w:color="auto" w:fill="auto"/>
                              <w:noWrap/>
                              <w:vAlign w:val="center"/>
                              <w:hideMark/>
                            </w:tcPr>
                            <w:p w14:paraId="664DA6C1" w14:textId="77777777" w:rsidR="009763BE" w:rsidRPr="00800B86" w:rsidRDefault="009763B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80</w:t>
                              </w:r>
                            </w:p>
                          </w:tc>
                          <w:tc>
                            <w:tcPr>
                              <w:tcW w:w="1118" w:type="dxa"/>
                              <w:tcBorders>
                                <w:top w:val="nil"/>
                                <w:left w:val="nil"/>
                                <w:bottom w:val="nil"/>
                                <w:right w:val="nil"/>
                              </w:tcBorders>
                              <w:shd w:val="clear" w:color="auto" w:fill="auto"/>
                              <w:noWrap/>
                              <w:vAlign w:val="center"/>
                              <w:hideMark/>
                            </w:tcPr>
                            <w:p w14:paraId="4C0338A1"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116.8</w:t>
                              </w:r>
                            </w:p>
                          </w:tc>
                        </w:tr>
                        <w:tr w:rsidR="009763BE" w:rsidRPr="00E9328D" w14:paraId="11304A53" w14:textId="77777777" w:rsidTr="006F05B9">
                          <w:trPr>
                            <w:trHeight w:val="321"/>
                          </w:trPr>
                          <w:tc>
                            <w:tcPr>
                              <w:tcW w:w="1843" w:type="dxa"/>
                              <w:tcBorders>
                                <w:top w:val="nil"/>
                                <w:left w:val="nil"/>
                                <w:bottom w:val="nil"/>
                                <w:right w:val="nil"/>
                              </w:tcBorders>
                              <w:shd w:val="clear" w:color="auto" w:fill="auto"/>
                              <w:noWrap/>
                              <w:vAlign w:val="center"/>
                              <w:hideMark/>
                            </w:tcPr>
                            <w:p w14:paraId="4CAB44DE"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Soybean oil</w:t>
                              </w:r>
                            </w:p>
                          </w:tc>
                          <w:tc>
                            <w:tcPr>
                              <w:tcW w:w="982" w:type="dxa"/>
                              <w:tcBorders>
                                <w:top w:val="nil"/>
                                <w:left w:val="nil"/>
                                <w:bottom w:val="nil"/>
                                <w:right w:val="nil"/>
                              </w:tcBorders>
                              <w:shd w:val="clear" w:color="auto" w:fill="auto"/>
                              <w:noWrap/>
                              <w:vAlign w:val="center"/>
                              <w:hideMark/>
                            </w:tcPr>
                            <w:p w14:paraId="617DCF90"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3290BC20"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758DF848"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627AC822"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1B5CA26F" w14:textId="77777777" w:rsidR="009763BE" w:rsidRPr="00800B86" w:rsidRDefault="009763B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4BD04D3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630</w:t>
                              </w:r>
                            </w:p>
                          </w:tc>
                        </w:tr>
                        <w:tr w:rsidR="009763BE" w:rsidRPr="00E9328D" w14:paraId="68234A9C" w14:textId="77777777" w:rsidTr="006F05B9">
                          <w:trPr>
                            <w:trHeight w:val="321"/>
                          </w:trPr>
                          <w:tc>
                            <w:tcPr>
                              <w:tcW w:w="1843" w:type="dxa"/>
                              <w:tcBorders>
                                <w:top w:val="nil"/>
                                <w:left w:val="nil"/>
                                <w:bottom w:val="nil"/>
                                <w:right w:val="nil"/>
                              </w:tcBorders>
                              <w:shd w:val="clear" w:color="auto" w:fill="auto"/>
                              <w:noWrap/>
                              <w:vAlign w:val="center"/>
                              <w:hideMark/>
                            </w:tcPr>
                            <w:p w14:paraId="049FFCDE"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t-butylhydroquinone</w:t>
                              </w:r>
                            </w:p>
                          </w:tc>
                          <w:tc>
                            <w:tcPr>
                              <w:tcW w:w="982" w:type="dxa"/>
                              <w:tcBorders>
                                <w:top w:val="nil"/>
                                <w:left w:val="nil"/>
                                <w:bottom w:val="nil"/>
                                <w:right w:val="nil"/>
                              </w:tcBorders>
                              <w:shd w:val="clear" w:color="auto" w:fill="auto"/>
                              <w:noWrap/>
                              <w:vAlign w:val="center"/>
                              <w:hideMark/>
                            </w:tcPr>
                            <w:p w14:paraId="08B4724C"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0D91701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1F85780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5E5A3FF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754D30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1C2F92E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7138643A" w14:textId="77777777" w:rsidTr="006F05B9">
                          <w:trPr>
                            <w:trHeight w:val="321"/>
                          </w:trPr>
                          <w:tc>
                            <w:tcPr>
                              <w:tcW w:w="1843" w:type="dxa"/>
                              <w:tcBorders>
                                <w:top w:val="nil"/>
                                <w:left w:val="nil"/>
                                <w:bottom w:val="nil"/>
                                <w:right w:val="nil"/>
                              </w:tcBorders>
                              <w:shd w:val="clear" w:color="auto" w:fill="auto"/>
                              <w:noWrap/>
                              <w:vAlign w:val="center"/>
                              <w:hideMark/>
                            </w:tcPr>
                            <w:p w14:paraId="2CF22055"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AIN Mineral mix</w:t>
                              </w:r>
                            </w:p>
                          </w:tc>
                          <w:tc>
                            <w:tcPr>
                              <w:tcW w:w="982" w:type="dxa"/>
                              <w:tcBorders>
                                <w:top w:val="nil"/>
                                <w:left w:val="nil"/>
                                <w:bottom w:val="nil"/>
                                <w:right w:val="nil"/>
                              </w:tcBorders>
                              <w:shd w:val="clear" w:color="auto" w:fill="auto"/>
                              <w:noWrap/>
                              <w:vAlign w:val="center"/>
                              <w:hideMark/>
                            </w:tcPr>
                            <w:p w14:paraId="5FCF38A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2BBDBF2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95B1C8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2761327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56D9E28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7FD388E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1A6FF547" w14:textId="77777777" w:rsidTr="006F05B9">
                          <w:trPr>
                            <w:trHeight w:val="321"/>
                          </w:trPr>
                          <w:tc>
                            <w:tcPr>
                              <w:tcW w:w="1843" w:type="dxa"/>
                              <w:tcBorders>
                                <w:top w:val="nil"/>
                                <w:left w:val="nil"/>
                                <w:bottom w:val="nil"/>
                                <w:right w:val="nil"/>
                              </w:tcBorders>
                              <w:shd w:val="clear" w:color="auto" w:fill="auto"/>
                              <w:noWrap/>
                              <w:vAlign w:val="center"/>
                              <w:hideMark/>
                            </w:tcPr>
                            <w:p w14:paraId="1B6A0294"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S10022G</w:t>
                              </w:r>
                            </w:p>
                          </w:tc>
                          <w:tc>
                            <w:tcPr>
                              <w:tcW w:w="982" w:type="dxa"/>
                              <w:tcBorders>
                                <w:top w:val="nil"/>
                                <w:left w:val="nil"/>
                                <w:bottom w:val="nil"/>
                                <w:right w:val="nil"/>
                              </w:tcBorders>
                              <w:shd w:val="clear" w:color="auto" w:fill="auto"/>
                              <w:noWrap/>
                              <w:vAlign w:val="center"/>
                              <w:hideMark/>
                            </w:tcPr>
                            <w:p w14:paraId="4CF1A4D5" w14:textId="77777777" w:rsidR="009763BE" w:rsidRPr="00800B86" w:rsidRDefault="009763B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D4D5AA4"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B9B288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1A6FCDD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E388D6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A96135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2906774C" w14:textId="77777777" w:rsidTr="006F05B9">
                          <w:trPr>
                            <w:trHeight w:val="321"/>
                          </w:trPr>
                          <w:tc>
                            <w:tcPr>
                              <w:tcW w:w="1843" w:type="dxa"/>
                              <w:tcBorders>
                                <w:top w:val="nil"/>
                                <w:left w:val="nil"/>
                                <w:bottom w:val="nil"/>
                                <w:right w:val="nil"/>
                              </w:tcBorders>
                              <w:shd w:val="clear" w:color="auto" w:fill="auto"/>
                              <w:noWrap/>
                              <w:vAlign w:val="center"/>
                              <w:hideMark/>
                            </w:tcPr>
                            <w:p w14:paraId="54215904"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AIN Vitamin mix</w:t>
                              </w:r>
                            </w:p>
                          </w:tc>
                          <w:tc>
                            <w:tcPr>
                              <w:tcW w:w="982" w:type="dxa"/>
                              <w:tcBorders>
                                <w:top w:val="nil"/>
                                <w:left w:val="nil"/>
                                <w:bottom w:val="nil"/>
                                <w:right w:val="nil"/>
                              </w:tcBorders>
                              <w:shd w:val="clear" w:color="auto" w:fill="auto"/>
                              <w:noWrap/>
                              <w:vAlign w:val="center"/>
                              <w:hideMark/>
                            </w:tcPr>
                            <w:p w14:paraId="1E60DF7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0568EEF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25A3FEF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1F798BB9"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14F1F5F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21753888"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r>
                        <w:tr w:rsidR="009763BE" w:rsidRPr="00E9328D" w14:paraId="19F6B475" w14:textId="77777777" w:rsidTr="006F05B9">
                          <w:trPr>
                            <w:trHeight w:val="321"/>
                          </w:trPr>
                          <w:tc>
                            <w:tcPr>
                              <w:tcW w:w="1843" w:type="dxa"/>
                              <w:tcBorders>
                                <w:top w:val="nil"/>
                                <w:left w:val="nil"/>
                                <w:bottom w:val="nil"/>
                                <w:right w:val="nil"/>
                              </w:tcBorders>
                              <w:shd w:val="clear" w:color="auto" w:fill="auto"/>
                              <w:noWrap/>
                              <w:vAlign w:val="center"/>
                              <w:hideMark/>
                            </w:tcPr>
                            <w:p w14:paraId="781B79CB"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V10037</w:t>
                              </w:r>
                            </w:p>
                          </w:tc>
                          <w:tc>
                            <w:tcPr>
                              <w:tcW w:w="982" w:type="dxa"/>
                              <w:tcBorders>
                                <w:top w:val="nil"/>
                                <w:left w:val="nil"/>
                                <w:bottom w:val="nil"/>
                                <w:right w:val="nil"/>
                              </w:tcBorders>
                              <w:shd w:val="clear" w:color="auto" w:fill="auto"/>
                              <w:noWrap/>
                              <w:vAlign w:val="center"/>
                              <w:hideMark/>
                            </w:tcPr>
                            <w:p w14:paraId="511C631F" w14:textId="77777777" w:rsidR="009763BE" w:rsidRPr="00800B86" w:rsidRDefault="009763B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913783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AF7118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3670E3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63999FC9"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1793BE4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57B93E62" w14:textId="77777777" w:rsidTr="006F05B9">
                          <w:trPr>
                            <w:trHeight w:val="321"/>
                          </w:trPr>
                          <w:tc>
                            <w:tcPr>
                              <w:tcW w:w="1843" w:type="dxa"/>
                              <w:tcBorders>
                                <w:top w:val="nil"/>
                                <w:left w:val="nil"/>
                                <w:bottom w:val="nil"/>
                                <w:right w:val="nil"/>
                              </w:tcBorders>
                              <w:shd w:val="clear" w:color="auto" w:fill="auto"/>
                              <w:noWrap/>
                              <w:vAlign w:val="center"/>
                              <w:hideMark/>
                            </w:tcPr>
                            <w:p w14:paraId="2875B51C"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Choline bitartrate</w:t>
                              </w:r>
                            </w:p>
                          </w:tc>
                          <w:tc>
                            <w:tcPr>
                              <w:tcW w:w="982" w:type="dxa"/>
                              <w:tcBorders>
                                <w:top w:val="nil"/>
                                <w:left w:val="nil"/>
                                <w:bottom w:val="nil"/>
                                <w:right w:val="nil"/>
                              </w:tcBorders>
                              <w:shd w:val="clear" w:color="auto" w:fill="auto"/>
                              <w:noWrap/>
                              <w:vAlign w:val="center"/>
                              <w:hideMark/>
                            </w:tcPr>
                            <w:p w14:paraId="46B1CD6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2E211D1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766CCAF"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4DC725AC"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6BFD17FD"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678E435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9763BE" w:rsidRPr="00E9328D" w14:paraId="05672081" w14:textId="77777777" w:rsidTr="006F05B9">
                          <w:trPr>
                            <w:trHeight w:val="321"/>
                          </w:trPr>
                          <w:tc>
                            <w:tcPr>
                              <w:tcW w:w="1843" w:type="dxa"/>
                              <w:tcBorders>
                                <w:top w:val="nil"/>
                                <w:left w:val="nil"/>
                                <w:bottom w:val="single" w:sz="4" w:space="0" w:color="auto"/>
                                <w:right w:val="nil"/>
                              </w:tcBorders>
                              <w:shd w:val="clear" w:color="auto" w:fill="auto"/>
                              <w:noWrap/>
                              <w:vAlign w:val="center"/>
                              <w:hideMark/>
                            </w:tcPr>
                            <w:p w14:paraId="789B2C23"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Total</w:t>
                              </w:r>
                            </w:p>
                          </w:tc>
                          <w:tc>
                            <w:tcPr>
                              <w:tcW w:w="982" w:type="dxa"/>
                              <w:tcBorders>
                                <w:top w:val="nil"/>
                                <w:left w:val="nil"/>
                                <w:bottom w:val="single" w:sz="4" w:space="0" w:color="auto"/>
                                <w:right w:val="nil"/>
                              </w:tcBorders>
                              <w:shd w:val="clear" w:color="auto" w:fill="auto"/>
                              <w:noWrap/>
                              <w:vAlign w:val="center"/>
                              <w:hideMark/>
                            </w:tcPr>
                            <w:p w14:paraId="73F9223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37A185CC"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3919.944</w:t>
                              </w:r>
                            </w:p>
                          </w:tc>
                          <w:tc>
                            <w:tcPr>
                              <w:tcW w:w="974" w:type="dxa"/>
                              <w:tcBorders>
                                <w:top w:val="nil"/>
                                <w:left w:val="nil"/>
                                <w:bottom w:val="single" w:sz="4" w:space="0" w:color="auto"/>
                                <w:right w:val="nil"/>
                              </w:tcBorders>
                              <w:shd w:val="clear" w:color="auto" w:fill="auto"/>
                              <w:noWrap/>
                              <w:vAlign w:val="center"/>
                              <w:hideMark/>
                            </w:tcPr>
                            <w:p w14:paraId="4A96AE69"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11ADE10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3880.844</w:t>
                              </w:r>
                            </w:p>
                          </w:tc>
                          <w:tc>
                            <w:tcPr>
                              <w:tcW w:w="974" w:type="dxa"/>
                              <w:tcBorders>
                                <w:top w:val="nil"/>
                                <w:left w:val="nil"/>
                                <w:bottom w:val="single" w:sz="4" w:space="0" w:color="auto"/>
                                <w:right w:val="nil"/>
                              </w:tcBorders>
                              <w:shd w:val="clear" w:color="auto" w:fill="auto"/>
                              <w:noWrap/>
                              <w:vAlign w:val="center"/>
                              <w:hideMark/>
                            </w:tcPr>
                            <w:p w14:paraId="569F0FE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2F30FD0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4036.744</w:t>
                              </w:r>
                            </w:p>
                          </w:tc>
                        </w:tr>
                        <w:tr w:rsidR="009763BE" w:rsidRPr="00E9328D" w14:paraId="53F7C3DD" w14:textId="77777777" w:rsidTr="006F05B9">
                          <w:trPr>
                            <w:trHeight w:val="480"/>
                          </w:trPr>
                          <w:tc>
                            <w:tcPr>
                              <w:tcW w:w="1843" w:type="dxa"/>
                              <w:tcBorders>
                                <w:top w:val="nil"/>
                                <w:left w:val="nil"/>
                                <w:bottom w:val="single" w:sz="4" w:space="0" w:color="auto"/>
                                <w:right w:val="nil"/>
                              </w:tcBorders>
                              <w:shd w:val="clear" w:color="auto" w:fill="auto"/>
                              <w:noWrap/>
                              <w:vAlign w:val="center"/>
                              <w:hideMark/>
                            </w:tcPr>
                            <w:p w14:paraId="6056A21E"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982" w:type="dxa"/>
                              <w:tcBorders>
                                <w:top w:val="nil"/>
                                <w:left w:val="nil"/>
                                <w:bottom w:val="single" w:sz="4" w:space="0" w:color="auto"/>
                                <w:right w:val="nil"/>
                              </w:tcBorders>
                              <w:shd w:val="clear" w:color="auto" w:fill="auto"/>
                              <w:noWrap/>
                              <w:vAlign w:val="center"/>
                              <w:hideMark/>
                            </w:tcPr>
                            <w:p w14:paraId="76964E02"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7F3B9F41"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2D597C9F"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5D0EAAEA"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16BFB3F8"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5367E638" w14:textId="77777777" w:rsidR="009763BE" w:rsidRPr="00800B86" w:rsidRDefault="009763B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r>
                        <w:tr w:rsidR="009763BE" w:rsidRPr="00E9328D" w14:paraId="6E39326C" w14:textId="77777777" w:rsidTr="006F05B9">
                          <w:trPr>
                            <w:trHeight w:val="321"/>
                          </w:trPr>
                          <w:tc>
                            <w:tcPr>
                              <w:tcW w:w="1843" w:type="dxa"/>
                              <w:tcBorders>
                                <w:top w:val="nil"/>
                                <w:left w:val="nil"/>
                                <w:bottom w:val="nil"/>
                                <w:right w:val="nil"/>
                              </w:tcBorders>
                              <w:shd w:val="clear" w:color="auto" w:fill="auto"/>
                              <w:noWrap/>
                              <w:vAlign w:val="center"/>
                              <w:hideMark/>
                            </w:tcPr>
                            <w:p w14:paraId="6321E719"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Protein </w:t>
                              </w:r>
                            </w:p>
                          </w:tc>
                          <w:tc>
                            <w:tcPr>
                              <w:tcW w:w="982" w:type="dxa"/>
                              <w:tcBorders>
                                <w:top w:val="nil"/>
                                <w:left w:val="nil"/>
                                <w:bottom w:val="nil"/>
                                <w:right w:val="nil"/>
                              </w:tcBorders>
                              <w:shd w:val="clear" w:color="auto" w:fill="auto"/>
                              <w:noWrap/>
                              <w:vAlign w:val="center"/>
                              <w:hideMark/>
                            </w:tcPr>
                            <w:p w14:paraId="26ABA6EA"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222F2A0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20.41</w:t>
                              </w:r>
                            </w:p>
                          </w:tc>
                          <w:tc>
                            <w:tcPr>
                              <w:tcW w:w="974" w:type="dxa"/>
                              <w:tcBorders>
                                <w:top w:val="nil"/>
                                <w:left w:val="nil"/>
                                <w:bottom w:val="nil"/>
                                <w:right w:val="nil"/>
                              </w:tcBorders>
                              <w:shd w:val="clear" w:color="auto" w:fill="auto"/>
                              <w:noWrap/>
                              <w:vAlign w:val="center"/>
                              <w:hideMark/>
                            </w:tcPr>
                            <w:p w14:paraId="066B881D"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66517DE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20.61</w:t>
                              </w:r>
                            </w:p>
                          </w:tc>
                          <w:tc>
                            <w:tcPr>
                              <w:tcW w:w="974" w:type="dxa"/>
                              <w:tcBorders>
                                <w:top w:val="nil"/>
                                <w:left w:val="nil"/>
                                <w:bottom w:val="nil"/>
                                <w:right w:val="nil"/>
                              </w:tcBorders>
                              <w:shd w:val="clear" w:color="auto" w:fill="auto"/>
                              <w:noWrap/>
                              <w:vAlign w:val="center"/>
                              <w:hideMark/>
                            </w:tcPr>
                            <w:p w14:paraId="5F57D7B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47FA73CC"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19.82</w:t>
                              </w:r>
                            </w:p>
                          </w:tc>
                        </w:tr>
                        <w:tr w:rsidR="009763BE" w:rsidRPr="00E9328D" w14:paraId="7C7A8630" w14:textId="77777777" w:rsidTr="006F05B9">
                          <w:trPr>
                            <w:trHeight w:val="321"/>
                          </w:trPr>
                          <w:tc>
                            <w:tcPr>
                              <w:tcW w:w="1843" w:type="dxa"/>
                              <w:tcBorders>
                                <w:top w:val="nil"/>
                                <w:left w:val="nil"/>
                                <w:bottom w:val="nil"/>
                                <w:right w:val="nil"/>
                              </w:tcBorders>
                              <w:shd w:val="clear" w:color="auto" w:fill="auto"/>
                              <w:noWrap/>
                              <w:vAlign w:val="center"/>
                              <w:hideMark/>
                            </w:tcPr>
                            <w:p w14:paraId="235046DB"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Carbohydrate </w:t>
                              </w:r>
                            </w:p>
                          </w:tc>
                          <w:tc>
                            <w:tcPr>
                              <w:tcW w:w="982" w:type="dxa"/>
                              <w:tcBorders>
                                <w:top w:val="nil"/>
                                <w:left w:val="nil"/>
                                <w:bottom w:val="nil"/>
                                <w:right w:val="nil"/>
                              </w:tcBorders>
                              <w:shd w:val="clear" w:color="auto" w:fill="auto"/>
                              <w:noWrap/>
                              <w:vAlign w:val="center"/>
                              <w:hideMark/>
                            </w:tcPr>
                            <w:p w14:paraId="59BB0F8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784EC0C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63.21</w:t>
                              </w:r>
                            </w:p>
                          </w:tc>
                          <w:tc>
                            <w:tcPr>
                              <w:tcW w:w="974" w:type="dxa"/>
                              <w:tcBorders>
                                <w:top w:val="nil"/>
                                <w:left w:val="nil"/>
                                <w:bottom w:val="nil"/>
                                <w:right w:val="nil"/>
                              </w:tcBorders>
                              <w:shd w:val="clear" w:color="auto" w:fill="auto"/>
                              <w:noWrap/>
                              <w:vAlign w:val="center"/>
                              <w:hideMark/>
                            </w:tcPr>
                            <w:p w14:paraId="00473265"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46650FE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62.84</w:t>
                              </w:r>
                            </w:p>
                          </w:tc>
                          <w:tc>
                            <w:tcPr>
                              <w:tcW w:w="974" w:type="dxa"/>
                              <w:tcBorders>
                                <w:top w:val="nil"/>
                                <w:left w:val="nil"/>
                                <w:bottom w:val="nil"/>
                                <w:right w:val="nil"/>
                              </w:tcBorders>
                              <w:shd w:val="clear" w:color="auto" w:fill="auto"/>
                              <w:noWrap/>
                              <w:vAlign w:val="center"/>
                              <w:hideMark/>
                            </w:tcPr>
                            <w:p w14:paraId="2E1FE823"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1919591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64.28</w:t>
                              </w:r>
                            </w:p>
                          </w:tc>
                        </w:tr>
                        <w:tr w:rsidR="009763BE" w:rsidRPr="00E9328D" w14:paraId="28AC8A93" w14:textId="77777777" w:rsidTr="006F05B9">
                          <w:trPr>
                            <w:trHeight w:val="321"/>
                          </w:trPr>
                          <w:tc>
                            <w:tcPr>
                              <w:tcW w:w="1843" w:type="dxa"/>
                              <w:tcBorders>
                                <w:top w:val="nil"/>
                                <w:left w:val="nil"/>
                                <w:bottom w:val="nil"/>
                                <w:right w:val="nil"/>
                              </w:tcBorders>
                              <w:shd w:val="clear" w:color="auto" w:fill="auto"/>
                              <w:noWrap/>
                              <w:vAlign w:val="center"/>
                              <w:hideMark/>
                            </w:tcPr>
                            <w:p w14:paraId="037AD54E"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Fat </w:t>
                              </w:r>
                            </w:p>
                          </w:tc>
                          <w:tc>
                            <w:tcPr>
                              <w:tcW w:w="982" w:type="dxa"/>
                              <w:tcBorders>
                                <w:top w:val="nil"/>
                                <w:left w:val="nil"/>
                                <w:bottom w:val="nil"/>
                                <w:right w:val="nil"/>
                              </w:tcBorders>
                              <w:shd w:val="clear" w:color="auto" w:fill="auto"/>
                              <w:noWrap/>
                              <w:vAlign w:val="center"/>
                              <w:hideMark/>
                            </w:tcPr>
                            <w:p w14:paraId="1A55BA2D"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65D40399"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16.07</w:t>
                              </w:r>
                            </w:p>
                          </w:tc>
                          <w:tc>
                            <w:tcPr>
                              <w:tcW w:w="974" w:type="dxa"/>
                              <w:tcBorders>
                                <w:top w:val="nil"/>
                                <w:left w:val="nil"/>
                                <w:bottom w:val="nil"/>
                                <w:right w:val="nil"/>
                              </w:tcBorders>
                              <w:shd w:val="clear" w:color="auto" w:fill="auto"/>
                              <w:noWrap/>
                              <w:vAlign w:val="center"/>
                              <w:hideMark/>
                            </w:tcPr>
                            <w:p w14:paraId="119AE7B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7EB816D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16.23</w:t>
                              </w:r>
                            </w:p>
                          </w:tc>
                          <w:tc>
                            <w:tcPr>
                              <w:tcW w:w="974" w:type="dxa"/>
                              <w:tcBorders>
                                <w:top w:val="nil"/>
                                <w:left w:val="nil"/>
                                <w:bottom w:val="nil"/>
                                <w:right w:val="nil"/>
                              </w:tcBorders>
                              <w:shd w:val="clear" w:color="auto" w:fill="auto"/>
                              <w:noWrap/>
                              <w:vAlign w:val="center"/>
                              <w:hideMark/>
                            </w:tcPr>
                            <w:p w14:paraId="7752361C"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27F2CCEE"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15.61</w:t>
                              </w:r>
                            </w:p>
                          </w:tc>
                        </w:tr>
                        <w:tr w:rsidR="009763BE" w:rsidRPr="00E9328D" w14:paraId="6D641ECA" w14:textId="77777777" w:rsidTr="006F05B9">
                          <w:trPr>
                            <w:trHeight w:val="321"/>
                          </w:trPr>
                          <w:tc>
                            <w:tcPr>
                              <w:tcW w:w="1843" w:type="dxa"/>
                              <w:tcBorders>
                                <w:top w:val="nil"/>
                                <w:left w:val="nil"/>
                                <w:bottom w:val="nil"/>
                                <w:right w:val="nil"/>
                              </w:tcBorders>
                              <w:shd w:val="clear" w:color="auto" w:fill="auto"/>
                              <w:noWrap/>
                              <w:vAlign w:val="center"/>
                              <w:hideMark/>
                            </w:tcPr>
                            <w:p w14:paraId="7E4CE125"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Total </w:t>
                              </w:r>
                            </w:p>
                          </w:tc>
                          <w:tc>
                            <w:tcPr>
                              <w:tcW w:w="982" w:type="dxa"/>
                              <w:tcBorders>
                                <w:top w:val="nil"/>
                                <w:left w:val="nil"/>
                                <w:bottom w:val="nil"/>
                                <w:right w:val="nil"/>
                              </w:tcBorders>
                              <w:shd w:val="clear" w:color="auto" w:fill="auto"/>
                              <w:noWrap/>
                              <w:vAlign w:val="center"/>
                              <w:hideMark/>
                            </w:tcPr>
                            <w:p w14:paraId="66664E09" w14:textId="77777777" w:rsidR="009763BE" w:rsidRPr="00800B86" w:rsidRDefault="009763B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DCCAA60"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2FB10F6D"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6A9877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20BEA2E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C7CDE2C"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99.70</w:t>
                              </w:r>
                            </w:p>
                          </w:tc>
                        </w:tr>
                        <w:tr w:rsidR="009763BE" w:rsidRPr="00E9328D" w14:paraId="584703A0" w14:textId="77777777" w:rsidTr="006F05B9">
                          <w:trPr>
                            <w:trHeight w:val="321"/>
                          </w:trPr>
                          <w:tc>
                            <w:tcPr>
                              <w:tcW w:w="1843" w:type="dxa"/>
                              <w:tcBorders>
                                <w:top w:val="nil"/>
                                <w:left w:val="nil"/>
                                <w:bottom w:val="nil"/>
                                <w:right w:val="nil"/>
                              </w:tcBorders>
                              <w:shd w:val="clear" w:color="auto" w:fill="auto"/>
                              <w:noWrap/>
                              <w:vAlign w:val="center"/>
                              <w:hideMark/>
                            </w:tcPr>
                            <w:p w14:paraId="34FE1F4C"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kcal/gm </w:t>
                              </w:r>
                            </w:p>
                          </w:tc>
                          <w:tc>
                            <w:tcPr>
                              <w:tcW w:w="982" w:type="dxa"/>
                              <w:tcBorders>
                                <w:top w:val="nil"/>
                                <w:left w:val="nil"/>
                                <w:bottom w:val="nil"/>
                                <w:right w:val="nil"/>
                              </w:tcBorders>
                              <w:shd w:val="clear" w:color="auto" w:fill="auto"/>
                              <w:noWrap/>
                              <w:vAlign w:val="center"/>
                              <w:hideMark/>
                            </w:tcPr>
                            <w:p w14:paraId="14038074" w14:textId="77777777" w:rsidR="009763BE" w:rsidRPr="00800B86" w:rsidRDefault="009763B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5638D72"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3.81</w:t>
                              </w:r>
                            </w:p>
                          </w:tc>
                          <w:tc>
                            <w:tcPr>
                              <w:tcW w:w="974" w:type="dxa"/>
                              <w:tcBorders>
                                <w:top w:val="nil"/>
                                <w:left w:val="nil"/>
                                <w:bottom w:val="nil"/>
                                <w:right w:val="nil"/>
                              </w:tcBorders>
                              <w:shd w:val="clear" w:color="auto" w:fill="auto"/>
                              <w:noWrap/>
                              <w:vAlign w:val="center"/>
                              <w:hideMark/>
                            </w:tcPr>
                            <w:p w14:paraId="37364E2B"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96195D9"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3.77</w:t>
                              </w:r>
                            </w:p>
                          </w:tc>
                          <w:tc>
                            <w:tcPr>
                              <w:tcW w:w="974" w:type="dxa"/>
                              <w:tcBorders>
                                <w:top w:val="nil"/>
                                <w:left w:val="nil"/>
                                <w:bottom w:val="nil"/>
                                <w:right w:val="nil"/>
                              </w:tcBorders>
                              <w:shd w:val="clear" w:color="auto" w:fill="auto"/>
                              <w:noWrap/>
                              <w:vAlign w:val="center"/>
                              <w:hideMark/>
                            </w:tcPr>
                            <w:p w14:paraId="6FBE7195"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8185377"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3.92</w:t>
                              </w:r>
                            </w:p>
                          </w:tc>
                        </w:tr>
                        <w:tr w:rsidR="009763BE" w:rsidRPr="00E9328D" w14:paraId="1F219C28" w14:textId="77777777" w:rsidTr="00800B86">
                          <w:trPr>
                            <w:trHeight w:val="321"/>
                          </w:trPr>
                          <w:tc>
                            <w:tcPr>
                              <w:tcW w:w="2825" w:type="dxa"/>
                              <w:gridSpan w:val="2"/>
                              <w:tcBorders>
                                <w:top w:val="nil"/>
                                <w:left w:val="nil"/>
                                <w:bottom w:val="single" w:sz="8" w:space="0" w:color="auto"/>
                                <w:right w:val="nil"/>
                              </w:tcBorders>
                              <w:shd w:val="clear" w:color="auto" w:fill="auto"/>
                              <w:noWrap/>
                              <w:vAlign w:val="center"/>
                              <w:hideMark/>
                            </w:tcPr>
                            <w:p w14:paraId="3762F3A8"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Resistant polysaccharide</w:t>
                              </w:r>
                            </w:p>
                          </w:tc>
                          <w:tc>
                            <w:tcPr>
                              <w:tcW w:w="1118" w:type="dxa"/>
                              <w:tcBorders>
                                <w:top w:val="nil"/>
                                <w:left w:val="nil"/>
                                <w:bottom w:val="single" w:sz="8" w:space="0" w:color="auto"/>
                                <w:right w:val="nil"/>
                              </w:tcBorders>
                              <w:shd w:val="clear" w:color="auto" w:fill="auto"/>
                              <w:noWrap/>
                              <w:vAlign w:val="center"/>
                              <w:hideMark/>
                            </w:tcPr>
                            <w:p w14:paraId="6A2A486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9.71</w:t>
                              </w:r>
                            </w:p>
                          </w:tc>
                          <w:tc>
                            <w:tcPr>
                              <w:tcW w:w="974" w:type="dxa"/>
                              <w:tcBorders>
                                <w:top w:val="nil"/>
                                <w:left w:val="nil"/>
                                <w:bottom w:val="single" w:sz="8" w:space="0" w:color="auto"/>
                                <w:right w:val="nil"/>
                              </w:tcBorders>
                              <w:shd w:val="clear" w:color="auto" w:fill="auto"/>
                              <w:noWrap/>
                              <w:vAlign w:val="center"/>
                              <w:hideMark/>
                            </w:tcPr>
                            <w:p w14:paraId="73285F1F"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6ED621F1"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9.69</w:t>
                              </w:r>
                            </w:p>
                          </w:tc>
                          <w:tc>
                            <w:tcPr>
                              <w:tcW w:w="974" w:type="dxa"/>
                              <w:tcBorders>
                                <w:top w:val="nil"/>
                                <w:left w:val="nil"/>
                                <w:bottom w:val="single" w:sz="8" w:space="0" w:color="auto"/>
                                <w:right w:val="nil"/>
                              </w:tcBorders>
                              <w:shd w:val="clear" w:color="auto" w:fill="auto"/>
                              <w:noWrap/>
                              <w:vAlign w:val="center"/>
                              <w:hideMark/>
                            </w:tcPr>
                            <w:p w14:paraId="27E11A28" w14:textId="77777777" w:rsidR="009763BE" w:rsidRPr="00800B86" w:rsidRDefault="009763B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01B530E6" w14:textId="77777777" w:rsidR="009763BE" w:rsidRPr="00800B86" w:rsidRDefault="009763B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9.71</w:t>
                              </w:r>
                            </w:p>
                          </w:tc>
                        </w:tr>
                      </w:tbl>
                      <w:p w14:paraId="677071A3" w14:textId="77777777" w:rsidR="009763BE" w:rsidRPr="006F05B9" w:rsidRDefault="009763BE" w:rsidP="00372577">
                        <w:pPr>
                          <w:rPr>
                            <w:rFonts w:ascii="Times New Roman" w:hAnsi="Times New Roman" w:cs="Times New Roman"/>
                            <w:sz w:val="18"/>
                            <w:szCs w:val="20"/>
                          </w:rPr>
                        </w:pPr>
                        <w:r w:rsidRPr="006F05B9">
                          <w:rPr>
                            <w:rFonts w:ascii="Times New Roman" w:hAnsi="Times New Roman" w:cs="Times New Roman"/>
                            <w:sz w:val="18"/>
                            <w:szCs w:val="20"/>
                          </w:rPr>
                          <w:t>Type Ⅱ RS (Corn): HI-MAIZE® 260 resistant starch, 1.3kcal/g, contain 60% dietary fiber.</w:t>
                        </w:r>
                      </w:p>
                      <w:p w14:paraId="5FC47984" w14:textId="77777777" w:rsidR="009763BE" w:rsidRPr="006F05B9" w:rsidRDefault="009763BE" w:rsidP="00372577">
                        <w:pPr>
                          <w:rPr>
                            <w:rFonts w:ascii="Times New Roman" w:hAnsi="Times New Roman" w:cs="Times New Roman"/>
                            <w:sz w:val="18"/>
                            <w:szCs w:val="20"/>
                          </w:rPr>
                        </w:pPr>
                        <w:r w:rsidRPr="006F05B9">
                          <w:rPr>
                            <w:rFonts w:ascii="Times New Roman" w:hAnsi="Times New Roman" w:cs="Times New Roman"/>
                            <w:sz w:val="18"/>
                            <w:szCs w:val="20"/>
                          </w:rPr>
                          <w:t xml:space="preserve">Inulin: </w:t>
                        </w:r>
                        <w:proofErr w:type="spellStart"/>
                        <w:r w:rsidRPr="006F05B9">
                          <w:rPr>
                            <w:rFonts w:ascii="Times New Roman" w:hAnsi="Times New Roman" w:cs="Times New Roman"/>
                            <w:sz w:val="18"/>
                            <w:szCs w:val="20"/>
                          </w:rPr>
                          <w:t>Orafti</w:t>
                        </w:r>
                        <w:proofErr w:type="spellEnd"/>
                        <w:r w:rsidRPr="006F05B9">
                          <w:rPr>
                            <w:rFonts w:ascii="Times New Roman" w:hAnsi="Times New Roman" w:cs="Times New Roman"/>
                            <w:sz w:val="18"/>
                            <w:szCs w:val="20"/>
                          </w:rPr>
                          <w:t>® HP, High performance Inulin powder for fat replacement at low processing temperatures, ~94.5% Insulin (Average DP &gt;=23, DP = 2–60), DP = Degree of Polymerization. 1.5kcal/g.</w:t>
                        </w:r>
                      </w:p>
                      <w:p w14:paraId="0F76AE19" w14:textId="77777777" w:rsidR="009763BE" w:rsidRPr="006F05B9" w:rsidRDefault="009763BE" w:rsidP="00372577">
                        <w:pPr>
                          <w:rPr>
                            <w:rFonts w:ascii="Times New Roman" w:hAnsi="Times New Roman" w:cs="Times New Roman"/>
                            <w:sz w:val="18"/>
                            <w:szCs w:val="20"/>
                          </w:rPr>
                        </w:pPr>
                        <w:r w:rsidRPr="006F05B9">
                          <w:rPr>
                            <w:rFonts w:ascii="Times New Roman" w:hAnsi="Times New Roman" w:cs="Times New Roman"/>
                            <w:sz w:val="18"/>
                            <w:szCs w:val="20"/>
                          </w:rPr>
                          <w:t>Mineral mix and vitamin mix are both AIN-93G.</w:t>
                        </w:r>
                      </w:p>
                    </w:txbxContent>
                  </v:textbox>
                  <w10:wrap type="square" anchorx="margin"/>
                </v:shape>
              </w:pict>
            </mc:Fallback>
          </mc:AlternateContent>
        </w:r>
      </w:ins>
    </w:p>
    <w:p w14:paraId="4CC98B43" w14:textId="77777777" w:rsidR="00372577" w:rsidRDefault="00372577" w:rsidP="00372577">
      <w:pPr>
        <w:rPr>
          <w:ins w:id="3914" w:author="戴 磊" w:date="2020-12-29T00:47:00Z"/>
          <w:rFonts w:ascii="Times New Roman" w:hAnsi="Times New Roman" w:cs="Times New Roman"/>
          <w:color w:val="2A2A2A"/>
          <w:szCs w:val="21"/>
          <w:shd w:val="clear" w:color="auto" w:fill="FFFFFF"/>
        </w:rPr>
      </w:pPr>
    </w:p>
    <w:p w14:paraId="6AF05790" w14:textId="77777777" w:rsidR="00372577" w:rsidRDefault="00372577" w:rsidP="00372577">
      <w:pPr>
        <w:rPr>
          <w:ins w:id="3915" w:author="戴 磊" w:date="2020-12-29T00:47:00Z"/>
          <w:rFonts w:ascii="Times New Roman" w:hAnsi="Times New Roman" w:cs="Times New Roman"/>
          <w:color w:val="2A2A2A"/>
          <w:szCs w:val="21"/>
          <w:shd w:val="clear" w:color="auto" w:fill="FFFFFF"/>
        </w:rPr>
      </w:pPr>
    </w:p>
    <w:p w14:paraId="215C216E" w14:textId="77777777" w:rsidR="00372577" w:rsidRDefault="00372577" w:rsidP="00372577">
      <w:pPr>
        <w:rPr>
          <w:ins w:id="3916" w:author="戴 磊" w:date="2020-12-29T00:47:00Z"/>
          <w:rFonts w:ascii="Times New Roman" w:hAnsi="Times New Roman" w:cs="Times New Roman"/>
          <w:color w:val="2A2A2A"/>
          <w:szCs w:val="21"/>
          <w:shd w:val="clear" w:color="auto" w:fill="FFFFFF"/>
        </w:rPr>
      </w:pPr>
    </w:p>
    <w:p w14:paraId="667B4503" w14:textId="77777777" w:rsidR="00372577" w:rsidRDefault="00372577" w:rsidP="00372577">
      <w:pPr>
        <w:rPr>
          <w:ins w:id="3917" w:author="戴 磊" w:date="2020-12-29T00:47:00Z"/>
          <w:rFonts w:ascii="Times New Roman" w:hAnsi="Times New Roman" w:cs="Times New Roman"/>
          <w:color w:val="2A2A2A"/>
          <w:szCs w:val="21"/>
          <w:shd w:val="clear" w:color="auto" w:fill="FFFFFF"/>
        </w:rPr>
      </w:pPr>
    </w:p>
    <w:p w14:paraId="22136BF1" w14:textId="77777777" w:rsidR="00372577" w:rsidRDefault="00372577" w:rsidP="00372577">
      <w:pPr>
        <w:rPr>
          <w:ins w:id="3918" w:author="戴 磊" w:date="2020-12-29T00:47:00Z"/>
          <w:rFonts w:ascii="Times New Roman" w:hAnsi="Times New Roman" w:cs="Times New Roman"/>
          <w:color w:val="2A2A2A"/>
          <w:szCs w:val="21"/>
          <w:shd w:val="clear" w:color="auto" w:fill="FFFFFF"/>
        </w:rPr>
      </w:pPr>
      <w:ins w:id="3919" w:author="戴 磊" w:date="2020-12-29T00:47:00Z">
        <w:r w:rsidRPr="00681A62">
          <w:rPr>
            <w:rFonts w:ascii="Times New Roman" w:hAnsi="Times New Roman" w:cs="Times New Roman"/>
            <w:noProof/>
            <w:color w:val="2A2A2A"/>
            <w:szCs w:val="21"/>
            <w:shd w:val="clear" w:color="auto" w:fill="FFFFFF"/>
          </w:rPr>
          <w:lastRenderedPageBreak/>
          <mc:AlternateContent>
            <mc:Choice Requires="wps">
              <w:drawing>
                <wp:anchor distT="45720" distB="45720" distL="114300" distR="114300" simplePos="0" relativeHeight="251692032" behindDoc="0" locked="0" layoutInCell="1" allowOverlap="1" wp14:anchorId="131F524B" wp14:editId="33A4B5ED">
                  <wp:simplePos x="0" y="0"/>
                  <wp:positionH relativeFrom="margin">
                    <wp:align>left</wp:align>
                  </wp:positionH>
                  <wp:positionV relativeFrom="paragraph">
                    <wp:posOffset>66675</wp:posOffset>
                  </wp:positionV>
                  <wp:extent cx="5262245" cy="7920355"/>
                  <wp:effectExtent l="0" t="0" r="0" b="4445"/>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245" cy="7920355"/>
                          </a:xfrm>
                          <a:prstGeom prst="rect">
                            <a:avLst/>
                          </a:prstGeom>
                          <a:solidFill>
                            <a:srgbClr val="FFFFFF"/>
                          </a:solidFill>
                          <a:ln w="9525">
                            <a:noFill/>
                            <a:miter lim="800000"/>
                            <a:headEnd/>
                            <a:tailEnd/>
                          </a:ln>
                        </wps:spPr>
                        <wps:txbx>
                          <w:txbxContent>
                            <w:p w14:paraId="77447541" w14:textId="77777777" w:rsidR="009763BE" w:rsidRDefault="009763BE" w:rsidP="00372577">
                              <w:r>
                                <w:t>Table S2 Reported bacterial SCFA metabolizers.</w:t>
                              </w:r>
                            </w:p>
                            <w:tbl>
                              <w:tblPr>
                                <w:tblW w:w="8024" w:type="dxa"/>
                                <w:tblLook w:val="04A0" w:firstRow="1" w:lastRow="0" w:firstColumn="1" w:lastColumn="0" w:noHBand="0" w:noVBand="1"/>
                              </w:tblPr>
                              <w:tblGrid>
                                <w:gridCol w:w="2835"/>
                                <w:gridCol w:w="2268"/>
                                <w:gridCol w:w="1701"/>
                                <w:gridCol w:w="1220"/>
                              </w:tblGrid>
                              <w:tr w:rsidR="009763BE" w:rsidRPr="00AA270D" w14:paraId="530A9458" w14:textId="77777777" w:rsidTr="00AA270D">
                                <w:trPr>
                                  <w:trHeight w:val="396"/>
                                </w:trPr>
                                <w:tc>
                                  <w:tcPr>
                                    <w:tcW w:w="2835" w:type="dxa"/>
                                    <w:tcBorders>
                                      <w:top w:val="single" w:sz="8" w:space="0" w:color="auto"/>
                                      <w:left w:val="nil"/>
                                      <w:bottom w:val="single" w:sz="4" w:space="0" w:color="auto"/>
                                      <w:right w:val="nil"/>
                                    </w:tcBorders>
                                    <w:shd w:val="clear" w:color="auto" w:fill="auto"/>
                                    <w:noWrap/>
                                    <w:vAlign w:val="center"/>
                                    <w:hideMark/>
                                  </w:tcPr>
                                  <w:p w14:paraId="185334A1" w14:textId="77777777" w:rsidR="009763BE" w:rsidRPr="00AA270D" w:rsidRDefault="009763BE" w:rsidP="00AA270D">
                                    <w:pPr>
                                      <w:widowControl/>
                                      <w:jc w:val="left"/>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Bacterial species/group</w:t>
                                    </w:r>
                                  </w:p>
                                </w:tc>
                                <w:tc>
                                  <w:tcPr>
                                    <w:tcW w:w="2268" w:type="dxa"/>
                                    <w:tcBorders>
                                      <w:top w:val="single" w:sz="8" w:space="0" w:color="auto"/>
                                      <w:left w:val="nil"/>
                                      <w:bottom w:val="single" w:sz="4" w:space="0" w:color="auto"/>
                                      <w:right w:val="nil"/>
                                    </w:tcBorders>
                                    <w:shd w:val="clear" w:color="auto" w:fill="auto"/>
                                    <w:noWrap/>
                                    <w:vAlign w:val="center"/>
                                    <w:hideMark/>
                                  </w:tcPr>
                                  <w:p w14:paraId="4B16BB43" w14:textId="77777777" w:rsidR="009763BE" w:rsidRPr="00AA270D" w:rsidRDefault="009763BE" w:rsidP="00AA270D">
                                    <w:pPr>
                                      <w:widowControl/>
                                      <w:jc w:val="left"/>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Metabolism</w:t>
                                    </w:r>
                                  </w:p>
                                </w:tc>
                                <w:tc>
                                  <w:tcPr>
                                    <w:tcW w:w="1701" w:type="dxa"/>
                                    <w:tcBorders>
                                      <w:top w:val="single" w:sz="8" w:space="0" w:color="auto"/>
                                      <w:left w:val="nil"/>
                                      <w:bottom w:val="single" w:sz="4" w:space="0" w:color="auto"/>
                                      <w:right w:val="nil"/>
                                    </w:tcBorders>
                                    <w:shd w:val="clear" w:color="auto" w:fill="auto"/>
                                    <w:noWrap/>
                                    <w:vAlign w:val="center"/>
                                    <w:hideMark/>
                                  </w:tcPr>
                                  <w:p w14:paraId="421ACAB6" w14:textId="77777777" w:rsidR="009763BE" w:rsidRPr="00AA270D" w:rsidRDefault="009763BE" w:rsidP="00AA270D">
                                    <w:pPr>
                                      <w:widowControl/>
                                      <w:jc w:val="center"/>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Model</w:t>
                                    </w:r>
                                  </w:p>
                                </w:tc>
                                <w:tc>
                                  <w:tcPr>
                                    <w:tcW w:w="1220" w:type="dxa"/>
                                    <w:tcBorders>
                                      <w:top w:val="single" w:sz="8" w:space="0" w:color="auto"/>
                                      <w:left w:val="nil"/>
                                      <w:bottom w:val="single" w:sz="4" w:space="0" w:color="auto"/>
                                      <w:right w:val="nil"/>
                                    </w:tcBorders>
                                    <w:shd w:val="clear" w:color="auto" w:fill="auto"/>
                                    <w:noWrap/>
                                    <w:vAlign w:val="center"/>
                                    <w:hideMark/>
                                  </w:tcPr>
                                  <w:p w14:paraId="18DF8C00" w14:textId="77777777" w:rsidR="009763BE" w:rsidRPr="00AA270D" w:rsidRDefault="009763BE" w:rsidP="00AA270D">
                                    <w:pPr>
                                      <w:widowControl/>
                                      <w:jc w:val="center"/>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Reference</w:t>
                                    </w:r>
                                  </w:p>
                                </w:tc>
                              </w:tr>
                              <w:tr w:rsidR="009763BE" w:rsidRPr="00AA270D" w14:paraId="60635DDE" w14:textId="77777777" w:rsidTr="00AA270D">
                                <w:trPr>
                                  <w:trHeight w:val="276"/>
                                </w:trPr>
                                <w:tc>
                                  <w:tcPr>
                                    <w:tcW w:w="2835" w:type="dxa"/>
                                    <w:tcBorders>
                                      <w:top w:val="nil"/>
                                      <w:left w:val="nil"/>
                                      <w:bottom w:val="nil"/>
                                      <w:right w:val="nil"/>
                                    </w:tcBorders>
                                    <w:shd w:val="clear" w:color="auto" w:fill="auto"/>
                                    <w:noWrap/>
                                    <w:vAlign w:val="center"/>
                                    <w:hideMark/>
                                  </w:tcPr>
                                  <w:p w14:paraId="57E9E496"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 xml:space="preserve">Eubacterium </w:t>
                                    </w:r>
                                    <w:proofErr w:type="spellStart"/>
                                    <w:r w:rsidRPr="00AA270D">
                                      <w:rPr>
                                        <w:rFonts w:ascii="Times New Roman" w:eastAsia="DengXian" w:hAnsi="Times New Roman" w:cs="Times New Roman"/>
                                        <w:i/>
                                        <w:iCs/>
                                        <w:color w:val="000000"/>
                                        <w:kern w:val="0"/>
                                        <w:sz w:val="18"/>
                                        <w:szCs w:val="18"/>
                                      </w:rPr>
                                      <w:t>rectale</w:t>
                                    </w:r>
                                    <w:proofErr w:type="spellEnd"/>
                                  </w:p>
                                </w:tc>
                                <w:tc>
                                  <w:tcPr>
                                    <w:tcW w:w="2268" w:type="dxa"/>
                                    <w:tcBorders>
                                      <w:top w:val="nil"/>
                                      <w:left w:val="nil"/>
                                      <w:bottom w:val="nil"/>
                                      <w:right w:val="nil"/>
                                    </w:tcBorders>
                                    <w:shd w:val="clear" w:color="auto" w:fill="auto"/>
                                    <w:noWrap/>
                                    <w:vAlign w:val="center"/>
                                    <w:hideMark/>
                                  </w:tcPr>
                                  <w:p w14:paraId="42F3288E"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0567B62B"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76C43648"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[3]</w:t>
                                    </w:r>
                                  </w:p>
                                </w:tc>
                              </w:tr>
                              <w:tr w:rsidR="009763BE" w:rsidRPr="00AA270D" w14:paraId="534362A5" w14:textId="77777777" w:rsidTr="00AA270D">
                                <w:trPr>
                                  <w:trHeight w:val="276"/>
                                </w:trPr>
                                <w:tc>
                                  <w:tcPr>
                                    <w:tcW w:w="2835" w:type="dxa"/>
                                    <w:tcBorders>
                                      <w:top w:val="nil"/>
                                      <w:left w:val="nil"/>
                                      <w:bottom w:val="nil"/>
                                      <w:right w:val="nil"/>
                                    </w:tcBorders>
                                    <w:shd w:val="clear" w:color="auto" w:fill="auto"/>
                                    <w:vAlign w:val="center"/>
                                    <w:hideMark/>
                                  </w:tcPr>
                                  <w:p w14:paraId="5F14F546"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Faecalibacterium</w:t>
                                    </w:r>
                                    <w:proofErr w:type="spellEnd"/>
                                    <w:r w:rsidRPr="00AA270D">
                                      <w:rPr>
                                        <w:rFonts w:ascii="Times New Roman" w:eastAsia="DengXian" w:hAnsi="Times New Roman" w:cs="Times New Roman"/>
                                        <w:i/>
                                        <w:iCs/>
                                        <w:color w:val="000000"/>
                                        <w:kern w:val="0"/>
                                        <w:sz w:val="18"/>
                                        <w:szCs w:val="18"/>
                                      </w:rPr>
                                      <w:t xml:space="preserve"> </w:t>
                                    </w:r>
                                    <w:proofErr w:type="spellStart"/>
                                    <w:r w:rsidRPr="00AA270D">
                                      <w:rPr>
                                        <w:rFonts w:ascii="Times New Roman" w:eastAsia="DengXian" w:hAnsi="Times New Roman" w:cs="Times New Roman"/>
                                        <w:i/>
                                        <w:iCs/>
                                        <w:color w:val="000000"/>
                                        <w:kern w:val="0"/>
                                        <w:sz w:val="18"/>
                                        <w:szCs w:val="18"/>
                                      </w:rPr>
                                      <w:t>prausnitzii</w:t>
                                    </w:r>
                                    <w:proofErr w:type="spellEnd"/>
                                  </w:p>
                                </w:tc>
                                <w:tc>
                                  <w:tcPr>
                                    <w:tcW w:w="2268" w:type="dxa"/>
                                    <w:tcBorders>
                                      <w:top w:val="nil"/>
                                      <w:left w:val="nil"/>
                                      <w:bottom w:val="nil"/>
                                      <w:right w:val="nil"/>
                                    </w:tcBorders>
                                    <w:shd w:val="clear" w:color="auto" w:fill="auto"/>
                                    <w:noWrap/>
                                    <w:vAlign w:val="center"/>
                                    <w:hideMark/>
                                  </w:tcPr>
                                  <w:p w14:paraId="42126049"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5604B2E6"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0D500E5B"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[3]</w:t>
                                    </w:r>
                                  </w:p>
                                </w:tc>
                              </w:tr>
                              <w:tr w:rsidR="009763BE" w:rsidRPr="00AA270D" w14:paraId="2FDF8C30" w14:textId="77777777" w:rsidTr="00AA270D">
                                <w:trPr>
                                  <w:trHeight w:val="276"/>
                                </w:trPr>
                                <w:tc>
                                  <w:tcPr>
                                    <w:tcW w:w="2835" w:type="dxa"/>
                                    <w:tcBorders>
                                      <w:top w:val="nil"/>
                                      <w:left w:val="nil"/>
                                      <w:bottom w:val="nil"/>
                                      <w:right w:val="nil"/>
                                    </w:tcBorders>
                                    <w:shd w:val="clear" w:color="auto" w:fill="auto"/>
                                    <w:noWrap/>
                                    <w:vAlign w:val="center"/>
                                    <w:hideMark/>
                                  </w:tcPr>
                                  <w:p w14:paraId="5B2C2683"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 xml:space="preserve">Parabacteroides </w:t>
                                    </w:r>
                                    <w:proofErr w:type="spellStart"/>
                                    <w:r w:rsidRPr="00AA270D">
                                      <w:rPr>
                                        <w:rFonts w:ascii="Times New Roman" w:eastAsia="DengXian" w:hAnsi="Times New Roman" w:cs="Times New Roman"/>
                                        <w:i/>
                                        <w:iCs/>
                                        <w:color w:val="000000"/>
                                        <w:kern w:val="0"/>
                                        <w:sz w:val="18"/>
                                        <w:szCs w:val="18"/>
                                      </w:rPr>
                                      <w:t>goldsteinii</w:t>
                                    </w:r>
                                    <w:proofErr w:type="spellEnd"/>
                                  </w:p>
                                </w:tc>
                                <w:tc>
                                  <w:tcPr>
                                    <w:tcW w:w="2268" w:type="dxa"/>
                                    <w:tcBorders>
                                      <w:top w:val="nil"/>
                                      <w:left w:val="nil"/>
                                      <w:bottom w:val="nil"/>
                                      <w:right w:val="nil"/>
                                    </w:tcBorders>
                                    <w:shd w:val="clear" w:color="auto" w:fill="auto"/>
                                    <w:noWrap/>
                                    <w:vAlign w:val="center"/>
                                    <w:hideMark/>
                                  </w:tcPr>
                                  <w:p w14:paraId="47CE4FDF" w14:textId="77777777" w:rsidR="009763BE" w:rsidRPr="00AA270D" w:rsidRDefault="009763BE" w:rsidP="00AA270D">
                                    <w:pPr>
                                      <w:widowControl/>
                                      <w:ind w:leftChars="-167" w:left="-351" w:firstLineChars="195" w:firstLine="351"/>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 succinate</w:t>
                                    </w:r>
                                  </w:p>
                                </w:tc>
                                <w:tc>
                                  <w:tcPr>
                                    <w:tcW w:w="1701" w:type="dxa"/>
                                    <w:tcBorders>
                                      <w:top w:val="nil"/>
                                      <w:left w:val="nil"/>
                                      <w:bottom w:val="nil"/>
                                      <w:right w:val="nil"/>
                                    </w:tcBorders>
                                    <w:shd w:val="clear" w:color="auto" w:fill="auto"/>
                                    <w:noWrap/>
                                    <w:vAlign w:val="center"/>
                                    <w:hideMark/>
                                  </w:tcPr>
                                  <w:p w14:paraId="50DB0783"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7DBBFCD6"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[7]</w:t>
                                    </w:r>
                                  </w:p>
                                </w:tc>
                              </w:tr>
                              <w:tr w:rsidR="009763BE" w:rsidRPr="00AA270D" w14:paraId="3A7383D4" w14:textId="77777777" w:rsidTr="00AA270D">
                                <w:trPr>
                                  <w:trHeight w:val="276"/>
                                </w:trPr>
                                <w:tc>
                                  <w:tcPr>
                                    <w:tcW w:w="2835" w:type="dxa"/>
                                    <w:tcBorders>
                                      <w:top w:val="nil"/>
                                      <w:left w:val="nil"/>
                                      <w:bottom w:val="nil"/>
                                      <w:right w:val="nil"/>
                                    </w:tcBorders>
                                    <w:shd w:val="clear" w:color="auto" w:fill="auto"/>
                                    <w:noWrap/>
                                    <w:vAlign w:val="center"/>
                                    <w:hideMark/>
                                  </w:tcPr>
                                  <w:p w14:paraId="2E11DD63"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Lachnospiraceae</w:t>
                                    </w:r>
                                    <w:proofErr w:type="spellEnd"/>
                                    <w:r w:rsidRPr="00AA270D">
                                      <w:rPr>
                                        <w:rFonts w:ascii="Times New Roman" w:eastAsia="DengXian" w:hAnsi="Times New Roman" w:cs="Times New Roman"/>
                                        <w:i/>
                                        <w:iCs/>
                                        <w:color w:val="000000"/>
                                        <w:kern w:val="0"/>
                                        <w:sz w:val="18"/>
                                        <w:szCs w:val="18"/>
                                      </w:rPr>
                                      <w:t xml:space="preserve"> bacterium 28-4</w:t>
                                    </w:r>
                                  </w:p>
                                </w:tc>
                                <w:tc>
                                  <w:tcPr>
                                    <w:tcW w:w="2268" w:type="dxa"/>
                                    <w:tcBorders>
                                      <w:top w:val="nil"/>
                                      <w:left w:val="nil"/>
                                      <w:bottom w:val="nil"/>
                                      <w:right w:val="nil"/>
                                    </w:tcBorders>
                                    <w:shd w:val="clear" w:color="auto" w:fill="auto"/>
                                    <w:noWrap/>
                                    <w:vAlign w:val="center"/>
                                    <w:hideMark/>
                                  </w:tcPr>
                                  <w:p w14:paraId="7E66F188"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4E4CF50D"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proofErr w:type="spellStart"/>
                                    <w:r w:rsidRPr="00AA270D">
                                      <w:rPr>
                                        <w:rFonts w:ascii="Times New Roman" w:eastAsia="DengXian" w:hAnsi="Times New Roman" w:cs="Times New Roman"/>
                                        <w:color w:val="000000"/>
                                        <w:kern w:val="0"/>
                                        <w:sz w:val="18"/>
                                        <w:szCs w:val="18"/>
                                      </w:rPr>
                                      <w:t>Mosue</w:t>
                                    </w:r>
                                    <w:proofErr w:type="spellEnd"/>
                                  </w:p>
                                </w:tc>
                                <w:tc>
                                  <w:tcPr>
                                    <w:tcW w:w="1220" w:type="dxa"/>
                                    <w:tcBorders>
                                      <w:top w:val="nil"/>
                                      <w:left w:val="nil"/>
                                      <w:bottom w:val="nil"/>
                                      <w:right w:val="nil"/>
                                    </w:tcBorders>
                                    <w:shd w:val="clear" w:color="auto" w:fill="auto"/>
                                    <w:noWrap/>
                                    <w:vAlign w:val="center"/>
                                    <w:hideMark/>
                                  </w:tcPr>
                                  <w:p w14:paraId="7961DD4B"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[8]</w:t>
                                    </w:r>
                                  </w:p>
                                </w:tc>
                              </w:tr>
                              <w:tr w:rsidR="009763BE" w:rsidRPr="00AA270D" w14:paraId="5CCA6F78" w14:textId="77777777" w:rsidTr="00AA270D">
                                <w:trPr>
                                  <w:trHeight w:val="276"/>
                                </w:trPr>
                                <w:tc>
                                  <w:tcPr>
                                    <w:tcW w:w="2835" w:type="dxa"/>
                                    <w:tcBorders>
                                      <w:top w:val="nil"/>
                                      <w:left w:val="nil"/>
                                      <w:bottom w:val="nil"/>
                                      <w:right w:val="nil"/>
                                    </w:tcBorders>
                                    <w:shd w:val="clear" w:color="auto" w:fill="auto"/>
                                    <w:noWrap/>
                                    <w:vAlign w:val="center"/>
                                    <w:hideMark/>
                                  </w:tcPr>
                                  <w:p w14:paraId="7C951FF9"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Lachnospiraceae</w:t>
                                    </w:r>
                                    <w:proofErr w:type="spellEnd"/>
                                  </w:p>
                                </w:tc>
                                <w:tc>
                                  <w:tcPr>
                                    <w:tcW w:w="2268" w:type="dxa"/>
                                    <w:tcBorders>
                                      <w:top w:val="nil"/>
                                      <w:left w:val="nil"/>
                                      <w:bottom w:val="nil"/>
                                      <w:right w:val="nil"/>
                                    </w:tcBorders>
                                    <w:shd w:val="clear" w:color="auto" w:fill="auto"/>
                                    <w:noWrap/>
                                    <w:vAlign w:val="center"/>
                                    <w:hideMark/>
                                  </w:tcPr>
                                  <w:p w14:paraId="7FF889FD" w14:textId="77777777" w:rsidR="009763BE" w:rsidRPr="00AA270D" w:rsidRDefault="009763BE" w:rsidP="00AA270D">
                                    <w:pPr>
                                      <w:widowControl/>
                                      <w:jc w:val="left"/>
                                      <w:rPr>
                                        <w:rFonts w:ascii="Times New Roman" w:eastAsia="DengXian" w:hAnsi="Times New Roman" w:cs="Times New Roman"/>
                                        <w:color w:val="000000"/>
                                        <w:kern w:val="0"/>
                                        <w:sz w:val="18"/>
                                        <w:szCs w:val="18"/>
                                      </w:rPr>
                                    </w:pPr>
                                    <w:proofErr w:type="spellStart"/>
                                    <w:proofErr w:type="gramStart"/>
                                    <w:r w:rsidRPr="00AA270D">
                                      <w:rPr>
                                        <w:rFonts w:ascii="Times New Roman" w:eastAsia="DengXian" w:hAnsi="Times New Roman" w:cs="Times New Roman"/>
                                        <w:color w:val="000000"/>
                                        <w:kern w:val="0"/>
                                        <w:sz w:val="18"/>
                                        <w:szCs w:val="18"/>
                                      </w:rPr>
                                      <w:t>acetate,propionate</w:t>
                                    </w:r>
                                    <w:proofErr w:type="gramEnd"/>
                                    <w:r w:rsidRPr="00AA270D">
                                      <w:rPr>
                                        <w:rFonts w:ascii="Times New Roman" w:eastAsia="DengXian" w:hAnsi="Times New Roman" w:cs="Times New Roman"/>
                                        <w:color w:val="000000"/>
                                        <w:kern w:val="0"/>
                                        <w:sz w:val="18"/>
                                        <w:szCs w:val="18"/>
                                      </w:rPr>
                                      <w:t>,butyrate</w:t>
                                    </w:r>
                                    <w:proofErr w:type="spellEnd"/>
                                  </w:p>
                                </w:tc>
                                <w:tc>
                                  <w:tcPr>
                                    <w:tcW w:w="1701" w:type="dxa"/>
                                    <w:tcBorders>
                                      <w:top w:val="nil"/>
                                      <w:left w:val="nil"/>
                                      <w:bottom w:val="nil"/>
                                      <w:right w:val="nil"/>
                                    </w:tcBorders>
                                    <w:shd w:val="clear" w:color="auto" w:fill="auto"/>
                                    <w:noWrap/>
                                    <w:vAlign w:val="center"/>
                                    <w:hideMark/>
                                  </w:tcPr>
                                  <w:p w14:paraId="7CD2BCE5"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3BA5A57D"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[9,12]</w:t>
                                    </w:r>
                                  </w:p>
                                </w:tc>
                              </w:tr>
                              <w:tr w:rsidR="009763BE" w:rsidRPr="00AA270D" w14:paraId="0581CAB3" w14:textId="77777777" w:rsidTr="00AA270D">
                                <w:trPr>
                                  <w:trHeight w:val="276"/>
                                </w:trPr>
                                <w:tc>
                                  <w:tcPr>
                                    <w:tcW w:w="2835" w:type="dxa"/>
                                    <w:tcBorders>
                                      <w:top w:val="nil"/>
                                      <w:left w:val="nil"/>
                                      <w:bottom w:val="nil"/>
                                      <w:right w:val="nil"/>
                                    </w:tcBorders>
                                    <w:shd w:val="clear" w:color="auto" w:fill="auto"/>
                                    <w:noWrap/>
                                    <w:vAlign w:val="center"/>
                                    <w:hideMark/>
                                  </w:tcPr>
                                  <w:p w14:paraId="5D233E3C"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Ruminococcaceae</w:t>
                                    </w:r>
                                    <w:proofErr w:type="spellEnd"/>
                                  </w:p>
                                </w:tc>
                                <w:tc>
                                  <w:tcPr>
                                    <w:tcW w:w="2268" w:type="dxa"/>
                                    <w:tcBorders>
                                      <w:top w:val="nil"/>
                                      <w:left w:val="nil"/>
                                      <w:bottom w:val="nil"/>
                                      <w:right w:val="nil"/>
                                    </w:tcBorders>
                                    <w:shd w:val="clear" w:color="auto" w:fill="auto"/>
                                    <w:noWrap/>
                                    <w:vAlign w:val="center"/>
                                    <w:hideMark/>
                                  </w:tcPr>
                                  <w:p w14:paraId="2C17765D" w14:textId="77777777" w:rsidR="009763BE" w:rsidRPr="00AA270D" w:rsidRDefault="009763BE" w:rsidP="00AA270D">
                                    <w:pPr>
                                      <w:widowControl/>
                                      <w:jc w:val="left"/>
                                      <w:rPr>
                                        <w:rFonts w:ascii="Times New Roman" w:eastAsia="DengXian" w:hAnsi="Times New Roman" w:cs="Times New Roman"/>
                                        <w:color w:val="000000"/>
                                        <w:kern w:val="0"/>
                                        <w:sz w:val="18"/>
                                        <w:szCs w:val="18"/>
                                      </w:rPr>
                                    </w:pPr>
                                    <w:proofErr w:type="spellStart"/>
                                    <w:proofErr w:type="gramStart"/>
                                    <w:r w:rsidRPr="00AA270D">
                                      <w:rPr>
                                        <w:rFonts w:ascii="Times New Roman" w:eastAsia="DengXian" w:hAnsi="Times New Roman" w:cs="Times New Roman"/>
                                        <w:color w:val="000000"/>
                                        <w:kern w:val="0"/>
                                        <w:sz w:val="18"/>
                                        <w:szCs w:val="18"/>
                                      </w:rPr>
                                      <w:t>acetate,propionate</w:t>
                                    </w:r>
                                    <w:proofErr w:type="gramEnd"/>
                                    <w:r w:rsidRPr="00AA270D">
                                      <w:rPr>
                                        <w:rFonts w:ascii="Times New Roman" w:eastAsia="DengXian" w:hAnsi="Times New Roman" w:cs="Times New Roman"/>
                                        <w:color w:val="000000"/>
                                        <w:kern w:val="0"/>
                                        <w:sz w:val="18"/>
                                        <w:szCs w:val="18"/>
                                      </w:rPr>
                                      <w:t>,butyrate</w:t>
                                    </w:r>
                                    <w:proofErr w:type="spellEnd"/>
                                  </w:p>
                                </w:tc>
                                <w:tc>
                                  <w:tcPr>
                                    <w:tcW w:w="1701" w:type="dxa"/>
                                    <w:tcBorders>
                                      <w:top w:val="nil"/>
                                      <w:left w:val="nil"/>
                                      <w:bottom w:val="nil"/>
                                      <w:right w:val="nil"/>
                                    </w:tcBorders>
                                    <w:shd w:val="clear" w:color="auto" w:fill="auto"/>
                                    <w:noWrap/>
                                    <w:vAlign w:val="center"/>
                                    <w:hideMark/>
                                  </w:tcPr>
                                  <w:p w14:paraId="1B249D36"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66AFE8C5"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w:t>
                                    </w:r>
                                  </w:p>
                                </w:tc>
                              </w:tr>
                              <w:tr w:rsidR="009763BE" w:rsidRPr="00AA270D" w14:paraId="12296939" w14:textId="77777777" w:rsidTr="00AA270D">
                                <w:trPr>
                                  <w:trHeight w:val="276"/>
                                </w:trPr>
                                <w:tc>
                                  <w:tcPr>
                                    <w:tcW w:w="2835" w:type="dxa"/>
                                    <w:tcBorders>
                                      <w:top w:val="nil"/>
                                      <w:left w:val="nil"/>
                                      <w:bottom w:val="nil"/>
                                      <w:right w:val="nil"/>
                                    </w:tcBorders>
                                    <w:shd w:val="clear" w:color="auto" w:fill="auto"/>
                                    <w:noWrap/>
                                    <w:vAlign w:val="center"/>
                                    <w:hideMark/>
                                  </w:tcPr>
                                  <w:p w14:paraId="5F49F58A"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Clostridiaceae</w:t>
                                    </w:r>
                                    <w:proofErr w:type="spellEnd"/>
                                  </w:p>
                                </w:tc>
                                <w:tc>
                                  <w:tcPr>
                                    <w:tcW w:w="2268" w:type="dxa"/>
                                    <w:tcBorders>
                                      <w:top w:val="nil"/>
                                      <w:left w:val="nil"/>
                                      <w:bottom w:val="nil"/>
                                      <w:right w:val="nil"/>
                                    </w:tcBorders>
                                    <w:shd w:val="clear" w:color="auto" w:fill="auto"/>
                                    <w:noWrap/>
                                    <w:vAlign w:val="center"/>
                                    <w:hideMark/>
                                  </w:tcPr>
                                  <w:p w14:paraId="335D9809" w14:textId="77777777" w:rsidR="009763BE" w:rsidRPr="00AA270D" w:rsidRDefault="009763BE" w:rsidP="00AA270D">
                                    <w:pPr>
                                      <w:widowControl/>
                                      <w:jc w:val="left"/>
                                      <w:rPr>
                                        <w:rFonts w:ascii="Times New Roman" w:eastAsia="DengXian" w:hAnsi="Times New Roman" w:cs="Times New Roman"/>
                                        <w:color w:val="000000"/>
                                        <w:kern w:val="0"/>
                                        <w:sz w:val="18"/>
                                        <w:szCs w:val="18"/>
                                      </w:rPr>
                                    </w:pPr>
                                    <w:proofErr w:type="spellStart"/>
                                    <w:proofErr w:type="gramStart"/>
                                    <w:r w:rsidRPr="00AA270D">
                                      <w:rPr>
                                        <w:rFonts w:ascii="Times New Roman" w:eastAsia="DengXian" w:hAnsi="Times New Roman" w:cs="Times New Roman"/>
                                        <w:color w:val="000000"/>
                                        <w:kern w:val="0"/>
                                        <w:sz w:val="18"/>
                                        <w:szCs w:val="18"/>
                                      </w:rPr>
                                      <w:t>acetate,propionate</w:t>
                                    </w:r>
                                    <w:proofErr w:type="gramEnd"/>
                                    <w:r w:rsidRPr="00AA270D">
                                      <w:rPr>
                                        <w:rFonts w:ascii="Times New Roman" w:eastAsia="DengXian" w:hAnsi="Times New Roman" w:cs="Times New Roman"/>
                                        <w:color w:val="000000"/>
                                        <w:kern w:val="0"/>
                                        <w:sz w:val="18"/>
                                        <w:szCs w:val="18"/>
                                      </w:rPr>
                                      <w:t>,butyrate</w:t>
                                    </w:r>
                                    <w:proofErr w:type="spellEnd"/>
                                  </w:p>
                                </w:tc>
                                <w:tc>
                                  <w:tcPr>
                                    <w:tcW w:w="1701" w:type="dxa"/>
                                    <w:tcBorders>
                                      <w:top w:val="nil"/>
                                      <w:left w:val="nil"/>
                                      <w:bottom w:val="nil"/>
                                      <w:right w:val="nil"/>
                                    </w:tcBorders>
                                    <w:shd w:val="clear" w:color="auto" w:fill="auto"/>
                                    <w:noWrap/>
                                    <w:vAlign w:val="center"/>
                                    <w:hideMark/>
                                  </w:tcPr>
                                  <w:p w14:paraId="289E5023"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C751166"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 11]</w:t>
                                    </w:r>
                                  </w:p>
                                </w:tc>
                              </w:tr>
                              <w:tr w:rsidR="009763BE" w:rsidRPr="00AA270D" w14:paraId="0DF16E64" w14:textId="77777777" w:rsidTr="00AA270D">
                                <w:trPr>
                                  <w:trHeight w:val="276"/>
                                </w:trPr>
                                <w:tc>
                                  <w:tcPr>
                                    <w:tcW w:w="2835" w:type="dxa"/>
                                    <w:tcBorders>
                                      <w:top w:val="nil"/>
                                      <w:left w:val="nil"/>
                                      <w:bottom w:val="nil"/>
                                      <w:right w:val="nil"/>
                                    </w:tcBorders>
                                    <w:shd w:val="clear" w:color="auto" w:fill="auto"/>
                                    <w:noWrap/>
                                    <w:vAlign w:val="center"/>
                                    <w:hideMark/>
                                  </w:tcPr>
                                  <w:p w14:paraId="59B66A26"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Peptococcaceae</w:t>
                                    </w:r>
                                    <w:proofErr w:type="spellEnd"/>
                                  </w:p>
                                </w:tc>
                                <w:tc>
                                  <w:tcPr>
                                    <w:tcW w:w="2268" w:type="dxa"/>
                                    <w:tcBorders>
                                      <w:top w:val="nil"/>
                                      <w:left w:val="nil"/>
                                      <w:bottom w:val="nil"/>
                                      <w:right w:val="nil"/>
                                    </w:tcBorders>
                                    <w:shd w:val="clear" w:color="auto" w:fill="auto"/>
                                    <w:noWrap/>
                                    <w:vAlign w:val="center"/>
                                    <w:hideMark/>
                                  </w:tcPr>
                                  <w:p w14:paraId="461327B8"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67E7979B"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3AB00660"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[9]</w:t>
                                    </w:r>
                                  </w:p>
                                </w:tc>
                              </w:tr>
                              <w:tr w:rsidR="009763BE" w:rsidRPr="00AA270D" w14:paraId="6EA16B22" w14:textId="77777777" w:rsidTr="00AA270D">
                                <w:trPr>
                                  <w:trHeight w:val="276"/>
                                </w:trPr>
                                <w:tc>
                                  <w:tcPr>
                                    <w:tcW w:w="2835" w:type="dxa"/>
                                    <w:tcBorders>
                                      <w:top w:val="nil"/>
                                      <w:left w:val="nil"/>
                                      <w:bottom w:val="nil"/>
                                      <w:right w:val="nil"/>
                                    </w:tcBorders>
                                    <w:shd w:val="clear" w:color="auto" w:fill="auto"/>
                                    <w:noWrap/>
                                    <w:vAlign w:val="center"/>
                                    <w:hideMark/>
                                  </w:tcPr>
                                  <w:p w14:paraId="022499D2"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Bacteroides</w:t>
                                    </w:r>
                                  </w:p>
                                </w:tc>
                                <w:tc>
                                  <w:tcPr>
                                    <w:tcW w:w="2268" w:type="dxa"/>
                                    <w:tcBorders>
                                      <w:top w:val="nil"/>
                                      <w:left w:val="nil"/>
                                      <w:bottom w:val="nil"/>
                                      <w:right w:val="nil"/>
                                    </w:tcBorders>
                                    <w:shd w:val="clear" w:color="auto" w:fill="auto"/>
                                    <w:noWrap/>
                                    <w:vAlign w:val="center"/>
                                    <w:hideMark/>
                                  </w:tcPr>
                                  <w:p w14:paraId="512DB633" w14:textId="77777777" w:rsidR="009763BE" w:rsidRPr="00AA270D" w:rsidRDefault="009763BE" w:rsidP="00AA270D">
                                    <w:pPr>
                                      <w:widowControl/>
                                      <w:jc w:val="left"/>
                                      <w:rPr>
                                        <w:rFonts w:ascii="Times New Roman" w:eastAsia="DengXian" w:hAnsi="Times New Roman" w:cs="Times New Roman"/>
                                        <w:color w:val="000000"/>
                                        <w:kern w:val="0"/>
                                        <w:sz w:val="18"/>
                                        <w:szCs w:val="18"/>
                                      </w:rPr>
                                    </w:pPr>
                                    <w:proofErr w:type="spellStart"/>
                                    <w:proofErr w:type="gramStart"/>
                                    <w:r w:rsidRPr="00AA270D">
                                      <w:rPr>
                                        <w:rFonts w:ascii="Times New Roman" w:eastAsia="DengXian" w:hAnsi="Times New Roman" w:cs="Times New Roman"/>
                                        <w:color w:val="000000"/>
                                        <w:kern w:val="0"/>
                                        <w:sz w:val="18"/>
                                        <w:szCs w:val="18"/>
                                      </w:rPr>
                                      <w:t>acetate,propionate</w:t>
                                    </w:r>
                                    <w:proofErr w:type="spellEnd"/>
                                    <w:proofErr w:type="gramEnd"/>
                                  </w:p>
                                </w:tc>
                                <w:tc>
                                  <w:tcPr>
                                    <w:tcW w:w="1701" w:type="dxa"/>
                                    <w:tcBorders>
                                      <w:top w:val="nil"/>
                                      <w:left w:val="nil"/>
                                      <w:bottom w:val="nil"/>
                                      <w:right w:val="nil"/>
                                    </w:tcBorders>
                                    <w:shd w:val="clear" w:color="auto" w:fill="auto"/>
                                    <w:noWrap/>
                                    <w:vAlign w:val="center"/>
                                    <w:hideMark/>
                                  </w:tcPr>
                                  <w:p w14:paraId="61B3A31C"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43855F2F"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w:t>
                                    </w:r>
                                  </w:p>
                                </w:tc>
                              </w:tr>
                              <w:tr w:rsidR="009763BE" w:rsidRPr="00AA270D" w14:paraId="089E8DD2" w14:textId="77777777" w:rsidTr="00AA270D">
                                <w:trPr>
                                  <w:trHeight w:val="276"/>
                                </w:trPr>
                                <w:tc>
                                  <w:tcPr>
                                    <w:tcW w:w="2835" w:type="dxa"/>
                                    <w:tcBorders>
                                      <w:top w:val="nil"/>
                                      <w:left w:val="nil"/>
                                      <w:bottom w:val="nil"/>
                                      <w:right w:val="nil"/>
                                    </w:tcBorders>
                                    <w:shd w:val="clear" w:color="auto" w:fill="auto"/>
                                    <w:noWrap/>
                                    <w:vAlign w:val="center"/>
                                    <w:hideMark/>
                                  </w:tcPr>
                                  <w:p w14:paraId="4197E81E"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Parasutterella</w:t>
                                    </w:r>
                                    <w:proofErr w:type="spellEnd"/>
                                  </w:p>
                                </w:tc>
                                <w:tc>
                                  <w:tcPr>
                                    <w:tcW w:w="2268" w:type="dxa"/>
                                    <w:tcBorders>
                                      <w:top w:val="nil"/>
                                      <w:left w:val="nil"/>
                                      <w:bottom w:val="nil"/>
                                      <w:right w:val="nil"/>
                                    </w:tcBorders>
                                    <w:shd w:val="clear" w:color="auto" w:fill="auto"/>
                                    <w:noWrap/>
                                    <w:vAlign w:val="center"/>
                                    <w:hideMark/>
                                  </w:tcPr>
                                  <w:p w14:paraId="7BB0AEF8"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succinate</w:t>
                                    </w:r>
                                  </w:p>
                                </w:tc>
                                <w:tc>
                                  <w:tcPr>
                                    <w:tcW w:w="1701" w:type="dxa"/>
                                    <w:tcBorders>
                                      <w:top w:val="nil"/>
                                      <w:left w:val="nil"/>
                                      <w:bottom w:val="nil"/>
                                      <w:right w:val="nil"/>
                                    </w:tcBorders>
                                    <w:shd w:val="clear" w:color="auto" w:fill="auto"/>
                                    <w:noWrap/>
                                    <w:vAlign w:val="center"/>
                                    <w:hideMark/>
                                  </w:tcPr>
                                  <w:p w14:paraId="44356BC3"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proofErr w:type="spellStart"/>
                                    <w:proofErr w:type="gramStart"/>
                                    <w:r w:rsidRPr="00AA270D">
                                      <w:rPr>
                                        <w:rFonts w:ascii="Times New Roman" w:eastAsia="DengXian" w:hAnsi="Times New Roman" w:cs="Times New Roman"/>
                                        <w:color w:val="000000"/>
                                        <w:kern w:val="0"/>
                                        <w:sz w:val="18"/>
                                        <w:szCs w:val="18"/>
                                      </w:rPr>
                                      <w:t>Mosue,Human</w:t>
                                    </w:r>
                                    <w:proofErr w:type="spellEnd"/>
                                    <w:proofErr w:type="gramEnd"/>
                                  </w:p>
                                </w:tc>
                                <w:tc>
                                  <w:tcPr>
                                    <w:tcW w:w="1220" w:type="dxa"/>
                                    <w:tcBorders>
                                      <w:top w:val="nil"/>
                                      <w:left w:val="nil"/>
                                      <w:bottom w:val="nil"/>
                                      <w:right w:val="nil"/>
                                    </w:tcBorders>
                                    <w:shd w:val="clear" w:color="auto" w:fill="auto"/>
                                    <w:noWrap/>
                                    <w:vAlign w:val="center"/>
                                    <w:hideMark/>
                                  </w:tcPr>
                                  <w:p w14:paraId="5073E17E"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[13]</w:t>
                                    </w:r>
                                  </w:p>
                                </w:tc>
                              </w:tr>
                              <w:tr w:rsidR="009763BE" w:rsidRPr="00AA270D" w14:paraId="1966E0E1" w14:textId="77777777" w:rsidTr="00AA270D">
                                <w:trPr>
                                  <w:trHeight w:val="276"/>
                                </w:trPr>
                                <w:tc>
                                  <w:tcPr>
                                    <w:tcW w:w="2835" w:type="dxa"/>
                                    <w:tcBorders>
                                      <w:top w:val="nil"/>
                                      <w:left w:val="nil"/>
                                      <w:bottom w:val="nil"/>
                                      <w:right w:val="nil"/>
                                    </w:tcBorders>
                                    <w:shd w:val="clear" w:color="auto" w:fill="auto"/>
                                    <w:noWrap/>
                                    <w:vAlign w:val="center"/>
                                    <w:hideMark/>
                                  </w:tcPr>
                                  <w:p w14:paraId="45B36C1C"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Anaerotruncus</w:t>
                                    </w:r>
                                    <w:proofErr w:type="spellEnd"/>
                                  </w:p>
                                </w:tc>
                                <w:tc>
                                  <w:tcPr>
                                    <w:tcW w:w="2268" w:type="dxa"/>
                                    <w:tcBorders>
                                      <w:top w:val="nil"/>
                                      <w:left w:val="nil"/>
                                      <w:bottom w:val="nil"/>
                                      <w:right w:val="nil"/>
                                    </w:tcBorders>
                                    <w:shd w:val="clear" w:color="auto" w:fill="auto"/>
                                    <w:noWrap/>
                                    <w:vAlign w:val="center"/>
                                    <w:hideMark/>
                                  </w:tcPr>
                                  <w:p w14:paraId="0F473834"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 butyrate, Succinate</w:t>
                                    </w:r>
                                  </w:p>
                                </w:tc>
                                <w:tc>
                                  <w:tcPr>
                                    <w:tcW w:w="1701" w:type="dxa"/>
                                    <w:tcBorders>
                                      <w:top w:val="nil"/>
                                      <w:left w:val="nil"/>
                                      <w:bottom w:val="nil"/>
                                      <w:right w:val="nil"/>
                                    </w:tcBorders>
                                    <w:shd w:val="clear" w:color="auto" w:fill="auto"/>
                                    <w:noWrap/>
                                    <w:vAlign w:val="center"/>
                                    <w:hideMark/>
                                  </w:tcPr>
                                  <w:p w14:paraId="3A43E80D"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A2A074C"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[11,14]</w:t>
                                    </w:r>
                                  </w:p>
                                </w:tc>
                              </w:tr>
                              <w:tr w:rsidR="009763BE" w:rsidRPr="00AA270D" w14:paraId="001B2F0C" w14:textId="77777777" w:rsidTr="00AA270D">
                                <w:trPr>
                                  <w:trHeight w:val="288"/>
                                </w:trPr>
                                <w:tc>
                                  <w:tcPr>
                                    <w:tcW w:w="2835" w:type="dxa"/>
                                    <w:tcBorders>
                                      <w:top w:val="nil"/>
                                      <w:left w:val="nil"/>
                                      <w:bottom w:val="single" w:sz="8" w:space="0" w:color="auto"/>
                                      <w:right w:val="nil"/>
                                    </w:tcBorders>
                                    <w:shd w:val="clear" w:color="auto" w:fill="auto"/>
                                    <w:noWrap/>
                                    <w:vAlign w:val="center"/>
                                    <w:hideMark/>
                                  </w:tcPr>
                                  <w:p w14:paraId="1ACDCB4B"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Lactobacillus</w:t>
                                    </w:r>
                                  </w:p>
                                </w:tc>
                                <w:tc>
                                  <w:tcPr>
                                    <w:tcW w:w="2268" w:type="dxa"/>
                                    <w:tcBorders>
                                      <w:top w:val="nil"/>
                                      <w:left w:val="nil"/>
                                      <w:bottom w:val="single" w:sz="8" w:space="0" w:color="auto"/>
                                      <w:right w:val="nil"/>
                                    </w:tcBorders>
                                    <w:shd w:val="clear" w:color="auto" w:fill="auto"/>
                                    <w:noWrap/>
                                    <w:vAlign w:val="center"/>
                                    <w:hideMark/>
                                  </w:tcPr>
                                  <w:p w14:paraId="63FCAE85"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w:t>
                                    </w:r>
                                  </w:p>
                                </w:tc>
                                <w:tc>
                                  <w:tcPr>
                                    <w:tcW w:w="1701" w:type="dxa"/>
                                    <w:tcBorders>
                                      <w:top w:val="nil"/>
                                      <w:left w:val="nil"/>
                                      <w:bottom w:val="single" w:sz="8" w:space="0" w:color="auto"/>
                                      <w:right w:val="nil"/>
                                    </w:tcBorders>
                                    <w:shd w:val="clear" w:color="auto" w:fill="auto"/>
                                    <w:noWrap/>
                                    <w:vAlign w:val="center"/>
                                    <w:hideMark/>
                                  </w:tcPr>
                                  <w:p w14:paraId="6FC01FF2"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 xml:space="preserve">　</w:t>
                                    </w:r>
                                  </w:p>
                                </w:tc>
                                <w:tc>
                                  <w:tcPr>
                                    <w:tcW w:w="1220" w:type="dxa"/>
                                    <w:tcBorders>
                                      <w:top w:val="nil"/>
                                      <w:left w:val="nil"/>
                                      <w:bottom w:val="single" w:sz="8" w:space="0" w:color="auto"/>
                                      <w:right w:val="nil"/>
                                    </w:tcBorders>
                                    <w:shd w:val="clear" w:color="auto" w:fill="auto"/>
                                    <w:noWrap/>
                                    <w:vAlign w:val="center"/>
                                    <w:hideMark/>
                                  </w:tcPr>
                                  <w:p w14:paraId="38967BE1"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 xml:space="preserve">　</w:t>
                                    </w:r>
                                  </w:p>
                                </w:tc>
                              </w:tr>
                            </w:tbl>
                            <w:p w14:paraId="2DE89DB3"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 xml:space="preserve">[3]. </w:t>
                              </w:r>
                              <w:proofErr w:type="spellStart"/>
                              <w:r w:rsidRPr="00AA270D">
                                <w:rPr>
                                  <w:rFonts w:ascii="Times New Roman" w:hAnsi="Times New Roman" w:cs="Times New Roman"/>
                                  <w:sz w:val="18"/>
                                  <w:szCs w:val="20"/>
                                </w:rPr>
                                <w:t>Moens</w:t>
                              </w:r>
                              <w:proofErr w:type="spellEnd"/>
                              <w:r w:rsidRPr="00AA270D">
                                <w:rPr>
                                  <w:rFonts w:ascii="Times New Roman" w:hAnsi="Times New Roman" w:cs="Times New Roman"/>
                                  <w:sz w:val="18"/>
                                  <w:szCs w:val="20"/>
                                </w:rPr>
                                <w:t xml:space="preserve">, F. and L. De </w:t>
                              </w:r>
                              <w:proofErr w:type="spellStart"/>
                              <w:r w:rsidRPr="00AA270D">
                                <w:rPr>
                                  <w:rFonts w:ascii="Times New Roman" w:hAnsi="Times New Roman" w:cs="Times New Roman"/>
                                  <w:sz w:val="18"/>
                                  <w:szCs w:val="20"/>
                                </w:rPr>
                                <w:t>Vuyst</w:t>
                              </w:r>
                              <w:proofErr w:type="spellEnd"/>
                              <w:r w:rsidRPr="00AA270D">
                                <w:rPr>
                                  <w:rFonts w:ascii="Times New Roman" w:hAnsi="Times New Roman" w:cs="Times New Roman"/>
                                  <w:sz w:val="18"/>
                                  <w:szCs w:val="20"/>
                                </w:rPr>
                                <w:t xml:space="preserve">, Inulin-type </w:t>
                              </w:r>
                              <w:proofErr w:type="spellStart"/>
                              <w:r w:rsidRPr="00AA270D">
                                <w:rPr>
                                  <w:rFonts w:ascii="Times New Roman" w:hAnsi="Times New Roman" w:cs="Times New Roman"/>
                                  <w:sz w:val="18"/>
                                  <w:szCs w:val="20"/>
                                </w:rPr>
                                <w:t>fructan</w:t>
                              </w:r>
                              <w:proofErr w:type="spellEnd"/>
                              <w:r w:rsidRPr="00AA270D">
                                <w:rPr>
                                  <w:rFonts w:ascii="Times New Roman" w:hAnsi="Times New Roman" w:cs="Times New Roman"/>
                                  <w:sz w:val="18"/>
                                  <w:szCs w:val="20"/>
                                </w:rPr>
                                <w:t xml:space="preserve"> degradation capacity of Clostridium cluster IV and </w:t>
                              </w:r>
                              <w:proofErr w:type="spellStart"/>
                              <w:r w:rsidRPr="00AA270D">
                                <w:rPr>
                                  <w:rFonts w:ascii="Times New Roman" w:hAnsi="Times New Roman" w:cs="Times New Roman"/>
                                  <w:sz w:val="18"/>
                                  <w:szCs w:val="20"/>
                                </w:rPr>
                                <w:t>XIVa</w:t>
                              </w:r>
                              <w:proofErr w:type="spellEnd"/>
                              <w:r w:rsidRPr="00AA270D">
                                <w:rPr>
                                  <w:rFonts w:ascii="Times New Roman" w:hAnsi="Times New Roman" w:cs="Times New Roman"/>
                                  <w:sz w:val="18"/>
                                  <w:szCs w:val="20"/>
                                </w:rPr>
                                <w:t xml:space="preserve"> butyrate-producing colon bacteria and their associated metabolic outcomes. Beneficial Microbes, 2017. 8(3): p. 473-490.</w:t>
                              </w:r>
                            </w:p>
                            <w:p w14:paraId="4FF6BAAA"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[4]. Li, L., et al., Inulin with different degrees of polymerization protects against diet-induced endotoxemia and inflammation in association with gut microbiota regulation in mice. Scientific reports, 2020. 10(1): p. 978-12.</w:t>
                              </w:r>
                            </w:p>
                            <w:p w14:paraId="4763DD6E"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[5]. Zhu, L., et al., Inulin with different degrees of polymerization modulates composition of intestinal microbiota in mice. FEMS Microbiology Letters, 2017. 364(10).</w:t>
                              </w:r>
                            </w:p>
                            <w:p w14:paraId="5D329E59"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 xml:space="preserve">[6]. </w:t>
                              </w:r>
                              <w:proofErr w:type="spellStart"/>
                              <w:r w:rsidRPr="00AA270D">
                                <w:rPr>
                                  <w:rFonts w:ascii="Times New Roman" w:hAnsi="Times New Roman" w:cs="Times New Roman"/>
                                  <w:sz w:val="18"/>
                                  <w:szCs w:val="20"/>
                                </w:rPr>
                                <w:t>Chijiiwa</w:t>
                              </w:r>
                              <w:proofErr w:type="spellEnd"/>
                              <w:r w:rsidRPr="00AA270D">
                                <w:rPr>
                                  <w:rFonts w:ascii="Times New Roman" w:hAnsi="Times New Roman" w:cs="Times New Roman"/>
                                  <w:sz w:val="18"/>
                                  <w:szCs w:val="20"/>
                                </w:rPr>
                                <w:t>, R., et al., Single-cell genomics of uncultured bacteria reveals dietary fiber responders in the mouse gut microbiota. Microbiome, 2020. 8(1): p. 5-14</w:t>
                              </w:r>
                            </w:p>
                            <w:p w14:paraId="79F1B0EB"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 xml:space="preserve">[7]. Song, Y., et al., "Bacteroides </w:t>
                              </w:r>
                              <w:proofErr w:type="spellStart"/>
                              <w:r w:rsidRPr="00AA270D">
                                <w:rPr>
                                  <w:rFonts w:ascii="Times New Roman" w:hAnsi="Times New Roman" w:cs="Times New Roman"/>
                                  <w:sz w:val="18"/>
                                  <w:szCs w:val="20"/>
                                </w:rPr>
                                <w:t>goldsteinii</w:t>
                              </w:r>
                              <w:proofErr w:type="spellEnd"/>
                              <w:r w:rsidRPr="00AA270D">
                                <w:rPr>
                                  <w:rFonts w:ascii="Times New Roman" w:hAnsi="Times New Roman" w:cs="Times New Roman"/>
                                  <w:sz w:val="18"/>
                                  <w:szCs w:val="20"/>
                                </w:rPr>
                                <w:t xml:space="preserve"> sp. </w:t>
                              </w:r>
                              <w:proofErr w:type="spellStart"/>
                              <w:r w:rsidRPr="00AA270D">
                                <w:rPr>
                                  <w:rFonts w:ascii="Times New Roman" w:hAnsi="Times New Roman" w:cs="Times New Roman"/>
                                  <w:sz w:val="18"/>
                                  <w:szCs w:val="20"/>
                                </w:rPr>
                                <w:t>nov.</w:t>
                              </w:r>
                              <w:proofErr w:type="spellEnd"/>
                              <w:r w:rsidRPr="00AA270D">
                                <w:rPr>
                                  <w:rFonts w:ascii="Times New Roman" w:hAnsi="Times New Roman" w:cs="Times New Roman"/>
                                  <w:sz w:val="18"/>
                                  <w:szCs w:val="20"/>
                                </w:rPr>
                                <w:t>" isolated from clinical specimens of human intestinal origin. J Clin Microbiol, 2005. 43(9): p. 4522-7.</w:t>
                              </w:r>
                            </w:p>
                            <w:p w14:paraId="481D197D"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 xml:space="preserve">[8]. Daniel, S.G., et al., Functional Changes in the Gut Microbiome Contribute to Transforming Growth Factor </w:t>
                              </w:r>
                              <w:proofErr w:type="gramStart"/>
                              <w:r w:rsidRPr="00AA270D">
                                <w:rPr>
                                  <w:rFonts w:ascii="Times New Roman" w:hAnsi="Times New Roman" w:cs="Times New Roman"/>
                                  <w:sz w:val="18"/>
                                  <w:szCs w:val="20"/>
                                </w:rPr>
                                <w:t>beta</w:t>
                              </w:r>
                              <w:proofErr w:type="gramEnd"/>
                              <w:r w:rsidRPr="00AA270D">
                                <w:rPr>
                                  <w:rFonts w:ascii="Times New Roman" w:hAnsi="Times New Roman" w:cs="Times New Roman"/>
                                  <w:sz w:val="18"/>
                                  <w:szCs w:val="20"/>
                                </w:rPr>
                                <w:t xml:space="preserve">-Deficient Colon Cancer. </w:t>
                              </w:r>
                              <w:proofErr w:type="spellStart"/>
                              <w:r w:rsidRPr="00AA270D">
                                <w:rPr>
                                  <w:rFonts w:ascii="Times New Roman" w:hAnsi="Times New Roman" w:cs="Times New Roman"/>
                                  <w:sz w:val="18"/>
                                  <w:szCs w:val="20"/>
                                </w:rPr>
                                <w:t>mSystems</w:t>
                              </w:r>
                              <w:proofErr w:type="spellEnd"/>
                              <w:r w:rsidRPr="00AA270D">
                                <w:rPr>
                                  <w:rFonts w:ascii="Times New Roman" w:hAnsi="Times New Roman" w:cs="Times New Roman"/>
                                  <w:sz w:val="18"/>
                                  <w:szCs w:val="20"/>
                                </w:rPr>
                                <w:t>, 2017. 2(5).</w:t>
                              </w:r>
                            </w:p>
                            <w:p w14:paraId="1F679C77"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 xml:space="preserve">[9]. Vital, M., A.C. Howe and J.M. </w:t>
                              </w:r>
                              <w:proofErr w:type="spellStart"/>
                              <w:r w:rsidRPr="00AA270D">
                                <w:rPr>
                                  <w:rFonts w:ascii="Times New Roman" w:hAnsi="Times New Roman" w:cs="Times New Roman"/>
                                  <w:sz w:val="18"/>
                                  <w:szCs w:val="20"/>
                                </w:rPr>
                                <w:t>Tiedje</w:t>
                              </w:r>
                              <w:proofErr w:type="spellEnd"/>
                              <w:r w:rsidRPr="00AA270D">
                                <w:rPr>
                                  <w:rFonts w:ascii="Times New Roman" w:hAnsi="Times New Roman" w:cs="Times New Roman"/>
                                  <w:sz w:val="18"/>
                                  <w:szCs w:val="20"/>
                                </w:rPr>
                                <w:t>, Revealing the bacterial butyrate synthesis pathways by analyzing (meta)genomic data. mBio, 2014. 5(2): p. e00889.</w:t>
                              </w:r>
                            </w:p>
                            <w:p w14:paraId="64EA42B7"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[10]. Louis, P. and H.J. Flint, Formation of propionate and butyrate by the human colonic microbiota. Environmental Microbiology, 2017. 19(1): p. 29-41.</w:t>
                              </w:r>
                            </w:p>
                            <w:p w14:paraId="0A0E5D3F"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[11]. Vital, M., et al., A gene-targeted approach to investigate the intestinal butyrate-producing bacterial community. Microbiome, 2013. 1(1): p. 8.</w:t>
                              </w:r>
                            </w:p>
                            <w:p w14:paraId="641BE98A"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 xml:space="preserve">[12]. Vacca, M., et al., The Controversial Role of Human Gut </w:t>
                              </w:r>
                              <w:proofErr w:type="spellStart"/>
                              <w:r w:rsidRPr="00AA270D">
                                <w:rPr>
                                  <w:rFonts w:ascii="Times New Roman" w:hAnsi="Times New Roman" w:cs="Times New Roman"/>
                                  <w:sz w:val="18"/>
                                  <w:szCs w:val="20"/>
                                </w:rPr>
                                <w:t>Lachnospiraceae</w:t>
                              </w:r>
                              <w:proofErr w:type="spellEnd"/>
                              <w:r w:rsidRPr="00AA270D">
                                <w:rPr>
                                  <w:rFonts w:ascii="Times New Roman" w:hAnsi="Times New Roman" w:cs="Times New Roman"/>
                                  <w:sz w:val="18"/>
                                  <w:szCs w:val="20"/>
                                </w:rPr>
                                <w:t>. Microorganisms, 2020. 8(4): p. 573.</w:t>
                              </w:r>
                            </w:p>
                            <w:p w14:paraId="1DDB410E"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 xml:space="preserve">[13]. Ju, T., et al., Defining the role of </w:t>
                              </w:r>
                              <w:proofErr w:type="spellStart"/>
                              <w:r w:rsidRPr="00AA270D">
                                <w:rPr>
                                  <w:rFonts w:ascii="Times New Roman" w:hAnsi="Times New Roman" w:cs="Times New Roman"/>
                                  <w:sz w:val="18"/>
                                  <w:szCs w:val="20"/>
                                </w:rPr>
                                <w:t>Parasutterella</w:t>
                              </w:r>
                              <w:proofErr w:type="spellEnd"/>
                              <w:r w:rsidRPr="00AA270D">
                                <w:rPr>
                                  <w:rFonts w:ascii="Times New Roman" w:hAnsi="Times New Roman" w:cs="Times New Roman"/>
                                  <w:sz w:val="18"/>
                                  <w:szCs w:val="20"/>
                                </w:rPr>
                                <w:t>, a previously uncharacterized member of the core gut microbiota. The ISME Journal, 2019. 13(6): p. 1520-1534.</w:t>
                              </w:r>
                            </w:p>
                            <w:p w14:paraId="7F5B7B77"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 xml:space="preserve">[14]. Esquivel-Elizondo, S., et al., Insights into Butyrate Production in a Controlled Fermentation System via Gene Predictions. </w:t>
                              </w:r>
                              <w:proofErr w:type="spellStart"/>
                              <w:r w:rsidRPr="00AA270D">
                                <w:rPr>
                                  <w:rFonts w:ascii="Times New Roman" w:hAnsi="Times New Roman" w:cs="Times New Roman"/>
                                  <w:sz w:val="18"/>
                                  <w:szCs w:val="20"/>
                                </w:rPr>
                                <w:t>mSystems</w:t>
                              </w:r>
                              <w:proofErr w:type="spellEnd"/>
                              <w:r w:rsidRPr="00AA270D">
                                <w:rPr>
                                  <w:rFonts w:ascii="Times New Roman" w:hAnsi="Times New Roman" w:cs="Times New Roman"/>
                                  <w:sz w:val="18"/>
                                  <w:szCs w:val="20"/>
                                </w:rPr>
                                <w:t>, 2017. 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F524B" id="_x0000_s1046" type="#_x0000_t202" style="position:absolute;left:0;text-align:left;margin-left:0;margin-top:5.25pt;width:414.35pt;height:623.6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" stroked="f">
                  <v:textbox>
                    <w:txbxContent>
                      <w:p w14:paraId="77447541" w14:textId="77777777" w:rsidR="009763BE" w:rsidRDefault="009763BE" w:rsidP="00372577">
                        <w:r>
                          <w:t>Table S2 Reported bacterial SCFA metabolizers.</w:t>
                        </w:r>
                      </w:p>
                      <w:tbl>
                        <w:tblPr>
                          <w:tblW w:w="8024" w:type="dxa"/>
                          <w:tblLook w:val="04A0" w:firstRow="1" w:lastRow="0" w:firstColumn="1" w:lastColumn="0" w:noHBand="0" w:noVBand="1"/>
                        </w:tblPr>
                        <w:tblGrid>
                          <w:gridCol w:w="2835"/>
                          <w:gridCol w:w="2268"/>
                          <w:gridCol w:w="1701"/>
                          <w:gridCol w:w="1220"/>
                        </w:tblGrid>
                        <w:tr w:rsidR="009763BE" w:rsidRPr="00AA270D" w14:paraId="530A9458" w14:textId="77777777" w:rsidTr="00AA270D">
                          <w:trPr>
                            <w:trHeight w:val="396"/>
                          </w:trPr>
                          <w:tc>
                            <w:tcPr>
                              <w:tcW w:w="2835" w:type="dxa"/>
                              <w:tcBorders>
                                <w:top w:val="single" w:sz="8" w:space="0" w:color="auto"/>
                                <w:left w:val="nil"/>
                                <w:bottom w:val="single" w:sz="4" w:space="0" w:color="auto"/>
                                <w:right w:val="nil"/>
                              </w:tcBorders>
                              <w:shd w:val="clear" w:color="auto" w:fill="auto"/>
                              <w:noWrap/>
                              <w:vAlign w:val="center"/>
                              <w:hideMark/>
                            </w:tcPr>
                            <w:p w14:paraId="185334A1" w14:textId="77777777" w:rsidR="009763BE" w:rsidRPr="00AA270D" w:rsidRDefault="009763BE" w:rsidP="00AA270D">
                              <w:pPr>
                                <w:widowControl/>
                                <w:jc w:val="left"/>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Bacterial species/group</w:t>
                              </w:r>
                            </w:p>
                          </w:tc>
                          <w:tc>
                            <w:tcPr>
                              <w:tcW w:w="2268" w:type="dxa"/>
                              <w:tcBorders>
                                <w:top w:val="single" w:sz="8" w:space="0" w:color="auto"/>
                                <w:left w:val="nil"/>
                                <w:bottom w:val="single" w:sz="4" w:space="0" w:color="auto"/>
                                <w:right w:val="nil"/>
                              </w:tcBorders>
                              <w:shd w:val="clear" w:color="auto" w:fill="auto"/>
                              <w:noWrap/>
                              <w:vAlign w:val="center"/>
                              <w:hideMark/>
                            </w:tcPr>
                            <w:p w14:paraId="4B16BB43" w14:textId="77777777" w:rsidR="009763BE" w:rsidRPr="00AA270D" w:rsidRDefault="009763BE" w:rsidP="00AA270D">
                              <w:pPr>
                                <w:widowControl/>
                                <w:jc w:val="left"/>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Metabolism</w:t>
                              </w:r>
                            </w:p>
                          </w:tc>
                          <w:tc>
                            <w:tcPr>
                              <w:tcW w:w="1701" w:type="dxa"/>
                              <w:tcBorders>
                                <w:top w:val="single" w:sz="8" w:space="0" w:color="auto"/>
                                <w:left w:val="nil"/>
                                <w:bottom w:val="single" w:sz="4" w:space="0" w:color="auto"/>
                                <w:right w:val="nil"/>
                              </w:tcBorders>
                              <w:shd w:val="clear" w:color="auto" w:fill="auto"/>
                              <w:noWrap/>
                              <w:vAlign w:val="center"/>
                              <w:hideMark/>
                            </w:tcPr>
                            <w:p w14:paraId="421ACAB6" w14:textId="77777777" w:rsidR="009763BE" w:rsidRPr="00AA270D" w:rsidRDefault="009763BE" w:rsidP="00AA270D">
                              <w:pPr>
                                <w:widowControl/>
                                <w:jc w:val="center"/>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Model</w:t>
                              </w:r>
                            </w:p>
                          </w:tc>
                          <w:tc>
                            <w:tcPr>
                              <w:tcW w:w="1220" w:type="dxa"/>
                              <w:tcBorders>
                                <w:top w:val="single" w:sz="8" w:space="0" w:color="auto"/>
                                <w:left w:val="nil"/>
                                <w:bottom w:val="single" w:sz="4" w:space="0" w:color="auto"/>
                                <w:right w:val="nil"/>
                              </w:tcBorders>
                              <w:shd w:val="clear" w:color="auto" w:fill="auto"/>
                              <w:noWrap/>
                              <w:vAlign w:val="center"/>
                              <w:hideMark/>
                            </w:tcPr>
                            <w:p w14:paraId="18DF8C00" w14:textId="77777777" w:rsidR="009763BE" w:rsidRPr="00AA270D" w:rsidRDefault="009763BE" w:rsidP="00AA270D">
                              <w:pPr>
                                <w:widowControl/>
                                <w:jc w:val="center"/>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Reference</w:t>
                              </w:r>
                            </w:p>
                          </w:tc>
                        </w:tr>
                        <w:tr w:rsidR="009763BE" w:rsidRPr="00AA270D" w14:paraId="60635DDE" w14:textId="77777777" w:rsidTr="00AA270D">
                          <w:trPr>
                            <w:trHeight w:val="276"/>
                          </w:trPr>
                          <w:tc>
                            <w:tcPr>
                              <w:tcW w:w="2835" w:type="dxa"/>
                              <w:tcBorders>
                                <w:top w:val="nil"/>
                                <w:left w:val="nil"/>
                                <w:bottom w:val="nil"/>
                                <w:right w:val="nil"/>
                              </w:tcBorders>
                              <w:shd w:val="clear" w:color="auto" w:fill="auto"/>
                              <w:noWrap/>
                              <w:vAlign w:val="center"/>
                              <w:hideMark/>
                            </w:tcPr>
                            <w:p w14:paraId="57E9E496"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 xml:space="preserve">Eubacterium </w:t>
                              </w:r>
                              <w:proofErr w:type="spellStart"/>
                              <w:r w:rsidRPr="00AA270D">
                                <w:rPr>
                                  <w:rFonts w:ascii="Times New Roman" w:eastAsia="DengXian" w:hAnsi="Times New Roman" w:cs="Times New Roman"/>
                                  <w:i/>
                                  <w:iCs/>
                                  <w:color w:val="000000"/>
                                  <w:kern w:val="0"/>
                                  <w:sz w:val="18"/>
                                  <w:szCs w:val="18"/>
                                </w:rPr>
                                <w:t>rectale</w:t>
                              </w:r>
                              <w:proofErr w:type="spellEnd"/>
                            </w:p>
                          </w:tc>
                          <w:tc>
                            <w:tcPr>
                              <w:tcW w:w="2268" w:type="dxa"/>
                              <w:tcBorders>
                                <w:top w:val="nil"/>
                                <w:left w:val="nil"/>
                                <w:bottom w:val="nil"/>
                                <w:right w:val="nil"/>
                              </w:tcBorders>
                              <w:shd w:val="clear" w:color="auto" w:fill="auto"/>
                              <w:noWrap/>
                              <w:vAlign w:val="center"/>
                              <w:hideMark/>
                            </w:tcPr>
                            <w:p w14:paraId="42F3288E"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0567B62B"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76C43648"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[3]</w:t>
                              </w:r>
                            </w:p>
                          </w:tc>
                        </w:tr>
                        <w:tr w:rsidR="009763BE" w:rsidRPr="00AA270D" w14:paraId="534362A5" w14:textId="77777777" w:rsidTr="00AA270D">
                          <w:trPr>
                            <w:trHeight w:val="276"/>
                          </w:trPr>
                          <w:tc>
                            <w:tcPr>
                              <w:tcW w:w="2835" w:type="dxa"/>
                              <w:tcBorders>
                                <w:top w:val="nil"/>
                                <w:left w:val="nil"/>
                                <w:bottom w:val="nil"/>
                                <w:right w:val="nil"/>
                              </w:tcBorders>
                              <w:shd w:val="clear" w:color="auto" w:fill="auto"/>
                              <w:vAlign w:val="center"/>
                              <w:hideMark/>
                            </w:tcPr>
                            <w:p w14:paraId="5F14F546"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Faecalibacterium</w:t>
                              </w:r>
                              <w:proofErr w:type="spellEnd"/>
                              <w:r w:rsidRPr="00AA270D">
                                <w:rPr>
                                  <w:rFonts w:ascii="Times New Roman" w:eastAsia="DengXian" w:hAnsi="Times New Roman" w:cs="Times New Roman"/>
                                  <w:i/>
                                  <w:iCs/>
                                  <w:color w:val="000000"/>
                                  <w:kern w:val="0"/>
                                  <w:sz w:val="18"/>
                                  <w:szCs w:val="18"/>
                                </w:rPr>
                                <w:t xml:space="preserve"> </w:t>
                              </w:r>
                              <w:proofErr w:type="spellStart"/>
                              <w:r w:rsidRPr="00AA270D">
                                <w:rPr>
                                  <w:rFonts w:ascii="Times New Roman" w:eastAsia="DengXian" w:hAnsi="Times New Roman" w:cs="Times New Roman"/>
                                  <w:i/>
                                  <w:iCs/>
                                  <w:color w:val="000000"/>
                                  <w:kern w:val="0"/>
                                  <w:sz w:val="18"/>
                                  <w:szCs w:val="18"/>
                                </w:rPr>
                                <w:t>prausnitzii</w:t>
                              </w:r>
                              <w:proofErr w:type="spellEnd"/>
                            </w:p>
                          </w:tc>
                          <w:tc>
                            <w:tcPr>
                              <w:tcW w:w="2268" w:type="dxa"/>
                              <w:tcBorders>
                                <w:top w:val="nil"/>
                                <w:left w:val="nil"/>
                                <w:bottom w:val="nil"/>
                                <w:right w:val="nil"/>
                              </w:tcBorders>
                              <w:shd w:val="clear" w:color="auto" w:fill="auto"/>
                              <w:noWrap/>
                              <w:vAlign w:val="center"/>
                              <w:hideMark/>
                            </w:tcPr>
                            <w:p w14:paraId="42126049"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5604B2E6"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0D500E5B"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[3]</w:t>
                              </w:r>
                            </w:p>
                          </w:tc>
                        </w:tr>
                        <w:tr w:rsidR="009763BE" w:rsidRPr="00AA270D" w14:paraId="2FDF8C30" w14:textId="77777777" w:rsidTr="00AA270D">
                          <w:trPr>
                            <w:trHeight w:val="276"/>
                          </w:trPr>
                          <w:tc>
                            <w:tcPr>
                              <w:tcW w:w="2835" w:type="dxa"/>
                              <w:tcBorders>
                                <w:top w:val="nil"/>
                                <w:left w:val="nil"/>
                                <w:bottom w:val="nil"/>
                                <w:right w:val="nil"/>
                              </w:tcBorders>
                              <w:shd w:val="clear" w:color="auto" w:fill="auto"/>
                              <w:noWrap/>
                              <w:vAlign w:val="center"/>
                              <w:hideMark/>
                            </w:tcPr>
                            <w:p w14:paraId="5B2C2683"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 xml:space="preserve">Parabacteroides </w:t>
                              </w:r>
                              <w:proofErr w:type="spellStart"/>
                              <w:r w:rsidRPr="00AA270D">
                                <w:rPr>
                                  <w:rFonts w:ascii="Times New Roman" w:eastAsia="DengXian" w:hAnsi="Times New Roman" w:cs="Times New Roman"/>
                                  <w:i/>
                                  <w:iCs/>
                                  <w:color w:val="000000"/>
                                  <w:kern w:val="0"/>
                                  <w:sz w:val="18"/>
                                  <w:szCs w:val="18"/>
                                </w:rPr>
                                <w:t>goldsteinii</w:t>
                              </w:r>
                              <w:proofErr w:type="spellEnd"/>
                            </w:p>
                          </w:tc>
                          <w:tc>
                            <w:tcPr>
                              <w:tcW w:w="2268" w:type="dxa"/>
                              <w:tcBorders>
                                <w:top w:val="nil"/>
                                <w:left w:val="nil"/>
                                <w:bottom w:val="nil"/>
                                <w:right w:val="nil"/>
                              </w:tcBorders>
                              <w:shd w:val="clear" w:color="auto" w:fill="auto"/>
                              <w:noWrap/>
                              <w:vAlign w:val="center"/>
                              <w:hideMark/>
                            </w:tcPr>
                            <w:p w14:paraId="47CE4FDF" w14:textId="77777777" w:rsidR="009763BE" w:rsidRPr="00AA270D" w:rsidRDefault="009763BE" w:rsidP="00AA270D">
                              <w:pPr>
                                <w:widowControl/>
                                <w:ind w:leftChars="-167" w:left="-351" w:firstLineChars="195" w:firstLine="351"/>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 succinate</w:t>
                              </w:r>
                            </w:p>
                          </w:tc>
                          <w:tc>
                            <w:tcPr>
                              <w:tcW w:w="1701" w:type="dxa"/>
                              <w:tcBorders>
                                <w:top w:val="nil"/>
                                <w:left w:val="nil"/>
                                <w:bottom w:val="nil"/>
                                <w:right w:val="nil"/>
                              </w:tcBorders>
                              <w:shd w:val="clear" w:color="auto" w:fill="auto"/>
                              <w:noWrap/>
                              <w:vAlign w:val="center"/>
                              <w:hideMark/>
                            </w:tcPr>
                            <w:p w14:paraId="50DB0783"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7DBBFCD6"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[7]</w:t>
                              </w:r>
                            </w:p>
                          </w:tc>
                        </w:tr>
                        <w:tr w:rsidR="009763BE" w:rsidRPr="00AA270D" w14:paraId="3A7383D4" w14:textId="77777777" w:rsidTr="00AA270D">
                          <w:trPr>
                            <w:trHeight w:val="276"/>
                          </w:trPr>
                          <w:tc>
                            <w:tcPr>
                              <w:tcW w:w="2835" w:type="dxa"/>
                              <w:tcBorders>
                                <w:top w:val="nil"/>
                                <w:left w:val="nil"/>
                                <w:bottom w:val="nil"/>
                                <w:right w:val="nil"/>
                              </w:tcBorders>
                              <w:shd w:val="clear" w:color="auto" w:fill="auto"/>
                              <w:noWrap/>
                              <w:vAlign w:val="center"/>
                              <w:hideMark/>
                            </w:tcPr>
                            <w:p w14:paraId="2E11DD63"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Lachnospiraceae</w:t>
                              </w:r>
                              <w:proofErr w:type="spellEnd"/>
                              <w:r w:rsidRPr="00AA270D">
                                <w:rPr>
                                  <w:rFonts w:ascii="Times New Roman" w:eastAsia="DengXian" w:hAnsi="Times New Roman" w:cs="Times New Roman"/>
                                  <w:i/>
                                  <w:iCs/>
                                  <w:color w:val="000000"/>
                                  <w:kern w:val="0"/>
                                  <w:sz w:val="18"/>
                                  <w:szCs w:val="18"/>
                                </w:rPr>
                                <w:t xml:space="preserve"> bacterium 28-4</w:t>
                              </w:r>
                            </w:p>
                          </w:tc>
                          <w:tc>
                            <w:tcPr>
                              <w:tcW w:w="2268" w:type="dxa"/>
                              <w:tcBorders>
                                <w:top w:val="nil"/>
                                <w:left w:val="nil"/>
                                <w:bottom w:val="nil"/>
                                <w:right w:val="nil"/>
                              </w:tcBorders>
                              <w:shd w:val="clear" w:color="auto" w:fill="auto"/>
                              <w:noWrap/>
                              <w:vAlign w:val="center"/>
                              <w:hideMark/>
                            </w:tcPr>
                            <w:p w14:paraId="7E66F188"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4E4CF50D"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proofErr w:type="spellStart"/>
                              <w:r w:rsidRPr="00AA270D">
                                <w:rPr>
                                  <w:rFonts w:ascii="Times New Roman" w:eastAsia="DengXian" w:hAnsi="Times New Roman" w:cs="Times New Roman"/>
                                  <w:color w:val="000000"/>
                                  <w:kern w:val="0"/>
                                  <w:sz w:val="18"/>
                                  <w:szCs w:val="18"/>
                                </w:rPr>
                                <w:t>Mosue</w:t>
                              </w:r>
                              <w:proofErr w:type="spellEnd"/>
                            </w:p>
                          </w:tc>
                          <w:tc>
                            <w:tcPr>
                              <w:tcW w:w="1220" w:type="dxa"/>
                              <w:tcBorders>
                                <w:top w:val="nil"/>
                                <w:left w:val="nil"/>
                                <w:bottom w:val="nil"/>
                                <w:right w:val="nil"/>
                              </w:tcBorders>
                              <w:shd w:val="clear" w:color="auto" w:fill="auto"/>
                              <w:noWrap/>
                              <w:vAlign w:val="center"/>
                              <w:hideMark/>
                            </w:tcPr>
                            <w:p w14:paraId="7961DD4B"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[8]</w:t>
                              </w:r>
                            </w:p>
                          </w:tc>
                        </w:tr>
                        <w:tr w:rsidR="009763BE" w:rsidRPr="00AA270D" w14:paraId="5CCA6F78" w14:textId="77777777" w:rsidTr="00AA270D">
                          <w:trPr>
                            <w:trHeight w:val="276"/>
                          </w:trPr>
                          <w:tc>
                            <w:tcPr>
                              <w:tcW w:w="2835" w:type="dxa"/>
                              <w:tcBorders>
                                <w:top w:val="nil"/>
                                <w:left w:val="nil"/>
                                <w:bottom w:val="nil"/>
                                <w:right w:val="nil"/>
                              </w:tcBorders>
                              <w:shd w:val="clear" w:color="auto" w:fill="auto"/>
                              <w:noWrap/>
                              <w:vAlign w:val="center"/>
                              <w:hideMark/>
                            </w:tcPr>
                            <w:p w14:paraId="7C951FF9"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Lachnospiraceae</w:t>
                              </w:r>
                              <w:proofErr w:type="spellEnd"/>
                            </w:p>
                          </w:tc>
                          <w:tc>
                            <w:tcPr>
                              <w:tcW w:w="2268" w:type="dxa"/>
                              <w:tcBorders>
                                <w:top w:val="nil"/>
                                <w:left w:val="nil"/>
                                <w:bottom w:val="nil"/>
                                <w:right w:val="nil"/>
                              </w:tcBorders>
                              <w:shd w:val="clear" w:color="auto" w:fill="auto"/>
                              <w:noWrap/>
                              <w:vAlign w:val="center"/>
                              <w:hideMark/>
                            </w:tcPr>
                            <w:p w14:paraId="7FF889FD" w14:textId="77777777" w:rsidR="009763BE" w:rsidRPr="00AA270D" w:rsidRDefault="009763BE" w:rsidP="00AA270D">
                              <w:pPr>
                                <w:widowControl/>
                                <w:jc w:val="left"/>
                                <w:rPr>
                                  <w:rFonts w:ascii="Times New Roman" w:eastAsia="DengXian" w:hAnsi="Times New Roman" w:cs="Times New Roman"/>
                                  <w:color w:val="000000"/>
                                  <w:kern w:val="0"/>
                                  <w:sz w:val="18"/>
                                  <w:szCs w:val="18"/>
                                </w:rPr>
                              </w:pPr>
                              <w:proofErr w:type="spellStart"/>
                              <w:proofErr w:type="gramStart"/>
                              <w:r w:rsidRPr="00AA270D">
                                <w:rPr>
                                  <w:rFonts w:ascii="Times New Roman" w:eastAsia="DengXian" w:hAnsi="Times New Roman" w:cs="Times New Roman"/>
                                  <w:color w:val="000000"/>
                                  <w:kern w:val="0"/>
                                  <w:sz w:val="18"/>
                                  <w:szCs w:val="18"/>
                                </w:rPr>
                                <w:t>acetate,propionate</w:t>
                              </w:r>
                              <w:proofErr w:type="gramEnd"/>
                              <w:r w:rsidRPr="00AA270D">
                                <w:rPr>
                                  <w:rFonts w:ascii="Times New Roman" w:eastAsia="DengXian" w:hAnsi="Times New Roman" w:cs="Times New Roman"/>
                                  <w:color w:val="000000"/>
                                  <w:kern w:val="0"/>
                                  <w:sz w:val="18"/>
                                  <w:szCs w:val="18"/>
                                </w:rPr>
                                <w:t>,butyrate</w:t>
                              </w:r>
                              <w:proofErr w:type="spellEnd"/>
                            </w:p>
                          </w:tc>
                          <w:tc>
                            <w:tcPr>
                              <w:tcW w:w="1701" w:type="dxa"/>
                              <w:tcBorders>
                                <w:top w:val="nil"/>
                                <w:left w:val="nil"/>
                                <w:bottom w:val="nil"/>
                                <w:right w:val="nil"/>
                              </w:tcBorders>
                              <w:shd w:val="clear" w:color="auto" w:fill="auto"/>
                              <w:noWrap/>
                              <w:vAlign w:val="center"/>
                              <w:hideMark/>
                            </w:tcPr>
                            <w:p w14:paraId="7CD2BCE5"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3BA5A57D"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[9,12]</w:t>
                              </w:r>
                            </w:p>
                          </w:tc>
                        </w:tr>
                        <w:tr w:rsidR="009763BE" w:rsidRPr="00AA270D" w14:paraId="0581CAB3" w14:textId="77777777" w:rsidTr="00AA270D">
                          <w:trPr>
                            <w:trHeight w:val="276"/>
                          </w:trPr>
                          <w:tc>
                            <w:tcPr>
                              <w:tcW w:w="2835" w:type="dxa"/>
                              <w:tcBorders>
                                <w:top w:val="nil"/>
                                <w:left w:val="nil"/>
                                <w:bottom w:val="nil"/>
                                <w:right w:val="nil"/>
                              </w:tcBorders>
                              <w:shd w:val="clear" w:color="auto" w:fill="auto"/>
                              <w:noWrap/>
                              <w:vAlign w:val="center"/>
                              <w:hideMark/>
                            </w:tcPr>
                            <w:p w14:paraId="5D233E3C"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Ruminococcaceae</w:t>
                              </w:r>
                              <w:proofErr w:type="spellEnd"/>
                            </w:p>
                          </w:tc>
                          <w:tc>
                            <w:tcPr>
                              <w:tcW w:w="2268" w:type="dxa"/>
                              <w:tcBorders>
                                <w:top w:val="nil"/>
                                <w:left w:val="nil"/>
                                <w:bottom w:val="nil"/>
                                <w:right w:val="nil"/>
                              </w:tcBorders>
                              <w:shd w:val="clear" w:color="auto" w:fill="auto"/>
                              <w:noWrap/>
                              <w:vAlign w:val="center"/>
                              <w:hideMark/>
                            </w:tcPr>
                            <w:p w14:paraId="2C17765D" w14:textId="77777777" w:rsidR="009763BE" w:rsidRPr="00AA270D" w:rsidRDefault="009763BE" w:rsidP="00AA270D">
                              <w:pPr>
                                <w:widowControl/>
                                <w:jc w:val="left"/>
                                <w:rPr>
                                  <w:rFonts w:ascii="Times New Roman" w:eastAsia="DengXian" w:hAnsi="Times New Roman" w:cs="Times New Roman"/>
                                  <w:color w:val="000000"/>
                                  <w:kern w:val="0"/>
                                  <w:sz w:val="18"/>
                                  <w:szCs w:val="18"/>
                                </w:rPr>
                              </w:pPr>
                              <w:proofErr w:type="spellStart"/>
                              <w:proofErr w:type="gramStart"/>
                              <w:r w:rsidRPr="00AA270D">
                                <w:rPr>
                                  <w:rFonts w:ascii="Times New Roman" w:eastAsia="DengXian" w:hAnsi="Times New Roman" w:cs="Times New Roman"/>
                                  <w:color w:val="000000"/>
                                  <w:kern w:val="0"/>
                                  <w:sz w:val="18"/>
                                  <w:szCs w:val="18"/>
                                </w:rPr>
                                <w:t>acetate,propionate</w:t>
                              </w:r>
                              <w:proofErr w:type="gramEnd"/>
                              <w:r w:rsidRPr="00AA270D">
                                <w:rPr>
                                  <w:rFonts w:ascii="Times New Roman" w:eastAsia="DengXian" w:hAnsi="Times New Roman" w:cs="Times New Roman"/>
                                  <w:color w:val="000000"/>
                                  <w:kern w:val="0"/>
                                  <w:sz w:val="18"/>
                                  <w:szCs w:val="18"/>
                                </w:rPr>
                                <w:t>,butyrate</w:t>
                              </w:r>
                              <w:proofErr w:type="spellEnd"/>
                            </w:p>
                          </w:tc>
                          <w:tc>
                            <w:tcPr>
                              <w:tcW w:w="1701" w:type="dxa"/>
                              <w:tcBorders>
                                <w:top w:val="nil"/>
                                <w:left w:val="nil"/>
                                <w:bottom w:val="nil"/>
                                <w:right w:val="nil"/>
                              </w:tcBorders>
                              <w:shd w:val="clear" w:color="auto" w:fill="auto"/>
                              <w:noWrap/>
                              <w:vAlign w:val="center"/>
                              <w:hideMark/>
                            </w:tcPr>
                            <w:p w14:paraId="1B249D36"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66AFE8C5"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w:t>
                              </w:r>
                            </w:p>
                          </w:tc>
                        </w:tr>
                        <w:tr w:rsidR="009763BE" w:rsidRPr="00AA270D" w14:paraId="12296939" w14:textId="77777777" w:rsidTr="00AA270D">
                          <w:trPr>
                            <w:trHeight w:val="276"/>
                          </w:trPr>
                          <w:tc>
                            <w:tcPr>
                              <w:tcW w:w="2835" w:type="dxa"/>
                              <w:tcBorders>
                                <w:top w:val="nil"/>
                                <w:left w:val="nil"/>
                                <w:bottom w:val="nil"/>
                                <w:right w:val="nil"/>
                              </w:tcBorders>
                              <w:shd w:val="clear" w:color="auto" w:fill="auto"/>
                              <w:noWrap/>
                              <w:vAlign w:val="center"/>
                              <w:hideMark/>
                            </w:tcPr>
                            <w:p w14:paraId="5F49F58A"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Clostridiaceae</w:t>
                              </w:r>
                              <w:proofErr w:type="spellEnd"/>
                            </w:p>
                          </w:tc>
                          <w:tc>
                            <w:tcPr>
                              <w:tcW w:w="2268" w:type="dxa"/>
                              <w:tcBorders>
                                <w:top w:val="nil"/>
                                <w:left w:val="nil"/>
                                <w:bottom w:val="nil"/>
                                <w:right w:val="nil"/>
                              </w:tcBorders>
                              <w:shd w:val="clear" w:color="auto" w:fill="auto"/>
                              <w:noWrap/>
                              <w:vAlign w:val="center"/>
                              <w:hideMark/>
                            </w:tcPr>
                            <w:p w14:paraId="335D9809" w14:textId="77777777" w:rsidR="009763BE" w:rsidRPr="00AA270D" w:rsidRDefault="009763BE" w:rsidP="00AA270D">
                              <w:pPr>
                                <w:widowControl/>
                                <w:jc w:val="left"/>
                                <w:rPr>
                                  <w:rFonts w:ascii="Times New Roman" w:eastAsia="DengXian" w:hAnsi="Times New Roman" w:cs="Times New Roman"/>
                                  <w:color w:val="000000"/>
                                  <w:kern w:val="0"/>
                                  <w:sz w:val="18"/>
                                  <w:szCs w:val="18"/>
                                </w:rPr>
                              </w:pPr>
                              <w:proofErr w:type="spellStart"/>
                              <w:proofErr w:type="gramStart"/>
                              <w:r w:rsidRPr="00AA270D">
                                <w:rPr>
                                  <w:rFonts w:ascii="Times New Roman" w:eastAsia="DengXian" w:hAnsi="Times New Roman" w:cs="Times New Roman"/>
                                  <w:color w:val="000000"/>
                                  <w:kern w:val="0"/>
                                  <w:sz w:val="18"/>
                                  <w:szCs w:val="18"/>
                                </w:rPr>
                                <w:t>acetate,propionate</w:t>
                              </w:r>
                              <w:proofErr w:type="gramEnd"/>
                              <w:r w:rsidRPr="00AA270D">
                                <w:rPr>
                                  <w:rFonts w:ascii="Times New Roman" w:eastAsia="DengXian" w:hAnsi="Times New Roman" w:cs="Times New Roman"/>
                                  <w:color w:val="000000"/>
                                  <w:kern w:val="0"/>
                                  <w:sz w:val="18"/>
                                  <w:szCs w:val="18"/>
                                </w:rPr>
                                <w:t>,butyrate</w:t>
                              </w:r>
                              <w:proofErr w:type="spellEnd"/>
                            </w:p>
                          </w:tc>
                          <w:tc>
                            <w:tcPr>
                              <w:tcW w:w="1701" w:type="dxa"/>
                              <w:tcBorders>
                                <w:top w:val="nil"/>
                                <w:left w:val="nil"/>
                                <w:bottom w:val="nil"/>
                                <w:right w:val="nil"/>
                              </w:tcBorders>
                              <w:shd w:val="clear" w:color="auto" w:fill="auto"/>
                              <w:noWrap/>
                              <w:vAlign w:val="center"/>
                              <w:hideMark/>
                            </w:tcPr>
                            <w:p w14:paraId="289E5023"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C751166"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 11]</w:t>
                              </w:r>
                            </w:p>
                          </w:tc>
                        </w:tr>
                        <w:tr w:rsidR="009763BE" w:rsidRPr="00AA270D" w14:paraId="0DF16E64" w14:textId="77777777" w:rsidTr="00AA270D">
                          <w:trPr>
                            <w:trHeight w:val="276"/>
                          </w:trPr>
                          <w:tc>
                            <w:tcPr>
                              <w:tcW w:w="2835" w:type="dxa"/>
                              <w:tcBorders>
                                <w:top w:val="nil"/>
                                <w:left w:val="nil"/>
                                <w:bottom w:val="nil"/>
                                <w:right w:val="nil"/>
                              </w:tcBorders>
                              <w:shd w:val="clear" w:color="auto" w:fill="auto"/>
                              <w:noWrap/>
                              <w:vAlign w:val="center"/>
                              <w:hideMark/>
                            </w:tcPr>
                            <w:p w14:paraId="59B66A26"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Peptococcaceae</w:t>
                              </w:r>
                              <w:proofErr w:type="spellEnd"/>
                            </w:p>
                          </w:tc>
                          <w:tc>
                            <w:tcPr>
                              <w:tcW w:w="2268" w:type="dxa"/>
                              <w:tcBorders>
                                <w:top w:val="nil"/>
                                <w:left w:val="nil"/>
                                <w:bottom w:val="nil"/>
                                <w:right w:val="nil"/>
                              </w:tcBorders>
                              <w:shd w:val="clear" w:color="auto" w:fill="auto"/>
                              <w:noWrap/>
                              <w:vAlign w:val="center"/>
                              <w:hideMark/>
                            </w:tcPr>
                            <w:p w14:paraId="461327B8"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67E7979B"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3AB00660"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[9]</w:t>
                              </w:r>
                            </w:p>
                          </w:tc>
                        </w:tr>
                        <w:tr w:rsidR="009763BE" w:rsidRPr="00AA270D" w14:paraId="6EA16B22" w14:textId="77777777" w:rsidTr="00AA270D">
                          <w:trPr>
                            <w:trHeight w:val="276"/>
                          </w:trPr>
                          <w:tc>
                            <w:tcPr>
                              <w:tcW w:w="2835" w:type="dxa"/>
                              <w:tcBorders>
                                <w:top w:val="nil"/>
                                <w:left w:val="nil"/>
                                <w:bottom w:val="nil"/>
                                <w:right w:val="nil"/>
                              </w:tcBorders>
                              <w:shd w:val="clear" w:color="auto" w:fill="auto"/>
                              <w:noWrap/>
                              <w:vAlign w:val="center"/>
                              <w:hideMark/>
                            </w:tcPr>
                            <w:p w14:paraId="022499D2"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Bacteroides</w:t>
                              </w:r>
                            </w:p>
                          </w:tc>
                          <w:tc>
                            <w:tcPr>
                              <w:tcW w:w="2268" w:type="dxa"/>
                              <w:tcBorders>
                                <w:top w:val="nil"/>
                                <w:left w:val="nil"/>
                                <w:bottom w:val="nil"/>
                                <w:right w:val="nil"/>
                              </w:tcBorders>
                              <w:shd w:val="clear" w:color="auto" w:fill="auto"/>
                              <w:noWrap/>
                              <w:vAlign w:val="center"/>
                              <w:hideMark/>
                            </w:tcPr>
                            <w:p w14:paraId="512DB633" w14:textId="77777777" w:rsidR="009763BE" w:rsidRPr="00AA270D" w:rsidRDefault="009763BE" w:rsidP="00AA270D">
                              <w:pPr>
                                <w:widowControl/>
                                <w:jc w:val="left"/>
                                <w:rPr>
                                  <w:rFonts w:ascii="Times New Roman" w:eastAsia="DengXian" w:hAnsi="Times New Roman" w:cs="Times New Roman"/>
                                  <w:color w:val="000000"/>
                                  <w:kern w:val="0"/>
                                  <w:sz w:val="18"/>
                                  <w:szCs w:val="18"/>
                                </w:rPr>
                              </w:pPr>
                              <w:proofErr w:type="spellStart"/>
                              <w:proofErr w:type="gramStart"/>
                              <w:r w:rsidRPr="00AA270D">
                                <w:rPr>
                                  <w:rFonts w:ascii="Times New Roman" w:eastAsia="DengXian" w:hAnsi="Times New Roman" w:cs="Times New Roman"/>
                                  <w:color w:val="000000"/>
                                  <w:kern w:val="0"/>
                                  <w:sz w:val="18"/>
                                  <w:szCs w:val="18"/>
                                </w:rPr>
                                <w:t>acetate,propionate</w:t>
                              </w:r>
                              <w:proofErr w:type="spellEnd"/>
                              <w:proofErr w:type="gramEnd"/>
                            </w:p>
                          </w:tc>
                          <w:tc>
                            <w:tcPr>
                              <w:tcW w:w="1701" w:type="dxa"/>
                              <w:tcBorders>
                                <w:top w:val="nil"/>
                                <w:left w:val="nil"/>
                                <w:bottom w:val="nil"/>
                                <w:right w:val="nil"/>
                              </w:tcBorders>
                              <w:shd w:val="clear" w:color="auto" w:fill="auto"/>
                              <w:noWrap/>
                              <w:vAlign w:val="center"/>
                              <w:hideMark/>
                            </w:tcPr>
                            <w:p w14:paraId="61B3A31C"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43855F2F"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w:t>
                              </w:r>
                            </w:p>
                          </w:tc>
                        </w:tr>
                        <w:tr w:rsidR="009763BE" w:rsidRPr="00AA270D" w14:paraId="089E8DD2" w14:textId="77777777" w:rsidTr="00AA270D">
                          <w:trPr>
                            <w:trHeight w:val="276"/>
                          </w:trPr>
                          <w:tc>
                            <w:tcPr>
                              <w:tcW w:w="2835" w:type="dxa"/>
                              <w:tcBorders>
                                <w:top w:val="nil"/>
                                <w:left w:val="nil"/>
                                <w:bottom w:val="nil"/>
                                <w:right w:val="nil"/>
                              </w:tcBorders>
                              <w:shd w:val="clear" w:color="auto" w:fill="auto"/>
                              <w:noWrap/>
                              <w:vAlign w:val="center"/>
                              <w:hideMark/>
                            </w:tcPr>
                            <w:p w14:paraId="4197E81E"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Parasutterella</w:t>
                              </w:r>
                              <w:proofErr w:type="spellEnd"/>
                            </w:p>
                          </w:tc>
                          <w:tc>
                            <w:tcPr>
                              <w:tcW w:w="2268" w:type="dxa"/>
                              <w:tcBorders>
                                <w:top w:val="nil"/>
                                <w:left w:val="nil"/>
                                <w:bottom w:val="nil"/>
                                <w:right w:val="nil"/>
                              </w:tcBorders>
                              <w:shd w:val="clear" w:color="auto" w:fill="auto"/>
                              <w:noWrap/>
                              <w:vAlign w:val="center"/>
                              <w:hideMark/>
                            </w:tcPr>
                            <w:p w14:paraId="7BB0AEF8"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succinate</w:t>
                              </w:r>
                            </w:p>
                          </w:tc>
                          <w:tc>
                            <w:tcPr>
                              <w:tcW w:w="1701" w:type="dxa"/>
                              <w:tcBorders>
                                <w:top w:val="nil"/>
                                <w:left w:val="nil"/>
                                <w:bottom w:val="nil"/>
                                <w:right w:val="nil"/>
                              </w:tcBorders>
                              <w:shd w:val="clear" w:color="auto" w:fill="auto"/>
                              <w:noWrap/>
                              <w:vAlign w:val="center"/>
                              <w:hideMark/>
                            </w:tcPr>
                            <w:p w14:paraId="44356BC3"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proofErr w:type="spellStart"/>
                              <w:proofErr w:type="gramStart"/>
                              <w:r w:rsidRPr="00AA270D">
                                <w:rPr>
                                  <w:rFonts w:ascii="Times New Roman" w:eastAsia="DengXian" w:hAnsi="Times New Roman" w:cs="Times New Roman"/>
                                  <w:color w:val="000000"/>
                                  <w:kern w:val="0"/>
                                  <w:sz w:val="18"/>
                                  <w:szCs w:val="18"/>
                                </w:rPr>
                                <w:t>Mosue,Human</w:t>
                              </w:r>
                              <w:proofErr w:type="spellEnd"/>
                              <w:proofErr w:type="gramEnd"/>
                            </w:p>
                          </w:tc>
                          <w:tc>
                            <w:tcPr>
                              <w:tcW w:w="1220" w:type="dxa"/>
                              <w:tcBorders>
                                <w:top w:val="nil"/>
                                <w:left w:val="nil"/>
                                <w:bottom w:val="nil"/>
                                <w:right w:val="nil"/>
                              </w:tcBorders>
                              <w:shd w:val="clear" w:color="auto" w:fill="auto"/>
                              <w:noWrap/>
                              <w:vAlign w:val="center"/>
                              <w:hideMark/>
                            </w:tcPr>
                            <w:p w14:paraId="5073E17E"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[13]</w:t>
                              </w:r>
                            </w:p>
                          </w:tc>
                        </w:tr>
                        <w:tr w:rsidR="009763BE" w:rsidRPr="00AA270D" w14:paraId="1966E0E1" w14:textId="77777777" w:rsidTr="00AA270D">
                          <w:trPr>
                            <w:trHeight w:val="276"/>
                          </w:trPr>
                          <w:tc>
                            <w:tcPr>
                              <w:tcW w:w="2835" w:type="dxa"/>
                              <w:tcBorders>
                                <w:top w:val="nil"/>
                                <w:left w:val="nil"/>
                                <w:bottom w:val="nil"/>
                                <w:right w:val="nil"/>
                              </w:tcBorders>
                              <w:shd w:val="clear" w:color="auto" w:fill="auto"/>
                              <w:noWrap/>
                              <w:vAlign w:val="center"/>
                              <w:hideMark/>
                            </w:tcPr>
                            <w:p w14:paraId="45B36C1C"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proofErr w:type="spellStart"/>
                              <w:r w:rsidRPr="00AA270D">
                                <w:rPr>
                                  <w:rFonts w:ascii="Times New Roman" w:eastAsia="DengXian" w:hAnsi="Times New Roman" w:cs="Times New Roman"/>
                                  <w:i/>
                                  <w:iCs/>
                                  <w:color w:val="000000"/>
                                  <w:kern w:val="0"/>
                                  <w:sz w:val="18"/>
                                  <w:szCs w:val="18"/>
                                </w:rPr>
                                <w:t>Anaerotruncus</w:t>
                              </w:r>
                              <w:proofErr w:type="spellEnd"/>
                            </w:p>
                          </w:tc>
                          <w:tc>
                            <w:tcPr>
                              <w:tcW w:w="2268" w:type="dxa"/>
                              <w:tcBorders>
                                <w:top w:val="nil"/>
                                <w:left w:val="nil"/>
                                <w:bottom w:val="nil"/>
                                <w:right w:val="nil"/>
                              </w:tcBorders>
                              <w:shd w:val="clear" w:color="auto" w:fill="auto"/>
                              <w:noWrap/>
                              <w:vAlign w:val="center"/>
                              <w:hideMark/>
                            </w:tcPr>
                            <w:p w14:paraId="0F473834"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 butyrate, Succinate</w:t>
                              </w:r>
                            </w:p>
                          </w:tc>
                          <w:tc>
                            <w:tcPr>
                              <w:tcW w:w="1701" w:type="dxa"/>
                              <w:tcBorders>
                                <w:top w:val="nil"/>
                                <w:left w:val="nil"/>
                                <w:bottom w:val="nil"/>
                                <w:right w:val="nil"/>
                              </w:tcBorders>
                              <w:shd w:val="clear" w:color="auto" w:fill="auto"/>
                              <w:noWrap/>
                              <w:vAlign w:val="center"/>
                              <w:hideMark/>
                            </w:tcPr>
                            <w:p w14:paraId="3A43E80D"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A2A074C"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[11,14]</w:t>
                              </w:r>
                            </w:p>
                          </w:tc>
                        </w:tr>
                        <w:tr w:rsidR="009763BE" w:rsidRPr="00AA270D" w14:paraId="001B2F0C" w14:textId="77777777" w:rsidTr="00AA270D">
                          <w:trPr>
                            <w:trHeight w:val="288"/>
                          </w:trPr>
                          <w:tc>
                            <w:tcPr>
                              <w:tcW w:w="2835" w:type="dxa"/>
                              <w:tcBorders>
                                <w:top w:val="nil"/>
                                <w:left w:val="nil"/>
                                <w:bottom w:val="single" w:sz="8" w:space="0" w:color="auto"/>
                                <w:right w:val="nil"/>
                              </w:tcBorders>
                              <w:shd w:val="clear" w:color="auto" w:fill="auto"/>
                              <w:noWrap/>
                              <w:vAlign w:val="center"/>
                              <w:hideMark/>
                            </w:tcPr>
                            <w:p w14:paraId="1ACDCB4B" w14:textId="77777777" w:rsidR="009763BE" w:rsidRPr="00AA270D" w:rsidRDefault="009763B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Lactobacillus</w:t>
                              </w:r>
                            </w:p>
                          </w:tc>
                          <w:tc>
                            <w:tcPr>
                              <w:tcW w:w="2268" w:type="dxa"/>
                              <w:tcBorders>
                                <w:top w:val="nil"/>
                                <w:left w:val="nil"/>
                                <w:bottom w:val="single" w:sz="8" w:space="0" w:color="auto"/>
                                <w:right w:val="nil"/>
                              </w:tcBorders>
                              <w:shd w:val="clear" w:color="auto" w:fill="auto"/>
                              <w:noWrap/>
                              <w:vAlign w:val="center"/>
                              <w:hideMark/>
                            </w:tcPr>
                            <w:p w14:paraId="63FCAE85" w14:textId="77777777" w:rsidR="009763BE" w:rsidRPr="00AA270D" w:rsidRDefault="009763B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w:t>
                              </w:r>
                            </w:p>
                          </w:tc>
                          <w:tc>
                            <w:tcPr>
                              <w:tcW w:w="1701" w:type="dxa"/>
                              <w:tcBorders>
                                <w:top w:val="nil"/>
                                <w:left w:val="nil"/>
                                <w:bottom w:val="single" w:sz="8" w:space="0" w:color="auto"/>
                                <w:right w:val="nil"/>
                              </w:tcBorders>
                              <w:shd w:val="clear" w:color="auto" w:fill="auto"/>
                              <w:noWrap/>
                              <w:vAlign w:val="center"/>
                              <w:hideMark/>
                            </w:tcPr>
                            <w:p w14:paraId="6FC01FF2"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 xml:space="preserve">　</w:t>
                              </w:r>
                            </w:p>
                          </w:tc>
                          <w:tc>
                            <w:tcPr>
                              <w:tcW w:w="1220" w:type="dxa"/>
                              <w:tcBorders>
                                <w:top w:val="nil"/>
                                <w:left w:val="nil"/>
                                <w:bottom w:val="single" w:sz="8" w:space="0" w:color="auto"/>
                                <w:right w:val="nil"/>
                              </w:tcBorders>
                              <w:shd w:val="clear" w:color="auto" w:fill="auto"/>
                              <w:noWrap/>
                              <w:vAlign w:val="center"/>
                              <w:hideMark/>
                            </w:tcPr>
                            <w:p w14:paraId="38967BE1" w14:textId="77777777" w:rsidR="009763BE" w:rsidRPr="00AA270D" w:rsidRDefault="009763B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 xml:space="preserve">　</w:t>
                              </w:r>
                            </w:p>
                          </w:tc>
                        </w:tr>
                      </w:tbl>
                      <w:p w14:paraId="2DE89DB3"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 xml:space="preserve">[3]. </w:t>
                        </w:r>
                        <w:proofErr w:type="spellStart"/>
                        <w:r w:rsidRPr="00AA270D">
                          <w:rPr>
                            <w:rFonts w:ascii="Times New Roman" w:hAnsi="Times New Roman" w:cs="Times New Roman"/>
                            <w:sz w:val="18"/>
                            <w:szCs w:val="20"/>
                          </w:rPr>
                          <w:t>Moens</w:t>
                        </w:r>
                        <w:proofErr w:type="spellEnd"/>
                        <w:r w:rsidRPr="00AA270D">
                          <w:rPr>
                            <w:rFonts w:ascii="Times New Roman" w:hAnsi="Times New Roman" w:cs="Times New Roman"/>
                            <w:sz w:val="18"/>
                            <w:szCs w:val="20"/>
                          </w:rPr>
                          <w:t xml:space="preserve">, F. and L. De </w:t>
                        </w:r>
                        <w:proofErr w:type="spellStart"/>
                        <w:r w:rsidRPr="00AA270D">
                          <w:rPr>
                            <w:rFonts w:ascii="Times New Roman" w:hAnsi="Times New Roman" w:cs="Times New Roman"/>
                            <w:sz w:val="18"/>
                            <w:szCs w:val="20"/>
                          </w:rPr>
                          <w:t>Vuyst</w:t>
                        </w:r>
                        <w:proofErr w:type="spellEnd"/>
                        <w:r w:rsidRPr="00AA270D">
                          <w:rPr>
                            <w:rFonts w:ascii="Times New Roman" w:hAnsi="Times New Roman" w:cs="Times New Roman"/>
                            <w:sz w:val="18"/>
                            <w:szCs w:val="20"/>
                          </w:rPr>
                          <w:t xml:space="preserve">, Inulin-type </w:t>
                        </w:r>
                        <w:proofErr w:type="spellStart"/>
                        <w:r w:rsidRPr="00AA270D">
                          <w:rPr>
                            <w:rFonts w:ascii="Times New Roman" w:hAnsi="Times New Roman" w:cs="Times New Roman"/>
                            <w:sz w:val="18"/>
                            <w:szCs w:val="20"/>
                          </w:rPr>
                          <w:t>fructan</w:t>
                        </w:r>
                        <w:proofErr w:type="spellEnd"/>
                        <w:r w:rsidRPr="00AA270D">
                          <w:rPr>
                            <w:rFonts w:ascii="Times New Roman" w:hAnsi="Times New Roman" w:cs="Times New Roman"/>
                            <w:sz w:val="18"/>
                            <w:szCs w:val="20"/>
                          </w:rPr>
                          <w:t xml:space="preserve"> degradation capacity of Clostridium cluster IV and </w:t>
                        </w:r>
                        <w:proofErr w:type="spellStart"/>
                        <w:r w:rsidRPr="00AA270D">
                          <w:rPr>
                            <w:rFonts w:ascii="Times New Roman" w:hAnsi="Times New Roman" w:cs="Times New Roman"/>
                            <w:sz w:val="18"/>
                            <w:szCs w:val="20"/>
                          </w:rPr>
                          <w:t>XIVa</w:t>
                        </w:r>
                        <w:proofErr w:type="spellEnd"/>
                        <w:r w:rsidRPr="00AA270D">
                          <w:rPr>
                            <w:rFonts w:ascii="Times New Roman" w:hAnsi="Times New Roman" w:cs="Times New Roman"/>
                            <w:sz w:val="18"/>
                            <w:szCs w:val="20"/>
                          </w:rPr>
                          <w:t xml:space="preserve"> butyrate-producing colon bacteria and their associated metabolic outcomes. Beneficial Microbes, 2017. 8(3): p. 473-490.</w:t>
                        </w:r>
                      </w:p>
                      <w:p w14:paraId="4FF6BAAA"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[4]. Li, L., et al., Inulin with different degrees of polymerization protects against diet-induced endotoxemia and inflammation in association with gut microbiota regulation in mice. Scientific reports, 2020. 10(1): p. 978-12.</w:t>
                        </w:r>
                      </w:p>
                      <w:p w14:paraId="4763DD6E"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[5]. Zhu, L., et al., Inulin with different degrees of polymerization modulates composition of intestinal microbiota in mice. FEMS Microbiology Letters, 2017. 364(10).</w:t>
                        </w:r>
                      </w:p>
                      <w:p w14:paraId="5D329E59"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 xml:space="preserve">[6]. </w:t>
                        </w:r>
                        <w:proofErr w:type="spellStart"/>
                        <w:r w:rsidRPr="00AA270D">
                          <w:rPr>
                            <w:rFonts w:ascii="Times New Roman" w:hAnsi="Times New Roman" w:cs="Times New Roman"/>
                            <w:sz w:val="18"/>
                            <w:szCs w:val="20"/>
                          </w:rPr>
                          <w:t>Chijiiwa</w:t>
                        </w:r>
                        <w:proofErr w:type="spellEnd"/>
                        <w:r w:rsidRPr="00AA270D">
                          <w:rPr>
                            <w:rFonts w:ascii="Times New Roman" w:hAnsi="Times New Roman" w:cs="Times New Roman"/>
                            <w:sz w:val="18"/>
                            <w:szCs w:val="20"/>
                          </w:rPr>
                          <w:t>, R., et al., Single-cell genomics of uncultured bacteria reveals dietary fiber responders in the mouse gut microbiota. Microbiome, 2020. 8(1): p. 5-14</w:t>
                        </w:r>
                      </w:p>
                      <w:p w14:paraId="79F1B0EB"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 xml:space="preserve">[7]. Song, Y., et al., "Bacteroides </w:t>
                        </w:r>
                        <w:proofErr w:type="spellStart"/>
                        <w:r w:rsidRPr="00AA270D">
                          <w:rPr>
                            <w:rFonts w:ascii="Times New Roman" w:hAnsi="Times New Roman" w:cs="Times New Roman"/>
                            <w:sz w:val="18"/>
                            <w:szCs w:val="20"/>
                          </w:rPr>
                          <w:t>goldsteinii</w:t>
                        </w:r>
                        <w:proofErr w:type="spellEnd"/>
                        <w:r w:rsidRPr="00AA270D">
                          <w:rPr>
                            <w:rFonts w:ascii="Times New Roman" w:hAnsi="Times New Roman" w:cs="Times New Roman"/>
                            <w:sz w:val="18"/>
                            <w:szCs w:val="20"/>
                          </w:rPr>
                          <w:t xml:space="preserve"> sp. </w:t>
                        </w:r>
                        <w:proofErr w:type="spellStart"/>
                        <w:r w:rsidRPr="00AA270D">
                          <w:rPr>
                            <w:rFonts w:ascii="Times New Roman" w:hAnsi="Times New Roman" w:cs="Times New Roman"/>
                            <w:sz w:val="18"/>
                            <w:szCs w:val="20"/>
                          </w:rPr>
                          <w:t>nov.</w:t>
                        </w:r>
                        <w:proofErr w:type="spellEnd"/>
                        <w:r w:rsidRPr="00AA270D">
                          <w:rPr>
                            <w:rFonts w:ascii="Times New Roman" w:hAnsi="Times New Roman" w:cs="Times New Roman"/>
                            <w:sz w:val="18"/>
                            <w:szCs w:val="20"/>
                          </w:rPr>
                          <w:t>" isolated from clinical specimens of human intestinal origin. J Clin Microbiol, 2005. 43(9): p. 4522-7.</w:t>
                        </w:r>
                      </w:p>
                      <w:p w14:paraId="481D197D"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 xml:space="preserve">[8]. Daniel, S.G., et al., Functional Changes in the Gut Microbiome Contribute to Transforming Growth Factor </w:t>
                        </w:r>
                        <w:proofErr w:type="gramStart"/>
                        <w:r w:rsidRPr="00AA270D">
                          <w:rPr>
                            <w:rFonts w:ascii="Times New Roman" w:hAnsi="Times New Roman" w:cs="Times New Roman"/>
                            <w:sz w:val="18"/>
                            <w:szCs w:val="20"/>
                          </w:rPr>
                          <w:t>beta</w:t>
                        </w:r>
                        <w:proofErr w:type="gramEnd"/>
                        <w:r w:rsidRPr="00AA270D">
                          <w:rPr>
                            <w:rFonts w:ascii="Times New Roman" w:hAnsi="Times New Roman" w:cs="Times New Roman"/>
                            <w:sz w:val="18"/>
                            <w:szCs w:val="20"/>
                          </w:rPr>
                          <w:t xml:space="preserve">-Deficient Colon Cancer. </w:t>
                        </w:r>
                        <w:proofErr w:type="spellStart"/>
                        <w:r w:rsidRPr="00AA270D">
                          <w:rPr>
                            <w:rFonts w:ascii="Times New Roman" w:hAnsi="Times New Roman" w:cs="Times New Roman"/>
                            <w:sz w:val="18"/>
                            <w:szCs w:val="20"/>
                          </w:rPr>
                          <w:t>mSystems</w:t>
                        </w:r>
                        <w:proofErr w:type="spellEnd"/>
                        <w:r w:rsidRPr="00AA270D">
                          <w:rPr>
                            <w:rFonts w:ascii="Times New Roman" w:hAnsi="Times New Roman" w:cs="Times New Roman"/>
                            <w:sz w:val="18"/>
                            <w:szCs w:val="20"/>
                          </w:rPr>
                          <w:t>, 2017. 2(5).</w:t>
                        </w:r>
                      </w:p>
                      <w:p w14:paraId="1F679C77"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 xml:space="preserve">[9]. Vital, M., A.C. Howe and J.M. </w:t>
                        </w:r>
                        <w:proofErr w:type="spellStart"/>
                        <w:r w:rsidRPr="00AA270D">
                          <w:rPr>
                            <w:rFonts w:ascii="Times New Roman" w:hAnsi="Times New Roman" w:cs="Times New Roman"/>
                            <w:sz w:val="18"/>
                            <w:szCs w:val="20"/>
                          </w:rPr>
                          <w:t>Tiedje</w:t>
                        </w:r>
                        <w:proofErr w:type="spellEnd"/>
                        <w:r w:rsidRPr="00AA270D">
                          <w:rPr>
                            <w:rFonts w:ascii="Times New Roman" w:hAnsi="Times New Roman" w:cs="Times New Roman"/>
                            <w:sz w:val="18"/>
                            <w:szCs w:val="20"/>
                          </w:rPr>
                          <w:t>, Revealing the bacterial butyrate synthesis pathways by analyzing (meta)genomic data. mBio, 2014. 5(2): p. e00889.</w:t>
                        </w:r>
                      </w:p>
                      <w:p w14:paraId="64EA42B7"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[10]. Louis, P. and H.J. Flint, Formation of propionate and butyrate by the human colonic microbiota. Environmental Microbiology, 2017. 19(1): p. 29-41.</w:t>
                        </w:r>
                      </w:p>
                      <w:p w14:paraId="0A0E5D3F"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[11]. Vital, M., et al., A gene-targeted approach to investigate the intestinal butyrate-producing bacterial community. Microbiome, 2013. 1(1): p. 8.</w:t>
                        </w:r>
                      </w:p>
                      <w:p w14:paraId="641BE98A"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 xml:space="preserve">[12]. Vacca, M., et al., The Controversial Role of Human Gut </w:t>
                        </w:r>
                        <w:proofErr w:type="spellStart"/>
                        <w:r w:rsidRPr="00AA270D">
                          <w:rPr>
                            <w:rFonts w:ascii="Times New Roman" w:hAnsi="Times New Roman" w:cs="Times New Roman"/>
                            <w:sz w:val="18"/>
                            <w:szCs w:val="20"/>
                          </w:rPr>
                          <w:t>Lachnospiraceae</w:t>
                        </w:r>
                        <w:proofErr w:type="spellEnd"/>
                        <w:r w:rsidRPr="00AA270D">
                          <w:rPr>
                            <w:rFonts w:ascii="Times New Roman" w:hAnsi="Times New Roman" w:cs="Times New Roman"/>
                            <w:sz w:val="18"/>
                            <w:szCs w:val="20"/>
                          </w:rPr>
                          <w:t>. Microorganisms, 2020. 8(4): p. 573.</w:t>
                        </w:r>
                      </w:p>
                      <w:p w14:paraId="1DDB410E"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 xml:space="preserve">[13]. Ju, T., et al., Defining the role of </w:t>
                        </w:r>
                        <w:proofErr w:type="spellStart"/>
                        <w:r w:rsidRPr="00AA270D">
                          <w:rPr>
                            <w:rFonts w:ascii="Times New Roman" w:hAnsi="Times New Roman" w:cs="Times New Roman"/>
                            <w:sz w:val="18"/>
                            <w:szCs w:val="20"/>
                          </w:rPr>
                          <w:t>Parasutterella</w:t>
                        </w:r>
                        <w:proofErr w:type="spellEnd"/>
                        <w:r w:rsidRPr="00AA270D">
                          <w:rPr>
                            <w:rFonts w:ascii="Times New Roman" w:hAnsi="Times New Roman" w:cs="Times New Roman"/>
                            <w:sz w:val="18"/>
                            <w:szCs w:val="20"/>
                          </w:rPr>
                          <w:t>, a previously uncharacterized member of the core gut microbiota. The ISME Journal, 2019. 13(6): p. 1520-1534.</w:t>
                        </w:r>
                      </w:p>
                      <w:p w14:paraId="7F5B7B77" w14:textId="77777777" w:rsidR="009763BE" w:rsidRPr="00AA270D" w:rsidRDefault="009763BE" w:rsidP="00372577">
                        <w:pPr>
                          <w:rPr>
                            <w:rFonts w:ascii="Times New Roman" w:hAnsi="Times New Roman" w:cs="Times New Roman"/>
                            <w:sz w:val="18"/>
                            <w:szCs w:val="20"/>
                          </w:rPr>
                        </w:pPr>
                        <w:r w:rsidRPr="00AA270D">
                          <w:rPr>
                            <w:rFonts w:ascii="Times New Roman" w:hAnsi="Times New Roman" w:cs="Times New Roman"/>
                            <w:sz w:val="18"/>
                            <w:szCs w:val="20"/>
                          </w:rPr>
                          <w:t xml:space="preserve">[14]. Esquivel-Elizondo, S., et al., Insights into Butyrate Production in a Controlled Fermentation System via Gene Predictions. </w:t>
                        </w:r>
                        <w:proofErr w:type="spellStart"/>
                        <w:r w:rsidRPr="00AA270D">
                          <w:rPr>
                            <w:rFonts w:ascii="Times New Roman" w:hAnsi="Times New Roman" w:cs="Times New Roman"/>
                            <w:sz w:val="18"/>
                            <w:szCs w:val="20"/>
                          </w:rPr>
                          <w:t>mSystems</w:t>
                        </w:r>
                        <w:proofErr w:type="spellEnd"/>
                        <w:r w:rsidRPr="00AA270D">
                          <w:rPr>
                            <w:rFonts w:ascii="Times New Roman" w:hAnsi="Times New Roman" w:cs="Times New Roman"/>
                            <w:sz w:val="18"/>
                            <w:szCs w:val="20"/>
                          </w:rPr>
                          <w:t>, 2017. 2(4).</w:t>
                        </w:r>
                      </w:p>
                    </w:txbxContent>
                  </v:textbox>
                  <w10:wrap type="topAndBottom" anchorx="margin"/>
                </v:shape>
              </w:pict>
            </mc:Fallback>
          </mc:AlternateContent>
        </w:r>
      </w:ins>
    </w:p>
    <w:p w14:paraId="7C8CFBA9" w14:textId="65417751" w:rsidR="00372577" w:rsidRPr="00372577" w:rsidRDefault="00372577">
      <w:pPr>
        <w:widowControl/>
        <w:jc w:val="left"/>
        <w:rPr>
          <w:rFonts w:ascii="Times New Roman" w:hAnsi="Times New Roman" w:cs="Times New Roman"/>
          <w:color w:val="2A2A2A"/>
          <w:szCs w:val="21"/>
          <w:shd w:val="clear" w:color="auto" w:fill="FFFFFF"/>
          <w:rPrChange w:id="3920" w:author="戴 磊" w:date="2020-12-29T00:48:00Z">
            <w:rPr>
              <w:rFonts w:ascii="Times New Roman" w:hAnsi="Times New Roman" w:cs="Times New Roman"/>
              <w:szCs w:val="21"/>
            </w:rPr>
          </w:rPrChange>
        </w:rPr>
        <w:pPrChange w:id="3921" w:author="刘 红宾" w:date="2020-12-14T15:53:00Z">
          <w:pPr/>
        </w:pPrChange>
      </w:pPr>
      <w:ins w:id="3922" w:author="戴 磊" w:date="2020-12-29T00:47:00Z">
        <w:r>
          <w:rPr>
            <w:rFonts w:ascii="Times New Roman" w:hAnsi="Times New Roman" w:cs="Times New Roman"/>
            <w:color w:val="2A2A2A"/>
            <w:szCs w:val="21"/>
            <w:shd w:val="clear" w:color="auto" w:fill="FFFFFF"/>
          </w:rPr>
          <w:br w:type="page"/>
        </w:r>
        <w:r w:rsidRPr="00681A62">
          <w:rPr>
            <w:rFonts w:ascii="Times New Roman" w:hAnsi="Times New Roman" w:cs="Times New Roman"/>
            <w:noProof/>
            <w:color w:val="2A2A2A"/>
            <w:szCs w:val="21"/>
            <w:shd w:val="clear" w:color="auto" w:fill="FFFFFF"/>
          </w:rPr>
          <w:lastRenderedPageBreak/>
          <mc:AlternateContent>
            <mc:Choice Requires="wps">
              <w:drawing>
                <wp:anchor distT="45720" distB="45720" distL="114300" distR="114300" simplePos="0" relativeHeight="251693056" behindDoc="0" locked="0" layoutInCell="1" allowOverlap="1" wp14:anchorId="50E42528" wp14:editId="5B724420">
                  <wp:simplePos x="0" y="0"/>
                  <wp:positionH relativeFrom="margin">
                    <wp:align>left</wp:align>
                  </wp:positionH>
                  <wp:positionV relativeFrom="paragraph">
                    <wp:posOffset>34925</wp:posOffset>
                  </wp:positionV>
                  <wp:extent cx="5262245" cy="5088890"/>
                  <wp:effectExtent l="0" t="0" r="0" b="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245" cy="5089358"/>
                          </a:xfrm>
                          <a:prstGeom prst="rect">
                            <a:avLst/>
                          </a:prstGeom>
                          <a:solidFill>
                            <a:srgbClr val="FFFFFF"/>
                          </a:solidFill>
                          <a:ln w="9525">
                            <a:noFill/>
                            <a:miter lim="800000"/>
                            <a:headEnd/>
                            <a:tailEnd/>
                          </a:ln>
                        </wps:spPr>
                        <wps:txbx>
                          <w:txbxContent>
                            <w:p w14:paraId="57B69AE1" w14:textId="77777777" w:rsidR="009763BE" w:rsidRDefault="009763BE" w:rsidP="00372577">
                              <w:r>
                                <w:t>Table S3 Reported bacterial fiber degraders.</w:t>
                              </w:r>
                            </w:p>
                            <w:tbl>
                              <w:tblPr>
                                <w:tblW w:w="7960" w:type="dxa"/>
                                <w:tblLook w:val="04A0" w:firstRow="1" w:lastRow="0" w:firstColumn="1" w:lastColumn="0" w:noHBand="0" w:noVBand="1"/>
                              </w:tblPr>
                              <w:tblGrid>
                                <w:gridCol w:w="3220"/>
                                <w:gridCol w:w="2180"/>
                                <w:gridCol w:w="1460"/>
                                <w:gridCol w:w="1100"/>
                              </w:tblGrid>
                              <w:tr w:rsidR="009763BE" w:rsidRPr="009D425C" w14:paraId="3CAFB0FD" w14:textId="77777777" w:rsidTr="009D425C">
                                <w:trPr>
                                  <w:trHeight w:val="276"/>
                                </w:trPr>
                                <w:tc>
                                  <w:tcPr>
                                    <w:tcW w:w="3220" w:type="dxa"/>
                                    <w:tcBorders>
                                      <w:top w:val="single" w:sz="8" w:space="0" w:color="auto"/>
                                      <w:left w:val="nil"/>
                                      <w:bottom w:val="single" w:sz="4" w:space="0" w:color="auto"/>
                                      <w:right w:val="nil"/>
                                    </w:tcBorders>
                                    <w:shd w:val="clear" w:color="auto" w:fill="auto"/>
                                    <w:noWrap/>
                                    <w:vAlign w:val="center"/>
                                    <w:hideMark/>
                                  </w:tcPr>
                                  <w:p w14:paraId="13608BD3" w14:textId="77777777" w:rsidR="009763BE" w:rsidRPr="009D425C" w:rsidRDefault="009763BE" w:rsidP="009D425C">
                                    <w:pPr>
                                      <w:widowControl/>
                                      <w:jc w:val="left"/>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Bacterial species/group</w:t>
                                    </w:r>
                                  </w:p>
                                </w:tc>
                                <w:tc>
                                  <w:tcPr>
                                    <w:tcW w:w="2180" w:type="dxa"/>
                                    <w:tcBorders>
                                      <w:top w:val="single" w:sz="8" w:space="0" w:color="auto"/>
                                      <w:left w:val="nil"/>
                                      <w:bottom w:val="single" w:sz="4" w:space="0" w:color="auto"/>
                                      <w:right w:val="nil"/>
                                    </w:tcBorders>
                                    <w:shd w:val="clear" w:color="auto" w:fill="auto"/>
                                    <w:noWrap/>
                                    <w:vAlign w:val="center"/>
                                    <w:hideMark/>
                                  </w:tcPr>
                                  <w:p w14:paraId="79E0C835" w14:textId="77777777" w:rsidR="009763BE" w:rsidRPr="009D425C" w:rsidRDefault="009763BE" w:rsidP="009D425C">
                                    <w:pPr>
                                      <w:widowControl/>
                                      <w:jc w:val="center"/>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Fiber</w:t>
                                    </w:r>
                                  </w:p>
                                </w:tc>
                                <w:tc>
                                  <w:tcPr>
                                    <w:tcW w:w="1460" w:type="dxa"/>
                                    <w:tcBorders>
                                      <w:top w:val="single" w:sz="8" w:space="0" w:color="auto"/>
                                      <w:left w:val="nil"/>
                                      <w:bottom w:val="single" w:sz="4" w:space="0" w:color="auto"/>
                                      <w:right w:val="nil"/>
                                    </w:tcBorders>
                                    <w:shd w:val="clear" w:color="auto" w:fill="auto"/>
                                    <w:noWrap/>
                                    <w:vAlign w:val="center"/>
                                    <w:hideMark/>
                                  </w:tcPr>
                                  <w:p w14:paraId="3F6DA00D" w14:textId="77777777" w:rsidR="009763BE" w:rsidRPr="009D425C" w:rsidRDefault="009763BE" w:rsidP="009D425C">
                                    <w:pPr>
                                      <w:widowControl/>
                                      <w:jc w:val="center"/>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Model</w:t>
                                    </w:r>
                                  </w:p>
                                </w:tc>
                                <w:tc>
                                  <w:tcPr>
                                    <w:tcW w:w="1100" w:type="dxa"/>
                                    <w:tcBorders>
                                      <w:top w:val="single" w:sz="8" w:space="0" w:color="auto"/>
                                      <w:left w:val="nil"/>
                                      <w:bottom w:val="single" w:sz="4" w:space="0" w:color="auto"/>
                                      <w:right w:val="nil"/>
                                    </w:tcBorders>
                                    <w:shd w:val="clear" w:color="auto" w:fill="auto"/>
                                    <w:noWrap/>
                                    <w:vAlign w:val="center"/>
                                    <w:hideMark/>
                                  </w:tcPr>
                                  <w:p w14:paraId="6BA1E3DE" w14:textId="77777777" w:rsidR="009763BE" w:rsidRPr="009D425C" w:rsidRDefault="009763BE" w:rsidP="009D425C">
                                    <w:pPr>
                                      <w:widowControl/>
                                      <w:jc w:val="left"/>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Reference</w:t>
                                    </w:r>
                                  </w:p>
                                </w:tc>
                              </w:tr>
                              <w:tr w:rsidR="009763BE" w:rsidRPr="009D425C" w14:paraId="2D82BF21" w14:textId="77777777" w:rsidTr="009D425C">
                                <w:trPr>
                                  <w:trHeight w:val="276"/>
                                </w:trPr>
                                <w:tc>
                                  <w:tcPr>
                                    <w:tcW w:w="3220" w:type="dxa"/>
                                    <w:tcBorders>
                                      <w:top w:val="nil"/>
                                      <w:left w:val="nil"/>
                                      <w:bottom w:val="nil"/>
                                      <w:right w:val="nil"/>
                                    </w:tcBorders>
                                    <w:shd w:val="clear" w:color="auto" w:fill="auto"/>
                                    <w:vAlign w:val="center"/>
                                    <w:hideMark/>
                                  </w:tcPr>
                                  <w:p w14:paraId="3B259EC5"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proofErr w:type="spellStart"/>
                                    <w:r w:rsidRPr="009D425C">
                                      <w:rPr>
                                        <w:rFonts w:ascii="Times New Roman" w:eastAsia="DengXian" w:hAnsi="Times New Roman" w:cs="Times New Roman"/>
                                        <w:i/>
                                        <w:iCs/>
                                        <w:color w:val="000000"/>
                                        <w:kern w:val="0"/>
                                        <w:sz w:val="18"/>
                                        <w:szCs w:val="18"/>
                                      </w:rPr>
                                      <w:t>Ruminococcus</w:t>
                                    </w:r>
                                    <w:proofErr w:type="spellEnd"/>
                                    <w:r w:rsidRPr="009D425C">
                                      <w:rPr>
                                        <w:rFonts w:ascii="Times New Roman" w:eastAsia="DengXian" w:hAnsi="Times New Roman" w:cs="Times New Roman"/>
                                        <w:i/>
                                        <w:iCs/>
                                        <w:color w:val="000000"/>
                                        <w:kern w:val="0"/>
                                        <w:sz w:val="18"/>
                                        <w:szCs w:val="18"/>
                                      </w:rPr>
                                      <w:t xml:space="preserve"> </w:t>
                                    </w:r>
                                    <w:proofErr w:type="spellStart"/>
                                    <w:r w:rsidRPr="009D425C">
                                      <w:rPr>
                                        <w:rFonts w:ascii="Times New Roman" w:eastAsia="DengXian" w:hAnsi="Times New Roman" w:cs="Times New Roman"/>
                                        <w:i/>
                                        <w:iCs/>
                                        <w:color w:val="000000"/>
                                        <w:kern w:val="0"/>
                                        <w:sz w:val="18"/>
                                        <w:szCs w:val="18"/>
                                      </w:rPr>
                                      <w:t>bromii</w:t>
                                    </w:r>
                                    <w:proofErr w:type="spellEnd"/>
                                  </w:p>
                                </w:tc>
                                <w:tc>
                                  <w:tcPr>
                                    <w:tcW w:w="2180" w:type="dxa"/>
                                    <w:tcBorders>
                                      <w:top w:val="nil"/>
                                      <w:left w:val="nil"/>
                                      <w:bottom w:val="nil"/>
                                      <w:right w:val="nil"/>
                                    </w:tcBorders>
                                    <w:shd w:val="clear" w:color="auto" w:fill="auto"/>
                                    <w:vAlign w:val="center"/>
                                    <w:hideMark/>
                                  </w:tcPr>
                                  <w:p w14:paraId="2D48C2A2"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5B5F9D3D"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7E200592"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[1]</w:t>
                                    </w:r>
                                  </w:p>
                                </w:tc>
                              </w:tr>
                              <w:tr w:rsidR="009763BE" w:rsidRPr="009D425C" w14:paraId="09BA4BAF" w14:textId="77777777" w:rsidTr="009D425C">
                                <w:trPr>
                                  <w:trHeight w:val="276"/>
                                </w:trPr>
                                <w:tc>
                                  <w:tcPr>
                                    <w:tcW w:w="3220" w:type="dxa"/>
                                    <w:tcBorders>
                                      <w:top w:val="nil"/>
                                      <w:left w:val="nil"/>
                                      <w:bottom w:val="nil"/>
                                      <w:right w:val="nil"/>
                                    </w:tcBorders>
                                    <w:shd w:val="clear" w:color="auto" w:fill="auto"/>
                                    <w:noWrap/>
                                    <w:vAlign w:val="center"/>
                                    <w:hideMark/>
                                  </w:tcPr>
                                  <w:p w14:paraId="0BEB3008"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Bifidobacterium </w:t>
                                    </w:r>
                                    <w:proofErr w:type="spellStart"/>
                                    <w:r w:rsidRPr="009D425C">
                                      <w:rPr>
                                        <w:rFonts w:ascii="Times New Roman" w:eastAsia="DengXian" w:hAnsi="Times New Roman" w:cs="Times New Roman"/>
                                        <w:i/>
                                        <w:iCs/>
                                        <w:color w:val="000000"/>
                                        <w:kern w:val="0"/>
                                        <w:sz w:val="18"/>
                                        <w:szCs w:val="18"/>
                                      </w:rPr>
                                      <w:t>adolescentis</w:t>
                                    </w:r>
                                    <w:proofErr w:type="spellEnd"/>
                                  </w:p>
                                </w:tc>
                                <w:tc>
                                  <w:tcPr>
                                    <w:tcW w:w="2180" w:type="dxa"/>
                                    <w:tcBorders>
                                      <w:top w:val="nil"/>
                                      <w:left w:val="nil"/>
                                      <w:bottom w:val="nil"/>
                                      <w:right w:val="nil"/>
                                    </w:tcBorders>
                                    <w:shd w:val="clear" w:color="auto" w:fill="auto"/>
                                    <w:vAlign w:val="center"/>
                                    <w:hideMark/>
                                  </w:tcPr>
                                  <w:p w14:paraId="589E4A9E"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4BA17394"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0BDBC8FD"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[1]</w:t>
                                    </w:r>
                                  </w:p>
                                </w:tc>
                              </w:tr>
                              <w:tr w:rsidR="009763BE" w:rsidRPr="009D425C" w14:paraId="379AD9E0" w14:textId="77777777" w:rsidTr="009D425C">
                                <w:trPr>
                                  <w:trHeight w:val="276"/>
                                </w:trPr>
                                <w:tc>
                                  <w:tcPr>
                                    <w:tcW w:w="3220" w:type="dxa"/>
                                    <w:tcBorders>
                                      <w:top w:val="nil"/>
                                      <w:left w:val="nil"/>
                                      <w:bottom w:val="nil"/>
                                      <w:right w:val="nil"/>
                                    </w:tcBorders>
                                    <w:shd w:val="clear" w:color="auto" w:fill="auto"/>
                                    <w:noWrap/>
                                    <w:vAlign w:val="center"/>
                                    <w:hideMark/>
                                  </w:tcPr>
                                  <w:p w14:paraId="4AF62DC6"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Bifidobacterium </w:t>
                                    </w:r>
                                    <w:proofErr w:type="spellStart"/>
                                    <w:r w:rsidRPr="009D425C">
                                      <w:rPr>
                                        <w:rFonts w:ascii="Times New Roman" w:eastAsia="DengXian" w:hAnsi="Times New Roman" w:cs="Times New Roman"/>
                                        <w:i/>
                                        <w:iCs/>
                                        <w:color w:val="000000"/>
                                        <w:kern w:val="0"/>
                                        <w:sz w:val="18"/>
                                        <w:szCs w:val="18"/>
                                      </w:rPr>
                                      <w:t>adolescentis</w:t>
                                    </w:r>
                                    <w:proofErr w:type="spellEnd"/>
                                  </w:p>
                                </w:tc>
                                <w:tc>
                                  <w:tcPr>
                                    <w:tcW w:w="2180" w:type="dxa"/>
                                    <w:tcBorders>
                                      <w:top w:val="nil"/>
                                      <w:left w:val="nil"/>
                                      <w:bottom w:val="nil"/>
                                      <w:right w:val="nil"/>
                                    </w:tcBorders>
                                    <w:shd w:val="clear" w:color="auto" w:fill="auto"/>
                                    <w:noWrap/>
                                    <w:vAlign w:val="center"/>
                                    <w:hideMark/>
                                  </w:tcPr>
                                  <w:p w14:paraId="6146DD6B"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76A93F90"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55F87484"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9763BE" w:rsidRPr="009D425C" w14:paraId="46EE30DD" w14:textId="77777777" w:rsidTr="009D425C">
                                <w:trPr>
                                  <w:trHeight w:val="276"/>
                                </w:trPr>
                                <w:tc>
                                  <w:tcPr>
                                    <w:tcW w:w="3220" w:type="dxa"/>
                                    <w:tcBorders>
                                      <w:top w:val="nil"/>
                                      <w:left w:val="nil"/>
                                      <w:bottom w:val="nil"/>
                                      <w:right w:val="nil"/>
                                    </w:tcBorders>
                                    <w:shd w:val="clear" w:color="auto" w:fill="auto"/>
                                    <w:noWrap/>
                                    <w:vAlign w:val="center"/>
                                    <w:hideMark/>
                                  </w:tcPr>
                                  <w:p w14:paraId="4AA52BC2"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Bifidobacterium </w:t>
                                    </w:r>
                                    <w:proofErr w:type="spellStart"/>
                                    <w:r w:rsidRPr="009D425C">
                                      <w:rPr>
                                        <w:rFonts w:ascii="Times New Roman" w:eastAsia="DengXian" w:hAnsi="Times New Roman" w:cs="Times New Roman"/>
                                        <w:i/>
                                        <w:iCs/>
                                        <w:color w:val="000000"/>
                                        <w:kern w:val="0"/>
                                        <w:sz w:val="18"/>
                                        <w:szCs w:val="18"/>
                                      </w:rPr>
                                      <w:t>faecale</w:t>
                                    </w:r>
                                    <w:proofErr w:type="spellEnd"/>
                                  </w:p>
                                </w:tc>
                                <w:tc>
                                  <w:tcPr>
                                    <w:tcW w:w="2180" w:type="dxa"/>
                                    <w:tcBorders>
                                      <w:top w:val="nil"/>
                                      <w:left w:val="nil"/>
                                      <w:bottom w:val="nil"/>
                                      <w:right w:val="nil"/>
                                    </w:tcBorders>
                                    <w:shd w:val="clear" w:color="auto" w:fill="auto"/>
                                    <w:noWrap/>
                                    <w:vAlign w:val="center"/>
                                    <w:hideMark/>
                                  </w:tcPr>
                                  <w:p w14:paraId="3D8C92F5"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54EEA6E8"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285ED51"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9763BE" w:rsidRPr="009D425C" w14:paraId="2C2749BF" w14:textId="77777777" w:rsidTr="009D425C">
                                <w:trPr>
                                  <w:trHeight w:val="276"/>
                                </w:trPr>
                                <w:tc>
                                  <w:tcPr>
                                    <w:tcW w:w="3220" w:type="dxa"/>
                                    <w:tcBorders>
                                      <w:top w:val="nil"/>
                                      <w:left w:val="nil"/>
                                      <w:bottom w:val="nil"/>
                                      <w:right w:val="nil"/>
                                    </w:tcBorders>
                                    <w:shd w:val="clear" w:color="auto" w:fill="auto"/>
                                    <w:noWrap/>
                                    <w:vAlign w:val="center"/>
                                    <w:hideMark/>
                                  </w:tcPr>
                                  <w:p w14:paraId="3AD57277"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Bifidobacterium </w:t>
                                    </w:r>
                                    <w:proofErr w:type="spellStart"/>
                                    <w:r w:rsidRPr="009D425C">
                                      <w:rPr>
                                        <w:rFonts w:ascii="Times New Roman" w:eastAsia="DengXian" w:hAnsi="Times New Roman" w:cs="Times New Roman"/>
                                        <w:i/>
                                        <w:iCs/>
                                        <w:color w:val="000000"/>
                                        <w:kern w:val="0"/>
                                        <w:sz w:val="18"/>
                                        <w:szCs w:val="18"/>
                                      </w:rPr>
                                      <w:t>stercoris</w:t>
                                    </w:r>
                                    <w:proofErr w:type="spellEnd"/>
                                  </w:p>
                                </w:tc>
                                <w:tc>
                                  <w:tcPr>
                                    <w:tcW w:w="2180" w:type="dxa"/>
                                    <w:tcBorders>
                                      <w:top w:val="nil"/>
                                      <w:left w:val="nil"/>
                                      <w:bottom w:val="nil"/>
                                      <w:right w:val="nil"/>
                                    </w:tcBorders>
                                    <w:shd w:val="clear" w:color="auto" w:fill="auto"/>
                                    <w:noWrap/>
                                    <w:vAlign w:val="center"/>
                                    <w:hideMark/>
                                  </w:tcPr>
                                  <w:p w14:paraId="29951374"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571802E9"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4F348035"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9763BE" w:rsidRPr="009D425C" w14:paraId="1247CFCD" w14:textId="77777777" w:rsidTr="009D425C">
                                <w:trPr>
                                  <w:trHeight w:val="276"/>
                                </w:trPr>
                                <w:tc>
                                  <w:tcPr>
                                    <w:tcW w:w="3220" w:type="dxa"/>
                                    <w:tcBorders>
                                      <w:top w:val="nil"/>
                                      <w:left w:val="nil"/>
                                      <w:bottom w:val="nil"/>
                                      <w:right w:val="nil"/>
                                    </w:tcBorders>
                                    <w:shd w:val="clear" w:color="auto" w:fill="auto"/>
                                    <w:noWrap/>
                                    <w:vAlign w:val="center"/>
                                    <w:hideMark/>
                                  </w:tcPr>
                                  <w:p w14:paraId="7A44EBB7"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Eubacterium </w:t>
                                    </w:r>
                                    <w:proofErr w:type="spellStart"/>
                                    <w:r w:rsidRPr="009D425C">
                                      <w:rPr>
                                        <w:rFonts w:ascii="Times New Roman" w:eastAsia="DengXian" w:hAnsi="Times New Roman" w:cs="Times New Roman"/>
                                        <w:i/>
                                        <w:iCs/>
                                        <w:color w:val="000000"/>
                                        <w:kern w:val="0"/>
                                        <w:sz w:val="18"/>
                                        <w:szCs w:val="18"/>
                                      </w:rPr>
                                      <w:t>rectale</w:t>
                                    </w:r>
                                    <w:proofErr w:type="spellEnd"/>
                                  </w:p>
                                </w:tc>
                                <w:tc>
                                  <w:tcPr>
                                    <w:tcW w:w="2180" w:type="dxa"/>
                                    <w:tcBorders>
                                      <w:top w:val="nil"/>
                                      <w:left w:val="nil"/>
                                      <w:bottom w:val="nil"/>
                                      <w:right w:val="nil"/>
                                    </w:tcBorders>
                                    <w:shd w:val="clear" w:color="auto" w:fill="auto"/>
                                    <w:noWrap/>
                                    <w:vAlign w:val="center"/>
                                    <w:hideMark/>
                                  </w:tcPr>
                                  <w:p w14:paraId="4113C8B0"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2F06CF7F"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33530085"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[3]</w:t>
                                    </w:r>
                                  </w:p>
                                </w:tc>
                              </w:tr>
                              <w:tr w:rsidR="009763BE" w:rsidRPr="009D425C" w14:paraId="0CBC4A92" w14:textId="77777777" w:rsidTr="009D425C">
                                <w:trPr>
                                  <w:trHeight w:val="276"/>
                                </w:trPr>
                                <w:tc>
                                  <w:tcPr>
                                    <w:tcW w:w="3220" w:type="dxa"/>
                                    <w:tcBorders>
                                      <w:top w:val="nil"/>
                                      <w:left w:val="nil"/>
                                      <w:bottom w:val="nil"/>
                                      <w:right w:val="nil"/>
                                    </w:tcBorders>
                                    <w:shd w:val="clear" w:color="auto" w:fill="auto"/>
                                    <w:vAlign w:val="center"/>
                                    <w:hideMark/>
                                  </w:tcPr>
                                  <w:p w14:paraId="67FBAB02"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proofErr w:type="spellStart"/>
                                    <w:r w:rsidRPr="009D425C">
                                      <w:rPr>
                                        <w:rFonts w:ascii="Times New Roman" w:eastAsia="DengXian" w:hAnsi="Times New Roman" w:cs="Times New Roman"/>
                                        <w:i/>
                                        <w:iCs/>
                                        <w:color w:val="000000"/>
                                        <w:kern w:val="0"/>
                                        <w:sz w:val="18"/>
                                        <w:szCs w:val="18"/>
                                      </w:rPr>
                                      <w:t>Faecalibacterium</w:t>
                                    </w:r>
                                    <w:proofErr w:type="spellEnd"/>
                                    <w:r w:rsidRPr="009D425C">
                                      <w:rPr>
                                        <w:rFonts w:ascii="Times New Roman" w:eastAsia="DengXian" w:hAnsi="Times New Roman" w:cs="Times New Roman"/>
                                        <w:i/>
                                        <w:iCs/>
                                        <w:color w:val="000000"/>
                                        <w:kern w:val="0"/>
                                        <w:sz w:val="18"/>
                                        <w:szCs w:val="18"/>
                                      </w:rPr>
                                      <w:t xml:space="preserve"> </w:t>
                                    </w:r>
                                    <w:proofErr w:type="spellStart"/>
                                    <w:r w:rsidRPr="009D425C">
                                      <w:rPr>
                                        <w:rFonts w:ascii="Times New Roman" w:eastAsia="DengXian" w:hAnsi="Times New Roman" w:cs="Times New Roman"/>
                                        <w:i/>
                                        <w:iCs/>
                                        <w:color w:val="000000"/>
                                        <w:kern w:val="0"/>
                                        <w:sz w:val="18"/>
                                        <w:szCs w:val="18"/>
                                      </w:rPr>
                                      <w:t>prausnitzii</w:t>
                                    </w:r>
                                    <w:proofErr w:type="spellEnd"/>
                                  </w:p>
                                </w:tc>
                                <w:tc>
                                  <w:tcPr>
                                    <w:tcW w:w="2180" w:type="dxa"/>
                                    <w:tcBorders>
                                      <w:top w:val="nil"/>
                                      <w:left w:val="nil"/>
                                      <w:bottom w:val="nil"/>
                                      <w:right w:val="nil"/>
                                    </w:tcBorders>
                                    <w:shd w:val="clear" w:color="auto" w:fill="auto"/>
                                    <w:noWrap/>
                                    <w:vAlign w:val="center"/>
                                    <w:hideMark/>
                                  </w:tcPr>
                                  <w:p w14:paraId="3CDC6D21"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6F535910"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B8C9EFD"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[3]</w:t>
                                    </w:r>
                                  </w:p>
                                </w:tc>
                              </w:tr>
                              <w:tr w:rsidR="009763BE" w:rsidRPr="009D425C" w14:paraId="5C4EEC25" w14:textId="77777777" w:rsidTr="009D425C">
                                <w:trPr>
                                  <w:trHeight w:val="276"/>
                                </w:trPr>
                                <w:tc>
                                  <w:tcPr>
                                    <w:tcW w:w="3220" w:type="dxa"/>
                                    <w:tcBorders>
                                      <w:top w:val="nil"/>
                                      <w:left w:val="nil"/>
                                      <w:bottom w:val="nil"/>
                                      <w:right w:val="nil"/>
                                    </w:tcBorders>
                                    <w:shd w:val="clear" w:color="auto" w:fill="auto"/>
                                    <w:noWrap/>
                                    <w:vAlign w:val="center"/>
                                    <w:hideMark/>
                                  </w:tcPr>
                                  <w:p w14:paraId="2E8583DA"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proofErr w:type="spellStart"/>
                                    <w:r w:rsidRPr="009D425C">
                                      <w:rPr>
                                        <w:rFonts w:ascii="Times New Roman" w:eastAsia="DengXian" w:hAnsi="Times New Roman" w:cs="Times New Roman"/>
                                        <w:i/>
                                        <w:iCs/>
                                        <w:color w:val="000000"/>
                                        <w:kern w:val="0"/>
                                        <w:sz w:val="18"/>
                                        <w:szCs w:val="18"/>
                                      </w:rPr>
                                      <w:t>Muribaculaceae</w:t>
                                    </w:r>
                                    <w:proofErr w:type="spellEnd"/>
                                  </w:p>
                                </w:tc>
                                <w:tc>
                                  <w:tcPr>
                                    <w:tcW w:w="2180" w:type="dxa"/>
                                    <w:tcBorders>
                                      <w:top w:val="nil"/>
                                      <w:left w:val="nil"/>
                                      <w:bottom w:val="nil"/>
                                      <w:right w:val="nil"/>
                                    </w:tcBorders>
                                    <w:shd w:val="clear" w:color="auto" w:fill="auto"/>
                                    <w:noWrap/>
                                    <w:vAlign w:val="center"/>
                                    <w:hideMark/>
                                  </w:tcPr>
                                  <w:p w14:paraId="5320209B"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128FAF0E"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2D3B7046"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[4]</w:t>
                                    </w:r>
                                  </w:p>
                                </w:tc>
                              </w:tr>
                              <w:tr w:rsidR="009763BE" w:rsidRPr="009D425C" w14:paraId="712D7F91" w14:textId="77777777" w:rsidTr="009D425C">
                                <w:trPr>
                                  <w:trHeight w:val="276"/>
                                </w:trPr>
                                <w:tc>
                                  <w:tcPr>
                                    <w:tcW w:w="3220" w:type="dxa"/>
                                    <w:tcBorders>
                                      <w:top w:val="nil"/>
                                      <w:left w:val="nil"/>
                                      <w:bottom w:val="nil"/>
                                      <w:right w:val="nil"/>
                                    </w:tcBorders>
                                    <w:shd w:val="clear" w:color="auto" w:fill="auto"/>
                                    <w:noWrap/>
                                    <w:vAlign w:val="center"/>
                                    <w:hideMark/>
                                  </w:tcPr>
                                  <w:p w14:paraId="5AC6228E"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proofErr w:type="spellStart"/>
                                    <w:r w:rsidRPr="009D425C">
                                      <w:rPr>
                                        <w:rFonts w:ascii="Times New Roman" w:eastAsia="DengXian" w:hAnsi="Times New Roman" w:cs="Times New Roman"/>
                                        <w:i/>
                                        <w:iCs/>
                                        <w:color w:val="000000"/>
                                        <w:kern w:val="0"/>
                                        <w:sz w:val="18"/>
                                        <w:szCs w:val="18"/>
                                      </w:rPr>
                                      <w:t>Muribaculaceae</w:t>
                                    </w:r>
                                    <w:proofErr w:type="spellEnd"/>
                                  </w:p>
                                </w:tc>
                                <w:tc>
                                  <w:tcPr>
                                    <w:tcW w:w="2180" w:type="dxa"/>
                                    <w:tcBorders>
                                      <w:top w:val="nil"/>
                                      <w:left w:val="nil"/>
                                      <w:bottom w:val="nil"/>
                                      <w:right w:val="nil"/>
                                    </w:tcBorders>
                                    <w:shd w:val="clear" w:color="auto" w:fill="auto"/>
                                    <w:noWrap/>
                                    <w:vAlign w:val="center"/>
                                    <w:hideMark/>
                                  </w:tcPr>
                                  <w:p w14:paraId="7E2876A0"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715BDE8B"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6C75759A"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[5]</w:t>
                                    </w:r>
                                  </w:p>
                                </w:tc>
                              </w:tr>
                              <w:tr w:rsidR="009763BE" w:rsidRPr="009D425C" w14:paraId="29133D98" w14:textId="77777777" w:rsidTr="009D425C">
                                <w:trPr>
                                  <w:trHeight w:val="288"/>
                                </w:trPr>
                                <w:tc>
                                  <w:tcPr>
                                    <w:tcW w:w="3220" w:type="dxa"/>
                                    <w:tcBorders>
                                      <w:top w:val="nil"/>
                                      <w:left w:val="nil"/>
                                      <w:bottom w:val="single" w:sz="8" w:space="0" w:color="auto"/>
                                      <w:right w:val="nil"/>
                                    </w:tcBorders>
                                    <w:shd w:val="clear" w:color="auto" w:fill="auto"/>
                                    <w:noWrap/>
                                    <w:vAlign w:val="center"/>
                                    <w:hideMark/>
                                  </w:tcPr>
                                  <w:p w14:paraId="7983C9CB"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Bacteroides </w:t>
                                    </w:r>
                                    <w:proofErr w:type="spellStart"/>
                                    <w:r w:rsidRPr="009D425C">
                                      <w:rPr>
                                        <w:rFonts w:ascii="Times New Roman" w:eastAsia="DengXian" w:hAnsi="Times New Roman" w:cs="Times New Roman"/>
                                        <w:i/>
                                        <w:iCs/>
                                        <w:color w:val="000000"/>
                                        <w:kern w:val="0"/>
                                        <w:sz w:val="18"/>
                                        <w:szCs w:val="18"/>
                                      </w:rPr>
                                      <w:t>acidifaciens</w:t>
                                    </w:r>
                                    <w:proofErr w:type="spellEnd"/>
                                  </w:p>
                                </w:tc>
                                <w:tc>
                                  <w:tcPr>
                                    <w:tcW w:w="2180" w:type="dxa"/>
                                    <w:tcBorders>
                                      <w:top w:val="nil"/>
                                      <w:left w:val="nil"/>
                                      <w:bottom w:val="single" w:sz="8" w:space="0" w:color="auto"/>
                                      <w:right w:val="nil"/>
                                    </w:tcBorders>
                                    <w:shd w:val="clear" w:color="auto" w:fill="auto"/>
                                    <w:noWrap/>
                                    <w:vAlign w:val="center"/>
                                    <w:hideMark/>
                                  </w:tcPr>
                                  <w:p w14:paraId="4FE17525"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single" w:sz="8" w:space="0" w:color="auto"/>
                                      <w:right w:val="nil"/>
                                    </w:tcBorders>
                                    <w:shd w:val="clear" w:color="auto" w:fill="auto"/>
                                    <w:noWrap/>
                                    <w:vAlign w:val="center"/>
                                    <w:hideMark/>
                                  </w:tcPr>
                                  <w:p w14:paraId="1757E4C9"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single" w:sz="8" w:space="0" w:color="auto"/>
                                      <w:right w:val="nil"/>
                                    </w:tcBorders>
                                    <w:shd w:val="clear" w:color="auto" w:fill="auto"/>
                                    <w:noWrap/>
                                    <w:vAlign w:val="center"/>
                                    <w:hideMark/>
                                  </w:tcPr>
                                  <w:p w14:paraId="21F0AC6B"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[6]</w:t>
                                    </w:r>
                                  </w:p>
                                </w:tc>
                              </w:tr>
                            </w:tbl>
                            <w:p w14:paraId="622EB6F3" w14:textId="77777777" w:rsidR="009763BE" w:rsidRPr="002956BD" w:rsidRDefault="009763BE" w:rsidP="00372577">
                              <w:pPr>
                                <w:rPr>
                                  <w:rFonts w:ascii="Times New Roman" w:hAnsi="Times New Roman" w:cs="Times New Roman"/>
                                  <w:sz w:val="18"/>
                                  <w:szCs w:val="18"/>
                                </w:rPr>
                              </w:pPr>
                              <w:r w:rsidRPr="002956BD">
                                <w:rPr>
                                  <w:rFonts w:ascii="Times New Roman" w:hAnsi="Times New Roman" w:cs="Times New Roman"/>
                                  <w:sz w:val="18"/>
                                  <w:szCs w:val="18"/>
                                </w:rPr>
                                <w:t xml:space="preserve">[1]. Ze, X., et al., </w:t>
                              </w:r>
                              <w:proofErr w:type="spellStart"/>
                              <w:r w:rsidRPr="002956BD">
                                <w:rPr>
                                  <w:rFonts w:ascii="Times New Roman" w:hAnsi="Times New Roman" w:cs="Times New Roman"/>
                                  <w:sz w:val="18"/>
                                  <w:szCs w:val="18"/>
                                </w:rPr>
                                <w:t>Ruminococcus</w:t>
                              </w:r>
                              <w:proofErr w:type="spellEnd"/>
                              <w:r w:rsidRPr="002956BD">
                                <w:rPr>
                                  <w:rFonts w:ascii="Times New Roman" w:hAnsi="Times New Roman" w:cs="Times New Roman"/>
                                  <w:sz w:val="18"/>
                                  <w:szCs w:val="18"/>
                                </w:rPr>
                                <w:t xml:space="preserve"> </w:t>
                              </w:r>
                              <w:proofErr w:type="spellStart"/>
                              <w:r w:rsidRPr="002956BD">
                                <w:rPr>
                                  <w:rFonts w:ascii="Times New Roman" w:hAnsi="Times New Roman" w:cs="Times New Roman"/>
                                  <w:sz w:val="18"/>
                                  <w:szCs w:val="18"/>
                                </w:rPr>
                                <w:t>bromii</w:t>
                              </w:r>
                              <w:proofErr w:type="spellEnd"/>
                              <w:r w:rsidRPr="002956BD">
                                <w:rPr>
                                  <w:rFonts w:ascii="Times New Roman" w:hAnsi="Times New Roman" w:cs="Times New Roman"/>
                                  <w:sz w:val="18"/>
                                  <w:szCs w:val="18"/>
                                </w:rPr>
                                <w:t xml:space="preserve"> is a keystone species for the degradation of resistant starch in the human colon. ISME J, 2012. 6(8): p. 1535-43.</w:t>
                              </w:r>
                            </w:p>
                            <w:p w14:paraId="352D741A" w14:textId="77777777" w:rsidR="009763BE" w:rsidRPr="002956BD" w:rsidRDefault="009763BE" w:rsidP="00372577">
                              <w:pPr>
                                <w:rPr>
                                  <w:rFonts w:ascii="Times New Roman" w:hAnsi="Times New Roman" w:cs="Times New Roman"/>
                                  <w:sz w:val="18"/>
                                  <w:szCs w:val="18"/>
                                </w:rPr>
                              </w:pPr>
                              <w:r w:rsidRPr="002956BD">
                                <w:rPr>
                                  <w:rFonts w:ascii="Times New Roman" w:hAnsi="Times New Roman" w:cs="Times New Roman"/>
                                  <w:sz w:val="18"/>
                                  <w:szCs w:val="18"/>
                                </w:rPr>
                                <w:t xml:space="preserve">[2]. Baxter, N.T., et al., Dynamics of Human Gut Microbiota and Short-Chain Fatty Acids in Response to Dietary Interventions with Three Fermentable Fibers. </w:t>
                              </w:r>
                              <w:proofErr w:type="spellStart"/>
                              <w:r w:rsidRPr="002956BD">
                                <w:rPr>
                                  <w:rFonts w:ascii="Times New Roman" w:hAnsi="Times New Roman" w:cs="Times New Roman"/>
                                  <w:sz w:val="18"/>
                                  <w:szCs w:val="18"/>
                                </w:rPr>
                                <w:t>MBio</w:t>
                              </w:r>
                              <w:proofErr w:type="spellEnd"/>
                              <w:r w:rsidRPr="002956BD">
                                <w:rPr>
                                  <w:rFonts w:ascii="Times New Roman" w:hAnsi="Times New Roman" w:cs="Times New Roman"/>
                                  <w:sz w:val="18"/>
                                  <w:szCs w:val="18"/>
                                </w:rPr>
                                <w:t>, 2019. 10(1).</w:t>
                              </w:r>
                            </w:p>
                            <w:p w14:paraId="2BCBCB89" w14:textId="77777777" w:rsidR="009763BE" w:rsidRPr="002956BD" w:rsidRDefault="009763BE" w:rsidP="00372577">
                              <w:pPr>
                                <w:rPr>
                                  <w:rFonts w:ascii="Times New Roman" w:hAnsi="Times New Roman" w:cs="Times New Roman"/>
                                  <w:sz w:val="18"/>
                                  <w:szCs w:val="18"/>
                                </w:rPr>
                              </w:pPr>
                              <w:r w:rsidRPr="002956BD">
                                <w:rPr>
                                  <w:rFonts w:ascii="Times New Roman" w:hAnsi="Times New Roman" w:cs="Times New Roman"/>
                                  <w:sz w:val="18"/>
                                  <w:szCs w:val="18"/>
                                </w:rPr>
                                <w:t xml:space="preserve">[3]. </w:t>
                              </w:r>
                              <w:proofErr w:type="spellStart"/>
                              <w:r w:rsidRPr="002956BD">
                                <w:rPr>
                                  <w:rFonts w:ascii="Times New Roman" w:hAnsi="Times New Roman" w:cs="Times New Roman"/>
                                  <w:sz w:val="18"/>
                                  <w:szCs w:val="18"/>
                                </w:rPr>
                                <w:t>Moens</w:t>
                              </w:r>
                              <w:proofErr w:type="spellEnd"/>
                              <w:r w:rsidRPr="002956BD">
                                <w:rPr>
                                  <w:rFonts w:ascii="Times New Roman" w:hAnsi="Times New Roman" w:cs="Times New Roman"/>
                                  <w:sz w:val="18"/>
                                  <w:szCs w:val="18"/>
                                </w:rPr>
                                <w:t xml:space="preserve">, F. and L. De </w:t>
                              </w:r>
                              <w:proofErr w:type="spellStart"/>
                              <w:r w:rsidRPr="002956BD">
                                <w:rPr>
                                  <w:rFonts w:ascii="Times New Roman" w:hAnsi="Times New Roman" w:cs="Times New Roman"/>
                                  <w:sz w:val="18"/>
                                  <w:szCs w:val="18"/>
                                </w:rPr>
                                <w:t>Vuyst</w:t>
                              </w:r>
                              <w:proofErr w:type="spellEnd"/>
                              <w:r w:rsidRPr="002956BD">
                                <w:rPr>
                                  <w:rFonts w:ascii="Times New Roman" w:hAnsi="Times New Roman" w:cs="Times New Roman"/>
                                  <w:sz w:val="18"/>
                                  <w:szCs w:val="18"/>
                                </w:rPr>
                                <w:t xml:space="preserve">, Inulin-type </w:t>
                              </w:r>
                              <w:proofErr w:type="spellStart"/>
                              <w:r w:rsidRPr="002956BD">
                                <w:rPr>
                                  <w:rFonts w:ascii="Times New Roman" w:hAnsi="Times New Roman" w:cs="Times New Roman"/>
                                  <w:sz w:val="18"/>
                                  <w:szCs w:val="18"/>
                                </w:rPr>
                                <w:t>fructan</w:t>
                              </w:r>
                              <w:proofErr w:type="spellEnd"/>
                              <w:r w:rsidRPr="002956BD">
                                <w:rPr>
                                  <w:rFonts w:ascii="Times New Roman" w:hAnsi="Times New Roman" w:cs="Times New Roman"/>
                                  <w:sz w:val="18"/>
                                  <w:szCs w:val="18"/>
                                </w:rPr>
                                <w:t xml:space="preserve"> degradation capacity of Clostridium cluster IV and </w:t>
                              </w:r>
                              <w:proofErr w:type="spellStart"/>
                              <w:r w:rsidRPr="002956BD">
                                <w:rPr>
                                  <w:rFonts w:ascii="Times New Roman" w:hAnsi="Times New Roman" w:cs="Times New Roman"/>
                                  <w:sz w:val="18"/>
                                  <w:szCs w:val="18"/>
                                </w:rPr>
                                <w:t>XIVa</w:t>
                              </w:r>
                              <w:proofErr w:type="spellEnd"/>
                              <w:r w:rsidRPr="002956BD">
                                <w:rPr>
                                  <w:rFonts w:ascii="Times New Roman" w:hAnsi="Times New Roman" w:cs="Times New Roman"/>
                                  <w:sz w:val="18"/>
                                  <w:szCs w:val="18"/>
                                </w:rPr>
                                <w:t xml:space="preserve"> butyrate-producing colon bacteria and their associated metabolic outcomes. Beneficial Microbes, 2017. 8(3): p. 473-490.</w:t>
                              </w:r>
                            </w:p>
                            <w:p w14:paraId="444C0230" w14:textId="77777777" w:rsidR="009763BE" w:rsidRPr="002956BD" w:rsidRDefault="009763BE" w:rsidP="00372577">
                              <w:pPr>
                                <w:rPr>
                                  <w:rFonts w:ascii="Times New Roman" w:hAnsi="Times New Roman" w:cs="Times New Roman"/>
                                  <w:sz w:val="18"/>
                                  <w:szCs w:val="18"/>
                                </w:rPr>
                              </w:pPr>
                              <w:r w:rsidRPr="002956BD">
                                <w:rPr>
                                  <w:rFonts w:ascii="Times New Roman" w:hAnsi="Times New Roman" w:cs="Times New Roman"/>
                                  <w:sz w:val="18"/>
                                  <w:szCs w:val="18"/>
                                </w:rPr>
                                <w:t>[4]. Li, L., et al., Inulin with different degrees of polymerization protects against diet-induced endotoxemia and inflammation in association with gut microbiota regulation in mice. Scientific reports, 2020. 10(1): p. 978-12.</w:t>
                              </w:r>
                            </w:p>
                            <w:p w14:paraId="32FCC6DA" w14:textId="77777777" w:rsidR="009763BE" w:rsidRPr="002956BD" w:rsidRDefault="009763BE" w:rsidP="00372577">
                              <w:pPr>
                                <w:rPr>
                                  <w:rFonts w:ascii="Times New Roman" w:hAnsi="Times New Roman" w:cs="Times New Roman"/>
                                  <w:sz w:val="18"/>
                                  <w:szCs w:val="18"/>
                                </w:rPr>
                              </w:pPr>
                              <w:r w:rsidRPr="002956BD">
                                <w:rPr>
                                  <w:rFonts w:ascii="Times New Roman" w:hAnsi="Times New Roman" w:cs="Times New Roman"/>
                                  <w:sz w:val="18"/>
                                  <w:szCs w:val="18"/>
                                </w:rPr>
                                <w:t>[5]. Zhu, L., et al., Inulin with different degrees of polymerization modulates composition of intestinal microbiota in mice. FEMS Microbiology Letters, 2017. 364(10).</w:t>
                              </w:r>
                            </w:p>
                            <w:p w14:paraId="266563C0" w14:textId="77777777" w:rsidR="009763BE" w:rsidRPr="002956BD" w:rsidRDefault="009763BE" w:rsidP="00372577">
                              <w:pPr>
                                <w:rPr>
                                  <w:rFonts w:ascii="Times New Roman" w:hAnsi="Times New Roman" w:cs="Times New Roman"/>
                                  <w:sz w:val="18"/>
                                  <w:szCs w:val="18"/>
                                </w:rPr>
                              </w:pPr>
                              <w:r w:rsidRPr="002956BD">
                                <w:rPr>
                                  <w:rFonts w:ascii="Times New Roman" w:hAnsi="Times New Roman" w:cs="Times New Roman"/>
                                  <w:sz w:val="18"/>
                                  <w:szCs w:val="18"/>
                                </w:rPr>
                                <w:t xml:space="preserve">[6]. </w:t>
                              </w:r>
                              <w:proofErr w:type="spellStart"/>
                              <w:r w:rsidRPr="002956BD">
                                <w:rPr>
                                  <w:rFonts w:ascii="Times New Roman" w:hAnsi="Times New Roman" w:cs="Times New Roman"/>
                                  <w:sz w:val="18"/>
                                  <w:szCs w:val="18"/>
                                </w:rPr>
                                <w:t>Chijiiwa</w:t>
                              </w:r>
                              <w:proofErr w:type="spellEnd"/>
                              <w:r w:rsidRPr="002956BD">
                                <w:rPr>
                                  <w:rFonts w:ascii="Times New Roman" w:hAnsi="Times New Roman" w:cs="Times New Roman"/>
                                  <w:sz w:val="18"/>
                                  <w:szCs w:val="18"/>
                                </w:rPr>
                                <w:t>, R., et al., Single-cell genomics of uncultured bacteria reveals dietary fiber responders in the mouse gut microbiota. Microbiome, 2020. 8(1): p. 5-14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42528" id="_x0000_s1047" type="#_x0000_t202" style="position:absolute;margin-left:0;margin-top:2.75pt;width:414.35pt;height:400.7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" stroked="f">
                  <v:textbox>
                    <w:txbxContent>
                      <w:p w14:paraId="57B69AE1" w14:textId="77777777" w:rsidR="009763BE" w:rsidRDefault="009763BE" w:rsidP="00372577">
                        <w:r>
                          <w:t>Table S3 Reported bacterial fiber degraders.</w:t>
                        </w:r>
                      </w:p>
                      <w:tbl>
                        <w:tblPr>
                          <w:tblW w:w="7960" w:type="dxa"/>
                          <w:tblLook w:val="04A0" w:firstRow="1" w:lastRow="0" w:firstColumn="1" w:lastColumn="0" w:noHBand="0" w:noVBand="1"/>
                        </w:tblPr>
                        <w:tblGrid>
                          <w:gridCol w:w="3220"/>
                          <w:gridCol w:w="2180"/>
                          <w:gridCol w:w="1460"/>
                          <w:gridCol w:w="1100"/>
                        </w:tblGrid>
                        <w:tr w:rsidR="009763BE" w:rsidRPr="009D425C" w14:paraId="3CAFB0FD" w14:textId="77777777" w:rsidTr="009D425C">
                          <w:trPr>
                            <w:trHeight w:val="276"/>
                          </w:trPr>
                          <w:tc>
                            <w:tcPr>
                              <w:tcW w:w="3220" w:type="dxa"/>
                              <w:tcBorders>
                                <w:top w:val="single" w:sz="8" w:space="0" w:color="auto"/>
                                <w:left w:val="nil"/>
                                <w:bottom w:val="single" w:sz="4" w:space="0" w:color="auto"/>
                                <w:right w:val="nil"/>
                              </w:tcBorders>
                              <w:shd w:val="clear" w:color="auto" w:fill="auto"/>
                              <w:noWrap/>
                              <w:vAlign w:val="center"/>
                              <w:hideMark/>
                            </w:tcPr>
                            <w:p w14:paraId="13608BD3" w14:textId="77777777" w:rsidR="009763BE" w:rsidRPr="009D425C" w:rsidRDefault="009763BE" w:rsidP="009D425C">
                              <w:pPr>
                                <w:widowControl/>
                                <w:jc w:val="left"/>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Bacterial species/group</w:t>
                              </w:r>
                            </w:p>
                          </w:tc>
                          <w:tc>
                            <w:tcPr>
                              <w:tcW w:w="2180" w:type="dxa"/>
                              <w:tcBorders>
                                <w:top w:val="single" w:sz="8" w:space="0" w:color="auto"/>
                                <w:left w:val="nil"/>
                                <w:bottom w:val="single" w:sz="4" w:space="0" w:color="auto"/>
                                <w:right w:val="nil"/>
                              </w:tcBorders>
                              <w:shd w:val="clear" w:color="auto" w:fill="auto"/>
                              <w:noWrap/>
                              <w:vAlign w:val="center"/>
                              <w:hideMark/>
                            </w:tcPr>
                            <w:p w14:paraId="79E0C835" w14:textId="77777777" w:rsidR="009763BE" w:rsidRPr="009D425C" w:rsidRDefault="009763BE" w:rsidP="009D425C">
                              <w:pPr>
                                <w:widowControl/>
                                <w:jc w:val="center"/>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Fiber</w:t>
                              </w:r>
                            </w:p>
                          </w:tc>
                          <w:tc>
                            <w:tcPr>
                              <w:tcW w:w="1460" w:type="dxa"/>
                              <w:tcBorders>
                                <w:top w:val="single" w:sz="8" w:space="0" w:color="auto"/>
                                <w:left w:val="nil"/>
                                <w:bottom w:val="single" w:sz="4" w:space="0" w:color="auto"/>
                                <w:right w:val="nil"/>
                              </w:tcBorders>
                              <w:shd w:val="clear" w:color="auto" w:fill="auto"/>
                              <w:noWrap/>
                              <w:vAlign w:val="center"/>
                              <w:hideMark/>
                            </w:tcPr>
                            <w:p w14:paraId="3F6DA00D" w14:textId="77777777" w:rsidR="009763BE" w:rsidRPr="009D425C" w:rsidRDefault="009763BE" w:rsidP="009D425C">
                              <w:pPr>
                                <w:widowControl/>
                                <w:jc w:val="center"/>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Model</w:t>
                              </w:r>
                            </w:p>
                          </w:tc>
                          <w:tc>
                            <w:tcPr>
                              <w:tcW w:w="1100" w:type="dxa"/>
                              <w:tcBorders>
                                <w:top w:val="single" w:sz="8" w:space="0" w:color="auto"/>
                                <w:left w:val="nil"/>
                                <w:bottom w:val="single" w:sz="4" w:space="0" w:color="auto"/>
                                <w:right w:val="nil"/>
                              </w:tcBorders>
                              <w:shd w:val="clear" w:color="auto" w:fill="auto"/>
                              <w:noWrap/>
                              <w:vAlign w:val="center"/>
                              <w:hideMark/>
                            </w:tcPr>
                            <w:p w14:paraId="6BA1E3DE" w14:textId="77777777" w:rsidR="009763BE" w:rsidRPr="009D425C" w:rsidRDefault="009763BE" w:rsidP="009D425C">
                              <w:pPr>
                                <w:widowControl/>
                                <w:jc w:val="left"/>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Reference</w:t>
                              </w:r>
                            </w:p>
                          </w:tc>
                        </w:tr>
                        <w:tr w:rsidR="009763BE" w:rsidRPr="009D425C" w14:paraId="2D82BF21" w14:textId="77777777" w:rsidTr="009D425C">
                          <w:trPr>
                            <w:trHeight w:val="276"/>
                          </w:trPr>
                          <w:tc>
                            <w:tcPr>
                              <w:tcW w:w="3220" w:type="dxa"/>
                              <w:tcBorders>
                                <w:top w:val="nil"/>
                                <w:left w:val="nil"/>
                                <w:bottom w:val="nil"/>
                                <w:right w:val="nil"/>
                              </w:tcBorders>
                              <w:shd w:val="clear" w:color="auto" w:fill="auto"/>
                              <w:vAlign w:val="center"/>
                              <w:hideMark/>
                            </w:tcPr>
                            <w:p w14:paraId="3B259EC5"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proofErr w:type="spellStart"/>
                              <w:r w:rsidRPr="009D425C">
                                <w:rPr>
                                  <w:rFonts w:ascii="Times New Roman" w:eastAsia="DengXian" w:hAnsi="Times New Roman" w:cs="Times New Roman"/>
                                  <w:i/>
                                  <w:iCs/>
                                  <w:color w:val="000000"/>
                                  <w:kern w:val="0"/>
                                  <w:sz w:val="18"/>
                                  <w:szCs w:val="18"/>
                                </w:rPr>
                                <w:t>Ruminococcus</w:t>
                              </w:r>
                              <w:proofErr w:type="spellEnd"/>
                              <w:r w:rsidRPr="009D425C">
                                <w:rPr>
                                  <w:rFonts w:ascii="Times New Roman" w:eastAsia="DengXian" w:hAnsi="Times New Roman" w:cs="Times New Roman"/>
                                  <w:i/>
                                  <w:iCs/>
                                  <w:color w:val="000000"/>
                                  <w:kern w:val="0"/>
                                  <w:sz w:val="18"/>
                                  <w:szCs w:val="18"/>
                                </w:rPr>
                                <w:t xml:space="preserve"> </w:t>
                              </w:r>
                              <w:proofErr w:type="spellStart"/>
                              <w:r w:rsidRPr="009D425C">
                                <w:rPr>
                                  <w:rFonts w:ascii="Times New Roman" w:eastAsia="DengXian" w:hAnsi="Times New Roman" w:cs="Times New Roman"/>
                                  <w:i/>
                                  <w:iCs/>
                                  <w:color w:val="000000"/>
                                  <w:kern w:val="0"/>
                                  <w:sz w:val="18"/>
                                  <w:szCs w:val="18"/>
                                </w:rPr>
                                <w:t>bromii</w:t>
                              </w:r>
                              <w:proofErr w:type="spellEnd"/>
                            </w:p>
                          </w:tc>
                          <w:tc>
                            <w:tcPr>
                              <w:tcW w:w="2180" w:type="dxa"/>
                              <w:tcBorders>
                                <w:top w:val="nil"/>
                                <w:left w:val="nil"/>
                                <w:bottom w:val="nil"/>
                                <w:right w:val="nil"/>
                              </w:tcBorders>
                              <w:shd w:val="clear" w:color="auto" w:fill="auto"/>
                              <w:vAlign w:val="center"/>
                              <w:hideMark/>
                            </w:tcPr>
                            <w:p w14:paraId="2D48C2A2"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5B5F9D3D"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7E200592"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[1]</w:t>
                              </w:r>
                            </w:p>
                          </w:tc>
                        </w:tr>
                        <w:tr w:rsidR="009763BE" w:rsidRPr="009D425C" w14:paraId="09BA4BAF" w14:textId="77777777" w:rsidTr="009D425C">
                          <w:trPr>
                            <w:trHeight w:val="276"/>
                          </w:trPr>
                          <w:tc>
                            <w:tcPr>
                              <w:tcW w:w="3220" w:type="dxa"/>
                              <w:tcBorders>
                                <w:top w:val="nil"/>
                                <w:left w:val="nil"/>
                                <w:bottom w:val="nil"/>
                                <w:right w:val="nil"/>
                              </w:tcBorders>
                              <w:shd w:val="clear" w:color="auto" w:fill="auto"/>
                              <w:noWrap/>
                              <w:vAlign w:val="center"/>
                              <w:hideMark/>
                            </w:tcPr>
                            <w:p w14:paraId="0BEB3008"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Bifidobacterium </w:t>
                              </w:r>
                              <w:proofErr w:type="spellStart"/>
                              <w:r w:rsidRPr="009D425C">
                                <w:rPr>
                                  <w:rFonts w:ascii="Times New Roman" w:eastAsia="DengXian" w:hAnsi="Times New Roman" w:cs="Times New Roman"/>
                                  <w:i/>
                                  <w:iCs/>
                                  <w:color w:val="000000"/>
                                  <w:kern w:val="0"/>
                                  <w:sz w:val="18"/>
                                  <w:szCs w:val="18"/>
                                </w:rPr>
                                <w:t>adolescentis</w:t>
                              </w:r>
                              <w:proofErr w:type="spellEnd"/>
                            </w:p>
                          </w:tc>
                          <w:tc>
                            <w:tcPr>
                              <w:tcW w:w="2180" w:type="dxa"/>
                              <w:tcBorders>
                                <w:top w:val="nil"/>
                                <w:left w:val="nil"/>
                                <w:bottom w:val="nil"/>
                                <w:right w:val="nil"/>
                              </w:tcBorders>
                              <w:shd w:val="clear" w:color="auto" w:fill="auto"/>
                              <w:vAlign w:val="center"/>
                              <w:hideMark/>
                            </w:tcPr>
                            <w:p w14:paraId="589E4A9E"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4BA17394"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0BDBC8FD"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[1]</w:t>
                              </w:r>
                            </w:p>
                          </w:tc>
                        </w:tr>
                        <w:tr w:rsidR="009763BE" w:rsidRPr="009D425C" w14:paraId="379AD9E0" w14:textId="77777777" w:rsidTr="009D425C">
                          <w:trPr>
                            <w:trHeight w:val="276"/>
                          </w:trPr>
                          <w:tc>
                            <w:tcPr>
                              <w:tcW w:w="3220" w:type="dxa"/>
                              <w:tcBorders>
                                <w:top w:val="nil"/>
                                <w:left w:val="nil"/>
                                <w:bottom w:val="nil"/>
                                <w:right w:val="nil"/>
                              </w:tcBorders>
                              <w:shd w:val="clear" w:color="auto" w:fill="auto"/>
                              <w:noWrap/>
                              <w:vAlign w:val="center"/>
                              <w:hideMark/>
                            </w:tcPr>
                            <w:p w14:paraId="4AF62DC6"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Bifidobacterium </w:t>
                              </w:r>
                              <w:proofErr w:type="spellStart"/>
                              <w:r w:rsidRPr="009D425C">
                                <w:rPr>
                                  <w:rFonts w:ascii="Times New Roman" w:eastAsia="DengXian" w:hAnsi="Times New Roman" w:cs="Times New Roman"/>
                                  <w:i/>
                                  <w:iCs/>
                                  <w:color w:val="000000"/>
                                  <w:kern w:val="0"/>
                                  <w:sz w:val="18"/>
                                  <w:szCs w:val="18"/>
                                </w:rPr>
                                <w:t>adolescentis</w:t>
                              </w:r>
                              <w:proofErr w:type="spellEnd"/>
                            </w:p>
                          </w:tc>
                          <w:tc>
                            <w:tcPr>
                              <w:tcW w:w="2180" w:type="dxa"/>
                              <w:tcBorders>
                                <w:top w:val="nil"/>
                                <w:left w:val="nil"/>
                                <w:bottom w:val="nil"/>
                                <w:right w:val="nil"/>
                              </w:tcBorders>
                              <w:shd w:val="clear" w:color="auto" w:fill="auto"/>
                              <w:noWrap/>
                              <w:vAlign w:val="center"/>
                              <w:hideMark/>
                            </w:tcPr>
                            <w:p w14:paraId="6146DD6B"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76A93F90"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55F87484"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9763BE" w:rsidRPr="009D425C" w14:paraId="46EE30DD" w14:textId="77777777" w:rsidTr="009D425C">
                          <w:trPr>
                            <w:trHeight w:val="276"/>
                          </w:trPr>
                          <w:tc>
                            <w:tcPr>
                              <w:tcW w:w="3220" w:type="dxa"/>
                              <w:tcBorders>
                                <w:top w:val="nil"/>
                                <w:left w:val="nil"/>
                                <w:bottom w:val="nil"/>
                                <w:right w:val="nil"/>
                              </w:tcBorders>
                              <w:shd w:val="clear" w:color="auto" w:fill="auto"/>
                              <w:noWrap/>
                              <w:vAlign w:val="center"/>
                              <w:hideMark/>
                            </w:tcPr>
                            <w:p w14:paraId="4AA52BC2"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Bifidobacterium </w:t>
                              </w:r>
                              <w:proofErr w:type="spellStart"/>
                              <w:r w:rsidRPr="009D425C">
                                <w:rPr>
                                  <w:rFonts w:ascii="Times New Roman" w:eastAsia="DengXian" w:hAnsi="Times New Roman" w:cs="Times New Roman"/>
                                  <w:i/>
                                  <w:iCs/>
                                  <w:color w:val="000000"/>
                                  <w:kern w:val="0"/>
                                  <w:sz w:val="18"/>
                                  <w:szCs w:val="18"/>
                                </w:rPr>
                                <w:t>faecale</w:t>
                              </w:r>
                              <w:proofErr w:type="spellEnd"/>
                            </w:p>
                          </w:tc>
                          <w:tc>
                            <w:tcPr>
                              <w:tcW w:w="2180" w:type="dxa"/>
                              <w:tcBorders>
                                <w:top w:val="nil"/>
                                <w:left w:val="nil"/>
                                <w:bottom w:val="nil"/>
                                <w:right w:val="nil"/>
                              </w:tcBorders>
                              <w:shd w:val="clear" w:color="auto" w:fill="auto"/>
                              <w:noWrap/>
                              <w:vAlign w:val="center"/>
                              <w:hideMark/>
                            </w:tcPr>
                            <w:p w14:paraId="3D8C92F5"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54EEA6E8"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285ED51"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9763BE" w:rsidRPr="009D425C" w14:paraId="2C2749BF" w14:textId="77777777" w:rsidTr="009D425C">
                          <w:trPr>
                            <w:trHeight w:val="276"/>
                          </w:trPr>
                          <w:tc>
                            <w:tcPr>
                              <w:tcW w:w="3220" w:type="dxa"/>
                              <w:tcBorders>
                                <w:top w:val="nil"/>
                                <w:left w:val="nil"/>
                                <w:bottom w:val="nil"/>
                                <w:right w:val="nil"/>
                              </w:tcBorders>
                              <w:shd w:val="clear" w:color="auto" w:fill="auto"/>
                              <w:noWrap/>
                              <w:vAlign w:val="center"/>
                              <w:hideMark/>
                            </w:tcPr>
                            <w:p w14:paraId="3AD57277"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Bifidobacterium </w:t>
                              </w:r>
                              <w:proofErr w:type="spellStart"/>
                              <w:r w:rsidRPr="009D425C">
                                <w:rPr>
                                  <w:rFonts w:ascii="Times New Roman" w:eastAsia="DengXian" w:hAnsi="Times New Roman" w:cs="Times New Roman"/>
                                  <w:i/>
                                  <w:iCs/>
                                  <w:color w:val="000000"/>
                                  <w:kern w:val="0"/>
                                  <w:sz w:val="18"/>
                                  <w:szCs w:val="18"/>
                                </w:rPr>
                                <w:t>stercoris</w:t>
                              </w:r>
                              <w:proofErr w:type="spellEnd"/>
                            </w:p>
                          </w:tc>
                          <w:tc>
                            <w:tcPr>
                              <w:tcW w:w="2180" w:type="dxa"/>
                              <w:tcBorders>
                                <w:top w:val="nil"/>
                                <w:left w:val="nil"/>
                                <w:bottom w:val="nil"/>
                                <w:right w:val="nil"/>
                              </w:tcBorders>
                              <w:shd w:val="clear" w:color="auto" w:fill="auto"/>
                              <w:noWrap/>
                              <w:vAlign w:val="center"/>
                              <w:hideMark/>
                            </w:tcPr>
                            <w:p w14:paraId="29951374"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571802E9"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4F348035"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9763BE" w:rsidRPr="009D425C" w14:paraId="1247CFCD" w14:textId="77777777" w:rsidTr="009D425C">
                          <w:trPr>
                            <w:trHeight w:val="276"/>
                          </w:trPr>
                          <w:tc>
                            <w:tcPr>
                              <w:tcW w:w="3220" w:type="dxa"/>
                              <w:tcBorders>
                                <w:top w:val="nil"/>
                                <w:left w:val="nil"/>
                                <w:bottom w:val="nil"/>
                                <w:right w:val="nil"/>
                              </w:tcBorders>
                              <w:shd w:val="clear" w:color="auto" w:fill="auto"/>
                              <w:noWrap/>
                              <w:vAlign w:val="center"/>
                              <w:hideMark/>
                            </w:tcPr>
                            <w:p w14:paraId="7A44EBB7"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Eubacterium </w:t>
                              </w:r>
                              <w:proofErr w:type="spellStart"/>
                              <w:r w:rsidRPr="009D425C">
                                <w:rPr>
                                  <w:rFonts w:ascii="Times New Roman" w:eastAsia="DengXian" w:hAnsi="Times New Roman" w:cs="Times New Roman"/>
                                  <w:i/>
                                  <w:iCs/>
                                  <w:color w:val="000000"/>
                                  <w:kern w:val="0"/>
                                  <w:sz w:val="18"/>
                                  <w:szCs w:val="18"/>
                                </w:rPr>
                                <w:t>rectale</w:t>
                              </w:r>
                              <w:proofErr w:type="spellEnd"/>
                            </w:p>
                          </w:tc>
                          <w:tc>
                            <w:tcPr>
                              <w:tcW w:w="2180" w:type="dxa"/>
                              <w:tcBorders>
                                <w:top w:val="nil"/>
                                <w:left w:val="nil"/>
                                <w:bottom w:val="nil"/>
                                <w:right w:val="nil"/>
                              </w:tcBorders>
                              <w:shd w:val="clear" w:color="auto" w:fill="auto"/>
                              <w:noWrap/>
                              <w:vAlign w:val="center"/>
                              <w:hideMark/>
                            </w:tcPr>
                            <w:p w14:paraId="4113C8B0"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2F06CF7F"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33530085"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[3]</w:t>
                              </w:r>
                            </w:p>
                          </w:tc>
                        </w:tr>
                        <w:tr w:rsidR="009763BE" w:rsidRPr="009D425C" w14:paraId="0CBC4A92" w14:textId="77777777" w:rsidTr="009D425C">
                          <w:trPr>
                            <w:trHeight w:val="276"/>
                          </w:trPr>
                          <w:tc>
                            <w:tcPr>
                              <w:tcW w:w="3220" w:type="dxa"/>
                              <w:tcBorders>
                                <w:top w:val="nil"/>
                                <w:left w:val="nil"/>
                                <w:bottom w:val="nil"/>
                                <w:right w:val="nil"/>
                              </w:tcBorders>
                              <w:shd w:val="clear" w:color="auto" w:fill="auto"/>
                              <w:vAlign w:val="center"/>
                              <w:hideMark/>
                            </w:tcPr>
                            <w:p w14:paraId="67FBAB02"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proofErr w:type="spellStart"/>
                              <w:r w:rsidRPr="009D425C">
                                <w:rPr>
                                  <w:rFonts w:ascii="Times New Roman" w:eastAsia="DengXian" w:hAnsi="Times New Roman" w:cs="Times New Roman"/>
                                  <w:i/>
                                  <w:iCs/>
                                  <w:color w:val="000000"/>
                                  <w:kern w:val="0"/>
                                  <w:sz w:val="18"/>
                                  <w:szCs w:val="18"/>
                                </w:rPr>
                                <w:t>Faecalibacterium</w:t>
                              </w:r>
                              <w:proofErr w:type="spellEnd"/>
                              <w:r w:rsidRPr="009D425C">
                                <w:rPr>
                                  <w:rFonts w:ascii="Times New Roman" w:eastAsia="DengXian" w:hAnsi="Times New Roman" w:cs="Times New Roman"/>
                                  <w:i/>
                                  <w:iCs/>
                                  <w:color w:val="000000"/>
                                  <w:kern w:val="0"/>
                                  <w:sz w:val="18"/>
                                  <w:szCs w:val="18"/>
                                </w:rPr>
                                <w:t xml:space="preserve"> </w:t>
                              </w:r>
                              <w:proofErr w:type="spellStart"/>
                              <w:r w:rsidRPr="009D425C">
                                <w:rPr>
                                  <w:rFonts w:ascii="Times New Roman" w:eastAsia="DengXian" w:hAnsi="Times New Roman" w:cs="Times New Roman"/>
                                  <w:i/>
                                  <w:iCs/>
                                  <w:color w:val="000000"/>
                                  <w:kern w:val="0"/>
                                  <w:sz w:val="18"/>
                                  <w:szCs w:val="18"/>
                                </w:rPr>
                                <w:t>prausnitzii</w:t>
                              </w:r>
                              <w:proofErr w:type="spellEnd"/>
                            </w:p>
                          </w:tc>
                          <w:tc>
                            <w:tcPr>
                              <w:tcW w:w="2180" w:type="dxa"/>
                              <w:tcBorders>
                                <w:top w:val="nil"/>
                                <w:left w:val="nil"/>
                                <w:bottom w:val="nil"/>
                                <w:right w:val="nil"/>
                              </w:tcBorders>
                              <w:shd w:val="clear" w:color="auto" w:fill="auto"/>
                              <w:noWrap/>
                              <w:vAlign w:val="center"/>
                              <w:hideMark/>
                            </w:tcPr>
                            <w:p w14:paraId="3CDC6D21"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6F535910"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B8C9EFD"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[3]</w:t>
                              </w:r>
                            </w:p>
                          </w:tc>
                        </w:tr>
                        <w:tr w:rsidR="009763BE" w:rsidRPr="009D425C" w14:paraId="5C4EEC25" w14:textId="77777777" w:rsidTr="009D425C">
                          <w:trPr>
                            <w:trHeight w:val="276"/>
                          </w:trPr>
                          <w:tc>
                            <w:tcPr>
                              <w:tcW w:w="3220" w:type="dxa"/>
                              <w:tcBorders>
                                <w:top w:val="nil"/>
                                <w:left w:val="nil"/>
                                <w:bottom w:val="nil"/>
                                <w:right w:val="nil"/>
                              </w:tcBorders>
                              <w:shd w:val="clear" w:color="auto" w:fill="auto"/>
                              <w:noWrap/>
                              <w:vAlign w:val="center"/>
                              <w:hideMark/>
                            </w:tcPr>
                            <w:p w14:paraId="2E8583DA"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proofErr w:type="spellStart"/>
                              <w:r w:rsidRPr="009D425C">
                                <w:rPr>
                                  <w:rFonts w:ascii="Times New Roman" w:eastAsia="DengXian" w:hAnsi="Times New Roman" w:cs="Times New Roman"/>
                                  <w:i/>
                                  <w:iCs/>
                                  <w:color w:val="000000"/>
                                  <w:kern w:val="0"/>
                                  <w:sz w:val="18"/>
                                  <w:szCs w:val="18"/>
                                </w:rPr>
                                <w:t>Muribaculaceae</w:t>
                              </w:r>
                              <w:proofErr w:type="spellEnd"/>
                            </w:p>
                          </w:tc>
                          <w:tc>
                            <w:tcPr>
                              <w:tcW w:w="2180" w:type="dxa"/>
                              <w:tcBorders>
                                <w:top w:val="nil"/>
                                <w:left w:val="nil"/>
                                <w:bottom w:val="nil"/>
                                <w:right w:val="nil"/>
                              </w:tcBorders>
                              <w:shd w:val="clear" w:color="auto" w:fill="auto"/>
                              <w:noWrap/>
                              <w:vAlign w:val="center"/>
                              <w:hideMark/>
                            </w:tcPr>
                            <w:p w14:paraId="5320209B"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128FAF0E"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2D3B7046"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[4]</w:t>
                              </w:r>
                            </w:p>
                          </w:tc>
                        </w:tr>
                        <w:tr w:rsidR="009763BE" w:rsidRPr="009D425C" w14:paraId="712D7F91" w14:textId="77777777" w:rsidTr="009D425C">
                          <w:trPr>
                            <w:trHeight w:val="276"/>
                          </w:trPr>
                          <w:tc>
                            <w:tcPr>
                              <w:tcW w:w="3220" w:type="dxa"/>
                              <w:tcBorders>
                                <w:top w:val="nil"/>
                                <w:left w:val="nil"/>
                                <w:bottom w:val="nil"/>
                                <w:right w:val="nil"/>
                              </w:tcBorders>
                              <w:shd w:val="clear" w:color="auto" w:fill="auto"/>
                              <w:noWrap/>
                              <w:vAlign w:val="center"/>
                              <w:hideMark/>
                            </w:tcPr>
                            <w:p w14:paraId="5AC6228E"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proofErr w:type="spellStart"/>
                              <w:r w:rsidRPr="009D425C">
                                <w:rPr>
                                  <w:rFonts w:ascii="Times New Roman" w:eastAsia="DengXian" w:hAnsi="Times New Roman" w:cs="Times New Roman"/>
                                  <w:i/>
                                  <w:iCs/>
                                  <w:color w:val="000000"/>
                                  <w:kern w:val="0"/>
                                  <w:sz w:val="18"/>
                                  <w:szCs w:val="18"/>
                                </w:rPr>
                                <w:t>Muribaculaceae</w:t>
                              </w:r>
                              <w:proofErr w:type="spellEnd"/>
                            </w:p>
                          </w:tc>
                          <w:tc>
                            <w:tcPr>
                              <w:tcW w:w="2180" w:type="dxa"/>
                              <w:tcBorders>
                                <w:top w:val="nil"/>
                                <w:left w:val="nil"/>
                                <w:bottom w:val="nil"/>
                                <w:right w:val="nil"/>
                              </w:tcBorders>
                              <w:shd w:val="clear" w:color="auto" w:fill="auto"/>
                              <w:noWrap/>
                              <w:vAlign w:val="center"/>
                              <w:hideMark/>
                            </w:tcPr>
                            <w:p w14:paraId="7E2876A0"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715BDE8B"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6C75759A"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[5]</w:t>
                              </w:r>
                            </w:p>
                          </w:tc>
                        </w:tr>
                        <w:tr w:rsidR="009763BE" w:rsidRPr="009D425C" w14:paraId="29133D98" w14:textId="77777777" w:rsidTr="009D425C">
                          <w:trPr>
                            <w:trHeight w:val="288"/>
                          </w:trPr>
                          <w:tc>
                            <w:tcPr>
                              <w:tcW w:w="3220" w:type="dxa"/>
                              <w:tcBorders>
                                <w:top w:val="nil"/>
                                <w:left w:val="nil"/>
                                <w:bottom w:val="single" w:sz="8" w:space="0" w:color="auto"/>
                                <w:right w:val="nil"/>
                              </w:tcBorders>
                              <w:shd w:val="clear" w:color="auto" w:fill="auto"/>
                              <w:noWrap/>
                              <w:vAlign w:val="center"/>
                              <w:hideMark/>
                            </w:tcPr>
                            <w:p w14:paraId="7983C9CB" w14:textId="77777777" w:rsidR="009763BE" w:rsidRPr="009D425C" w:rsidRDefault="009763B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 xml:space="preserve">Bacteroides </w:t>
                              </w:r>
                              <w:proofErr w:type="spellStart"/>
                              <w:r w:rsidRPr="009D425C">
                                <w:rPr>
                                  <w:rFonts w:ascii="Times New Roman" w:eastAsia="DengXian" w:hAnsi="Times New Roman" w:cs="Times New Roman"/>
                                  <w:i/>
                                  <w:iCs/>
                                  <w:color w:val="000000"/>
                                  <w:kern w:val="0"/>
                                  <w:sz w:val="18"/>
                                  <w:szCs w:val="18"/>
                                </w:rPr>
                                <w:t>acidifaciens</w:t>
                              </w:r>
                              <w:proofErr w:type="spellEnd"/>
                            </w:p>
                          </w:tc>
                          <w:tc>
                            <w:tcPr>
                              <w:tcW w:w="2180" w:type="dxa"/>
                              <w:tcBorders>
                                <w:top w:val="nil"/>
                                <w:left w:val="nil"/>
                                <w:bottom w:val="single" w:sz="8" w:space="0" w:color="auto"/>
                                <w:right w:val="nil"/>
                              </w:tcBorders>
                              <w:shd w:val="clear" w:color="auto" w:fill="auto"/>
                              <w:noWrap/>
                              <w:vAlign w:val="center"/>
                              <w:hideMark/>
                            </w:tcPr>
                            <w:p w14:paraId="4FE17525"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single" w:sz="8" w:space="0" w:color="auto"/>
                                <w:right w:val="nil"/>
                              </w:tcBorders>
                              <w:shd w:val="clear" w:color="auto" w:fill="auto"/>
                              <w:noWrap/>
                              <w:vAlign w:val="center"/>
                              <w:hideMark/>
                            </w:tcPr>
                            <w:p w14:paraId="1757E4C9"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single" w:sz="8" w:space="0" w:color="auto"/>
                                <w:right w:val="nil"/>
                              </w:tcBorders>
                              <w:shd w:val="clear" w:color="auto" w:fill="auto"/>
                              <w:noWrap/>
                              <w:vAlign w:val="center"/>
                              <w:hideMark/>
                            </w:tcPr>
                            <w:p w14:paraId="21F0AC6B" w14:textId="77777777" w:rsidR="009763BE" w:rsidRPr="009D425C" w:rsidRDefault="009763B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[6]</w:t>
                              </w:r>
                            </w:p>
                          </w:tc>
                        </w:tr>
                      </w:tbl>
                      <w:p w14:paraId="622EB6F3" w14:textId="77777777" w:rsidR="009763BE" w:rsidRPr="002956BD" w:rsidRDefault="009763BE" w:rsidP="00372577">
                        <w:pPr>
                          <w:rPr>
                            <w:rFonts w:ascii="Times New Roman" w:hAnsi="Times New Roman" w:cs="Times New Roman"/>
                            <w:sz w:val="18"/>
                            <w:szCs w:val="18"/>
                          </w:rPr>
                        </w:pPr>
                        <w:r w:rsidRPr="002956BD">
                          <w:rPr>
                            <w:rFonts w:ascii="Times New Roman" w:hAnsi="Times New Roman" w:cs="Times New Roman"/>
                            <w:sz w:val="18"/>
                            <w:szCs w:val="18"/>
                          </w:rPr>
                          <w:t xml:space="preserve">[1]. Ze, X., et al., </w:t>
                        </w:r>
                        <w:proofErr w:type="spellStart"/>
                        <w:r w:rsidRPr="002956BD">
                          <w:rPr>
                            <w:rFonts w:ascii="Times New Roman" w:hAnsi="Times New Roman" w:cs="Times New Roman"/>
                            <w:sz w:val="18"/>
                            <w:szCs w:val="18"/>
                          </w:rPr>
                          <w:t>Ruminococcus</w:t>
                        </w:r>
                        <w:proofErr w:type="spellEnd"/>
                        <w:r w:rsidRPr="002956BD">
                          <w:rPr>
                            <w:rFonts w:ascii="Times New Roman" w:hAnsi="Times New Roman" w:cs="Times New Roman"/>
                            <w:sz w:val="18"/>
                            <w:szCs w:val="18"/>
                          </w:rPr>
                          <w:t xml:space="preserve"> </w:t>
                        </w:r>
                        <w:proofErr w:type="spellStart"/>
                        <w:r w:rsidRPr="002956BD">
                          <w:rPr>
                            <w:rFonts w:ascii="Times New Roman" w:hAnsi="Times New Roman" w:cs="Times New Roman"/>
                            <w:sz w:val="18"/>
                            <w:szCs w:val="18"/>
                          </w:rPr>
                          <w:t>bromii</w:t>
                        </w:r>
                        <w:proofErr w:type="spellEnd"/>
                        <w:r w:rsidRPr="002956BD">
                          <w:rPr>
                            <w:rFonts w:ascii="Times New Roman" w:hAnsi="Times New Roman" w:cs="Times New Roman"/>
                            <w:sz w:val="18"/>
                            <w:szCs w:val="18"/>
                          </w:rPr>
                          <w:t xml:space="preserve"> is a keystone species for the degradation of resistant starch in the human colon. ISME J, 2012. 6(8): p. 1535-43.</w:t>
                        </w:r>
                      </w:p>
                      <w:p w14:paraId="352D741A" w14:textId="77777777" w:rsidR="009763BE" w:rsidRPr="002956BD" w:rsidRDefault="009763BE" w:rsidP="00372577">
                        <w:pPr>
                          <w:rPr>
                            <w:rFonts w:ascii="Times New Roman" w:hAnsi="Times New Roman" w:cs="Times New Roman"/>
                            <w:sz w:val="18"/>
                            <w:szCs w:val="18"/>
                          </w:rPr>
                        </w:pPr>
                        <w:r w:rsidRPr="002956BD">
                          <w:rPr>
                            <w:rFonts w:ascii="Times New Roman" w:hAnsi="Times New Roman" w:cs="Times New Roman"/>
                            <w:sz w:val="18"/>
                            <w:szCs w:val="18"/>
                          </w:rPr>
                          <w:t xml:space="preserve">[2]. Baxter, N.T., et al., Dynamics of Human Gut Microbiota and Short-Chain Fatty Acids in Response to Dietary Interventions with Three Fermentable Fibers. </w:t>
                        </w:r>
                        <w:proofErr w:type="spellStart"/>
                        <w:r w:rsidRPr="002956BD">
                          <w:rPr>
                            <w:rFonts w:ascii="Times New Roman" w:hAnsi="Times New Roman" w:cs="Times New Roman"/>
                            <w:sz w:val="18"/>
                            <w:szCs w:val="18"/>
                          </w:rPr>
                          <w:t>MBio</w:t>
                        </w:r>
                        <w:proofErr w:type="spellEnd"/>
                        <w:r w:rsidRPr="002956BD">
                          <w:rPr>
                            <w:rFonts w:ascii="Times New Roman" w:hAnsi="Times New Roman" w:cs="Times New Roman"/>
                            <w:sz w:val="18"/>
                            <w:szCs w:val="18"/>
                          </w:rPr>
                          <w:t>, 2019. 10(1).</w:t>
                        </w:r>
                      </w:p>
                      <w:p w14:paraId="2BCBCB89" w14:textId="77777777" w:rsidR="009763BE" w:rsidRPr="002956BD" w:rsidRDefault="009763BE" w:rsidP="00372577">
                        <w:pPr>
                          <w:rPr>
                            <w:rFonts w:ascii="Times New Roman" w:hAnsi="Times New Roman" w:cs="Times New Roman"/>
                            <w:sz w:val="18"/>
                            <w:szCs w:val="18"/>
                          </w:rPr>
                        </w:pPr>
                        <w:r w:rsidRPr="002956BD">
                          <w:rPr>
                            <w:rFonts w:ascii="Times New Roman" w:hAnsi="Times New Roman" w:cs="Times New Roman"/>
                            <w:sz w:val="18"/>
                            <w:szCs w:val="18"/>
                          </w:rPr>
                          <w:t xml:space="preserve">[3]. </w:t>
                        </w:r>
                        <w:proofErr w:type="spellStart"/>
                        <w:r w:rsidRPr="002956BD">
                          <w:rPr>
                            <w:rFonts w:ascii="Times New Roman" w:hAnsi="Times New Roman" w:cs="Times New Roman"/>
                            <w:sz w:val="18"/>
                            <w:szCs w:val="18"/>
                          </w:rPr>
                          <w:t>Moens</w:t>
                        </w:r>
                        <w:proofErr w:type="spellEnd"/>
                        <w:r w:rsidRPr="002956BD">
                          <w:rPr>
                            <w:rFonts w:ascii="Times New Roman" w:hAnsi="Times New Roman" w:cs="Times New Roman"/>
                            <w:sz w:val="18"/>
                            <w:szCs w:val="18"/>
                          </w:rPr>
                          <w:t xml:space="preserve">, F. and L. De </w:t>
                        </w:r>
                        <w:proofErr w:type="spellStart"/>
                        <w:r w:rsidRPr="002956BD">
                          <w:rPr>
                            <w:rFonts w:ascii="Times New Roman" w:hAnsi="Times New Roman" w:cs="Times New Roman"/>
                            <w:sz w:val="18"/>
                            <w:szCs w:val="18"/>
                          </w:rPr>
                          <w:t>Vuyst</w:t>
                        </w:r>
                        <w:proofErr w:type="spellEnd"/>
                        <w:r w:rsidRPr="002956BD">
                          <w:rPr>
                            <w:rFonts w:ascii="Times New Roman" w:hAnsi="Times New Roman" w:cs="Times New Roman"/>
                            <w:sz w:val="18"/>
                            <w:szCs w:val="18"/>
                          </w:rPr>
                          <w:t xml:space="preserve">, Inulin-type </w:t>
                        </w:r>
                        <w:proofErr w:type="spellStart"/>
                        <w:r w:rsidRPr="002956BD">
                          <w:rPr>
                            <w:rFonts w:ascii="Times New Roman" w:hAnsi="Times New Roman" w:cs="Times New Roman"/>
                            <w:sz w:val="18"/>
                            <w:szCs w:val="18"/>
                          </w:rPr>
                          <w:t>fructan</w:t>
                        </w:r>
                        <w:proofErr w:type="spellEnd"/>
                        <w:r w:rsidRPr="002956BD">
                          <w:rPr>
                            <w:rFonts w:ascii="Times New Roman" w:hAnsi="Times New Roman" w:cs="Times New Roman"/>
                            <w:sz w:val="18"/>
                            <w:szCs w:val="18"/>
                          </w:rPr>
                          <w:t xml:space="preserve"> degradation capacity of Clostridium cluster IV and </w:t>
                        </w:r>
                        <w:proofErr w:type="spellStart"/>
                        <w:r w:rsidRPr="002956BD">
                          <w:rPr>
                            <w:rFonts w:ascii="Times New Roman" w:hAnsi="Times New Roman" w:cs="Times New Roman"/>
                            <w:sz w:val="18"/>
                            <w:szCs w:val="18"/>
                          </w:rPr>
                          <w:t>XIVa</w:t>
                        </w:r>
                        <w:proofErr w:type="spellEnd"/>
                        <w:r w:rsidRPr="002956BD">
                          <w:rPr>
                            <w:rFonts w:ascii="Times New Roman" w:hAnsi="Times New Roman" w:cs="Times New Roman"/>
                            <w:sz w:val="18"/>
                            <w:szCs w:val="18"/>
                          </w:rPr>
                          <w:t xml:space="preserve"> butyrate-producing colon bacteria and their associated metabolic outcomes. Beneficial Microbes, 2017. 8(3): p. 473-490.</w:t>
                        </w:r>
                      </w:p>
                      <w:p w14:paraId="444C0230" w14:textId="77777777" w:rsidR="009763BE" w:rsidRPr="002956BD" w:rsidRDefault="009763BE" w:rsidP="00372577">
                        <w:pPr>
                          <w:rPr>
                            <w:rFonts w:ascii="Times New Roman" w:hAnsi="Times New Roman" w:cs="Times New Roman"/>
                            <w:sz w:val="18"/>
                            <w:szCs w:val="18"/>
                          </w:rPr>
                        </w:pPr>
                        <w:r w:rsidRPr="002956BD">
                          <w:rPr>
                            <w:rFonts w:ascii="Times New Roman" w:hAnsi="Times New Roman" w:cs="Times New Roman"/>
                            <w:sz w:val="18"/>
                            <w:szCs w:val="18"/>
                          </w:rPr>
                          <w:t>[4]. Li, L., et al., Inulin with different degrees of polymerization protects against diet-induced endotoxemia and inflammation in association with gut microbiota regulation in mice. Scientific reports, 2020. 10(1): p. 978-12.</w:t>
                        </w:r>
                      </w:p>
                      <w:p w14:paraId="32FCC6DA" w14:textId="77777777" w:rsidR="009763BE" w:rsidRPr="002956BD" w:rsidRDefault="009763BE" w:rsidP="00372577">
                        <w:pPr>
                          <w:rPr>
                            <w:rFonts w:ascii="Times New Roman" w:hAnsi="Times New Roman" w:cs="Times New Roman"/>
                            <w:sz w:val="18"/>
                            <w:szCs w:val="18"/>
                          </w:rPr>
                        </w:pPr>
                        <w:r w:rsidRPr="002956BD">
                          <w:rPr>
                            <w:rFonts w:ascii="Times New Roman" w:hAnsi="Times New Roman" w:cs="Times New Roman"/>
                            <w:sz w:val="18"/>
                            <w:szCs w:val="18"/>
                          </w:rPr>
                          <w:t>[5]. Zhu, L., et al., Inulin with different degrees of polymerization modulates composition of intestinal microbiota in mice. FEMS Microbiology Letters, 2017. 364(10).</w:t>
                        </w:r>
                      </w:p>
                      <w:p w14:paraId="266563C0" w14:textId="77777777" w:rsidR="009763BE" w:rsidRPr="002956BD" w:rsidRDefault="009763BE" w:rsidP="00372577">
                        <w:pPr>
                          <w:rPr>
                            <w:rFonts w:ascii="Times New Roman" w:hAnsi="Times New Roman" w:cs="Times New Roman"/>
                            <w:sz w:val="18"/>
                            <w:szCs w:val="18"/>
                          </w:rPr>
                        </w:pPr>
                        <w:r w:rsidRPr="002956BD">
                          <w:rPr>
                            <w:rFonts w:ascii="Times New Roman" w:hAnsi="Times New Roman" w:cs="Times New Roman"/>
                            <w:sz w:val="18"/>
                            <w:szCs w:val="18"/>
                          </w:rPr>
                          <w:t xml:space="preserve">[6]. </w:t>
                        </w:r>
                        <w:proofErr w:type="spellStart"/>
                        <w:r w:rsidRPr="002956BD">
                          <w:rPr>
                            <w:rFonts w:ascii="Times New Roman" w:hAnsi="Times New Roman" w:cs="Times New Roman"/>
                            <w:sz w:val="18"/>
                            <w:szCs w:val="18"/>
                          </w:rPr>
                          <w:t>Chijiiwa</w:t>
                        </w:r>
                        <w:proofErr w:type="spellEnd"/>
                        <w:r w:rsidRPr="002956BD">
                          <w:rPr>
                            <w:rFonts w:ascii="Times New Roman" w:hAnsi="Times New Roman" w:cs="Times New Roman"/>
                            <w:sz w:val="18"/>
                            <w:szCs w:val="18"/>
                          </w:rPr>
                          <w:t>, R., et al., Single-cell genomics of uncultured bacteria reveals dietary fiber responders in the mouse gut microbiota. Microbiome, 2020. 8(1): p. 5-14</w:t>
                        </w:r>
                      </w:p>
                    </w:txbxContent>
                  </v:textbox>
                  <w10:wrap type="square" anchorx="margin"/>
                </v:shape>
              </w:pict>
            </mc:Fallback>
          </mc:AlternateContent>
        </w:r>
      </w:ins>
    </w:p>
    <w:sectPr w:rsidR="00372577" w:rsidRPr="0037257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7" w:author="戴 磊" w:date="2020-12-29T00:21:00Z" w:initials="戴">
    <w:p w14:paraId="35133EEC" w14:textId="6E42C127" w:rsidR="009763BE" w:rsidRDefault="009763BE">
      <w:pPr>
        <w:pStyle w:val="CommentText"/>
      </w:pPr>
      <w:r>
        <w:rPr>
          <w:rStyle w:val="CommentReference"/>
        </w:rPr>
        <w:annotationRef/>
      </w:r>
      <w:r>
        <w:t>To be revised</w:t>
      </w:r>
    </w:p>
  </w:comment>
  <w:comment w:id="722" w:author="戴 磊" w:date="2020-12-28T22:54:00Z" w:initials="戴">
    <w:p w14:paraId="008F17EC" w14:textId="77777777" w:rsidR="009763BE" w:rsidRDefault="009763BE" w:rsidP="00584C59">
      <w:pPr>
        <w:pStyle w:val="CommentText"/>
      </w:pPr>
      <w:r>
        <w:rPr>
          <w:rStyle w:val="CommentReference"/>
        </w:rPr>
        <w:annotationRef/>
      </w:r>
      <w:r>
        <w:rPr>
          <w:rFonts w:hint="eastAsia"/>
        </w:rPr>
        <w:t>F</w:t>
      </w:r>
      <w:r>
        <w:t>igure 1A: the role of literature</w:t>
      </w:r>
      <w:r>
        <w:rPr>
          <w:rFonts w:hint="eastAsia"/>
        </w:rPr>
        <w:t>?</w:t>
      </w:r>
    </w:p>
  </w:comment>
  <w:comment w:id="1568" w:author="戴 磊" w:date="2020-12-28T22:47:00Z" w:initials="戴">
    <w:p w14:paraId="75C04EDF" w14:textId="027A0AE3" w:rsidR="009763BE" w:rsidRDefault="009763BE">
      <w:pPr>
        <w:pStyle w:val="CommentText"/>
      </w:pPr>
      <w:r>
        <w:rPr>
          <w:rStyle w:val="CommentReference"/>
        </w:rPr>
        <w:annotationRef/>
      </w:r>
      <w:r>
        <w:t>Add simulation</w:t>
      </w:r>
    </w:p>
  </w:comment>
  <w:comment w:id="3892" w:author="戴 磊" w:date="2020-12-28T22:43:00Z" w:initials="戴">
    <w:p w14:paraId="49AC5C3C" w14:textId="77777777" w:rsidR="009763BE" w:rsidRDefault="009763BE" w:rsidP="00372577">
      <w:pPr>
        <w:pStyle w:val="CommentText"/>
      </w:pPr>
      <w:r>
        <w:rPr>
          <w:rStyle w:val="CommentReference"/>
        </w:rPr>
        <w:annotationRef/>
      </w:r>
      <w:r>
        <w:t>Change presentation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5133EEC" w15:done="0"/>
  <w15:commentEx w15:paraId="008F17EC" w15:done="0"/>
  <w15:commentEx w15:paraId="75C04EDF" w15:done="0"/>
  <w15:commentEx w15:paraId="49AC5C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4F4F6" w16cex:dateUtc="2020-12-28T16:21:00Z"/>
  <w16cex:commentExtensible w16cex:durableId="2394F820" w16cex:dateUtc="2020-12-28T14:54:00Z"/>
  <w16cex:commentExtensible w16cex:durableId="2394DF12" w16cex:dateUtc="2020-12-28T14:47:00Z"/>
  <w16cex:commentExtensible w16cex:durableId="2394DE05" w16cex:dateUtc="2020-12-28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5133EEC" w16cid:durableId="2394F4F6"/>
  <w16cid:commentId w16cid:paraId="008F17EC" w16cid:durableId="2394F820"/>
  <w16cid:commentId w16cid:paraId="75C04EDF" w16cid:durableId="2394DF12"/>
  <w16cid:commentId w16cid:paraId="49AC5C3C" w16cid:durableId="2394DE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4D7084" w14:textId="77777777" w:rsidR="00A85FCF" w:rsidRDefault="00A85FCF" w:rsidP="009E53E1">
      <w:r>
        <w:separator/>
      </w:r>
    </w:p>
  </w:endnote>
  <w:endnote w:type="continuationSeparator" w:id="0">
    <w:p w14:paraId="08E51E69" w14:textId="77777777" w:rsidR="00A85FCF" w:rsidRDefault="00A85FCF" w:rsidP="009E53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inionPro-Regular">
    <w:altName w:val="Cambria"/>
    <w:panose1 w:val="020B0604020202020204"/>
    <w:charset w:val="00"/>
    <w:family w:val="roman"/>
    <w:notTrueType/>
    <w:pitch w:val="default"/>
  </w:font>
  <w:font w:name="MinionPro-It">
    <w:altName w:val="Cambria"/>
    <w:panose1 w:val="020B0604020202020204"/>
    <w:charset w:val="00"/>
    <w:family w:val="roman"/>
    <w:notTrueType/>
    <w:pitch w:val="default"/>
  </w:font>
  <w:font w:name="Rpxr">
    <w:altName w:val="Cambria"/>
    <w:panose1 w:val="020B0604020202020204"/>
    <w:charset w:val="00"/>
    <w:family w:val="roman"/>
    <w:notTrueType/>
    <w:pitch w:val="default"/>
  </w:font>
  <w:font w:name="URWPalladioL-Ital">
    <w:altName w:val="Cambria"/>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Georgia">
    <w:altName w:val="﷽﷽﷽﷽﷽﷽﷽﷽"/>
    <w:panose1 w:val="02040502050405020303"/>
    <w:charset w:val="00"/>
    <w:family w:val="roman"/>
    <w:pitch w:val="variable"/>
    <w:sig w:usb0="00000287" w:usb1="00000000" w:usb2="00000000" w:usb3="00000000" w:csb0="0000009F" w:csb1="00000000"/>
  </w:font>
  <w:font w:name="TimesNewRomanPSMT">
    <w:altName w:val="Times New Roman"/>
    <w:panose1 w:val="020B0604020202020204"/>
    <w:charset w:val="00"/>
    <w:family w:val="roman"/>
    <w:notTrueType/>
    <w:pitch w:val="default"/>
    <w:sig w:usb0="00000001" w:usb1="080E0000" w:usb2="00000010" w:usb3="00000000" w:csb0="00040000" w:csb1="00000000"/>
  </w:font>
  <w:font w:name="AdvMelior-R">
    <w:altName w:val="Cambria"/>
    <w:panose1 w:val="020B0604020202020204"/>
    <w:charset w:val="00"/>
    <w:family w:val="roman"/>
    <w:notTrueType/>
    <w:pitch w:val="default"/>
  </w:font>
  <w:font w:name="Symbol">
    <w:panose1 w:val="05050102010706020507"/>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00000003" w:usb1="00000000" w:usb2="00000000" w:usb3="00000000" w:csb0="00000001" w:csb1="00000000"/>
  </w:font>
  <w:font w:name="FrutigerLTPro-LightCn">
    <w:altName w:val="Cambria"/>
    <w:panose1 w:val="020B0604020202020204"/>
    <w:charset w:val="00"/>
    <w:family w:val="roman"/>
    <w:notTrueType/>
    <w:pitch w:val="default"/>
  </w:font>
  <w:font w:name="MyriadPro-Regular">
    <w:altName w:val="Cambria"/>
    <w:panose1 w:val="020B0604020202020204"/>
    <w:charset w:val="00"/>
    <w:family w:val="roman"/>
    <w:notTrueType/>
    <w:pitch w:val="default"/>
  </w:font>
  <w:font w:name="Segoe UI">
    <w:panose1 w:val="020B0604020202020204"/>
    <w:charset w:val="00"/>
    <w:family w:val="swiss"/>
    <w:pitch w:val="variable"/>
    <w:sig w:usb0="E4002EFF" w:usb1="C000E47F" w:usb2="00000009" w:usb3="00000000" w:csb0="000001FF" w:csb1="00000000"/>
  </w:font>
  <w:font w:name="URWPalladioL-Roma">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E7B217" w14:textId="77777777" w:rsidR="00A85FCF" w:rsidRDefault="00A85FCF" w:rsidP="009E53E1">
      <w:r>
        <w:separator/>
      </w:r>
    </w:p>
  </w:footnote>
  <w:footnote w:type="continuationSeparator" w:id="0">
    <w:p w14:paraId="2E994B70" w14:textId="77777777" w:rsidR="00A85FCF" w:rsidRDefault="00A85FCF" w:rsidP="009E53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668C9"/>
    <w:multiLevelType w:val="hybridMultilevel"/>
    <w:tmpl w:val="BF12BA5E"/>
    <w:lvl w:ilvl="0" w:tplc="1FF68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C469DC"/>
    <w:multiLevelType w:val="hybridMultilevel"/>
    <w:tmpl w:val="02F491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53AE5"/>
    <w:multiLevelType w:val="hybridMultilevel"/>
    <w:tmpl w:val="3664FA1C"/>
    <w:lvl w:ilvl="0" w:tplc="B03452CC">
      <w:start w:val="1"/>
      <w:numFmt w:val="upperLetter"/>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F1F39FD"/>
    <w:multiLevelType w:val="hybridMultilevel"/>
    <w:tmpl w:val="58FC520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31C3B7C"/>
    <w:multiLevelType w:val="hybridMultilevel"/>
    <w:tmpl w:val="E19A75A6"/>
    <w:lvl w:ilvl="0" w:tplc="EA5EB0E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7702ED1"/>
    <w:multiLevelType w:val="hybridMultilevel"/>
    <w:tmpl w:val="798C6332"/>
    <w:lvl w:ilvl="0" w:tplc="1FFC66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3AB7358"/>
    <w:multiLevelType w:val="hybridMultilevel"/>
    <w:tmpl w:val="3C46B16C"/>
    <w:lvl w:ilvl="0" w:tplc="DB44555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8AB43D0"/>
    <w:multiLevelType w:val="hybridMultilevel"/>
    <w:tmpl w:val="B2C48896"/>
    <w:lvl w:ilvl="0" w:tplc="E7FAF90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52B5490"/>
    <w:multiLevelType w:val="hybridMultilevel"/>
    <w:tmpl w:val="9FDC6412"/>
    <w:lvl w:ilvl="0" w:tplc="A0905298">
      <w:start w:val="1"/>
      <w:numFmt w:val="upperLetter"/>
      <w:lvlText w:val="%1."/>
      <w:lvlJc w:val="left"/>
      <w:pPr>
        <w:ind w:left="360" w:hanging="360"/>
      </w:pPr>
      <w:rPr>
        <w:rFonts w:hint="default"/>
        <w:b/>
        <w:bCs/>
        <w:sz w:val="20"/>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7AB22D8"/>
    <w:multiLevelType w:val="hybridMultilevel"/>
    <w:tmpl w:val="EB7EFA00"/>
    <w:lvl w:ilvl="0" w:tplc="936E48E4">
      <w:start w:val="1"/>
      <w:numFmt w:val="upperLetter"/>
      <w:lvlText w:val="%1."/>
      <w:lvlJc w:val="left"/>
      <w:pPr>
        <w:ind w:left="360" w:hanging="360"/>
      </w:pPr>
      <w:rPr>
        <w:rFonts w:hint="default"/>
        <w:b/>
        <w:bCs/>
        <w:i w:val="0"/>
        <w:i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2024F38"/>
    <w:multiLevelType w:val="hybridMultilevel"/>
    <w:tmpl w:val="9E42C4EC"/>
    <w:lvl w:ilvl="0" w:tplc="29DC3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023572C"/>
    <w:multiLevelType w:val="hybridMultilevel"/>
    <w:tmpl w:val="8A2C32A4"/>
    <w:lvl w:ilvl="0" w:tplc="34A2B0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A1E5FAF"/>
    <w:multiLevelType w:val="hybridMultilevel"/>
    <w:tmpl w:val="4492E1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C71902"/>
    <w:multiLevelType w:val="hybridMultilevel"/>
    <w:tmpl w:val="A29E36D6"/>
    <w:lvl w:ilvl="0" w:tplc="04090015">
      <w:start w:val="1"/>
      <w:numFmt w:val="upperLetter"/>
      <w:lvlText w:val="%1."/>
      <w:lvlJc w:val="left"/>
      <w:pPr>
        <w:ind w:left="720" w:hanging="360"/>
      </w:pPr>
      <w:rPr>
        <w:rFonts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CA1C68"/>
    <w:multiLevelType w:val="hybridMultilevel"/>
    <w:tmpl w:val="5540F00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0"/>
  </w:num>
  <w:num w:numId="2">
    <w:abstractNumId w:val="11"/>
  </w:num>
  <w:num w:numId="3">
    <w:abstractNumId w:val="6"/>
  </w:num>
  <w:num w:numId="4">
    <w:abstractNumId w:val="4"/>
  </w:num>
  <w:num w:numId="5">
    <w:abstractNumId w:val="7"/>
  </w:num>
  <w:num w:numId="6">
    <w:abstractNumId w:val="0"/>
  </w:num>
  <w:num w:numId="7">
    <w:abstractNumId w:val="5"/>
  </w:num>
  <w:num w:numId="8">
    <w:abstractNumId w:val="9"/>
  </w:num>
  <w:num w:numId="9">
    <w:abstractNumId w:val="2"/>
  </w:num>
  <w:num w:numId="10">
    <w:abstractNumId w:val="12"/>
  </w:num>
  <w:num w:numId="11">
    <w:abstractNumId w:val="14"/>
  </w:num>
  <w:num w:numId="12">
    <w:abstractNumId w:val="1"/>
  </w:num>
  <w:num w:numId="13">
    <w:abstractNumId w:val="13"/>
  </w:num>
  <w:num w:numId="14">
    <w:abstractNumId w:val="3"/>
  </w:num>
  <w:num w:numId="1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戴 磊">
    <w15:presenceInfo w15:providerId="Windows Live" w15:userId="dc4706839d8d273c"/>
  </w15:person>
  <w15:person w15:author="刘 红宾">
    <w15:presenceInfo w15:providerId="Windows Live" w15:userId="8144885bff461a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hideSpellingErrors/>
  <w:hideGrammaticalErrors/>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YwsjQxMjG2NDQyNbRQ0lEKTi0uzszPAykwqQUAsUAuASwAAAA="/>
    <w:docVar w:name="ne_docsoft" w:val="MSWord"/>
    <w:docVar w:name="ne_docversion" w:val="NoteExpress 2.0"/>
    <w:docVar w:name="ne_stylename" w:val="Numbered(multilingual)"/>
    <w:docVar w:name="NE.Ref{00B07E6F-05BA-46F9-A831-760CBFDC79C4}" w:val=" ADDIN NE.Ref.{00B07E6F-05BA-46F9-A831-760CBFDC79C4}&lt;Citation&gt;&lt;Group&gt;&lt;References&gt;&lt;Item&gt;&lt;ID&gt;7614&lt;/ID&gt;&lt;UID&gt;{429353BA-1413-475B-B914-FC2990E9ECFE}&lt;/UID&gt;&lt;Title&gt;Multi-omics of the gut microbial ecosystem in inflammatory bowel diseases&lt;/Title&gt;&lt;Template&gt;Journal Article&lt;/Template&gt;&lt;Star&gt;0&lt;/Star&gt;&lt;Tag&gt;5&lt;/Tag&gt;&lt;Author&gt;Lloyd-Price, Jason; Arze, Cesar; Ananthakrishnan, Ashwin N; Schirmer, Melanie; Avila-Pacheco, Julian; Poon, Tiffany W; Andrews, Elizabeth; Ajami, Nadim J; Bonham, Kevin S; Brislawn, Colin J; Casero, David; Courtney, Holly; Gonzalez, Antonio; Graeber, Thomas G; Hall, A Brantley; Lake, Kathleen; Landers, Carol J; Mallick, Himel; Plichta, Damian R; Prasad, Mahadev; Rahnavard, Gholamali; Sauk, Jenny; Shungin, Dmitry; Vázquez-Baeza, Yoshiki; White, Richard A; Braun, Jonathan; Denson, Lee A; Jansson, Janet K; Knight, Rob; Kugathasan, Subra; McGovern, Dermot P B; Petrosino, Joseph F; Stappenbeck, Thaddeus S; Winter, Harland S; Clish, Clary B; Franzosa, Eric A; Vlamakis, Hera; Xavier, Ramnik J; Huttenhower, Curtis&lt;/Author&gt;&lt;Year&gt;2019&lt;/Year&gt;&lt;Details&gt;&lt;_accessed&gt;62881707&lt;/_accessed&gt;&lt;_collection_scope&gt;SCI;SCIE&lt;/_collection_scope&gt;&lt;_created&gt;62881707&lt;/_created&gt;&lt;_db_updated&gt;CrossRef&lt;/_db_updated&gt;&lt;_doi&gt;10.1038/s41586-019-1237-9&lt;/_doi&gt;&lt;_impact_factor&gt;  42.778&lt;/_impact_factor&gt;&lt;_isbn&gt;0028-0836&lt;/_isbn&gt;&lt;_issue&gt;7758&lt;/_issue&gt;&lt;_journal&gt;Nature&lt;/_journal&gt;&lt;_modified&gt;63403787&lt;/_modified&gt;&lt;_pages&gt;655-662&lt;/_pages&gt;&lt;_tertiary_title&gt;Nature&lt;/_tertiary_title&gt;&lt;_url&gt;http://www.nature.com/articles/s41586-019-1237-9_x000d__x000a_http://www.nature.com/articles/s41586-019-1237-9.pdf&lt;/_url&gt;&lt;_volume&gt;569&lt;/_volume&gt;&lt;/Details&gt;&lt;Extra&gt;&lt;DBUID&gt;{6486014E-94A3-482F-8B8D-B1496E970E79}&lt;/DBUID&gt;&lt;/Extra&gt;&lt;/Item&gt;&lt;/References&gt;&lt;/Group&gt;&lt;/Citation&gt;_x000a_"/>
    <w:docVar w:name="NE.Ref{022F45A7-959C-4A96-B323-C98A219E2D3E}" w:val=" ADDIN NE.Ref.{022F45A7-959C-4A96-B323-C98A219E2D3E}&lt;Citation&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393992&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396923&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0361B68C-A56C-424D-8F5A-20FE47B274D3}" w:val=" ADDIN NE.Ref.{0361B68C-A56C-424D-8F5A-20FE47B274D3}&lt;Citation&gt;&lt;Group&gt;&lt;References&gt;&lt;Item&gt;&lt;ID&gt;5394&lt;/ID&gt;&lt;UID&gt;{2EB87E88-76E8-4186-BF7F-458819E3AE17}&lt;/UID&gt;&lt;Title&gt;Impact of Westernized Diet on Gut Microbiota in Children on Leyte Island&lt;/Title&gt;&lt;Template&gt;Journal Article&lt;/Template&gt;&lt;Star&gt;0&lt;/Star&gt;&lt;Tag&gt;0&lt;/Tag&gt;&lt;Author&gt;Nakayama, Jiro; Yamamoto, Azusa; Palermo-Conde, Ladie A; Higashi, Kanako; Sonomoto, Kenji; Tan, Julie; Lee, Yuan-Kun&lt;/Author&gt;&lt;Year&gt;2017&lt;/Year&gt;&lt;Details&gt;&lt;_accessed&gt;62206283&lt;/_accessed&gt;&lt;_collection_scope&gt;SCIE;&lt;/_collection_scope&gt;&lt;_created&gt;62206283&lt;/_created&gt;&lt;_date&gt;61600320&lt;/_date&gt;&lt;_db_updated&gt;CrossRef&lt;/_db_updated&gt;&lt;_doi&gt;10.3389/fmicb.2017.00197&lt;/_doi&gt;&lt;_impact_factor&gt;   4.235&lt;/_impact_factor&gt;&lt;_isbn&gt;1664-302X&lt;/_isbn&gt;&lt;_journal&gt;Frontiers in Microbiology&lt;/_journal&gt;&lt;_modified&gt;63586936&lt;/_modified&gt;&lt;_tertiary_title&gt;Front. Microbiol.&lt;/_tertiary_title&gt;&lt;_url&gt;http://journal.frontiersin.org/article/10.3389/fmicb.2017.00197/full_x000d__x000a_http://journal.frontiersin.org/article/10.3389/fmicb.2017.00197/full&lt;/_url&gt;&lt;_volume&gt;8&lt;/_volume&gt;&lt;/Details&gt;&lt;Extra&gt;&lt;DBUID&gt;{6486014E-94A3-482F-8B8D-B1496E970E79}&lt;/DBUID&gt;&lt;/Extra&gt;&lt;/Item&gt;&lt;/References&gt;&lt;/Group&gt;&lt;/Citation&gt;_x000a_"/>
    <w:docVar w:name="NE.Ref{11B51C32-726A-4F7A-9500-FD0BBAB8BCD3}" w:val=" ADDIN NE.Ref.{11B51C32-726A-4F7A-9500-FD0BBAB8BCD3}&lt;Citation&gt;&lt;Group&gt;&lt;References&gt;&lt;Item&gt;&lt;ID&gt;4537&lt;/ID&gt;&lt;UID&gt;{635544E6-BF11-4C08-8741-351B92919AAF}&lt;/UID&gt;&lt;Title&gt;Prebiotic inulin-type fructans induce specific changes in the human gut microbiota&lt;/Title&gt;&lt;Template&gt;Journal Article&lt;/Template&gt;&lt;Star&gt;1&lt;/Star&gt;&lt;Tag&gt;5&lt;/Tag&gt;&lt;Author&gt;Vandeputte, Doris; Falony, Gwen; Vieira-Silva, Sara; Wang, Jun; Sailer, Manuela; Theis, Stephan; Verbeke, Kristin; Raes, Jeroen&lt;/Author&gt;&lt;Year&gt;2017&lt;/Year&gt;&lt;Details&gt;&lt;_accessed&gt;63191030&lt;/_accessed&gt;&lt;_collection_scope&gt;SCI;SCIE;&lt;/_collection_scope&gt;&lt;_created&gt;61640522&lt;/_created&gt;&lt;_date&gt;61604640&lt;/_date&gt;&lt;_db_updated&gt;CrossRef&lt;/_db_updated&gt;&lt;_doi&gt;10.1136/gutjnl-2016-313271&lt;/_doi&gt;&lt;_impact_factor&gt;  19.819&lt;/_impact_factor&gt;&lt;_isbn&gt;0017-5749&lt;/_isbn&gt;&lt;_journal&gt;Gut&lt;/_journal&gt;&lt;_label&gt;inulin-individual_response; inulin; 16S&lt;/_label&gt;&lt;_modified&gt;63397187&lt;/_modified&gt;&lt;_pages&gt;gutjnl-2016-313271&lt;/_pages&gt;&lt;_tertiary_title&gt;Gut&lt;/_tertiary_title&gt;&lt;_url&gt;http://gut.bmj.com/lookup/doi/10.1136/gutjnl-2016-313271_x000d__x000a_https://syndication.highwire.org/content/doi/10.1136/gutjnl-2016-313271&lt;/_url&gt;&lt;/Details&gt;&lt;Extra&gt;&lt;DBUID&gt;{6486014E-94A3-482F-8B8D-B1496E970E79}&lt;/DBUID&gt;&lt;/Extra&gt;&lt;/Item&gt;&lt;/References&gt;&lt;/Group&gt;&lt;/Citation&gt;_x000a_"/>
    <w:docVar w:name="NE.Ref{1DC411E4-0723-47AF-B50F-33CCCEC15F15}" w:val=" ADDIN NE.Ref.{1DC411E4-0723-47AF-B50F-33CCCEC15F15}&lt;Citation&gt;&lt;Group&gt;&lt;References&gt;&lt;Item&gt;&lt;ID&gt;8152&lt;/ID&gt;&lt;UID&gt;{D209D2D7-7E7D-4396-8E28-A7B154DADBF1}&lt;/UID&gt;&lt;Title&gt;Diet-induced extinctions in the gut microbiota compound over generations&lt;/Title&gt;&lt;Template&gt;Journal Article&lt;/Template&gt;&lt;Star&gt;0&lt;/Star&gt;&lt;Tag&gt;0&lt;/Tag&gt;&lt;Author&gt;Sonnenburg, Erica D; Smits, Samuel A; Tikhonov, Mikhail; Higginbottom, Steven K; Wingreen, Ned S; Sonnenburg, Justin L&lt;/Author&gt;&lt;Year&gt;2016&lt;/Year&gt;&lt;Details&gt;&lt;_accessed&gt;63196908&lt;/_accessed&gt;&lt;_collection_scope&gt;SCI;SCIE&lt;/_collection_scope&gt;&lt;_created&gt;63196907&lt;/_created&gt;&lt;_db_updated&gt;CrossRef&lt;/_db_updated&gt;&lt;_doi&gt;10.1038/nature16504&lt;/_doi&gt;&lt;_impact_factor&gt;  42.778&lt;/_impact_factor&gt;&lt;_isbn&gt;0028-0836&lt;/_isbn&gt;&lt;_issue&gt;7585&lt;/_issue&gt;&lt;_journal&gt;Nature&lt;/_journal&gt;&lt;_modified&gt;63458894&lt;/_modified&gt;&lt;_pages&gt;212-215&lt;/_pages&gt;&lt;_tertiary_title&gt;Nature&lt;/_tertiary_title&gt;&lt;_url&gt;http://www.nature.com/articles/nature16504_x000d__x000a_http://www.nature.com/articles/nature16504.pdf&lt;/_url&gt;&lt;_volume&gt;529&lt;/_volume&gt;&lt;/Details&gt;&lt;Extra&gt;&lt;DBUID&gt;{6486014E-94A3-482F-8B8D-B1496E970E79}&lt;/DBUID&gt;&lt;/Extra&gt;&lt;/Item&gt;&lt;/References&gt;&lt;/Group&gt;&lt;/Citation&gt;_x000a_"/>
    <w:docVar w:name="NE.Ref{1F4E82BF-10A2-4EB9-AA86-542D0364E130}" w:val=" ADDIN NE.Ref.{1F4E82BF-10A2-4EB9-AA86-542D0364E130}&lt;Citation&gt;&lt;Group&gt;&lt;References&gt;&lt;Item&gt;&lt;ID&gt;8600&lt;/ID&gt;&lt;UID&gt;{FE8FB642-670F-43AE-A970-DB10B4600743}&lt;/UID&gt;&lt;Title&gt;Colonic production of butyrate in patients with previous colonic cancer during long-term treatment with dietary fibre (Plantago ovata seeds)&lt;/Title&gt;&lt;Template&gt;Journal Article&lt;/Template&gt;&lt;Star&gt;0&lt;/Star&gt;&lt;Tag&gt;0&lt;/Tag&gt;&lt;Author&gt;Nordgaard, I; Hove, H; Clausen, M R; Mortensen, P B&lt;/Author&gt;&lt;Year&gt;1996&lt;/Year&gt;&lt;Details&gt;&lt;_accessed&gt;63485937&lt;/_accessed&gt;&lt;_accession_num&gt;8898423&lt;/_accession_num&gt;&lt;_author_adr&gt;Dept. of Medicine A, Rigshospitalet, University of Copenhagen, Denmark.&lt;/_author_adr&gt;&lt;_created&gt;63485937&lt;/_created&gt;&lt;_date&gt;50885280&lt;/_date&gt;&lt;_date_display&gt;1996 Oct&lt;/_date_display&gt;&lt;_db_updated&gt;PubMed&lt;/_db_updated&gt;&lt;_doi&gt;10.3109/00365529609003122&lt;/_doi&gt;&lt;_impact_factor&gt;   2.130&lt;/_impact_factor&gt;&lt;_isbn&gt;0036-5521 (Print); 0036-5521 (Linking)&lt;/_isbn&gt;&lt;_issue&gt;10&lt;/_issue&gt;&lt;_journal&gt;Scand J Gastroenterol&lt;/_journal&gt;&lt;_language&gt;eng&lt;/_language&gt;&lt;_modified&gt;63485937&lt;/_modified&gt;&lt;_pages&gt;1011-20&lt;/_pages&gt;&lt;_subject_headings&gt;Aged; Aged, 80 and over; Analysis of Variance; Butyrates/analysis/*metabolism; Butyric Acid; Colorectal Neoplasms/*diet therapy/surgery; Dietary Fiber/*therapeutic use; Fatty Acids, Volatile/analysis/*metabolism; *Feces; Female; Humans; Male; Middle Aged&lt;/_subject_headings&gt;&lt;_tertiary_title&gt;Scandinavian journal of gastroenterology&lt;/_tertiary_title&gt;&lt;_type_work&gt;Journal Article; Research Support, Non-U.S. Gov&amp;apos;t&lt;/_type_work&gt;&lt;_url&gt;http://www.ncbi.nlm.nih.gov/entrez/query.fcgi?cmd=Retrieve&amp;amp;db=pubmed&amp;amp;dopt=Abstract&amp;amp;list_uids=8898423&amp;amp;query_hl=1&lt;/_url&gt;&lt;_volume&gt;31&lt;/_volume&gt;&lt;/Details&gt;&lt;Extra&gt;&lt;DBUID&gt;{6486014E-94A3-482F-8B8D-B1496E970E79}&lt;/DBUID&gt;&lt;/Extra&gt;&lt;/Item&gt;&lt;/References&gt;&lt;/Group&gt;&lt;/Citation&gt;_x000a_"/>
    <w:docVar w:name="NE.Ref{24C9EE9E-98B7-481B-9344-A081EC26EADE}" w:val=" ADDIN NE.Ref.{24C9EE9E-98B7-481B-9344-A081EC26EADE}&lt;Citation&gt;&lt;Group&gt;&lt;References&gt;&lt;Item&gt;&lt;ID&gt;8313&lt;/ID&gt;&lt;UID&gt;{015D9018-59FD-404F-8C8D-3C853DF0B9B9}&lt;/UID&gt;&lt;Title&gt;Pitfalls in short-chain fatty acid research: A methodological review&lt;/Title&gt;&lt;Template&gt;Journal Article&lt;/Template&gt;&lt;Star&gt;0&lt;/Star&gt;&lt;Tag&gt;5&lt;/Tag&gt;&lt;Author&gt;Sakata, Takashi&lt;/Author&gt;&lt;Year&gt;2019&lt;/Year&gt;&lt;Details&gt;&lt;_accessed&gt;63274291&lt;/_accessed&gt;&lt;_collection_scope&gt;SCIE&lt;/_collection_scope&gt;&lt;_created&gt;63274291&lt;/_created&gt;&lt;_db_updated&gt;CrossRef&lt;/_db_updated&gt;&lt;_doi&gt;10.1111/asj.13118&lt;/_doi&gt;&lt;_impact_factor&gt;   1.399&lt;/_impact_factor&gt;&lt;_issue&gt;1&lt;/_issue&gt;&lt;_journal&gt;Animal Science Journal&lt;/_journal&gt;&lt;_modified&gt;63536303&lt;/_modified&gt;&lt;_pages&gt;3-13&lt;/_pages&gt;&lt;_tertiary_title&gt;Anim Sci J&lt;/_tertiary_title&gt;&lt;_url&gt;http://doi.wiley.com/10.1111/asj.13118_x000d__x000a_http://onlinelibrary.wiley.com/wol1/doi/10.1111/asj.13118/fullpdf&lt;/_url&gt;&lt;_volume&gt;90&lt;/_volume&gt;&lt;/Details&gt;&lt;Extra&gt;&lt;DBUID&gt;{6486014E-94A3-482F-8B8D-B1496E970E79}&lt;/DBUID&gt;&lt;/Extra&gt;&lt;/Item&gt;&lt;/References&gt;&lt;/Group&gt;&lt;/Citation&gt;_x000a_"/>
    <w:docVar w:name="NE.Ref{27F73A6F-ABD7-48F0-A0FF-655D160005F4}" w:val=" ADDIN NE.Ref.{27F73A6F-ABD7-48F0-A0FF-655D160005F4}&lt;Citation&gt;&lt;Group&gt;&lt;References&gt;&lt;Item&gt;&lt;ID&gt;5430&lt;/ID&gt;&lt;UID&gt;{0D592E0F-87A3-4652-8CEC-BC970F5E01FD}&lt;/UID&gt;&lt;Title&gt;Gut bacteria selectively promoted by dietary fibers alleviate type 2 diabetes&lt;/Title&gt;&lt;Template&gt;Journal Article&lt;/Template&gt;&lt;Star&gt;0&lt;/Star&gt;&lt;Tag&gt;0&lt;/Tag&gt;&lt;Author&gt;Zhao, L; Zhang, F; Ding, X; Wu, G; Lam, Y Y; Wang, X; Fu, H; Xue, X; Lu, C; Ma, J; Yu, L; Xu, C; Ren, Z; Xu, Y; Xu, S; Shen, H; Zhu, X; Shi, Y; Shen, Q; Dong, W; Liu, R; Ling, Y; Zeng, Y; Wang, X; Zhang, Q; Wang, J; Wang, L; Wu, Y; Zeng, B; Wei, H; Zhang, M; Peng, Y; Zhang, C&lt;/Author&gt;&lt;Year&gt;2018&lt;/Year&gt;&lt;Details&gt;&lt;_accessed&gt;63196778&lt;/_accessed&gt;&lt;_accession_num&gt;29590046&lt;/_accession_num&gt;&lt;_author_adr&gt;State Key Laboratory of Microbial Metabolism and Ministry of Education Key Laboratory of Systems Biomedicine, School of Life Sciences and Biotechnology, Shanghai Jiao Tong University, Shanghai 200240, China. lpzhao@sjtu.edu.cn pengyongde0908@126.com zhangchenhong@sjtu.edu.cn.; Department of Biochemistry and Microbiology and New Jersey Institute for Food, Nutrition, and Health, School of Environmental and Biological Sciences, Rutgers University, NJ 08901, US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Biochemistry and Microbiology and New Jersey Institute for Food, Nutrition, and Health, School of Environmental and Biological Sciences, Rutgers University, NJ 08901, US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Hospital of Songjiang District, Shanghai 201601, China.; Sijing Hospital of Songjiang District, Shanghai 201601, China.; Sijing Hospital of Songjiang District, Shanghai 201601, China.; Sijing Hospital of Songjiang District, Shanghai 201601, China.; Department of Endocrinology and Metabolism, Qidong People&amp;apos;s Hospital, Jiangsu 226200, China.; Department of Endocrinology and Metabolism, Qidong People&amp;apos;s Hospital, Jiangsu 22620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Department of Gastroenterology, Shanghai General Hospital, Shanghai Jiao Tong University School of Medicine, Shanghai 200080, China.; Department of Gastroenterology,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Department of Laboratory Animal Science, College of Basic Medical Sciences, Army  Medical University, Chongqing 400038, China.; Department of Laboratory Animal Science, College of Basic Medical Sciences, Army  Medical University, Chongqing 400038,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lpzhao@sjtu.edu.cn pengyongde0908@126.com zhangchenhong@sjtu.edu.cn.; State Key Laboratory of Microbial Metabolism and Ministry of Education Key Laboratory of Systems Biomedicine, School of Life Sciences and Biotechnology, Shanghai Jiao Tong University, Shanghai 200240, China. lpzhao@sjtu.edu.cn pengyongde0908@126.com zhangchenhong@sjtu.edu.cn.&lt;/_author_adr&gt;&lt;_collection_scope&gt;SCI;SCIE;&lt;/_collection_scope&gt;&lt;_created&gt;62233074&lt;/_created&gt;&lt;_date&gt;62159040&lt;/_date&gt;&lt;_date_display&gt;2018 Mar 9&lt;/_date_display&gt;&lt;_db_updated&gt;PubMed&lt;/_db_updated&gt;&lt;_doi&gt;10.1126/science.aao5774&lt;/_doi&gt;&lt;_impact_factor&gt;  41.845&lt;/_impact_factor&gt;&lt;_isbn&gt;1095-9203 (Electronic); 0036-8075 (Linking)&lt;/_isbn&gt;&lt;_issue&gt;6380&lt;/_issue&gt;&lt;_journal&gt;Science&lt;/_journal&gt;&lt;_language&gt;eng&lt;/_language&gt;&lt;_modified&gt;63405187&lt;/_modified&gt;&lt;_ori_publication&gt;Copyright (c) 2018 The Authors, some rights reserved; exclusive licensee American_x000d__x000a_      Association for the Advancement of Science. No claim to original U.S. Government _x000d__x000a_      Works.&lt;/_ori_publication&gt;&lt;_pages&gt;1151-1156&lt;/_pages&gt;&lt;_tertiary_title&gt;Science (New York, N.Y.)&lt;/_tertiary_title&gt;&lt;_type_work&gt;Journal Article; Research Support, Non-U.S. Gov&amp;apos;t&lt;/_type_work&gt;&lt;_url&gt;http://www.ncbi.nlm.nih.gov/entrez/query.fcgi?cmd=Retrieve&amp;amp;db=pubmed&amp;amp;dopt=Abstract&amp;amp;list_uids=29590046&amp;amp;query_hl=1&lt;/_url&gt;&lt;_volume&gt;359&lt;/_volume&gt;&lt;/Details&gt;&lt;Extra&gt;&lt;DBUID&gt;{6486014E-94A3-482F-8B8D-B1496E970E79}&lt;/DBUID&gt;&lt;/Extra&gt;&lt;/Item&gt;&lt;/References&gt;&lt;/Group&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2A3401CB-032D-42DE-81EF-3837083EE80A}" w:val=" ADDIN NE.Ref.{2A3401CB-032D-42DE-81EF-3837083EE80A}&lt;Citation&gt;&lt;Group&gt;&lt;References&gt;&lt;Item&gt;&lt;ID&gt;8822&lt;/ID&gt;&lt;UID&gt;{A2276274-34A4-4214-A650-43D6C58BF161}&lt;/UID&gt;&lt;Title&gt;Fecal Acetate Is Inversely Related to Acetate Absorption from the Human Rectum and Distal Colon&lt;/Title&gt;&lt;Template&gt;Journal Article&lt;/Template&gt;&lt;Star&gt;0&lt;/Star&gt;&lt;Tag&gt;0&lt;/Tag&gt;&lt;Author&gt;Vogt, Janet A; Wolever, Thomas M S&lt;/Author&gt;&lt;Year&gt;2003&lt;/Year&gt;&lt;Details&gt;&lt;_accessed&gt;63598534&lt;/_accessed&gt;&lt;_created&gt;63598533&lt;/_created&gt;&lt;_date&gt;54172800&lt;/_date&gt;&lt;_date_display&gt;2003&lt;/_date_display&gt;&lt;_db_updated&gt;PKU Search&lt;/_db_updated&gt;&lt;_doi&gt;10.1093/jn/133.10.3145&lt;/_doi&gt;&lt;_impact_factor&gt;   4.281&lt;/_impact_factor&gt;&lt;_isbn&gt;1541-6100;0022-3166;&lt;/_isbn&gt;&lt;_issue&gt;10&lt;/_issue&gt;&lt;_journal&gt;The Journal of nutrition&lt;/_journal&gt;&lt;_keywords&gt;Humans; Rectum - metabolism; Breath Tests; Acetic Acid - administration &amp;amp; dosage; Methane - analysis; Butyric Acid - administration &amp;amp; dosage; Male; Propionates - administration &amp;amp; dosage; Propionates - pharmacokinetics; Colon - metabolism; Intestinal Absorption; Propionates - analysis; Feces - chemistry; Solutions; Butyric Acid - analysis; Butyric Acid - pharmacokinetics; Adult; Female; Acetic Acid - pharmacokinetics; Acetic Acid - analysis; Bicarbonates - analysis; Physiological aspects; Colon (Anatomy); Health aspects; Cellulose fibers; Index Medicus&lt;/_keywords&gt;&lt;_modified&gt;63598534&lt;/_modified&gt;&lt;_number&gt;1&lt;/_number&gt;&lt;_ori_publication&gt;Oxford University Press (OUP)&lt;/_ori_publication&gt;&lt;_pages&gt;3145-3148&lt;/_pages&gt;&lt;_place_published&gt;United States&lt;/_place_published&gt;&lt;_url&gt;http://pku.summon.serialssolutions.com/2.0.0/link/0/eLvHCXMwtV3Nb9MwFLe6ceGC-KYMmE9wmNK1sdMkBw4VW8WAoSFWkLhYtmOjlS6ZmvTAf8_zV9KVCsaBS5Q6juXm_fLe8_N7vyBE4sEw2tAJisRcxzkV4yIDA1zEglOqlY6VyJW0NWLfTrMPZ_H0OHnX64VP5HVt_1Xw0AaiN4W0_yD8dlBogHOAABwBBHC8EQymygpBmqxCdXBSW2KNZa0WP10eHPib4H2G6xNRV0unRNq6kxDml83KfU7jyLicNuTgRTrvELfm35aB5z_I9Ev13W188FI1XQz1a7VQPo3UZSsdnA58QDZEI7q8tuZPVY6WOnV2FoIbXtXSESxch25XRm1pC_rZMWUEIA7X1C0ZOS5Kb7rhZ7bVLDjKrLkxfDDawIYqwp3rDNwblrHNV3Q79YTNSwb3wzmz9xt29sviQjavVRnNPu-gWzF4Pyax9P2njrMe1qC2IDP8t5Y6lBzOy8O1-Vx3jUyGsIRlx---wsYKyHpC53fRHS9iPHFgu4d6qryP-kcXqsEvseeZXeCPQfwPELMgxB5k-KTGLQixByFuqvZ6B0JsQIgBhNiCEDsQYgAhdiDEFoQP0Wx6fP7mbeQ_7BGNyJiMIlijSylokg1JocEkJJpywgW4j7rQWSEkT8G25EJowRNFC5LpZKy1yDSBdknJI7RbVqV6gnAMDSakkSpTUq0oVzolBRiuMU10rEkfvQrPlF05_ha2XZrQMzzyv_bcNxJhrlK51RJsAq40-Ltg0mAs28OAsFlyyX2tC8zZ0K1d67kfxMpAsZvdOngJq1XN0iSl5g3ro8dO2t2sDCVUmudPbzzjPXS7e1mfod1muVLP0c7Vj9ULi9Vf_IfEVA&lt;/_url&gt;&lt;_volume&gt;133&lt;/_volume&gt;&lt;/Details&gt;&lt;Extra&gt;&lt;DBUID&gt;{6486014E-94A3-482F-8B8D-B1496E970E79}&lt;/DBUID&gt;&lt;/Extra&gt;&lt;/Item&gt;&lt;/References&gt;&lt;/Group&gt;&lt;Group&gt;&lt;References&gt;&lt;Item&gt;&lt;ID&gt;4341&lt;/ID&gt;&lt;UID&gt;{8E47AB50-67B0-4620-806D-B1FEC0ED2327}&lt;/UID&gt;&lt;Title&gt;Evidence for greater production of colonic short chain fatty acids in overweight than lean humans&lt;/Title&gt;&lt;Template&gt;Journal Article&lt;/Template&gt;&lt;Star&gt;0&lt;/Star&gt;&lt;Tag&gt;5&lt;/Tag&gt;&lt;Author&gt;Rahat-Rozenbloom, S; Fernandes, J; Gloor, G B; Wolever, T M S&lt;/Author&gt;&lt;Year&gt;2014&lt;/Year&gt;&lt;Details&gt;&lt;_accessed&gt;61531839&lt;/_accessed&gt;&lt;_collection_scope&gt;SCI;SCIE;&lt;/_collection_scope&gt;&lt;_created&gt;61531838&lt;/_created&gt;&lt;_date&gt;60069600&lt;/_date&gt;&lt;_db_updated&gt;CrossRef&lt;/_db_updated&gt;&lt;_doi&gt;10.1038/ijo.2014.46&lt;/_doi&gt;&lt;_impact_factor&gt;   4.419&lt;/_impact_factor&gt;&lt;_isbn&gt;0307-0565&lt;/_isbn&gt;&lt;_journal&gt;International Journal of Obesity&lt;/_journal&gt;&lt;_modified&gt;63598352&lt;/_modified&gt;&lt;_tertiary_title&gt;Int J Obes Relat Metab Disord&lt;/_tertiary_title&gt;&lt;_url&gt;http://www.nature.com/doifinder/10.1038/ijo.2014.46&lt;/_url&gt;&lt;/Details&gt;&lt;Extra&gt;&lt;DBUID&gt;{6486014E-94A3-482F-8B8D-B1496E970E79}&lt;/DBUID&gt;&lt;/Extra&gt;&lt;/Item&gt;&lt;/References&gt;&lt;/Group&gt;&lt;/Citation&gt;_x000a_"/>
    <w:docVar w:name="NE.Ref{2AEDE9F9-9EFF-4D53-9F86-1402F3EA8A46}" w:val=" ADDIN NE.Ref.{2AEDE9F9-9EFF-4D53-9F86-1402F3EA8A46}&lt;Citation&gt;&lt;Group&gt;&lt;References&gt;&lt;Item&gt;&lt;ID&gt;8785&lt;/ID&gt;&lt;UID&gt;{C2F35573-68C5-4335-92C6-D38560D29B80}&lt;/UID&gt;&lt;Title&gt;Fermentable Dietary Fiber Promotes Helminth Infection and Exacerbates Host Inflammatory Responses&lt;/Title&gt;&lt;Template&gt;Journal Article&lt;/Template&gt;&lt;Star&gt;0&lt;/Star&gt;&lt;Tag&gt;0&lt;/Tag&gt;&lt;Author&gt;Myhill, L J; Stolzenbach, S; Mejer, H; Jakobsen, S R; Hansen, TVA; Andersen, D; Brix, S; Hansen, L H; Krych, L; Nielsen, D S; Nejsum, P; Thamsborg, S M; Williams, A R&lt;/Author&gt;&lt;Year&gt;2020&lt;/Year&gt;&lt;Details&gt;&lt;_accessed&gt;63586999&lt;/_accessed&gt;&lt;_accession_num&gt;32284331&lt;/_accession_num&gt;&lt;_author_adr&gt;Department of Veterinary and Animal Sciences, Faculty of Health and Medical Sciences, University of Copenhagen, Frederiksberg C DK-1870, Denmark; lauramyhill@sund.ku.dk arw@sund.ku.dk.; Department of Veterinary and Animal Sciences, Faculty of Health and Medical Sciences, University of Copenhagen, Frederiksberg C DK-1870, Denmark.; Department of Veterinary and Animal Sciences, Faculty of Health and Medical Sciences, University of Copenhagen, Frederiksberg C DK-1870, Denmark.; Department of Veterinary and Animal Sciences, Faculty of Health and Medical Sciences, University of Copenhagen, Frederiksberg C DK-1870, Denmark.; Department of Veterinary and Animal Sciences, Faculty of Health and Medical Sciences, University of Copenhagen, Frederiksberg C DK-1870, Denmark.; Department of Biotechnology and Biomedicine, Technical University of Denmark, Kongens Lyngby DK-2800, Denmark.; Department of Biotechnology and Biomedicine, Technical University of Denmark, Kongens Lyngby DK-2800, Denmark.; Department of Plant and Environmental Sciences, Faculty of Science, University of Copenhagen, Frederiksberg C DK-1871, Denmark.; Department of Food Sciences, Faculty of Science, University of Copenhagen, Frederiksberg C DK-1958, Denmark; and.; Department of Food Sciences, Faculty of Science, University of Copenhagen, Frederiksberg C DK-1958, Denmark; and.; Department of Clinical Medicine, Aarhus University, Aarhus DK-8200, Denmark.; Department of Veterinary and Animal Sciences, Faculty of Health and Medical Sciences, University of Copenhagen, Frederiksberg C DK-1870, Denmark.; Department of Veterinary and Animal Sciences, Faculty of Health and Medical Sciences, University of Copenhagen, Frederiksberg C DK-1870, Denmark; lauramyhill@sund.ku.dk arw@sund.ku.dk.&lt;/_author_adr&gt;&lt;_collection_scope&gt;SCI;SCIE&lt;/_collection_scope&gt;&lt;_created&gt;63586999&lt;/_created&gt;&lt;_date&gt;63332640&lt;/_date&gt;&lt;_date_display&gt;2020 Jun 1&lt;/_date_display&gt;&lt;_db_updated&gt;PubMed&lt;/_db_updated&gt;&lt;_doi&gt;10.4049/jimmunol.1901149&lt;/_doi&gt;&lt;_impact_factor&gt;   4.886&lt;/_impact_factor&gt;&lt;_isbn&gt;1550-6606 (Electronic); 0022-1767 (Linking)&lt;/_isbn&gt;&lt;_issue&gt;11&lt;/_issue&gt;&lt;_journal&gt;J Immunol&lt;/_journal&gt;&lt;_language&gt;eng&lt;/_language&gt;&lt;_modified&gt;63586999&lt;/_modified&gt;&lt;_ori_publication&gt;Copyright (c) 2020 by The American Association of Immunologists, Inc.&lt;/_ori_publication&gt;&lt;_pages&gt;3042-3055&lt;/_pages&gt;&lt;_tertiary_title&gt;Journal of immunology (Baltimore, Md. : 1950)&lt;/_tertiary_title&gt;&lt;_type_work&gt;Journal Article&lt;/_type_work&gt;&lt;_url&gt;http://www.ncbi.nlm.nih.gov/entrez/query.fcgi?cmd=Retrieve&amp;amp;db=pubmed&amp;amp;dopt=Abstract&amp;amp;list_uids=32284331&amp;amp;query_hl=1&lt;/_url&gt;&lt;_volume&gt;204&lt;/_volume&gt;&lt;/Details&gt;&lt;Extra&gt;&lt;DBUID&gt;{6486014E-94A3-482F-8B8D-B1496E970E79}&lt;/DBUID&gt;&lt;/Extra&gt;&lt;/Item&gt;&lt;/References&gt;&lt;/Group&gt;&lt;/Citation&gt;_x000a_"/>
    <w:docVar w:name="NE.Ref{2BB364C3-456B-4682-B2CA-C45638556977}" w:val=" ADDIN NE.Ref.{2BB364C3-456B-4682-B2CA-C45638556977}&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2E70A31E-60BD-4086-AB7F-2A8FB7226B6F}" w:val=" ADDIN NE.Ref.{2E70A31E-60BD-4086-AB7F-2A8FB7226B6F}&lt;Citation&gt;&lt;Group&gt;&lt;References&gt;&lt;Item&gt;&lt;ID&gt;7615&lt;/ID&gt;&lt;UID&gt;{16E0414F-2219-4226-A12A-0EA80797283C}&lt;/UID&gt;&lt;Title&gt;Longitudinal multi-omics of host–microbe dynamics in prediabetes&lt;/Title&gt;&lt;Template&gt;Journal Article&lt;/Template&gt;&lt;Star&gt;0&lt;/Star&gt;&lt;Tag&gt;0&lt;/Tag&gt;&lt;Author&gt;Zhou, Wenyu; Sailani, M Reza; Contrepois, Kévin; Zhou, Yanjiao; Ahadi, Sara; Leopold, Shana R; Zhang, Martin J; Rao, Varsha; Avina, Monika; Mishra, Tejaswini; Johnson, Jethro; Lee-McMullen, Brittany; Chen, Songjie; Metwally, Ahmed A; Tran, Thi Dong Binh; Nguyen, Hoan; Zhou, Xin; Albright, Brandon; Hong, Bo-Young; Petersen, Lauren; Bautista, Eddy; Hanson, Blake; Chen, Lei; Spakowicz, Daniel; Bahmani, Amir; Salins, Denis; Leopold, Benjamin; Ashland, Melanie; Dagan-Rosenfeld, Orit; Rego, Shannon; Limcaoco, Patricia; Colbert, Elizabeth; Allister, Candice; Perelman, Dalia; Craig, Colleen; Wei, Eric; Chaib, Hassan; Hornburg, Daniel; Dunn, Jessilyn; Liang, Liang; Rose, Sophia Miryam Schüssler-Fiorenza; Kukurba, Kim; Piening, Brian; Rost, Hannes; Tse, David; McLaughlin, Tracey; Sodergren, Erica; Weinstock, George M; Snyder, Michael&lt;/Author&gt;&lt;Year&gt;2019&lt;/Year&gt;&lt;Details&gt;&lt;_accessed&gt;62881711&lt;/_accessed&gt;&lt;_collection_scope&gt;SCI;SCIE&lt;/_collection_scope&gt;&lt;_created&gt;62881711&lt;/_created&gt;&lt;_db_updated&gt;CrossRef&lt;/_db_updated&gt;&lt;_doi&gt;10.1038/s41586-019-1236-x&lt;/_doi&gt;&lt;_impact_factor&gt;  42.778&lt;/_impact_factor&gt;&lt;_isbn&gt;0028-0836&lt;/_isbn&gt;&lt;_issue&gt;7758&lt;/_issue&gt;&lt;_journal&gt;Nature&lt;/_journal&gt;&lt;_modified&gt;63397190&lt;/_modified&gt;&lt;_pages&gt;663-671&lt;/_pages&gt;&lt;_tertiary_title&gt;Nature&lt;/_tertiary_title&gt;&lt;_url&gt;http://www.nature.com/articles/s41586-019-1236-x_x000d__x000a_http://www.nature.com/articles/s41586-019-1236-x.pdf&lt;/_url&gt;&lt;_volume&gt;569&lt;/_volume&gt;&lt;/Details&gt;&lt;Extra&gt;&lt;DBUID&gt;{6486014E-94A3-482F-8B8D-B1496E970E79}&lt;/DBUID&gt;&lt;/Extra&gt;&lt;/Item&gt;&lt;/References&gt;&lt;/Group&gt;&lt;/Citation&gt;_x000a_"/>
    <w:docVar w:name="NE.Ref{33A60336-0997-4A6D-93AA-D33E31F3DC29}" w:val=" ADDIN NE.Ref.{33A60336-0997-4A6D-93AA-D33E31F3DC29}&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37054193-A2B9-43E8-B441-01EC3A9D68FA}" w:val=" ADDIN NE.Ref.{37054193-A2B9-43E8-B441-01EC3A9D68FA}&lt;Citation&gt;&lt;Group&gt;&lt;References&gt;&lt;Item&gt;&lt;ID&gt;7995&lt;/ID&gt;&lt;UID&gt;{A16FB683-61F5-47AE-849F-1AB92A83702F}&lt;/UID&gt;&lt;Title&gt;A double-blind placebo-controlled study to establish the bifidogenic dose of inulin in healthy humans&lt;/Title&gt;&lt;Template&gt;Journal Article&lt;/Template&gt;&lt;Star&gt;1&lt;/Star&gt;&lt;Tag&gt;0&lt;/Tag&gt;&lt;Author&gt;Kolida, S; Meyer, D; Gibson, G R&lt;/Author&gt;&lt;Year&gt;2007&lt;/Year&gt;&lt;Details&gt;&lt;_accessed&gt;63192766&lt;/_accessed&gt;&lt;_accession_num&gt;17268410&lt;/_accession_num&gt;&lt;_author_adr&gt;Department of Food Biosciences, Food Microbial Sciences Unit, The University of Reading, Reading, UK. s.kolida@reading.ac.uk&lt;/_author_adr&gt;&lt;_collection_scope&gt;SCI;SCIE&lt;/_collection_scope&gt;&lt;_created&gt;63174188&lt;/_created&gt;&lt;_date&gt;56669760&lt;/_date&gt;&lt;_date_display&gt;2007 Oct&lt;/_date_display&gt;&lt;_db_updated&gt;PubMed&lt;/_db_updated&gt;&lt;_doi&gt;10.1038/sj.ejcn.1602636&lt;/_doi&gt;&lt;_impact_factor&gt;   3.291&lt;/_impact_factor&gt;&lt;_isbn&gt;0954-3007 (Print); 0954-3007 (Linking)&lt;/_isbn&gt;&lt;_issue&gt;10&lt;/_issue&gt;&lt;_journal&gt;Eur J Clin Nutr&lt;/_journal&gt;&lt;_keywords&gt;Adult; Bifidobacterium/drug effects/*growth &amp;amp;amp; development/metabolism; Colon/metabolism/microbiology; Colony Count, Microbial; Cross-Over Studies; Dose-Response Relationship, Drug; Double-Blind Method; Feces/*microbiology; Female; Fermentation; Humans; In Situ Hybridization, Fluorescence; Inulin/*pharmacology; Male; *Probiotics&lt;/_keywords&gt;&lt;_label&gt;inulin-individual_response; inulin&lt;/_label&gt;&lt;_language&gt;eng&lt;/_language&gt;&lt;_modified&gt;63570807&lt;/_modified&gt;&lt;_pages&gt;1189-95&lt;/_pages&gt;&lt;_tertiary_title&gt;European journal of clinical nutrition&lt;/_tertiary_title&gt;&lt;_type_work&gt;Journal Article; Randomized Controlled Trial; Research Support, Non-U.S. Gov&amp;apos;t&lt;/_type_work&gt;&lt;_url&gt;http://www.ncbi.nlm.nih.gov/entrez/query.fcgi?cmd=Retrieve&amp;amp;db=pubmed&amp;amp;dopt=Abstract&amp;amp;list_uids=17268410&amp;amp;query_hl=1&lt;/_url&gt;&lt;_volume&gt;61&lt;/_volume&gt;&lt;/Details&gt;&lt;Extra&gt;&lt;DBUID&gt;{6486014E-94A3-482F-8B8D-B1496E970E79}&lt;/DBUID&gt;&lt;/Extra&gt;&lt;/Item&gt;&lt;/References&gt;&lt;/Group&gt;&lt;Group&gt;&lt;References&gt;&lt;Item&gt;&lt;ID&gt;7996&lt;/ID&gt;&lt;UID&gt;{DA3B8B1B-879A-4DBD-83C3-999EFA0B80FC}&lt;/UID&gt;&lt;Title&gt;Baseline microbiota activity and initial bifidobacteria counts influence responses to prebiotic dosing in healthy subjects&lt;/Title&gt;&lt;Template&gt;Journal Article&lt;/Template&gt;&lt;Star&gt;0&lt;/Star&gt;&lt;Tag&gt;0&lt;/Tag&gt;&lt;Author&gt;de Preter, V; Vanhoutte, T; Huys, G; Swings, J; Rutgeerts, P; Verbeke, K&lt;/Author&gt;&lt;Year&gt;2008&lt;/Year&gt;&lt;Details&gt;&lt;_accessed&gt;63192766&lt;/_accessed&gt;&lt;_accession_num&gt;18081736&lt;/_accession_num&gt;&lt;_author_adr&gt;Department of Gastrointestinal Research, University Hospital Gasthuisberg, K.U. Leuven, Leuven, Belgium.&lt;/_author_adr&gt;&lt;_created&gt;63174203&lt;/_created&gt;&lt;_date&gt;56908800&lt;/_date&gt;&lt;_date_display&gt;2008 Mar 15&lt;/_date_display&gt;&lt;_db_updated&gt;PubMed&lt;/_db_updated&gt;&lt;_doi&gt;10.1111/j.1365-2036.2007.03588.x&lt;/_doi&gt;&lt;_impact_factor&gt;   7.515&lt;/_impact_factor&gt;&lt;_isbn&gt;1365-2036 (Electronic); 0269-2813 (Linking)&lt;/_isbn&gt;&lt;_issue&gt;6&lt;/_issue&gt;&lt;_journal&gt;Aliment Pharmacol Ther&lt;/_journal&gt;&lt;_keywords&gt;Adult; Bifidobacterium/drug effects/*growth &amp;amp;amp; development; Colon/*microbiology; Colony Count, Microbial; Dietary Carbohydrates/administration &amp;amp;amp; dosage/metabolism/*pharmacology; Feces/microbiology; Female; Gastrointestinal Transit; Humans; Male; Probiotics/*administration &amp;amp;amp; dosage&lt;/_keywords&gt;&lt;_label&gt;inulin-individual_response&lt;/_label&gt;&lt;_language&gt;eng&lt;/_language&gt;&lt;_modified&gt;63458693&lt;/_modified&gt;&lt;_pages&gt;504-13&lt;/_pages&gt;&lt;_tertiary_title&gt;Alimentary pharmacology &amp;amp;amp; therapeutics&lt;/_tertiary_title&gt;&lt;_type_work&gt;Journal Article; Research Support, Non-U.S. Gov&amp;apos;t&lt;/_type_work&gt;&lt;_url&gt;http://www.ncbi.nlm.nih.gov/entrez/query.fcgi?cmd=Retrieve&amp;amp;db=pubmed&amp;amp;dopt=Abstract&amp;amp;list_uids=18081736&amp;amp;query_hl=1&lt;/_url&gt;&lt;_volume&gt;27&lt;/_volume&gt;&lt;/Details&gt;&lt;Extra&gt;&lt;DBUID&gt;{6486014E-94A3-482F-8B8D-B1496E970E79}&lt;/DBUID&gt;&lt;/Extra&gt;&lt;/Item&gt;&lt;/References&gt;&lt;/Group&gt;&lt;/Citation&gt;_x000a_"/>
    <w:docVar w:name="NE.Ref{37B041C8-60E1-4404-8590-2756311272D6}" w:val=" ADDIN NE.Ref.{37B041C8-60E1-4404-8590-2756311272D6}&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3A18D58C-9C5E-4B1F-ABE6-B956B279F525}" w:val=" ADDIN NE.Ref.{3A18D58C-9C5E-4B1F-ABE6-B956B279F525}&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253074&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Citation&gt;_x000a_"/>
    <w:docVar w:name="NE.Ref{3CC9A70C-464F-424B-847B-DE3B0B8F5E20}" w:val=" ADDIN NE.Ref.{3CC9A70C-464F-424B-847B-DE3B0B8F5E20}&lt;Citation&gt;&lt;Group&gt;&lt;References&gt;&lt;Item&gt;&lt;ID&gt;7298&lt;/ID&gt;&lt;UID&gt;{A628A4EA-75A5-4C82-A446-AD29D6585366}&lt;/UID&gt;&lt;Title&gt;Prebiotic stimulation of human colonic butyrate-producing bacteria and bifidobacteria, in vitro&lt;/Title&gt;&lt;Template&gt;Journal Article&lt;/Template&gt;&lt;Star&gt;0&lt;/Star&gt;&lt;Tag&gt;0&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nguage&gt;eng&lt;/_language&gt;&lt;_modified&gt;63586839&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3F5454DD-9219-4084-B4CB-FFECC114532A}" w:val=" ADDIN NE.Ref.{3F5454DD-9219-4084-B4CB-FFECC114532A}&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4011A25D-D0AF-4077-9517-0633541027B7}" w:val=" ADDIN NE.Ref.{4011A25D-D0AF-4077-9517-0633541027B7}&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2350383&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439858&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Citation&gt;_x000a_"/>
    <w:docVar w:name="NE.Ref{4471FC81-02E5-4189-9973-DB0DE82AD98E}" w:val=" ADDIN NE.Ref.{4471FC81-02E5-4189-9973-DB0DE82AD98E}&lt;Citation&gt;&lt;Group&gt;&lt;References&gt;&lt;Item&gt;&lt;ID&gt;8830&lt;/ID&gt;&lt;UID&gt;{3AC2A142-381D-4CCB-9ADE-7D13FCA24D32}&lt;/UID&gt;&lt;Title&gt;Microbial Metabolic Networks at the Mucus Layer Lead to Diet-Independent Butyrate and Vitamin B12 Production by Intestinal Symbionts&lt;/Title&gt;&lt;Template&gt;Journal Article&lt;/Template&gt;&lt;Star&gt;0&lt;/Star&gt;&lt;Tag&gt;0&lt;/Tag&gt;&lt;Author&gt;Belzer, C; Chia, L W; Aalvink, S; Chamlagain, B; Piironen, V; Knol, J; de Vos, W M&lt;/Author&gt;&lt;Year&gt;2017&lt;/Year&gt;&lt;Details&gt;&lt;_accession_num&gt;28928206&lt;/_accession_num&gt;&lt;_author_adr&gt;Laboratory of Microbiology, Wageningen University and Research, Wageningen, The Netherlands clara.belzer@wur.nl.; Laboratory of Microbiology, Wageningen University and Research, Wageningen, The Netherlands.; Laboratory of Microbiology, Wageningen University and Research, Wageningen, The Netherlands.; Department of Food and Environmental Sciences, University of Helsinki, Helsinki,  Finland.; Department of Food and Environmental Sciences, University of Helsinki, Helsinki,  Finland.; Laboratory of Microbiology, Wageningen University and Research, Wageningen, The Netherlands.; Nutricia Research, Utrecht, The Netherlands.; Laboratory of Microbiology, Wageningen University and Research, Wageningen, The Netherlands.; RPU Immunobiology, Faculty of Medicine, University of Helsinki, Helsinki, Finland.&lt;/_author_adr&gt;&lt;_collection_scope&gt;SCIE&lt;/_collection_scope&gt;&lt;_created&gt;63601450&lt;/_created&gt;&lt;_date&gt;2017-09-19&lt;/_date&gt;&lt;_date_display&gt;2017 Sep 19&lt;/_date_display&gt;&lt;_db_updated&gt;PubMed&lt;/_db_updated&gt;&lt;_doi&gt;10.1128/mBio.00770-17&lt;/_doi&gt;&lt;_impact_factor&gt;   6.784&lt;/_impact_factor&gt;&lt;_isbn&gt;2150-7511 (Electronic)&lt;/_isbn&gt;&lt;_issue&gt;5&lt;/_issue&gt;&lt;_journal&gt;mBio&lt;/_journal&gt;&lt;_keywords&gt;*Akkermansia muciniphila; *anaerobes; *butyrate; *cross-feeding; *intestine; *microbiome; *mucus; *syntrophy&lt;/_keywords&gt;&lt;_language&gt;eng&lt;/_language&gt;&lt;_modified&gt;63601450&lt;/_modified&gt;&lt;_ori_publication&gt;Copyright (c) 2017 Belzer et al.&lt;/_ori_publication&gt;&lt;_subject_headings&gt;Bacteria, Anaerobic/growth &amp;amp; development/metabolism; Butyrates/*metabolism; Colon/microbiology; *Diet; Eubacterium/metabolism; Faecalibacterium/metabolism; Gastrointestinal Microbiome/*physiology; Humans; Intestinal Mucosa/microbiology; *Metabolic Networks and Pathways; Microbial Interactions; Mucus/metabolism/*microbiology; Polysaccharides/biosynthesis/metabolism; Propionates/metabolism; Propylene Glycol/metabolism; *Symbiosis; Vitamin B 12/*biosynthesis&lt;/_subject_headings&gt;&lt;_tertiary_title&gt;mBio&lt;/_tertiary_title&gt;&lt;_type_work&gt;Journal Article; Research Support, Non-U.S. Gov&amp;apos;t&lt;/_type_work&gt;&lt;_url&gt;http://www.ncbi.nlm.nih.gov/entrez/query.fcgi?cmd=Retrieve&amp;amp;db=pubmed&amp;amp;dopt=Abstract&amp;amp;list_uids=28928206&amp;amp;query_hl=1&lt;/_url&gt;&lt;_volume&gt;8&lt;/_volume&gt;&lt;/Details&gt;&lt;Extra&gt;&lt;DBUID&gt;{6486014E-94A3-482F-8B8D-B1496E970E79}&lt;/DBUID&gt;&lt;/Extra&gt;&lt;/Item&gt;&lt;/References&gt;&lt;/Group&gt;&lt;/Citation&gt;_x000a_"/>
    <w:docVar w:name="NE.Ref{488D1B35-C479-4958-B00D-8A5A68F6680F}" w:val=" ADDIN NE.Ref.{488D1B35-C479-4958-B00D-8A5A68F6680F}&lt;Citation&gt;&lt;Group&gt;&lt;References&gt;&lt;Item&gt;&lt;ID&gt;8699&lt;/ID&gt;&lt;UID&gt;{5ECEEDF6-16A3-4F80-9AC7-29E857129D69}&lt;/UID&gt;&lt;Title&gt;Longitudinal Multi-omics Reveals Subset-Specific Mechanisms Underlying Irritable Bowel Syndrome&lt;/Title&gt;&lt;Template&gt;Journal Article&lt;/Template&gt;&lt;Star&gt;0&lt;/Star&gt;&lt;Tag&gt;0&lt;/Tag&gt;&lt;Author&gt;Mars, Ruben A T; Yang, Yi; Ward, Tonya; Houtti, Mo; Priya, Sambhawa; Lekatz, Heather R; Tang, Xiaojia; Sun, Zhifu; Kalari, Krishna R; Korem, Tal; Bhattarai, Yogesh; Zheng, Tenghao; Bar, Noam; Frost, Gary; Johnson, Abigail J; van Treuren, Will; Han, Shuo; Ordog, Tamas; Grover, Madhusudan; Sonnenburg, Justin; D Amato, Mauro; Camilleri, Michael; Elinav, Eran; Segal, Eran; Blekhman, Ran; Farrugia, Gianrico; Swann, Jonathan R; Knights, Dan; Kashyap, Purna C&lt;/Author&gt;&lt;Year&gt;2020&lt;/Year&gt;&lt;Details&gt;&lt;_accessed&gt;63497960&lt;/_accessed&gt;&lt;_collection_scope&gt;SCI;SCIE&lt;/_collection_scope&gt;&lt;_created&gt;63497960&lt;/_created&gt;&lt;_db_updated&gt;CrossRef&lt;/_db_updated&gt;&lt;_doi&gt;10.1016/j.cell.2020.08.007&lt;/_doi&gt;&lt;_impact_factor&gt;  38.637&lt;/_impact_factor&gt;&lt;_isbn&gt;00928674&lt;/_isbn&gt;&lt;_issue&gt;6&lt;/_issue&gt;&lt;_journal&gt;Cell&lt;/_journal&gt;&lt;_modified&gt;63497960&lt;/_modified&gt;&lt;_pages&gt;1460-1473.e17&lt;/_pages&gt;&lt;_tertiary_title&gt;Cell&lt;/_tertiary_title&gt;&lt;_url&gt;https://linkinghub.elsevier.com/retrieve/pii/S0092867420309983_x000d__x000a_https://api.elsevier.com/content/article/PII:S0092867420309983?httpAccept=text/xml&lt;/_url&gt;&lt;_volume&gt;182&lt;/_volume&gt;&lt;/Details&gt;&lt;Extra&gt;&lt;DBUID&gt;{6486014E-94A3-482F-8B8D-B1496E970E79}&lt;/DBUID&gt;&lt;/Extra&gt;&lt;/Item&gt;&lt;/References&gt;&lt;/Group&gt;&lt;/Citation&gt;_x000a_"/>
    <w:docVar w:name="NE.Ref{572CA596-38DC-4746-B10A-A1E96C2D0C46}" w:val=" ADDIN NE.Ref.{572CA596-38DC-4746-B10A-A1E96C2D0C46}&lt;Citation&gt;&lt;Group&gt;&lt;References&gt;&lt;Item&gt;&lt;ID&gt;4516&lt;/ID&gt;&lt;UID&gt;{44106770-6E64-441C-BC43-E454410CAFA1}&lt;/UID&gt;&lt;Title&gt;The Human Intestinal Microbiome in Health and Disease&lt;/Title&gt;&lt;Template&gt;Journal Article&lt;/Template&gt;&lt;Star&gt;0&lt;/Star&gt;&lt;Tag&gt;5&lt;/Tag&gt;&lt;Author&gt;Lynch, S V; Pedersen, O&lt;/Author&gt;&lt;Year&gt;2016&lt;/Year&gt;&lt;Details&gt;&lt;_accessed&gt;62346139&lt;/_accessed&gt;&lt;_collection_scope&gt;SCI;SCIE;&lt;/_collection_scope&gt;&lt;_created&gt;61640522&lt;/_created&gt;&lt;_db_updated&gt;kuakujiansuo&lt;/_db_updated&gt;&lt;_impact_factor&gt;  74.699&lt;/_impact_factor&gt;&lt;_journal&gt;New England Journal of Medicine&lt;/_journal&gt;&lt;_modified&gt;63411378&lt;/_modified&gt;&lt;_url&gt;http://xueshu.baidu.com/s?wd=paperuri:%28cbbaaaa841c619ca2ae1ccfaa860927e%29&amp;amp;filter=sc_long_sign&amp;amp;tn=SE_xueshusource_2kduw22v&amp;amp;sc_vurl=http://www.ncbi.nlm.nih.gov/pubmed/27974040&amp;amp;ie=utf-8&amp;amp;sc_us=1369937836333527423&lt;/_url&gt;&lt;/Details&gt;&lt;Extra&gt;&lt;DBUID&gt;{6486014E-94A3-482F-8B8D-B1496E970E79}&lt;/DBUID&gt;&lt;/Extra&gt;&lt;/Item&gt;&lt;/References&gt;&lt;/Group&gt;&lt;/Citation&gt;_x000a_"/>
    <w:docVar w:name="NE.Ref{5F97490B-E0D0-45E9-99BF-9846955F8F4D}" w:val=" ADDIN NE.Ref.{5F97490B-E0D0-45E9-99BF-9846955F8F4D}&lt;Citation&gt;&lt;Group&gt;&lt;References&gt;&lt;Item&gt;&lt;ID&gt;4457&lt;/ID&gt;&lt;UID&gt;{7D237107-3CDC-4FD9-B9C4-2A712D66DD29}&lt;/UID&gt;&lt;Title&gt;Effect of inulin on the human gut microbiota: stimulation of Bifidobacterium adolescentis and Faecalibacterium prausnitzii&lt;/Title&gt;&lt;Template&gt;Journal Article&lt;/Template&gt;&lt;Star&gt;1&lt;/Star&gt;&lt;Tag&gt;0&lt;/Tag&gt;&lt;Author&gt;Ramirez-Farias, C; Slezak, K; Fuller, Z; Duncan, A; Holtrop, G; Louis, P&lt;/Author&gt;&lt;Year&gt;2009&lt;/Year&gt;&lt;Details&gt;&lt;_accessed&gt;62567251&lt;/_accessed&gt;&lt;_accession_num&gt;18590586&lt;/_accession_num&gt;&lt;_author_adr&gt;Microbial Ecology Group, Gut Health Division, Rowett Research Institute, Greenburn Road, Bucksburn, Aberdeen AB21 9SB, UK.&lt;/_author_adr&gt;&lt;_created&gt;61613061&lt;/_created&gt;&lt;_date&gt;57373920&lt;/_date&gt;&lt;_date_display&gt;2009 Feb&lt;/_date_display&gt;&lt;_db_updated&gt;PubMed&lt;/_db_updated&gt;&lt;_doi&gt;10.1017/S0007114508019880&lt;/_doi&gt;&lt;_impact_factor&gt;   3.334&lt;/_impact_factor&gt;&lt;_isbn&gt;1475-2662 (Electronic); 0007-1145 (Linking)&lt;/_isbn&gt;&lt;_issue&gt;4&lt;/_issue&gt;&lt;_journal&gt;Br J Nutr&lt;/_journal&gt;&lt;_keywords&gt;Adult; Analysis of Variance; Base Sequence; Bifidobacterium/classification/genetics/*physiology; Colony Count, Microbial; DNA Fingerprinting; DNA Primers/genetics; DNA, Bacterial/analysis; Fatty Acids, Volatile/metabolism; Feces/microbiology; *Food Microbiology; Gene Library; Humans; Hydrogen-Ion Concentration; Intestinal Mucosa/*microbiology; Inulin/*pharmacology; Linear Models; Molecular Sequence Data; *Probiotics; Reverse Transcriptase Polymerase Chain Reaction/methods; Species Specificity; Stimulation, Chemical&lt;/_keywords&gt;&lt;_label&gt;inulin&lt;/_label&gt;&lt;_language&gt;eng&lt;/_language&gt;&lt;_modified&gt;63493249&lt;/_modified&gt;&lt;_pages&gt;541-50&lt;/_pages&gt;&lt;_tertiary_title&gt;The British journal of nutrition&lt;/_tertiary_title&gt;&lt;_type_work&gt;Journal Article; Randomized Controlled Trial; Research Support, Non-U.S. Gov&amp;apos;t&lt;/_type_work&gt;&lt;_url&gt;http://www.ncbi.nlm.nih.gov/entrez/query.fcgi?cmd=Retrieve&amp;amp;db=pubmed&amp;amp;dopt=Abstract&amp;amp;list_uids=18590586&amp;amp;query_hl=1&lt;/_url&gt;&lt;_volume&gt;101&lt;/_volume&gt;&lt;/Details&gt;&lt;Extra&gt;&lt;DBUID&gt;{6486014E-94A3-482F-8B8D-B1496E970E79}&lt;/DBUID&gt;&lt;/Extra&gt;&lt;/Item&gt;&lt;/References&gt;&lt;/Group&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Group&gt;&lt;References&gt;&lt;Item&gt;&lt;ID&gt;8266&lt;/ID&gt;&lt;UID&gt;{FD3B923C-1CDE-411F-9AFA-71854FFA2156}&lt;/UID&gt;&lt;Title&gt;Insight into the prebiotic concept: lessons from an exploratory, double blind intervention study with inulin-type fructans in obese women&lt;/Title&gt;&lt;Template&gt;Journal Article&lt;/Template&gt;&lt;Star&gt;0&lt;/Star&gt;&lt;Tag&gt;0&lt;/Tag&gt;&lt;Author&gt;Dewulf, Evelyne M; Cani, Patrice D; Claus, Sandrine P; Fuentes, Susana; Puylaert, Philippe GB; Neyrinck, Audrey M; Bindels, Laure B; de Vos, Willem M; Gibson, Glenn R; Thissen, Jean-Paul; Delzenne, Nathalie M&lt;/Author&gt;&lt;Year&gt;2013&lt;/Year&gt;&lt;Details&gt;&lt;_accessed&gt;63267650&lt;/_accessed&gt;&lt;_collection_scope&gt;SCI;SCIE&lt;/_collection_scope&gt;&lt;_created&gt;63267650&lt;/_created&gt;&lt;_db_updated&gt;CrossRef&lt;/_db_updated&gt;&lt;_doi&gt;10.1136/gutjnl-2012-303304&lt;/_doi&gt;&lt;_impact_factor&gt;  19.819&lt;/_impact_factor&gt;&lt;_isbn&gt;0017-5749&lt;/_isbn&gt;&lt;_issue&gt;8&lt;/_issue&gt;&lt;_journal&gt;Gut&lt;/_journal&gt;&lt;_modified&gt;63458894&lt;/_modified&gt;&lt;_pages&gt;1112-1121&lt;/_pages&gt;&lt;_tertiary_title&gt;Gut&lt;/_tertiary_title&gt;&lt;_url&gt;http://gut.bmj.com/lookup/doi/10.1136/gutjnl-2012-303304_x000d__x000a_https://syndication.highwire.org/content/doi/10.1136/gutjnl-2012-303304&lt;/_url&gt;&lt;_volume&gt;62&lt;/_volume&gt;&lt;/Details&gt;&lt;Extra&gt;&lt;DBUID&gt;{6486014E-94A3-482F-8B8D-B1496E970E79}&lt;/DBUID&gt;&lt;/Extra&gt;&lt;/Item&gt;&lt;/References&gt;&lt;/Group&gt;&lt;/Citation&gt;_x000a_"/>
    <w:docVar w:name="NE.Ref{626A6A79-54E9-40DE-981E-CACE1A6B0AD2}" w:val=" ADDIN NE.Ref.{626A6A79-54E9-40DE-981E-CACE1A6B0AD2}&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253074&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Group&gt;&lt;References&gt;&lt;Item&gt;&lt;ID&gt;4800&lt;/ID&gt;&lt;UID&gt;{CB7E80AB-466C-4381-8718-3C90B35269A1}&lt;/UID&gt;&lt;Title&gt;Bread Affects Clinical Parameters and Induces Gut Microbiome-Associated Personal  Glycemic Responses&lt;/Title&gt;&lt;Template&gt;Journal Article&lt;/Template&gt;&lt;Star&gt;0&lt;/Star&gt;&lt;Tag&gt;0&lt;/Tag&gt;&lt;Author&gt;Korem, T; Zeevi, D; Zmora, N; Weissbrod, O; Bar, N; Lotan-Pompan, M; Avnit-Sagi, T; Kosower, N; Malka, G; Rein, M; Suez, J; Goldberg, B Z; Weinberger, A; Levy, A A; Elinav, E; Segal, E&lt;/Author&gt;&lt;Year&gt;2017&lt;/Year&gt;&lt;Details&gt;&lt;_accessed&gt;61834225&lt;/_accessed&gt;&lt;_accession_num&gt;28591632&lt;/_accession_num&gt;&lt;_author_adr&gt;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Internal Medicine Department, Tel Aviv Sourasky Medical Center, Tel Aviv 6423906, Israel; Research Center for Digestive Tract and Liver Diseases, Tel Aviv Sourasky Medical Center, Sackler Faculty of Medicine, Tel Aviv University, Tel Aviv 6423906,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Department of Plant and Environmental Sciences, Weizmann Institute of Science, Rehovot 7610001, Israel.; Department of Computer Science and Applied Mathematics, Weizmann Institute of Science, Rehovot 7610001, Israel; Department of Molecular Cell Biology, Weizmann  Institute of Science, Rehovot 7610001, Israel.; Department of Plant and Environmental Sciences, Weizmann Institute of Science, Rehovot 7610001, Israel. Electronic address: avi.levy@weizmann.ac.il.; Department of Immunology, Weizmann Institute of Science, Rehovot 7610001, Israel. Electronic address: eran.elinav@weizmann.ac.il.; Department of Computer Science and Applied Mathematics, Weizmann Institute of Science, Rehovot 7610001, Israel; Department of Molecular Cell Biology, Weizmann  Institute of Science, Rehovot 7610001, Israel. Electronic address: eran.segal@weizmann.ac.il.&lt;/_author_adr&gt;&lt;_collection_scope&gt;SCI;SCIE;&lt;/_collection_scope&gt;&lt;_created&gt;61833569&lt;/_created&gt;&lt;_date&gt;61761600&lt;/_date&gt;&lt;_date_display&gt;2017 Jun 06&lt;/_date_display&gt;&lt;_db_updated&gt;PubMed&lt;/_db_updated&gt;&lt;_doi&gt;10.1016/j.cmet.2017.05.002&lt;/_doi&gt;&lt;_impact_factor&gt;  21.567&lt;/_impact_factor&gt;&lt;_isbn&gt;1932-7420 (Electronic); 1550-4131 (Linking)&lt;/_isbn&gt;&lt;_issue&gt;6&lt;/_issue&gt;&lt;_journal&gt;Cell Metab&lt;/_journal&gt;&lt;_keywords&gt;bread; glycemic responses; gut microbiome; nutrition; personalization; prediction&lt;/_keywords&gt;&lt;_language&gt;eng&lt;/_language&gt;&lt;_modified&gt;63405609&lt;/_modified&gt;&lt;_ori_publication&gt;Copyright (c) 2017 Elsevier Inc. All rights reserved.&lt;/_ori_publication&gt;&lt;_pages&gt;1243-1253.e5&lt;/_pages&gt;&lt;_tertiary_title&gt;Cell metabolism&lt;/_tertiary_title&gt;&lt;_type_work&gt;Journal Article&lt;/_type_work&gt;&lt;_url&gt;http://www.ncbi.nlm.nih.gov/entrez/query.fcgi?cmd=Retrieve&amp;amp;db=pubmed&amp;amp;dopt=Abstract&amp;amp;list_uids=28591632&amp;amp;query_hl=1&lt;/_url&gt;&lt;_volume&gt;25&lt;/_volume&gt;&lt;/Details&gt;&lt;Extra&gt;&lt;DBUID&gt;{6486014E-94A3-482F-8B8D-B1496E970E79}&lt;/DBUID&gt;&lt;/Extra&gt;&lt;/Item&gt;&lt;/References&gt;&lt;/Group&gt;&lt;/Citation&gt;_x000a_"/>
    <w:docVar w:name="NE.Ref{79A36536-B4F1-4961-A906-7B71B3B63728}" w:val=" ADDIN NE.Ref.{79A36536-B4F1-4961-A906-7B71B3B63728}&lt;Citation&gt;&lt;Group&gt;&lt;References&gt;&lt;Item&gt;&lt;ID&gt;8787&lt;/ID&gt;&lt;UID&gt;{2E73D0C9-910C-469C-8301-66092188B529}&lt;/UID&gt;&lt;Title&gt;The Glucoamylase Inhibitor Acarbose Has a Diet-Dependent and Reversible Effect on the Murine Gut Microbiome&lt;/Title&gt;&lt;Template&gt;Journal Article&lt;/Template&gt;&lt;Star&gt;0&lt;/Star&gt;&lt;Tag&gt;0&lt;/Tag&gt;&lt;Author&gt;Baxter, N T; Lesniak, N A; Sinani, H; Schloss, P D; Koropatkin, N M&lt;/Author&gt;&lt;Year&gt;2019&lt;/Year&gt;&lt;Details&gt;&lt;_accessed&gt;63587091&lt;/_accessed&gt;&lt;_accession_num&gt;30728281&lt;/_accession_num&gt;&lt;_author_adr&gt;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nkoropat@umich.edu.&lt;/_author_adr&gt;&lt;_collection_scope&gt;SCIE&lt;/_collection_scope&gt;&lt;_created&gt;63587091&lt;/_created&gt;&lt;_date&gt;62640000&lt;/_date&gt;&lt;_date_display&gt;2019 Feb 6&lt;/_date_display&gt;&lt;_db_updated&gt;PubMed&lt;/_db_updated&gt;&lt;_doi&gt;10.1128/mSphere.00528-18&lt;/_doi&gt;&lt;_impact_factor&gt;   4.282&lt;/_impact_factor&gt;&lt;_isbn&gt;2379-5042 (Electronic); 2379-5042 (Linking)&lt;/_isbn&gt;&lt;_issue&gt;1&lt;/_issue&gt;&lt;_journal&gt;mSphere&lt;/_journal&gt;&lt;_keywords&gt;*acarbose; *gut microbiota; *starch&lt;/_keywords&gt;&lt;_language&gt;eng&lt;/_language&gt;&lt;_modified&gt;63587091&lt;/_modified&gt;&lt;_ori_publication&gt;Copyright (c) 2019 Baxter et al.&lt;/_ori_publication&gt;&lt;_subject_headings&gt;Acarbose/*administration &amp;amp; dosage; Animals; Bacteria/*drug effects/genetics; Bacteroidaceae/drug effects; Butyrates/analysis; *Diet; Dietary Fiber/metabolism; Fatty Acids, Volatile/analysis; Feces/chemistry/microbiology; Gastrointestinal Microbiome/*drug effects; Glycoside Hydrolase Inhibitors/*administration &amp;amp; dosage; Male; Mice; Mice, Inbred C57BL; RNA, Ribosomal, 16S; Starch/metabolism&lt;/_subject_headings&gt;&lt;_tertiary_title&gt;mSphere&lt;/_tertiary_title&gt;&lt;_type_work&gt;Journal Article; Research Support, N.I.H., Extramural; Research Support, Non-U.S. Gov&amp;apos;t&lt;/_type_work&gt;&lt;_url&gt;http://www.ncbi.nlm.nih.gov/entrez/query.fcgi?cmd=Retrieve&amp;amp;db=pubmed&amp;amp;dopt=Abstract&amp;amp;list_uids=30728281&amp;amp;query_hl=1&lt;/_url&gt;&lt;_volume&gt;4&lt;/_volume&gt;&lt;/Details&gt;&lt;Extra&gt;&lt;DBUID&gt;{6486014E-94A3-482F-8B8D-B1496E970E79}&lt;/DBUID&gt;&lt;/Extra&gt;&lt;/Item&gt;&lt;/References&gt;&lt;/Group&gt;&lt;Group&gt;&lt;References&gt;&lt;Item&gt;&lt;ID&gt;7215&lt;/ID&gt;&lt;UID&gt;{D9DEB16F-B232-43BC-8EA9-118EC421AA60}&lt;/UID&gt;&lt;Title&gt;Dominant and diet-responsive groups of bacteria within the human colonic microbiota&lt;/Title&gt;&lt;Template&gt;Journal Article&lt;/Template&gt;&lt;Star&gt;0&lt;/Star&gt;&lt;Tag&gt;5&lt;/Tag&gt;&lt;Author&gt;Walker, A W; Ince, J; Duncan, S H; Webster, L M; Holtrop, G; Ze, X; Brown, D; Stares, M D; Scott, P; Bergerat, A; Louis, P; McIntosh, F; Johnstone, A M; Lobley, G E; Parkhill, J; Flint, H J&lt;/Author&gt;&lt;Year&gt;2011&lt;/Year&gt;&lt;Details&gt;&lt;_accessed&gt;63192608&lt;/_accessed&gt;&lt;_accession_num&gt;20686513&lt;/_accession_num&gt;&lt;_author_adr&gt;Pathogen Genomics, Wellcome Trust Sanger Institute, Cambridge, UK.&lt;/_author_adr&gt;&lt;_collection_scope&gt;SCI;SCIE&lt;/_collection_scope&gt;&lt;_created&gt;62793533&lt;/_created&gt;&lt;_date&gt;58425120&lt;/_date&gt;&lt;_date_display&gt;2011 Feb&lt;/_date_display&gt;&lt;_db_updated&gt;PubMed&lt;/_db_updated&gt;&lt;_doi&gt;10.1038/ismej.2010.118&lt;/_doi&gt;&lt;_impact_factor&gt;   9.180&lt;/_impact_factor&gt;&lt;_isbn&gt;1751-7370 (Electronic); 1751-7362 (Linking)&lt;/_isbn&gt;&lt;_issue&gt;2&lt;/_issue&gt;&lt;_journal&gt;ISME J&lt;/_journal&gt;&lt;_keywords&gt;Archaea/genetics/growth &amp;amp;amp; development/physiology; Bacteria/classification/genetics/*growth &amp;amp;amp; development/metabolism; *Biodiversity; Colon/*microbiology; Cross-Over Studies; *Diet; Diet, Reducing; Dietary Carbohydrates/metabolism; Dietary Proteins/metabolism; Feces/microbiology; Humans; Male; Metagenome/genetics/*physiology; RNA, Ribosomal, 16S/genetics; Starch/metabolism&lt;/_keywords&gt;&lt;_label&gt;RS-individual; response&lt;/_label&gt;&lt;_language&gt;eng&lt;/_language&gt;&lt;_modified&gt;63458694&lt;/_modified&gt;&lt;_pages&gt;220-30&lt;/_pages&gt;&lt;_tertiary_title&gt;The ISME journal&lt;/_tertiary_title&gt;&lt;_type_work&gt;Journal Article; Research Support, Non-U.S. Gov&amp;apos;t&lt;/_type_work&gt;&lt;_url&gt;http://www.ncbi.nlm.nih.gov/entrez/query.fcgi?cmd=Retrieve&amp;amp;db=pubmed&amp;amp;dopt=Abstract&amp;amp;list_uids=20686513&amp;amp;query_hl=1&lt;/_url&gt;&lt;_volume&gt;5&lt;/_volume&gt;&lt;/Details&gt;&lt;Extra&gt;&lt;DBUID&gt;{6486014E-94A3-482F-8B8D-B1496E970E79}&lt;/DBUID&gt;&lt;/Extra&gt;&lt;/Item&gt;&lt;/References&gt;&lt;/Group&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293610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439858&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8788&lt;/ID&gt;&lt;UID&gt;{1706FDFB-C7DB-42A6-8D57-759E5038802D}&lt;/UID&gt;&lt;Title&gt;Effects of a diet based on inulin-rich vegetables on gut health and nutritional behavior in healthy humans&lt;/Title&gt;&lt;Template&gt;Journal Article&lt;/Template&gt;&lt;Star&gt;0&lt;/Star&gt;&lt;Tag&gt;0&lt;/Tag&gt;&lt;Author&gt;Hiel, S; Bindels, L B; Pachikian, B D; Kalala, G; Broers, V; Zamariola, G; Chang, BPI; Kambashi, B; Rodriguez, J; Cani, P D; Neyrinck, A M; Thissen, J P; Luminet, O; Bindelle, J; Delzenne, N M&lt;/Author&gt;&lt;Year&gt;2019&lt;/Year&gt;&lt;Details&gt;&lt;_accessed&gt;63587112&lt;/_accessed&gt;&lt;_accession_num&gt;31108510&lt;/_accession_num&gt;&lt;_author_adr&gt;Metabolism and Nutrition Research Group, Louvain Drug Research Institute, Universite catholique de Louvain, Brussels, Belgium.; Metabolism and Nutrition Research Group, Louvain Drug Research Institute, Universite catholique de Louvain, Brussels, Belgium.; Metabolism and Nutrition Research Group, Louvain Drug Research Institute, Universite catholique de Louvain, Brussels, Belgium.; Gembloux Agro-Bio Tech, Universite de Liege, Gembloux, Belgium.; Research Institute for Psychological Sciences, Universite catholique de Louvain,  Louvain-La-Neuve, Belgium.; Research Institute for Psychological Sciences, Universite catholique de Louvain,  Louvain-La-Neuve, Belgium.; Faculty of Psychological Science, and Education, Universite libre de Bruxelles, Belgium.; Gembloux Agro-Bio Tech, Universite de Liege, Gembloux, Belgium.; Metabolism and Nutrition Research Group, Louvain Drug Research Institute, Universite catholique de Louvain, Brussels, Belgium.; Metabolism and Nutrition Research Group, Louvain Drug Research Institute, Universite catholique de Louvain, Brussels, Belgium.; WELBIO-Walloon Excellence in Life Sciences and BIOtechnology, Universite catholique de Louvain, Brussels, Belgium.; Metabolism and Nutrition Research Group, Louvain Drug Research Institute, Universite catholique de Louvain, Brussels, Belgium.; Endocrinology, Diabetology, and Nutrition Department, Institut de Recherche Experimentale et Clinique IREC, Universite catholique de Louvain, Brussels, Belgium.; Research Institute for Psychological Sciences, Universite catholique de Louvain,  Louvain-La-Neuve, Belgium.; Gembloux Agro-Bio Tech, Universite de Liege, Gembloux, Belgium.; Metabolism and Nutrition Research Group, Louvain Drug Research Institute, Universite catholique de Louvain, Brussels, Belgium.&lt;/_author_adr&gt;&lt;_collection_scope&gt;SCI;SCIE&lt;/_collection_scope&gt;&lt;_created&gt;63587111&lt;/_created&gt;&lt;_date&gt;62805600&lt;/_date&gt;&lt;_date_display&gt;2019 Jun 1&lt;/_date_display&gt;&lt;_db_updated&gt;PubMed&lt;/_db_updated&gt;&lt;_doi&gt;10.1093/ajcn/nqz001&lt;/_doi&gt;&lt;_impact_factor&gt;   6.766&lt;/_impact_factor&gt;&lt;_isbn&gt;1938-3207 (Electronic); 0002-9165 (Linking)&lt;/_isbn&gt;&lt;_issue&gt;6&lt;/_issue&gt;&lt;_journal&gt;Am J Clin Nutr&lt;/_journal&gt;&lt;_keywords&gt;*gut health; *gut microbiota; *healthy humans; *inulin-rich vegetables; *microbial fermentation; *nutrition; *nutritional behavior&lt;/_keywords&gt;&lt;_language&gt;eng&lt;/_language&gt;&lt;_modified&gt;63587112&lt;/_modified&gt;&lt;_ori_publication&gt;Copyright (c) American Society for Nutrition 2019.&lt;/_ori_publication&gt;&lt;_pages&gt;1683-1695&lt;/_pages&gt;&lt;_subject_headings&gt;Adolescent; Adult; Aged; Bacteria/classification/genetics/isolation &amp;amp; purification; Diet; Dietary Fiber/analysis/metabolism; Feces/microbiology; *Feeding Behavior; Female; *Gastrointestinal Microbiome; Healthy Volunteers; Humans; Inulin/analysis/*metabolism; Male; Middle Aged; Prebiotics/analysis; Vegetables/chemistry/*metabolism; Young Adult&lt;/_subject_headings&gt;&lt;_tertiary_title&gt;The American journal of clinical nutrition&lt;/_tertiary_title&gt;&lt;_type_work&gt;Clinical Trial; Journal Article; Research Support, Non-U.S. Gov&amp;apos;t&lt;/_type_work&gt;&lt;_url&gt;http://www.ncbi.nlm.nih.gov/entrez/query.fcgi?cmd=Retrieve&amp;amp;db=pubmed&amp;amp;dopt=Abstract&amp;amp;list_uids=31108510&amp;amp;query_hl=1&lt;/_url&gt;&lt;_volume&gt;109&lt;/_volume&gt;&lt;/Details&gt;&lt;Extra&gt;&lt;DBUID&gt;{6486014E-94A3-482F-8B8D-B1496E970E79}&lt;/DBUID&gt;&lt;/Extra&gt;&lt;/Item&gt;&lt;/References&gt;&lt;/Group&gt;&lt;/Citation&gt;_x000a_"/>
    <w:docVar w:name="NE.Ref{79B96887-E8A7-47E6-B8E6-408DFF8A7E4C}" w:val=" ADDIN NE.Ref.{79B96887-E8A7-47E6-B8E6-408DFF8A7E4C}&lt;Citation&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81E283CD-7288-4901-A648-876F5D0D10AA}" w:val=" ADDIN NE.Ref.{81E283CD-7288-4901-A648-876F5D0D10AA}&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87D247A9-0031-4E47-AB6B-236FBB1E8C76}" w:val=" ADDIN NE.Ref.{87D247A9-0031-4E47-AB6B-236FBB1E8C76}&lt;Citation&gt;&lt;Group&gt;&lt;References&gt;&lt;Item&gt;&lt;ID&gt;8330&lt;/ID&gt;&lt;UID&gt;{04899283-3166-4520-BF7D-F1B8F69EB5E6}&lt;/UID&gt;&lt;Title&gt;q2-longitudinal: Longitudinal and Paired-Sample Analyses of Microbiome Data&lt;/Title&gt;&lt;Template&gt;Journal Article&lt;/Template&gt;&lt;Star&gt;0&lt;/Star&gt;&lt;Tag&gt;0&lt;/Tag&gt;&lt;Author&gt;Bokulich, Nicholas A; Dillon, Matthew R; Zhang, Yilong; Rideout, Jai Ram; Bolyen, Evan; Li, Huilin; Albert, Paul S; Caporaso, J Gregory&lt;/Author&gt;&lt;Year&gt;2018&lt;/Year&gt;&lt;Details&gt;&lt;_accessed&gt;63282046&lt;/_accessed&gt;&lt;_collection_scope&gt;SCIE&lt;/_collection_scope&gt;&lt;_created&gt;63282046&lt;/_created&gt;&lt;_date&gt;62062560&lt;/_date&gt;&lt;_date_display&gt;2018&lt;/_date_display&gt;&lt;_db_updated&gt;PKU Search&lt;/_db_updated&gt;&lt;_doi&gt;10.1128/mSystems.00219-18&lt;/_doi&gt;&lt;_impact_factor&gt;   6.633&lt;/_impact_factor&gt;&lt;_isbn&gt;2379-5077&lt;/_isbn&gt;&lt;_issue&gt;6&lt;/_issue&gt;&lt;_journal&gt;mSystems&lt;/_journal&gt;&lt;_keywords&gt;longitudinal analysis; microbiome; bioinformatics; linear mixed effects&lt;/_keywords&gt;&lt;_modified&gt;63407342&lt;/_modified&gt;&lt;_number&gt;1&lt;/_number&gt;&lt;_ori_publication&gt;American Society for Microbiology&lt;/_ori_publication&gt;&lt;_pages&gt;e00219-18&lt;/_pages&gt;&lt;_place_published&gt;United States&lt;/_place_published&gt;&lt;_url&gt;http://pku.summon.serialssolutions.com/2.0.0/link/0/eLvHCXMwrV1JS8QwGA06IHgRd8eNnIU6zdYm3tzKoDMwOHrxUpImAdFZ1JmD_94snaHMxYuXQEpJy_vK970sfQ8Agi_TZCUniMoFmhlFjdYM0xxTrausYpwgldGwxPva570BLu7ZQ8P5yx8Ri2rBEccOoowbr9nGmaWIG5UTbJRMrXuCP9ERkjERjblVWGzJSO4KW72r6VJyZ1QLgvsFFSQS7_nRqEtBvn-FaIaCU2yDrZopwuv4SjtgzYx3wUb0jvzZA4-fOPmYeLehufbOVlew1-hBOdZwIF0-08lQegVgGOVHzDecWNh_i_pLIwPv5Ezug5fi_vm2m9TOCAlyCYElslIGV1nGrKsmUtPUpjw3xCu54EwhawxhAlWVJyAko4bZnEpuBXfVX7s-OQCt8WRsjgDMheNg2vEs7WVkNOYWKyuIrLRKlZWkDS4WuJTTKIBRhokD5uUCxDKAWCLeBjceueWNXrs6XHAhLOsQln-FsA0OI-7LYYi32xOUHv_H8Cdg05EeHv8nPAWt2dfcnIH16fv8PHw0rn3qFr4dFr8n_Mo_&lt;/_url&gt;&lt;_volume&gt;3&lt;/_volume&gt;&lt;/Details&gt;&lt;Extra&gt;&lt;DBUID&gt;{6486014E-94A3-482F-8B8D-B1496E970E79}&lt;/DBUID&gt;&lt;/Extra&gt;&lt;/Item&gt;&lt;/References&gt;&lt;/Group&gt;&lt;/Citation&gt;_x000a_"/>
    <w:docVar w:name="NE.Ref{909AA867-82AC-4FBB-8B2B-82AF1AD720AB}" w:val=" ADDIN NE.Ref.{909AA867-82AC-4FBB-8B2B-82AF1AD720AB}&lt;Citation&gt;&lt;Group&gt;&lt;References&gt;&lt;Item&gt;&lt;ID&gt;7971&lt;/ID&gt;&lt;UID&gt;{3E52A4A9-815E-422D-A9C1-2BBDE2D6FF0F}&lt;/UID&gt;&lt;Title&gt;Manipulating the Human Microbiome to Manage Disease&lt;/Title&gt;&lt;Template&gt;Journal Article&lt;/Template&gt;&lt;Star&gt;0&lt;/Star&gt;&lt;Tag&gt;0&lt;/Tag&gt;&lt;Author&gt;Harkins, Catriona P; Kong, Heidi H; Segre, Julia A&lt;/Author&gt;&lt;Year&gt;2019&lt;/Year&gt;&lt;Details&gt;&lt;_accessed&gt;63227375&lt;/_accessed&gt;&lt;_created&gt;63166335&lt;/_created&gt;&lt;_date_display&gt;2019;2020;&lt;/_date_display&gt;&lt;_db_updated&gt;PKU Search&lt;/_db_updated&gt;&lt;_doi&gt;10.1001/jama.2019.19602&lt;/_doi&gt;&lt;_impact_factor&gt;  45.540&lt;/_impact_factor&gt;&lt;_isbn&gt;0098-7484_x000d__x000a_&lt;/_isbn&gt;&lt;_issue&gt;4&lt;/_issue&gt;&lt;_journal&gt;JAMA&lt;/_journal&gt;&lt;_modified&gt;63408063&lt;/_modified&gt;&lt;_number&gt;1&lt;/_number&gt;&lt;_pages&gt;303&lt;/_pages&gt;&lt;_place_published&gt;United States_x000d__x000a_&lt;/_place_published&gt;&lt;_url&gt;http://pku.summon.serialssolutions.com/2.0.0/link/0/eLvHCXMwtV3PS8MwFA5uB_Ei_nb-okcvHW2TrO3Bg8jGUAvKtnNJ00SGrBtz-_99adKmmwjz4KWUUB5bvseXl5f3viCEg67nbnFCjLnSlZFxTMKMQlTKfemR3JMhpzGTZbd0Er2-BYM-fbb6CnbsX4GHMYBeNdL-AfzaKAzAO7gAPMEJ4LmTGySsmOorukxblM7aJ1MtwDQrb87QNTBKibM-rKni1QYnD5nKq3-ZvsGlyiHa7rAXU9qrdLOmtuNhJD50klv1YTOTODVJhkDVqlVN24Y4rewoLBuWK5UAYJNMse4eNl5DGtSISy2Dn5TduCoAgpG4C5TgBXZ1qk7ktxatupRQyy7DJgYMpMpAqg0o5fRZPuWrB1G4k1ELtYDN1KH9e9SQF9vUVK2kn6wqVfV7NqKWjf1HGYeMj9Ch2UA4jxrqY7QnihO0n5gSiVOEm4g7gLhTIu5YxJ3V3NGIOwbxMzQZ9MdPQ9fcjOH65axHSkYvEx7JsMwxZj2WS8lkwHEeBDlnxM8pZYQRnMOn3KNRmCllyF5GJSOS4HPULuaFuESOjyMIcoHFuZAkzjgTENP2QulhLmjEZAfdV_88XWgBlPSXOe-gCz0z9YewYMB2No6udjdyjQ6sA96g9mq5Freotfhc35XgfQP2QlId&lt;/_url&gt;&lt;_volume&gt;323&lt;/_volume&gt;&lt;/Details&gt;&lt;Extra&gt;&lt;DBUID&gt;{6486014E-94A3-482F-8B8D-B1496E970E79}&lt;/DBUID&gt;&lt;/Extra&gt;&lt;/Item&gt;&lt;/References&gt;&lt;/Group&gt;&lt;/Citation&gt;_x000a_"/>
    <w:docVar w:name="NE.Ref{9969CE90-DC13-4526-A221-C1D6C16A027C}" w:val=" ADDIN NE.Ref.{9969CE90-DC13-4526-A221-C1D6C16A027C}&lt;Citation&gt;&lt;Group&gt;&lt;References&gt;&lt;Item&gt;&lt;ID&gt;7614&lt;/ID&gt;&lt;UID&gt;{429353BA-1413-475B-B914-FC2990E9ECFE}&lt;/UID&gt;&lt;Title&gt;Multi-omics of the gut microbial ecosystem in inflammatory bowel diseases&lt;/Title&gt;&lt;Template&gt;Journal Article&lt;/Template&gt;&lt;Star&gt;0&lt;/Star&gt;&lt;Tag&gt;5&lt;/Tag&gt;&lt;Author&gt;Lloyd-Price, Jason; Arze, Cesar; Ananthakrishnan, Ashwin N; Schirmer, Melanie; Avila-Pacheco, Julian; Poon, Tiffany W; Andrews, Elizabeth; Ajami, Nadim J; Bonham, Kevin S; Brislawn, Colin J; Casero, David; Courtney, Holly; Gonzalez, Antonio; Graeber, Thomas G; Hall, A Brantley; Lake, Kathleen; Landers, Carol J; Mallick, Himel; Plichta, Damian R; Prasad, Mahadev; Rahnavard, Gholamali; Sauk, Jenny; Shungin, Dmitry; Vázquez-Baeza, Yoshiki; White, Richard A; Braun, Jonathan; Denson, Lee A; Jansson, Janet K; Knight, Rob; Kugathasan, Subra; McGovern, Dermot P B; Petrosino, Joseph F; Stappenbeck, Thaddeus S; Winter, Harland S; Clish, Clary B; Franzosa, Eric A; Vlamakis, Hera; Xavier, Ramnik J; Huttenhower, Curtis&lt;/Author&gt;&lt;Year&gt;2019&lt;/Year&gt;&lt;Details&gt;&lt;_accessed&gt;62881707&lt;/_accessed&gt;&lt;_collection_scope&gt;SCI;SCIE&lt;/_collection_scope&gt;&lt;_created&gt;62881707&lt;/_created&gt;&lt;_db_updated&gt;CrossRef&lt;/_db_updated&gt;&lt;_doi&gt;10.1038/s41586-019-1237-9&lt;/_doi&gt;&lt;_impact_factor&gt;  42.778&lt;/_impact_factor&gt;&lt;_isbn&gt;0028-0836&lt;/_isbn&gt;&lt;_issue&gt;7758&lt;/_issue&gt;&lt;_journal&gt;Nature&lt;/_journal&gt;&lt;_modified&gt;63403787&lt;/_modified&gt;&lt;_pages&gt;655-662&lt;/_pages&gt;&lt;_tertiary_title&gt;Nature&lt;/_tertiary_title&gt;&lt;_url&gt;http://www.nature.com/articles/s41586-019-1237-9_x000d__x000a_http://www.nature.com/articles/s41586-019-1237-9.pdf&lt;/_url&gt;&lt;_volume&gt;569&lt;/_volume&gt;&lt;/Details&gt;&lt;Extra&gt;&lt;DBUID&gt;{6486014E-94A3-482F-8B8D-B1496E970E79}&lt;/DBUID&gt;&lt;/Extra&gt;&lt;/Item&gt;&lt;/References&gt;&lt;/Group&gt;&lt;/Citation&gt;_x000a_"/>
    <w:docVar w:name="NE.Ref{A18E047E-F838-4557-9CF3-175D900FA1B6}" w:val=" ADDIN NE.Ref.{A18E047E-F838-4557-9CF3-175D900FA1B6}&lt;Citation&gt;&lt;Group&gt;&lt;References&gt;&lt;Item&gt;&lt;ID&gt;8313&lt;/ID&gt;&lt;UID&gt;{015D9018-59FD-404F-8C8D-3C853DF0B9B9}&lt;/UID&gt;&lt;Title&gt;Pitfalls in short-chain fatty acid research: A methodological review&lt;/Title&gt;&lt;Template&gt;Journal Article&lt;/Template&gt;&lt;Star&gt;0&lt;/Star&gt;&lt;Tag&gt;5&lt;/Tag&gt;&lt;Author&gt;Sakata, Takashi&lt;/Author&gt;&lt;Year&gt;2019&lt;/Year&gt;&lt;Details&gt;&lt;_accessed&gt;63274291&lt;/_accessed&gt;&lt;_collection_scope&gt;SCIE&lt;/_collection_scope&gt;&lt;_created&gt;63274291&lt;/_created&gt;&lt;_db_updated&gt;CrossRef&lt;/_db_updated&gt;&lt;_doi&gt;10.1111/asj.13118&lt;/_doi&gt;&lt;_impact_factor&gt;   1.399&lt;/_impact_factor&gt;&lt;_issue&gt;1&lt;/_issue&gt;&lt;_journal&gt;Animal Science Journal&lt;/_journal&gt;&lt;_modified&gt;63536303&lt;/_modified&gt;&lt;_pages&gt;3-13&lt;/_pages&gt;&lt;_tertiary_title&gt;Anim Sci J&lt;/_tertiary_title&gt;&lt;_url&gt;http://doi.wiley.com/10.1111/asj.13118_x000d__x000a_http://onlinelibrary.wiley.com/wol1/doi/10.1111/asj.13118/fullpdf&lt;/_url&gt;&lt;_volume&gt;90&lt;/_volume&gt;&lt;/Details&gt;&lt;Extra&gt;&lt;DBUID&gt;{6486014E-94A3-482F-8B8D-B1496E970E79}&lt;/DBUID&gt;&lt;/Extra&gt;&lt;/Item&gt;&lt;/References&gt;&lt;/Group&gt;&lt;/Citation&gt;_x000a_"/>
    <w:docVar w:name="NE.Ref{B23831F5-7F3E-438E-BD26-1590A8CC3805}" w:val=" ADDIN NE.Ref.{B23831F5-7F3E-438E-BD26-1590A8CC3805}&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83A98AD-6B2B-4CDA-A374-2BBA65258168}" w:val=" ADDIN NE.Ref.{B83A98AD-6B2B-4CDA-A374-2BBA65258168}&lt;Citation&gt;&lt;Group&gt;&lt;References&gt;&lt;Item&gt;&lt;ID&gt;4113&lt;/ID&gt;&lt;UID&gt;{DD498C6E-79C8-4E8D-98AD-ABE5DE95DD9E}&lt;/UID&gt;&lt;Title&gt;Polysaccharide Degradation by the Intestinal Microbiota and Its Influence on Human Health and Disease&lt;/Title&gt;&lt;Template&gt;Journal Article&lt;/Template&gt;&lt;Star&gt;1&lt;/Star&gt;&lt;Tag&gt;5&lt;/Tag&gt;&lt;Author&gt;Cockburn, D W; Koropatkin, N M&lt;/Author&gt;&lt;Year&gt;2016&lt;/Year&gt;&lt;Details&gt;&lt;_accessed&gt;62233151&lt;/_accessed&gt;&lt;_accession_num&gt;27393306&lt;/_accession_num&gt;&lt;_author_adr&gt;Department of Microbiology and Immunology, University of Michigan Medical School, Ann Arbor, MI 48109, USA.; Department of Microbiology and Immunology, University of Michigan Medical School, Ann Arbor, MI 48109, USA. Electronic address: nkoropat@umich.edu.&lt;/_author_adr&gt;&lt;_collection_scope&gt;SCI;SCIE;&lt;/_collection_scope&gt;&lt;_created&gt;61425309&lt;/_created&gt;&lt;_date&gt;61335360&lt;/_date&gt;&lt;_date_display&gt;2016 Aug 14&lt;/_date_display&gt;&lt;_db_updated&gt;PubMed&lt;/_db_updated&gt;&lt;_doi&gt;10.1016/j.jmb.2016.06.021&lt;/_doi&gt;&lt;_impact_factor&gt;   4.760&lt;/_impact_factor&gt;&lt;_isbn&gt;1089-8638 (Electronic); 0022-2836 (Linking)&lt;/_isbn&gt;&lt;_issue&gt;16&lt;/_issue&gt;&lt;_journal&gt;J Mol Biol&lt;/_journal&gt;&lt;_keywords&gt;Animals; Bacteria/*metabolism/*pathogenicity; Diet/methods; Gastrointestinal Microbiome/*physiology; Gastrointestinal Tract/*metabolism/*microbiology; Humans; Microbiota/*physiology; Polysaccharides/*metabolism*Bacteroidetes; *Firmicutes; *carbohydrates; *microbiome; *prebiotics&lt;/_keywords&gt;&lt;_language&gt;eng&lt;/_language&gt;&lt;_modified&gt;63596810&lt;/_modified&gt;&lt;_ori_publication&gt;Copyright (c) 2016 Elsevier Ltd. All rights reserved.&lt;/_ori_publication&gt;&lt;_pages&gt;3230-3252&lt;/_pages&gt;&lt;_tertiary_title&gt;Journal of molecular biology&lt;/_tertiary_title&gt;&lt;_type_work&gt;Journal Article; Review; Research Support, Non-U.S. Gov&amp;apos;t; Research Support, N.I.H., Extramural&lt;/_type_work&gt;&lt;_url&gt;http://www.ncbi.nlm.nih.gov/entrez/query.fcgi?cmd=Retrieve&amp;amp;db=pubmed&amp;amp;dopt=Abstract&amp;amp;list_uids=27393306&amp;amp;query_hl=1&lt;/_url&gt;&lt;_volume&gt;428&lt;/_volume&gt;&lt;/Details&gt;&lt;Extra&gt;&lt;DBUID&gt;{6486014E-94A3-482F-8B8D-B1496E970E79}&lt;/DBUID&gt;&lt;/Extra&gt;&lt;/Item&gt;&lt;/References&gt;&lt;/Group&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E02B692-A98C-413B-A23D-4D62B44F7805}" w:val=" ADDIN NE.Ref.{BE02B692-A98C-413B-A23D-4D62B44F7805}&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D1F3CB28-35E3-40C8-81B1-E4D5E3F3E2BB}" w:val=" ADDIN NE.Ref.{D1F3CB28-35E3-40C8-81B1-E4D5E3F3E2BB}&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D2469E0C-6B61-45A5-BE70-59DD924D5F47}" w:val=" ADDIN NE.Ref.{D2469E0C-6B61-45A5-BE70-59DD924D5F47}&lt;Citation&gt;&lt;Group&gt;&lt;References&gt;&lt;Item&gt;&lt;ID&gt;8829&lt;/ID&gt;&lt;UID&gt;{EA15951C-3C9E-4F11-B293-F88B1B688B24}&lt;/UID&gt;&lt;Title&gt;The genome sequence of Bifidobacterium longum reflects its adaptation to the human gastrointestinal tract&lt;/Title&gt;&lt;Template&gt;Journal Article&lt;/Template&gt;&lt;Star&gt;0&lt;/Star&gt;&lt;Tag&gt;0&lt;/Tag&gt;&lt;Author&gt;Schell, M A; Karmirantzou, M; Snel, B; Vilanova, D; Berger, B; Pessi, G; Zwahlen, M C; Desiere, F; Bork, P; Delley, M; Pridmore, R D; Arigoni, F&lt;/Author&gt;&lt;Year&gt;2002&lt;/Year&gt;&lt;Details&gt;&lt;_accession_num&gt;12381787&lt;/_accession_num&gt;&lt;_author_adr&gt;Nestle Research Center, Vers-Chez-les-Blanc, Lausanne 1000, Switzerland.&lt;/_author_adr&gt;&lt;_created&gt;63601444&lt;/_created&gt;&lt;_date&gt;2002-10-29&lt;/_date&gt;&lt;_date_display&gt;2002 Oct 29&lt;/_date_display&gt;&lt;_db_updated&gt;PubMed&lt;/_db_updated&gt;&lt;_doi&gt;10.1073/pnas.212527599&lt;/_doi&gt;&lt;_impact_factor&gt;   9.412&lt;/_impact_factor&gt;&lt;_isbn&gt;0027-8424 (Print); 0027-8424 (Linking)&lt;/_isbn&gt;&lt;_issue&gt;22&lt;/_issue&gt;&lt;_journal&gt;Proc Natl Acad Sci U S A&lt;/_journal&gt;&lt;_language&gt;eng&lt;/_language&gt;&lt;_modified&gt;63601444&lt;/_modified&gt;&lt;_pages&gt;14422-7&lt;/_pages&gt;&lt;_subject_headings&gt;Adaptation, Physiological/*genetics; Anaerobiosis; Base Sequence; Bifidobacterium/*genetics; Carbohydrate Metabolism; Colon/microbiology; DNA, Bacterial; Digestive System/*microbiology; Energy Metabolism; Gene Expression Regulation, Bacterial; Gene Transfer, Horizontal; *Genome, Bacterial; Humans; Molecular Sequence Data; Transcription, Genetic&lt;/_subject_headings&gt;&lt;_tertiary_title&gt;Proceedings of the National Academy of Sciences of the United States of America&lt;/_tertiary_title&gt;&lt;_type_work&gt;Journal Article&lt;/_type_work&gt;&lt;_url&gt;http://www.ncbi.nlm.nih.gov/entrez/query.fcgi?cmd=Retrieve&amp;amp;db=pubmed&amp;amp;dopt=Abstract&amp;amp;list_uids=12381787&amp;amp;query_hl=1&lt;/_url&gt;&lt;_volume&gt;99&lt;/_volume&gt;&lt;/Details&gt;&lt;Extra&gt;&lt;DBUID&gt;{6486014E-94A3-482F-8B8D-B1496E970E79}&lt;/DBUID&gt;&lt;/Extra&gt;&lt;/Item&gt;&lt;/References&gt;&lt;/Group&gt;&lt;/Citation&gt;_x000a_"/>
    <w:docVar w:name="NE.Ref{E0EC0640-6447-4D73-849F-F61019AAAF84}" w:val=" ADDIN NE.Ref.{E0EC0640-6447-4D73-849F-F61019AAAF84}&lt;Citation&gt;&lt;Group&gt;&lt;References&gt;&lt;Item&gt;&lt;ID&gt;8768&lt;/ID&gt;&lt;UID&gt;{D990AF28-E4EB-43BD-93C6-C3AFDDF50810}&lt;/UID&gt;&lt;Title&gt;Interspecies cross-feeding orchestrates carbon degradation in the rumen ecosystem&lt;/Title&gt;&lt;Template&gt;Journal Article&lt;/Template&gt;&lt;Star&gt;0&lt;/Star&gt;&lt;Tag&gt;0&lt;/Tag&gt;&lt;Author&gt;Solden, Lindsey M; Naas, Adrian E; Roux, Simon; Daly, Rebecca A; Collins, William B; Nicora, Carrie D; Purvine, Sam O; Hoyt, David W; Schückel, Julia; Jørgensen, Bodil; Willats, William; Spalinger, Donald E; Firkins, Jeffrey L; Lipton, Mary S; Sullivan, Matthew B; Pope, Phillip B; Wrighton, Kelly C&lt;/Author&gt;&lt;Year&gt;2018&lt;/Year&gt;&lt;Details&gt;&lt;_accessed&gt;63581511&lt;/_accessed&gt;&lt;_collection_scope&gt;SCIE&lt;/_collection_scope&gt;&lt;_created&gt;63581511&lt;/_created&gt;&lt;_db_updated&gt;CrossRef&lt;/_db_updated&gt;&lt;_doi&gt;10.1038/s41564-018-0225-4&lt;/_doi&gt;&lt;_impact_factor&gt;  15.540&lt;/_impact_factor&gt;&lt;_isbn&gt;2058-5276&lt;/_isbn&gt;&lt;_issue&gt;11&lt;/_issue&gt;&lt;_journal&gt;Nature Microbiology&lt;/_journal&gt;&lt;_modified&gt;63581511&lt;/_modified&gt;&lt;_pages&gt;1274-1284&lt;/_pages&gt;&lt;_tertiary_title&gt;Nat Microbiol&lt;/_tertiary_title&gt;&lt;_url&gt;http://www.nature.com/articles/s41564-018-0225-4_x000d__x000a_http://www.nature.com/articles/s41564-018-0225-4.pdf&lt;/_url&gt;&lt;_volume&gt;3&lt;/_volume&gt;&lt;/Details&gt;&lt;Extra&gt;&lt;DBUID&gt;{6486014E-94A3-482F-8B8D-B1496E970E79}&lt;/DBUID&gt;&lt;/Extra&gt;&lt;/Item&gt;&lt;/References&gt;&lt;/Group&gt;&lt;/Citation&gt;_x000a_"/>
    <w:docVar w:name="NE.Ref{E1430205-25E3-4216-961F-280C4200A147}" w:val=" ADDIN NE.Ref.{E1430205-25E3-4216-961F-280C4200A147}&lt;Citation&gt;&lt;Group&gt;&lt;References&gt;&lt;Item&gt;&lt;ID&gt;2771&lt;/ID&gt;&lt;UID&gt;{64816E92-A705-4203-BEDF-F08A4F070E38}&lt;/UID&gt;&lt;Title&gt;Fecal Butyrate Levels Vary Widely among Individuals but Are Usually Increased by a Diet High in Resistant Starch&lt;/Title&gt;&lt;Template&gt;Journal Article&lt;/Template&gt;&lt;Star&gt;1&lt;/Star&gt;&lt;Tag&gt;5&lt;/Tag&gt;&lt;Author&gt;McOrist, A L; Miller, R B; Bird, A R; Keogh, J B; Noakes, M; Topping, D L; Conlon, M A&lt;/Author&gt;&lt;Year&gt;2011&lt;/Year&gt;&lt;Details&gt;&lt;_accessed&gt;61168870&lt;/_accessed&gt;&lt;_collection_scope&gt;SCI;SCIE;&lt;/_collection_scope&gt;&lt;_created&gt;61168867&lt;/_created&gt;&lt;_date&gt;58553280&lt;/_date&gt;&lt;_db_updated&gt;CrossRef&lt;/_db_updated&gt;&lt;_doi&gt;10.3945/jn.110.128504&lt;/_doi&gt;&lt;_impact_factor&gt;   4.281&lt;/_impact_factor&gt;&lt;_isbn&gt;0022-3166&lt;/_isbn&gt;&lt;_issue&gt;5&lt;/_issue&gt;&lt;_journal&gt;Journal of Nutrition&lt;/_journal&gt;&lt;_label&gt;RS-individual; response&lt;/_label&gt;&lt;_modified&gt;63458700&lt;/_modified&gt;&lt;_pages&gt;883-889&lt;/_pages&gt;&lt;_tertiary_title&gt;Journal of Nutrition&lt;/_tertiary_title&gt;&lt;_url&gt;http://jn.nutrition.org/cgi/doi/10.3945/jn.110.128504&lt;/_url&gt;&lt;_volume&gt;141&lt;/_volume&gt;&lt;/Details&gt;&lt;Extra&gt;&lt;DBUID&gt;{6486014E-94A3-482F-8B8D-B1496E970E79}&lt;/DBUID&gt;&lt;/Extra&gt;&lt;/Item&gt;&lt;/References&gt;&lt;/Group&gt;&lt;Group&gt;&lt;References&gt;&lt;Item&gt;&lt;ID&gt;1339&lt;/ID&gt;&lt;UID&gt;{CEFC66DE-1CDB-4CF8-8678-862B81B39CEB}&lt;/UID&gt;&lt;Title&gt;A Diet High in Resistant Starch Modulates Microbiota Composition, SCFA Concentrations, and Gene Expression in Pig Intestine&lt;/Title&gt;&lt;Template&gt;Journal Article&lt;/Template&gt;&lt;Star&gt;1&lt;/Star&gt;&lt;Tag&gt;0&lt;/Tag&gt;&lt;Author&gt;Haenen, D; Zhang, J; Souza Da Silva, C; Bosch, G; van der Meer, I M; van Arkel, J; van den Borne, J J G C; Perez Gutierrez, O; Smidt, H; Kemp, B; Muller, M; Hooiveld, G J E J&lt;/Author&gt;&lt;Year&gt;2013&lt;/Year&gt;&lt;Details&gt;&lt;_accessed&gt;60705279&lt;/_accessed&gt;&lt;_collection_scope&gt;SCI;SCIE;&lt;/_collection_scope&gt;&lt;_created&gt;60705279&lt;/_created&gt;&lt;_date&gt;59518080&lt;/_date&gt;&lt;_db_updated&gt;CrossRef&lt;/_db_updated&gt;&lt;_doi&gt;10.3945/jn.112.169672&lt;/_doi&gt;&lt;_impact_factor&gt;   4.281&lt;/_impact_factor&gt;&lt;_isbn&gt;0022-3166&lt;/_isbn&gt;&lt;_issue&gt;3&lt;/_issue&gt;&lt;_journal&gt;Journal of Nutrition&lt;/_journal&gt;&lt;_label&gt;spatial_metabolism&lt;/_label&gt;&lt;_modified&gt;63582716&lt;/_modified&gt;&lt;_pages&gt;274-283&lt;/_pages&gt;&lt;_tertiary_title&gt;Journal of Nutrition&lt;/_tertiary_title&gt;&lt;_url&gt;http://jn.nutrition.org/cgi/doi/10.3945/jn.112.169672&lt;/_url&gt;&lt;_volume&gt;143&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275790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415718&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E711015D-E956-4678-B2D1-5EBEBD707DB2}" w:val=" ADDIN NE.Ref.{E711015D-E956-4678-B2D1-5EBEBD707DB2}&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275790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415718&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EE396F58-CA2D-48F1-B58B-8BA52413A563}" w:val=" ADDIN NE.Ref.{EE396F58-CA2D-48F1-B58B-8BA52413A563}&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F87C529A-2FCA-46BF-BDE1-9E84833B5F7C}" w:val=" ADDIN NE.Ref.{F87C529A-2FCA-46BF-BDE1-9E84833B5F7C}&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188465&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426929&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Citation&gt;_x000a_"/>
  </w:docVars>
  <w:rsids>
    <w:rsidRoot w:val="004765DF"/>
    <w:rsid w:val="00000E03"/>
    <w:rsid w:val="0000232F"/>
    <w:rsid w:val="00002E8B"/>
    <w:rsid w:val="00003237"/>
    <w:rsid w:val="00006378"/>
    <w:rsid w:val="00007FE0"/>
    <w:rsid w:val="00011CDE"/>
    <w:rsid w:val="00012FDA"/>
    <w:rsid w:val="00014C4E"/>
    <w:rsid w:val="000153B9"/>
    <w:rsid w:val="000226C6"/>
    <w:rsid w:val="00022A9B"/>
    <w:rsid w:val="000243E5"/>
    <w:rsid w:val="00025DB9"/>
    <w:rsid w:val="0003176E"/>
    <w:rsid w:val="00031F93"/>
    <w:rsid w:val="000336A9"/>
    <w:rsid w:val="0003546E"/>
    <w:rsid w:val="000426BE"/>
    <w:rsid w:val="0004448A"/>
    <w:rsid w:val="00044511"/>
    <w:rsid w:val="00044DD3"/>
    <w:rsid w:val="00050199"/>
    <w:rsid w:val="000504DE"/>
    <w:rsid w:val="000518DE"/>
    <w:rsid w:val="0005630E"/>
    <w:rsid w:val="0005638B"/>
    <w:rsid w:val="000575A0"/>
    <w:rsid w:val="00066B60"/>
    <w:rsid w:val="0006772A"/>
    <w:rsid w:val="000737F7"/>
    <w:rsid w:val="000744C7"/>
    <w:rsid w:val="00075D66"/>
    <w:rsid w:val="00080767"/>
    <w:rsid w:val="00081D27"/>
    <w:rsid w:val="00082CE5"/>
    <w:rsid w:val="00084243"/>
    <w:rsid w:val="00084E70"/>
    <w:rsid w:val="0008521E"/>
    <w:rsid w:val="000859FB"/>
    <w:rsid w:val="000925FE"/>
    <w:rsid w:val="00094838"/>
    <w:rsid w:val="00095826"/>
    <w:rsid w:val="00095BBD"/>
    <w:rsid w:val="00096170"/>
    <w:rsid w:val="00096C1C"/>
    <w:rsid w:val="000A736F"/>
    <w:rsid w:val="000B0A06"/>
    <w:rsid w:val="000B3C06"/>
    <w:rsid w:val="000B52A9"/>
    <w:rsid w:val="000B568B"/>
    <w:rsid w:val="000C0E92"/>
    <w:rsid w:val="000C1B37"/>
    <w:rsid w:val="000C3640"/>
    <w:rsid w:val="000D194F"/>
    <w:rsid w:val="000D2FFB"/>
    <w:rsid w:val="000D46A1"/>
    <w:rsid w:val="000D505C"/>
    <w:rsid w:val="000E10CF"/>
    <w:rsid w:val="000E1FA7"/>
    <w:rsid w:val="000E26FF"/>
    <w:rsid w:val="000E3619"/>
    <w:rsid w:val="000E4CDE"/>
    <w:rsid w:val="000E565A"/>
    <w:rsid w:val="000E6C48"/>
    <w:rsid w:val="000E754D"/>
    <w:rsid w:val="000F0722"/>
    <w:rsid w:val="000F3C59"/>
    <w:rsid w:val="000F5063"/>
    <w:rsid w:val="001002DF"/>
    <w:rsid w:val="0010116B"/>
    <w:rsid w:val="001058EF"/>
    <w:rsid w:val="00106651"/>
    <w:rsid w:val="00106C62"/>
    <w:rsid w:val="00106D37"/>
    <w:rsid w:val="00112563"/>
    <w:rsid w:val="00112B1C"/>
    <w:rsid w:val="0011334C"/>
    <w:rsid w:val="00114575"/>
    <w:rsid w:val="0011720C"/>
    <w:rsid w:val="00121273"/>
    <w:rsid w:val="0012158B"/>
    <w:rsid w:val="0012292C"/>
    <w:rsid w:val="001244A0"/>
    <w:rsid w:val="00126C81"/>
    <w:rsid w:val="0013103E"/>
    <w:rsid w:val="001330F8"/>
    <w:rsid w:val="001340C7"/>
    <w:rsid w:val="001349C5"/>
    <w:rsid w:val="00137C50"/>
    <w:rsid w:val="00137E96"/>
    <w:rsid w:val="001402CA"/>
    <w:rsid w:val="0014059E"/>
    <w:rsid w:val="00140F48"/>
    <w:rsid w:val="00142573"/>
    <w:rsid w:val="0014601A"/>
    <w:rsid w:val="00147115"/>
    <w:rsid w:val="00147B33"/>
    <w:rsid w:val="0015109B"/>
    <w:rsid w:val="0015293E"/>
    <w:rsid w:val="00152C21"/>
    <w:rsid w:val="0015584E"/>
    <w:rsid w:val="001567EF"/>
    <w:rsid w:val="0015713E"/>
    <w:rsid w:val="00160B04"/>
    <w:rsid w:val="001617A5"/>
    <w:rsid w:val="00162010"/>
    <w:rsid w:val="00162098"/>
    <w:rsid w:val="001622D4"/>
    <w:rsid w:val="00165D6C"/>
    <w:rsid w:val="0017082E"/>
    <w:rsid w:val="00171ECF"/>
    <w:rsid w:val="00171EF8"/>
    <w:rsid w:val="001734CC"/>
    <w:rsid w:val="001758B5"/>
    <w:rsid w:val="00176ECC"/>
    <w:rsid w:val="001804FF"/>
    <w:rsid w:val="00180C97"/>
    <w:rsid w:val="001823E7"/>
    <w:rsid w:val="00182E3A"/>
    <w:rsid w:val="00183AD2"/>
    <w:rsid w:val="00185138"/>
    <w:rsid w:val="00185BEA"/>
    <w:rsid w:val="001866E8"/>
    <w:rsid w:val="001876EA"/>
    <w:rsid w:val="00190C9F"/>
    <w:rsid w:val="00192AB9"/>
    <w:rsid w:val="00193012"/>
    <w:rsid w:val="001A14B8"/>
    <w:rsid w:val="001A2582"/>
    <w:rsid w:val="001A2FB4"/>
    <w:rsid w:val="001A3CD5"/>
    <w:rsid w:val="001A40F3"/>
    <w:rsid w:val="001B1481"/>
    <w:rsid w:val="001B3BB6"/>
    <w:rsid w:val="001B43B2"/>
    <w:rsid w:val="001B7E61"/>
    <w:rsid w:val="001C1C36"/>
    <w:rsid w:val="001C4E13"/>
    <w:rsid w:val="001C594E"/>
    <w:rsid w:val="001C6855"/>
    <w:rsid w:val="001C6F07"/>
    <w:rsid w:val="001D2716"/>
    <w:rsid w:val="001D2831"/>
    <w:rsid w:val="001D3E53"/>
    <w:rsid w:val="001D5879"/>
    <w:rsid w:val="001D64B8"/>
    <w:rsid w:val="001E0072"/>
    <w:rsid w:val="001E26A2"/>
    <w:rsid w:val="001E367E"/>
    <w:rsid w:val="001E5798"/>
    <w:rsid w:val="001E6E47"/>
    <w:rsid w:val="001F207D"/>
    <w:rsid w:val="001F2D5B"/>
    <w:rsid w:val="001F33AC"/>
    <w:rsid w:val="001F5A61"/>
    <w:rsid w:val="00200678"/>
    <w:rsid w:val="00200A04"/>
    <w:rsid w:val="00200C91"/>
    <w:rsid w:val="0020245F"/>
    <w:rsid w:val="002037A0"/>
    <w:rsid w:val="00207575"/>
    <w:rsid w:val="0021331E"/>
    <w:rsid w:val="00213C93"/>
    <w:rsid w:val="00213C94"/>
    <w:rsid w:val="00215896"/>
    <w:rsid w:val="00216652"/>
    <w:rsid w:val="002166E4"/>
    <w:rsid w:val="00216B6E"/>
    <w:rsid w:val="00216C2F"/>
    <w:rsid w:val="0022146D"/>
    <w:rsid w:val="002220CA"/>
    <w:rsid w:val="00222911"/>
    <w:rsid w:val="00223848"/>
    <w:rsid w:val="00224FDB"/>
    <w:rsid w:val="00225142"/>
    <w:rsid w:val="00225395"/>
    <w:rsid w:val="002257EA"/>
    <w:rsid w:val="002259DE"/>
    <w:rsid w:val="00225F25"/>
    <w:rsid w:val="002272EF"/>
    <w:rsid w:val="00227D63"/>
    <w:rsid w:val="00230610"/>
    <w:rsid w:val="00230B78"/>
    <w:rsid w:val="002319B9"/>
    <w:rsid w:val="00232803"/>
    <w:rsid w:val="00234361"/>
    <w:rsid w:val="0023441E"/>
    <w:rsid w:val="00234FB7"/>
    <w:rsid w:val="0023651A"/>
    <w:rsid w:val="0023709A"/>
    <w:rsid w:val="00237A1F"/>
    <w:rsid w:val="00241624"/>
    <w:rsid w:val="00241840"/>
    <w:rsid w:val="0024248D"/>
    <w:rsid w:val="00244198"/>
    <w:rsid w:val="00244C5E"/>
    <w:rsid w:val="00244FC8"/>
    <w:rsid w:val="00245701"/>
    <w:rsid w:val="002460CE"/>
    <w:rsid w:val="002460EB"/>
    <w:rsid w:val="0024645E"/>
    <w:rsid w:val="002467F7"/>
    <w:rsid w:val="00246FD8"/>
    <w:rsid w:val="00254F76"/>
    <w:rsid w:val="00255646"/>
    <w:rsid w:val="00257898"/>
    <w:rsid w:val="00260A1C"/>
    <w:rsid w:val="00260ECB"/>
    <w:rsid w:val="002670F5"/>
    <w:rsid w:val="002675BF"/>
    <w:rsid w:val="00267CE0"/>
    <w:rsid w:val="00267E84"/>
    <w:rsid w:val="002725F4"/>
    <w:rsid w:val="00273F00"/>
    <w:rsid w:val="00274676"/>
    <w:rsid w:val="002746EC"/>
    <w:rsid w:val="002769E1"/>
    <w:rsid w:val="00276FC9"/>
    <w:rsid w:val="00277041"/>
    <w:rsid w:val="002802A5"/>
    <w:rsid w:val="00284C41"/>
    <w:rsid w:val="00284E6E"/>
    <w:rsid w:val="00285F23"/>
    <w:rsid w:val="00286B53"/>
    <w:rsid w:val="00287413"/>
    <w:rsid w:val="00287BC8"/>
    <w:rsid w:val="00287DC8"/>
    <w:rsid w:val="002919DE"/>
    <w:rsid w:val="00293B0A"/>
    <w:rsid w:val="002940BC"/>
    <w:rsid w:val="002949AF"/>
    <w:rsid w:val="002956BD"/>
    <w:rsid w:val="00295D66"/>
    <w:rsid w:val="00296507"/>
    <w:rsid w:val="00297E24"/>
    <w:rsid w:val="002A089D"/>
    <w:rsid w:val="002A17F0"/>
    <w:rsid w:val="002A21A2"/>
    <w:rsid w:val="002A485E"/>
    <w:rsid w:val="002A6DF5"/>
    <w:rsid w:val="002A7ADC"/>
    <w:rsid w:val="002A7C3F"/>
    <w:rsid w:val="002B6066"/>
    <w:rsid w:val="002B7F46"/>
    <w:rsid w:val="002C4BA9"/>
    <w:rsid w:val="002C5B76"/>
    <w:rsid w:val="002C605E"/>
    <w:rsid w:val="002C6A78"/>
    <w:rsid w:val="002C79AD"/>
    <w:rsid w:val="002C7ABD"/>
    <w:rsid w:val="002D309C"/>
    <w:rsid w:val="002D5C8B"/>
    <w:rsid w:val="002D7818"/>
    <w:rsid w:val="002E2271"/>
    <w:rsid w:val="002E2BFB"/>
    <w:rsid w:val="002E5022"/>
    <w:rsid w:val="002E5050"/>
    <w:rsid w:val="002E6725"/>
    <w:rsid w:val="002E75AB"/>
    <w:rsid w:val="002F2372"/>
    <w:rsid w:val="002F3357"/>
    <w:rsid w:val="002F3EAE"/>
    <w:rsid w:val="002F3F14"/>
    <w:rsid w:val="002F68C6"/>
    <w:rsid w:val="002F7B8B"/>
    <w:rsid w:val="003009A4"/>
    <w:rsid w:val="00305436"/>
    <w:rsid w:val="003056E5"/>
    <w:rsid w:val="00310877"/>
    <w:rsid w:val="00311F9E"/>
    <w:rsid w:val="00313F36"/>
    <w:rsid w:val="00314A27"/>
    <w:rsid w:val="00314FAE"/>
    <w:rsid w:val="00315C0E"/>
    <w:rsid w:val="00316686"/>
    <w:rsid w:val="00317E3F"/>
    <w:rsid w:val="00320747"/>
    <w:rsid w:val="00320852"/>
    <w:rsid w:val="00320A04"/>
    <w:rsid w:val="00321205"/>
    <w:rsid w:val="00321D73"/>
    <w:rsid w:val="003224B6"/>
    <w:rsid w:val="00323BC4"/>
    <w:rsid w:val="0032787E"/>
    <w:rsid w:val="0033426A"/>
    <w:rsid w:val="00334C77"/>
    <w:rsid w:val="00336DAE"/>
    <w:rsid w:val="003415B6"/>
    <w:rsid w:val="00341EAF"/>
    <w:rsid w:val="003437EB"/>
    <w:rsid w:val="00344CFC"/>
    <w:rsid w:val="00345990"/>
    <w:rsid w:val="00346758"/>
    <w:rsid w:val="00346F2D"/>
    <w:rsid w:val="00346FAC"/>
    <w:rsid w:val="003472A6"/>
    <w:rsid w:val="00347F9F"/>
    <w:rsid w:val="0035005A"/>
    <w:rsid w:val="003531E6"/>
    <w:rsid w:val="00353741"/>
    <w:rsid w:val="00353B3B"/>
    <w:rsid w:val="00362AD8"/>
    <w:rsid w:val="00370CEA"/>
    <w:rsid w:val="00372577"/>
    <w:rsid w:val="00373E0D"/>
    <w:rsid w:val="00374DCC"/>
    <w:rsid w:val="0037584B"/>
    <w:rsid w:val="00376550"/>
    <w:rsid w:val="00377121"/>
    <w:rsid w:val="00377A53"/>
    <w:rsid w:val="0038078B"/>
    <w:rsid w:val="00382D5A"/>
    <w:rsid w:val="003830DD"/>
    <w:rsid w:val="003835B8"/>
    <w:rsid w:val="003843E2"/>
    <w:rsid w:val="0038543E"/>
    <w:rsid w:val="003855A8"/>
    <w:rsid w:val="003905BE"/>
    <w:rsid w:val="0039234A"/>
    <w:rsid w:val="00394866"/>
    <w:rsid w:val="00395E4E"/>
    <w:rsid w:val="003A12B8"/>
    <w:rsid w:val="003A2FE8"/>
    <w:rsid w:val="003A3580"/>
    <w:rsid w:val="003A42CB"/>
    <w:rsid w:val="003A451D"/>
    <w:rsid w:val="003A5BC6"/>
    <w:rsid w:val="003A64F1"/>
    <w:rsid w:val="003A76D0"/>
    <w:rsid w:val="003B1CD0"/>
    <w:rsid w:val="003B46A8"/>
    <w:rsid w:val="003B7BE0"/>
    <w:rsid w:val="003C2143"/>
    <w:rsid w:val="003C28B1"/>
    <w:rsid w:val="003C3775"/>
    <w:rsid w:val="003C6143"/>
    <w:rsid w:val="003C63C2"/>
    <w:rsid w:val="003C66E5"/>
    <w:rsid w:val="003D0E0E"/>
    <w:rsid w:val="003D15C0"/>
    <w:rsid w:val="003D2CE8"/>
    <w:rsid w:val="003D4CB9"/>
    <w:rsid w:val="003D7CE9"/>
    <w:rsid w:val="003E714C"/>
    <w:rsid w:val="003E7C59"/>
    <w:rsid w:val="003F254D"/>
    <w:rsid w:val="003F6469"/>
    <w:rsid w:val="003F6D39"/>
    <w:rsid w:val="003F724D"/>
    <w:rsid w:val="003F790B"/>
    <w:rsid w:val="00404815"/>
    <w:rsid w:val="004055EF"/>
    <w:rsid w:val="004061F5"/>
    <w:rsid w:val="00411218"/>
    <w:rsid w:val="00413FF6"/>
    <w:rsid w:val="00415CC5"/>
    <w:rsid w:val="00420C21"/>
    <w:rsid w:val="00423AD2"/>
    <w:rsid w:val="00426A01"/>
    <w:rsid w:val="00426FA9"/>
    <w:rsid w:val="004308F1"/>
    <w:rsid w:val="00431039"/>
    <w:rsid w:val="0043103C"/>
    <w:rsid w:val="00441BE5"/>
    <w:rsid w:val="004448A6"/>
    <w:rsid w:val="00446597"/>
    <w:rsid w:val="0044720B"/>
    <w:rsid w:val="00447CAC"/>
    <w:rsid w:val="00450005"/>
    <w:rsid w:val="004511CB"/>
    <w:rsid w:val="00452E68"/>
    <w:rsid w:val="00453854"/>
    <w:rsid w:val="00453AFD"/>
    <w:rsid w:val="00453CF2"/>
    <w:rsid w:val="004544E3"/>
    <w:rsid w:val="004544F5"/>
    <w:rsid w:val="004548BC"/>
    <w:rsid w:val="0045666C"/>
    <w:rsid w:val="00460BDA"/>
    <w:rsid w:val="00460FBB"/>
    <w:rsid w:val="004616B2"/>
    <w:rsid w:val="00462102"/>
    <w:rsid w:val="00463905"/>
    <w:rsid w:val="004641E1"/>
    <w:rsid w:val="00464CCF"/>
    <w:rsid w:val="00465AC3"/>
    <w:rsid w:val="00466878"/>
    <w:rsid w:val="004722D5"/>
    <w:rsid w:val="00472F59"/>
    <w:rsid w:val="00474B4C"/>
    <w:rsid w:val="00474E87"/>
    <w:rsid w:val="0047547E"/>
    <w:rsid w:val="004765DF"/>
    <w:rsid w:val="00477EE4"/>
    <w:rsid w:val="0048012C"/>
    <w:rsid w:val="0048042F"/>
    <w:rsid w:val="00480488"/>
    <w:rsid w:val="00481896"/>
    <w:rsid w:val="00482150"/>
    <w:rsid w:val="00482FCA"/>
    <w:rsid w:val="00492450"/>
    <w:rsid w:val="00493F33"/>
    <w:rsid w:val="00494CC8"/>
    <w:rsid w:val="004963F5"/>
    <w:rsid w:val="00497674"/>
    <w:rsid w:val="004A2F95"/>
    <w:rsid w:val="004A2F9E"/>
    <w:rsid w:val="004A571B"/>
    <w:rsid w:val="004A5817"/>
    <w:rsid w:val="004A6481"/>
    <w:rsid w:val="004A6E2D"/>
    <w:rsid w:val="004A707F"/>
    <w:rsid w:val="004B4AC9"/>
    <w:rsid w:val="004B5062"/>
    <w:rsid w:val="004B7C27"/>
    <w:rsid w:val="004C1177"/>
    <w:rsid w:val="004C1DEF"/>
    <w:rsid w:val="004C2F88"/>
    <w:rsid w:val="004C4653"/>
    <w:rsid w:val="004C49E1"/>
    <w:rsid w:val="004D1E60"/>
    <w:rsid w:val="004D3F44"/>
    <w:rsid w:val="004D5373"/>
    <w:rsid w:val="004D7396"/>
    <w:rsid w:val="004D7720"/>
    <w:rsid w:val="004D7C08"/>
    <w:rsid w:val="004E0A70"/>
    <w:rsid w:val="004E1980"/>
    <w:rsid w:val="004E3ED7"/>
    <w:rsid w:val="004E4481"/>
    <w:rsid w:val="004E5F72"/>
    <w:rsid w:val="004E69B6"/>
    <w:rsid w:val="004F02BD"/>
    <w:rsid w:val="004F17F8"/>
    <w:rsid w:val="004F4223"/>
    <w:rsid w:val="004F490C"/>
    <w:rsid w:val="004F50B2"/>
    <w:rsid w:val="00500151"/>
    <w:rsid w:val="00500539"/>
    <w:rsid w:val="00502434"/>
    <w:rsid w:val="00514B0C"/>
    <w:rsid w:val="00521827"/>
    <w:rsid w:val="00521929"/>
    <w:rsid w:val="00521AF2"/>
    <w:rsid w:val="00523314"/>
    <w:rsid w:val="00525C6C"/>
    <w:rsid w:val="005309D2"/>
    <w:rsid w:val="005323C0"/>
    <w:rsid w:val="005327F2"/>
    <w:rsid w:val="0053575E"/>
    <w:rsid w:val="00542BEA"/>
    <w:rsid w:val="005452F3"/>
    <w:rsid w:val="005466FF"/>
    <w:rsid w:val="00550664"/>
    <w:rsid w:val="005507F7"/>
    <w:rsid w:val="005577D0"/>
    <w:rsid w:val="00560923"/>
    <w:rsid w:val="00565FAA"/>
    <w:rsid w:val="005660C0"/>
    <w:rsid w:val="00566657"/>
    <w:rsid w:val="005712B0"/>
    <w:rsid w:val="00573090"/>
    <w:rsid w:val="00574B0D"/>
    <w:rsid w:val="005757A9"/>
    <w:rsid w:val="0057750B"/>
    <w:rsid w:val="00577E2C"/>
    <w:rsid w:val="00580100"/>
    <w:rsid w:val="00582107"/>
    <w:rsid w:val="0058486E"/>
    <w:rsid w:val="00584C59"/>
    <w:rsid w:val="0058631C"/>
    <w:rsid w:val="00587820"/>
    <w:rsid w:val="00591BC5"/>
    <w:rsid w:val="0059362C"/>
    <w:rsid w:val="00593B87"/>
    <w:rsid w:val="0059481F"/>
    <w:rsid w:val="00595A64"/>
    <w:rsid w:val="0059787C"/>
    <w:rsid w:val="005A1D1C"/>
    <w:rsid w:val="005A259A"/>
    <w:rsid w:val="005A4341"/>
    <w:rsid w:val="005A4BEB"/>
    <w:rsid w:val="005A594D"/>
    <w:rsid w:val="005A7CB1"/>
    <w:rsid w:val="005A7F93"/>
    <w:rsid w:val="005B1A3F"/>
    <w:rsid w:val="005B322D"/>
    <w:rsid w:val="005B5BE5"/>
    <w:rsid w:val="005B67A6"/>
    <w:rsid w:val="005B7C09"/>
    <w:rsid w:val="005C09BC"/>
    <w:rsid w:val="005C4AAA"/>
    <w:rsid w:val="005C6ACA"/>
    <w:rsid w:val="005D171B"/>
    <w:rsid w:val="005D1DDC"/>
    <w:rsid w:val="005D4594"/>
    <w:rsid w:val="005E52D6"/>
    <w:rsid w:val="005E5EC9"/>
    <w:rsid w:val="005F12FA"/>
    <w:rsid w:val="005F25BF"/>
    <w:rsid w:val="005F458D"/>
    <w:rsid w:val="00600CEE"/>
    <w:rsid w:val="006017DF"/>
    <w:rsid w:val="00602745"/>
    <w:rsid w:val="00603F06"/>
    <w:rsid w:val="00604410"/>
    <w:rsid w:val="006072C8"/>
    <w:rsid w:val="00611B27"/>
    <w:rsid w:val="00611EF0"/>
    <w:rsid w:val="006145DA"/>
    <w:rsid w:val="00614C22"/>
    <w:rsid w:val="00625668"/>
    <w:rsid w:val="006259DC"/>
    <w:rsid w:val="00626CF3"/>
    <w:rsid w:val="00627928"/>
    <w:rsid w:val="00627DF8"/>
    <w:rsid w:val="00630574"/>
    <w:rsid w:val="00631DC2"/>
    <w:rsid w:val="00635C78"/>
    <w:rsid w:val="00636074"/>
    <w:rsid w:val="00640FF4"/>
    <w:rsid w:val="00641364"/>
    <w:rsid w:val="00644B3C"/>
    <w:rsid w:val="00644D1F"/>
    <w:rsid w:val="00645344"/>
    <w:rsid w:val="006454BB"/>
    <w:rsid w:val="00645E3F"/>
    <w:rsid w:val="00647A06"/>
    <w:rsid w:val="00647EBC"/>
    <w:rsid w:val="00650F0F"/>
    <w:rsid w:val="00650F60"/>
    <w:rsid w:val="00650FFF"/>
    <w:rsid w:val="00653F07"/>
    <w:rsid w:val="00655DD2"/>
    <w:rsid w:val="00656B7C"/>
    <w:rsid w:val="00657ED7"/>
    <w:rsid w:val="00657EFB"/>
    <w:rsid w:val="006619E1"/>
    <w:rsid w:val="006637A7"/>
    <w:rsid w:val="006638FC"/>
    <w:rsid w:val="00664EAE"/>
    <w:rsid w:val="00666651"/>
    <w:rsid w:val="00671262"/>
    <w:rsid w:val="00673A29"/>
    <w:rsid w:val="00673AF0"/>
    <w:rsid w:val="00673D05"/>
    <w:rsid w:val="00674657"/>
    <w:rsid w:val="00674E02"/>
    <w:rsid w:val="00675829"/>
    <w:rsid w:val="006759E5"/>
    <w:rsid w:val="00681A62"/>
    <w:rsid w:val="00681CB4"/>
    <w:rsid w:val="00682277"/>
    <w:rsid w:val="006852F5"/>
    <w:rsid w:val="00686A68"/>
    <w:rsid w:val="006901AB"/>
    <w:rsid w:val="0069667B"/>
    <w:rsid w:val="006A4E10"/>
    <w:rsid w:val="006A50A7"/>
    <w:rsid w:val="006A53B9"/>
    <w:rsid w:val="006A666B"/>
    <w:rsid w:val="006A7AFF"/>
    <w:rsid w:val="006B250D"/>
    <w:rsid w:val="006B2A10"/>
    <w:rsid w:val="006B306B"/>
    <w:rsid w:val="006B3102"/>
    <w:rsid w:val="006B33B6"/>
    <w:rsid w:val="006B4EA3"/>
    <w:rsid w:val="006B5176"/>
    <w:rsid w:val="006B643A"/>
    <w:rsid w:val="006B735E"/>
    <w:rsid w:val="006B7780"/>
    <w:rsid w:val="006C1ECD"/>
    <w:rsid w:val="006C4E03"/>
    <w:rsid w:val="006C528B"/>
    <w:rsid w:val="006C5D52"/>
    <w:rsid w:val="006C6510"/>
    <w:rsid w:val="006C6B1A"/>
    <w:rsid w:val="006C7421"/>
    <w:rsid w:val="006D0588"/>
    <w:rsid w:val="006D0AAC"/>
    <w:rsid w:val="006D0D5E"/>
    <w:rsid w:val="006D1B39"/>
    <w:rsid w:val="006D3F7B"/>
    <w:rsid w:val="006D5680"/>
    <w:rsid w:val="006D58AF"/>
    <w:rsid w:val="006D6213"/>
    <w:rsid w:val="006E2536"/>
    <w:rsid w:val="006E5465"/>
    <w:rsid w:val="006F05B9"/>
    <w:rsid w:val="006F125C"/>
    <w:rsid w:val="006F24FA"/>
    <w:rsid w:val="006F30E2"/>
    <w:rsid w:val="006F41FC"/>
    <w:rsid w:val="006F4E74"/>
    <w:rsid w:val="006F72F4"/>
    <w:rsid w:val="006F74D3"/>
    <w:rsid w:val="006F7B15"/>
    <w:rsid w:val="0070223C"/>
    <w:rsid w:val="00702B42"/>
    <w:rsid w:val="00702DDE"/>
    <w:rsid w:val="007039F1"/>
    <w:rsid w:val="00703AEA"/>
    <w:rsid w:val="007048D2"/>
    <w:rsid w:val="00705387"/>
    <w:rsid w:val="00706338"/>
    <w:rsid w:val="00707659"/>
    <w:rsid w:val="00712556"/>
    <w:rsid w:val="00712A09"/>
    <w:rsid w:val="00714E64"/>
    <w:rsid w:val="00723914"/>
    <w:rsid w:val="00723F45"/>
    <w:rsid w:val="00724096"/>
    <w:rsid w:val="00724766"/>
    <w:rsid w:val="00730E99"/>
    <w:rsid w:val="00730F6C"/>
    <w:rsid w:val="007315B0"/>
    <w:rsid w:val="00733136"/>
    <w:rsid w:val="00737918"/>
    <w:rsid w:val="00740CF5"/>
    <w:rsid w:val="0074101E"/>
    <w:rsid w:val="00741D65"/>
    <w:rsid w:val="00747304"/>
    <w:rsid w:val="00750FAD"/>
    <w:rsid w:val="00753B4C"/>
    <w:rsid w:val="00754FDE"/>
    <w:rsid w:val="00756B90"/>
    <w:rsid w:val="0075739D"/>
    <w:rsid w:val="00757425"/>
    <w:rsid w:val="00760253"/>
    <w:rsid w:val="007613FD"/>
    <w:rsid w:val="00761CE4"/>
    <w:rsid w:val="0076250F"/>
    <w:rsid w:val="00762526"/>
    <w:rsid w:val="00762D67"/>
    <w:rsid w:val="00767F09"/>
    <w:rsid w:val="00772D45"/>
    <w:rsid w:val="0077491D"/>
    <w:rsid w:val="0077715A"/>
    <w:rsid w:val="007809F4"/>
    <w:rsid w:val="00780E20"/>
    <w:rsid w:val="007813CC"/>
    <w:rsid w:val="007902F8"/>
    <w:rsid w:val="00790430"/>
    <w:rsid w:val="007904EF"/>
    <w:rsid w:val="00792B52"/>
    <w:rsid w:val="00794A9D"/>
    <w:rsid w:val="00795729"/>
    <w:rsid w:val="00797476"/>
    <w:rsid w:val="007A1925"/>
    <w:rsid w:val="007A3CE8"/>
    <w:rsid w:val="007A4F66"/>
    <w:rsid w:val="007A5AFA"/>
    <w:rsid w:val="007A7B5E"/>
    <w:rsid w:val="007B01CF"/>
    <w:rsid w:val="007B0BBB"/>
    <w:rsid w:val="007B1A41"/>
    <w:rsid w:val="007B1B8E"/>
    <w:rsid w:val="007B1E0F"/>
    <w:rsid w:val="007B546A"/>
    <w:rsid w:val="007B5E41"/>
    <w:rsid w:val="007B6C44"/>
    <w:rsid w:val="007B6CD2"/>
    <w:rsid w:val="007C0EE4"/>
    <w:rsid w:val="007C183A"/>
    <w:rsid w:val="007C1C23"/>
    <w:rsid w:val="007C2557"/>
    <w:rsid w:val="007C2603"/>
    <w:rsid w:val="007C31A2"/>
    <w:rsid w:val="007C3E6B"/>
    <w:rsid w:val="007C49A7"/>
    <w:rsid w:val="007C4DD8"/>
    <w:rsid w:val="007C5554"/>
    <w:rsid w:val="007C710A"/>
    <w:rsid w:val="007C7CC3"/>
    <w:rsid w:val="007C7F72"/>
    <w:rsid w:val="007D0DFD"/>
    <w:rsid w:val="007D1596"/>
    <w:rsid w:val="007D1C30"/>
    <w:rsid w:val="007D354D"/>
    <w:rsid w:val="007D3630"/>
    <w:rsid w:val="007D417C"/>
    <w:rsid w:val="007D6D7C"/>
    <w:rsid w:val="007E0C54"/>
    <w:rsid w:val="007E26FC"/>
    <w:rsid w:val="007E2E2F"/>
    <w:rsid w:val="007E3653"/>
    <w:rsid w:val="007E3EEA"/>
    <w:rsid w:val="007E4A0E"/>
    <w:rsid w:val="007E65FF"/>
    <w:rsid w:val="007F2C19"/>
    <w:rsid w:val="007F35E0"/>
    <w:rsid w:val="007F55B5"/>
    <w:rsid w:val="007F63A2"/>
    <w:rsid w:val="007F7FAF"/>
    <w:rsid w:val="00800B86"/>
    <w:rsid w:val="008028FC"/>
    <w:rsid w:val="00803F06"/>
    <w:rsid w:val="00804157"/>
    <w:rsid w:val="008046B8"/>
    <w:rsid w:val="00811758"/>
    <w:rsid w:val="00811AA4"/>
    <w:rsid w:val="00812E21"/>
    <w:rsid w:val="0081327A"/>
    <w:rsid w:val="008150B4"/>
    <w:rsid w:val="0081570F"/>
    <w:rsid w:val="00815C7C"/>
    <w:rsid w:val="00815CA6"/>
    <w:rsid w:val="00816AB3"/>
    <w:rsid w:val="00820012"/>
    <w:rsid w:val="0082100A"/>
    <w:rsid w:val="008215D6"/>
    <w:rsid w:val="00821816"/>
    <w:rsid w:val="008218DE"/>
    <w:rsid w:val="008228D8"/>
    <w:rsid w:val="00823DB5"/>
    <w:rsid w:val="00826296"/>
    <w:rsid w:val="008311ED"/>
    <w:rsid w:val="008332CC"/>
    <w:rsid w:val="00833B2F"/>
    <w:rsid w:val="008353DF"/>
    <w:rsid w:val="008367E0"/>
    <w:rsid w:val="0084184B"/>
    <w:rsid w:val="00841F22"/>
    <w:rsid w:val="0084323E"/>
    <w:rsid w:val="00843A13"/>
    <w:rsid w:val="00843E1F"/>
    <w:rsid w:val="00844AFE"/>
    <w:rsid w:val="00845823"/>
    <w:rsid w:val="008466D9"/>
    <w:rsid w:val="008479BB"/>
    <w:rsid w:val="00852F6A"/>
    <w:rsid w:val="00854C44"/>
    <w:rsid w:val="008554CF"/>
    <w:rsid w:val="00855B4B"/>
    <w:rsid w:val="00856D90"/>
    <w:rsid w:val="00860052"/>
    <w:rsid w:val="00865914"/>
    <w:rsid w:val="00867104"/>
    <w:rsid w:val="00867F57"/>
    <w:rsid w:val="008720CC"/>
    <w:rsid w:val="008720CF"/>
    <w:rsid w:val="0087274C"/>
    <w:rsid w:val="008740C0"/>
    <w:rsid w:val="00875387"/>
    <w:rsid w:val="008754A3"/>
    <w:rsid w:val="00882F50"/>
    <w:rsid w:val="00883E80"/>
    <w:rsid w:val="00885677"/>
    <w:rsid w:val="0088787E"/>
    <w:rsid w:val="008906B4"/>
    <w:rsid w:val="0089077F"/>
    <w:rsid w:val="00892E6C"/>
    <w:rsid w:val="00893558"/>
    <w:rsid w:val="008950B9"/>
    <w:rsid w:val="0089581A"/>
    <w:rsid w:val="00896ADA"/>
    <w:rsid w:val="008A1806"/>
    <w:rsid w:val="008A195C"/>
    <w:rsid w:val="008A1ECC"/>
    <w:rsid w:val="008A2ACD"/>
    <w:rsid w:val="008A5331"/>
    <w:rsid w:val="008B285C"/>
    <w:rsid w:val="008B726E"/>
    <w:rsid w:val="008C43D7"/>
    <w:rsid w:val="008C52CA"/>
    <w:rsid w:val="008C6788"/>
    <w:rsid w:val="008C78BC"/>
    <w:rsid w:val="008D627C"/>
    <w:rsid w:val="008D7157"/>
    <w:rsid w:val="008D7A04"/>
    <w:rsid w:val="008D7B3C"/>
    <w:rsid w:val="008D7E49"/>
    <w:rsid w:val="008E0547"/>
    <w:rsid w:val="008E06EF"/>
    <w:rsid w:val="008E2AD6"/>
    <w:rsid w:val="008E4305"/>
    <w:rsid w:val="008E6742"/>
    <w:rsid w:val="008E75F3"/>
    <w:rsid w:val="008E7E88"/>
    <w:rsid w:val="008F0762"/>
    <w:rsid w:val="008F1892"/>
    <w:rsid w:val="008F2162"/>
    <w:rsid w:val="008F21EE"/>
    <w:rsid w:val="008F3B70"/>
    <w:rsid w:val="008F5529"/>
    <w:rsid w:val="008F6084"/>
    <w:rsid w:val="00900B27"/>
    <w:rsid w:val="009012F6"/>
    <w:rsid w:val="0090133B"/>
    <w:rsid w:val="00902EDC"/>
    <w:rsid w:val="00907724"/>
    <w:rsid w:val="00907CF5"/>
    <w:rsid w:val="00910EE6"/>
    <w:rsid w:val="00913C58"/>
    <w:rsid w:val="00915873"/>
    <w:rsid w:val="00922D7D"/>
    <w:rsid w:val="00923B85"/>
    <w:rsid w:val="0092629A"/>
    <w:rsid w:val="00926B6D"/>
    <w:rsid w:val="00930C03"/>
    <w:rsid w:val="00933F6F"/>
    <w:rsid w:val="00935FD8"/>
    <w:rsid w:val="00941608"/>
    <w:rsid w:val="00943604"/>
    <w:rsid w:val="00943A31"/>
    <w:rsid w:val="00943E7F"/>
    <w:rsid w:val="00945BC1"/>
    <w:rsid w:val="0095666C"/>
    <w:rsid w:val="00956ECA"/>
    <w:rsid w:val="00957BC2"/>
    <w:rsid w:val="00960D22"/>
    <w:rsid w:val="00963AE2"/>
    <w:rsid w:val="00964952"/>
    <w:rsid w:val="00964AC0"/>
    <w:rsid w:val="00965F2C"/>
    <w:rsid w:val="0097084E"/>
    <w:rsid w:val="00972AFE"/>
    <w:rsid w:val="00972E7C"/>
    <w:rsid w:val="009742DB"/>
    <w:rsid w:val="00974D69"/>
    <w:rsid w:val="009763BE"/>
    <w:rsid w:val="009765C3"/>
    <w:rsid w:val="0097681A"/>
    <w:rsid w:val="0097722C"/>
    <w:rsid w:val="00977F0C"/>
    <w:rsid w:val="009812D6"/>
    <w:rsid w:val="0098140D"/>
    <w:rsid w:val="00983CA9"/>
    <w:rsid w:val="00986565"/>
    <w:rsid w:val="00990C78"/>
    <w:rsid w:val="00991663"/>
    <w:rsid w:val="00991C8E"/>
    <w:rsid w:val="00992A28"/>
    <w:rsid w:val="00994769"/>
    <w:rsid w:val="009974E7"/>
    <w:rsid w:val="009A0650"/>
    <w:rsid w:val="009A0AB3"/>
    <w:rsid w:val="009A0F48"/>
    <w:rsid w:val="009A1E11"/>
    <w:rsid w:val="009A2478"/>
    <w:rsid w:val="009A7F8E"/>
    <w:rsid w:val="009B13EB"/>
    <w:rsid w:val="009B2211"/>
    <w:rsid w:val="009B2CA5"/>
    <w:rsid w:val="009B4C30"/>
    <w:rsid w:val="009C2DD2"/>
    <w:rsid w:val="009C2EBD"/>
    <w:rsid w:val="009C3376"/>
    <w:rsid w:val="009C45E0"/>
    <w:rsid w:val="009C4A64"/>
    <w:rsid w:val="009D28C2"/>
    <w:rsid w:val="009D30A0"/>
    <w:rsid w:val="009D425C"/>
    <w:rsid w:val="009D7FBA"/>
    <w:rsid w:val="009E0071"/>
    <w:rsid w:val="009E288A"/>
    <w:rsid w:val="009E38C1"/>
    <w:rsid w:val="009E3BF7"/>
    <w:rsid w:val="009E53E1"/>
    <w:rsid w:val="009E5793"/>
    <w:rsid w:val="009E6A91"/>
    <w:rsid w:val="009E6C35"/>
    <w:rsid w:val="009E7369"/>
    <w:rsid w:val="009F1935"/>
    <w:rsid w:val="009F2938"/>
    <w:rsid w:val="009F51FD"/>
    <w:rsid w:val="00A006EC"/>
    <w:rsid w:val="00A03552"/>
    <w:rsid w:val="00A03B04"/>
    <w:rsid w:val="00A04EC3"/>
    <w:rsid w:val="00A04F51"/>
    <w:rsid w:val="00A05294"/>
    <w:rsid w:val="00A055DA"/>
    <w:rsid w:val="00A10C6F"/>
    <w:rsid w:val="00A10DF5"/>
    <w:rsid w:val="00A1450C"/>
    <w:rsid w:val="00A16FFC"/>
    <w:rsid w:val="00A1770B"/>
    <w:rsid w:val="00A20474"/>
    <w:rsid w:val="00A2208A"/>
    <w:rsid w:val="00A32AAE"/>
    <w:rsid w:val="00A33CEE"/>
    <w:rsid w:val="00A356F2"/>
    <w:rsid w:val="00A35FD6"/>
    <w:rsid w:val="00A36B00"/>
    <w:rsid w:val="00A41748"/>
    <w:rsid w:val="00A428F3"/>
    <w:rsid w:val="00A4667C"/>
    <w:rsid w:val="00A47631"/>
    <w:rsid w:val="00A5155C"/>
    <w:rsid w:val="00A57426"/>
    <w:rsid w:val="00A57DCB"/>
    <w:rsid w:val="00A60BA3"/>
    <w:rsid w:val="00A61DF5"/>
    <w:rsid w:val="00A66477"/>
    <w:rsid w:val="00A67261"/>
    <w:rsid w:val="00A719B4"/>
    <w:rsid w:val="00A72791"/>
    <w:rsid w:val="00A74056"/>
    <w:rsid w:val="00A74C83"/>
    <w:rsid w:val="00A77442"/>
    <w:rsid w:val="00A81D7B"/>
    <w:rsid w:val="00A85FCF"/>
    <w:rsid w:val="00A86487"/>
    <w:rsid w:val="00A93D14"/>
    <w:rsid w:val="00A9465B"/>
    <w:rsid w:val="00A955EB"/>
    <w:rsid w:val="00A96A6C"/>
    <w:rsid w:val="00A97740"/>
    <w:rsid w:val="00AA212D"/>
    <w:rsid w:val="00AA270D"/>
    <w:rsid w:val="00AA2F89"/>
    <w:rsid w:val="00AA3595"/>
    <w:rsid w:val="00AA3DF5"/>
    <w:rsid w:val="00AA409A"/>
    <w:rsid w:val="00AA5EAE"/>
    <w:rsid w:val="00AA742F"/>
    <w:rsid w:val="00AB0765"/>
    <w:rsid w:val="00AB41E9"/>
    <w:rsid w:val="00AC2B08"/>
    <w:rsid w:val="00AC4DFE"/>
    <w:rsid w:val="00AC552F"/>
    <w:rsid w:val="00AC6BD6"/>
    <w:rsid w:val="00AC6D62"/>
    <w:rsid w:val="00AD0B91"/>
    <w:rsid w:val="00AD14A8"/>
    <w:rsid w:val="00AD1D42"/>
    <w:rsid w:val="00AD203E"/>
    <w:rsid w:val="00AD24A2"/>
    <w:rsid w:val="00AD2B9F"/>
    <w:rsid w:val="00AD340A"/>
    <w:rsid w:val="00AD38DF"/>
    <w:rsid w:val="00AD3D67"/>
    <w:rsid w:val="00AD3D6B"/>
    <w:rsid w:val="00AD7900"/>
    <w:rsid w:val="00AE0177"/>
    <w:rsid w:val="00AE0606"/>
    <w:rsid w:val="00AE1B96"/>
    <w:rsid w:val="00AE3A84"/>
    <w:rsid w:val="00AE4DA5"/>
    <w:rsid w:val="00AE584A"/>
    <w:rsid w:val="00AE6A9F"/>
    <w:rsid w:val="00AE6E03"/>
    <w:rsid w:val="00AF5192"/>
    <w:rsid w:val="00AF64CB"/>
    <w:rsid w:val="00AF6BB6"/>
    <w:rsid w:val="00AF6E2A"/>
    <w:rsid w:val="00B03B66"/>
    <w:rsid w:val="00B03B8E"/>
    <w:rsid w:val="00B04BEB"/>
    <w:rsid w:val="00B0678E"/>
    <w:rsid w:val="00B11A3C"/>
    <w:rsid w:val="00B15189"/>
    <w:rsid w:val="00B21592"/>
    <w:rsid w:val="00B22ECD"/>
    <w:rsid w:val="00B25CD1"/>
    <w:rsid w:val="00B269EA"/>
    <w:rsid w:val="00B26C46"/>
    <w:rsid w:val="00B26DBA"/>
    <w:rsid w:val="00B31269"/>
    <w:rsid w:val="00B3233A"/>
    <w:rsid w:val="00B32D9D"/>
    <w:rsid w:val="00B332E5"/>
    <w:rsid w:val="00B3342F"/>
    <w:rsid w:val="00B33768"/>
    <w:rsid w:val="00B355A5"/>
    <w:rsid w:val="00B356E0"/>
    <w:rsid w:val="00B4052B"/>
    <w:rsid w:val="00B40D16"/>
    <w:rsid w:val="00B42837"/>
    <w:rsid w:val="00B444B5"/>
    <w:rsid w:val="00B45A71"/>
    <w:rsid w:val="00B46410"/>
    <w:rsid w:val="00B46574"/>
    <w:rsid w:val="00B50076"/>
    <w:rsid w:val="00B50F8C"/>
    <w:rsid w:val="00B510D5"/>
    <w:rsid w:val="00B53BAD"/>
    <w:rsid w:val="00B56B34"/>
    <w:rsid w:val="00B574A8"/>
    <w:rsid w:val="00B61A70"/>
    <w:rsid w:val="00B61C7A"/>
    <w:rsid w:val="00B61F21"/>
    <w:rsid w:val="00B622B6"/>
    <w:rsid w:val="00B62D1D"/>
    <w:rsid w:val="00B648C8"/>
    <w:rsid w:val="00B70060"/>
    <w:rsid w:val="00B70CCB"/>
    <w:rsid w:val="00B72A3D"/>
    <w:rsid w:val="00B77597"/>
    <w:rsid w:val="00B842B3"/>
    <w:rsid w:val="00B85920"/>
    <w:rsid w:val="00B85F19"/>
    <w:rsid w:val="00B87077"/>
    <w:rsid w:val="00B87DF4"/>
    <w:rsid w:val="00B934A0"/>
    <w:rsid w:val="00B9382B"/>
    <w:rsid w:val="00B93D1A"/>
    <w:rsid w:val="00B9519A"/>
    <w:rsid w:val="00B95E81"/>
    <w:rsid w:val="00B962F5"/>
    <w:rsid w:val="00B96825"/>
    <w:rsid w:val="00BA02A4"/>
    <w:rsid w:val="00BA05A7"/>
    <w:rsid w:val="00BA21FB"/>
    <w:rsid w:val="00BA2FBA"/>
    <w:rsid w:val="00BB1375"/>
    <w:rsid w:val="00BB385E"/>
    <w:rsid w:val="00BB47B3"/>
    <w:rsid w:val="00BB4D97"/>
    <w:rsid w:val="00BB5FDD"/>
    <w:rsid w:val="00BB63EE"/>
    <w:rsid w:val="00BB6C99"/>
    <w:rsid w:val="00BB72F5"/>
    <w:rsid w:val="00BC034F"/>
    <w:rsid w:val="00BC0EAC"/>
    <w:rsid w:val="00BC13C7"/>
    <w:rsid w:val="00BC23F6"/>
    <w:rsid w:val="00BC4110"/>
    <w:rsid w:val="00BC4259"/>
    <w:rsid w:val="00BC61A2"/>
    <w:rsid w:val="00BC6C86"/>
    <w:rsid w:val="00BC7A1E"/>
    <w:rsid w:val="00BC7B04"/>
    <w:rsid w:val="00BD019B"/>
    <w:rsid w:val="00BD0812"/>
    <w:rsid w:val="00BD0F8D"/>
    <w:rsid w:val="00BD1160"/>
    <w:rsid w:val="00BD236E"/>
    <w:rsid w:val="00BD5FF0"/>
    <w:rsid w:val="00BD7EC4"/>
    <w:rsid w:val="00BE3CB8"/>
    <w:rsid w:val="00BE52F2"/>
    <w:rsid w:val="00BE64C0"/>
    <w:rsid w:val="00BE6DEA"/>
    <w:rsid w:val="00BE7132"/>
    <w:rsid w:val="00BF05FB"/>
    <w:rsid w:val="00BF5ABD"/>
    <w:rsid w:val="00C0024F"/>
    <w:rsid w:val="00C026BF"/>
    <w:rsid w:val="00C04230"/>
    <w:rsid w:val="00C0461D"/>
    <w:rsid w:val="00C05517"/>
    <w:rsid w:val="00C0579A"/>
    <w:rsid w:val="00C058BA"/>
    <w:rsid w:val="00C06E4A"/>
    <w:rsid w:val="00C07FA3"/>
    <w:rsid w:val="00C10212"/>
    <w:rsid w:val="00C117BA"/>
    <w:rsid w:val="00C14026"/>
    <w:rsid w:val="00C14CD7"/>
    <w:rsid w:val="00C16D92"/>
    <w:rsid w:val="00C20E78"/>
    <w:rsid w:val="00C216AA"/>
    <w:rsid w:val="00C23158"/>
    <w:rsid w:val="00C24511"/>
    <w:rsid w:val="00C24C4A"/>
    <w:rsid w:val="00C277FD"/>
    <w:rsid w:val="00C322C6"/>
    <w:rsid w:val="00C338B1"/>
    <w:rsid w:val="00C33F8A"/>
    <w:rsid w:val="00C369DF"/>
    <w:rsid w:val="00C37CBE"/>
    <w:rsid w:val="00C41040"/>
    <w:rsid w:val="00C410B0"/>
    <w:rsid w:val="00C433A6"/>
    <w:rsid w:val="00C43BE7"/>
    <w:rsid w:val="00C43D3B"/>
    <w:rsid w:val="00C4530A"/>
    <w:rsid w:val="00C52B17"/>
    <w:rsid w:val="00C52C2C"/>
    <w:rsid w:val="00C5319E"/>
    <w:rsid w:val="00C53C88"/>
    <w:rsid w:val="00C5422D"/>
    <w:rsid w:val="00C55448"/>
    <w:rsid w:val="00C55D24"/>
    <w:rsid w:val="00C5757B"/>
    <w:rsid w:val="00C60A30"/>
    <w:rsid w:val="00C610F5"/>
    <w:rsid w:val="00C6143F"/>
    <w:rsid w:val="00C62594"/>
    <w:rsid w:val="00C64208"/>
    <w:rsid w:val="00C6467A"/>
    <w:rsid w:val="00C6608B"/>
    <w:rsid w:val="00C66958"/>
    <w:rsid w:val="00C6799A"/>
    <w:rsid w:val="00C70F0B"/>
    <w:rsid w:val="00C71263"/>
    <w:rsid w:val="00C72E3E"/>
    <w:rsid w:val="00C745D8"/>
    <w:rsid w:val="00C749D7"/>
    <w:rsid w:val="00C75071"/>
    <w:rsid w:val="00C76841"/>
    <w:rsid w:val="00C80136"/>
    <w:rsid w:val="00C8067A"/>
    <w:rsid w:val="00C835D1"/>
    <w:rsid w:val="00C85EB4"/>
    <w:rsid w:val="00C86365"/>
    <w:rsid w:val="00C8775E"/>
    <w:rsid w:val="00C91D37"/>
    <w:rsid w:val="00C94943"/>
    <w:rsid w:val="00C95C05"/>
    <w:rsid w:val="00C96D85"/>
    <w:rsid w:val="00CA1ADB"/>
    <w:rsid w:val="00CA3DDA"/>
    <w:rsid w:val="00CA4AB0"/>
    <w:rsid w:val="00CA5BEF"/>
    <w:rsid w:val="00CA69B3"/>
    <w:rsid w:val="00CB095A"/>
    <w:rsid w:val="00CB142B"/>
    <w:rsid w:val="00CB2BFB"/>
    <w:rsid w:val="00CB41DD"/>
    <w:rsid w:val="00CB4724"/>
    <w:rsid w:val="00CB514A"/>
    <w:rsid w:val="00CC0CE0"/>
    <w:rsid w:val="00CC2603"/>
    <w:rsid w:val="00CC3090"/>
    <w:rsid w:val="00CD14DF"/>
    <w:rsid w:val="00CD2268"/>
    <w:rsid w:val="00CD3B8D"/>
    <w:rsid w:val="00CD4B25"/>
    <w:rsid w:val="00CD5765"/>
    <w:rsid w:val="00CD5B40"/>
    <w:rsid w:val="00CD5BD2"/>
    <w:rsid w:val="00CD76C9"/>
    <w:rsid w:val="00CD7F36"/>
    <w:rsid w:val="00CE1546"/>
    <w:rsid w:val="00CE1CBB"/>
    <w:rsid w:val="00CE2736"/>
    <w:rsid w:val="00CE696A"/>
    <w:rsid w:val="00CF06A2"/>
    <w:rsid w:val="00CF2B0F"/>
    <w:rsid w:val="00CF4C7A"/>
    <w:rsid w:val="00CF502A"/>
    <w:rsid w:val="00D01239"/>
    <w:rsid w:val="00D01FC7"/>
    <w:rsid w:val="00D0243E"/>
    <w:rsid w:val="00D02B99"/>
    <w:rsid w:val="00D052B2"/>
    <w:rsid w:val="00D10B67"/>
    <w:rsid w:val="00D10FBD"/>
    <w:rsid w:val="00D13D6A"/>
    <w:rsid w:val="00D176C4"/>
    <w:rsid w:val="00D210F1"/>
    <w:rsid w:val="00D216E8"/>
    <w:rsid w:val="00D22B21"/>
    <w:rsid w:val="00D23CC6"/>
    <w:rsid w:val="00D26C2C"/>
    <w:rsid w:val="00D2793C"/>
    <w:rsid w:val="00D2795A"/>
    <w:rsid w:val="00D30A68"/>
    <w:rsid w:val="00D31258"/>
    <w:rsid w:val="00D3165D"/>
    <w:rsid w:val="00D32208"/>
    <w:rsid w:val="00D326C8"/>
    <w:rsid w:val="00D33830"/>
    <w:rsid w:val="00D343C9"/>
    <w:rsid w:val="00D35722"/>
    <w:rsid w:val="00D364C7"/>
    <w:rsid w:val="00D37C3A"/>
    <w:rsid w:val="00D40276"/>
    <w:rsid w:val="00D40595"/>
    <w:rsid w:val="00D407D5"/>
    <w:rsid w:val="00D44061"/>
    <w:rsid w:val="00D44E50"/>
    <w:rsid w:val="00D52229"/>
    <w:rsid w:val="00D60114"/>
    <w:rsid w:val="00D6152F"/>
    <w:rsid w:val="00D62A96"/>
    <w:rsid w:val="00D63B37"/>
    <w:rsid w:val="00D66808"/>
    <w:rsid w:val="00D668B4"/>
    <w:rsid w:val="00D67183"/>
    <w:rsid w:val="00D726AF"/>
    <w:rsid w:val="00D73368"/>
    <w:rsid w:val="00D75E8F"/>
    <w:rsid w:val="00D75FDC"/>
    <w:rsid w:val="00D770CC"/>
    <w:rsid w:val="00D81834"/>
    <w:rsid w:val="00D8753D"/>
    <w:rsid w:val="00D925E9"/>
    <w:rsid w:val="00D936C3"/>
    <w:rsid w:val="00D945DC"/>
    <w:rsid w:val="00D949D8"/>
    <w:rsid w:val="00D96A54"/>
    <w:rsid w:val="00D96BFE"/>
    <w:rsid w:val="00DA1925"/>
    <w:rsid w:val="00DA2409"/>
    <w:rsid w:val="00DA3025"/>
    <w:rsid w:val="00DA32FE"/>
    <w:rsid w:val="00DA4AB5"/>
    <w:rsid w:val="00DA7865"/>
    <w:rsid w:val="00DB42F8"/>
    <w:rsid w:val="00DB46DB"/>
    <w:rsid w:val="00DB512F"/>
    <w:rsid w:val="00DB6A96"/>
    <w:rsid w:val="00DC0A4E"/>
    <w:rsid w:val="00DC1406"/>
    <w:rsid w:val="00DC2045"/>
    <w:rsid w:val="00DC4AEC"/>
    <w:rsid w:val="00DC4AF3"/>
    <w:rsid w:val="00DD268A"/>
    <w:rsid w:val="00DD4892"/>
    <w:rsid w:val="00DE2D52"/>
    <w:rsid w:val="00DE3682"/>
    <w:rsid w:val="00DE522B"/>
    <w:rsid w:val="00DF07FE"/>
    <w:rsid w:val="00DF20ED"/>
    <w:rsid w:val="00DF5FAD"/>
    <w:rsid w:val="00E00602"/>
    <w:rsid w:val="00E02168"/>
    <w:rsid w:val="00E0516C"/>
    <w:rsid w:val="00E0684A"/>
    <w:rsid w:val="00E1133F"/>
    <w:rsid w:val="00E139D6"/>
    <w:rsid w:val="00E14808"/>
    <w:rsid w:val="00E15002"/>
    <w:rsid w:val="00E15939"/>
    <w:rsid w:val="00E15F6D"/>
    <w:rsid w:val="00E2085B"/>
    <w:rsid w:val="00E21213"/>
    <w:rsid w:val="00E228DC"/>
    <w:rsid w:val="00E2323D"/>
    <w:rsid w:val="00E243E9"/>
    <w:rsid w:val="00E24A7D"/>
    <w:rsid w:val="00E258C6"/>
    <w:rsid w:val="00E26878"/>
    <w:rsid w:val="00E30E9C"/>
    <w:rsid w:val="00E3177B"/>
    <w:rsid w:val="00E33A34"/>
    <w:rsid w:val="00E34067"/>
    <w:rsid w:val="00E34564"/>
    <w:rsid w:val="00E3607C"/>
    <w:rsid w:val="00E401FD"/>
    <w:rsid w:val="00E40575"/>
    <w:rsid w:val="00E425CA"/>
    <w:rsid w:val="00E42B61"/>
    <w:rsid w:val="00E43F1D"/>
    <w:rsid w:val="00E44C75"/>
    <w:rsid w:val="00E47DE7"/>
    <w:rsid w:val="00E50195"/>
    <w:rsid w:val="00E51C27"/>
    <w:rsid w:val="00E52205"/>
    <w:rsid w:val="00E52A83"/>
    <w:rsid w:val="00E53C9D"/>
    <w:rsid w:val="00E54D1F"/>
    <w:rsid w:val="00E62DAE"/>
    <w:rsid w:val="00E6323B"/>
    <w:rsid w:val="00E65A13"/>
    <w:rsid w:val="00E66C86"/>
    <w:rsid w:val="00E67482"/>
    <w:rsid w:val="00E677C1"/>
    <w:rsid w:val="00E7130E"/>
    <w:rsid w:val="00E72682"/>
    <w:rsid w:val="00E7502A"/>
    <w:rsid w:val="00E75935"/>
    <w:rsid w:val="00E75D0C"/>
    <w:rsid w:val="00E83E30"/>
    <w:rsid w:val="00E84CDC"/>
    <w:rsid w:val="00E85C07"/>
    <w:rsid w:val="00E85C38"/>
    <w:rsid w:val="00E90776"/>
    <w:rsid w:val="00E90FF3"/>
    <w:rsid w:val="00E91F80"/>
    <w:rsid w:val="00E9328D"/>
    <w:rsid w:val="00E93BD0"/>
    <w:rsid w:val="00E960B0"/>
    <w:rsid w:val="00E96A6B"/>
    <w:rsid w:val="00E97FE3"/>
    <w:rsid w:val="00EA0FC4"/>
    <w:rsid w:val="00EA1761"/>
    <w:rsid w:val="00EA5764"/>
    <w:rsid w:val="00EA6CD6"/>
    <w:rsid w:val="00EA6FAB"/>
    <w:rsid w:val="00EB0819"/>
    <w:rsid w:val="00EB1507"/>
    <w:rsid w:val="00EB2901"/>
    <w:rsid w:val="00EB2E64"/>
    <w:rsid w:val="00EB4DA8"/>
    <w:rsid w:val="00EB6E7A"/>
    <w:rsid w:val="00EC0730"/>
    <w:rsid w:val="00EC1BE6"/>
    <w:rsid w:val="00EC51F2"/>
    <w:rsid w:val="00EC5D6C"/>
    <w:rsid w:val="00EC5F30"/>
    <w:rsid w:val="00EC6983"/>
    <w:rsid w:val="00ED1219"/>
    <w:rsid w:val="00ED307D"/>
    <w:rsid w:val="00ED4004"/>
    <w:rsid w:val="00EE04AC"/>
    <w:rsid w:val="00EE5AF6"/>
    <w:rsid w:val="00EE6540"/>
    <w:rsid w:val="00EF1AAF"/>
    <w:rsid w:val="00EF261A"/>
    <w:rsid w:val="00EF3638"/>
    <w:rsid w:val="00EF515C"/>
    <w:rsid w:val="00EF7AE1"/>
    <w:rsid w:val="00F00174"/>
    <w:rsid w:val="00F00906"/>
    <w:rsid w:val="00F00918"/>
    <w:rsid w:val="00F00B22"/>
    <w:rsid w:val="00F015CE"/>
    <w:rsid w:val="00F10310"/>
    <w:rsid w:val="00F115BE"/>
    <w:rsid w:val="00F11D93"/>
    <w:rsid w:val="00F12FD7"/>
    <w:rsid w:val="00F15FDB"/>
    <w:rsid w:val="00F161D1"/>
    <w:rsid w:val="00F17F58"/>
    <w:rsid w:val="00F21443"/>
    <w:rsid w:val="00F238EC"/>
    <w:rsid w:val="00F24C08"/>
    <w:rsid w:val="00F266B9"/>
    <w:rsid w:val="00F26717"/>
    <w:rsid w:val="00F275DF"/>
    <w:rsid w:val="00F30D2B"/>
    <w:rsid w:val="00F31F51"/>
    <w:rsid w:val="00F3214B"/>
    <w:rsid w:val="00F3359E"/>
    <w:rsid w:val="00F34090"/>
    <w:rsid w:val="00F3548F"/>
    <w:rsid w:val="00F42789"/>
    <w:rsid w:val="00F43AFD"/>
    <w:rsid w:val="00F45CAC"/>
    <w:rsid w:val="00F523B7"/>
    <w:rsid w:val="00F52593"/>
    <w:rsid w:val="00F52CD2"/>
    <w:rsid w:val="00F531B8"/>
    <w:rsid w:val="00F53F71"/>
    <w:rsid w:val="00F5512C"/>
    <w:rsid w:val="00F56DC2"/>
    <w:rsid w:val="00F60176"/>
    <w:rsid w:val="00F609E0"/>
    <w:rsid w:val="00F60A32"/>
    <w:rsid w:val="00F612D5"/>
    <w:rsid w:val="00F61C02"/>
    <w:rsid w:val="00F62283"/>
    <w:rsid w:val="00F63139"/>
    <w:rsid w:val="00F63910"/>
    <w:rsid w:val="00F63CF3"/>
    <w:rsid w:val="00F65C70"/>
    <w:rsid w:val="00F67CDD"/>
    <w:rsid w:val="00F72E40"/>
    <w:rsid w:val="00F74BB2"/>
    <w:rsid w:val="00F76ACB"/>
    <w:rsid w:val="00F774C0"/>
    <w:rsid w:val="00F77991"/>
    <w:rsid w:val="00F77D00"/>
    <w:rsid w:val="00F8046C"/>
    <w:rsid w:val="00F81668"/>
    <w:rsid w:val="00F8286C"/>
    <w:rsid w:val="00F836F6"/>
    <w:rsid w:val="00F83D39"/>
    <w:rsid w:val="00F844F7"/>
    <w:rsid w:val="00F90A04"/>
    <w:rsid w:val="00F91052"/>
    <w:rsid w:val="00F91CA5"/>
    <w:rsid w:val="00F929DF"/>
    <w:rsid w:val="00F9336C"/>
    <w:rsid w:val="00F93EEE"/>
    <w:rsid w:val="00F95071"/>
    <w:rsid w:val="00F96C9C"/>
    <w:rsid w:val="00FA145B"/>
    <w:rsid w:val="00FA20CE"/>
    <w:rsid w:val="00FA53BB"/>
    <w:rsid w:val="00FA608C"/>
    <w:rsid w:val="00FA752C"/>
    <w:rsid w:val="00FB15F3"/>
    <w:rsid w:val="00FB28F0"/>
    <w:rsid w:val="00FB2F07"/>
    <w:rsid w:val="00FB4C31"/>
    <w:rsid w:val="00FB5466"/>
    <w:rsid w:val="00FB6A8B"/>
    <w:rsid w:val="00FB6D7C"/>
    <w:rsid w:val="00FB7373"/>
    <w:rsid w:val="00FC3C5D"/>
    <w:rsid w:val="00FC477F"/>
    <w:rsid w:val="00FC4DE9"/>
    <w:rsid w:val="00FC6612"/>
    <w:rsid w:val="00FD0298"/>
    <w:rsid w:val="00FD0934"/>
    <w:rsid w:val="00FD0EDE"/>
    <w:rsid w:val="00FD14A8"/>
    <w:rsid w:val="00FD1553"/>
    <w:rsid w:val="00FD20F6"/>
    <w:rsid w:val="00FD4B24"/>
    <w:rsid w:val="00FD5586"/>
    <w:rsid w:val="00FD596D"/>
    <w:rsid w:val="00FD5EA5"/>
    <w:rsid w:val="00FD5F27"/>
    <w:rsid w:val="00FD634F"/>
    <w:rsid w:val="00FD6671"/>
    <w:rsid w:val="00FD7AE8"/>
    <w:rsid w:val="00FE3D8C"/>
    <w:rsid w:val="00FE4108"/>
    <w:rsid w:val="00FE4E57"/>
    <w:rsid w:val="00FE4F70"/>
    <w:rsid w:val="00FE5CCD"/>
    <w:rsid w:val="00FF061D"/>
    <w:rsid w:val="00FF100C"/>
    <w:rsid w:val="00FF1DE5"/>
    <w:rsid w:val="00FF24F7"/>
    <w:rsid w:val="00FF2FD3"/>
    <w:rsid w:val="00FF4FE0"/>
    <w:rsid w:val="00FF54D1"/>
    <w:rsid w:val="00FF6B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63E37"/>
  <w15:chartTrackingRefBased/>
  <w15:docId w15:val="{AA688720-109F-4268-A35C-684A77E7E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CA5"/>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37C3A"/>
    <w:rPr>
      <w:color w:val="0000FF"/>
      <w:u w:val="single"/>
    </w:rPr>
  </w:style>
  <w:style w:type="character" w:customStyle="1" w:styleId="fontstyle01">
    <w:name w:val="fontstyle01"/>
    <w:basedOn w:val="DefaultParagraphFont"/>
    <w:rsid w:val="006145DA"/>
    <w:rPr>
      <w:rFonts w:ascii="MinionPro-Regular" w:hAnsi="MinionPro-Regular" w:hint="default"/>
      <w:b w:val="0"/>
      <w:bCs w:val="0"/>
      <w:i w:val="0"/>
      <w:iCs w:val="0"/>
      <w:color w:val="000000"/>
      <w:sz w:val="20"/>
      <w:szCs w:val="20"/>
    </w:rPr>
  </w:style>
  <w:style w:type="character" w:customStyle="1" w:styleId="fontstyle21">
    <w:name w:val="fontstyle21"/>
    <w:basedOn w:val="DefaultParagraphFont"/>
    <w:rsid w:val="006145DA"/>
    <w:rPr>
      <w:rFonts w:ascii="MinionPro-It" w:hAnsi="MinionPro-It" w:hint="default"/>
      <w:b w:val="0"/>
      <w:bCs w:val="0"/>
      <w:i/>
      <w:iCs/>
      <w:color w:val="000000"/>
      <w:sz w:val="20"/>
      <w:szCs w:val="20"/>
    </w:rPr>
  </w:style>
  <w:style w:type="character" w:customStyle="1" w:styleId="fontstyle31">
    <w:name w:val="fontstyle31"/>
    <w:basedOn w:val="DefaultParagraphFont"/>
    <w:rsid w:val="00CA3DDA"/>
    <w:rPr>
      <w:rFonts w:ascii="Rpxr" w:hAnsi="Rpxr" w:hint="default"/>
      <w:b w:val="0"/>
      <w:bCs w:val="0"/>
      <w:i w:val="0"/>
      <w:iCs w:val="0"/>
      <w:color w:val="000000"/>
      <w:sz w:val="20"/>
      <w:szCs w:val="20"/>
    </w:rPr>
  </w:style>
  <w:style w:type="character" w:customStyle="1" w:styleId="fontstyle41">
    <w:name w:val="fontstyle41"/>
    <w:basedOn w:val="DefaultParagraphFont"/>
    <w:rsid w:val="00CA3DDA"/>
    <w:rPr>
      <w:rFonts w:ascii="URWPalladioL-Ital" w:hAnsi="URWPalladioL-Ital" w:hint="default"/>
      <w:b w:val="0"/>
      <w:bCs w:val="0"/>
      <w:i/>
      <w:iCs/>
      <w:color w:val="000000"/>
      <w:sz w:val="20"/>
      <w:szCs w:val="20"/>
    </w:rPr>
  </w:style>
  <w:style w:type="paragraph" w:styleId="Header">
    <w:name w:val="header"/>
    <w:basedOn w:val="Normal"/>
    <w:link w:val="HeaderChar"/>
    <w:uiPriority w:val="99"/>
    <w:unhideWhenUsed/>
    <w:rsid w:val="009E53E1"/>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9E53E1"/>
    <w:rPr>
      <w:sz w:val="18"/>
      <w:szCs w:val="18"/>
    </w:rPr>
  </w:style>
  <w:style w:type="paragraph" w:styleId="Footer">
    <w:name w:val="footer"/>
    <w:basedOn w:val="Normal"/>
    <w:link w:val="FooterChar"/>
    <w:uiPriority w:val="99"/>
    <w:unhideWhenUsed/>
    <w:rsid w:val="009E53E1"/>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9E53E1"/>
    <w:rPr>
      <w:sz w:val="18"/>
      <w:szCs w:val="18"/>
    </w:rPr>
  </w:style>
  <w:style w:type="paragraph" w:styleId="ListParagraph">
    <w:name w:val="List Paragraph"/>
    <w:basedOn w:val="Normal"/>
    <w:uiPriority w:val="34"/>
    <w:qFormat/>
    <w:rsid w:val="00994769"/>
    <w:pPr>
      <w:ind w:firstLineChars="200" w:firstLine="420"/>
    </w:pPr>
  </w:style>
  <w:style w:type="paragraph" w:customStyle="1" w:styleId="paragraph">
    <w:name w:val="paragraph"/>
    <w:basedOn w:val="Normal"/>
    <w:rsid w:val="00923B85"/>
    <w:pPr>
      <w:widowControl/>
      <w:spacing w:before="100" w:beforeAutospacing="1" w:after="100" w:afterAutospacing="1"/>
      <w:jc w:val="left"/>
    </w:pPr>
    <w:rPr>
      <w:rFonts w:ascii="SimSun" w:eastAsia="SimSun" w:hAnsi="SimSun" w:cs="SimSun"/>
      <w:kern w:val="0"/>
      <w:sz w:val="24"/>
      <w:szCs w:val="24"/>
    </w:rPr>
  </w:style>
  <w:style w:type="paragraph" w:styleId="BalloonText">
    <w:name w:val="Balloon Text"/>
    <w:basedOn w:val="Normal"/>
    <w:link w:val="BalloonTextChar"/>
    <w:uiPriority w:val="99"/>
    <w:semiHidden/>
    <w:unhideWhenUsed/>
    <w:rsid w:val="00A5155C"/>
    <w:rPr>
      <w:sz w:val="18"/>
      <w:szCs w:val="18"/>
    </w:rPr>
  </w:style>
  <w:style w:type="character" w:customStyle="1" w:styleId="BalloonTextChar">
    <w:name w:val="Balloon Text Char"/>
    <w:basedOn w:val="DefaultParagraphFont"/>
    <w:link w:val="BalloonText"/>
    <w:uiPriority w:val="99"/>
    <w:semiHidden/>
    <w:rsid w:val="00A5155C"/>
    <w:rPr>
      <w:sz w:val="18"/>
      <w:szCs w:val="18"/>
    </w:rPr>
  </w:style>
  <w:style w:type="character" w:styleId="Emphasis">
    <w:name w:val="Emphasis"/>
    <w:basedOn w:val="DefaultParagraphFont"/>
    <w:uiPriority w:val="20"/>
    <w:qFormat/>
    <w:rsid w:val="00347F9F"/>
    <w:rPr>
      <w:i/>
      <w:iCs/>
    </w:rPr>
  </w:style>
  <w:style w:type="paragraph" w:styleId="NormalWeb">
    <w:name w:val="Normal (Web)"/>
    <w:basedOn w:val="Normal"/>
    <w:uiPriority w:val="99"/>
    <w:semiHidden/>
    <w:unhideWhenUsed/>
    <w:rsid w:val="00D63B37"/>
    <w:pPr>
      <w:widowControl/>
      <w:spacing w:before="100" w:beforeAutospacing="1" w:after="100" w:afterAutospacing="1"/>
      <w:jc w:val="left"/>
    </w:pPr>
    <w:rPr>
      <w:rFonts w:ascii="SimSun" w:eastAsia="SimSun" w:hAnsi="SimSun" w:cs="SimSun"/>
      <w:kern w:val="0"/>
      <w:sz w:val="24"/>
      <w:szCs w:val="24"/>
    </w:rPr>
  </w:style>
  <w:style w:type="character" w:styleId="CommentReference">
    <w:name w:val="annotation reference"/>
    <w:basedOn w:val="DefaultParagraphFont"/>
    <w:uiPriority w:val="99"/>
    <w:semiHidden/>
    <w:unhideWhenUsed/>
    <w:rsid w:val="00CE1546"/>
    <w:rPr>
      <w:sz w:val="21"/>
      <w:szCs w:val="21"/>
    </w:rPr>
  </w:style>
  <w:style w:type="paragraph" w:styleId="CommentText">
    <w:name w:val="annotation text"/>
    <w:basedOn w:val="Normal"/>
    <w:link w:val="CommentTextChar"/>
    <w:uiPriority w:val="99"/>
    <w:semiHidden/>
    <w:unhideWhenUsed/>
    <w:rsid w:val="00CE1546"/>
    <w:pPr>
      <w:jc w:val="left"/>
    </w:pPr>
  </w:style>
  <w:style w:type="character" w:customStyle="1" w:styleId="CommentTextChar">
    <w:name w:val="Comment Text Char"/>
    <w:basedOn w:val="DefaultParagraphFont"/>
    <w:link w:val="CommentText"/>
    <w:uiPriority w:val="99"/>
    <w:semiHidden/>
    <w:rsid w:val="00CE1546"/>
  </w:style>
  <w:style w:type="paragraph" w:styleId="CommentSubject">
    <w:name w:val="annotation subject"/>
    <w:basedOn w:val="CommentText"/>
    <w:next w:val="CommentText"/>
    <w:link w:val="CommentSubjectChar"/>
    <w:uiPriority w:val="99"/>
    <w:semiHidden/>
    <w:unhideWhenUsed/>
    <w:rsid w:val="00CE1546"/>
    <w:rPr>
      <w:b/>
      <w:bCs/>
    </w:rPr>
  </w:style>
  <w:style w:type="character" w:customStyle="1" w:styleId="CommentSubjectChar">
    <w:name w:val="Comment Subject Char"/>
    <w:basedOn w:val="CommentTextChar"/>
    <w:link w:val="CommentSubject"/>
    <w:uiPriority w:val="99"/>
    <w:semiHidden/>
    <w:rsid w:val="00CE1546"/>
    <w:rPr>
      <w:b/>
      <w:bCs/>
    </w:rPr>
  </w:style>
  <w:style w:type="paragraph" w:styleId="Revision">
    <w:name w:val="Revision"/>
    <w:hidden/>
    <w:uiPriority w:val="99"/>
    <w:semiHidden/>
    <w:rsid w:val="00347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804154">
      <w:bodyDiv w:val="1"/>
      <w:marLeft w:val="0"/>
      <w:marRight w:val="0"/>
      <w:marTop w:val="0"/>
      <w:marBottom w:val="0"/>
      <w:divBdr>
        <w:top w:val="none" w:sz="0" w:space="0" w:color="auto"/>
        <w:left w:val="none" w:sz="0" w:space="0" w:color="auto"/>
        <w:bottom w:val="none" w:sz="0" w:space="0" w:color="auto"/>
        <w:right w:val="none" w:sz="0" w:space="0" w:color="auto"/>
      </w:divBdr>
    </w:div>
    <w:div w:id="61371139">
      <w:bodyDiv w:val="1"/>
      <w:marLeft w:val="0"/>
      <w:marRight w:val="0"/>
      <w:marTop w:val="0"/>
      <w:marBottom w:val="0"/>
      <w:divBdr>
        <w:top w:val="none" w:sz="0" w:space="0" w:color="auto"/>
        <w:left w:val="none" w:sz="0" w:space="0" w:color="auto"/>
        <w:bottom w:val="none" w:sz="0" w:space="0" w:color="auto"/>
        <w:right w:val="none" w:sz="0" w:space="0" w:color="auto"/>
      </w:divBdr>
    </w:div>
    <w:div w:id="70935039">
      <w:bodyDiv w:val="1"/>
      <w:marLeft w:val="0"/>
      <w:marRight w:val="0"/>
      <w:marTop w:val="0"/>
      <w:marBottom w:val="0"/>
      <w:divBdr>
        <w:top w:val="none" w:sz="0" w:space="0" w:color="auto"/>
        <w:left w:val="none" w:sz="0" w:space="0" w:color="auto"/>
        <w:bottom w:val="none" w:sz="0" w:space="0" w:color="auto"/>
        <w:right w:val="none" w:sz="0" w:space="0" w:color="auto"/>
      </w:divBdr>
    </w:div>
    <w:div w:id="115487599">
      <w:bodyDiv w:val="1"/>
      <w:marLeft w:val="0"/>
      <w:marRight w:val="0"/>
      <w:marTop w:val="0"/>
      <w:marBottom w:val="0"/>
      <w:divBdr>
        <w:top w:val="none" w:sz="0" w:space="0" w:color="auto"/>
        <w:left w:val="none" w:sz="0" w:space="0" w:color="auto"/>
        <w:bottom w:val="none" w:sz="0" w:space="0" w:color="auto"/>
        <w:right w:val="none" w:sz="0" w:space="0" w:color="auto"/>
      </w:divBdr>
    </w:div>
    <w:div w:id="285355663">
      <w:bodyDiv w:val="1"/>
      <w:marLeft w:val="0"/>
      <w:marRight w:val="0"/>
      <w:marTop w:val="0"/>
      <w:marBottom w:val="0"/>
      <w:divBdr>
        <w:top w:val="none" w:sz="0" w:space="0" w:color="auto"/>
        <w:left w:val="none" w:sz="0" w:space="0" w:color="auto"/>
        <w:bottom w:val="none" w:sz="0" w:space="0" w:color="auto"/>
        <w:right w:val="none" w:sz="0" w:space="0" w:color="auto"/>
      </w:divBdr>
    </w:div>
    <w:div w:id="366369902">
      <w:bodyDiv w:val="1"/>
      <w:marLeft w:val="0"/>
      <w:marRight w:val="0"/>
      <w:marTop w:val="0"/>
      <w:marBottom w:val="0"/>
      <w:divBdr>
        <w:top w:val="none" w:sz="0" w:space="0" w:color="auto"/>
        <w:left w:val="none" w:sz="0" w:space="0" w:color="auto"/>
        <w:bottom w:val="none" w:sz="0" w:space="0" w:color="auto"/>
        <w:right w:val="none" w:sz="0" w:space="0" w:color="auto"/>
      </w:divBdr>
    </w:div>
    <w:div w:id="388308233">
      <w:bodyDiv w:val="1"/>
      <w:marLeft w:val="0"/>
      <w:marRight w:val="0"/>
      <w:marTop w:val="0"/>
      <w:marBottom w:val="0"/>
      <w:divBdr>
        <w:top w:val="none" w:sz="0" w:space="0" w:color="auto"/>
        <w:left w:val="none" w:sz="0" w:space="0" w:color="auto"/>
        <w:bottom w:val="none" w:sz="0" w:space="0" w:color="auto"/>
        <w:right w:val="none" w:sz="0" w:space="0" w:color="auto"/>
      </w:divBdr>
    </w:div>
    <w:div w:id="444739193">
      <w:bodyDiv w:val="1"/>
      <w:marLeft w:val="0"/>
      <w:marRight w:val="0"/>
      <w:marTop w:val="0"/>
      <w:marBottom w:val="0"/>
      <w:divBdr>
        <w:top w:val="none" w:sz="0" w:space="0" w:color="auto"/>
        <w:left w:val="none" w:sz="0" w:space="0" w:color="auto"/>
        <w:bottom w:val="none" w:sz="0" w:space="0" w:color="auto"/>
        <w:right w:val="none" w:sz="0" w:space="0" w:color="auto"/>
      </w:divBdr>
    </w:div>
    <w:div w:id="503394954">
      <w:bodyDiv w:val="1"/>
      <w:marLeft w:val="0"/>
      <w:marRight w:val="0"/>
      <w:marTop w:val="0"/>
      <w:marBottom w:val="0"/>
      <w:divBdr>
        <w:top w:val="none" w:sz="0" w:space="0" w:color="auto"/>
        <w:left w:val="none" w:sz="0" w:space="0" w:color="auto"/>
        <w:bottom w:val="none" w:sz="0" w:space="0" w:color="auto"/>
        <w:right w:val="none" w:sz="0" w:space="0" w:color="auto"/>
      </w:divBdr>
      <w:divsChild>
        <w:div w:id="1386682774">
          <w:marLeft w:val="0"/>
          <w:marRight w:val="0"/>
          <w:marTop w:val="0"/>
          <w:marBottom w:val="0"/>
          <w:divBdr>
            <w:top w:val="none" w:sz="0" w:space="0" w:color="auto"/>
            <w:left w:val="none" w:sz="0" w:space="0" w:color="auto"/>
            <w:bottom w:val="none" w:sz="0" w:space="0" w:color="auto"/>
            <w:right w:val="none" w:sz="0" w:space="0" w:color="auto"/>
          </w:divBdr>
          <w:divsChild>
            <w:div w:id="11000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25274">
      <w:bodyDiv w:val="1"/>
      <w:marLeft w:val="0"/>
      <w:marRight w:val="0"/>
      <w:marTop w:val="0"/>
      <w:marBottom w:val="0"/>
      <w:divBdr>
        <w:top w:val="none" w:sz="0" w:space="0" w:color="auto"/>
        <w:left w:val="none" w:sz="0" w:space="0" w:color="auto"/>
        <w:bottom w:val="none" w:sz="0" w:space="0" w:color="auto"/>
        <w:right w:val="none" w:sz="0" w:space="0" w:color="auto"/>
      </w:divBdr>
    </w:div>
    <w:div w:id="566186294">
      <w:bodyDiv w:val="1"/>
      <w:marLeft w:val="0"/>
      <w:marRight w:val="0"/>
      <w:marTop w:val="0"/>
      <w:marBottom w:val="0"/>
      <w:divBdr>
        <w:top w:val="none" w:sz="0" w:space="0" w:color="auto"/>
        <w:left w:val="none" w:sz="0" w:space="0" w:color="auto"/>
        <w:bottom w:val="none" w:sz="0" w:space="0" w:color="auto"/>
        <w:right w:val="none" w:sz="0" w:space="0" w:color="auto"/>
      </w:divBdr>
    </w:div>
    <w:div w:id="620571189">
      <w:bodyDiv w:val="1"/>
      <w:marLeft w:val="0"/>
      <w:marRight w:val="0"/>
      <w:marTop w:val="0"/>
      <w:marBottom w:val="0"/>
      <w:divBdr>
        <w:top w:val="none" w:sz="0" w:space="0" w:color="auto"/>
        <w:left w:val="none" w:sz="0" w:space="0" w:color="auto"/>
        <w:bottom w:val="none" w:sz="0" w:space="0" w:color="auto"/>
        <w:right w:val="none" w:sz="0" w:space="0" w:color="auto"/>
      </w:divBdr>
    </w:div>
    <w:div w:id="625819300">
      <w:bodyDiv w:val="1"/>
      <w:marLeft w:val="0"/>
      <w:marRight w:val="0"/>
      <w:marTop w:val="0"/>
      <w:marBottom w:val="0"/>
      <w:divBdr>
        <w:top w:val="none" w:sz="0" w:space="0" w:color="auto"/>
        <w:left w:val="none" w:sz="0" w:space="0" w:color="auto"/>
        <w:bottom w:val="none" w:sz="0" w:space="0" w:color="auto"/>
        <w:right w:val="none" w:sz="0" w:space="0" w:color="auto"/>
      </w:divBdr>
    </w:div>
    <w:div w:id="681933993">
      <w:bodyDiv w:val="1"/>
      <w:marLeft w:val="0"/>
      <w:marRight w:val="0"/>
      <w:marTop w:val="0"/>
      <w:marBottom w:val="0"/>
      <w:divBdr>
        <w:top w:val="none" w:sz="0" w:space="0" w:color="auto"/>
        <w:left w:val="none" w:sz="0" w:space="0" w:color="auto"/>
        <w:bottom w:val="none" w:sz="0" w:space="0" w:color="auto"/>
        <w:right w:val="none" w:sz="0" w:space="0" w:color="auto"/>
      </w:divBdr>
    </w:div>
    <w:div w:id="722097448">
      <w:bodyDiv w:val="1"/>
      <w:marLeft w:val="0"/>
      <w:marRight w:val="0"/>
      <w:marTop w:val="0"/>
      <w:marBottom w:val="0"/>
      <w:divBdr>
        <w:top w:val="none" w:sz="0" w:space="0" w:color="auto"/>
        <w:left w:val="none" w:sz="0" w:space="0" w:color="auto"/>
        <w:bottom w:val="none" w:sz="0" w:space="0" w:color="auto"/>
        <w:right w:val="none" w:sz="0" w:space="0" w:color="auto"/>
      </w:divBdr>
    </w:div>
    <w:div w:id="804472339">
      <w:bodyDiv w:val="1"/>
      <w:marLeft w:val="0"/>
      <w:marRight w:val="0"/>
      <w:marTop w:val="0"/>
      <w:marBottom w:val="0"/>
      <w:divBdr>
        <w:top w:val="none" w:sz="0" w:space="0" w:color="auto"/>
        <w:left w:val="none" w:sz="0" w:space="0" w:color="auto"/>
        <w:bottom w:val="none" w:sz="0" w:space="0" w:color="auto"/>
        <w:right w:val="none" w:sz="0" w:space="0" w:color="auto"/>
      </w:divBdr>
      <w:divsChild>
        <w:div w:id="645626740">
          <w:marLeft w:val="0"/>
          <w:marRight w:val="0"/>
          <w:marTop w:val="0"/>
          <w:marBottom w:val="0"/>
          <w:divBdr>
            <w:top w:val="none" w:sz="0" w:space="0" w:color="auto"/>
            <w:left w:val="none" w:sz="0" w:space="0" w:color="auto"/>
            <w:bottom w:val="none" w:sz="0" w:space="0" w:color="auto"/>
            <w:right w:val="none" w:sz="0" w:space="0" w:color="auto"/>
          </w:divBdr>
          <w:divsChild>
            <w:div w:id="683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41130">
      <w:bodyDiv w:val="1"/>
      <w:marLeft w:val="0"/>
      <w:marRight w:val="0"/>
      <w:marTop w:val="0"/>
      <w:marBottom w:val="0"/>
      <w:divBdr>
        <w:top w:val="none" w:sz="0" w:space="0" w:color="auto"/>
        <w:left w:val="none" w:sz="0" w:space="0" w:color="auto"/>
        <w:bottom w:val="none" w:sz="0" w:space="0" w:color="auto"/>
        <w:right w:val="none" w:sz="0" w:space="0" w:color="auto"/>
      </w:divBdr>
    </w:div>
    <w:div w:id="1008602528">
      <w:bodyDiv w:val="1"/>
      <w:marLeft w:val="0"/>
      <w:marRight w:val="0"/>
      <w:marTop w:val="0"/>
      <w:marBottom w:val="0"/>
      <w:divBdr>
        <w:top w:val="none" w:sz="0" w:space="0" w:color="auto"/>
        <w:left w:val="none" w:sz="0" w:space="0" w:color="auto"/>
        <w:bottom w:val="none" w:sz="0" w:space="0" w:color="auto"/>
        <w:right w:val="none" w:sz="0" w:space="0" w:color="auto"/>
      </w:divBdr>
    </w:div>
    <w:div w:id="1064985797">
      <w:bodyDiv w:val="1"/>
      <w:marLeft w:val="0"/>
      <w:marRight w:val="0"/>
      <w:marTop w:val="0"/>
      <w:marBottom w:val="0"/>
      <w:divBdr>
        <w:top w:val="none" w:sz="0" w:space="0" w:color="auto"/>
        <w:left w:val="none" w:sz="0" w:space="0" w:color="auto"/>
        <w:bottom w:val="none" w:sz="0" w:space="0" w:color="auto"/>
        <w:right w:val="none" w:sz="0" w:space="0" w:color="auto"/>
      </w:divBdr>
    </w:div>
    <w:div w:id="1180050704">
      <w:bodyDiv w:val="1"/>
      <w:marLeft w:val="0"/>
      <w:marRight w:val="0"/>
      <w:marTop w:val="0"/>
      <w:marBottom w:val="0"/>
      <w:divBdr>
        <w:top w:val="none" w:sz="0" w:space="0" w:color="auto"/>
        <w:left w:val="none" w:sz="0" w:space="0" w:color="auto"/>
        <w:bottom w:val="none" w:sz="0" w:space="0" w:color="auto"/>
        <w:right w:val="none" w:sz="0" w:space="0" w:color="auto"/>
      </w:divBdr>
    </w:div>
    <w:div w:id="1247574002">
      <w:bodyDiv w:val="1"/>
      <w:marLeft w:val="0"/>
      <w:marRight w:val="0"/>
      <w:marTop w:val="0"/>
      <w:marBottom w:val="0"/>
      <w:divBdr>
        <w:top w:val="none" w:sz="0" w:space="0" w:color="auto"/>
        <w:left w:val="none" w:sz="0" w:space="0" w:color="auto"/>
        <w:bottom w:val="none" w:sz="0" w:space="0" w:color="auto"/>
        <w:right w:val="none" w:sz="0" w:space="0" w:color="auto"/>
      </w:divBdr>
    </w:div>
    <w:div w:id="1317680886">
      <w:bodyDiv w:val="1"/>
      <w:marLeft w:val="0"/>
      <w:marRight w:val="0"/>
      <w:marTop w:val="0"/>
      <w:marBottom w:val="0"/>
      <w:divBdr>
        <w:top w:val="none" w:sz="0" w:space="0" w:color="auto"/>
        <w:left w:val="none" w:sz="0" w:space="0" w:color="auto"/>
        <w:bottom w:val="none" w:sz="0" w:space="0" w:color="auto"/>
        <w:right w:val="none" w:sz="0" w:space="0" w:color="auto"/>
      </w:divBdr>
    </w:div>
    <w:div w:id="1322347037">
      <w:bodyDiv w:val="1"/>
      <w:marLeft w:val="0"/>
      <w:marRight w:val="0"/>
      <w:marTop w:val="0"/>
      <w:marBottom w:val="0"/>
      <w:divBdr>
        <w:top w:val="none" w:sz="0" w:space="0" w:color="auto"/>
        <w:left w:val="none" w:sz="0" w:space="0" w:color="auto"/>
        <w:bottom w:val="none" w:sz="0" w:space="0" w:color="auto"/>
        <w:right w:val="none" w:sz="0" w:space="0" w:color="auto"/>
      </w:divBdr>
    </w:div>
    <w:div w:id="1344354402">
      <w:bodyDiv w:val="1"/>
      <w:marLeft w:val="0"/>
      <w:marRight w:val="0"/>
      <w:marTop w:val="0"/>
      <w:marBottom w:val="0"/>
      <w:divBdr>
        <w:top w:val="none" w:sz="0" w:space="0" w:color="auto"/>
        <w:left w:val="none" w:sz="0" w:space="0" w:color="auto"/>
        <w:bottom w:val="none" w:sz="0" w:space="0" w:color="auto"/>
        <w:right w:val="none" w:sz="0" w:space="0" w:color="auto"/>
      </w:divBdr>
      <w:divsChild>
        <w:div w:id="954017944">
          <w:marLeft w:val="0"/>
          <w:marRight w:val="0"/>
          <w:marTop w:val="0"/>
          <w:marBottom w:val="0"/>
          <w:divBdr>
            <w:top w:val="none" w:sz="0" w:space="0" w:color="auto"/>
            <w:left w:val="none" w:sz="0" w:space="0" w:color="auto"/>
            <w:bottom w:val="none" w:sz="0" w:space="0" w:color="auto"/>
            <w:right w:val="none" w:sz="0" w:space="0" w:color="auto"/>
          </w:divBdr>
          <w:divsChild>
            <w:div w:id="631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4165">
      <w:bodyDiv w:val="1"/>
      <w:marLeft w:val="0"/>
      <w:marRight w:val="0"/>
      <w:marTop w:val="0"/>
      <w:marBottom w:val="0"/>
      <w:divBdr>
        <w:top w:val="none" w:sz="0" w:space="0" w:color="auto"/>
        <w:left w:val="none" w:sz="0" w:space="0" w:color="auto"/>
        <w:bottom w:val="none" w:sz="0" w:space="0" w:color="auto"/>
        <w:right w:val="none" w:sz="0" w:space="0" w:color="auto"/>
      </w:divBdr>
    </w:div>
    <w:div w:id="1363673604">
      <w:bodyDiv w:val="1"/>
      <w:marLeft w:val="0"/>
      <w:marRight w:val="0"/>
      <w:marTop w:val="0"/>
      <w:marBottom w:val="0"/>
      <w:divBdr>
        <w:top w:val="none" w:sz="0" w:space="0" w:color="auto"/>
        <w:left w:val="none" w:sz="0" w:space="0" w:color="auto"/>
        <w:bottom w:val="none" w:sz="0" w:space="0" w:color="auto"/>
        <w:right w:val="none" w:sz="0" w:space="0" w:color="auto"/>
      </w:divBdr>
    </w:div>
    <w:div w:id="1400980081">
      <w:bodyDiv w:val="1"/>
      <w:marLeft w:val="0"/>
      <w:marRight w:val="0"/>
      <w:marTop w:val="0"/>
      <w:marBottom w:val="0"/>
      <w:divBdr>
        <w:top w:val="none" w:sz="0" w:space="0" w:color="auto"/>
        <w:left w:val="none" w:sz="0" w:space="0" w:color="auto"/>
        <w:bottom w:val="none" w:sz="0" w:space="0" w:color="auto"/>
        <w:right w:val="none" w:sz="0" w:space="0" w:color="auto"/>
      </w:divBdr>
    </w:div>
    <w:div w:id="1439713956">
      <w:bodyDiv w:val="1"/>
      <w:marLeft w:val="0"/>
      <w:marRight w:val="0"/>
      <w:marTop w:val="0"/>
      <w:marBottom w:val="0"/>
      <w:divBdr>
        <w:top w:val="none" w:sz="0" w:space="0" w:color="auto"/>
        <w:left w:val="none" w:sz="0" w:space="0" w:color="auto"/>
        <w:bottom w:val="none" w:sz="0" w:space="0" w:color="auto"/>
        <w:right w:val="none" w:sz="0" w:space="0" w:color="auto"/>
      </w:divBdr>
    </w:div>
    <w:div w:id="1449739162">
      <w:bodyDiv w:val="1"/>
      <w:marLeft w:val="0"/>
      <w:marRight w:val="0"/>
      <w:marTop w:val="0"/>
      <w:marBottom w:val="0"/>
      <w:divBdr>
        <w:top w:val="none" w:sz="0" w:space="0" w:color="auto"/>
        <w:left w:val="none" w:sz="0" w:space="0" w:color="auto"/>
        <w:bottom w:val="none" w:sz="0" w:space="0" w:color="auto"/>
        <w:right w:val="none" w:sz="0" w:space="0" w:color="auto"/>
      </w:divBdr>
    </w:div>
    <w:div w:id="1566260871">
      <w:bodyDiv w:val="1"/>
      <w:marLeft w:val="0"/>
      <w:marRight w:val="0"/>
      <w:marTop w:val="0"/>
      <w:marBottom w:val="0"/>
      <w:divBdr>
        <w:top w:val="none" w:sz="0" w:space="0" w:color="auto"/>
        <w:left w:val="none" w:sz="0" w:space="0" w:color="auto"/>
        <w:bottom w:val="none" w:sz="0" w:space="0" w:color="auto"/>
        <w:right w:val="none" w:sz="0" w:space="0" w:color="auto"/>
      </w:divBdr>
      <w:divsChild>
        <w:div w:id="1999385366">
          <w:marLeft w:val="0"/>
          <w:marRight w:val="0"/>
          <w:marTop w:val="0"/>
          <w:marBottom w:val="0"/>
          <w:divBdr>
            <w:top w:val="none" w:sz="0" w:space="0" w:color="auto"/>
            <w:left w:val="none" w:sz="0" w:space="0" w:color="auto"/>
            <w:bottom w:val="none" w:sz="0" w:space="0" w:color="auto"/>
            <w:right w:val="none" w:sz="0" w:space="0" w:color="auto"/>
          </w:divBdr>
          <w:divsChild>
            <w:div w:id="156128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58172">
      <w:bodyDiv w:val="1"/>
      <w:marLeft w:val="0"/>
      <w:marRight w:val="0"/>
      <w:marTop w:val="0"/>
      <w:marBottom w:val="0"/>
      <w:divBdr>
        <w:top w:val="none" w:sz="0" w:space="0" w:color="auto"/>
        <w:left w:val="none" w:sz="0" w:space="0" w:color="auto"/>
        <w:bottom w:val="none" w:sz="0" w:space="0" w:color="auto"/>
        <w:right w:val="none" w:sz="0" w:space="0" w:color="auto"/>
      </w:divBdr>
      <w:divsChild>
        <w:div w:id="1382361320">
          <w:marLeft w:val="0"/>
          <w:marRight w:val="0"/>
          <w:marTop w:val="0"/>
          <w:marBottom w:val="0"/>
          <w:divBdr>
            <w:top w:val="none" w:sz="0" w:space="0" w:color="auto"/>
            <w:left w:val="none" w:sz="0" w:space="0" w:color="auto"/>
            <w:bottom w:val="none" w:sz="0" w:space="0" w:color="auto"/>
            <w:right w:val="none" w:sz="0" w:space="0" w:color="auto"/>
          </w:divBdr>
          <w:divsChild>
            <w:div w:id="212588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76844">
      <w:bodyDiv w:val="1"/>
      <w:marLeft w:val="0"/>
      <w:marRight w:val="0"/>
      <w:marTop w:val="0"/>
      <w:marBottom w:val="0"/>
      <w:divBdr>
        <w:top w:val="none" w:sz="0" w:space="0" w:color="auto"/>
        <w:left w:val="none" w:sz="0" w:space="0" w:color="auto"/>
        <w:bottom w:val="none" w:sz="0" w:space="0" w:color="auto"/>
        <w:right w:val="none" w:sz="0" w:space="0" w:color="auto"/>
      </w:divBdr>
      <w:divsChild>
        <w:div w:id="2080249840">
          <w:marLeft w:val="0"/>
          <w:marRight w:val="0"/>
          <w:marTop w:val="0"/>
          <w:marBottom w:val="0"/>
          <w:divBdr>
            <w:top w:val="none" w:sz="0" w:space="0" w:color="auto"/>
            <w:left w:val="none" w:sz="0" w:space="0" w:color="auto"/>
            <w:bottom w:val="none" w:sz="0" w:space="0" w:color="auto"/>
            <w:right w:val="none" w:sz="0" w:space="0" w:color="auto"/>
          </w:divBdr>
          <w:divsChild>
            <w:div w:id="62732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6850">
      <w:bodyDiv w:val="1"/>
      <w:marLeft w:val="0"/>
      <w:marRight w:val="0"/>
      <w:marTop w:val="0"/>
      <w:marBottom w:val="0"/>
      <w:divBdr>
        <w:top w:val="none" w:sz="0" w:space="0" w:color="auto"/>
        <w:left w:val="none" w:sz="0" w:space="0" w:color="auto"/>
        <w:bottom w:val="none" w:sz="0" w:space="0" w:color="auto"/>
        <w:right w:val="none" w:sz="0" w:space="0" w:color="auto"/>
      </w:divBdr>
    </w:div>
    <w:div w:id="1750685957">
      <w:bodyDiv w:val="1"/>
      <w:marLeft w:val="0"/>
      <w:marRight w:val="0"/>
      <w:marTop w:val="0"/>
      <w:marBottom w:val="0"/>
      <w:divBdr>
        <w:top w:val="none" w:sz="0" w:space="0" w:color="auto"/>
        <w:left w:val="none" w:sz="0" w:space="0" w:color="auto"/>
        <w:bottom w:val="none" w:sz="0" w:space="0" w:color="auto"/>
        <w:right w:val="none" w:sz="0" w:space="0" w:color="auto"/>
      </w:divBdr>
    </w:div>
    <w:div w:id="1936553206">
      <w:bodyDiv w:val="1"/>
      <w:marLeft w:val="0"/>
      <w:marRight w:val="0"/>
      <w:marTop w:val="0"/>
      <w:marBottom w:val="0"/>
      <w:divBdr>
        <w:top w:val="none" w:sz="0" w:space="0" w:color="auto"/>
        <w:left w:val="none" w:sz="0" w:space="0" w:color="auto"/>
        <w:bottom w:val="none" w:sz="0" w:space="0" w:color="auto"/>
        <w:right w:val="none" w:sz="0" w:space="0" w:color="auto"/>
      </w:divBdr>
    </w:div>
    <w:div w:id="1938709194">
      <w:bodyDiv w:val="1"/>
      <w:marLeft w:val="0"/>
      <w:marRight w:val="0"/>
      <w:marTop w:val="0"/>
      <w:marBottom w:val="0"/>
      <w:divBdr>
        <w:top w:val="none" w:sz="0" w:space="0" w:color="auto"/>
        <w:left w:val="none" w:sz="0" w:space="0" w:color="auto"/>
        <w:bottom w:val="none" w:sz="0" w:space="0" w:color="auto"/>
        <w:right w:val="none" w:sz="0" w:space="0" w:color="auto"/>
      </w:divBdr>
    </w:div>
    <w:div w:id="1939173115">
      <w:bodyDiv w:val="1"/>
      <w:marLeft w:val="0"/>
      <w:marRight w:val="0"/>
      <w:marTop w:val="0"/>
      <w:marBottom w:val="0"/>
      <w:divBdr>
        <w:top w:val="none" w:sz="0" w:space="0" w:color="auto"/>
        <w:left w:val="none" w:sz="0" w:space="0" w:color="auto"/>
        <w:bottom w:val="none" w:sz="0" w:space="0" w:color="auto"/>
        <w:right w:val="none" w:sz="0" w:space="0" w:color="auto"/>
      </w:divBdr>
    </w:div>
    <w:div w:id="1939677825">
      <w:bodyDiv w:val="1"/>
      <w:marLeft w:val="0"/>
      <w:marRight w:val="0"/>
      <w:marTop w:val="0"/>
      <w:marBottom w:val="0"/>
      <w:divBdr>
        <w:top w:val="none" w:sz="0" w:space="0" w:color="auto"/>
        <w:left w:val="none" w:sz="0" w:space="0" w:color="auto"/>
        <w:bottom w:val="none" w:sz="0" w:space="0" w:color="auto"/>
        <w:right w:val="none" w:sz="0" w:space="0" w:color="auto"/>
      </w:divBdr>
      <w:divsChild>
        <w:div w:id="1508249350">
          <w:marLeft w:val="0"/>
          <w:marRight w:val="0"/>
          <w:marTop w:val="0"/>
          <w:marBottom w:val="0"/>
          <w:divBdr>
            <w:top w:val="none" w:sz="0" w:space="0" w:color="auto"/>
            <w:left w:val="none" w:sz="0" w:space="0" w:color="auto"/>
            <w:bottom w:val="none" w:sz="0" w:space="0" w:color="auto"/>
            <w:right w:val="none" w:sz="0" w:space="0" w:color="auto"/>
          </w:divBdr>
          <w:divsChild>
            <w:div w:id="42966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6818">
      <w:bodyDiv w:val="1"/>
      <w:marLeft w:val="0"/>
      <w:marRight w:val="0"/>
      <w:marTop w:val="0"/>
      <w:marBottom w:val="0"/>
      <w:divBdr>
        <w:top w:val="none" w:sz="0" w:space="0" w:color="auto"/>
        <w:left w:val="none" w:sz="0" w:space="0" w:color="auto"/>
        <w:bottom w:val="none" w:sz="0" w:space="0" w:color="auto"/>
        <w:right w:val="none" w:sz="0" w:space="0" w:color="auto"/>
      </w:divBdr>
    </w:div>
    <w:div w:id="1993220353">
      <w:bodyDiv w:val="1"/>
      <w:marLeft w:val="0"/>
      <w:marRight w:val="0"/>
      <w:marTop w:val="0"/>
      <w:marBottom w:val="0"/>
      <w:divBdr>
        <w:top w:val="none" w:sz="0" w:space="0" w:color="auto"/>
        <w:left w:val="none" w:sz="0" w:space="0" w:color="auto"/>
        <w:bottom w:val="none" w:sz="0" w:space="0" w:color="auto"/>
        <w:right w:val="none" w:sz="0" w:space="0" w:color="auto"/>
      </w:divBdr>
    </w:div>
    <w:div w:id="2027368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svg"/><Relationship Id="rId42" Type="http://schemas.openxmlformats.org/officeDocument/2006/relationships/image" Target="media/image32.png"/><Relationship Id="rId47" Type="http://schemas.openxmlformats.org/officeDocument/2006/relationships/image" Target="media/image37.svg"/><Relationship Id="rId50"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sv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png"/><Relationship Id="rId49"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jpeg"/><Relationship Id="rId43" Type="http://schemas.openxmlformats.org/officeDocument/2006/relationships/image" Target="media/image33.svg"/><Relationship Id="rId48" Type="http://schemas.openxmlformats.org/officeDocument/2006/relationships/fontTable" Target="fontTable.xm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svg"/><Relationship Id="rId41" Type="http://schemas.openxmlformats.org/officeDocument/2006/relationships/image" Target="media/image31.sv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no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444</TotalTime>
  <Pages>32</Pages>
  <Words>19623</Words>
  <Characters>111857</Characters>
  <Application>Microsoft Office Word</Application>
  <DocSecurity>0</DocSecurity>
  <Lines>932</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红宾</dc:creator>
  <cp:keywords/>
  <dc:description>NE.Bib</dc:description>
  <cp:lastModifiedBy>Chen Liao</cp:lastModifiedBy>
  <cp:revision>197</cp:revision>
  <dcterms:created xsi:type="dcterms:W3CDTF">2020-12-29T01:16:00Z</dcterms:created>
  <dcterms:modified xsi:type="dcterms:W3CDTF">2021-01-04T12:27:00Z</dcterms:modified>
</cp:coreProperties>
</file>