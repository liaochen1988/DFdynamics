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CBC96B" w14:textId="75919219" w:rsidR="00006A9E" w:rsidRPr="00E12421" w:rsidRDefault="00006A9E" w:rsidP="005E0AD8">
      <w:pPr>
        <w:jc w:val="both"/>
        <w:rPr>
          <w:rFonts w:ascii="Times New Roman" w:hAnsi="Times New Roman" w:cs="Times New Roman"/>
          <w:b/>
          <w:bCs/>
        </w:rPr>
      </w:pPr>
      <w:r w:rsidRPr="00E12421">
        <w:rPr>
          <w:rFonts w:ascii="Times New Roman" w:hAnsi="Times New Roman" w:cs="Times New Roman"/>
          <w:b/>
          <w:bCs/>
        </w:rPr>
        <w:t>Main text figures:</w:t>
      </w:r>
    </w:p>
    <w:p w14:paraId="6C9EB221" w14:textId="1F248F4E" w:rsidR="00006A9E" w:rsidRPr="00A922DA" w:rsidRDefault="00006A9E" w:rsidP="005E0AD8">
      <w:pPr>
        <w:jc w:val="both"/>
        <w:rPr>
          <w:rFonts w:ascii="Times New Roman" w:hAnsi="Times New Roman" w:cs="Times New Roman"/>
          <w:b/>
          <w:bCs/>
          <w:sz w:val="20"/>
          <w:szCs w:val="20"/>
        </w:rPr>
      </w:pPr>
    </w:p>
    <w:p w14:paraId="589A6BCA" w14:textId="37261706" w:rsidR="00006A9E" w:rsidRPr="00A922DA" w:rsidRDefault="00006A9E" w:rsidP="005E0AD8">
      <w:pPr>
        <w:jc w:val="both"/>
        <w:rPr>
          <w:rFonts w:ascii="Times New Roman" w:hAnsi="Times New Roman" w:cs="Times New Roman"/>
          <w:b/>
          <w:bCs/>
          <w:sz w:val="20"/>
          <w:szCs w:val="20"/>
        </w:rPr>
      </w:pPr>
    </w:p>
    <w:p w14:paraId="4B4E1792" w14:textId="77777777" w:rsidR="00006A9E" w:rsidRPr="00A922DA" w:rsidRDefault="00006A9E" w:rsidP="005E0AD8">
      <w:pPr>
        <w:jc w:val="both"/>
        <w:rPr>
          <w:rFonts w:ascii="Times New Roman" w:hAnsi="Times New Roman" w:cs="Times New Roman"/>
          <w:b/>
          <w:bCs/>
          <w:sz w:val="20"/>
          <w:szCs w:val="20"/>
        </w:rPr>
      </w:pPr>
    </w:p>
    <w:p w14:paraId="22E4FE38" w14:textId="0B241FF2" w:rsidR="003F3C68" w:rsidRPr="00A922DA" w:rsidRDefault="002809C8" w:rsidP="005E0AD8">
      <w:pPr>
        <w:jc w:val="both"/>
        <w:rPr>
          <w:rFonts w:ascii="Times New Roman" w:hAnsi="Times New Roman" w:cs="Times New Roman"/>
          <w:sz w:val="20"/>
          <w:szCs w:val="20"/>
        </w:rPr>
      </w:pPr>
    </w:p>
    <w:p w14:paraId="57136324" w14:textId="4C1727EB" w:rsidR="00C9657D" w:rsidRPr="00A922DA" w:rsidRDefault="00F37203" w:rsidP="008936C4">
      <w:pPr>
        <w:jc w:val="center"/>
        <w:rPr>
          <w:rFonts w:ascii="Times New Roman" w:hAnsi="Times New Roman" w:cs="Times New Roman"/>
          <w:sz w:val="20"/>
          <w:szCs w:val="20"/>
        </w:rPr>
      </w:pPr>
      <w:commentRangeStart w:id="0"/>
      <w:r w:rsidRPr="00A922DA">
        <w:rPr>
          <w:rFonts w:ascii="Times New Roman" w:hAnsi="Times New Roman" w:cs="Times New Roman"/>
          <w:noProof/>
          <w:sz w:val="20"/>
          <w:szCs w:val="20"/>
        </w:rPr>
        <w:drawing>
          <wp:inline distT="0" distB="0" distL="0" distR="0" wp14:anchorId="0788F70A" wp14:editId="6FD58192">
            <wp:extent cx="4519188" cy="3066592"/>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35923" cy="3077948"/>
                    </a:xfrm>
                    <a:prstGeom prst="rect">
                      <a:avLst/>
                    </a:prstGeom>
                  </pic:spPr>
                </pic:pic>
              </a:graphicData>
            </a:graphic>
          </wp:inline>
        </w:drawing>
      </w:r>
      <w:commentRangeEnd w:id="0"/>
      <w:r w:rsidR="00F32FAC">
        <w:rPr>
          <w:rStyle w:val="a5"/>
        </w:rPr>
        <w:commentReference w:id="0"/>
      </w:r>
    </w:p>
    <w:p w14:paraId="2F634C79" w14:textId="77777777" w:rsidR="00F37203" w:rsidRPr="00A922DA" w:rsidRDefault="00F37203" w:rsidP="005E0AD8">
      <w:pPr>
        <w:jc w:val="both"/>
        <w:rPr>
          <w:rFonts w:ascii="Times New Roman" w:hAnsi="Times New Roman" w:cs="Times New Roman"/>
          <w:sz w:val="20"/>
          <w:szCs w:val="20"/>
        </w:rPr>
      </w:pPr>
    </w:p>
    <w:p w14:paraId="70421CD7" w14:textId="2D7F344A" w:rsidR="001627DE" w:rsidRPr="00A922DA" w:rsidRDefault="00C9657D" w:rsidP="005E0AD8">
      <w:pPr>
        <w:pStyle w:val="paragraph"/>
        <w:spacing w:before="0" w:beforeAutospacing="0" w:after="0" w:afterAutospacing="0"/>
        <w:jc w:val="both"/>
        <w:rPr>
          <w:rFonts w:ascii="Times New Roman" w:hAnsi="Times New Roman" w:cs="Times New Roman"/>
          <w:sz w:val="20"/>
          <w:szCs w:val="20"/>
        </w:rPr>
      </w:pPr>
      <w:r w:rsidRPr="00A922DA">
        <w:rPr>
          <w:rFonts w:ascii="Times New Roman" w:hAnsi="Times New Roman" w:cs="Times New Roman"/>
          <w:b/>
          <w:bCs/>
          <w:color w:val="242021"/>
          <w:sz w:val="20"/>
          <w:szCs w:val="20"/>
        </w:rPr>
        <w:t>Figure 1.</w:t>
      </w:r>
      <w:r w:rsidRPr="00A922DA">
        <w:rPr>
          <w:rFonts w:ascii="Times New Roman" w:hAnsi="Times New Roman" w:cs="Times New Roman"/>
          <w:color w:val="242021"/>
          <w:sz w:val="20"/>
          <w:szCs w:val="20"/>
        </w:rPr>
        <w:t xml:space="preserve"> </w:t>
      </w:r>
      <w:r w:rsidRPr="006B708B">
        <w:rPr>
          <w:rFonts w:ascii="Times New Roman" w:hAnsi="Times New Roman" w:cs="Times New Roman"/>
          <w:b/>
          <w:bCs/>
          <w:color w:val="242021"/>
          <w:sz w:val="20"/>
          <w:szCs w:val="20"/>
          <w:highlight w:val="yellow"/>
          <w:rPrChange w:id="1" w:author="戴 磊" w:date="2021-02-19T13:09:00Z">
            <w:rPr>
              <w:rFonts w:ascii="Times New Roman" w:hAnsi="Times New Roman" w:cs="Times New Roman"/>
              <w:b/>
              <w:bCs/>
              <w:color w:val="242021"/>
              <w:sz w:val="20"/>
              <w:szCs w:val="20"/>
            </w:rPr>
          </w:rPrChange>
        </w:rPr>
        <w:t xml:space="preserve">Experimental design and </w:t>
      </w:r>
      <w:r w:rsidR="007E4291" w:rsidRPr="006B708B">
        <w:rPr>
          <w:rFonts w:ascii="Times New Roman" w:hAnsi="Times New Roman" w:cs="Times New Roman"/>
          <w:b/>
          <w:bCs/>
          <w:color w:val="242021"/>
          <w:sz w:val="20"/>
          <w:szCs w:val="20"/>
          <w:highlight w:val="yellow"/>
          <w:rPrChange w:id="2" w:author="戴 磊" w:date="2021-02-19T13:09:00Z">
            <w:rPr>
              <w:rFonts w:ascii="Times New Roman" w:hAnsi="Times New Roman" w:cs="Times New Roman"/>
              <w:b/>
              <w:bCs/>
              <w:color w:val="242021"/>
              <w:sz w:val="20"/>
              <w:szCs w:val="20"/>
            </w:rPr>
          </w:rPrChange>
        </w:rPr>
        <w:t>computational</w:t>
      </w:r>
      <w:r w:rsidRPr="006B708B">
        <w:rPr>
          <w:rFonts w:ascii="Times New Roman" w:hAnsi="Times New Roman" w:cs="Times New Roman"/>
          <w:b/>
          <w:bCs/>
          <w:color w:val="242021"/>
          <w:sz w:val="20"/>
          <w:szCs w:val="20"/>
          <w:highlight w:val="yellow"/>
          <w:rPrChange w:id="3" w:author="戴 磊" w:date="2021-02-19T13:09:00Z">
            <w:rPr>
              <w:rFonts w:ascii="Times New Roman" w:hAnsi="Times New Roman" w:cs="Times New Roman"/>
              <w:b/>
              <w:bCs/>
              <w:color w:val="242021"/>
              <w:sz w:val="20"/>
              <w:szCs w:val="20"/>
            </w:rPr>
          </w:rPrChange>
        </w:rPr>
        <w:t xml:space="preserve"> framework to study the </w:t>
      </w:r>
      <w:r w:rsidR="00F37203" w:rsidRPr="006B708B">
        <w:rPr>
          <w:rFonts w:ascii="Times New Roman" w:hAnsi="Times New Roman" w:cs="Times New Roman"/>
          <w:b/>
          <w:bCs/>
          <w:color w:val="242021"/>
          <w:sz w:val="20"/>
          <w:szCs w:val="20"/>
          <w:highlight w:val="yellow"/>
          <w:rPrChange w:id="4" w:author="戴 磊" w:date="2021-02-19T13:09:00Z">
            <w:rPr>
              <w:rFonts w:ascii="Times New Roman" w:hAnsi="Times New Roman" w:cs="Times New Roman"/>
              <w:b/>
              <w:bCs/>
              <w:color w:val="242021"/>
              <w:sz w:val="20"/>
              <w:szCs w:val="20"/>
            </w:rPr>
          </w:rPrChange>
        </w:rPr>
        <w:t>dynamic</w:t>
      </w:r>
      <w:ins w:id="5" w:author="戴 磊" w:date="2021-02-19T13:07:00Z">
        <w:r w:rsidR="006B708B" w:rsidRPr="006B708B">
          <w:rPr>
            <w:rFonts w:ascii="Times New Roman" w:hAnsi="Times New Roman" w:cs="Times New Roman" w:hint="eastAsia"/>
            <w:b/>
            <w:bCs/>
            <w:color w:val="242021"/>
            <w:sz w:val="20"/>
            <w:szCs w:val="20"/>
            <w:highlight w:val="yellow"/>
            <w:rPrChange w:id="6" w:author="戴 磊" w:date="2021-02-19T13:09:00Z">
              <w:rPr>
                <w:rFonts w:ascii="Times New Roman" w:hAnsi="Times New Roman" w:cs="Times New Roman" w:hint="eastAsia"/>
                <w:b/>
                <w:bCs/>
                <w:color w:val="242021"/>
                <w:sz w:val="20"/>
                <w:szCs w:val="20"/>
              </w:rPr>
            </w:rPrChange>
          </w:rPr>
          <w:t>a</w:t>
        </w:r>
        <w:r w:rsidR="006B708B" w:rsidRPr="006B708B">
          <w:rPr>
            <w:rFonts w:ascii="Times New Roman" w:hAnsi="Times New Roman" w:cs="Times New Roman"/>
            <w:b/>
            <w:bCs/>
            <w:color w:val="242021"/>
            <w:sz w:val="20"/>
            <w:szCs w:val="20"/>
            <w:highlight w:val="yellow"/>
            <w:rPrChange w:id="7" w:author="戴 磊" w:date="2021-02-19T13:09:00Z">
              <w:rPr>
                <w:rFonts w:ascii="Times New Roman" w:hAnsi="Times New Roman" w:cs="Times New Roman"/>
                <w:b/>
                <w:bCs/>
                <w:color w:val="242021"/>
                <w:sz w:val="20"/>
                <w:szCs w:val="20"/>
              </w:rPr>
            </w:rPrChange>
          </w:rPr>
          <w:t>l</w:t>
        </w:r>
      </w:ins>
      <w:r w:rsidR="00F37203" w:rsidRPr="006B708B">
        <w:rPr>
          <w:rFonts w:ascii="Times New Roman" w:hAnsi="Times New Roman" w:cs="Times New Roman"/>
          <w:b/>
          <w:bCs/>
          <w:color w:val="242021"/>
          <w:sz w:val="20"/>
          <w:szCs w:val="20"/>
          <w:highlight w:val="yellow"/>
          <w:rPrChange w:id="8" w:author="戴 磊" w:date="2021-02-19T13:09:00Z">
            <w:rPr>
              <w:rFonts w:ascii="Times New Roman" w:hAnsi="Times New Roman" w:cs="Times New Roman"/>
              <w:b/>
              <w:bCs/>
              <w:color w:val="242021"/>
              <w:sz w:val="20"/>
              <w:szCs w:val="20"/>
            </w:rPr>
          </w:rPrChange>
        </w:rPr>
        <w:t xml:space="preserve"> and </w:t>
      </w:r>
      <w:r w:rsidR="006E5740" w:rsidRPr="006B708B">
        <w:rPr>
          <w:rFonts w:ascii="Times New Roman" w:hAnsi="Times New Roman" w:cs="Times New Roman"/>
          <w:b/>
          <w:bCs/>
          <w:color w:val="242021"/>
          <w:sz w:val="20"/>
          <w:szCs w:val="20"/>
          <w:highlight w:val="yellow"/>
          <w:rPrChange w:id="9" w:author="戴 磊" w:date="2021-02-19T13:09:00Z">
            <w:rPr>
              <w:rFonts w:ascii="Times New Roman" w:hAnsi="Times New Roman" w:cs="Times New Roman"/>
              <w:b/>
              <w:bCs/>
              <w:color w:val="242021"/>
              <w:sz w:val="20"/>
              <w:szCs w:val="20"/>
            </w:rPr>
          </w:rPrChange>
        </w:rPr>
        <w:t xml:space="preserve">individualized </w:t>
      </w:r>
      <w:r w:rsidRPr="006B708B">
        <w:rPr>
          <w:rFonts w:ascii="Times New Roman" w:hAnsi="Times New Roman" w:cs="Times New Roman"/>
          <w:b/>
          <w:bCs/>
          <w:color w:val="242021"/>
          <w:sz w:val="20"/>
          <w:szCs w:val="20"/>
          <w:highlight w:val="yellow"/>
          <w:rPrChange w:id="10" w:author="戴 磊" w:date="2021-02-19T13:09:00Z">
            <w:rPr>
              <w:rFonts w:ascii="Times New Roman" w:hAnsi="Times New Roman" w:cs="Times New Roman"/>
              <w:b/>
              <w:bCs/>
              <w:color w:val="242021"/>
              <w:sz w:val="20"/>
              <w:szCs w:val="20"/>
            </w:rPr>
          </w:rPrChange>
        </w:rPr>
        <w:t>response of mouse gut microbiome to dietary fiber intervention</w:t>
      </w:r>
      <w:r w:rsidRPr="00A922DA">
        <w:rPr>
          <w:rFonts w:ascii="Times New Roman" w:hAnsi="Times New Roman" w:cs="Times New Roman"/>
          <w:b/>
          <w:bCs/>
          <w:color w:val="242021"/>
          <w:sz w:val="20"/>
          <w:szCs w:val="20"/>
        </w:rPr>
        <w:t>.</w:t>
      </w:r>
      <w:r w:rsidR="007155CD" w:rsidRPr="00A922DA">
        <w:rPr>
          <w:rFonts w:ascii="Times New Roman" w:hAnsi="Times New Roman" w:cs="Times New Roman"/>
          <w:b/>
          <w:bCs/>
          <w:color w:val="242021"/>
          <w:sz w:val="20"/>
          <w:szCs w:val="20"/>
        </w:rPr>
        <w:t xml:space="preserve"> </w:t>
      </w:r>
      <w:r w:rsidRPr="00A922DA">
        <w:rPr>
          <w:rFonts w:ascii="Times New Roman" w:hAnsi="Times New Roman" w:cs="Times New Roman"/>
          <w:b/>
          <w:bCs/>
          <w:sz w:val="20"/>
          <w:szCs w:val="20"/>
        </w:rPr>
        <w:t>A</w:t>
      </w:r>
      <w:r w:rsidR="003D5E87" w:rsidRPr="00A922DA">
        <w:rPr>
          <w:rFonts w:ascii="Times New Roman" w:hAnsi="Times New Roman" w:cs="Times New Roman"/>
          <w:b/>
          <w:bCs/>
          <w:sz w:val="20"/>
          <w:szCs w:val="20"/>
        </w:rPr>
        <w:t>.</w:t>
      </w:r>
      <w:r w:rsidR="007155CD" w:rsidRPr="00A922DA">
        <w:rPr>
          <w:rFonts w:ascii="Times New Roman" w:hAnsi="Times New Roman" w:cs="Times New Roman"/>
          <w:sz w:val="20"/>
          <w:szCs w:val="20"/>
        </w:rPr>
        <w:t xml:space="preserve"> </w:t>
      </w:r>
      <w:r w:rsidR="00983BE7">
        <w:rPr>
          <w:rFonts w:ascii="Times New Roman" w:hAnsi="Times New Roman" w:cs="Times New Roman"/>
          <w:sz w:val="20"/>
          <w:szCs w:val="20"/>
        </w:rPr>
        <w:t>A s</w:t>
      </w:r>
      <w:r w:rsidRPr="00A922DA">
        <w:rPr>
          <w:rFonts w:ascii="Times New Roman" w:hAnsi="Times New Roman" w:cs="Times New Roman"/>
          <w:sz w:val="20"/>
          <w:szCs w:val="20"/>
        </w:rPr>
        <w:t xml:space="preserve">chematic </w:t>
      </w:r>
      <w:r w:rsidR="00EA0F85" w:rsidRPr="00A922DA">
        <w:rPr>
          <w:rFonts w:ascii="Times New Roman" w:hAnsi="Times New Roman" w:cs="Times New Roman"/>
          <w:sz w:val="20"/>
          <w:szCs w:val="20"/>
        </w:rPr>
        <w:t>view</w:t>
      </w:r>
      <w:r w:rsidRPr="00A922DA">
        <w:rPr>
          <w:rFonts w:ascii="Times New Roman" w:hAnsi="Times New Roman" w:cs="Times New Roman"/>
          <w:sz w:val="20"/>
          <w:szCs w:val="20"/>
        </w:rPr>
        <w:t xml:space="preserve"> of </w:t>
      </w:r>
      <w:r w:rsidR="00EA0F85" w:rsidRPr="00A922DA">
        <w:rPr>
          <w:rFonts w:ascii="Times New Roman" w:hAnsi="Times New Roman" w:cs="Times New Roman"/>
          <w:sz w:val="20"/>
          <w:szCs w:val="20"/>
        </w:rPr>
        <w:t>the experiments performed on a mouse model</w:t>
      </w:r>
      <w:r w:rsidRPr="00A922DA">
        <w:rPr>
          <w:rFonts w:ascii="Times New Roman" w:hAnsi="Times New Roman" w:cs="Times New Roman"/>
          <w:sz w:val="20"/>
          <w:szCs w:val="20"/>
        </w:rPr>
        <w:t xml:space="preserve">. </w:t>
      </w:r>
      <w:r w:rsidR="00956185" w:rsidRPr="00A922DA">
        <w:rPr>
          <w:rFonts w:ascii="Times New Roman" w:hAnsi="Times New Roman" w:cs="Times New Roman"/>
          <w:sz w:val="20"/>
          <w:szCs w:val="20"/>
        </w:rPr>
        <w:t xml:space="preserve">Gray </w:t>
      </w:r>
      <w:r w:rsidR="00AE7BC2">
        <w:rPr>
          <w:rFonts w:ascii="Times New Roman" w:hAnsi="Times New Roman" w:cs="Times New Roman"/>
          <w:sz w:val="20"/>
          <w:szCs w:val="20"/>
        </w:rPr>
        <w:t>dots</w:t>
      </w:r>
      <w:r w:rsidRPr="00A922DA">
        <w:rPr>
          <w:rFonts w:ascii="Times New Roman" w:hAnsi="Times New Roman" w:cs="Times New Roman"/>
          <w:sz w:val="20"/>
          <w:szCs w:val="20"/>
        </w:rPr>
        <w:t xml:space="preserve"> indicate the days on which longitudinal fecal samples, microbiome </w:t>
      </w:r>
      <w:r w:rsidR="00590DA8" w:rsidRPr="00A922DA">
        <w:rPr>
          <w:rFonts w:ascii="Times New Roman" w:hAnsi="Times New Roman" w:cs="Times New Roman"/>
          <w:sz w:val="20"/>
          <w:szCs w:val="20"/>
        </w:rPr>
        <w:t>and metabolomics data</w:t>
      </w:r>
      <w:r w:rsidR="00F37203" w:rsidRPr="00A922DA">
        <w:rPr>
          <w:rFonts w:ascii="Times New Roman" w:hAnsi="Times New Roman" w:cs="Times New Roman"/>
          <w:sz w:val="20"/>
          <w:szCs w:val="20"/>
        </w:rPr>
        <w:t xml:space="preserve"> </w:t>
      </w:r>
      <w:r w:rsidRPr="00A922DA">
        <w:rPr>
          <w:rFonts w:ascii="Times New Roman" w:hAnsi="Times New Roman" w:cs="Times New Roman"/>
          <w:sz w:val="20"/>
          <w:szCs w:val="20"/>
        </w:rPr>
        <w:t>were collected.</w:t>
      </w:r>
      <w:r w:rsidR="007155CD" w:rsidRPr="00A922DA">
        <w:rPr>
          <w:rFonts w:ascii="Times New Roman" w:hAnsi="Times New Roman" w:cs="Times New Roman"/>
          <w:sz w:val="20"/>
          <w:szCs w:val="20"/>
        </w:rPr>
        <w:t xml:space="preserve"> </w:t>
      </w:r>
      <w:r w:rsidR="00590DA8" w:rsidRPr="00A922DA">
        <w:rPr>
          <w:rFonts w:ascii="Times New Roman" w:hAnsi="Times New Roman" w:cs="Times New Roman"/>
          <w:sz w:val="20"/>
          <w:szCs w:val="20"/>
        </w:rPr>
        <w:t xml:space="preserve">SCFA: short-chain fatty acid. </w:t>
      </w:r>
      <w:r w:rsidR="006E5740" w:rsidRPr="00A922DA">
        <w:rPr>
          <w:rFonts w:ascii="Times New Roman" w:hAnsi="Times New Roman" w:cs="Times New Roman"/>
          <w:b/>
          <w:bCs/>
          <w:color w:val="333333"/>
          <w:sz w:val="20"/>
          <w:szCs w:val="20"/>
          <w:shd w:val="clear" w:color="auto" w:fill="FFFFFF"/>
        </w:rPr>
        <w:t>B</w:t>
      </w:r>
      <w:r w:rsidR="003D5E87" w:rsidRPr="00A922DA">
        <w:rPr>
          <w:rFonts w:ascii="Times New Roman" w:hAnsi="Times New Roman" w:cs="Times New Roman"/>
          <w:b/>
          <w:bCs/>
          <w:color w:val="333333"/>
          <w:sz w:val="20"/>
          <w:szCs w:val="20"/>
          <w:shd w:val="clear" w:color="auto" w:fill="FFFFFF"/>
        </w:rPr>
        <w:t>.</w:t>
      </w:r>
      <w:r w:rsidR="00F7487F" w:rsidRPr="00A922DA">
        <w:rPr>
          <w:rFonts w:ascii="Times New Roman" w:hAnsi="Times New Roman" w:cs="Times New Roman"/>
          <w:b/>
          <w:bCs/>
          <w:color w:val="333333"/>
          <w:sz w:val="20"/>
          <w:szCs w:val="20"/>
          <w:shd w:val="clear" w:color="auto" w:fill="FFFFFF"/>
        </w:rPr>
        <w:t xml:space="preserve"> </w:t>
      </w:r>
      <w:bookmarkStart w:id="11" w:name="OLE_LINK28"/>
      <w:bookmarkStart w:id="12" w:name="OLE_LINK29"/>
      <w:r w:rsidR="00F7487F" w:rsidRPr="00A922DA">
        <w:rPr>
          <w:rFonts w:ascii="Times New Roman" w:hAnsi="Times New Roman" w:cs="Times New Roman"/>
          <w:color w:val="333333"/>
          <w:sz w:val="20"/>
          <w:szCs w:val="20"/>
          <w:shd w:val="clear" w:color="auto" w:fill="FFFFFF"/>
        </w:rPr>
        <w:t xml:space="preserve">Baseline gut microbiota composition of </w:t>
      </w:r>
      <w:r w:rsidR="00F7487F" w:rsidRPr="00A922DA">
        <w:rPr>
          <w:rFonts w:ascii="Times New Roman" w:hAnsi="Times New Roman" w:cs="Times New Roman"/>
          <w:color w:val="000000"/>
          <w:sz w:val="20"/>
          <w:szCs w:val="20"/>
          <w:shd w:val="clear" w:color="auto" w:fill="FFFFFF"/>
        </w:rPr>
        <w:t>i</w:t>
      </w:r>
      <w:r w:rsidR="00F7487F" w:rsidRPr="00A922DA">
        <w:rPr>
          <w:rFonts w:ascii="Times New Roman" w:hAnsi="Times New Roman" w:cs="Times New Roman"/>
          <w:color w:val="000000"/>
          <w:sz w:val="20"/>
          <w:szCs w:val="20"/>
        </w:rPr>
        <w:t xml:space="preserve">sogenic </w:t>
      </w:r>
      <w:r w:rsidR="00F7487F" w:rsidRPr="00A922DA">
        <w:rPr>
          <w:rFonts w:ascii="Times New Roman" w:hAnsi="Times New Roman" w:cs="Times New Roman"/>
          <w:color w:val="333333"/>
          <w:sz w:val="20"/>
          <w:szCs w:val="20"/>
          <w:shd w:val="clear" w:color="auto" w:fill="FFFFFF"/>
        </w:rPr>
        <w:t xml:space="preserve">mice </w:t>
      </w:r>
      <w:r w:rsidR="00F7487F" w:rsidRPr="00A922DA">
        <w:rPr>
          <w:rFonts w:ascii="Times New Roman" w:hAnsi="Times New Roman" w:cs="Times New Roman"/>
          <w:color w:val="000000"/>
          <w:sz w:val="20"/>
          <w:szCs w:val="20"/>
        </w:rPr>
        <w:t>purchased from four different vendors</w:t>
      </w:r>
      <w:ins w:id="13" w:author="戴 磊" w:date="2021-02-19T12:31:00Z">
        <w:r w:rsidR="0071697F">
          <w:rPr>
            <w:rFonts w:ascii="Times New Roman" w:hAnsi="Times New Roman" w:cs="Times New Roman"/>
            <w:color w:val="333333"/>
            <w:sz w:val="20"/>
            <w:szCs w:val="20"/>
            <w:shd w:val="clear" w:color="auto" w:fill="FFFFFF"/>
          </w:rPr>
          <w:t>, labelled as Beijing, Guangdong, Hunan and Shanghai.</w:t>
        </w:r>
      </w:ins>
      <w:del w:id="14" w:author="戴 磊" w:date="2021-02-19T12:31:00Z">
        <w:r w:rsidR="00F7487F" w:rsidRPr="00A922DA" w:rsidDel="0071697F">
          <w:rPr>
            <w:rFonts w:ascii="Times New Roman" w:hAnsi="Times New Roman" w:cs="Times New Roman"/>
            <w:color w:val="333333"/>
            <w:sz w:val="20"/>
            <w:szCs w:val="20"/>
            <w:shd w:val="clear" w:color="auto" w:fill="FFFFFF"/>
          </w:rPr>
          <w:delText>.</w:delText>
        </w:r>
      </w:del>
      <w:r w:rsidR="00F7487F" w:rsidRPr="00A922DA">
        <w:rPr>
          <w:rFonts w:ascii="Times New Roman" w:hAnsi="Times New Roman" w:cs="Times New Roman"/>
          <w:color w:val="333333"/>
          <w:sz w:val="20"/>
          <w:szCs w:val="20"/>
          <w:shd w:val="clear" w:color="auto" w:fill="FFFFFF"/>
        </w:rPr>
        <w:t xml:space="preserve"> </w:t>
      </w:r>
      <w:r w:rsidR="00F7487F" w:rsidRPr="00A922DA">
        <w:rPr>
          <w:rFonts w:ascii="Times New Roman" w:hAnsi="Times New Roman" w:cs="Times New Roman"/>
          <w:b/>
          <w:bCs/>
          <w:color w:val="333333"/>
          <w:sz w:val="20"/>
          <w:szCs w:val="20"/>
          <w:shd w:val="clear" w:color="auto" w:fill="FFFFFF"/>
        </w:rPr>
        <w:t>C</w:t>
      </w:r>
      <w:r w:rsidR="003D5E87" w:rsidRPr="00A922DA">
        <w:rPr>
          <w:rFonts w:ascii="Times New Roman" w:hAnsi="Times New Roman" w:cs="Times New Roman"/>
          <w:b/>
          <w:bCs/>
          <w:color w:val="333333"/>
          <w:sz w:val="20"/>
          <w:szCs w:val="20"/>
          <w:shd w:val="clear" w:color="auto" w:fill="FFFFFF"/>
        </w:rPr>
        <w:t>.</w:t>
      </w:r>
      <w:r w:rsidR="00F7487F" w:rsidRPr="00A922DA">
        <w:rPr>
          <w:rFonts w:ascii="Times New Roman" w:hAnsi="Times New Roman" w:cs="Times New Roman"/>
          <w:color w:val="333333"/>
          <w:sz w:val="20"/>
          <w:szCs w:val="20"/>
          <w:shd w:val="clear" w:color="auto" w:fill="FFFFFF"/>
        </w:rPr>
        <w:t xml:space="preserve"> </w:t>
      </w:r>
      <w:proofErr w:type="spellStart"/>
      <w:r w:rsidR="00C12191" w:rsidRPr="00A922DA">
        <w:rPr>
          <w:rFonts w:ascii="Times New Roman" w:hAnsi="Times New Roman" w:cs="Times New Roman"/>
          <w:color w:val="333333"/>
          <w:sz w:val="20"/>
          <w:szCs w:val="20"/>
          <w:shd w:val="clear" w:color="auto" w:fill="FFFFFF"/>
        </w:rPr>
        <w:t>PCoA</w:t>
      </w:r>
      <w:proofErr w:type="spellEnd"/>
      <w:r w:rsidR="00C12191" w:rsidRPr="00A922DA">
        <w:rPr>
          <w:rFonts w:ascii="Times New Roman" w:hAnsi="Times New Roman" w:cs="Times New Roman"/>
          <w:color w:val="333333"/>
          <w:sz w:val="20"/>
          <w:szCs w:val="20"/>
          <w:shd w:val="clear" w:color="auto" w:fill="FFFFFF"/>
        </w:rPr>
        <w:t xml:space="preserve"> (</w:t>
      </w:r>
      <w:r w:rsidR="00F7487F" w:rsidRPr="00A922DA">
        <w:rPr>
          <w:rFonts w:ascii="Times New Roman" w:hAnsi="Times New Roman" w:cs="Times New Roman"/>
          <w:color w:val="333333"/>
          <w:sz w:val="20"/>
          <w:szCs w:val="20"/>
          <w:shd w:val="clear" w:color="auto" w:fill="FFFFFF"/>
        </w:rPr>
        <w:t>principal</w:t>
      </w:r>
      <w:r w:rsidR="00C12191" w:rsidRPr="00A922DA">
        <w:rPr>
          <w:rFonts w:ascii="Times New Roman" w:hAnsi="Times New Roman" w:cs="Times New Roman"/>
          <w:color w:val="333333"/>
          <w:sz w:val="20"/>
          <w:szCs w:val="20"/>
          <w:shd w:val="clear" w:color="auto" w:fill="FFFFFF"/>
        </w:rPr>
        <w:t xml:space="preserve"> coordinate analysis) </w:t>
      </w:r>
      <w:del w:id="15" w:author="戴 磊" w:date="2021-02-19T12:32:00Z">
        <w:r w:rsidR="00C12191" w:rsidRPr="00A922DA" w:rsidDel="0071697F">
          <w:rPr>
            <w:rFonts w:ascii="Times New Roman" w:hAnsi="Times New Roman" w:cs="Times New Roman"/>
            <w:color w:val="333333"/>
            <w:sz w:val="20"/>
            <w:szCs w:val="20"/>
            <w:shd w:val="clear" w:color="auto" w:fill="FFFFFF"/>
          </w:rPr>
          <w:delText>b</w:delText>
        </w:r>
        <w:r w:rsidR="00590DA8" w:rsidRPr="00A922DA" w:rsidDel="0071697F">
          <w:rPr>
            <w:rFonts w:ascii="Times New Roman" w:hAnsi="Times New Roman" w:cs="Times New Roman"/>
            <w:color w:val="333333"/>
            <w:sz w:val="20"/>
            <w:szCs w:val="20"/>
            <w:shd w:val="clear" w:color="auto" w:fill="FFFFFF"/>
          </w:rPr>
          <w:delText>i</w:delText>
        </w:r>
      </w:del>
      <w:r w:rsidR="00590DA8" w:rsidRPr="00A922DA">
        <w:rPr>
          <w:rFonts w:ascii="Times New Roman" w:hAnsi="Times New Roman" w:cs="Times New Roman"/>
          <w:color w:val="333333"/>
          <w:sz w:val="20"/>
          <w:szCs w:val="20"/>
          <w:shd w:val="clear" w:color="auto" w:fill="FFFFFF"/>
        </w:rPr>
        <w:t xml:space="preserve">plot of </w:t>
      </w:r>
      <w:bookmarkEnd w:id="11"/>
      <w:bookmarkEnd w:id="12"/>
      <w:r w:rsidR="00F7487F" w:rsidRPr="00A922DA">
        <w:rPr>
          <w:rFonts w:ascii="Times New Roman" w:hAnsi="Times New Roman" w:cs="Times New Roman"/>
          <w:color w:val="333333"/>
          <w:sz w:val="20"/>
          <w:szCs w:val="20"/>
          <w:shd w:val="clear" w:color="auto" w:fill="FFFFFF"/>
        </w:rPr>
        <w:t>the baseline microbiota</w:t>
      </w:r>
      <w:ins w:id="16" w:author="戴 磊" w:date="2021-02-19T12:32:00Z">
        <w:r w:rsidR="0071697F">
          <w:rPr>
            <w:rFonts w:ascii="Times New Roman" w:hAnsi="Times New Roman" w:cs="Times New Roman"/>
            <w:color w:val="333333"/>
            <w:sz w:val="20"/>
            <w:szCs w:val="20"/>
            <w:shd w:val="clear" w:color="auto" w:fill="FFFFFF"/>
          </w:rPr>
          <w:t xml:space="preserve"> composition</w:t>
        </w:r>
      </w:ins>
      <w:del w:id="17" w:author="戴 磊" w:date="2021-02-19T12:32:00Z">
        <w:r w:rsidR="00F7487F" w:rsidRPr="00A922DA" w:rsidDel="0071697F">
          <w:rPr>
            <w:rFonts w:ascii="Times New Roman" w:hAnsi="Times New Roman" w:cs="Times New Roman"/>
            <w:color w:val="333333"/>
            <w:sz w:val="20"/>
            <w:szCs w:val="20"/>
            <w:shd w:val="clear" w:color="auto" w:fill="FFFFFF"/>
          </w:rPr>
          <w:delText xml:space="preserve"> in </w:delText>
        </w:r>
        <w:r w:rsidR="00AE7BC2" w:rsidDel="0071697F">
          <w:rPr>
            <w:rFonts w:ascii="Times New Roman" w:hAnsi="Times New Roman" w:cs="Times New Roman"/>
            <w:color w:val="333333"/>
            <w:sz w:val="20"/>
            <w:szCs w:val="20"/>
            <w:shd w:val="clear" w:color="auto" w:fill="FFFFFF"/>
          </w:rPr>
          <w:delText xml:space="preserve">penal </w:delText>
        </w:r>
        <w:r w:rsidR="00F7487F" w:rsidRPr="00A922DA" w:rsidDel="0071697F">
          <w:rPr>
            <w:rFonts w:ascii="Times New Roman" w:hAnsi="Times New Roman" w:cs="Times New Roman"/>
            <w:b/>
            <w:bCs/>
            <w:color w:val="333333"/>
            <w:sz w:val="20"/>
            <w:szCs w:val="20"/>
            <w:shd w:val="clear" w:color="auto" w:fill="FFFFFF"/>
          </w:rPr>
          <w:delText>B</w:delText>
        </w:r>
      </w:del>
      <w:r w:rsidR="00F7487F" w:rsidRPr="00A922DA">
        <w:rPr>
          <w:rFonts w:ascii="Times New Roman" w:hAnsi="Times New Roman" w:cs="Times New Roman"/>
          <w:color w:val="333333"/>
          <w:sz w:val="20"/>
          <w:szCs w:val="20"/>
          <w:shd w:val="clear" w:color="auto" w:fill="FFFFFF"/>
        </w:rPr>
        <w:t xml:space="preserve">. </w:t>
      </w:r>
      <w:r w:rsidR="00F754FB">
        <w:rPr>
          <w:rFonts w:ascii="Times New Roman" w:hAnsi="Times New Roman" w:cs="Times New Roman"/>
          <w:sz w:val="20"/>
          <w:szCs w:val="20"/>
        </w:rPr>
        <w:t>Dots</w:t>
      </w:r>
      <w:r w:rsidR="00C12191" w:rsidRPr="00A922DA">
        <w:rPr>
          <w:rFonts w:ascii="Times New Roman" w:hAnsi="Times New Roman" w:cs="Times New Roman"/>
          <w:sz w:val="20"/>
          <w:szCs w:val="20"/>
        </w:rPr>
        <w:t xml:space="preserve"> represent baseline samples and gray arrows represent </w:t>
      </w:r>
      <w:r w:rsidR="00F7487F" w:rsidRPr="00A922DA">
        <w:rPr>
          <w:rFonts w:ascii="Times New Roman" w:hAnsi="Times New Roman" w:cs="Times New Roman"/>
          <w:sz w:val="20"/>
          <w:szCs w:val="20"/>
        </w:rPr>
        <w:t xml:space="preserve">dominant </w:t>
      </w:r>
      <w:r w:rsidR="00C12191" w:rsidRPr="00A922DA">
        <w:rPr>
          <w:rFonts w:ascii="Times New Roman" w:hAnsi="Times New Roman" w:cs="Times New Roman"/>
          <w:sz w:val="20"/>
          <w:szCs w:val="20"/>
        </w:rPr>
        <w:t>bacterial species</w:t>
      </w:r>
      <w:r w:rsidR="00F7487F" w:rsidRPr="00A922DA">
        <w:rPr>
          <w:rFonts w:ascii="Times New Roman" w:hAnsi="Times New Roman" w:cs="Times New Roman"/>
          <w:sz w:val="20"/>
          <w:szCs w:val="20"/>
        </w:rPr>
        <w:t xml:space="preserve"> in the samples</w:t>
      </w:r>
      <w:r w:rsidR="00C12191" w:rsidRPr="00A922DA">
        <w:rPr>
          <w:rFonts w:ascii="Times New Roman" w:hAnsi="Times New Roman" w:cs="Times New Roman"/>
          <w:sz w:val="20"/>
          <w:szCs w:val="20"/>
        </w:rPr>
        <w:t xml:space="preserve">. The sample </w:t>
      </w:r>
      <w:r w:rsidR="00F7487F" w:rsidRPr="00A922DA">
        <w:rPr>
          <w:rFonts w:ascii="Times New Roman" w:hAnsi="Times New Roman" w:cs="Times New Roman"/>
          <w:sz w:val="20"/>
          <w:szCs w:val="20"/>
        </w:rPr>
        <w:t xml:space="preserve">whose </w:t>
      </w:r>
      <w:r w:rsidR="006123DF">
        <w:rPr>
          <w:rFonts w:ascii="Times New Roman" w:hAnsi="Times New Roman" w:cs="Times New Roman"/>
          <w:sz w:val="20"/>
          <w:szCs w:val="20"/>
        </w:rPr>
        <w:t>dot</w:t>
      </w:r>
      <w:r w:rsidR="00F7487F" w:rsidRPr="00A922DA">
        <w:rPr>
          <w:rFonts w:ascii="Times New Roman" w:hAnsi="Times New Roman" w:cs="Times New Roman"/>
          <w:sz w:val="20"/>
          <w:szCs w:val="20"/>
        </w:rPr>
        <w:t xml:space="preserve"> projects furthest in the direction of a species </w:t>
      </w:r>
      <w:r w:rsidR="00C12191" w:rsidRPr="00A922DA">
        <w:rPr>
          <w:rFonts w:ascii="Times New Roman" w:hAnsi="Times New Roman" w:cs="Times New Roman"/>
          <w:sz w:val="20"/>
          <w:szCs w:val="20"/>
        </w:rPr>
        <w:t>ha</w:t>
      </w:r>
      <w:r w:rsidR="00F7487F" w:rsidRPr="00A922DA">
        <w:rPr>
          <w:rFonts w:ascii="Times New Roman" w:hAnsi="Times New Roman" w:cs="Times New Roman"/>
          <w:sz w:val="20"/>
          <w:szCs w:val="20"/>
        </w:rPr>
        <w:t>s</w:t>
      </w:r>
      <w:r w:rsidR="00C12191" w:rsidRPr="00A922DA">
        <w:rPr>
          <w:rFonts w:ascii="Times New Roman" w:hAnsi="Times New Roman" w:cs="Times New Roman"/>
          <w:sz w:val="20"/>
          <w:szCs w:val="20"/>
        </w:rPr>
        <w:t xml:space="preserve"> the </w:t>
      </w:r>
      <w:r w:rsidR="00F7487F" w:rsidRPr="00A922DA">
        <w:rPr>
          <w:rFonts w:ascii="Times New Roman" w:hAnsi="Times New Roman" w:cs="Times New Roman"/>
          <w:sz w:val="20"/>
          <w:szCs w:val="20"/>
        </w:rPr>
        <w:t>highest relative abundance of that species</w:t>
      </w:r>
      <w:r w:rsidR="00C12191" w:rsidRPr="00A922DA">
        <w:rPr>
          <w:rFonts w:ascii="Times New Roman" w:hAnsi="Times New Roman" w:cs="Times New Roman"/>
          <w:sz w:val="20"/>
          <w:szCs w:val="20"/>
        </w:rPr>
        <w:t xml:space="preserve">. </w:t>
      </w:r>
      <w:bookmarkStart w:id="18" w:name="OLE_LINK1"/>
      <w:bookmarkStart w:id="19" w:name="OLE_LINK2"/>
      <w:bookmarkStart w:id="20" w:name="OLE_LINK15"/>
      <w:r w:rsidR="00F7487F" w:rsidRPr="00A922DA">
        <w:rPr>
          <w:rFonts w:ascii="Times New Roman" w:hAnsi="Times New Roman" w:cs="Times New Roman"/>
          <w:sz w:val="20"/>
          <w:szCs w:val="20"/>
        </w:rPr>
        <w:t>R</w:t>
      </w:r>
      <w:r w:rsidR="00F7487F" w:rsidRPr="00A922DA">
        <w:rPr>
          <w:rFonts w:ascii="Times New Roman" w:hAnsi="Times New Roman" w:cs="Times New Roman"/>
          <w:sz w:val="20"/>
          <w:szCs w:val="20"/>
          <w:vertAlign w:val="superscript"/>
        </w:rPr>
        <w:t>2</w:t>
      </w:r>
      <w:r w:rsidR="00F7487F" w:rsidRPr="00A922DA">
        <w:rPr>
          <w:rFonts w:ascii="Times New Roman" w:hAnsi="Times New Roman" w:cs="Times New Roman"/>
          <w:sz w:val="20"/>
          <w:szCs w:val="20"/>
        </w:rPr>
        <w:t xml:space="preserve"> and </w:t>
      </w:r>
      <w:r w:rsidR="00C12191" w:rsidRPr="00A922DA">
        <w:rPr>
          <w:rFonts w:ascii="Times New Roman" w:hAnsi="Times New Roman" w:cs="Times New Roman"/>
          <w:sz w:val="20"/>
          <w:szCs w:val="20"/>
        </w:rPr>
        <w:t>P-value w</w:t>
      </w:r>
      <w:r w:rsidR="00EA0F85" w:rsidRPr="00A922DA">
        <w:rPr>
          <w:rFonts w:ascii="Times New Roman" w:hAnsi="Times New Roman" w:cs="Times New Roman"/>
          <w:sz w:val="20"/>
          <w:szCs w:val="20"/>
        </w:rPr>
        <w:t>ere</w:t>
      </w:r>
      <w:r w:rsidR="00C12191" w:rsidRPr="00A922DA">
        <w:rPr>
          <w:rFonts w:ascii="Times New Roman" w:hAnsi="Times New Roman" w:cs="Times New Roman"/>
          <w:sz w:val="20"/>
          <w:szCs w:val="20"/>
        </w:rPr>
        <w:t xml:space="preserve"> obtained from Adonis analysis, which tests for </w:t>
      </w:r>
      <w:r w:rsidR="00F7487F" w:rsidRPr="00A922DA">
        <w:rPr>
          <w:rFonts w:ascii="Times New Roman" w:hAnsi="Times New Roman" w:cs="Times New Roman"/>
          <w:sz w:val="20"/>
          <w:szCs w:val="20"/>
        </w:rPr>
        <w:t>baseline differences across the four vendors.</w:t>
      </w:r>
      <w:r w:rsidR="00C12191" w:rsidRPr="00A922DA">
        <w:rPr>
          <w:rFonts w:ascii="Times New Roman" w:hAnsi="Times New Roman" w:cs="Times New Roman"/>
          <w:sz w:val="20"/>
          <w:szCs w:val="20"/>
        </w:rPr>
        <w:t xml:space="preserve"> </w:t>
      </w:r>
      <w:bookmarkEnd w:id="18"/>
      <w:bookmarkEnd w:id="19"/>
      <w:bookmarkEnd w:id="20"/>
      <w:r w:rsidR="006E5740" w:rsidRPr="00A922DA">
        <w:rPr>
          <w:rFonts w:ascii="Times New Roman" w:hAnsi="Times New Roman" w:cs="Times New Roman"/>
          <w:b/>
          <w:bCs/>
          <w:sz w:val="20"/>
          <w:szCs w:val="20"/>
        </w:rPr>
        <w:t>D</w:t>
      </w:r>
      <w:r w:rsidR="003D5E87" w:rsidRPr="00A922DA">
        <w:rPr>
          <w:rFonts w:ascii="Times New Roman" w:hAnsi="Times New Roman" w:cs="Times New Roman"/>
          <w:b/>
          <w:bCs/>
          <w:sz w:val="20"/>
          <w:szCs w:val="20"/>
        </w:rPr>
        <w:t>.</w:t>
      </w:r>
      <w:r w:rsidR="006E5740" w:rsidRPr="00A922DA">
        <w:rPr>
          <w:rFonts w:ascii="Times New Roman" w:hAnsi="Times New Roman" w:cs="Times New Roman"/>
          <w:sz w:val="20"/>
          <w:szCs w:val="20"/>
        </w:rPr>
        <w:t xml:space="preserve"> </w:t>
      </w:r>
      <w:r w:rsidR="00983BE7">
        <w:rPr>
          <w:rFonts w:ascii="Times New Roman" w:hAnsi="Times New Roman" w:cs="Times New Roman"/>
          <w:sz w:val="20"/>
          <w:szCs w:val="20"/>
        </w:rPr>
        <w:t>An i</w:t>
      </w:r>
      <w:r w:rsidR="00D14188" w:rsidRPr="00A922DA">
        <w:rPr>
          <w:rFonts w:ascii="Times New Roman" w:hAnsi="Times New Roman" w:cs="Times New Roman"/>
          <w:sz w:val="20"/>
          <w:szCs w:val="20"/>
        </w:rPr>
        <w:t xml:space="preserve">llustrative overview of </w:t>
      </w:r>
      <w:r w:rsidR="006E5740" w:rsidRPr="00A922DA">
        <w:rPr>
          <w:rFonts w:ascii="Times New Roman" w:hAnsi="Times New Roman" w:cs="Times New Roman"/>
          <w:sz w:val="20"/>
          <w:szCs w:val="20"/>
        </w:rPr>
        <w:t xml:space="preserve">our </w:t>
      </w:r>
      <w:r w:rsidR="00B428A6" w:rsidRPr="00A922DA">
        <w:rPr>
          <w:rFonts w:ascii="Times New Roman" w:hAnsi="Times New Roman" w:cs="Times New Roman"/>
          <w:sz w:val="20"/>
          <w:szCs w:val="20"/>
        </w:rPr>
        <w:t>systems biology a</w:t>
      </w:r>
      <w:r w:rsidR="006E5740" w:rsidRPr="00A922DA">
        <w:rPr>
          <w:rFonts w:ascii="Times New Roman" w:hAnsi="Times New Roman" w:cs="Times New Roman"/>
          <w:sz w:val="20"/>
          <w:szCs w:val="20"/>
        </w:rPr>
        <w:t>pproaches</w:t>
      </w:r>
      <w:r w:rsidR="00EA0F85" w:rsidRPr="00A922DA">
        <w:rPr>
          <w:rFonts w:ascii="Times New Roman" w:hAnsi="Times New Roman" w:cs="Times New Roman"/>
          <w:sz w:val="20"/>
          <w:szCs w:val="20"/>
        </w:rPr>
        <w:t xml:space="preserve"> for data analysis</w:t>
      </w:r>
      <w:r w:rsidR="00B428A6" w:rsidRPr="00A922DA">
        <w:rPr>
          <w:rFonts w:ascii="Times New Roman" w:hAnsi="Times New Roman" w:cs="Times New Roman"/>
          <w:sz w:val="20"/>
          <w:szCs w:val="20"/>
        </w:rPr>
        <w:t xml:space="preserve">. </w:t>
      </w:r>
      <w:r w:rsidR="00403073" w:rsidRPr="00A922DA">
        <w:rPr>
          <w:rFonts w:ascii="Times New Roman" w:hAnsi="Times New Roman" w:cs="Times New Roman"/>
          <w:sz w:val="20"/>
          <w:szCs w:val="20"/>
        </w:rPr>
        <w:t>W</w:t>
      </w:r>
      <w:r w:rsidR="00B428A6" w:rsidRPr="00A922DA">
        <w:rPr>
          <w:rFonts w:ascii="Times New Roman" w:hAnsi="Times New Roman" w:cs="Times New Roman"/>
          <w:sz w:val="20"/>
          <w:szCs w:val="20"/>
        </w:rPr>
        <w:t xml:space="preserve">e used ecological modeling to infer </w:t>
      </w:r>
      <w:r w:rsidR="00EA0F85" w:rsidRPr="00A922DA">
        <w:rPr>
          <w:rFonts w:ascii="Times New Roman" w:hAnsi="Times New Roman" w:cs="Times New Roman"/>
          <w:sz w:val="20"/>
          <w:szCs w:val="20"/>
        </w:rPr>
        <w:t xml:space="preserve">key </w:t>
      </w:r>
      <w:r w:rsidR="00B428A6" w:rsidRPr="00A922DA">
        <w:rPr>
          <w:rFonts w:ascii="Times New Roman" w:hAnsi="Times New Roman" w:cs="Times New Roman"/>
          <w:sz w:val="20"/>
          <w:szCs w:val="20"/>
        </w:rPr>
        <w:t xml:space="preserve">dietary fiber responders, </w:t>
      </w:r>
      <w:r w:rsidR="00EA0F85" w:rsidRPr="00A922DA">
        <w:rPr>
          <w:rFonts w:ascii="Times New Roman" w:hAnsi="Times New Roman" w:cs="Times New Roman"/>
          <w:sz w:val="20"/>
          <w:szCs w:val="20"/>
        </w:rPr>
        <w:t xml:space="preserve">time series </w:t>
      </w:r>
      <w:r w:rsidR="00B428A6" w:rsidRPr="00A922DA">
        <w:rPr>
          <w:rFonts w:ascii="Times New Roman" w:hAnsi="Times New Roman" w:cs="Times New Roman"/>
          <w:sz w:val="20"/>
          <w:szCs w:val="20"/>
        </w:rPr>
        <w:t xml:space="preserve">factor analysis to </w:t>
      </w:r>
      <w:r w:rsidR="00EA0F85" w:rsidRPr="00A922DA">
        <w:rPr>
          <w:rFonts w:ascii="Times New Roman" w:hAnsi="Times New Roman" w:cs="Times New Roman"/>
          <w:sz w:val="20"/>
          <w:szCs w:val="20"/>
        </w:rPr>
        <w:t>visualize and</w:t>
      </w:r>
      <w:r w:rsidR="00B428A6" w:rsidRPr="00A922DA">
        <w:rPr>
          <w:rFonts w:ascii="Times New Roman" w:hAnsi="Times New Roman" w:cs="Times New Roman"/>
          <w:sz w:val="20"/>
          <w:szCs w:val="20"/>
        </w:rPr>
        <w:t xml:space="preserve"> test </w:t>
      </w:r>
      <w:r w:rsidR="00534855">
        <w:rPr>
          <w:rFonts w:ascii="Times New Roman" w:hAnsi="Times New Roman" w:cs="Times New Roman"/>
          <w:sz w:val="20"/>
          <w:szCs w:val="20"/>
        </w:rPr>
        <w:t>statistical</w:t>
      </w:r>
      <w:r w:rsidR="006123DF">
        <w:rPr>
          <w:rFonts w:ascii="Times New Roman" w:hAnsi="Times New Roman" w:cs="Times New Roman"/>
          <w:sz w:val="20"/>
          <w:szCs w:val="20"/>
        </w:rPr>
        <w:t xml:space="preserve"> </w:t>
      </w:r>
      <w:r w:rsidR="00D14188" w:rsidRPr="00A922DA">
        <w:rPr>
          <w:rFonts w:ascii="Times New Roman" w:hAnsi="Times New Roman" w:cs="Times New Roman"/>
          <w:sz w:val="20"/>
          <w:szCs w:val="20"/>
        </w:rPr>
        <w:t>significance of individualized response</w:t>
      </w:r>
      <w:r w:rsidR="00034F34" w:rsidRPr="00A922DA">
        <w:rPr>
          <w:rFonts w:ascii="Times New Roman" w:hAnsi="Times New Roman" w:cs="Times New Roman"/>
          <w:sz w:val="20"/>
          <w:szCs w:val="20"/>
        </w:rPr>
        <w:t>s of both microbiome and SCFA</w:t>
      </w:r>
      <w:r w:rsidR="00D14188" w:rsidRPr="00A922DA">
        <w:rPr>
          <w:rFonts w:ascii="Times New Roman" w:hAnsi="Times New Roman" w:cs="Times New Roman"/>
          <w:sz w:val="20"/>
          <w:szCs w:val="20"/>
        </w:rPr>
        <w:t xml:space="preserve"> (two P-values</w:t>
      </w:r>
      <w:r w:rsidR="00C65097">
        <w:rPr>
          <w:rFonts w:ascii="Times New Roman" w:hAnsi="Times New Roman" w:cs="Times New Roman"/>
          <w:sz w:val="20"/>
          <w:szCs w:val="20"/>
        </w:rPr>
        <w:t xml:space="preserve">: </w:t>
      </w:r>
      <w:proofErr w:type="spellStart"/>
      <w:r w:rsidR="00D14188" w:rsidRPr="00A922DA">
        <w:rPr>
          <w:rFonts w:ascii="Times New Roman" w:hAnsi="Times New Roman" w:cs="Times New Roman"/>
          <w:sz w:val="20"/>
          <w:szCs w:val="20"/>
        </w:rPr>
        <w:t>Pr</w:t>
      </w:r>
      <w:proofErr w:type="spellEnd"/>
      <w:r w:rsidR="00D14188" w:rsidRPr="00A922DA">
        <w:rPr>
          <w:rFonts w:ascii="Times New Roman" w:hAnsi="Times New Roman" w:cs="Times New Roman"/>
          <w:sz w:val="20"/>
          <w:szCs w:val="20"/>
        </w:rPr>
        <w:t xml:space="preserve"> for responsiveness and Pi for individuality</w:t>
      </w:r>
      <w:r w:rsidR="00B428A6" w:rsidRPr="00A922DA">
        <w:rPr>
          <w:rFonts w:ascii="Times New Roman" w:hAnsi="Times New Roman" w:cs="Times New Roman"/>
          <w:sz w:val="20"/>
          <w:szCs w:val="20"/>
        </w:rPr>
        <w:t xml:space="preserve">), </w:t>
      </w:r>
      <w:r w:rsidR="00EA0F85" w:rsidRPr="00A922DA">
        <w:rPr>
          <w:rFonts w:ascii="Times New Roman" w:hAnsi="Times New Roman" w:cs="Times New Roman"/>
          <w:sz w:val="20"/>
          <w:szCs w:val="20"/>
        </w:rPr>
        <w:t xml:space="preserve">and </w:t>
      </w:r>
      <w:r w:rsidR="00B428A6" w:rsidRPr="00A922DA">
        <w:rPr>
          <w:rFonts w:ascii="Times New Roman" w:hAnsi="Times New Roman" w:cs="Times New Roman"/>
          <w:sz w:val="20"/>
          <w:szCs w:val="20"/>
        </w:rPr>
        <w:t>machine l</w:t>
      </w:r>
      <w:r w:rsidR="00EA0F85" w:rsidRPr="00A922DA">
        <w:rPr>
          <w:rFonts w:ascii="Times New Roman" w:hAnsi="Times New Roman" w:cs="Times New Roman"/>
          <w:sz w:val="20"/>
          <w:szCs w:val="20"/>
        </w:rPr>
        <w:t>earning</w:t>
      </w:r>
      <w:r w:rsidR="00B428A6" w:rsidRPr="00A922DA">
        <w:rPr>
          <w:rFonts w:ascii="Times New Roman" w:hAnsi="Times New Roman" w:cs="Times New Roman"/>
          <w:sz w:val="20"/>
          <w:szCs w:val="20"/>
        </w:rPr>
        <w:t xml:space="preserve"> models to </w:t>
      </w:r>
      <w:bookmarkStart w:id="21" w:name="OLE_LINK33"/>
      <w:bookmarkStart w:id="22" w:name="OLE_LINK38"/>
      <w:r w:rsidR="00B428A6" w:rsidRPr="00A922DA">
        <w:rPr>
          <w:rFonts w:ascii="Times New Roman" w:hAnsi="Times New Roman" w:cs="Times New Roman"/>
          <w:sz w:val="20"/>
          <w:szCs w:val="20"/>
        </w:rPr>
        <w:t>predict</w:t>
      </w:r>
      <w:r w:rsidR="00EA0F85" w:rsidRPr="00A922DA">
        <w:rPr>
          <w:rFonts w:ascii="Times New Roman" w:hAnsi="Times New Roman" w:cs="Times New Roman"/>
          <w:sz w:val="20"/>
          <w:szCs w:val="20"/>
        </w:rPr>
        <w:t xml:space="preserve"> </w:t>
      </w:r>
      <w:ins w:id="23" w:author="戴 磊" w:date="2021-02-19T12:38:00Z">
        <w:r w:rsidR="009208CE">
          <w:rPr>
            <w:rFonts w:ascii="Times New Roman" w:hAnsi="Times New Roman" w:cs="Times New Roman"/>
            <w:sz w:val="20"/>
            <w:szCs w:val="20"/>
          </w:rPr>
          <w:t xml:space="preserve">fecal </w:t>
        </w:r>
      </w:ins>
      <w:r w:rsidR="00EA0F85" w:rsidRPr="00A922DA">
        <w:rPr>
          <w:rFonts w:ascii="Times New Roman" w:hAnsi="Times New Roman" w:cs="Times New Roman"/>
          <w:sz w:val="20"/>
          <w:szCs w:val="20"/>
        </w:rPr>
        <w:t>SCFA concentration</w:t>
      </w:r>
      <w:r w:rsidR="00B428A6" w:rsidRPr="00A922DA">
        <w:rPr>
          <w:rFonts w:ascii="Times New Roman" w:hAnsi="Times New Roman" w:cs="Times New Roman"/>
          <w:sz w:val="20"/>
          <w:szCs w:val="20"/>
        </w:rPr>
        <w:t xml:space="preserve"> from </w:t>
      </w:r>
      <w:r w:rsidR="00EA0F85" w:rsidRPr="00A922DA">
        <w:rPr>
          <w:rFonts w:ascii="Times New Roman" w:hAnsi="Times New Roman" w:cs="Times New Roman"/>
          <w:sz w:val="20"/>
          <w:szCs w:val="20"/>
        </w:rPr>
        <w:t>microbiome</w:t>
      </w:r>
      <w:r w:rsidR="00B428A6" w:rsidRPr="00A922DA">
        <w:rPr>
          <w:rFonts w:ascii="Times New Roman" w:hAnsi="Times New Roman" w:cs="Times New Roman"/>
          <w:sz w:val="20"/>
          <w:szCs w:val="20"/>
        </w:rPr>
        <w:t xml:space="preserve"> </w:t>
      </w:r>
      <w:bookmarkEnd w:id="21"/>
      <w:bookmarkEnd w:id="22"/>
      <w:del w:id="24" w:author="戴 磊" w:date="2021-02-19T12:37:00Z">
        <w:r w:rsidR="00D14188" w:rsidRPr="00A922DA" w:rsidDel="009208CE">
          <w:rPr>
            <w:rFonts w:ascii="Times New Roman" w:hAnsi="Times New Roman" w:cs="Times New Roman"/>
            <w:sz w:val="20"/>
            <w:szCs w:val="20"/>
          </w:rPr>
          <w:delText xml:space="preserve">predictors </w:delText>
        </w:r>
      </w:del>
      <w:ins w:id="25" w:author="戴 磊" w:date="2021-02-19T12:37:00Z">
        <w:r w:rsidR="009208CE">
          <w:rPr>
            <w:rFonts w:ascii="Times New Roman" w:hAnsi="Times New Roman" w:cs="Times New Roman"/>
            <w:sz w:val="20"/>
            <w:szCs w:val="20"/>
          </w:rPr>
          <w:t>composition</w:t>
        </w:r>
        <w:r w:rsidR="009208CE" w:rsidRPr="00A922DA">
          <w:rPr>
            <w:rFonts w:ascii="Times New Roman" w:hAnsi="Times New Roman" w:cs="Times New Roman"/>
            <w:sz w:val="20"/>
            <w:szCs w:val="20"/>
          </w:rPr>
          <w:t xml:space="preserve"> </w:t>
        </w:r>
      </w:ins>
      <w:r w:rsidR="00EA0F85" w:rsidRPr="00A922DA">
        <w:rPr>
          <w:rFonts w:ascii="Times New Roman" w:hAnsi="Times New Roman" w:cs="Times New Roman"/>
          <w:sz w:val="20"/>
          <w:szCs w:val="20"/>
        </w:rPr>
        <w:t xml:space="preserve">and </w:t>
      </w:r>
      <w:r w:rsidR="00B428A6" w:rsidRPr="00A922DA">
        <w:rPr>
          <w:rFonts w:ascii="Times New Roman" w:hAnsi="Times New Roman" w:cs="Times New Roman"/>
          <w:sz w:val="20"/>
          <w:szCs w:val="20"/>
        </w:rPr>
        <w:t>infer SCFA producers.</w:t>
      </w:r>
      <w:r w:rsidR="00EA0F85" w:rsidRPr="00A922DA">
        <w:rPr>
          <w:rFonts w:ascii="Times New Roman" w:hAnsi="Times New Roman" w:cs="Times New Roman"/>
          <w:sz w:val="20"/>
          <w:szCs w:val="20"/>
        </w:rPr>
        <w:t xml:space="preserve"> </w:t>
      </w:r>
      <w:r w:rsidR="001627DE" w:rsidRPr="00A922DA">
        <w:rPr>
          <w:rFonts w:ascii="Times New Roman" w:hAnsi="Times New Roman" w:cs="Times New Roman"/>
          <w:color w:val="333333"/>
          <w:sz w:val="20"/>
          <w:szCs w:val="20"/>
          <w:shd w:val="clear" w:color="auto" w:fill="FFFFFF"/>
        </w:rPr>
        <w:br w:type="page"/>
      </w:r>
    </w:p>
    <w:p w14:paraId="1E8F81C0" w14:textId="43974354" w:rsidR="00C9657D" w:rsidRPr="00A922DA" w:rsidRDefault="00F174E9" w:rsidP="00D50D70">
      <w:pPr>
        <w:pStyle w:val="paragraph"/>
        <w:spacing w:before="0" w:beforeAutospacing="0" w:after="0" w:afterAutospacing="0"/>
        <w:jc w:val="center"/>
        <w:rPr>
          <w:rFonts w:ascii="Times New Roman" w:hAnsi="Times New Roman" w:cs="Times New Roman"/>
          <w:sz w:val="20"/>
          <w:szCs w:val="20"/>
        </w:rPr>
      </w:pPr>
      <w:commentRangeStart w:id="26"/>
      <w:r w:rsidRPr="00A922DA">
        <w:rPr>
          <w:rFonts w:ascii="Times New Roman" w:hAnsi="Times New Roman" w:cs="Times New Roman"/>
          <w:noProof/>
          <w:sz w:val="20"/>
          <w:szCs w:val="20"/>
        </w:rPr>
        <w:lastRenderedPageBreak/>
        <w:drawing>
          <wp:inline distT="0" distB="0" distL="0" distR="0" wp14:anchorId="1CFED525" wp14:editId="6B2B594B">
            <wp:extent cx="4483125" cy="4264182"/>
            <wp:effectExtent l="0" t="0" r="0" b="3175"/>
            <wp:docPr id="2" name="Picture 2"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7820" cy="4287671"/>
                    </a:xfrm>
                    <a:prstGeom prst="rect">
                      <a:avLst/>
                    </a:prstGeom>
                  </pic:spPr>
                </pic:pic>
              </a:graphicData>
            </a:graphic>
          </wp:inline>
        </w:drawing>
      </w:r>
      <w:commentRangeEnd w:id="26"/>
      <w:r w:rsidR="00B83C5F">
        <w:rPr>
          <w:rStyle w:val="a5"/>
          <w:rFonts w:asciiTheme="minorHAnsi" w:eastAsiaTheme="minorEastAsia" w:hAnsiTheme="minorHAnsi" w:cstheme="minorBidi"/>
        </w:rPr>
        <w:commentReference w:id="26"/>
      </w:r>
    </w:p>
    <w:p w14:paraId="3314B5DF" w14:textId="2A74B1A2" w:rsidR="00C9657D" w:rsidRPr="00A922DA" w:rsidRDefault="00C9657D" w:rsidP="005E0AD8">
      <w:pPr>
        <w:jc w:val="both"/>
        <w:rPr>
          <w:rFonts w:ascii="Times New Roman" w:hAnsi="Times New Roman" w:cs="Times New Roman"/>
          <w:sz w:val="20"/>
          <w:szCs w:val="20"/>
        </w:rPr>
      </w:pPr>
    </w:p>
    <w:p w14:paraId="63D2E208" w14:textId="3A3ED247" w:rsidR="001E0C1B" w:rsidRDefault="003F7598" w:rsidP="005E0AD8">
      <w:pPr>
        <w:pStyle w:val="paragraph"/>
        <w:spacing w:before="0" w:beforeAutospacing="0" w:after="0" w:afterAutospacing="0"/>
        <w:jc w:val="both"/>
        <w:rPr>
          <w:rFonts w:ascii="Times New Roman" w:hAnsi="Times New Roman" w:cs="Times New Roman"/>
          <w:color w:val="000000"/>
          <w:sz w:val="20"/>
          <w:szCs w:val="20"/>
        </w:rPr>
      </w:pPr>
      <w:r w:rsidRPr="00A922DA">
        <w:rPr>
          <w:rFonts w:ascii="Times New Roman" w:hAnsi="Times New Roman" w:cs="Times New Roman"/>
          <w:b/>
          <w:bCs/>
          <w:color w:val="000000"/>
          <w:sz w:val="20"/>
          <w:szCs w:val="20"/>
        </w:rPr>
        <w:t>Figure 2.</w:t>
      </w:r>
      <w:r w:rsidRPr="00A922DA">
        <w:rPr>
          <w:rFonts w:ascii="Times New Roman" w:hAnsi="Times New Roman" w:cs="Times New Roman"/>
          <w:color w:val="000000"/>
          <w:sz w:val="20"/>
          <w:szCs w:val="20"/>
        </w:rPr>
        <w:t xml:space="preserve"> </w:t>
      </w:r>
      <w:r w:rsidRPr="00A922DA">
        <w:rPr>
          <w:rFonts w:ascii="Times New Roman" w:hAnsi="Times New Roman" w:cs="Times New Roman"/>
          <w:b/>
          <w:bCs/>
          <w:color w:val="000000"/>
          <w:sz w:val="20"/>
          <w:szCs w:val="20"/>
        </w:rPr>
        <w:t xml:space="preserve">Dynamical responses of </w:t>
      </w:r>
      <w:r w:rsidR="006F4D87" w:rsidRPr="00A922DA">
        <w:rPr>
          <w:rFonts w:ascii="Times New Roman" w:hAnsi="Times New Roman" w:cs="Times New Roman"/>
          <w:b/>
          <w:bCs/>
          <w:color w:val="000000"/>
          <w:sz w:val="20"/>
          <w:szCs w:val="20"/>
        </w:rPr>
        <w:t>short-chain fatty acid (</w:t>
      </w:r>
      <w:r w:rsidRPr="00A922DA">
        <w:rPr>
          <w:rFonts w:ascii="Times New Roman" w:hAnsi="Times New Roman" w:cs="Times New Roman"/>
          <w:b/>
          <w:bCs/>
          <w:color w:val="000000"/>
          <w:sz w:val="20"/>
          <w:szCs w:val="20"/>
        </w:rPr>
        <w:t>SCFA</w:t>
      </w:r>
      <w:r w:rsidR="006F4D87" w:rsidRPr="00A922DA">
        <w:rPr>
          <w:rFonts w:ascii="Times New Roman" w:hAnsi="Times New Roman" w:cs="Times New Roman"/>
          <w:b/>
          <w:bCs/>
          <w:color w:val="000000"/>
          <w:sz w:val="20"/>
          <w:szCs w:val="20"/>
        </w:rPr>
        <w:t>)</w:t>
      </w:r>
      <w:r w:rsidRPr="00A922DA">
        <w:rPr>
          <w:rFonts w:ascii="Times New Roman" w:hAnsi="Times New Roman" w:cs="Times New Roman"/>
          <w:b/>
          <w:bCs/>
          <w:color w:val="000000"/>
          <w:sz w:val="20"/>
          <w:szCs w:val="20"/>
        </w:rPr>
        <w:t xml:space="preserve"> metabolism </w:t>
      </w:r>
      <w:r w:rsidR="003D3D55" w:rsidRPr="00A922DA">
        <w:rPr>
          <w:rFonts w:ascii="Times New Roman" w:hAnsi="Times New Roman" w:cs="Times New Roman"/>
          <w:b/>
          <w:bCs/>
          <w:color w:val="000000"/>
          <w:sz w:val="20"/>
          <w:szCs w:val="20"/>
        </w:rPr>
        <w:t xml:space="preserve">and </w:t>
      </w:r>
      <w:ins w:id="27" w:author="戴 磊" w:date="2021-02-19T12:54:00Z">
        <w:r w:rsidR="00B83C5F">
          <w:rPr>
            <w:rFonts w:ascii="Times New Roman" w:hAnsi="Times New Roman" w:cs="Times New Roman"/>
            <w:b/>
            <w:bCs/>
            <w:color w:val="000000"/>
            <w:sz w:val="20"/>
            <w:szCs w:val="20"/>
          </w:rPr>
          <w:t xml:space="preserve">murine </w:t>
        </w:r>
      </w:ins>
      <w:r w:rsidR="003D3D55" w:rsidRPr="00A922DA">
        <w:rPr>
          <w:rFonts w:ascii="Times New Roman" w:hAnsi="Times New Roman" w:cs="Times New Roman"/>
          <w:b/>
          <w:bCs/>
          <w:color w:val="000000"/>
          <w:sz w:val="20"/>
          <w:szCs w:val="20"/>
        </w:rPr>
        <w:t xml:space="preserve">gut microbiome </w:t>
      </w:r>
      <w:r w:rsidRPr="00A922DA">
        <w:rPr>
          <w:rFonts w:ascii="Times New Roman" w:hAnsi="Times New Roman" w:cs="Times New Roman"/>
          <w:b/>
          <w:bCs/>
          <w:color w:val="000000"/>
          <w:sz w:val="20"/>
          <w:szCs w:val="20"/>
        </w:rPr>
        <w:t>to dietary fiber intervention.</w:t>
      </w:r>
      <w:r w:rsidR="006535CD" w:rsidRPr="00A922DA">
        <w:rPr>
          <w:rFonts w:ascii="Times New Roman" w:hAnsi="Times New Roman" w:cs="Times New Roman"/>
          <w:b/>
          <w:bCs/>
          <w:color w:val="000000"/>
          <w:sz w:val="20"/>
          <w:szCs w:val="20"/>
        </w:rPr>
        <w:t xml:space="preserve"> A</w:t>
      </w:r>
      <w:r w:rsidR="00045561" w:rsidRPr="00A922DA">
        <w:rPr>
          <w:rFonts w:ascii="Times New Roman" w:hAnsi="Times New Roman" w:cs="Times New Roman"/>
          <w:color w:val="000000"/>
          <w:sz w:val="20"/>
          <w:szCs w:val="20"/>
        </w:rPr>
        <w:t>-</w:t>
      </w:r>
      <w:r w:rsidR="00045561" w:rsidRPr="00A922DA">
        <w:rPr>
          <w:rFonts w:ascii="Times New Roman" w:hAnsi="Times New Roman" w:cs="Times New Roman"/>
          <w:b/>
          <w:bCs/>
          <w:color w:val="000000"/>
          <w:sz w:val="20"/>
          <w:szCs w:val="20"/>
        </w:rPr>
        <w:t>C</w:t>
      </w:r>
      <w:r w:rsidR="00FF0437" w:rsidRPr="00A922DA">
        <w:rPr>
          <w:rFonts w:ascii="Times New Roman" w:hAnsi="Times New Roman" w:cs="Times New Roman"/>
          <w:b/>
          <w:bCs/>
          <w:color w:val="000000"/>
          <w:sz w:val="20"/>
          <w:szCs w:val="20"/>
        </w:rPr>
        <w:t>.</w:t>
      </w:r>
      <w:r w:rsidR="00045561" w:rsidRPr="00A922DA">
        <w:rPr>
          <w:rFonts w:ascii="Times New Roman" w:hAnsi="Times New Roman" w:cs="Times New Roman"/>
          <w:color w:val="000000"/>
          <w:sz w:val="20"/>
          <w:szCs w:val="20"/>
        </w:rPr>
        <w:t xml:space="preserve"> </w:t>
      </w:r>
      <w:r w:rsidRPr="00A922DA">
        <w:rPr>
          <w:rFonts w:ascii="Times New Roman" w:hAnsi="Times New Roman" w:cs="Times New Roman"/>
          <w:color w:val="000000"/>
          <w:sz w:val="20"/>
          <w:szCs w:val="20"/>
        </w:rPr>
        <w:t xml:space="preserve">Temporal </w:t>
      </w:r>
      <w:r w:rsidR="00045561" w:rsidRPr="00A922DA">
        <w:rPr>
          <w:rFonts w:ascii="Times New Roman" w:hAnsi="Times New Roman" w:cs="Times New Roman"/>
          <w:color w:val="000000"/>
          <w:sz w:val="20"/>
          <w:szCs w:val="20"/>
        </w:rPr>
        <w:t>changes</w:t>
      </w:r>
      <w:r w:rsidRPr="00A922DA">
        <w:rPr>
          <w:rFonts w:ascii="Times New Roman" w:hAnsi="Times New Roman" w:cs="Times New Roman"/>
          <w:color w:val="000000"/>
          <w:sz w:val="20"/>
          <w:szCs w:val="20"/>
        </w:rPr>
        <w:t xml:space="preserve"> in fecal concentration </w:t>
      </w:r>
      <w:r w:rsidR="00833776" w:rsidRPr="00A922DA">
        <w:rPr>
          <w:rFonts w:ascii="Times New Roman" w:hAnsi="Times New Roman" w:cs="Times New Roman"/>
          <w:color w:val="000000"/>
          <w:sz w:val="20"/>
          <w:szCs w:val="20"/>
        </w:rPr>
        <w:t>of three major SCFA</w:t>
      </w:r>
      <w:r w:rsidR="00712CF1" w:rsidRPr="00A922DA">
        <w:rPr>
          <w:rFonts w:ascii="Times New Roman" w:hAnsi="Times New Roman" w:cs="Times New Roman"/>
          <w:color w:val="000000"/>
          <w:sz w:val="20"/>
          <w:szCs w:val="20"/>
        </w:rPr>
        <w:t>s</w:t>
      </w:r>
      <w:r w:rsidR="00045561" w:rsidRPr="00A922DA">
        <w:rPr>
          <w:rFonts w:ascii="Times New Roman" w:hAnsi="Times New Roman" w:cs="Times New Roman"/>
          <w:color w:val="000000"/>
          <w:sz w:val="20"/>
          <w:szCs w:val="20"/>
        </w:rPr>
        <w:t xml:space="preserve"> </w:t>
      </w:r>
      <w:r w:rsidR="00045561" w:rsidRPr="00E4302C">
        <w:rPr>
          <w:rFonts w:ascii="Times New Roman" w:hAnsi="Times New Roman" w:cs="Times New Roman"/>
          <w:color w:val="000000"/>
          <w:sz w:val="20"/>
          <w:szCs w:val="20"/>
        </w:rPr>
        <w:t>(A</w:t>
      </w:r>
      <w:r w:rsidR="00045561" w:rsidRPr="00A922DA">
        <w:rPr>
          <w:rFonts w:ascii="Times New Roman" w:hAnsi="Times New Roman" w:cs="Times New Roman"/>
          <w:color w:val="000000"/>
          <w:sz w:val="20"/>
          <w:szCs w:val="20"/>
        </w:rPr>
        <w:t>)</w:t>
      </w:r>
      <w:r w:rsidR="00F26FBD">
        <w:rPr>
          <w:rFonts w:ascii="Times New Roman" w:hAnsi="Times New Roman" w:cs="Times New Roman"/>
          <w:color w:val="000000"/>
          <w:sz w:val="20"/>
          <w:szCs w:val="20"/>
        </w:rPr>
        <w:t xml:space="preserve">, </w:t>
      </w:r>
      <w:r w:rsidR="00045561" w:rsidRPr="00A922DA">
        <w:rPr>
          <w:rFonts w:ascii="Times New Roman" w:hAnsi="Times New Roman" w:cs="Times New Roman"/>
          <w:color w:val="000000"/>
          <w:sz w:val="20"/>
          <w:szCs w:val="20"/>
        </w:rPr>
        <w:t xml:space="preserve">microbiota composition </w:t>
      </w:r>
      <w:r w:rsidR="00045561" w:rsidRPr="00E4302C">
        <w:rPr>
          <w:rFonts w:ascii="Times New Roman" w:hAnsi="Times New Roman" w:cs="Times New Roman"/>
          <w:color w:val="000000"/>
          <w:sz w:val="20"/>
          <w:szCs w:val="20"/>
        </w:rPr>
        <w:t>(B)</w:t>
      </w:r>
      <w:r w:rsidR="00F26FBD" w:rsidRPr="00E4302C">
        <w:rPr>
          <w:rFonts w:ascii="Times New Roman" w:hAnsi="Times New Roman" w:cs="Times New Roman"/>
          <w:color w:val="000000"/>
          <w:sz w:val="20"/>
          <w:szCs w:val="20"/>
        </w:rPr>
        <w:t>,</w:t>
      </w:r>
      <w:r w:rsidR="00045561" w:rsidRPr="00E4302C">
        <w:rPr>
          <w:rFonts w:ascii="Times New Roman" w:hAnsi="Times New Roman" w:cs="Times New Roman"/>
          <w:color w:val="000000"/>
          <w:sz w:val="20"/>
          <w:szCs w:val="20"/>
        </w:rPr>
        <w:t xml:space="preserve"> and </w:t>
      </w:r>
      <w:r w:rsidR="00F26FBD" w:rsidRPr="00E4302C">
        <w:rPr>
          <w:rFonts w:ascii="Times New Roman" w:hAnsi="Times New Roman" w:cs="Times New Roman"/>
          <w:color w:val="000000"/>
          <w:sz w:val="20"/>
          <w:szCs w:val="20"/>
        </w:rPr>
        <w:t xml:space="preserve">its compositional </w:t>
      </w:r>
      <w:r w:rsidR="00045561" w:rsidRPr="00E4302C">
        <w:rPr>
          <w:rFonts w:ascii="Times New Roman" w:hAnsi="Times New Roman" w:cs="Times New Roman"/>
          <w:color w:val="000000"/>
          <w:sz w:val="20"/>
          <w:szCs w:val="20"/>
        </w:rPr>
        <w:t>alpha diversity (C)</w:t>
      </w:r>
      <w:r w:rsidR="00833776" w:rsidRPr="00E4302C">
        <w:rPr>
          <w:rFonts w:ascii="Times New Roman" w:hAnsi="Times New Roman" w:cs="Times New Roman"/>
          <w:color w:val="000000"/>
          <w:sz w:val="20"/>
          <w:szCs w:val="20"/>
        </w:rPr>
        <w:t xml:space="preserve"> </w:t>
      </w:r>
      <w:ins w:id="28" w:author="戴 磊" w:date="2021-02-19T12:41:00Z">
        <w:r w:rsidR="004327C4">
          <w:rPr>
            <w:rFonts w:ascii="Times New Roman" w:hAnsi="Times New Roman" w:cs="Times New Roman"/>
            <w:color w:val="000000"/>
            <w:sz w:val="20"/>
            <w:szCs w:val="20"/>
          </w:rPr>
          <w:t>during</w:t>
        </w:r>
      </w:ins>
      <w:del w:id="29" w:author="戴 磊" w:date="2021-02-19T12:41:00Z">
        <w:r w:rsidRPr="00E4302C" w:rsidDel="004327C4">
          <w:rPr>
            <w:rFonts w:ascii="Times New Roman" w:hAnsi="Times New Roman" w:cs="Times New Roman"/>
            <w:color w:val="000000"/>
            <w:sz w:val="20"/>
            <w:szCs w:val="20"/>
          </w:rPr>
          <w:delText>within</w:delText>
        </w:r>
      </w:del>
      <w:r w:rsidRPr="00A922DA">
        <w:rPr>
          <w:rFonts w:ascii="Times New Roman" w:hAnsi="Times New Roman" w:cs="Times New Roman"/>
          <w:color w:val="000000"/>
          <w:sz w:val="20"/>
          <w:szCs w:val="20"/>
        </w:rPr>
        <w:t xml:space="preserve"> </w:t>
      </w:r>
      <w:r w:rsidR="007F0262" w:rsidRPr="00A922DA">
        <w:rPr>
          <w:rFonts w:ascii="Times New Roman" w:hAnsi="Times New Roman" w:cs="Times New Roman"/>
          <w:color w:val="000000"/>
          <w:sz w:val="20"/>
          <w:szCs w:val="20"/>
        </w:rPr>
        <w:t>four weeks’</w:t>
      </w:r>
      <w:r w:rsidRPr="00A922DA">
        <w:rPr>
          <w:rFonts w:ascii="Times New Roman" w:hAnsi="Times New Roman" w:cs="Times New Roman"/>
          <w:color w:val="000000"/>
          <w:sz w:val="20"/>
          <w:szCs w:val="20"/>
        </w:rPr>
        <w:t xml:space="preserve"> intervention of two dietary fiber</w:t>
      </w:r>
      <w:r w:rsidR="00833776" w:rsidRPr="00A922DA">
        <w:rPr>
          <w:rFonts w:ascii="Times New Roman" w:hAnsi="Times New Roman" w:cs="Times New Roman"/>
          <w:color w:val="000000"/>
          <w:sz w:val="20"/>
          <w:szCs w:val="20"/>
        </w:rPr>
        <w:t>s</w:t>
      </w:r>
      <w:r w:rsidR="00DD57F6" w:rsidRPr="00A922DA">
        <w:rPr>
          <w:rFonts w:ascii="Times New Roman" w:hAnsi="Times New Roman" w:cs="Times New Roman"/>
          <w:color w:val="000000"/>
          <w:sz w:val="20"/>
          <w:szCs w:val="20"/>
        </w:rPr>
        <w:t xml:space="preserve"> (inulin and resistant starch)</w:t>
      </w:r>
      <w:r w:rsidRPr="00A922DA">
        <w:rPr>
          <w:rFonts w:ascii="Times New Roman" w:hAnsi="Times New Roman" w:cs="Times New Roman"/>
          <w:color w:val="000000"/>
          <w:sz w:val="20"/>
          <w:szCs w:val="20"/>
        </w:rPr>
        <w:t xml:space="preserve">. </w:t>
      </w:r>
      <w:r w:rsidR="00712CF1" w:rsidRPr="00A922DA">
        <w:rPr>
          <w:rFonts w:ascii="Times New Roman" w:hAnsi="Times New Roman" w:cs="Times New Roman"/>
          <w:color w:val="000000"/>
          <w:sz w:val="20"/>
          <w:szCs w:val="20"/>
        </w:rPr>
        <w:t xml:space="preserve">Both SCFA concentration and microbiota diversity show short-term overshoot and long-term steady-state responses to inulin treatment. </w:t>
      </w:r>
      <w:r w:rsidR="007F0262" w:rsidRPr="00A922DA">
        <w:rPr>
          <w:rFonts w:ascii="Times New Roman" w:hAnsi="Times New Roman" w:cs="Times New Roman"/>
          <w:b/>
          <w:bCs/>
          <w:color w:val="000000"/>
          <w:sz w:val="20"/>
          <w:szCs w:val="20"/>
        </w:rPr>
        <w:t>D</w:t>
      </w:r>
      <w:r w:rsidR="00FF0437" w:rsidRPr="00A922DA">
        <w:rPr>
          <w:rFonts w:ascii="Times New Roman" w:hAnsi="Times New Roman" w:cs="Times New Roman"/>
          <w:b/>
          <w:bCs/>
          <w:color w:val="000000"/>
          <w:sz w:val="20"/>
          <w:szCs w:val="20"/>
        </w:rPr>
        <w:t>.</w:t>
      </w:r>
      <w:r w:rsidR="007F0262" w:rsidRPr="00A922DA">
        <w:rPr>
          <w:rFonts w:ascii="Times New Roman" w:hAnsi="Times New Roman" w:cs="Times New Roman"/>
          <w:color w:val="000000"/>
          <w:sz w:val="20"/>
          <w:szCs w:val="20"/>
        </w:rPr>
        <w:t xml:space="preserve"> </w:t>
      </w:r>
      <w:bookmarkStart w:id="30" w:name="OLE_LINK22"/>
      <w:bookmarkStart w:id="31" w:name="OLE_LINK23"/>
      <w:r w:rsidR="0087177E">
        <w:rPr>
          <w:rFonts w:ascii="Times New Roman" w:hAnsi="Times New Roman" w:cs="Times New Roman"/>
          <w:color w:val="000000"/>
          <w:sz w:val="20"/>
          <w:szCs w:val="20"/>
        </w:rPr>
        <w:t xml:space="preserve">The </w:t>
      </w:r>
      <w:del w:id="32" w:author="戴 磊" w:date="2021-02-19T12:43:00Z">
        <w:r w:rsidR="0087177E" w:rsidDel="004327C4">
          <w:rPr>
            <w:rFonts w:ascii="Times New Roman" w:hAnsi="Times New Roman" w:cs="Times New Roman"/>
            <w:color w:val="000000"/>
            <w:sz w:val="20"/>
            <w:szCs w:val="20"/>
          </w:rPr>
          <w:delText xml:space="preserve">averaged </w:delText>
        </w:r>
      </w:del>
      <w:r w:rsidR="0087177E">
        <w:rPr>
          <w:rFonts w:ascii="Times New Roman" w:hAnsi="Times New Roman" w:cs="Times New Roman"/>
          <w:color w:val="000000"/>
          <w:sz w:val="20"/>
          <w:szCs w:val="20"/>
        </w:rPr>
        <w:t>r</w:t>
      </w:r>
      <w:r w:rsidR="00336C58" w:rsidRPr="00A922DA">
        <w:rPr>
          <w:rFonts w:ascii="Times New Roman" w:hAnsi="Times New Roman" w:cs="Times New Roman"/>
          <w:color w:val="000000"/>
          <w:sz w:val="20"/>
          <w:szCs w:val="20"/>
        </w:rPr>
        <w:t>esponse t</w:t>
      </w:r>
      <w:r w:rsidR="0044164D" w:rsidRPr="00A922DA">
        <w:rPr>
          <w:rFonts w:ascii="Times New Roman" w:hAnsi="Times New Roman" w:cs="Times New Roman"/>
          <w:color w:val="000000"/>
          <w:sz w:val="20"/>
          <w:szCs w:val="20"/>
        </w:rPr>
        <w:t>rajectories</w:t>
      </w:r>
      <w:r w:rsidR="00031299">
        <w:rPr>
          <w:rFonts w:ascii="Times New Roman" w:hAnsi="Times New Roman" w:cs="Times New Roman"/>
          <w:color w:val="000000"/>
          <w:sz w:val="20"/>
          <w:szCs w:val="20"/>
        </w:rPr>
        <w:t xml:space="preserve"> of </w:t>
      </w:r>
      <w:r w:rsidR="0002304F">
        <w:rPr>
          <w:rFonts w:ascii="Times New Roman" w:hAnsi="Times New Roman" w:cs="Times New Roman"/>
          <w:color w:val="000000"/>
          <w:sz w:val="20"/>
          <w:szCs w:val="20"/>
        </w:rPr>
        <w:t xml:space="preserve">gut microbiota </w:t>
      </w:r>
      <w:r w:rsidR="007C3B14">
        <w:rPr>
          <w:rFonts w:ascii="Times New Roman" w:hAnsi="Times New Roman" w:cs="Times New Roman"/>
          <w:color w:val="000000"/>
          <w:sz w:val="20"/>
          <w:szCs w:val="20"/>
        </w:rPr>
        <w:t>to inulin, as shown</w:t>
      </w:r>
      <w:r w:rsidR="0044164D" w:rsidRPr="00A922DA">
        <w:rPr>
          <w:rFonts w:ascii="Times New Roman" w:hAnsi="Times New Roman" w:cs="Times New Roman"/>
          <w:color w:val="000000"/>
          <w:sz w:val="20"/>
          <w:szCs w:val="20"/>
        </w:rPr>
        <w:t xml:space="preserve"> in </w:t>
      </w:r>
      <w:proofErr w:type="spellStart"/>
      <w:r w:rsidR="00045561" w:rsidRPr="00A922DA">
        <w:rPr>
          <w:rFonts w:ascii="Times New Roman" w:hAnsi="Times New Roman" w:cs="Times New Roman"/>
          <w:color w:val="000000"/>
          <w:sz w:val="20"/>
          <w:szCs w:val="20"/>
        </w:rPr>
        <w:t>PCoA</w:t>
      </w:r>
      <w:proofErr w:type="spellEnd"/>
      <w:r w:rsidR="00045561" w:rsidRPr="00A922DA">
        <w:rPr>
          <w:rFonts w:ascii="Times New Roman" w:hAnsi="Times New Roman" w:cs="Times New Roman"/>
          <w:color w:val="000000"/>
          <w:sz w:val="20"/>
          <w:szCs w:val="20"/>
        </w:rPr>
        <w:t xml:space="preserve"> (</w:t>
      </w:r>
      <w:r w:rsidR="00045561" w:rsidRPr="00A922DA">
        <w:rPr>
          <w:rFonts w:ascii="Times New Roman" w:hAnsi="Times New Roman" w:cs="Times New Roman"/>
          <w:color w:val="333333"/>
          <w:sz w:val="20"/>
          <w:szCs w:val="20"/>
          <w:shd w:val="clear" w:color="auto" w:fill="FFFFFF"/>
        </w:rPr>
        <w:t>p</w:t>
      </w:r>
      <w:r w:rsidR="007F0262" w:rsidRPr="00A922DA">
        <w:rPr>
          <w:rFonts w:ascii="Times New Roman" w:hAnsi="Times New Roman" w:cs="Times New Roman"/>
          <w:color w:val="333333"/>
          <w:sz w:val="20"/>
          <w:szCs w:val="20"/>
          <w:shd w:val="clear" w:color="auto" w:fill="FFFFFF"/>
        </w:rPr>
        <w:t>rincipal coordinate analysis</w:t>
      </w:r>
      <w:r w:rsidR="00045561" w:rsidRPr="00A922DA">
        <w:rPr>
          <w:rFonts w:ascii="Times New Roman" w:hAnsi="Times New Roman" w:cs="Times New Roman"/>
          <w:color w:val="333333"/>
          <w:sz w:val="20"/>
          <w:szCs w:val="20"/>
          <w:shd w:val="clear" w:color="auto" w:fill="FFFFFF"/>
        </w:rPr>
        <w:t>)</w:t>
      </w:r>
      <w:r w:rsidR="0044164D" w:rsidRPr="00A922DA">
        <w:rPr>
          <w:rFonts w:ascii="Times New Roman" w:hAnsi="Times New Roman" w:cs="Times New Roman"/>
          <w:color w:val="333333"/>
          <w:sz w:val="20"/>
          <w:szCs w:val="20"/>
          <w:shd w:val="clear" w:color="auto" w:fill="FFFFFF"/>
        </w:rPr>
        <w:t xml:space="preserve"> </w:t>
      </w:r>
      <w:del w:id="33" w:author="戴 磊" w:date="2021-02-19T12:43:00Z">
        <w:r w:rsidR="0044164D" w:rsidRPr="00A922DA" w:rsidDel="004327C4">
          <w:rPr>
            <w:rFonts w:ascii="Times New Roman" w:hAnsi="Times New Roman" w:cs="Times New Roman"/>
            <w:color w:val="333333"/>
            <w:sz w:val="20"/>
            <w:szCs w:val="20"/>
            <w:shd w:val="clear" w:color="auto" w:fill="FFFFFF"/>
          </w:rPr>
          <w:delText xml:space="preserve">ordination scatter </w:delText>
        </w:r>
      </w:del>
      <w:r w:rsidR="0044164D" w:rsidRPr="00A922DA">
        <w:rPr>
          <w:rFonts w:ascii="Times New Roman" w:hAnsi="Times New Roman" w:cs="Times New Roman"/>
          <w:color w:val="333333"/>
          <w:sz w:val="20"/>
          <w:szCs w:val="20"/>
          <w:shd w:val="clear" w:color="auto" w:fill="FFFFFF"/>
        </w:rPr>
        <w:t>plot</w:t>
      </w:r>
      <w:r w:rsidR="007C3B14">
        <w:rPr>
          <w:rFonts w:ascii="Times New Roman" w:hAnsi="Times New Roman" w:cs="Times New Roman"/>
          <w:color w:val="333333"/>
          <w:sz w:val="20"/>
          <w:szCs w:val="20"/>
          <w:shd w:val="clear" w:color="auto" w:fill="FFFFFF"/>
        </w:rPr>
        <w:t>,</w:t>
      </w:r>
      <w:r w:rsidR="00712CF1" w:rsidRPr="00A922DA">
        <w:rPr>
          <w:rFonts w:ascii="Times New Roman" w:hAnsi="Times New Roman" w:cs="Times New Roman"/>
          <w:color w:val="333333"/>
          <w:sz w:val="20"/>
          <w:szCs w:val="20"/>
          <w:shd w:val="clear" w:color="auto" w:fill="FFFFFF"/>
        </w:rPr>
        <w:t xml:space="preserve"> </w:t>
      </w:r>
      <w:del w:id="34" w:author="戴 磊" w:date="2021-02-19T12:44:00Z">
        <w:r w:rsidR="00712CF1" w:rsidRPr="00A922DA" w:rsidDel="004327C4">
          <w:rPr>
            <w:rFonts w:ascii="Times New Roman" w:hAnsi="Times New Roman" w:cs="Times New Roman"/>
            <w:color w:val="333333"/>
            <w:sz w:val="20"/>
            <w:szCs w:val="20"/>
            <w:shd w:val="clear" w:color="auto" w:fill="FFFFFF"/>
          </w:rPr>
          <w:delText>also</w:delText>
        </w:r>
      </w:del>
      <w:del w:id="35" w:author="戴 磊" w:date="2021-02-19T12:43:00Z">
        <w:r w:rsidR="00712CF1" w:rsidRPr="00A922DA" w:rsidDel="004327C4">
          <w:rPr>
            <w:rFonts w:ascii="Times New Roman" w:hAnsi="Times New Roman" w:cs="Times New Roman"/>
            <w:color w:val="333333"/>
            <w:sz w:val="20"/>
            <w:szCs w:val="20"/>
            <w:shd w:val="clear" w:color="auto" w:fill="FFFFFF"/>
          </w:rPr>
          <w:delText xml:space="preserve"> </w:delText>
        </w:r>
      </w:del>
      <w:r w:rsidR="00712CF1" w:rsidRPr="00A922DA">
        <w:rPr>
          <w:rFonts w:ascii="Times New Roman" w:hAnsi="Times New Roman" w:cs="Times New Roman"/>
          <w:color w:val="333333"/>
          <w:sz w:val="20"/>
          <w:szCs w:val="20"/>
          <w:shd w:val="clear" w:color="auto" w:fill="FFFFFF"/>
        </w:rPr>
        <w:t xml:space="preserve">indicate </w:t>
      </w:r>
      <w:r w:rsidR="00336C58" w:rsidRPr="00A922DA">
        <w:rPr>
          <w:rFonts w:ascii="Times New Roman" w:hAnsi="Times New Roman" w:cs="Times New Roman"/>
          <w:color w:val="333333"/>
          <w:sz w:val="20"/>
          <w:szCs w:val="20"/>
          <w:shd w:val="clear" w:color="auto" w:fill="FFFFFF"/>
        </w:rPr>
        <w:t xml:space="preserve">compositional </w:t>
      </w:r>
      <w:r w:rsidR="001E0C1B">
        <w:rPr>
          <w:rFonts w:ascii="Times New Roman" w:hAnsi="Times New Roman" w:cs="Times New Roman"/>
          <w:color w:val="333333"/>
          <w:sz w:val="20"/>
          <w:szCs w:val="20"/>
          <w:shd w:val="clear" w:color="auto" w:fill="FFFFFF"/>
        </w:rPr>
        <w:t xml:space="preserve">transition and </w:t>
      </w:r>
      <w:r w:rsidR="00015BA8" w:rsidRPr="00A922DA">
        <w:rPr>
          <w:rFonts w:ascii="Times New Roman" w:hAnsi="Times New Roman" w:cs="Times New Roman"/>
          <w:color w:val="333333"/>
          <w:sz w:val="20"/>
          <w:szCs w:val="20"/>
          <w:shd w:val="clear" w:color="auto" w:fill="FFFFFF"/>
        </w:rPr>
        <w:t>convergence</w:t>
      </w:r>
      <w:r w:rsidR="001321CF" w:rsidRPr="00A922DA">
        <w:rPr>
          <w:rFonts w:ascii="Times New Roman" w:hAnsi="Times New Roman" w:cs="Times New Roman"/>
          <w:color w:val="333333"/>
          <w:sz w:val="20"/>
          <w:szCs w:val="20"/>
          <w:shd w:val="clear" w:color="auto" w:fill="FFFFFF"/>
        </w:rPr>
        <w:t xml:space="preserve"> </w:t>
      </w:r>
      <w:r w:rsidR="00015BA8" w:rsidRPr="00A922DA">
        <w:rPr>
          <w:rFonts w:ascii="Times New Roman" w:hAnsi="Times New Roman" w:cs="Times New Roman"/>
          <w:color w:val="333333"/>
          <w:sz w:val="20"/>
          <w:szCs w:val="20"/>
          <w:shd w:val="clear" w:color="auto" w:fill="FFFFFF"/>
        </w:rPr>
        <w:t xml:space="preserve">to </w:t>
      </w:r>
      <w:ins w:id="36" w:author="戴 磊" w:date="2021-02-19T12:44:00Z">
        <w:r w:rsidR="004327C4">
          <w:rPr>
            <w:rFonts w:ascii="Times New Roman" w:hAnsi="Times New Roman" w:cs="Times New Roman"/>
            <w:color w:val="333333"/>
            <w:sz w:val="20"/>
            <w:szCs w:val="20"/>
            <w:shd w:val="clear" w:color="auto" w:fill="FFFFFF"/>
          </w:rPr>
          <w:t>a new</w:t>
        </w:r>
      </w:ins>
      <w:del w:id="37" w:author="戴 磊" w:date="2021-02-19T12:44:00Z">
        <w:r w:rsidR="00015BA8" w:rsidRPr="00A922DA" w:rsidDel="004327C4">
          <w:rPr>
            <w:rFonts w:ascii="Times New Roman" w:hAnsi="Times New Roman" w:cs="Times New Roman"/>
            <w:color w:val="333333"/>
            <w:sz w:val="20"/>
            <w:szCs w:val="20"/>
            <w:shd w:val="clear" w:color="auto" w:fill="FFFFFF"/>
          </w:rPr>
          <w:delText>different</w:delText>
        </w:r>
      </w:del>
      <w:r w:rsidR="00015BA8" w:rsidRPr="00A922DA">
        <w:rPr>
          <w:rFonts w:ascii="Times New Roman" w:hAnsi="Times New Roman" w:cs="Times New Roman"/>
          <w:color w:val="333333"/>
          <w:sz w:val="20"/>
          <w:szCs w:val="20"/>
          <w:shd w:val="clear" w:color="auto" w:fill="FFFFFF"/>
        </w:rPr>
        <w:t xml:space="preserve"> </w:t>
      </w:r>
      <w:r w:rsidR="00336C58" w:rsidRPr="00A922DA">
        <w:rPr>
          <w:rFonts w:ascii="Times New Roman" w:hAnsi="Times New Roman" w:cs="Times New Roman"/>
          <w:color w:val="333333"/>
          <w:sz w:val="20"/>
          <w:szCs w:val="20"/>
          <w:shd w:val="clear" w:color="auto" w:fill="FFFFFF"/>
        </w:rPr>
        <w:t xml:space="preserve">steady </w:t>
      </w:r>
      <w:r w:rsidR="00015BA8" w:rsidRPr="00A922DA">
        <w:rPr>
          <w:rFonts w:ascii="Times New Roman" w:hAnsi="Times New Roman" w:cs="Times New Roman"/>
          <w:color w:val="333333"/>
          <w:sz w:val="20"/>
          <w:szCs w:val="20"/>
          <w:shd w:val="clear" w:color="auto" w:fill="FFFFFF"/>
        </w:rPr>
        <w:t>state</w:t>
      </w:r>
      <w:del w:id="38" w:author="戴 磊" w:date="2021-02-19T12:44:00Z">
        <w:r w:rsidR="00015BA8" w:rsidRPr="00A922DA" w:rsidDel="004327C4">
          <w:rPr>
            <w:rFonts w:ascii="Times New Roman" w:hAnsi="Times New Roman" w:cs="Times New Roman"/>
            <w:color w:val="333333"/>
            <w:sz w:val="20"/>
            <w:szCs w:val="20"/>
            <w:shd w:val="clear" w:color="auto" w:fill="FFFFFF"/>
          </w:rPr>
          <w:delText>s from the baseline</w:delText>
        </w:r>
      </w:del>
      <w:r w:rsidR="007F0262" w:rsidRPr="00A922DA">
        <w:rPr>
          <w:rFonts w:ascii="Times New Roman" w:hAnsi="Times New Roman" w:cs="Times New Roman"/>
          <w:color w:val="000000"/>
          <w:sz w:val="20"/>
          <w:szCs w:val="20"/>
        </w:rPr>
        <w:t>.</w:t>
      </w:r>
      <w:ins w:id="39" w:author="戴 磊" w:date="2021-02-19T12:44:00Z">
        <w:r w:rsidR="004327C4">
          <w:rPr>
            <w:rFonts w:ascii="Times New Roman" w:hAnsi="Times New Roman" w:cs="Times New Roman"/>
            <w:color w:val="000000"/>
            <w:sz w:val="20"/>
            <w:szCs w:val="20"/>
          </w:rPr>
          <w:t xml:space="preserve"> </w:t>
        </w:r>
        <w:commentRangeStart w:id="40"/>
        <w:r w:rsidR="004327C4">
          <w:rPr>
            <w:rFonts w:ascii="Times New Roman" w:hAnsi="Times New Roman" w:cs="Times New Roman"/>
            <w:color w:val="000000"/>
            <w:sz w:val="20"/>
            <w:szCs w:val="20"/>
          </w:rPr>
          <w:t>average</w:t>
        </w:r>
        <w:commentRangeEnd w:id="40"/>
        <w:r w:rsidR="004327C4">
          <w:rPr>
            <w:rStyle w:val="a5"/>
            <w:rFonts w:asciiTheme="minorHAnsi" w:eastAsiaTheme="minorEastAsia" w:hAnsiTheme="minorHAnsi" w:cstheme="minorBidi"/>
          </w:rPr>
          <w:commentReference w:id="40"/>
        </w:r>
      </w:ins>
      <w:r w:rsidR="007F0262" w:rsidRPr="00A922DA">
        <w:rPr>
          <w:rFonts w:ascii="Times New Roman" w:hAnsi="Times New Roman" w:cs="Times New Roman"/>
          <w:color w:val="000000"/>
          <w:sz w:val="20"/>
          <w:szCs w:val="20"/>
        </w:rPr>
        <w:t xml:space="preserve"> </w:t>
      </w:r>
      <w:bookmarkEnd w:id="30"/>
      <w:bookmarkEnd w:id="31"/>
      <w:r w:rsidR="007F0262" w:rsidRPr="00A922DA">
        <w:rPr>
          <w:rFonts w:ascii="Times New Roman" w:hAnsi="Times New Roman" w:cs="Times New Roman"/>
          <w:b/>
          <w:bCs/>
          <w:color w:val="000000"/>
          <w:sz w:val="20"/>
          <w:szCs w:val="20"/>
        </w:rPr>
        <w:t>E</w:t>
      </w:r>
      <w:r w:rsidR="007F0262" w:rsidRPr="00A922DA">
        <w:rPr>
          <w:rFonts w:ascii="Times New Roman" w:hAnsi="Times New Roman" w:cs="Times New Roman"/>
          <w:color w:val="000000"/>
          <w:sz w:val="20"/>
          <w:szCs w:val="20"/>
        </w:rPr>
        <w:t xml:space="preserve">. </w:t>
      </w:r>
      <w:r w:rsidR="00DD57F6" w:rsidRPr="00A922DA">
        <w:rPr>
          <w:rFonts w:ascii="Times New Roman" w:hAnsi="Times New Roman" w:cs="Times New Roman"/>
          <w:color w:val="000000"/>
          <w:sz w:val="20"/>
          <w:szCs w:val="20"/>
        </w:rPr>
        <w:t xml:space="preserve">Total bacterial density measured by quantitative PCR. </w:t>
      </w:r>
      <w:r w:rsidR="007F0262" w:rsidRPr="00A922DA">
        <w:rPr>
          <w:rFonts w:ascii="Times New Roman" w:hAnsi="Times New Roman" w:cs="Times New Roman"/>
          <w:b/>
          <w:bCs/>
          <w:color w:val="000000"/>
          <w:sz w:val="20"/>
          <w:szCs w:val="20"/>
        </w:rPr>
        <w:t>F</w:t>
      </w:r>
      <w:r w:rsidR="007F0262" w:rsidRPr="00A922DA">
        <w:rPr>
          <w:rFonts w:ascii="Times New Roman" w:hAnsi="Times New Roman" w:cs="Times New Roman"/>
          <w:color w:val="000000"/>
          <w:sz w:val="20"/>
          <w:szCs w:val="20"/>
        </w:rPr>
        <w:t xml:space="preserve">. </w:t>
      </w:r>
      <w:proofErr w:type="spellStart"/>
      <w:r w:rsidR="0044164D" w:rsidRPr="00A922DA">
        <w:rPr>
          <w:rFonts w:ascii="Times New Roman" w:hAnsi="Times New Roman" w:cs="Times New Roman"/>
          <w:color w:val="242021"/>
          <w:sz w:val="20"/>
          <w:szCs w:val="20"/>
        </w:rPr>
        <w:t>PCoA</w:t>
      </w:r>
      <w:proofErr w:type="spellEnd"/>
      <w:r w:rsidR="0044164D" w:rsidRPr="00A922DA">
        <w:rPr>
          <w:rFonts w:ascii="Times New Roman" w:hAnsi="Times New Roman" w:cs="Times New Roman"/>
          <w:color w:val="242021"/>
          <w:sz w:val="20"/>
          <w:szCs w:val="20"/>
        </w:rPr>
        <w:t xml:space="preserve"> </w:t>
      </w:r>
      <w:r w:rsidR="0044164D" w:rsidRPr="006D42D0">
        <w:rPr>
          <w:rFonts w:ascii="Times New Roman" w:hAnsi="Times New Roman" w:cs="Times New Roman"/>
          <w:color w:val="242021"/>
          <w:sz w:val="20"/>
          <w:szCs w:val="20"/>
          <w:highlight w:val="yellow"/>
          <w:rPrChange w:id="41" w:author="戴 磊" w:date="2021-02-19T13:06:00Z">
            <w:rPr>
              <w:rFonts w:ascii="Times New Roman" w:hAnsi="Times New Roman" w:cs="Times New Roman"/>
              <w:color w:val="242021"/>
              <w:sz w:val="20"/>
              <w:szCs w:val="20"/>
            </w:rPr>
          </w:rPrChange>
        </w:rPr>
        <w:t>ordination scatter plot</w:t>
      </w:r>
      <w:r w:rsidR="007F0262" w:rsidRPr="006D42D0">
        <w:rPr>
          <w:rFonts w:ascii="Times New Roman" w:hAnsi="Times New Roman" w:cs="Times New Roman"/>
          <w:color w:val="242021"/>
          <w:sz w:val="20"/>
          <w:szCs w:val="20"/>
          <w:highlight w:val="yellow"/>
          <w:rPrChange w:id="42" w:author="戴 磊" w:date="2021-02-19T13:06:00Z">
            <w:rPr>
              <w:rFonts w:ascii="Times New Roman" w:hAnsi="Times New Roman" w:cs="Times New Roman"/>
              <w:color w:val="242021"/>
              <w:sz w:val="20"/>
              <w:szCs w:val="20"/>
            </w:rPr>
          </w:rPrChange>
        </w:rPr>
        <w:t xml:space="preserve"> of gene abundances</w:t>
      </w:r>
      <w:ins w:id="43" w:author="戴 磊" w:date="2021-02-19T12:47:00Z">
        <w:r w:rsidR="00DE1975">
          <w:rPr>
            <w:rFonts w:ascii="Times New Roman" w:hAnsi="Times New Roman" w:cs="Times New Roman"/>
            <w:color w:val="242021"/>
            <w:sz w:val="20"/>
            <w:szCs w:val="20"/>
          </w:rPr>
          <w:t xml:space="preserve"> of </w:t>
        </w:r>
      </w:ins>
      <w:ins w:id="44" w:author="戴 磊" w:date="2021-02-19T12:53:00Z">
        <w:r w:rsidR="00B83C5F">
          <w:rPr>
            <w:rFonts w:ascii="Times New Roman" w:hAnsi="Times New Roman" w:cs="Times New Roman"/>
            <w:color w:val="242021"/>
            <w:sz w:val="20"/>
            <w:szCs w:val="20"/>
          </w:rPr>
          <w:t xml:space="preserve">mice </w:t>
        </w:r>
      </w:ins>
      <w:ins w:id="45" w:author="戴 磊" w:date="2021-02-19T12:47:00Z">
        <w:r w:rsidR="00DE1975">
          <w:rPr>
            <w:rFonts w:ascii="Times New Roman" w:hAnsi="Times New Roman" w:cs="Times New Roman"/>
            <w:color w:val="242021"/>
            <w:sz w:val="20"/>
            <w:szCs w:val="20"/>
          </w:rPr>
          <w:t>gut metagenome</w:t>
        </w:r>
      </w:ins>
      <w:r w:rsidR="007F0262" w:rsidRPr="00A922DA">
        <w:rPr>
          <w:rFonts w:ascii="Times New Roman" w:hAnsi="Times New Roman" w:cs="Times New Roman"/>
          <w:color w:val="242021"/>
          <w:sz w:val="20"/>
          <w:szCs w:val="20"/>
        </w:rPr>
        <w:t xml:space="preserve"> </w:t>
      </w:r>
      <w:r w:rsidR="00301088" w:rsidRPr="00A922DA">
        <w:rPr>
          <w:rFonts w:ascii="Times New Roman" w:hAnsi="Times New Roman" w:cs="Times New Roman"/>
          <w:color w:val="242021"/>
          <w:sz w:val="20"/>
          <w:szCs w:val="20"/>
        </w:rPr>
        <w:t xml:space="preserve">in </w:t>
      </w:r>
      <w:ins w:id="46" w:author="戴 磊" w:date="2021-02-19T12:53:00Z">
        <w:r w:rsidR="00B83C5F">
          <w:rPr>
            <w:rFonts w:ascii="Times New Roman" w:hAnsi="Times New Roman" w:cs="Times New Roman"/>
            <w:color w:val="242021"/>
            <w:sz w:val="20"/>
            <w:szCs w:val="20"/>
          </w:rPr>
          <w:t xml:space="preserve">the </w:t>
        </w:r>
      </w:ins>
      <w:r w:rsidR="007F0262" w:rsidRPr="00A922DA">
        <w:rPr>
          <w:rFonts w:ascii="Times New Roman" w:hAnsi="Times New Roman" w:cs="Times New Roman"/>
          <w:color w:val="242021"/>
          <w:sz w:val="20"/>
          <w:szCs w:val="20"/>
        </w:rPr>
        <w:t>inulin</w:t>
      </w:r>
      <w:r w:rsidR="00031299">
        <w:rPr>
          <w:rFonts w:ascii="Times New Roman" w:hAnsi="Times New Roman" w:cs="Times New Roman"/>
          <w:color w:val="242021"/>
          <w:sz w:val="20"/>
          <w:szCs w:val="20"/>
        </w:rPr>
        <w:t>-treated</w:t>
      </w:r>
      <w:ins w:id="47" w:author="戴 磊" w:date="2021-02-19T12:53:00Z">
        <w:r w:rsidR="00B83C5F">
          <w:rPr>
            <w:rFonts w:ascii="Times New Roman" w:hAnsi="Times New Roman" w:cs="Times New Roman"/>
            <w:color w:val="242021"/>
            <w:sz w:val="20"/>
            <w:szCs w:val="20"/>
          </w:rPr>
          <w:t xml:space="preserve"> group</w:t>
        </w:r>
      </w:ins>
      <w:del w:id="48" w:author="戴 磊" w:date="2021-02-19T12:53:00Z">
        <w:r w:rsidR="007F0262" w:rsidRPr="00A922DA" w:rsidDel="00B83C5F">
          <w:rPr>
            <w:rFonts w:ascii="Times New Roman" w:hAnsi="Times New Roman" w:cs="Times New Roman"/>
            <w:color w:val="242021"/>
            <w:sz w:val="20"/>
            <w:szCs w:val="20"/>
          </w:rPr>
          <w:delText xml:space="preserve"> mice</w:delText>
        </w:r>
      </w:del>
      <w:del w:id="49" w:author="戴 磊" w:date="2021-02-19T12:47:00Z">
        <w:r w:rsidR="00301088" w:rsidRPr="00A922DA" w:rsidDel="00DE1975">
          <w:rPr>
            <w:rFonts w:ascii="Times New Roman" w:hAnsi="Times New Roman" w:cs="Times New Roman"/>
            <w:color w:val="242021"/>
            <w:sz w:val="20"/>
            <w:szCs w:val="20"/>
          </w:rPr>
          <w:delText xml:space="preserve"> metagenome</w:delText>
        </w:r>
      </w:del>
      <w:r w:rsidR="00301088" w:rsidRPr="00A922DA">
        <w:rPr>
          <w:rFonts w:ascii="Times New Roman" w:hAnsi="Times New Roman" w:cs="Times New Roman"/>
          <w:color w:val="242021"/>
          <w:sz w:val="20"/>
          <w:szCs w:val="20"/>
        </w:rPr>
        <w:t xml:space="preserve">. </w:t>
      </w:r>
      <w:r w:rsidR="0044164D" w:rsidRPr="00A922DA">
        <w:rPr>
          <w:rFonts w:ascii="Times New Roman" w:hAnsi="Times New Roman" w:cs="Times New Roman"/>
          <w:sz w:val="20"/>
          <w:szCs w:val="20"/>
        </w:rPr>
        <w:t>R</w:t>
      </w:r>
      <w:r w:rsidR="0044164D" w:rsidRPr="00A922DA">
        <w:rPr>
          <w:rFonts w:ascii="Times New Roman" w:hAnsi="Times New Roman" w:cs="Times New Roman"/>
          <w:sz w:val="20"/>
          <w:szCs w:val="20"/>
          <w:vertAlign w:val="superscript"/>
        </w:rPr>
        <w:t>2</w:t>
      </w:r>
      <w:r w:rsidR="0044164D" w:rsidRPr="00A922DA">
        <w:rPr>
          <w:rFonts w:ascii="Times New Roman" w:hAnsi="Times New Roman" w:cs="Times New Roman"/>
          <w:sz w:val="20"/>
          <w:szCs w:val="20"/>
        </w:rPr>
        <w:t xml:space="preserve"> and P-value were obtained from Adonis analysis, which tests for </w:t>
      </w:r>
      <w:ins w:id="50" w:author="戴 磊" w:date="2021-02-19T12:50:00Z">
        <w:r w:rsidR="00720226">
          <w:rPr>
            <w:rFonts w:ascii="Times New Roman" w:hAnsi="Times New Roman" w:cs="Times New Roman"/>
            <w:sz w:val="20"/>
            <w:szCs w:val="20"/>
          </w:rPr>
          <w:t xml:space="preserve">the difference in </w:t>
        </w:r>
      </w:ins>
      <w:r w:rsidR="00336C58" w:rsidRPr="00A922DA">
        <w:rPr>
          <w:rFonts w:ascii="Times New Roman" w:hAnsi="Times New Roman" w:cs="Times New Roman"/>
          <w:sz w:val="20"/>
          <w:szCs w:val="20"/>
        </w:rPr>
        <w:t>gene abundance</w:t>
      </w:r>
      <w:del w:id="51" w:author="戴 磊" w:date="2021-02-19T12:51:00Z">
        <w:r w:rsidR="0044164D" w:rsidRPr="00A922DA" w:rsidDel="00720226">
          <w:rPr>
            <w:rFonts w:ascii="Times New Roman" w:hAnsi="Times New Roman" w:cs="Times New Roman"/>
            <w:sz w:val="20"/>
            <w:szCs w:val="20"/>
          </w:rPr>
          <w:delText xml:space="preserve"> difference</w:delText>
        </w:r>
      </w:del>
      <w:r w:rsidR="0044164D" w:rsidRPr="00A922DA">
        <w:rPr>
          <w:rFonts w:ascii="Times New Roman" w:hAnsi="Times New Roman" w:cs="Times New Roman"/>
          <w:sz w:val="20"/>
          <w:szCs w:val="20"/>
        </w:rPr>
        <w:t>s</w:t>
      </w:r>
      <w:r w:rsidR="00336C58" w:rsidRPr="00A922DA">
        <w:rPr>
          <w:rFonts w:ascii="Times New Roman" w:hAnsi="Times New Roman" w:cs="Times New Roman"/>
          <w:sz w:val="20"/>
          <w:szCs w:val="20"/>
        </w:rPr>
        <w:t xml:space="preserve"> </w:t>
      </w:r>
      <w:ins w:id="52" w:author="戴 磊" w:date="2021-02-19T12:51:00Z">
        <w:r w:rsidR="00720226">
          <w:rPr>
            <w:rFonts w:ascii="Times New Roman" w:hAnsi="Times New Roman" w:cs="Times New Roman"/>
            <w:sz w:val="20"/>
            <w:szCs w:val="20"/>
          </w:rPr>
          <w:t>during intervention</w:t>
        </w:r>
      </w:ins>
      <w:del w:id="53" w:author="戴 磊" w:date="2021-02-19T12:49:00Z">
        <w:r w:rsidR="00336C58" w:rsidRPr="00A922DA" w:rsidDel="00DE1975">
          <w:rPr>
            <w:rFonts w:ascii="Times New Roman" w:hAnsi="Times New Roman" w:cs="Times New Roman"/>
            <w:sz w:val="20"/>
            <w:szCs w:val="20"/>
          </w:rPr>
          <w:delText>among different response phases</w:delText>
        </w:r>
      </w:del>
      <w:r w:rsidR="00336C58" w:rsidRPr="00A922DA">
        <w:rPr>
          <w:rFonts w:ascii="Times New Roman" w:hAnsi="Times New Roman" w:cs="Times New Roman"/>
          <w:sz w:val="20"/>
          <w:szCs w:val="20"/>
        </w:rPr>
        <w:t xml:space="preserve"> (day 0</w:t>
      </w:r>
      <w:ins w:id="54" w:author="戴 磊" w:date="2021-02-19T12:48:00Z">
        <w:r w:rsidR="00DE1975">
          <w:rPr>
            <w:rFonts w:ascii="Times New Roman" w:hAnsi="Times New Roman" w:cs="Times New Roman"/>
            <w:sz w:val="20"/>
            <w:szCs w:val="20"/>
          </w:rPr>
          <w:t xml:space="preserve">: </w:t>
        </w:r>
      </w:ins>
      <w:del w:id="55" w:author="戴 磊" w:date="2021-02-19T12:48:00Z">
        <w:r w:rsidR="00336C58" w:rsidRPr="00A922DA" w:rsidDel="00DE1975">
          <w:rPr>
            <w:rFonts w:ascii="Times New Roman" w:hAnsi="Times New Roman" w:cs="Times New Roman"/>
            <w:sz w:val="20"/>
            <w:szCs w:val="20"/>
          </w:rPr>
          <w:delText xml:space="preserve"> for </w:delText>
        </w:r>
      </w:del>
      <w:r w:rsidR="00336C58" w:rsidRPr="00A922DA">
        <w:rPr>
          <w:rFonts w:ascii="Times New Roman" w:hAnsi="Times New Roman" w:cs="Times New Roman"/>
          <w:sz w:val="20"/>
          <w:szCs w:val="20"/>
        </w:rPr>
        <w:t>baseline, day 5</w:t>
      </w:r>
      <w:ins w:id="56" w:author="戴 磊" w:date="2021-02-19T12:48:00Z">
        <w:r w:rsidR="00DE1975">
          <w:rPr>
            <w:rFonts w:ascii="Times New Roman" w:hAnsi="Times New Roman" w:cs="Times New Roman"/>
            <w:sz w:val="20"/>
            <w:szCs w:val="20"/>
          </w:rPr>
          <w:t xml:space="preserve">: </w:t>
        </w:r>
      </w:ins>
      <w:del w:id="57" w:author="戴 磊" w:date="2021-02-19T12:48:00Z">
        <w:r w:rsidR="00336C58" w:rsidRPr="00A922DA" w:rsidDel="00DE1975">
          <w:rPr>
            <w:rFonts w:ascii="Times New Roman" w:hAnsi="Times New Roman" w:cs="Times New Roman"/>
            <w:sz w:val="20"/>
            <w:szCs w:val="20"/>
          </w:rPr>
          <w:delText xml:space="preserve"> for </w:delText>
        </w:r>
      </w:del>
      <w:r w:rsidR="00336C58" w:rsidRPr="00A922DA">
        <w:rPr>
          <w:rFonts w:ascii="Times New Roman" w:hAnsi="Times New Roman" w:cs="Times New Roman"/>
          <w:sz w:val="20"/>
          <w:szCs w:val="20"/>
        </w:rPr>
        <w:t xml:space="preserve">short-term </w:t>
      </w:r>
      <w:ins w:id="58" w:author="戴 磊" w:date="2021-02-19T12:48:00Z">
        <w:r w:rsidR="00DE1975">
          <w:rPr>
            <w:rFonts w:ascii="Times New Roman" w:hAnsi="Times New Roman" w:cs="Times New Roman"/>
            <w:sz w:val="20"/>
            <w:szCs w:val="20"/>
          </w:rPr>
          <w:t>response</w:t>
        </w:r>
      </w:ins>
      <w:del w:id="59" w:author="戴 磊" w:date="2021-02-19T12:48:00Z">
        <w:r w:rsidR="00336C58" w:rsidRPr="00A922DA" w:rsidDel="00DE1975">
          <w:rPr>
            <w:rFonts w:ascii="Times New Roman" w:hAnsi="Times New Roman" w:cs="Times New Roman"/>
            <w:sz w:val="20"/>
            <w:szCs w:val="20"/>
          </w:rPr>
          <w:delText>and</w:delText>
        </w:r>
      </w:del>
      <w:r w:rsidR="005D5249" w:rsidRPr="00A922DA">
        <w:rPr>
          <w:rFonts w:ascii="Times New Roman" w:hAnsi="Times New Roman" w:cs="Times New Roman"/>
          <w:sz w:val="20"/>
          <w:szCs w:val="20"/>
        </w:rPr>
        <w:t>,</w:t>
      </w:r>
      <w:r w:rsidR="00336C58" w:rsidRPr="00A922DA">
        <w:rPr>
          <w:rFonts w:ascii="Times New Roman" w:hAnsi="Times New Roman" w:cs="Times New Roman"/>
          <w:sz w:val="20"/>
          <w:szCs w:val="20"/>
        </w:rPr>
        <w:t xml:space="preserve"> day 31</w:t>
      </w:r>
      <w:ins w:id="60" w:author="戴 磊" w:date="2021-02-19T12:48:00Z">
        <w:r w:rsidR="00DE1975">
          <w:rPr>
            <w:rFonts w:ascii="Times New Roman" w:hAnsi="Times New Roman" w:cs="Times New Roman"/>
            <w:sz w:val="20"/>
            <w:szCs w:val="20"/>
          </w:rPr>
          <w:t xml:space="preserve">: </w:t>
        </w:r>
      </w:ins>
      <w:del w:id="61" w:author="戴 磊" w:date="2021-02-19T12:48:00Z">
        <w:r w:rsidR="00336C58" w:rsidRPr="00A922DA" w:rsidDel="00DE1975">
          <w:rPr>
            <w:rFonts w:ascii="Times New Roman" w:hAnsi="Times New Roman" w:cs="Times New Roman"/>
            <w:sz w:val="20"/>
            <w:szCs w:val="20"/>
          </w:rPr>
          <w:delText xml:space="preserve"> for </w:delText>
        </w:r>
      </w:del>
      <w:r w:rsidR="00336C58" w:rsidRPr="00A922DA">
        <w:rPr>
          <w:rFonts w:ascii="Times New Roman" w:hAnsi="Times New Roman" w:cs="Times New Roman"/>
          <w:sz w:val="20"/>
          <w:szCs w:val="20"/>
        </w:rPr>
        <w:t>long-term</w:t>
      </w:r>
      <w:ins w:id="62" w:author="戴 磊" w:date="2021-02-19T12:48:00Z">
        <w:r w:rsidR="00DE1975">
          <w:rPr>
            <w:rFonts w:ascii="Times New Roman" w:hAnsi="Times New Roman" w:cs="Times New Roman"/>
            <w:sz w:val="20"/>
            <w:szCs w:val="20"/>
          </w:rPr>
          <w:t xml:space="preserve"> response</w:t>
        </w:r>
      </w:ins>
      <w:r w:rsidR="00336C58" w:rsidRPr="00A922DA">
        <w:rPr>
          <w:rFonts w:ascii="Times New Roman" w:hAnsi="Times New Roman" w:cs="Times New Roman"/>
          <w:sz w:val="20"/>
          <w:szCs w:val="20"/>
        </w:rPr>
        <w:t xml:space="preserve">). </w:t>
      </w:r>
      <w:r w:rsidR="00045561" w:rsidRPr="00A922DA">
        <w:rPr>
          <w:rFonts w:ascii="Times New Roman" w:hAnsi="Times New Roman" w:cs="Times New Roman"/>
          <w:color w:val="242021"/>
          <w:sz w:val="20"/>
          <w:szCs w:val="20"/>
        </w:rPr>
        <w:t xml:space="preserve">For </w:t>
      </w:r>
      <w:r w:rsidR="00850378">
        <w:rPr>
          <w:rFonts w:ascii="Times New Roman" w:hAnsi="Times New Roman" w:cs="Times New Roman"/>
          <w:color w:val="242021"/>
          <w:sz w:val="20"/>
          <w:szCs w:val="20"/>
        </w:rPr>
        <w:t>p</w:t>
      </w:r>
      <w:r w:rsidR="00C14FE0">
        <w:rPr>
          <w:rFonts w:ascii="Times New Roman" w:hAnsi="Times New Roman" w:cs="Times New Roman"/>
          <w:color w:val="242021"/>
          <w:sz w:val="20"/>
          <w:szCs w:val="20"/>
        </w:rPr>
        <w:t>a</w:t>
      </w:r>
      <w:r w:rsidR="00850378">
        <w:rPr>
          <w:rFonts w:ascii="Times New Roman" w:hAnsi="Times New Roman" w:cs="Times New Roman"/>
          <w:color w:val="242021"/>
          <w:sz w:val="20"/>
          <w:szCs w:val="20"/>
        </w:rPr>
        <w:t>n</w:t>
      </w:r>
      <w:r w:rsidR="00C14FE0">
        <w:rPr>
          <w:rFonts w:ascii="Times New Roman" w:hAnsi="Times New Roman" w:cs="Times New Roman"/>
          <w:color w:val="242021"/>
          <w:sz w:val="20"/>
          <w:szCs w:val="20"/>
        </w:rPr>
        <w:t>e</w:t>
      </w:r>
      <w:r w:rsidR="00850378">
        <w:rPr>
          <w:rFonts w:ascii="Times New Roman" w:hAnsi="Times New Roman" w:cs="Times New Roman"/>
          <w:color w:val="242021"/>
          <w:sz w:val="20"/>
          <w:szCs w:val="20"/>
        </w:rPr>
        <w:t>l</w:t>
      </w:r>
      <w:r w:rsidR="00C14FE0">
        <w:rPr>
          <w:rFonts w:ascii="Times New Roman" w:hAnsi="Times New Roman" w:cs="Times New Roman"/>
          <w:color w:val="242021"/>
          <w:sz w:val="20"/>
          <w:szCs w:val="20"/>
        </w:rPr>
        <w:t>s</w:t>
      </w:r>
      <w:r w:rsidR="00850378">
        <w:rPr>
          <w:rFonts w:ascii="Times New Roman" w:hAnsi="Times New Roman" w:cs="Times New Roman"/>
          <w:color w:val="242021"/>
          <w:sz w:val="20"/>
          <w:szCs w:val="20"/>
        </w:rPr>
        <w:t xml:space="preserve"> </w:t>
      </w:r>
      <w:r w:rsidR="00045561" w:rsidRPr="00850378">
        <w:rPr>
          <w:rFonts w:ascii="Times New Roman" w:hAnsi="Times New Roman" w:cs="Times New Roman"/>
          <w:color w:val="242021"/>
          <w:sz w:val="20"/>
          <w:szCs w:val="20"/>
        </w:rPr>
        <w:t>A and B</w:t>
      </w:r>
      <w:r w:rsidR="00045561" w:rsidRPr="00A922DA">
        <w:rPr>
          <w:rFonts w:ascii="Times New Roman" w:hAnsi="Times New Roman" w:cs="Times New Roman"/>
          <w:color w:val="242021"/>
          <w:sz w:val="20"/>
          <w:szCs w:val="20"/>
        </w:rPr>
        <w:t xml:space="preserve">, </w:t>
      </w:r>
      <w:r w:rsidR="005D5249" w:rsidRPr="00A922DA">
        <w:rPr>
          <w:rFonts w:ascii="Times New Roman" w:hAnsi="Times New Roman" w:cs="Times New Roman"/>
          <w:color w:val="242021"/>
          <w:sz w:val="20"/>
          <w:szCs w:val="20"/>
        </w:rPr>
        <w:t xml:space="preserve">the heights of </w:t>
      </w:r>
      <w:r w:rsidR="00045561" w:rsidRPr="00A922DA">
        <w:rPr>
          <w:rFonts w:ascii="Times New Roman" w:hAnsi="Times New Roman" w:cs="Times New Roman"/>
          <w:color w:val="000000"/>
          <w:sz w:val="20"/>
          <w:szCs w:val="20"/>
        </w:rPr>
        <w:t xml:space="preserve">stacked bands represent averages across individual mouse. </w:t>
      </w:r>
      <w:r w:rsidR="00AF194A" w:rsidRPr="00A922DA">
        <w:rPr>
          <w:rFonts w:ascii="Times New Roman" w:hAnsi="Times New Roman" w:cs="Times New Roman"/>
          <w:color w:val="242021"/>
          <w:sz w:val="20"/>
          <w:szCs w:val="20"/>
        </w:rPr>
        <w:t xml:space="preserve">For </w:t>
      </w:r>
      <w:r w:rsidR="00AF194A" w:rsidRPr="00A922DA">
        <w:rPr>
          <w:rFonts w:ascii="Times New Roman" w:hAnsi="Times New Roman" w:cs="Times New Roman"/>
          <w:b/>
          <w:bCs/>
          <w:color w:val="242021"/>
          <w:sz w:val="20"/>
          <w:szCs w:val="20"/>
        </w:rPr>
        <w:t>C-E</w:t>
      </w:r>
      <w:r w:rsidR="00AF194A" w:rsidRPr="00A922DA">
        <w:rPr>
          <w:rFonts w:ascii="Times New Roman" w:hAnsi="Times New Roman" w:cs="Times New Roman"/>
          <w:color w:val="242021"/>
          <w:sz w:val="20"/>
          <w:szCs w:val="20"/>
        </w:rPr>
        <w:t xml:space="preserve">, </w:t>
      </w:r>
      <w:r w:rsidR="00AF194A" w:rsidRPr="00A922DA">
        <w:rPr>
          <w:rFonts w:ascii="Times New Roman" w:hAnsi="Times New Roman" w:cs="Times New Roman"/>
          <w:color w:val="000000"/>
          <w:sz w:val="20"/>
          <w:szCs w:val="20"/>
        </w:rPr>
        <w:t>l</w:t>
      </w:r>
      <w:r w:rsidR="00DD57F6" w:rsidRPr="00A922DA">
        <w:rPr>
          <w:rFonts w:ascii="Times New Roman" w:hAnsi="Times New Roman" w:cs="Times New Roman"/>
          <w:color w:val="000000"/>
          <w:sz w:val="20"/>
          <w:szCs w:val="20"/>
        </w:rPr>
        <w:t>ines</w:t>
      </w:r>
      <w:r w:rsidR="00AF194A" w:rsidRPr="00A922DA">
        <w:rPr>
          <w:rFonts w:ascii="Times New Roman" w:hAnsi="Times New Roman" w:cs="Times New Roman"/>
          <w:color w:val="000000"/>
          <w:sz w:val="20"/>
          <w:szCs w:val="20"/>
        </w:rPr>
        <w:t xml:space="preserve"> or </w:t>
      </w:r>
      <w:r w:rsidR="00B82C6D">
        <w:rPr>
          <w:rFonts w:ascii="Times New Roman" w:hAnsi="Times New Roman" w:cs="Times New Roman"/>
          <w:color w:val="000000"/>
          <w:sz w:val="20"/>
          <w:szCs w:val="20"/>
        </w:rPr>
        <w:t>dot</w:t>
      </w:r>
      <w:r w:rsidR="005D5249" w:rsidRPr="00A922DA">
        <w:rPr>
          <w:rFonts w:ascii="Times New Roman" w:hAnsi="Times New Roman" w:cs="Times New Roman"/>
          <w:color w:val="000000"/>
          <w:sz w:val="20"/>
          <w:szCs w:val="20"/>
        </w:rPr>
        <w:t>s</w:t>
      </w:r>
      <w:r w:rsidR="00DD57F6" w:rsidRPr="00A922DA">
        <w:rPr>
          <w:rFonts w:ascii="Times New Roman" w:hAnsi="Times New Roman" w:cs="Times New Roman"/>
          <w:color w:val="000000"/>
          <w:sz w:val="20"/>
          <w:szCs w:val="20"/>
        </w:rPr>
        <w:t xml:space="preserve"> represent mean </w:t>
      </w:r>
      <w:r w:rsidR="00B82C6D">
        <w:rPr>
          <w:rFonts w:ascii="Times New Roman" w:hAnsi="Times New Roman" w:cs="Times New Roman"/>
          <w:color w:val="000000"/>
          <w:sz w:val="20"/>
          <w:szCs w:val="20"/>
        </w:rPr>
        <w:t xml:space="preserve">values </w:t>
      </w:r>
      <w:r w:rsidR="00DD57F6" w:rsidRPr="00A922DA">
        <w:rPr>
          <w:rFonts w:ascii="Times New Roman" w:hAnsi="Times New Roman" w:cs="Times New Roman"/>
          <w:color w:val="000000"/>
          <w:sz w:val="20"/>
          <w:szCs w:val="20"/>
        </w:rPr>
        <w:t xml:space="preserve">and shading areas </w:t>
      </w:r>
      <w:r w:rsidR="00AF194A" w:rsidRPr="00A922DA">
        <w:rPr>
          <w:rFonts w:ascii="Times New Roman" w:hAnsi="Times New Roman" w:cs="Times New Roman"/>
          <w:color w:val="000000"/>
          <w:sz w:val="20"/>
          <w:szCs w:val="20"/>
        </w:rPr>
        <w:t xml:space="preserve">or error bars </w:t>
      </w:r>
      <w:r w:rsidR="00DD57F6" w:rsidRPr="00A922DA">
        <w:rPr>
          <w:rFonts w:ascii="Times New Roman" w:hAnsi="Times New Roman" w:cs="Times New Roman"/>
          <w:color w:val="000000"/>
          <w:sz w:val="20"/>
          <w:szCs w:val="20"/>
        </w:rPr>
        <w:t>represent standard error of the mean.</w:t>
      </w:r>
      <w:r w:rsidR="00AF194A" w:rsidRPr="00A922DA">
        <w:rPr>
          <w:rFonts w:ascii="Times New Roman" w:hAnsi="Times New Roman" w:cs="Times New Roman"/>
          <w:color w:val="000000"/>
          <w:sz w:val="20"/>
          <w:szCs w:val="20"/>
        </w:rPr>
        <w:t xml:space="preserve"> </w:t>
      </w:r>
    </w:p>
    <w:p w14:paraId="2C363BF4" w14:textId="0C77C3CA" w:rsidR="001E0C1B" w:rsidRPr="00A922DA" w:rsidRDefault="001E0C1B" w:rsidP="005E0AD8">
      <w:pPr>
        <w:jc w:val="both"/>
        <w:rPr>
          <w:rFonts w:ascii="Times New Roman" w:hAnsi="Times New Roman" w:cs="Times New Roman"/>
          <w:sz w:val="20"/>
          <w:szCs w:val="20"/>
        </w:rPr>
      </w:pPr>
    </w:p>
    <w:p w14:paraId="3B030F55" w14:textId="08E211D6" w:rsidR="0035704D" w:rsidRPr="00434DB3" w:rsidRDefault="006C78F6" w:rsidP="005E0AD8">
      <w:pPr>
        <w:pStyle w:val="paragraph"/>
        <w:spacing w:before="0" w:beforeAutospacing="0" w:after="0" w:afterAutospacing="0"/>
        <w:jc w:val="both"/>
        <w:rPr>
          <w:rFonts w:ascii="Times New Roman" w:hAnsi="Times New Roman" w:cs="Times New Roman"/>
          <w:sz w:val="20"/>
          <w:szCs w:val="20"/>
        </w:rPr>
      </w:pPr>
      <w:r w:rsidRPr="00A922DA">
        <w:rPr>
          <w:rFonts w:ascii="Times New Roman" w:hAnsi="Times New Roman" w:cs="Times New Roman"/>
          <w:color w:val="242021"/>
          <w:sz w:val="20"/>
          <w:szCs w:val="20"/>
        </w:rPr>
        <w:br w:type="page"/>
      </w:r>
    </w:p>
    <w:p w14:paraId="6988D568" w14:textId="1E852736" w:rsidR="005D61A4" w:rsidRPr="00A922DA" w:rsidRDefault="005D5249" w:rsidP="00556798">
      <w:pPr>
        <w:jc w:val="center"/>
        <w:rPr>
          <w:rFonts w:ascii="Times New Roman" w:eastAsia="宋体" w:hAnsi="Times New Roman" w:cs="Times New Roman"/>
          <w:b/>
          <w:bCs/>
          <w:color w:val="000000"/>
          <w:sz w:val="20"/>
          <w:szCs w:val="20"/>
        </w:rPr>
      </w:pPr>
      <w:commentRangeStart w:id="63"/>
      <w:r w:rsidRPr="00A922DA">
        <w:rPr>
          <w:rFonts w:ascii="Times New Roman" w:eastAsia="宋体" w:hAnsi="Times New Roman" w:cs="Times New Roman"/>
          <w:b/>
          <w:bCs/>
          <w:noProof/>
          <w:color w:val="000000"/>
          <w:sz w:val="20"/>
          <w:szCs w:val="20"/>
        </w:rPr>
        <w:lastRenderedPageBreak/>
        <w:drawing>
          <wp:inline distT="0" distB="0" distL="0" distR="0" wp14:anchorId="753E17F5" wp14:editId="19B7B5F9">
            <wp:extent cx="4509288" cy="3558012"/>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3701" cy="3577275"/>
                    </a:xfrm>
                    <a:prstGeom prst="rect">
                      <a:avLst/>
                    </a:prstGeom>
                  </pic:spPr>
                </pic:pic>
              </a:graphicData>
            </a:graphic>
          </wp:inline>
        </w:drawing>
      </w:r>
      <w:commentRangeEnd w:id="63"/>
      <w:r w:rsidR="006C4D8F">
        <w:rPr>
          <w:rStyle w:val="a5"/>
        </w:rPr>
        <w:commentReference w:id="63"/>
      </w:r>
    </w:p>
    <w:p w14:paraId="7148F50D" w14:textId="77777777" w:rsidR="0070622D" w:rsidRPr="00A922DA" w:rsidRDefault="0070622D" w:rsidP="005E0AD8">
      <w:pPr>
        <w:jc w:val="both"/>
        <w:rPr>
          <w:rFonts w:ascii="Times New Roman" w:eastAsia="宋体" w:hAnsi="Times New Roman" w:cs="Times New Roman"/>
          <w:b/>
          <w:bCs/>
          <w:color w:val="000000"/>
          <w:sz w:val="20"/>
          <w:szCs w:val="20"/>
        </w:rPr>
      </w:pPr>
    </w:p>
    <w:p w14:paraId="259D2B42" w14:textId="768E0006" w:rsidR="0035704D" w:rsidRPr="00434DB3" w:rsidRDefault="005D61A4" w:rsidP="005E0AD8">
      <w:pPr>
        <w:jc w:val="both"/>
        <w:rPr>
          <w:rFonts w:ascii="Times New Roman" w:eastAsia="宋体" w:hAnsi="Times New Roman" w:cs="Times New Roman"/>
          <w:color w:val="000000"/>
          <w:sz w:val="20"/>
          <w:szCs w:val="20"/>
        </w:rPr>
      </w:pPr>
      <w:r w:rsidRPr="00A922DA">
        <w:rPr>
          <w:rFonts w:ascii="Times New Roman" w:eastAsia="宋体" w:hAnsi="Times New Roman" w:cs="Times New Roman"/>
          <w:b/>
          <w:bCs/>
          <w:color w:val="000000"/>
          <w:sz w:val="20"/>
          <w:szCs w:val="20"/>
        </w:rPr>
        <w:t xml:space="preserve">Figure 3. </w:t>
      </w:r>
      <w:r w:rsidR="00AB2A37" w:rsidRPr="00A922DA">
        <w:rPr>
          <w:rFonts w:ascii="Times New Roman" w:eastAsia="宋体" w:hAnsi="Times New Roman" w:cs="Times New Roman"/>
          <w:b/>
          <w:bCs/>
          <w:color w:val="000000"/>
          <w:sz w:val="20"/>
          <w:szCs w:val="20"/>
        </w:rPr>
        <w:t xml:space="preserve">Microbiota dynamics in response to inulin is driven by several </w:t>
      </w:r>
      <w:r w:rsidRPr="00A922DA">
        <w:rPr>
          <w:rFonts w:ascii="Times New Roman" w:eastAsia="宋体" w:hAnsi="Times New Roman" w:cs="Times New Roman"/>
          <w:b/>
          <w:bCs/>
          <w:color w:val="000000"/>
          <w:sz w:val="20"/>
          <w:szCs w:val="20"/>
        </w:rPr>
        <w:t xml:space="preserve">key </w:t>
      </w:r>
      <w:bookmarkStart w:id="64" w:name="OLE_LINK24"/>
      <w:bookmarkStart w:id="65" w:name="OLE_LINK25"/>
      <w:r w:rsidRPr="00A922DA">
        <w:rPr>
          <w:rFonts w:ascii="Times New Roman" w:eastAsia="宋体" w:hAnsi="Times New Roman" w:cs="Times New Roman"/>
          <w:b/>
          <w:bCs/>
          <w:color w:val="000000"/>
          <w:sz w:val="20"/>
          <w:szCs w:val="20"/>
        </w:rPr>
        <w:t>responders</w:t>
      </w:r>
      <w:bookmarkStart w:id="66" w:name="OLE_LINK30"/>
      <w:bookmarkStart w:id="67" w:name="OLE_LINK31"/>
      <w:bookmarkEnd w:id="64"/>
      <w:bookmarkEnd w:id="65"/>
      <w:r w:rsidR="00731E66" w:rsidRPr="00A922DA">
        <w:rPr>
          <w:rFonts w:ascii="Times New Roman" w:eastAsia="宋体" w:hAnsi="Times New Roman" w:cs="Times New Roman"/>
          <w:b/>
          <w:bCs/>
          <w:color w:val="000000"/>
          <w:sz w:val="20"/>
          <w:szCs w:val="20"/>
        </w:rPr>
        <w:t xml:space="preserve">. </w:t>
      </w:r>
      <w:bookmarkEnd w:id="66"/>
      <w:bookmarkEnd w:id="67"/>
      <w:r w:rsidR="00C414E2" w:rsidRPr="00A922DA">
        <w:rPr>
          <w:rFonts w:ascii="Times New Roman" w:eastAsia="宋体" w:hAnsi="Times New Roman" w:cs="Times New Roman"/>
          <w:b/>
          <w:bCs/>
          <w:color w:val="000000"/>
          <w:sz w:val="20"/>
          <w:szCs w:val="20"/>
        </w:rPr>
        <w:t>A</w:t>
      </w:r>
      <w:r w:rsidR="00731E66" w:rsidRPr="00A922DA">
        <w:rPr>
          <w:rFonts w:ascii="Times New Roman" w:eastAsia="宋体" w:hAnsi="Times New Roman" w:cs="Times New Roman"/>
          <w:b/>
          <w:bCs/>
          <w:color w:val="000000"/>
          <w:sz w:val="20"/>
          <w:szCs w:val="20"/>
        </w:rPr>
        <w:t xml:space="preserve">. </w:t>
      </w:r>
      <w:r w:rsidR="00546C70" w:rsidRPr="00A922DA">
        <w:rPr>
          <w:rFonts w:ascii="Times New Roman" w:eastAsia="宋体" w:hAnsi="Times New Roman" w:cs="Times New Roman"/>
          <w:color w:val="000000"/>
          <w:sz w:val="20"/>
          <w:szCs w:val="20"/>
        </w:rPr>
        <w:t>I</w:t>
      </w:r>
      <w:r w:rsidR="00731E66" w:rsidRPr="00A922DA">
        <w:rPr>
          <w:rFonts w:ascii="Times New Roman" w:eastAsia="宋体" w:hAnsi="Times New Roman" w:cs="Times New Roman"/>
          <w:color w:val="000000"/>
          <w:sz w:val="20"/>
          <w:szCs w:val="20"/>
        </w:rPr>
        <w:t>ncreased</w:t>
      </w:r>
      <w:r w:rsidRPr="00A922DA">
        <w:rPr>
          <w:rFonts w:ascii="Times New Roman" w:eastAsia="宋体" w:hAnsi="Times New Roman" w:cs="Times New Roman"/>
          <w:color w:val="000000"/>
          <w:sz w:val="20"/>
          <w:szCs w:val="20"/>
        </w:rPr>
        <w:t xml:space="preserve"> expression of </w:t>
      </w:r>
      <w:proofErr w:type="spellStart"/>
      <w:r w:rsidRPr="00A922DA">
        <w:rPr>
          <w:rFonts w:ascii="Times New Roman" w:eastAsia="宋体" w:hAnsi="Times New Roman" w:cs="Times New Roman"/>
          <w:color w:val="000000"/>
          <w:sz w:val="20"/>
          <w:szCs w:val="20"/>
        </w:rPr>
        <w:t>inulinase</w:t>
      </w:r>
      <w:proofErr w:type="spellEnd"/>
      <w:r w:rsidRPr="00A922DA">
        <w:rPr>
          <w:rFonts w:ascii="Times New Roman" w:eastAsia="宋体" w:hAnsi="Times New Roman" w:cs="Times New Roman"/>
          <w:color w:val="000000"/>
          <w:sz w:val="20"/>
          <w:szCs w:val="20"/>
        </w:rPr>
        <w:t xml:space="preserve"> genes</w:t>
      </w:r>
      <w:r w:rsidR="00546C70" w:rsidRPr="00A922DA">
        <w:rPr>
          <w:rFonts w:ascii="Times New Roman" w:eastAsia="宋体" w:hAnsi="Times New Roman" w:cs="Times New Roman"/>
          <w:color w:val="000000"/>
          <w:sz w:val="20"/>
          <w:szCs w:val="20"/>
        </w:rPr>
        <w:t xml:space="preserve"> following inulin treatment</w:t>
      </w:r>
      <w:r w:rsidRPr="00A922DA">
        <w:rPr>
          <w:rFonts w:ascii="Times New Roman" w:eastAsia="宋体" w:hAnsi="Times New Roman" w:cs="Times New Roman"/>
          <w:color w:val="000000"/>
          <w:sz w:val="20"/>
          <w:szCs w:val="20"/>
        </w:rPr>
        <w:t xml:space="preserve">. Each dotted line represents an individual mouse. *: </w:t>
      </w:r>
      <w:r w:rsidR="00546C70" w:rsidRPr="00A922DA">
        <w:rPr>
          <w:rFonts w:ascii="Times New Roman" w:eastAsia="宋体" w:hAnsi="Times New Roman" w:cs="Times New Roman"/>
          <w:color w:val="000000"/>
          <w:sz w:val="20"/>
          <w:szCs w:val="20"/>
        </w:rPr>
        <w:t xml:space="preserve">P </w:t>
      </w:r>
      <w:r w:rsidR="00546C70" w:rsidRPr="00A922DA">
        <w:rPr>
          <w:rFonts w:ascii="Times New Roman" w:hAnsi="Times New Roman" w:cs="Times New Roman"/>
          <w:sz w:val="20"/>
          <w:szCs w:val="20"/>
        </w:rPr>
        <w:t xml:space="preserve">&lt; </w:t>
      </w:r>
      <w:r w:rsidRPr="00A922DA">
        <w:rPr>
          <w:rFonts w:ascii="Times New Roman" w:eastAsia="宋体" w:hAnsi="Times New Roman" w:cs="Times New Roman"/>
          <w:color w:val="000000"/>
          <w:sz w:val="20"/>
          <w:szCs w:val="20"/>
        </w:rPr>
        <w:t xml:space="preserve">0.05; **: </w:t>
      </w:r>
      <w:r w:rsidR="00546C70" w:rsidRPr="00A922DA">
        <w:rPr>
          <w:rFonts w:ascii="Times New Roman" w:eastAsia="宋体" w:hAnsi="Times New Roman" w:cs="Times New Roman"/>
          <w:color w:val="000000"/>
          <w:sz w:val="20"/>
          <w:szCs w:val="20"/>
        </w:rPr>
        <w:t xml:space="preserve">P </w:t>
      </w:r>
      <w:r w:rsidR="00546C70" w:rsidRPr="00A922DA">
        <w:rPr>
          <w:rFonts w:ascii="Times New Roman" w:hAnsi="Times New Roman" w:cs="Times New Roman"/>
          <w:sz w:val="20"/>
          <w:szCs w:val="20"/>
        </w:rPr>
        <w:t xml:space="preserve">&lt; </w:t>
      </w:r>
      <w:r w:rsidRPr="00A922DA">
        <w:rPr>
          <w:rFonts w:ascii="Times New Roman" w:eastAsia="宋体" w:hAnsi="Times New Roman" w:cs="Times New Roman"/>
          <w:color w:val="000000"/>
          <w:sz w:val="20"/>
          <w:szCs w:val="20"/>
        </w:rPr>
        <w:t xml:space="preserve">0.01; </w:t>
      </w:r>
      <w:bookmarkStart w:id="68" w:name="OLE_LINK34"/>
      <w:bookmarkStart w:id="69" w:name="OLE_LINK35"/>
      <w:r w:rsidRPr="00A922DA">
        <w:rPr>
          <w:rFonts w:ascii="Times New Roman" w:eastAsia="宋体" w:hAnsi="Times New Roman" w:cs="Times New Roman"/>
          <w:color w:val="000000"/>
          <w:sz w:val="20"/>
          <w:szCs w:val="20"/>
        </w:rPr>
        <w:t xml:space="preserve">***: </w:t>
      </w:r>
      <w:r w:rsidR="00546C70" w:rsidRPr="00A922DA">
        <w:rPr>
          <w:rFonts w:ascii="Times New Roman" w:eastAsia="宋体" w:hAnsi="Times New Roman" w:cs="Times New Roman"/>
          <w:color w:val="000000"/>
          <w:sz w:val="20"/>
          <w:szCs w:val="20"/>
        </w:rPr>
        <w:t xml:space="preserve">P </w:t>
      </w:r>
      <w:r w:rsidR="00546C70" w:rsidRPr="00A922DA">
        <w:rPr>
          <w:rFonts w:ascii="Times New Roman" w:hAnsi="Times New Roman" w:cs="Times New Roman"/>
          <w:sz w:val="20"/>
          <w:szCs w:val="20"/>
        </w:rPr>
        <w:t xml:space="preserve">&lt; </w:t>
      </w:r>
      <w:r w:rsidRPr="00A922DA">
        <w:rPr>
          <w:rFonts w:ascii="Times New Roman" w:eastAsia="宋体" w:hAnsi="Times New Roman" w:cs="Times New Roman"/>
          <w:color w:val="000000"/>
          <w:sz w:val="20"/>
          <w:szCs w:val="20"/>
        </w:rPr>
        <w:t>0.001</w:t>
      </w:r>
      <w:bookmarkEnd w:id="68"/>
      <w:bookmarkEnd w:id="69"/>
      <w:r w:rsidRPr="00A922DA">
        <w:rPr>
          <w:rFonts w:ascii="Times New Roman" w:eastAsia="宋体" w:hAnsi="Times New Roman" w:cs="Times New Roman"/>
          <w:color w:val="000000"/>
          <w:sz w:val="20"/>
          <w:szCs w:val="20"/>
        </w:rPr>
        <w:t>.</w:t>
      </w:r>
      <w:r w:rsidR="00731E66" w:rsidRPr="00A922DA">
        <w:rPr>
          <w:rFonts w:ascii="Times New Roman" w:eastAsia="宋体" w:hAnsi="Times New Roman" w:cs="Times New Roman"/>
          <w:color w:val="000000"/>
          <w:sz w:val="20"/>
          <w:szCs w:val="20"/>
        </w:rPr>
        <w:t xml:space="preserve"> </w:t>
      </w:r>
      <w:r w:rsidR="00453768" w:rsidRPr="00453768">
        <w:rPr>
          <w:rFonts w:ascii="Times New Roman" w:eastAsia="宋体" w:hAnsi="Times New Roman" w:cs="Times New Roman"/>
          <w:b/>
          <w:bCs/>
          <w:color w:val="000000"/>
          <w:sz w:val="20"/>
          <w:szCs w:val="20"/>
        </w:rPr>
        <w:t>B-F</w:t>
      </w:r>
      <w:r w:rsidR="00453768">
        <w:rPr>
          <w:rFonts w:ascii="Times New Roman" w:eastAsia="宋体" w:hAnsi="Times New Roman" w:cs="Times New Roman"/>
          <w:color w:val="000000"/>
          <w:sz w:val="20"/>
          <w:szCs w:val="20"/>
        </w:rPr>
        <w:t xml:space="preserve">. </w:t>
      </w:r>
      <w:r w:rsidR="00175772">
        <w:rPr>
          <w:rFonts w:ascii="Times New Roman" w:eastAsia="宋体" w:hAnsi="Times New Roman" w:cs="Times New Roman"/>
          <w:color w:val="000000"/>
          <w:sz w:val="20"/>
          <w:szCs w:val="20"/>
        </w:rPr>
        <w:t>Inference of inulin responders</w:t>
      </w:r>
      <w:r w:rsidR="008C698D">
        <w:rPr>
          <w:rFonts w:ascii="Times New Roman" w:eastAsia="宋体" w:hAnsi="Times New Roman" w:cs="Times New Roman"/>
          <w:color w:val="000000"/>
          <w:sz w:val="20"/>
          <w:szCs w:val="20"/>
        </w:rPr>
        <w:t xml:space="preserve"> and associated ecological interactions</w:t>
      </w:r>
      <w:r w:rsidR="002F0BD0">
        <w:rPr>
          <w:rFonts w:ascii="Times New Roman" w:eastAsia="宋体" w:hAnsi="Times New Roman" w:cs="Times New Roman"/>
          <w:color w:val="000000"/>
          <w:sz w:val="20"/>
          <w:szCs w:val="20"/>
        </w:rPr>
        <w:t xml:space="preserve">. </w:t>
      </w:r>
      <w:r w:rsidR="00C414E2" w:rsidRPr="00A922DA">
        <w:rPr>
          <w:rFonts w:ascii="Times New Roman" w:eastAsia="宋体" w:hAnsi="Times New Roman" w:cs="Times New Roman"/>
          <w:b/>
          <w:bCs/>
          <w:color w:val="000000"/>
          <w:sz w:val="20"/>
          <w:szCs w:val="20"/>
        </w:rPr>
        <w:t xml:space="preserve">B. </w:t>
      </w:r>
      <w:bookmarkStart w:id="70" w:name="OLE_LINK3"/>
      <w:bookmarkStart w:id="71" w:name="OLE_LINK4"/>
      <w:r w:rsidR="00DC008D">
        <w:rPr>
          <w:rFonts w:ascii="Times New Roman" w:eastAsia="宋体" w:hAnsi="Times New Roman" w:cs="Times New Roman"/>
          <w:color w:val="000000"/>
          <w:sz w:val="20"/>
          <w:szCs w:val="20"/>
        </w:rPr>
        <w:t xml:space="preserve">A schematic diagram showing our hypothesis </w:t>
      </w:r>
      <w:bookmarkEnd w:id="70"/>
      <w:bookmarkEnd w:id="71"/>
      <w:r w:rsidR="00DC008D">
        <w:rPr>
          <w:rFonts w:ascii="Times New Roman" w:eastAsia="宋体" w:hAnsi="Times New Roman" w:cs="Times New Roman"/>
          <w:color w:val="000000"/>
          <w:sz w:val="20"/>
          <w:szCs w:val="20"/>
        </w:rPr>
        <w:t xml:space="preserve">that the observed overshoot dynamic responses of gut microbiota to inulin are </w:t>
      </w:r>
      <w:bookmarkStart w:id="72" w:name="OLE_LINK5"/>
      <w:bookmarkStart w:id="73" w:name="OLE_LINK6"/>
      <w:r w:rsidR="002922F6">
        <w:rPr>
          <w:rFonts w:ascii="Times New Roman" w:eastAsia="宋体" w:hAnsi="Times New Roman" w:cs="Times New Roman"/>
          <w:color w:val="000000"/>
          <w:sz w:val="20"/>
          <w:szCs w:val="20"/>
        </w:rPr>
        <w:t xml:space="preserve">predominately </w:t>
      </w:r>
      <w:r w:rsidR="00A8536E">
        <w:rPr>
          <w:rFonts w:ascii="Times New Roman" w:eastAsia="宋体" w:hAnsi="Times New Roman" w:cs="Times New Roman"/>
          <w:color w:val="000000"/>
          <w:sz w:val="20"/>
          <w:szCs w:val="20"/>
        </w:rPr>
        <w:t>determined</w:t>
      </w:r>
      <w:r w:rsidR="00DC008D">
        <w:rPr>
          <w:rFonts w:ascii="Times New Roman" w:eastAsia="宋体" w:hAnsi="Times New Roman" w:cs="Times New Roman"/>
          <w:color w:val="000000"/>
          <w:sz w:val="20"/>
          <w:szCs w:val="20"/>
        </w:rPr>
        <w:t xml:space="preserve"> by growth and ecological interactions of </w:t>
      </w:r>
      <w:bookmarkStart w:id="74" w:name="OLE_LINK7"/>
      <w:bookmarkStart w:id="75" w:name="OLE_LINK8"/>
      <w:r w:rsidR="002922F6">
        <w:rPr>
          <w:rFonts w:ascii="Times New Roman" w:eastAsia="宋体" w:hAnsi="Times New Roman" w:cs="Times New Roman"/>
          <w:color w:val="000000"/>
          <w:sz w:val="20"/>
          <w:szCs w:val="20"/>
        </w:rPr>
        <w:t xml:space="preserve">key </w:t>
      </w:r>
      <w:r w:rsidR="00DC008D">
        <w:rPr>
          <w:rFonts w:ascii="Times New Roman" w:eastAsia="宋体" w:hAnsi="Times New Roman" w:cs="Times New Roman"/>
          <w:color w:val="000000"/>
          <w:sz w:val="20"/>
          <w:szCs w:val="20"/>
        </w:rPr>
        <w:t>responder species</w:t>
      </w:r>
      <w:bookmarkEnd w:id="74"/>
      <w:bookmarkEnd w:id="75"/>
      <w:r w:rsidR="00DC008D">
        <w:rPr>
          <w:rFonts w:ascii="Times New Roman" w:eastAsia="宋体" w:hAnsi="Times New Roman" w:cs="Times New Roman"/>
          <w:color w:val="000000"/>
          <w:sz w:val="20"/>
          <w:szCs w:val="20"/>
        </w:rPr>
        <w:t xml:space="preserve">. </w:t>
      </w:r>
      <w:bookmarkEnd w:id="72"/>
      <w:bookmarkEnd w:id="73"/>
      <w:r w:rsidR="00731E66" w:rsidRPr="002A61FE">
        <w:rPr>
          <w:rFonts w:ascii="Times New Roman" w:eastAsia="宋体" w:hAnsi="Times New Roman" w:cs="Times New Roman"/>
          <w:b/>
          <w:bCs/>
          <w:color w:val="000000"/>
          <w:sz w:val="20"/>
          <w:szCs w:val="20"/>
        </w:rPr>
        <w:t>C.</w:t>
      </w:r>
      <w:r w:rsidR="00731E66" w:rsidRPr="00A922DA">
        <w:rPr>
          <w:rFonts w:ascii="Times New Roman" w:eastAsia="宋体" w:hAnsi="Times New Roman" w:cs="Times New Roman"/>
          <w:color w:val="000000"/>
          <w:sz w:val="20"/>
          <w:szCs w:val="20"/>
        </w:rPr>
        <w:t xml:space="preserve"> </w:t>
      </w:r>
      <w:r w:rsidRPr="00A922DA">
        <w:rPr>
          <w:rFonts w:ascii="Times New Roman" w:eastAsia="宋体" w:hAnsi="Times New Roman" w:cs="Times New Roman"/>
          <w:color w:val="000000"/>
          <w:sz w:val="20"/>
          <w:szCs w:val="20"/>
        </w:rPr>
        <w:t xml:space="preserve">Posterior distribution of five </w:t>
      </w:r>
      <w:r w:rsidR="002A61FE">
        <w:rPr>
          <w:rFonts w:ascii="Times New Roman" w:eastAsia="宋体" w:hAnsi="Times New Roman" w:cs="Times New Roman"/>
          <w:color w:val="000000"/>
          <w:sz w:val="20"/>
          <w:szCs w:val="20"/>
        </w:rPr>
        <w:t>bacterial species</w:t>
      </w:r>
      <w:r w:rsidRPr="00A922DA">
        <w:rPr>
          <w:rFonts w:ascii="Times New Roman" w:eastAsia="宋体" w:hAnsi="Times New Roman" w:cs="Times New Roman"/>
          <w:color w:val="000000"/>
          <w:sz w:val="20"/>
          <w:szCs w:val="20"/>
        </w:rPr>
        <w:t xml:space="preserve"> with significant growth responses. </w:t>
      </w:r>
      <w:r w:rsidR="00DC008D">
        <w:rPr>
          <w:rFonts w:ascii="Times New Roman" w:eastAsia="宋体" w:hAnsi="Times New Roman" w:cs="Times New Roman"/>
          <w:b/>
          <w:bCs/>
          <w:color w:val="000000"/>
          <w:sz w:val="20"/>
          <w:szCs w:val="20"/>
        </w:rPr>
        <w:t>D</w:t>
      </w:r>
      <w:r w:rsidR="00DC008D" w:rsidRPr="00A922DA">
        <w:rPr>
          <w:rFonts w:ascii="Times New Roman" w:eastAsia="宋体" w:hAnsi="Times New Roman" w:cs="Times New Roman"/>
          <w:b/>
          <w:bCs/>
          <w:color w:val="000000"/>
          <w:sz w:val="20"/>
          <w:szCs w:val="20"/>
        </w:rPr>
        <w:t xml:space="preserve">. </w:t>
      </w:r>
      <w:r w:rsidR="00DC008D" w:rsidRPr="00A922DA">
        <w:rPr>
          <w:rFonts w:ascii="Times New Roman" w:eastAsia="宋体" w:hAnsi="Times New Roman" w:cs="Times New Roman"/>
          <w:color w:val="000000"/>
          <w:sz w:val="20"/>
          <w:szCs w:val="20"/>
        </w:rPr>
        <w:t xml:space="preserve">Core ecological </w:t>
      </w:r>
      <w:r w:rsidR="00DC008D">
        <w:rPr>
          <w:rFonts w:ascii="Times New Roman" w:eastAsia="宋体" w:hAnsi="Times New Roman" w:cs="Times New Roman"/>
          <w:color w:val="000000"/>
          <w:sz w:val="20"/>
          <w:szCs w:val="20"/>
        </w:rPr>
        <w:t xml:space="preserve">interaction </w:t>
      </w:r>
      <w:r w:rsidR="00DC008D" w:rsidRPr="00A922DA">
        <w:rPr>
          <w:rFonts w:ascii="Times New Roman" w:eastAsia="宋体" w:hAnsi="Times New Roman" w:cs="Times New Roman"/>
          <w:color w:val="000000"/>
          <w:sz w:val="20"/>
          <w:szCs w:val="20"/>
        </w:rPr>
        <w:t>network constituted by significant inter</w:t>
      </w:r>
      <w:r w:rsidR="00DC008D">
        <w:rPr>
          <w:rFonts w:ascii="Times New Roman" w:eastAsia="宋体" w:hAnsi="Times New Roman" w:cs="Times New Roman"/>
          <w:color w:val="000000"/>
          <w:sz w:val="20"/>
          <w:szCs w:val="20"/>
        </w:rPr>
        <w:t>specific</w:t>
      </w:r>
      <w:r w:rsidR="00DC008D" w:rsidRPr="00A922DA">
        <w:rPr>
          <w:rFonts w:ascii="Times New Roman" w:eastAsia="宋体" w:hAnsi="Times New Roman" w:cs="Times New Roman"/>
          <w:color w:val="000000"/>
          <w:sz w:val="20"/>
          <w:szCs w:val="20"/>
        </w:rPr>
        <w:t xml:space="preserve"> interactions (self-interactions not shown). Point and blunt arrows represent positive and negative interactions respectively. The arrow thickness is proportional to the posterior mean of the corresponding interaction coefficient. For C and </w:t>
      </w:r>
      <w:r w:rsidR="00DC008D">
        <w:rPr>
          <w:rFonts w:ascii="Times New Roman" w:eastAsia="宋体" w:hAnsi="Times New Roman" w:cs="Times New Roman"/>
          <w:color w:val="000000"/>
          <w:sz w:val="20"/>
          <w:szCs w:val="20"/>
        </w:rPr>
        <w:t>D</w:t>
      </w:r>
      <w:r w:rsidR="00DC008D" w:rsidRPr="00A922DA">
        <w:rPr>
          <w:rFonts w:ascii="Times New Roman" w:eastAsia="宋体" w:hAnsi="Times New Roman" w:cs="Times New Roman"/>
          <w:color w:val="000000"/>
          <w:sz w:val="20"/>
          <w:szCs w:val="20"/>
        </w:rPr>
        <w:t>, significance was determined when 95% credible interval does not include 0.</w:t>
      </w:r>
      <w:r w:rsidR="00DC008D">
        <w:rPr>
          <w:rFonts w:ascii="Times New Roman" w:eastAsia="宋体" w:hAnsi="Times New Roman" w:cs="Times New Roman"/>
          <w:color w:val="000000"/>
          <w:sz w:val="20"/>
          <w:szCs w:val="20"/>
        </w:rPr>
        <w:t xml:space="preserve"> </w:t>
      </w:r>
      <w:r w:rsidR="00DC008D">
        <w:rPr>
          <w:rFonts w:ascii="Times New Roman" w:eastAsia="宋体" w:hAnsi="Times New Roman" w:cs="Times New Roman"/>
          <w:b/>
          <w:bCs/>
          <w:color w:val="000000"/>
          <w:sz w:val="20"/>
          <w:szCs w:val="20"/>
        </w:rPr>
        <w:t>E</w:t>
      </w:r>
      <w:r w:rsidR="00731E66" w:rsidRPr="00AF16AD">
        <w:rPr>
          <w:rFonts w:ascii="Times New Roman" w:eastAsia="宋体" w:hAnsi="Times New Roman" w:cs="Times New Roman"/>
          <w:b/>
          <w:bCs/>
          <w:color w:val="000000"/>
          <w:sz w:val="20"/>
          <w:szCs w:val="20"/>
        </w:rPr>
        <w:t xml:space="preserve">. </w:t>
      </w:r>
      <w:r w:rsidR="00731E66" w:rsidRPr="00A922DA">
        <w:rPr>
          <w:rFonts w:ascii="Times New Roman" w:eastAsia="宋体" w:hAnsi="Times New Roman" w:cs="Times New Roman"/>
          <w:color w:val="000000"/>
          <w:sz w:val="20"/>
          <w:szCs w:val="20"/>
        </w:rPr>
        <w:t>Absolute abundance of the five inulin responders shown in</w:t>
      </w:r>
      <w:r w:rsidR="003644A9">
        <w:rPr>
          <w:rFonts w:ascii="Times New Roman" w:eastAsia="宋体" w:hAnsi="Times New Roman" w:cs="Times New Roman"/>
          <w:color w:val="000000"/>
          <w:sz w:val="20"/>
          <w:szCs w:val="20"/>
        </w:rPr>
        <w:t xml:space="preserve"> panel C</w:t>
      </w:r>
      <w:r w:rsidR="00731E66" w:rsidRPr="00A922DA">
        <w:rPr>
          <w:rFonts w:ascii="Times New Roman" w:eastAsia="宋体" w:hAnsi="Times New Roman" w:cs="Times New Roman"/>
          <w:color w:val="000000"/>
          <w:sz w:val="20"/>
          <w:szCs w:val="20"/>
        </w:rPr>
        <w:t>.</w:t>
      </w:r>
      <w:r w:rsidR="00DC008D">
        <w:rPr>
          <w:rFonts w:ascii="Times New Roman" w:eastAsia="宋体" w:hAnsi="Times New Roman" w:cs="Times New Roman"/>
          <w:color w:val="000000"/>
          <w:sz w:val="20"/>
          <w:szCs w:val="20"/>
        </w:rPr>
        <w:t xml:space="preserve"> </w:t>
      </w:r>
      <w:r w:rsidR="00DC008D" w:rsidRPr="00DC008D">
        <w:rPr>
          <w:rFonts w:ascii="Times New Roman" w:eastAsia="宋体" w:hAnsi="Times New Roman" w:cs="Times New Roman"/>
          <w:b/>
          <w:bCs/>
          <w:color w:val="000000"/>
          <w:sz w:val="20"/>
          <w:szCs w:val="20"/>
        </w:rPr>
        <w:t>F</w:t>
      </w:r>
      <w:r w:rsidR="00731E66" w:rsidRPr="00A922DA">
        <w:rPr>
          <w:rFonts w:ascii="Times New Roman" w:eastAsia="宋体" w:hAnsi="Times New Roman" w:cs="Times New Roman"/>
          <w:color w:val="000000"/>
          <w:sz w:val="20"/>
          <w:szCs w:val="20"/>
        </w:rPr>
        <w:t xml:space="preserve">. </w:t>
      </w:r>
      <w:r w:rsidR="00AC539C">
        <w:rPr>
          <w:rFonts w:ascii="Times New Roman" w:eastAsia="宋体" w:hAnsi="Times New Roman" w:cs="Times New Roman"/>
          <w:color w:val="000000"/>
          <w:sz w:val="20"/>
          <w:szCs w:val="20"/>
        </w:rPr>
        <w:t>Comparison of t</w:t>
      </w:r>
      <w:r w:rsidR="008941E4">
        <w:rPr>
          <w:rFonts w:ascii="Times New Roman" w:eastAsia="宋体" w:hAnsi="Times New Roman" w:cs="Times New Roman"/>
          <w:color w:val="000000"/>
          <w:sz w:val="20"/>
          <w:szCs w:val="20"/>
        </w:rPr>
        <w:t xml:space="preserve">otal absolute abundance </w:t>
      </w:r>
      <w:r w:rsidR="00AC539C">
        <w:rPr>
          <w:rFonts w:ascii="Times New Roman" w:eastAsia="宋体" w:hAnsi="Times New Roman" w:cs="Times New Roman"/>
          <w:color w:val="000000"/>
          <w:sz w:val="20"/>
          <w:szCs w:val="20"/>
        </w:rPr>
        <w:t xml:space="preserve">between </w:t>
      </w:r>
      <w:r w:rsidR="008941E4">
        <w:rPr>
          <w:rFonts w:ascii="Times New Roman" w:eastAsia="宋体" w:hAnsi="Times New Roman" w:cs="Times New Roman"/>
          <w:color w:val="000000"/>
          <w:sz w:val="20"/>
          <w:szCs w:val="20"/>
        </w:rPr>
        <w:t xml:space="preserve">inulin responders and other bacterial species. </w:t>
      </w:r>
      <w:r w:rsidR="00DC008D">
        <w:rPr>
          <w:rFonts w:ascii="Times New Roman" w:eastAsia="宋体" w:hAnsi="Times New Roman" w:cs="Times New Roman"/>
          <w:color w:val="000000"/>
          <w:sz w:val="20"/>
          <w:szCs w:val="20"/>
        </w:rPr>
        <w:t xml:space="preserve">The inulin responders </w:t>
      </w:r>
      <w:r w:rsidR="00BC799D">
        <w:rPr>
          <w:rFonts w:ascii="Times New Roman" w:eastAsia="宋体" w:hAnsi="Times New Roman" w:cs="Times New Roman"/>
          <w:color w:val="000000"/>
          <w:sz w:val="20"/>
          <w:szCs w:val="20"/>
        </w:rPr>
        <w:t xml:space="preserve">together </w:t>
      </w:r>
      <w:r w:rsidR="00DC008D">
        <w:rPr>
          <w:rFonts w:ascii="Times New Roman" w:eastAsia="宋体" w:hAnsi="Times New Roman" w:cs="Times New Roman"/>
          <w:color w:val="000000"/>
          <w:sz w:val="20"/>
          <w:szCs w:val="20"/>
        </w:rPr>
        <w:t xml:space="preserve">dominate the </w:t>
      </w:r>
      <w:r w:rsidR="00BC799D">
        <w:rPr>
          <w:rFonts w:ascii="Times New Roman" w:eastAsia="宋体" w:hAnsi="Times New Roman" w:cs="Times New Roman"/>
          <w:color w:val="000000"/>
          <w:sz w:val="20"/>
          <w:szCs w:val="20"/>
        </w:rPr>
        <w:t xml:space="preserve">short-term responses of gut microbiota. </w:t>
      </w:r>
      <w:proofErr w:type="gramStart"/>
      <w:r w:rsidR="002922F6" w:rsidRPr="00453768">
        <w:rPr>
          <w:rFonts w:ascii="Times New Roman" w:eastAsia="宋体" w:hAnsi="Times New Roman" w:cs="Times New Roman"/>
          <w:b/>
          <w:bCs/>
          <w:color w:val="000000"/>
          <w:sz w:val="20"/>
          <w:szCs w:val="20"/>
        </w:rPr>
        <w:t>G</w:t>
      </w:r>
      <w:r w:rsidR="002922F6" w:rsidRPr="00AC539C">
        <w:rPr>
          <w:rFonts w:ascii="Times New Roman" w:eastAsia="宋体" w:hAnsi="Times New Roman" w:cs="Times New Roman"/>
          <w:color w:val="000000"/>
          <w:sz w:val="20"/>
          <w:szCs w:val="20"/>
        </w:rPr>
        <w:t>,</w:t>
      </w:r>
      <w:r w:rsidR="002922F6" w:rsidRPr="00453768">
        <w:rPr>
          <w:rFonts w:ascii="Times New Roman" w:eastAsia="宋体" w:hAnsi="Times New Roman" w:cs="Times New Roman"/>
          <w:b/>
          <w:bCs/>
          <w:color w:val="000000"/>
          <w:sz w:val="20"/>
          <w:szCs w:val="20"/>
        </w:rPr>
        <w:t>H.</w:t>
      </w:r>
      <w:proofErr w:type="gramEnd"/>
      <w:r w:rsidR="00453768">
        <w:rPr>
          <w:rFonts w:ascii="Times New Roman" w:eastAsia="宋体" w:hAnsi="Times New Roman" w:cs="Times New Roman"/>
          <w:color w:val="000000"/>
          <w:sz w:val="20"/>
          <w:szCs w:val="20"/>
        </w:rPr>
        <w:t xml:space="preserve"> Predict</w:t>
      </w:r>
      <w:r w:rsidR="00344057">
        <w:rPr>
          <w:rFonts w:ascii="Times New Roman" w:eastAsia="宋体" w:hAnsi="Times New Roman" w:cs="Times New Roman"/>
          <w:color w:val="000000"/>
          <w:sz w:val="20"/>
          <w:szCs w:val="20"/>
        </w:rPr>
        <w:t>ion of</w:t>
      </w:r>
      <w:r w:rsidR="00453768">
        <w:rPr>
          <w:rFonts w:ascii="Times New Roman" w:eastAsia="宋体" w:hAnsi="Times New Roman" w:cs="Times New Roman"/>
          <w:color w:val="000000"/>
          <w:sz w:val="20"/>
          <w:szCs w:val="20"/>
        </w:rPr>
        <w:t xml:space="preserve"> total bacterial density (</w:t>
      </w:r>
      <w:r w:rsidR="002922F6">
        <w:rPr>
          <w:rFonts w:ascii="Times New Roman" w:eastAsia="宋体" w:hAnsi="Times New Roman" w:cs="Times New Roman"/>
          <w:color w:val="000000"/>
          <w:sz w:val="20"/>
          <w:szCs w:val="20"/>
        </w:rPr>
        <w:t xml:space="preserve">i.e., </w:t>
      </w:r>
      <w:r w:rsidR="00453768">
        <w:rPr>
          <w:rFonts w:ascii="Times New Roman" w:eastAsia="宋体" w:hAnsi="Times New Roman" w:cs="Times New Roman"/>
          <w:color w:val="000000"/>
          <w:sz w:val="20"/>
          <w:szCs w:val="20"/>
        </w:rPr>
        <w:t xml:space="preserve">absolute abundance) from relative abundance of inulin responders. </w:t>
      </w:r>
      <w:r w:rsidR="00731E66" w:rsidRPr="00DC008D">
        <w:rPr>
          <w:rFonts w:ascii="Times New Roman" w:eastAsia="宋体" w:hAnsi="Times New Roman" w:cs="Times New Roman"/>
          <w:b/>
          <w:bCs/>
          <w:color w:val="000000"/>
          <w:sz w:val="20"/>
          <w:szCs w:val="20"/>
        </w:rPr>
        <w:t>G</w:t>
      </w:r>
      <w:r w:rsidR="00DC008D">
        <w:rPr>
          <w:rFonts w:ascii="Times New Roman" w:eastAsia="宋体" w:hAnsi="Times New Roman" w:cs="Times New Roman"/>
          <w:color w:val="000000"/>
          <w:sz w:val="20"/>
          <w:szCs w:val="20"/>
        </w:rPr>
        <w:t xml:space="preserve">. </w:t>
      </w:r>
      <w:r w:rsidR="00BC799D">
        <w:rPr>
          <w:rFonts w:ascii="Times New Roman" w:eastAsia="宋体" w:hAnsi="Times New Roman" w:cs="Times New Roman"/>
          <w:color w:val="000000"/>
          <w:sz w:val="20"/>
          <w:szCs w:val="20"/>
        </w:rPr>
        <w:t xml:space="preserve">Pearson correlation </w:t>
      </w:r>
      <w:r w:rsidR="00CE6FF1">
        <w:rPr>
          <w:rFonts w:ascii="Times New Roman" w:eastAsia="宋体" w:hAnsi="Times New Roman" w:cs="Times New Roman"/>
          <w:color w:val="000000"/>
          <w:sz w:val="20"/>
          <w:szCs w:val="20"/>
        </w:rPr>
        <w:t>for different combinations of inulin responders</w:t>
      </w:r>
      <w:r w:rsidR="00BC799D">
        <w:rPr>
          <w:rFonts w:ascii="Times New Roman" w:eastAsia="宋体" w:hAnsi="Times New Roman" w:cs="Times New Roman"/>
          <w:color w:val="000000"/>
          <w:sz w:val="20"/>
          <w:szCs w:val="20"/>
        </w:rPr>
        <w:t xml:space="preserve">. </w:t>
      </w:r>
      <w:r w:rsidR="00E573D0">
        <w:rPr>
          <w:rFonts w:ascii="Times New Roman" w:eastAsia="宋体" w:hAnsi="Times New Roman" w:cs="Times New Roman"/>
          <w:color w:val="000000"/>
          <w:sz w:val="20"/>
          <w:szCs w:val="20"/>
        </w:rPr>
        <w:t xml:space="preserve">The red bar has the highest correlation coefficient. </w:t>
      </w:r>
      <w:r w:rsidR="00344057">
        <w:rPr>
          <w:rFonts w:ascii="Times New Roman" w:eastAsia="宋体" w:hAnsi="Times New Roman" w:cs="Times New Roman"/>
          <w:b/>
          <w:bCs/>
          <w:color w:val="000000"/>
          <w:sz w:val="20"/>
          <w:szCs w:val="20"/>
        </w:rPr>
        <w:t>H</w:t>
      </w:r>
      <w:r w:rsidR="00BC799D">
        <w:rPr>
          <w:rFonts w:ascii="Times New Roman" w:eastAsia="宋体" w:hAnsi="Times New Roman" w:cs="Times New Roman"/>
          <w:color w:val="000000"/>
          <w:sz w:val="20"/>
          <w:szCs w:val="20"/>
        </w:rPr>
        <w:t xml:space="preserve">. Scatter </w:t>
      </w:r>
      <w:r w:rsidRPr="00A922DA">
        <w:rPr>
          <w:rFonts w:ascii="Times New Roman" w:eastAsia="宋体" w:hAnsi="Times New Roman" w:cs="Times New Roman"/>
          <w:color w:val="000000"/>
          <w:sz w:val="20"/>
          <w:szCs w:val="20"/>
        </w:rPr>
        <w:t xml:space="preserve">plot </w:t>
      </w:r>
      <w:r w:rsidR="00BC799D">
        <w:rPr>
          <w:rFonts w:ascii="Times New Roman" w:eastAsia="宋体" w:hAnsi="Times New Roman" w:cs="Times New Roman"/>
          <w:color w:val="000000"/>
          <w:sz w:val="20"/>
          <w:szCs w:val="20"/>
        </w:rPr>
        <w:t>showing</w:t>
      </w:r>
      <w:r w:rsidRPr="00A922DA">
        <w:rPr>
          <w:rFonts w:ascii="Times New Roman" w:eastAsia="宋体" w:hAnsi="Times New Roman" w:cs="Times New Roman"/>
          <w:color w:val="000000"/>
          <w:sz w:val="20"/>
          <w:szCs w:val="20"/>
        </w:rPr>
        <w:t xml:space="preserve"> </w:t>
      </w:r>
      <w:r w:rsidR="00BC799D">
        <w:rPr>
          <w:rFonts w:ascii="Times New Roman" w:eastAsia="宋体" w:hAnsi="Times New Roman" w:cs="Times New Roman"/>
          <w:color w:val="000000"/>
          <w:sz w:val="20"/>
          <w:szCs w:val="20"/>
        </w:rPr>
        <w:t xml:space="preserve">the </w:t>
      </w:r>
      <w:r w:rsidR="00CE6FF1">
        <w:rPr>
          <w:rFonts w:ascii="Times New Roman" w:eastAsia="宋体" w:hAnsi="Times New Roman" w:cs="Times New Roman"/>
          <w:color w:val="000000"/>
          <w:sz w:val="20"/>
          <w:szCs w:val="20"/>
        </w:rPr>
        <w:t xml:space="preserve">positive </w:t>
      </w:r>
      <w:r w:rsidR="00BC799D">
        <w:rPr>
          <w:rFonts w:ascii="Times New Roman" w:eastAsia="宋体" w:hAnsi="Times New Roman" w:cs="Times New Roman"/>
          <w:color w:val="000000"/>
          <w:sz w:val="20"/>
          <w:szCs w:val="20"/>
        </w:rPr>
        <w:t>correlation</w:t>
      </w:r>
      <w:r w:rsidRPr="00A922DA">
        <w:rPr>
          <w:rFonts w:ascii="Times New Roman" w:eastAsia="宋体" w:hAnsi="Times New Roman" w:cs="Times New Roman"/>
          <w:color w:val="000000"/>
          <w:sz w:val="20"/>
          <w:szCs w:val="20"/>
        </w:rPr>
        <w:t xml:space="preserve"> </w:t>
      </w:r>
      <w:r w:rsidR="00CE6FF1">
        <w:rPr>
          <w:rFonts w:ascii="Times New Roman" w:eastAsia="宋体" w:hAnsi="Times New Roman" w:cs="Times New Roman"/>
          <w:color w:val="000000"/>
          <w:sz w:val="20"/>
          <w:szCs w:val="20"/>
        </w:rPr>
        <w:t>of</w:t>
      </w:r>
      <w:r w:rsidRPr="00A922DA">
        <w:rPr>
          <w:rFonts w:ascii="Times New Roman" w:eastAsia="宋体" w:hAnsi="Times New Roman" w:cs="Times New Roman"/>
          <w:color w:val="000000"/>
          <w:sz w:val="20"/>
          <w:szCs w:val="20"/>
        </w:rPr>
        <w:t xml:space="preserve"> </w:t>
      </w:r>
      <w:r w:rsidR="00BC799D">
        <w:rPr>
          <w:rFonts w:ascii="Times New Roman" w:eastAsia="宋体" w:hAnsi="Times New Roman" w:cs="Times New Roman"/>
          <w:color w:val="000000"/>
          <w:sz w:val="20"/>
          <w:szCs w:val="20"/>
        </w:rPr>
        <w:t xml:space="preserve">the combined </w:t>
      </w:r>
      <w:r w:rsidRPr="00A922DA">
        <w:rPr>
          <w:rFonts w:ascii="Times New Roman" w:eastAsia="宋体" w:hAnsi="Times New Roman" w:cs="Times New Roman"/>
          <w:color w:val="000000"/>
          <w:sz w:val="20"/>
          <w:szCs w:val="20"/>
        </w:rPr>
        <w:t xml:space="preserve">relative abundance </w:t>
      </w:r>
      <w:r w:rsidRPr="00D61A9D">
        <w:rPr>
          <w:rFonts w:ascii="Times New Roman" w:eastAsia="宋体" w:hAnsi="Times New Roman" w:cs="Times New Roman"/>
          <w:color w:val="000000"/>
          <w:sz w:val="20"/>
          <w:szCs w:val="20"/>
        </w:rPr>
        <w:t xml:space="preserve">of Bacteroides </w:t>
      </w:r>
      <w:proofErr w:type="spellStart"/>
      <w:r w:rsidRPr="00D61A9D">
        <w:rPr>
          <w:rFonts w:ascii="Times New Roman" w:eastAsia="宋体" w:hAnsi="Times New Roman" w:cs="Times New Roman"/>
          <w:color w:val="000000"/>
          <w:sz w:val="20"/>
          <w:szCs w:val="20"/>
        </w:rPr>
        <w:t>acidifaciens</w:t>
      </w:r>
      <w:proofErr w:type="spellEnd"/>
      <w:r w:rsidRPr="00D61A9D">
        <w:rPr>
          <w:rFonts w:ascii="Times New Roman" w:eastAsia="宋体" w:hAnsi="Times New Roman" w:cs="Times New Roman"/>
          <w:color w:val="000000"/>
          <w:sz w:val="20"/>
          <w:szCs w:val="20"/>
        </w:rPr>
        <w:t xml:space="preserve"> </w:t>
      </w:r>
      <w:r w:rsidR="00BC799D" w:rsidRPr="00D61A9D">
        <w:rPr>
          <w:rFonts w:ascii="Times New Roman" w:eastAsia="宋体" w:hAnsi="Times New Roman" w:cs="Times New Roman"/>
          <w:color w:val="000000"/>
          <w:sz w:val="20"/>
          <w:szCs w:val="20"/>
        </w:rPr>
        <w:t>(</w:t>
      </w:r>
      <w:proofErr w:type="spellStart"/>
      <w:r w:rsidR="00BC799D" w:rsidRPr="00D61A9D">
        <w:rPr>
          <w:rFonts w:ascii="Times New Roman" w:eastAsia="宋体" w:hAnsi="Times New Roman" w:cs="Times New Roman"/>
          <w:color w:val="000000"/>
          <w:sz w:val="20"/>
          <w:szCs w:val="20"/>
        </w:rPr>
        <w:t>B.a.</w:t>
      </w:r>
      <w:proofErr w:type="spellEnd"/>
      <w:r w:rsidR="00BC799D" w:rsidRPr="00D61A9D">
        <w:rPr>
          <w:rFonts w:ascii="Times New Roman" w:eastAsia="宋体" w:hAnsi="Times New Roman" w:cs="Times New Roman"/>
          <w:color w:val="000000"/>
          <w:sz w:val="20"/>
          <w:szCs w:val="20"/>
        </w:rPr>
        <w:t xml:space="preserve">) </w:t>
      </w:r>
      <w:r w:rsidRPr="00D61A9D">
        <w:rPr>
          <w:rFonts w:ascii="Times New Roman" w:eastAsia="宋体" w:hAnsi="Times New Roman" w:cs="Times New Roman"/>
          <w:color w:val="000000"/>
          <w:sz w:val="20"/>
          <w:szCs w:val="20"/>
        </w:rPr>
        <w:t xml:space="preserve">and unclassified </w:t>
      </w:r>
      <w:proofErr w:type="spellStart"/>
      <w:r w:rsidRPr="00D61A9D">
        <w:rPr>
          <w:rFonts w:ascii="Times New Roman" w:eastAsia="宋体" w:hAnsi="Times New Roman" w:cs="Times New Roman"/>
          <w:color w:val="000000"/>
          <w:sz w:val="20"/>
          <w:szCs w:val="20"/>
        </w:rPr>
        <w:t>Muribaculaceae</w:t>
      </w:r>
      <w:proofErr w:type="spellEnd"/>
      <w:r w:rsidRPr="00D61A9D">
        <w:rPr>
          <w:rFonts w:ascii="Times New Roman" w:eastAsia="宋体" w:hAnsi="Times New Roman" w:cs="Times New Roman"/>
          <w:color w:val="000000"/>
          <w:sz w:val="20"/>
          <w:szCs w:val="20"/>
        </w:rPr>
        <w:t xml:space="preserve"> </w:t>
      </w:r>
      <w:r w:rsidR="00BC799D" w:rsidRPr="00D61A9D">
        <w:rPr>
          <w:rFonts w:ascii="Times New Roman" w:eastAsia="宋体" w:hAnsi="Times New Roman" w:cs="Times New Roman"/>
          <w:color w:val="000000"/>
          <w:sz w:val="20"/>
          <w:szCs w:val="20"/>
        </w:rPr>
        <w:t>(Un. Mu.)</w:t>
      </w:r>
      <w:r w:rsidR="00EA2725" w:rsidRPr="00D61A9D">
        <w:rPr>
          <w:rFonts w:ascii="Times New Roman" w:eastAsia="宋体" w:hAnsi="Times New Roman" w:cs="Times New Roman"/>
          <w:color w:val="000000"/>
          <w:sz w:val="20"/>
          <w:szCs w:val="20"/>
        </w:rPr>
        <w:t xml:space="preserve"> </w:t>
      </w:r>
      <w:r w:rsidR="00CE6FF1" w:rsidRPr="00D61A9D">
        <w:rPr>
          <w:rFonts w:ascii="Times New Roman" w:eastAsia="宋体" w:hAnsi="Times New Roman" w:cs="Times New Roman"/>
          <w:color w:val="000000"/>
          <w:sz w:val="20"/>
          <w:szCs w:val="20"/>
        </w:rPr>
        <w:t>with t</w:t>
      </w:r>
      <w:r w:rsidRPr="00D61A9D">
        <w:rPr>
          <w:rFonts w:ascii="Times New Roman" w:eastAsia="宋体" w:hAnsi="Times New Roman" w:cs="Times New Roman"/>
          <w:color w:val="000000"/>
          <w:sz w:val="20"/>
          <w:szCs w:val="20"/>
        </w:rPr>
        <w:t>otal bacterial</w:t>
      </w:r>
      <w:r w:rsidRPr="00A922DA">
        <w:rPr>
          <w:rFonts w:ascii="Times New Roman" w:eastAsia="宋体" w:hAnsi="Times New Roman" w:cs="Times New Roman"/>
          <w:color w:val="000000"/>
          <w:sz w:val="20"/>
          <w:szCs w:val="20"/>
        </w:rPr>
        <w:t xml:space="preserve"> density</w:t>
      </w:r>
      <w:r w:rsidR="007A0C7E">
        <w:rPr>
          <w:rFonts w:ascii="Times New Roman" w:eastAsia="宋体" w:hAnsi="Times New Roman" w:cs="Times New Roman"/>
          <w:color w:val="000000"/>
          <w:sz w:val="20"/>
          <w:szCs w:val="20"/>
        </w:rPr>
        <w:t>. Gray line: linear</w:t>
      </w:r>
      <w:r w:rsidR="007A0C7E" w:rsidRPr="00A922DA">
        <w:rPr>
          <w:rFonts w:ascii="Times New Roman" w:eastAsia="宋体" w:hAnsi="Times New Roman" w:cs="Times New Roman"/>
          <w:color w:val="000000"/>
          <w:sz w:val="20"/>
          <w:szCs w:val="20"/>
        </w:rPr>
        <w:t xml:space="preserve"> regression</w:t>
      </w:r>
      <w:r w:rsidR="00E571C4">
        <w:rPr>
          <w:rFonts w:ascii="Times New Roman" w:eastAsia="宋体" w:hAnsi="Times New Roman" w:cs="Times New Roman"/>
          <w:color w:val="000000"/>
          <w:sz w:val="20"/>
          <w:szCs w:val="20"/>
        </w:rPr>
        <w:t xml:space="preserve"> (R</w:t>
      </w:r>
      <w:r w:rsidR="00E571C4" w:rsidRPr="00E571C4">
        <w:rPr>
          <w:rFonts w:ascii="Times New Roman" w:eastAsia="宋体" w:hAnsi="Times New Roman" w:cs="Times New Roman"/>
          <w:color w:val="000000"/>
          <w:sz w:val="20"/>
          <w:szCs w:val="20"/>
          <w:vertAlign w:val="superscript"/>
        </w:rPr>
        <w:t>2</w:t>
      </w:r>
      <w:r w:rsidR="00E571C4">
        <w:rPr>
          <w:rFonts w:ascii="Times New Roman" w:eastAsia="宋体" w:hAnsi="Times New Roman" w:cs="Times New Roman"/>
          <w:color w:val="000000"/>
          <w:sz w:val="20"/>
          <w:szCs w:val="20"/>
        </w:rPr>
        <w:t xml:space="preserve"> and P-value are </w:t>
      </w:r>
      <w:r w:rsidR="00AF6552">
        <w:rPr>
          <w:rFonts w:ascii="Times New Roman" w:eastAsia="宋体" w:hAnsi="Times New Roman" w:cs="Times New Roman"/>
          <w:color w:val="000000"/>
          <w:sz w:val="20"/>
          <w:szCs w:val="20"/>
        </w:rPr>
        <w:t>indicated</w:t>
      </w:r>
      <w:r w:rsidR="00E571C4">
        <w:rPr>
          <w:rFonts w:ascii="Times New Roman" w:eastAsia="宋体" w:hAnsi="Times New Roman" w:cs="Times New Roman"/>
          <w:color w:val="000000"/>
          <w:sz w:val="20"/>
          <w:szCs w:val="20"/>
        </w:rPr>
        <w:t xml:space="preserve"> in the plot)</w:t>
      </w:r>
      <w:r w:rsidR="007A0C7E">
        <w:rPr>
          <w:rFonts w:ascii="Times New Roman" w:eastAsia="宋体" w:hAnsi="Times New Roman" w:cs="Times New Roman"/>
          <w:color w:val="000000"/>
          <w:sz w:val="20"/>
          <w:szCs w:val="20"/>
        </w:rPr>
        <w:t>; shading</w:t>
      </w:r>
      <w:r w:rsidR="007A0C7E" w:rsidRPr="00A922DA">
        <w:rPr>
          <w:rFonts w:ascii="Times New Roman" w:eastAsia="宋体" w:hAnsi="Times New Roman" w:cs="Times New Roman"/>
          <w:color w:val="000000"/>
          <w:sz w:val="20"/>
          <w:szCs w:val="20"/>
        </w:rPr>
        <w:t xml:space="preserve"> area: standard error of the </w:t>
      </w:r>
      <w:r w:rsidR="00582965">
        <w:rPr>
          <w:rFonts w:ascii="Times New Roman" w:eastAsia="宋体" w:hAnsi="Times New Roman" w:cs="Times New Roman"/>
          <w:color w:val="000000"/>
          <w:sz w:val="20"/>
          <w:szCs w:val="20"/>
        </w:rPr>
        <w:t>regression.</w:t>
      </w:r>
      <w:r w:rsidR="0035704D" w:rsidRPr="00A922DA">
        <w:rPr>
          <w:rFonts w:ascii="Times New Roman" w:hAnsi="Times New Roman" w:cs="Times New Roman"/>
          <w:color w:val="000000"/>
          <w:sz w:val="20"/>
          <w:szCs w:val="20"/>
        </w:rPr>
        <w:br w:type="page"/>
      </w:r>
    </w:p>
    <w:p w14:paraId="75AE919B" w14:textId="07122445" w:rsidR="0035704D" w:rsidRDefault="00E7237F" w:rsidP="00EE0251">
      <w:pPr>
        <w:pStyle w:val="paragraph"/>
        <w:spacing w:before="0" w:beforeAutospacing="0" w:after="0" w:afterAutospacing="0"/>
        <w:jc w:val="center"/>
        <w:rPr>
          <w:rFonts w:ascii="Times New Roman" w:hAnsi="Times New Roman" w:cs="Times New Roman"/>
          <w:color w:val="000000"/>
          <w:sz w:val="20"/>
          <w:szCs w:val="20"/>
        </w:rPr>
      </w:pPr>
      <w:commentRangeStart w:id="76"/>
      <w:r>
        <w:rPr>
          <w:rFonts w:ascii="Times New Roman" w:hAnsi="Times New Roman" w:cs="Times New Roman"/>
          <w:noProof/>
          <w:color w:val="000000"/>
          <w:sz w:val="20"/>
          <w:szCs w:val="20"/>
        </w:rPr>
        <w:lastRenderedPageBreak/>
        <w:drawing>
          <wp:inline distT="0" distB="0" distL="0" distR="0" wp14:anchorId="5E060CDC" wp14:editId="672963BC">
            <wp:extent cx="4030603" cy="5965786"/>
            <wp:effectExtent l="0" t="0" r="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3382" cy="5999501"/>
                    </a:xfrm>
                    <a:prstGeom prst="rect">
                      <a:avLst/>
                    </a:prstGeom>
                  </pic:spPr>
                </pic:pic>
              </a:graphicData>
            </a:graphic>
          </wp:inline>
        </w:drawing>
      </w:r>
      <w:commentRangeEnd w:id="76"/>
      <w:r w:rsidR="00C26D38">
        <w:rPr>
          <w:rStyle w:val="a5"/>
          <w:rFonts w:asciiTheme="minorHAnsi" w:eastAsiaTheme="minorEastAsia" w:hAnsiTheme="minorHAnsi" w:cstheme="minorBidi"/>
        </w:rPr>
        <w:commentReference w:id="76"/>
      </w:r>
    </w:p>
    <w:p w14:paraId="41CBA3AC" w14:textId="77777777" w:rsidR="00B6206D" w:rsidRPr="00A922DA" w:rsidRDefault="00B6206D" w:rsidP="005E0AD8">
      <w:pPr>
        <w:pStyle w:val="paragraph"/>
        <w:spacing w:before="0" w:beforeAutospacing="0" w:after="0" w:afterAutospacing="0"/>
        <w:jc w:val="both"/>
        <w:rPr>
          <w:rFonts w:ascii="Times New Roman" w:hAnsi="Times New Roman" w:cs="Times New Roman"/>
          <w:color w:val="000000"/>
          <w:sz w:val="20"/>
          <w:szCs w:val="20"/>
        </w:rPr>
      </w:pPr>
    </w:p>
    <w:p w14:paraId="61A5885B" w14:textId="1C30AF4E" w:rsidR="00482E80" w:rsidRDefault="00E63364" w:rsidP="005E0AD8">
      <w:pPr>
        <w:pStyle w:val="paragraph"/>
        <w:spacing w:before="0" w:beforeAutospacing="0" w:after="0" w:afterAutospacing="0"/>
        <w:jc w:val="both"/>
        <w:rPr>
          <w:rFonts w:ascii="Times New Roman" w:hAnsi="Times New Roman" w:cs="Times New Roman"/>
          <w:color w:val="000000"/>
          <w:sz w:val="20"/>
          <w:szCs w:val="20"/>
        </w:rPr>
      </w:pPr>
      <w:r w:rsidRPr="00A922DA">
        <w:rPr>
          <w:rFonts w:ascii="Times New Roman" w:hAnsi="Times New Roman" w:cs="Times New Roman"/>
          <w:b/>
          <w:bCs/>
          <w:color w:val="000000"/>
          <w:sz w:val="20"/>
          <w:szCs w:val="20"/>
        </w:rPr>
        <w:t xml:space="preserve">Figure </w:t>
      </w:r>
      <w:r w:rsidR="008E386A" w:rsidRPr="00A922DA">
        <w:rPr>
          <w:rFonts w:ascii="Times New Roman" w:hAnsi="Times New Roman" w:cs="Times New Roman"/>
          <w:b/>
          <w:bCs/>
          <w:color w:val="000000"/>
          <w:sz w:val="20"/>
          <w:szCs w:val="20"/>
        </w:rPr>
        <w:t>4</w:t>
      </w:r>
      <w:r w:rsidRPr="00A922DA">
        <w:rPr>
          <w:rFonts w:ascii="Times New Roman" w:hAnsi="Times New Roman" w:cs="Times New Roman"/>
          <w:b/>
          <w:bCs/>
          <w:color w:val="000000"/>
          <w:sz w:val="20"/>
          <w:szCs w:val="20"/>
        </w:rPr>
        <w:t>.</w:t>
      </w:r>
      <w:r w:rsidRPr="00A922DA">
        <w:rPr>
          <w:rFonts w:ascii="Times New Roman" w:hAnsi="Times New Roman" w:cs="Times New Roman"/>
          <w:color w:val="000000"/>
          <w:sz w:val="20"/>
          <w:szCs w:val="20"/>
        </w:rPr>
        <w:t xml:space="preserve"> </w:t>
      </w:r>
      <w:r w:rsidR="009C313A">
        <w:rPr>
          <w:rFonts w:ascii="Times New Roman" w:hAnsi="Times New Roman" w:cs="Times New Roman"/>
          <w:b/>
          <w:bCs/>
          <w:color w:val="000000"/>
          <w:sz w:val="20"/>
          <w:szCs w:val="20"/>
        </w:rPr>
        <w:t>Visualization and q</w:t>
      </w:r>
      <w:r w:rsidR="004026CF" w:rsidRPr="00A922DA">
        <w:rPr>
          <w:rFonts w:ascii="Times New Roman" w:hAnsi="Times New Roman" w:cs="Times New Roman"/>
          <w:b/>
          <w:bCs/>
          <w:color w:val="000000"/>
          <w:sz w:val="20"/>
          <w:szCs w:val="20"/>
        </w:rPr>
        <w:t xml:space="preserve">uantitative </w:t>
      </w:r>
      <w:r w:rsidR="009C313A">
        <w:rPr>
          <w:rFonts w:ascii="Times New Roman" w:hAnsi="Times New Roman" w:cs="Times New Roman"/>
          <w:b/>
          <w:bCs/>
          <w:color w:val="000000"/>
          <w:sz w:val="20"/>
          <w:szCs w:val="20"/>
        </w:rPr>
        <w:t>significance test</w:t>
      </w:r>
      <w:r w:rsidR="004026CF" w:rsidRPr="00A922DA">
        <w:rPr>
          <w:rFonts w:ascii="Times New Roman" w:hAnsi="Times New Roman" w:cs="Times New Roman"/>
          <w:b/>
          <w:bCs/>
          <w:color w:val="000000"/>
          <w:sz w:val="20"/>
          <w:szCs w:val="20"/>
        </w:rPr>
        <w:t xml:space="preserve"> of individualized responses of bacterial species</w:t>
      </w:r>
      <w:r w:rsidR="009C313A">
        <w:rPr>
          <w:rFonts w:ascii="Times New Roman" w:hAnsi="Times New Roman" w:cs="Times New Roman"/>
          <w:b/>
          <w:bCs/>
          <w:color w:val="000000"/>
          <w:sz w:val="20"/>
          <w:szCs w:val="20"/>
        </w:rPr>
        <w:t xml:space="preserve"> (A)</w:t>
      </w:r>
      <w:r w:rsidR="004026CF" w:rsidRPr="00A922DA">
        <w:rPr>
          <w:rFonts w:ascii="Times New Roman" w:hAnsi="Times New Roman" w:cs="Times New Roman"/>
          <w:b/>
          <w:bCs/>
          <w:color w:val="000000"/>
          <w:sz w:val="20"/>
          <w:szCs w:val="20"/>
        </w:rPr>
        <w:t xml:space="preserve"> and short-chain fatty acids</w:t>
      </w:r>
      <w:r w:rsidR="006A2E46">
        <w:rPr>
          <w:rFonts w:ascii="Times New Roman" w:hAnsi="Times New Roman" w:cs="Times New Roman"/>
          <w:b/>
          <w:bCs/>
          <w:color w:val="000000"/>
          <w:sz w:val="20"/>
          <w:szCs w:val="20"/>
        </w:rPr>
        <w:t xml:space="preserve"> (SCFAs)</w:t>
      </w:r>
      <w:r w:rsidR="004026CF" w:rsidRPr="00A922DA">
        <w:rPr>
          <w:rFonts w:ascii="Times New Roman" w:hAnsi="Times New Roman" w:cs="Times New Roman"/>
          <w:b/>
          <w:bCs/>
          <w:color w:val="000000"/>
          <w:sz w:val="20"/>
          <w:szCs w:val="20"/>
        </w:rPr>
        <w:t xml:space="preserve"> (</w:t>
      </w:r>
      <w:r w:rsidR="00611ABF">
        <w:rPr>
          <w:rFonts w:ascii="Times New Roman" w:hAnsi="Times New Roman" w:cs="Times New Roman"/>
          <w:b/>
          <w:bCs/>
          <w:color w:val="000000"/>
          <w:sz w:val="20"/>
          <w:szCs w:val="20"/>
        </w:rPr>
        <w:t>B</w:t>
      </w:r>
      <w:r w:rsidR="004026CF" w:rsidRPr="00A922DA">
        <w:rPr>
          <w:rFonts w:ascii="Times New Roman" w:hAnsi="Times New Roman" w:cs="Times New Roman"/>
          <w:b/>
          <w:bCs/>
          <w:color w:val="000000"/>
          <w:sz w:val="20"/>
          <w:szCs w:val="20"/>
        </w:rPr>
        <w:t xml:space="preserve">) to inulin </w:t>
      </w:r>
      <w:ins w:id="77" w:author="戴 磊" w:date="2021-02-19T21:53:00Z">
        <w:r w:rsidR="00B82201">
          <w:rPr>
            <w:rFonts w:ascii="Times New Roman" w:hAnsi="Times New Roman" w:cs="Times New Roman"/>
            <w:b/>
            <w:bCs/>
            <w:color w:val="000000"/>
            <w:sz w:val="20"/>
            <w:szCs w:val="20"/>
          </w:rPr>
          <w:t>intervention</w:t>
        </w:r>
      </w:ins>
      <w:del w:id="78" w:author="戴 磊" w:date="2021-02-19T21:53:00Z">
        <w:r w:rsidR="004026CF" w:rsidRPr="00A922DA" w:rsidDel="00B82201">
          <w:rPr>
            <w:rFonts w:ascii="Times New Roman" w:hAnsi="Times New Roman" w:cs="Times New Roman"/>
            <w:b/>
            <w:bCs/>
            <w:color w:val="000000"/>
            <w:sz w:val="20"/>
            <w:szCs w:val="20"/>
          </w:rPr>
          <w:delText>supplement</w:delText>
        </w:r>
      </w:del>
      <w:r w:rsidR="004026CF" w:rsidRPr="00A922DA">
        <w:rPr>
          <w:rFonts w:ascii="Times New Roman" w:hAnsi="Times New Roman" w:cs="Times New Roman"/>
          <w:b/>
          <w:bCs/>
          <w:color w:val="000000"/>
          <w:sz w:val="20"/>
          <w:szCs w:val="20"/>
        </w:rPr>
        <w:t xml:space="preserve">. </w:t>
      </w:r>
      <w:r w:rsidR="00B21340">
        <w:rPr>
          <w:rFonts w:ascii="Times New Roman" w:hAnsi="Times New Roman" w:cs="Times New Roman"/>
          <w:color w:val="000000"/>
          <w:sz w:val="20"/>
          <w:szCs w:val="20"/>
        </w:rPr>
        <w:t xml:space="preserve">The scatter plot in </w:t>
      </w:r>
      <w:r w:rsidR="005957C7">
        <w:rPr>
          <w:rFonts w:ascii="Times New Roman" w:hAnsi="Times New Roman" w:cs="Times New Roman"/>
          <w:color w:val="000000"/>
          <w:sz w:val="20"/>
          <w:szCs w:val="20"/>
        </w:rPr>
        <w:t xml:space="preserve">panel </w:t>
      </w:r>
      <w:r w:rsidR="00B21340">
        <w:rPr>
          <w:rFonts w:ascii="Times New Roman" w:hAnsi="Times New Roman" w:cs="Times New Roman"/>
          <w:color w:val="000000"/>
          <w:sz w:val="20"/>
          <w:szCs w:val="20"/>
        </w:rPr>
        <w:t>A distinguishes four different scenarios of individualized responses depending on the P-values for significance test of responsiveness (</w:t>
      </w:r>
      <w:proofErr w:type="spellStart"/>
      <w:r w:rsidR="00B21340">
        <w:rPr>
          <w:rFonts w:ascii="Times New Roman" w:hAnsi="Times New Roman" w:cs="Times New Roman"/>
          <w:color w:val="000000"/>
          <w:sz w:val="20"/>
          <w:szCs w:val="20"/>
        </w:rPr>
        <w:t>Pr</w:t>
      </w:r>
      <w:proofErr w:type="spellEnd"/>
      <w:r w:rsidR="00B21340">
        <w:rPr>
          <w:rFonts w:ascii="Times New Roman" w:hAnsi="Times New Roman" w:cs="Times New Roman"/>
          <w:color w:val="000000"/>
          <w:sz w:val="20"/>
          <w:szCs w:val="20"/>
        </w:rPr>
        <w:t>) and individuality (Pi). The bacterial species whose responses to inulin are both non-responsive and non-individualized are marked as gray dots</w:t>
      </w:r>
      <w:r w:rsidR="00E7237F">
        <w:rPr>
          <w:rFonts w:ascii="Times New Roman" w:hAnsi="Times New Roman" w:cs="Times New Roman"/>
          <w:color w:val="000000"/>
          <w:sz w:val="20"/>
          <w:szCs w:val="20"/>
        </w:rPr>
        <w:t xml:space="preserve">, which are otherwise colored by the ratio of </w:t>
      </w:r>
      <w:bookmarkStart w:id="79" w:name="OLE_LINK9"/>
      <w:bookmarkStart w:id="80" w:name="OLE_LINK10"/>
      <w:r w:rsidR="00DB3E92">
        <w:rPr>
          <w:rFonts w:ascii="Times New Roman" w:hAnsi="Times New Roman" w:cs="Times New Roman"/>
          <w:color w:val="000000"/>
          <w:sz w:val="20"/>
          <w:szCs w:val="20"/>
        </w:rPr>
        <w:t xml:space="preserve">their </w:t>
      </w:r>
      <w:r w:rsidR="005957C7">
        <w:rPr>
          <w:rFonts w:ascii="Times New Roman" w:hAnsi="Times New Roman" w:cs="Times New Roman"/>
          <w:color w:val="000000"/>
          <w:sz w:val="20"/>
          <w:szCs w:val="20"/>
        </w:rPr>
        <w:t>averaged</w:t>
      </w:r>
      <w:r w:rsidR="00E7237F">
        <w:rPr>
          <w:rFonts w:ascii="Times New Roman" w:hAnsi="Times New Roman" w:cs="Times New Roman"/>
          <w:color w:val="000000"/>
          <w:sz w:val="20"/>
          <w:szCs w:val="20"/>
        </w:rPr>
        <w:t xml:space="preserve"> absolute abundance</w:t>
      </w:r>
      <w:r w:rsidR="00DB3E92">
        <w:rPr>
          <w:rFonts w:ascii="Times New Roman" w:hAnsi="Times New Roman" w:cs="Times New Roman"/>
          <w:color w:val="000000"/>
          <w:sz w:val="20"/>
          <w:szCs w:val="20"/>
        </w:rPr>
        <w:t>s</w:t>
      </w:r>
      <w:r w:rsidR="00E7237F">
        <w:rPr>
          <w:rFonts w:ascii="Times New Roman" w:hAnsi="Times New Roman" w:cs="Times New Roman"/>
          <w:color w:val="000000"/>
          <w:sz w:val="20"/>
          <w:szCs w:val="20"/>
        </w:rPr>
        <w:t xml:space="preserve"> (abs. </w:t>
      </w:r>
      <w:proofErr w:type="spellStart"/>
      <w:r w:rsidR="00E7237F">
        <w:rPr>
          <w:rFonts w:ascii="Times New Roman" w:hAnsi="Times New Roman" w:cs="Times New Roman"/>
          <w:color w:val="000000"/>
          <w:sz w:val="20"/>
          <w:szCs w:val="20"/>
        </w:rPr>
        <w:t>abun</w:t>
      </w:r>
      <w:proofErr w:type="spellEnd"/>
      <w:r w:rsidR="00E7237F">
        <w:rPr>
          <w:rFonts w:ascii="Times New Roman" w:hAnsi="Times New Roman" w:cs="Times New Roman"/>
          <w:color w:val="000000"/>
          <w:sz w:val="20"/>
          <w:szCs w:val="20"/>
        </w:rPr>
        <w:t xml:space="preserve">.) </w:t>
      </w:r>
      <w:bookmarkEnd w:id="79"/>
      <w:bookmarkEnd w:id="80"/>
      <w:r w:rsidR="00E7237F">
        <w:rPr>
          <w:rFonts w:ascii="Times New Roman" w:hAnsi="Times New Roman" w:cs="Times New Roman"/>
          <w:color w:val="000000"/>
          <w:sz w:val="20"/>
          <w:szCs w:val="20"/>
        </w:rPr>
        <w:t>between inulin and cellulos</w:t>
      </w:r>
      <w:r w:rsidR="00E5274C">
        <w:rPr>
          <w:rFonts w:ascii="Times New Roman" w:hAnsi="Times New Roman" w:cs="Times New Roman"/>
          <w:color w:val="000000"/>
          <w:sz w:val="20"/>
          <w:szCs w:val="20"/>
        </w:rPr>
        <w:t xml:space="preserve">e </w:t>
      </w:r>
      <w:r w:rsidR="00E7237F">
        <w:rPr>
          <w:rFonts w:ascii="Times New Roman" w:hAnsi="Times New Roman" w:cs="Times New Roman"/>
          <w:color w:val="000000"/>
          <w:sz w:val="20"/>
          <w:szCs w:val="20"/>
        </w:rPr>
        <w:t xml:space="preserve">group. </w:t>
      </w:r>
      <w:r w:rsidR="00987C8F">
        <w:rPr>
          <w:rFonts w:ascii="Times New Roman" w:hAnsi="Times New Roman" w:cs="Times New Roman"/>
          <w:color w:val="000000"/>
          <w:sz w:val="20"/>
          <w:szCs w:val="20"/>
        </w:rPr>
        <w:t>We displayed the</w:t>
      </w:r>
      <w:r w:rsidR="00E7237F">
        <w:rPr>
          <w:rFonts w:ascii="Times New Roman" w:hAnsi="Times New Roman" w:cs="Times New Roman"/>
          <w:color w:val="000000"/>
          <w:sz w:val="20"/>
          <w:szCs w:val="20"/>
        </w:rPr>
        <w:t xml:space="preserve"> inulin-stimulated </w:t>
      </w:r>
      <w:r w:rsidR="00987C8F">
        <w:rPr>
          <w:rFonts w:ascii="Times New Roman" w:hAnsi="Times New Roman" w:cs="Times New Roman"/>
          <w:color w:val="000000"/>
          <w:sz w:val="20"/>
          <w:szCs w:val="20"/>
        </w:rPr>
        <w:t xml:space="preserve">longitudinal </w:t>
      </w:r>
      <w:r w:rsidR="00E7237F">
        <w:rPr>
          <w:rFonts w:ascii="Times New Roman" w:hAnsi="Times New Roman" w:cs="Times New Roman"/>
          <w:color w:val="000000"/>
          <w:sz w:val="20"/>
          <w:szCs w:val="20"/>
        </w:rPr>
        <w:t>responses</w:t>
      </w:r>
      <w:r w:rsidR="00020713">
        <w:rPr>
          <w:rFonts w:ascii="Times New Roman" w:hAnsi="Times New Roman" w:cs="Times New Roman"/>
          <w:color w:val="000000"/>
          <w:sz w:val="20"/>
          <w:szCs w:val="20"/>
        </w:rPr>
        <w:t xml:space="preserve"> of </w:t>
      </w:r>
      <w:r w:rsidR="00987C8F">
        <w:rPr>
          <w:rFonts w:ascii="Times New Roman" w:hAnsi="Times New Roman" w:cs="Times New Roman"/>
          <w:color w:val="000000"/>
          <w:sz w:val="20"/>
          <w:szCs w:val="20"/>
        </w:rPr>
        <w:t>bacterial species and SCFAs</w:t>
      </w:r>
      <w:r w:rsidR="00DB3E92">
        <w:rPr>
          <w:rFonts w:ascii="Times New Roman" w:hAnsi="Times New Roman" w:cs="Times New Roman"/>
          <w:color w:val="000000"/>
          <w:sz w:val="20"/>
          <w:szCs w:val="20"/>
        </w:rPr>
        <w:t>, relative to their corresponding responses in the cellulose group,</w:t>
      </w:r>
      <w:r w:rsidR="00020713">
        <w:rPr>
          <w:rFonts w:ascii="Times New Roman" w:hAnsi="Times New Roman" w:cs="Times New Roman"/>
          <w:color w:val="000000"/>
          <w:sz w:val="20"/>
          <w:szCs w:val="20"/>
        </w:rPr>
        <w:t xml:space="preserve"> </w:t>
      </w:r>
      <w:r w:rsidR="00987C8F" w:rsidRPr="00B82201">
        <w:rPr>
          <w:rFonts w:ascii="Times New Roman" w:hAnsi="Times New Roman" w:cs="Times New Roman"/>
          <w:color w:val="000000"/>
          <w:sz w:val="20"/>
          <w:szCs w:val="20"/>
          <w:highlight w:val="yellow"/>
          <w:rPrChange w:id="81" w:author="戴 磊" w:date="2021-02-19T21:55:00Z">
            <w:rPr>
              <w:rFonts w:ascii="Times New Roman" w:hAnsi="Times New Roman" w:cs="Times New Roman"/>
              <w:color w:val="000000"/>
              <w:sz w:val="20"/>
              <w:szCs w:val="20"/>
            </w:rPr>
          </w:rPrChange>
        </w:rPr>
        <w:t xml:space="preserve">in a reduced two-dimensional </w:t>
      </w:r>
      <w:r w:rsidR="005957C7" w:rsidRPr="00B82201">
        <w:rPr>
          <w:rFonts w:ascii="Times New Roman" w:hAnsi="Times New Roman" w:cs="Times New Roman"/>
          <w:color w:val="000000"/>
          <w:sz w:val="20"/>
          <w:szCs w:val="20"/>
          <w:highlight w:val="yellow"/>
          <w:rPrChange w:id="82" w:author="戴 磊" w:date="2021-02-19T21:55:00Z">
            <w:rPr>
              <w:rFonts w:ascii="Times New Roman" w:hAnsi="Times New Roman" w:cs="Times New Roman"/>
              <w:color w:val="000000"/>
              <w:sz w:val="20"/>
              <w:szCs w:val="20"/>
            </w:rPr>
          </w:rPrChange>
        </w:rPr>
        <w:t xml:space="preserve">(2D) </w:t>
      </w:r>
      <w:r w:rsidR="00987C8F" w:rsidRPr="00B82201">
        <w:rPr>
          <w:rFonts w:ascii="Times New Roman" w:hAnsi="Times New Roman" w:cs="Times New Roman"/>
          <w:color w:val="000000"/>
          <w:sz w:val="20"/>
          <w:szCs w:val="20"/>
          <w:highlight w:val="yellow"/>
          <w:rPrChange w:id="83" w:author="戴 磊" w:date="2021-02-19T21:55:00Z">
            <w:rPr>
              <w:rFonts w:ascii="Times New Roman" w:hAnsi="Times New Roman" w:cs="Times New Roman"/>
              <w:color w:val="000000"/>
              <w:sz w:val="20"/>
              <w:szCs w:val="20"/>
            </w:rPr>
          </w:rPrChange>
        </w:rPr>
        <w:t>space spanned by</w:t>
      </w:r>
      <w:r w:rsidR="00DB3E92" w:rsidRPr="00B82201">
        <w:rPr>
          <w:rFonts w:ascii="Times New Roman" w:hAnsi="Times New Roman" w:cs="Times New Roman"/>
          <w:color w:val="000000"/>
          <w:sz w:val="20"/>
          <w:szCs w:val="20"/>
          <w:highlight w:val="yellow"/>
          <w:rPrChange w:id="84" w:author="戴 磊" w:date="2021-02-19T21:55:00Z">
            <w:rPr>
              <w:rFonts w:ascii="Times New Roman" w:hAnsi="Times New Roman" w:cs="Times New Roman"/>
              <w:color w:val="000000"/>
              <w:sz w:val="20"/>
              <w:szCs w:val="20"/>
            </w:rPr>
          </w:rPrChange>
        </w:rPr>
        <w:t xml:space="preserve"> </w:t>
      </w:r>
      <w:r w:rsidR="00987C8F" w:rsidRPr="00B82201">
        <w:rPr>
          <w:rFonts w:ascii="Times New Roman" w:hAnsi="Times New Roman" w:cs="Times New Roman"/>
          <w:color w:val="000000"/>
          <w:sz w:val="20"/>
          <w:szCs w:val="20"/>
          <w:highlight w:val="yellow"/>
          <w:rPrChange w:id="85" w:author="戴 磊" w:date="2021-02-19T21:55:00Z">
            <w:rPr>
              <w:rFonts w:ascii="Times New Roman" w:hAnsi="Times New Roman" w:cs="Times New Roman"/>
              <w:color w:val="000000"/>
              <w:sz w:val="20"/>
              <w:szCs w:val="20"/>
            </w:rPr>
          </w:rPrChange>
        </w:rPr>
        <w:t>factor 1 and factor 2 extracted using sequential non-negative matrix factorization</w:t>
      </w:r>
      <w:r w:rsidR="00DB3E92" w:rsidRPr="00B82201">
        <w:rPr>
          <w:rFonts w:ascii="Times New Roman" w:hAnsi="Times New Roman" w:cs="Times New Roman"/>
          <w:color w:val="000000"/>
          <w:sz w:val="20"/>
          <w:szCs w:val="20"/>
          <w:highlight w:val="yellow"/>
          <w:rPrChange w:id="86" w:author="戴 磊" w:date="2021-02-19T21:55:00Z">
            <w:rPr>
              <w:rFonts w:ascii="Times New Roman" w:hAnsi="Times New Roman" w:cs="Times New Roman"/>
              <w:color w:val="000000"/>
              <w:sz w:val="20"/>
              <w:szCs w:val="20"/>
            </w:rPr>
          </w:rPrChange>
        </w:rPr>
        <w:t xml:space="preserve"> (</w:t>
      </w:r>
      <w:r w:rsidR="00987C8F" w:rsidRPr="00B82201">
        <w:rPr>
          <w:rFonts w:ascii="Times New Roman" w:hAnsi="Times New Roman" w:cs="Times New Roman"/>
          <w:color w:val="000000"/>
          <w:sz w:val="20"/>
          <w:szCs w:val="20"/>
          <w:highlight w:val="yellow"/>
          <w:rPrChange w:id="87" w:author="戴 磊" w:date="2021-02-19T21:55:00Z">
            <w:rPr>
              <w:rFonts w:ascii="Times New Roman" w:hAnsi="Times New Roman" w:cs="Times New Roman"/>
              <w:color w:val="000000"/>
              <w:sz w:val="20"/>
              <w:szCs w:val="20"/>
            </w:rPr>
          </w:rPrChange>
        </w:rPr>
        <w:t>see Methods for details)</w:t>
      </w:r>
      <w:r w:rsidR="00DB3E92" w:rsidRPr="00B82201">
        <w:rPr>
          <w:rFonts w:ascii="Times New Roman" w:hAnsi="Times New Roman" w:cs="Times New Roman"/>
          <w:color w:val="000000"/>
          <w:sz w:val="20"/>
          <w:szCs w:val="20"/>
          <w:highlight w:val="yellow"/>
          <w:rPrChange w:id="88" w:author="戴 磊" w:date="2021-02-19T21:55:00Z">
            <w:rPr>
              <w:rFonts w:ascii="Times New Roman" w:hAnsi="Times New Roman" w:cs="Times New Roman"/>
              <w:color w:val="000000"/>
              <w:sz w:val="20"/>
              <w:szCs w:val="20"/>
            </w:rPr>
          </w:rPrChange>
        </w:rPr>
        <w:t>.</w:t>
      </w:r>
      <w:r w:rsidR="00987C8F">
        <w:rPr>
          <w:rFonts w:ascii="Times New Roman" w:hAnsi="Times New Roman" w:cs="Times New Roman"/>
          <w:color w:val="000000"/>
          <w:sz w:val="20"/>
          <w:szCs w:val="20"/>
        </w:rPr>
        <w:t xml:space="preserve"> In </w:t>
      </w:r>
      <w:r w:rsidR="009176DA">
        <w:rPr>
          <w:rFonts w:ascii="Times New Roman" w:hAnsi="Times New Roman" w:cs="Times New Roman"/>
          <w:color w:val="000000"/>
          <w:sz w:val="20"/>
          <w:szCs w:val="20"/>
        </w:rPr>
        <w:t>the</w:t>
      </w:r>
      <w:r w:rsidR="00987C8F">
        <w:rPr>
          <w:rFonts w:ascii="Times New Roman" w:hAnsi="Times New Roman" w:cs="Times New Roman"/>
          <w:color w:val="000000"/>
          <w:sz w:val="20"/>
          <w:szCs w:val="20"/>
        </w:rPr>
        <w:t xml:space="preserve"> </w:t>
      </w:r>
      <w:r w:rsidR="005957C7">
        <w:rPr>
          <w:rFonts w:ascii="Times New Roman" w:hAnsi="Times New Roman" w:cs="Times New Roman"/>
          <w:color w:val="000000"/>
          <w:sz w:val="20"/>
          <w:szCs w:val="20"/>
        </w:rPr>
        <w:t xml:space="preserve">2D </w:t>
      </w:r>
      <w:r w:rsidR="00987C8F">
        <w:rPr>
          <w:rFonts w:ascii="Times New Roman" w:hAnsi="Times New Roman" w:cs="Times New Roman"/>
          <w:color w:val="000000"/>
          <w:sz w:val="20"/>
          <w:szCs w:val="20"/>
        </w:rPr>
        <w:t>visualizations, e</w:t>
      </w:r>
      <w:r w:rsidR="00437ED3" w:rsidRPr="00A922DA">
        <w:rPr>
          <w:rFonts w:ascii="Times New Roman" w:hAnsi="Times New Roman" w:cs="Times New Roman"/>
          <w:color w:val="000000"/>
          <w:sz w:val="20"/>
          <w:szCs w:val="20"/>
        </w:rPr>
        <w:t>ach symbol</w:t>
      </w:r>
      <w:r w:rsidR="00020713">
        <w:rPr>
          <w:rFonts w:ascii="Times New Roman" w:hAnsi="Times New Roman" w:cs="Times New Roman"/>
          <w:color w:val="000000"/>
          <w:sz w:val="20"/>
          <w:szCs w:val="20"/>
        </w:rPr>
        <w:t xml:space="preserve"> </w:t>
      </w:r>
      <w:r w:rsidR="00437ED3" w:rsidRPr="00A922DA">
        <w:rPr>
          <w:rFonts w:ascii="Times New Roman" w:hAnsi="Times New Roman" w:cs="Times New Roman"/>
          <w:color w:val="000000"/>
          <w:sz w:val="20"/>
          <w:szCs w:val="20"/>
        </w:rPr>
        <w:t xml:space="preserve">represents a mouse (dots: cellulose group, crosses: inulin group) and all mice data from the same vendor under the same </w:t>
      </w:r>
      <w:r w:rsidR="008D65D8" w:rsidRPr="00A922DA">
        <w:rPr>
          <w:rFonts w:ascii="Times New Roman" w:hAnsi="Times New Roman" w:cs="Times New Roman"/>
          <w:color w:val="000000"/>
          <w:sz w:val="20"/>
          <w:szCs w:val="20"/>
        </w:rPr>
        <w:t>dietary fiber</w:t>
      </w:r>
      <w:r w:rsidR="00437ED3" w:rsidRPr="00A922DA">
        <w:rPr>
          <w:rFonts w:ascii="Times New Roman" w:hAnsi="Times New Roman" w:cs="Times New Roman"/>
          <w:color w:val="000000"/>
          <w:sz w:val="20"/>
          <w:szCs w:val="20"/>
        </w:rPr>
        <w:t xml:space="preserve"> treatment was </w:t>
      </w:r>
      <w:r w:rsidR="00DB3E92">
        <w:rPr>
          <w:rFonts w:ascii="Times New Roman" w:hAnsi="Times New Roman" w:cs="Times New Roman"/>
          <w:color w:val="000000"/>
          <w:sz w:val="20"/>
          <w:szCs w:val="20"/>
        </w:rPr>
        <w:t xml:space="preserve">used </w:t>
      </w:r>
      <w:r w:rsidR="00437ED3" w:rsidRPr="00A922DA">
        <w:rPr>
          <w:rFonts w:ascii="Times New Roman" w:hAnsi="Times New Roman" w:cs="Times New Roman"/>
          <w:color w:val="000000"/>
          <w:sz w:val="20"/>
          <w:szCs w:val="20"/>
        </w:rPr>
        <w:t xml:space="preserve">to </w:t>
      </w:r>
      <w:r w:rsidR="003A24CF" w:rsidRPr="00A922DA">
        <w:rPr>
          <w:rFonts w:ascii="Times New Roman" w:hAnsi="Times New Roman" w:cs="Times New Roman"/>
          <w:color w:val="000000"/>
          <w:sz w:val="20"/>
          <w:szCs w:val="20"/>
        </w:rPr>
        <w:t xml:space="preserve">fit </w:t>
      </w:r>
      <w:r w:rsidR="00437ED3" w:rsidRPr="00A922DA">
        <w:rPr>
          <w:rFonts w:ascii="Times New Roman" w:hAnsi="Times New Roman" w:cs="Times New Roman"/>
          <w:color w:val="000000"/>
          <w:sz w:val="20"/>
          <w:szCs w:val="20"/>
        </w:rPr>
        <w:t>an eclipse</w:t>
      </w:r>
      <w:r w:rsidR="003A24CF" w:rsidRPr="00A922DA">
        <w:rPr>
          <w:rFonts w:ascii="Times New Roman" w:hAnsi="Times New Roman" w:cs="Times New Roman"/>
          <w:color w:val="000000"/>
          <w:sz w:val="20"/>
          <w:szCs w:val="20"/>
        </w:rPr>
        <w:t xml:space="preserve">. For each vendor, an arrow </w:t>
      </w:r>
      <w:r w:rsidR="0093513E" w:rsidRPr="00A922DA">
        <w:rPr>
          <w:rFonts w:ascii="Times New Roman" w:hAnsi="Times New Roman" w:cs="Times New Roman"/>
          <w:color w:val="000000"/>
          <w:sz w:val="20"/>
          <w:szCs w:val="20"/>
        </w:rPr>
        <w:t>was drawn from the</w:t>
      </w:r>
      <w:r w:rsidR="003A24CF" w:rsidRPr="00A922DA">
        <w:rPr>
          <w:rFonts w:ascii="Times New Roman" w:hAnsi="Times New Roman" w:cs="Times New Roman"/>
          <w:color w:val="000000"/>
          <w:sz w:val="20"/>
          <w:szCs w:val="20"/>
        </w:rPr>
        <w:t xml:space="preserve"> eclipse center o</w:t>
      </w:r>
      <w:r w:rsidR="00237517">
        <w:rPr>
          <w:rFonts w:ascii="Times New Roman" w:hAnsi="Times New Roman" w:cs="Times New Roman"/>
          <w:color w:val="000000"/>
          <w:sz w:val="20"/>
          <w:szCs w:val="20"/>
        </w:rPr>
        <w:t>f</w:t>
      </w:r>
      <w:r w:rsidR="003A24CF" w:rsidRPr="00A922DA">
        <w:rPr>
          <w:rFonts w:ascii="Times New Roman" w:hAnsi="Times New Roman" w:cs="Times New Roman"/>
          <w:color w:val="000000"/>
          <w:sz w:val="20"/>
          <w:szCs w:val="20"/>
        </w:rPr>
        <w:t xml:space="preserve"> </w:t>
      </w:r>
      <w:r w:rsidR="0093513E" w:rsidRPr="00A922DA">
        <w:rPr>
          <w:rFonts w:ascii="Times New Roman" w:hAnsi="Times New Roman" w:cs="Times New Roman"/>
          <w:color w:val="000000"/>
          <w:sz w:val="20"/>
          <w:szCs w:val="20"/>
        </w:rPr>
        <w:t>the vendor under cellulose treatment (</w:t>
      </w:r>
      <w:r w:rsidR="0083201D">
        <w:rPr>
          <w:rFonts w:ascii="Times New Roman" w:hAnsi="Times New Roman" w:cs="Times New Roman"/>
          <w:color w:val="000000"/>
          <w:sz w:val="20"/>
          <w:szCs w:val="20"/>
        </w:rPr>
        <w:t>standar</w:t>
      </w:r>
      <w:r w:rsidR="0098727B">
        <w:rPr>
          <w:rFonts w:ascii="Times New Roman" w:hAnsi="Times New Roman" w:cs="Times New Roman"/>
          <w:color w:val="000000"/>
          <w:sz w:val="20"/>
          <w:szCs w:val="20"/>
        </w:rPr>
        <w:t>d</w:t>
      </w:r>
      <w:r w:rsidR="0083201D">
        <w:rPr>
          <w:rFonts w:ascii="Times New Roman" w:hAnsi="Times New Roman" w:cs="Times New Roman"/>
          <w:color w:val="000000"/>
          <w:sz w:val="20"/>
          <w:szCs w:val="20"/>
        </w:rPr>
        <w:t>ized</w:t>
      </w:r>
      <w:r w:rsidR="0093513E" w:rsidRPr="00A922DA">
        <w:rPr>
          <w:rFonts w:ascii="Times New Roman" w:hAnsi="Times New Roman" w:cs="Times New Roman"/>
          <w:color w:val="000000"/>
          <w:sz w:val="20"/>
          <w:szCs w:val="20"/>
        </w:rPr>
        <w:t xml:space="preserve"> to the origin) to that under the inulin treatment. </w:t>
      </w:r>
      <w:r w:rsidR="00094BB8">
        <w:rPr>
          <w:rFonts w:ascii="Times New Roman" w:hAnsi="Times New Roman" w:cs="Times New Roman"/>
          <w:color w:val="000000"/>
          <w:sz w:val="20"/>
          <w:szCs w:val="20"/>
        </w:rPr>
        <w:t>Numbers</w:t>
      </w:r>
      <w:r w:rsidR="00482E80" w:rsidRPr="00A922DA">
        <w:rPr>
          <w:rFonts w:ascii="Times New Roman" w:hAnsi="Times New Roman" w:cs="Times New Roman"/>
          <w:color w:val="000000"/>
          <w:sz w:val="20"/>
          <w:szCs w:val="20"/>
        </w:rPr>
        <w:t xml:space="preserve"> in parenthes</w:t>
      </w:r>
      <w:r w:rsidR="0041292D">
        <w:rPr>
          <w:rFonts w:ascii="Times New Roman" w:hAnsi="Times New Roman" w:cs="Times New Roman"/>
          <w:color w:val="000000"/>
          <w:sz w:val="20"/>
          <w:szCs w:val="20"/>
        </w:rPr>
        <w:t>e</w:t>
      </w:r>
      <w:r w:rsidR="00482E80" w:rsidRPr="00A922DA">
        <w:rPr>
          <w:rFonts w:ascii="Times New Roman" w:hAnsi="Times New Roman" w:cs="Times New Roman"/>
          <w:color w:val="000000"/>
          <w:sz w:val="20"/>
          <w:szCs w:val="20"/>
        </w:rPr>
        <w:t>s</w:t>
      </w:r>
      <w:r w:rsidR="00094BB8">
        <w:rPr>
          <w:rFonts w:ascii="Times New Roman" w:hAnsi="Times New Roman" w:cs="Times New Roman"/>
          <w:color w:val="000000"/>
          <w:sz w:val="20"/>
          <w:szCs w:val="20"/>
        </w:rPr>
        <w:t xml:space="preserve"> indicate</w:t>
      </w:r>
      <w:r w:rsidR="00482E80" w:rsidRPr="00A922DA">
        <w:rPr>
          <w:rFonts w:ascii="Times New Roman" w:hAnsi="Times New Roman" w:cs="Times New Roman"/>
          <w:color w:val="000000"/>
          <w:sz w:val="20"/>
          <w:szCs w:val="20"/>
        </w:rPr>
        <w:t xml:space="preserve"> </w:t>
      </w:r>
      <w:r w:rsidR="00DB3E92">
        <w:rPr>
          <w:rFonts w:ascii="Times New Roman" w:hAnsi="Times New Roman" w:cs="Times New Roman"/>
          <w:color w:val="000000"/>
          <w:sz w:val="20"/>
          <w:szCs w:val="20"/>
        </w:rPr>
        <w:t>factor loadings.</w:t>
      </w:r>
      <w:r w:rsidR="00020713">
        <w:rPr>
          <w:rFonts w:ascii="Times New Roman" w:hAnsi="Times New Roman" w:cs="Times New Roman"/>
          <w:color w:val="000000"/>
          <w:sz w:val="20"/>
          <w:szCs w:val="20"/>
        </w:rPr>
        <w:br w:type="page"/>
      </w:r>
    </w:p>
    <w:p w14:paraId="111E4990" w14:textId="4C184B5D" w:rsidR="00DC5173" w:rsidRPr="00A922DA" w:rsidRDefault="001F491B" w:rsidP="00B806AB">
      <w:pPr>
        <w:jc w:val="center"/>
        <w:rPr>
          <w:rFonts w:ascii="Times New Roman" w:eastAsia="宋体" w:hAnsi="Times New Roman" w:cs="Times New Roman"/>
          <w:b/>
          <w:bCs/>
          <w:color w:val="000000"/>
          <w:sz w:val="20"/>
          <w:szCs w:val="20"/>
        </w:rPr>
      </w:pPr>
      <w:commentRangeStart w:id="89"/>
      <w:r>
        <w:rPr>
          <w:rFonts w:ascii="Times New Roman" w:eastAsia="宋体" w:hAnsi="Times New Roman" w:cs="Times New Roman"/>
          <w:b/>
          <w:bCs/>
          <w:noProof/>
          <w:color w:val="000000"/>
          <w:sz w:val="20"/>
          <w:szCs w:val="20"/>
        </w:rPr>
        <w:lastRenderedPageBreak/>
        <w:drawing>
          <wp:inline distT="0" distB="0" distL="0" distR="0" wp14:anchorId="5B101DFA" wp14:editId="59758036">
            <wp:extent cx="4742329" cy="4478051"/>
            <wp:effectExtent l="0" t="0" r="0" b="5080"/>
            <wp:docPr id="10" name="Picture 1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50863" cy="4486110"/>
                    </a:xfrm>
                    <a:prstGeom prst="rect">
                      <a:avLst/>
                    </a:prstGeom>
                  </pic:spPr>
                </pic:pic>
              </a:graphicData>
            </a:graphic>
          </wp:inline>
        </w:drawing>
      </w:r>
      <w:commentRangeEnd w:id="89"/>
      <w:r w:rsidR="00056A61">
        <w:rPr>
          <w:rStyle w:val="a5"/>
        </w:rPr>
        <w:commentReference w:id="89"/>
      </w:r>
    </w:p>
    <w:p w14:paraId="7416DB24" w14:textId="77777777" w:rsidR="000130D4" w:rsidRPr="00A922DA" w:rsidRDefault="000130D4" w:rsidP="005E0AD8">
      <w:pPr>
        <w:jc w:val="both"/>
        <w:rPr>
          <w:rFonts w:ascii="Times New Roman" w:hAnsi="Times New Roman" w:cs="Times New Roman"/>
          <w:b/>
          <w:bCs/>
          <w:color w:val="000000"/>
          <w:sz w:val="20"/>
          <w:szCs w:val="20"/>
        </w:rPr>
      </w:pPr>
    </w:p>
    <w:p w14:paraId="0FB3F116" w14:textId="3AB14ECE" w:rsidR="0021303E" w:rsidRPr="009702EE" w:rsidRDefault="000130D4" w:rsidP="005E0AD8">
      <w:pPr>
        <w:jc w:val="both"/>
        <w:rPr>
          <w:rFonts w:ascii="Times New Roman" w:hAnsi="Times New Roman" w:cs="Times New Roman"/>
          <w:color w:val="000000"/>
          <w:sz w:val="20"/>
          <w:szCs w:val="20"/>
        </w:rPr>
      </w:pPr>
      <w:r w:rsidRPr="00A922DA">
        <w:rPr>
          <w:rFonts w:ascii="Times New Roman" w:hAnsi="Times New Roman" w:cs="Times New Roman"/>
          <w:b/>
          <w:bCs/>
          <w:color w:val="000000"/>
          <w:sz w:val="20"/>
          <w:szCs w:val="20"/>
        </w:rPr>
        <w:t>Figure 5.</w:t>
      </w:r>
      <w:r w:rsidRPr="00A922DA">
        <w:rPr>
          <w:rFonts w:ascii="Times New Roman" w:hAnsi="Times New Roman" w:cs="Times New Roman"/>
          <w:color w:val="000000"/>
          <w:sz w:val="20"/>
          <w:szCs w:val="20"/>
        </w:rPr>
        <w:t xml:space="preserve"> </w:t>
      </w:r>
      <w:r w:rsidR="00A550B0">
        <w:rPr>
          <w:rFonts w:ascii="Times New Roman" w:hAnsi="Times New Roman" w:cs="Times New Roman"/>
          <w:b/>
          <w:bCs/>
          <w:color w:val="000000"/>
          <w:sz w:val="20"/>
          <w:szCs w:val="20"/>
        </w:rPr>
        <w:t xml:space="preserve">Robust learning of microbiome-metabolome relationship </w:t>
      </w:r>
      <w:bookmarkStart w:id="90" w:name="OLE_LINK11"/>
      <w:bookmarkStart w:id="91" w:name="OLE_LINK12"/>
      <w:r w:rsidR="00A550B0">
        <w:rPr>
          <w:rFonts w:ascii="Times New Roman" w:hAnsi="Times New Roman" w:cs="Times New Roman"/>
          <w:b/>
          <w:bCs/>
          <w:color w:val="000000"/>
          <w:sz w:val="20"/>
          <w:szCs w:val="20"/>
        </w:rPr>
        <w:t xml:space="preserve">is </w:t>
      </w:r>
      <w:bookmarkStart w:id="92" w:name="OLE_LINK16"/>
      <w:bookmarkStart w:id="93" w:name="OLE_LINK17"/>
      <w:commentRangeStart w:id="94"/>
      <w:r w:rsidR="001F491B" w:rsidRPr="00172771">
        <w:rPr>
          <w:rFonts w:ascii="Times New Roman" w:hAnsi="Times New Roman" w:cs="Times New Roman"/>
          <w:b/>
          <w:bCs/>
          <w:color w:val="000000"/>
          <w:sz w:val="20"/>
          <w:szCs w:val="20"/>
          <w:highlight w:val="yellow"/>
          <w:rPrChange w:id="95" w:author="戴 磊" w:date="2021-02-19T22:06:00Z">
            <w:rPr>
              <w:rFonts w:ascii="Times New Roman" w:hAnsi="Times New Roman" w:cs="Times New Roman"/>
              <w:b/>
              <w:bCs/>
              <w:color w:val="000000"/>
              <w:sz w:val="20"/>
              <w:szCs w:val="20"/>
            </w:rPr>
          </w:rPrChange>
        </w:rPr>
        <w:t>constrained</w:t>
      </w:r>
      <w:r w:rsidR="00A550B0" w:rsidRPr="00172771">
        <w:rPr>
          <w:rFonts w:ascii="Times New Roman" w:hAnsi="Times New Roman" w:cs="Times New Roman"/>
          <w:b/>
          <w:bCs/>
          <w:color w:val="000000"/>
          <w:sz w:val="20"/>
          <w:szCs w:val="20"/>
          <w:highlight w:val="yellow"/>
          <w:rPrChange w:id="96" w:author="戴 磊" w:date="2021-02-19T22:06:00Z">
            <w:rPr>
              <w:rFonts w:ascii="Times New Roman" w:hAnsi="Times New Roman" w:cs="Times New Roman"/>
              <w:b/>
              <w:bCs/>
              <w:color w:val="000000"/>
              <w:sz w:val="20"/>
              <w:szCs w:val="20"/>
            </w:rPr>
          </w:rPrChange>
        </w:rPr>
        <w:t xml:space="preserve"> by covariant shift</w:t>
      </w:r>
      <w:bookmarkEnd w:id="90"/>
      <w:bookmarkEnd w:id="91"/>
      <w:bookmarkEnd w:id="92"/>
      <w:bookmarkEnd w:id="93"/>
      <w:commentRangeEnd w:id="94"/>
      <w:r w:rsidR="00B3696D">
        <w:rPr>
          <w:rStyle w:val="a5"/>
        </w:rPr>
        <w:commentReference w:id="94"/>
      </w:r>
      <w:r w:rsidR="00A550B0" w:rsidRPr="00172771">
        <w:rPr>
          <w:rFonts w:ascii="Times New Roman" w:hAnsi="Times New Roman" w:cs="Times New Roman"/>
          <w:b/>
          <w:bCs/>
          <w:color w:val="000000"/>
          <w:sz w:val="20"/>
          <w:szCs w:val="20"/>
          <w:highlight w:val="yellow"/>
          <w:rPrChange w:id="97" w:author="戴 磊" w:date="2021-02-19T22:06:00Z">
            <w:rPr>
              <w:rFonts w:ascii="Times New Roman" w:hAnsi="Times New Roman" w:cs="Times New Roman"/>
              <w:b/>
              <w:bCs/>
              <w:color w:val="000000"/>
              <w:sz w:val="20"/>
              <w:szCs w:val="20"/>
            </w:rPr>
          </w:rPrChange>
        </w:rPr>
        <w:t>.</w:t>
      </w:r>
      <w:r w:rsidRPr="00A922DA">
        <w:rPr>
          <w:rFonts w:ascii="Times New Roman" w:hAnsi="Times New Roman" w:cs="Times New Roman"/>
          <w:b/>
          <w:bCs/>
          <w:color w:val="000000"/>
          <w:sz w:val="20"/>
          <w:szCs w:val="20"/>
        </w:rPr>
        <w:t xml:space="preserve"> </w:t>
      </w:r>
      <w:proofErr w:type="gramStart"/>
      <w:r w:rsidR="00B15468">
        <w:rPr>
          <w:rFonts w:ascii="Times New Roman" w:hAnsi="Times New Roman" w:cs="Times New Roman"/>
          <w:b/>
          <w:bCs/>
          <w:color w:val="000000"/>
          <w:sz w:val="20"/>
          <w:szCs w:val="20"/>
        </w:rPr>
        <w:t>A</w:t>
      </w:r>
      <w:r w:rsidR="00B15468" w:rsidRPr="0036422C">
        <w:rPr>
          <w:rFonts w:ascii="Times New Roman" w:hAnsi="Times New Roman" w:cs="Times New Roman"/>
          <w:color w:val="000000"/>
          <w:sz w:val="20"/>
          <w:szCs w:val="20"/>
        </w:rPr>
        <w:t>,</w:t>
      </w:r>
      <w:r w:rsidR="00B15468">
        <w:rPr>
          <w:rFonts w:ascii="Times New Roman" w:hAnsi="Times New Roman" w:cs="Times New Roman"/>
          <w:b/>
          <w:bCs/>
          <w:color w:val="000000"/>
          <w:sz w:val="20"/>
          <w:szCs w:val="20"/>
        </w:rPr>
        <w:t>B.</w:t>
      </w:r>
      <w:proofErr w:type="gramEnd"/>
      <w:r w:rsidR="00B15468">
        <w:rPr>
          <w:rFonts w:ascii="Times New Roman" w:hAnsi="Times New Roman" w:cs="Times New Roman"/>
          <w:b/>
          <w:bCs/>
          <w:color w:val="000000"/>
          <w:sz w:val="20"/>
          <w:szCs w:val="20"/>
        </w:rPr>
        <w:t xml:space="preserve"> </w:t>
      </w:r>
      <w:r w:rsidR="00B15468" w:rsidRPr="00F66DFA">
        <w:rPr>
          <w:rFonts w:ascii="Times New Roman" w:hAnsi="Times New Roman" w:cs="Times New Roman"/>
          <w:color w:val="000000"/>
          <w:sz w:val="20"/>
          <w:szCs w:val="20"/>
        </w:rPr>
        <w:t xml:space="preserve">Learning microbiome-metabolome relationships using machine learning models. </w:t>
      </w:r>
      <w:r w:rsidR="00B15468" w:rsidRPr="0053388F">
        <w:rPr>
          <w:rFonts w:ascii="Times New Roman" w:hAnsi="Times New Roman" w:cs="Times New Roman"/>
          <w:b/>
          <w:bCs/>
          <w:color w:val="000000"/>
          <w:sz w:val="20"/>
          <w:szCs w:val="20"/>
        </w:rPr>
        <w:t>A</w:t>
      </w:r>
      <w:r w:rsidR="00B15468" w:rsidRPr="00F66DFA">
        <w:rPr>
          <w:rFonts w:ascii="Times New Roman" w:hAnsi="Times New Roman" w:cs="Times New Roman"/>
          <w:color w:val="000000"/>
          <w:sz w:val="20"/>
          <w:szCs w:val="20"/>
        </w:rPr>
        <w:t xml:space="preserve">. Two </w:t>
      </w:r>
      <w:bookmarkStart w:id="98" w:name="OLE_LINK13"/>
      <w:bookmarkStart w:id="99" w:name="OLE_LINK14"/>
      <w:r w:rsidR="00B15468" w:rsidRPr="00F66DFA">
        <w:rPr>
          <w:rFonts w:ascii="Times New Roman" w:hAnsi="Times New Roman" w:cs="Times New Roman"/>
          <w:color w:val="000000"/>
          <w:sz w:val="20"/>
          <w:szCs w:val="20"/>
        </w:rPr>
        <w:t>data-split</w:t>
      </w:r>
      <w:r w:rsidR="00C56B17">
        <w:rPr>
          <w:rFonts w:ascii="Times New Roman" w:hAnsi="Times New Roman" w:cs="Times New Roman"/>
          <w:color w:val="000000"/>
          <w:sz w:val="20"/>
          <w:szCs w:val="20"/>
        </w:rPr>
        <w:t>ting</w:t>
      </w:r>
      <w:r w:rsidR="00B15468" w:rsidRPr="00F66DFA">
        <w:rPr>
          <w:rFonts w:ascii="Times New Roman" w:hAnsi="Times New Roman" w:cs="Times New Roman"/>
          <w:color w:val="000000"/>
          <w:sz w:val="20"/>
          <w:szCs w:val="20"/>
        </w:rPr>
        <w:t xml:space="preserve"> strategies </w:t>
      </w:r>
      <w:bookmarkEnd w:id="98"/>
      <w:bookmarkEnd w:id="99"/>
      <w:r w:rsidR="008914C1">
        <w:rPr>
          <w:rFonts w:ascii="Times New Roman" w:hAnsi="Times New Roman" w:cs="Times New Roman"/>
          <w:color w:val="000000"/>
          <w:sz w:val="20"/>
          <w:szCs w:val="20"/>
        </w:rPr>
        <w:t xml:space="preserve">for </w:t>
      </w:r>
      <w:r w:rsidR="001F491B">
        <w:rPr>
          <w:rFonts w:ascii="Times New Roman" w:hAnsi="Times New Roman" w:cs="Times New Roman"/>
          <w:color w:val="000000"/>
          <w:sz w:val="20"/>
          <w:szCs w:val="20"/>
        </w:rPr>
        <w:t>test</w:t>
      </w:r>
      <w:r w:rsidR="008914C1">
        <w:rPr>
          <w:rFonts w:ascii="Times New Roman" w:hAnsi="Times New Roman" w:cs="Times New Roman"/>
          <w:color w:val="000000"/>
          <w:sz w:val="20"/>
          <w:szCs w:val="20"/>
        </w:rPr>
        <w:t>ing</w:t>
      </w:r>
      <w:r w:rsidR="001F491B">
        <w:rPr>
          <w:rFonts w:ascii="Times New Roman" w:hAnsi="Times New Roman" w:cs="Times New Roman"/>
          <w:color w:val="000000"/>
          <w:sz w:val="20"/>
          <w:szCs w:val="20"/>
        </w:rPr>
        <w:t xml:space="preserve"> </w:t>
      </w:r>
      <w:r w:rsidR="000B0790">
        <w:rPr>
          <w:rFonts w:ascii="Times New Roman" w:hAnsi="Times New Roman" w:cs="Times New Roman"/>
          <w:color w:val="000000"/>
          <w:sz w:val="20"/>
          <w:szCs w:val="20"/>
        </w:rPr>
        <w:t>model performance</w:t>
      </w:r>
      <w:r w:rsidR="00B15468" w:rsidRPr="00F66DFA">
        <w:rPr>
          <w:rFonts w:ascii="Times New Roman" w:hAnsi="Times New Roman" w:cs="Times New Roman"/>
          <w:color w:val="000000"/>
          <w:sz w:val="20"/>
          <w:szCs w:val="20"/>
        </w:rPr>
        <w:t>.</w:t>
      </w:r>
      <w:r w:rsidR="001F491B">
        <w:rPr>
          <w:rFonts w:ascii="Times New Roman" w:hAnsi="Times New Roman" w:cs="Times New Roman"/>
          <w:color w:val="000000"/>
          <w:sz w:val="20"/>
          <w:szCs w:val="20"/>
        </w:rPr>
        <w:t xml:space="preserve"> Mice in the testing set</w:t>
      </w:r>
      <w:r w:rsidR="000D5C41">
        <w:rPr>
          <w:rFonts w:ascii="Times New Roman" w:hAnsi="Times New Roman" w:cs="Times New Roman"/>
          <w:color w:val="000000"/>
          <w:sz w:val="20"/>
          <w:szCs w:val="20"/>
        </w:rPr>
        <w:t>s</w:t>
      </w:r>
      <w:r w:rsidR="001F491B">
        <w:rPr>
          <w:rFonts w:ascii="Times New Roman" w:hAnsi="Times New Roman" w:cs="Times New Roman"/>
          <w:color w:val="000000"/>
          <w:sz w:val="20"/>
          <w:szCs w:val="20"/>
        </w:rPr>
        <w:t xml:space="preserve"> were </w:t>
      </w:r>
      <w:r w:rsidR="004E2D63">
        <w:rPr>
          <w:rFonts w:ascii="Times New Roman" w:hAnsi="Times New Roman" w:cs="Times New Roman"/>
          <w:color w:val="000000"/>
          <w:sz w:val="20"/>
          <w:szCs w:val="20"/>
        </w:rPr>
        <w:t xml:space="preserve">randomly </w:t>
      </w:r>
      <w:r w:rsidR="001F491B">
        <w:rPr>
          <w:rFonts w:ascii="Times New Roman" w:hAnsi="Times New Roman" w:cs="Times New Roman"/>
          <w:color w:val="000000"/>
          <w:sz w:val="20"/>
          <w:szCs w:val="20"/>
        </w:rPr>
        <w:t>selected on a one-per-vendor basis for “int</w:t>
      </w:r>
      <w:r w:rsidR="004E2D63">
        <w:rPr>
          <w:rFonts w:ascii="Times New Roman" w:hAnsi="Times New Roman" w:cs="Times New Roman"/>
          <w:color w:val="000000"/>
          <w:sz w:val="20"/>
          <w:szCs w:val="20"/>
        </w:rPr>
        <w:t>er</w:t>
      </w:r>
      <w:r w:rsidR="001F491B">
        <w:rPr>
          <w:rFonts w:ascii="Times New Roman" w:hAnsi="Times New Roman" w:cs="Times New Roman"/>
          <w:color w:val="000000"/>
          <w:sz w:val="20"/>
          <w:szCs w:val="20"/>
        </w:rPr>
        <w:t xml:space="preserve">polation” and </w:t>
      </w:r>
      <w:r w:rsidR="004E2D63">
        <w:rPr>
          <w:rFonts w:ascii="Times New Roman" w:hAnsi="Times New Roman" w:cs="Times New Roman"/>
          <w:color w:val="000000"/>
          <w:sz w:val="20"/>
          <w:szCs w:val="20"/>
        </w:rPr>
        <w:t xml:space="preserve">exclusively selected </w:t>
      </w:r>
      <w:r w:rsidR="001F491B">
        <w:rPr>
          <w:rFonts w:ascii="Times New Roman" w:hAnsi="Times New Roman" w:cs="Times New Roman"/>
          <w:color w:val="000000"/>
          <w:sz w:val="20"/>
          <w:szCs w:val="20"/>
        </w:rPr>
        <w:t xml:space="preserve">from </w:t>
      </w:r>
      <w:r w:rsidR="004E2D63">
        <w:rPr>
          <w:rFonts w:ascii="Times New Roman" w:hAnsi="Times New Roman" w:cs="Times New Roman"/>
          <w:color w:val="000000"/>
          <w:sz w:val="20"/>
          <w:szCs w:val="20"/>
        </w:rPr>
        <w:t>a single vendor for “extrapolation</w:t>
      </w:r>
      <w:r w:rsidR="001F491B">
        <w:rPr>
          <w:rFonts w:ascii="Times New Roman" w:hAnsi="Times New Roman" w:cs="Times New Roman"/>
          <w:color w:val="000000"/>
          <w:sz w:val="20"/>
          <w:szCs w:val="20"/>
        </w:rPr>
        <w:t>”</w:t>
      </w:r>
      <w:r w:rsidR="004E2D63">
        <w:rPr>
          <w:rFonts w:ascii="Times New Roman" w:hAnsi="Times New Roman" w:cs="Times New Roman"/>
          <w:color w:val="000000"/>
          <w:sz w:val="20"/>
          <w:szCs w:val="20"/>
        </w:rPr>
        <w:t xml:space="preserve">. </w:t>
      </w:r>
      <w:r w:rsidR="00402B3C" w:rsidRPr="004E2D63">
        <w:rPr>
          <w:rFonts w:ascii="Times New Roman" w:hAnsi="Times New Roman" w:cs="Times New Roman"/>
          <w:b/>
          <w:bCs/>
          <w:color w:val="000000"/>
          <w:sz w:val="20"/>
          <w:szCs w:val="20"/>
        </w:rPr>
        <w:t>B</w:t>
      </w:r>
      <w:r w:rsidR="00402B3C" w:rsidRPr="00F66DFA">
        <w:rPr>
          <w:rFonts w:ascii="Times New Roman" w:hAnsi="Times New Roman" w:cs="Times New Roman"/>
          <w:color w:val="000000"/>
          <w:sz w:val="20"/>
          <w:szCs w:val="20"/>
        </w:rPr>
        <w:t>.</w:t>
      </w:r>
      <w:r w:rsidR="00402B3C">
        <w:rPr>
          <w:rFonts w:ascii="Times New Roman" w:hAnsi="Times New Roman" w:cs="Times New Roman"/>
          <w:b/>
          <w:bCs/>
          <w:color w:val="000000"/>
          <w:sz w:val="20"/>
          <w:szCs w:val="20"/>
        </w:rPr>
        <w:t xml:space="preserve"> </w:t>
      </w:r>
      <w:r w:rsidR="00402B3C">
        <w:rPr>
          <w:rFonts w:ascii="Times New Roman" w:hAnsi="Times New Roman" w:cs="Times New Roman"/>
          <w:color w:val="000000"/>
          <w:sz w:val="20"/>
          <w:szCs w:val="20"/>
        </w:rPr>
        <w:t xml:space="preserve">Training and testing accuracy in Random Forest regression models trained </w:t>
      </w:r>
      <w:r w:rsidR="000D5C41">
        <w:rPr>
          <w:rFonts w:ascii="Times New Roman" w:hAnsi="Times New Roman" w:cs="Times New Roman"/>
          <w:color w:val="000000"/>
          <w:sz w:val="20"/>
          <w:szCs w:val="20"/>
        </w:rPr>
        <w:t>on</w:t>
      </w:r>
      <w:r w:rsidR="00402B3C">
        <w:rPr>
          <w:rFonts w:ascii="Times New Roman" w:hAnsi="Times New Roman" w:cs="Times New Roman"/>
          <w:color w:val="000000"/>
          <w:sz w:val="20"/>
          <w:szCs w:val="20"/>
        </w:rPr>
        <w:t xml:space="preserve"> absolute abundance of bacterial species. Data in day 0 were removed from the analysis. </w:t>
      </w:r>
      <w:proofErr w:type="gramStart"/>
      <w:r w:rsidR="00402B3C" w:rsidRPr="00402B3C">
        <w:rPr>
          <w:rFonts w:ascii="Times New Roman" w:hAnsi="Times New Roman" w:cs="Times New Roman"/>
          <w:b/>
          <w:bCs/>
          <w:color w:val="000000"/>
          <w:sz w:val="20"/>
          <w:szCs w:val="20"/>
        </w:rPr>
        <w:t>C</w:t>
      </w:r>
      <w:r w:rsidR="00402B3C" w:rsidRPr="00552BE3">
        <w:rPr>
          <w:rFonts w:ascii="Times New Roman" w:hAnsi="Times New Roman" w:cs="Times New Roman"/>
          <w:color w:val="000000"/>
          <w:sz w:val="20"/>
          <w:szCs w:val="20"/>
        </w:rPr>
        <w:t>,</w:t>
      </w:r>
      <w:r w:rsidR="00402B3C" w:rsidRPr="00402B3C">
        <w:rPr>
          <w:rFonts w:ascii="Times New Roman" w:hAnsi="Times New Roman" w:cs="Times New Roman"/>
          <w:b/>
          <w:bCs/>
          <w:color w:val="000000"/>
          <w:sz w:val="20"/>
          <w:szCs w:val="20"/>
        </w:rPr>
        <w:t>D</w:t>
      </w:r>
      <w:r w:rsidR="00402B3C">
        <w:rPr>
          <w:rFonts w:ascii="Times New Roman" w:hAnsi="Times New Roman" w:cs="Times New Roman"/>
          <w:color w:val="000000"/>
          <w:sz w:val="20"/>
          <w:szCs w:val="20"/>
        </w:rPr>
        <w:t>.</w:t>
      </w:r>
      <w:proofErr w:type="gramEnd"/>
      <w:r w:rsidR="00402B3C">
        <w:rPr>
          <w:rFonts w:ascii="Times New Roman" w:hAnsi="Times New Roman" w:cs="Times New Roman"/>
          <w:color w:val="000000"/>
          <w:sz w:val="20"/>
          <w:szCs w:val="20"/>
        </w:rPr>
        <w:t xml:space="preserve"> Covariant shift in cross-validation.</w:t>
      </w:r>
      <w:r w:rsidR="00402B3C" w:rsidRPr="00A6335E">
        <w:rPr>
          <w:rFonts w:ascii="Times New Roman" w:hAnsi="Times New Roman" w:cs="Times New Roman"/>
          <w:b/>
          <w:bCs/>
          <w:color w:val="000000"/>
          <w:sz w:val="20"/>
          <w:szCs w:val="20"/>
        </w:rPr>
        <w:t xml:space="preserve"> </w:t>
      </w:r>
      <w:r w:rsidR="00A6335E" w:rsidRPr="00A6335E">
        <w:rPr>
          <w:rFonts w:ascii="Times New Roman" w:hAnsi="Times New Roman" w:cs="Times New Roman"/>
          <w:b/>
          <w:bCs/>
          <w:color w:val="000000"/>
          <w:sz w:val="20"/>
          <w:szCs w:val="20"/>
        </w:rPr>
        <w:t>C</w:t>
      </w:r>
      <w:r w:rsidR="00A6335E">
        <w:rPr>
          <w:rFonts w:ascii="Times New Roman" w:hAnsi="Times New Roman" w:cs="Times New Roman"/>
          <w:color w:val="000000"/>
          <w:sz w:val="20"/>
          <w:szCs w:val="20"/>
        </w:rPr>
        <w:t>. Presence (threshold: 0.001%) and prevalence of bacterial species in baseline microbiota</w:t>
      </w:r>
      <w:r w:rsidR="0053388F">
        <w:rPr>
          <w:rFonts w:ascii="Times New Roman" w:hAnsi="Times New Roman" w:cs="Times New Roman"/>
          <w:color w:val="000000"/>
          <w:sz w:val="20"/>
          <w:szCs w:val="20"/>
        </w:rPr>
        <w:t xml:space="preserve"> across mice and vendors</w:t>
      </w:r>
      <w:r w:rsidR="00A6335E">
        <w:rPr>
          <w:rFonts w:ascii="Times New Roman" w:hAnsi="Times New Roman" w:cs="Times New Roman"/>
          <w:color w:val="000000"/>
          <w:sz w:val="20"/>
          <w:szCs w:val="20"/>
        </w:rPr>
        <w:t xml:space="preserve">. Species </w:t>
      </w:r>
      <w:r w:rsidR="00146999">
        <w:rPr>
          <w:rFonts w:ascii="Times New Roman" w:hAnsi="Times New Roman" w:cs="Times New Roman"/>
          <w:color w:val="000000"/>
          <w:sz w:val="20"/>
          <w:szCs w:val="20"/>
        </w:rPr>
        <w:t>absent</w:t>
      </w:r>
      <w:r w:rsidR="00A6335E">
        <w:rPr>
          <w:rFonts w:ascii="Times New Roman" w:hAnsi="Times New Roman" w:cs="Times New Roman"/>
          <w:color w:val="000000"/>
          <w:sz w:val="20"/>
          <w:szCs w:val="20"/>
        </w:rPr>
        <w:t xml:space="preserve"> in any mouse baseline sample were not shown. The prevalence </w:t>
      </w:r>
      <w:r w:rsidR="00146999">
        <w:rPr>
          <w:rFonts w:ascii="Times New Roman" w:hAnsi="Times New Roman" w:cs="Times New Roman"/>
          <w:color w:val="000000"/>
          <w:sz w:val="20"/>
          <w:szCs w:val="20"/>
        </w:rPr>
        <w:t>score of a species</w:t>
      </w:r>
      <w:r w:rsidR="00A6335E">
        <w:rPr>
          <w:rFonts w:ascii="Times New Roman" w:hAnsi="Times New Roman" w:cs="Times New Roman"/>
          <w:color w:val="000000"/>
          <w:sz w:val="20"/>
          <w:szCs w:val="20"/>
        </w:rPr>
        <w:t xml:space="preserve"> </w:t>
      </w:r>
      <w:r w:rsidR="00146999">
        <w:rPr>
          <w:rFonts w:ascii="Times New Roman" w:hAnsi="Times New Roman" w:cs="Times New Roman"/>
          <w:color w:val="000000"/>
          <w:sz w:val="20"/>
          <w:szCs w:val="20"/>
        </w:rPr>
        <w:t>across mice was</w:t>
      </w:r>
      <w:r w:rsidR="00A6335E">
        <w:rPr>
          <w:rFonts w:ascii="Times New Roman" w:hAnsi="Times New Roman" w:cs="Times New Roman"/>
          <w:color w:val="000000"/>
          <w:sz w:val="20"/>
          <w:szCs w:val="20"/>
        </w:rPr>
        <w:t xml:space="preserve"> defined as the fraction of mice that contains this species in their baseline microbiota and </w:t>
      </w:r>
      <w:r w:rsidR="00146999">
        <w:rPr>
          <w:rFonts w:ascii="Times New Roman" w:hAnsi="Times New Roman" w:cs="Times New Roman"/>
          <w:color w:val="000000"/>
          <w:sz w:val="20"/>
          <w:szCs w:val="20"/>
        </w:rPr>
        <w:t xml:space="preserve">that across vendors was </w:t>
      </w:r>
      <w:r w:rsidR="00A6335E">
        <w:rPr>
          <w:rFonts w:ascii="Times New Roman" w:hAnsi="Times New Roman" w:cs="Times New Roman"/>
          <w:color w:val="000000"/>
          <w:sz w:val="20"/>
          <w:szCs w:val="20"/>
        </w:rPr>
        <w:t xml:space="preserve">the fraction of vendors </w:t>
      </w:r>
      <w:r w:rsidR="00146999">
        <w:rPr>
          <w:rFonts w:ascii="Times New Roman" w:hAnsi="Times New Roman" w:cs="Times New Roman"/>
          <w:color w:val="000000"/>
          <w:sz w:val="20"/>
          <w:szCs w:val="20"/>
        </w:rPr>
        <w:t>whose mice all</w:t>
      </w:r>
      <w:r w:rsidR="00A6335E">
        <w:rPr>
          <w:rFonts w:ascii="Times New Roman" w:hAnsi="Times New Roman" w:cs="Times New Roman"/>
          <w:color w:val="000000"/>
          <w:sz w:val="20"/>
          <w:szCs w:val="20"/>
        </w:rPr>
        <w:t xml:space="preserve"> contain this species</w:t>
      </w:r>
      <w:r w:rsidR="00146999">
        <w:rPr>
          <w:rFonts w:ascii="Times New Roman" w:hAnsi="Times New Roman" w:cs="Times New Roman"/>
          <w:color w:val="000000"/>
          <w:sz w:val="20"/>
          <w:szCs w:val="20"/>
        </w:rPr>
        <w:t xml:space="preserve">. </w:t>
      </w:r>
      <w:r w:rsidR="00A6335E" w:rsidRPr="00A6335E">
        <w:rPr>
          <w:rFonts w:ascii="Times New Roman" w:hAnsi="Times New Roman" w:cs="Times New Roman"/>
          <w:b/>
          <w:bCs/>
          <w:color w:val="000000"/>
          <w:sz w:val="20"/>
          <w:szCs w:val="20"/>
        </w:rPr>
        <w:t>D</w:t>
      </w:r>
      <w:r w:rsidR="00A6335E">
        <w:rPr>
          <w:rFonts w:ascii="Times New Roman" w:hAnsi="Times New Roman" w:cs="Times New Roman"/>
          <w:color w:val="000000"/>
          <w:sz w:val="20"/>
          <w:szCs w:val="20"/>
        </w:rPr>
        <w:t>. Receiver operating characteristic (ROC) curve analysis of the similarity between training and testing dataset</w:t>
      </w:r>
      <w:r w:rsidR="000D5C41">
        <w:rPr>
          <w:rFonts w:ascii="Times New Roman" w:hAnsi="Times New Roman" w:cs="Times New Roman"/>
          <w:color w:val="000000"/>
          <w:sz w:val="20"/>
          <w:szCs w:val="20"/>
        </w:rPr>
        <w:t>s</w:t>
      </w:r>
      <w:r w:rsidR="00A6335E">
        <w:rPr>
          <w:rFonts w:ascii="Times New Roman" w:hAnsi="Times New Roman" w:cs="Times New Roman"/>
          <w:color w:val="000000"/>
          <w:sz w:val="20"/>
          <w:szCs w:val="20"/>
        </w:rPr>
        <w:t>.</w:t>
      </w:r>
      <w:r w:rsidR="005C1A29">
        <w:rPr>
          <w:rFonts w:ascii="Times New Roman" w:hAnsi="Times New Roman" w:cs="Times New Roman"/>
          <w:color w:val="000000"/>
          <w:sz w:val="20"/>
          <w:szCs w:val="20"/>
        </w:rPr>
        <w:t xml:space="preserve"> A </w:t>
      </w:r>
      <w:r w:rsidR="00017D3A">
        <w:rPr>
          <w:rFonts w:ascii="Times New Roman" w:hAnsi="Times New Roman" w:cs="Times New Roman"/>
          <w:color w:val="000000"/>
          <w:sz w:val="20"/>
          <w:szCs w:val="20"/>
        </w:rPr>
        <w:t>R</w:t>
      </w:r>
      <w:r w:rsidR="005C1A29">
        <w:rPr>
          <w:rFonts w:ascii="Times New Roman" w:hAnsi="Times New Roman" w:cs="Times New Roman"/>
          <w:color w:val="000000"/>
          <w:sz w:val="20"/>
          <w:szCs w:val="20"/>
        </w:rPr>
        <w:t xml:space="preserve">andom </w:t>
      </w:r>
      <w:r w:rsidR="00017D3A">
        <w:rPr>
          <w:rFonts w:ascii="Times New Roman" w:hAnsi="Times New Roman" w:cs="Times New Roman"/>
          <w:color w:val="000000"/>
          <w:sz w:val="20"/>
          <w:szCs w:val="20"/>
        </w:rPr>
        <w:t>F</w:t>
      </w:r>
      <w:r w:rsidR="005C1A29">
        <w:rPr>
          <w:rFonts w:ascii="Times New Roman" w:hAnsi="Times New Roman" w:cs="Times New Roman"/>
          <w:color w:val="000000"/>
          <w:sz w:val="20"/>
          <w:szCs w:val="20"/>
        </w:rPr>
        <w:t>orest classifie</w:t>
      </w:r>
      <w:r w:rsidR="00E041D2">
        <w:rPr>
          <w:rFonts w:ascii="Times New Roman" w:hAnsi="Times New Roman" w:cs="Times New Roman"/>
          <w:color w:val="000000"/>
          <w:sz w:val="20"/>
          <w:szCs w:val="20"/>
        </w:rPr>
        <w:t>r</w:t>
      </w:r>
      <w:r w:rsidR="005C1A29">
        <w:rPr>
          <w:rFonts w:ascii="Times New Roman" w:hAnsi="Times New Roman" w:cs="Times New Roman"/>
          <w:color w:val="000000"/>
          <w:sz w:val="20"/>
          <w:szCs w:val="20"/>
        </w:rPr>
        <w:t xml:space="preserve"> trained to discriminate the two datasets outputs area under the </w:t>
      </w:r>
      <w:r w:rsidR="00B90EA2">
        <w:rPr>
          <w:rFonts w:ascii="Times New Roman" w:hAnsi="Times New Roman" w:cs="Times New Roman"/>
          <w:color w:val="000000"/>
          <w:sz w:val="20"/>
          <w:szCs w:val="20"/>
        </w:rPr>
        <w:t xml:space="preserve">ROC </w:t>
      </w:r>
      <w:r w:rsidR="005C1A29">
        <w:rPr>
          <w:rFonts w:ascii="Times New Roman" w:hAnsi="Times New Roman" w:cs="Times New Roman"/>
          <w:color w:val="000000"/>
          <w:sz w:val="20"/>
          <w:szCs w:val="20"/>
        </w:rPr>
        <w:t>curve (</w:t>
      </w:r>
      <w:proofErr w:type="spellStart"/>
      <w:r w:rsidR="005C1A29">
        <w:rPr>
          <w:rFonts w:ascii="Times New Roman" w:hAnsi="Times New Roman" w:cs="Times New Roman"/>
          <w:color w:val="000000"/>
          <w:sz w:val="20"/>
          <w:szCs w:val="20"/>
        </w:rPr>
        <w:t>auc</w:t>
      </w:r>
      <w:proofErr w:type="spellEnd"/>
      <w:r w:rsidR="005C1A29">
        <w:rPr>
          <w:rFonts w:ascii="Times New Roman" w:hAnsi="Times New Roman" w:cs="Times New Roman"/>
          <w:color w:val="000000"/>
          <w:sz w:val="20"/>
          <w:szCs w:val="20"/>
        </w:rPr>
        <w:t xml:space="preserve">) as a </w:t>
      </w:r>
      <w:r w:rsidR="009702EE">
        <w:rPr>
          <w:rFonts w:ascii="Times New Roman" w:hAnsi="Times New Roman" w:cs="Times New Roman"/>
          <w:color w:val="000000"/>
          <w:sz w:val="20"/>
          <w:szCs w:val="20"/>
        </w:rPr>
        <w:t>similarity</w:t>
      </w:r>
      <w:r w:rsidR="005C1A29">
        <w:rPr>
          <w:rFonts w:ascii="Times New Roman" w:hAnsi="Times New Roman" w:cs="Times New Roman"/>
          <w:color w:val="000000"/>
          <w:sz w:val="20"/>
          <w:szCs w:val="20"/>
        </w:rPr>
        <w:t xml:space="preserve"> score</w:t>
      </w:r>
      <w:r w:rsidR="00E041D2">
        <w:rPr>
          <w:rFonts w:ascii="Times New Roman" w:hAnsi="Times New Roman" w:cs="Times New Roman"/>
          <w:color w:val="000000"/>
          <w:sz w:val="20"/>
          <w:szCs w:val="20"/>
        </w:rPr>
        <w:t xml:space="preserve"> (see Methods for details)</w:t>
      </w:r>
      <w:r w:rsidR="005C1A29">
        <w:rPr>
          <w:rFonts w:ascii="Times New Roman" w:hAnsi="Times New Roman" w:cs="Times New Roman"/>
          <w:color w:val="000000"/>
          <w:sz w:val="20"/>
          <w:szCs w:val="20"/>
        </w:rPr>
        <w:t>.</w:t>
      </w:r>
      <w:r w:rsidR="00A6335E">
        <w:rPr>
          <w:rFonts w:ascii="Times New Roman" w:hAnsi="Times New Roman" w:cs="Times New Roman"/>
          <w:color w:val="000000"/>
          <w:sz w:val="20"/>
          <w:szCs w:val="20"/>
        </w:rPr>
        <w:t xml:space="preserve"> </w:t>
      </w:r>
      <w:commentRangeStart w:id="100"/>
      <w:r w:rsidR="00402B3C" w:rsidRPr="00172771">
        <w:rPr>
          <w:rFonts w:ascii="Times New Roman" w:hAnsi="Times New Roman" w:cs="Times New Roman"/>
          <w:b/>
          <w:bCs/>
          <w:color w:val="000000"/>
          <w:sz w:val="20"/>
          <w:szCs w:val="20"/>
          <w:highlight w:val="yellow"/>
          <w:rPrChange w:id="101" w:author="戴 磊" w:date="2021-02-19T22:12:00Z">
            <w:rPr>
              <w:rFonts w:ascii="Times New Roman" w:hAnsi="Times New Roman" w:cs="Times New Roman"/>
              <w:b/>
              <w:bCs/>
              <w:color w:val="000000"/>
              <w:sz w:val="20"/>
              <w:szCs w:val="20"/>
            </w:rPr>
          </w:rPrChange>
        </w:rPr>
        <w:t>E</w:t>
      </w:r>
      <w:r w:rsidR="00402B3C" w:rsidRPr="00172771">
        <w:rPr>
          <w:rFonts w:ascii="Times New Roman" w:hAnsi="Times New Roman" w:cs="Times New Roman"/>
          <w:color w:val="000000"/>
          <w:sz w:val="20"/>
          <w:szCs w:val="20"/>
          <w:highlight w:val="yellow"/>
          <w:rPrChange w:id="102" w:author="戴 磊" w:date="2021-02-19T22:12:00Z">
            <w:rPr>
              <w:rFonts w:ascii="Times New Roman" w:hAnsi="Times New Roman" w:cs="Times New Roman"/>
              <w:color w:val="000000"/>
              <w:sz w:val="20"/>
              <w:szCs w:val="20"/>
            </w:rPr>
          </w:rPrChange>
        </w:rPr>
        <w:t>-</w:t>
      </w:r>
      <w:r w:rsidR="00402B3C" w:rsidRPr="00172771">
        <w:rPr>
          <w:rFonts w:ascii="Times New Roman" w:hAnsi="Times New Roman" w:cs="Times New Roman"/>
          <w:b/>
          <w:bCs/>
          <w:color w:val="000000"/>
          <w:sz w:val="20"/>
          <w:szCs w:val="20"/>
          <w:highlight w:val="yellow"/>
          <w:rPrChange w:id="103" w:author="戴 磊" w:date="2021-02-19T22:12:00Z">
            <w:rPr>
              <w:rFonts w:ascii="Times New Roman" w:hAnsi="Times New Roman" w:cs="Times New Roman"/>
              <w:b/>
              <w:bCs/>
              <w:color w:val="000000"/>
              <w:sz w:val="20"/>
              <w:szCs w:val="20"/>
            </w:rPr>
          </w:rPrChange>
        </w:rPr>
        <w:t>H</w:t>
      </w:r>
      <w:r w:rsidR="00402B3C" w:rsidRPr="00172771">
        <w:rPr>
          <w:rFonts w:ascii="Times New Roman" w:hAnsi="Times New Roman" w:cs="Times New Roman"/>
          <w:color w:val="000000"/>
          <w:sz w:val="20"/>
          <w:szCs w:val="20"/>
          <w:highlight w:val="yellow"/>
          <w:rPrChange w:id="104" w:author="戴 磊" w:date="2021-02-19T22:12:00Z">
            <w:rPr>
              <w:rFonts w:ascii="Times New Roman" w:hAnsi="Times New Roman" w:cs="Times New Roman"/>
              <w:color w:val="000000"/>
              <w:sz w:val="20"/>
              <w:szCs w:val="20"/>
            </w:rPr>
          </w:rPrChange>
        </w:rPr>
        <w:t xml:space="preserve">. </w:t>
      </w:r>
      <w:r w:rsidR="00F94221" w:rsidRPr="00172771">
        <w:rPr>
          <w:rFonts w:ascii="Times New Roman" w:hAnsi="Times New Roman" w:cs="Times New Roman"/>
          <w:color w:val="000000"/>
          <w:sz w:val="20"/>
          <w:szCs w:val="20"/>
          <w:highlight w:val="yellow"/>
          <w:rPrChange w:id="105" w:author="戴 磊" w:date="2021-02-19T22:12:00Z">
            <w:rPr>
              <w:rFonts w:ascii="Times New Roman" w:hAnsi="Times New Roman" w:cs="Times New Roman"/>
              <w:color w:val="000000"/>
              <w:sz w:val="20"/>
              <w:szCs w:val="20"/>
            </w:rPr>
          </w:rPrChange>
        </w:rPr>
        <w:t xml:space="preserve">Potential </w:t>
      </w:r>
      <w:r w:rsidR="00402B3C" w:rsidRPr="00172771">
        <w:rPr>
          <w:rFonts w:ascii="Times New Roman" w:hAnsi="Times New Roman" w:cs="Times New Roman"/>
          <w:color w:val="000000"/>
          <w:sz w:val="20"/>
          <w:szCs w:val="20"/>
          <w:highlight w:val="yellow"/>
          <w:rPrChange w:id="106" w:author="戴 磊" w:date="2021-02-19T22:12:00Z">
            <w:rPr>
              <w:rFonts w:ascii="Times New Roman" w:hAnsi="Times New Roman" w:cs="Times New Roman"/>
              <w:color w:val="000000"/>
              <w:sz w:val="20"/>
              <w:szCs w:val="20"/>
            </w:rPr>
          </w:rPrChange>
        </w:rPr>
        <w:t>producers and c</w:t>
      </w:r>
      <w:r w:rsidR="00F94221" w:rsidRPr="00172771">
        <w:rPr>
          <w:rFonts w:ascii="Times New Roman" w:hAnsi="Times New Roman" w:cs="Times New Roman"/>
          <w:color w:val="000000"/>
          <w:sz w:val="20"/>
          <w:szCs w:val="20"/>
          <w:highlight w:val="yellow"/>
          <w:rPrChange w:id="107" w:author="戴 磊" w:date="2021-02-19T22:12:00Z">
            <w:rPr>
              <w:rFonts w:ascii="Times New Roman" w:hAnsi="Times New Roman" w:cs="Times New Roman"/>
              <w:color w:val="000000"/>
              <w:sz w:val="20"/>
              <w:szCs w:val="20"/>
            </w:rPr>
          </w:rPrChange>
        </w:rPr>
        <w:t>ro</w:t>
      </w:r>
      <w:r w:rsidR="00402B3C" w:rsidRPr="00172771">
        <w:rPr>
          <w:rFonts w:ascii="Times New Roman" w:hAnsi="Times New Roman" w:cs="Times New Roman"/>
          <w:color w:val="000000"/>
          <w:sz w:val="20"/>
          <w:szCs w:val="20"/>
          <w:highlight w:val="yellow"/>
          <w:rPrChange w:id="108" w:author="戴 磊" w:date="2021-02-19T22:12:00Z">
            <w:rPr>
              <w:rFonts w:ascii="Times New Roman" w:hAnsi="Times New Roman" w:cs="Times New Roman"/>
              <w:color w:val="000000"/>
              <w:sz w:val="20"/>
              <w:szCs w:val="20"/>
            </w:rPr>
          </w:rPrChange>
        </w:rPr>
        <w:t>ss-feeding relationship</w:t>
      </w:r>
      <w:r w:rsidR="00F94221" w:rsidRPr="00172771">
        <w:rPr>
          <w:rFonts w:ascii="Times New Roman" w:hAnsi="Times New Roman" w:cs="Times New Roman"/>
          <w:color w:val="000000"/>
          <w:sz w:val="20"/>
          <w:szCs w:val="20"/>
          <w:highlight w:val="yellow"/>
          <w:rPrChange w:id="109" w:author="戴 磊" w:date="2021-02-19T22:12:00Z">
            <w:rPr>
              <w:rFonts w:ascii="Times New Roman" w:hAnsi="Times New Roman" w:cs="Times New Roman"/>
              <w:color w:val="000000"/>
              <w:sz w:val="20"/>
              <w:szCs w:val="20"/>
            </w:rPr>
          </w:rPrChange>
        </w:rPr>
        <w:t>s</w:t>
      </w:r>
      <w:r w:rsidR="00B90EA2" w:rsidRPr="00172771">
        <w:rPr>
          <w:rFonts w:ascii="Times New Roman" w:hAnsi="Times New Roman" w:cs="Times New Roman"/>
          <w:color w:val="000000"/>
          <w:sz w:val="20"/>
          <w:szCs w:val="20"/>
          <w:highlight w:val="yellow"/>
          <w:rPrChange w:id="110" w:author="戴 磊" w:date="2021-02-19T22:12:00Z">
            <w:rPr>
              <w:rFonts w:ascii="Times New Roman" w:hAnsi="Times New Roman" w:cs="Times New Roman"/>
              <w:color w:val="000000"/>
              <w:sz w:val="20"/>
              <w:szCs w:val="20"/>
            </w:rPr>
          </w:rPrChange>
        </w:rPr>
        <w:t xml:space="preserve"> for propionate production</w:t>
      </w:r>
      <w:r w:rsidR="00402B3C" w:rsidRPr="00172771">
        <w:rPr>
          <w:rFonts w:ascii="Times New Roman" w:hAnsi="Times New Roman" w:cs="Times New Roman"/>
          <w:color w:val="000000"/>
          <w:sz w:val="20"/>
          <w:szCs w:val="20"/>
          <w:highlight w:val="yellow"/>
          <w:rPrChange w:id="111" w:author="戴 磊" w:date="2021-02-19T22:12:00Z">
            <w:rPr>
              <w:rFonts w:ascii="Times New Roman" w:hAnsi="Times New Roman" w:cs="Times New Roman"/>
              <w:color w:val="000000"/>
              <w:sz w:val="20"/>
              <w:szCs w:val="20"/>
            </w:rPr>
          </w:rPrChange>
        </w:rPr>
        <w:t xml:space="preserve">. </w:t>
      </w:r>
      <w:proofErr w:type="gramStart"/>
      <w:r w:rsidR="00B96CA5" w:rsidRPr="00172771">
        <w:rPr>
          <w:rFonts w:ascii="Times New Roman" w:hAnsi="Times New Roman" w:cs="Times New Roman"/>
          <w:b/>
          <w:bCs/>
          <w:color w:val="000000"/>
          <w:sz w:val="20"/>
          <w:szCs w:val="20"/>
          <w:highlight w:val="yellow"/>
          <w:rPrChange w:id="112" w:author="戴 磊" w:date="2021-02-19T22:12:00Z">
            <w:rPr>
              <w:rFonts w:ascii="Times New Roman" w:hAnsi="Times New Roman" w:cs="Times New Roman"/>
              <w:b/>
              <w:bCs/>
              <w:color w:val="000000"/>
              <w:sz w:val="20"/>
              <w:szCs w:val="20"/>
            </w:rPr>
          </w:rPrChange>
        </w:rPr>
        <w:t>E</w:t>
      </w:r>
      <w:r w:rsidR="00B96CA5" w:rsidRPr="00172771">
        <w:rPr>
          <w:rFonts w:ascii="Times New Roman" w:hAnsi="Times New Roman" w:cs="Times New Roman"/>
          <w:color w:val="000000"/>
          <w:sz w:val="20"/>
          <w:szCs w:val="20"/>
          <w:highlight w:val="yellow"/>
          <w:rPrChange w:id="113" w:author="戴 磊" w:date="2021-02-19T22:12:00Z">
            <w:rPr>
              <w:rFonts w:ascii="Times New Roman" w:hAnsi="Times New Roman" w:cs="Times New Roman"/>
              <w:color w:val="000000"/>
              <w:sz w:val="20"/>
              <w:szCs w:val="20"/>
            </w:rPr>
          </w:rPrChange>
        </w:rPr>
        <w:t>,</w:t>
      </w:r>
      <w:r w:rsidR="00B96CA5" w:rsidRPr="00172771">
        <w:rPr>
          <w:rFonts w:ascii="Times New Roman" w:hAnsi="Times New Roman" w:cs="Times New Roman"/>
          <w:b/>
          <w:bCs/>
          <w:color w:val="000000"/>
          <w:sz w:val="20"/>
          <w:szCs w:val="20"/>
          <w:highlight w:val="yellow"/>
          <w:rPrChange w:id="114" w:author="戴 磊" w:date="2021-02-19T22:12:00Z">
            <w:rPr>
              <w:rFonts w:ascii="Times New Roman" w:hAnsi="Times New Roman" w:cs="Times New Roman"/>
              <w:b/>
              <w:bCs/>
              <w:color w:val="000000"/>
              <w:sz w:val="20"/>
              <w:szCs w:val="20"/>
            </w:rPr>
          </w:rPrChange>
        </w:rPr>
        <w:t>F</w:t>
      </w:r>
      <w:r w:rsidR="00B96CA5" w:rsidRPr="00172771">
        <w:rPr>
          <w:rFonts w:ascii="Times New Roman" w:hAnsi="Times New Roman" w:cs="Times New Roman"/>
          <w:color w:val="000000"/>
          <w:sz w:val="20"/>
          <w:szCs w:val="20"/>
          <w:highlight w:val="yellow"/>
          <w:rPrChange w:id="115" w:author="戴 磊" w:date="2021-02-19T22:12:00Z">
            <w:rPr>
              <w:rFonts w:ascii="Times New Roman" w:hAnsi="Times New Roman" w:cs="Times New Roman"/>
              <w:color w:val="000000"/>
              <w:sz w:val="20"/>
              <w:szCs w:val="20"/>
            </w:rPr>
          </w:rPrChange>
        </w:rPr>
        <w:t>.</w:t>
      </w:r>
      <w:proofErr w:type="gramEnd"/>
      <w:r w:rsidR="00B96CA5" w:rsidRPr="00172771">
        <w:rPr>
          <w:rFonts w:ascii="Times New Roman" w:hAnsi="Times New Roman" w:cs="Times New Roman"/>
          <w:color w:val="000000"/>
          <w:sz w:val="20"/>
          <w:szCs w:val="20"/>
          <w:highlight w:val="yellow"/>
          <w:rPrChange w:id="116" w:author="戴 磊" w:date="2021-02-19T22:12:00Z">
            <w:rPr>
              <w:rFonts w:ascii="Times New Roman" w:hAnsi="Times New Roman" w:cs="Times New Roman"/>
              <w:color w:val="000000"/>
              <w:sz w:val="20"/>
              <w:szCs w:val="20"/>
            </w:rPr>
          </w:rPrChange>
        </w:rPr>
        <w:t xml:space="preserve"> Correlation of</w:t>
      </w:r>
      <w:r w:rsidR="00EC2A20" w:rsidRPr="00172771">
        <w:rPr>
          <w:rFonts w:ascii="Times New Roman" w:hAnsi="Times New Roman" w:cs="Times New Roman"/>
          <w:color w:val="000000"/>
          <w:sz w:val="20"/>
          <w:szCs w:val="20"/>
          <w:highlight w:val="yellow"/>
          <w:rPrChange w:id="117" w:author="戴 磊" w:date="2021-02-19T22:12:00Z">
            <w:rPr>
              <w:rFonts w:ascii="Times New Roman" w:hAnsi="Times New Roman" w:cs="Times New Roman"/>
              <w:color w:val="000000"/>
              <w:sz w:val="20"/>
              <w:szCs w:val="20"/>
            </w:rPr>
          </w:rPrChange>
        </w:rPr>
        <w:t xml:space="preserve"> </w:t>
      </w:r>
      <w:r w:rsidR="00B96CA5" w:rsidRPr="00172771">
        <w:rPr>
          <w:rFonts w:ascii="Times New Roman" w:hAnsi="Times New Roman" w:cs="Times New Roman"/>
          <w:color w:val="000000"/>
          <w:sz w:val="20"/>
          <w:szCs w:val="20"/>
          <w:highlight w:val="yellow"/>
          <w:rPrChange w:id="118" w:author="戴 磊" w:date="2021-02-19T22:12:00Z">
            <w:rPr>
              <w:rFonts w:ascii="Times New Roman" w:hAnsi="Times New Roman" w:cs="Times New Roman"/>
              <w:color w:val="000000"/>
              <w:sz w:val="20"/>
              <w:szCs w:val="20"/>
            </w:rPr>
          </w:rPrChange>
        </w:rPr>
        <w:t xml:space="preserve">baseline unclassified (Un.) </w:t>
      </w:r>
      <w:r w:rsidR="005F7DC7" w:rsidRPr="00172771">
        <w:rPr>
          <w:rFonts w:ascii="Times New Roman" w:hAnsi="Times New Roman" w:cs="Times New Roman"/>
          <w:color w:val="000000"/>
          <w:sz w:val="20"/>
          <w:szCs w:val="20"/>
          <w:highlight w:val="yellow"/>
          <w:rPrChange w:id="119" w:author="戴 磊" w:date="2021-02-19T22:12:00Z">
            <w:rPr>
              <w:rFonts w:ascii="Times New Roman" w:hAnsi="Times New Roman" w:cs="Times New Roman"/>
              <w:color w:val="000000"/>
              <w:sz w:val="20"/>
              <w:szCs w:val="20"/>
            </w:rPr>
          </w:rPrChange>
        </w:rPr>
        <w:t>P</w:t>
      </w:r>
      <w:r w:rsidR="00B96CA5" w:rsidRPr="00172771">
        <w:rPr>
          <w:rFonts w:ascii="Times New Roman" w:hAnsi="Times New Roman" w:cs="Times New Roman"/>
          <w:color w:val="000000"/>
          <w:sz w:val="20"/>
          <w:szCs w:val="20"/>
          <w:highlight w:val="yellow"/>
          <w:rPrChange w:id="120" w:author="戴 磊" w:date="2021-02-19T22:12:00Z">
            <w:rPr>
              <w:rFonts w:ascii="Times New Roman" w:hAnsi="Times New Roman" w:cs="Times New Roman"/>
              <w:color w:val="000000"/>
              <w:sz w:val="20"/>
              <w:szCs w:val="20"/>
            </w:rPr>
          </w:rPrChange>
        </w:rPr>
        <w:t>arabacteroides</w:t>
      </w:r>
      <w:r w:rsidR="00BB7FB3" w:rsidRPr="00172771">
        <w:rPr>
          <w:rFonts w:ascii="Times New Roman" w:hAnsi="Times New Roman" w:cs="Times New Roman"/>
          <w:color w:val="000000"/>
          <w:sz w:val="20"/>
          <w:szCs w:val="20"/>
          <w:highlight w:val="yellow"/>
          <w:rPrChange w:id="121" w:author="戴 磊" w:date="2021-02-19T22:12:00Z">
            <w:rPr>
              <w:rFonts w:ascii="Times New Roman" w:hAnsi="Times New Roman" w:cs="Times New Roman"/>
              <w:color w:val="000000"/>
              <w:sz w:val="20"/>
              <w:szCs w:val="20"/>
            </w:rPr>
          </w:rPrChange>
        </w:rPr>
        <w:t xml:space="preserve"> absolute abundance</w:t>
      </w:r>
      <w:r w:rsidR="00B96CA5" w:rsidRPr="00172771">
        <w:rPr>
          <w:rFonts w:ascii="Times New Roman" w:hAnsi="Times New Roman" w:cs="Times New Roman"/>
          <w:color w:val="000000"/>
          <w:sz w:val="20"/>
          <w:szCs w:val="20"/>
          <w:highlight w:val="yellow"/>
          <w:rPrChange w:id="122" w:author="戴 磊" w:date="2021-02-19T22:12:00Z">
            <w:rPr>
              <w:rFonts w:ascii="Times New Roman" w:hAnsi="Times New Roman" w:cs="Times New Roman"/>
              <w:color w:val="000000"/>
              <w:sz w:val="20"/>
              <w:szCs w:val="20"/>
            </w:rPr>
          </w:rPrChange>
        </w:rPr>
        <w:t xml:space="preserve"> with initial propionate production rate</w:t>
      </w:r>
      <w:r w:rsidR="00BB7FB3" w:rsidRPr="00172771">
        <w:rPr>
          <w:rFonts w:ascii="Times New Roman" w:hAnsi="Times New Roman" w:cs="Times New Roman"/>
          <w:color w:val="000000"/>
          <w:sz w:val="20"/>
          <w:szCs w:val="20"/>
          <w:highlight w:val="yellow"/>
          <w:rPrChange w:id="123" w:author="戴 磊" w:date="2021-02-19T22:12:00Z">
            <w:rPr>
              <w:rFonts w:ascii="Times New Roman" w:hAnsi="Times New Roman" w:cs="Times New Roman"/>
              <w:color w:val="000000"/>
              <w:sz w:val="20"/>
              <w:szCs w:val="20"/>
            </w:rPr>
          </w:rPrChange>
        </w:rPr>
        <w:t>s on day 0</w:t>
      </w:r>
      <w:r w:rsidR="00B96CA5" w:rsidRPr="00172771">
        <w:rPr>
          <w:rFonts w:ascii="Times New Roman" w:hAnsi="Times New Roman" w:cs="Times New Roman"/>
          <w:color w:val="000000"/>
          <w:sz w:val="20"/>
          <w:szCs w:val="20"/>
          <w:highlight w:val="yellow"/>
          <w:rPrChange w:id="124" w:author="戴 磊" w:date="2021-02-19T22:12:00Z">
            <w:rPr>
              <w:rFonts w:ascii="Times New Roman" w:hAnsi="Times New Roman" w:cs="Times New Roman"/>
              <w:color w:val="000000"/>
              <w:sz w:val="20"/>
              <w:szCs w:val="20"/>
            </w:rPr>
          </w:rPrChange>
        </w:rPr>
        <w:t xml:space="preserve"> (E</w:t>
      </w:r>
      <w:r w:rsidR="00BB7FB3" w:rsidRPr="00172771">
        <w:rPr>
          <w:rFonts w:ascii="Times New Roman" w:hAnsi="Times New Roman" w:cs="Times New Roman"/>
          <w:color w:val="000000"/>
          <w:sz w:val="20"/>
          <w:szCs w:val="20"/>
          <w:highlight w:val="yellow"/>
          <w:rPrChange w:id="125" w:author="戴 磊" w:date="2021-02-19T22:12:00Z">
            <w:rPr>
              <w:rFonts w:ascii="Times New Roman" w:hAnsi="Times New Roman" w:cs="Times New Roman"/>
              <w:color w:val="000000"/>
              <w:sz w:val="20"/>
              <w:szCs w:val="20"/>
            </w:rPr>
          </w:rPrChange>
        </w:rPr>
        <w:t>)</w:t>
      </w:r>
      <w:r w:rsidR="00B96CA5" w:rsidRPr="00172771">
        <w:rPr>
          <w:rFonts w:ascii="Times New Roman" w:hAnsi="Times New Roman" w:cs="Times New Roman"/>
          <w:color w:val="000000"/>
          <w:sz w:val="20"/>
          <w:szCs w:val="20"/>
          <w:highlight w:val="yellow"/>
          <w:rPrChange w:id="126" w:author="戴 磊" w:date="2021-02-19T22:12:00Z">
            <w:rPr>
              <w:rFonts w:ascii="Times New Roman" w:hAnsi="Times New Roman" w:cs="Times New Roman"/>
              <w:color w:val="000000"/>
              <w:sz w:val="20"/>
              <w:szCs w:val="20"/>
            </w:rPr>
          </w:rPrChange>
        </w:rPr>
        <w:t xml:space="preserve"> and rates </w:t>
      </w:r>
      <w:r w:rsidR="00BB7FB3" w:rsidRPr="00172771">
        <w:rPr>
          <w:rFonts w:ascii="Times New Roman" w:hAnsi="Times New Roman" w:cs="Times New Roman"/>
          <w:color w:val="000000"/>
          <w:sz w:val="20"/>
          <w:szCs w:val="20"/>
          <w:highlight w:val="yellow"/>
          <w:rPrChange w:id="127" w:author="戴 磊" w:date="2021-02-19T22:12:00Z">
            <w:rPr>
              <w:rFonts w:ascii="Times New Roman" w:hAnsi="Times New Roman" w:cs="Times New Roman"/>
              <w:color w:val="000000"/>
              <w:sz w:val="20"/>
              <w:szCs w:val="20"/>
            </w:rPr>
          </w:rPrChange>
        </w:rPr>
        <w:t xml:space="preserve">in later days </w:t>
      </w:r>
      <w:r w:rsidR="00B96CA5" w:rsidRPr="00172771">
        <w:rPr>
          <w:rFonts w:ascii="Times New Roman" w:hAnsi="Times New Roman" w:cs="Times New Roman"/>
          <w:color w:val="000000"/>
          <w:sz w:val="20"/>
          <w:szCs w:val="20"/>
          <w:highlight w:val="yellow"/>
          <w:rPrChange w:id="128" w:author="戴 磊" w:date="2021-02-19T22:12:00Z">
            <w:rPr>
              <w:rFonts w:ascii="Times New Roman" w:hAnsi="Times New Roman" w:cs="Times New Roman"/>
              <w:color w:val="000000"/>
              <w:sz w:val="20"/>
              <w:szCs w:val="20"/>
            </w:rPr>
          </w:rPrChange>
        </w:rPr>
        <w:t>(F).</w:t>
      </w:r>
      <w:r w:rsidR="00BB7FB3" w:rsidRPr="00172771">
        <w:rPr>
          <w:rFonts w:ascii="Times New Roman" w:hAnsi="Times New Roman" w:cs="Times New Roman"/>
          <w:color w:val="000000"/>
          <w:sz w:val="20"/>
          <w:szCs w:val="20"/>
          <w:highlight w:val="yellow"/>
          <w:rPrChange w:id="129" w:author="戴 磊" w:date="2021-02-19T22:12:00Z">
            <w:rPr>
              <w:rFonts w:ascii="Times New Roman" w:hAnsi="Times New Roman" w:cs="Times New Roman"/>
              <w:color w:val="000000"/>
              <w:sz w:val="20"/>
              <w:szCs w:val="20"/>
            </w:rPr>
          </w:rPrChange>
        </w:rPr>
        <w:t xml:space="preserve"> </w:t>
      </w:r>
      <w:r w:rsidR="00D917B4" w:rsidRPr="00172771">
        <w:rPr>
          <w:rFonts w:ascii="Times New Roman" w:eastAsia="宋体" w:hAnsi="Times New Roman" w:cs="Times New Roman"/>
          <w:color w:val="000000"/>
          <w:sz w:val="20"/>
          <w:szCs w:val="20"/>
          <w:highlight w:val="yellow"/>
          <w:rPrChange w:id="130" w:author="戴 磊" w:date="2021-02-19T22:12:00Z">
            <w:rPr>
              <w:rFonts w:ascii="Times New Roman" w:eastAsia="宋体" w:hAnsi="Times New Roman" w:cs="Times New Roman"/>
              <w:color w:val="000000"/>
              <w:sz w:val="20"/>
              <w:szCs w:val="20"/>
            </w:rPr>
          </w:rPrChange>
        </w:rPr>
        <w:t>Gray line: linear regression (R</w:t>
      </w:r>
      <w:r w:rsidR="00D917B4" w:rsidRPr="00172771">
        <w:rPr>
          <w:rFonts w:ascii="Times New Roman" w:eastAsia="宋体" w:hAnsi="Times New Roman" w:cs="Times New Roman"/>
          <w:color w:val="000000"/>
          <w:sz w:val="20"/>
          <w:szCs w:val="20"/>
          <w:highlight w:val="yellow"/>
          <w:vertAlign w:val="superscript"/>
          <w:rPrChange w:id="131" w:author="戴 磊" w:date="2021-02-19T22:12:00Z">
            <w:rPr>
              <w:rFonts w:ascii="Times New Roman" w:eastAsia="宋体" w:hAnsi="Times New Roman" w:cs="Times New Roman"/>
              <w:color w:val="000000"/>
              <w:sz w:val="20"/>
              <w:szCs w:val="20"/>
              <w:vertAlign w:val="superscript"/>
            </w:rPr>
          </w:rPrChange>
        </w:rPr>
        <w:t>2</w:t>
      </w:r>
      <w:r w:rsidR="00D917B4" w:rsidRPr="00172771">
        <w:rPr>
          <w:rFonts w:ascii="Times New Roman" w:eastAsia="宋体" w:hAnsi="Times New Roman" w:cs="Times New Roman"/>
          <w:color w:val="000000"/>
          <w:sz w:val="20"/>
          <w:szCs w:val="20"/>
          <w:highlight w:val="yellow"/>
          <w:rPrChange w:id="132" w:author="戴 磊" w:date="2021-02-19T22:12:00Z">
            <w:rPr>
              <w:rFonts w:ascii="Times New Roman" w:eastAsia="宋体" w:hAnsi="Times New Roman" w:cs="Times New Roman"/>
              <w:color w:val="000000"/>
              <w:sz w:val="20"/>
              <w:szCs w:val="20"/>
            </w:rPr>
          </w:rPrChange>
        </w:rPr>
        <w:t xml:space="preserve"> and P-value are indicated in the plot); shading area: standard error of the regression.</w:t>
      </w:r>
      <w:r w:rsidR="00B96CA5" w:rsidRPr="00172771">
        <w:rPr>
          <w:rFonts w:ascii="Times New Roman" w:hAnsi="Times New Roman" w:cs="Times New Roman"/>
          <w:color w:val="000000"/>
          <w:sz w:val="20"/>
          <w:szCs w:val="20"/>
          <w:highlight w:val="yellow"/>
          <w:rPrChange w:id="133" w:author="戴 磊" w:date="2021-02-19T22:12:00Z">
            <w:rPr>
              <w:rFonts w:ascii="Times New Roman" w:hAnsi="Times New Roman" w:cs="Times New Roman"/>
              <w:color w:val="000000"/>
              <w:sz w:val="20"/>
              <w:szCs w:val="20"/>
            </w:rPr>
          </w:rPrChange>
        </w:rPr>
        <w:t xml:space="preserve"> </w:t>
      </w:r>
      <w:proofErr w:type="gramStart"/>
      <w:r w:rsidR="00B96CA5" w:rsidRPr="00172771">
        <w:rPr>
          <w:rFonts w:ascii="Times New Roman" w:hAnsi="Times New Roman" w:cs="Times New Roman"/>
          <w:b/>
          <w:bCs/>
          <w:color w:val="000000"/>
          <w:sz w:val="20"/>
          <w:szCs w:val="20"/>
          <w:highlight w:val="yellow"/>
          <w:rPrChange w:id="134" w:author="戴 磊" w:date="2021-02-19T22:12:00Z">
            <w:rPr>
              <w:rFonts w:ascii="Times New Roman" w:hAnsi="Times New Roman" w:cs="Times New Roman"/>
              <w:b/>
              <w:bCs/>
              <w:color w:val="000000"/>
              <w:sz w:val="20"/>
              <w:szCs w:val="20"/>
            </w:rPr>
          </w:rPrChange>
        </w:rPr>
        <w:t>G</w:t>
      </w:r>
      <w:r w:rsidR="00BB7FB3" w:rsidRPr="00172771">
        <w:rPr>
          <w:rFonts w:ascii="Times New Roman" w:hAnsi="Times New Roman" w:cs="Times New Roman"/>
          <w:color w:val="000000"/>
          <w:sz w:val="20"/>
          <w:szCs w:val="20"/>
          <w:highlight w:val="yellow"/>
          <w:rPrChange w:id="135" w:author="戴 磊" w:date="2021-02-19T22:12:00Z">
            <w:rPr>
              <w:rFonts w:ascii="Times New Roman" w:hAnsi="Times New Roman" w:cs="Times New Roman"/>
              <w:color w:val="000000"/>
              <w:sz w:val="20"/>
              <w:szCs w:val="20"/>
            </w:rPr>
          </w:rPrChange>
        </w:rPr>
        <w:t>,</w:t>
      </w:r>
      <w:r w:rsidR="00BB7FB3" w:rsidRPr="00172771">
        <w:rPr>
          <w:rFonts w:ascii="Times New Roman" w:hAnsi="Times New Roman" w:cs="Times New Roman"/>
          <w:b/>
          <w:bCs/>
          <w:color w:val="000000"/>
          <w:sz w:val="20"/>
          <w:szCs w:val="20"/>
          <w:highlight w:val="yellow"/>
          <w:rPrChange w:id="136" w:author="戴 磊" w:date="2021-02-19T22:12:00Z">
            <w:rPr>
              <w:rFonts w:ascii="Times New Roman" w:hAnsi="Times New Roman" w:cs="Times New Roman"/>
              <w:b/>
              <w:bCs/>
              <w:color w:val="000000"/>
              <w:sz w:val="20"/>
              <w:szCs w:val="20"/>
            </w:rPr>
          </w:rPrChange>
        </w:rPr>
        <w:t>H</w:t>
      </w:r>
      <w:r w:rsidR="00B96CA5" w:rsidRPr="00172771">
        <w:rPr>
          <w:rFonts w:ascii="Times New Roman" w:hAnsi="Times New Roman" w:cs="Times New Roman"/>
          <w:color w:val="000000"/>
          <w:sz w:val="20"/>
          <w:szCs w:val="20"/>
          <w:highlight w:val="yellow"/>
          <w:rPrChange w:id="137" w:author="戴 磊" w:date="2021-02-19T22:12:00Z">
            <w:rPr>
              <w:rFonts w:ascii="Times New Roman" w:hAnsi="Times New Roman" w:cs="Times New Roman"/>
              <w:color w:val="000000"/>
              <w:sz w:val="20"/>
              <w:szCs w:val="20"/>
            </w:rPr>
          </w:rPrChange>
        </w:rPr>
        <w:t>.</w:t>
      </w:r>
      <w:proofErr w:type="gramEnd"/>
      <w:r w:rsidR="00B96CA5" w:rsidRPr="00172771">
        <w:rPr>
          <w:rFonts w:ascii="Times New Roman" w:hAnsi="Times New Roman" w:cs="Times New Roman"/>
          <w:color w:val="000000"/>
          <w:sz w:val="20"/>
          <w:szCs w:val="20"/>
          <w:highlight w:val="yellow"/>
          <w:rPrChange w:id="138" w:author="戴 磊" w:date="2021-02-19T22:12:00Z">
            <w:rPr>
              <w:rFonts w:ascii="Times New Roman" w:hAnsi="Times New Roman" w:cs="Times New Roman"/>
              <w:color w:val="000000"/>
              <w:sz w:val="20"/>
              <w:szCs w:val="20"/>
            </w:rPr>
          </w:rPrChange>
        </w:rPr>
        <w:t xml:space="preserve"> </w:t>
      </w:r>
      <w:r w:rsidR="009702EE" w:rsidRPr="00172771">
        <w:rPr>
          <w:rFonts w:ascii="Times New Roman" w:hAnsi="Times New Roman" w:cs="Times New Roman"/>
          <w:color w:val="000000"/>
          <w:sz w:val="20"/>
          <w:szCs w:val="20"/>
          <w:highlight w:val="yellow"/>
          <w:rPrChange w:id="139" w:author="戴 磊" w:date="2021-02-19T22:12:00Z">
            <w:rPr>
              <w:rFonts w:ascii="Times New Roman" w:hAnsi="Times New Roman" w:cs="Times New Roman"/>
              <w:color w:val="000000"/>
              <w:sz w:val="20"/>
              <w:szCs w:val="20"/>
            </w:rPr>
          </w:rPrChange>
        </w:rPr>
        <w:t>Simulated effects of c</w:t>
      </w:r>
      <w:r w:rsidR="00B96CA5" w:rsidRPr="00172771">
        <w:rPr>
          <w:rFonts w:ascii="Times New Roman" w:hAnsi="Times New Roman" w:cs="Times New Roman"/>
          <w:color w:val="000000"/>
          <w:sz w:val="20"/>
          <w:szCs w:val="20"/>
          <w:highlight w:val="yellow"/>
          <w:rPrChange w:id="140" w:author="戴 磊" w:date="2021-02-19T22:12:00Z">
            <w:rPr>
              <w:rFonts w:ascii="Times New Roman" w:hAnsi="Times New Roman" w:cs="Times New Roman"/>
              <w:color w:val="000000"/>
              <w:sz w:val="20"/>
              <w:szCs w:val="20"/>
            </w:rPr>
          </w:rPrChange>
        </w:rPr>
        <w:t xml:space="preserve">ross-feeding (c.f.) </w:t>
      </w:r>
      <w:r w:rsidR="009702EE" w:rsidRPr="00172771">
        <w:rPr>
          <w:rFonts w:ascii="Times New Roman" w:hAnsi="Times New Roman" w:cs="Times New Roman"/>
          <w:color w:val="000000"/>
          <w:sz w:val="20"/>
          <w:szCs w:val="20"/>
          <w:highlight w:val="yellow"/>
          <w:rPrChange w:id="141" w:author="戴 磊" w:date="2021-02-19T22:12:00Z">
            <w:rPr>
              <w:rFonts w:ascii="Times New Roman" w:hAnsi="Times New Roman" w:cs="Times New Roman"/>
              <w:color w:val="000000"/>
              <w:sz w:val="20"/>
              <w:szCs w:val="20"/>
            </w:rPr>
          </w:rPrChange>
        </w:rPr>
        <w:t>(</w:t>
      </w:r>
      <w:r w:rsidR="00F33907" w:rsidRPr="00172771">
        <w:rPr>
          <w:rFonts w:ascii="Times New Roman" w:hAnsi="Times New Roman" w:cs="Times New Roman"/>
          <w:color w:val="000000"/>
          <w:sz w:val="20"/>
          <w:szCs w:val="20"/>
          <w:highlight w:val="yellow"/>
          <w:rPrChange w:id="142" w:author="戴 磊" w:date="2021-02-19T22:12:00Z">
            <w:rPr>
              <w:rFonts w:ascii="Times New Roman" w:hAnsi="Times New Roman" w:cs="Times New Roman"/>
              <w:color w:val="000000"/>
              <w:sz w:val="20"/>
              <w:szCs w:val="20"/>
            </w:rPr>
          </w:rPrChange>
        </w:rPr>
        <w:t>G</w:t>
      </w:r>
      <w:r w:rsidR="009702EE" w:rsidRPr="00172771">
        <w:rPr>
          <w:rFonts w:ascii="Times New Roman" w:hAnsi="Times New Roman" w:cs="Times New Roman"/>
          <w:color w:val="000000"/>
          <w:sz w:val="20"/>
          <w:szCs w:val="20"/>
          <w:highlight w:val="yellow"/>
          <w:rPrChange w:id="143" w:author="戴 磊" w:date="2021-02-19T22:12:00Z">
            <w:rPr>
              <w:rFonts w:ascii="Times New Roman" w:hAnsi="Times New Roman" w:cs="Times New Roman"/>
              <w:color w:val="000000"/>
              <w:sz w:val="20"/>
              <w:szCs w:val="20"/>
            </w:rPr>
          </w:rPrChange>
        </w:rPr>
        <w:t xml:space="preserve">) and inulin </w:t>
      </w:r>
      <w:r w:rsidR="00F33907" w:rsidRPr="00172771">
        <w:rPr>
          <w:rFonts w:ascii="Times New Roman" w:hAnsi="Times New Roman" w:cs="Times New Roman"/>
          <w:color w:val="000000"/>
          <w:sz w:val="20"/>
          <w:szCs w:val="20"/>
          <w:highlight w:val="yellow"/>
          <w:rPrChange w:id="144" w:author="戴 磊" w:date="2021-02-19T22:12:00Z">
            <w:rPr>
              <w:rFonts w:ascii="Times New Roman" w:hAnsi="Times New Roman" w:cs="Times New Roman"/>
              <w:color w:val="000000"/>
              <w:sz w:val="20"/>
              <w:szCs w:val="20"/>
            </w:rPr>
          </w:rPrChange>
        </w:rPr>
        <w:t>availability</w:t>
      </w:r>
      <w:r w:rsidR="009702EE" w:rsidRPr="00172771">
        <w:rPr>
          <w:rFonts w:ascii="Times New Roman" w:hAnsi="Times New Roman" w:cs="Times New Roman"/>
          <w:color w:val="000000"/>
          <w:sz w:val="20"/>
          <w:szCs w:val="20"/>
          <w:highlight w:val="yellow"/>
          <w:rPrChange w:id="145" w:author="戴 磊" w:date="2021-02-19T22:12:00Z">
            <w:rPr>
              <w:rFonts w:ascii="Times New Roman" w:hAnsi="Times New Roman" w:cs="Times New Roman"/>
              <w:color w:val="000000"/>
              <w:sz w:val="20"/>
              <w:szCs w:val="20"/>
            </w:rPr>
          </w:rPrChange>
        </w:rPr>
        <w:t xml:space="preserve"> (H) on growth and propionate flux of two-genera Bacteroides-Parabacteroides community. </w:t>
      </w:r>
      <w:r w:rsidR="00B96CA5" w:rsidRPr="00172771">
        <w:rPr>
          <w:rFonts w:ascii="Times New Roman" w:hAnsi="Times New Roman" w:cs="Times New Roman"/>
          <w:color w:val="000000"/>
          <w:sz w:val="20"/>
          <w:szCs w:val="20"/>
          <w:highlight w:val="yellow"/>
          <w:rPrChange w:id="146" w:author="戴 磊" w:date="2021-02-19T22:12:00Z">
            <w:rPr>
              <w:rFonts w:ascii="Times New Roman" w:hAnsi="Times New Roman" w:cs="Times New Roman"/>
              <w:color w:val="000000"/>
              <w:sz w:val="20"/>
              <w:szCs w:val="20"/>
            </w:rPr>
          </w:rPrChange>
        </w:rPr>
        <w:t xml:space="preserve">w/ c.f.: mixing </w:t>
      </w:r>
      <w:r w:rsidR="005F7DC7" w:rsidRPr="00172771">
        <w:rPr>
          <w:rFonts w:ascii="Times New Roman" w:hAnsi="Times New Roman" w:cs="Times New Roman"/>
          <w:color w:val="000000"/>
          <w:sz w:val="20"/>
          <w:szCs w:val="20"/>
          <w:highlight w:val="yellow"/>
          <w:rPrChange w:id="147" w:author="戴 磊" w:date="2021-02-19T22:12:00Z">
            <w:rPr>
              <w:rFonts w:ascii="Times New Roman" w:hAnsi="Times New Roman" w:cs="Times New Roman"/>
              <w:color w:val="000000"/>
              <w:sz w:val="20"/>
              <w:szCs w:val="20"/>
            </w:rPr>
          </w:rPrChange>
        </w:rPr>
        <w:t>Bacteroides</w:t>
      </w:r>
      <w:r w:rsidR="00B96CA5" w:rsidRPr="00172771">
        <w:rPr>
          <w:rFonts w:ascii="Times New Roman" w:hAnsi="Times New Roman" w:cs="Times New Roman"/>
          <w:color w:val="000000"/>
          <w:sz w:val="20"/>
          <w:szCs w:val="20"/>
          <w:highlight w:val="yellow"/>
          <w:rPrChange w:id="148" w:author="戴 磊" w:date="2021-02-19T22:12:00Z">
            <w:rPr>
              <w:rFonts w:ascii="Times New Roman" w:hAnsi="Times New Roman" w:cs="Times New Roman"/>
              <w:color w:val="000000"/>
              <w:sz w:val="20"/>
              <w:szCs w:val="20"/>
            </w:rPr>
          </w:rPrChange>
        </w:rPr>
        <w:t xml:space="preserve"> and Parabacteroides in 1:1 ratio; w/o c.f.: mixing Parabacteroides and its clone mate in 1:1 ratio.</w:t>
      </w:r>
      <w:r w:rsidR="00B96CA5">
        <w:rPr>
          <w:rFonts w:ascii="Times New Roman" w:hAnsi="Times New Roman" w:cs="Times New Roman"/>
          <w:color w:val="000000"/>
          <w:sz w:val="20"/>
          <w:szCs w:val="20"/>
        </w:rPr>
        <w:t xml:space="preserve"> </w:t>
      </w:r>
      <w:commentRangeEnd w:id="100"/>
      <w:r w:rsidR="00172771">
        <w:rPr>
          <w:rStyle w:val="a5"/>
        </w:rPr>
        <w:commentReference w:id="100"/>
      </w:r>
      <w:r w:rsidR="0021303E" w:rsidRPr="00A922DA">
        <w:rPr>
          <w:rFonts w:ascii="Times New Roman" w:hAnsi="Times New Roman" w:cs="Times New Roman"/>
          <w:b/>
          <w:bCs/>
          <w:color w:val="000000"/>
          <w:sz w:val="20"/>
          <w:szCs w:val="20"/>
        </w:rPr>
        <w:br w:type="page"/>
      </w:r>
    </w:p>
    <w:p w14:paraId="66A684E2" w14:textId="29CD8661" w:rsidR="00817825" w:rsidRPr="00E12421" w:rsidRDefault="00817825" w:rsidP="005E0AD8">
      <w:pPr>
        <w:jc w:val="both"/>
        <w:rPr>
          <w:rFonts w:ascii="Times New Roman" w:hAnsi="Times New Roman" w:cs="Times New Roman"/>
          <w:b/>
          <w:bCs/>
        </w:rPr>
      </w:pPr>
      <w:r>
        <w:rPr>
          <w:rFonts w:ascii="Times New Roman" w:hAnsi="Times New Roman" w:cs="Times New Roman"/>
          <w:b/>
          <w:bCs/>
        </w:rPr>
        <w:lastRenderedPageBreak/>
        <w:t>Supplementary</w:t>
      </w:r>
      <w:r w:rsidRPr="00E12421">
        <w:rPr>
          <w:rFonts w:ascii="Times New Roman" w:hAnsi="Times New Roman" w:cs="Times New Roman"/>
          <w:b/>
          <w:bCs/>
        </w:rPr>
        <w:t xml:space="preserve"> figures:</w:t>
      </w:r>
    </w:p>
    <w:p w14:paraId="66DA7AD1" w14:textId="1D44AD97" w:rsidR="00817825" w:rsidRDefault="00817825" w:rsidP="005E0AD8">
      <w:pPr>
        <w:jc w:val="both"/>
        <w:rPr>
          <w:rFonts w:ascii="Times New Roman" w:eastAsia="宋体" w:hAnsi="Times New Roman" w:cs="Times New Roman"/>
          <w:b/>
          <w:bCs/>
          <w:color w:val="000000"/>
          <w:sz w:val="20"/>
          <w:szCs w:val="20"/>
        </w:rPr>
      </w:pPr>
    </w:p>
    <w:p w14:paraId="6EC44B60" w14:textId="7B8C93B0" w:rsidR="00817825" w:rsidRDefault="00817825" w:rsidP="005E0AD8">
      <w:pPr>
        <w:jc w:val="both"/>
        <w:rPr>
          <w:rFonts w:ascii="Times New Roman" w:eastAsia="宋体" w:hAnsi="Times New Roman" w:cs="Times New Roman"/>
          <w:b/>
          <w:bCs/>
          <w:color w:val="000000"/>
          <w:sz w:val="20"/>
          <w:szCs w:val="20"/>
        </w:rPr>
      </w:pPr>
    </w:p>
    <w:p w14:paraId="5B0AC3D7" w14:textId="47080784" w:rsidR="00817825" w:rsidRDefault="00817825" w:rsidP="005E0AD8">
      <w:pPr>
        <w:jc w:val="both"/>
        <w:rPr>
          <w:rFonts w:ascii="Times New Roman" w:eastAsia="宋体" w:hAnsi="Times New Roman" w:cs="Times New Roman"/>
          <w:b/>
          <w:bCs/>
          <w:color w:val="000000"/>
          <w:sz w:val="20"/>
          <w:szCs w:val="20"/>
        </w:rPr>
      </w:pPr>
    </w:p>
    <w:p w14:paraId="1A1528D3" w14:textId="21C9FE0A" w:rsidR="00817825" w:rsidRDefault="0065071F" w:rsidP="005E0AD8">
      <w:pPr>
        <w:jc w:val="both"/>
        <w:rPr>
          <w:rFonts w:ascii="Times New Roman" w:eastAsia="宋体" w:hAnsi="Times New Roman" w:cs="Times New Roman"/>
          <w:b/>
          <w:bCs/>
          <w:color w:val="000000"/>
          <w:sz w:val="20"/>
          <w:szCs w:val="20"/>
        </w:rPr>
      </w:pPr>
      <w:commentRangeStart w:id="149"/>
      <w:ins w:id="150" w:author="戴 磊" w:date="2021-02-19T21:30:00Z">
        <w:r>
          <w:rPr>
            <w:rFonts w:ascii="Times New Roman" w:eastAsia="宋体" w:hAnsi="Times New Roman" w:cs="Times New Roman"/>
            <w:b/>
            <w:bCs/>
            <w:color w:val="000000"/>
            <w:sz w:val="20"/>
            <w:szCs w:val="20"/>
          </w:rPr>
          <w:t xml:space="preserve">Related to </w:t>
        </w:r>
        <w:r>
          <w:rPr>
            <w:rFonts w:ascii="Times New Roman" w:eastAsia="宋体" w:hAnsi="Times New Roman" w:cs="Times New Roman" w:hint="eastAsia"/>
            <w:b/>
            <w:bCs/>
            <w:color w:val="000000"/>
            <w:sz w:val="20"/>
            <w:szCs w:val="20"/>
          </w:rPr>
          <w:t>m</w:t>
        </w:r>
        <w:r>
          <w:rPr>
            <w:rFonts w:ascii="Times New Roman" w:eastAsia="宋体" w:hAnsi="Times New Roman" w:cs="Times New Roman"/>
            <w:b/>
            <w:bCs/>
            <w:color w:val="000000"/>
            <w:sz w:val="20"/>
            <w:szCs w:val="20"/>
          </w:rPr>
          <w:t>ethods</w:t>
        </w:r>
      </w:ins>
      <w:commentRangeEnd w:id="149"/>
      <w:ins w:id="151" w:author="戴 磊" w:date="2021-02-19T21:43:00Z">
        <w:r w:rsidR="00ED0E99">
          <w:rPr>
            <w:rStyle w:val="a5"/>
          </w:rPr>
          <w:commentReference w:id="149"/>
        </w:r>
      </w:ins>
    </w:p>
    <w:p w14:paraId="6D6E0CA5" w14:textId="1EE8DFB2" w:rsidR="000130D4" w:rsidRPr="00A922DA" w:rsidRDefault="0021303E" w:rsidP="009F39CF">
      <w:pPr>
        <w:jc w:val="center"/>
        <w:rPr>
          <w:rFonts w:ascii="Times New Roman" w:eastAsia="宋体" w:hAnsi="Times New Roman" w:cs="Times New Roman"/>
          <w:b/>
          <w:bCs/>
          <w:color w:val="000000"/>
          <w:sz w:val="20"/>
          <w:szCs w:val="20"/>
        </w:rPr>
      </w:pPr>
      <w:r w:rsidRPr="00A922DA">
        <w:rPr>
          <w:rFonts w:ascii="Times New Roman" w:eastAsia="宋体" w:hAnsi="Times New Roman" w:cs="Times New Roman"/>
          <w:b/>
          <w:bCs/>
          <w:noProof/>
          <w:color w:val="000000"/>
          <w:sz w:val="20"/>
          <w:szCs w:val="20"/>
        </w:rPr>
        <w:drawing>
          <wp:inline distT="0" distB="0" distL="0" distR="0" wp14:anchorId="3338577D" wp14:editId="61ABE4B8">
            <wp:extent cx="5765800" cy="15494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5800" cy="1549400"/>
                    </a:xfrm>
                    <a:prstGeom prst="rect">
                      <a:avLst/>
                    </a:prstGeom>
                  </pic:spPr>
                </pic:pic>
              </a:graphicData>
            </a:graphic>
          </wp:inline>
        </w:drawing>
      </w:r>
    </w:p>
    <w:p w14:paraId="083D2901" w14:textId="722BFB01" w:rsidR="0035704D" w:rsidRPr="00A922DA" w:rsidRDefault="0035704D" w:rsidP="005E0AD8">
      <w:pPr>
        <w:jc w:val="both"/>
        <w:rPr>
          <w:rFonts w:ascii="Times New Roman" w:eastAsia="宋体" w:hAnsi="Times New Roman" w:cs="Times New Roman"/>
          <w:color w:val="000000"/>
          <w:sz w:val="20"/>
          <w:szCs w:val="20"/>
        </w:rPr>
      </w:pPr>
      <w:bookmarkStart w:id="152" w:name="OLE_LINK36"/>
      <w:bookmarkStart w:id="153" w:name="OLE_LINK37"/>
    </w:p>
    <w:p w14:paraId="1518B8D4" w14:textId="644CA990" w:rsidR="00724A33" w:rsidRPr="00A922DA" w:rsidRDefault="00667E07" w:rsidP="005E0AD8">
      <w:pPr>
        <w:jc w:val="both"/>
        <w:rPr>
          <w:rFonts w:ascii="Times New Roman" w:hAnsi="Times New Roman" w:cs="Times New Roman"/>
          <w:color w:val="2A2A2A"/>
          <w:sz w:val="20"/>
          <w:szCs w:val="20"/>
          <w:shd w:val="clear" w:color="auto" w:fill="FFFFFF"/>
        </w:rPr>
      </w:pPr>
      <w:r w:rsidRPr="00A922DA">
        <w:rPr>
          <w:rFonts w:ascii="Times New Roman" w:hAnsi="Times New Roman" w:cs="Times New Roman"/>
          <w:b/>
          <w:bCs/>
          <w:sz w:val="20"/>
          <w:szCs w:val="20"/>
        </w:rPr>
        <w:t xml:space="preserve">Figure </w:t>
      </w:r>
      <w:r w:rsidRPr="006E40D2">
        <w:rPr>
          <w:rFonts w:ascii="Times New Roman" w:hAnsi="Times New Roman" w:cs="Times New Roman"/>
          <w:b/>
          <w:bCs/>
          <w:sz w:val="20"/>
          <w:szCs w:val="20"/>
        </w:rPr>
        <w:t xml:space="preserve">S1. Rarefaction analysis of 16S rRNA gene clone libraries </w:t>
      </w:r>
      <w:r w:rsidRPr="006E40D2">
        <w:rPr>
          <w:rFonts w:ascii="Times New Roman" w:hAnsi="Times New Roman" w:cs="Times New Roman"/>
          <w:b/>
          <w:bCs/>
          <w:color w:val="000000"/>
          <w:sz w:val="20"/>
          <w:szCs w:val="20"/>
        </w:rPr>
        <w:t>in terms of</w:t>
      </w:r>
      <w:r w:rsidRPr="006E40D2">
        <w:rPr>
          <w:rFonts w:ascii="Times New Roman" w:hAnsi="Times New Roman" w:cs="Times New Roman"/>
          <w:b/>
          <w:bCs/>
          <w:sz w:val="20"/>
          <w:szCs w:val="20"/>
        </w:rPr>
        <w:t xml:space="preserve"> species richness, Shannon diversity, and Simpson diversity.</w:t>
      </w:r>
      <w:r w:rsidRPr="00A922DA">
        <w:rPr>
          <w:rFonts w:ascii="Times New Roman" w:hAnsi="Times New Roman" w:cs="Times New Roman"/>
          <w:sz w:val="20"/>
          <w:szCs w:val="20"/>
        </w:rPr>
        <w:t xml:space="preserve"> Rarefaction curves were generated </w:t>
      </w:r>
      <w:r w:rsidR="00165AE1" w:rsidRPr="00A922DA">
        <w:rPr>
          <w:rFonts w:ascii="Times New Roman" w:hAnsi="Times New Roman" w:cs="Times New Roman"/>
          <w:sz w:val="20"/>
          <w:szCs w:val="20"/>
        </w:rPr>
        <w:t>using</w:t>
      </w:r>
      <w:r w:rsidRPr="00A922DA">
        <w:rPr>
          <w:rFonts w:ascii="Times New Roman" w:hAnsi="Times New Roman" w:cs="Times New Roman"/>
          <w:sz w:val="20"/>
          <w:szCs w:val="20"/>
        </w:rPr>
        <w:t xml:space="preserve"> the </w:t>
      </w:r>
      <w:proofErr w:type="spellStart"/>
      <w:r w:rsidRPr="00A922DA">
        <w:rPr>
          <w:rFonts w:ascii="Times New Roman" w:hAnsi="Times New Roman" w:cs="Times New Roman"/>
          <w:sz w:val="20"/>
          <w:szCs w:val="20"/>
        </w:rPr>
        <w:t>iNEXT</w:t>
      </w:r>
      <w:proofErr w:type="spellEnd"/>
      <w:r w:rsidRPr="00A922DA">
        <w:rPr>
          <w:rFonts w:ascii="Times New Roman" w:hAnsi="Times New Roman" w:cs="Times New Roman"/>
          <w:sz w:val="20"/>
          <w:szCs w:val="20"/>
        </w:rPr>
        <w:t xml:space="preserve"> package. Solid lines represent the observed</w:t>
      </w:r>
      <w:r w:rsidR="00165AE1" w:rsidRPr="00A922DA">
        <w:rPr>
          <w:rFonts w:ascii="Times New Roman" w:hAnsi="Times New Roman" w:cs="Times New Roman"/>
          <w:sz w:val="20"/>
          <w:szCs w:val="20"/>
        </w:rPr>
        <w:t xml:space="preserve"> alpha diversity </w:t>
      </w:r>
      <w:r w:rsidRPr="00A922DA">
        <w:rPr>
          <w:rFonts w:ascii="Times New Roman" w:hAnsi="Times New Roman" w:cs="Times New Roman"/>
          <w:sz w:val="20"/>
          <w:szCs w:val="20"/>
        </w:rPr>
        <w:t>with the number of reads sampled, and dashed lines represent the extrapolat</w:t>
      </w:r>
      <w:r w:rsidR="00165AE1" w:rsidRPr="00A922DA">
        <w:rPr>
          <w:rFonts w:ascii="Times New Roman" w:hAnsi="Times New Roman" w:cs="Times New Roman"/>
          <w:sz w:val="20"/>
          <w:szCs w:val="20"/>
        </w:rPr>
        <w:t>ion of the solid lines until</w:t>
      </w:r>
      <w:r w:rsidRPr="00A922DA">
        <w:rPr>
          <w:rFonts w:ascii="Times New Roman" w:hAnsi="Times New Roman" w:cs="Times New Roman"/>
          <w:sz w:val="20"/>
          <w:szCs w:val="20"/>
        </w:rPr>
        <w:t xml:space="preserve"> 25% more reads. </w:t>
      </w:r>
      <w:r w:rsidR="000710ED" w:rsidRPr="00A922DA">
        <w:rPr>
          <w:rFonts w:ascii="Times New Roman" w:hAnsi="Times New Roman" w:cs="Times New Roman"/>
          <w:sz w:val="20"/>
          <w:szCs w:val="20"/>
        </w:rPr>
        <w:t>To</w:t>
      </w:r>
      <w:r w:rsidRPr="00A922DA">
        <w:rPr>
          <w:rFonts w:ascii="Times New Roman" w:hAnsi="Times New Roman" w:cs="Times New Roman"/>
          <w:color w:val="2A2A2A"/>
          <w:sz w:val="20"/>
          <w:szCs w:val="20"/>
          <w:shd w:val="clear" w:color="auto" w:fill="FFFFFF"/>
        </w:rPr>
        <w:t xml:space="preserve"> avoid sample-to-sample bias due to variable sequencing depth (different number of reads per sample), </w:t>
      </w:r>
      <w:r w:rsidR="000710ED" w:rsidRPr="00A922DA">
        <w:rPr>
          <w:rFonts w:ascii="Times New Roman" w:hAnsi="Times New Roman" w:cs="Times New Roman"/>
          <w:color w:val="2A2A2A"/>
          <w:sz w:val="20"/>
          <w:szCs w:val="20"/>
          <w:shd w:val="clear" w:color="auto" w:fill="FFFFFF"/>
        </w:rPr>
        <w:t xml:space="preserve">all </w:t>
      </w:r>
      <w:r w:rsidRPr="00A922DA">
        <w:rPr>
          <w:rFonts w:ascii="Times New Roman" w:hAnsi="Times New Roman" w:cs="Times New Roman"/>
          <w:color w:val="2A2A2A"/>
          <w:sz w:val="20"/>
          <w:szCs w:val="20"/>
          <w:shd w:val="clear" w:color="auto" w:fill="FFFFFF"/>
        </w:rPr>
        <w:t>samples were rarefied to 38,980 sequences (</w:t>
      </w:r>
      <w:r w:rsidR="00BD05A9">
        <w:rPr>
          <w:rFonts w:ascii="Times New Roman" w:hAnsi="Times New Roman" w:cs="Times New Roman"/>
          <w:color w:val="2A2A2A"/>
          <w:sz w:val="20"/>
          <w:szCs w:val="20"/>
          <w:shd w:val="clear" w:color="auto" w:fill="FFFFFF"/>
        </w:rPr>
        <w:t>black dashed line)</w:t>
      </w:r>
      <w:r w:rsidRPr="00A922DA">
        <w:rPr>
          <w:rFonts w:ascii="Times New Roman" w:hAnsi="Times New Roman" w:cs="Times New Roman"/>
          <w:color w:val="2A2A2A"/>
          <w:sz w:val="20"/>
          <w:szCs w:val="20"/>
          <w:shd w:val="clear" w:color="auto" w:fill="FFFFFF"/>
        </w:rPr>
        <w:t xml:space="preserve"> per sample</w:t>
      </w:r>
      <w:r w:rsidR="000710ED" w:rsidRPr="00A922DA">
        <w:rPr>
          <w:rFonts w:ascii="Times New Roman" w:hAnsi="Times New Roman" w:cs="Times New Roman"/>
          <w:color w:val="2A2A2A"/>
          <w:sz w:val="20"/>
          <w:szCs w:val="20"/>
          <w:shd w:val="clear" w:color="auto" w:fill="FFFFFF"/>
        </w:rPr>
        <w:t xml:space="preserve"> before downstream analysis</w:t>
      </w:r>
      <w:r w:rsidRPr="00A922DA">
        <w:rPr>
          <w:rFonts w:ascii="Times New Roman" w:hAnsi="Times New Roman" w:cs="Times New Roman"/>
          <w:color w:val="2A2A2A"/>
          <w:sz w:val="20"/>
          <w:szCs w:val="20"/>
          <w:shd w:val="clear" w:color="auto" w:fill="FFFFFF"/>
        </w:rPr>
        <w:t>.</w:t>
      </w:r>
      <w:r w:rsidR="00724A33" w:rsidRPr="00A922DA">
        <w:rPr>
          <w:rFonts w:ascii="Times New Roman" w:hAnsi="Times New Roman" w:cs="Times New Roman"/>
          <w:color w:val="2A2A2A"/>
          <w:sz w:val="20"/>
          <w:szCs w:val="20"/>
          <w:shd w:val="clear" w:color="auto" w:fill="FFFFFF"/>
        </w:rPr>
        <w:br w:type="page"/>
      </w:r>
    </w:p>
    <w:p w14:paraId="6E0E0BEA" w14:textId="212DFFB7" w:rsidR="00667E07" w:rsidRPr="00A922DA" w:rsidRDefault="009104F0" w:rsidP="009F39CF">
      <w:pPr>
        <w:jc w:val="center"/>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7CB7E139" wp14:editId="054BC094">
            <wp:extent cx="5054600" cy="355600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4600" cy="3556000"/>
                    </a:xfrm>
                    <a:prstGeom prst="rect">
                      <a:avLst/>
                    </a:prstGeom>
                  </pic:spPr>
                </pic:pic>
              </a:graphicData>
            </a:graphic>
          </wp:inline>
        </w:drawing>
      </w:r>
    </w:p>
    <w:p w14:paraId="14DB5C6C" w14:textId="77777777" w:rsidR="000613DF" w:rsidRPr="00A922DA" w:rsidRDefault="000613DF" w:rsidP="005E0AD8">
      <w:pPr>
        <w:jc w:val="both"/>
        <w:rPr>
          <w:rFonts w:ascii="Times New Roman" w:hAnsi="Times New Roman" w:cs="Times New Roman"/>
          <w:b/>
          <w:bCs/>
          <w:sz w:val="20"/>
          <w:szCs w:val="20"/>
        </w:rPr>
      </w:pPr>
    </w:p>
    <w:p w14:paraId="39F1BEE8" w14:textId="77777777" w:rsidR="0065071F" w:rsidRDefault="000613DF" w:rsidP="005E0AD8">
      <w:pPr>
        <w:jc w:val="both"/>
        <w:rPr>
          <w:ins w:id="154" w:author="戴 磊" w:date="2021-02-19T21:31:00Z"/>
          <w:rFonts w:ascii="Times New Roman" w:hAnsi="Times New Roman" w:cs="Times New Roman"/>
          <w:sz w:val="20"/>
          <w:szCs w:val="20"/>
        </w:rPr>
      </w:pPr>
      <w:r w:rsidRPr="00A922DA">
        <w:rPr>
          <w:rFonts w:ascii="Times New Roman" w:hAnsi="Times New Roman" w:cs="Times New Roman"/>
          <w:b/>
          <w:bCs/>
          <w:sz w:val="20"/>
          <w:szCs w:val="20"/>
        </w:rPr>
        <w:t>Figure S2</w:t>
      </w:r>
      <w:r w:rsidRPr="00A26C4B">
        <w:rPr>
          <w:rFonts w:ascii="Times New Roman" w:hAnsi="Times New Roman" w:cs="Times New Roman"/>
          <w:b/>
          <w:bCs/>
          <w:sz w:val="20"/>
          <w:szCs w:val="20"/>
        </w:rPr>
        <w:t xml:space="preserve">. Effects of inulin or resistant starch on (A) body weight, (B) daily food intake, (C) daily energy intake, and (D) 48-hr fecal sample weight of mice </w:t>
      </w:r>
      <w:r w:rsidR="006A2B02" w:rsidRPr="00A26C4B">
        <w:rPr>
          <w:rFonts w:ascii="Times New Roman" w:hAnsi="Times New Roman" w:cs="Times New Roman"/>
          <w:b/>
          <w:bCs/>
          <w:sz w:val="20"/>
          <w:szCs w:val="20"/>
        </w:rPr>
        <w:t xml:space="preserve">receiving diet supplementation </w:t>
      </w:r>
      <w:r w:rsidRPr="00A26C4B">
        <w:rPr>
          <w:rFonts w:ascii="Times New Roman" w:hAnsi="Times New Roman" w:cs="Times New Roman"/>
          <w:b/>
          <w:bCs/>
          <w:sz w:val="20"/>
          <w:szCs w:val="20"/>
        </w:rPr>
        <w:t>used in this study.</w:t>
      </w:r>
      <w:r w:rsidR="00FE5040" w:rsidRPr="00A26C4B">
        <w:rPr>
          <w:rFonts w:ascii="Times New Roman" w:hAnsi="Times New Roman" w:cs="Times New Roman"/>
          <w:b/>
          <w:bCs/>
          <w:sz w:val="20"/>
          <w:szCs w:val="20"/>
        </w:rPr>
        <w:t xml:space="preserve"> </w:t>
      </w:r>
      <w:r w:rsidR="00FE5040">
        <w:rPr>
          <w:rFonts w:ascii="Times New Roman" w:hAnsi="Times New Roman" w:cs="Times New Roman"/>
          <w:sz w:val="20"/>
          <w:szCs w:val="20"/>
        </w:rPr>
        <w:t xml:space="preserve">Each symbol represents the mean body weight in </w:t>
      </w:r>
      <w:r w:rsidR="00732110">
        <w:rPr>
          <w:rFonts w:ascii="Times New Roman" w:hAnsi="Times New Roman" w:cs="Times New Roman"/>
          <w:sz w:val="20"/>
          <w:szCs w:val="20"/>
        </w:rPr>
        <w:t xml:space="preserve">panel </w:t>
      </w:r>
      <w:r w:rsidR="00FE5040">
        <w:rPr>
          <w:rFonts w:ascii="Times New Roman" w:hAnsi="Times New Roman" w:cs="Times New Roman"/>
          <w:sz w:val="20"/>
          <w:szCs w:val="20"/>
        </w:rPr>
        <w:t>A</w:t>
      </w:r>
      <w:r w:rsidR="00732110">
        <w:rPr>
          <w:rFonts w:ascii="Times New Roman" w:hAnsi="Times New Roman" w:cs="Times New Roman"/>
          <w:sz w:val="20"/>
          <w:szCs w:val="20"/>
        </w:rPr>
        <w:t xml:space="preserve"> </w:t>
      </w:r>
      <w:r w:rsidR="00FE5040">
        <w:rPr>
          <w:rFonts w:ascii="Times New Roman" w:hAnsi="Times New Roman" w:cs="Times New Roman"/>
          <w:sz w:val="20"/>
          <w:szCs w:val="20"/>
        </w:rPr>
        <w:t xml:space="preserve">or a single data point in </w:t>
      </w:r>
      <w:r w:rsidR="00732110">
        <w:rPr>
          <w:rFonts w:ascii="Times New Roman" w:hAnsi="Times New Roman" w:cs="Times New Roman"/>
          <w:sz w:val="20"/>
          <w:szCs w:val="20"/>
        </w:rPr>
        <w:t xml:space="preserve">panels </w:t>
      </w:r>
      <w:r w:rsidR="00FE5040">
        <w:rPr>
          <w:rFonts w:ascii="Times New Roman" w:hAnsi="Times New Roman" w:cs="Times New Roman"/>
          <w:sz w:val="20"/>
          <w:szCs w:val="20"/>
        </w:rPr>
        <w:t xml:space="preserve">B-D. The body weight data </w:t>
      </w:r>
      <w:r w:rsidRPr="00A922DA">
        <w:rPr>
          <w:rFonts w:ascii="Times New Roman" w:hAnsi="Times New Roman" w:cs="Times New Roman"/>
          <w:sz w:val="20"/>
          <w:szCs w:val="20"/>
        </w:rPr>
        <w:t xml:space="preserve">were analyzed </w:t>
      </w:r>
      <w:r w:rsidR="00877EF1" w:rsidRPr="00A922DA">
        <w:rPr>
          <w:rFonts w:ascii="Times New Roman" w:hAnsi="Times New Roman" w:cs="Times New Roman"/>
          <w:sz w:val="20"/>
          <w:szCs w:val="20"/>
        </w:rPr>
        <w:t xml:space="preserve">by </w:t>
      </w:r>
      <w:r w:rsidRPr="00A922DA">
        <w:rPr>
          <w:rFonts w:ascii="Times New Roman" w:hAnsi="Times New Roman" w:cs="Times New Roman"/>
          <w:sz w:val="20"/>
          <w:szCs w:val="20"/>
        </w:rPr>
        <w:t>ordinary one-way ANOVA with Turkey post hoc test</w:t>
      </w:r>
      <w:r w:rsidR="00FE5040">
        <w:rPr>
          <w:rFonts w:ascii="Times New Roman" w:hAnsi="Times New Roman" w:cs="Times New Roman"/>
          <w:sz w:val="20"/>
          <w:szCs w:val="20"/>
        </w:rPr>
        <w:t xml:space="preserve"> </w:t>
      </w:r>
      <w:r w:rsidR="00FE5040">
        <w:rPr>
          <w:rFonts w:ascii="Times New Roman" w:hAnsi="Times New Roman" w:cs="Times New Roman" w:hint="eastAsia"/>
          <w:sz w:val="20"/>
          <w:szCs w:val="20"/>
        </w:rPr>
        <w:t>between</w:t>
      </w:r>
      <w:r w:rsidR="00FE5040">
        <w:rPr>
          <w:rFonts w:ascii="Times New Roman" w:hAnsi="Times New Roman" w:cs="Times New Roman"/>
          <w:sz w:val="20"/>
          <w:szCs w:val="20"/>
        </w:rPr>
        <w:t xml:space="preserve"> inulin or resistant starch and cellulose group. </w:t>
      </w:r>
      <w:r w:rsidRPr="00FE5040">
        <w:rPr>
          <w:rFonts w:ascii="Times New Roman" w:hAnsi="Times New Roman" w:cs="Times New Roman"/>
          <w:sz w:val="20"/>
          <w:szCs w:val="20"/>
        </w:rPr>
        <w:t>*</w:t>
      </w:r>
      <w:r w:rsidR="00FE5040">
        <w:rPr>
          <w:rFonts w:ascii="Times New Roman" w:hAnsi="Times New Roman" w:cs="Times New Roman"/>
          <w:sz w:val="20"/>
          <w:szCs w:val="20"/>
        </w:rPr>
        <w:t>,</w:t>
      </w:r>
      <w:r w:rsidRPr="00FE5040">
        <w:rPr>
          <w:rFonts w:ascii="Times New Roman" w:hAnsi="Times New Roman" w:cs="Times New Roman"/>
          <w:sz w:val="20"/>
          <w:szCs w:val="20"/>
        </w:rPr>
        <w:t xml:space="preserve"> </w:t>
      </w:r>
      <w:r w:rsidRPr="00DF259B">
        <w:rPr>
          <w:rFonts w:ascii="Times New Roman" w:hAnsi="Times New Roman" w:cs="Times New Roman"/>
          <w:sz w:val="20"/>
          <w:szCs w:val="20"/>
        </w:rPr>
        <w:t>P &lt;</w:t>
      </w:r>
      <w:r w:rsidRPr="00FE5040">
        <w:rPr>
          <w:rFonts w:ascii="Times New Roman" w:hAnsi="Times New Roman" w:cs="Times New Roman"/>
          <w:sz w:val="20"/>
          <w:szCs w:val="20"/>
        </w:rPr>
        <w:t xml:space="preserve"> 0.05</w:t>
      </w:r>
      <w:r w:rsidR="00FE5040">
        <w:rPr>
          <w:rFonts w:ascii="Times New Roman" w:hAnsi="Times New Roman" w:cs="Times New Roman"/>
          <w:sz w:val="20"/>
          <w:szCs w:val="20"/>
        </w:rPr>
        <w:t>.</w:t>
      </w:r>
    </w:p>
    <w:p w14:paraId="14E0B2FF" w14:textId="77777777" w:rsidR="000613DF" w:rsidRPr="0065071F" w:rsidRDefault="0065071F" w:rsidP="005E0AD8">
      <w:pPr>
        <w:jc w:val="both"/>
        <w:rPr>
          <w:rFonts w:ascii="Times New Roman" w:hAnsi="Times New Roman" w:cs="Times New Roman"/>
          <w:b/>
          <w:bCs/>
          <w:sz w:val="20"/>
          <w:szCs w:val="20"/>
          <w:rPrChange w:id="155" w:author="戴 磊" w:date="2021-02-19T21:31:00Z">
            <w:rPr>
              <w:rFonts w:ascii="Times New Roman" w:hAnsi="Times New Roman" w:cs="Times New Roman"/>
              <w:sz w:val="20"/>
              <w:szCs w:val="20"/>
            </w:rPr>
          </w:rPrChange>
        </w:rPr>
      </w:pPr>
      <w:ins w:id="156" w:author="戴 磊" w:date="2021-02-19T21:31:00Z">
        <w:r w:rsidRPr="0065071F">
          <w:rPr>
            <w:rFonts w:ascii="Times New Roman" w:hAnsi="Times New Roman" w:cs="Times New Roman"/>
            <w:b/>
            <w:bCs/>
            <w:sz w:val="20"/>
            <w:szCs w:val="20"/>
            <w:rPrChange w:id="157" w:author="戴 磊" w:date="2021-02-19T21:31:00Z">
              <w:rPr>
                <w:rFonts w:ascii="Times New Roman" w:hAnsi="Times New Roman" w:cs="Times New Roman"/>
                <w:sz w:val="20"/>
                <w:szCs w:val="20"/>
              </w:rPr>
            </w:rPrChange>
          </w:rPr>
          <w:t>Related to Figure 2</w:t>
        </w:r>
      </w:ins>
      <w:r w:rsidR="00220051" w:rsidRPr="0065071F">
        <w:rPr>
          <w:rFonts w:ascii="Times New Roman" w:hAnsi="Times New Roman" w:cs="Times New Roman"/>
          <w:b/>
          <w:bCs/>
          <w:sz w:val="20"/>
          <w:szCs w:val="20"/>
          <w:rPrChange w:id="158" w:author="戴 磊" w:date="2021-02-19T21:31:00Z">
            <w:rPr>
              <w:rFonts w:ascii="Times New Roman" w:hAnsi="Times New Roman" w:cs="Times New Roman"/>
              <w:sz w:val="20"/>
              <w:szCs w:val="20"/>
            </w:rPr>
          </w:rPrChange>
        </w:rPr>
        <w:br w:type="page"/>
      </w:r>
    </w:p>
    <w:p w14:paraId="1E7E3FE1" w14:textId="6C654C0A" w:rsidR="00877EF1" w:rsidRPr="00A922DA" w:rsidRDefault="00877EF1" w:rsidP="005E0AD8">
      <w:pPr>
        <w:jc w:val="both"/>
        <w:rPr>
          <w:rFonts w:ascii="Times New Roman" w:hAnsi="Times New Roman" w:cs="Times New Roman"/>
          <w:sz w:val="20"/>
          <w:szCs w:val="20"/>
        </w:rPr>
      </w:pPr>
    </w:p>
    <w:p w14:paraId="564E2A49" w14:textId="549E0F18" w:rsidR="00877EF1" w:rsidRPr="00A922DA" w:rsidRDefault="00EA3A7C" w:rsidP="00597D50">
      <w:pPr>
        <w:jc w:val="center"/>
        <w:rPr>
          <w:rFonts w:ascii="Times New Roman" w:hAnsi="Times New Roman" w:cs="Times New Roman"/>
          <w:sz w:val="20"/>
          <w:szCs w:val="20"/>
        </w:rPr>
      </w:pPr>
      <w:r w:rsidRPr="00A922DA">
        <w:rPr>
          <w:rFonts w:ascii="Times New Roman" w:hAnsi="Times New Roman" w:cs="Times New Roman"/>
          <w:noProof/>
          <w:sz w:val="20"/>
          <w:szCs w:val="20"/>
        </w:rPr>
        <w:drawing>
          <wp:inline distT="0" distB="0" distL="0" distR="0" wp14:anchorId="4EB5F13F" wp14:editId="330DB50B">
            <wp:extent cx="5909733" cy="2765971"/>
            <wp:effectExtent l="0" t="0" r="0" b="3175"/>
            <wp:docPr id="15"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0466" cy="2775675"/>
                    </a:xfrm>
                    <a:prstGeom prst="rect">
                      <a:avLst/>
                    </a:prstGeom>
                  </pic:spPr>
                </pic:pic>
              </a:graphicData>
            </a:graphic>
          </wp:inline>
        </w:drawing>
      </w:r>
    </w:p>
    <w:p w14:paraId="444834E5" w14:textId="77777777" w:rsidR="00611B4F" w:rsidRPr="00A922DA" w:rsidRDefault="00611B4F" w:rsidP="005E0AD8">
      <w:pPr>
        <w:jc w:val="both"/>
        <w:rPr>
          <w:rFonts w:ascii="Times New Roman" w:hAnsi="Times New Roman" w:cs="Times New Roman"/>
          <w:b/>
          <w:bCs/>
          <w:sz w:val="20"/>
          <w:szCs w:val="20"/>
        </w:rPr>
      </w:pPr>
    </w:p>
    <w:p w14:paraId="7BB0545F" w14:textId="77777777" w:rsidR="0065071F" w:rsidRDefault="00611B4F" w:rsidP="005E0AD8">
      <w:pPr>
        <w:jc w:val="both"/>
        <w:rPr>
          <w:ins w:id="159" w:author="戴 磊" w:date="2021-02-19T21:31:00Z"/>
          <w:rFonts w:ascii="Times New Roman" w:hAnsi="Times New Roman" w:cs="Times New Roman"/>
          <w:color w:val="000000"/>
          <w:sz w:val="20"/>
          <w:szCs w:val="20"/>
        </w:rPr>
      </w:pPr>
      <w:r w:rsidRPr="00A922DA">
        <w:rPr>
          <w:rFonts w:ascii="Times New Roman" w:hAnsi="Times New Roman" w:cs="Times New Roman"/>
          <w:b/>
          <w:bCs/>
          <w:sz w:val="20"/>
          <w:szCs w:val="20"/>
        </w:rPr>
        <w:t>Figure S3</w:t>
      </w:r>
      <w:r w:rsidRPr="001A5333">
        <w:rPr>
          <w:rFonts w:ascii="Times New Roman" w:hAnsi="Times New Roman" w:cs="Times New Roman"/>
          <w:b/>
          <w:bCs/>
          <w:sz w:val="20"/>
          <w:szCs w:val="20"/>
        </w:rPr>
        <w:t xml:space="preserve">. </w:t>
      </w:r>
      <w:r w:rsidR="00B158E2" w:rsidRPr="001A5333">
        <w:rPr>
          <w:rFonts w:ascii="Times New Roman" w:hAnsi="Times New Roman" w:cs="Times New Roman"/>
          <w:b/>
          <w:bCs/>
          <w:sz w:val="20"/>
          <w:szCs w:val="20"/>
        </w:rPr>
        <w:t>Dynamics</w:t>
      </w:r>
      <w:r w:rsidRPr="001A5333">
        <w:rPr>
          <w:rFonts w:ascii="Times New Roman" w:hAnsi="Times New Roman" w:cs="Times New Roman"/>
          <w:b/>
          <w:bCs/>
          <w:sz w:val="20"/>
          <w:szCs w:val="20"/>
        </w:rPr>
        <w:t xml:space="preserve"> of </w:t>
      </w:r>
      <w:r w:rsidR="005A645A" w:rsidRPr="001A5333">
        <w:rPr>
          <w:rFonts w:ascii="Times New Roman" w:hAnsi="Times New Roman" w:cs="Times New Roman"/>
          <w:b/>
          <w:bCs/>
          <w:sz w:val="20"/>
          <w:szCs w:val="20"/>
        </w:rPr>
        <w:t xml:space="preserve">fecal </w:t>
      </w:r>
      <w:r w:rsidRPr="001A5333">
        <w:rPr>
          <w:rFonts w:ascii="Times New Roman" w:hAnsi="Times New Roman" w:cs="Times New Roman"/>
          <w:b/>
          <w:bCs/>
          <w:sz w:val="20"/>
          <w:szCs w:val="20"/>
        </w:rPr>
        <w:t xml:space="preserve">short-chain fatty acid (SCFA) </w:t>
      </w:r>
      <w:r w:rsidR="005A645A" w:rsidRPr="001A5333">
        <w:rPr>
          <w:rFonts w:ascii="Times New Roman" w:hAnsi="Times New Roman" w:cs="Times New Roman"/>
          <w:b/>
          <w:bCs/>
          <w:sz w:val="20"/>
          <w:szCs w:val="20"/>
        </w:rPr>
        <w:t>concentration following</w:t>
      </w:r>
      <w:r w:rsidRPr="001A5333">
        <w:rPr>
          <w:rFonts w:ascii="Times New Roman" w:hAnsi="Times New Roman" w:cs="Times New Roman"/>
          <w:b/>
          <w:bCs/>
          <w:sz w:val="20"/>
          <w:szCs w:val="20"/>
        </w:rPr>
        <w:t xml:space="preserve"> dietary fiber intervention.</w:t>
      </w:r>
      <w:r w:rsidRPr="00A922DA">
        <w:rPr>
          <w:rFonts w:ascii="Times New Roman" w:hAnsi="Times New Roman" w:cs="Times New Roman"/>
          <w:sz w:val="20"/>
          <w:szCs w:val="20"/>
        </w:rPr>
        <w:t xml:space="preserve"> </w:t>
      </w:r>
      <w:r w:rsidR="005A645A" w:rsidRPr="00A922DA">
        <w:rPr>
          <w:rFonts w:ascii="Times New Roman" w:hAnsi="Times New Roman" w:cs="Times New Roman"/>
          <w:color w:val="000000"/>
          <w:sz w:val="20"/>
          <w:szCs w:val="20"/>
        </w:rPr>
        <w:t xml:space="preserve">Lines represent mean </w:t>
      </w:r>
      <w:r w:rsidR="00B6667D">
        <w:rPr>
          <w:rFonts w:ascii="Times New Roman" w:hAnsi="Times New Roman" w:cs="Times New Roman"/>
          <w:color w:val="000000"/>
          <w:sz w:val="20"/>
          <w:szCs w:val="20"/>
        </w:rPr>
        <w:t xml:space="preserve">concentrations </w:t>
      </w:r>
      <w:r w:rsidR="005A645A" w:rsidRPr="00A922DA">
        <w:rPr>
          <w:rFonts w:ascii="Times New Roman" w:hAnsi="Times New Roman" w:cs="Times New Roman"/>
          <w:color w:val="000000"/>
          <w:sz w:val="20"/>
          <w:szCs w:val="20"/>
        </w:rPr>
        <w:t>and shading areas represent standard error of the mean.</w:t>
      </w:r>
    </w:p>
    <w:p w14:paraId="6C0B3F54" w14:textId="3B1E3CE8" w:rsidR="005A645A" w:rsidRPr="00A922DA" w:rsidRDefault="0065071F" w:rsidP="005E0AD8">
      <w:pPr>
        <w:jc w:val="both"/>
        <w:rPr>
          <w:rFonts w:ascii="Times New Roman" w:hAnsi="Times New Roman" w:cs="Times New Roman"/>
          <w:color w:val="000000"/>
          <w:sz w:val="20"/>
          <w:szCs w:val="20"/>
        </w:rPr>
      </w:pPr>
      <w:ins w:id="160" w:author="戴 磊" w:date="2021-02-19T21:32:00Z">
        <w:r>
          <w:rPr>
            <w:rFonts w:ascii="Times New Roman" w:hAnsi="Times New Roman" w:cs="Times New Roman"/>
            <w:color w:val="000000"/>
            <w:sz w:val="20"/>
            <w:szCs w:val="20"/>
          </w:rPr>
          <w:t>Related to Figure 2</w:t>
        </w:r>
      </w:ins>
      <w:r w:rsidR="005A645A" w:rsidRPr="00A922DA">
        <w:rPr>
          <w:rFonts w:ascii="Times New Roman" w:hAnsi="Times New Roman" w:cs="Times New Roman"/>
          <w:color w:val="000000"/>
          <w:sz w:val="20"/>
          <w:szCs w:val="20"/>
        </w:rPr>
        <w:br w:type="page"/>
      </w:r>
    </w:p>
    <w:p w14:paraId="3E4A7149" w14:textId="008F2705" w:rsidR="005A645A" w:rsidRPr="00A922DA" w:rsidRDefault="00442695" w:rsidP="00EE5B79">
      <w:pPr>
        <w:jc w:val="center"/>
        <w:rPr>
          <w:rFonts w:ascii="Times New Roman" w:hAnsi="Times New Roman" w:cs="Times New Roman"/>
          <w:sz w:val="20"/>
          <w:szCs w:val="20"/>
        </w:rPr>
      </w:pPr>
      <w:commentRangeStart w:id="161"/>
      <w:r>
        <w:rPr>
          <w:rFonts w:ascii="Times New Roman" w:hAnsi="Times New Roman" w:cs="Times New Roman"/>
          <w:noProof/>
          <w:sz w:val="20"/>
          <w:szCs w:val="20"/>
        </w:rPr>
        <w:lastRenderedPageBreak/>
        <w:drawing>
          <wp:inline distT="0" distB="0" distL="0" distR="0" wp14:anchorId="0ED8A886" wp14:editId="05B90B04">
            <wp:extent cx="5943600" cy="2370455"/>
            <wp:effectExtent l="0" t="0" r="0" b="4445"/>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commentRangeEnd w:id="161"/>
      <w:r w:rsidR="0065071F">
        <w:rPr>
          <w:rStyle w:val="a5"/>
        </w:rPr>
        <w:commentReference w:id="161"/>
      </w:r>
    </w:p>
    <w:p w14:paraId="0D1781BB" w14:textId="77777777" w:rsidR="0065071F" w:rsidRDefault="00D31950" w:rsidP="005E0AD8">
      <w:pPr>
        <w:jc w:val="both"/>
        <w:rPr>
          <w:ins w:id="162" w:author="戴 磊" w:date="2021-02-19T21:32:00Z"/>
          <w:rFonts w:ascii="Times New Roman" w:hAnsi="Times New Roman" w:cs="Times New Roman"/>
          <w:sz w:val="20"/>
          <w:szCs w:val="20"/>
        </w:rPr>
      </w:pPr>
      <w:r w:rsidRPr="00A922DA">
        <w:rPr>
          <w:rFonts w:ascii="Times New Roman" w:hAnsi="Times New Roman" w:cs="Times New Roman"/>
          <w:b/>
          <w:bCs/>
          <w:sz w:val="20"/>
          <w:szCs w:val="20"/>
        </w:rPr>
        <w:t>Figure S4</w:t>
      </w:r>
      <w:r w:rsidRPr="00790B86">
        <w:rPr>
          <w:rFonts w:ascii="Times New Roman" w:hAnsi="Times New Roman" w:cs="Times New Roman"/>
          <w:b/>
          <w:bCs/>
          <w:sz w:val="20"/>
          <w:szCs w:val="20"/>
        </w:rPr>
        <w:t>. Dynamic</w:t>
      </w:r>
      <w:r w:rsidR="00573BA6" w:rsidRPr="00790B86">
        <w:rPr>
          <w:rFonts w:ascii="Times New Roman" w:hAnsi="Times New Roman" w:cs="Times New Roman"/>
          <w:b/>
          <w:bCs/>
          <w:sz w:val="20"/>
          <w:szCs w:val="20"/>
        </w:rPr>
        <w:t xml:space="preserve">s of </w:t>
      </w:r>
      <w:r w:rsidR="009C73B2" w:rsidRPr="00790B86">
        <w:rPr>
          <w:rFonts w:ascii="Times New Roman" w:hAnsi="Times New Roman" w:cs="Times New Roman"/>
          <w:b/>
          <w:bCs/>
          <w:sz w:val="20"/>
          <w:szCs w:val="20"/>
        </w:rPr>
        <w:t xml:space="preserve">cellulose-group </w:t>
      </w:r>
      <w:r w:rsidR="00B158E2" w:rsidRPr="00790B86">
        <w:rPr>
          <w:rFonts w:ascii="Times New Roman" w:hAnsi="Times New Roman" w:cs="Times New Roman"/>
          <w:b/>
          <w:bCs/>
          <w:sz w:val="20"/>
          <w:szCs w:val="20"/>
        </w:rPr>
        <w:t xml:space="preserve">microbiota composition </w:t>
      </w:r>
      <w:r w:rsidR="00573BA6" w:rsidRPr="00790B86">
        <w:rPr>
          <w:rFonts w:ascii="Times New Roman" w:hAnsi="Times New Roman" w:cs="Times New Roman"/>
          <w:b/>
          <w:bCs/>
          <w:sz w:val="20"/>
          <w:szCs w:val="20"/>
        </w:rPr>
        <w:t>(A), relative abundance of the genus Bifidobacterium</w:t>
      </w:r>
      <w:r w:rsidR="00B158E2" w:rsidRPr="00790B86">
        <w:rPr>
          <w:rFonts w:ascii="Times New Roman" w:hAnsi="Times New Roman" w:cs="Times New Roman"/>
          <w:b/>
          <w:bCs/>
          <w:sz w:val="20"/>
          <w:szCs w:val="20"/>
        </w:rPr>
        <w:t xml:space="preserve"> (B)</w:t>
      </w:r>
      <w:r w:rsidR="00573BA6" w:rsidRPr="00790B86">
        <w:rPr>
          <w:rFonts w:ascii="Times New Roman" w:hAnsi="Times New Roman" w:cs="Times New Roman"/>
          <w:b/>
          <w:bCs/>
          <w:sz w:val="20"/>
          <w:szCs w:val="20"/>
        </w:rPr>
        <w:t>, evenness</w:t>
      </w:r>
      <w:r w:rsidR="00B158E2" w:rsidRPr="00790B86">
        <w:rPr>
          <w:rFonts w:ascii="Times New Roman" w:hAnsi="Times New Roman" w:cs="Times New Roman"/>
          <w:b/>
          <w:bCs/>
          <w:sz w:val="20"/>
          <w:szCs w:val="20"/>
        </w:rPr>
        <w:t xml:space="preserve"> (C)</w:t>
      </w:r>
      <w:r w:rsidR="00573BA6" w:rsidRPr="00790B86">
        <w:rPr>
          <w:rFonts w:ascii="Times New Roman" w:hAnsi="Times New Roman" w:cs="Times New Roman"/>
          <w:b/>
          <w:bCs/>
          <w:sz w:val="20"/>
          <w:szCs w:val="20"/>
        </w:rPr>
        <w:t>, number of observed ASVs</w:t>
      </w:r>
      <w:r w:rsidR="00B158E2" w:rsidRPr="00790B86">
        <w:rPr>
          <w:rFonts w:ascii="Times New Roman" w:hAnsi="Times New Roman" w:cs="Times New Roman"/>
          <w:b/>
          <w:bCs/>
          <w:sz w:val="20"/>
          <w:szCs w:val="20"/>
        </w:rPr>
        <w:t xml:space="preserve"> (D)</w:t>
      </w:r>
      <w:r w:rsidR="00573BA6" w:rsidRPr="00790B86">
        <w:rPr>
          <w:rFonts w:ascii="Times New Roman" w:hAnsi="Times New Roman" w:cs="Times New Roman"/>
          <w:b/>
          <w:bCs/>
          <w:sz w:val="20"/>
          <w:szCs w:val="20"/>
        </w:rPr>
        <w:t xml:space="preserve"> and beta diversity </w:t>
      </w:r>
      <w:r w:rsidR="00B158E2" w:rsidRPr="00790B86">
        <w:rPr>
          <w:rFonts w:ascii="Times New Roman" w:hAnsi="Times New Roman" w:cs="Times New Roman"/>
          <w:b/>
          <w:bCs/>
          <w:sz w:val="20"/>
          <w:szCs w:val="20"/>
        </w:rPr>
        <w:t xml:space="preserve">(E) </w:t>
      </w:r>
      <w:r w:rsidR="00573BA6" w:rsidRPr="00790B86">
        <w:rPr>
          <w:rFonts w:ascii="Times New Roman" w:hAnsi="Times New Roman" w:cs="Times New Roman"/>
          <w:b/>
          <w:bCs/>
          <w:sz w:val="20"/>
          <w:szCs w:val="20"/>
        </w:rPr>
        <w:t xml:space="preserve">following dietary fiber intervention. </w:t>
      </w:r>
      <w:r w:rsidR="00573BA6" w:rsidRPr="00A922DA">
        <w:rPr>
          <w:rFonts w:ascii="Times New Roman" w:hAnsi="Times New Roman" w:cs="Times New Roman"/>
          <w:sz w:val="20"/>
          <w:szCs w:val="20"/>
        </w:rPr>
        <w:t xml:space="preserve">For </w:t>
      </w:r>
      <w:r w:rsidR="002C697D">
        <w:rPr>
          <w:rFonts w:ascii="Times New Roman" w:hAnsi="Times New Roman" w:cs="Times New Roman"/>
          <w:sz w:val="20"/>
          <w:szCs w:val="20"/>
        </w:rPr>
        <w:t xml:space="preserve">panels </w:t>
      </w:r>
      <w:r w:rsidR="00573BA6" w:rsidRPr="00A922DA">
        <w:rPr>
          <w:rFonts w:ascii="Times New Roman" w:hAnsi="Times New Roman" w:cs="Times New Roman"/>
          <w:sz w:val="20"/>
          <w:szCs w:val="20"/>
        </w:rPr>
        <w:t xml:space="preserve">B-E, Lines represent mean </w:t>
      </w:r>
      <w:r w:rsidR="00556D01">
        <w:rPr>
          <w:rFonts w:ascii="Times New Roman" w:hAnsi="Times New Roman" w:cs="Times New Roman"/>
          <w:sz w:val="20"/>
          <w:szCs w:val="20"/>
        </w:rPr>
        <w:t xml:space="preserve">values </w:t>
      </w:r>
      <w:r w:rsidR="00573BA6" w:rsidRPr="00A922DA">
        <w:rPr>
          <w:rFonts w:ascii="Times New Roman" w:hAnsi="Times New Roman" w:cs="Times New Roman"/>
          <w:sz w:val="20"/>
          <w:szCs w:val="20"/>
        </w:rPr>
        <w:t>and shading areas represent standard error of the mean.</w:t>
      </w:r>
      <w:r w:rsidR="00B158E2">
        <w:rPr>
          <w:rFonts w:ascii="Times New Roman" w:hAnsi="Times New Roman" w:cs="Times New Roman"/>
          <w:sz w:val="20"/>
          <w:szCs w:val="20"/>
        </w:rPr>
        <w:t xml:space="preserve"> Beta diversity was calculated based on </w:t>
      </w:r>
      <w:bookmarkStart w:id="163" w:name="OLE_LINK18"/>
      <w:bookmarkStart w:id="164" w:name="OLE_LINK19"/>
      <w:bookmarkStart w:id="165" w:name="OLE_LINK42"/>
      <w:bookmarkStart w:id="166" w:name="OLE_LINK43"/>
      <w:r w:rsidR="00611B4F" w:rsidRPr="00A922DA">
        <w:rPr>
          <w:rFonts w:ascii="Times New Roman" w:hAnsi="Times New Roman" w:cs="Times New Roman"/>
          <w:sz w:val="20"/>
          <w:szCs w:val="20"/>
        </w:rPr>
        <w:t>Aitchison</w:t>
      </w:r>
      <w:r w:rsidR="00B158E2">
        <w:rPr>
          <w:rFonts w:ascii="Times New Roman" w:hAnsi="Times New Roman" w:cs="Times New Roman"/>
          <w:sz w:val="20"/>
          <w:szCs w:val="20"/>
        </w:rPr>
        <w:t xml:space="preserve">’s </w:t>
      </w:r>
      <w:r w:rsidR="00611B4F" w:rsidRPr="00A922DA">
        <w:rPr>
          <w:rFonts w:ascii="Times New Roman" w:hAnsi="Times New Roman" w:cs="Times New Roman"/>
          <w:sz w:val="20"/>
          <w:szCs w:val="20"/>
        </w:rPr>
        <w:t xml:space="preserve">distance after </w:t>
      </w:r>
      <w:bookmarkStart w:id="167" w:name="OLE_LINK20"/>
      <w:bookmarkStart w:id="168" w:name="OLE_LINK21"/>
      <w:r w:rsidR="00611B4F" w:rsidRPr="00A922DA">
        <w:rPr>
          <w:rFonts w:ascii="Times New Roman" w:hAnsi="Times New Roman" w:cs="Times New Roman"/>
          <w:sz w:val="20"/>
          <w:szCs w:val="20"/>
        </w:rPr>
        <w:t>pairing using the “first distances” method</w:t>
      </w:r>
      <w:bookmarkEnd w:id="163"/>
      <w:bookmarkEnd w:id="164"/>
      <w:bookmarkEnd w:id="167"/>
      <w:bookmarkEnd w:id="168"/>
      <w:r w:rsidR="00B158E2">
        <w:rPr>
          <w:rFonts w:ascii="Times New Roman" w:hAnsi="Times New Roman" w:cs="Times New Roman"/>
          <w:sz w:val="20"/>
          <w:szCs w:val="20"/>
        </w:rPr>
        <w:t>.</w:t>
      </w:r>
      <w:bookmarkEnd w:id="165"/>
      <w:bookmarkEnd w:id="166"/>
    </w:p>
    <w:p w14:paraId="6246918E" w14:textId="387610D3" w:rsidR="000C76FA" w:rsidRPr="00A922DA" w:rsidRDefault="0065071F" w:rsidP="005E0AD8">
      <w:pPr>
        <w:jc w:val="both"/>
        <w:rPr>
          <w:rFonts w:ascii="Times New Roman" w:hAnsi="Times New Roman" w:cs="Times New Roman"/>
          <w:sz w:val="20"/>
          <w:szCs w:val="20"/>
        </w:rPr>
      </w:pPr>
      <w:ins w:id="169" w:author="戴 磊" w:date="2021-02-19T21:32:00Z">
        <w:r>
          <w:rPr>
            <w:rFonts w:ascii="Times New Roman" w:hAnsi="Times New Roman" w:cs="Times New Roman"/>
            <w:sz w:val="20"/>
            <w:szCs w:val="20"/>
          </w:rPr>
          <w:t>Related to figure 2</w:t>
        </w:r>
      </w:ins>
      <w:r w:rsidR="000C76FA" w:rsidRPr="00A922DA">
        <w:rPr>
          <w:rFonts w:ascii="Times New Roman" w:hAnsi="Times New Roman" w:cs="Times New Roman"/>
          <w:sz w:val="20"/>
          <w:szCs w:val="20"/>
        </w:rPr>
        <w:br w:type="page"/>
      </w:r>
    </w:p>
    <w:p w14:paraId="2D22A0E1" w14:textId="064FC021" w:rsidR="00611B4F" w:rsidRDefault="00CC4336" w:rsidP="00F70443">
      <w:pPr>
        <w:jc w:val="center"/>
        <w:rPr>
          <w:rFonts w:ascii="Times New Roman" w:hAnsi="Times New Roman" w:cs="Times New Roman"/>
          <w:sz w:val="20"/>
          <w:szCs w:val="20"/>
        </w:rPr>
      </w:pPr>
      <w:commentRangeStart w:id="170"/>
      <w:r>
        <w:rPr>
          <w:rFonts w:ascii="Times New Roman" w:hAnsi="Times New Roman" w:cs="Times New Roman"/>
          <w:noProof/>
          <w:sz w:val="20"/>
          <w:szCs w:val="20"/>
        </w:rPr>
        <w:lastRenderedPageBreak/>
        <w:drawing>
          <wp:inline distT="0" distB="0" distL="0" distR="0" wp14:anchorId="7444A57A" wp14:editId="5431672B">
            <wp:extent cx="4125546" cy="3364638"/>
            <wp:effectExtent l="0" t="0" r="254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2734" cy="3378656"/>
                    </a:xfrm>
                    <a:prstGeom prst="rect">
                      <a:avLst/>
                    </a:prstGeom>
                  </pic:spPr>
                </pic:pic>
              </a:graphicData>
            </a:graphic>
          </wp:inline>
        </w:drawing>
      </w:r>
      <w:commentRangeEnd w:id="170"/>
      <w:r w:rsidR="00047F2B">
        <w:rPr>
          <w:rStyle w:val="a5"/>
        </w:rPr>
        <w:commentReference w:id="170"/>
      </w:r>
    </w:p>
    <w:p w14:paraId="3C8A6DDB" w14:textId="77777777" w:rsidR="00502D4A" w:rsidRPr="00A922DA" w:rsidRDefault="00502D4A" w:rsidP="005E0AD8">
      <w:pPr>
        <w:jc w:val="both"/>
        <w:rPr>
          <w:rFonts w:ascii="Times New Roman" w:hAnsi="Times New Roman" w:cs="Times New Roman"/>
          <w:sz w:val="20"/>
          <w:szCs w:val="20"/>
        </w:rPr>
      </w:pPr>
    </w:p>
    <w:p w14:paraId="0A6FC0A1" w14:textId="77777777" w:rsidR="00047F2B" w:rsidRDefault="000C76FA" w:rsidP="005E0AD8">
      <w:pPr>
        <w:jc w:val="both"/>
        <w:rPr>
          <w:ins w:id="171" w:author="戴 磊" w:date="2021-02-19T21:37:00Z"/>
          <w:rFonts w:ascii="Times New Roman" w:hAnsi="Times New Roman" w:cs="Times New Roman"/>
          <w:sz w:val="20"/>
          <w:szCs w:val="20"/>
        </w:rPr>
      </w:pPr>
      <w:r w:rsidRPr="00A922DA">
        <w:rPr>
          <w:rFonts w:ascii="Times New Roman" w:hAnsi="Times New Roman" w:cs="Times New Roman"/>
          <w:b/>
          <w:bCs/>
          <w:sz w:val="20"/>
          <w:szCs w:val="20"/>
        </w:rPr>
        <w:t>Figure S5</w:t>
      </w:r>
      <w:r w:rsidRPr="00BC3512">
        <w:rPr>
          <w:rFonts w:ascii="Times New Roman" w:hAnsi="Times New Roman" w:cs="Times New Roman"/>
          <w:b/>
          <w:bCs/>
          <w:sz w:val="20"/>
          <w:szCs w:val="20"/>
        </w:rPr>
        <w:t xml:space="preserve">. </w:t>
      </w:r>
      <w:r w:rsidR="0020585A" w:rsidRPr="00BC3512">
        <w:rPr>
          <w:rFonts w:ascii="Times New Roman" w:hAnsi="Times New Roman" w:cs="Times New Roman"/>
          <w:b/>
          <w:bCs/>
          <w:sz w:val="20"/>
          <w:szCs w:val="20"/>
        </w:rPr>
        <w:t xml:space="preserve">Fitting a harmonic oscillator model to the dynamics of short-chain fatty acids (A) and Shannon diversity (B). </w:t>
      </w:r>
      <w:r w:rsidR="00502D4A">
        <w:rPr>
          <w:rFonts w:ascii="Times New Roman" w:hAnsi="Times New Roman" w:cs="Times New Roman"/>
          <w:sz w:val="20"/>
          <w:szCs w:val="20"/>
        </w:rPr>
        <w:t xml:space="preserve">Dots represent data and lines represent simulations using the best-fit parameter values. </w:t>
      </w:r>
      <w:r w:rsidR="00143609">
        <w:rPr>
          <w:rFonts w:ascii="Times New Roman" w:hAnsi="Times New Roman" w:cs="Times New Roman"/>
          <w:sz w:val="20"/>
          <w:szCs w:val="20"/>
        </w:rPr>
        <w:t>Both lines and dots are color-coded on a per-mouse basis.</w:t>
      </w:r>
    </w:p>
    <w:p w14:paraId="42C5AFD9" w14:textId="5D3D132D" w:rsidR="00DC705E" w:rsidRPr="00A922DA" w:rsidRDefault="00047F2B" w:rsidP="005E0AD8">
      <w:pPr>
        <w:jc w:val="both"/>
        <w:rPr>
          <w:rFonts w:ascii="Times New Roman" w:hAnsi="Times New Roman" w:cs="Times New Roman"/>
          <w:sz w:val="20"/>
          <w:szCs w:val="20"/>
        </w:rPr>
      </w:pPr>
      <w:ins w:id="172" w:author="戴 磊" w:date="2021-02-19T21:37:00Z">
        <w:r>
          <w:rPr>
            <w:rFonts w:ascii="Times New Roman" w:hAnsi="Times New Roman" w:cs="Times New Roman" w:hint="eastAsia"/>
            <w:sz w:val="20"/>
            <w:szCs w:val="20"/>
          </w:rPr>
          <w:t>R</w:t>
        </w:r>
        <w:r>
          <w:rPr>
            <w:rFonts w:ascii="Times New Roman" w:hAnsi="Times New Roman" w:cs="Times New Roman"/>
            <w:sz w:val="20"/>
            <w:szCs w:val="20"/>
          </w:rPr>
          <w:t xml:space="preserve">elated to figure </w:t>
        </w:r>
      </w:ins>
      <w:ins w:id="173" w:author="戴 磊" w:date="2021-02-19T21:38:00Z">
        <w:r>
          <w:rPr>
            <w:rFonts w:ascii="Times New Roman" w:hAnsi="Times New Roman" w:cs="Times New Roman"/>
            <w:sz w:val="20"/>
            <w:szCs w:val="20"/>
          </w:rPr>
          <w:t>2</w:t>
        </w:r>
      </w:ins>
      <w:r w:rsidR="00143609">
        <w:rPr>
          <w:rFonts w:ascii="Times New Roman" w:hAnsi="Times New Roman" w:cs="Times New Roman"/>
          <w:sz w:val="20"/>
          <w:szCs w:val="20"/>
        </w:rPr>
        <w:br w:type="page"/>
      </w:r>
    </w:p>
    <w:p w14:paraId="1796D4A8" w14:textId="6AE64647" w:rsidR="000C76FA" w:rsidRPr="00A922DA" w:rsidRDefault="002020CB" w:rsidP="00EF5F2E">
      <w:pPr>
        <w:jc w:val="center"/>
        <w:rPr>
          <w:rFonts w:ascii="Times New Roman" w:hAnsi="Times New Roman" w:cs="Times New Roman"/>
          <w:sz w:val="20"/>
          <w:szCs w:val="20"/>
        </w:rPr>
      </w:pPr>
      <w:r w:rsidRPr="00A922DA">
        <w:rPr>
          <w:rFonts w:ascii="Times New Roman" w:hAnsi="Times New Roman" w:cs="Times New Roman"/>
          <w:noProof/>
          <w:sz w:val="20"/>
          <w:szCs w:val="20"/>
        </w:rPr>
        <w:lastRenderedPageBreak/>
        <w:drawing>
          <wp:inline distT="0" distB="0" distL="0" distR="0" wp14:anchorId="40AF3B0A" wp14:editId="55C261C2">
            <wp:extent cx="4166441" cy="1107083"/>
            <wp:effectExtent l="0" t="0" r="0" b="0"/>
            <wp:docPr id="18" name="Picture 18" descr="A picture containing text,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arthropo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2773" cy="1114080"/>
                    </a:xfrm>
                    <a:prstGeom prst="rect">
                      <a:avLst/>
                    </a:prstGeom>
                  </pic:spPr>
                </pic:pic>
              </a:graphicData>
            </a:graphic>
          </wp:inline>
        </w:drawing>
      </w:r>
    </w:p>
    <w:p w14:paraId="1F22EF61" w14:textId="77777777" w:rsidR="002020CB" w:rsidRPr="00A922DA" w:rsidRDefault="002020CB" w:rsidP="005E0AD8">
      <w:pPr>
        <w:jc w:val="both"/>
        <w:rPr>
          <w:rFonts w:ascii="Times New Roman" w:hAnsi="Times New Roman" w:cs="Times New Roman"/>
          <w:sz w:val="20"/>
          <w:szCs w:val="20"/>
        </w:rPr>
      </w:pPr>
    </w:p>
    <w:p w14:paraId="704CB118" w14:textId="77777777" w:rsidR="00047F2B" w:rsidRDefault="002020CB" w:rsidP="005E0AD8">
      <w:pPr>
        <w:jc w:val="both"/>
        <w:rPr>
          <w:ins w:id="174" w:author="戴 磊" w:date="2021-02-19T21:38:00Z"/>
          <w:rFonts w:ascii="Times New Roman" w:hAnsi="Times New Roman" w:cs="Times New Roman"/>
          <w:color w:val="333333"/>
          <w:sz w:val="20"/>
          <w:szCs w:val="20"/>
          <w:shd w:val="clear" w:color="auto" w:fill="FFFFFF"/>
        </w:rPr>
      </w:pPr>
      <w:r w:rsidRPr="00A922DA">
        <w:rPr>
          <w:rFonts w:ascii="Times New Roman" w:hAnsi="Times New Roman" w:cs="Times New Roman"/>
          <w:b/>
          <w:bCs/>
          <w:sz w:val="20"/>
          <w:szCs w:val="20"/>
        </w:rPr>
        <w:t xml:space="preserve">Figure </w:t>
      </w:r>
      <w:r w:rsidRPr="00583F5B">
        <w:rPr>
          <w:rFonts w:ascii="Times New Roman" w:hAnsi="Times New Roman" w:cs="Times New Roman"/>
          <w:b/>
          <w:bCs/>
          <w:sz w:val="20"/>
          <w:szCs w:val="20"/>
        </w:rPr>
        <w:t>S</w:t>
      </w:r>
      <w:r w:rsidR="008B11DF" w:rsidRPr="00583F5B">
        <w:rPr>
          <w:rFonts w:ascii="Times New Roman" w:hAnsi="Times New Roman" w:cs="Times New Roman"/>
          <w:b/>
          <w:bCs/>
          <w:sz w:val="20"/>
          <w:szCs w:val="20"/>
        </w:rPr>
        <w:t>6</w:t>
      </w:r>
      <w:r w:rsidRPr="00583F5B">
        <w:rPr>
          <w:rFonts w:ascii="Times New Roman" w:hAnsi="Times New Roman" w:cs="Times New Roman"/>
          <w:b/>
          <w:bCs/>
          <w:sz w:val="20"/>
          <w:szCs w:val="20"/>
        </w:rPr>
        <w:t xml:space="preserve">. </w:t>
      </w:r>
      <w:r w:rsidR="00F72AF4" w:rsidRPr="00583F5B">
        <w:rPr>
          <w:rFonts w:ascii="Times New Roman" w:hAnsi="Times New Roman" w:cs="Times New Roman"/>
          <w:b/>
          <w:bCs/>
          <w:sz w:val="20"/>
          <w:szCs w:val="20"/>
        </w:rPr>
        <w:t xml:space="preserve">Reanalysis of data from </w:t>
      </w:r>
      <w:proofErr w:type="spellStart"/>
      <w:r w:rsidR="00F72AF4" w:rsidRPr="00583F5B">
        <w:rPr>
          <w:rFonts w:ascii="Times New Roman" w:hAnsi="Times New Roman" w:cs="Times New Roman"/>
          <w:b/>
          <w:bCs/>
          <w:sz w:val="20"/>
          <w:szCs w:val="20"/>
        </w:rPr>
        <w:t>Chijiwa</w:t>
      </w:r>
      <w:proofErr w:type="spellEnd"/>
      <w:r w:rsidR="00F72AF4" w:rsidRPr="00583F5B">
        <w:rPr>
          <w:rFonts w:ascii="Times New Roman" w:hAnsi="Times New Roman" w:cs="Times New Roman"/>
          <w:b/>
          <w:bCs/>
          <w:sz w:val="20"/>
          <w:szCs w:val="20"/>
        </w:rPr>
        <w:t xml:space="preserve"> et al., 2020, where </w:t>
      </w:r>
      <w:bookmarkStart w:id="175" w:name="OLE_LINK40"/>
      <w:bookmarkStart w:id="176" w:name="OLE_LINK41"/>
      <w:r w:rsidR="00F72AF4" w:rsidRPr="00583F5B">
        <w:rPr>
          <w:rFonts w:ascii="Times New Roman" w:hAnsi="Times New Roman" w:cs="Times New Roman"/>
          <w:b/>
          <w:bCs/>
          <w:sz w:val="20"/>
          <w:szCs w:val="20"/>
        </w:rPr>
        <w:t xml:space="preserve">a similar experiment was </w:t>
      </w:r>
      <w:r w:rsidR="004E746F" w:rsidRPr="00583F5B">
        <w:rPr>
          <w:rFonts w:ascii="Times New Roman" w:hAnsi="Times New Roman" w:cs="Times New Roman"/>
          <w:b/>
          <w:bCs/>
          <w:sz w:val="20"/>
          <w:szCs w:val="20"/>
        </w:rPr>
        <w:t xml:space="preserve">performed to observe the gut microbiota </w:t>
      </w:r>
      <w:r w:rsidR="00DB670D" w:rsidRPr="00583F5B">
        <w:rPr>
          <w:rFonts w:ascii="Times New Roman" w:hAnsi="Times New Roman" w:cs="Times New Roman"/>
          <w:b/>
          <w:bCs/>
          <w:sz w:val="20"/>
          <w:szCs w:val="20"/>
        </w:rPr>
        <w:t>dynamics</w:t>
      </w:r>
      <w:r w:rsidR="004E746F" w:rsidRPr="00583F5B">
        <w:rPr>
          <w:rFonts w:ascii="Times New Roman" w:hAnsi="Times New Roman" w:cs="Times New Roman"/>
          <w:b/>
          <w:bCs/>
          <w:sz w:val="20"/>
          <w:szCs w:val="20"/>
        </w:rPr>
        <w:t xml:space="preserve"> following inulin treatment in a mouse model.</w:t>
      </w:r>
      <w:r w:rsidR="004E746F">
        <w:rPr>
          <w:rFonts w:ascii="Times New Roman" w:hAnsi="Times New Roman" w:cs="Times New Roman"/>
          <w:sz w:val="20"/>
          <w:szCs w:val="20"/>
        </w:rPr>
        <w:t xml:space="preserve"> </w:t>
      </w:r>
      <w:bookmarkEnd w:id="175"/>
      <w:bookmarkEnd w:id="176"/>
      <w:r w:rsidR="00F72AF4" w:rsidRPr="00583F5B">
        <w:rPr>
          <w:rFonts w:ascii="Times New Roman" w:hAnsi="Times New Roman" w:cs="Times New Roman"/>
          <w:b/>
          <w:bCs/>
          <w:sz w:val="20"/>
          <w:szCs w:val="20"/>
        </w:rPr>
        <w:t>A</w:t>
      </w:r>
      <w:r w:rsidR="00583F5B">
        <w:rPr>
          <w:rFonts w:ascii="Times New Roman" w:hAnsi="Times New Roman" w:cs="Times New Roman"/>
          <w:sz w:val="20"/>
          <w:szCs w:val="20"/>
        </w:rPr>
        <w:t>.</w:t>
      </w:r>
      <w:r w:rsidR="00F72AF4">
        <w:rPr>
          <w:rFonts w:ascii="Times New Roman" w:hAnsi="Times New Roman" w:cs="Times New Roman"/>
          <w:sz w:val="20"/>
          <w:szCs w:val="20"/>
        </w:rPr>
        <w:t xml:space="preserve"> </w:t>
      </w:r>
      <w:r w:rsidRPr="00A922DA">
        <w:rPr>
          <w:rFonts w:ascii="Times New Roman" w:hAnsi="Times New Roman" w:cs="Times New Roman"/>
          <w:sz w:val="20"/>
          <w:szCs w:val="20"/>
        </w:rPr>
        <w:t>Alpha diversity</w:t>
      </w:r>
      <w:r w:rsidR="00F72AF4">
        <w:rPr>
          <w:rFonts w:ascii="Times New Roman" w:hAnsi="Times New Roman" w:cs="Times New Roman"/>
          <w:sz w:val="20"/>
          <w:szCs w:val="20"/>
        </w:rPr>
        <w:t xml:space="preserve">. </w:t>
      </w:r>
      <w:r w:rsidR="00F72AF4" w:rsidRPr="00583F5B">
        <w:rPr>
          <w:rFonts w:ascii="Times New Roman" w:hAnsi="Times New Roman" w:cs="Times New Roman"/>
          <w:b/>
          <w:bCs/>
          <w:sz w:val="20"/>
          <w:szCs w:val="20"/>
        </w:rPr>
        <w:t>B</w:t>
      </w:r>
      <w:r w:rsidR="00583F5B">
        <w:rPr>
          <w:rFonts w:ascii="Times New Roman" w:hAnsi="Times New Roman" w:cs="Times New Roman"/>
          <w:sz w:val="20"/>
          <w:szCs w:val="20"/>
        </w:rPr>
        <w:t>.</w:t>
      </w:r>
      <w:r w:rsidR="00F72AF4">
        <w:rPr>
          <w:rFonts w:ascii="Times New Roman" w:hAnsi="Times New Roman" w:cs="Times New Roman"/>
          <w:sz w:val="20"/>
          <w:szCs w:val="20"/>
        </w:rPr>
        <w:t xml:space="preserve"> </w:t>
      </w:r>
      <w:r w:rsidR="00085AC4">
        <w:rPr>
          <w:rFonts w:ascii="Times New Roman" w:hAnsi="Times New Roman" w:cs="Times New Roman"/>
          <w:sz w:val="20"/>
          <w:szCs w:val="20"/>
        </w:rPr>
        <w:t>B</w:t>
      </w:r>
      <w:r w:rsidRPr="00A922DA">
        <w:rPr>
          <w:rFonts w:ascii="Times New Roman" w:hAnsi="Times New Roman" w:cs="Times New Roman"/>
          <w:sz w:val="20"/>
          <w:szCs w:val="20"/>
        </w:rPr>
        <w:t>eta diversity</w:t>
      </w:r>
      <w:r w:rsidR="00085AC4">
        <w:rPr>
          <w:rFonts w:ascii="Times New Roman" w:hAnsi="Times New Roman" w:cs="Times New Roman"/>
          <w:sz w:val="20"/>
          <w:szCs w:val="20"/>
        </w:rPr>
        <w:t xml:space="preserve"> (</w:t>
      </w:r>
      <w:r w:rsidR="00085AC4" w:rsidRPr="00A922DA">
        <w:rPr>
          <w:rFonts w:ascii="Times New Roman" w:hAnsi="Times New Roman" w:cs="Times New Roman"/>
          <w:sz w:val="20"/>
          <w:szCs w:val="20"/>
        </w:rPr>
        <w:t>Aitchison</w:t>
      </w:r>
      <w:r w:rsidR="00085AC4">
        <w:rPr>
          <w:rFonts w:ascii="Times New Roman" w:hAnsi="Times New Roman" w:cs="Times New Roman"/>
          <w:sz w:val="20"/>
          <w:szCs w:val="20"/>
        </w:rPr>
        <w:t xml:space="preserve">’s </w:t>
      </w:r>
      <w:r w:rsidR="00085AC4" w:rsidRPr="00A922DA">
        <w:rPr>
          <w:rFonts w:ascii="Times New Roman" w:hAnsi="Times New Roman" w:cs="Times New Roman"/>
          <w:sz w:val="20"/>
          <w:szCs w:val="20"/>
        </w:rPr>
        <w:t>distance after pairing using the “first distances” method</w:t>
      </w:r>
      <w:r w:rsidR="00085AC4">
        <w:rPr>
          <w:rFonts w:ascii="Times New Roman" w:hAnsi="Times New Roman" w:cs="Times New Roman"/>
          <w:sz w:val="20"/>
          <w:szCs w:val="20"/>
        </w:rPr>
        <w:t>)</w:t>
      </w:r>
      <w:r w:rsidR="00F72AF4">
        <w:rPr>
          <w:rFonts w:ascii="Times New Roman" w:hAnsi="Times New Roman" w:cs="Times New Roman"/>
          <w:sz w:val="20"/>
          <w:szCs w:val="20"/>
        </w:rPr>
        <w:t xml:space="preserve">. </w:t>
      </w:r>
      <w:r w:rsidR="00583F5B" w:rsidRPr="00583F5B">
        <w:rPr>
          <w:rFonts w:ascii="Times New Roman" w:hAnsi="Times New Roman" w:cs="Times New Roman"/>
          <w:b/>
          <w:bCs/>
          <w:sz w:val="20"/>
          <w:szCs w:val="20"/>
        </w:rPr>
        <w:t>C</w:t>
      </w:r>
      <w:r w:rsidR="00583F5B">
        <w:rPr>
          <w:rFonts w:ascii="Times New Roman" w:hAnsi="Times New Roman" w:cs="Times New Roman"/>
          <w:sz w:val="20"/>
          <w:szCs w:val="20"/>
        </w:rPr>
        <w:t>.</w:t>
      </w:r>
      <w:r w:rsidR="00F72AF4">
        <w:rPr>
          <w:rFonts w:ascii="Times New Roman" w:hAnsi="Times New Roman" w:cs="Times New Roman"/>
          <w:sz w:val="20"/>
          <w:szCs w:val="20"/>
        </w:rPr>
        <w:t xml:space="preserve"> The averaged response </w:t>
      </w:r>
      <w:r w:rsidRPr="00A922DA">
        <w:rPr>
          <w:rFonts w:ascii="Times New Roman" w:hAnsi="Times New Roman" w:cs="Times New Roman"/>
          <w:sz w:val="20"/>
          <w:szCs w:val="20"/>
        </w:rPr>
        <w:t xml:space="preserve">trajectory of </w:t>
      </w:r>
      <w:r w:rsidR="00F72AF4">
        <w:rPr>
          <w:rFonts w:ascii="Times New Roman" w:hAnsi="Times New Roman" w:cs="Times New Roman"/>
          <w:sz w:val="20"/>
          <w:szCs w:val="20"/>
        </w:rPr>
        <w:t xml:space="preserve">gut </w:t>
      </w:r>
      <w:r w:rsidRPr="00A922DA">
        <w:rPr>
          <w:rFonts w:ascii="Times New Roman" w:hAnsi="Times New Roman" w:cs="Times New Roman"/>
          <w:sz w:val="20"/>
          <w:szCs w:val="20"/>
        </w:rPr>
        <w:t xml:space="preserve">microbiota </w:t>
      </w:r>
      <w:r w:rsidR="00F72AF4">
        <w:rPr>
          <w:rFonts w:ascii="Times New Roman" w:hAnsi="Times New Roman" w:cs="Times New Roman"/>
          <w:sz w:val="20"/>
          <w:szCs w:val="20"/>
        </w:rPr>
        <w:t xml:space="preserve">in </w:t>
      </w:r>
      <w:proofErr w:type="spellStart"/>
      <w:r w:rsidR="00F72AF4" w:rsidRPr="00A922DA">
        <w:rPr>
          <w:rFonts w:ascii="Times New Roman" w:hAnsi="Times New Roman" w:cs="Times New Roman"/>
          <w:color w:val="000000"/>
          <w:sz w:val="20"/>
          <w:szCs w:val="20"/>
        </w:rPr>
        <w:t>PCoA</w:t>
      </w:r>
      <w:proofErr w:type="spellEnd"/>
      <w:r w:rsidR="00F72AF4" w:rsidRPr="00A922DA">
        <w:rPr>
          <w:rFonts w:ascii="Times New Roman" w:hAnsi="Times New Roman" w:cs="Times New Roman"/>
          <w:color w:val="000000"/>
          <w:sz w:val="20"/>
          <w:szCs w:val="20"/>
        </w:rPr>
        <w:t xml:space="preserve"> (</w:t>
      </w:r>
      <w:r w:rsidR="00F72AF4" w:rsidRPr="00A922DA">
        <w:rPr>
          <w:rFonts w:ascii="Times New Roman" w:hAnsi="Times New Roman" w:cs="Times New Roman"/>
          <w:color w:val="333333"/>
          <w:sz w:val="20"/>
          <w:szCs w:val="20"/>
          <w:shd w:val="clear" w:color="auto" w:fill="FFFFFF"/>
        </w:rPr>
        <w:t>principal coordinate analysis) ordination scatter plot</w:t>
      </w:r>
      <w:r w:rsidR="00F72AF4">
        <w:rPr>
          <w:rFonts w:ascii="Times New Roman" w:hAnsi="Times New Roman" w:cs="Times New Roman"/>
          <w:color w:val="333333"/>
          <w:sz w:val="20"/>
          <w:szCs w:val="20"/>
          <w:shd w:val="clear" w:color="auto" w:fill="FFFFFF"/>
        </w:rPr>
        <w:t>.</w:t>
      </w:r>
      <w:r w:rsidR="004A2E36">
        <w:rPr>
          <w:rFonts w:ascii="Times New Roman" w:hAnsi="Times New Roman" w:cs="Times New Roman"/>
          <w:color w:val="333333"/>
          <w:sz w:val="20"/>
          <w:szCs w:val="20"/>
          <w:shd w:val="clear" w:color="auto" w:fill="FFFFFF"/>
        </w:rPr>
        <w:t xml:space="preserve"> Each dot represents the mean principal coordinat</w:t>
      </w:r>
      <w:r w:rsidR="006E68E1">
        <w:rPr>
          <w:rFonts w:ascii="Times New Roman" w:hAnsi="Times New Roman" w:cs="Times New Roman"/>
          <w:color w:val="333333"/>
          <w:sz w:val="20"/>
          <w:szCs w:val="20"/>
          <w:shd w:val="clear" w:color="auto" w:fill="FFFFFF"/>
        </w:rPr>
        <w:t xml:space="preserve">e </w:t>
      </w:r>
      <w:r w:rsidR="004A2E36">
        <w:rPr>
          <w:rFonts w:ascii="Times New Roman" w:hAnsi="Times New Roman" w:cs="Times New Roman"/>
          <w:color w:val="333333"/>
          <w:sz w:val="20"/>
          <w:szCs w:val="20"/>
          <w:shd w:val="clear" w:color="auto" w:fill="FFFFFF"/>
        </w:rPr>
        <w:t>scor</w:t>
      </w:r>
      <w:r w:rsidR="006E68E1">
        <w:rPr>
          <w:rFonts w:ascii="Times New Roman" w:hAnsi="Times New Roman" w:cs="Times New Roman"/>
          <w:color w:val="333333"/>
          <w:sz w:val="20"/>
          <w:szCs w:val="20"/>
          <w:shd w:val="clear" w:color="auto" w:fill="FFFFFF"/>
        </w:rPr>
        <w:t>e of all mice</w:t>
      </w:r>
      <w:r w:rsidR="004A2E36">
        <w:rPr>
          <w:rFonts w:ascii="Times New Roman" w:hAnsi="Times New Roman" w:cs="Times New Roman"/>
          <w:color w:val="333333"/>
          <w:sz w:val="20"/>
          <w:szCs w:val="20"/>
          <w:shd w:val="clear" w:color="auto" w:fill="FFFFFF"/>
        </w:rPr>
        <w:t xml:space="preserve"> and the </w:t>
      </w:r>
      <w:r w:rsidR="00C618BA">
        <w:rPr>
          <w:rFonts w:ascii="Times New Roman" w:hAnsi="Times New Roman" w:cs="Times New Roman"/>
          <w:color w:val="333333"/>
          <w:sz w:val="20"/>
          <w:szCs w:val="20"/>
          <w:shd w:val="clear" w:color="auto" w:fill="FFFFFF"/>
        </w:rPr>
        <w:t xml:space="preserve">corresponding </w:t>
      </w:r>
      <w:r w:rsidR="004A2E36">
        <w:rPr>
          <w:rFonts w:ascii="Times New Roman" w:hAnsi="Times New Roman" w:cs="Times New Roman"/>
          <w:color w:val="333333"/>
          <w:sz w:val="20"/>
          <w:szCs w:val="20"/>
          <w:shd w:val="clear" w:color="auto" w:fill="FFFFFF"/>
        </w:rPr>
        <w:t>error bar represents the standard error of the mean.</w:t>
      </w:r>
    </w:p>
    <w:p w14:paraId="11605D9E" w14:textId="3619AFB3" w:rsidR="00507569" w:rsidRDefault="00047F2B" w:rsidP="005E0AD8">
      <w:pPr>
        <w:jc w:val="both"/>
        <w:rPr>
          <w:rFonts w:ascii="Times New Roman" w:hAnsi="Times New Roman" w:cs="Times New Roman"/>
          <w:color w:val="333333"/>
          <w:sz w:val="20"/>
          <w:szCs w:val="20"/>
          <w:shd w:val="clear" w:color="auto" w:fill="FFFFFF"/>
        </w:rPr>
      </w:pPr>
      <w:ins w:id="177" w:author="戴 磊" w:date="2021-02-19T21:38:00Z">
        <w:r>
          <w:rPr>
            <w:rFonts w:ascii="Times New Roman" w:hAnsi="Times New Roman" w:cs="Times New Roman"/>
            <w:color w:val="333333"/>
            <w:sz w:val="20"/>
            <w:szCs w:val="20"/>
            <w:shd w:val="clear" w:color="auto" w:fill="FFFFFF"/>
          </w:rPr>
          <w:t>Related to figure 2</w:t>
        </w:r>
      </w:ins>
      <w:r w:rsidR="00507569">
        <w:rPr>
          <w:rFonts w:ascii="Times New Roman" w:hAnsi="Times New Roman" w:cs="Times New Roman"/>
          <w:color w:val="333333"/>
          <w:sz w:val="20"/>
          <w:szCs w:val="20"/>
          <w:shd w:val="clear" w:color="auto" w:fill="FFFFFF"/>
        </w:rPr>
        <w:br w:type="page"/>
      </w:r>
    </w:p>
    <w:p w14:paraId="5FE8BA45" w14:textId="77777777" w:rsidR="001E0FEF" w:rsidRDefault="00507569" w:rsidP="009835D9">
      <w:pPr>
        <w:jc w:val="center"/>
        <w:rPr>
          <w:rFonts w:ascii="Times New Roman" w:hAnsi="Times New Roman" w:cs="Times New Roman"/>
          <w:b/>
          <w:bCs/>
          <w:sz w:val="20"/>
          <w:szCs w:val="21"/>
        </w:rPr>
      </w:pPr>
      <w:r>
        <w:rPr>
          <w:rFonts w:ascii="Times New Roman" w:hAnsi="Times New Roman" w:cs="Times New Roman"/>
          <w:noProof/>
          <w:sz w:val="20"/>
          <w:szCs w:val="20"/>
        </w:rPr>
        <w:lastRenderedPageBreak/>
        <w:drawing>
          <wp:inline distT="0" distB="0" distL="0" distR="0" wp14:anchorId="116B6870" wp14:editId="7D08716D">
            <wp:extent cx="5247203" cy="1852218"/>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9669" cy="1860148"/>
                    </a:xfrm>
                    <a:prstGeom prst="rect">
                      <a:avLst/>
                    </a:prstGeom>
                  </pic:spPr>
                </pic:pic>
              </a:graphicData>
            </a:graphic>
          </wp:inline>
        </w:drawing>
      </w:r>
    </w:p>
    <w:p w14:paraId="4B09D5F5" w14:textId="77777777" w:rsidR="001E0FEF" w:rsidRDefault="001E0FEF" w:rsidP="005E0AD8">
      <w:pPr>
        <w:jc w:val="both"/>
        <w:rPr>
          <w:rFonts w:ascii="Times New Roman" w:hAnsi="Times New Roman" w:cs="Times New Roman"/>
          <w:b/>
          <w:bCs/>
          <w:sz w:val="20"/>
          <w:szCs w:val="21"/>
        </w:rPr>
      </w:pPr>
    </w:p>
    <w:p w14:paraId="60ACFEB3" w14:textId="77777777" w:rsidR="00047F2B" w:rsidRDefault="001E0FEF" w:rsidP="005E0AD8">
      <w:pPr>
        <w:jc w:val="both"/>
        <w:rPr>
          <w:ins w:id="178" w:author="戴 磊" w:date="2021-02-19T21:39:00Z"/>
          <w:rFonts w:ascii="Times New Roman" w:hAnsi="Times New Roman" w:cs="Times New Roman"/>
          <w:sz w:val="20"/>
          <w:szCs w:val="21"/>
        </w:rPr>
      </w:pPr>
      <w:r w:rsidRPr="00F702A9">
        <w:rPr>
          <w:rFonts w:ascii="Times New Roman" w:hAnsi="Times New Roman" w:cs="Times New Roman"/>
          <w:b/>
          <w:bCs/>
          <w:sz w:val="20"/>
          <w:szCs w:val="21"/>
        </w:rPr>
        <w:t>Figure S</w:t>
      </w:r>
      <w:r w:rsidR="008B11DF">
        <w:rPr>
          <w:rFonts w:ascii="Times New Roman" w:hAnsi="Times New Roman" w:cs="Times New Roman"/>
          <w:b/>
          <w:bCs/>
          <w:sz w:val="20"/>
          <w:szCs w:val="21"/>
        </w:rPr>
        <w:t>7</w:t>
      </w:r>
      <w:r w:rsidRPr="0016312B">
        <w:rPr>
          <w:rFonts w:ascii="Times New Roman" w:hAnsi="Times New Roman" w:cs="Times New Roman"/>
          <w:b/>
          <w:bCs/>
          <w:sz w:val="20"/>
          <w:szCs w:val="21"/>
        </w:rPr>
        <w:t xml:space="preserve">. </w:t>
      </w:r>
      <w:bookmarkStart w:id="179" w:name="OLE_LINK46"/>
      <w:bookmarkStart w:id="180" w:name="OLE_LINK47"/>
      <w:r w:rsidR="00C61D8F" w:rsidRPr="0016312B">
        <w:rPr>
          <w:rFonts w:ascii="Times New Roman" w:hAnsi="Times New Roman" w:cs="Times New Roman"/>
          <w:b/>
          <w:bCs/>
          <w:sz w:val="20"/>
          <w:szCs w:val="21"/>
        </w:rPr>
        <w:t xml:space="preserve">Significantly altered bacterial species in relative abundance </w:t>
      </w:r>
      <w:bookmarkEnd w:id="179"/>
      <w:bookmarkEnd w:id="180"/>
      <w:r w:rsidR="00C61D8F" w:rsidRPr="0016312B">
        <w:rPr>
          <w:rFonts w:ascii="Times New Roman" w:hAnsi="Times New Roman" w:cs="Times New Roman"/>
          <w:b/>
          <w:bCs/>
          <w:sz w:val="20"/>
          <w:szCs w:val="21"/>
        </w:rPr>
        <w:t>between inulin and cellulose group</w:t>
      </w:r>
      <w:r w:rsidR="00C366D9">
        <w:rPr>
          <w:rFonts w:ascii="Times New Roman" w:hAnsi="Times New Roman" w:cs="Times New Roman"/>
          <w:b/>
          <w:bCs/>
          <w:sz w:val="20"/>
          <w:szCs w:val="21"/>
        </w:rPr>
        <w:t>s</w:t>
      </w:r>
      <w:r w:rsidR="00C61D8F" w:rsidRPr="0016312B">
        <w:rPr>
          <w:rFonts w:ascii="Times New Roman" w:hAnsi="Times New Roman" w:cs="Times New Roman"/>
          <w:b/>
          <w:bCs/>
          <w:sz w:val="20"/>
          <w:szCs w:val="21"/>
        </w:rPr>
        <w:t>.</w:t>
      </w:r>
      <w:r w:rsidR="00C61D8F">
        <w:rPr>
          <w:rFonts w:ascii="Times New Roman" w:hAnsi="Times New Roman" w:cs="Times New Roman"/>
          <w:sz w:val="20"/>
          <w:szCs w:val="21"/>
        </w:rPr>
        <w:t xml:space="preserve"> The identified species vary depending on the day of observation.</w:t>
      </w:r>
    </w:p>
    <w:p w14:paraId="1DA6C610" w14:textId="7B7753DA" w:rsidR="00876085" w:rsidRPr="00C61D8F" w:rsidRDefault="00047F2B" w:rsidP="005E0AD8">
      <w:pPr>
        <w:jc w:val="both"/>
        <w:rPr>
          <w:rFonts w:ascii="Times New Roman" w:hAnsi="Times New Roman" w:cs="Times New Roman"/>
          <w:sz w:val="20"/>
          <w:szCs w:val="21"/>
        </w:rPr>
      </w:pPr>
      <w:commentRangeStart w:id="181"/>
      <w:ins w:id="182" w:author="戴 磊" w:date="2021-02-19T21:39:00Z">
        <w:r>
          <w:rPr>
            <w:rFonts w:ascii="Times New Roman" w:hAnsi="Times New Roman" w:cs="Times New Roman"/>
            <w:sz w:val="20"/>
            <w:szCs w:val="21"/>
          </w:rPr>
          <w:t>Related to figure 2</w:t>
        </w:r>
      </w:ins>
      <w:ins w:id="183" w:author="戴 磊" w:date="2021-02-19T21:40:00Z">
        <w:r>
          <w:rPr>
            <w:rFonts w:ascii="Times New Roman" w:hAnsi="Times New Roman" w:cs="Times New Roman"/>
            <w:sz w:val="20"/>
            <w:szCs w:val="21"/>
          </w:rPr>
          <w:t>?</w:t>
        </w:r>
        <w:commentRangeEnd w:id="181"/>
        <w:r>
          <w:rPr>
            <w:rStyle w:val="a5"/>
          </w:rPr>
          <w:commentReference w:id="181"/>
        </w:r>
      </w:ins>
      <w:r w:rsidR="00876085" w:rsidRPr="00A922DA">
        <w:rPr>
          <w:rFonts w:ascii="Times New Roman" w:hAnsi="Times New Roman" w:cs="Times New Roman"/>
          <w:sz w:val="20"/>
          <w:szCs w:val="20"/>
        </w:rPr>
        <w:br w:type="page"/>
      </w:r>
    </w:p>
    <w:p w14:paraId="147D13C9" w14:textId="77777777" w:rsidR="0029151D" w:rsidRDefault="0029151D" w:rsidP="000E5E8B">
      <w:pPr>
        <w:jc w:val="center"/>
        <w:rPr>
          <w:rFonts w:ascii="Times New Roman" w:hAnsi="Times New Roman" w:cs="Times New Roman"/>
          <w:sz w:val="20"/>
          <w:szCs w:val="20"/>
        </w:rPr>
      </w:pPr>
      <w:commentRangeStart w:id="184"/>
      <w:r>
        <w:rPr>
          <w:rFonts w:ascii="Times New Roman" w:hAnsi="Times New Roman" w:cs="Times New Roman"/>
          <w:noProof/>
          <w:sz w:val="20"/>
          <w:szCs w:val="20"/>
        </w:rPr>
        <w:lastRenderedPageBreak/>
        <w:drawing>
          <wp:inline distT="0" distB="0" distL="0" distR="0" wp14:anchorId="0C7EB82D" wp14:editId="2F3972A7">
            <wp:extent cx="5404649" cy="3034918"/>
            <wp:effectExtent l="0" t="0" r="5715" b="635"/>
            <wp:docPr id="8" name="Picture 8"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video gam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13342" cy="3039799"/>
                    </a:xfrm>
                    <a:prstGeom prst="rect">
                      <a:avLst/>
                    </a:prstGeom>
                  </pic:spPr>
                </pic:pic>
              </a:graphicData>
            </a:graphic>
          </wp:inline>
        </w:drawing>
      </w:r>
      <w:commentRangeEnd w:id="184"/>
      <w:r w:rsidR="00047F2B">
        <w:rPr>
          <w:rStyle w:val="a5"/>
        </w:rPr>
        <w:commentReference w:id="184"/>
      </w:r>
    </w:p>
    <w:p w14:paraId="7239EA98" w14:textId="77777777" w:rsidR="0029151D" w:rsidRDefault="0029151D" w:rsidP="005E0AD8">
      <w:pPr>
        <w:jc w:val="both"/>
        <w:rPr>
          <w:rFonts w:ascii="Times New Roman" w:hAnsi="Times New Roman" w:cs="Times New Roman"/>
          <w:sz w:val="20"/>
          <w:szCs w:val="20"/>
        </w:rPr>
      </w:pPr>
    </w:p>
    <w:p w14:paraId="45EE7237" w14:textId="77777777" w:rsidR="00047F2B" w:rsidRDefault="000764AD" w:rsidP="005E0AD8">
      <w:pPr>
        <w:jc w:val="both"/>
        <w:rPr>
          <w:ins w:id="185" w:author="戴 磊" w:date="2021-02-19T21:40:00Z"/>
          <w:rFonts w:ascii="Times New Roman" w:hAnsi="Times New Roman" w:cs="Times New Roman"/>
          <w:sz w:val="20"/>
          <w:szCs w:val="20"/>
        </w:rPr>
      </w:pPr>
      <w:r w:rsidRPr="00E44B37">
        <w:rPr>
          <w:rFonts w:ascii="Times New Roman" w:hAnsi="Times New Roman" w:cs="Times New Roman"/>
          <w:b/>
          <w:bCs/>
          <w:sz w:val="20"/>
          <w:szCs w:val="20"/>
        </w:rPr>
        <w:t>Figure S8. Dynamics of inulin responders.</w:t>
      </w:r>
      <w:r>
        <w:rPr>
          <w:rFonts w:ascii="Times New Roman" w:hAnsi="Times New Roman" w:cs="Times New Roman"/>
          <w:sz w:val="20"/>
          <w:szCs w:val="20"/>
        </w:rPr>
        <w:t xml:space="preserve"> </w:t>
      </w:r>
      <w:r w:rsidR="001A4500" w:rsidRPr="001A4500">
        <w:rPr>
          <w:rFonts w:ascii="Times New Roman" w:hAnsi="Times New Roman" w:cs="Times New Roman"/>
          <w:b/>
          <w:bCs/>
          <w:sz w:val="20"/>
          <w:szCs w:val="20"/>
        </w:rPr>
        <w:t>A</w:t>
      </w:r>
      <w:r w:rsidR="001A4500">
        <w:rPr>
          <w:rFonts w:ascii="Times New Roman" w:hAnsi="Times New Roman" w:cs="Times New Roman"/>
          <w:sz w:val="20"/>
          <w:szCs w:val="20"/>
        </w:rPr>
        <w:t xml:space="preserve">. </w:t>
      </w:r>
      <w:r>
        <w:rPr>
          <w:rFonts w:ascii="Times New Roman" w:hAnsi="Times New Roman" w:cs="Times New Roman"/>
          <w:sz w:val="20"/>
          <w:szCs w:val="20"/>
        </w:rPr>
        <w:t xml:space="preserve">Relative abundance of </w:t>
      </w:r>
      <w:r w:rsidR="001D03AB">
        <w:rPr>
          <w:rFonts w:ascii="Times New Roman" w:hAnsi="Times New Roman" w:cs="Times New Roman"/>
          <w:sz w:val="20"/>
          <w:szCs w:val="20"/>
        </w:rPr>
        <w:t>each</w:t>
      </w:r>
      <w:r>
        <w:rPr>
          <w:rFonts w:ascii="Times New Roman" w:hAnsi="Times New Roman" w:cs="Times New Roman"/>
          <w:sz w:val="20"/>
          <w:szCs w:val="20"/>
        </w:rPr>
        <w:t xml:space="preserve"> inulin responder</w:t>
      </w:r>
      <w:r w:rsidR="001D03AB">
        <w:rPr>
          <w:rFonts w:ascii="Times New Roman" w:hAnsi="Times New Roman" w:cs="Times New Roman"/>
          <w:sz w:val="20"/>
          <w:szCs w:val="20"/>
        </w:rPr>
        <w:t xml:space="preserve"> inferred from ecological network model</w:t>
      </w:r>
      <w:r>
        <w:rPr>
          <w:rFonts w:ascii="Times New Roman" w:hAnsi="Times New Roman" w:cs="Times New Roman"/>
          <w:sz w:val="20"/>
          <w:szCs w:val="20"/>
        </w:rPr>
        <w:t xml:space="preserve">. </w:t>
      </w:r>
      <w:r w:rsidR="001A4500" w:rsidRPr="001A4500">
        <w:rPr>
          <w:rFonts w:ascii="Times New Roman" w:hAnsi="Times New Roman" w:cs="Times New Roman"/>
          <w:b/>
          <w:bCs/>
          <w:sz w:val="20"/>
          <w:szCs w:val="20"/>
        </w:rPr>
        <w:t>B</w:t>
      </w:r>
      <w:r w:rsidR="001A4500">
        <w:rPr>
          <w:rFonts w:ascii="Times New Roman" w:hAnsi="Times New Roman" w:cs="Times New Roman"/>
          <w:sz w:val="20"/>
          <w:szCs w:val="20"/>
        </w:rPr>
        <w:t xml:space="preserve">. </w:t>
      </w:r>
      <w:r w:rsidR="00965B31">
        <w:rPr>
          <w:rFonts w:ascii="Times New Roman" w:hAnsi="Times New Roman" w:cs="Times New Roman"/>
          <w:sz w:val="20"/>
          <w:szCs w:val="20"/>
        </w:rPr>
        <w:t>T</w:t>
      </w:r>
      <w:r>
        <w:rPr>
          <w:rFonts w:ascii="Times New Roman" w:hAnsi="Times New Roman" w:cs="Times New Roman"/>
          <w:sz w:val="20"/>
          <w:szCs w:val="20"/>
        </w:rPr>
        <w:t>hree</w:t>
      </w:r>
      <w:r w:rsidR="00965B31">
        <w:rPr>
          <w:rFonts w:ascii="Times New Roman" w:hAnsi="Times New Roman" w:cs="Times New Roman"/>
          <w:sz w:val="20"/>
          <w:szCs w:val="20"/>
        </w:rPr>
        <w:t xml:space="preserve"> </w:t>
      </w:r>
      <w:r>
        <w:rPr>
          <w:rFonts w:ascii="Times New Roman" w:hAnsi="Times New Roman" w:cs="Times New Roman"/>
          <w:sz w:val="20"/>
          <w:szCs w:val="20"/>
        </w:rPr>
        <w:t>responders</w:t>
      </w:r>
      <w:r w:rsidR="00965B31">
        <w:rPr>
          <w:rFonts w:ascii="Times New Roman" w:hAnsi="Times New Roman" w:cs="Times New Roman"/>
          <w:sz w:val="20"/>
          <w:szCs w:val="20"/>
        </w:rPr>
        <w:t xml:space="preserve"> that might compete for inulin (see </w:t>
      </w:r>
      <w:r w:rsidR="00EC3350">
        <w:rPr>
          <w:rFonts w:ascii="Times New Roman" w:hAnsi="Times New Roman" w:cs="Times New Roman"/>
          <w:sz w:val="20"/>
          <w:szCs w:val="20"/>
        </w:rPr>
        <w:t xml:space="preserve">the </w:t>
      </w:r>
      <w:r w:rsidR="00965B31">
        <w:rPr>
          <w:rFonts w:ascii="Times New Roman" w:hAnsi="Times New Roman" w:cs="Times New Roman"/>
          <w:sz w:val="20"/>
          <w:szCs w:val="20"/>
        </w:rPr>
        <w:t>main text Fig. 3D</w:t>
      </w:r>
      <w:r w:rsidR="001210A7">
        <w:rPr>
          <w:rFonts w:ascii="Times New Roman" w:hAnsi="Times New Roman" w:cs="Times New Roman"/>
          <w:sz w:val="20"/>
          <w:szCs w:val="20"/>
        </w:rPr>
        <w:t xml:space="preserve"> for inferred int</w:t>
      </w:r>
      <w:r w:rsidR="000E1F17">
        <w:rPr>
          <w:rFonts w:ascii="Times New Roman" w:hAnsi="Times New Roman" w:cs="Times New Roman"/>
          <w:sz w:val="20"/>
          <w:szCs w:val="20"/>
        </w:rPr>
        <w:t>erspecific interactions</w:t>
      </w:r>
      <w:r w:rsidR="00965B31">
        <w:rPr>
          <w:rFonts w:ascii="Times New Roman" w:hAnsi="Times New Roman" w:cs="Times New Roman"/>
          <w:sz w:val="20"/>
          <w:szCs w:val="20"/>
        </w:rPr>
        <w:t>)</w:t>
      </w:r>
      <w:r>
        <w:rPr>
          <w:rFonts w:ascii="Times New Roman" w:hAnsi="Times New Roman" w:cs="Times New Roman"/>
          <w:sz w:val="20"/>
          <w:szCs w:val="20"/>
        </w:rPr>
        <w:t>.</w:t>
      </w:r>
      <w:r w:rsidR="001B6107">
        <w:rPr>
          <w:rFonts w:ascii="Times New Roman" w:hAnsi="Times New Roman" w:cs="Times New Roman"/>
          <w:sz w:val="20"/>
          <w:szCs w:val="20"/>
        </w:rPr>
        <w:t xml:space="preserve"> </w:t>
      </w:r>
      <w:r w:rsidR="001A4500" w:rsidRPr="001A4500">
        <w:rPr>
          <w:rFonts w:ascii="Times New Roman" w:hAnsi="Times New Roman" w:cs="Times New Roman"/>
          <w:b/>
          <w:bCs/>
          <w:sz w:val="20"/>
          <w:szCs w:val="20"/>
        </w:rPr>
        <w:t>C</w:t>
      </w:r>
      <w:r w:rsidR="001A4500">
        <w:rPr>
          <w:rFonts w:ascii="Times New Roman" w:hAnsi="Times New Roman" w:cs="Times New Roman"/>
          <w:sz w:val="20"/>
          <w:szCs w:val="20"/>
        </w:rPr>
        <w:t>.</w:t>
      </w:r>
      <w:r>
        <w:rPr>
          <w:rFonts w:ascii="Times New Roman" w:hAnsi="Times New Roman" w:cs="Times New Roman"/>
          <w:sz w:val="20"/>
          <w:szCs w:val="20"/>
        </w:rPr>
        <w:t xml:space="preserve"> </w:t>
      </w:r>
      <w:r w:rsidR="00E64B4B">
        <w:rPr>
          <w:rFonts w:ascii="Times New Roman" w:hAnsi="Times New Roman" w:cs="Times New Roman"/>
          <w:sz w:val="20"/>
          <w:szCs w:val="20"/>
        </w:rPr>
        <w:t>Comparison of t</w:t>
      </w:r>
      <w:r>
        <w:rPr>
          <w:rFonts w:ascii="Times New Roman" w:hAnsi="Times New Roman" w:cs="Times New Roman"/>
          <w:sz w:val="20"/>
          <w:szCs w:val="20"/>
        </w:rPr>
        <w:t xml:space="preserve">otal relative abundance </w:t>
      </w:r>
      <w:r w:rsidR="00E64B4B">
        <w:rPr>
          <w:rFonts w:ascii="Times New Roman" w:hAnsi="Times New Roman" w:cs="Times New Roman"/>
          <w:sz w:val="20"/>
          <w:szCs w:val="20"/>
        </w:rPr>
        <w:t>between</w:t>
      </w:r>
      <w:r>
        <w:rPr>
          <w:rFonts w:ascii="Times New Roman" w:hAnsi="Times New Roman" w:cs="Times New Roman"/>
          <w:sz w:val="20"/>
          <w:szCs w:val="20"/>
        </w:rPr>
        <w:t xml:space="preserve"> inulin responders</w:t>
      </w:r>
      <w:r w:rsidR="007D4A83">
        <w:rPr>
          <w:rFonts w:ascii="Times New Roman" w:hAnsi="Times New Roman" w:cs="Times New Roman"/>
          <w:sz w:val="20"/>
          <w:szCs w:val="20"/>
        </w:rPr>
        <w:t xml:space="preserve"> and other bacterial species.</w:t>
      </w:r>
    </w:p>
    <w:p w14:paraId="57DE88FC" w14:textId="135693F8" w:rsidR="001A4500" w:rsidRDefault="00047F2B" w:rsidP="005E0AD8">
      <w:pPr>
        <w:jc w:val="both"/>
        <w:rPr>
          <w:rFonts w:ascii="Times New Roman" w:hAnsi="Times New Roman" w:cs="Times New Roman"/>
          <w:sz w:val="20"/>
          <w:szCs w:val="20"/>
        </w:rPr>
      </w:pPr>
      <w:ins w:id="186" w:author="戴 磊" w:date="2021-02-19T21:40:00Z">
        <w:r>
          <w:rPr>
            <w:rFonts w:ascii="Times New Roman" w:hAnsi="Times New Roman" w:cs="Times New Roman"/>
            <w:sz w:val="20"/>
            <w:szCs w:val="20"/>
          </w:rPr>
          <w:t>Related to figure 3</w:t>
        </w:r>
      </w:ins>
      <w:r w:rsidR="001A4500">
        <w:rPr>
          <w:rFonts w:ascii="Times New Roman" w:hAnsi="Times New Roman" w:cs="Times New Roman"/>
          <w:sz w:val="20"/>
          <w:szCs w:val="20"/>
        </w:rPr>
        <w:br w:type="page"/>
      </w:r>
    </w:p>
    <w:p w14:paraId="0C19B085" w14:textId="1C946EFA" w:rsidR="00444C15" w:rsidRPr="00A922DA" w:rsidRDefault="004414C3" w:rsidP="0053174B">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5723B33" wp14:editId="5FCB671E">
            <wp:extent cx="4470400" cy="3200400"/>
            <wp:effectExtent l="0" t="0" r="0" b="0"/>
            <wp:docPr id="21" name="Picture 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70400" cy="3200400"/>
                    </a:xfrm>
                    <a:prstGeom prst="rect">
                      <a:avLst/>
                    </a:prstGeom>
                  </pic:spPr>
                </pic:pic>
              </a:graphicData>
            </a:graphic>
          </wp:inline>
        </w:drawing>
      </w:r>
    </w:p>
    <w:p w14:paraId="4B40E3EB" w14:textId="7ABDA8AD" w:rsidR="0035704D" w:rsidRPr="001A4500" w:rsidRDefault="00876085" w:rsidP="005E0AD8">
      <w:pPr>
        <w:jc w:val="both"/>
        <w:rPr>
          <w:rFonts w:ascii="Times New Roman" w:hAnsi="Times New Roman" w:cs="Times New Roman"/>
          <w:sz w:val="20"/>
          <w:szCs w:val="20"/>
        </w:rPr>
      </w:pPr>
      <w:r w:rsidRPr="00A922DA">
        <w:rPr>
          <w:rFonts w:ascii="Times New Roman" w:hAnsi="Times New Roman" w:cs="Times New Roman"/>
          <w:sz w:val="20"/>
          <w:szCs w:val="20"/>
        </w:rPr>
        <w:t xml:space="preserve"> </w:t>
      </w:r>
    </w:p>
    <w:p w14:paraId="73D45371" w14:textId="77777777" w:rsidR="00ED0E99" w:rsidRDefault="00444C15" w:rsidP="005E0AD8">
      <w:pPr>
        <w:jc w:val="both"/>
        <w:rPr>
          <w:ins w:id="187" w:author="戴 磊" w:date="2021-02-19T21:44:00Z"/>
          <w:rFonts w:ascii="Times New Roman" w:eastAsia="宋体" w:hAnsi="Times New Roman" w:cs="Times New Roman"/>
          <w:color w:val="000000"/>
          <w:sz w:val="20"/>
          <w:szCs w:val="20"/>
        </w:rPr>
      </w:pPr>
      <w:r w:rsidRPr="001F52DA">
        <w:rPr>
          <w:rFonts w:ascii="Times New Roman" w:hAnsi="Times New Roman" w:cs="Times New Roman"/>
          <w:b/>
          <w:bCs/>
          <w:sz w:val="20"/>
          <w:szCs w:val="20"/>
        </w:rPr>
        <w:t>Figure S</w:t>
      </w:r>
      <w:r w:rsidR="00BF6A7B" w:rsidRPr="001F52DA">
        <w:rPr>
          <w:rFonts w:ascii="Times New Roman" w:hAnsi="Times New Roman" w:cs="Times New Roman"/>
          <w:b/>
          <w:bCs/>
          <w:sz w:val="20"/>
          <w:szCs w:val="20"/>
        </w:rPr>
        <w:t>9</w:t>
      </w:r>
      <w:r w:rsidRPr="001F52DA">
        <w:rPr>
          <w:rFonts w:ascii="Times New Roman" w:hAnsi="Times New Roman" w:cs="Times New Roman"/>
          <w:b/>
          <w:bCs/>
          <w:sz w:val="20"/>
          <w:szCs w:val="20"/>
        </w:rPr>
        <w:t xml:space="preserve">. </w:t>
      </w:r>
      <w:r w:rsidR="00BF2C9A" w:rsidRPr="001F52DA">
        <w:rPr>
          <w:rFonts w:ascii="Times New Roman" w:hAnsi="Times New Roman" w:cs="Times New Roman"/>
          <w:b/>
          <w:bCs/>
          <w:sz w:val="20"/>
          <w:szCs w:val="20"/>
        </w:rPr>
        <w:t xml:space="preserve">Inferring </w:t>
      </w:r>
      <w:r w:rsidR="00DD6564" w:rsidRPr="001F52DA">
        <w:rPr>
          <w:rFonts w:ascii="Times New Roman" w:hAnsi="Times New Roman" w:cs="Times New Roman"/>
          <w:b/>
          <w:bCs/>
          <w:sz w:val="20"/>
          <w:szCs w:val="20"/>
        </w:rPr>
        <w:t xml:space="preserve">bacterial </w:t>
      </w:r>
      <w:r w:rsidR="006B63AA" w:rsidRPr="001F52DA">
        <w:rPr>
          <w:rFonts w:ascii="Times New Roman" w:hAnsi="Times New Roman" w:cs="Times New Roman"/>
          <w:b/>
          <w:bCs/>
          <w:sz w:val="20"/>
          <w:szCs w:val="20"/>
        </w:rPr>
        <w:t xml:space="preserve">responders to resistant starch </w:t>
      </w:r>
      <w:r w:rsidR="00DD6564" w:rsidRPr="001F52DA">
        <w:rPr>
          <w:rFonts w:ascii="Times New Roman" w:hAnsi="Times New Roman" w:cs="Times New Roman"/>
          <w:b/>
          <w:bCs/>
          <w:sz w:val="20"/>
          <w:szCs w:val="20"/>
        </w:rPr>
        <w:t xml:space="preserve">intervention </w:t>
      </w:r>
      <w:r w:rsidR="006B63AA" w:rsidRPr="001F52DA">
        <w:rPr>
          <w:rFonts w:ascii="Times New Roman" w:hAnsi="Times New Roman" w:cs="Times New Roman"/>
          <w:b/>
          <w:bCs/>
          <w:sz w:val="20"/>
          <w:szCs w:val="20"/>
        </w:rPr>
        <w:t>and associated ecological interaction network.</w:t>
      </w:r>
      <w:r w:rsidR="006B63AA">
        <w:rPr>
          <w:rFonts w:ascii="Times New Roman" w:hAnsi="Times New Roman" w:cs="Times New Roman"/>
          <w:sz w:val="20"/>
          <w:szCs w:val="20"/>
        </w:rPr>
        <w:t xml:space="preserve"> </w:t>
      </w:r>
      <w:r w:rsidR="001F52DA" w:rsidRPr="001F52DA">
        <w:rPr>
          <w:rFonts w:ascii="Times New Roman" w:eastAsia="宋体" w:hAnsi="Times New Roman" w:cs="Times New Roman"/>
          <w:color w:val="000000"/>
          <w:sz w:val="20"/>
          <w:szCs w:val="20"/>
        </w:rPr>
        <w:t xml:space="preserve">The same figure legend applies as in the main text Fig. </w:t>
      </w:r>
      <w:r w:rsidR="001F52DA">
        <w:rPr>
          <w:rFonts w:ascii="Times New Roman" w:eastAsia="宋体" w:hAnsi="Times New Roman" w:cs="Times New Roman"/>
          <w:color w:val="000000"/>
          <w:sz w:val="20"/>
          <w:szCs w:val="20"/>
        </w:rPr>
        <w:t>3C-H (the same order)</w:t>
      </w:r>
      <w:r w:rsidR="001F52DA" w:rsidRPr="001F52DA">
        <w:rPr>
          <w:rFonts w:ascii="Times New Roman" w:eastAsia="宋体" w:hAnsi="Times New Roman" w:cs="Times New Roman"/>
          <w:color w:val="000000"/>
          <w:sz w:val="20"/>
          <w:szCs w:val="20"/>
        </w:rPr>
        <w:t>.</w:t>
      </w:r>
    </w:p>
    <w:p w14:paraId="2E157EFD" w14:textId="4A2DA2DB" w:rsidR="0035704D" w:rsidRPr="00A922DA" w:rsidRDefault="00ED0E99" w:rsidP="005E0AD8">
      <w:pPr>
        <w:jc w:val="both"/>
        <w:rPr>
          <w:rFonts w:ascii="Times New Roman" w:eastAsia="宋体" w:hAnsi="Times New Roman" w:cs="Times New Roman"/>
          <w:color w:val="000000"/>
          <w:sz w:val="20"/>
          <w:szCs w:val="20"/>
        </w:rPr>
      </w:pPr>
      <w:ins w:id="188" w:author="戴 磊" w:date="2021-02-19T21:44:00Z">
        <w:r>
          <w:rPr>
            <w:rFonts w:ascii="Times New Roman" w:eastAsia="宋体" w:hAnsi="Times New Roman" w:cs="Times New Roman"/>
            <w:color w:val="000000"/>
            <w:sz w:val="20"/>
            <w:szCs w:val="20"/>
          </w:rPr>
          <w:t>Rel</w:t>
        </w:r>
      </w:ins>
      <w:ins w:id="189" w:author="戴 磊" w:date="2021-02-19T21:45:00Z">
        <w:r>
          <w:rPr>
            <w:rFonts w:ascii="Times New Roman" w:eastAsia="宋体" w:hAnsi="Times New Roman" w:cs="Times New Roman"/>
            <w:color w:val="000000"/>
            <w:sz w:val="20"/>
            <w:szCs w:val="20"/>
          </w:rPr>
          <w:t>ated to figure 3</w:t>
        </w:r>
      </w:ins>
      <w:r w:rsidR="006F5324">
        <w:rPr>
          <w:rFonts w:ascii="Times New Roman" w:eastAsia="宋体" w:hAnsi="Times New Roman" w:cs="Times New Roman"/>
          <w:color w:val="000000"/>
          <w:sz w:val="20"/>
          <w:szCs w:val="20"/>
        </w:rPr>
        <w:br w:type="page"/>
      </w:r>
    </w:p>
    <w:p w14:paraId="129AF1A2" w14:textId="7DD32796" w:rsidR="0035704D" w:rsidRPr="00A922DA" w:rsidRDefault="0035704D" w:rsidP="004559C4">
      <w:pPr>
        <w:jc w:val="center"/>
        <w:rPr>
          <w:rFonts w:ascii="Times New Roman" w:eastAsia="宋体" w:hAnsi="Times New Roman" w:cs="Times New Roman"/>
          <w:color w:val="000000"/>
          <w:sz w:val="20"/>
          <w:szCs w:val="20"/>
        </w:rPr>
      </w:pPr>
      <w:commentRangeStart w:id="190"/>
      <w:r w:rsidRPr="00A922DA">
        <w:rPr>
          <w:rFonts w:ascii="Times New Roman" w:eastAsia="宋体" w:hAnsi="Times New Roman" w:cs="Times New Roman"/>
          <w:noProof/>
          <w:color w:val="000000"/>
          <w:sz w:val="20"/>
          <w:szCs w:val="20"/>
        </w:rPr>
        <w:lastRenderedPageBreak/>
        <w:drawing>
          <wp:inline distT="0" distB="0" distL="0" distR="0" wp14:anchorId="28A29AFB" wp14:editId="5FB4161B">
            <wp:extent cx="4666075" cy="1862667"/>
            <wp:effectExtent l="0" t="0" r="0" b="444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92687" cy="1873290"/>
                    </a:xfrm>
                    <a:prstGeom prst="rect">
                      <a:avLst/>
                    </a:prstGeom>
                  </pic:spPr>
                </pic:pic>
              </a:graphicData>
            </a:graphic>
          </wp:inline>
        </w:drawing>
      </w:r>
      <w:commentRangeEnd w:id="190"/>
      <w:r w:rsidR="00B82201">
        <w:rPr>
          <w:rStyle w:val="a5"/>
        </w:rPr>
        <w:commentReference w:id="190"/>
      </w:r>
    </w:p>
    <w:p w14:paraId="2CF0373D" w14:textId="77777777" w:rsidR="0035704D" w:rsidRPr="00A922DA" w:rsidRDefault="0035704D" w:rsidP="005E0AD8">
      <w:pPr>
        <w:jc w:val="both"/>
        <w:rPr>
          <w:rFonts w:ascii="Times New Roman" w:eastAsia="宋体" w:hAnsi="Times New Roman" w:cs="Times New Roman"/>
          <w:b/>
          <w:bCs/>
          <w:color w:val="000000"/>
          <w:sz w:val="20"/>
          <w:szCs w:val="20"/>
        </w:rPr>
      </w:pPr>
    </w:p>
    <w:p w14:paraId="0E0AB129" w14:textId="77777777" w:rsidR="00ED0E99" w:rsidRDefault="006035EE" w:rsidP="005E0AD8">
      <w:pPr>
        <w:jc w:val="both"/>
        <w:rPr>
          <w:ins w:id="191" w:author="戴 磊" w:date="2021-02-19T21:45:00Z"/>
          <w:rFonts w:ascii="Times New Roman" w:eastAsia="宋体" w:hAnsi="Times New Roman" w:cs="Times New Roman"/>
          <w:color w:val="000000"/>
          <w:sz w:val="20"/>
          <w:szCs w:val="20"/>
        </w:rPr>
      </w:pPr>
      <w:r>
        <w:rPr>
          <w:rFonts w:ascii="Times New Roman" w:eastAsia="宋体" w:hAnsi="Times New Roman" w:cs="Times New Roman"/>
          <w:b/>
          <w:bCs/>
          <w:color w:val="000000"/>
          <w:sz w:val="20"/>
          <w:szCs w:val="20"/>
        </w:rPr>
        <w:t>Figure S10</w:t>
      </w:r>
      <w:r w:rsidR="0035704D" w:rsidRPr="00A922DA">
        <w:rPr>
          <w:rFonts w:ascii="Times New Roman" w:eastAsia="宋体" w:hAnsi="Times New Roman" w:cs="Times New Roman"/>
          <w:b/>
          <w:bCs/>
          <w:color w:val="000000"/>
          <w:sz w:val="20"/>
          <w:szCs w:val="20"/>
        </w:rPr>
        <w:t xml:space="preserve">. Inference of inulin responders </w:t>
      </w:r>
      <w:r w:rsidR="001952B8">
        <w:rPr>
          <w:rFonts w:ascii="Times New Roman" w:eastAsia="宋体" w:hAnsi="Times New Roman" w:cs="Times New Roman"/>
          <w:b/>
          <w:bCs/>
          <w:color w:val="000000"/>
          <w:sz w:val="20"/>
          <w:szCs w:val="20"/>
        </w:rPr>
        <w:t>in human gut microbiome</w:t>
      </w:r>
      <w:r w:rsidR="0035704D" w:rsidRPr="00A922DA">
        <w:rPr>
          <w:rFonts w:ascii="Times New Roman" w:eastAsia="宋体" w:hAnsi="Times New Roman" w:cs="Times New Roman"/>
          <w:b/>
          <w:bCs/>
          <w:color w:val="000000"/>
          <w:sz w:val="20"/>
          <w:szCs w:val="20"/>
        </w:rPr>
        <w:t>.</w:t>
      </w:r>
      <w:r w:rsidR="00DF02E4" w:rsidRPr="00A922DA">
        <w:rPr>
          <w:rFonts w:ascii="Times New Roman" w:eastAsia="宋体" w:hAnsi="Times New Roman" w:cs="Times New Roman"/>
          <w:b/>
          <w:bCs/>
          <w:color w:val="000000"/>
          <w:sz w:val="20"/>
          <w:szCs w:val="20"/>
        </w:rPr>
        <w:t xml:space="preserve"> A. </w:t>
      </w:r>
      <w:r w:rsidR="001952B8" w:rsidRPr="00A922DA">
        <w:rPr>
          <w:rFonts w:ascii="Times New Roman" w:eastAsia="宋体" w:hAnsi="Times New Roman" w:cs="Times New Roman"/>
          <w:color w:val="000000"/>
          <w:sz w:val="20"/>
          <w:szCs w:val="20"/>
        </w:rPr>
        <w:t>Principal</w:t>
      </w:r>
      <w:r w:rsidR="00DC5173" w:rsidRPr="00A922DA">
        <w:rPr>
          <w:rFonts w:ascii="Times New Roman" w:eastAsia="宋体" w:hAnsi="Times New Roman" w:cs="Times New Roman"/>
          <w:color w:val="000000"/>
          <w:sz w:val="20"/>
          <w:szCs w:val="20"/>
        </w:rPr>
        <w:t xml:space="preserve"> coordinate </w:t>
      </w:r>
      <w:r w:rsidR="001952B8" w:rsidRPr="00A922DA">
        <w:rPr>
          <w:rFonts w:ascii="Times New Roman" w:eastAsia="宋体" w:hAnsi="Times New Roman" w:cs="Times New Roman"/>
          <w:color w:val="000000"/>
          <w:sz w:val="20"/>
          <w:szCs w:val="20"/>
        </w:rPr>
        <w:t>analysis</w:t>
      </w:r>
      <w:r w:rsidR="00DC5173" w:rsidRPr="00A922DA">
        <w:rPr>
          <w:rFonts w:ascii="Times New Roman" w:eastAsia="宋体" w:hAnsi="Times New Roman" w:cs="Times New Roman"/>
          <w:color w:val="000000"/>
          <w:sz w:val="20"/>
          <w:szCs w:val="20"/>
        </w:rPr>
        <w:t xml:space="preserve"> (</w:t>
      </w:r>
      <w:proofErr w:type="spellStart"/>
      <w:r w:rsidR="00DC5173" w:rsidRPr="00A922DA">
        <w:rPr>
          <w:rFonts w:ascii="Times New Roman" w:eastAsia="宋体" w:hAnsi="Times New Roman" w:cs="Times New Roman"/>
          <w:color w:val="000000"/>
          <w:sz w:val="20"/>
          <w:szCs w:val="20"/>
        </w:rPr>
        <w:t>PCoA</w:t>
      </w:r>
      <w:proofErr w:type="spellEnd"/>
      <w:r w:rsidR="00DC5173" w:rsidRPr="00A922DA">
        <w:rPr>
          <w:rFonts w:ascii="Times New Roman" w:eastAsia="宋体" w:hAnsi="Times New Roman" w:cs="Times New Roman"/>
          <w:color w:val="000000"/>
          <w:sz w:val="20"/>
          <w:szCs w:val="20"/>
        </w:rPr>
        <w:t>) of baseline human gut microbiota (</w:t>
      </w:r>
      <w:r w:rsidR="002D6B9A">
        <w:rPr>
          <w:rFonts w:ascii="Times New Roman" w:hAnsi="Times New Roman" w:cs="Times New Roman"/>
          <w:color w:val="242021"/>
          <w:sz w:val="20"/>
          <w:szCs w:val="20"/>
        </w:rPr>
        <w:t>Bray-Curtis distance</w:t>
      </w:r>
      <w:r w:rsidR="00DC5173" w:rsidRPr="00A922DA">
        <w:rPr>
          <w:rFonts w:ascii="Times New Roman" w:hAnsi="Times New Roman" w:cs="Times New Roman"/>
          <w:color w:val="242021"/>
          <w:sz w:val="20"/>
          <w:szCs w:val="20"/>
        </w:rPr>
        <w:t xml:space="preserve"> matrix of 16S or shallow shotgun metagenomics</w:t>
      </w:r>
      <w:r w:rsidR="00DC5173" w:rsidRPr="00A922DA">
        <w:rPr>
          <w:rFonts w:ascii="Times New Roman" w:eastAsia="宋体" w:hAnsi="Times New Roman" w:cs="Times New Roman"/>
          <w:color w:val="000000"/>
          <w:sz w:val="20"/>
          <w:szCs w:val="20"/>
        </w:rPr>
        <w:t>) in four cohorts of literature studies with inulin intervention.</w:t>
      </w:r>
      <w:r w:rsidR="00DF02E4" w:rsidRPr="00A922DA">
        <w:rPr>
          <w:rFonts w:ascii="Times New Roman" w:eastAsia="宋体" w:hAnsi="Times New Roman" w:cs="Times New Roman"/>
          <w:b/>
          <w:bCs/>
          <w:color w:val="000000"/>
          <w:sz w:val="20"/>
          <w:szCs w:val="20"/>
        </w:rPr>
        <w:t xml:space="preserve"> B. </w:t>
      </w:r>
      <w:r w:rsidR="00DC5173" w:rsidRPr="00A922DA">
        <w:rPr>
          <w:rFonts w:ascii="Times New Roman" w:eastAsia="宋体" w:hAnsi="Times New Roman" w:cs="Times New Roman"/>
          <w:color w:val="000000"/>
          <w:sz w:val="20"/>
          <w:szCs w:val="20"/>
        </w:rPr>
        <w:t xml:space="preserve">Relative abundance of two major bacterial phyla in the same samples </w:t>
      </w:r>
      <w:r w:rsidR="00C5488F">
        <w:rPr>
          <w:rFonts w:ascii="Times New Roman" w:eastAsia="宋体" w:hAnsi="Times New Roman" w:cs="Times New Roman"/>
          <w:color w:val="000000"/>
          <w:sz w:val="20"/>
          <w:szCs w:val="20"/>
        </w:rPr>
        <w:t xml:space="preserve">shown </w:t>
      </w:r>
      <w:r w:rsidR="001952B8">
        <w:rPr>
          <w:rFonts w:ascii="Times New Roman" w:eastAsia="宋体" w:hAnsi="Times New Roman" w:cs="Times New Roman"/>
          <w:color w:val="000000"/>
          <w:sz w:val="20"/>
          <w:szCs w:val="20"/>
        </w:rPr>
        <w:t xml:space="preserve">in </w:t>
      </w:r>
      <w:r w:rsidR="00C5488F">
        <w:rPr>
          <w:rFonts w:ascii="Times New Roman" w:eastAsia="宋体" w:hAnsi="Times New Roman" w:cs="Times New Roman"/>
          <w:color w:val="000000"/>
          <w:sz w:val="20"/>
          <w:szCs w:val="20"/>
        </w:rPr>
        <w:t xml:space="preserve">panel </w:t>
      </w:r>
      <w:r w:rsidR="001952B8">
        <w:rPr>
          <w:rFonts w:ascii="Times New Roman" w:eastAsia="宋体" w:hAnsi="Times New Roman" w:cs="Times New Roman"/>
          <w:color w:val="000000"/>
          <w:sz w:val="20"/>
          <w:szCs w:val="20"/>
        </w:rPr>
        <w:t>A</w:t>
      </w:r>
      <w:r w:rsidR="00DC5173" w:rsidRPr="00A922DA">
        <w:rPr>
          <w:rFonts w:ascii="Times New Roman" w:eastAsia="宋体" w:hAnsi="Times New Roman" w:cs="Times New Roman"/>
          <w:color w:val="000000"/>
          <w:sz w:val="20"/>
          <w:szCs w:val="20"/>
        </w:rPr>
        <w:t>.</w:t>
      </w:r>
      <w:r w:rsidR="00DF02E4" w:rsidRPr="00A922DA">
        <w:rPr>
          <w:rFonts w:ascii="Times New Roman" w:eastAsia="宋体" w:hAnsi="Times New Roman" w:cs="Times New Roman"/>
          <w:color w:val="000000"/>
          <w:sz w:val="20"/>
          <w:szCs w:val="20"/>
        </w:rPr>
        <w:t xml:space="preserve"> </w:t>
      </w:r>
      <w:r w:rsidR="00DF02E4" w:rsidRPr="00A922DA">
        <w:rPr>
          <w:rFonts w:ascii="Times New Roman" w:eastAsia="宋体" w:hAnsi="Times New Roman" w:cs="Times New Roman"/>
          <w:b/>
          <w:bCs/>
          <w:color w:val="000000"/>
          <w:sz w:val="20"/>
          <w:szCs w:val="20"/>
        </w:rPr>
        <w:t xml:space="preserve">C. </w:t>
      </w:r>
      <w:r w:rsidR="004E6AA8">
        <w:rPr>
          <w:rFonts w:ascii="Times New Roman" w:eastAsia="宋体" w:hAnsi="Times New Roman" w:cs="Times New Roman"/>
          <w:color w:val="000000"/>
          <w:sz w:val="20"/>
          <w:szCs w:val="20"/>
        </w:rPr>
        <w:t>Positive</w:t>
      </w:r>
      <w:r w:rsidR="00DC5173" w:rsidRPr="00A922DA">
        <w:rPr>
          <w:rFonts w:ascii="Times New Roman" w:eastAsia="宋体" w:hAnsi="Times New Roman" w:cs="Times New Roman"/>
          <w:color w:val="000000"/>
          <w:sz w:val="20"/>
          <w:szCs w:val="20"/>
        </w:rPr>
        <w:t xml:space="preserve"> inulin responders identified from the four literature studies in </w:t>
      </w:r>
      <w:r w:rsidR="005C2BCD">
        <w:rPr>
          <w:rFonts w:ascii="Times New Roman" w:eastAsia="宋体" w:hAnsi="Times New Roman" w:cs="Times New Roman"/>
          <w:color w:val="000000"/>
          <w:sz w:val="20"/>
          <w:szCs w:val="20"/>
        </w:rPr>
        <w:t xml:space="preserve">panel </w:t>
      </w:r>
      <w:r w:rsidR="004E6AA8">
        <w:rPr>
          <w:rFonts w:ascii="Times New Roman" w:eastAsia="宋体" w:hAnsi="Times New Roman" w:cs="Times New Roman"/>
          <w:color w:val="000000"/>
          <w:sz w:val="20"/>
          <w:szCs w:val="20"/>
        </w:rPr>
        <w:t xml:space="preserve">A. We used the same </w:t>
      </w:r>
      <w:r w:rsidR="005C2BCD">
        <w:rPr>
          <w:rFonts w:ascii="Times New Roman" w:eastAsia="宋体" w:hAnsi="Times New Roman" w:cs="Times New Roman"/>
          <w:color w:val="000000"/>
          <w:sz w:val="20"/>
          <w:szCs w:val="20"/>
        </w:rPr>
        <w:t>generalized Lotka-Volterra model and B</w:t>
      </w:r>
      <w:r w:rsidR="004E6AA8">
        <w:rPr>
          <w:rFonts w:ascii="Times New Roman" w:eastAsia="宋体" w:hAnsi="Times New Roman" w:cs="Times New Roman"/>
          <w:color w:val="000000"/>
          <w:sz w:val="20"/>
          <w:szCs w:val="20"/>
        </w:rPr>
        <w:t>aye</w:t>
      </w:r>
      <w:r w:rsidR="005C2BCD">
        <w:rPr>
          <w:rFonts w:ascii="Times New Roman" w:eastAsia="宋体" w:hAnsi="Times New Roman" w:cs="Times New Roman"/>
          <w:color w:val="000000"/>
          <w:sz w:val="20"/>
          <w:szCs w:val="20"/>
        </w:rPr>
        <w:t>s</w:t>
      </w:r>
      <w:r w:rsidR="004E6AA8">
        <w:rPr>
          <w:rFonts w:ascii="Times New Roman" w:eastAsia="宋体" w:hAnsi="Times New Roman" w:cs="Times New Roman"/>
          <w:color w:val="000000"/>
          <w:sz w:val="20"/>
          <w:szCs w:val="20"/>
        </w:rPr>
        <w:t xml:space="preserve">ian </w:t>
      </w:r>
      <w:r w:rsidR="005C2BCD">
        <w:rPr>
          <w:rFonts w:ascii="Times New Roman" w:eastAsia="宋体" w:hAnsi="Times New Roman" w:cs="Times New Roman"/>
          <w:color w:val="000000"/>
          <w:sz w:val="20"/>
          <w:szCs w:val="20"/>
        </w:rPr>
        <w:t xml:space="preserve">inference </w:t>
      </w:r>
      <w:r w:rsidR="004E6AA8">
        <w:rPr>
          <w:rFonts w:ascii="Times New Roman" w:eastAsia="宋体" w:hAnsi="Times New Roman" w:cs="Times New Roman"/>
          <w:color w:val="000000"/>
          <w:sz w:val="20"/>
          <w:szCs w:val="20"/>
        </w:rPr>
        <w:t xml:space="preserve">framework as we used for our mouse experiments </w:t>
      </w:r>
      <w:r w:rsidR="005C2BCD">
        <w:rPr>
          <w:rFonts w:ascii="Times New Roman" w:eastAsia="宋体" w:hAnsi="Times New Roman" w:cs="Times New Roman"/>
          <w:color w:val="000000"/>
          <w:sz w:val="20"/>
          <w:szCs w:val="20"/>
        </w:rPr>
        <w:t>(see Methods in the main text for details).</w:t>
      </w:r>
    </w:p>
    <w:p w14:paraId="56DFBEBD" w14:textId="4CF0A427" w:rsidR="00B72377" w:rsidRDefault="00ED0E99" w:rsidP="005E0AD8">
      <w:pPr>
        <w:jc w:val="both"/>
        <w:rPr>
          <w:rFonts w:ascii="Times New Roman" w:eastAsia="宋体" w:hAnsi="Times New Roman" w:cs="Times New Roman"/>
          <w:color w:val="000000"/>
          <w:sz w:val="20"/>
          <w:szCs w:val="20"/>
        </w:rPr>
      </w:pPr>
      <w:ins w:id="192" w:author="戴 磊" w:date="2021-02-19T21:45:00Z">
        <w:r>
          <w:rPr>
            <w:rFonts w:ascii="Times New Roman" w:eastAsia="宋体" w:hAnsi="Times New Roman" w:cs="Times New Roman"/>
            <w:color w:val="000000"/>
            <w:sz w:val="20"/>
            <w:szCs w:val="20"/>
          </w:rPr>
          <w:t>Related to figure 3</w:t>
        </w:r>
      </w:ins>
      <w:r w:rsidR="00B72377">
        <w:rPr>
          <w:rFonts w:ascii="Times New Roman" w:eastAsia="宋体" w:hAnsi="Times New Roman" w:cs="Times New Roman"/>
          <w:color w:val="000000"/>
          <w:sz w:val="20"/>
          <w:szCs w:val="20"/>
        </w:rPr>
        <w:br w:type="page"/>
      </w:r>
    </w:p>
    <w:p w14:paraId="03A8A967" w14:textId="1D3E28AB" w:rsidR="00B72377" w:rsidRDefault="007E0E0E" w:rsidP="00E33FA1">
      <w:pPr>
        <w:jc w:val="center"/>
        <w:rPr>
          <w:rFonts w:ascii="Times New Roman" w:eastAsia="宋体" w:hAnsi="Times New Roman" w:cs="Times New Roman"/>
          <w:b/>
          <w:bCs/>
          <w:color w:val="000000"/>
          <w:sz w:val="20"/>
          <w:szCs w:val="20"/>
        </w:rPr>
      </w:pPr>
      <w:r>
        <w:rPr>
          <w:rFonts w:ascii="Times New Roman" w:eastAsia="宋体" w:hAnsi="Times New Roman" w:cs="Times New Roman"/>
          <w:b/>
          <w:bCs/>
          <w:noProof/>
          <w:color w:val="000000"/>
          <w:sz w:val="20"/>
          <w:szCs w:val="20"/>
        </w:rPr>
        <w:lastRenderedPageBreak/>
        <w:drawing>
          <wp:inline distT="0" distB="0" distL="0" distR="0" wp14:anchorId="7BBAD1EC" wp14:editId="1714DC0F">
            <wp:extent cx="3501907" cy="7620000"/>
            <wp:effectExtent l="0" t="0" r="3810" b="0"/>
            <wp:docPr id="24" name="Picture 24" descr="A close up of a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flag&#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11116" cy="7640039"/>
                    </a:xfrm>
                    <a:prstGeom prst="rect">
                      <a:avLst/>
                    </a:prstGeom>
                  </pic:spPr>
                </pic:pic>
              </a:graphicData>
            </a:graphic>
          </wp:inline>
        </w:drawing>
      </w:r>
    </w:p>
    <w:p w14:paraId="5362243B" w14:textId="14CAAF58" w:rsidR="00521B45" w:rsidRDefault="003C5B5E" w:rsidP="005E0AD8">
      <w:pPr>
        <w:jc w:val="both"/>
        <w:rPr>
          <w:rFonts w:ascii="Times New Roman" w:eastAsia="宋体" w:hAnsi="Times New Roman" w:cs="Times New Roman"/>
          <w:b/>
          <w:bCs/>
          <w:color w:val="000000"/>
          <w:sz w:val="20"/>
          <w:szCs w:val="20"/>
        </w:rPr>
      </w:pPr>
      <w:ins w:id="193" w:author="戴 磊" w:date="2021-02-19T23:29:00Z">
        <w:r>
          <w:rPr>
            <w:rFonts w:ascii="Times New Roman" w:eastAsia="宋体" w:hAnsi="Times New Roman" w:cs="Times New Roman"/>
            <w:b/>
            <w:bCs/>
            <w:color w:val="000000"/>
            <w:sz w:val="20"/>
            <w:szCs w:val="20"/>
          </w:rPr>
          <w:t>Related to figure 4</w:t>
        </w:r>
      </w:ins>
    </w:p>
    <w:p w14:paraId="74AAE8A2" w14:textId="2AABCCEE" w:rsidR="00521B45" w:rsidRDefault="007E0E0E" w:rsidP="005E0AD8">
      <w:pPr>
        <w:jc w:val="both"/>
        <w:rPr>
          <w:rFonts w:ascii="Times New Roman" w:eastAsia="宋体" w:hAnsi="Times New Roman" w:cs="Times New Roman"/>
          <w:b/>
          <w:bCs/>
          <w:color w:val="000000"/>
          <w:sz w:val="20"/>
          <w:szCs w:val="20"/>
        </w:rPr>
      </w:pPr>
      <w:r>
        <w:rPr>
          <w:rFonts w:ascii="Times New Roman" w:eastAsia="宋体" w:hAnsi="Times New Roman" w:cs="Times New Roman"/>
          <w:b/>
          <w:bCs/>
          <w:color w:val="000000"/>
          <w:sz w:val="20"/>
          <w:szCs w:val="20"/>
        </w:rPr>
        <w:t>F</w:t>
      </w:r>
      <w:r>
        <w:rPr>
          <w:rFonts w:ascii="Times New Roman" w:eastAsia="宋体" w:hAnsi="Times New Roman" w:cs="Times New Roman" w:hint="eastAsia"/>
          <w:b/>
          <w:bCs/>
          <w:color w:val="000000"/>
          <w:sz w:val="20"/>
          <w:szCs w:val="20"/>
        </w:rPr>
        <w:t>igure</w:t>
      </w:r>
      <w:r w:rsidR="001A2AE8">
        <w:rPr>
          <w:rFonts w:ascii="Times New Roman" w:eastAsia="宋体" w:hAnsi="Times New Roman" w:cs="Times New Roman"/>
          <w:b/>
          <w:bCs/>
          <w:color w:val="000000"/>
          <w:sz w:val="20"/>
          <w:szCs w:val="20"/>
        </w:rPr>
        <w:t xml:space="preserve"> </w:t>
      </w:r>
      <w:r>
        <w:rPr>
          <w:rFonts w:ascii="Times New Roman" w:eastAsia="宋体" w:hAnsi="Times New Roman" w:cs="Times New Roman"/>
          <w:b/>
          <w:bCs/>
          <w:color w:val="000000"/>
          <w:sz w:val="20"/>
          <w:szCs w:val="20"/>
        </w:rPr>
        <w:t>S11. Reconstructed time series (lines) of</w:t>
      </w:r>
      <w:commentRangeStart w:id="194"/>
      <w:r>
        <w:rPr>
          <w:rFonts w:ascii="Times New Roman" w:eastAsia="宋体" w:hAnsi="Times New Roman" w:cs="Times New Roman"/>
          <w:b/>
          <w:bCs/>
          <w:color w:val="000000"/>
          <w:sz w:val="20"/>
          <w:szCs w:val="20"/>
        </w:rPr>
        <w:t xml:space="preserve"> selected bacterial species (A) </w:t>
      </w:r>
      <w:commentRangeEnd w:id="194"/>
      <w:r w:rsidR="003C5B5E">
        <w:rPr>
          <w:rStyle w:val="a5"/>
        </w:rPr>
        <w:commentReference w:id="194"/>
      </w:r>
      <w:r>
        <w:rPr>
          <w:rFonts w:ascii="Times New Roman" w:eastAsia="宋体" w:hAnsi="Times New Roman" w:cs="Times New Roman"/>
          <w:b/>
          <w:bCs/>
          <w:color w:val="000000"/>
          <w:sz w:val="20"/>
          <w:szCs w:val="20"/>
        </w:rPr>
        <w:t>and short-chain fatty acids (B) in the main text Fig. 4</w:t>
      </w:r>
      <w:r w:rsidR="00885D3C">
        <w:rPr>
          <w:rFonts w:ascii="Times New Roman" w:eastAsia="宋体" w:hAnsi="Times New Roman" w:cs="Times New Roman"/>
          <w:b/>
          <w:bCs/>
          <w:color w:val="000000"/>
          <w:sz w:val="20"/>
          <w:szCs w:val="20"/>
        </w:rPr>
        <w:t xml:space="preserve"> using the first two factors</w:t>
      </w:r>
      <w:r w:rsidR="009C1114">
        <w:rPr>
          <w:rFonts w:ascii="Times New Roman" w:eastAsia="宋体" w:hAnsi="Times New Roman" w:cs="Times New Roman"/>
          <w:b/>
          <w:bCs/>
          <w:color w:val="000000"/>
          <w:sz w:val="20"/>
          <w:szCs w:val="20"/>
        </w:rPr>
        <w:t xml:space="preserve"> of sequential Non-negative matrix factorization</w:t>
      </w:r>
      <w:r w:rsidR="00885D3C">
        <w:rPr>
          <w:rFonts w:ascii="Times New Roman" w:eastAsia="宋体" w:hAnsi="Times New Roman" w:cs="Times New Roman"/>
          <w:b/>
          <w:bCs/>
          <w:color w:val="000000"/>
          <w:sz w:val="20"/>
          <w:szCs w:val="20"/>
        </w:rPr>
        <w:t xml:space="preserve">. </w:t>
      </w:r>
      <w:r w:rsidR="00885D3C" w:rsidRPr="000D6594">
        <w:rPr>
          <w:rFonts w:ascii="Times New Roman" w:eastAsia="宋体" w:hAnsi="Times New Roman" w:cs="Times New Roman"/>
          <w:color w:val="000000"/>
          <w:sz w:val="20"/>
          <w:szCs w:val="20"/>
        </w:rPr>
        <w:t xml:space="preserve">Dots represent observations and </w:t>
      </w:r>
      <w:r w:rsidR="00CA44B1" w:rsidRPr="000D6594">
        <w:rPr>
          <w:rFonts w:ascii="Times New Roman" w:eastAsia="宋体" w:hAnsi="Times New Roman" w:cs="Times New Roman"/>
          <w:color w:val="000000"/>
          <w:sz w:val="20"/>
          <w:szCs w:val="20"/>
        </w:rPr>
        <w:t>both lines and dots are color-coded on a per-mouse basis.</w:t>
      </w:r>
      <w:r w:rsidR="00521B45" w:rsidRPr="000D6594">
        <w:rPr>
          <w:rFonts w:ascii="Times New Roman" w:eastAsia="宋体" w:hAnsi="Times New Roman" w:cs="Times New Roman"/>
          <w:color w:val="000000"/>
          <w:sz w:val="20"/>
          <w:szCs w:val="20"/>
        </w:rPr>
        <w:br w:type="page"/>
      </w:r>
    </w:p>
    <w:p w14:paraId="3A7108B0" w14:textId="57E9F7E0" w:rsidR="007E0E0E" w:rsidRDefault="00521B45" w:rsidP="00DF3B35">
      <w:pPr>
        <w:jc w:val="center"/>
        <w:rPr>
          <w:rFonts w:ascii="Times New Roman" w:eastAsia="宋体" w:hAnsi="Times New Roman" w:cs="Times New Roman"/>
          <w:b/>
          <w:bCs/>
          <w:color w:val="000000"/>
          <w:sz w:val="20"/>
          <w:szCs w:val="20"/>
        </w:rPr>
      </w:pPr>
      <w:commentRangeStart w:id="195"/>
      <w:r>
        <w:rPr>
          <w:rFonts w:ascii="Times New Roman" w:eastAsia="宋体" w:hAnsi="Times New Roman" w:cs="Times New Roman"/>
          <w:b/>
          <w:bCs/>
          <w:noProof/>
          <w:color w:val="000000"/>
          <w:sz w:val="20"/>
          <w:szCs w:val="20"/>
        </w:rPr>
        <w:lastRenderedPageBreak/>
        <w:drawing>
          <wp:inline distT="0" distB="0" distL="0" distR="0" wp14:anchorId="77D198A0" wp14:editId="671FD5E5">
            <wp:extent cx="5194837" cy="4411133"/>
            <wp:effectExtent l="0" t="0" r="0" b="0"/>
            <wp:docPr id="25" name="Picture 2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capture&#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4060" cy="4418965"/>
                    </a:xfrm>
                    <a:prstGeom prst="rect">
                      <a:avLst/>
                    </a:prstGeom>
                  </pic:spPr>
                </pic:pic>
              </a:graphicData>
            </a:graphic>
          </wp:inline>
        </w:drawing>
      </w:r>
      <w:commentRangeEnd w:id="195"/>
      <w:r w:rsidR="003C5B5E">
        <w:rPr>
          <w:rStyle w:val="a5"/>
        </w:rPr>
        <w:commentReference w:id="195"/>
      </w:r>
    </w:p>
    <w:p w14:paraId="45D73101" w14:textId="7A36A79A" w:rsidR="00521B45" w:rsidRDefault="00521B45" w:rsidP="005E0AD8">
      <w:pPr>
        <w:jc w:val="both"/>
        <w:rPr>
          <w:rFonts w:ascii="Times New Roman" w:eastAsia="宋体" w:hAnsi="Times New Roman" w:cs="Times New Roman"/>
          <w:b/>
          <w:bCs/>
          <w:color w:val="000000"/>
          <w:sz w:val="20"/>
          <w:szCs w:val="20"/>
        </w:rPr>
      </w:pPr>
    </w:p>
    <w:p w14:paraId="04452710" w14:textId="77777777" w:rsidR="003C5B5E" w:rsidRDefault="00521B45" w:rsidP="005E0AD8">
      <w:pPr>
        <w:jc w:val="both"/>
        <w:rPr>
          <w:ins w:id="196" w:author="戴 磊" w:date="2021-02-19T23:30:00Z"/>
          <w:rFonts w:ascii="Times New Roman" w:eastAsia="宋体" w:hAnsi="Times New Roman" w:cs="Times New Roman"/>
          <w:color w:val="000000"/>
          <w:sz w:val="20"/>
          <w:szCs w:val="20"/>
        </w:rPr>
      </w:pPr>
      <w:r>
        <w:rPr>
          <w:rFonts w:ascii="Times New Roman" w:eastAsia="宋体" w:hAnsi="Times New Roman" w:cs="Times New Roman"/>
          <w:b/>
          <w:bCs/>
          <w:color w:val="000000"/>
          <w:sz w:val="20"/>
          <w:szCs w:val="20"/>
        </w:rPr>
        <w:t>F</w:t>
      </w:r>
      <w:r>
        <w:rPr>
          <w:rFonts w:ascii="Times New Roman" w:eastAsia="宋体" w:hAnsi="Times New Roman" w:cs="Times New Roman" w:hint="eastAsia"/>
          <w:b/>
          <w:bCs/>
          <w:color w:val="000000"/>
          <w:sz w:val="20"/>
          <w:szCs w:val="20"/>
        </w:rPr>
        <w:t>igure</w:t>
      </w:r>
      <w:r w:rsidR="00D56B92">
        <w:rPr>
          <w:rFonts w:ascii="Times New Roman" w:eastAsia="宋体" w:hAnsi="Times New Roman" w:cs="Times New Roman"/>
          <w:b/>
          <w:bCs/>
          <w:color w:val="000000"/>
          <w:sz w:val="20"/>
          <w:szCs w:val="20"/>
        </w:rPr>
        <w:t xml:space="preserve"> </w:t>
      </w:r>
      <w:r>
        <w:rPr>
          <w:rFonts w:ascii="Times New Roman" w:eastAsia="宋体" w:hAnsi="Times New Roman" w:cs="Times New Roman"/>
          <w:b/>
          <w:bCs/>
          <w:color w:val="000000"/>
          <w:sz w:val="20"/>
          <w:szCs w:val="20"/>
        </w:rPr>
        <w:t>S12</w:t>
      </w:r>
      <w:r w:rsidR="00D56B92">
        <w:rPr>
          <w:rFonts w:ascii="Times New Roman" w:eastAsia="宋体" w:hAnsi="Times New Roman" w:cs="Times New Roman"/>
          <w:b/>
          <w:bCs/>
          <w:color w:val="000000"/>
          <w:sz w:val="20"/>
          <w:szCs w:val="20"/>
        </w:rPr>
        <w:t>.</w:t>
      </w:r>
      <w:r w:rsidR="009E2731">
        <w:rPr>
          <w:rFonts w:ascii="Times New Roman" w:eastAsia="宋体" w:hAnsi="Times New Roman" w:cs="Times New Roman"/>
          <w:b/>
          <w:bCs/>
          <w:color w:val="000000"/>
          <w:sz w:val="20"/>
          <w:szCs w:val="20"/>
        </w:rPr>
        <w:t xml:space="preserve"> </w:t>
      </w:r>
      <w:r w:rsidR="0086512C">
        <w:rPr>
          <w:rFonts w:ascii="Times New Roman" w:eastAsia="宋体" w:hAnsi="Times New Roman" w:cs="Times New Roman"/>
          <w:b/>
          <w:bCs/>
          <w:color w:val="000000"/>
          <w:sz w:val="20"/>
          <w:szCs w:val="20"/>
        </w:rPr>
        <w:t xml:space="preserve">Individualized response analysis of bacterial species (A) and short-chain fatty acids (B) for resistant starch intervention. </w:t>
      </w:r>
      <w:r w:rsidR="0086512C" w:rsidRPr="004D1335">
        <w:rPr>
          <w:rFonts w:ascii="Times New Roman" w:eastAsia="宋体" w:hAnsi="Times New Roman" w:cs="Times New Roman"/>
          <w:color w:val="000000"/>
          <w:sz w:val="20"/>
          <w:szCs w:val="20"/>
        </w:rPr>
        <w:t>The same figure legend applies as in the main text Fig. 4.</w:t>
      </w:r>
      <w:bookmarkEnd w:id="152"/>
      <w:bookmarkEnd w:id="153"/>
    </w:p>
    <w:p w14:paraId="60A53B44" w14:textId="624B5BB7" w:rsidR="00412D83" w:rsidRDefault="003C5B5E" w:rsidP="005E0AD8">
      <w:pPr>
        <w:jc w:val="both"/>
        <w:rPr>
          <w:rFonts w:ascii="Times New Roman" w:eastAsia="宋体" w:hAnsi="Times New Roman" w:cs="Times New Roman"/>
          <w:b/>
          <w:bCs/>
          <w:color w:val="000000"/>
          <w:sz w:val="20"/>
          <w:szCs w:val="20"/>
        </w:rPr>
      </w:pPr>
      <w:ins w:id="197" w:author="戴 磊" w:date="2021-02-19T23:30:00Z">
        <w:r>
          <w:rPr>
            <w:rFonts w:ascii="Times New Roman" w:eastAsia="宋体" w:hAnsi="Times New Roman" w:cs="Times New Roman"/>
            <w:color w:val="000000"/>
            <w:sz w:val="20"/>
            <w:szCs w:val="20"/>
          </w:rPr>
          <w:t>Related to figure 4</w:t>
        </w:r>
      </w:ins>
      <w:r w:rsidR="00412D83">
        <w:rPr>
          <w:rFonts w:ascii="Times New Roman" w:eastAsia="宋体" w:hAnsi="Times New Roman" w:cs="Times New Roman"/>
          <w:b/>
          <w:bCs/>
          <w:color w:val="000000"/>
          <w:sz w:val="20"/>
          <w:szCs w:val="20"/>
        </w:rPr>
        <w:br w:type="page"/>
      </w:r>
    </w:p>
    <w:p w14:paraId="53B1F34B" w14:textId="77777777" w:rsidR="00412D83" w:rsidRDefault="00412D83" w:rsidP="005E0AD8">
      <w:pPr>
        <w:jc w:val="both"/>
        <w:rPr>
          <w:rFonts w:ascii="Times New Roman" w:eastAsia="宋体" w:hAnsi="Times New Roman" w:cs="Times New Roman"/>
          <w:b/>
          <w:bCs/>
          <w:color w:val="000000"/>
          <w:sz w:val="20"/>
          <w:szCs w:val="20"/>
        </w:rPr>
      </w:pPr>
      <w:r>
        <w:rPr>
          <w:rFonts w:ascii="Times New Roman" w:eastAsia="宋体" w:hAnsi="Times New Roman" w:cs="Times New Roman"/>
          <w:b/>
          <w:bCs/>
          <w:noProof/>
          <w:color w:val="000000"/>
          <w:sz w:val="20"/>
          <w:szCs w:val="20"/>
        </w:rPr>
        <w:lastRenderedPageBreak/>
        <w:drawing>
          <wp:inline distT="0" distB="0" distL="0" distR="0" wp14:anchorId="652C8052" wp14:editId="65FC8AE3">
            <wp:extent cx="5943600" cy="3333115"/>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B05BBE7" w14:textId="77777777" w:rsidR="00412D83" w:rsidRDefault="00412D83" w:rsidP="005E0AD8">
      <w:pPr>
        <w:jc w:val="both"/>
        <w:rPr>
          <w:rFonts w:ascii="Times New Roman" w:eastAsia="宋体" w:hAnsi="Times New Roman" w:cs="Times New Roman"/>
          <w:b/>
          <w:bCs/>
          <w:color w:val="000000"/>
          <w:sz w:val="20"/>
          <w:szCs w:val="20"/>
        </w:rPr>
      </w:pPr>
    </w:p>
    <w:p w14:paraId="7C29196E" w14:textId="2BD729CD" w:rsidR="00AF278F" w:rsidRDefault="00412D83" w:rsidP="005E0AD8">
      <w:pPr>
        <w:jc w:val="both"/>
        <w:rPr>
          <w:rFonts w:ascii="Times New Roman" w:eastAsia="宋体" w:hAnsi="Times New Roman" w:cs="Times New Roman"/>
          <w:color w:val="000000"/>
          <w:sz w:val="20"/>
          <w:szCs w:val="20"/>
        </w:rPr>
      </w:pPr>
      <w:commentRangeStart w:id="198"/>
      <w:r>
        <w:rPr>
          <w:rFonts w:ascii="Times New Roman" w:eastAsia="宋体" w:hAnsi="Times New Roman" w:cs="Times New Roman"/>
          <w:b/>
          <w:bCs/>
          <w:color w:val="000000"/>
          <w:sz w:val="20"/>
          <w:szCs w:val="20"/>
        </w:rPr>
        <w:t>F</w:t>
      </w:r>
      <w:r>
        <w:rPr>
          <w:rFonts w:ascii="Times New Roman" w:eastAsia="宋体" w:hAnsi="Times New Roman" w:cs="Times New Roman" w:hint="eastAsia"/>
          <w:b/>
          <w:bCs/>
          <w:color w:val="000000"/>
          <w:sz w:val="20"/>
          <w:szCs w:val="20"/>
        </w:rPr>
        <w:t>igure</w:t>
      </w:r>
      <w:r>
        <w:rPr>
          <w:rFonts w:ascii="Times New Roman" w:eastAsia="宋体" w:hAnsi="Times New Roman" w:cs="Times New Roman"/>
          <w:b/>
          <w:bCs/>
          <w:color w:val="000000"/>
          <w:sz w:val="20"/>
          <w:szCs w:val="20"/>
        </w:rPr>
        <w:t xml:space="preserve"> S13</w:t>
      </w:r>
      <w:commentRangeEnd w:id="198"/>
      <w:r w:rsidR="00B3696D">
        <w:rPr>
          <w:rStyle w:val="a5"/>
        </w:rPr>
        <w:commentReference w:id="198"/>
      </w:r>
      <w:r>
        <w:rPr>
          <w:rFonts w:ascii="Times New Roman" w:eastAsia="宋体" w:hAnsi="Times New Roman" w:cs="Times New Roman"/>
          <w:b/>
          <w:bCs/>
          <w:color w:val="000000"/>
          <w:sz w:val="20"/>
          <w:szCs w:val="20"/>
        </w:rPr>
        <w:t xml:space="preserve">. Pearson correlation between species with significant individualized responses (identified in the main text Fig. 4A) </w:t>
      </w:r>
      <w:r>
        <w:rPr>
          <w:rFonts w:ascii="Times New Roman" w:eastAsia="宋体" w:hAnsi="Times New Roman" w:cs="Times New Roman" w:hint="eastAsia"/>
          <w:b/>
          <w:bCs/>
          <w:color w:val="000000"/>
          <w:sz w:val="20"/>
          <w:szCs w:val="20"/>
        </w:rPr>
        <w:t>a</w:t>
      </w:r>
      <w:r>
        <w:rPr>
          <w:rFonts w:ascii="Times New Roman" w:eastAsia="宋体" w:hAnsi="Times New Roman" w:cs="Times New Roman"/>
          <w:b/>
          <w:bCs/>
          <w:color w:val="000000"/>
          <w:sz w:val="20"/>
          <w:szCs w:val="20"/>
        </w:rPr>
        <w:t>nd inulin responders (highlighted in red). A</w:t>
      </w:r>
      <w:r w:rsidRPr="007B47FD">
        <w:rPr>
          <w:rFonts w:ascii="Times New Roman" w:eastAsia="宋体" w:hAnsi="Times New Roman" w:cs="Times New Roman"/>
          <w:color w:val="000000"/>
          <w:sz w:val="20"/>
          <w:szCs w:val="20"/>
        </w:rPr>
        <w:t>. Correlation</w:t>
      </w:r>
      <w:r w:rsidR="00692A08">
        <w:rPr>
          <w:rFonts w:ascii="Times New Roman" w:eastAsia="宋体" w:hAnsi="Times New Roman" w:cs="Times New Roman"/>
          <w:color w:val="000000"/>
          <w:sz w:val="20"/>
          <w:szCs w:val="20"/>
        </w:rPr>
        <w:t>s were performed</w:t>
      </w:r>
      <w:r w:rsidRPr="007B47FD">
        <w:rPr>
          <w:rFonts w:ascii="Times New Roman" w:eastAsia="宋体" w:hAnsi="Times New Roman" w:cs="Times New Roman"/>
          <w:color w:val="000000"/>
          <w:sz w:val="20"/>
          <w:szCs w:val="20"/>
        </w:rPr>
        <w:t xml:space="preserve"> using absolute abundance</w:t>
      </w:r>
      <w:r w:rsidR="00E27F64">
        <w:rPr>
          <w:rFonts w:ascii="Times New Roman" w:eastAsia="宋体" w:hAnsi="Times New Roman" w:cs="Times New Roman"/>
          <w:color w:val="000000"/>
          <w:sz w:val="20"/>
          <w:szCs w:val="20"/>
        </w:rPr>
        <w:t>s</w:t>
      </w:r>
      <w:r w:rsidR="00692A08">
        <w:rPr>
          <w:rFonts w:ascii="Times New Roman" w:eastAsia="宋体" w:hAnsi="Times New Roman" w:cs="Times New Roman"/>
          <w:color w:val="000000"/>
          <w:sz w:val="20"/>
          <w:szCs w:val="20"/>
        </w:rPr>
        <w:t xml:space="preserve"> of bacterial species</w:t>
      </w:r>
      <w:r w:rsidR="000A4894">
        <w:rPr>
          <w:rFonts w:ascii="Times New Roman" w:eastAsia="宋体" w:hAnsi="Times New Roman" w:cs="Times New Roman"/>
          <w:color w:val="000000"/>
          <w:sz w:val="20"/>
          <w:szCs w:val="20"/>
        </w:rPr>
        <w:t xml:space="preserve"> </w:t>
      </w:r>
      <w:r w:rsidRPr="007B47FD">
        <w:rPr>
          <w:rFonts w:ascii="Times New Roman" w:eastAsia="宋体" w:hAnsi="Times New Roman" w:cs="Times New Roman"/>
          <w:color w:val="000000"/>
          <w:sz w:val="20"/>
          <w:szCs w:val="20"/>
        </w:rPr>
        <w:t>at all time points.</w:t>
      </w:r>
      <w:r>
        <w:rPr>
          <w:rFonts w:ascii="Times New Roman" w:eastAsia="宋体" w:hAnsi="Times New Roman" w:cs="Times New Roman"/>
          <w:b/>
          <w:bCs/>
          <w:color w:val="000000"/>
          <w:sz w:val="20"/>
          <w:szCs w:val="20"/>
        </w:rPr>
        <w:t xml:space="preserve"> </w:t>
      </w:r>
      <w:proofErr w:type="gramStart"/>
      <w:r>
        <w:rPr>
          <w:rFonts w:ascii="Times New Roman" w:eastAsia="宋体" w:hAnsi="Times New Roman" w:cs="Times New Roman"/>
          <w:b/>
          <w:bCs/>
          <w:color w:val="000000"/>
          <w:sz w:val="20"/>
          <w:szCs w:val="20"/>
        </w:rPr>
        <w:t>B</w:t>
      </w:r>
      <w:r w:rsidR="00834885" w:rsidRPr="00875BAD">
        <w:rPr>
          <w:rFonts w:ascii="Times New Roman" w:eastAsia="宋体" w:hAnsi="Times New Roman" w:cs="Times New Roman"/>
          <w:color w:val="000000"/>
          <w:sz w:val="20"/>
          <w:szCs w:val="20"/>
        </w:rPr>
        <w:t>,</w:t>
      </w:r>
      <w:r w:rsidR="00834885">
        <w:rPr>
          <w:rFonts w:ascii="Times New Roman" w:eastAsia="宋体" w:hAnsi="Times New Roman" w:cs="Times New Roman"/>
          <w:b/>
          <w:bCs/>
          <w:color w:val="000000"/>
          <w:sz w:val="20"/>
          <w:szCs w:val="20"/>
        </w:rPr>
        <w:t>C</w:t>
      </w:r>
      <w:r w:rsidRPr="007B47FD">
        <w:rPr>
          <w:rFonts w:ascii="Times New Roman" w:eastAsia="宋体" w:hAnsi="Times New Roman" w:cs="Times New Roman"/>
          <w:color w:val="000000"/>
          <w:sz w:val="20"/>
          <w:szCs w:val="20"/>
        </w:rPr>
        <w:t>.</w:t>
      </w:r>
      <w:proofErr w:type="gramEnd"/>
      <w:r w:rsidRPr="007B47FD">
        <w:rPr>
          <w:rFonts w:ascii="Times New Roman" w:eastAsia="宋体" w:hAnsi="Times New Roman" w:cs="Times New Roman"/>
          <w:color w:val="000000"/>
          <w:sz w:val="20"/>
          <w:szCs w:val="20"/>
        </w:rPr>
        <w:t xml:space="preserve"> Correlation</w:t>
      </w:r>
      <w:r w:rsidR="00692A08">
        <w:rPr>
          <w:rFonts w:ascii="Times New Roman" w:eastAsia="宋体" w:hAnsi="Times New Roman" w:cs="Times New Roman"/>
          <w:color w:val="000000"/>
          <w:sz w:val="20"/>
          <w:szCs w:val="20"/>
        </w:rPr>
        <w:t>s</w:t>
      </w:r>
      <w:r w:rsidRPr="007B47FD">
        <w:rPr>
          <w:rFonts w:ascii="Times New Roman" w:eastAsia="宋体" w:hAnsi="Times New Roman" w:cs="Times New Roman"/>
          <w:color w:val="000000"/>
          <w:sz w:val="20"/>
          <w:szCs w:val="20"/>
        </w:rPr>
        <w:t xml:space="preserve"> </w:t>
      </w:r>
      <w:r w:rsidR="000A4894">
        <w:rPr>
          <w:rFonts w:ascii="Times New Roman" w:eastAsia="宋体" w:hAnsi="Times New Roman" w:cs="Times New Roman"/>
          <w:color w:val="000000"/>
          <w:sz w:val="20"/>
          <w:szCs w:val="20"/>
        </w:rPr>
        <w:t>w</w:t>
      </w:r>
      <w:r w:rsidR="00692A08">
        <w:rPr>
          <w:rFonts w:ascii="Times New Roman" w:eastAsia="宋体" w:hAnsi="Times New Roman" w:cs="Times New Roman"/>
          <w:color w:val="000000"/>
          <w:sz w:val="20"/>
          <w:szCs w:val="20"/>
        </w:rPr>
        <w:t>ere</w:t>
      </w:r>
      <w:r w:rsidR="000A4894">
        <w:rPr>
          <w:rFonts w:ascii="Times New Roman" w:eastAsia="宋体" w:hAnsi="Times New Roman" w:cs="Times New Roman"/>
          <w:color w:val="000000"/>
          <w:sz w:val="20"/>
          <w:szCs w:val="20"/>
        </w:rPr>
        <w:t xml:space="preserve"> </w:t>
      </w:r>
      <w:r w:rsidR="00692A08">
        <w:rPr>
          <w:rFonts w:ascii="Times New Roman" w:eastAsia="宋体" w:hAnsi="Times New Roman" w:cs="Times New Roman"/>
          <w:color w:val="000000"/>
          <w:sz w:val="20"/>
          <w:szCs w:val="20"/>
        </w:rPr>
        <w:t>performed</w:t>
      </w:r>
      <w:r w:rsidR="000A4894">
        <w:rPr>
          <w:rFonts w:ascii="Times New Roman" w:eastAsia="宋体" w:hAnsi="Times New Roman" w:cs="Times New Roman"/>
          <w:color w:val="000000"/>
          <w:sz w:val="20"/>
          <w:szCs w:val="20"/>
        </w:rPr>
        <w:t xml:space="preserve"> </w:t>
      </w:r>
      <w:r w:rsidR="00E27F64">
        <w:rPr>
          <w:rFonts w:ascii="Times New Roman" w:eastAsia="宋体" w:hAnsi="Times New Roman" w:cs="Times New Roman"/>
          <w:color w:val="000000"/>
          <w:sz w:val="20"/>
          <w:szCs w:val="20"/>
        </w:rPr>
        <w:t>between</w:t>
      </w:r>
      <w:r w:rsidRPr="007B47FD">
        <w:rPr>
          <w:rFonts w:ascii="Times New Roman" w:eastAsia="宋体" w:hAnsi="Times New Roman" w:cs="Times New Roman"/>
          <w:color w:val="000000"/>
          <w:sz w:val="20"/>
          <w:szCs w:val="20"/>
        </w:rPr>
        <w:t xml:space="preserve"> baseline absolute</w:t>
      </w:r>
      <w:r w:rsidR="00834885" w:rsidRPr="007B47FD">
        <w:rPr>
          <w:rFonts w:ascii="Times New Roman" w:eastAsia="宋体" w:hAnsi="Times New Roman" w:cs="Times New Roman"/>
          <w:color w:val="000000"/>
          <w:sz w:val="20"/>
          <w:szCs w:val="20"/>
        </w:rPr>
        <w:t xml:space="preserve"> (B) or relative (C)</w:t>
      </w:r>
      <w:r w:rsidRPr="007B47FD">
        <w:rPr>
          <w:rFonts w:ascii="Times New Roman" w:eastAsia="宋体" w:hAnsi="Times New Roman" w:cs="Times New Roman"/>
          <w:color w:val="000000"/>
          <w:sz w:val="20"/>
          <w:szCs w:val="20"/>
        </w:rPr>
        <w:t xml:space="preserve"> abundance</w:t>
      </w:r>
      <w:r w:rsidR="00E27F64">
        <w:rPr>
          <w:rFonts w:ascii="Times New Roman" w:eastAsia="宋体" w:hAnsi="Times New Roman" w:cs="Times New Roman"/>
          <w:color w:val="000000"/>
          <w:sz w:val="20"/>
          <w:szCs w:val="20"/>
        </w:rPr>
        <w:t>s</w:t>
      </w:r>
      <w:r w:rsidRPr="007B47FD">
        <w:rPr>
          <w:rFonts w:ascii="Times New Roman" w:eastAsia="宋体" w:hAnsi="Times New Roman" w:cs="Times New Roman"/>
          <w:color w:val="000000"/>
          <w:sz w:val="20"/>
          <w:szCs w:val="20"/>
        </w:rPr>
        <w:t xml:space="preserve"> </w:t>
      </w:r>
      <w:r w:rsidR="000A4894">
        <w:rPr>
          <w:rFonts w:ascii="Times New Roman" w:eastAsia="宋体" w:hAnsi="Times New Roman" w:cs="Times New Roman"/>
          <w:color w:val="000000"/>
          <w:sz w:val="20"/>
          <w:szCs w:val="20"/>
        </w:rPr>
        <w:t xml:space="preserve">for species with significant individualized responses </w:t>
      </w:r>
      <w:r w:rsidR="00834885" w:rsidRPr="007B47FD">
        <w:rPr>
          <w:rFonts w:ascii="Times New Roman" w:eastAsia="宋体" w:hAnsi="Times New Roman" w:cs="Times New Roman"/>
          <w:color w:val="000000"/>
          <w:sz w:val="20"/>
          <w:szCs w:val="20"/>
        </w:rPr>
        <w:t xml:space="preserve">and </w:t>
      </w:r>
      <w:r w:rsidR="00E27F64">
        <w:rPr>
          <w:rFonts w:ascii="Times New Roman" w:eastAsia="宋体" w:hAnsi="Times New Roman" w:cs="Times New Roman"/>
          <w:color w:val="000000"/>
          <w:sz w:val="20"/>
          <w:szCs w:val="20"/>
        </w:rPr>
        <w:t xml:space="preserve">total </w:t>
      </w:r>
      <w:r w:rsidR="000A4894">
        <w:rPr>
          <w:rFonts w:ascii="Times New Roman" w:eastAsia="宋体" w:hAnsi="Times New Roman" w:cs="Times New Roman"/>
          <w:color w:val="000000"/>
          <w:sz w:val="20"/>
          <w:szCs w:val="20"/>
        </w:rPr>
        <w:t xml:space="preserve">area under the </w:t>
      </w:r>
      <w:r w:rsidR="00E27F64">
        <w:rPr>
          <w:rFonts w:ascii="Times New Roman" w:eastAsia="宋体" w:hAnsi="Times New Roman" w:cs="Times New Roman"/>
          <w:color w:val="000000"/>
          <w:sz w:val="20"/>
          <w:szCs w:val="20"/>
        </w:rPr>
        <w:t xml:space="preserve">curve of absolute  </w:t>
      </w:r>
      <w:r w:rsidR="00A814F9">
        <w:rPr>
          <w:rFonts w:ascii="Times New Roman" w:eastAsia="宋体" w:hAnsi="Times New Roman" w:cs="Times New Roman"/>
          <w:color w:val="000000"/>
          <w:sz w:val="20"/>
          <w:szCs w:val="20"/>
        </w:rPr>
        <w:t>abundances</w:t>
      </w:r>
      <w:r w:rsidR="00E27F64">
        <w:rPr>
          <w:rFonts w:ascii="Times New Roman" w:eastAsia="宋体" w:hAnsi="Times New Roman" w:cs="Times New Roman"/>
          <w:color w:val="000000"/>
          <w:sz w:val="20"/>
          <w:szCs w:val="20"/>
        </w:rPr>
        <w:t xml:space="preserve"> </w:t>
      </w:r>
      <w:r w:rsidR="000A4894">
        <w:rPr>
          <w:rFonts w:ascii="Times New Roman" w:eastAsia="宋体" w:hAnsi="Times New Roman" w:cs="Times New Roman"/>
          <w:color w:val="000000"/>
          <w:sz w:val="20"/>
          <w:szCs w:val="20"/>
        </w:rPr>
        <w:t xml:space="preserve">for </w:t>
      </w:r>
      <w:r w:rsidR="00834885" w:rsidRPr="007B47FD">
        <w:rPr>
          <w:rFonts w:ascii="Times New Roman" w:eastAsia="宋体" w:hAnsi="Times New Roman" w:cs="Times New Roman"/>
          <w:color w:val="000000"/>
          <w:sz w:val="20"/>
          <w:szCs w:val="20"/>
        </w:rPr>
        <w:t>inulin responders</w:t>
      </w:r>
      <w:r w:rsidR="003F78AE">
        <w:rPr>
          <w:rFonts w:ascii="Times New Roman" w:eastAsia="宋体" w:hAnsi="Times New Roman" w:cs="Times New Roman"/>
          <w:color w:val="000000"/>
          <w:sz w:val="20"/>
          <w:szCs w:val="20"/>
        </w:rPr>
        <w:t>.</w:t>
      </w:r>
      <w:r w:rsidR="00AF278F">
        <w:rPr>
          <w:rFonts w:ascii="Times New Roman" w:eastAsia="宋体" w:hAnsi="Times New Roman" w:cs="Times New Roman"/>
          <w:color w:val="000000"/>
          <w:sz w:val="20"/>
          <w:szCs w:val="20"/>
        </w:rPr>
        <w:br w:type="page"/>
      </w:r>
    </w:p>
    <w:p w14:paraId="0CA949F3" w14:textId="6F2EECDA" w:rsidR="00AF278F" w:rsidRDefault="00601085" w:rsidP="00111F96">
      <w:pPr>
        <w:jc w:val="center"/>
        <w:rPr>
          <w:rFonts w:ascii="Times New Roman" w:eastAsia="宋体" w:hAnsi="Times New Roman" w:cs="Times New Roman"/>
          <w:b/>
          <w:bCs/>
          <w:color w:val="000000"/>
          <w:sz w:val="20"/>
          <w:szCs w:val="20"/>
        </w:rPr>
      </w:pPr>
      <w:r>
        <w:rPr>
          <w:rFonts w:ascii="Times New Roman" w:eastAsia="宋体" w:hAnsi="Times New Roman" w:cs="Times New Roman"/>
          <w:b/>
          <w:bCs/>
          <w:noProof/>
          <w:color w:val="000000"/>
          <w:sz w:val="20"/>
          <w:szCs w:val="20"/>
        </w:rPr>
        <w:lastRenderedPageBreak/>
        <w:drawing>
          <wp:inline distT="0" distB="0" distL="0" distR="0" wp14:anchorId="76415A6F" wp14:editId="5F48C731">
            <wp:extent cx="5590070" cy="4276165"/>
            <wp:effectExtent l="0" t="0" r="0" b="3810"/>
            <wp:docPr id="31" name="Picture 3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97293" cy="4281690"/>
                    </a:xfrm>
                    <a:prstGeom prst="rect">
                      <a:avLst/>
                    </a:prstGeom>
                  </pic:spPr>
                </pic:pic>
              </a:graphicData>
            </a:graphic>
          </wp:inline>
        </w:drawing>
      </w:r>
    </w:p>
    <w:p w14:paraId="57D4E977" w14:textId="1E0D58A4" w:rsidR="00BF5C46" w:rsidRDefault="00BF5C46" w:rsidP="005E0AD8">
      <w:pPr>
        <w:jc w:val="both"/>
        <w:rPr>
          <w:rFonts w:ascii="Times New Roman" w:eastAsia="宋体" w:hAnsi="Times New Roman" w:cs="Times New Roman"/>
          <w:b/>
          <w:bCs/>
          <w:color w:val="000000"/>
          <w:sz w:val="20"/>
          <w:szCs w:val="20"/>
        </w:rPr>
      </w:pPr>
    </w:p>
    <w:p w14:paraId="145C8F56" w14:textId="77777777" w:rsidR="00601085" w:rsidRDefault="00601085" w:rsidP="005E0AD8">
      <w:pPr>
        <w:jc w:val="both"/>
        <w:rPr>
          <w:rFonts w:ascii="Times New Roman" w:eastAsia="宋体" w:hAnsi="Times New Roman" w:cs="Times New Roman"/>
          <w:b/>
          <w:bCs/>
          <w:color w:val="000000"/>
          <w:sz w:val="20"/>
          <w:szCs w:val="20"/>
        </w:rPr>
      </w:pPr>
    </w:p>
    <w:p w14:paraId="010E6054" w14:textId="03F9087A" w:rsidR="00601085" w:rsidRPr="000E0766" w:rsidRDefault="00BF5C46" w:rsidP="005E0AD8">
      <w:pPr>
        <w:jc w:val="both"/>
        <w:rPr>
          <w:rFonts w:ascii="Times New Roman" w:eastAsia="宋体" w:hAnsi="Times New Roman" w:cs="Times New Roman"/>
          <w:color w:val="000000"/>
          <w:sz w:val="20"/>
          <w:szCs w:val="20"/>
        </w:rPr>
      </w:pPr>
      <w:r>
        <w:rPr>
          <w:rFonts w:ascii="Times New Roman" w:eastAsia="宋体" w:hAnsi="Times New Roman" w:cs="Times New Roman"/>
          <w:b/>
          <w:bCs/>
          <w:color w:val="000000"/>
          <w:sz w:val="20"/>
          <w:szCs w:val="20"/>
        </w:rPr>
        <w:t xml:space="preserve">Figure S14. </w:t>
      </w:r>
      <w:r w:rsidR="00012833">
        <w:rPr>
          <w:rFonts w:ascii="Times New Roman" w:eastAsia="宋体" w:hAnsi="Times New Roman" w:cs="Times New Roman"/>
          <w:b/>
          <w:bCs/>
          <w:color w:val="000000"/>
          <w:sz w:val="20"/>
          <w:szCs w:val="20"/>
        </w:rPr>
        <w:t>Poor</w:t>
      </w:r>
      <w:r w:rsidR="00601085">
        <w:rPr>
          <w:rFonts w:ascii="Times New Roman" w:eastAsia="宋体" w:hAnsi="Times New Roman" w:cs="Times New Roman"/>
          <w:b/>
          <w:bCs/>
          <w:color w:val="000000"/>
          <w:sz w:val="20"/>
          <w:szCs w:val="20"/>
        </w:rPr>
        <w:t xml:space="preserve"> </w:t>
      </w:r>
      <w:r w:rsidR="00631B6E">
        <w:rPr>
          <w:rFonts w:ascii="Times New Roman" w:eastAsia="宋体" w:hAnsi="Times New Roman" w:cs="Times New Roman"/>
          <w:b/>
          <w:bCs/>
          <w:color w:val="000000"/>
          <w:sz w:val="20"/>
          <w:szCs w:val="20"/>
        </w:rPr>
        <w:t>performance</w:t>
      </w:r>
      <w:r w:rsidR="00601085">
        <w:rPr>
          <w:rFonts w:ascii="Times New Roman" w:eastAsia="宋体" w:hAnsi="Times New Roman" w:cs="Times New Roman"/>
          <w:b/>
          <w:bCs/>
          <w:color w:val="000000"/>
          <w:sz w:val="20"/>
          <w:szCs w:val="20"/>
        </w:rPr>
        <w:t xml:space="preserve"> of random forest model in predicting short-chain fatty acids (SCFA</w:t>
      </w:r>
      <w:r w:rsidR="00D13166">
        <w:rPr>
          <w:rFonts w:ascii="Times New Roman" w:eastAsia="宋体" w:hAnsi="Times New Roman" w:cs="Times New Roman"/>
          <w:b/>
          <w:bCs/>
          <w:color w:val="000000"/>
          <w:sz w:val="20"/>
          <w:szCs w:val="20"/>
        </w:rPr>
        <w:t>s</w:t>
      </w:r>
      <w:r w:rsidR="00601085">
        <w:rPr>
          <w:rFonts w:ascii="Times New Roman" w:eastAsia="宋体" w:hAnsi="Times New Roman" w:cs="Times New Roman"/>
          <w:b/>
          <w:bCs/>
          <w:color w:val="000000"/>
          <w:sz w:val="20"/>
          <w:szCs w:val="20"/>
        </w:rPr>
        <w:t>)</w:t>
      </w:r>
      <w:r w:rsidR="00D13166">
        <w:rPr>
          <w:rFonts w:ascii="Times New Roman" w:eastAsia="宋体" w:hAnsi="Times New Roman" w:cs="Times New Roman"/>
          <w:b/>
          <w:bCs/>
          <w:color w:val="000000"/>
          <w:sz w:val="20"/>
          <w:szCs w:val="20"/>
        </w:rPr>
        <w:t xml:space="preserve"> concentration</w:t>
      </w:r>
      <w:r w:rsidR="00601085">
        <w:rPr>
          <w:rFonts w:ascii="Times New Roman" w:eastAsia="宋体" w:hAnsi="Times New Roman" w:cs="Times New Roman"/>
          <w:b/>
          <w:bCs/>
          <w:color w:val="000000"/>
          <w:sz w:val="20"/>
          <w:szCs w:val="20"/>
        </w:rPr>
        <w:t xml:space="preserve"> </w:t>
      </w:r>
      <w:r w:rsidR="008C1571">
        <w:rPr>
          <w:rFonts w:ascii="Times New Roman" w:eastAsia="宋体" w:hAnsi="Times New Roman" w:cs="Times New Roman"/>
          <w:b/>
          <w:bCs/>
          <w:color w:val="000000"/>
          <w:sz w:val="20"/>
          <w:szCs w:val="20"/>
        </w:rPr>
        <w:t xml:space="preserve">(see Fig. 5B of the main text for results) </w:t>
      </w:r>
      <w:r w:rsidR="00601085">
        <w:rPr>
          <w:rFonts w:ascii="Times New Roman" w:eastAsia="宋体" w:hAnsi="Times New Roman" w:cs="Times New Roman"/>
          <w:b/>
          <w:bCs/>
          <w:color w:val="000000"/>
          <w:sz w:val="20"/>
          <w:szCs w:val="20"/>
        </w:rPr>
        <w:t xml:space="preserve">cannot be rescued by using (A) </w:t>
      </w:r>
      <w:r w:rsidR="00063837">
        <w:rPr>
          <w:rFonts w:ascii="Times New Roman" w:eastAsia="宋体" w:hAnsi="Times New Roman" w:cs="Times New Roman"/>
          <w:b/>
          <w:bCs/>
          <w:color w:val="000000"/>
          <w:sz w:val="20"/>
          <w:szCs w:val="20"/>
        </w:rPr>
        <w:t>alternative</w:t>
      </w:r>
      <w:r w:rsidR="00601085">
        <w:rPr>
          <w:rFonts w:ascii="Times New Roman" w:eastAsia="宋体" w:hAnsi="Times New Roman" w:cs="Times New Roman"/>
          <w:b/>
          <w:bCs/>
          <w:color w:val="000000"/>
          <w:sz w:val="20"/>
          <w:szCs w:val="20"/>
        </w:rPr>
        <w:t xml:space="preserve"> predictors, (B) </w:t>
      </w:r>
      <w:r w:rsidR="00063837">
        <w:rPr>
          <w:rFonts w:ascii="Times New Roman" w:eastAsia="宋体" w:hAnsi="Times New Roman" w:cs="Times New Roman"/>
          <w:b/>
          <w:bCs/>
          <w:color w:val="000000"/>
          <w:sz w:val="20"/>
          <w:szCs w:val="20"/>
        </w:rPr>
        <w:t>alternative</w:t>
      </w:r>
      <w:r w:rsidR="00601085">
        <w:rPr>
          <w:rFonts w:ascii="Times New Roman" w:eastAsia="宋体" w:hAnsi="Times New Roman" w:cs="Times New Roman"/>
          <w:b/>
          <w:bCs/>
          <w:color w:val="000000"/>
          <w:sz w:val="20"/>
          <w:szCs w:val="20"/>
        </w:rPr>
        <w:t xml:space="preserve"> regression model</w:t>
      </w:r>
      <w:r w:rsidR="006427E3">
        <w:rPr>
          <w:rFonts w:ascii="Times New Roman" w:eastAsia="宋体" w:hAnsi="Times New Roman" w:cs="Times New Roman"/>
          <w:b/>
          <w:bCs/>
          <w:color w:val="000000"/>
          <w:sz w:val="20"/>
          <w:szCs w:val="20"/>
        </w:rPr>
        <w:t>s</w:t>
      </w:r>
      <w:r w:rsidR="00601085">
        <w:rPr>
          <w:rFonts w:ascii="Times New Roman" w:eastAsia="宋体" w:hAnsi="Times New Roman" w:cs="Times New Roman"/>
          <w:b/>
          <w:bCs/>
          <w:color w:val="000000"/>
          <w:sz w:val="20"/>
          <w:szCs w:val="20"/>
        </w:rPr>
        <w:t>, and (</w:t>
      </w:r>
      <w:proofErr w:type="gramStart"/>
      <w:r w:rsidR="00601085">
        <w:rPr>
          <w:rFonts w:ascii="Times New Roman" w:eastAsia="宋体" w:hAnsi="Times New Roman" w:cs="Times New Roman"/>
          <w:b/>
          <w:bCs/>
          <w:color w:val="000000"/>
          <w:sz w:val="20"/>
          <w:szCs w:val="20"/>
        </w:rPr>
        <w:t>C</w:t>
      </w:r>
      <w:r w:rsidR="006427E3">
        <w:rPr>
          <w:rFonts w:ascii="Times New Roman" w:eastAsia="宋体" w:hAnsi="Times New Roman" w:cs="Times New Roman"/>
          <w:b/>
          <w:bCs/>
          <w:color w:val="000000"/>
          <w:sz w:val="20"/>
          <w:szCs w:val="20"/>
        </w:rPr>
        <w:t>,D</w:t>
      </w:r>
      <w:proofErr w:type="gramEnd"/>
      <w:r w:rsidR="00601085">
        <w:rPr>
          <w:rFonts w:ascii="Times New Roman" w:eastAsia="宋体" w:hAnsi="Times New Roman" w:cs="Times New Roman"/>
          <w:b/>
          <w:bCs/>
          <w:color w:val="000000"/>
          <w:sz w:val="20"/>
          <w:szCs w:val="20"/>
        </w:rPr>
        <w:t xml:space="preserve">) weighting of training </w:t>
      </w:r>
      <w:r w:rsidR="004B1AE7">
        <w:rPr>
          <w:rFonts w:ascii="Times New Roman" w:eastAsia="宋体" w:hAnsi="Times New Roman" w:cs="Times New Roman"/>
          <w:b/>
          <w:bCs/>
          <w:color w:val="000000"/>
          <w:sz w:val="20"/>
          <w:szCs w:val="20"/>
        </w:rPr>
        <w:t>samples</w:t>
      </w:r>
      <w:r w:rsidR="006427E3">
        <w:rPr>
          <w:rFonts w:ascii="Times New Roman" w:eastAsia="宋体" w:hAnsi="Times New Roman" w:cs="Times New Roman"/>
          <w:b/>
          <w:bCs/>
          <w:color w:val="000000"/>
          <w:sz w:val="20"/>
          <w:szCs w:val="20"/>
        </w:rPr>
        <w:t xml:space="preserve">. </w:t>
      </w:r>
      <w:r w:rsidR="00601085" w:rsidRPr="000E0766">
        <w:rPr>
          <w:rFonts w:ascii="Times New Roman" w:eastAsia="宋体" w:hAnsi="Times New Roman" w:cs="Times New Roman"/>
          <w:b/>
          <w:bCs/>
          <w:color w:val="000000"/>
          <w:sz w:val="20"/>
          <w:szCs w:val="20"/>
        </w:rPr>
        <w:t>A</w:t>
      </w:r>
      <w:r w:rsidR="000E0766">
        <w:rPr>
          <w:rFonts w:ascii="Times New Roman" w:eastAsia="宋体" w:hAnsi="Times New Roman" w:cs="Times New Roman"/>
          <w:color w:val="000000"/>
          <w:sz w:val="20"/>
          <w:szCs w:val="20"/>
        </w:rPr>
        <w:t>.</w:t>
      </w:r>
      <w:r w:rsidR="00601085" w:rsidRPr="0080640E">
        <w:rPr>
          <w:rFonts w:ascii="Times New Roman" w:eastAsia="宋体" w:hAnsi="Times New Roman" w:cs="Times New Roman"/>
          <w:color w:val="000000"/>
          <w:sz w:val="20"/>
          <w:szCs w:val="20"/>
        </w:rPr>
        <w:t xml:space="preserve"> </w:t>
      </w:r>
      <w:r w:rsidR="00CF6DEA">
        <w:rPr>
          <w:rFonts w:ascii="Times New Roman" w:eastAsia="宋体" w:hAnsi="Times New Roman" w:cs="Times New Roman"/>
          <w:color w:val="000000"/>
          <w:sz w:val="20"/>
          <w:szCs w:val="20"/>
        </w:rPr>
        <w:t>Prediction accuracy using r</w:t>
      </w:r>
      <w:r w:rsidR="000E0766">
        <w:rPr>
          <w:rFonts w:ascii="Times New Roman" w:eastAsia="宋体" w:hAnsi="Times New Roman" w:cs="Times New Roman"/>
          <w:color w:val="000000"/>
          <w:sz w:val="20"/>
          <w:szCs w:val="20"/>
        </w:rPr>
        <w:t xml:space="preserve">andom forest regression model </w:t>
      </w:r>
      <w:r w:rsidR="00CF6DEA">
        <w:rPr>
          <w:rFonts w:ascii="Times New Roman" w:eastAsia="宋体" w:hAnsi="Times New Roman" w:cs="Times New Roman"/>
          <w:color w:val="000000"/>
          <w:sz w:val="20"/>
          <w:szCs w:val="20"/>
        </w:rPr>
        <w:t>and</w:t>
      </w:r>
      <w:r w:rsidR="000E0766">
        <w:rPr>
          <w:rFonts w:ascii="Times New Roman" w:eastAsia="宋体" w:hAnsi="Times New Roman" w:cs="Times New Roman"/>
          <w:color w:val="000000"/>
          <w:sz w:val="20"/>
          <w:szCs w:val="20"/>
        </w:rPr>
        <w:t xml:space="preserve"> taxonomic (ASV, Species, Genus, Family) </w:t>
      </w:r>
      <w:r w:rsidR="00CF6DEA">
        <w:rPr>
          <w:rFonts w:ascii="Times New Roman" w:eastAsia="宋体" w:hAnsi="Times New Roman" w:cs="Times New Roman"/>
          <w:color w:val="000000"/>
          <w:sz w:val="20"/>
          <w:szCs w:val="20"/>
        </w:rPr>
        <w:t>or</w:t>
      </w:r>
      <w:r w:rsidR="000E0766">
        <w:rPr>
          <w:rFonts w:ascii="Times New Roman" w:eastAsia="宋体" w:hAnsi="Times New Roman" w:cs="Times New Roman"/>
          <w:color w:val="000000"/>
          <w:sz w:val="20"/>
          <w:szCs w:val="20"/>
        </w:rPr>
        <w:t xml:space="preserve"> functional (Gene, Pathway, Phenotype) representation of gut microbiota as predictors. T</w:t>
      </w:r>
      <w:r w:rsidR="00601085" w:rsidRPr="0080640E">
        <w:rPr>
          <w:rFonts w:ascii="Times New Roman" w:eastAsia="宋体" w:hAnsi="Times New Roman" w:cs="Times New Roman"/>
          <w:color w:val="000000"/>
          <w:sz w:val="20"/>
          <w:szCs w:val="20"/>
        </w:rPr>
        <w:t>he abundances of gene</w:t>
      </w:r>
      <w:r w:rsidR="009A0C4E">
        <w:rPr>
          <w:rFonts w:ascii="Times New Roman" w:eastAsia="宋体" w:hAnsi="Times New Roman" w:cs="Times New Roman"/>
          <w:color w:val="000000"/>
          <w:sz w:val="20"/>
          <w:szCs w:val="20"/>
        </w:rPr>
        <w:t>s</w:t>
      </w:r>
      <w:r w:rsidR="00601085" w:rsidRPr="0080640E">
        <w:rPr>
          <w:rFonts w:ascii="Times New Roman" w:eastAsia="宋体" w:hAnsi="Times New Roman" w:cs="Times New Roman"/>
          <w:color w:val="000000"/>
          <w:sz w:val="20"/>
          <w:szCs w:val="20"/>
        </w:rPr>
        <w:t>, pathway</w:t>
      </w:r>
      <w:r w:rsidR="009A0C4E">
        <w:rPr>
          <w:rFonts w:ascii="Times New Roman" w:eastAsia="宋体" w:hAnsi="Times New Roman" w:cs="Times New Roman"/>
          <w:color w:val="000000"/>
          <w:sz w:val="20"/>
          <w:szCs w:val="20"/>
        </w:rPr>
        <w:t>s</w:t>
      </w:r>
      <w:r w:rsidR="00601085" w:rsidRPr="0080640E">
        <w:rPr>
          <w:rFonts w:ascii="Times New Roman" w:eastAsia="宋体" w:hAnsi="Times New Roman" w:cs="Times New Roman"/>
          <w:color w:val="000000"/>
          <w:sz w:val="20"/>
          <w:szCs w:val="20"/>
        </w:rPr>
        <w:t xml:space="preserve"> and phenotype</w:t>
      </w:r>
      <w:r w:rsidR="009A0C4E">
        <w:rPr>
          <w:rFonts w:ascii="Times New Roman" w:eastAsia="宋体" w:hAnsi="Times New Roman" w:cs="Times New Roman"/>
          <w:color w:val="000000"/>
          <w:sz w:val="20"/>
          <w:szCs w:val="20"/>
        </w:rPr>
        <w:t>s</w:t>
      </w:r>
      <w:r w:rsidR="00601085" w:rsidRPr="0080640E">
        <w:rPr>
          <w:rFonts w:ascii="Times New Roman" w:eastAsia="宋体" w:hAnsi="Times New Roman" w:cs="Times New Roman"/>
          <w:color w:val="000000"/>
          <w:sz w:val="20"/>
          <w:szCs w:val="20"/>
        </w:rPr>
        <w:t xml:space="preserve"> were </w:t>
      </w:r>
      <w:r w:rsidR="000E0766" w:rsidRPr="0080640E">
        <w:rPr>
          <w:rFonts w:ascii="Times New Roman" w:eastAsia="宋体" w:hAnsi="Times New Roman" w:cs="Times New Roman"/>
          <w:color w:val="000000"/>
          <w:sz w:val="20"/>
          <w:szCs w:val="20"/>
        </w:rPr>
        <w:t>predicted</w:t>
      </w:r>
      <w:r w:rsidR="00601085" w:rsidRPr="0080640E">
        <w:rPr>
          <w:rFonts w:ascii="Times New Roman" w:eastAsia="宋体" w:hAnsi="Times New Roman" w:cs="Times New Roman"/>
          <w:color w:val="000000"/>
          <w:sz w:val="20"/>
          <w:szCs w:val="20"/>
        </w:rPr>
        <w:t xml:space="preserve"> using </w:t>
      </w:r>
      <w:r w:rsidR="000E0766">
        <w:rPr>
          <w:rFonts w:ascii="Times New Roman" w:eastAsia="宋体" w:hAnsi="Times New Roman" w:cs="Times New Roman"/>
          <w:color w:val="000000"/>
          <w:sz w:val="20"/>
          <w:szCs w:val="20"/>
        </w:rPr>
        <w:t>P</w:t>
      </w:r>
      <w:r w:rsidR="00A41B30">
        <w:rPr>
          <w:rFonts w:ascii="Times New Roman" w:eastAsia="宋体" w:hAnsi="Times New Roman" w:cs="Times New Roman"/>
          <w:color w:val="000000"/>
          <w:sz w:val="20"/>
          <w:szCs w:val="20"/>
        </w:rPr>
        <w:t>ICRUSt2.</w:t>
      </w:r>
      <w:r w:rsidR="00FD589D">
        <w:rPr>
          <w:rFonts w:ascii="Times New Roman" w:eastAsia="宋体" w:hAnsi="Times New Roman" w:cs="Times New Roman"/>
          <w:color w:val="000000"/>
          <w:sz w:val="20"/>
          <w:szCs w:val="20"/>
        </w:rPr>
        <w:t xml:space="preserve"> </w:t>
      </w:r>
      <w:r w:rsidR="00FD589D" w:rsidRPr="00FD589D">
        <w:rPr>
          <w:rFonts w:ascii="Times New Roman" w:eastAsia="宋体" w:hAnsi="Times New Roman" w:cs="Times New Roman"/>
          <w:b/>
          <w:bCs/>
          <w:color w:val="000000"/>
          <w:sz w:val="20"/>
          <w:szCs w:val="20"/>
        </w:rPr>
        <w:t>B</w:t>
      </w:r>
      <w:r w:rsidR="00FD589D">
        <w:rPr>
          <w:rFonts w:ascii="Times New Roman" w:eastAsia="宋体" w:hAnsi="Times New Roman" w:cs="Times New Roman"/>
          <w:color w:val="000000"/>
          <w:sz w:val="20"/>
          <w:szCs w:val="20"/>
        </w:rPr>
        <w:t xml:space="preserve">. Prediction accuracy using </w:t>
      </w:r>
      <w:proofErr w:type="spellStart"/>
      <w:r w:rsidR="00FD589D">
        <w:rPr>
          <w:rFonts w:ascii="Times New Roman" w:eastAsia="宋体" w:hAnsi="Times New Roman" w:cs="Times New Roman"/>
          <w:color w:val="000000"/>
          <w:sz w:val="20"/>
          <w:szCs w:val="20"/>
        </w:rPr>
        <w:t>MelonnPan</w:t>
      </w:r>
      <w:proofErr w:type="spellEnd"/>
      <w:r w:rsidR="00FD589D">
        <w:rPr>
          <w:rFonts w:ascii="Times New Roman" w:eastAsia="宋体" w:hAnsi="Times New Roman" w:cs="Times New Roman"/>
          <w:color w:val="000000"/>
          <w:sz w:val="20"/>
          <w:szCs w:val="20"/>
        </w:rPr>
        <w:t xml:space="preserve"> and the same predictors </w:t>
      </w:r>
      <w:r w:rsidR="002C6ECF">
        <w:rPr>
          <w:rFonts w:ascii="Times New Roman" w:eastAsia="宋体" w:hAnsi="Times New Roman" w:cs="Times New Roman"/>
          <w:color w:val="000000"/>
          <w:sz w:val="20"/>
          <w:szCs w:val="20"/>
        </w:rPr>
        <w:t xml:space="preserve">as </w:t>
      </w:r>
      <w:r w:rsidR="00887C2E">
        <w:rPr>
          <w:rFonts w:ascii="Times New Roman" w:eastAsia="宋体" w:hAnsi="Times New Roman" w:cs="Times New Roman"/>
          <w:color w:val="000000"/>
          <w:sz w:val="20"/>
          <w:szCs w:val="20"/>
        </w:rPr>
        <w:t xml:space="preserve">used </w:t>
      </w:r>
      <w:r w:rsidR="00FD589D">
        <w:rPr>
          <w:rFonts w:ascii="Times New Roman" w:eastAsia="宋体" w:hAnsi="Times New Roman" w:cs="Times New Roman"/>
          <w:color w:val="000000"/>
          <w:sz w:val="20"/>
          <w:szCs w:val="20"/>
        </w:rPr>
        <w:t xml:space="preserve">in </w:t>
      </w:r>
      <w:r w:rsidR="002C6ECF">
        <w:rPr>
          <w:rFonts w:ascii="Times New Roman" w:eastAsia="宋体" w:hAnsi="Times New Roman" w:cs="Times New Roman"/>
          <w:color w:val="000000"/>
          <w:sz w:val="20"/>
          <w:szCs w:val="20"/>
        </w:rPr>
        <w:t>panel A</w:t>
      </w:r>
      <w:r w:rsidR="00FD589D">
        <w:rPr>
          <w:rFonts w:ascii="Times New Roman" w:eastAsia="宋体" w:hAnsi="Times New Roman" w:cs="Times New Roman"/>
          <w:color w:val="000000"/>
          <w:sz w:val="20"/>
          <w:szCs w:val="20"/>
        </w:rPr>
        <w:t>.</w:t>
      </w:r>
      <w:r w:rsidR="002C6ECF">
        <w:rPr>
          <w:rFonts w:ascii="Times New Roman" w:eastAsia="宋体" w:hAnsi="Times New Roman" w:cs="Times New Roman"/>
          <w:color w:val="000000"/>
          <w:sz w:val="20"/>
          <w:szCs w:val="20"/>
        </w:rPr>
        <w:t xml:space="preserve"> </w:t>
      </w:r>
      <w:r w:rsidR="002C6ECF" w:rsidRPr="002C6ECF">
        <w:rPr>
          <w:rFonts w:ascii="Times New Roman" w:eastAsia="宋体" w:hAnsi="Times New Roman" w:cs="Times New Roman"/>
          <w:b/>
          <w:bCs/>
          <w:color w:val="000000"/>
          <w:sz w:val="20"/>
          <w:szCs w:val="20"/>
        </w:rPr>
        <w:t>C</w:t>
      </w:r>
      <w:r w:rsidR="00541ED0">
        <w:rPr>
          <w:rFonts w:ascii="Times New Roman" w:eastAsia="宋体" w:hAnsi="Times New Roman" w:cs="Times New Roman"/>
          <w:color w:val="000000"/>
          <w:sz w:val="20"/>
          <w:szCs w:val="20"/>
        </w:rPr>
        <w:t>.</w:t>
      </w:r>
      <w:r w:rsidR="002C6ECF">
        <w:rPr>
          <w:rFonts w:ascii="Times New Roman" w:eastAsia="宋体" w:hAnsi="Times New Roman" w:cs="Times New Roman"/>
          <w:color w:val="000000"/>
          <w:sz w:val="20"/>
          <w:szCs w:val="20"/>
        </w:rPr>
        <w:t xml:space="preserve"> </w:t>
      </w:r>
      <w:r w:rsidR="00CF6DEA">
        <w:rPr>
          <w:rFonts w:ascii="Times New Roman" w:eastAsia="宋体" w:hAnsi="Times New Roman" w:cs="Times New Roman"/>
          <w:color w:val="000000"/>
          <w:sz w:val="20"/>
          <w:szCs w:val="20"/>
        </w:rPr>
        <w:t>Sample weights under different data</w:t>
      </w:r>
      <w:r w:rsidR="00F9472B">
        <w:rPr>
          <w:rFonts w:ascii="Times New Roman" w:eastAsia="宋体" w:hAnsi="Times New Roman" w:cs="Times New Roman"/>
          <w:color w:val="000000"/>
          <w:sz w:val="20"/>
          <w:szCs w:val="20"/>
        </w:rPr>
        <w:t>-splitting strategies.</w:t>
      </w:r>
      <w:r w:rsidR="00CF6DEA">
        <w:rPr>
          <w:rFonts w:ascii="Times New Roman" w:eastAsia="宋体" w:hAnsi="Times New Roman" w:cs="Times New Roman"/>
          <w:color w:val="000000"/>
          <w:sz w:val="20"/>
          <w:szCs w:val="20"/>
        </w:rPr>
        <w:t xml:space="preserve"> </w:t>
      </w:r>
      <w:r w:rsidR="001677E4">
        <w:rPr>
          <w:rFonts w:ascii="Times New Roman" w:eastAsia="宋体" w:hAnsi="Times New Roman" w:cs="Times New Roman"/>
          <w:color w:val="000000"/>
          <w:sz w:val="20"/>
          <w:szCs w:val="20"/>
        </w:rPr>
        <w:t>The weights of t</w:t>
      </w:r>
      <w:r w:rsidR="002C6ECF">
        <w:rPr>
          <w:rFonts w:ascii="Times New Roman" w:eastAsia="宋体" w:hAnsi="Times New Roman" w:cs="Times New Roman"/>
          <w:color w:val="000000"/>
          <w:sz w:val="20"/>
          <w:szCs w:val="20"/>
        </w:rPr>
        <w:t xml:space="preserve">raining </w:t>
      </w:r>
      <w:r w:rsidR="00A019D4">
        <w:rPr>
          <w:rFonts w:ascii="Times New Roman" w:eastAsia="宋体" w:hAnsi="Times New Roman" w:cs="Times New Roman"/>
          <w:color w:val="000000"/>
          <w:sz w:val="20"/>
          <w:szCs w:val="20"/>
        </w:rPr>
        <w:t>samples</w:t>
      </w:r>
      <w:r w:rsidR="002C6ECF">
        <w:rPr>
          <w:rFonts w:ascii="Times New Roman" w:eastAsia="宋体" w:hAnsi="Times New Roman" w:cs="Times New Roman"/>
          <w:color w:val="000000"/>
          <w:sz w:val="20"/>
          <w:szCs w:val="20"/>
        </w:rPr>
        <w:t xml:space="preserve"> closer to </w:t>
      </w:r>
      <w:r w:rsidR="00A019D4">
        <w:rPr>
          <w:rFonts w:ascii="Times New Roman" w:eastAsia="宋体" w:hAnsi="Times New Roman" w:cs="Times New Roman"/>
          <w:color w:val="000000"/>
          <w:sz w:val="20"/>
          <w:szCs w:val="20"/>
        </w:rPr>
        <w:t xml:space="preserve">their corresponding test samples </w:t>
      </w:r>
      <w:r w:rsidR="002C6ECF">
        <w:rPr>
          <w:rFonts w:ascii="Times New Roman" w:eastAsia="宋体" w:hAnsi="Times New Roman" w:cs="Times New Roman"/>
          <w:color w:val="000000"/>
          <w:sz w:val="20"/>
          <w:szCs w:val="20"/>
        </w:rPr>
        <w:t xml:space="preserve">were assigned higher </w:t>
      </w:r>
      <w:r w:rsidR="001677E4">
        <w:rPr>
          <w:rFonts w:ascii="Times New Roman" w:eastAsia="宋体" w:hAnsi="Times New Roman" w:cs="Times New Roman"/>
          <w:color w:val="000000"/>
          <w:sz w:val="20"/>
          <w:szCs w:val="20"/>
        </w:rPr>
        <w:t xml:space="preserve">values, as </w:t>
      </w:r>
      <w:r w:rsidR="00A019D4">
        <w:rPr>
          <w:rFonts w:ascii="Times New Roman" w:eastAsia="宋体" w:hAnsi="Times New Roman" w:cs="Times New Roman"/>
          <w:color w:val="000000"/>
          <w:sz w:val="20"/>
          <w:szCs w:val="20"/>
        </w:rPr>
        <w:t xml:space="preserve">indicated </w:t>
      </w:r>
      <w:r w:rsidR="002C6ECF">
        <w:rPr>
          <w:rFonts w:ascii="Times New Roman" w:eastAsia="宋体" w:hAnsi="Times New Roman" w:cs="Times New Roman"/>
          <w:color w:val="000000"/>
          <w:sz w:val="20"/>
          <w:szCs w:val="20"/>
        </w:rPr>
        <w:t>by larger circle sizes</w:t>
      </w:r>
      <w:r w:rsidR="007E7E69">
        <w:rPr>
          <w:rFonts w:ascii="Times New Roman" w:eastAsia="宋体" w:hAnsi="Times New Roman" w:cs="Times New Roman"/>
          <w:color w:val="000000"/>
          <w:sz w:val="20"/>
          <w:szCs w:val="20"/>
        </w:rPr>
        <w:t xml:space="preserve"> in a reduced two-dimensional UMAP (Uniform Manifold Approximation and Projection) space</w:t>
      </w:r>
      <w:r w:rsidR="001236D6">
        <w:rPr>
          <w:rFonts w:ascii="Times New Roman" w:eastAsia="宋体" w:hAnsi="Times New Roman" w:cs="Times New Roman"/>
          <w:color w:val="000000"/>
          <w:sz w:val="20"/>
          <w:szCs w:val="20"/>
        </w:rPr>
        <w:t>.</w:t>
      </w:r>
      <w:r w:rsidR="001236D6" w:rsidRPr="001236D6">
        <w:rPr>
          <w:rFonts w:ascii="Times New Roman" w:eastAsia="宋体" w:hAnsi="Times New Roman" w:cs="Times New Roman"/>
          <w:b/>
          <w:bCs/>
          <w:color w:val="000000"/>
          <w:sz w:val="20"/>
          <w:szCs w:val="20"/>
        </w:rPr>
        <w:t xml:space="preserve"> </w:t>
      </w:r>
      <w:r w:rsidR="00BF3EFA">
        <w:rPr>
          <w:rFonts w:ascii="Times New Roman" w:eastAsia="宋体" w:hAnsi="Times New Roman" w:cs="Times New Roman"/>
          <w:color w:val="000000"/>
          <w:sz w:val="20"/>
          <w:szCs w:val="20"/>
        </w:rPr>
        <w:t xml:space="preserve">The </w:t>
      </w:r>
      <w:r w:rsidR="00A03634">
        <w:rPr>
          <w:rFonts w:ascii="Times New Roman" w:eastAsia="宋体" w:hAnsi="Times New Roman" w:cs="Times New Roman"/>
          <w:color w:val="000000"/>
          <w:sz w:val="20"/>
          <w:szCs w:val="20"/>
        </w:rPr>
        <w:t>sample weight</w:t>
      </w:r>
      <w:r w:rsidR="009A0C4E">
        <w:rPr>
          <w:rFonts w:ascii="Times New Roman" w:eastAsia="宋体" w:hAnsi="Times New Roman" w:cs="Times New Roman"/>
          <w:color w:val="000000"/>
          <w:sz w:val="20"/>
          <w:szCs w:val="20"/>
        </w:rPr>
        <w:t xml:space="preserve"> </w:t>
      </w:r>
      <w:r w:rsidR="00482DC5">
        <w:rPr>
          <w:rFonts w:ascii="Times New Roman" w:eastAsia="宋体" w:hAnsi="Times New Roman" w:cs="Times New Roman"/>
          <w:color w:val="000000"/>
          <w:sz w:val="20"/>
          <w:szCs w:val="20"/>
        </w:rPr>
        <w:t>was</w:t>
      </w:r>
      <w:r w:rsidR="00BF3EFA">
        <w:rPr>
          <w:rFonts w:ascii="Times New Roman" w:eastAsia="宋体" w:hAnsi="Times New Roman" w:cs="Times New Roman"/>
          <w:color w:val="000000"/>
          <w:sz w:val="20"/>
          <w:szCs w:val="20"/>
        </w:rPr>
        <w:t xml:space="preserve"> </w:t>
      </w:r>
      <w:r w:rsidR="00CA3E3A">
        <w:rPr>
          <w:rFonts w:ascii="Times New Roman" w:eastAsia="宋体" w:hAnsi="Times New Roman" w:cs="Times New Roman"/>
          <w:color w:val="000000"/>
          <w:sz w:val="20"/>
          <w:szCs w:val="20"/>
        </w:rPr>
        <w:t xml:space="preserve">calculated </w:t>
      </w:r>
      <w:r w:rsidR="00BF3EFA">
        <w:rPr>
          <w:rFonts w:ascii="Times New Roman" w:eastAsia="宋体" w:hAnsi="Times New Roman" w:cs="Times New Roman"/>
          <w:color w:val="000000"/>
          <w:sz w:val="20"/>
          <w:szCs w:val="20"/>
        </w:rPr>
        <w:t>as 1/</w:t>
      </w:r>
      <w:r w:rsidR="00CA3E3A">
        <w:rPr>
          <w:rFonts w:ascii="Times New Roman" w:eastAsia="宋体" w:hAnsi="Times New Roman" w:cs="Times New Roman"/>
          <w:color w:val="000000"/>
          <w:sz w:val="20"/>
          <w:szCs w:val="20"/>
        </w:rPr>
        <w:t>P</w:t>
      </w:r>
      <w:r w:rsidR="00BF3EFA" w:rsidRPr="00CA3E3A">
        <w:rPr>
          <w:rFonts w:ascii="Times New Roman" w:eastAsia="宋体" w:hAnsi="Times New Roman" w:cs="Times New Roman"/>
          <w:color w:val="000000"/>
          <w:sz w:val="20"/>
          <w:szCs w:val="20"/>
          <w:vertAlign w:val="subscript"/>
        </w:rPr>
        <w:t>i</w:t>
      </w:r>
      <w:r w:rsidR="00BF3EFA">
        <w:rPr>
          <w:rFonts w:ascii="Times New Roman" w:eastAsia="宋体" w:hAnsi="Times New Roman" w:cs="Times New Roman"/>
          <w:color w:val="000000"/>
          <w:sz w:val="20"/>
          <w:szCs w:val="20"/>
        </w:rPr>
        <w:t xml:space="preserve">-1, where </w:t>
      </w:r>
      <w:r w:rsidR="00CA3E3A">
        <w:rPr>
          <w:rFonts w:ascii="Times New Roman" w:eastAsia="宋体" w:hAnsi="Times New Roman" w:cs="Times New Roman"/>
          <w:color w:val="000000"/>
          <w:sz w:val="20"/>
          <w:szCs w:val="20"/>
        </w:rPr>
        <w:t>P</w:t>
      </w:r>
      <w:r w:rsidR="00CA3E3A" w:rsidRPr="00CA3E3A">
        <w:rPr>
          <w:rFonts w:ascii="Times New Roman" w:eastAsia="宋体" w:hAnsi="Times New Roman" w:cs="Times New Roman"/>
          <w:color w:val="000000"/>
          <w:sz w:val="20"/>
          <w:szCs w:val="20"/>
          <w:vertAlign w:val="subscript"/>
        </w:rPr>
        <w:t>i</w:t>
      </w:r>
      <w:r w:rsidR="00CA3E3A">
        <w:rPr>
          <w:rFonts w:ascii="Times New Roman" w:eastAsia="宋体" w:hAnsi="Times New Roman" w:cs="Times New Roman"/>
          <w:color w:val="000000"/>
          <w:sz w:val="20"/>
          <w:szCs w:val="20"/>
        </w:rPr>
        <w:t xml:space="preserve"> </w:t>
      </w:r>
      <w:r w:rsidR="00BF3EFA">
        <w:rPr>
          <w:rFonts w:ascii="Times New Roman" w:eastAsia="宋体" w:hAnsi="Times New Roman" w:cs="Times New Roman"/>
          <w:color w:val="000000"/>
          <w:sz w:val="20"/>
          <w:szCs w:val="20"/>
        </w:rPr>
        <w:t xml:space="preserve">is the probability of </w:t>
      </w:r>
      <w:r w:rsidR="00CA3E3A">
        <w:rPr>
          <w:rFonts w:ascii="Times New Roman" w:eastAsia="宋体" w:hAnsi="Times New Roman" w:cs="Times New Roman"/>
          <w:color w:val="000000"/>
          <w:sz w:val="20"/>
          <w:szCs w:val="20"/>
        </w:rPr>
        <w:t xml:space="preserve">sample </w:t>
      </w:r>
      <w:proofErr w:type="spellStart"/>
      <w:r w:rsidR="0014268D">
        <w:rPr>
          <w:rFonts w:ascii="Times New Roman" w:eastAsia="宋体" w:hAnsi="Times New Roman" w:cs="Times New Roman"/>
          <w:color w:val="000000"/>
          <w:sz w:val="20"/>
          <w:szCs w:val="20"/>
        </w:rPr>
        <w:t>i</w:t>
      </w:r>
      <w:proofErr w:type="spellEnd"/>
      <w:r w:rsidR="009A0C4E">
        <w:rPr>
          <w:rFonts w:ascii="Times New Roman" w:eastAsia="宋体" w:hAnsi="Times New Roman" w:cs="Times New Roman"/>
          <w:color w:val="000000"/>
          <w:sz w:val="20"/>
          <w:szCs w:val="20"/>
        </w:rPr>
        <w:t xml:space="preserve"> belonging to the training distribution</w:t>
      </w:r>
      <w:r w:rsidR="0014268D">
        <w:rPr>
          <w:rFonts w:ascii="Times New Roman" w:eastAsia="宋体" w:hAnsi="Times New Roman" w:cs="Times New Roman"/>
          <w:color w:val="000000"/>
          <w:sz w:val="20"/>
          <w:szCs w:val="20"/>
        </w:rPr>
        <w:t xml:space="preserve"> </w:t>
      </w:r>
      <w:r w:rsidR="00A03634">
        <w:rPr>
          <w:rFonts w:ascii="Times New Roman" w:eastAsia="宋体" w:hAnsi="Times New Roman" w:cs="Times New Roman"/>
          <w:color w:val="000000"/>
          <w:sz w:val="20"/>
          <w:szCs w:val="20"/>
        </w:rPr>
        <w:t xml:space="preserve">and was </w:t>
      </w:r>
      <w:r w:rsidR="0014268D">
        <w:rPr>
          <w:rFonts w:ascii="Times New Roman" w:eastAsia="宋体" w:hAnsi="Times New Roman" w:cs="Times New Roman"/>
          <w:color w:val="000000"/>
          <w:sz w:val="20"/>
          <w:szCs w:val="20"/>
        </w:rPr>
        <w:t>estimated</w:t>
      </w:r>
      <w:r w:rsidR="00BF3EFA">
        <w:rPr>
          <w:rFonts w:ascii="Times New Roman" w:eastAsia="宋体" w:hAnsi="Times New Roman" w:cs="Times New Roman"/>
          <w:color w:val="000000"/>
          <w:sz w:val="20"/>
          <w:szCs w:val="20"/>
        </w:rPr>
        <w:t xml:space="preserve"> using random forest classifier (</w:t>
      </w:r>
      <w:r w:rsidR="005B23AA">
        <w:rPr>
          <w:rFonts w:ascii="Times New Roman" w:eastAsia="宋体" w:hAnsi="Times New Roman" w:cs="Times New Roman"/>
          <w:color w:val="000000"/>
          <w:sz w:val="20"/>
          <w:szCs w:val="20"/>
        </w:rPr>
        <w:t xml:space="preserve">the same approach was applied to generate </w:t>
      </w:r>
      <w:r w:rsidR="00FC37AE">
        <w:rPr>
          <w:rFonts w:ascii="Times New Roman" w:eastAsia="宋体" w:hAnsi="Times New Roman" w:cs="Times New Roman"/>
          <w:color w:val="000000"/>
          <w:sz w:val="20"/>
          <w:szCs w:val="20"/>
        </w:rPr>
        <w:t>R</w:t>
      </w:r>
      <w:r w:rsidR="005B23AA">
        <w:rPr>
          <w:rFonts w:ascii="Times New Roman" w:eastAsia="宋体" w:hAnsi="Times New Roman" w:cs="Times New Roman"/>
          <w:color w:val="000000"/>
          <w:sz w:val="20"/>
          <w:szCs w:val="20"/>
        </w:rPr>
        <w:t xml:space="preserve">eceiver </w:t>
      </w:r>
      <w:r w:rsidR="00FC37AE">
        <w:rPr>
          <w:rFonts w:ascii="Times New Roman" w:eastAsia="宋体" w:hAnsi="Times New Roman" w:cs="Times New Roman"/>
          <w:color w:val="000000"/>
          <w:sz w:val="20"/>
          <w:szCs w:val="20"/>
        </w:rPr>
        <w:t>O</w:t>
      </w:r>
      <w:r w:rsidR="005B23AA">
        <w:rPr>
          <w:rFonts w:ascii="Times New Roman" w:eastAsia="宋体" w:hAnsi="Times New Roman" w:cs="Times New Roman"/>
          <w:color w:val="000000"/>
          <w:sz w:val="20"/>
          <w:szCs w:val="20"/>
        </w:rPr>
        <w:t xml:space="preserve">perating </w:t>
      </w:r>
      <w:r w:rsidR="00FC37AE">
        <w:rPr>
          <w:rFonts w:ascii="Times New Roman" w:eastAsia="宋体" w:hAnsi="Times New Roman" w:cs="Times New Roman"/>
          <w:color w:val="000000"/>
          <w:sz w:val="20"/>
          <w:szCs w:val="20"/>
        </w:rPr>
        <w:t>Characteristics</w:t>
      </w:r>
      <w:r w:rsidR="005B23AA">
        <w:rPr>
          <w:rFonts w:ascii="Times New Roman" w:eastAsia="宋体" w:hAnsi="Times New Roman" w:cs="Times New Roman"/>
          <w:color w:val="000000"/>
          <w:sz w:val="20"/>
          <w:szCs w:val="20"/>
        </w:rPr>
        <w:t xml:space="preserve"> curve</w:t>
      </w:r>
      <w:r w:rsidR="00FC37AE">
        <w:rPr>
          <w:rFonts w:ascii="Times New Roman" w:eastAsia="宋体" w:hAnsi="Times New Roman" w:cs="Times New Roman"/>
          <w:color w:val="000000"/>
          <w:sz w:val="20"/>
          <w:szCs w:val="20"/>
        </w:rPr>
        <w:t>s</w:t>
      </w:r>
      <w:r w:rsidR="005B23AA">
        <w:rPr>
          <w:rFonts w:ascii="Times New Roman" w:eastAsia="宋体" w:hAnsi="Times New Roman" w:cs="Times New Roman"/>
          <w:color w:val="000000"/>
          <w:sz w:val="20"/>
          <w:szCs w:val="20"/>
        </w:rPr>
        <w:t xml:space="preserve"> in Fig. 5D</w:t>
      </w:r>
      <w:r w:rsidR="00905053">
        <w:rPr>
          <w:rFonts w:ascii="Times New Roman" w:eastAsia="宋体" w:hAnsi="Times New Roman" w:cs="Times New Roman"/>
          <w:color w:val="000000"/>
          <w:sz w:val="20"/>
          <w:szCs w:val="20"/>
        </w:rPr>
        <w:t xml:space="preserve"> of the main text</w:t>
      </w:r>
      <w:r w:rsidR="00482DC5">
        <w:rPr>
          <w:rFonts w:ascii="Times New Roman" w:eastAsia="宋体" w:hAnsi="Times New Roman" w:cs="Times New Roman"/>
          <w:color w:val="000000"/>
          <w:sz w:val="20"/>
          <w:szCs w:val="20"/>
        </w:rPr>
        <w:t>; see Methods in the main text for details</w:t>
      </w:r>
      <w:r w:rsidR="00BF3EFA">
        <w:rPr>
          <w:rFonts w:ascii="Times New Roman" w:eastAsia="宋体" w:hAnsi="Times New Roman" w:cs="Times New Roman"/>
          <w:color w:val="000000"/>
          <w:sz w:val="20"/>
          <w:szCs w:val="20"/>
        </w:rPr>
        <w:t>).</w:t>
      </w:r>
      <w:r w:rsidR="00541ED0" w:rsidRPr="00541ED0">
        <w:rPr>
          <w:rFonts w:ascii="Times New Roman" w:eastAsia="宋体" w:hAnsi="Times New Roman" w:cs="Times New Roman"/>
          <w:color w:val="000000"/>
          <w:sz w:val="20"/>
          <w:szCs w:val="20"/>
        </w:rPr>
        <w:t xml:space="preserve"> </w:t>
      </w:r>
      <w:r w:rsidR="00541ED0" w:rsidRPr="00541ED0">
        <w:rPr>
          <w:rFonts w:ascii="Times New Roman" w:eastAsia="宋体" w:hAnsi="Times New Roman" w:cs="Times New Roman"/>
          <w:b/>
          <w:bCs/>
          <w:color w:val="000000"/>
          <w:sz w:val="20"/>
          <w:szCs w:val="20"/>
        </w:rPr>
        <w:t>D</w:t>
      </w:r>
      <w:r w:rsidR="00541ED0">
        <w:rPr>
          <w:rFonts w:ascii="Times New Roman" w:eastAsia="宋体" w:hAnsi="Times New Roman" w:cs="Times New Roman"/>
          <w:color w:val="000000"/>
          <w:sz w:val="20"/>
          <w:szCs w:val="20"/>
        </w:rPr>
        <w:t xml:space="preserve">. Prediction accuracy </w:t>
      </w:r>
      <w:r w:rsidR="001A1C69">
        <w:rPr>
          <w:rFonts w:ascii="Times New Roman" w:eastAsia="宋体" w:hAnsi="Times New Roman" w:cs="Times New Roman"/>
          <w:color w:val="000000"/>
          <w:sz w:val="20"/>
          <w:szCs w:val="20"/>
        </w:rPr>
        <w:t>using</w:t>
      </w:r>
      <w:r w:rsidR="00541ED0">
        <w:rPr>
          <w:rFonts w:ascii="Times New Roman" w:eastAsia="宋体" w:hAnsi="Times New Roman" w:cs="Times New Roman"/>
          <w:color w:val="000000"/>
          <w:sz w:val="20"/>
          <w:szCs w:val="20"/>
        </w:rPr>
        <w:t xml:space="preserve"> </w:t>
      </w:r>
      <w:r w:rsidR="001A1C69">
        <w:rPr>
          <w:rFonts w:ascii="Times New Roman" w:eastAsia="宋体" w:hAnsi="Times New Roman" w:cs="Times New Roman"/>
          <w:color w:val="000000"/>
          <w:sz w:val="20"/>
          <w:szCs w:val="20"/>
        </w:rPr>
        <w:t>random forest regression model</w:t>
      </w:r>
      <w:r w:rsidR="00541ED0">
        <w:rPr>
          <w:rFonts w:ascii="Times New Roman" w:eastAsia="宋体" w:hAnsi="Times New Roman" w:cs="Times New Roman"/>
          <w:color w:val="000000"/>
          <w:sz w:val="20"/>
          <w:szCs w:val="20"/>
        </w:rPr>
        <w:t xml:space="preserve"> built from weighted training data</w:t>
      </w:r>
      <w:r w:rsidR="001A1C69">
        <w:rPr>
          <w:rFonts w:ascii="Times New Roman" w:eastAsia="宋体" w:hAnsi="Times New Roman" w:cs="Times New Roman"/>
          <w:color w:val="000000"/>
          <w:sz w:val="20"/>
          <w:szCs w:val="20"/>
        </w:rPr>
        <w:t xml:space="preserve"> and absolute abundances of bacterial species as predictors.</w:t>
      </w:r>
    </w:p>
    <w:p w14:paraId="1350045A" w14:textId="35EAF9EB" w:rsidR="00722BB5" w:rsidRPr="00B3696D" w:rsidRDefault="00B3696D" w:rsidP="005E0AD8">
      <w:pPr>
        <w:jc w:val="both"/>
        <w:rPr>
          <w:rFonts w:ascii="Times New Roman" w:hAnsi="Times New Roman" w:cs="Times New Roman"/>
          <w:b/>
          <w:bCs/>
          <w:sz w:val="20"/>
          <w:szCs w:val="21"/>
          <w:rPrChange w:id="199" w:author="戴 磊" w:date="2021-02-19T23:31:00Z">
            <w:rPr>
              <w:rFonts w:ascii="Times New Roman" w:hAnsi="Times New Roman" w:cs="Times New Roman"/>
              <w:sz w:val="20"/>
              <w:szCs w:val="21"/>
            </w:rPr>
          </w:rPrChange>
        </w:rPr>
      </w:pPr>
      <w:ins w:id="200" w:author="戴 磊" w:date="2021-02-19T23:31:00Z">
        <w:r w:rsidRPr="00B3696D">
          <w:rPr>
            <w:rFonts w:ascii="Times New Roman" w:hAnsi="Times New Roman" w:cs="Times New Roman"/>
            <w:b/>
            <w:bCs/>
            <w:sz w:val="20"/>
            <w:szCs w:val="21"/>
            <w:rPrChange w:id="201" w:author="戴 磊" w:date="2021-02-19T23:31:00Z">
              <w:rPr>
                <w:rFonts w:ascii="Times New Roman" w:hAnsi="Times New Roman" w:cs="Times New Roman"/>
                <w:sz w:val="20"/>
                <w:szCs w:val="21"/>
              </w:rPr>
            </w:rPrChange>
          </w:rPr>
          <w:t>Related to figure 5</w:t>
        </w:r>
      </w:ins>
    </w:p>
    <w:p w14:paraId="7FC3BC72" w14:textId="77777777" w:rsidR="00722BB5" w:rsidRDefault="00722BB5" w:rsidP="00722BB5">
      <w:pPr>
        <w:jc w:val="center"/>
        <w:rPr>
          <w:rFonts w:ascii="Times New Roman" w:eastAsia="宋体" w:hAnsi="Times New Roman" w:cs="Times New Roman"/>
          <w:b/>
          <w:bCs/>
          <w:color w:val="000000"/>
          <w:sz w:val="20"/>
          <w:szCs w:val="20"/>
        </w:rPr>
      </w:pPr>
      <w:r>
        <w:rPr>
          <w:rFonts w:ascii="Times New Roman" w:eastAsia="宋体" w:hAnsi="Times New Roman" w:cs="Times New Roman"/>
          <w:b/>
          <w:bCs/>
          <w:noProof/>
          <w:color w:val="000000"/>
          <w:sz w:val="20"/>
          <w:szCs w:val="20"/>
        </w:rPr>
        <w:lastRenderedPageBreak/>
        <w:drawing>
          <wp:inline distT="0" distB="0" distL="0" distR="0" wp14:anchorId="3A2111E6" wp14:editId="21B871F5">
            <wp:extent cx="5011767" cy="3612776"/>
            <wp:effectExtent l="0" t="0" r="508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0614" cy="3626362"/>
                    </a:xfrm>
                    <a:prstGeom prst="rect">
                      <a:avLst/>
                    </a:prstGeom>
                  </pic:spPr>
                </pic:pic>
              </a:graphicData>
            </a:graphic>
          </wp:inline>
        </w:drawing>
      </w:r>
    </w:p>
    <w:p w14:paraId="132153C2" w14:textId="77777777" w:rsidR="00722BB5" w:rsidRDefault="00722BB5" w:rsidP="00722BB5">
      <w:pPr>
        <w:jc w:val="both"/>
        <w:rPr>
          <w:rFonts w:ascii="Times New Roman" w:eastAsia="宋体" w:hAnsi="Times New Roman" w:cs="Times New Roman"/>
          <w:b/>
          <w:bCs/>
          <w:color w:val="000000"/>
          <w:sz w:val="20"/>
          <w:szCs w:val="20"/>
        </w:rPr>
      </w:pPr>
    </w:p>
    <w:p w14:paraId="644E643A" w14:textId="77777777" w:rsidR="00B3696D" w:rsidRDefault="00722BB5" w:rsidP="00722BB5">
      <w:pPr>
        <w:jc w:val="both"/>
        <w:rPr>
          <w:ins w:id="202" w:author="戴 磊" w:date="2021-02-19T23:32:00Z"/>
          <w:rFonts w:ascii="Times New Roman" w:eastAsia="宋体" w:hAnsi="Times New Roman" w:cs="Times New Roman"/>
          <w:color w:val="000000"/>
          <w:sz w:val="20"/>
          <w:szCs w:val="20"/>
        </w:rPr>
      </w:pPr>
      <w:r>
        <w:rPr>
          <w:rFonts w:ascii="Times New Roman" w:eastAsia="宋体" w:hAnsi="Times New Roman" w:cs="Times New Roman"/>
          <w:b/>
          <w:bCs/>
          <w:color w:val="000000"/>
          <w:sz w:val="20"/>
          <w:szCs w:val="20"/>
        </w:rPr>
        <w:t>Figure S15. Prediction of short-chain fatty acid (SCFA) concentration from gut microbiota using data from resistant starch-treated mice</w:t>
      </w:r>
      <w:r w:rsidRPr="00A35956">
        <w:rPr>
          <w:rFonts w:ascii="Times New Roman" w:eastAsia="宋体" w:hAnsi="Times New Roman" w:cs="Times New Roman"/>
          <w:color w:val="000000"/>
          <w:sz w:val="20"/>
          <w:szCs w:val="20"/>
        </w:rPr>
        <w:t xml:space="preserve">. The same figure legend applies as in the main text Fig. </w:t>
      </w:r>
      <w:r>
        <w:rPr>
          <w:rFonts w:ascii="Times New Roman" w:eastAsia="宋体" w:hAnsi="Times New Roman" w:cs="Times New Roman"/>
          <w:color w:val="000000"/>
          <w:sz w:val="20"/>
          <w:szCs w:val="20"/>
        </w:rPr>
        <w:t>5</w:t>
      </w:r>
      <w:r w:rsidRPr="00A35956">
        <w:rPr>
          <w:rFonts w:ascii="Times New Roman" w:eastAsia="宋体" w:hAnsi="Times New Roman" w:cs="Times New Roman"/>
          <w:color w:val="000000"/>
          <w:sz w:val="20"/>
          <w:szCs w:val="20"/>
        </w:rPr>
        <w:t>B-D (the same order).</w:t>
      </w:r>
    </w:p>
    <w:p w14:paraId="683A75A7" w14:textId="4C8E5402" w:rsidR="00601085" w:rsidRPr="00B20E3F" w:rsidRDefault="00B3696D" w:rsidP="00722BB5">
      <w:pPr>
        <w:jc w:val="both"/>
        <w:rPr>
          <w:rFonts w:ascii="Times New Roman" w:hAnsi="Times New Roman" w:cs="Times New Roman"/>
          <w:sz w:val="20"/>
          <w:szCs w:val="21"/>
        </w:rPr>
      </w:pPr>
      <w:ins w:id="203" w:author="戴 磊" w:date="2021-02-19T23:32:00Z">
        <w:r>
          <w:rPr>
            <w:rFonts w:ascii="Times New Roman" w:eastAsia="宋体" w:hAnsi="Times New Roman" w:cs="Times New Roman"/>
            <w:color w:val="000000"/>
            <w:sz w:val="20"/>
            <w:szCs w:val="20"/>
          </w:rPr>
          <w:t>Related to figure 5</w:t>
        </w:r>
      </w:ins>
      <w:r w:rsidR="00B20E3F">
        <w:rPr>
          <w:rFonts w:ascii="Times New Roman" w:hAnsi="Times New Roman" w:cs="Times New Roman"/>
          <w:sz w:val="20"/>
          <w:szCs w:val="21"/>
        </w:rPr>
        <w:br w:type="page"/>
      </w:r>
    </w:p>
    <w:p w14:paraId="3658A403" w14:textId="77777777" w:rsidR="00722BB5" w:rsidRDefault="00722BB5" w:rsidP="00722BB5">
      <w:pPr>
        <w:jc w:val="center"/>
        <w:rPr>
          <w:rFonts w:ascii="Times New Roman" w:eastAsia="宋体" w:hAnsi="Times New Roman" w:cs="Times New Roman"/>
          <w:b/>
          <w:bCs/>
          <w:color w:val="000000"/>
          <w:sz w:val="20"/>
          <w:szCs w:val="20"/>
        </w:rPr>
      </w:pPr>
      <w:r>
        <w:rPr>
          <w:rFonts w:ascii="Times New Roman" w:eastAsia="宋体" w:hAnsi="Times New Roman" w:cs="Times New Roman"/>
          <w:b/>
          <w:bCs/>
          <w:noProof/>
          <w:color w:val="000000"/>
          <w:sz w:val="20"/>
          <w:szCs w:val="20"/>
        </w:rPr>
        <w:lastRenderedPageBreak/>
        <w:drawing>
          <wp:inline distT="0" distB="0" distL="0" distR="0" wp14:anchorId="15A6B628" wp14:editId="37A6D135">
            <wp:extent cx="5191648" cy="2813538"/>
            <wp:effectExtent l="0" t="0" r="3175" b="635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05885" cy="2821253"/>
                    </a:xfrm>
                    <a:prstGeom prst="rect">
                      <a:avLst/>
                    </a:prstGeom>
                  </pic:spPr>
                </pic:pic>
              </a:graphicData>
            </a:graphic>
          </wp:inline>
        </w:drawing>
      </w:r>
    </w:p>
    <w:p w14:paraId="0198E8E0" w14:textId="77777777" w:rsidR="00722BB5" w:rsidRDefault="00722BB5" w:rsidP="00722BB5">
      <w:pPr>
        <w:jc w:val="both"/>
        <w:rPr>
          <w:rFonts w:ascii="Times New Roman" w:eastAsia="宋体" w:hAnsi="Times New Roman" w:cs="Times New Roman"/>
          <w:b/>
          <w:bCs/>
          <w:color w:val="000000"/>
          <w:sz w:val="20"/>
          <w:szCs w:val="20"/>
        </w:rPr>
      </w:pPr>
    </w:p>
    <w:p w14:paraId="3B8FECE7" w14:textId="7D5BDEE1" w:rsidR="00834885" w:rsidRPr="00722BB5" w:rsidRDefault="00722BB5" w:rsidP="005E0AD8">
      <w:pPr>
        <w:jc w:val="both"/>
        <w:rPr>
          <w:rFonts w:ascii="Times New Roman" w:hAnsi="Times New Roman" w:cs="Times New Roman"/>
          <w:sz w:val="20"/>
          <w:szCs w:val="21"/>
        </w:rPr>
      </w:pPr>
      <w:r>
        <w:rPr>
          <w:rFonts w:ascii="Times New Roman" w:eastAsia="宋体" w:hAnsi="Times New Roman" w:cs="Times New Roman"/>
          <w:b/>
          <w:bCs/>
          <w:color w:val="000000"/>
          <w:sz w:val="20"/>
          <w:szCs w:val="20"/>
        </w:rPr>
        <w:t xml:space="preserve">Figure S16. Inferred short-chain fatty acid (SCFA) producers in inulin-treated mice vary </w:t>
      </w:r>
      <w:commentRangeStart w:id="204"/>
      <w:r>
        <w:rPr>
          <w:rFonts w:ascii="Times New Roman" w:eastAsia="宋体" w:hAnsi="Times New Roman" w:cs="Times New Roman"/>
          <w:b/>
          <w:bCs/>
          <w:color w:val="000000"/>
          <w:sz w:val="20"/>
          <w:szCs w:val="20"/>
        </w:rPr>
        <w:t>depending on the inference approaches</w:t>
      </w:r>
      <w:commentRangeEnd w:id="204"/>
      <w:r w:rsidR="00B3696D">
        <w:rPr>
          <w:rStyle w:val="a5"/>
        </w:rPr>
        <w:commentReference w:id="204"/>
      </w:r>
      <w:r>
        <w:rPr>
          <w:rFonts w:ascii="Times New Roman" w:eastAsia="宋体" w:hAnsi="Times New Roman" w:cs="Times New Roman"/>
          <w:b/>
          <w:bCs/>
          <w:color w:val="000000"/>
          <w:sz w:val="20"/>
          <w:szCs w:val="20"/>
        </w:rPr>
        <w:t>. A.</w:t>
      </w:r>
      <w:r w:rsidRPr="00250C11">
        <w:rPr>
          <w:rFonts w:ascii="Times New Roman" w:eastAsia="宋体" w:hAnsi="Times New Roman" w:cs="Times New Roman"/>
          <w:color w:val="000000"/>
          <w:sz w:val="20"/>
          <w:szCs w:val="20"/>
        </w:rPr>
        <w:t xml:space="preserve"> Random </w:t>
      </w:r>
      <w:r>
        <w:rPr>
          <w:rFonts w:ascii="Times New Roman" w:eastAsia="宋体" w:hAnsi="Times New Roman" w:cs="Times New Roman"/>
          <w:color w:val="000000"/>
          <w:sz w:val="20"/>
          <w:szCs w:val="20"/>
        </w:rPr>
        <w:t>f</w:t>
      </w:r>
      <w:r w:rsidRPr="00250C11">
        <w:rPr>
          <w:rFonts w:ascii="Times New Roman" w:eastAsia="宋体" w:hAnsi="Times New Roman" w:cs="Times New Roman"/>
          <w:color w:val="000000"/>
          <w:sz w:val="20"/>
          <w:szCs w:val="20"/>
        </w:rPr>
        <w:t>orest</w:t>
      </w:r>
      <w:r>
        <w:rPr>
          <w:rFonts w:ascii="Times New Roman" w:eastAsia="宋体" w:hAnsi="Times New Roman" w:cs="Times New Roman"/>
          <w:color w:val="000000"/>
          <w:sz w:val="20"/>
          <w:szCs w:val="20"/>
        </w:rPr>
        <w:t xml:space="preserve"> (RF)</w:t>
      </w:r>
      <w:r w:rsidRPr="00250C11">
        <w:rPr>
          <w:rFonts w:ascii="Times New Roman" w:eastAsia="宋体" w:hAnsi="Times New Roman" w:cs="Times New Roman"/>
          <w:color w:val="000000"/>
          <w:sz w:val="20"/>
          <w:szCs w:val="20"/>
        </w:rPr>
        <w:t xml:space="preserve"> regression.</w:t>
      </w:r>
      <w:r>
        <w:rPr>
          <w:rFonts w:ascii="Times New Roman" w:eastAsia="宋体" w:hAnsi="Times New Roman" w:cs="Times New Roman"/>
          <w:color w:val="000000"/>
          <w:sz w:val="20"/>
          <w:szCs w:val="20"/>
        </w:rPr>
        <w:t xml:space="preserve"> For each SCFA, we showed top 10 bacterial species with the highest Gini importance score in model training using all data. The absolute abundances of bacterial species were standardized and filtered (threshold 10</w:t>
      </w:r>
      <w:r w:rsidRPr="008679EF">
        <w:rPr>
          <w:rFonts w:ascii="Times New Roman" w:eastAsia="宋体" w:hAnsi="Times New Roman" w:cs="Times New Roman"/>
          <w:color w:val="000000"/>
          <w:sz w:val="20"/>
          <w:szCs w:val="20"/>
          <w:vertAlign w:val="superscript"/>
        </w:rPr>
        <w:t>-5</w:t>
      </w:r>
      <w:r>
        <w:rPr>
          <w:rFonts w:ascii="Times New Roman" w:eastAsia="宋体" w:hAnsi="Times New Roman" w:cs="Times New Roman"/>
          <w:color w:val="000000"/>
          <w:sz w:val="20"/>
          <w:szCs w:val="20"/>
        </w:rPr>
        <w:t>) by LASSO (least absolute shrinkage and selection operator) regression before passing to RF model. Several key hyperparameters in LASSO and RF were optimized using grid search cross-validation with R</w:t>
      </w:r>
      <w:r w:rsidRPr="008679EF">
        <w:rPr>
          <w:rFonts w:ascii="Times New Roman" w:eastAsia="宋体" w:hAnsi="Times New Roman" w:cs="Times New Roman"/>
          <w:color w:val="000000"/>
          <w:sz w:val="20"/>
          <w:szCs w:val="20"/>
          <w:vertAlign w:val="superscript"/>
        </w:rPr>
        <w:t>2</w:t>
      </w:r>
      <w:r>
        <w:rPr>
          <w:rFonts w:ascii="Times New Roman" w:eastAsia="宋体" w:hAnsi="Times New Roman" w:cs="Times New Roman"/>
          <w:color w:val="000000"/>
          <w:sz w:val="20"/>
          <w:szCs w:val="20"/>
        </w:rPr>
        <w:t xml:space="preserve"> as the score metric. </w:t>
      </w:r>
      <w:commentRangeStart w:id="205"/>
      <w:r>
        <w:rPr>
          <w:rFonts w:ascii="Times New Roman" w:eastAsia="宋体" w:hAnsi="Times New Roman" w:cs="Times New Roman"/>
          <w:color w:val="000000"/>
          <w:sz w:val="20"/>
          <w:szCs w:val="20"/>
        </w:rPr>
        <w:t xml:space="preserve">The prevalence scores were obtained from Fig. 5C in the main text. </w:t>
      </w:r>
      <w:commentRangeEnd w:id="205"/>
      <w:r w:rsidR="00B3696D">
        <w:rPr>
          <w:rStyle w:val="a5"/>
        </w:rPr>
        <w:commentReference w:id="205"/>
      </w:r>
      <w:r w:rsidRPr="00B3696D">
        <w:rPr>
          <w:rFonts w:ascii="Times New Roman" w:eastAsia="宋体" w:hAnsi="Times New Roman" w:cs="Times New Roman"/>
          <w:b/>
          <w:bCs/>
          <w:color w:val="000000"/>
          <w:sz w:val="20"/>
          <w:szCs w:val="20"/>
          <w:highlight w:val="yellow"/>
          <w:rPrChange w:id="206" w:author="戴 磊" w:date="2021-02-19T23:34:00Z">
            <w:rPr>
              <w:rFonts w:ascii="Times New Roman" w:eastAsia="宋体" w:hAnsi="Times New Roman" w:cs="Times New Roman"/>
              <w:b/>
              <w:bCs/>
              <w:color w:val="000000"/>
              <w:sz w:val="20"/>
              <w:szCs w:val="20"/>
            </w:rPr>
          </w:rPrChange>
        </w:rPr>
        <w:t>B</w:t>
      </w:r>
      <w:r w:rsidRPr="00B3696D">
        <w:rPr>
          <w:rFonts w:ascii="Times New Roman" w:eastAsia="宋体" w:hAnsi="Times New Roman" w:cs="Times New Roman"/>
          <w:color w:val="000000"/>
          <w:sz w:val="20"/>
          <w:szCs w:val="20"/>
          <w:highlight w:val="yellow"/>
          <w:rPrChange w:id="207" w:author="戴 磊" w:date="2021-02-19T23:34:00Z">
            <w:rPr>
              <w:rFonts w:ascii="Times New Roman" w:eastAsia="宋体" w:hAnsi="Times New Roman" w:cs="Times New Roman"/>
              <w:color w:val="000000"/>
              <w:sz w:val="20"/>
              <w:szCs w:val="20"/>
            </w:rPr>
          </w:rPrChange>
        </w:rPr>
        <w:t xml:space="preserve">. Repeated correlation analysis. </w:t>
      </w:r>
      <w:r w:rsidRPr="00B3696D">
        <w:rPr>
          <w:rFonts w:ascii="Times New Roman" w:hAnsi="Times New Roman" w:cs="Times New Roman"/>
          <w:sz w:val="20"/>
          <w:szCs w:val="21"/>
          <w:highlight w:val="yellow"/>
          <w:rPrChange w:id="208" w:author="戴 磊" w:date="2021-02-19T23:34:00Z">
            <w:rPr>
              <w:rFonts w:ascii="Times New Roman" w:hAnsi="Times New Roman" w:cs="Times New Roman"/>
              <w:sz w:val="20"/>
              <w:szCs w:val="21"/>
            </w:rPr>
          </w:rPrChange>
        </w:rPr>
        <w:t>Longitudinal data and correlation trend lines are color-coded on a per-mouse basis. Repeated measures correlation coefficients (</w:t>
      </w:r>
      <w:proofErr w:type="spellStart"/>
      <w:r w:rsidRPr="00B3696D">
        <w:rPr>
          <w:rFonts w:ascii="Times New Roman" w:hAnsi="Times New Roman" w:cs="Times New Roman"/>
          <w:i/>
          <w:iCs/>
          <w:sz w:val="20"/>
          <w:szCs w:val="21"/>
          <w:highlight w:val="yellow"/>
          <w:rPrChange w:id="209" w:author="戴 磊" w:date="2021-02-19T23:34:00Z">
            <w:rPr>
              <w:rFonts w:ascii="Times New Roman" w:hAnsi="Times New Roman" w:cs="Times New Roman"/>
              <w:i/>
              <w:iCs/>
              <w:sz w:val="20"/>
              <w:szCs w:val="21"/>
            </w:rPr>
          </w:rPrChange>
        </w:rPr>
        <w:t>r</w:t>
      </w:r>
      <w:r w:rsidRPr="00B3696D">
        <w:rPr>
          <w:rFonts w:ascii="Times New Roman" w:hAnsi="Times New Roman" w:cs="Times New Roman"/>
          <w:sz w:val="20"/>
          <w:szCs w:val="21"/>
          <w:highlight w:val="yellow"/>
          <w:vertAlign w:val="subscript"/>
          <w:rPrChange w:id="210" w:author="戴 磊" w:date="2021-02-19T23:34:00Z">
            <w:rPr>
              <w:rFonts w:ascii="Times New Roman" w:hAnsi="Times New Roman" w:cs="Times New Roman"/>
              <w:sz w:val="20"/>
              <w:szCs w:val="21"/>
              <w:vertAlign w:val="subscript"/>
            </w:rPr>
          </w:rPrChange>
        </w:rPr>
        <w:t>rm</w:t>
      </w:r>
      <w:proofErr w:type="spellEnd"/>
      <w:r w:rsidRPr="00B3696D">
        <w:rPr>
          <w:rFonts w:ascii="Times New Roman" w:hAnsi="Times New Roman" w:cs="Times New Roman"/>
          <w:sz w:val="20"/>
          <w:szCs w:val="21"/>
          <w:highlight w:val="yellow"/>
          <w:rPrChange w:id="211" w:author="戴 磊" w:date="2021-02-19T23:34:00Z">
            <w:rPr>
              <w:rFonts w:ascii="Times New Roman" w:hAnsi="Times New Roman" w:cs="Times New Roman"/>
              <w:sz w:val="20"/>
              <w:szCs w:val="21"/>
            </w:rPr>
          </w:rPrChange>
        </w:rPr>
        <w:t>) and FDR-corrected P-values are indicated in the plot.</w:t>
      </w:r>
      <w:r w:rsidR="00834885">
        <w:rPr>
          <w:rFonts w:ascii="Times New Roman" w:eastAsia="宋体" w:hAnsi="Times New Roman" w:cs="Times New Roman"/>
          <w:b/>
          <w:bCs/>
          <w:color w:val="000000"/>
          <w:sz w:val="20"/>
          <w:szCs w:val="20"/>
        </w:rPr>
        <w:br w:type="page"/>
      </w:r>
    </w:p>
    <w:p w14:paraId="7BBE115F" w14:textId="77777777" w:rsidR="00CC5F02" w:rsidRPr="00834885" w:rsidRDefault="00CC5F02" w:rsidP="005E0AD8">
      <w:pPr>
        <w:jc w:val="both"/>
        <w:rPr>
          <w:rFonts w:ascii="Times New Roman" w:eastAsia="宋体" w:hAnsi="Times New Roman" w:cs="Times New Roman"/>
          <w:b/>
          <w:bCs/>
          <w:color w:val="000000"/>
          <w:sz w:val="20"/>
          <w:szCs w:val="20"/>
        </w:rPr>
      </w:pPr>
    </w:p>
    <w:p w14:paraId="23773A71" w14:textId="3009BE32" w:rsidR="00CC5F02" w:rsidRDefault="00CC5F02" w:rsidP="005E0AD8">
      <w:pPr>
        <w:jc w:val="both"/>
        <w:rPr>
          <w:rFonts w:ascii="Times New Roman" w:hAnsi="Times New Roman" w:cs="Times New Roman"/>
          <w:sz w:val="20"/>
          <w:szCs w:val="20"/>
        </w:rPr>
      </w:pPr>
    </w:p>
    <w:p w14:paraId="00D24009" w14:textId="2420A466" w:rsidR="00CC5F02" w:rsidRPr="00A922DA" w:rsidRDefault="00CC5F02" w:rsidP="00594DE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134F9405" wp14:editId="3342C75B">
            <wp:extent cx="5215468" cy="1380565"/>
            <wp:effectExtent l="0" t="0" r="4445" b="381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2680" cy="1385121"/>
                    </a:xfrm>
                    <a:prstGeom prst="rect">
                      <a:avLst/>
                    </a:prstGeom>
                  </pic:spPr>
                </pic:pic>
              </a:graphicData>
            </a:graphic>
          </wp:inline>
        </w:drawing>
      </w:r>
    </w:p>
    <w:p w14:paraId="02D99C73" w14:textId="77777777" w:rsidR="00CC5F02" w:rsidRDefault="00CC5F02" w:rsidP="005E0AD8">
      <w:pPr>
        <w:pStyle w:val="paragraph"/>
        <w:spacing w:before="0" w:beforeAutospacing="0" w:after="0" w:afterAutospacing="0"/>
        <w:jc w:val="both"/>
        <w:rPr>
          <w:rFonts w:ascii="Times New Roman" w:hAnsi="Times New Roman" w:cs="Times New Roman"/>
          <w:b/>
          <w:bCs/>
          <w:color w:val="000000"/>
          <w:sz w:val="20"/>
          <w:szCs w:val="20"/>
        </w:rPr>
      </w:pPr>
    </w:p>
    <w:p w14:paraId="3E0ADC83" w14:textId="41C2B94E" w:rsidR="006C78F6" w:rsidRDefault="00CC5F02" w:rsidP="005E0AD8">
      <w:pPr>
        <w:pStyle w:val="paragraph"/>
        <w:spacing w:before="0" w:beforeAutospacing="0" w:after="0" w:afterAutospacing="0"/>
        <w:jc w:val="both"/>
        <w:rPr>
          <w:ins w:id="212" w:author="戴 磊" w:date="2021-02-20T00:18:00Z"/>
          <w:rFonts w:ascii="Times New Roman" w:hAnsi="Times New Roman" w:cs="Times New Roman"/>
          <w:sz w:val="20"/>
          <w:szCs w:val="20"/>
        </w:rPr>
      </w:pPr>
      <w:r>
        <w:rPr>
          <w:rFonts w:ascii="Times New Roman" w:hAnsi="Times New Roman" w:cs="Times New Roman"/>
          <w:b/>
          <w:bCs/>
          <w:color w:val="000000"/>
          <w:sz w:val="20"/>
          <w:szCs w:val="20"/>
        </w:rPr>
        <w:t>F</w:t>
      </w:r>
      <w:r>
        <w:rPr>
          <w:rFonts w:ascii="Times New Roman" w:hAnsi="Times New Roman" w:cs="Times New Roman" w:hint="eastAsia"/>
          <w:b/>
          <w:bCs/>
          <w:color w:val="000000"/>
          <w:sz w:val="20"/>
          <w:szCs w:val="20"/>
        </w:rPr>
        <w:t>igure</w:t>
      </w:r>
      <w:r>
        <w:rPr>
          <w:rFonts w:ascii="Times New Roman" w:hAnsi="Times New Roman" w:cs="Times New Roman"/>
          <w:b/>
          <w:bCs/>
          <w:color w:val="000000"/>
          <w:sz w:val="20"/>
          <w:szCs w:val="20"/>
        </w:rPr>
        <w:t xml:space="preserve"> S1</w:t>
      </w:r>
      <w:r w:rsidR="00035865">
        <w:rPr>
          <w:rFonts w:ascii="Times New Roman" w:hAnsi="Times New Roman" w:cs="Times New Roman"/>
          <w:b/>
          <w:bCs/>
          <w:color w:val="000000"/>
          <w:sz w:val="20"/>
          <w:szCs w:val="20"/>
        </w:rPr>
        <w:t>7</w:t>
      </w:r>
      <w:r w:rsidR="00B36FFF">
        <w:rPr>
          <w:rFonts w:ascii="Times New Roman" w:hAnsi="Times New Roman" w:cs="Times New Roman"/>
          <w:color w:val="000000"/>
          <w:sz w:val="20"/>
          <w:szCs w:val="20"/>
        </w:rPr>
        <w:t xml:space="preserve">. </w:t>
      </w:r>
      <w:r w:rsidR="003E2543" w:rsidRPr="00035865">
        <w:rPr>
          <w:rFonts w:ascii="Times New Roman" w:hAnsi="Times New Roman" w:cs="Times New Roman"/>
          <w:b/>
          <w:bCs/>
          <w:color w:val="000000"/>
          <w:sz w:val="20"/>
          <w:szCs w:val="20"/>
        </w:rPr>
        <w:t>Dynamic r</w:t>
      </w:r>
      <w:r w:rsidR="00B36FFF" w:rsidRPr="00035865">
        <w:rPr>
          <w:rFonts w:ascii="Times New Roman" w:hAnsi="Times New Roman" w:cs="Times New Roman"/>
          <w:b/>
          <w:bCs/>
          <w:sz w:val="20"/>
          <w:szCs w:val="20"/>
        </w:rPr>
        <w:t>elationship between gut microbio</w:t>
      </w:r>
      <w:r w:rsidR="00611FC5">
        <w:rPr>
          <w:rFonts w:ascii="Times New Roman" w:hAnsi="Times New Roman" w:cs="Times New Roman"/>
          <w:b/>
          <w:bCs/>
          <w:sz w:val="20"/>
          <w:szCs w:val="20"/>
        </w:rPr>
        <w:t>ta composition</w:t>
      </w:r>
      <w:r w:rsidR="007C395F">
        <w:rPr>
          <w:rFonts w:ascii="Times New Roman" w:hAnsi="Times New Roman" w:cs="Times New Roman"/>
          <w:b/>
          <w:bCs/>
          <w:sz w:val="20"/>
          <w:szCs w:val="20"/>
        </w:rPr>
        <w:t xml:space="preserve"> (x</w:t>
      </w:r>
      <w:r w:rsidR="00E212B0">
        <w:rPr>
          <w:rFonts w:ascii="Times New Roman" w:hAnsi="Times New Roman" w:cs="Times New Roman"/>
          <w:b/>
          <w:bCs/>
          <w:sz w:val="20"/>
          <w:szCs w:val="20"/>
        </w:rPr>
        <w:t>-</w:t>
      </w:r>
      <w:r w:rsidR="007C395F">
        <w:rPr>
          <w:rFonts w:ascii="Times New Roman" w:hAnsi="Times New Roman" w:cs="Times New Roman"/>
          <w:b/>
          <w:bCs/>
          <w:sz w:val="20"/>
          <w:szCs w:val="20"/>
        </w:rPr>
        <w:t>axis)</w:t>
      </w:r>
      <w:r w:rsidR="00B36FFF" w:rsidRPr="00035865">
        <w:rPr>
          <w:rFonts w:ascii="Times New Roman" w:hAnsi="Times New Roman" w:cs="Times New Roman"/>
          <w:b/>
          <w:bCs/>
          <w:sz w:val="20"/>
          <w:szCs w:val="20"/>
        </w:rPr>
        <w:t xml:space="preserve"> and total SCFA</w:t>
      </w:r>
      <w:r w:rsidR="00611FC5">
        <w:rPr>
          <w:rFonts w:ascii="Times New Roman" w:hAnsi="Times New Roman" w:cs="Times New Roman"/>
          <w:b/>
          <w:bCs/>
          <w:sz w:val="20"/>
          <w:szCs w:val="20"/>
        </w:rPr>
        <w:t xml:space="preserve"> concentration</w:t>
      </w:r>
      <w:r w:rsidR="007C395F">
        <w:rPr>
          <w:rFonts w:ascii="Times New Roman" w:hAnsi="Times New Roman" w:cs="Times New Roman"/>
          <w:b/>
          <w:bCs/>
          <w:sz w:val="20"/>
          <w:szCs w:val="20"/>
        </w:rPr>
        <w:t xml:space="preserve"> (y-ax</w:t>
      </w:r>
      <w:r w:rsidR="008837B5">
        <w:rPr>
          <w:rFonts w:ascii="Times New Roman" w:hAnsi="Times New Roman" w:cs="Times New Roman"/>
          <w:b/>
          <w:bCs/>
          <w:sz w:val="20"/>
          <w:szCs w:val="20"/>
        </w:rPr>
        <w:t>is)</w:t>
      </w:r>
      <w:r w:rsidR="003E2543">
        <w:rPr>
          <w:rFonts w:ascii="Times New Roman" w:hAnsi="Times New Roman" w:cs="Times New Roman"/>
          <w:sz w:val="20"/>
          <w:szCs w:val="20"/>
        </w:rPr>
        <w:t xml:space="preserve">. </w:t>
      </w:r>
      <w:r w:rsidR="00B36FFF" w:rsidRPr="00A922DA">
        <w:rPr>
          <w:rFonts w:ascii="Times New Roman" w:hAnsi="Times New Roman" w:cs="Times New Roman"/>
          <w:sz w:val="20"/>
          <w:szCs w:val="20"/>
        </w:rPr>
        <w:t xml:space="preserve">We used the first </w:t>
      </w:r>
      <w:r w:rsidR="003E2543" w:rsidRPr="00A922DA">
        <w:rPr>
          <w:rFonts w:ascii="Times New Roman" w:hAnsi="Times New Roman" w:cs="Times New Roman"/>
          <w:sz w:val="20"/>
          <w:szCs w:val="20"/>
        </w:rPr>
        <w:t>principal</w:t>
      </w:r>
      <w:r w:rsidR="00B36FFF" w:rsidRPr="00A922DA">
        <w:rPr>
          <w:rFonts w:ascii="Times New Roman" w:hAnsi="Times New Roman" w:cs="Times New Roman"/>
          <w:sz w:val="20"/>
          <w:szCs w:val="20"/>
        </w:rPr>
        <w:t xml:space="preserve"> coordinate </w:t>
      </w:r>
      <w:r w:rsidR="00364D24">
        <w:rPr>
          <w:rFonts w:ascii="Times New Roman" w:hAnsi="Times New Roman" w:cs="Times New Roman" w:hint="eastAsia"/>
          <w:sz w:val="20"/>
          <w:szCs w:val="20"/>
        </w:rPr>
        <w:t>score</w:t>
      </w:r>
      <w:r w:rsidR="00364D24">
        <w:rPr>
          <w:rFonts w:ascii="Times New Roman" w:hAnsi="Times New Roman" w:cs="Times New Roman"/>
          <w:sz w:val="20"/>
          <w:szCs w:val="20"/>
        </w:rPr>
        <w:t xml:space="preserve"> </w:t>
      </w:r>
      <w:r w:rsidR="00B36FFF" w:rsidRPr="00A922DA">
        <w:rPr>
          <w:rFonts w:ascii="Times New Roman" w:hAnsi="Times New Roman" w:cs="Times New Roman"/>
          <w:sz w:val="20"/>
          <w:szCs w:val="20"/>
        </w:rPr>
        <w:t xml:space="preserve">from </w:t>
      </w:r>
      <w:proofErr w:type="spellStart"/>
      <w:r w:rsidR="00B36FFF" w:rsidRPr="00A922DA">
        <w:rPr>
          <w:rFonts w:ascii="Times New Roman" w:hAnsi="Times New Roman" w:cs="Times New Roman"/>
          <w:sz w:val="20"/>
          <w:szCs w:val="20"/>
        </w:rPr>
        <w:t>PCoA</w:t>
      </w:r>
      <w:proofErr w:type="spellEnd"/>
      <w:r w:rsidR="00B36FFF" w:rsidRPr="00A922DA">
        <w:rPr>
          <w:rFonts w:ascii="Times New Roman" w:hAnsi="Times New Roman" w:cs="Times New Roman"/>
          <w:sz w:val="20"/>
          <w:szCs w:val="20"/>
        </w:rPr>
        <w:t xml:space="preserve"> </w:t>
      </w:r>
      <w:r w:rsidR="00364D24">
        <w:rPr>
          <w:rFonts w:ascii="Times New Roman" w:hAnsi="Times New Roman" w:cs="Times New Roman"/>
          <w:sz w:val="20"/>
          <w:szCs w:val="20"/>
        </w:rPr>
        <w:t xml:space="preserve">(principal coordinate analysis) </w:t>
      </w:r>
      <w:r w:rsidR="004E4559">
        <w:rPr>
          <w:rFonts w:ascii="Times New Roman" w:hAnsi="Times New Roman" w:cs="Times New Roman"/>
          <w:sz w:val="20"/>
          <w:szCs w:val="20"/>
        </w:rPr>
        <w:t>ordination</w:t>
      </w:r>
      <w:r w:rsidR="00966F83">
        <w:rPr>
          <w:rFonts w:ascii="Times New Roman" w:hAnsi="Times New Roman" w:cs="Times New Roman"/>
          <w:sz w:val="20"/>
          <w:szCs w:val="20"/>
        </w:rPr>
        <w:t xml:space="preserve"> </w:t>
      </w:r>
      <w:r w:rsidR="00364D24">
        <w:rPr>
          <w:rFonts w:ascii="Times New Roman" w:hAnsi="Times New Roman" w:cs="Times New Roman"/>
          <w:sz w:val="20"/>
          <w:szCs w:val="20"/>
        </w:rPr>
        <w:t>t</w:t>
      </w:r>
      <w:r w:rsidR="00B36FFF" w:rsidRPr="00A922DA">
        <w:rPr>
          <w:rFonts w:ascii="Times New Roman" w:hAnsi="Times New Roman" w:cs="Times New Roman"/>
          <w:sz w:val="20"/>
          <w:szCs w:val="20"/>
        </w:rPr>
        <w:t xml:space="preserve">o </w:t>
      </w:r>
      <w:r w:rsidR="00364D24">
        <w:rPr>
          <w:rFonts w:ascii="Times New Roman" w:hAnsi="Times New Roman" w:cs="Times New Roman"/>
          <w:sz w:val="20"/>
          <w:szCs w:val="20"/>
        </w:rPr>
        <w:t>represent</w:t>
      </w:r>
      <w:r w:rsidR="00E81D2A">
        <w:rPr>
          <w:rFonts w:ascii="Times New Roman" w:hAnsi="Times New Roman" w:cs="Times New Roman"/>
          <w:sz w:val="20"/>
          <w:szCs w:val="20"/>
        </w:rPr>
        <w:t xml:space="preserve"> </w:t>
      </w:r>
      <w:r w:rsidR="00B36FFF" w:rsidRPr="00A922DA">
        <w:rPr>
          <w:rFonts w:ascii="Times New Roman" w:hAnsi="Times New Roman" w:cs="Times New Roman"/>
          <w:sz w:val="20"/>
          <w:szCs w:val="20"/>
        </w:rPr>
        <w:t>change</w:t>
      </w:r>
      <w:r w:rsidR="00364D24">
        <w:rPr>
          <w:rFonts w:ascii="Times New Roman" w:hAnsi="Times New Roman" w:cs="Times New Roman"/>
          <w:sz w:val="20"/>
          <w:szCs w:val="20"/>
        </w:rPr>
        <w:t>s</w:t>
      </w:r>
      <w:r w:rsidR="00B36FFF" w:rsidRPr="00A922DA">
        <w:rPr>
          <w:rFonts w:ascii="Times New Roman" w:hAnsi="Times New Roman" w:cs="Times New Roman"/>
          <w:sz w:val="20"/>
          <w:szCs w:val="20"/>
        </w:rPr>
        <w:t xml:space="preserve"> in </w:t>
      </w:r>
      <w:r w:rsidR="003E2543">
        <w:rPr>
          <w:rFonts w:ascii="Times New Roman" w:hAnsi="Times New Roman" w:cs="Times New Roman"/>
          <w:sz w:val="20"/>
          <w:szCs w:val="20"/>
        </w:rPr>
        <w:t>gut microbiota composition</w:t>
      </w:r>
      <w:r w:rsidR="00AF129A">
        <w:rPr>
          <w:rFonts w:ascii="Times New Roman" w:hAnsi="Times New Roman" w:cs="Times New Roman"/>
          <w:sz w:val="20"/>
          <w:szCs w:val="20"/>
        </w:rPr>
        <w:t xml:space="preserve"> (relative abundance)</w:t>
      </w:r>
      <w:r w:rsidR="00E81D2A">
        <w:rPr>
          <w:rFonts w:ascii="Times New Roman" w:hAnsi="Times New Roman" w:cs="Times New Roman"/>
          <w:sz w:val="20"/>
          <w:szCs w:val="20"/>
        </w:rPr>
        <w:t xml:space="preserve"> along the direction of maximum variance</w:t>
      </w:r>
      <w:r w:rsidR="003E2543">
        <w:rPr>
          <w:rFonts w:ascii="Times New Roman" w:hAnsi="Times New Roman" w:cs="Times New Roman"/>
          <w:sz w:val="20"/>
          <w:szCs w:val="20"/>
        </w:rPr>
        <w:t>.</w:t>
      </w:r>
      <w:r w:rsidR="00611FC5">
        <w:rPr>
          <w:rFonts w:ascii="Times New Roman" w:hAnsi="Times New Roman" w:cs="Times New Roman"/>
          <w:sz w:val="20"/>
          <w:szCs w:val="20"/>
        </w:rPr>
        <w:t xml:space="preserve"> Except for Guangdong mice, the first </w:t>
      </w:r>
      <w:proofErr w:type="spellStart"/>
      <w:r w:rsidR="00611FC5">
        <w:rPr>
          <w:rFonts w:ascii="Times New Roman" w:hAnsi="Times New Roman" w:cs="Times New Roman"/>
          <w:sz w:val="20"/>
          <w:szCs w:val="20"/>
        </w:rPr>
        <w:t>PCoA</w:t>
      </w:r>
      <w:proofErr w:type="spellEnd"/>
      <w:r w:rsidR="00611FC5">
        <w:rPr>
          <w:rFonts w:ascii="Times New Roman" w:hAnsi="Times New Roman" w:cs="Times New Roman"/>
          <w:sz w:val="20"/>
          <w:szCs w:val="20"/>
        </w:rPr>
        <w:t xml:space="preserve"> score</w:t>
      </w:r>
      <w:r w:rsidR="002335FC">
        <w:rPr>
          <w:rFonts w:ascii="Times New Roman" w:hAnsi="Times New Roman" w:cs="Times New Roman"/>
          <w:sz w:val="20"/>
          <w:szCs w:val="20"/>
        </w:rPr>
        <w:t>s</w:t>
      </w:r>
      <w:r w:rsidR="00611FC5">
        <w:rPr>
          <w:rFonts w:ascii="Times New Roman" w:hAnsi="Times New Roman" w:cs="Times New Roman"/>
          <w:sz w:val="20"/>
          <w:szCs w:val="20"/>
        </w:rPr>
        <w:t xml:space="preserve"> only change slightly between day 0 and day 1.</w:t>
      </w:r>
      <w:r w:rsidR="00A82518">
        <w:rPr>
          <w:rFonts w:ascii="Times New Roman" w:hAnsi="Times New Roman" w:cs="Times New Roman"/>
          <w:sz w:val="20"/>
          <w:szCs w:val="20"/>
        </w:rPr>
        <w:t xml:space="preserve"> Points represent the mean </w:t>
      </w:r>
      <w:proofErr w:type="spellStart"/>
      <w:r w:rsidR="00A82518">
        <w:rPr>
          <w:rFonts w:ascii="Times New Roman" w:hAnsi="Times New Roman" w:cs="Times New Roman"/>
          <w:sz w:val="20"/>
          <w:szCs w:val="20"/>
        </w:rPr>
        <w:t>PCoA</w:t>
      </w:r>
      <w:proofErr w:type="spellEnd"/>
      <w:r w:rsidR="00A82518">
        <w:rPr>
          <w:rFonts w:ascii="Times New Roman" w:hAnsi="Times New Roman" w:cs="Times New Roman"/>
          <w:sz w:val="20"/>
          <w:szCs w:val="20"/>
        </w:rPr>
        <w:t xml:space="preserve"> scores across mice in each vendor and error bars represent the standard error of the mean.</w:t>
      </w:r>
    </w:p>
    <w:p w14:paraId="664BC398" w14:textId="2AD3B8C7" w:rsidR="008E0CF9" w:rsidRPr="00A922DA" w:rsidRDefault="008E0CF9" w:rsidP="005E0AD8">
      <w:pPr>
        <w:pStyle w:val="paragraph"/>
        <w:spacing w:before="0" w:beforeAutospacing="0" w:after="0" w:afterAutospacing="0"/>
        <w:jc w:val="both"/>
        <w:rPr>
          <w:rFonts w:ascii="Times New Roman" w:hAnsi="Times New Roman" w:cs="Times New Roman"/>
          <w:color w:val="000000"/>
          <w:sz w:val="20"/>
          <w:szCs w:val="20"/>
        </w:rPr>
      </w:pPr>
      <w:ins w:id="213" w:author="戴 磊" w:date="2021-02-20T00:18:00Z">
        <w:r w:rsidRPr="008E0CF9">
          <w:rPr>
            <w:rFonts w:ascii="Times New Roman" w:hAnsi="Times New Roman" w:cs="Times New Roman"/>
            <w:sz w:val="20"/>
            <w:szCs w:val="20"/>
            <w:highlight w:val="yellow"/>
            <w:rPrChange w:id="214" w:author="戴 磊" w:date="2021-02-20T00:18:00Z">
              <w:rPr>
                <w:rFonts w:ascii="Times New Roman" w:hAnsi="Times New Roman" w:cs="Times New Roman"/>
                <w:sz w:val="20"/>
                <w:szCs w:val="20"/>
              </w:rPr>
            </w:rPrChange>
          </w:rPr>
          <w:t xml:space="preserve">Related to </w:t>
        </w:r>
        <w:proofErr w:type="gramStart"/>
        <w:r w:rsidRPr="008E0CF9">
          <w:rPr>
            <w:rFonts w:ascii="Times New Roman" w:hAnsi="Times New Roman" w:cs="Times New Roman"/>
            <w:sz w:val="20"/>
            <w:szCs w:val="20"/>
            <w:highlight w:val="yellow"/>
            <w:rPrChange w:id="215" w:author="戴 磊" w:date="2021-02-20T00:18:00Z">
              <w:rPr>
                <w:rFonts w:ascii="Times New Roman" w:hAnsi="Times New Roman" w:cs="Times New Roman"/>
                <w:sz w:val="20"/>
                <w:szCs w:val="20"/>
              </w:rPr>
            </w:rPrChange>
          </w:rPr>
          <w:t>Figure ?</w:t>
        </w:r>
      </w:ins>
      <w:proofErr w:type="gramEnd"/>
    </w:p>
    <w:sectPr w:rsidR="008E0CF9" w:rsidRPr="00A922DA"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戴 磊" w:date="2021-02-19T12:28:00Z" w:initials="戴">
    <w:p w14:paraId="3B86465B" w14:textId="14754143" w:rsidR="00F32FAC" w:rsidRDefault="00F32FAC">
      <w:pPr>
        <w:pStyle w:val="a6"/>
      </w:pPr>
      <w:r>
        <w:rPr>
          <w:rStyle w:val="a5"/>
        </w:rPr>
        <w:annotationRef/>
      </w:r>
      <w:r>
        <w:rPr>
          <w:rFonts w:hint="eastAsia"/>
        </w:rPr>
        <w:t>A</w:t>
      </w:r>
      <w:r>
        <w:t>: order</w:t>
      </w:r>
      <w:r w:rsidR="006D42D0">
        <w:t xml:space="preserve"> of labels</w:t>
      </w:r>
    </w:p>
    <w:p w14:paraId="2EFDB7A1" w14:textId="0405BF39" w:rsidR="00F32FAC" w:rsidRDefault="00F32FAC">
      <w:pPr>
        <w:pStyle w:val="a6"/>
      </w:pPr>
      <w:r>
        <w:rPr>
          <w:rFonts w:hint="eastAsia"/>
        </w:rPr>
        <w:t>C</w:t>
      </w:r>
      <w:r>
        <w:t>: x</w:t>
      </w:r>
      <w:r w:rsidR="006D42D0">
        <w:t xml:space="preserve"> PCo</w:t>
      </w:r>
      <w:r w:rsidR="006D42D0">
        <w:rPr>
          <w:rFonts w:hint="eastAsia"/>
        </w:rPr>
        <w:t>A</w:t>
      </w:r>
      <w:r>
        <w:t>1, y2</w:t>
      </w:r>
    </w:p>
    <w:p w14:paraId="6B3FB227" w14:textId="68260BFD" w:rsidR="0071697F" w:rsidRDefault="006B708B">
      <w:pPr>
        <w:pStyle w:val="a6"/>
      </w:pPr>
      <w:r>
        <w:rPr>
          <w:rFonts w:hint="eastAsia"/>
        </w:rPr>
        <w:t>D</w:t>
      </w:r>
      <w:r>
        <w:t xml:space="preserve">: </w:t>
      </w:r>
      <w:r w:rsidR="0071697F">
        <w:t>Positive/negative responder: not clear?</w:t>
      </w:r>
    </w:p>
    <w:p w14:paraId="44E39A1B" w14:textId="19B5A560" w:rsidR="00C945EE" w:rsidRDefault="00C26D38">
      <w:pPr>
        <w:pStyle w:val="a6"/>
      </w:pPr>
      <w:r>
        <w:rPr>
          <w:rFonts w:hint="eastAsia"/>
        </w:rPr>
        <w:t>T</w:t>
      </w:r>
      <w:r>
        <w:t>ry to highlight the focus of our analysis</w:t>
      </w:r>
      <w:r w:rsidR="00056A61">
        <w:t>:</w:t>
      </w:r>
      <w:r>
        <w:t xml:space="preserve"> dynamic</w:t>
      </w:r>
      <w:r w:rsidR="00056A61">
        <w:t>al response is driven by key responders</w:t>
      </w:r>
      <w:r w:rsidR="008E0CF9">
        <w:t xml:space="preserve"> </w:t>
      </w:r>
      <w:r w:rsidR="008E0CF9">
        <w:rPr>
          <w:rFonts w:hint="eastAsia"/>
        </w:rPr>
        <w:t>(</w:t>
      </w:r>
      <w:r w:rsidR="008E0CF9">
        <w:t>figure 3)</w:t>
      </w:r>
      <w:r>
        <w:t xml:space="preserve">, </w:t>
      </w:r>
      <w:r w:rsidR="00056A61">
        <w:t xml:space="preserve">dynamical response is </w:t>
      </w:r>
      <w:r>
        <w:t>individualized</w:t>
      </w:r>
      <w:r w:rsidR="00056A61">
        <w:t>/</w:t>
      </w:r>
      <w:r>
        <w:t>baseline-dependent</w:t>
      </w:r>
      <w:r w:rsidR="008E0CF9">
        <w:t xml:space="preserve"> (figure 4)</w:t>
      </w:r>
      <w:r w:rsidR="00056A61">
        <w:t>, baseline</w:t>
      </w:r>
      <w:r w:rsidR="008E0CF9">
        <w:t xml:space="preserve"> difference limits microbiome-</w:t>
      </w:r>
      <w:proofErr w:type="spellStart"/>
      <w:r w:rsidR="008E0CF9">
        <w:t>metablome</w:t>
      </w:r>
      <w:proofErr w:type="spellEnd"/>
      <w:r w:rsidR="008E0CF9">
        <w:t xml:space="preserve"> </w:t>
      </w:r>
      <w:proofErr w:type="gramStart"/>
      <w:r w:rsidR="008E0CF9">
        <w:t>prediction(</w:t>
      </w:r>
      <w:proofErr w:type="gramEnd"/>
      <w:r w:rsidR="008E0CF9">
        <w:t>figure 5)</w:t>
      </w:r>
    </w:p>
    <w:p w14:paraId="41C7173C" w14:textId="77777777" w:rsidR="00C26D38" w:rsidRPr="008E0CF9" w:rsidRDefault="00C26D38">
      <w:pPr>
        <w:pStyle w:val="a6"/>
        <w:rPr>
          <w:rFonts w:hint="eastAsia"/>
        </w:rPr>
      </w:pPr>
    </w:p>
    <w:p w14:paraId="159C2B08" w14:textId="4740F858" w:rsidR="00C26D38" w:rsidRDefault="00B82201">
      <w:pPr>
        <w:pStyle w:val="a6"/>
        <w:rPr>
          <w:rFonts w:hint="eastAsia"/>
        </w:rPr>
      </w:pPr>
      <w:r>
        <w:t>Switch the position of B/C/D?</w:t>
      </w:r>
    </w:p>
    <w:p w14:paraId="59B11ADD" w14:textId="77777777" w:rsidR="00C26D38" w:rsidRPr="00B82201" w:rsidRDefault="00C26D38">
      <w:pPr>
        <w:pStyle w:val="a6"/>
        <w:rPr>
          <w:rFonts w:hint="eastAsia"/>
        </w:rPr>
      </w:pPr>
    </w:p>
    <w:p w14:paraId="367AFE59" w14:textId="194ED53C" w:rsidR="00C945EE" w:rsidRDefault="00C945EE">
      <w:pPr>
        <w:pStyle w:val="a6"/>
        <w:rPr>
          <w:rFonts w:hint="eastAsia"/>
        </w:rPr>
      </w:pPr>
      <w:r>
        <w:rPr>
          <w:rFonts w:hint="eastAsia"/>
        </w:rPr>
        <w:t>Un</w:t>
      </w:r>
      <w:proofErr w:type="gramStart"/>
      <w:r>
        <w:t>. :</w:t>
      </w:r>
      <w:proofErr w:type="gramEnd"/>
      <w:r>
        <w:t xml:space="preserve"> explain the taxonomic label used in our study</w:t>
      </w:r>
    </w:p>
  </w:comment>
  <w:comment w:id="26" w:author="戴 磊" w:date="2021-02-19T12:55:00Z" w:initials="戴">
    <w:p w14:paraId="385371E7" w14:textId="77777777" w:rsidR="00B83C5F" w:rsidRDefault="00B83C5F">
      <w:pPr>
        <w:pStyle w:val="a6"/>
      </w:pPr>
      <w:r>
        <w:rPr>
          <w:rStyle w:val="a5"/>
        </w:rPr>
        <w:annotationRef/>
      </w:r>
      <w:r>
        <w:t>Change orders:</w:t>
      </w:r>
      <w:r>
        <w:br/>
        <w:t>A: SCFA</w:t>
      </w:r>
    </w:p>
    <w:p w14:paraId="25DA7057" w14:textId="77777777" w:rsidR="00B83C5F" w:rsidRDefault="00B83C5F">
      <w:pPr>
        <w:pStyle w:val="a6"/>
      </w:pPr>
      <w:r>
        <w:t>F: metagenome</w:t>
      </w:r>
    </w:p>
    <w:p w14:paraId="3ED7C33B" w14:textId="45FA052F" w:rsidR="00B83C5F" w:rsidRDefault="00B83C5F">
      <w:pPr>
        <w:pStyle w:val="a6"/>
      </w:pPr>
      <w:r>
        <w:rPr>
          <w:rFonts w:hint="eastAsia"/>
        </w:rPr>
        <w:t>C</w:t>
      </w:r>
      <w:r>
        <w:t>: alpha diversity</w:t>
      </w:r>
    </w:p>
    <w:p w14:paraId="3416BD2D" w14:textId="6F2DECE1" w:rsidR="006D42D0" w:rsidRDefault="00B83C5F">
      <w:pPr>
        <w:pStyle w:val="a6"/>
        <w:rPr>
          <w:rFonts w:hint="eastAsia"/>
        </w:rPr>
      </w:pPr>
      <w:r>
        <w:t>The</w:t>
      </w:r>
      <w:r w:rsidR="006D42D0">
        <w:t>se panels</w:t>
      </w:r>
      <w:r>
        <w:t xml:space="preserve"> show clear </w:t>
      </w:r>
      <w:r w:rsidR="006D42D0">
        <w:t>difference</w:t>
      </w:r>
      <w:r w:rsidR="00B82201">
        <w:t>s</w:t>
      </w:r>
      <w:r w:rsidR="006D42D0">
        <w:t xml:space="preserve"> </w:t>
      </w:r>
      <w:r w:rsidR="00B82201">
        <w:t>between</w:t>
      </w:r>
      <w:r w:rsidR="006D42D0">
        <w:t xml:space="preserve"> </w:t>
      </w:r>
      <w:r>
        <w:t>short</w:t>
      </w:r>
      <w:r w:rsidR="00B82201">
        <w:t>-</w:t>
      </w:r>
      <w:r>
        <w:t xml:space="preserve">term </w:t>
      </w:r>
      <w:r w:rsidR="006D42D0">
        <w:t>and long</w:t>
      </w:r>
      <w:r w:rsidR="00B82201">
        <w:t>-</w:t>
      </w:r>
      <w:r w:rsidR="006D42D0">
        <w:t>term response</w:t>
      </w:r>
    </w:p>
    <w:p w14:paraId="2CCD644D" w14:textId="6A8968F3" w:rsidR="00B83C5F" w:rsidRDefault="00B83C5F">
      <w:pPr>
        <w:pStyle w:val="a6"/>
      </w:pPr>
      <w:proofErr w:type="gramStart"/>
      <w:r>
        <w:t>B,D</w:t>
      </w:r>
      <w:proofErr w:type="gramEnd"/>
      <w:r>
        <w:t>: composition</w:t>
      </w:r>
      <w:r w:rsidR="006D42D0">
        <w:t>, show clear dynamical response and new steady state in the long term</w:t>
      </w:r>
    </w:p>
    <w:p w14:paraId="2DDA5F2A" w14:textId="39DCB1CF" w:rsidR="00B83C5F" w:rsidRDefault="00B83C5F">
      <w:pPr>
        <w:pStyle w:val="a6"/>
      </w:pPr>
    </w:p>
    <w:p w14:paraId="629E1602" w14:textId="7320E6DE" w:rsidR="008154DC" w:rsidRDefault="008154DC">
      <w:pPr>
        <w:pStyle w:val="a6"/>
        <w:rPr>
          <w:rFonts w:hint="eastAsia"/>
        </w:rPr>
      </w:pPr>
      <w:r>
        <w:rPr>
          <w:rFonts w:hint="eastAsia"/>
        </w:rPr>
        <w:t>E</w:t>
      </w:r>
      <w:r>
        <w:t>:</w:t>
      </w:r>
    </w:p>
    <w:p w14:paraId="4BDF5FEE" w14:textId="3A03ABA5" w:rsidR="00B83C5F" w:rsidRDefault="00B83C5F">
      <w:pPr>
        <w:pStyle w:val="a6"/>
        <w:rPr>
          <w:rFonts w:hint="eastAsia"/>
        </w:rPr>
      </w:pPr>
      <w:r>
        <w:rPr>
          <w:rFonts w:hint="eastAsia"/>
        </w:rPr>
        <w:t>I</w:t>
      </w:r>
      <w:r>
        <w:t xml:space="preserve"> </w:t>
      </w:r>
      <w:r w:rsidR="008154DC">
        <w:t>am a bit concerned about E, absolute abundance:</w:t>
      </w:r>
      <w:r>
        <w:t xml:space="preserve"> how to explain</w:t>
      </w:r>
      <w:r w:rsidR="006D42D0">
        <w:t xml:space="preserve"> the </w:t>
      </w:r>
      <w:r w:rsidR="008154DC">
        <w:t>trend</w:t>
      </w:r>
      <w:r w:rsidR="006D42D0">
        <w:t xml:space="preserve"> in absolute abundance</w:t>
      </w:r>
      <w:r>
        <w:t>. Confounded by the decrease in fecal weight in fiber treated groups</w:t>
      </w:r>
      <w:r w:rsidR="006D42D0">
        <w:t xml:space="preserve"> </w:t>
      </w:r>
    </w:p>
  </w:comment>
  <w:comment w:id="40" w:author="戴 磊" w:date="2021-02-19T12:44:00Z" w:initials="戴">
    <w:p w14:paraId="077E25D2" w14:textId="74AAC73D" w:rsidR="004327C4" w:rsidRDefault="004327C4">
      <w:pPr>
        <w:pStyle w:val="a6"/>
      </w:pPr>
      <w:r>
        <w:rPr>
          <w:rStyle w:val="a5"/>
        </w:rPr>
        <w:annotationRef/>
      </w:r>
      <w:r>
        <w:t>Average over 5 individuals in the same vendor group</w:t>
      </w:r>
    </w:p>
  </w:comment>
  <w:comment w:id="63" w:author="戴 磊" w:date="2021-02-19T13:10:00Z" w:initials="戴">
    <w:p w14:paraId="7CD8A175" w14:textId="7A83D8CE" w:rsidR="006C4D8F" w:rsidRDefault="006C4D8F">
      <w:pPr>
        <w:pStyle w:val="a6"/>
      </w:pPr>
      <w:r>
        <w:rPr>
          <w:rStyle w:val="a5"/>
        </w:rPr>
        <w:annotationRef/>
      </w:r>
      <w:r>
        <w:t>B: key responders</w:t>
      </w:r>
      <w:r>
        <w:rPr>
          <w:rFonts w:hint="eastAsia"/>
        </w:rPr>
        <w:t>.</w:t>
      </w:r>
      <w:r>
        <w:t xml:space="preserve"> </w:t>
      </w:r>
      <w:r w:rsidR="0065071F">
        <w:t xml:space="preserve">Why </w:t>
      </w:r>
      <w:proofErr w:type="gramStart"/>
      <w:r w:rsidR="0065071F">
        <w:t>emphasize</w:t>
      </w:r>
      <w:proofErr w:type="gramEnd"/>
      <w:r w:rsidR="0065071F">
        <w:t xml:space="preserve"> o</w:t>
      </w:r>
      <w:r>
        <w:t>vershoot?</w:t>
      </w:r>
    </w:p>
    <w:p w14:paraId="797F3C0B" w14:textId="09C1792D" w:rsidR="009A4268" w:rsidRDefault="0065071F">
      <w:pPr>
        <w:pStyle w:val="a6"/>
        <w:rPr>
          <w:rFonts w:hint="eastAsia"/>
        </w:rPr>
      </w:pPr>
      <w:r>
        <w:t xml:space="preserve">C: </w:t>
      </w:r>
      <w:r w:rsidR="009A10D1">
        <w:t>Refer to equation in figure 1</w:t>
      </w:r>
      <w:r>
        <w:t>. Label x axis: epsilon</w:t>
      </w:r>
    </w:p>
    <w:p w14:paraId="2E3CFF23" w14:textId="77777777" w:rsidR="0065071F" w:rsidRPr="0065071F" w:rsidRDefault="0065071F">
      <w:pPr>
        <w:pStyle w:val="a6"/>
        <w:rPr>
          <w:rFonts w:hint="eastAsia"/>
        </w:rPr>
      </w:pPr>
    </w:p>
    <w:p w14:paraId="59B134C2" w14:textId="3F71654A" w:rsidR="0065071F" w:rsidRDefault="0065071F">
      <w:pPr>
        <w:pStyle w:val="a6"/>
      </w:pPr>
      <w:r>
        <w:t xml:space="preserve">Change order: E, F (key </w:t>
      </w:r>
      <w:r>
        <w:rPr>
          <w:rFonts w:hint="eastAsia"/>
        </w:rPr>
        <w:t>respon</w:t>
      </w:r>
      <w:r>
        <w:t>ders-&gt;absolute abundance/total biomass); D (interactions among responders, no specific point)</w:t>
      </w:r>
    </w:p>
    <w:p w14:paraId="552BCE86" w14:textId="77777777" w:rsidR="0065071F" w:rsidRPr="0065071F" w:rsidRDefault="0065071F">
      <w:pPr>
        <w:pStyle w:val="a6"/>
        <w:rPr>
          <w:rFonts w:hint="eastAsia"/>
        </w:rPr>
      </w:pPr>
    </w:p>
    <w:p w14:paraId="34FCC8BC" w14:textId="165E2837" w:rsidR="009A4268" w:rsidRDefault="0065071F">
      <w:pPr>
        <w:pStyle w:val="a6"/>
      </w:pPr>
      <w:r>
        <w:t xml:space="preserve">Move </w:t>
      </w:r>
      <w:proofErr w:type="gramStart"/>
      <w:r>
        <w:t>G,H</w:t>
      </w:r>
      <w:proofErr w:type="gramEnd"/>
      <w:r>
        <w:t xml:space="preserve"> to supplement</w:t>
      </w:r>
    </w:p>
    <w:p w14:paraId="01578DE4" w14:textId="71C02619" w:rsidR="0065071F" w:rsidRDefault="0065071F">
      <w:pPr>
        <w:pStyle w:val="a6"/>
      </w:pPr>
      <w:r>
        <w:t xml:space="preserve">Is </w:t>
      </w:r>
      <w:r>
        <w:rPr>
          <w:rFonts w:hint="eastAsia"/>
        </w:rPr>
        <w:t>R</w:t>
      </w:r>
      <w:r>
        <w:t xml:space="preserve"> in H </w:t>
      </w:r>
      <w:proofErr w:type="gramStart"/>
      <w:r>
        <w:t>is</w:t>
      </w:r>
      <w:proofErr w:type="gramEnd"/>
      <w:r>
        <w:t xml:space="preserve"> consistent with the value in G?</w:t>
      </w:r>
    </w:p>
    <w:p w14:paraId="1E209833" w14:textId="60ADA9CA" w:rsidR="0065071F" w:rsidRPr="0065071F" w:rsidRDefault="0065071F">
      <w:pPr>
        <w:pStyle w:val="a6"/>
        <w:rPr>
          <w:rFonts w:hint="eastAsia"/>
        </w:rPr>
      </w:pPr>
    </w:p>
  </w:comment>
  <w:comment w:id="76" w:author="戴 磊" w:date="2021-02-19T21:58:00Z" w:initials="戴">
    <w:p w14:paraId="48D3B14E" w14:textId="77777777" w:rsidR="00C26D38" w:rsidRDefault="00C26D38">
      <w:pPr>
        <w:pStyle w:val="a6"/>
      </w:pPr>
      <w:r>
        <w:rPr>
          <w:rStyle w:val="a5"/>
        </w:rPr>
        <w:annotationRef/>
      </w:r>
      <w:r>
        <w:t>X, Y axis label: wrong? (p value for XX)</w:t>
      </w:r>
    </w:p>
    <w:p w14:paraId="143E9955" w14:textId="4E3BB4D3" w:rsidR="00C26D38" w:rsidRDefault="00C26D38">
      <w:pPr>
        <w:pStyle w:val="a6"/>
      </w:pPr>
      <w:r>
        <w:t xml:space="preserve">Delete B </w:t>
      </w:r>
      <w:proofErr w:type="spellStart"/>
      <w:r>
        <w:t>uniformis</w:t>
      </w:r>
      <w:proofErr w:type="spellEnd"/>
    </w:p>
    <w:p w14:paraId="6394F272" w14:textId="6425D98D" w:rsidR="00C26D38" w:rsidRDefault="00C26D38">
      <w:pPr>
        <w:pStyle w:val="a6"/>
      </w:pPr>
    </w:p>
    <w:p w14:paraId="45F5EF35" w14:textId="77777777" w:rsidR="00C26D38" w:rsidRDefault="00C26D38">
      <w:pPr>
        <w:pStyle w:val="a6"/>
      </w:pPr>
      <w:r>
        <w:t xml:space="preserve">Show multiple examples for bottom left quadrant (responsive, individualized), </w:t>
      </w:r>
      <w:r>
        <w:rPr>
          <w:rFonts w:hint="eastAsia"/>
        </w:rPr>
        <w:t>k</w:t>
      </w:r>
      <w:r>
        <w:t>eep 1 for each other quadrant is enough</w:t>
      </w:r>
    </w:p>
    <w:p w14:paraId="597C82AE" w14:textId="77777777" w:rsidR="00C26D38" w:rsidRDefault="00C26D38">
      <w:pPr>
        <w:pStyle w:val="a6"/>
      </w:pPr>
    </w:p>
    <w:p w14:paraId="1280D21A" w14:textId="77777777" w:rsidR="00C26D38" w:rsidRDefault="00C26D38">
      <w:pPr>
        <w:pStyle w:val="a6"/>
      </w:pPr>
      <w:r>
        <w:rPr>
          <w:rFonts w:hint="eastAsia"/>
        </w:rPr>
        <w:t>I</w:t>
      </w:r>
      <w:r>
        <w:t xml:space="preserve"> would label all non-responsive dots as grey?</w:t>
      </w:r>
    </w:p>
    <w:p w14:paraId="37B9C09D" w14:textId="77777777" w:rsidR="00056A61" w:rsidRDefault="00056A61">
      <w:pPr>
        <w:pStyle w:val="a6"/>
      </w:pPr>
    </w:p>
    <w:p w14:paraId="166D70EC" w14:textId="77777777" w:rsidR="00056A61" w:rsidRDefault="00056A61">
      <w:pPr>
        <w:pStyle w:val="a6"/>
      </w:pPr>
      <w:r>
        <w:t>We can consider to change the terminology</w:t>
      </w:r>
    </w:p>
    <w:p w14:paraId="64A7BF0A" w14:textId="77777777" w:rsidR="00056A61" w:rsidRDefault="00056A61">
      <w:pPr>
        <w:pStyle w:val="a6"/>
      </w:pPr>
      <w:r>
        <w:t>Individualized: baseline-dependent</w:t>
      </w:r>
    </w:p>
    <w:p w14:paraId="3DD4D6C1" w14:textId="77777777" w:rsidR="00056A61" w:rsidRDefault="00056A61">
      <w:pPr>
        <w:pStyle w:val="a6"/>
      </w:pPr>
      <w:r>
        <w:t>Non-individualized: baseline-independent</w:t>
      </w:r>
    </w:p>
    <w:p w14:paraId="4425EF4F" w14:textId="607E428C" w:rsidR="00056A61" w:rsidRPr="00056A61" w:rsidRDefault="00056A61">
      <w:pPr>
        <w:pStyle w:val="a6"/>
        <w:rPr>
          <w:rFonts w:hint="eastAsia"/>
        </w:rPr>
      </w:pPr>
      <w:r>
        <w:t xml:space="preserve">This may be a better choice for two reasons: </w:t>
      </w:r>
      <w:proofErr w:type="gramStart"/>
      <w:r>
        <w:t>1)vendor</w:t>
      </w:r>
      <w:proofErr w:type="gramEnd"/>
      <w:r>
        <w:t>, instead of “individual mice”; 2) transition to figure 5</w:t>
      </w:r>
    </w:p>
  </w:comment>
  <w:comment w:id="89" w:author="戴 磊" w:date="2021-02-19T23:43:00Z" w:initials="戴">
    <w:p w14:paraId="34D58A06" w14:textId="40B7B5ED" w:rsidR="00056A61" w:rsidRDefault="00056A61">
      <w:pPr>
        <w:pStyle w:val="a6"/>
      </w:pPr>
      <w:r>
        <w:rPr>
          <w:rStyle w:val="a5"/>
        </w:rPr>
        <w:annotationRef/>
      </w:r>
      <w:r w:rsidR="008E0CF9">
        <w:t xml:space="preserve"> D</w:t>
      </w:r>
      <w:r>
        <w:t xml:space="preserve">ifference in baseline gut microbiota composition -&gt; </w:t>
      </w:r>
      <w:r w:rsidR="00113115">
        <w:t xml:space="preserve">leads to </w:t>
      </w:r>
      <w:r>
        <w:t>difficulty in</w:t>
      </w:r>
      <w:r w:rsidR="00113115">
        <w:t xml:space="preserve"> the extrapolation of</w:t>
      </w:r>
      <w:r>
        <w:t xml:space="preserve"> microbiome-metabolome prediction </w:t>
      </w:r>
    </w:p>
    <w:p w14:paraId="0F5A4B0C" w14:textId="77777777" w:rsidR="008E0CF9" w:rsidRPr="008E0CF9" w:rsidRDefault="008E0CF9">
      <w:pPr>
        <w:pStyle w:val="a6"/>
      </w:pPr>
    </w:p>
    <w:p w14:paraId="66CBEA45" w14:textId="6A46A6D4" w:rsidR="008E0CF9" w:rsidRDefault="008E0CF9">
      <w:pPr>
        <w:pStyle w:val="a6"/>
        <w:rPr>
          <w:rFonts w:hint="eastAsia"/>
        </w:rPr>
      </w:pPr>
      <w:r>
        <w:t>Transition from figure 4 to figure 5</w:t>
      </w:r>
      <w:r w:rsidR="00113115">
        <w:t xml:space="preserve"> is not very straightforward. We need to think about it.</w:t>
      </w:r>
    </w:p>
  </w:comment>
  <w:comment w:id="94" w:author="戴 磊" w:date="2021-02-19T23:40:00Z" w:initials="戴">
    <w:p w14:paraId="4E6DDBF4" w14:textId="26439741" w:rsidR="00B3696D" w:rsidRDefault="00B3696D">
      <w:pPr>
        <w:pStyle w:val="a6"/>
      </w:pPr>
      <w:r>
        <w:rPr>
          <w:rStyle w:val="a5"/>
        </w:rPr>
        <w:annotationRef/>
      </w:r>
      <w:r>
        <w:rPr>
          <w:rFonts w:hint="eastAsia"/>
        </w:rPr>
        <w:t>I</w:t>
      </w:r>
      <w:r>
        <w:t xml:space="preserve"> don’t get this</w:t>
      </w:r>
    </w:p>
  </w:comment>
  <w:comment w:id="100" w:author="戴 磊" w:date="2021-02-19T22:12:00Z" w:initials="戴">
    <w:p w14:paraId="474ED44D" w14:textId="2F1F3E75" w:rsidR="00172771" w:rsidRDefault="00172771">
      <w:pPr>
        <w:pStyle w:val="a6"/>
      </w:pPr>
      <w:r>
        <w:rPr>
          <w:rStyle w:val="a5"/>
        </w:rPr>
        <w:annotationRef/>
      </w:r>
      <w:r w:rsidR="003C5B5E">
        <w:t>Let’s discuss</w:t>
      </w:r>
    </w:p>
  </w:comment>
  <w:comment w:id="149" w:author="戴 磊" w:date="2021-02-19T21:43:00Z" w:initials="戴">
    <w:p w14:paraId="3322D1CE" w14:textId="591C9AB8" w:rsidR="00ED0E99" w:rsidRDefault="00ED0E99">
      <w:pPr>
        <w:pStyle w:val="a6"/>
      </w:pPr>
      <w:r>
        <w:rPr>
          <w:rStyle w:val="a5"/>
        </w:rPr>
        <w:annotationRef/>
      </w:r>
      <w:r>
        <w:t>This is probably not supp fig 1</w:t>
      </w:r>
    </w:p>
  </w:comment>
  <w:comment w:id="161" w:author="戴 磊" w:date="2021-02-19T21:33:00Z" w:initials="戴">
    <w:p w14:paraId="0422045F" w14:textId="7570B37B" w:rsidR="0065071F" w:rsidRDefault="0065071F">
      <w:pPr>
        <w:pStyle w:val="a6"/>
      </w:pPr>
      <w:r>
        <w:rPr>
          <w:rStyle w:val="a5"/>
        </w:rPr>
        <w:annotationRef/>
      </w:r>
      <w:r>
        <w:t xml:space="preserve">What is </w:t>
      </w:r>
      <w:r w:rsidR="00047F2B">
        <w:t xml:space="preserve">the index used for </w:t>
      </w:r>
      <w:proofErr w:type="gramStart"/>
      <w:r>
        <w:rPr>
          <w:rFonts w:hint="eastAsia"/>
        </w:rPr>
        <w:t>even</w:t>
      </w:r>
      <w:r>
        <w:t>ness</w:t>
      </w:r>
      <w:proofErr w:type="gramEnd"/>
    </w:p>
    <w:p w14:paraId="52BAC986" w14:textId="77777777" w:rsidR="0065071F" w:rsidRDefault="0065071F">
      <w:pPr>
        <w:pStyle w:val="a6"/>
      </w:pPr>
    </w:p>
    <w:p w14:paraId="6B23C895" w14:textId="0AC96884" w:rsidR="0065071F" w:rsidRDefault="0065071F">
      <w:pPr>
        <w:pStyle w:val="a6"/>
      </w:pPr>
      <w:r>
        <w:t>Bifidobacterium: if this is a point that we want to emphasize (known inulin degrader), make it a separate figure</w:t>
      </w:r>
      <w:r w:rsidR="00047F2B">
        <w:t>?</w:t>
      </w:r>
    </w:p>
    <w:p w14:paraId="77101BA8" w14:textId="77777777" w:rsidR="00047F2B" w:rsidRDefault="00047F2B">
      <w:pPr>
        <w:pStyle w:val="a6"/>
      </w:pPr>
    </w:p>
    <w:p w14:paraId="2470347D" w14:textId="22A8FEA0" w:rsidR="00047F2B" w:rsidRDefault="00047F2B">
      <w:pPr>
        <w:pStyle w:val="a6"/>
        <w:rPr>
          <w:rFonts w:hint="eastAsia"/>
        </w:rPr>
      </w:pPr>
      <w:r>
        <w:t>How are we going to discuss E?</w:t>
      </w:r>
    </w:p>
  </w:comment>
  <w:comment w:id="170" w:author="戴 磊" w:date="2021-02-19T21:38:00Z" w:initials="戴">
    <w:p w14:paraId="48581F3B" w14:textId="77777777" w:rsidR="00047F2B" w:rsidRDefault="00047F2B">
      <w:pPr>
        <w:pStyle w:val="a6"/>
        <w:rPr>
          <w:rFonts w:ascii="Times New Roman" w:hAnsi="Times New Roman" w:cs="Times New Roman"/>
        </w:rPr>
      </w:pPr>
      <w:r>
        <w:rPr>
          <w:rStyle w:val="a5"/>
        </w:rPr>
        <w:annotationRef/>
      </w:r>
      <w:r>
        <w:rPr>
          <w:rFonts w:ascii="Times New Roman" w:hAnsi="Times New Roman" w:cs="Times New Roman"/>
        </w:rPr>
        <w:t xml:space="preserve">what is the point of this toy </w:t>
      </w:r>
      <w:proofErr w:type="gramStart"/>
      <w:r>
        <w:rPr>
          <w:rFonts w:ascii="Times New Roman" w:hAnsi="Times New Roman" w:cs="Times New Roman"/>
        </w:rPr>
        <w:t>model</w:t>
      </w:r>
      <w:proofErr w:type="gramEnd"/>
    </w:p>
    <w:p w14:paraId="0B159CDD" w14:textId="399B546E" w:rsidR="00047F2B" w:rsidRDefault="00047F2B">
      <w:pPr>
        <w:pStyle w:val="a6"/>
      </w:pPr>
      <w:r>
        <w:rPr>
          <w:rFonts w:ascii="Times New Roman" w:hAnsi="Times New Roman" w:cs="Times New Roman" w:hint="eastAsia"/>
        </w:rPr>
        <w:t>r</w:t>
      </w:r>
      <w:r>
        <w:rPr>
          <w:rFonts w:ascii="Times New Roman" w:hAnsi="Times New Roman" w:cs="Times New Roman"/>
        </w:rPr>
        <w:t>emove?</w:t>
      </w:r>
    </w:p>
  </w:comment>
  <w:comment w:id="181" w:author="戴 磊" w:date="2021-02-19T21:40:00Z" w:initials="戴">
    <w:p w14:paraId="2BD8CC54" w14:textId="77F2B2C6" w:rsidR="00047F2B" w:rsidRDefault="00047F2B">
      <w:pPr>
        <w:pStyle w:val="a6"/>
      </w:pPr>
      <w:r>
        <w:rPr>
          <w:rStyle w:val="a5"/>
        </w:rPr>
        <w:annotationRef/>
      </w:r>
      <w:r>
        <w:t>What is the point of this figure? Inulin responder?</w:t>
      </w:r>
    </w:p>
  </w:comment>
  <w:comment w:id="184" w:author="戴 磊" w:date="2021-02-19T21:41:00Z" w:initials="戴">
    <w:p w14:paraId="34C15BC1" w14:textId="5995B70F" w:rsidR="00047F2B" w:rsidRDefault="00047F2B">
      <w:pPr>
        <w:pStyle w:val="a6"/>
      </w:pPr>
      <w:r>
        <w:rPr>
          <w:rStyle w:val="a5"/>
        </w:rPr>
        <w:annotationRef/>
      </w:r>
      <w:r>
        <w:rPr>
          <w:rFonts w:hint="eastAsia"/>
        </w:rPr>
        <w:t>C</w:t>
      </w:r>
      <w:r>
        <w:t>:  Not clear what others mean; no need to show blue curve?</w:t>
      </w:r>
    </w:p>
  </w:comment>
  <w:comment w:id="190" w:author="戴 磊" w:date="2021-02-19T21:46:00Z" w:initials="戴">
    <w:p w14:paraId="3367D924" w14:textId="1F56CFA1" w:rsidR="00B82201" w:rsidRDefault="00B82201">
      <w:pPr>
        <w:pStyle w:val="a6"/>
      </w:pPr>
      <w:r>
        <w:rPr>
          <w:rStyle w:val="a5"/>
        </w:rPr>
        <w:annotationRef/>
      </w:r>
      <w:r>
        <w:t>Panel C: what is *? Is this connected to supp table on validated inulin degraders?</w:t>
      </w:r>
    </w:p>
  </w:comment>
  <w:comment w:id="194" w:author="戴 磊" w:date="2021-02-19T23:30:00Z" w:initials="戴">
    <w:p w14:paraId="3EB58548" w14:textId="054CEA4A" w:rsidR="003C5B5E" w:rsidRDefault="003C5B5E">
      <w:pPr>
        <w:pStyle w:val="a6"/>
        <w:rPr>
          <w:rFonts w:hint="eastAsia"/>
        </w:rPr>
      </w:pPr>
      <w:r>
        <w:rPr>
          <w:rStyle w:val="a5"/>
        </w:rPr>
        <w:annotationRef/>
      </w:r>
      <w:r>
        <w:t>Not necessary</w:t>
      </w:r>
      <w:r>
        <w:rPr>
          <w:rFonts w:hint="eastAsia"/>
        </w:rPr>
        <w:t>?</w:t>
      </w:r>
    </w:p>
  </w:comment>
  <w:comment w:id="195" w:author="戴 磊" w:date="2021-02-19T23:30:00Z" w:initials="戴">
    <w:p w14:paraId="000A5C11" w14:textId="0D635E23" w:rsidR="003C5B5E" w:rsidRDefault="003C5B5E">
      <w:pPr>
        <w:pStyle w:val="a6"/>
      </w:pPr>
      <w:r>
        <w:rPr>
          <w:rStyle w:val="a5"/>
        </w:rPr>
        <w:annotationRef/>
      </w:r>
      <w:r>
        <w:t>Same problem as figure 4</w:t>
      </w:r>
    </w:p>
  </w:comment>
  <w:comment w:id="198" w:author="戴 磊" w:date="2021-02-19T23:31:00Z" w:initials="戴">
    <w:p w14:paraId="491F03F7" w14:textId="4F83DA72" w:rsidR="00B3696D" w:rsidRDefault="00B3696D">
      <w:pPr>
        <w:pStyle w:val="a6"/>
      </w:pPr>
      <w:r>
        <w:rPr>
          <w:rStyle w:val="a5"/>
        </w:rPr>
        <w:annotationRef/>
      </w:r>
      <w:r>
        <w:t xml:space="preserve">What is the point of this </w:t>
      </w:r>
      <w:proofErr w:type="gramStart"/>
      <w:r>
        <w:t>analysis</w:t>
      </w:r>
      <w:proofErr w:type="gramEnd"/>
    </w:p>
  </w:comment>
  <w:comment w:id="204" w:author="戴 磊" w:date="2021-02-19T23:35:00Z" w:initials="戴">
    <w:p w14:paraId="4E56025C" w14:textId="2C0FB8D4" w:rsidR="00B3696D" w:rsidRDefault="00B3696D" w:rsidP="00B3696D">
      <w:pPr>
        <w:pStyle w:val="a6"/>
        <w:numPr>
          <w:ilvl w:val="0"/>
          <w:numId w:val="8"/>
        </w:numPr>
      </w:pPr>
      <w:r>
        <w:rPr>
          <w:rStyle w:val="a5"/>
        </w:rPr>
        <w:annotationRef/>
      </w:r>
      <w:r>
        <w:t>What are the approaches being compared?</w:t>
      </w:r>
    </w:p>
    <w:p w14:paraId="7D80150E" w14:textId="40482DBE" w:rsidR="00B3696D" w:rsidRDefault="00B3696D" w:rsidP="00B3696D">
      <w:pPr>
        <w:pStyle w:val="a6"/>
        <w:numPr>
          <w:ilvl w:val="0"/>
          <w:numId w:val="8"/>
        </w:numPr>
      </w:pPr>
      <w:r>
        <w:t xml:space="preserve">Same approach (RF), different choice of response variable (SCFA, </w:t>
      </w:r>
      <w:proofErr w:type="spellStart"/>
      <w:r>
        <w:t>dSCFA</w:t>
      </w:r>
      <w:proofErr w:type="spellEnd"/>
      <w:r>
        <w:t>/dt, etc.)?</w:t>
      </w:r>
    </w:p>
  </w:comment>
  <w:comment w:id="205" w:author="戴 磊" w:date="2021-02-19T23:33:00Z" w:initials="戴">
    <w:p w14:paraId="0B39B1FD" w14:textId="2B8F07FB" w:rsidR="00B3696D" w:rsidRDefault="00B3696D">
      <w:pPr>
        <w:pStyle w:val="a6"/>
      </w:pPr>
      <w:r>
        <w:rPr>
          <w:rStyle w:val="a5"/>
        </w:rPr>
        <w:annotationRef/>
      </w:r>
      <w:r>
        <w:t>What is prevalence (mouse), prevalence (vendor)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7AFE59" w15:done="0"/>
  <w15:commentEx w15:paraId="4BDF5FEE" w15:done="0"/>
  <w15:commentEx w15:paraId="077E25D2" w15:done="0"/>
  <w15:commentEx w15:paraId="1E209833" w15:done="0"/>
  <w15:commentEx w15:paraId="4425EF4F" w15:done="0"/>
  <w15:commentEx w15:paraId="66CBEA45" w15:done="0"/>
  <w15:commentEx w15:paraId="4E6DDBF4" w15:done="0"/>
  <w15:commentEx w15:paraId="474ED44D" w15:done="0"/>
  <w15:commentEx w15:paraId="3322D1CE" w15:done="0"/>
  <w15:commentEx w15:paraId="2470347D" w15:done="0"/>
  <w15:commentEx w15:paraId="0B159CDD" w15:done="0"/>
  <w15:commentEx w15:paraId="2BD8CC54" w15:done="0"/>
  <w15:commentEx w15:paraId="34C15BC1" w15:done="0"/>
  <w15:commentEx w15:paraId="3367D924" w15:done="0"/>
  <w15:commentEx w15:paraId="3EB58548" w15:done="0"/>
  <w15:commentEx w15:paraId="000A5C11" w15:done="0"/>
  <w15:commentEx w15:paraId="491F03F7" w15:done="0"/>
  <w15:commentEx w15:paraId="7D80150E" w15:done="0"/>
  <w15:commentEx w15:paraId="0B39B1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A2D81" w16cex:dateUtc="2021-02-19T04:28:00Z"/>
  <w16cex:commentExtensible w16cex:durableId="23DA33D2" w16cex:dateUtc="2021-02-19T04:55:00Z"/>
  <w16cex:commentExtensible w16cex:durableId="23DA3142" w16cex:dateUtc="2021-02-19T04:44:00Z"/>
  <w16cex:commentExtensible w16cex:durableId="23DA3734" w16cex:dateUtc="2021-02-19T05:10:00Z"/>
  <w16cex:commentExtensible w16cex:durableId="23DAB2F4" w16cex:dateUtc="2021-02-19T13:58:00Z"/>
  <w16cex:commentExtensible w16cex:durableId="23DACB8D" w16cex:dateUtc="2021-02-19T15:43:00Z"/>
  <w16cex:commentExtensible w16cex:durableId="23DACB09" w16cex:dateUtc="2021-02-19T15:40:00Z"/>
  <w16cex:commentExtensible w16cex:durableId="23DAB663" w16cex:dateUtc="2021-02-19T14:12:00Z"/>
  <w16cex:commentExtensible w16cex:durableId="23DAAF97" w16cex:dateUtc="2021-02-19T13:43:00Z"/>
  <w16cex:commentExtensible w16cex:durableId="23DAAD1E" w16cex:dateUtc="2021-02-19T13:33:00Z"/>
  <w16cex:commentExtensible w16cex:durableId="23DAAE51" w16cex:dateUtc="2021-02-19T13:38:00Z"/>
  <w16cex:commentExtensible w16cex:durableId="23DAAED1" w16cex:dateUtc="2021-02-19T13:40:00Z"/>
  <w16cex:commentExtensible w16cex:durableId="23DAAF1D" w16cex:dateUtc="2021-02-19T13:41:00Z"/>
  <w16cex:commentExtensible w16cex:durableId="23DAB03A" w16cex:dateUtc="2021-02-19T13:46:00Z"/>
  <w16cex:commentExtensible w16cex:durableId="23DAC87F" w16cex:dateUtc="2021-02-19T15:30:00Z"/>
  <w16cex:commentExtensible w16cex:durableId="23DAC89E" w16cex:dateUtc="2021-02-19T15:30:00Z"/>
  <w16cex:commentExtensible w16cex:durableId="23DAC8CD" w16cex:dateUtc="2021-02-19T15:31:00Z"/>
  <w16cex:commentExtensible w16cex:durableId="23DAC9C6" w16cex:dateUtc="2021-02-19T15:35:00Z"/>
  <w16cex:commentExtensible w16cex:durableId="23DAC95F" w16cex:dateUtc="2021-02-19T1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7AFE59" w16cid:durableId="23DA2D81"/>
  <w16cid:commentId w16cid:paraId="4BDF5FEE" w16cid:durableId="23DA33D2"/>
  <w16cid:commentId w16cid:paraId="077E25D2" w16cid:durableId="23DA3142"/>
  <w16cid:commentId w16cid:paraId="1E209833" w16cid:durableId="23DA3734"/>
  <w16cid:commentId w16cid:paraId="4425EF4F" w16cid:durableId="23DAB2F4"/>
  <w16cid:commentId w16cid:paraId="66CBEA45" w16cid:durableId="23DACB8D"/>
  <w16cid:commentId w16cid:paraId="4E6DDBF4" w16cid:durableId="23DACB09"/>
  <w16cid:commentId w16cid:paraId="474ED44D" w16cid:durableId="23DAB663"/>
  <w16cid:commentId w16cid:paraId="3322D1CE" w16cid:durableId="23DAAF97"/>
  <w16cid:commentId w16cid:paraId="2470347D" w16cid:durableId="23DAAD1E"/>
  <w16cid:commentId w16cid:paraId="0B159CDD" w16cid:durableId="23DAAE51"/>
  <w16cid:commentId w16cid:paraId="2BD8CC54" w16cid:durableId="23DAAED1"/>
  <w16cid:commentId w16cid:paraId="34C15BC1" w16cid:durableId="23DAAF1D"/>
  <w16cid:commentId w16cid:paraId="3367D924" w16cid:durableId="23DAB03A"/>
  <w16cid:commentId w16cid:paraId="3EB58548" w16cid:durableId="23DAC87F"/>
  <w16cid:commentId w16cid:paraId="000A5C11" w16cid:durableId="23DAC89E"/>
  <w16cid:commentId w16cid:paraId="491F03F7" w16cid:durableId="23DAC8CD"/>
  <w16cid:commentId w16cid:paraId="7D80150E" w16cid:durableId="23DAC9C6"/>
  <w16cid:commentId w16cid:paraId="0B39B1FD" w16cid:durableId="23DAC9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F22872" w14:textId="77777777" w:rsidR="002809C8" w:rsidRDefault="002809C8" w:rsidP="00B02F26">
      <w:r>
        <w:separator/>
      </w:r>
    </w:p>
  </w:endnote>
  <w:endnote w:type="continuationSeparator" w:id="0">
    <w:p w14:paraId="247DB7DF" w14:textId="77777777" w:rsidR="002809C8" w:rsidRDefault="002809C8"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52E6F6" w14:textId="77777777" w:rsidR="002809C8" w:rsidRDefault="002809C8" w:rsidP="00B02F26">
      <w:r>
        <w:separator/>
      </w:r>
    </w:p>
  </w:footnote>
  <w:footnote w:type="continuationSeparator" w:id="0">
    <w:p w14:paraId="1790D630" w14:textId="77777777" w:rsidR="002809C8" w:rsidRDefault="002809C8"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3"/>
  </w:num>
  <w:num w:numId="2">
    <w:abstractNumId w:val="2"/>
  </w:num>
  <w:num w:numId="3">
    <w:abstractNumId w:val="0"/>
  </w:num>
  <w:num w:numId="4">
    <w:abstractNumId w:val="5"/>
  </w:num>
  <w:num w:numId="5">
    <w:abstractNumId w:val="4"/>
  </w:num>
  <w:num w:numId="6">
    <w:abstractNumId w:val="6"/>
  </w:num>
  <w:num w:numId="7">
    <w:abstractNumId w:val="7"/>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戴 磊">
    <w15:presenceInfo w15:providerId="Windows Live" w15:userId="dc4706839d8d27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qgUAPwCgjywAAAA="/>
  </w:docVars>
  <w:rsids>
    <w:rsidRoot w:val="00326554"/>
    <w:rsid w:val="00001148"/>
    <w:rsid w:val="00006A9E"/>
    <w:rsid w:val="00012833"/>
    <w:rsid w:val="000130D4"/>
    <w:rsid w:val="00013ECF"/>
    <w:rsid w:val="000140C8"/>
    <w:rsid w:val="000140ED"/>
    <w:rsid w:val="00015BA8"/>
    <w:rsid w:val="00017D3A"/>
    <w:rsid w:val="00020713"/>
    <w:rsid w:val="0002304F"/>
    <w:rsid w:val="00031299"/>
    <w:rsid w:val="00034F34"/>
    <w:rsid w:val="00035865"/>
    <w:rsid w:val="00044EFB"/>
    <w:rsid w:val="00045561"/>
    <w:rsid w:val="00045B20"/>
    <w:rsid w:val="00047F2B"/>
    <w:rsid w:val="00056A61"/>
    <w:rsid w:val="000613DF"/>
    <w:rsid w:val="00063837"/>
    <w:rsid w:val="00067F9A"/>
    <w:rsid w:val="000710ED"/>
    <w:rsid w:val="00071581"/>
    <w:rsid w:val="0007465D"/>
    <w:rsid w:val="000764AD"/>
    <w:rsid w:val="00085AC4"/>
    <w:rsid w:val="00094BB8"/>
    <w:rsid w:val="000A4894"/>
    <w:rsid w:val="000B0790"/>
    <w:rsid w:val="000B7349"/>
    <w:rsid w:val="000C76FA"/>
    <w:rsid w:val="000D5C41"/>
    <w:rsid w:val="000D6594"/>
    <w:rsid w:val="000E0766"/>
    <w:rsid w:val="000E1F17"/>
    <w:rsid w:val="000E5E8B"/>
    <w:rsid w:val="000F1959"/>
    <w:rsid w:val="00111F96"/>
    <w:rsid w:val="00113115"/>
    <w:rsid w:val="001210A7"/>
    <w:rsid w:val="001236D6"/>
    <w:rsid w:val="00123B6A"/>
    <w:rsid w:val="001321CF"/>
    <w:rsid w:val="00140875"/>
    <w:rsid w:val="00140B35"/>
    <w:rsid w:val="00142107"/>
    <w:rsid w:val="0014268D"/>
    <w:rsid w:val="00143609"/>
    <w:rsid w:val="00146999"/>
    <w:rsid w:val="00152C8C"/>
    <w:rsid w:val="001627DE"/>
    <w:rsid w:val="0016312B"/>
    <w:rsid w:val="00165AE1"/>
    <w:rsid w:val="001677E4"/>
    <w:rsid w:val="00172771"/>
    <w:rsid w:val="00175772"/>
    <w:rsid w:val="00186FB2"/>
    <w:rsid w:val="001952B8"/>
    <w:rsid w:val="00197FE7"/>
    <w:rsid w:val="001A1C69"/>
    <w:rsid w:val="001A2AE8"/>
    <w:rsid w:val="001A4500"/>
    <w:rsid w:val="001A5333"/>
    <w:rsid w:val="001B6107"/>
    <w:rsid w:val="001D03AB"/>
    <w:rsid w:val="001D1504"/>
    <w:rsid w:val="001E0C1B"/>
    <w:rsid w:val="001E0FEF"/>
    <w:rsid w:val="001F3454"/>
    <w:rsid w:val="001F491B"/>
    <w:rsid w:val="001F52DA"/>
    <w:rsid w:val="002020CB"/>
    <w:rsid w:val="00203925"/>
    <w:rsid w:val="0020585A"/>
    <w:rsid w:val="00206990"/>
    <w:rsid w:val="0021303E"/>
    <w:rsid w:val="00220051"/>
    <w:rsid w:val="00220924"/>
    <w:rsid w:val="00223493"/>
    <w:rsid w:val="00223F56"/>
    <w:rsid w:val="00224ED8"/>
    <w:rsid w:val="002330CC"/>
    <w:rsid w:val="002335FC"/>
    <w:rsid w:val="00237517"/>
    <w:rsid w:val="00250C11"/>
    <w:rsid w:val="002570DA"/>
    <w:rsid w:val="00257E36"/>
    <w:rsid w:val="00272B19"/>
    <w:rsid w:val="00280829"/>
    <w:rsid w:val="002809C8"/>
    <w:rsid w:val="002826B5"/>
    <w:rsid w:val="00282798"/>
    <w:rsid w:val="0029151D"/>
    <w:rsid w:val="002922F6"/>
    <w:rsid w:val="002A371F"/>
    <w:rsid w:val="002A61FE"/>
    <w:rsid w:val="002B1E13"/>
    <w:rsid w:val="002B3155"/>
    <w:rsid w:val="002B4013"/>
    <w:rsid w:val="002C697D"/>
    <w:rsid w:val="002C6ECF"/>
    <w:rsid w:val="002D6B9A"/>
    <w:rsid w:val="002F0A79"/>
    <w:rsid w:val="002F0BD0"/>
    <w:rsid w:val="002F3503"/>
    <w:rsid w:val="002F68BA"/>
    <w:rsid w:val="00301088"/>
    <w:rsid w:val="003138CF"/>
    <w:rsid w:val="0031532B"/>
    <w:rsid w:val="00326554"/>
    <w:rsid w:val="003275C7"/>
    <w:rsid w:val="00336C58"/>
    <w:rsid w:val="00344057"/>
    <w:rsid w:val="0035704D"/>
    <w:rsid w:val="00363F7E"/>
    <w:rsid w:val="0036422C"/>
    <w:rsid w:val="003644A9"/>
    <w:rsid w:val="00364D24"/>
    <w:rsid w:val="00380A1F"/>
    <w:rsid w:val="0038321E"/>
    <w:rsid w:val="00393DEF"/>
    <w:rsid w:val="00394B62"/>
    <w:rsid w:val="003A24CF"/>
    <w:rsid w:val="003A7F61"/>
    <w:rsid w:val="003C4022"/>
    <w:rsid w:val="003C5B5E"/>
    <w:rsid w:val="003D3D55"/>
    <w:rsid w:val="003D5E87"/>
    <w:rsid w:val="003E2543"/>
    <w:rsid w:val="003E5C86"/>
    <w:rsid w:val="003E6A57"/>
    <w:rsid w:val="003F3EC2"/>
    <w:rsid w:val="003F4AE0"/>
    <w:rsid w:val="003F7598"/>
    <w:rsid w:val="003F78AE"/>
    <w:rsid w:val="004006CC"/>
    <w:rsid w:val="004026CF"/>
    <w:rsid w:val="00402B3C"/>
    <w:rsid w:val="00403073"/>
    <w:rsid w:val="0040312A"/>
    <w:rsid w:val="004119A9"/>
    <w:rsid w:val="0041292D"/>
    <w:rsid w:val="00412C61"/>
    <w:rsid w:val="00412D83"/>
    <w:rsid w:val="004167DE"/>
    <w:rsid w:val="004327C4"/>
    <w:rsid w:val="0043386B"/>
    <w:rsid w:val="00434DB3"/>
    <w:rsid w:val="004377D9"/>
    <w:rsid w:val="00437ED3"/>
    <w:rsid w:val="004414C3"/>
    <w:rsid w:val="0044164D"/>
    <w:rsid w:val="00442695"/>
    <w:rsid w:val="0044487C"/>
    <w:rsid w:val="00444C15"/>
    <w:rsid w:val="00453768"/>
    <w:rsid w:val="004559C4"/>
    <w:rsid w:val="00463C94"/>
    <w:rsid w:val="00465A4C"/>
    <w:rsid w:val="0046600E"/>
    <w:rsid w:val="004747B1"/>
    <w:rsid w:val="00482DC5"/>
    <w:rsid w:val="00482E80"/>
    <w:rsid w:val="004A2E36"/>
    <w:rsid w:val="004A30D1"/>
    <w:rsid w:val="004A6DF1"/>
    <w:rsid w:val="004B1AE7"/>
    <w:rsid w:val="004D1335"/>
    <w:rsid w:val="004E26EC"/>
    <w:rsid w:val="004E2D63"/>
    <w:rsid w:val="004E4559"/>
    <w:rsid w:val="004E6AA8"/>
    <w:rsid w:val="004E746F"/>
    <w:rsid w:val="00501DD3"/>
    <w:rsid w:val="00502D4A"/>
    <w:rsid w:val="00507569"/>
    <w:rsid w:val="00512CF7"/>
    <w:rsid w:val="00521B45"/>
    <w:rsid w:val="0053174B"/>
    <w:rsid w:val="0053388F"/>
    <w:rsid w:val="00534855"/>
    <w:rsid w:val="00541ED0"/>
    <w:rsid w:val="00546C70"/>
    <w:rsid w:val="00552BE3"/>
    <w:rsid w:val="00556710"/>
    <w:rsid w:val="00556798"/>
    <w:rsid w:val="00556D01"/>
    <w:rsid w:val="005673F6"/>
    <w:rsid w:val="00570710"/>
    <w:rsid w:val="00573BA6"/>
    <w:rsid w:val="00580E5B"/>
    <w:rsid w:val="00582965"/>
    <w:rsid w:val="00583F5B"/>
    <w:rsid w:val="00584437"/>
    <w:rsid w:val="00584693"/>
    <w:rsid w:val="00590DA8"/>
    <w:rsid w:val="00594DE5"/>
    <w:rsid w:val="005957C7"/>
    <w:rsid w:val="00597D50"/>
    <w:rsid w:val="005A09D2"/>
    <w:rsid w:val="005A645A"/>
    <w:rsid w:val="005B23AA"/>
    <w:rsid w:val="005B5944"/>
    <w:rsid w:val="005C1A29"/>
    <w:rsid w:val="005C2BCD"/>
    <w:rsid w:val="005C4B0A"/>
    <w:rsid w:val="005D5249"/>
    <w:rsid w:val="005D61A4"/>
    <w:rsid w:val="005E0AD8"/>
    <w:rsid w:val="005E3B0C"/>
    <w:rsid w:val="005F4932"/>
    <w:rsid w:val="005F7DC7"/>
    <w:rsid w:val="00601085"/>
    <w:rsid w:val="006035EE"/>
    <w:rsid w:val="00605F26"/>
    <w:rsid w:val="00611ABF"/>
    <w:rsid w:val="00611B4F"/>
    <w:rsid w:val="00611FC5"/>
    <w:rsid w:val="006123DF"/>
    <w:rsid w:val="00631B6E"/>
    <w:rsid w:val="00636530"/>
    <w:rsid w:val="006427E3"/>
    <w:rsid w:val="0065071F"/>
    <w:rsid w:val="00651ADB"/>
    <w:rsid w:val="006535CD"/>
    <w:rsid w:val="006571A4"/>
    <w:rsid w:val="0066776A"/>
    <w:rsid w:val="00667E07"/>
    <w:rsid w:val="00692A08"/>
    <w:rsid w:val="006A2B02"/>
    <w:rsid w:val="006A2E46"/>
    <w:rsid w:val="006B27F1"/>
    <w:rsid w:val="006B63AA"/>
    <w:rsid w:val="006B708B"/>
    <w:rsid w:val="006C4D8F"/>
    <w:rsid w:val="006C78F6"/>
    <w:rsid w:val="006D3144"/>
    <w:rsid w:val="006D42D0"/>
    <w:rsid w:val="006E40D2"/>
    <w:rsid w:val="006E5740"/>
    <w:rsid w:val="006E68E1"/>
    <w:rsid w:val="006F1A4E"/>
    <w:rsid w:val="006F1FFD"/>
    <w:rsid w:val="006F4D87"/>
    <w:rsid w:val="006F5324"/>
    <w:rsid w:val="0070622D"/>
    <w:rsid w:val="00706530"/>
    <w:rsid w:val="00711AB2"/>
    <w:rsid w:val="00712CF1"/>
    <w:rsid w:val="00714690"/>
    <w:rsid w:val="007155CD"/>
    <w:rsid w:val="0071697F"/>
    <w:rsid w:val="00720226"/>
    <w:rsid w:val="00722BB5"/>
    <w:rsid w:val="00724A33"/>
    <w:rsid w:val="00731E66"/>
    <w:rsid w:val="00732110"/>
    <w:rsid w:val="007321F4"/>
    <w:rsid w:val="00743510"/>
    <w:rsid w:val="007647FB"/>
    <w:rsid w:val="00787523"/>
    <w:rsid w:val="00790B86"/>
    <w:rsid w:val="00793576"/>
    <w:rsid w:val="007A0C7E"/>
    <w:rsid w:val="007B113C"/>
    <w:rsid w:val="007B47FD"/>
    <w:rsid w:val="007C17C4"/>
    <w:rsid w:val="007C395F"/>
    <w:rsid w:val="007C3B14"/>
    <w:rsid w:val="007D4A83"/>
    <w:rsid w:val="007E0E0E"/>
    <w:rsid w:val="007E4291"/>
    <w:rsid w:val="007E7E69"/>
    <w:rsid w:val="007F0262"/>
    <w:rsid w:val="007F7FCB"/>
    <w:rsid w:val="0080640E"/>
    <w:rsid w:val="008154DC"/>
    <w:rsid w:val="00817825"/>
    <w:rsid w:val="00817BC5"/>
    <w:rsid w:val="00825BDD"/>
    <w:rsid w:val="0083201D"/>
    <w:rsid w:val="00833776"/>
    <w:rsid w:val="00834885"/>
    <w:rsid w:val="00836CE2"/>
    <w:rsid w:val="00844589"/>
    <w:rsid w:val="00850378"/>
    <w:rsid w:val="0086512C"/>
    <w:rsid w:val="008679EF"/>
    <w:rsid w:val="0087177E"/>
    <w:rsid w:val="0087316E"/>
    <w:rsid w:val="00875BAD"/>
    <w:rsid w:val="00876085"/>
    <w:rsid w:val="00877EF1"/>
    <w:rsid w:val="008837B5"/>
    <w:rsid w:val="00885D3C"/>
    <w:rsid w:val="00885FAD"/>
    <w:rsid w:val="00887C2E"/>
    <w:rsid w:val="008914C1"/>
    <w:rsid w:val="008936C4"/>
    <w:rsid w:val="008941E4"/>
    <w:rsid w:val="008B11DF"/>
    <w:rsid w:val="008C054F"/>
    <w:rsid w:val="008C09B5"/>
    <w:rsid w:val="008C1571"/>
    <w:rsid w:val="008C698D"/>
    <w:rsid w:val="008D65D8"/>
    <w:rsid w:val="008E0CF9"/>
    <w:rsid w:val="008E386A"/>
    <w:rsid w:val="008F0BB4"/>
    <w:rsid w:val="008F2B5A"/>
    <w:rsid w:val="00905053"/>
    <w:rsid w:val="009104F0"/>
    <w:rsid w:val="00914E65"/>
    <w:rsid w:val="009176DA"/>
    <w:rsid w:val="009208CE"/>
    <w:rsid w:val="009229ED"/>
    <w:rsid w:val="0093513E"/>
    <w:rsid w:val="00935F9E"/>
    <w:rsid w:val="00956185"/>
    <w:rsid w:val="00965B31"/>
    <w:rsid w:val="00966F83"/>
    <w:rsid w:val="009702EE"/>
    <w:rsid w:val="009835D9"/>
    <w:rsid w:val="00983BE7"/>
    <w:rsid w:val="0098727B"/>
    <w:rsid w:val="00987C8F"/>
    <w:rsid w:val="00990397"/>
    <w:rsid w:val="0099301B"/>
    <w:rsid w:val="009A0C4E"/>
    <w:rsid w:val="009A10D1"/>
    <w:rsid w:val="009A3C87"/>
    <w:rsid w:val="009A4268"/>
    <w:rsid w:val="009C1114"/>
    <w:rsid w:val="009C313A"/>
    <w:rsid w:val="009C3829"/>
    <w:rsid w:val="009C39BE"/>
    <w:rsid w:val="009C73B2"/>
    <w:rsid w:val="009E2731"/>
    <w:rsid w:val="009F39CF"/>
    <w:rsid w:val="00A019D4"/>
    <w:rsid w:val="00A03634"/>
    <w:rsid w:val="00A15FE9"/>
    <w:rsid w:val="00A16778"/>
    <w:rsid w:val="00A26C4B"/>
    <w:rsid w:val="00A32E0C"/>
    <w:rsid w:val="00A35956"/>
    <w:rsid w:val="00A36281"/>
    <w:rsid w:val="00A36607"/>
    <w:rsid w:val="00A41B30"/>
    <w:rsid w:val="00A5034A"/>
    <w:rsid w:val="00A550B0"/>
    <w:rsid w:val="00A57E2D"/>
    <w:rsid w:val="00A6335E"/>
    <w:rsid w:val="00A814F9"/>
    <w:rsid w:val="00A82518"/>
    <w:rsid w:val="00A8289B"/>
    <w:rsid w:val="00A8536E"/>
    <w:rsid w:val="00A922DA"/>
    <w:rsid w:val="00AB2A37"/>
    <w:rsid w:val="00AB59F7"/>
    <w:rsid w:val="00AC539C"/>
    <w:rsid w:val="00AE060A"/>
    <w:rsid w:val="00AE7BC2"/>
    <w:rsid w:val="00AF129A"/>
    <w:rsid w:val="00AF16AD"/>
    <w:rsid w:val="00AF194A"/>
    <w:rsid w:val="00AF278F"/>
    <w:rsid w:val="00AF6552"/>
    <w:rsid w:val="00AF6C7A"/>
    <w:rsid w:val="00B022EF"/>
    <w:rsid w:val="00B02F26"/>
    <w:rsid w:val="00B13C56"/>
    <w:rsid w:val="00B15468"/>
    <w:rsid w:val="00B158E2"/>
    <w:rsid w:val="00B1735B"/>
    <w:rsid w:val="00B20E3F"/>
    <w:rsid w:val="00B21340"/>
    <w:rsid w:val="00B21A57"/>
    <w:rsid w:val="00B24A78"/>
    <w:rsid w:val="00B3696D"/>
    <w:rsid w:val="00B36FFF"/>
    <w:rsid w:val="00B40FA3"/>
    <w:rsid w:val="00B428A6"/>
    <w:rsid w:val="00B549D1"/>
    <w:rsid w:val="00B6206D"/>
    <w:rsid w:val="00B63146"/>
    <w:rsid w:val="00B6667D"/>
    <w:rsid w:val="00B72377"/>
    <w:rsid w:val="00B735CB"/>
    <w:rsid w:val="00B7543D"/>
    <w:rsid w:val="00B806AB"/>
    <w:rsid w:val="00B82201"/>
    <w:rsid w:val="00B82C6D"/>
    <w:rsid w:val="00B83C5F"/>
    <w:rsid w:val="00B86B31"/>
    <w:rsid w:val="00B90478"/>
    <w:rsid w:val="00B90EA2"/>
    <w:rsid w:val="00B964B9"/>
    <w:rsid w:val="00B96CA5"/>
    <w:rsid w:val="00BA3D0C"/>
    <w:rsid w:val="00BB0610"/>
    <w:rsid w:val="00BB7FB3"/>
    <w:rsid w:val="00BC3512"/>
    <w:rsid w:val="00BC75EE"/>
    <w:rsid w:val="00BC799D"/>
    <w:rsid w:val="00BD05A9"/>
    <w:rsid w:val="00BE5372"/>
    <w:rsid w:val="00BE67F0"/>
    <w:rsid w:val="00BF2C9A"/>
    <w:rsid w:val="00BF3EFA"/>
    <w:rsid w:val="00BF5C46"/>
    <w:rsid w:val="00BF6A7B"/>
    <w:rsid w:val="00C07BE7"/>
    <w:rsid w:val="00C12191"/>
    <w:rsid w:val="00C127EF"/>
    <w:rsid w:val="00C14FE0"/>
    <w:rsid w:val="00C16C10"/>
    <w:rsid w:val="00C2552D"/>
    <w:rsid w:val="00C26D38"/>
    <w:rsid w:val="00C366D9"/>
    <w:rsid w:val="00C414E2"/>
    <w:rsid w:val="00C4384D"/>
    <w:rsid w:val="00C52832"/>
    <w:rsid w:val="00C5488F"/>
    <w:rsid w:val="00C56B17"/>
    <w:rsid w:val="00C618BA"/>
    <w:rsid w:val="00C61D8F"/>
    <w:rsid w:val="00C65097"/>
    <w:rsid w:val="00C80411"/>
    <w:rsid w:val="00C83011"/>
    <w:rsid w:val="00C91F39"/>
    <w:rsid w:val="00C945EE"/>
    <w:rsid w:val="00C9657D"/>
    <w:rsid w:val="00CA3E3A"/>
    <w:rsid w:val="00CA44B1"/>
    <w:rsid w:val="00CC4336"/>
    <w:rsid w:val="00CC5F02"/>
    <w:rsid w:val="00CD5B2E"/>
    <w:rsid w:val="00CE48C6"/>
    <w:rsid w:val="00CE6FF1"/>
    <w:rsid w:val="00CF3F4F"/>
    <w:rsid w:val="00CF4136"/>
    <w:rsid w:val="00CF5699"/>
    <w:rsid w:val="00CF6DEA"/>
    <w:rsid w:val="00D02061"/>
    <w:rsid w:val="00D0762B"/>
    <w:rsid w:val="00D13166"/>
    <w:rsid w:val="00D139B2"/>
    <w:rsid w:val="00D14188"/>
    <w:rsid w:val="00D242C1"/>
    <w:rsid w:val="00D31950"/>
    <w:rsid w:val="00D3396F"/>
    <w:rsid w:val="00D50D70"/>
    <w:rsid w:val="00D53CD5"/>
    <w:rsid w:val="00D56B92"/>
    <w:rsid w:val="00D61A9D"/>
    <w:rsid w:val="00D917B4"/>
    <w:rsid w:val="00D951E6"/>
    <w:rsid w:val="00DA6C84"/>
    <w:rsid w:val="00DB05B0"/>
    <w:rsid w:val="00DB3E92"/>
    <w:rsid w:val="00DB670D"/>
    <w:rsid w:val="00DC008D"/>
    <w:rsid w:val="00DC4628"/>
    <w:rsid w:val="00DC5173"/>
    <w:rsid w:val="00DC705E"/>
    <w:rsid w:val="00DD57F6"/>
    <w:rsid w:val="00DD6564"/>
    <w:rsid w:val="00DE1975"/>
    <w:rsid w:val="00DF02E4"/>
    <w:rsid w:val="00DF259B"/>
    <w:rsid w:val="00DF3B35"/>
    <w:rsid w:val="00E041D2"/>
    <w:rsid w:val="00E12421"/>
    <w:rsid w:val="00E212B0"/>
    <w:rsid w:val="00E27F64"/>
    <w:rsid w:val="00E33FA1"/>
    <w:rsid w:val="00E4302C"/>
    <w:rsid w:val="00E440D7"/>
    <w:rsid w:val="00E44B37"/>
    <w:rsid w:val="00E5274C"/>
    <w:rsid w:val="00E571C4"/>
    <w:rsid w:val="00E573D0"/>
    <w:rsid w:val="00E63364"/>
    <w:rsid w:val="00E64B4B"/>
    <w:rsid w:val="00E7237F"/>
    <w:rsid w:val="00E81D2A"/>
    <w:rsid w:val="00EA0F85"/>
    <w:rsid w:val="00EA2725"/>
    <w:rsid w:val="00EA3A7C"/>
    <w:rsid w:val="00EA51D3"/>
    <w:rsid w:val="00EC2A20"/>
    <w:rsid w:val="00EC3350"/>
    <w:rsid w:val="00ED0E99"/>
    <w:rsid w:val="00ED2C9B"/>
    <w:rsid w:val="00ED6382"/>
    <w:rsid w:val="00EE0251"/>
    <w:rsid w:val="00EE2B78"/>
    <w:rsid w:val="00EE5B79"/>
    <w:rsid w:val="00EF430A"/>
    <w:rsid w:val="00EF5F2E"/>
    <w:rsid w:val="00F13C41"/>
    <w:rsid w:val="00F174E9"/>
    <w:rsid w:val="00F235C0"/>
    <w:rsid w:val="00F26FBD"/>
    <w:rsid w:val="00F308DD"/>
    <w:rsid w:val="00F32FAC"/>
    <w:rsid w:val="00F33907"/>
    <w:rsid w:val="00F37203"/>
    <w:rsid w:val="00F57DC4"/>
    <w:rsid w:val="00F66DFA"/>
    <w:rsid w:val="00F70443"/>
    <w:rsid w:val="00F70D23"/>
    <w:rsid w:val="00F72356"/>
    <w:rsid w:val="00F72AF4"/>
    <w:rsid w:val="00F73380"/>
    <w:rsid w:val="00F74756"/>
    <w:rsid w:val="00F7487F"/>
    <w:rsid w:val="00F74C2B"/>
    <w:rsid w:val="00F754FB"/>
    <w:rsid w:val="00F7717F"/>
    <w:rsid w:val="00F8760D"/>
    <w:rsid w:val="00F94221"/>
    <w:rsid w:val="00F9472B"/>
    <w:rsid w:val="00FA6B6C"/>
    <w:rsid w:val="00FB0ED4"/>
    <w:rsid w:val="00FC37AE"/>
    <w:rsid w:val="00FC6B0B"/>
    <w:rsid w:val="00FD49F4"/>
    <w:rsid w:val="00FD589D"/>
    <w:rsid w:val="00FE0E8B"/>
    <w:rsid w:val="00FE5040"/>
    <w:rsid w:val="00FF0437"/>
    <w:rsid w:val="00FF6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C9657D"/>
    <w:pPr>
      <w:spacing w:before="100" w:beforeAutospacing="1" w:after="100" w:afterAutospacing="1"/>
    </w:pPr>
    <w:rPr>
      <w:rFonts w:ascii="宋体" w:eastAsia="宋体" w:hAnsi="宋体" w:cs="宋体"/>
    </w:rPr>
  </w:style>
  <w:style w:type="paragraph" w:styleId="a3">
    <w:name w:val="List Paragraph"/>
    <w:basedOn w:val="a"/>
    <w:uiPriority w:val="34"/>
    <w:qFormat/>
    <w:rsid w:val="00482E80"/>
    <w:pPr>
      <w:ind w:left="720"/>
      <w:contextualSpacing/>
    </w:pPr>
  </w:style>
  <w:style w:type="paragraph" w:styleId="a4">
    <w:name w:val="Revision"/>
    <w:hidden/>
    <w:uiPriority w:val="99"/>
    <w:semiHidden/>
    <w:rsid w:val="00BB0610"/>
  </w:style>
  <w:style w:type="character" w:styleId="a5">
    <w:name w:val="annotation reference"/>
    <w:basedOn w:val="a0"/>
    <w:uiPriority w:val="99"/>
    <w:semiHidden/>
    <w:unhideWhenUsed/>
    <w:rsid w:val="00BB0610"/>
    <w:rPr>
      <w:sz w:val="16"/>
      <w:szCs w:val="16"/>
    </w:rPr>
  </w:style>
  <w:style w:type="paragraph" w:styleId="a6">
    <w:name w:val="annotation text"/>
    <w:basedOn w:val="a"/>
    <w:link w:val="a7"/>
    <w:uiPriority w:val="99"/>
    <w:semiHidden/>
    <w:unhideWhenUsed/>
    <w:rsid w:val="00BB0610"/>
    <w:rPr>
      <w:sz w:val="20"/>
      <w:szCs w:val="20"/>
    </w:rPr>
  </w:style>
  <w:style w:type="character" w:customStyle="1" w:styleId="a7">
    <w:name w:val="批注文字 字符"/>
    <w:basedOn w:val="a0"/>
    <w:link w:val="a6"/>
    <w:uiPriority w:val="99"/>
    <w:semiHidden/>
    <w:rsid w:val="00BB0610"/>
    <w:rPr>
      <w:sz w:val="20"/>
      <w:szCs w:val="20"/>
    </w:rPr>
  </w:style>
  <w:style w:type="paragraph" w:styleId="a8">
    <w:name w:val="annotation subject"/>
    <w:basedOn w:val="a6"/>
    <w:next w:val="a6"/>
    <w:link w:val="a9"/>
    <w:uiPriority w:val="99"/>
    <w:semiHidden/>
    <w:unhideWhenUsed/>
    <w:rsid w:val="00BB0610"/>
    <w:rPr>
      <w:b/>
      <w:bCs/>
    </w:rPr>
  </w:style>
  <w:style w:type="character" w:customStyle="1" w:styleId="a9">
    <w:name w:val="批注主题 字符"/>
    <w:basedOn w:val="a7"/>
    <w:link w:val="a8"/>
    <w:uiPriority w:val="99"/>
    <w:semiHidden/>
    <w:rsid w:val="00BB0610"/>
    <w:rPr>
      <w:b/>
      <w:bCs/>
      <w:sz w:val="20"/>
      <w:szCs w:val="20"/>
    </w:rPr>
  </w:style>
  <w:style w:type="character" w:styleId="aa">
    <w:name w:val="Placeholder Text"/>
    <w:basedOn w:val="a0"/>
    <w:uiPriority w:val="99"/>
    <w:semiHidden/>
    <w:rsid w:val="0020585A"/>
    <w:rPr>
      <w:color w:val="808080"/>
    </w:rPr>
  </w:style>
  <w:style w:type="paragraph" w:styleId="ab">
    <w:name w:val="header"/>
    <w:basedOn w:val="a"/>
    <w:link w:val="ac"/>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B02F26"/>
    <w:rPr>
      <w:sz w:val="18"/>
      <w:szCs w:val="18"/>
    </w:rPr>
  </w:style>
  <w:style w:type="paragraph" w:styleId="ad">
    <w:name w:val="footer"/>
    <w:basedOn w:val="a"/>
    <w:link w:val="ae"/>
    <w:uiPriority w:val="99"/>
    <w:unhideWhenUsed/>
    <w:rsid w:val="00B02F26"/>
    <w:pPr>
      <w:tabs>
        <w:tab w:val="center" w:pos="4153"/>
        <w:tab w:val="right" w:pos="8306"/>
      </w:tabs>
      <w:snapToGrid w:val="0"/>
    </w:pPr>
    <w:rPr>
      <w:sz w:val="18"/>
      <w:szCs w:val="18"/>
    </w:rPr>
  </w:style>
  <w:style w:type="character" w:customStyle="1" w:styleId="ae">
    <w:name w:val="页脚 字符"/>
    <w:basedOn w:val="a0"/>
    <w:link w:val="ad"/>
    <w:uiPriority w:val="99"/>
    <w:rsid w:val="00B02F2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F0012-1021-B749-B74F-3D13CB8EC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22</Pages>
  <Words>2433</Words>
  <Characters>13872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
  <cp:lastModifiedBy>戴 磊</cp:lastModifiedBy>
  <cp:revision>16</cp:revision>
  <dcterms:created xsi:type="dcterms:W3CDTF">2021-02-19T04:30:00Z</dcterms:created>
  <dcterms:modified xsi:type="dcterms:W3CDTF">2021-02-19T16:26:00Z</dcterms:modified>
</cp:coreProperties>
</file>