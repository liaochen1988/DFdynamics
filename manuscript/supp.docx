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AF4D0" w14:textId="77777777" w:rsidR="000B0B7A" w:rsidRDefault="000B0B7A" w:rsidP="00AA5DB0">
      <w:pPr>
        <w:jc w:val="center"/>
        <w:rPr>
          <w:ins w:id="0" w:author="Chen Liao" w:date="2021-05-28T06:37:00Z"/>
          <w:sz w:val="22"/>
          <w:szCs w:val="22"/>
        </w:rPr>
      </w:pPr>
      <w:ins w:id="1" w:author="Chen Liao" w:date="2021-05-28T06:37:00Z">
        <w:r>
          <w:rPr>
            <w:noProof/>
            <w:sz w:val="22"/>
            <w:szCs w:val="22"/>
          </w:rPr>
          <w:drawing>
            <wp:inline distT="0" distB="0" distL="0" distR="0" wp14:anchorId="391B0F8E" wp14:editId="2AC72CD6">
              <wp:extent cx="3560324" cy="2688408"/>
              <wp:effectExtent l="0" t="0" r="0" b="4445"/>
              <wp:docPr id="3" name="Picture 3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3" descr="A picture containing text&#10;&#10;Description automatically generated"/>
                      <pic:cNvPicPr/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70543" cy="26961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851ABC" w14:textId="52166649" w:rsidR="00D90F85" w:rsidRPr="00BB1545" w:rsidRDefault="000B0B7A">
      <w:pPr>
        <w:jc w:val="both"/>
        <w:rPr>
          <w:ins w:id="2" w:author="Chen Liao" w:date="2021-05-28T06:35:00Z"/>
          <w:sz w:val="22"/>
          <w:szCs w:val="22"/>
        </w:rPr>
        <w:pPrChange w:id="3" w:author="Chen Liao" w:date="2021-05-29T16:20:00Z">
          <w:pPr>
            <w:jc w:val="center"/>
          </w:pPr>
        </w:pPrChange>
      </w:pPr>
      <w:ins w:id="4" w:author="Chen Liao" w:date="2021-05-28T06:37:00Z">
        <w:r w:rsidRPr="00AC69F0">
          <w:rPr>
            <w:b/>
            <w:bCs/>
            <w:sz w:val="20"/>
            <w:szCs w:val="20"/>
          </w:rPr>
          <w:t>Figure S1</w:t>
        </w:r>
        <w:r>
          <w:rPr>
            <w:b/>
            <w:bCs/>
            <w:sz w:val="20"/>
            <w:szCs w:val="20"/>
          </w:rPr>
          <w:t xml:space="preserve">. </w:t>
        </w:r>
        <w:r w:rsidRPr="000B0B7A">
          <w:rPr>
            <w:b/>
            <w:bCs/>
            <w:sz w:val="20"/>
            <w:szCs w:val="20"/>
            <w:rPrChange w:id="5" w:author="Chen Liao" w:date="2021-05-28T06:37:00Z">
              <w:rPr>
                <w:sz w:val="20"/>
                <w:szCs w:val="20"/>
              </w:rPr>
            </w:rPrChange>
          </w:rPr>
          <w:t xml:space="preserve">The baseline gut microbiota composition </w:t>
        </w:r>
      </w:ins>
      <w:ins w:id="6" w:author="Chen Liao" w:date="2021-05-29T16:21:00Z">
        <w:r w:rsidR="00D8761D">
          <w:rPr>
            <w:b/>
            <w:bCs/>
            <w:sz w:val="20"/>
            <w:szCs w:val="20"/>
          </w:rPr>
          <w:t xml:space="preserve">of the four vendors (Beijing, Guangdong, Hunan, Shanghai) </w:t>
        </w:r>
      </w:ins>
      <w:ins w:id="7" w:author="Chen Liao" w:date="2021-05-28T06:37:00Z">
        <w:r w:rsidRPr="000B0B7A">
          <w:rPr>
            <w:b/>
            <w:bCs/>
            <w:sz w:val="20"/>
            <w:szCs w:val="20"/>
            <w:rPrChange w:id="8" w:author="Chen Liao" w:date="2021-05-28T06:37:00Z">
              <w:rPr>
                <w:sz w:val="20"/>
                <w:szCs w:val="20"/>
              </w:rPr>
            </w:rPrChange>
          </w:rPr>
          <w:t xml:space="preserve">at </w:t>
        </w:r>
      </w:ins>
      <w:ins w:id="9" w:author="Chen Liao" w:date="2021-05-29T16:19:00Z">
        <w:r w:rsidR="00BB1545">
          <w:rPr>
            <w:b/>
            <w:bCs/>
            <w:sz w:val="20"/>
            <w:szCs w:val="20"/>
          </w:rPr>
          <w:t xml:space="preserve">the </w:t>
        </w:r>
      </w:ins>
      <w:ins w:id="10" w:author="Chen Liao" w:date="2021-05-28T06:37:00Z">
        <w:r w:rsidRPr="000B0B7A">
          <w:rPr>
            <w:b/>
            <w:bCs/>
            <w:sz w:val="20"/>
            <w:szCs w:val="20"/>
            <w:rPrChange w:id="11" w:author="Chen Liao" w:date="2021-05-28T06:37:00Z">
              <w:rPr>
                <w:sz w:val="20"/>
                <w:szCs w:val="20"/>
              </w:rPr>
            </w:rPrChange>
          </w:rPr>
          <w:t xml:space="preserve">family level. </w:t>
        </w:r>
        <w:r w:rsidRPr="00BB1545">
          <w:rPr>
            <w:sz w:val="20"/>
            <w:szCs w:val="20"/>
          </w:rPr>
          <w:t xml:space="preserve">Bars represent individual mice. </w:t>
        </w:r>
      </w:ins>
      <w:ins w:id="12" w:author="Chen Liao" w:date="2021-05-29T16:19:00Z">
        <w:r w:rsidR="00BB1545" w:rsidRPr="00BB1545">
          <w:rPr>
            <w:color w:val="000000" w:themeColor="text1"/>
            <w:sz w:val="20"/>
            <w:szCs w:val="20"/>
          </w:rPr>
          <w:t xml:space="preserve">Adonis </w:t>
        </w:r>
      </w:ins>
      <w:ins w:id="13" w:author="Chen Liao" w:date="2021-05-29T16:20:00Z">
        <w:r w:rsidR="00D8761D">
          <w:rPr>
            <w:color w:val="000000" w:themeColor="text1"/>
            <w:sz w:val="20"/>
            <w:szCs w:val="20"/>
          </w:rPr>
          <w:t xml:space="preserve">test </w:t>
        </w:r>
      </w:ins>
      <w:ins w:id="14" w:author="Chen Liao" w:date="2021-05-29T16:21:00Z">
        <w:r w:rsidR="00D8761D">
          <w:rPr>
            <w:color w:val="000000" w:themeColor="text1"/>
            <w:sz w:val="20"/>
            <w:szCs w:val="20"/>
          </w:rPr>
          <w:t>indicates</w:t>
        </w:r>
      </w:ins>
      <w:ins w:id="15" w:author="Chen Liao" w:date="2021-05-29T16:20:00Z">
        <w:r w:rsidR="00D8761D">
          <w:rPr>
            <w:color w:val="000000" w:themeColor="text1"/>
            <w:sz w:val="20"/>
            <w:szCs w:val="20"/>
          </w:rPr>
          <w:t xml:space="preserve"> significant difference in the baseline </w:t>
        </w:r>
      </w:ins>
      <w:ins w:id="16" w:author="Chen Liao" w:date="2021-05-29T16:19:00Z">
        <w:r w:rsidR="00BB1545" w:rsidRPr="00BB1545">
          <w:rPr>
            <w:color w:val="000000" w:themeColor="text1"/>
            <w:sz w:val="20"/>
            <w:szCs w:val="20"/>
          </w:rPr>
          <w:t xml:space="preserve">gut microbiota composition across </w:t>
        </w:r>
      </w:ins>
      <w:ins w:id="17" w:author="Chen Liao" w:date="2021-05-29T16:21:00Z">
        <w:r w:rsidR="00EA3A08">
          <w:rPr>
            <w:color w:val="000000" w:themeColor="text1"/>
            <w:sz w:val="20"/>
            <w:szCs w:val="20"/>
          </w:rPr>
          <w:t xml:space="preserve">the </w:t>
        </w:r>
      </w:ins>
      <w:ins w:id="18" w:author="Chen Liao" w:date="2021-05-29T16:19:00Z">
        <w:r w:rsidR="00BB1545" w:rsidRPr="00BB1545">
          <w:rPr>
            <w:color w:val="000000" w:themeColor="text1"/>
            <w:sz w:val="20"/>
            <w:szCs w:val="20"/>
          </w:rPr>
          <w:t xml:space="preserve">four vendors (P&lt;0.001). </w:t>
        </w:r>
      </w:ins>
      <w:ins w:id="19" w:author="Chen Liao" w:date="2021-05-28T06:38:00Z">
        <w:r w:rsidR="00C82F3A" w:rsidRPr="00BB1545">
          <w:rPr>
            <w:sz w:val="22"/>
            <w:szCs w:val="22"/>
            <w:rPrChange w:id="20" w:author="Chen Liao" w:date="2021-05-29T16:19:00Z">
              <w:rPr>
                <w:b/>
                <w:bCs/>
                <w:sz w:val="22"/>
                <w:szCs w:val="22"/>
              </w:rPr>
            </w:rPrChange>
          </w:rPr>
          <w:br w:type="page"/>
        </w:r>
      </w:ins>
    </w:p>
    <w:p w14:paraId="1FE4AC76" w14:textId="6A100F80" w:rsidR="00AA5DB0" w:rsidRPr="00BA6D15" w:rsidRDefault="00AA5DB0">
      <w:pPr>
        <w:jc w:val="center"/>
        <w:rPr>
          <w:sz w:val="22"/>
          <w:szCs w:val="22"/>
        </w:rPr>
      </w:pPr>
      <w:del w:id="21" w:author="Chen Liao" w:date="2021-05-29T18:57:00Z">
        <w:r w:rsidRPr="00BA6D15" w:rsidDel="00033774">
          <w:rPr>
            <w:noProof/>
            <w:sz w:val="22"/>
            <w:szCs w:val="22"/>
          </w:rPr>
          <w:lastRenderedPageBreak/>
          <w:drawing>
            <wp:inline distT="0" distB="0" distL="0" distR="0" wp14:anchorId="14F27C02" wp14:editId="3D59C18C">
              <wp:extent cx="4514611" cy="3176108"/>
              <wp:effectExtent l="0" t="0" r="0" b="0"/>
              <wp:docPr id="13" name="Picture 13" descr="A screenshot of a computer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3" descr="A screenshot of a computer&#10;&#10;Description automatically generated with low confidence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32146" cy="318844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2" w:author="Chen Liao" w:date="2021-05-29T18:57:00Z">
        <w:r w:rsidR="00033774">
          <w:rPr>
            <w:noProof/>
            <w:sz w:val="22"/>
            <w:szCs w:val="22"/>
          </w:rPr>
          <w:drawing>
            <wp:inline distT="0" distB="0" distL="0" distR="0" wp14:anchorId="052F8190" wp14:editId="6FE8F41B">
              <wp:extent cx="5054600" cy="3543300"/>
              <wp:effectExtent l="0" t="0" r="0" b="0"/>
              <wp:docPr id="8" name="Picture 8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8" descr="A screenshot of a computer&#10;&#10;Description automatically generated with medium confidence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54600" cy="3543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B8E949" w14:textId="77777777" w:rsidR="00AA5DB0" w:rsidRPr="00BA6D15" w:rsidRDefault="00AA5DB0" w:rsidP="00AA5DB0">
      <w:pPr>
        <w:jc w:val="both"/>
        <w:rPr>
          <w:b/>
          <w:bCs/>
          <w:sz w:val="22"/>
          <w:szCs w:val="22"/>
        </w:rPr>
      </w:pPr>
    </w:p>
    <w:p w14:paraId="6BFE24B2" w14:textId="1F164640" w:rsidR="00AA5DB0" w:rsidRPr="008C760F" w:rsidDel="00362D12" w:rsidRDefault="00AA5DB0">
      <w:pPr>
        <w:jc w:val="both"/>
        <w:rPr>
          <w:del w:id="23" w:author="Chen Liao" w:date="2021-05-29T19:25:00Z"/>
          <w:sz w:val="20"/>
          <w:szCs w:val="20"/>
        </w:rPr>
      </w:pPr>
      <w:r w:rsidRPr="00AC69F0">
        <w:rPr>
          <w:b/>
          <w:bCs/>
          <w:sz w:val="20"/>
          <w:szCs w:val="20"/>
        </w:rPr>
        <w:t>Figure S</w:t>
      </w:r>
      <w:ins w:id="24" w:author="Chen Liao" w:date="2021-05-28T06:59:00Z">
        <w:r w:rsidR="00E96B9B">
          <w:rPr>
            <w:b/>
            <w:bCs/>
            <w:sz w:val="20"/>
            <w:szCs w:val="20"/>
          </w:rPr>
          <w:t>2</w:t>
        </w:r>
      </w:ins>
      <w:del w:id="25" w:author="Chen Liao" w:date="2021-05-28T06:59:00Z">
        <w:r w:rsidRPr="00AC69F0" w:rsidDel="00E96B9B">
          <w:rPr>
            <w:b/>
            <w:bCs/>
            <w:sz w:val="20"/>
            <w:szCs w:val="20"/>
          </w:rPr>
          <w:delText>1</w:delText>
        </w:r>
      </w:del>
      <w:r w:rsidRPr="00AC69F0">
        <w:rPr>
          <w:b/>
          <w:bCs/>
          <w:sz w:val="20"/>
          <w:szCs w:val="20"/>
        </w:rPr>
        <w:t xml:space="preserve">. Effects of inulin </w:t>
      </w:r>
      <w:del w:id="26" w:author="Chen Liao" w:date="2021-05-29T19:24:00Z">
        <w:r w:rsidRPr="00AC69F0" w:rsidDel="00362D12">
          <w:rPr>
            <w:b/>
            <w:bCs/>
            <w:sz w:val="20"/>
            <w:szCs w:val="20"/>
          </w:rPr>
          <w:delText xml:space="preserve">or resistant starch </w:delText>
        </w:r>
      </w:del>
      <w:r w:rsidRPr="00AC69F0">
        <w:rPr>
          <w:b/>
          <w:bCs/>
          <w:sz w:val="20"/>
          <w:szCs w:val="20"/>
        </w:rPr>
        <w:t xml:space="preserve">on (A) body weight, (B) daily food intake, (C) daily </w:t>
      </w:r>
      <w:commentRangeStart w:id="27"/>
      <w:r w:rsidRPr="00AC69F0">
        <w:rPr>
          <w:b/>
          <w:bCs/>
          <w:sz w:val="20"/>
          <w:szCs w:val="20"/>
        </w:rPr>
        <w:t>energy intake</w:t>
      </w:r>
      <w:commentRangeEnd w:id="27"/>
      <w:r w:rsidR="007D4FC1">
        <w:rPr>
          <w:rStyle w:val="CommentReference"/>
        </w:rPr>
        <w:commentReference w:id="27"/>
      </w:r>
      <w:r w:rsidRPr="00AC69F0">
        <w:rPr>
          <w:b/>
          <w:bCs/>
          <w:sz w:val="20"/>
          <w:szCs w:val="20"/>
        </w:rPr>
        <w:t>, and (D) 48-hr fecal sample weight of mice receiving diet supplementation</w:t>
      </w:r>
      <w:del w:id="28" w:author="Chen Liao" w:date="2021-05-29T19:24:00Z">
        <w:r w:rsidRPr="00AC69F0" w:rsidDel="00362D12">
          <w:rPr>
            <w:b/>
            <w:bCs/>
            <w:sz w:val="20"/>
            <w:szCs w:val="20"/>
          </w:rPr>
          <w:delText xml:space="preserve"> used in this study</w:delText>
        </w:r>
      </w:del>
      <w:r w:rsidRPr="00AC69F0">
        <w:rPr>
          <w:b/>
          <w:bCs/>
          <w:sz w:val="20"/>
          <w:szCs w:val="20"/>
        </w:rPr>
        <w:t xml:space="preserve">. </w:t>
      </w:r>
      <w:r w:rsidRPr="00AC69F0">
        <w:rPr>
          <w:sz w:val="20"/>
          <w:szCs w:val="20"/>
        </w:rPr>
        <w:t xml:space="preserve">Each symbol represents the mean body weight in panel A or a single data point in panels B-D. </w:t>
      </w:r>
      <w:ins w:id="29" w:author="Chen Liao" w:date="2021-05-29T19:24:00Z">
        <w:r w:rsidR="00362D12" w:rsidRPr="00362D12">
          <w:rPr>
            <w:sz w:val="20"/>
            <w:szCs w:val="20"/>
          </w:rPr>
          <w:t xml:space="preserve">All food intakes were converted to energy intakes by multiplying food weight </w:t>
        </w:r>
      </w:ins>
      <w:ins w:id="30" w:author="Chen Liao" w:date="2021-05-29T19:25:00Z">
        <w:r w:rsidR="00362D12">
          <w:rPr>
            <w:sz w:val="20"/>
            <w:szCs w:val="20"/>
          </w:rPr>
          <w:t>and</w:t>
        </w:r>
      </w:ins>
      <w:ins w:id="31" w:author="Chen Liao" w:date="2021-05-29T19:24:00Z">
        <w:r w:rsidR="00362D12" w:rsidRPr="00362D12">
          <w:rPr>
            <w:sz w:val="20"/>
            <w:szCs w:val="20"/>
          </w:rPr>
          <w:t xml:space="preserve"> its energy density (3.8 </w:t>
        </w:r>
        <w:r w:rsidR="00362D12">
          <w:rPr>
            <w:sz w:val="20"/>
            <w:szCs w:val="20"/>
          </w:rPr>
          <w:t>and</w:t>
        </w:r>
        <w:r w:rsidR="00362D12" w:rsidRPr="00362D12">
          <w:rPr>
            <w:sz w:val="20"/>
            <w:szCs w:val="20"/>
          </w:rPr>
          <w:t xml:space="preserve"> 3.9 kcal/g for the cellulose- and inulin-based diets, respectively). </w:t>
        </w:r>
      </w:ins>
      <w:r w:rsidRPr="00AC69F0">
        <w:rPr>
          <w:sz w:val="20"/>
          <w:szCs w:val="20"/>
        </w:rPr>
        <w:t>The body weight data were analyzed by ordinary one-way ANOVA (Analysis of variance) with Turkey post hoc test between inulin</w:t>
      </w:r>
      <w:ins w:id="32" w:author="Chen Liao" w:date="2021-05-29T19:23:00Z">
        <w:r w:rsidR="00D00014">
          <w:rPr>
            <w:sz w:val="20"/>
            <w:szCs w:val="20"/>
          </w:rPr>
          <w:t xml:space="preserve"> </w:t>
        </w:r>
      </w:ins>
      <w:del w:id="33" w:author="Chen Liao" w:date="2021-05-29T19:23:00Z">
        <w:r w:rsidRPr="00AC69F0" w:rsidDel="00D00014">
          <w:rPr>
            <w:sz w:val="20"/>
            <w:szCs w:val="20"/>
          </w:rPr>
          <w:delText xml:space="preserve"> or resistant starch </w:delText>
        </w:r>
      </w:del>
      <w:r w:rsidRPr="00AC69F0">
        <w:rPr>
          <w:sz w:val="20"/>
          <w:szCs w:val="20"/>
        </w:rPr>
        <w:t xml:space="preserve">and cellulose group. * </w:t>
      </w:r>
      <w:r w:rsidRPr="00A64D89">
        <w:rPr>
          <w:i/>
          <w:iCs/>
          <w:sz w:val="20"/>
          <w:szCs w:val="20"/>
        </w:rPr>
        <w:t>P</w:t>
      </w:r>
      <w:r w:rsidRPr="00AC69F0">
        <w:rPr>
          <w:sz w:val="20"/>
          <w:szCs w:val="20"/>
        </w:rPr>
        <w:t xml:space="preserve"> &lt; 0.05.</w:t>
      </w:r>
    </w:p>
    <w:p w14:paraId="29FB9D41" w14:textId="1DCC73F7" w:rsidR="00CC3BF6" w:rsidRDefault="00CC3BF6">
      <w:pPr>
        <w:jc w:val="both"/>
        <w:rPr>
          <w:ins w:id="34" w:author="Chen Liao" w:date="2021-05-29T16:29:00Z"/>
          <w:rFonts w:eastAsiaTheme="minorEastAsia"/>
        </w:rPr>
        <w:pPrChange w:id="35" w:author="Chen Liao" w:date="2021-05-29T19:25:00Z">
          <w:pPr/>
        </w:pPrChange>
      </w:pPr>
    </w:p>
    <w:p w14:paraId="20921F9E" w14:textId="77777777" w:rsidR="008C760F" w:rsidRDefault="008C760F" w:rsidP="006D4192">
      <w:pPr>
        <w:jc w:val="center"/>
        <w:rPr>
          <w:ins w:id="36" w:author="Chen Liao" w:date="2021-05-29T19:25:00Z"/>
          <w:rFonts w:eastAsiaTheme="minorEastAsia"/>
        </w:rPr>
      </w:pPr>
      <w:ins w:id="37" w:author="Chen Liao" w:date="2021-05-29T19:25:00Z">
        <w:r>
          <w:rPr>
            <w:rFonts w:eastAsiaTheme="minorEastAsia"/>
          </w:rPr>
          <w:br w:type="page"/>
        </w:r>
      </w:ins>
    </w:p>
    <w:p w14:paraId="35869CDF" w14:textId="54ECEECD" w:rsidR="009B2211" w:rsidDel="00CC3BF6" w:rsidRDefault="00033774">
      <w:pPr>
        <w:rPr>
          <w:del w:id="38" w:author="Chen Liao" w:date="2021-05-29T16:29:00Z"/>
          <w:rFonts w:eastAsiaTheme="minorEastAsia"/>
        </w:rPr>
      </w:pPr>
      <w:ins w:id="39" w:author="Chen Liao" w:date="2021-05-29T18:57:00Z">
        <w:r>
          <w:rPr>
            <w:rFonts w:eastAsiaTheme="minorEastAsia"/>
            <w:noProof/>
          </w:rPr>
          <w:lastRenderedPageBreak/>
          <w:drawing>
            <wp:inline distT="0" distB="0" distL="0" distR="0" wp14:anchorId="7FE07A73" wp14:editId="2E82A8D7">
              <wp:extent cx="2918298" cy="3584823"/>
              <wp:effectExtent l="0" t="0" r="3175" b="0"/>
              <wp:docPr id="10" name="Picture 10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A picture containing text&#10;&#10;Description automatically generated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3426" cy="36034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E819727" w14:textId="79BA399B" w:rsidR="00AA5DB0" w:rsidDel="00CC3BF6" w:rsidRDefault="00AA5DB0">
      <w:pPr>
        <w:rPr>
          <w:del w:id="40" w:author="Chen Liao" w:date="2021-05-29T16:29:00Z"/>
          <w:rFonts w:eastAsiaTheme="minorEastAsia"/>
        </w:rPr>
      </w:pPr>
    </w:p>
    <w:p w14:paraId="6AD2ED22" w14:textId="3A24DD96" w:rsidR="00AA5DB0" w:rsidRPr="00BA6D15" w:rsidDel="00CC3BF6" w:rsidRDefault="00AA5DB0">
      <w:pPr>
        <w:rPr>
          <w:moveFrom w:id="41" w:author="Chen Liao" w:date="2021-05-29T16:30:00Z"/>
          <w:sz w:val="22"/>
          <w:szCs w:val="22"/>
        </w:rPr>
        <w:pPrChange w:id="42" w:author="Chen Liao" w:date="2021-05-29T16:29:00Z">
          <w:pPr>
            <w:jc w:val="center"/>
          </w:pPr>
        </w:pPrChange>
      </w:pPr>
      <w:moveFromRangeStart w:id="43" w:author="Chen Liao" w:date="2021-05-29T16:30:00Z" w:name="move73198216"/>
      <w:commentRangeStart w:id="44"/>
      <w:moveFrom w:id="45" w:author="Chen Liao" w:date="2021-05-29T16:30:00Z">
        <w:r w:rsidDel="00CC3BF6">
          <w:rPr>
            <w:noProof/>
            <w:sz w:val="22"/>
            <w:szCs w:val="22"/>
          </w:rPr>
          <w:drawing>
            <wp:inline distT="0" distB="0" distL="0" distR="0" wp14:anchorId="516A75A6" wp14:editId="7C305271">
              <wp:extent cx="5119007" cy="5224192"/>
              <wp:effectExtent l="0" t="0" r="0" b="0"/>
              <wp:docPr id="2" name="Picture 2" descr="A picture containing text, in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A picture containing text, indoor&#10;&#10;Description automatically generated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39597" cy="5245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44"/>
        <w:r w:rsidR="003A4895" w:rsidDel="00CC3BF6">
          <w:rPr>
            <w:rStyle w:val="CommentReference"/>
          </w:rPr>
          <w:commentReference w:id="44"/>
        </w:r>
      </w:moveFrom>
    </w:p>
    <w:p w14:paraId="38E01A7A" w14:textId="335599BC" w:rsidR="00AA5DB0" w:rsidRPr="00BA6D15" w:rsidDel="00CC3BF6" w:rsidRDefault="00AA5DB0">
      <w:pPr>
        <w:rPr>
          <w:moveFrom w:id="46" w:author="Chen Liao" w:date="2021-05-29T16:30:00Z"/>
          <w:b/>
          <w:bCs/>
          <w:sz w:val="22"/>
          <w:szCs w:val="22"/>
        </w:rPr>
        <w:pPrChange w:id="47" w:author="Chen Liao" w:date="2021-05-29T16:29:00Z">
          <w:pPr>
            <w:jc w:val="both"/>
          </w:pPr>
        </w:pPrChange>
      </w:pPr>
    </w:p>
    <w:p w14:paraId="08648E2B" w14:textId="4DFF7E54" w:rsidR="00AA5DB0" w:rsidRPr="00AC69F0" w:rsidDel="00CC3BF6" w:rsidRDefault="00AA5DB0">
      <w:pPr>
        <w:rPr>
          <w:moveFrom w:id="48" w:author="Chen Liao" w:date="2021-05-29T16:30:00Z"/>
          <w:color w:val="000000"/>
          <w:sz w:val="20"/>
          <w:szCs w:val="20"/>
        </w:rPr>
        <w:pPrChange w:id="49" w:author="Chen Liao" w:date="2021-05-29T16:29:00Z">
          <w:pPr>
            <w:jc w:val="both"/>
          </w:pPr>
        </w:pPrChange>
      </w:pPr>
      <w:moveFrom w:id="50" w:author="Chen Liao" w:date="2021-05-29T16:30:00Z">
        <w:r w:rsidRPr="00AC69F0" w:rsidDel="00CC3BF6">
          <w:rPr>
            <w:b/>
            <w:bCs/>
            <w:sz w:val="20"/>
            <w:szCs w:val="20"/>
          </w:rPr>
          <w:t>Figure S2. Dynamics (A) and</w:t>
        </w:r>
        <w:r w:rsidDel="00CC3BF6">
          <w:rPr>
            <w:b/>
            <w:bCs/>
            <w:sz w:val="20"/>
            <w:szCs w:val="20"/>
          </w:rPr>
          <w:t xml:space="preserve"> time-averaged</w:t>
        </w:r>
        <w:r w:rsidRPr="00AC69F0" w:rsidDel="00CC3BF6">
          <w:rPr>
            <w:b/>
            <w:bCs/>
            <w:sz w:val="20"/>
            <w:szCs w:val="20"/>
          </w:rPr>
          <w:t xml:space="preserve"> levels (B) of fecal short-chain fatty acids (SCFAs) concentration following dietary fiber intervention.</w:t>
        </w:r>
        <w:r w:rsidRPr="00AC69F0" w:rsidDel="00CC3BF6">
          <w:rPr>
            <w:sz w:val="20"/>
            <w:szCs w:val="20"/>
          </w:rPr>
          <w:t xml:space="preserve"> In panel A, dots/</w:t>
        </w:r>
        <w:r w:rsidRPr="00AC69F0" w:rsidDel="00CC3BF6">
          <w:rPr>
            <w:color w:val="000000"/>
            <w:sz w:val="20"/>
            <w:szCs w:val="20"/>
          </w:rPr>
          <w:t xml:space="preserve">lines represent mean concentrations across mice </w:t>
        </w:r>
        <w:r w:rsidRPr="00AC69F0" w:rsidDel="00CC3BF6">
          <w:rPr>
            <w:sz w:val="20"/>
            <w:szCs w:val="20"/>
          </w:rPr>
          <w:t xml:space="preserve">within the same vendor </w:t>
        </w:r>
        <w:r w:rsidRPr="00AC69F0" w:rsidDel="00CC3BF6">
          <w:rPr>
            <w:color w:val="000000"/>
            <w:sz w:val="20"/>
            <w:szCs w:val="20"/>
          </w:rPr>
          <w:t>and shading areas represent standard error of the mean. In panel B, each colored dot means the time-averaged level of SCFAs (calculated by area under the concentration curve divided by the observation time) in a mouse and gray lines are the best linear regression fit.</w:t>
        </w:r>
      </w:moveFrom>
    </w:p>
    <w:moveFromRangeEnd w:id="43"/>
    <w:p w14:paraId="14AEC4EA" w14:textId="56E99D21" w:rsidR="00AA5DB0" w:rsidRPr="00BA6D15" w:rsidDel="006D4192" w:rsidRDefault="00AA5DB0">
      <w:pPr>
        <w:jc w:val="center"/>
        <w:rPr>
          <w:del w:id="51" w:author="Chen Liao" w:date="2021-05-29T16:38:00Z"/>
          <w:sz w:val="22"/>
          <w:szCs w:val="22"/>
        </w:rPr>
      </w:pPr>
      <w:del w:id="52" w:author="Chen Liao" w:date="2021-05-29T16:38:00Z">
        <w:r w:rsidDel="0065131A">
          <w:rPr>
            <w:noProof/>
            <w:sz w:val="22"/>
            <w:szCs w:val="22"/>
          </w:rPr>
          <w:drawing>
            <wp:inline distT="0" distB="0" distL="0" distR="0" wp14:anchorId="64D7C3E4" wp14:editId="5005F6D6">
              <wp:extent cx="4102100" cy="2514600"/>
              <wp:effectExtent l="0" t="0" r="0" b="0"/>
              <wp:docPr id="9" name="Picture 9" descr="A screenshot of a video gam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9" descr="A screenshot of a video game&#10;&#10;Description automatically generated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02100" cy="2514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FC50ED1" w14:textId="77777777" w:rsidR="00AA5DB0" w:rsidRDefault="00AA5DB0">
      <w:pPr>
        <w:jc w:val="center"/>
        <w:rPr>
          <w:b/>
          <w:bCs/>
          <w:sz w:val="22"/>
          <w:szCs w:val="22"/>
        </w:rPr>
        <w:pPrChange w:id="53" w:author="Chen Liao" w:date="2021-05-29T16:38:00Z">
          <w:pPr>
            <w:jc w:val="both"/>
          </w:pPr>
        </w:pPrChange>
      </w:pPr>
    </w:p>
    <w:p w14:paraId="68B330DC" w14:textId="3528EEDC" w:rsidR="00EC316B" w:rsidRDefault="00AA5DB0">
      <w:pPr>
        <w:jc w:val="both"/>
        <w:rPr>
          <w:ins w:id="54" w:author="Chen Liao" w:date="2021-05-29T18:59:00Z"/>
          <w:sz w:val="20"/>
          <w:szCs w:val="20"/>
        </w:rPr>
        <w:pPrChange w:id="55" w:author="Chen Liao" w:date="2021-05-30T00:04:00Z">
          <w:pPr>
            <w:pStyle w:val="paragraph"/>
            <w:spacing w:before="0" w:beforeAutospacing="0" w:after="0" w:afterAutospacing="0"/>
            <w:jc w:val="both"/>
          </w:pPr>
        </w:pPrChange>
      </w:pPr>
      <w:r w:rsidRPr="001E3DF1">
        <w:rPr>
          <w:b/>
          <w:bCs/>
          <w:sz w:val="20"/>
          <w:szCs w:val="20"/>
        </w:rPr>
        <w:t xml:space="preserve">Figure S3. Dynamics of </w:t>
      </w:r>
      <w:del w:id="56" w:author="Chen Liao" w:date="2021-05-29T18:47:00Z">
        <w:r w:rsidRPr="001E3DF1" w:rsidDel="008649BA">
          <w:rPr>
            <w:b/>
            <w:bCs/>
            <w:sz w:val="20"/>
            <w:szCs w:val="20"/>
          </w:rPr>
          <w:delText xml:space="preserve">evenness </w:delText>
        </w:r>
      </w:del>
      <w:r w:rsidRPr="001E3DF1">
        <w:rPr>
          <w:b/>
          <w:bCs/>
          <w:sz w:val="20"/>
          <w:szCs w:val="20"/>
        </w:rPr>
        <w:t>(A)</w:t>
      </w:r>
      <w:ins w:id="57" w:author="Chen Liao" w:date="2021-05-29T16:38:00Z">
        <w:r w:rsidR="006D4192">
          <w:rPr>
            <w:b/>
            <w:bCs/>
            <w:sz w:val="20"/>
            <w:szCs w:val="20"/>
          </w:rPr>
          <w:t xml:space="preserve"> </w:t>
        </w:r>
      </w:ins>
      <w:ins w:id="58" w:author="Chen Liao" w:date="2021-05-29T18:47:00Z">
        <w:r w:rsidR="008649BA" w:rsidRPr="001E3DF1">
          <w:rPr>
            <w:b/>
            <w:bCs/>
            <w:sz w:val="20"/>
            <w:szCs w:val="20"/>
          </w:rPr>
          <w:t>evenness</w:t>
        </w:r>
        <w:r w:rsidR="008649BA">
          <w:rPr>
            <w:b/>
            <w:bCs/>
            <w:sz w:val="20"/>
            <w:szCs w:val="20"/>
          </w:rPr>
          <w:t xml:space="preserve"> </w:t>
        </w:r>
      </w:ins>
      <w:ins w:id="59" w:author="Chen Liao" w:date="2021-05-29T16:38:00Z">
        <w:r w:rsidR="006D4192">
          <w:rPr>
            <w:b/>
            <w:bCs/>
            <w:sz w:val="20"/>
            <w:szCs w:val="20"/>
          </w:rPr>
          <w:t xml:space="preserve">and </w:t>
        </w:r>
      </w:ins>
      <w:ins w:id="60" w:author="Chen Liao" w:date="2021-05-29T18:47:00Z">
        <w:r w:rsidR="008649BA">
          <w:rPr>
            <w:b/>
            <w:bCs/>
            <w:sz w:val="20"/>
            <w:szCs w:val="20"/>
          </w:rPr>
          <w:t xml:space="preserve">(B) </w:t>
        </w:r>
      </w:ins>
      <w:del w:id="61" w:author="Chen Liao" w:date="2021-05-29T16:38:00Z">
        <w:r w:rsidRPr="001E3DF1" w:rsidDel="006D4192">
          <w:rPr>
            <w:b/>
            <w:bCs/>
            <w:sz w:val="20"/>
            <w:szCs w:val="20"/>
          </w:rPr>
          <w:delText xml:space="preserve">, </w:delText>
        </w:r>
      </w:del>
      <w:r w:rsidRPr="001E3DF1">
        <w:rPr>
          <w:b/>
          <w:bCs/>
          <w:sz w:val="20"/>
          <w:szCs w:val="20"/>
        </w:rPr>
        <w:t>number of observed ASVs</w:t>
      </w:r>
      <w:del w:id="62" w:author="Chen Liao" w:date="2021-05-29T18:47:00Z">
        <w:r w:rsidRPr="001E3DF1" w:rsidDel="008649BA">
          <w:rPr>
            <w:b/>
            <w:bCs/>
            <w:sz w:val="20"/>
            <w:szCs w:val="20"/>
          </w:rPr>
          <w:delText xml:space="preserve"> </w:delText>
        </w:r>
      </w:del>
      <w:ins w:id="63" w:author="Chen Liao" w:date="2021-05-29T18:47:00Z">
        <w:r w:rsidR="004F3808">
          <w:rPr>
            <w:b/>
            <w:bCs/>
            <w:sz w:val="20"/>
            <w:szCs w:val="20"/>
          </w:rPr>
          <w:t xml:space="preserve"> </w:t>
        </w:r>
      </w:ins>
      <w:del w:id="64" w:author="Chen Liao" w:date="2021-05-29T18:47:00Z">
        <w:r w:rsidRPr="001E3DF1" w:rsidDel="008649BA">
          <w:rPr>
            <w:b/>
            <w:bCs/>
            <w:sz w:val="20"/>
            <w:szCs w:val="20"/>
          </w:rPr>
          <w:delText>(B</w:delText>
        </w:r>
      </w:del>
      <w:del w:id="65" w:author="Chen Liao" w:date="2021-05-29T16:38:00Z">
        <w:r w:rsidRPr="001E3DF1" w:rsidDel="006D4192">
          <w:rPr>
            <w:b/>
            <w:bCs/>
            <w:sz w:val="20"/>
            <w:szCs w:val="20"/>
          </w:rPr>
          <w:delText xml:space="preserve">), and cellulose-group microbiota composition (C) </w:delText>
        </w:r>
      </w:del>
      <w:r w:rsidRPr="001E3DF1">
        <w:rPr>
          <w:b/>
          <w:bCs/>
          <w:sz w:val="20"/>
          <w:szCs w:val="20"/>
        </w:rPr>
        <w:t xml:space="preserve">following </w:t>
      </w:r>
      <w:del w:id="66" w:author="Chen Liao" w:date="2021-05-29T19:26:00Z">
        <w:r w:rsidRPr="001E3DF1" w:rsidDel="00740F95">
          <w:rPr>
            <w:b/>
            <w:bCs/>
            <w:sz w:val="20"/>
            <w:szCs w:val="20"/>
          </w:rPr>
          <w:delText>dietary fiber</w:delText>
        </w:r>
      </w:del>
      <w:ins w:id="67" w:author="Chen Liao" w:date="2021-05-29T19:26:00Z">
        <w:r w:rsidR="00740F95">
          <w:rPr>
            <w:b/>
            <w:bCs/>
            <w:sz w:val="20"/>
            <w:szCs w:val="20"/>
          </w:rPr>
          <w:t>inulin</w:t>
        </w:r>
      </w:ins>
      <w:r w:rsidRPr="001E3DF1">
        <w:rPr>
          <w:b/>
          <w:bCs/>
          <w:sz w:val="20"/>
          <w:szCs w:val="20"/>
        </w:rPr>
        <w:t xml:space="preserve"> intervention. </w:t>
      </w:r>
      <w:del w:id="68" w:author="Chen Liao" w:date="2021-05-29T16:39:00Z">
        <w:r w:rsidRPr="001E3DF1" w:rsidDel="003178FB">
          <w:rPr>
            <w:sz w:val="20"/>
            <w:szCs w:val="20"/>
          </w:rPr>
          <w:delText>The height of lines (panels A, B) or stacked bands (panel C)</w:delText>
        </w:r>
      </w:del>
      <w:ins w:id="69" w:author="Chen Liao" w:date="2021-05-29T16:39:00Z">
        <w:r w:rsidR="003178FB">
          <w:rPr>
            <w:sz w:val="20"/>
            <w:szCs w:val="20"/>
          </w:rPr>
          <w:t>Lines</w:t>
        </w:r>
      </w:ins>
      <w:r w:rsidRPr="001E3DF1">
        <w:rPr>
          <w:sz w:val="20"/>
          <w:szCs w:val="20"/>
        </w:rPr>
        <w:t xml:space="preserve"> represent mean values across mice within the same vendor and shading areas</w:t>
      </w:r>
      <w:ins w:id="70" w:author="Chen Liao" w:date="2021-05-29T16:39:00Z">
        <w:r w:rsidR="003178FB">
          <w:rPr>
            <w:sz w:val="20"/>
            <w:szCs w:val="20"/>
          </w:rPr>
          <w:t xml:space="preserve"> </w:t>
        </w:r>
      </w:ins>
      <w:del w:id="71" w:author="Chen Liao" w:date="2021-05-29T16:39:00Z">
        <w:r w:rsidRPr="001E3DF1" w:rsidDel="003178FB">
          <w:rPr>
            <w:sz w:val="20"/>
            <w:szCs w:val="20"/>
          </w:rPr>
          <w:delText xml:space="preserve"> (panels A, B) </w:delText>
        </w:r>
      </w:del>
      <w:r w:rsidRPr="001E3DF1">
        <w:rPr>
          <w:sz w:val="20"/>
          <w:szCs w:val="20"/>
        </w:rPr>
        <w:t>represent standard error of the mean</w:t>
      </w:r>
      <w:ins w:id="72" w:author="Chen Liao" w:date="2021-05-29T16:39:00Z">
        <w:r w:rsidR="003B6087">
          <w:rPr>
            <w:sz w:val="20"/>
            <w:szCs w:val="20"/>
          </w:rPr>
          <w:t>.</w:t>
        </w:r>
      </w:ins>
      <w:moveToRangeStart w:id="73" w:author="Chen Liao" w:date="2021-05-29T18:58:00Z" w:name="move73207116"/>
      <w:moveTo w:id="74" w:author="Chen Liao" w:date="2021-05-29T18:58:00Z">
        <w:del w:id="75" w:author="Chen Liao" w:date="2021-05-30T00:04:00Z">
          <w:r w:rsidR="00033774" w:rsidRPr="002B6EEC" w:rsidDel="00C51BC8">
            <w:rPr>
              <w:b/>
              <w:bCs/>
              <w:color w:val="000000"/>
              <w:sz w:val="20"/>
              <w:szCs w:val="20"/>
            </w:rPr>
            <w:delText xml:space="preserve">Figure </w:delText>
          </w:r>
          <w:r w:rsidR="00033774" w:rsidDel="00C51BC8">
            <w:rPr>
              <w:b/>
              <w:bCs/>
              <w:color w:val="000000"/>
              <w:sz w:val="20"/>
              <w:szCs w:val="20"/>
            </w:rPr>
            <w:delText>S4</w:delText>
          </w:r>
          <w:r w:rsidR="00033774" w:rsidRPr="002B6EEC" w:rsidDel="00C51BC8">
            <w:rPr>
              <w:b/>
              <w:bCs/>
              <w:color w:val="000000"/>
              <w:sz w:val="20"/>
              <w:szCs w:val="20"/>
            </w:rPr>
            <w:delText>.</w:delText>
          </w:r>
          <w:r w:rsidR="00033774" w:rsidRPr="002B6EEC" w:rsidDel="00C51BC8">
            <w:rPr>
              <w:color w:val="000000"/>
              <w:sz w:val="20"/>
              <w:szCs w:val="20"/>
            </w:rPr>
            <w:delText xml:space="preserve"> </w:delText>
          </w:r>
        </w:del>
        <w:del w:id="76" w:author="Chen Liao" w:date="2021-05-29T18:58:00Z">
          <w:r w:rsidR="00033774" w:rsidDel="007408D2">
            <w:rPr>
              <w:b/>
              <w:bCs/>
              <w:color w:val="000000"/>
              <w:sz w:val="20"/>
              <w:szCs w:val="20"/>
            </w:rPr>
            <w:delText xml:space="preserve">Time trajectories of gut microbiota responses in </w:delText>
          </w:r>
          <w:r w:rsidR="00033774" w:rsidRPr="00AE11F4" w:rsidDel="007408D2">
            <w:rPr>
              <w:b/>
              <w:bCs/>
              <w:color w:val="000000"/>
              <w:sz w:val="20"/>
              <w:szCs w:val="20"/>
            </w:rPr>
            <w:delText>PCoA (</w:delText>
          </w:r>
          <w:r w:rsidR="00033774" w:rsidRPr="00AE11F4" w:rsidDel="007408D2">
            <w:rPr>
              <w:b/>
              <w:bCs/>
              <w:sz w:val="20"/>
              <w:szCs w:val="20"/>
            </w:rPr>
            <w:delText xml:space="preserve">principal coordinate analysis) </w:delText>
          </w:r>
          <w:r w:rsidR="00033774" w:rsidRPr="00AE11F4" w:rsidDel="007408D2">
            <w:rPr>
              <w:b/>
              <w:bCs/>
              <w:color w:val="000000"/>
              <w:sz w:val="20"/>
              <w:szCs w:val="20"/>
            </w:rPr>
            <w:delText>coordinates (A) and t</w:delText>
          </w:r>
        </w:del>
        <w:del w:id="77" w:author="Chen Liao" w:date="2021-05-30T00:04:00Z">
          <w:r w:rsidR="00033774" w:rsidRPr="00AE11F4" w:rsidDel="00C51BC8">
            <w:rPr>
              <w:b/>
              <w:bCs/>
              <w:color w:val="000000"/>
              <w:sz w:val="20"/>
              <w:szCs w:val="20"/>
            </w:rPr>
            <w:delText>emporal changes in the distance of microbiota composition between vendors</w:delText>
          </w:r>
        </w:del>
        <w:del w:id="78" w:author="Chen Liao" w:date="2021-05-29T18:58:00Z">
          <w:r w:rsidR="00033774" w:rsidRPr="00AE11F4" w:rsidDel="003B3786">
            <w:rPr>
              <w:b/>
              <w:bCs/>
              <w:color w:val="000000"/>
              <w:sz w:val="20"/>
              <w:szCs w:val="20"/>
            </w:rPr>
            <w:delText xml:space="preserve"> (B)</w:delText>
          </w:r>
        </w:del>
        <w:del w:id="79" w:author="Chen Liao" w:date="2021-05-30T00:04:00Z">
          <w:r w:rsidR="00033774" w:rsidRPr="00AE11F4" w:rsidDel="00C51BC8">
            <w:rPr>
              <w:b/>
              <w:bCs/>
              <w:color w:val="000000"/>
              <w:sz w:val="20"/>
              <w:szCs w:val="20"/>
            </w:rPr>
            <w:delText xml:space="preserve">. </w:delText>
          </w:r>
        </w:del>
        <w:del w:id="80" w:author="Chen Liao" w:date="2021-05-29T18:59:00Z">
          <w:r w:rsidR="00033774" w:rsidDel="003B3786">
            <w:rPr>
              <w:color w:val="000000"/>
              <w:sz w:val="20"/>
              <w:szCs w:val="20"/>
            </w:rPr>
            <w:delText xml:space="preserve">Panel A shows responses to resistant starch and panel B shows responses to inulin, resistant starch and cellulose. In panel A, </w:delText>
          </w:r>
          <w:r w:rsidR="00033774" w:rsidRPr="00BA6D15" w:rsidDel="003B3786">
            <w:rPr>
              <w:sz w:val="20"/>
              <w:szCs w:val="20"/>
            </w:rPr>
            <w:delText>dots</w:delText>
          </w:r>
          <w:r w:rsidR="00033774" w:rsidDel="003B3786">
            <w:rPr>
              <w:sz w:val="20"/>
              <w:szCs w:val="20"/>
            </w:rPr>
            <w:delText xml:space="preserve"> </w:delText>
          </w:r>
          <w:r w:rsidR="00033774" w:rsidRPr="00BA6D15" w:rsidDel="003B3786">
            <w:rPr>
              <w:sz w:val="20"/>
              <w:szCs w:val="20"/>
            </w:rPr>
            <w:delText xml:space="preserve">represent the mean </w:delText>
          </w:r>
          <w:r w:rsidR="00033774" w:rsidDel="003B3786">
            <w:rPr>
              <w:sz w:val="20"/>
              <w:szCs w:val="20"/>
            </w:rPr>
            <w:delText>PCoA coordinate score</w:delText>
          </w:r>
          <w:r w:rsidR="00033774" w:rsidRPr="00BA6D15" w:rsidDel="003B3786">
            <w:rPr>
              <w:sz w:val="20"/>
              <w:szCs w:val="20"/>
            </w:rPr>
            <w:delText xml:space="preserve"> across mice within the same vendor</w:delText>
          </w:r>
          <w:r w:rsidR="00033774" w:rsidDel="003B3786">
            <w:rPr>
              <w:sz w:val="20"/>
              <w:szCs w:val="20"/>
            </w:rPr>
            <w:delText xml:space="preserve"> and </w:delText>
          </w:r>
          <w:r w:rsidR="00033774" w:rsidRPr="00BA6D15" w:rsidDel="003B3786">
            <w:rPr>
              <w:sz w:val="20"/>
              <w:szCs w:val="20"/>
            </w:rPr>
            <w:delText xml:space="preserve">error bars represent standard error of the mean. </w:delText>
          </w:r>
          <w:r w:rsidR="00033774" w:rsidDel="003B3786">
            <w:rPr>
              <w:sz w:val="20"/>
              <w:szCs w:val="20"/>
            </w:rPr>
            <w:delText>In panel B, d</w:delText>
          </w:r>
          <w:r w:rsidR="00033774" w:rsidDel="00F04D1F">
            <w:rPr>
              <w:sz w:val="20"/>
              <w:szCs w:val="20"/>
            </w:rPr>
            <w:delText>o</w:delText>
          </w:r>
        </w:del>
        <w:del w:id="81" w:author="Chen Liao" w:date="2021-05-30T00:04:00Z">
          <w:r w:rsidR="00033774" w:rsidDel="00C51BC8">
            <w:rPr>
              <w:sz w:val="20"/>
              <w:szCs w:val="20"/>
            </w:rPr>
            <w:delText xml:space="preserve">ts/lines are the mean </w:delText>
          </w:r>
          <w:r w:rsidR="00033774" w:rsidRPr="00163AE6" w:rsidDel="00C51BC8">
            <w:rPr>
              <w:color w:val="000000"/>
              <w:sz w:val="20"/>
              <w:szCs w:val="20"/>
            </w:rPr>
            <w:delText>pairwise Aitchison distan</w:delText>
          </w:r>
          <w:r w:rsidR="00033774" w:rsidDel="00C51BC8">
            <w:rPr>
              <w:color w:val="000000"/>
              <w:sz w:val="20"/>
              <w:szCs w:val="20"/>
            </w:rPr>
            <w:delText xml:space="preserve">ce between samples from different vendors and shading areas represent </w:delText>
          </w:r>
          <w:r w:rsidR="00033774" w:rsidRPr="00BA6D15" w:rsidDel="00C51BC8">
            <w:rPr>
              <w:sz w:val="20"/>
              <w:szCs w:val="20"/>
            </w:rPr>
            <w:delText>standard error of the mean</w:delText>
          </w:r>
          <w:r w:rsidR="00033774" w:rsidDel="00C51BC8">
            <w:rPr>
              <w:sz w:val="20"/>
              <w:szCs w:val="20"/>
            </w:rPr>
            <w:delText>.</w:delText>
          </w:r>
        </w:del>
      </w:moveTo>
      <w:ins w:id="82" w:author="Chen Liao" w:date="2021-05-29T18:59:00Z">
        <w:r w:rsidR="00EC316B">
          <w:rPr>
            <w:sz w:val="20"/>
            <w:szCs w:val="20"/>
          </w:rPr>
          <w:br w:type="page"/>
        </w:r>
      </w:ins>
    </w:p>
    <w:p w14:paraId="4FF7F627" w14:textId="4B9BDCC7" w:rsidR="00033774" w:rsidRDefault="00C663F6" w:rsidP="00C663F6">
      <w:pPr>
        <w:pStyle w:val="paragraph"/>
        <w:spacing w:before="0" w:beforeAutospacing="0" w:after="0" w:afterAutospacing="0"/>
        <w:jc w:val="center"/>
        <w:rPr>
          <w:ins w:id="83" w:author="Chen Liao" w:date="2021-05-29T19:16:00Z"/>
          <w:rFonts w:ascii="Times New Roman" w:hAnsi="Times New Roman" w:cs="Times New Roman"/>
          <w:sz w:val="20"/>
          <w:szCs w:val="20"/>
        </w:rPr>
      </w:pPr>
      <w:ins w:id="84" w:author="Chen Liao" w:date="2021-05-29T19:15:00Z">
        <w:r>
          <w:rPr>
            <w:rFonts w:ascii="Times New Roman" w:hAnsi="Times New Roman" w:cs="Times New Roman"/>
            <w:noProof/>
            <w:sz w:val="20"/>
            <w:szCs w:val="20"/>
          </w:rPr>
          <w:lastRenderedPageBreak/>
          <w:drawing>
            <wp:inline distT="0" distB="0" distL="0" distR="0" wp14:anchorId="1DF7E2DD" wp14:editId="0C555DFC">
              <wp:extent cx="3784060" cy="3593907"/>
              <wp:effectExtent l="0" t="0" r="635" b="635"/>
              <wp:docPr id="14" name="Picture 14" descr="A screenshot of a video gam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14" descr="A screenshot of a video game&#10;&#10;Description automatically generated with low confidence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96709" cy="3605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6EBC1E4" w14:textId="4AB1636C" w:rsidR="00806702" w:rsidRPr="007453D5" w:rsidRDefault="00C443C9">
      <w:pPr>
        <w:pStyle w:val="paragraph"/>
        <w:spacing w:before="0" w:beforeAutospacing="0" w:after="0" w:afterAutospacing="0"/>
        <w:jc w:val="both"/>
        <w:rPr>
          <w:moveTo w:id="85" w:author="Chen Liao" w:date="2021-05-29T18:58:00Z"/>
          <w:rFonts w:ascii="Times New Roman" w:hAnsi="Times New Roman" w:cs="Times New Roman"/>
          <w:color w:val="000000"/>
          <w:sz w:val="20"/>
          <w:szCs w:val="20"/>
          <w:rPrChange w:id="86" w:author="Chen Liao" w:date="2021-05-29T19:34:00Z">
            <w:rPr>
              <w:moveTo w:id="87" w:author="Chen Liao" w:date="2021-05-29T18:58:00Z"/>
              <w:rFonts w:ascii="Times New Roman" w:hAnsi="Times New Roman" w:cs="Times New Roman"/>
              <w:sz w:val="20"/>
              <w:szCs w:val="20"/>
            </w:rPr>
          </w:rPrChange>
        </w:rPr>
      </w:pPr>
      <w:ins w:id="88" w:author="Chen Liao" w:date="2021-05-29T19:19:00Z">
        <w:r w:rsidRPr="002B6EEC">
          <w:rPr>
            <w:rFonts w:ascii="Times New Roman" w:hAnsi="Times New Roman" w:cs="Times New Roman"/>
            <w:b/>
            <w:bCs/>
            <w:color w:val="000000"/>
            <w:sz w:val="20"/>
            <w:szCs w:val="20"/>
          </w:rPr>
          <w:t xml:space="preserve">Figure </w:t>
        </w:r>
        <w:r>
          <w:rPr>
            <w:rFonts w:ascii="Times New Roman" w:hAnsi="Times New Roman" w:cs="Times New Roman"/>
            <w:b/>
            <w:bCs/>
            <w:color w:val="000000"/>
            <w:sz w:val="20"/>
            <w:szCs w:val="20"/>
          </w:rPr>
          <w:t>S</w:t>
        </w:r>
      </w:ins>
      <w:ins w:id="89" w:author="Chen Liao" w:date="2021-05-30T00:04:00Z">
        <w:r w:rsidR="00C51BC8">
          <w:rPr>
            <w:rFonts w:ascii="Times New Roman" w:hAnsi="Times New Roman" w:cs="Times New Roman"/>
            <w:b/>
            <w:bCs/>
            <w:color w:val="000000"/>
            <w:sz w:val="20"/>
            <w:szCs w:val="20"/>
          </w:rPr>
          <w:t>4</w:t>
        </w:r>
      </w:ins>
      <w:ins w:id="90" w:author="Chen Liao" w:date="2021-05-29T19:19:00Z">
        <w:r w:rsidRPr="002B6EEC">
          <w:rPr>
            <w:rFonts w:ascii="Times New Roman" w:hAnsi="Times New Roman" w:cs="Times New Roman"/>
            <w:b/>
            <w:bCs/>
            <w:color w:val="000000"/>
            <w:sz w:val="20"/>
            <w:szCs w:val="20"/>
          </w:rPr>
          <w:t>.</w:t>
        </w:r>
        <w:r w:rsidRPr="002B6EEC">
          <w:rPr>
            <w:rFonts w:ascii="Times New Roman" w:hAnsi="Times New Roman" w:cs="Times New Roman"/>
            <w:color w:val="000000"/>
            <w:sz w:val="20"/>
            <w:szCs w:val="20"/>
          </w:rPr>
          <w:t xml:space="preserve"> </w:t>
        </w:r>
      </w:ins>
      <w:ins w:id="91" w:author="Chen Liao" w:date="2021-05-29T19:27:00Z">
        <w:r w:rsidR="00A75E53">
          <w:rPr>
            <w:rFonts w:ascii="Times New Roman" w:hAnsi="Times New Roman" w:cs="Times New Roman"/>
            <w:color w:val="000000"/>
            <w:sz w:val="20"/>
            <w:szCs w:val="20"/>
          </w:rPr>
          <w:t>Relative abundance of gene</w:t>
        </w:r>
      </w:ins>
      <w:ins w:id="92" w:author="Chen Liao" w:date="2021-05-29T19:29:00Z">
        <w:r w:rsidR="007453D5">
          <w:rPr>
            <w:rFonts w:ascii="Times New Roman" w:hAnsi="Times New Roman" w:cs="Times New Roman"/>
            <w:color w:val="000000"/>
            <w:sz w:val="20"/>
            <w:szCs w:val="20"/>
          </w:rPr>
          <w:t xml:space="preserve"> families</w:t>
        </w:r>
      </w:ins>
      <w:ins w:id="93" w:author="Chen Liao" w:date="2021-05-29T19:30:00Z">
        <w:r w:rsidR="007453D5">
          <w:rPr>
            <w:rFonts w:ascii="Times New Roman" w:hAnsi="Times New Roman" w:cs="Times New Roman"/>
            <w:color w:val="000000"/>
            <w:sz w:val="20"/>
            <w:szCs w:val="20"/>
          </w:rPr>
          <w:t xml:space="preserve"> in the gut following inulin intervention. </w:t>
        </w:r>
      </w:ins>
      <w:ins w:id="94" w:author="Chen Liao" w:date="2021-05-29T19:31:00Z">
        <w:r w:rsidR="007453D5" w:rsidRPr="007453D5">
          <w:rPr>
            <w:rFonts w:ascii="Times New Roman" w:hAnsi="Times New Roman" w:cs="Times New Roman"/>
            <w:b/>
            <w:bCs/>
            <w:color w:val="000000"/>
            <w:sz w:val="20"/>
            <w:szCs w:val="20"/>
            <w:rPrChange w:id="95" w:author="Chen Liao" w:date="2021-05-29T19:31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>A</w:t>
        </w:r>
        <w:r w:rsidR="007453D5">
          <w:rPr>
            <w:rFonts w:ascii="Times New Roman" w:hAnsi="Times New Roman" w:cs="Times New Roman"/>
            <w:color w:val="000000"/>
            <w:sz w:val="20"/>
            <w:szCs w:val="20"/>
          </w:rPr>
          <w:t>.</w:t>
        </w:r>
      </w:ins>
      <w:ins w:id="96" w:author="Chen Liao" w:date="2021-05-29T19:33:00Z">
        <w:r w:rsidR="007453D5">
          <w:rPr>
            <w:rFonts w:ascii="Times New Roman" w:hAnsi="Times New Roman" w:cs="Times New Roman"/>
            <w:color w:val="000000"/>
            <w:sz w:val="20"/>
            <w:szCs w:val="20"/>
          </w:rPr>
          <w:t xml:space="preserve"> Gene family </w:t>
        </w:r>
        <w:r w:rsidR="007453D5" w:rsidRPr="003554E6">
          <w:rPr>
            <w:rFonts w:ascii="Times New Roman" w:hAnsi="Times New Roman" w:cs="Times New Roman"/>
            <w:color w:val="000000" w:themeColor="text1"/>
            <w:sz w:val="20"/>
            <w:szCs w:val="20"/>
          </w:rPr>
          <w:t xml:space="preserve">composition represented by robust </w:t>
        </w:r>
        <w:proofErr w:type="spellStart"/>
        <w:r w:rsidR="007453D5" w:rsidRPr="003554E6">
          <w:rPr>
            <w:rFonts w:ascii="Times New Roman" w:hAnsi="Times New Roman" w:cs="Times New Roman"/>
            <w:color w:val="000000" w:themeColor="text1"/>
            <w:sz w:val="20"/>
            <w:szCs w:val="20"/>
          </w:rPr>
          <w:t>PCoA</w:t>
        </w:r>
        <w:proofErr w:type="spellEnd"/>
        <w:r w:rsidR="007453D5" w:rsidRPr="003554E6">
          <w:rPr>
            <w:rFonts w:ascii="Times New Roman" w:hAnsi="Times New Roman" w:cs="Times New Roman"/>
            <w:color w:val="000000" w:themeColor="text1"/>
            <w:sz w:val="20"/>
            <w:szCs w:val="20"/>
          </w:rPr>
          <w:t xml:space="preserve"> (principal coordinate analysis)</w:t>
        </w:r>
        <w:r w:rsidR="007453D5" w:rsidRPr="003554E6">
          <w:rPr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FFFFFF"/>
          </w:rPr>
          <w:t xml:space="preserve"> plot.</w:t>
        </w:r>
        <w:r w:rsidR="007453D5">
          <w:rPr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FFFFFF"/>
          </w:rPr>
          <w:t xml:space="preserve"> </w:t>
        </w:r>
      </w:ins>
      <w:ins w:id="97" w:author="Chen Liao" w:date="2021-05-29T19:32:00Z">
        <w:r w:rsidR="007453D5" w:rsidRPr="00F30CC6">
          <w:rPr>
            <w:rFonts w:ascii="Times New Roman" w:hAnsi="Times New Roman" w:cs="Times New Roman"/>
            <w:sz w:val="20"/>
            <w:szCs w:val="20"/>
          </w:rPr>
          <w:t>R</w:t>
        </w:r>
        <w:r w:rsidR="007453D5" w:rsidRPr="00F30CC6">
          <w:rPr>
            <w:rFonts w:ascii="Times New Roman" w:hAnsi="Times New Roman" w:cs="Times New Roman"/>
            <w:sz w:val="20"/>
            <w:szCs w:val="20"/>
            <w:vertAlign w:val="superscript"/>
          </w:rPr>
          <w:t>2</w:t>
        </w:r>
        <w:r w:rsidR="007453D5" w:rsidRPr="00F30CC6">
          <w:rPr>
            <w:rFonts w:ascii="Times New Roman" w:hAnsi="Times New Roman" w:cs="Times New Roman"/>
            <w:sz w:val="20"/>
            <w:szCs w:val="20"/>
          </w:rPr>
          <w:t xml:space="preserve"> and P-value were obtained from Adonis analysis, which tests for the difference in gene abundances </w:t>
        </w:r>
      </w:ins>
      <w:ins w:id="98" w:author="Chen Liao" w:date="2021-05-29T19:33:00Z">
        <w:r w:rsidR="007453D5">
          <w:rPr>
            <w:rFonts w:ascii="Times New Roman" w:hAnsi="Times New Roman" w:cs="Times New Roman"/>
            <w:sz w:val="20"/>
            <w:szCs w:val="20"/>
          </w:rPr>
          <w:t xml:space="preserve">among three </w:t>
        </w:r>
      </w:ins>
      <w:ins w:id="99" w:author="Chen Liao" w:date="2021-05-29T19:34:00Z">
        <w:r w:rsidR="007453D5">
          <w:rPr>
            <w:rFonts w:ascii="Times New Roman" w:hAnsi="Times New Roman" w:cs="Times New Roman"/>
            <w:sz w:val="20"/>
            <w:szCs w:val="20"/>
          </w:rPr>
          <w:t xml:space="preserve">representative timepoints during </w:t>
        </w:r>
      </w:ins>
      <w:ins w:id="100" w:author="Chen Liao" w:date="2021-05-29T19:32:00Z">
        <w:r w:rsidR="007453D5" w:rsidRPr="00F30CC6">
          <w:rPr>
            <w:rFonts w:ascii="Times New Roman" w:hAnsi="Times New Roman" w:cs="Times New Roman"/>
            <w:sz w:val="20"/>
            <w:szCs w:val="20"/>
          </w:rPr>
          <w:t>intervention (day 0: baseline, day 5: short-term response, day 31: long-term response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01" w:author="Chen Liao" w:date="2021-05-29T21:14:00Z">
              <w:rPr>
                <w:rFonts w:ascii="Times New Roman" w:hAnsi="Times New Roman" w:cs="Times New Roman"/>
                <w:sz w:val="20"/>
                <w:szCs w:val="20"/>
              </w:rPr>
            </w:rPrChange>
          </w:rPr>
          <w:t>).</w:t>
        </w:r>
      </w:ins>
      <w:ins w:id="102" w:author="Chen Liao" w:date="2021-05-29T19:34:00Z"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03" w:author="Chen Liao" w:date="2021-05-29T21:14:00Z">
              <w:rPr>
                <w:rFonts w:ascii="Times New Roman" w:hAnsi="Times New Roman" w:cs="Times New Roman"/>
                <w:sz w:val="20"/>
                <w:szCs w:val="20"/>
              </w:rPr>
            </w:rPrChange>
          </w:rPr>
          <w:t xml:space="preserve"> </w:t>
        </w:r>
        <w:r w:rsidR="007453D5" w:rsidRPr="00C510DA">
          <w:rPr>
            <w:rFonts w:ascii="Times New Roman" w:hAnsi="Times New Roman" w:cs="Times New Roman"/>
            <w:b/>
            <w:bCs/>
            <w:color w:val="FF0000"/>
            <w:sz w:val="20"/>
            <w:szCs w:val="20"/>
            <w:rPrChange w:id="104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>B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05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 xml:space="preserve">. </w:t>
        </w:r>
      </w:ins>
      <w:ins w:id="106" w:author="Chen Liao" w:date="2021-05-29T19:32:00Z"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07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 xml:space="preserve">Increased expression of </w:t>
        </w:r>
        <w:proofErr w:type="spellStart"/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08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>inulinase</w:t>
        </w:r>
        <w:proofErr w:type="spellEnd"/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09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 xml:space="preserve"> genes following inulin treatment. Each dotted line represents an individual mouse. *: P 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0" w:author="Chen Liao" w:date="2021-05-29T21:14:00Z">
              <w:rPr>
                <w:rFonts w:ascii="Times New Roman" w:hAnsi="Times New Roman" w:cs="Times New Roman"/>
                <w:sz w:val="20"/>
                <w:szCs w:val="20"/>
              </w:rPr>
            </w:rPrChange>
          </w:rPr>
          <w:t xml:space="preserve">&lt; 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1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 xml:space="preserve">0.05; **: P 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2" w:author="Chen Liao" w:date="2021-05-29T21:14:00Z">
              <w:rPr>
                <w:rFonts w:ascii="Times New Roman" w:hAnsi="Times New Roman" w:cs="Times New Roman"/>
                <w:sz w:val="20"/>
                <w:szCs w:val="20"/>
              </w:rPr>
            </w:rPrChange>
          </w:rPr>
          <w:t xml:space="preserve">&lt; 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3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 xml:space="preserve">0.01; </w:t>
        </w:r>
        <w:bookmarkStart w:id="114" w:name="OLE_LINK34"/>
        <w:bookmarkStart w:id="115" w:name="OLE_LINK35"/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6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 xml:space="preserve">***: P 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7" w:author="Chen Liao" w:date="2021-05-29T21:14:00Z">
              <w:rPr>
                <w:rFonts w:ascii="Times New Roman" w:hAnsi="Times New Roman" w:cs="Times New Roman"/>
                <w:sz w:val="20"/>
                <w:szCs w:val="20"/>
              </w:rPr>
            </w:rPrChange>
          </w:rPr>
          <w:t xml:space="preserve">&lt; </w:t>
        </w:r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8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>0.001</w:t>
        </w:r>
        <w:bookmarkEnd w:id="114"/>
        <w:bookmarkEnd w:id="115"/>
        <w:r w:rsidR="007453D5" w:rsidRPr="00C510DA">
          <w:rPr>
            <w:rFonts w:ascii="Times New Roman" w:hAnsi="Times New Roman" w:cs="Times New Roman"/>
            <w:color w:val="FF0000"/>
            <w:sz w:val="20"/>
            <w:szCs w:val="20"/>
            <w:rPrChange w:id="119" w:author="Chen Liao" w:date="2021-05-29T21:14:00Z"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rPrChange>
          </w:rPr>
          <w:t>.</w:t>
        </w:r>
      </w:ins>
    </w:p>
    <w:moveToRangeEnd w:id="73"/>
    <w:p w14:paraId="15D6182F" w14:textId="56660B43" w:rsidR="00AA5DB0" w:rsidRDefault="00AA5DB0" w:rsidP="00AA5DB0">
      <w:pPr>
        <w:jc w:val="both"/>
        <w:rPr>
          <w:ins w:id="120" w:author="Chen Liao" w:date="2021-05-28T09:14:00Z"/>
          <w:sz w:val="20"/>
          <w:szCs w:val="20"/>
        </w:rPr>
      </w:pPr>
      <w:del w:id="121" w:author="Chen Liao" w:date="2021-05-29T16:39:00Z">
        <w:r w:rsidRPr="001E3DF1" w:rsidDel="003B6087">
          <w:rPr>
            <w:sz w:val="20"/>
            <w:szCs w:val="20"/>
          </w:rPr>
          <w:delText>. In panel C, taxonomic labels w/ “Un.” group bacteria that are unclassified or uncultured at lower taxonomic ranks.</w:delText>
        </w:r>
      </w:del>
    </w:p>
    <w:p w14:paraId="268B8E28" w14:textId="77777777" w:rsidR="0078095C" w:rsidRDefault="0078095C" w:rsidP="00CC3BF6">
      <w:pPr>
        <w:jc w:val="center"/>
        <w:rPr>
          <w:ins w:id="122" w:author="Chen Liao" w:date="2021-05-29T21:13:00Z"/>
          <w:sz w:val="22"/>
          <w:szCs w:val="22"/>
        </w:rPr>
      </w:pPr>
      <w:ins w:id="123" w:author="Chen Liao" w:date="2021-05-29T21:13:00Z">
        <w:r>
          <w:rPr>
            <w:sz w:val="22"/>
            <w:szCs w:val="22"/>
          </w:rPr>
          <w:br w:type="page"/>
        </w:r>
      </w:ins>
    </w:p>
    <w:p w14:paraId="083CD761" w14:textId="0857ACC4" w:rsidR="00CC3BF6" w:rsidRPr="00BA6D15" w:rsidRDefault="0078095C" w:rsidP="00CC3BF6">
      <w:pPr>
        <w:jc w:val="center"/>
        <w:rPr>
          <w:moveTo w:id="124" w:author="Chen Liao" w:date="2021-05-29T16:30:00Z"/>
          <w:sz w:val="22"/>
          <w:szCs w:val="22"/>
        </w:rPr>
      </w:pPr>
      <w:ins w:id="125" w:author="Chen Liao" w:date="2021-05-29T21:13:00Z">
        <w:r>
          <w:rPr>
            <w:noProof/>
            <w:sz w:val="22"/>
            <w:szCs w:val="22"/>
          </w:rPr>
          <w:lastRenderedPageBreak/>
          <w:drawing>
            <wp:inline distT="0" distB="0" distL="0" distR="0" wp14:anchorId="489F0D10" wp14:editId="0CFB1EA7">
              <wp:extent cx="5274310" cy="2528570"/>
              <wp:effectExtent l="0" t="0" r="0" b="0"/>
              <wp:docPr id="15" name="Picture 15" descr="A screen shot of a video gam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Picture 15" descr="A screen shot of a video game&#10;&#10;Description automatically generated with low confidence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5285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moveToRangeStart w:id="126" w:author="Chen Liao" w:date="2021-05-29T16:30:00Z" w:name="move73198216"/>
      <w:commentRangeStart w:id="127"/>
      <w:moveTo w:id="128" w:author="Chen Liao" w:date="2021-05-29T16:30:00Z">
        <w:del w:id="129" w:author="Chen Liao" w:date="2021-05-29T21:13:00Z">
          <w:r w:rsidR="00CC3BF6" w:rsidDel="0078095C">
            <w:rPr>
              <w:noProof/>
              <w:sz w:val="22"/>
              <w:szCs w:val="22"/>
            </w:rPr>
            <w:drawing>
              <wp:inline distT="0" distB="0" distL="0" distR="0" wp14:anchorId="75DBBAEA" wp14:editId="3C4D2705">
                <wp:extent cx="5119007" cy="5224192"/>
                <wp:effectExtent l="0" t="0" r="0" b="0"/>
                <wp:docPr id="4" name="Picture 4" descr="A picture containing text, indoo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A picture containing text, indoor&#10;&#10;Description automatically generated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39597" cy="5245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  <w:commentRangeEnd w:id="127"/>
        <w:r w:rsidR="00CC3BF6">
          <w:rPr>
            <w:rStyle w:val="CommentReference"/>
          </w:rPr>
          <w:commentReference w:id="127"/>
        </w:r>
      </w:moveTo>
    </w:p>
    <w:p w14:paraId="211F58D7" w14:textId="77777777" w:rsidR="00CC3BF6" w:rsidRPr="00BA6D15" w:rsidDel="0078095C" w:rsidRDefault="00CC3BF6" w:rsidP="00CC3BF6">
      <w:pPr>
        <w:jc w:val="both"/>
        <w:rPr>
          <w:del w:id="130" w:author="Chen Liao" w:date="2021-05-29T21:13:00Z"/>
          <w:moveTo w:id="131" w:author="Chen Liao" w:date="2021-05-29T16:30:00Z"/>
          <w:b/>
          <w:bCs/>
          <w:sz w:val="22"/>
          <w:szCs w:val="22"/>
        </w:rPr>
      </w:pPr>
    </w:p>
    <w:p w14:paraId="387F468D" w14:textId="3D07A24C" w:rsidR="00627F48" w:rsidRDefault="00CC3BF6" w:rsidP="00C510DA">
      <w:pPr>
        <w:jc w:val="both"/>
        <w:rPr>
          <w:ins w:id="132" w:author="Chen Liao" w:date="2021-05-29T23:33:00Z"/>
          <w:color w:val="000000"/>
          <w:sz w:val="20"/>
          <w:szCs w:val="20"/>
        </w:rPr>
      </w:pPr>
      <w:moveTo w:id="133" w:author="Chen Liao" w:date="2021-05-29T16:30:00Z">
        <w:r w:rsidRPr="00AC69F0">
          <w:rPr>
            <w:b/>
            <w:bCs/>
            <w:sz w:val="20"/>
            <w:szCs w:val="20"/>
          </w:rPr>
          <w:t>Figure S</w:t>
        </w:r>
      </w:moveTo>
      <w:ins w:id="134" w:author="Chen Liao" w:date="2021-05-30T00:04:00Z">
        <w:r w:rsidR="00C51BC8">
          <w:rPr>
            <w:b/>
            <w:bCs/>
            <w:sz w:val="20"/>
            <w:szCs w:val="20"/>
          </w:rPr>
          <w:t>5</w:t>
        </w:r>
      </w:ins>
      <w:moveTo w:id="135" w:author="Chen Liao" w:date="2021-05-29T16:30:00Z">
        <w:del w:id="136" w:author="Chen Liao" w:date="2021-05-29T21:10:00Z">
          <w:r w:rsidRPr="00AC69F0" w:rsidDel="00C516B7">
            <w:rPr>
              <w:b/>
              <w:bCs/>
              <w:sz w:val="20"/>
              <w:szCs w:val="20"/>
            </w:rPr>
            <w:delText>2</w:delText>
          </w:r>
        </w:del>
        <w:r w:rsidRPr="00AC69F0">
          <w:rPr>
            <w:b/>
            <w:bCs/>
            <w:sz w:val="20"/>
            <w:szCs w:val="20"/>
          </w:rPr>
          <w:t>. Dynamics</w:t>
        </w:r>
        <w:del w:id="137" w:author="Chen Liao" w:date="2021-05-29T21:13:00Z">
          <w:r w:rsidRPr="00AC69F0" w:rsidDel="0078095C">
            <w:rPr>
              <w:b/>
              <w:bCs/>
              <w:sz w:val="20"/>
              <w:szCs w:val="20"/>
            </w:rPr>
            <w:delText xml:space="preserve"> (A) and</w:delText>
          </w:r>
          <w:r w:rsidDel="0078095C">
            <w:rPr>
              <w:b/>
              <w:bCs/>
              <w:sz w:val="20"/>
              <w:szCs w:val="20"/>
            </w:rPr>
            <w:delText xml:space="preserve"> time-averaged</w:delText>
          </w:r>
          <w:r w:rsidRPr="00AC69F0" w:rsidDel="0078095C">
            <w:rPr>
              <w:b/>
              <w:bCs/>
              <w:sz w:val="20"/>
              <w:szCs w:val="20"/>
            </w:rPr>
            <w:delText xml:space="preserve"> levels (B)</w:delText>
          </w:r>
        </w:del>
        <w:r w:rsidRPr="00AC69F0">
          <w:rPr>
            <w:b/>
            <w:bCs/>
            <w:sz w:val="20"/>
            <w:szCs w:val="20"/>
          </w:rPr>
          <w:t xml:space="preserve"> of fecal short-chain fatty acids (SCFAs) concentration following dietary fiber intervention.</w:t>
        </w:r>
        <w:r w:rsidRPr="00AC69F0">
          <w:rPr>
            <w:sz w:val="20"/>
            <w:szCs w:val="20"/>
          </w:rPr>
          <w:t xml:space="preserve"> </w:t>
        </w:r>
        <w:del w:id="138" w:author="Chen Liao" w:date="2021-05-29T21:14:00Z">
          <w:r w:rsidRPr="00AC69F0" w:rsidDel="0078095C">
            <w:rPr>
              <w:rFonts w:hint="eastAsia"/>
              <w:sz w:val="20"/>
              <w:szCs w:val="20"/>
            </w:rPr>
            <w:delText>In panel A, d</w:delText>
          </w:r>
        </w:del>
      </w:moveTo>
      <w:ins w:id="139" w:author="Chen Liao" w:date="2021-05-29T21:14:00Z">
        <w:r w:rsidR="0078095C">
          <w:rPr>
            <w:rFonts w:hint="eastAsia"/>
            <w:sz w:val="20"/>
            <w:szCs w:val="20"/>
          </w:rPr>
          <w:t>D</w:t>
        </w:r>
      </w:ins>
      <w:moveTo w:id="140" w:author="Chen Liao" w:date="2021-05-29T16:30:00Z">
        <w:r w:rsidRPr="00AC69F0">
          <w:rPr>
            <w:sz w:val="20"/>
            <w:szCs w:val="20"/>
          </w:rPr>
          <w:t>ots/</w:t>
        </w:r>
        <w:r w:rsidRPr="00AC69F0">
          <w:rPr>
            <w:color w:val="000000"/>
            <w:sz w:val="20"/>
            <w:szCs w:val="20"/>
          </w:rPr>
          <w:t>lines represent mean concentrations across mice</w:t>
        </w:r>
        <w:del w:id="141" w:author="Chen Liao" w:date="2021-05-29T21:14:00Z">
          <w:r w:rsidRPr="00AC69F0" w:rsidDel="0078095C">
            <w:rPr>
              <w:color w:val="000000"/>
              <w:sz w:val="20"/>
              <w:szCs w:val="20"/>
            </w:rPr>
            <w:delText xml:space="preserve"> </w:delText>
          </w:r>
          <w:r w:rsidRPr="00AC69F0" w:rsidDel="0078095C">
            <w:rPr>
              <w:sz w:val="20"/>
              <w:szCs w:val="20"/>
            </w:rPr>
            <w:delText>within</w:delText>
          </w:r>
        </w:del>
      </w:moveTo>
      <w:ins w:id="142" w:author="Chen Liao" w:date="2021-05-29T21:14:00Z">
        <w:r w:rsidR="0078095C">
          <w:rPr>
            <w:color w:val="000000"/>
            <w:sz w:val="20"/>
            <w:szCs w:val="20"/>
          </w:rPr>
          <w:t xml:space="preserve"> from</w:t>
        </w:r>
      </w:ins>
      <w:moveTo w:id="143" w:author="Chen Liao" w:date="2021-05-29T16:30:00Z">
        <w:r w:rsidRPr="00AC69F0">
          <w:rPr>
            <w:sz w:val="20"/>
            <w:szCs w:val="20"/>
          </w:rPr>
          <w:t xml:space="preserve"> the same vendor </w:t>
        </w:r>
        <w:r w:rsidRPr="00AC69F0">
          <w:rPr>
            <w:color w:val="000000"/>
            <w:sz w:val="20"/>
            <w:szCs w:val="20"/>
          </w:rPr>
          <w:t>and shading areas represent standard error of the mean.</w:t>
        </w:r>
      </w:moveTo>
      <w:ins w:id="144" w:author="Chen Liao" w:date="2021-05-29T23:33:00Z">
        <w:r w:rsidR="00627F48">
          <w:rPr>
            <w:color w:val="000000"/>
            <w:sz w:val="20"/>
            <w:szCs w:val="20"/>
          </w:rPr>
          <w:br w:type="page"/>
        </w:r>
      </w:ins>
    </w:p>
    <w:p w14:paraId="0C151BE0" w14:textId="10A95775" w:rsidR="00C75355" w:rsidRDefault="00C75355" w:rsidP="00627F48">
      <w:pPr>
        <w:widowControl w:val="0"/>
        <w:autoSpaceDE w:val="0"/>
        <w:autoSpaceDN w:val="0"/>
        <w:adjustRightInd w:val="0"/>
        <w:jc w:val="both"/>
        <w:rPr>
          <w:ins w:id="145" w:author="Chen Liao" w:date="2021-05-29T23:50:00Z"/>
          <w:rFonts w:eastAsia="SimSun"/>
          <w:b/>
          <w:bCs/>
          <w:color w:val="000000"/>
          <w:sz w:val="20"/>
          <w:szCs w:val="20"/>
        </w:rPr>
      </w:pPr>
      <w:ins w:id="146" w:author="Chen Liao" w:date="2021-05-29T23:51:00Z">
        <w:r>
          <w:rPr>
            <w:rFonts w:eastAsia="SimSun"/>
            <w:b/>
            <w:bCs/>
            <w:noProof/>
            <w:color w:val="000000"/>
            <w:sz w:val="20"/>
            <w:szCs w:val="20"/>
          </w:rPr>
          <w:lastRenderedPageBreak/>
          <w:drawing>
            <wp:inline distT="0" distB="0" distL="0" distR="0" wp14:anchorId="4B8CCA8B" wp14:editId="51C51736">
              <wp:extent cx="5274310" cy="2944495"/>
              <wp:effectExtent l="0" t="0" r="0" b="1905"/>
              <wp:docPr id="19" name="Picture 19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19" descr="A picture containing text&#10;&#10;Description automatically generated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944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F850815" w14:textId="783920F2" w:rsidR="00627F48" w:rsidRDefault="00627F48" w:rsidP="00627F48">
      <w:pPr>
        <w:widowControl w:val="0"/>
        <w:autoSpaceDE w:val="0"/>
        <w:autoSpaceDN w:val="0"/>
        <w:adjustRightInd w:val="0"/>
        <w:jc w:val="both"/>
        <w:rPr>
          <w:ins w:id="147" w:author="Chen Liao" w:date="2021-05-29T23:33:00Z"/>
          <w:rFonts w:eastAsia="SimSun"/>
          <w:color w:val="000000"/>
          <w:sz w:val="20"/>
          <w:szCs w:val="20"/>
        </w:rPr>
      </w:pPr>
      <w:ins w:id="148" w:author="Chen Liao" w:date="2021-05-29T23:33:00Z">
        <w:r w:rsidRPr="008231B8">
          <w:rPr>
            <w:rFonts w:eastAsia="SimSun"/>
            <w:b/>
            <w:bCs/>
            <w:color w:val="000000"/>
            <w:sz w:val="20"/>
            <w:szCs w:val="20"/>
          </w:rPr>
          <w:t>Figure S</w:t>
        </w:r>
      </w:ins>
      <w:ins w:id="149" w:author="Chen Liao" w:date="2021-05-30T00:04:00Z">
        <w:r w:rsidR="00C51BC8">
          <w:rPr>
            <w:rFonts w:eastAsia="SimSun"/>
            <w:b/>
            <w:bCs/>
            <w:color w:val="000000"/>
            <w:sz w:val="20"/>
            <w:szCs w:val="20"/>
          </w:rPr>
          <w:t>6</w:t>
        </w:r>
      </w:ins>
      <w:ins w:id="150" w:author="Chen Liao" w:date="2021-05-29T23:33:00Z">
        <w:r w:rsidRPr="008231B8">
          <w:rPr>
            <w:rFonts w:eastAsia="SimSun"/>
            <w:b/>
            <w:bCs/>
            <w:color w:val="000000"/>
            <w:sz w:val="20"/>
            <w:szCs w:val="20"/>
          </w:rPr>
          <w:t xml:space="preserve">. Reconstructed time series of </w:t>
        </w:r>
      </w:ins>
      <w:ins w:id="151" w:author="Chen Liao" w:date="2021-05-29T23:51:00Z">
        <w:r w:rsidR="00C75355">
          <w:rPr>
            <w:rFonts w:eastAsia="SimSun"/>
            <w:b/>
            <w:bCs/>
            <w:color w:val="000000"/>
            <w:sz w:val="20"/>
            <w:szCs w:val="20"/>
          </w:rPr>
          <w:t>total bacterial load and three major</w:t>
        </w:r>
      </w:ins>
      <w:ins w:id="152" w:author="Chen Liao" w:date="2021-05-29T23:33:00Z">
        <w:r>
          <w:rPr>
            <w:rFonts w:eastAsia="SimSun"/>
            <w:b/>
            <w:bCs/>
            <w:color w:val="000000"/>
            <w:sz w:val="20"/>
            <w:szCs w:val="20"/>
          </w:rPr>
          <w:t xml:space="preserve"> </w:t>
        </w:r>
        <w:r w:rsidRPr="008231B8">
          <w:rPr>
            <w:rFonts w:eastAsia="SimSun"/>
            <w:b/>
            <w:bCs/>
            <w:color w:val="000000"/>
            <w:sz w:val="20"/>
            <w:szCs w:val="20"/>
          </w:rPr>
          <w:t xml:space="preserve">short-chain fatty </w:t>
        </w:r>
        <w:r>
          <w:rPr>
            <w:rFonts w:eastAsia="SimSun"/>
            <w:b/>
            <w:bCs/>
            <w:color w:val="000000"/>
            <w:sz w:val="20"/>
            <w:szCs w:val="20"/>
          </w:rPr>
          <w:t>acids</w:t>
        </w:r>
        <w:r w:rsidRPr="008231B8">
          <w:rPr>
            <w:rFonts w:eastAsia="SimSun"/>
            <w:b/>
            <w:bCs/>
            <w:color w:val="000000"/>
            <w:sz w:val="20"/>
            <w:szCs w:val="20"/>
          </w:rPr>
          <w:t xml:space="preserve"> </w:t>
        </w:r>
        <w:r>
          <w:rPr>
            <w:rFonts w:eastAsia="SimSun"/>
            <w:b/>
            <w:bCs/>
            <w:color w:val="000000"/>
            <w:sz w:val="20"/>
            <w:szCs w:val="20"/>
          </w:rPr>
          <w:t>by</w:t>
        </w:r>
        <w:r w:rsidRPr="008231B8">
          <w:rPr>
            <w:rFonts w:eastAsia="SimSun"/>
            <w:b/>
            <w:bCs/>
            <w:color w:val="000000"/>
            <w:sz w:val="20"/>
            <w:szCs w:val="20"/>
          </w:rPr>
          <w:t xml:space="preserve"> sequential Non-negative matrix factorization. </w:t>
        </w:r>
        <w:r w:rsidRPr="008231B8">
          <w:rPr>
            <w:rFonts w:eastAsia="SimSun"/>
            <w:color w:val="000000"/>
            <w:sz w:val="20"/>
            <w:szCs w:val="20"/>
          </w:rPr>
          <w:t>Dots represent observations</w:t>
        </w:r>
        <w:r>
          <w:rPr>
            <w:rFonts w:eastAsia="SimSun"/>
            <w:color w:val="000000"/>
            <w:sz w:val="20"/>
            <w:szCs w:val="20"/>
          </w:rPr>
          <w:t>. B</w:t>
        </w:r>
        <w:r w:rsidRPr="008231B8">
          <w:rPr>
            <w:rFonts w:eastAsia="SimSun"/>
            <w:color w:val="000000"/>
            <w:sz w:val="20"/>
            <w:szCs w:val="20"/>
          </w:rPr>
          <w:t>oth lines and dots are color-coded on a per-mouse basis.</w:t>
        </w:r>
      </w:ins>
      <w:ins w:id="153" w:author="Chen Liao" w:date="2021-05-29T23:51:00Z">
        <w:r w:rsidR="008C2A6B">
          <w:rPr>
            <w:rFonts w:eastAsia="SimSun"/>
            <w:color w:val="000000"/>
            <w:sz w:val="20"/>
            <w:szCs w:val="20"/>
          </w:rPr>
          <w:br w:type="page"/>
        </w:r>
      </w:ins>
    </w:p>
    <w:p w14:paraId="4A9FF736" w14:textId="05C382D8" w:rsidR="00CC3BF6" w:rsidRPr="00AC69F0" w:rsidDel="00C510DA" w:rsidRDefault="00CC3BF6" w:rsidP="00CC3BF6">
      <w:pPr>
        <w:jc w:val="both"/>
        <w:rPr>
          <w:del w:id="154" w:author="Chen Liao" w:date="2021-05-29T21:14:00Z"/>
          <w:moveTo w:id="155" w:author="Chen Liao" w:date="2021-05-29T16:30:00Z"/>
          <w:color w:val="000000"/>
          <w:sz w:val="20"/>
          <w:szCs w:val="20"/>
        </w:rPr>
      </w:pPr>
      <w:moveTo w:id="156" w:author="Chen Liao" w:date="2021-05-29T16:30:00Z">
        <w:del w:id="157" w:author="Chen Liao" w:date="2021-05-29T21:14:00Z">
          <w:r w:rsidRPr="00AC69F0" w:rsidDel="0078095C">
            <w:rPr>
              <w:color w:val="000000"/>
              <w:sz w:val="20"/>
              <w:szCs w:val="20"/>
            </w:rPr>
            <w:lastRenderedPageBreak/>
            <w:delText xml:space="preserve"> In panel B, each colored dot means the time-averaged level of SCFAs (calculated by area under the concentration curve divided by the observation time) in a mouse and gray lines are the best linear regression fit.</w:delText>
          </w:r>
        </w:del>
      </w:moveTo>
    </w:p>
    <w:moveToRangeEnd w:id="126"/>
    <w:p w14:paraId="07679437" w14:textId="4F0A9A7D" w:rsidR="00091328" w:rsidRPr="001E3DF1" w:rsidDel="00C510DA" w:rsidRDefault="00091328" w:rsidP="00AA5DB0">
      <w:pPr>
        <w:jc w:val="both"/>
        <w:rPr>
          <w:del w:id="158" w:author="Chen Liao" w:date="2021-05-29T21:14:00Z"/>
          <w:sz w:val="20"/>
          <w:szCs w:val="20"/>
        </w:rPr>
      </w:pPr>
    </w:p>
    <w:p w14:paraId="7840D908" w14:textId="6EBD4371" w:rsidR="00AA5DB0" w:rsidDel="00AB0CA2" w:rsidRDefault="00AA5DB0">
      <w:pPr>
        <w:jc w:val="both"/>
        <w:rPr>
          <w:del w:id="159" w:author="Chen Liao" w:date="2021-05-29T23:58:00Z"/>
          <w:rFonts w:eastAsiaTheme="minorEastAsia"/>
        </w:rPr>
        <w:pPrChange w:id="160" w:author="Chen Liao" w:date="2021-05-29T21:14:00Z">
          <w:pPr/>
        </w:pPrChange>
      </w:pPr>
    </w:p>
    <w:p w14:paraId="6DD136E4" w14:textId="0E33B7F3" w:rsidR="00AA5DB0" w:rsidDel="00AB0CA2" w:rsidRDefault="00AA5DB0">
      <w:pPr>
        <w:rPr>
          <w:del w:id="161" w:author="Chen Liao" w:date="2021-05-29T23:58:00Z"/>
          <w:rFonts w:eastAsiaTheme="minorEastAsia"/>
        </w:rPr>
      </w:pPr>
    </w:p>
    <w:p w14:paraId="262CDCF5" w14:textId="04EE1A96" w:rsidR="00AA5DB0" w:rsidDel="00AB0CA2" w:rsidRDefault="00AA5DB0">
      <w:pPr>
        <w:pStyle w:val="paragraph"/>
        <w:spacing w:before="0" w:beforeAutospacing="0" w:after="0" w:afterAutospacing="0"/>
        <w:rPr>
          <w:del w:id="162" w:author="Chen Liao" w:date="2021-05-29T23:58:00Z"/>
          <w:rFonts w:ascii="Times New Roman" w:hAnsi="Times New Roman" w:cs="Times New Roman"/>
          <w:sz w:val="20"/>
          <w:szCs w:val="20"/>
        </w:rPr>
        <w:pPrChange w:id="163" w:author="Chen Liao" w:date="2021-05-29T23:58:00Z">
          <w:pPr>
            <w:pStyle w:val="paragraph"/>
            <w:spacing w:before="0" w:beforeAutospacing="0" w:after="0" w:afterAutospacing="0"/>
            <w:jc w:val="both"/>
          </w:pPr>
        </w:pPrChange>
      </w:pPr>
    </w:p>
    <w:p w14:paraId="22256491" w14:textId="3D7E8D9C" w:rsidR="00AA5DB0" w:rsidDel="00AB0CA2" w:rsidRDefault="00AA5DB0">
      <w:pPr>
        <w:pStyle w:val="paragraph"/>
        <w:spacing w:before="0" w:beforeAutospacing="0" w:after="0" w:afterAutospacing="0"/>
        <w:rPr>
          <w:del w:id="164" w:author="Chen Liao" w:date="2021-05-29T23:58:00Z"/>
          <w:rFonts w:ascii="Times New Roman" w:hAnsi="Times New Roman" w:cs="Times New Roman"/>
          <w:sz w:val="20"/>
          <w:szCs w:val="20"/>
        </w:rPr>
        <w:pPrChange w:id="165" w:author="Chen Liao" w:date="2021-05-29T23:58:00Z">
          <w:pPr>
            <w:pStyle w:val="paragraph"/>
            <w:spacing w:before="0" w:beforeAutospacing="0" w:after="0" w:afterAutospacing="0"/>
            <w:jc w:val="center"/>
          </w:pPr>
        </w:pPrChange>
      </w:pPr>
      <w:commentRangeStart w:id="166"/>
      <w:del w:id="167" w:author="Chen Liao" w:date="2021-05-29T21:10:00Z">
        <w:r w:rsidDel="00C516B7">
          <w:rPr>
            <w:noProof/>
            <w:sz w:val="20"/>
            <w:szCs w:val="20"/>
          </w:rPr>
          <w:drawing>
            <wp:inline distT="0" distB="0" distL="0" distR="0" wp14:anchorId="23E3EA20" wp14:editId="47F3A091">
              <wp:extent cx="4972050" cy="2222077"/>
              <wp:effectExtent l="0" t="0" r="0" b="635"/>
              <wp:docPr id="11" name="Picture 11" descr="A screenshot of a video gam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A screenshot of a video game&#10;&#10;Description automatically generated with medium confidence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87596" cy="2229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commentRangeEnd w:id="166"/>
      <w:del w:id="168" w:author="Chen Liao" w:date="2021-05-29T23:58:00Z">
        <w:r w:rsidR="003A4895" w:rsidDel="00AB0CA2">
          <w:rPr>
            <w:rStyle w:val="CommentReference"/>
            <w:rFonts w:ascii="Times New Roman" w:eastAsia="Times New Roman" w:hAnsi="Times New Roman" w:cs="Times New Roman"/>
          </w:rPr>
          <w:commentReference w:id="166"/>
        </w:r>
      </w:del>
    </w:p>
    <w:p w14:paraId="0F8FE60C" w14:textId="77777777" w:rsidR="00AA5DB0" w:rsidDel="00AB0CA2" w:rsidRDefault="00AA5DB0">
      <w:pPr>
        <w:pStyle w:val="paragraph"/>
        <w:spacing w:before="0" w:beforeAutospacing="0" w:after="0" w:afterAutospacing="0"/>
        <w:rPr>
          <w:del w:id="169" w:author="Chen Liao" w:date="2021-05-29T23:58:00Z"/>
          <w:rFonts w:ascii="Times New Roman" w:hAnsi="Times New Roman" w:cs="Times New Roman"/>
          <w:sz w:val="20"/>
          <w:szCs w:val="20"/>
        </w:rPr>
        <w:pPrChange w:id="170" w:author="Chen Liao" w:date="2021-05-29T23:58:00Z">
          <w:pPr>
            <w:pStyle w:val="paragraph"/>
            <w:spacing w:before="0" w:beforeAutospacing="0" w:after="0" w:afterAutospacing="0"/>
            <w:jc w:val="both"/>
          </w:pPr>
        </w:pPrChange>
      </w:pPr>
    </w:p>
    <w:p w14:paraId="1E7905E5" w14:textId="4638FD2D" w:rsidR="00AA5DB0" w:rsidDel="00627F48" w:rsidRDefault="00AA5DB0">
      <w:pPr>
        <w:pStyle w:val="paragraph"/>
        <w:spacing w:before="0" w:beforeAutospacing="0" w:after="0" w:afterAutospacing="0"/>
        <w:rPr>
          <w:del w:id="171" w:author="Chen Liao" w:date="2021-05-29T23:33:00Z"/>
          <w:moveFrom w:id="172" w:author="Chen Liao" w:date="2021-05-29T18:58:00Z"/>
          <w:rFonts w:ascii="Times New Roman" w:hAnsi="Times New Roman" w:cs="Times New Roman"/>
          <w:sz w:val="20"/>
          <w:szCs w:val="20"/>
        </w:rPr>
        <w:pPrChange w:id="173" w:author="Chen Liao" w:date="2021-05-29T23:58:00Z">
          <w:pPr>
            <w:pStyle w:val="paragraph"/>
            <w:spacing w:before="0" w:beforeAutospacing="0" w:after="0" w:afterAutospacing="0"/>
            <w:jc w:val="both"/>
          </w:pPr>
        </w:pPrChange>
      </w:pPr>
      <w:moveFromRangeStart w:id="174" w:author="Chen Liao" w:date="2021-05-29T18:58:00Z" w:name="move73207116"/>
      <w:moveFrom w:id="175" w:author="Chen Liao" w:date="2021-05-29T18:58:00Z">
        <w:del w:id="176" w:author="Chen Liao" w:date="2021-05-29T23:58:00Z">
          <w:r w:rsidRPr="002B6EEC" w:rsidDel="00AB0CA2">
            <w:rPr>
              <w:rFonts w:ascii="Times New Roman" w:hAnsi="Times New Roman" w:cs="Times New Roman"/>
              <w:b/>
              <w:bCs/>
              <w:color w:val="000000"/>
              <w:sz w:val="20"/>
              <w:szCs w:val="20"/>
            </w:rPr>
            <w:delText xml:space="preserve">Figure </w:delText>
          </w:r>
          <w:r w:rsidDel="00AB0CA2">
            <w:rPr>
              <w:rFonts w:ascii="Times New Roman" w:hAnsi="Times New Roman" w:cs="Times New Roman"/>
              <w:b/>
              <w:bCs/>
              <w:color w:val="000000"/>
              <w:sz w:val="20"/>
              <w:szCs w:val="20"/>
            </w:rPr>
            <w:delText>S4</w:delText>
          </w:r>
          <w:r w:rsidRPr="002B6EEC" w:rsidDel="00AB0CA2">
            <w:rPr>
              <w:rFonts w:ascii="Times New Roman" w:hAnsi="Times New Roman" w:cs="Times New Roman"/>
              <w:b/>
              <w:bCs/>
              <w:color w:val="000000"/>
              <w:sz w:val="20"/>
              <w:szCs w:val="20"/>
            </w:rPr>
            <w:delText>.</w:delText>
          </w:r>
          <w:r w:rsidRPr="002B6EEC" w:rsidDel="00AB0CA2">
            <w:rPr>
              <w:rFonts w:ascii="Times New Roman" w:hAnsi="Times New Roman" w:cs="Times New Roman"/>
              <w:color w:val="000000"/>
              <w:sz w:val="20"/>
              <w:szCs w:val="20"/>
            </w:rPr>
            <w:delText xml:space="preserve"> </w:delText>
          </w:r>
          <w:r w:rsidDel="00AB0CA2">
            <w:rPr>
              <w:rFonts w:ascii="Times New Roman" w:hAnsi="Times New Roman" w:cs="Times New Roman"/>
              <w:b/>
              <w:bCs/>
              <w:color w:val="000000"/>
              <w:sz w:val="20"/>
              <w:szCs w:val="20"/>
            </w:rPr>
            <w:delText xml:space="preserve">Time trajectories of gut microbiota responses in </w:delText>
          </w:r>
          <w:r w:rsidRPr="00AE11F4" w:rsidDel="00AB0CA2">
            <w:rPr>
              <w:rFonts w:ascii="Times New Roman" w:hAnsi="Times New Roman" w:cs="Times New Roman"/>
              <w:b/>
              <w:bCs/>
              <w:color w:val="000000"/>
              <w:sz w:val="20"/>
              <w:szCs w:val="20"/>
            </w:rPr>
            <w:delText>PCoA (</w:delText>
          </w:r>
          <w:r w:rsidRPr="00AE11F4" w:rsidDel="00AB0CA2">
            <w:rPr>
              <w:rFonts w:ascii="Times New Roman" w:hAnsi="Times New Roman" w:cs="Times New Roman"/>
              <w:b/>
              <w:bCs/>
              <w:sz w:val="20"/>
              <w:szCs w:val="20"/>
            </w:rPr>
            <w:delText xml:space="preserve">principal coordinate analysis) </w:delText>
          </w:r>
          <w:r w:rsidRPr="00AE11F4" w:rsidDel="00AB0CA2">
            <w:rPr>
              <w:rFonts w:ascii="Times New Roman" w:hAnsi="Times New Roman" w:cs="Times New Roman"/>
              <w:b/>
              <w:bCs/>
              <w:color w:val="000000"/>
              <w:sz w:val="20"/>
              <w:szCs w:val="20"/>
            </w:rPr>
            <w:delText xml:space="preserve">coordinates (A) and temporal changes in the distance of microbiota composition between vendors (B). </w:delText>
          </w:r>
          <w:r w:rsidDel="00AB0CA2">
            <w:rPr>
              <w:rFonts w:ascii="Times New Roman" w:hAnsi="Times New Roman" w:cs="Times New Roman"/>
              <w:color w:val="000000"/>
              <w:sz w:val="20"/>
              <w:szCs w:val="20"/>
            </w:rPr>
            <w:delText xml:space="preserve">Panel A shows responses to resistant starch and panel B shows responses to inulin, resistant starch and cellulose. In panel A, </w:delText>
          </w:r>
          <w:r w:rsidRPr="00BA6D15" w:rsidDel="00AB0CA2">
            <w:rPr>
              <w:rFonts w:ascii="Times New Roman" w:hAnsi="Times New Roman" w:cs="Times New Roman"/>
              <w:sz w:val="20"/>
              <w:szCs w:val="20"/>
            </w:rPr>
            <w:delText>dots</w:delText>
          </w:r>
          <w:r w:rsidDel="00AB0CA2">
            <w:rPr>
              <w:rFonts w:ascii="Times New Roman" w:hAnsi="Times New Roman" w:cs="Times New Roman"/>
              <w:sz w:val="20"/>
              <w:szCs w:val="20"/>
            </w:rPr>
            <w:delText xml:space="preserve"> </w:delText>
          </w:r>
          <w:r w:rsidRPr="00BA6D15" w:rsidDel="00AB0CA2">
            <w:rPr>
              <w:rFonts w:ascii="Times New Roman" w:hAnsi="Times New Roman" w:cs="Times New Roman"/>
              <w:sz w:val="20"/>
              <w:szCs w:val="20"/>
            </w:rPr>
            <w:delText xml:space="preserve">represent the mean </w:delText>
          </w:r>
          <w:r w:rsidDel="00AB0CA2">
            <w:rPr>
              <w:rFonts w:ascii="Times New Roman" w:hAnsi="Times New Roman" w:cs="Times New Roman"/>
              <w:sz w:val="20"/>
              <w:szCs w:val="20"/>
            </w:rPr>
            <w:delText>PCoA coordinate score</w:delText>
          </w:r>
          <w:r w:rsidRPr="00BA6D15" w:rsidDel="00AB0CA2">
            <w:rPr>
              <w:rFonts w:ascii="Times New Roman" w:hAnsi="Times New Roman" w:cs="Times New Roman"/>
              <w:sz w:val="20"/>
              <w:szCs w:val="20"/>
            </w:rPr>
            <w:delText xml:space="preserve"> across mice within the same vendor</w:delText>
          </w:r>
          <w:r w:rsidDel="00AB0CA2">
            <w:rPr>
              <w:rFonts w:ascii="Times New Roman" w:hAnsi="Times New Roman" w:cs="Times New Roman"/>
              <w:sz w:val="20"/>
              <w:szCs w:val="20"/>
            </w:rPr>
            <w:delText xml:space="preserve"> and </w:delText>
          </w:r>
          <w:r w:rsidRPr="00BA6D15" w:rsidDel="00AB0CA2">
            <w:rPr>
              <w:rFonts w:ascii="Times New Roman" w:hAnsi="Times New Roman" w:cs="Times New Roman"/>
              <w:sz w:val="20"/>
              <w:szCs w:val="20"/>
            </w:rPr>
            <w:delText xml:space="preserve">error bars represent standard error of the mean. </w:delText>
          </w:r>
          <w:r w:rsidDel="00AB0CA2">
            <w:rPr>
              <w:rFonts w:ascii="Times New Roman" w:hAnsi="Times New Roman" w:cs="Times New Roman"/>
              <w:sz w:val="20"/>
              <w:szCs w:val="20"/>
            </w:rPr>
            <w:delText xml:space="preserve">In panel B, dots/lines are the mean </w:delText>
          </w:r>
          <w:r w:rsidRPr="00163AE6" w:rsidDel="00AB0CA2">
            <w:rPr>
              <w:rFonts w:ascii="Times New Roman" w:hAnsi="Times New Roman" w:cs="Times New Roman"/>
              <w:color w:val="000000"/>
              <w:sz w:val="20"/>
              <w:szCs w:val="20"/>
            </w:rPr>
            <w:delText>pairwise Aitchison distan</w:delText>
          </w:r>
          <w:r w:rsidDel="00AB0CA2">
            <w:rPr>
              <w:rFonts w:ascii="Times New Roman" w:hAnsi="Times New Roman" w:cs="Times New Roman"/>
              <w:color w:val="000000"/>
              <w:sz w:val="20"/>
              <w:szCs w:val="20"/>
            </w:rPr>
            <w:delText xml:space="preserve">ce between samples from different vendors and shading areas represent </w:delText>
          </w:r>
          <w:r w:rsidRPr="00BA6D15" w:rsidDel="00AB0CA2">
            <w:rPr>
              <w:rFonts w:ascii="Times New Roman" w:hAnsi="Times New Roman" w:cs="Times New Roman"/>
              <w:sz w:val="20"/>
              <w:szCs w:val="20"/>
            </w:rPr>
            <w:delText>standard error of the m</w:delText>
          </w:r>
        </w:del>
        <w:del w:id="177" w:author="Chen Liao" w:date="2021-05-29T23:33:00Z">
          <w:r w:rsidRPr="00BA6D15" w:rsidDel="00627F48">
            <w:rPr>
              <w:rFonts w:ascii="Times New Roman" w:hAnsi="Times New Roman" w:cs="Times New Roman"/>
              <w:sz w:val="20"/>
              <w:szCs w:val="20"/>
            </w:rPr>
            <w:delText>ean</w:delText>
          </w:r>
          <w:r w:rsidDel="00627F48">
            <w:rPr>
              <w:rFonts w:ascii="Times New Roman" w:hAnsi="Times New Roman" w:cs="Times New Roman"/>
              <w:sz w:val="20"/>
              <w:szCs w:val="20"/>
            </w:rPr>
            <w:delText>.</w:delText>
          </w:r>
        </w:del>
      </w:moveFrom>
    </w:p>
    <w:moveFromRangeEnd w:id="174"/>
    <w:p w14:paraId="7124A723" w14:textId="64FA6EB3" w:rsidR="00AA5DB0" w:rsidDel="00627F48" w:rsidRDefault="00AA5DB0">
      <w:pPr>
        <w:rPr>
          <w:del w:id="178" w:author="Chen Liao" w:date="2021-05-29T23:33:00Z"/>
          <w:rFonts w:eastAsiaTheme="minorEastAsia"/>
        </w:rPr>
      </w:pPr>
    </w:p>
    <w:p w14:paraId="7675BCA4" w14:textId="09913E4C" w:rsidR="00AA5DB0" w:rsidDel="00AB0CA2" w:rsidRDefault="00AA5DB0">
      <w:pPr>
        <w:pStyle w:val="paragraph"/>
        <w:spacing w:before="0" w:beforeAutospacing="0" w:after="0" w:afterAutospacing="0"/>
        <w:rPr>
          <w:del w:id="179" w:author="Chen Liao" w:date="2021-05-29T23:58:00Z"/>
        </w:rPr>
        <w:pPrChange w:id="180" w:author="Chen Liao" w:date="2021-05-29T23:58:00Z">
          <w:pPr/>
        </w:pPrChange>
      </w:pPr>
    </w:p>
    <w:p w14:paraId="21425F6E" w14:textId="77777777" w:rsidR="00AA5DB0" w:rsidRDefault="00AA5DB0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481E33CC" wp14:editId="49B5EEFA">
            <wp:extent cx="2933700" cy="33782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D2A9" w14:textId="77777777" w:rsidR="00AA5DB0" w:rsidRDefault="00AA5DB0" w:rsidP="00AA5DB0">
      <w:pPr>
        <w:pStyle w:val="paragraph"/>
        <w:spacing w:before="0" w:beforeAutospacing="0" w:after="0" w:afterAutospacing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CC54CC0" w14:textId="3C24B4AF" w:rsidR="00AB0CA2" w:rsidRDefault="00AA5DB0" w:rsidP="00AA5DB0">
      <w:pPr>
        <w:pStyle w:val="paragraph"/>
        <w:spacing w:before="0" w:beforeAutospacing="0" w:after="0" w:afterAutospacing="0"/>
        <w:jc w:val="both"/>
        <w:rPr>
          <w:ins w:id="181" w:author="Chen Liao" w:date="2021-05-29T23:58:00Z"/>
          <w:rFonts w:ascii="Times New Roman" w:hAnsi="Times New Roman" w:cs="Times New Roman"/>
          <w:sz w:val="20"/>
          <w:szCs w:val="20"/>
        </w:rPr>
      </w:pPr>
      <w:commentRangeStart w:id="182"/>
      <w:r w:rsidRPr="00C43578">
        <w:rPr>
          <w:rFonts w:ascii="Times New Roman" w:hAnsi="Times New Roman" w:cs="Times New Roman"/>
          <w:b/>
          <w:bCs/>
          <w:sz w:val="20"/>
          <w:szCs w:val="20"/>
        </w:rPr>
        <w:t>Figure S</w:t>
      </w:r>
      <w:ins w:id="183" w:author="Chen Liao" w:date="2021-05-30T00:04:00Z">
        <w:r w:rsidR="00C51BC8">
          <w:rPr>
            <w:rFonts w:ascii="Times New Roman" w:hAnsi="Times New Roman" w:cs="Times New Roman"/>
            <w:b/>
            <w:bCs/>
            <w:sz w:val="20"/>
            <w:szCs w:val="20"/>
          </w:rPr>
          <w:t>7</w:t>
        </w:r>
      </w:ins>
      <w:del w:id="184" w:author="Chen Liao" w:date="2021-05-29T23:58:00Z">
        <w:r w:rsidRPr="00C43578" w:rsidDel="00AB0CA2">
          <w:rPr>
            <w:rFonts w:ascii="Times New Roman" w:hAnsi="Times New Roman" w:cs="Times New Roman"/>
            <w:b/>
            <w:bCs/>
            <w:sz w:val="20"/>
            <w:szCs w:val="20"/>
          </w:rPr>
          <w:delText>5</w:delText>
        </w:r>
      </w:del>
      <w:r w:rsidRPr="00C43578">
        <w:rPr>
          <w:rFonts w:ascii="Times New Roman" w:hAnsi="Times New Roman" w:cs="Times New Roman"/>
          <w:b/>
          <w:bCs/>
          <w:sz w:val="20"/>
          <w:szCs w:val="20"/>
        </w:rPr>
        <w:t>.</w:t>
      </w:r>
      <w:commentRangeEnd w:id="182"/>
      <w:r w:rsidR="00A204E9">
        <w:rPr>
          <w:rStyle w:val="CommentReference"/>
          <w:rFonts w:ascii="Times New Roman" w:eastAsia="Times New Roman" w:hAnsi="Times New Roman" w:cs="Times New Roman"/>
        </w:rPr>
        <w:commentReference w:id="182"/>
      </w:r>
      <w:r w:rsidRPr="00C4357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bookmarkStart w:id="185" w:name="OLE_LINK46"/>
      <w:bookmarkStart w:id="186" w:name="OLE_LINK47"/>
      <w:r>
        <w:rPr>
          <w:rFonts w:ascii="Times New Roman" w:hAnsi="Times New Roman" w:cs="Times New Roman"/>
          <w:b/>
          <w:bCs/>
          <w:sz w:val="20"/>
          <w:szCs w:val="20"/>
        </w:rPr>
        <w:t>B</w:t>
      </w:r>
      <w:r w:rsidRPr="00C43578">
        <w:rPr>
          <w:rFonts w:ascii="Times New Roman" w:hAnsi="Times New Roman" w:cs="Times New Roman"/>
          <w:b/>
          <w:bCs/>
          <w:sz w:val="20"/>
          <w:szCs w:val="20"/>
        </w:rPr>
        <w:t>acterial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taxa</w:t>
      </w:r>
      <w:r w:rsidRPr="00C4357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with s</w:t>
      </w:r>
      <w:r w:rsidRPr="00C43578">
        <w:rPr>
          <w:rFonts w:ascii="Times New Roman" w:hAnsi="Times New Roman" w:cs="Times New Roman"/>
          <w:b/>
          <w:bCs/>
          <w:sz w:val="20"/>
          <w:szCs w:val="20"/>
        </w:rPr>
        <w:t xml:space="preserve">ignificant </w:t>
      </w:r>
      <w:r>
        <w:rPr>
          <w:rFonts w:ascii="Times New Roman" w:hAnsi="Times New Roman" w:cs="Times New Roman"/>
          <w:b/>
          <w:bCs/>
          <w:sz w:val="20"/>
          <w:szCs w:val="20"/>
        </w:rPr>
        <w:t>difference</w:t>
      </w:r>
      <w:r w:rsidRPr="00C43578">
        <w:rPr>
          <w:rFonts w:ascii="Times New Roman" w:hAnsi="Times New Roman" w:cs="Times New Roman"/>
          <w:b/>
          <w:bCs/>
          <w:sz w:val="20"/>
          <w:szCs w:val="20"/>
        </w:rPr>
        <w:t xml:space="preserve"> in relative abundance </w:t>
      </w:r>
      <w:bookmarkEnd w:id="185"/>
      <w:bookmarkEnd w:id="186"/>
      <w:r>
        <w:rPr>
          <w:rFonts w:ascii="Times New Roman" w:hAnsi="Times New Roman" w:cs="Times New Roman"/>
          <w:b/>
          <w:bCs/>
          <w:sz w:val="20"/>
          <w:szCs w:val="20"/>
        </w:rPr>
        <w:t xml:space="preserve">between the inulin group and the cellulose group. </w:t>
      </w:r>
      <w:r w:rsidRPr="009E2A7A">
        <w:rPr>
          <w:rFonts w:ascii="Times New Roman" w:hAnsi="Times New Roman" w:cs="Times New Roman"/>
          <w:sz w:val="20"/>
          <w:szCs w:val="20"/>
        </w:rPr>
        <w:t xml:space="preserve">Relative </w:t>
      </w:r>
      <w:r>
        <w:rPr>
          <w:rFonts w:ascii="Times New Roman" w:hAnsi="Times New Roman" w:cs="Times New Roman"/>
          <w:sz w:val="20"/>
          <w:szCs w:val="20"/>
        </w:rPr>
        <w:t xml:space="preserve">abundance </w:t>
      </w:r>
      <w:r w:rsidRPr="009E2A7A">
        <w:rPr>
          <w:rFonts w:ascii="Times New Roman" w:hAnsi="Times New Roman" w:cs="Times New Roman"/>
          <w:sz w:val="20"/>
          <w:szCs w:val="20"/>
        </w:rPr>
        <w:t xml:space="preserve">changes were calculated between </w:t>
      </w:r>
      <w:r w:rsidRPr="009E2A7A">
        <w:rPr>
          <w:rFonts w:ascii="Times New Roman" w:hAnsi="Times New Roman" w:cs="Times New Roman" w:hint="eastAsia"/>
          <w:sz w:val="20"/>
          <w:szCs w:val="20"/>
        </w:rPr>
        <w:t>day</w:t>
      </w:r>
      <w:r w:rsidRPr="009E2A7A">
        <w:rPr>
          <w:rFonts w:ascii="Times New Roman" w:hAnsi="Times New Roman" w:cs="Times New Roman"/>
          <w:sz w:val="20"/>
          <w:szCs w:val="20"/>
        </w:rPr>
        <w:t xml:space="preserve"> 0 and day 1 (A), day 0 and day 5 (B), </w:t>
      </w:r>
      <w:del w:id="187" w:author="刘 红宾" w:date="2021-04-27T14:23:00Z">
        <w:r w:rsidRPr="009E2A7A" w:rsidDel="007D4FC1">
          <w:rPr>
            <w:rFonts w:ascii="Times New Roman" w:hAnsi="Times New Roman" w:cs="Times New Roman"/>
            <w:sz w:val="20"/>
            <w:szCs w:val="20"/>
          </w:rPr>
          <w:delText xml:space="preserve"> </w:delText>
        </w:r>
      </w:del>
      <w:r w:rsidRPr="009E2A7A">
        <w:rPr>
          <w:rFonts w:ascii="Times New Roman" w:hAnsi="Times New Roman" w:cs="Times New Roman"/>
          <w:sz w:val="20"/>
          <w:szCs w:val="20"/>
        </w:rPr>
        <w:t>day 0 and day 31 (C)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  <w:r w:rsidRPr="003F176B">
        <w:rPr>
          <w:rFonts w:ascii="Times New Roman" w:hAnsi="Times New Roman" w:cs="Times New Roman"/>
          <w:i/>
          <w:iCs/>
          <w:sz w:val="20"/>
          <w:szCs w:val="20"/>
        </w:rPr>
        <w:t>P</w:t>
      </w:r>
      <w:r>
        <w:rPr>
          <w:rFonts w:ascii="Times New Roman" w:hAnsi="Times New Roman" w:cs="Times New Roman"/>
          <w:sz w:val="20"/>
          <w:szCs w:val="20"/>
        </w:rPr>
        <w:t>-values were obtained from Wilcoxon rank-sum test after multiple test correction v</w:t>
      </w:r>
      <w:r w:rsidRPr="0040625F">
        <w:rPr>
          <w:rFonts w:ascii="Times New Roman" w:hAnsi="Times New Roman" w:cs="Times New Roman"/>
          <w:sz w:val="20"/>
          <w:szCs w:val="20"/>
        </w:rPr>
        <w:t>ia false discovery rate (FDR)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0625F">
        <w:rPr>
          <w:rFonts w:ascii="Times New Roman" w:hAnsi="Times New Roman" w:cs="Times New Roman"/>
          <w:sz w:val="20"/>
          <w:szCs w:val="20"/>
        </w:rPr>
        <w:t>estimation.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7010F5">
        <w:rPr>
          <w:rFonts w:ascii="Times New Roman" w:hAnsi="Times New Roman" w:cs="Times New Roman"/>
          <w:sz w:val="20"/>
          <w:szCs w:val="20"/>
        </w:rPr>
        <w:t xml:space="preserve">*, </w:t>
      </w:r>
      <w:r>
        <w:rPr>
          <w:rFonts w:ascii="Times New Roman" w:hAnsi="Times New Roman" w:cs="Times New Roman"/>
          <w:sz w:val="20"/>
          <w:szCs w:val="20"/>
        </w:rPr>
        <w:t xml:space="preserve">FDR </w:t>
      </w:r>
      <w:r w:rsidRPr="007010F5">
        <w:rPr>
          <w:rFonts w:ascii="Times New Roman" w:hAnsi="Times New Roman" w:cs="Times New Roman"/>
          <w:sz w:val="20"/>
          <w:szCs w:val="20"/>
        </w:rPr>
        <w:t>&lt; 0.05</w:t>
      </w:r>
      <w:r>
        <w:rPr>
          <w:rFonts w:ascii="Times New Roman" w:hAnsi="Times New Roman" w:cs="Times New Roman"/>
          <w:sz w:val="20"/>
          <w:szCs w:val="20"/>
        </w:rPr>
        <w:t>; *</w:t>
      </w:r>
      <w:r w:rsidRPr="007010F5">
        <w:rPr>
          <w:rFonts w:ascii="Times New Roman" w:hAnsi="Times New Roman" w:cs="Times New Roman"/>
          <w:sz w:val="20"/>
          <w:szCs w:val="20"/>
        </w:rPr>
        <w:t xml:space="preserve">*, </w:t>
      </w:r>
      <w:r>
        <w:rPr>
          <w:rFonts w:ascii="Times New Roman" w:hAnsi="Times New Roman" w:cs="Times New Roman"/>
          <w:sz w:val="20"/>
          <w:szCs w:val="20"/>
        </w:rPr>
        <w:t xml:space="preserve">FDR </w:t>
      </w:r>
      <w:r w:rsidRPr="007010F5">
        <w:rPr>
          <w:rFonts w:ascii="Times New Roman" w:hAnsi="Times New Roman" w:cs="Times New Roman"/>
          <w:sz w:val="20"/>
          <w:szCs w:val="20"/>
        </w:rPr>
        <w:t>&lt; 0.0</w:t>
      </w:r>
      <w:r>
        <w:rPr>
          <w:rFonts w:ascii="Times New Roman" w:hAnsi="Times New Roman" w:cs="Times New Roman"/>
          <w:sz w:val="20"/>
          <w:szCs w:val="20"/>
        </w:rPr>
        <w:t>1; **</w:t>
      </w:r>
      <w:r w:rsidRPr="007010F5">
        <w:rPr>
          <w:rFonts w:ascii="Times New Roman" w:hAnsi="Times New Roman" w:cs="Times New Roman"/>
          <w:sz w:val="20"/>
          <w:szCs w:val="20"/>
        </w:rPr>
        <w:t xml:space="preserve">*, </w:t>
      </w:r>
      <w:r>
        <w:rPr>
          <w:rFonts w:ascii="Times New Roman" w:hAnsi="Times New Roman" w:cs="Times New Roman"/>
          <w:sz w:val="20"/>
          <w:szCs w:val="20"/>
        </w:rPr>
        <w:t xml:space="preserve">FDR </w:t>
      </w:r>
      <w:r w:rsidRPr="007010F5">
        <w:rPr>
          <w:rFonts w:ascii="Times New Roman" w:hAnsi="Times New Roman" w:cs="Times New Roman"/>
          <w:sz w:val="20"/>
          <w:szCs w:val="20"/>
        </w:rPr>
        <w:t>&lt; 0.0</w:t>
      </w:r>
      <w:r>
        <w:rPr>
          <w:rFonts w:ascii="Times New Roman" w:hAnsi="Times New Roman" w:cs="Times New Roman"/>
          <w:sz w:val="20"/>
          <w:szCs w:val="20"/>
        </w:rPr>
        <w:t>01.</w:t>
      </w:r>
      <w:ins w:id="188" w:author="Chen Liao" w:date="2021-05-29T23:58:00Z">
        <w:r w:rsidR="00AB0CA2">
          <w:rPr>
            <w:rFonts w:ascii="Times New Roman" w:hAnsi="Times New Roman" w:cs="Times New Roman"/>
            <w:sz w:val="20"/>
            <w:szCs w:val="20"/>
          </w:rPr>
          <w:br w:type="page"/>
        </w:r>
      </w:ins>
    </w:p>
    <w:p w14:paraId="6FB326D8" w14:textId="6EBDF80E" w:rsidR="00AA5DB0" w:rsidRDefault="00DB0300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sz w:val="20"/>
          <w:szCs w:val="20"/>
        </w:rPr>
        <w:pPrChange w:id="189" w:author="Chen Liao" w:date="2021-05-30T03:40:00Z">
          <w:pPr>
            <w:pStyle w:val="paragraph"/>
            <w:spacing w:before="0" w:beforeAutospacing="0" w:after="0" w:afterAutospacing="0"/>
            <w:jc w:val="both"/>
          </w:pPr>
        </w:pPrChange>
      </w:pPr>
      <w:ins w:id="190" w:author="Chen Liao" w:date="2021-05-30T03:39:00Z">
        <w:r>
          <w:rPr>
            <w:rFonts w:ascii="Times New Roman" w:hAnsi="Times New Roman" w:cs="Times New Roman"/>
            <w:noProof/>
            <w:sz w:val="20"/>
            <w:szCs w:val="20"/>
          </w:rPr>
          <w:lastRenderedPageBreak/>
          <w:drawing>
            <wp:inline distT="0" distB="0" distL="0" distR="0" wp14:anchorId="08E2156B" wp14:editId="09F5AB63">
              <wp:extent cx="4029740" cy="1903496"/>
              <wp:effectExtent l="0" t="0" r="0" b="1905"/>
              <wp:docPr id="20" name="Picture 20" descr="A picture containing indoor, colorful, dark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0" descr="A picture containing indoor, colorful, dark&#10;&#10;Description automatically generated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58656" cy="19171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AF9DB8" w14:textId="32FB5EDA" w:rsidR="00AA5DB0" w:rsidDel="00DB0300" w:rsidRDefault="00AA5DB0">
      <w:pPr>
        <w:jc w:val="both"/>
        <w:rPr>
          <w:del w:id="191" w:author="Chen Liao" w:date="2021-05-30T03:40:00Z"/>
          <w:rFonts w:eastAsiaTheme="minorEastAsia"/>
        </w:rPr>
        <w:pPrChange w:id="192" w:author="Chen Liao" w:date="2021-05-30T03:43:00Z">
          <w:pPr/>
        </w:pPrChange>
      </w:pPr>
    </w:p>
    <w:p w14:paraId="33C40C7B" w14:textId="35CF83D0" w:rsidR="00AA5DB0" w:rsidDel="00DB0300" w:rsidRDefault="00AA5DB0">
      <w:pPr>
        <w:jc w:val="both"/>
        <w:rPr>
          <w:del w:id="193" w:author="Chen Liao" w:date="2021-05-30T03:40:00Z"/>
          <w:rFonts w:eastAsiaTheme="minorEastAsia"/>
        </w:rPr>
        <w:pPrChange w:id="194" w:author="Chen Liao" w:date="2021-05-30T03:43:00Z">
          <w:pPr/>
        </w:pPrChange>
      </w:pPr>
    </w:p>
    <w:p w14:paraId="6C520E77" w14:textId="7500974E" w:rsidR="00AA5DB0" w:rsidDel="00DB0300" w:rsidRDefault="00AA5DB0">
      <w:pPr>
        <w:jc w:val="both"/>
        <w:rPr>
          <w:del w:id="195" w:author="Chen Liao" w:date="2021-05-30T03:40:00Z"/>
          <w:rStyle w:val="fontstyle01"/>
          <w:color w:val="000000" w:themeColor="text1"/>
          <w:sz w:val="22"/>
          <w:szCs w:val="22"/>
        </w:rPr>
      </w:pPr>
    </w:p>
    <w:p w14:paraId="2301CB11" w14:textId="0597EE0F" w:rsidR="00AA5DB0" w:rsidRPr="00BA6D15" w:rsidDel="00763972" w:rsidRDefault="00AA5DB0">
      <w:pPr>
        <w:jc w:val="both"/>
        <w:rPr>
          <w:moveFrom w:id="196" w:author="Chen Liao" w:date="2021-05-29T22:56:00Z"/>
          <w:sz w:val="22"/>
          <w:szCs w:val="22"/>
        </w:rPr>
        <w:pPrChange w:id="197" w:author="Chen Liao" w:date="2021-05-30T03:43:00Z">
          <w:pPr>
            <w:jc w:val="center"/>
          </w:pPr>
        </w:pPrChange>
      </w:pPr>
      <w:moveFromRangeStart w:id="198" w:author="Chen Liao" w:date="2021-05-29T22:56:00Z" w:name="move73221421"/>
      <w:moveFrom w:id="199" w:author="Chen Liao" w:date="2021-05-29T22:56:00Z">
        <w:r w:rsidRPr="00BA6D15" w:rsidDel="00763972">
          <w:rPr>
            <w:noProof/>
            <w:sz w:val="22"/>
            <w:szCs w:val="22"/>
          </w:rPr>
          <w:drawing>
            <wp:inline distT="0" distB="0" distL="0" distR="0" wp14:anchorId="23219F11" wp14:editId="5BE00E30">
              <wp:extent cx="3387438" cy="1352068"/>
              <wp:effectExtent l="0" t="0" r="3810" b="0"/>
              <wp:docPr id="33" name="Picture 33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&#10;&#10;Description automatically generated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8656" cy="1368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16D80AF1" w14:textId="3094798F" w:rsidR="00AA5DB0" w:rsidRPr="00C67E58" w:rsidDel="00763972" w:rsidRDefault="00AA5DB0">
      <w:pPr>
        <w:jc w:val="both"/>
        <w:rPr>
          <w:moveFrom w:id="200" w:author="Chen Liao" w:date="2021-05-29T22:56:00Z"/>
          <w:sz w:val="20"/>
          <w:szCs w:val="20"/>
        </w:rPr>
      </w:pPr>
    </w:p>
    <w:p w14:paraId="79288921" w14:textId="797F249C" w:rsidR="00AA5DB0" w:rsidRPr="00C67E58" w:rsidDel="00DB0300" w:rsidRDefault="00AA5DB0">
      <w:pPr>
        <w:jc w:val="both"/>
        <w:rPr>
          <w:del w:id="201" w:author="Chen Liao" w:date="2021-05-30T03:40:00Z"/>
          <w:moveFrom w:id="202" w:author="Chen Liao" w:date="2021-05-29T22:56:00Z"/>
          <w:color w:val="333333"/>
          <w:sz w:val="20"/>
          <w:szCs w:val="20"/>
          <w:shd w:val="clear" w:color="auto" w:fill="FFFFFF"/>
        </w:rPr>
      </w:pPr>
      <w:moveFrom w:id="203" w:author="Chen Liao" w:date="2021-05-29T22:56:00Z">
        <w:r w:rsidRPr="00C67E58" w:rsidDel="00763972">
          <w:rPr>
            <w:b/>
            <w:bCs/>
            <w:sz w:val="20"/>
            <w:szCs w:val="20"/>
          </w:rPr>
          <w:t>Figure S6.</w:t>
        </w:r>
        <w:r w:rsidDel="00763972">
          <w:rPr>
            <w:b/>
            <w:bCs/>
            <w:sz w:val="20"/>
            <w:szCs w:val="20"/>
          </w:rPr>
          <w:t xml:space="preserve"> A</w:t>
        </w:r>
        <w:r w:rsidRPr="00C67E58" w:rsidDel="00763972">
          <w:rPr>
            <w:b/>
            <w:bCs/>
            <w:sz w:val="20"/>
            <w:szCs w:val="20"/>
          </w:rPr>
          <w:t xml:space="preserve">nalysis of </w:t>
        </w:r>
        <w:r w:rsidDel="00763972">
          <w:rPr>
            <w:b/>
            <w:bCs/>
            <w:sz w:val="20"/>
            <w:szCs w:val="20"/>
          </w:rPr>
          <w:t xml:space="preserve">previously published </w:t>
        </w:r>
        <w:r w:rsidRPr="00C67E58" w:rsidDel="00763972">
          <w:rPr>
            <w:b/>
            <w:bCs/>
            <w:sz w:val="20"/>
            <w:szCs w:val="20"/>
          </w:rPr>
          <w:t>data from Chijiiwa et al.</w:t>
        </w:r>
        <w:r w:rsidDel="00763972">
          <w:rPr>
            <w:b/>
            <w:bCs/>
            <w:sz w:val="20"/>
            <w:szCs w:val="20"/>
          </w:rPr>
          <w:t xml:space="preserve"> </w:t>
        </w:r>
        <w:r w:rsidDel="00763972">
          <w:rPr>
            <w:b/>
            <w:bCs/>
            <w:sz w:val="20"/>
            <w:szCs w:val="20"/>
          </w:rPr>
          <w:fldChar w:fldCharType="begin"/>
        </w:r>
        <w:r w:rsidDel="00763972">
          <w:rPr>
            <w:b/>
            <w:bCs/>
            <w:sz w:val="20"/>
            <w:szCs w:val="20"/>
          </w:rPr>
          <w:instrText xml:space="preserve"> ADDIN NE.Ref.{F03581BE-5456-406C-9BF0-479B6F958ADD}</w:instrText>
        </w:r>
        <w:r w:rsidDel="00763972">
          <w:rPr>
            <w:b/>
            <w:bCs/>
            <w:sz w:val="20"/>
            <w:szCs w:val="20"/>
          </w:rPr>
          <w:fldChar w:fldCharType="separate"/>
        </w:r>
        <w:r w:rsidDel="00763972">
          <w:rPr>
            <w:rFonts w:eastAsiaTheme="minorEastAsia"/>
            <w:color w:val="080000"/>
            <w:sz w:val="20"/>
            <w:szCs w:val="20"/>
          </w:rPr>
          <w:t>[33]</w:t>
        </w:r>
        <w:r w:rsidDel="00763972">
          <w:rPr>
            <w:b/>
            <w:bCs/>
            <w:sz w:val="20"/>
            <w:szCs w:val="20"/>
          </w:rPr>
          <w:fldChar w:fldCharType="end"/>
        </w:r>
        <w:r w:rsidDel="00763972">
          <w:rPr>
            <w:b/>
            <w:bCs/>
            <w:sz w:val="20"/>
            <w:szCs w:val="20"/>
          </w:rPr>
          <w:t>.</w:t>
        </w:r>
        <w:r w:rsidRPr="00B45421" w:rsidDel="00763972">
          <w:rPr>
            <w:sz w:val="20"/>
            <w:szCs w:val="20"/>
          </w:rPr>
          <w:t xml:space="preserve"> </w:t>
        </w:r>
        <w:r w:rsidDel="00763972">
          <w:rPr>
            <w:sz w:val="20"/>
            <w:szCs w:val="20"/>
          </w:rPr>
          <w:t>In this study, t</w:t>
        </w:r>
        <w:bookmarkStart w:id="204" w:name="OLE_LINK40"/>
        <w:bookmarkStart w:id="205" w:name="OLE_LINK41"/>
        <w:r w:rsidDel="00763972">
          <w:rPr>
            <w:sz w:val="20"/>
            <w:szCs w:val="20"/>
          </w:rPr>
          <w:t xml:space="preserve">he shift in murine </w:t>
        </w:r>
        <w:r w:rsidRPr="00B45421" w:rsidDel="00763972">
          <w:rPr>
            <w:sz w:val="20"/>
            <w:szCs w:val="20"/>
          </w:rPr>
          <w:t xml:space="preserve">gut microbiota </w:t>
        </w:r>
        <w:r w:rsidDel="00763972">
          <w:rPr>
            <w:sz w:val="20"/>
            <w:szCs w:val="20"/>
          </w:rPr>
          <w:t xml:space="preserve">was tracked for two weeks </w:t>
        </w:r>
        <w:r w:rsidRPr="00BB1186" w:rsidDel="00763972">
          <w:rPr>
            <w:sz w:val="20"/>
            <w:szCs w:val="20"/>
          </w:rPr>
          <w:t>following inulin treatment.</w:t>
        </w:r>
        <w:r w:rsidRPr="00C67E58" w:rsidDel="00763972">
          <w:rPr>
            <w:sz w:val="20"/>
            <w:szCs w:val="20"/>
          </w:rPr>
          <w:t xml:space="preserve"> </w:t>
        </w:r>
        <w:bookmarkEnd w:id="204"/>
        <w:bookmarkEnd w:id="205"/>
        <w:r w:rsidRPr="00C67E58" w:rsidDel="00763972">
          <w:rPr>
            <w:b/>
            <w:bCs/>
            <w:sz w:val="20"/>
            <w:szCs w:val="20"/>
          </w:rPr>
          <w:t>A</w:t>
        </w:r>
        <w:r w:rsidRPr="00C67E58" w:rsidDel="00763972">
          <w:rPr>
            <w:sz w:val="20"/>
            <w:szCs w:val="20"/>
          </w:rPr>
          <w:t xml:space="preserve">. </w:t>
        </w:r>
        <w:r w:rsidDel="00763972">
          <w:rPr>
            <w:sz w:val="20"/>
            <w:szCs w:val="20"/>
          </w:rPr>
          <w:t>D</w:t>
        </w:r>
        <w:r w:rsidRPr="00C67E58" w:rsidDel="00763972">
          <w:rPr>
            <w:sz w:val="20"/>
            <w:szCs w:val="20"/>
          </w:rPr>
          <w:t xml:space="preserve">iversity. </w:t>
        </w:r>
        <w:r w:rsidRPr="00C67E58" w:rsidDel="00763972">
          <w:rPr>
            <w:b/>
            <w:bCs/>
            <w:sz w:val="20"/>
            <w:szCs w:val="20"/>
          </w:rPr>
          <w:t>B</w:t>
        </w:r>
        <w:r w:rsidRPr="00C67E58" w:rsidDel="00763972">
          <w:rPr>
            <w:sz w:val="20"/>
            <w:szCs w:val="20"/>
          </w:rPr>
          <w:t>. T</w:t>
        </w:r>
        <w:r w:rsidDel="00763972">
          <w:rPr>
            <w:sz w:val="20"/>
            <w:szCs w:val="20"/>
          </w:rPr>
          <w:t>emporal</w:t>
        </w:r>
        <w:r w:rsidRPr="00C67E58" w:rsidDel="00763972">
          <w:rPr>
            <w:sz w:val="20"/>
            <w:szCs w:val="20"/>
          </w:rPr>
          <w:t xml:space="preserve"> trajectory of gut microbiota in </w:t>
        </w:r>
        <w:r w:rsidRPr="00C67E58" w:rsidDel="00763972">
          <w:rPr>
            <w:color w:val="000000"/>
            <w:sz w:val="20"/>
            <w:szCs w:val="20"/>
          </w:rPr>
          <w:t>PCoA (</w:t>
        </w:r>
        <w:r w:rsidRPr="00C67E58" w:rsidDel="00763972">
          <w:rPr>
            <w:color w:val="333333"/>
            <w:sz w:val="20"/>
            <w:szCs w:val="20"/>
            <w:shd w:val="clear" w:color="auto" w:fill="FFFFFF"/>
          </w:rPr>
          <w:t>principal coordinate analysis) plot. Each dot represents the mean principal coordinate score across all mice and the corresponding error bar represents the standard error of the me</w:t>
        </w:r>
        <w:del w:id="206" w:author="Chen Liao" w:date="2021-05-30T03:40:00Z">
          <w:r w:rsidRPr="00C67E58" w:rsidDel="00DB0300">
            <w:rPr>
              <w:color w:val="333333"/>
              <w:sz w:val="20"/>
              <w:szCs w:val="20"/>
              <w:shd w:val="clear" w:color="auto" w:fill="FFFFFF"/>
            </w:rPr>
            <w:delText>an.</w:delText>
          </w:r>
        </w:del>
      </w:moveFrom>
    </w:p>
    <w:moveFromRangeEnd w:id="198"/>
    <w:p w14:paraId="70F46EF8" w14:textId="79BE70C5" w:rsidR="00AA5DB0" w:rsidDel="00DB0300" w:rsidRDefault="00AA5DB0">
      <w:pPr>
        <w:jc w:val="both"/>
        <w:rPr>
          <w:del w:id="207" w:author="Chen Liao" w:date="2021-05-30T03:40:00Z"/>
          <w:rFonts w:eastAsiaTheme="minorEastAsia"/>
        </w:rPr>
        <w:pPrChange w:id="208" w:author="Chen Liao" w:date="2021-05-30T03:43:00Z">
          <w:pPr/>
        </w:pPrChange>
      </w:pPr>
    </w:p>
    <w:p w14:paraId="19F9224A" w14:textId="7668A46E" w:rsidR="00AA5DB0" w:rsidDel="00DB0300" w:rsidRDefault="00AA5DB0">
      <w:pPr>
        <w:jc w:val="both"/>
        <w:rPr>
          <w:del w:id="209" w:author="Chen Liao" w:date="2021-05-30T03:40:00Z"/>
          <w:rFonts w:eastAsiaTheme="minorEastAsia"/>
        </w:rPr>
        <w:pPrChange w:id="210" w:author="Chen Liao" w:date="2021-05-30T03:43:00Z">
          <w:pPr/>
        </w:pPrChange>
      </w:pPr>
    </w:p>
    <w:p w14:paraId="2C31259F" w14:textId="30BCB900" w:rsidR="00AA5DB0" w:rsidRPr="00BA6D15" w:rsidDel="00DB0300" w:rsidRDefault="00AA5DB0">
      <w:pPr>
        <w:jc w:val="both"/>
        <w:rPr>
          <w:del w:id="211" w:author="Chen Liao" w:date="2021-05-30T03:40:00Z"/>
          <w:sz w:val="22"/>
          <w:szCs w:val="22"/>
        </w:rPr>
        <w:pPrChange w:id="212" w:author="Chen Liao" w:date="2021-05-30T03:43:00Z">
          <w:pPr>
            <w:jc w:val="center"/>
          </w:pPr>
        </w:pPrChange>
      </w:pPr>
      <w:del w:id="213" w:author="Chen Liao" w:date="2021-05-30T03:40:00Z">
        <w:r w:rsidDel="00DB0300">
          <w:rPr>
            <w:noProof/>
            <w:sz w:val="22"/>
            <w:szCs w:val="22"/>
          </w:rPr>
          <w:drawing>
            <wp:inline distT="0" distB="0" distL="0" distR="0" wp14:anchorId="2F7EE617" wp14:editId="53120C24">
              <wp:extent cx="4998123" cy="2963631"/>
              <wp:effectExtent l="0" t="0" r="5715" b="0"/>
              <wp:docPr id="18" name="Picture 18" descr="A screenshot of a video gam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8" descr="A screenshot of a video game&#10;&#10;Description automatically generated with medium confidence"/>
                      <pic:cNvPicPr/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14737" cy="29734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47D0BCA" w14:textId="77777777" w:rsidR="00AA5DB0" w:rsidRPr="00BA6D15" w:rsidDel="00DB0300" w:rsidRDefault="00AA5DB0">
      <w:pPr>
        <w:jc w:val="both"/>
        <w:rPr>
          <w:del w:id="214" w:author="Chen Liao" w:date="2021-05-30T03:40:00Z"/>
          <w:sz w:val="22"/>
          <w:szCs w:val="22"/>
        </w:rPr>
      </w:pPr>
    </w:p>
    <w:p w14:paraId="7C3A4C13" w14:textId="02F37FAA" w:rsidR="00AA5DB0" w:rsidRPr="00971483" w:rsidRDefault="00AA5DB0">
      <w:pPr>
        <w:jc w:val="both"/>
        <w:rPr>
          <w:sz w:val="20"/>
          <w:szCs w:val="20"/>
        </w:rPr>
      </w:pPr>
      <w:commentRangeStart w:id="215"/>
      <w:del w:id="216" w:author="Chen Liao" w:date="2021-05-30T03:40:00Z">
        <w:r w:rsidRPr="00D65482" w:rsidDel="00DB0300">
          <w:rPr>
            <w:b/>
            <w:bCs/>
            <w:sz w:val="20"/>
            <w:szCs w:val="20"/>
          </w:rPr>
          <w:delText>F</w:delText>
        </w:r>
        <w:r w:rsidRPr="00D65482" w:rsidDel="00E81BC6">
          <w:rPr>
            <w:b/>
            <w:bCs/>
            <w:sz w:val="20"/>
            <w:szCs w:val="20"/>
          </w:rPr>
          <w:delText>i</w:delText>
        </w:r>
      </w:del>
      <w:ins w:id="217" w:author="Chen Liao" w:date="2021-05-30T03:40:00Z">
        <w:r w:rsidR="00E81BC6">
          <w:rPr>
            <w:b/>
            <w:bCs/>
            <w:sz w:val="20"/>
            <w:szCs w:val="20"/>
          </w:rPr>
          <w:t>Fi</w:t>
        </w:r>
      </w:ins>
      <w:r w:rsidRPr="00D65482">
        <w:rPr>
          <w:b/>
          <w:bCs/>
          <w:sz w:val="20"/>
          <w:szCs w:val="20"/>
        </w:rPr>
        <w:t>gure S</w:t>
      </w:r>
      <w:ins w:id="218" w:author="Chen Liao" w:date="2021-05-30T03:40:00Z">
        <w:r w:rsidR="00971483">
          <w:rPr>
            <w:b/>
            <w:bCs/>
            <w:sz w:val="20"/>
            <w:szCs w:val="20"/>
          </w:rPr>
          <w:t>8</w:t>
        </w:r>
      </w:ins>
      <w:del w:id="219" w:author="Chen Liao" w:date="2021-05-30T03:40:00Z">
        <w:r w:rsidRPr="00D65482" w:rsidDel="00971483">
          <w:rPr>
            <w:b/>
            <w:bCs/>
            <w:sz w:val="20"/>
            <w:szCs w:val="20"/>
          </w:rPr>
          <w:delText>7</w:delText>
        </w:r>
      </w:del>
      <w:r w:rsidRPr="00D65482">
        <w:rPr>
          <w:b/>
          <w:bCs/>
          <w:sz w:val="20"/>
          <w:szCs w:val="20"/>
        </w:rPr>
        <w:t xml:space="preserve">. </w:t>
      </w:r>
      <w:ins w:id="220" w:author="Chen Liao" w:date="2021-05-30T03:40:00Z">
        <w:r w:rsidR="00971483">
          <w:rPr>
            <w:b/>
            <w:bCs/>
            <w:sz w:val="20"/>
            <w:szCs w:val="20"/>
          </w:rPr>
          <w:t>Dynamical responses of the five inulin d</w:t>
        </w:r>
      </w:ins>
      <w:ins w:id="221" w:author="Chen Liao" w:date="2021-05-30T03:41:00Z">
        <w:r w:rsidR="00971483">
          <w:rPr>
            <w:b/>
            <w:bCs/>
            <w:sz w:val="20"/>
            <w:szCs w:val="20"/>
          </w:rPr>
          <w:t xml:space="preserve">egraders. </w:t>
        </w:r>
        <w:r w:rsidR="00971483" w:rsidRPr="00971483">
          <w:rPr>
            <w:sz w:val="20"/>
            <w:szCs w:val="20"/>
            <w:rPrChange w:id="222" w:author="Chen Liao" w:date="2021-05-30T03:41:00Z">
              <w:rPr>
                <w:b/>
                <w:bCs/>
                <w:sz w:val="20"/>
                <w:szCs w:val="20"/>
              </w:rPr>
            </w:rPrChange>
          </w:rPr>
          <w:t>Lines</w:t>
        </w:r>
      </w:ins>
      <w:ins w:id="223" w:author="Chen Liao" w:date="2021-05-30T05:50:00Z">
        <w:r w:rsidR="00CF2C73">
          <w:rPr>
            <w:sz w:val="20"/>
            <w:szCs w:val="20"/>
          </w:rPr>
          <w:t>/dots</w:t>
        </w:r>
      </w:ins>
      <w:ins w:id="224" w:author="Chen Liao" w:date="2021-05-30T03:41:00Z">
        <w:r w:rsidR="00971483" w:rsidRPr="00971483">
          <w:rPr>
            <w:sz w:val="20"/>
            <w:szCs w:val="20"/>
            <w:rPrChange w:id="225" w:author="Chen Liao" w:date="2021-05-30T03:41:00Z">
              <w:rPr>
                <w:b/>
                <w:bCs/>
                <w:sz w:val="20"/>
                <w:szCs w:val="20"/>
              </w:rPr>
            </w:rPrChange>
          </w:rPr>
          <w:t>:</w:t>
        </w:r>
      </w:ins>
      <w:ins w:id="226" w:author="Chen Liao" w:date="2021-05-30T03:42:00Z">
        <w:r w:rsidR="00971483">
          <w:rPr>
            <w:sz w:val="20"/>
            <w:szCs w:val="20"/>
          </w:rPr>
          <w:t xml:space="preserve"> absolute abundance averaged across mice from the same vendor. Shading area: standard error of the </w:t>
        </w:r>
      </w:ins>
      <w:ins w:id="227" w:author="Chen Liao" w:date="2021-05-30T03:41:00Z">
        <w:r w:rsidR="00971483" w:rsidRPr="00971483">
          <w:rPr>
            <w:sz w:val="20"/>
            <w:szCs w:val="20"/>
            <w:rPrChange w:id="228" w:author="Chen Liao" w:date="2021-05-30T03:41:00Z">
              <w:rPr>
                <w:b/>
                <w:bCs/>
                <w:sz w:val="20"/>
                <w:szCs w:val="20"/>
              </w:rPr>
            </w:rPrChange>
          </w:rPr>
          <w:t>mean</w:t>
        </w:r>
      </w:ins>
      <w:ins w:id="229" w:author="Chen Liao" w:date="2021-05-30T03:42:00Z">
        <w:r w:rsidR="00971483">
          <w:rPr>
            <w:sz w:val="20"/>
            <w:szCs w:val="20"/>
          </w:rPr>
          <w:t xml:space="preserve"> va</w:t>
        </w:r>
      </w:ins>
      <w:ins w:id="230" w:author="Chen Liao" w:date="2021-05-30T03:43:00Z">
        <w:r w:rsidR="00971483">
          <w:rPr>
            <w:sz w:val="20"/>
            <w:szCs w:val="20"/>
          </w:rPr>
          <w:t>lues.</w:t>
        </w:r>
      </w:ins>
      <w:ins w:id="231" w:author="Chen Liao" w:date="2021-05-30T03:41:00Z">
        <w:r w:rsidR="00971483" w:rsidRPr="00971483">
          <w:rPr>
            <w:sz w:val="20"/>
            <w:szCs w:val="20"/>
            <w:rPrChange w:id="232" w:author="Chen Liao" w:date="2021-05-30T03:41:00Z">
              <w:rPr>
                <w:b/>
                <w:bCs/>
                <w:sz w:val="20"/>
                <w:szCs w:val="20"/>
              </w:rPr>
            </w:rPrChange>
          </w:rPr>
          <w:t xml:space="preserve"> </w:t>
        </w:r>
      </w:ins>
      <w:del w:id="233" w:author="Chen Liao" w:date="2021-05-30T03:41:00Z">
        <w:r w:rsidRPr="00971483" w:rsidDel="00971483">
          <w:rPr>
            <w:sz w:val="20"/>
            <w:szCs w:val="20"/>
            <w:rPrChange w:id="234" w:author="Chen Liao" w:date="2021-05-30T03:41:00Z">
              <w:rPr>
                <w:b/>
                <w:bCs/>
                <w:sz w:val="20"/>
                <w:szCs w:val="20"/>
              </w:rPr>
            </w:rPrChange>
          </w:rPr>
          <w:delText>Comparison of temporal changes in relative abundance (A) between inulin responders and other bacteria and (B,C) between different inulin responders.</w:delText>
        </w:r>
        <w:r w:rsidRPr="00971483" w:rsidDel="00971483">
          <w:rPr>
            <w:sz w:val="20"/>
            <w:szCs w:val="20"/>
          </w:rPr>
          <w:delText xml:space="preserve"> The dynamical responses were organized by responder in panel B or by vendor in panel C.</w:delText>
        </w:r>
        <w:commentRangeEnd w:id="215"/>
        <w:r w:rsidR="007D330C" w:rsidRPr="00971483" w:rsidDel="00971483">
          <w:rPr>
            <w:rStyle w:val="CommentReference"/>
          </w:rPr>
          <w:commentReference w:id="215"/>
        </w:r>
      </w:del>
    </w:p>
    <w:p w14:paraId="6385734E" w14:textId="77777777" w:rsidR="00AA5DB0" w:rsidRDefault="00AA5DB0" w:rsidP="00AA5DB0">
      <w:pPr>
        <w:jc w:val="both"/>
        <w:rPr>
          <w:sz w:val="20"/>
          <w:szCs w:val="20"/>
        </w:rPr>
      </w:pPr>
    </w:p>
    <w:p w14:paraId="11A561AA" w14:textId="33F3AD5C" w:rsidR="00AA5DB0" w:rsidRPr="00BA6D15" w:rsidRDefault="00AA5DB0" w:rsidP="00AA5DB0">
      <w:pPr>
        <w:jc w:val="center"/>
        <w:rPr>
          <w:sz w:val="22"/>
          <w:szCs w:val="22"/>
        </w:rPr>
      </w:pPr>
      <w:del w:id="235" w:author="Chen Liao" w:date="2021-05-30T03:43:00Z">
        <w:r w:rsidDel="0040237A">
          <w:rPr>
            <w:noProof/>
            <w:sz w:val="22"/>
            <w:szCs w:val="22"/>
          </w:rPr>
          <w:drawing>
            <wp:inline distT="0" distB="0" distL="0" distR="0" wp14:anchorId="6C7CA714" wp14:editId="264E6077">
              <wp:extent cx="5651500" cy="1828800"/>
              <wp:effectExtent l="0" t="0" r="0" b="0"/>
              <wp:docPr id="5" name="Picture 5" descr="A picture containing text, ligh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A picture containing text, light&#10;&#10;Description automatically generated"/>
                      <pic:cNvPicPr/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51500" cy="182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0A06092" w14:textId="77777777" w:rsidR="00AA5DB0" w:rsidRPr="00BA6D15" w:rsidRDefault="00AA5DB0" w:rsidP="00AA5DB0">
      <w:pPr>
        <w:jc w:val="both"/>
        <w:rPr>
          <w:sz w:val="22"/>
          <w:szCs w:val="22"/>
        </w:rPr>
      </w:pPr>
      <w:r w:rsidRPr="00BA6D15">
        <w:rPr>
          <w:sz w:val="22"/>
          <w:szCs w:val="22"/>
        </w:rPr>
        <w:t xml:space="preserve"> </w:t>
      </w:r>
    </w:p>
    <w:p w14:paraId="73A58226" w14:textId="78D07503" w:rsidR="00AA5DB0" w:rsidRPr="002F2726" w:rsidDel="0040237A" w:rsidRDefault="00AA5DB0" w:rsidP="00AA5DB0">
      <w:pPr>
        <w:jc w:val="both"/>
        <w:rPr>
          <w:del w:id="236" w:author="Chen Liao" w:date="2021-05-30T03:43:00Z"/>
          <w:rFonts w:eastAsia="SimSun"/>
          <w:color w:val="000000"/>
          <w:sz w:val="13"/>
          <w:szCs w:val="13"/>
        </w:rPr>
      </w:pPr>
      <w:del w:id="237" w:author="Chen Liao" w:date="2021-05-30T03:43:00Z">
        <w:r w:rsidRPr="002F2726" w:rsidDel="0040237A">
          <w:rPr>
            <w:b/>
            <w:bCs/>
            <w:sz w:val="20"/>
            <w:szCs w:val="20"/>
          </w:rPr>
          <w:delText>Figure S</w:delText>
        </w:r>
        <w:r w:rsidDel="0040237A">
          <w:rPr>
            <w:b/>
            <w:bCs/>
            <w:sz w:val="20"/>
            <w:szCs w:val="20"/>
          </w:rPr>
          <w:delText>8</w:delText>
        </w:r>
        <w:r w:rsidRPr="002F2726" w:rsidDel="0040237A">
          <w:rPr>
            <w:b/>
            <w:bCs/>
            <w:sz w:val="20"/>
            <w:szCs w:val="20"/>
          </w:rPr>
          <w:delText>. Inferring bacterial responders to resistant starch intervention and associated ecological interaction network.</w:delText>
        </w:r>
        <w:r w:rsidRPr="002F2726" w:rsidDel="0040237A">
          <w:rPr>
            <w:sz w:val="20"/>
            <w:szCs w:val="20"/>
          </w:rPr>
          <w:delText xml:space="preserve"> </w:delText>
        </w:r>
        <w:r w:rsidRPr="002F2726" w:rsidDel="0040237A">
          <w:rPr>
            <w:rFonts w:eastAsia="SimSun"/>
            <w:color w:val="000000"/>
            <w:sz w:val="20"/>
            <w:szCs w:val="20"/>
          </w:rPr>
          <w:delText xml:space="preserve">The same figure legend applies as in the main text </w:delText>
        </w:r>
        <w:r w:rsidRPr="003A6C8E" w:rsidDel="0040237A">
          <w:rPr>
            <w:rFonts w:eastAsia="SimSun"/>
            <w:color w:val="000000"/>
            <w:sz w:val="20"/>
            <w:szCs w:val="20"/>
            <w:highlight w:val="yellow"/>
          </w:rPr>
          <w:delText>Fig. 3E-G</w:delText>
        </w:r>
        <w:r w:rsidRPr="002F2726" w:rsidDel="0040237A">
          <w:rPr>
            <w:rFonts w:eastAsia="SimSun"/>
            <w:color w:val="000000"/>
            <w:sz w:val="20"/>
            <w:szCs w:val="20"/>
          </w:rPr>
          <w:delText xml:space="preserve"> (the same order).</w:delText>
        </w:r>
      </w:del>
    </w:p>
    <w:p w14:paraId="2EAC89D9" w14:textId="3D6501E5" w:rsidR="00AA5DB0" w:rsidDel="0040237A" w:rsidRDefault="00AA5DB0">
      <w:pPr>
        <w:rPr>
          <w:del w:id="238" w:author="Chen Liao" w:date="2021-05-30T03:43:00Z"/>
          <w:rFonts w:eastAsiaTheme="minorEastAsia"/>
        </w:rPr>
      </w:pPr>
    </w:p>
    <w:p w14:paraId="5B3CA5A5" w14:textId="40AB8335" w:rsidR="00E216A3" w:rsidDel="0040237A" w:rsidRDefault="00E216A3">
      <w:pPr>
        <w:rPr>
          <w:del w:id="239" w:author="Chen Liao" w:date="2021-05-30T03:43:00Z"/>
          <w:rFonts w:eastAsiaTheme="minorEastAsia"/>
        </w:rPr>
      </w:pPr>
    </w:p>
    <w:p w14:paraId="2AF8C634" w14:textId="3446A10D" w:rsidR="00E216A3" w:rsidRPr="00BA6D15" w:rsidDel="0040237A" w:rsidRDefault="00E216A3">
      <w:pPr>
        <w:rPr>
          <w:del w:id="240" w:author="Chen Liao" w:date="2021-05-30T03:43:00Z"/>
          <w:rFonts w:eastAsia="SimSun"/>
          <w:b/>
          <w:bCs/>
          <w:color w:val="000000"/>
          <w:sz w:val="22"/>
          <w:szCs w:val="22"/>
        </w:rPr>
        <w:pPrChange w:id="241" w:author="Chen Liao" w:date="2021-05-30T03:43:00Z">
          <w:pPr>
            <w:jc w:val="center"/>
          </w:pPr>
        </w:pPrChange>
      </w:pPr>
      <w:del w:id="242" w:author="Chen Liao" w:date="2021-05-30T03:43:00Z">
        <w:r w:rsidDel="0040237A">
          <w:rPr>
            <w:rFonts w:eastAsia="SimSun"/>
            <w:b/>
            <w:bCs/>
            <w:noProof/>
            <w:color w:val="000000"/>
            <w:sz w:val="22"/>
            <w:szCs w:val="22"/>
          </w:rPr>
          <w:drawing>
            <wp:inline distT="0" distB="0" distL="0" distR="0" wp14:anchorId="49354520" wp14:editId="77C3F979">
              <wp:extent cx="4327556" cy="3963817"/>
              <wp:effectExtent l="0" t="0" r="3175" b="0"/>
              <wp:docPr id="30" name="Picture 30" descr="Graphical user interfac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Picture 30" descr="Graphical user interface&#10;&#10;Description automatically generated with medium confidence"/>
                      <pic:cNvPicPr/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39178" cy="397446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4D87F40" w14:textId="149D4093" w:rsidR="00E216A3" w:rsidDel="0040237A" w:rsidRDefault="00E216A3">
      <w:pPr>
        <w:rPr>
          <w:del w:id="243" w:author="Chen Liao" w:date="2021-05-30T03:43:00Z"/>
          <w:b/>
          <w:bCs/>
          <w:color w:val="000000"/>
          <w:sz w:val="20"/>
          <w:szCs w:val="20"/>
        </w:rPr>
        <w:pPrChange w:id="244" w:author="Chen Liao" w:date="2021-05-30T03:43:00Z">
          <w:pPr>
            <w:pStyle w:val="paragraph"/>
            <w:spacing w:before="0" w:beforeAutospacing="0" w:after="0" w:afterAutospacing="0"/>
            <w:jc w:val="both"/>
          </w:pPr>
        </w:pPrChange>
      </w:pPr>
    </w:p>
    <w:p w14:paraId="2096833B" w14:textId="6A0DBD41" w:rsidR="00E216A3" w:rsidRPr="002F2726" w:rsidDel="0040237A" w:rsidRDefault="00E216A3">
      <w:pPr>
        <w:rPr>
          <w:del w:id="245" w:author="Chen Liao" w:date="2021-05-30T03:43:00Z"/>
          <w:rFonts w:eastAsia="SimSun"/>
          <w:color w:val="000000"/>
          <w:sz w:val="13"/>
          <w:szCs w:val="13"/>
        </w:rPr>
        <w:pPrChange w:id="246" w:author="Chen Liao" w:date="2021-05-30T03:43:00Z">
          <w:pPr>
            <w:jc w:val="both"/>
          </w:pPr>
        </w:pPrChange>
      </w:pPr>
      <w:del w:id="247" w:author="Chen Liao" w:date="2021-05-30T03:43:00Z">
        <w:r w:rsidRPr="000B4BB2" w:rsidDel="0040237A">
          <w:rPr>
            <w:rFonts w:eastAsia="SimSun"/>
            <w:b/>
            <w:bCs/>
            <w:color w:val="000000"/>
            <w:sz w:val="20"/>
            <w:szCs w:val="20"/>
          </w:rPr>
          <w:delText>Figure S</w:delText>
        </w:r>
        <w:r w:rsidDel="0040237A">
          <w:rPr>
            <w:b/>
            <w:bCs/>
            <w:color w:val="000000"/>
            <w:sz w:val="20"/>
            <w:szCs w:val="20"/>
          </w:rPr>
          <w:delText>9</w:delText>
        </w:r>
        <w:r w:rsidRPr="000B4BB2" w:rsidDel="0040237A">
          <w:rPr>
            <w:rFonts w:eastAsia="SimSun"/>
            <w:b/>
            <w:bCs/>
            <w:color w:val="000000"/>
            <w:sz w:val="20"/>
            <w:szCs w:val="20"/>
          </w:rPr>
          <w:delText xml:space="preserve">. </w:delText>
        </w:r>
        <w:r w:rsidRPr="0050616B" w:rsidDel="0040237A">
          <w:rPr>
            <w:b/>
            <w:bCs/>
            <w:color w:val="000000"/>
            <w:sz w:val="20"/>
            <w:szCs w:val="20"/>
          </w:rPr>
          <w:delText xml:space="preserve">Quantification and visualization of baseline-dependent responses of (A) </w:delText>
        </w:r>
        <w:r w:rsidDel="0040237A">
          <w:rPr>
            <w:b/>
            <w:bCs/>
            <w:color w:val="000000"/>
            <w:sz w:val="20"/>
            <w:szCs w:val="20"/>
          </w:rPr>
          <w:delText xml:space="preserve">total bacterial density, (B) individual </w:delText>
        </w:r>
        <w:r w:rsidRPr="0050616B" w:rsidDel="0040237A">
          <w:rPr>
            <w:b/>
            <w:bCs/>
            <w:color w:val="000000"/>
            <w:sz w:val="20"/>
            <w:szCs w:val="20"/>
          </w:rPr>
          <w:delText xml:space="preserve">bacterial </w:delText>
        </w:r>
        <w:r w:rsidDel="0040237A">
          <w:rPr>
            <w:b/>
            <w:bCs/>
            <w:color w:val="000000"/>
            <w:sz w:val="20"/>
            <w:szCs w:val="20"/>
          </w:rPr>
          <w:delText>taxa,</w:delText>
        </w:r>
        <w:r w:rsidRPr="0050616B" w:rsidDel="0040237A">
          <w:rPr>
            <w:b/>
            <w:bCs/>
            <w:color w:val="000000"/>
            <w:sz w:val="20"/>
            <w:szCs w:val="20"/>
          </w:rPr>
          <w:delText xml:space="preserve"> and (</w:delText>
        </w:r>
        <w:r w:rsidDel="0040237A">
          <w:rPr>
            <w:b/>
            <w:bCs/>
            <w:color w:val="000000"/>
            <w:sz w:val="20"/>
            <w:szCs w:val="20"/>
          </w:rPr>
          <w:delText>C</w:delText>
        </w:r>
        <w:r w:rsidRPr="0050616B" w:rsidDel="0040237A">
          <w:rPr>
            <w:b/>
            <w:bCs/>
            <w:color w:val="000000"/>
            <w:sz w:val="20"/>
            <w:szCs w:val="20"/>
          </w:rPr>
          <w:delText xml:space="preserve">) short-chain fatty acids (SCFAs) to </w:delText>
        </w:r>
        <w:r w:rsidDel="0040237A">
          <w:rPr>
            <w:b/>
            <w:bCs/>
            <w:color w:val="000000"/>
            <w:sz w:val="20"/>
            <w:szCs w:val="20"/>
          </w:rPr>
          <w:delText>resistant starch</w:delText>
        </w:r>
        <w:r w:rsidRPr="0050616B" w:rsidDel="0040237A">
          <w:rPr>
            <w:b/>
            <w:bCs/>
            <w:color w:val="000000"/>
            <w:sz w:val="20"/>
            <w:szCs w:val="20"/>
          </w:rPr>
          <w:delText xml:space="preserve"> intervention.</w:delText>
        </w:r>
        <w:r w:rsidRPr="000B4BB2" w:rsidDel="0040237A">
          <w:rPr>
            <w:rFonts w:eastAsia="SimSun"/>
            <w:b/>
            <w:bCs/>
            <w:color w:val="000000"/>
            <w:sz w:val="20"/>
            <w:szCs w:val="20"/>
          </w:rPr>
          <w:delText xml:space="preserve"> </w:delText>
        </w:r>
        <w:r w:rsidRPr="002F2726" w:rsidDel="0040237A">
          <w:rPr>
            <w:rFonts w:eastAsia="SimSun"/>
            <w:color w:val="000000"/>
            <w:sz w:val="20"/>
            <w:szCs w:val="20"/>
          </w:rPr>
          <w:delText xml:space="preserve">The same figure legend applies as in the main text </w:delText>
        </w:r>
        <w:r w:rsidRPr="003A6C8E" w:rsidDel="0040237A">
          <w:rPr>
            <w:rFonts w:eastAsia="SimSun"/>
            <w:color w:val="000000"/>
            <w:sz w:val="20"/>
            <w:szCs w:val="20"/>
            <w:highlight w:val="yellow"/>
          </w:rPr>
          <w:delText xml:space="preserve">Fig. </w:delText>
        </w:r>
        <w:r w:rsidDel="0040237A">
          <w:rPr>
            <w:rFonts w:eastAsia="SimSun"/>
            <w:color w:val="000000"/>
            <w:sz w:val="20"/>
            <w:szCs w:val="20"/>
            <w:highlight w:val="yellow"/>
          </w:rPr>
          <w:delText>4A</w:delText>
        </w:r>
        <w:r w:rsidRPr="008549C0" w:rsidDel="0040237A">
          <w:rPr>
            <w:rFonts w:eastAsia="SimSun"/>
            <w:color w:val="000000"/>
            <w:sz w:val="20"/>
            <w:szCs w:val="20"/>
            <w:highlight w:val="yellow"/>
          </w:rPr>
          <w:delText>-C</w:delText>
        </w:r>
        <w:r w:rsidRPr="002F2726" w:rsidDel="0040237A">
          <w:rPr>
            <w:rFonts w:eastAsia="SimSun"/>
            <w:color w:val="000000"/>
            <w:sz w:val="20"/>
            <w:szCs w:val="20"/>
          </w:rPr>
          <w:delText xml:space="preserve"> (the same order).</w:delText>
        </w:r>
      </w:del>
    </w:p>
    <w:p w14:paraId="0ED5610C" w14:textId="2C225D60" w:rsidR="00E216A3" w:rsidDel="0040237A" w:rsidRDefault="00E216A3">
      <w:pPr>
        <w:rPr>
          <w:del w:id="248" w:author="Chen Liao" w:date="2021-05-30T03:43:00Z"/>
          <w:rFonts w:eastAsiaTheme="minorEastAsia"/>
        </w:rPr>
      </w:pPr>
    </w:p>
    <w:p w14:paraId="3CF0E12D" w14:textId="670675BF" w:rsidR="00E216A3" w:rsidDel="0040237A" w:rsidRDefault="00E216A3">
      <w:pPr>
        <w:rPr>
          <w:del w:id="249" w:author="Chen Liao" w:date="2021-05-30T03:43:00Z"/>
          <w:rFonts w:eastAsiaTheme="minorEastAsia"/>
        </w:rPr>
      </w:pPr>
    </w:p>
    <w:p w14:paraId="006B27B8" w14:textId="77777777" w:rsidR="00E216A3" w:rsidRDefault="00E216A3" w:rsidP="00E216A3">
      <w:pPr>
        <w:jc w:val="both"/>
        <w:rPr>
          <w:b/>
          <w:bCs/>
          <w:sz w:val="22"/>
          <w:szCs w:val="22"/>
        </w:rPr>
      </w:pPr>
    </w:p>
    <w:p w14:paraId="29DF7DD6" w14:textId="77777777" w:rsidR="00E216A3" w:rsidRPr="00BA6D15" w:rsidRDefault="00E216A3" w:rsidP="00E216A3">
      <w:pPr>
        <w:jc w:val="center"/>
        <w:rPr>
          <w:rFonts w:eastAsia="SimSun"/>
          <w:b/>
          <w:bCs/>
          <w:color w:val="000000"/>
          <w:sz w:val="22"/>
          <w:szCs w:val="22"/>
        </w:rPr>
      </w:pPr>
      <w:r>
        <w:rPr>
          <w:rFonts w:eastAsia="SimSun"/>
          <w:b/>
          <w:bCs/>
          <w:noProof/>
          <w:color w:val="000000"/>
          <w:sz w:val="22"/>
          <w:szCs w:val="22"/>
        </w:rPr>
        <w:drawing>
          <wp:inline distT="0" distB="0" distL="0" distR="0" wp14:anchorId="1C4A0BBE" wp14:editId="5FB137B6">
            <wp:extent cx="5943600" cy="4546600"/>
            <wp:effectExtent l="0" t="0" r="0" b="0"/>
            <wp:docPr id="50" name="Picture 5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Background pattern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32DC" w14:textId="77777777" w:rsidR="00E216A3" w:rsidRPr="00521CBB" w:rsidRDefault="00E216A3" w:rsidP="00E216A3">
      <w:pPr>
        <w:jc w:val="both"/>
        <w:rPr>
          <w:rFonts w:eastAsia="SimSun"/>
          <w:color w:val="000000"/>
          <w:sz w:val="20"/>
          <w:szCs w:val="20"/>
        </w:rPr>
      </w:pPr>
      <w:r>
        <w:rPr>
          <w:rFonts w:eastAsia="SimSun"/>
          <w:b/>
          <w:bCs/>
          <w:color w:val="000000"/>
          <w:sz w:val="22"/>
          <w:szCs w:val="22"/>
        </w:rPr>
        <w:br/>
      </w:r>
      <w:r w:rsidRPr="00521CBB">
        <w:rPr>
          <w:rFonts w:eastAsia="SimSun"/>
          <w:b/>
          <w:bCs/>
          <w:color w:val="000000"/>
          <w:sz w:val="20"/>
          <w:szCs w:val="20"/>
        </w:rPr>
        <w:t>Figure S1</w:t>
      </w:r>
      <w:r>
        <w:rPr>
          <w:rFonts w:eastAsia="SimSun"/>
          <w:b/>
          <w:bCs/>
          <w:color w:val="000000"/>
          <w:sz w:val="20"/>
          <w:szCs w:val="20"/>
        </w:rPr>
        <w:t>0</w:t>
      </w:r>
      <w:r w:rsidRPr="00521CBB">
        <w:rPr>
          <w:rFonts w:eastAsia="SimSun"/>
          <w:b/>
          <w:bCs/>
          <w:color w:val="000000"/>
          <w:sz w:val="20"/>
          <w:szCs w:val="20"/>
        </w:rPr>
        <w:t xml:space="preserve">. Poor performance of </w:t>
      </w:r>
      <w:r>
        <w:rPr>
          <w:rFonts w:eastAsia="SimSun"/>
          <w:b/>
          <w:bCs/>
          <w:color w:val="000000"/>
          <w:sz w:val="20"/>
          <w:szCs w:val="20"/>
        </w:rPr>
        <w:t>Random Forest (RF)</w:t>
      </w:r>
      <w:r w:rsidRPr="00521CBB">
        <w:rPr>
          <w:rFonts w:eastAsia="SimSun"/>
          <w:b/>
          <w:bCs/>
          <w:color w:val="000000"/>
          <w:sz w:val="20"/>
          <w:szCs w:val="20"/>
        </w:rPr>
        <w:t xml:space="preserve"> </w:t>
      </w:r>
      <w:r>
        <w:rPr>
          <w:rFonts w:eastAsia="SimSun"/>
          <w:b/>
          <w:bCs/>
          <w:color w:val="000000"/>
          <w:sz w:val="20"/>
          <w:szCs w:val="20"/>
        </w:rPr>
        <w:t xml:space="preserve">regression </w:t>
      </w:r>
      <w:r w:rsidRPr="00521CBB">
        <w:rPr>
          <w:rFonts w:eastAsia="SimSun"/>
          <w:b/>
          <w:bCs/>
          <w:color w:val="000000"/>
          <w:sz w:val="20"/>
          <w:szCs w:val="20"/>
        </w:rPr>
        <w:t xml:space="preserve">model in predicting short-chain fatty acids (SCFAs) concentration (see </w:t>
      </w:r>
      <w:r w:rsidRPr="00CC25D1">
        <w:rPr>
          <w:rFonts w:eastAsia="SimSun"/>
          <w:b/>
          <w:bCs/>
          <w:color w:val="000000"/>
          <w:sz w:val="20"/>
          <w:szCs w:val="20"/>
          <w:highlight w:val="yellow"/>
        </w:rPr>
        <w:t>Fig. 5B</w:t>
      </w:r>
      <w:r w:rsidRPr="00521CBB">
        <w:rPr>
          <w:rFonts w:eastAsia="SimSun"/>
          <w:b/>
          <w:bCs/>
          <w:color w:val="000000"/>
          <w:sz w:val="20"/>
          <w:szCs w:val="20"/>
        </w:rPr>
        <w:t xml:space="preserve"> of the main text for </w:t>
      </w:r>
      <w:r>
        <w:rPr>
          <w:rFonts w:eastAsia="SimSun"/>
          <w:b/>
          <w:bCs/>
          <w:color w:val="000000"/>
          <w:sz w:val="20"/>
          <w:szCs w:val="20"/>
        </w:rPr>
        <w:t xml:space="preserve">the </w:t>
      </w:r>
      <w:r w:rsidRPr="00521CBB">
        <w:rPr>
          <w:rFonts w:eastAsia="SimSun"/>
          <w:b/>
          <w:bCs/>
          <w:color w:val="000000"/>
          <w:sz w:val="20"/>
          <w:szCs w:val="20"/>
        </w:rPr>
        <w:t>results) cannot be rescued by using (A) alternative predictors, (B) alternative regression models, and (</w:t>
      </w:r>
      <w:proofErr w:type="gramStart"/>
      <w:r w:rsidRPr="00521CBB">
        <w:rPr>
          <w:rFonts w:eastAsia="SimSun"/>
          <w:b/>
          <w:bCs/>
          <w:color w:val="000000"/>
          <w:sz w:val="20"/>
          <w:szCs w:val="20"/>
        </w:rPr>
        <w:t>C,D</w:t>
      </w:r>
      <w:proofErr w:type="gramEnd"/>
      <w:r w:rsidRPr="00521CBB">
        <w:rPr>
          <w:rFonts w:eastAsia="SimSun"/>
          <w:b/>
          <w:bCs/>
          <w:color w:val="000000"/>
          <w:sz w:val="20"/>
          <w:szCs w:val="20"/>
        </w:rPr>
        <w:t>) weighting of training samples. A</w:t>
      </w:r>
      <w:r w:rsidRPr="00521CBB">
        <w:rPr>
          <w:rFonts w:eastAsia="SimSun"/>
          <w:color w:val="000000"/>
          <w:sz w:val="20"/>
          <w:szCs w:val="20"/>
        </w:rPr>
        <w:t>. Prediction accuracy</w:t>
      </w:r>
      <w:r>
        <w:rPr>
          <w:rFonts w:eastAsia="SimSun"/>
          <w:color w:val="000000"/>
          <w:sz w:val="20"/>
          <w:szCs w:val="20"/>
        </w:rPr>
        <w:t xml:space="preserve"> of a RF</w:t>
      </w:r>
      <w:r w:rsidRPr="00521CBB">
        <w:rPr>
          <w:rFonts w:eastAsia="SimSun"/>
          <w:color w:val="000000"/>
          <w:sz w:val="20"/>
          <w:szCs w:val="20"/>
        </w:rPr>
        <w:t xml:space="preserve"> model </w:t>
      </w:r>
      <w:r>
        <w:rPr>
          <w:rFonts w:eastAsia="SimSun"/>
          <w:color w:val="000000"/>
          <w:sz w:val="20"/>
          <w:szCs w:val="20"/>
        </w:rPr>
        <w:t xml:space="preserve">trained on different </w:t>
      </w:r>
      <w:r w:rsidRPr="00521CBB">
        <w:rPr>
          <w:rFonts w:eastAsia="SimSun"/>
          <w:color w:val="000000"/>
          <w:sz w:val="20"/>
          <w:szCs w:val="20"/>
        </w:rPr>
        <w:t>taxonomic</w:t>
      </w:r>
      <w:r>
        <w:rPr>
          <w:rFonts w:eastAsia="SimSun"/>
          <w:color w:val="000000"/>
          <w:sz w:val="20"/>
          <w:szCs w:val="20"/>
        </w:rPr>
        <w:t>-</w:t>
      </w:r>
      <w:r w:rsidRPr="00521CBB">
        <w:rPr>
          <w:rFonts w:eastAsia="SimSun"/>
          <w:color w:val="000000"/>
          <w:sz w:val="20"/>
          <w:szCs w:val="20"/>
        </w:rPr>
        <w:t xml:space="preserve"> (ASV, Species, </w:t>
      </w:r>
      <w:r w:rsidRPr="00521CBB">
        <w:rPr>
          <w:rFonts w:eastAsia="SimSun"/>
          <w:color w:val="000000"/>
          <w:sz w:val="20"/>
          <w:szCs w:val="20"/>
        </w:rPr>
        <w:lastRenderedPageBreak/>
        <w:t>Genus, Family) or functional</w:t>
      </w:r>
      <w:r>
        <w:rPr>
          <w:rFonts w:eastAsia="SimSun"/>
          <w:color w:val="000000"/>
          <w:sz w:val="20"/>
          <w:szCs w:val="20"/>
        </w:rPr>
        <w:t>-</w:t>
      </w:r>
      <w:r w:rsidRPr="00521CBB">
        <w:rPr>
          <w:rFonts w:eastAsia="SimSun"/>
          <w:color w:val="000000"/>
          <w:sz w:val="20"/>
          <w:szCs w:val="20"/>
        </w:rPr>
        <w:t xml:space="preserve"> (Gene, Pathway, Phenotype) predictors. </w:t>
      </w:r>
      <w:r>
        <w:rPr>
          <w:rFonts w:eastAsia="SimSun"/>
          <w:color w:val="000000"/>
          <w:sz w:val="20"/>
          <w:szCs w:val="20"/>
        </w:rPr>
        <w:t xml:space="preserve">For each taxonomic level, unclassified or uncultured taxa at this level were grouped by the lowest classified rank above this level. </w:t>
      </w:r>
      <w:r w:rsidRPr="00521CBB">
        <w:rPr>
          <w:rFonts w:eastAsia="SimSun"/>
          <w:color w:val="000000"/>
          <w:sz w:val="20"/>
          <w:szCs w:val="20"/>
        </w:rPr>
        <w:t xml:space="preserve">The abundances of genes, pathways and phenotypes were predicted using PICRUSt2. </w:t>
      </w:r>
      <w:r w:rsidRPr="00521CBB">
        <w:rPr>
          <w:rFonts w:eastAsia="SimSun"/>
          <w:b/>
          <w:bCs/>
          <w:color w:val="000000"/>
          <w:sz w:val="20"/>
          <w:szCs w:val="20"/>
        </w:rPr>
        <w:t>B</w:t>
      </w:r>
      <w:r w:rsidRPr="00521CBB">
        <w:rPr>
          <w:rFonts w:eastAsia="SimSun"/>
          <w:color w:val="000000"/>
          <w:sz w:val="20"/>
          <w:szCs w:val="20"/>
        </w:rPr>
        <w:t xml:space="preserve">. Prediction accuracy </w:t>
      </w:r>
      <w:r>
        <w:rPr>
          <w:rFonts w:eastAsia="SimSun"/>
          <w:color w:val="000000"/>
          <w:sz w:val="20"/>
          <w:szCs w:val="20"/>
        </w:rPr>
        <w:t>of the</w:t>
      </w:r>
      <w:r w:rsidRPr="00521CBB">
        <w:rPr>
          <w:rFonts w:eastAsia="SimSun"/>
          <w:color w:val="000000"/>
          <w:sz w:val="20"/>
          <w:szCs w:val="20"/>
        </w:rPr>
        <w:t xml:space="preserve"> </w:t>
      </w:r>
      <w:proofErr w:type="spellStart"/>
      <w:r w:rsidRPr="00521CBB">
        <w:rPr>
          <w:rFonts w:eastAsia="SimSun"/>
          <w:color w:val="000000"/>
          <w:sz w:val="20"/>
          <w:szCs w:val="20"/>
        </w:rPr>
        <w:t>MelonnPan</w:t>
      </w:r>
      <w:proofErr w:type="spellEnd"/>
      <w:r w:rsidRPr="00521CBB">
        <w:rPr>
          <w:rFonts w:eastAsia="SimSun"/>
          <w:color w:val="000000"/>
          <w:sz w:val="20"/>
          <w:szCs w:val="20"/>
        </w:rPr>
        <w:t xml:space="preserve"> </w:t>
      </w:r>
      <w:r>
        <w:rPr>
          <w:rFonts w:eastAsia="SimSun"/>
          <w:color w:val="000000"/>
          <w:sz w:val="20"/>
          <w:szCs w:val="20"/>
        </w:rPr>
        <w:t xml:space="preserve">algorithm </w:t>
      </w:r>
      <w:r>
        <w:rPr>
          <w:rFonts w:eastAsia="SimSun"/>
          <w:color w:val="000000"/>
          <w:sz w:val="20"/>
          <w:szCs w:val="20"/>
        </w:rPr>
        <w:fldChar w:fldCharType="begin"/>
      </w:r>
      <w:r>
        <w:rPr>
          <w:rFonts w:eastAsia="SimSun"/>
          <w:color w:val="000000"/>
          <w:sz w:val="20"/>
          <w:szCs w:val="20"/>
        </w:rPr>
        <w:instrText xml:space="preserve"> ADDIN NE.Ref.{1A5BE5D1-4671-49E7-9B9E-F698CDB6EDF5}</w:instrText>
      </w:r>
      <w:r>
        <w:rPr>
          <w:rFonts w:eastAsia="SimSun"/>
          <w:color w:val="000000"/>
          <w:sz w:val="20"/>
          <w:szCs w:val="20"/>
        </w:rPr>
        <w:fldChar w:fldCharType="separate"/>
      </w:r>
      <w:r>
        <w:rPr>
          <w:rFonts w:eastAsiaTheme="minorEastAsia"/>
          <w:color w:val="080000"/>
          <w:sz w:val="20"/>
          <w:szCs w:val="20"/>
        </w:rPr>
        <w:t>[45]</w:t>
      </w:r>
      <w:r>
        <w:rPr>
          <w:rFonts w:eastAsia="SimSun"/>
          <w:color w:val="000000"/>
          <w:sz w:val="20"/>
          <w:szCs w:val="20"/>
        </w:rPr>
        <w:fldChar w:fldCharType="end"/>
      </w:r>
      <w:r>
        <w:rPr>
          <w:rFonts w:eastAsia="SimSun"/>
          <w:color w:val="000000"/>
          <w:sz w:val="20"/>
          <w:szCs w:val="20"/>
        </w:rPr>
        <w:t xml:space="preserve"> trained on th</w:t>
      </w:r>
      <w:r w:rsidRPr="00521CBB">
        <w:rPr>
          <w:rFonts w:eastAsia="SimSun"/>
          <w:color w:val="000000"/>
          <w:sz w:val="20"/>
          <w:szCs w:val="20"/>
        </w:rPr>
        <w:t xml:space="preserve">e same predictors as used in panel A. </w:t>
      </w:r>
      <w:r w:rsidRPr="00521CBB">
        <w:rPr>
          <w:rFonts w:eastAsia="SimSun"/>
          <w:b/>
          <w:bCs/>
          <w:color w:val="000000"/>
          <w:sz w:val="20"/>
          <w:szCs w:val="20"/>
        </w:rPr>
        <w:t>C</w:t>
      </w:r>
      <w:r w:rsidRPr="00521CBB">
        <w:rPr>
          <w:rFonts w:eastAsia="SimSun"/>
          <w:color w:val="000000"/>
          <w:sz w:val="20"/>
          <w:szCs w:val="20"/>
        </w:rPr>
        <w:t xml:space="preserve">. </w:t>
      </w:r>
      <w:r>
        <w:rPr>
          <w:rFonts w:eastAsia="SimSun"/>
          <w:color w:val="000000"/>
          <w:sz w:val="20"/>
          <w:szCs w:val="20"/>
        </w:rPr>
        <w:t>W</w:t>
      </w:r>
      <w:r w:rsidRPr="00521CBB">
        <w:rPr>
          <w:rFonts w:eastAsia="SimSun"/>
          <w:color w:val="000000"/>
          <w:sz w:val="20"/>
          <w:szCs w:val="20"/>
        </w:rPr>
        <w:t xml:space="preserve">eights </w:t>
      </w:r>
      <w:r>
        <w:rPr>
          <w:rFonts w:eastAsia="SimSun"/>
          <w:color w:val="000000"/>
          <w:sz w:val="20"/>
          <w:szCs w:val="20"/>
        </w:rPr>
        <w:t xml:space="preserve">assigned to the training data. The gut microbiota composition of all samples was shown </w:t>
      </w:r>
      <w:r w:rsidRPr="00521CBB">
        <w:rPr>
          <w:rFonts w:eastAsia="SimSun"/>
          <w:color w:val="000000"/>
          <w:sz w:val="20"/>
          <w:szCs w:val="20"/>
        </w:rPr>
        <w:t>in a reduced two-dimensional UMAP (Uniform Manifold Approximation and Projection) space</w:t>
      </w:r>
      <w:r>
        <w:rPr>
          <w:rFonts w:eastAsia="SimSun"/>
          <w:color w:val="000000"/>
          <w:sz w:val="20"/>
          <w:szCs w:val="20"/>
        </w:rPr>
        <w:t xml:space="preserve"> </w:t>
      </w:r>
      <w:r>
        <w:rPr>
          <w:rFonts w:eastAsia="SimSun"/>
          <w:color w:val="000000"/>
          <w:sz w:val="20"/>
          <w:szCs w:val="20"/>
        </w:rPr>
        <w:fldChar w:fldCharType="begin"/>
      </w:r>
      <w:r>
        <w:rPr>
          <w:rFonts w:eastAsia="SimSun"/>
          <w:color w:val="000000"/>
          <w:sz w:val="20"/>
          <w:szCs w:val="20"/>
        </w:rPr>
        <w:instrText xml:space="preserve"> ADDIN NE.Ref.{F334D456-CD34-4799-9341-D1DF4BC80A6D}</w:instrText>
      </w:r>
      <w:r>
        <w:rPr>
          <w:rFonts w:eastAsia="SimSun"/>
          <w:color w:val="000000"/>
          <w:sz w:val="20"/>
          <w:szCs w:val="20"/>
        </w:rPr>
        <w:fldChar w:fldCharType="separate"/>
      </w:r>
      <w:r>
        <w:rPr>
          <w:rFonts w:eastAsiaTheme="minorEastAsia"/>
          <w:color w:val="080000"/>
          <w:sz w:val="20"/>
          <w:szCs w:val="20"/>
        </w:rPr>
        <w:t>[49]</w:t>
      </w:r>
      <w:r>
        <w:rPr>
          <w:rFonts w:eastAsia="SimSun"/>
          <w:color w:val="000000"/>
          <w:sz w:val="20"/>
          <w:szCs w:val="20"/>
        </w:rPr>
        <w:fldChar w:fldCharType="end"/>
      </w:r>
      <w:r w:rsidRPr="00521CBB">
        <w:rPr>
          <w:rFonts w:eastAsia="SimSun"/>
          <w:color w:val="000000"/>
          <w:sz w:val="20"/>
          <w:szCs w:val="20"/>
        </w:rPr>
        <w:t>.</w:t>
      </w:r>
      <w:r>
        <w:rPr>
          <w:rFonts w:eastAsia="SimSun"/>
          <w:color w:val="000000"/>
          <w:sz w:val="20"/>
          <w:szCs w:val="20"/>
        </w:rPr>
        <w:t xml:space="preserve"> </w:t>
      </w:r>
      <w:r w:rsidRPr="00521CBB">
        <w:rPr>
          <w:rFonts w:eastAsia="SimSun"/>
          <w:color w:val="000000"/>
          <w:sz w:val="20"/>
          <w:szCs w:val="20"/>
        </w:rPr>
        <w:t xml:space="preserve">The </w:t>
      </w:r>
      <w:r>
        <w:rPr>
          <w:rFonts w:eastAsia="SimSun"/>
          <w:color w:val="000000"/>
          <w:sz w:val="20"/>
          <w:szCs w:val="20"/>
        </w:rPr>
        <w:t xml:space="preserve">bigger the </w:t>
      </w:r>
      <w:r w:rsidRPr="00521CBB">
        <w:rPr>
          <w:rFonts w:eastAsia="SimSun"/>
          <w:color w:val="000000"/>
          <w:sz w:val="20"/>
          <w:szCs w:val="20"/>
        </w:rPr>
        <w:t>weights</w:t>
      </w:r>
      <w:r>
        <w:rPr>
          <w:rFonts w:eastAsia="SimSun"/>
          <w:color w:val="000000"/>
          <w:sz w:val="20"/>
          <w:szCs w:val="20"/>
        </w:rPr>
        <w:t xml:space="preserve">, the </w:t>
      </w:r>
      <w:r w:rsidRPr="00521CBB">
        <w:rPr>
          <w:rFonts w:eastAsia="SimSun"/>
          <w:color w:val="000000"/>
          <w:sz w:val="20"/>
          <w:szCs w:val="20"/>
        </w:rPr>
        <w:t>larger circle sizes</w:t>
      </w:r>
      <w:r>
        <w:rPr>
          <w:rFonts w:eastAsia="SimSun"/>
          <w:color w:val="000000"/>
          <w:sz w:val="20"/>
          <w:szCs w:val="20"/>
        </w:rPr>
        <w:t>.</w:t>
      </w:r>
      <w:r w:rsidRPr="00521CBB">
        <w:rPr>
          <w:rFonts w:eastAsia="SimSun"/>
          <w:color w:val="000000"/>
          <w:sz w:val="20"/>
          <w:szCs w:val="20"/>
        </w:rPr>
        <w:t xml:space="preserve"> </w:t>
      </w:r>
      <w:r w:rsidRPr="008C359B">
        <w:rPr>
          <w:rFonts w:eastAsia="SimSun"/>
          <w:color w:val="000000"/>
          <w:sz w:val="20"/>
          <w:szCs w:val="20"/>
          <w:highlight w:val="yellow"/>
        </w:rPr>
        <w:t>Se</w:t>
      </w:r>
      <w:r w:rsidRPr="003305BC">
        <w:rPr>
          <w:rFonts w:eastAsia="SimSun"/>
          <w:color w:val="000000"/>
          <w:sz w:val="20"/>
          <w:szCs w:val="20"/>
          <w:highlight w:val="yellow"/>
        </w:rPr>
        <w:t>e Methods</w:t>
      </w:r>
      <w:r w:rsidRPr="00521CBB">
        <w:rPr>
          <w:rFonts w:eastAsia="SimSun"/>
          <w:color w:val="000000"/>
          <w:sz w:val="20"/>
          <w:szCs w:val="20"/>
        </w:rPr>
        <w:t xml:space="preserve"> in the main text for details</w:t>
      </w:r>
      <w:r>
        <w:rPr>
          <w:rFonts w:eastAsia="SimSun"/>
          <w:color w:val="000000"/>
          <w:sz w:val="20"/>
          <w:szCs w:val="20"/>
        </w:rPr>
        <w:t xml:space="preserve"> of weight calculation</w:t>
      </w:r>
      <w:r w:rsidRPr="00521CBB">
        <w:rPr>
          <w:rFonts w:eastAsia="SimSun"/>
          <w:color w:val="000000"/>
          <w:sz w:val="20"/>
          <w:szCs w:val="20"/>
        </w:rPr>
        <w:t xml:space="preserve">. </w:t>
      </w:r>
      <w:r w:rsidRPr="00521CBB">
        <w:rPr>
          <w:rFonts w:eastAsia="SimSun"/>
          <w:b/>
          <w:bCs/>
          <w:color w:val="000000"/>
          <w:sz w:val="20"/>
          <w:szCs w:val="20"/>
        </w:rPr>
        <w:t>D</w:t>
      </w:r>
      <w:r w:rsidRPr="00521CBB">
        <w:rPr>
          <w:rFonts w:eastAsia="SimSun"/>
          <w:color w:val="000000"/>
          <w:sz w:val="20"/>
          <w:szCs w:val="20"/>
        </w:rPr>
        <w:t xml:space="preserve">. Prediction accuracy </w:t>
      </w:r>
      <w:r>
        <w:rPr>
          <w:rFonts w:eastAsia="SimSun"/>
          <w:color w:val="000000"/>
          <w:sz w:val="20"/>
          <w:szCs w:val="20"/>
        </w:rPr>
        <w:t>of an RF</w:t>
      </w:r>
      <w:r w:rsidRPr="00521CBB">
        <w:rPr>
          <w:rFonts w:eastAsia="SimSun"/>
          <w:color w:val="000000"/>
          <w:sz w:val="20"/>
          <w:szCs w:val="20"/>
        </w:rPr>
        <w:t xml:space="preserve"> model built from weighted training data</w:t>
      </w:r>
      <w:r>
        <w:rPr>
          <w:rFonts w:eastAsia="SimSun"/>
          <w:color w:val="000000"/>
          <w:sz w:val="20"/>
          <w:szCs w:val="20"/>
        </w:rPr>
        <w:t xml:space="preserve">. The </w:t>
      </w:r>
      <w:r w:rsidRPr="00521CBB">
        <w:rPr>
          <w:rFonts w:eastAsia="SimSun"/>
          <w:color w:val="000000"/>
          <w:sz w:val="20"/>
          <w:szCs w:val="20"/>
        </w:rPr>
        <w:t xml:space="preserve">absolute abundance of bacterial </w:t>
      </w:r>
      <w:r>
        <w:rPr>
          <w:rFonts w:eastAsia="SimSun"/>
          <w:color w:val="000000"/>
          <w:sz w:val="20"/>
          <w:szCs w:val="20"/>
        </w:rPr>
        <w:t>taxa</w:t>
      </w:r>
      <w:r w:rsidRPr="00521CBB">
        <w:rPr>
          <w:rFonts w:eastAsia="SimSun"/>
          <w:color w:val="000000"/>
          <w:sz w:val="20"/>
          <w:szCs w:val="20"/>
        </w:rPr>
        <w:t xml:space="preserve"> </w:t>
      </w:r>
      <w:r>
        <w:rPr>
          <w:rFonts w:eastAsia="SimSun"/>
          <w:color w:val="000000"/>
          <w:sz w:val="20"/>
          <w:szCs w:val="20"/>
        </w:rPr>
        <w:t xml:space="preserve">(grouped by the lowest classified taxonomic level) was used </w:t>
      </w:r>
      <w:r w:rsidRPr="00521CBB">
        <w:rPr>
          <w:rFonts w:eastAsia="SimSun"/>
          <w:color w:val="000000"/>
          <w:sz w:val="20"/>
          <w:szCs w:val="20"/>
        </w:rPr>
        <w:t>as predictors.</w:t>
      </w:r>
    </w:p>
    <w:p w14:paraId="430B2F80" w14:textId="77777777" w:rsidR="00E216A3" w:rsidRPr="00D92322" w:rsidRDefault="00E216A3" w:rsidP="00E216A3">
      <w:pPr>
        <w:jc w:val="both"/>
        <w:rPr>
          <w:sz w:val="22"/>
          <w:szCs w:val="22"/>
        </w:rPr>
      </w:pPr>
      <w:r w:rsidRPr="00BA6D15">
        <w:rPr>
          <w:sz w:val="22"/>
          <w:szCs w:val="22"/>
          <w:highlight w:val="yellow"/>
        </w:rPr>
        <w:br w:type="page"/>
      </w:r>
    </w:p>
    <w:p w14:paraId="1F2A1041" w14:textId="77777777" w:rsidR="00E216A3" w:rsidRPr="00BA6D15" w:rsidRDefault="00E216A3" w:rsidP="00E216A3">
      <w:pPr>
        <w:jc w:val="center"/>
        <w:rPr>
          <w:rFonts w:eastAsia="SimSun"/>
          <w:b/>
          <w:bCs/>
          <w:color w:val="000000"/>
          <w:sz w:val="22"/>
          <w:szCs w:val="22"/>
        </w:rPr>
      </w:pPr>
      <w:r w:rsidRPr="00BA6D15">
        <w:rPr>
          <w:rFonts w:eastAsia="SimSun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2CB32A18" wp14:editId="7062A08D">
            <wp:extent cx="4584065" cy="3304463"/>
            <wp:effectExtent l="0" t="0" r="635" b="0"/>
            <wp:docPr id="44" name="Picture 4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365" cy="33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D6B" w14:textId="77777777" w:rsidR="00E216A3" w:rsidRPr="00297911" w:rsidRDefault="00E216A3" w:rsidP="00E216A3">
      <w:pPr>
        <w:jc w:val="both"/>
        <w:rPr>
          <w:rFonts w:eastAsia="SimSun"/>
          <w:b/>
          <w:bCs/>
          <w:color w:val="000000"/>
          <w:sz w:val="20"/>
          <w:szCs w:val="20"/>
        </w:rPr>
      </w:pPr>
    </w:p>
    <w:p w14:paraId="3C47075D" w14:textId="77777777" w:rsidR="00E216A3" w:rsidRDefault="00E216A3" w:rsidP="00E216A3">
      <w:pPr>
        <w:jc w:val="both"/>
        <w:rPr>
          <w:rFonts w:eastAsia="SimSun"/>
          <w:color w:val="000000"/>
          <w:sz w:val="20"/>
          <w:szCs w:val="20"/>
        </w:rPr>
      </w:pPr>
      <w:r w:rsidRPr="00297911">
        <w:rPr>
          <w:rFonts w:eastAsia="SimSun"/>
          <w:b/>
          <w:bCs/>
          <w:color w:val="000000"/>
          <w:sz w:val="20"/>
          <w:szCs w:val="20"/>
        </w:rPr>
        <w:t>Figure S11. Prediction of short-chain fatty acid (SCFA) concentration from gut microbiota using data from resistant starch-treated mice</w:t>
      </w:r>
      <w:r w:rsidRPr="00297911">
        <w:rPr>
          <w:rFonts w:eastAsia="SimSun"/>
          <w:color w:val="000000"/>
          <w:sz w:val="20"/>
          <w:szCs w:val="20"/>
        </w:rPr>
        <w:t xml:space="preserve">. The same figure legend applies as in the main text </w:t>
      </w:r>
      <w:r w:rsidRPr="00297911">
        <w:rPr>
          <w:rFonts w:eastAsia="SimSun"/>
          <w:color w:val="000000"/>
          <w:sz w:val="20"/>
          <w:szCs w:val="20"/>
          <w:highlight w:val="yellow"/>
        </w:rPr>
        <w:t>Fig. 5B-D</w:t>
      </w:r>
      <w:r w:rsidRPr="00297911">
        <w:rPr>
          <w:rFonts w:eastAsia="SimSun"/>
          <w:color w:val="000000"/>
          <w:sz w:val="20"/>
          <w:szCs w:val="20"/>
        </w:rPr>
        <w:t xml:space="preserve"> (the same order).</w:t>
      </w:r>
    </w:p>
    <w:p w14:paraId="0BF25E4B" w14:textId="77777777" w:rsidR="00E216A3" w:rsidRDefault="00E216A3" w:rsidP="00E216A3">
      <w:pPr>
        <w:jc w:val="both"/>
        <w:rPr>
          <w:rFonts w:eastAsia="SimSun"/>
          <w:color w:val="000000"/>
          <w:sz w:val="20"/>
          <w:szCs w:val="20"/>
        </w:rPr>
      </w:pPr>
    </w:p>
    <w:p w14:paraId="6C181F1D" w14:textId="77777777" w:rsidR="00E216A3" w:rsidRPr="00BA6D15" w:rsidRDefault="00E216A3" w:rsidP="00E216A3">
      <w:pPr>
        <w:jc w:val="center"/>
        <w:rPr>
          <w:rFonts w:eastAsia="SimSun"/>
          <w:b/>
          <w:bCs/>
          <w:color w:val="000000"/>
          <w:sz w:val="22"/>
          <w:szCs w:val="22"/>
        </w:rPr>
      </w:pPr>
      <w:r w:rsidRPr="00BA6D15">
        <w:rPr>
          <w:rFonts w:eastAsia="SimSun"/>
          <w:b/>
          <w:bCs/>
          <w:noProof/>
          <w:color w:val="000000"/>
          <w:sz w:val="22"/>
          <w:szCs w:val="22"/>
        </w:rPr>
        <w:drawing>
          <wp:inline distT="0" distB="0" distL="0" distR="0" wp14:anchorId="12B62627" wp14:editId="70E2736B">
            <wp:extent cx="4790361" cy="2833734"/>
            <wp:effectExtent l="0" t="0" r="0" b="0"/>
            <wp:docPr id="43" name="Picture 4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video g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163" cy="28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7A64" w14:textId="77777777" w:rsidR="00E216A3" w:rsidRDefault="00E216A3" w:rsidP="00E216A3">
      <w:pPr>
        <w:jc w:val="both"/>
        <w:rPr>
          <w:rFonts w:eastAsia="SimSun"/>
          <w:b/>
          <w:bCs/>
          <w:color w:val="000000"/>
          <w:sz w:val="22"/>
          <w:szCs w:val="22"/>
        </w:rPr>
      </w:pPr>
    </w:p>
    <w:p w14:paraId="6792A906" w14:textId="41B7A969" w:rsidR="00E216A3" w:rsidRDefault="00E216A3" w:rsidP="00E216A3">
      <w:pPr>
        <w:rPr>
          <w:sz w:val="20"/>
          <w:szCs w:val="20"/>
        </w:rPr>
      </w:pPr>
      <w:r w:rsidRPr="00B619A0">
        <w:rPr>
          <w:rFonts w:eastAsia="SimSun"/>
          <w:b/>
          <w:bCs/>
          <w:color w:val="000000"/>
          <w:sz w:val="20"/>
          <w:szCs w:val="20"/>
        </w:rPr>
        <w:t>Figure S1</w:t>
      </w:r>
      <w:r>
        <w:rPr>
          <w:rFonts w:eastAsia="SimSun"/>
          <w:b/>
          <w:bCs/>
          <w:color w:val="000000"/>
          <w:sz w:val="20"/>
          <w:szCs w:val="20"/>
        </w:rPr>
        <w:t>2</w:t>
      </w:r>
      <w:r w:rsidRPr="00B619A0">
        <w:rPr>
          <w:rFonts w:eastAsia="SimSun"/>
          <w:b/>
          <w:bCs/>
          <w:color w:val="000000"/>
          <w:sz w:val="20"/>
          <w:szCs w:val="20"/>
        </w:rPr>
        <w:t>. Infer</w:t>
      </w:r>
      <w:r>
        <w:rPr>
          <w:rFonts w:eastAsia="SimSun"/>
          <w:b/>
          <w:bCs/>
          <w:color w:val="000000"/>
          <w:sz w:val="20"/>
          <w:szCs w:val="20"/>
        </w:rPr>
        <w:t>ence of</w:t>
      </w:r>
      <w:r w:rsidRPr="00B619A0">
        <w:rPr>
          <w:rFonts w:eastAsia="SimSun"/>
          <w:b/>
          <w:bCs/>
          <w:color w:val="000000"/>
          <w:sz w:val="20"/>
          <w:szCs w:val="20"/>
        </w:rPr>
        <w:t xml:space="preserve"> SCFA producers in inulin-treated mice </w:t>
      </w:r>
      <w:r>
        <w:rPr>
          <w:rFonts w:eastAsia="SimSun"/>
          <w:b/>
          <w:bCs/>
          <w:color w:val="000000"/>
          <w:sz w:val="20"/>
          <w:szCs w:val="20"/>
        </w:rPr>
        <w:t>by different</w:t>
      </w:r>
      <w:r w:rsidRPr="00B619A0">
        <w:rPr>
          <w:rFonts w:eastAsia="SimSun"/>
          <w:b/>
          <w:bCs/>
          <w:color w:val="000000"/>
          <w:sz w:val="20"/>
          <w:szCs w:val="20"/>
        </w:rPr>
        <w:t xml:space="preserve"> approaches</w:t>
      </w:r>
      <w:r w:rsidRPr="00B45421">
        <w:rPr>
          <w:rFonts w:eastAsia="SimSun"/>
          <w:color w:val="000000"/>
          <w:sz w:val="20"/>
          <w:szCs w:val="20"/>
        </w:rPr>
        <w:t xml:space="preserve"> (Random forest regression vs. Repeated correlation analysis)</w:t>
      </w:r>
      <w:r w:rsidRPr="00B619A0">
        <w:rPr>
          <w:rFonts w:eastAsia="SimSun"/>
          <w:b/>
          <w:bCs/>
          <w:color w:val="000000"/>
          <w:sz w:val="20"/>
          <w:szCs w:val="20"/>
        </w:rPr>
        <w:t>. A.</w:t>
      </w:r>
      <w:r w:rsidRPr="00B619A0">
        <w:rPr>
          <w:rFonts w:eastAsia="SimSun"/>
          <w:color w:val="000000"/>
          <w:sz w:val="20"/>
          <w:szCs w:val="20"/>
        </w:rPr>
        <w:t xml:space="preserve"> Random forest (RF) regression. For each SCFA, we showed top 10 bacterial </w:t>
      </w:r>
      <w:r>
        <w:rPr>
          <w:rFonts w:eastAsia="SimSun"/>
          <w:color w:val="000000"/>
          <w:sz w:val="20"/>
          <w:szCs w:val="20"/>
        </w:rPr>
        <w:t>taxa</w:t>
      </w:r>
      <w:r w:rsidRPr="00B619A0">
        <w:rPr>
          <w:rFonts w:eastAsia="SimSun"/>
          <w:color w:val="000000"/>
          <w:sz w:val="20"/>
          <w:szCs w:val="20"/>
        </w:rPr>
        <w:t xml:space="preserve"> with highest Gini importance score in model training using all data. The absolute abundances of bacterial </w:t>
      </w:r>
      <w:r>
        <w:rPr>
          <w:rFonts w:eastAsia="SimSun"/>
          <w:color w:val="000000"/>
          <w:sz w:val="20"/>
          <w:szCs w:val="20"/>
        </w:rPr>
        <w:t>taxa</w:t>
      </w:r>
      <w:r w:rsidRPr="00B619A0">
        <w:rPr>
          <w:rFonts w:eastAsia="SimSun"/>
          <w:color w:val="000000"/>
          <w:sz w:val="20"/>
          <w:szCs w:val="20"/>
        </w:rPr>
        <w:t xml:space="preserve"> were standardized and filtered (threshold 10</w:t>
      </w:r>
      <w:r w:rsidRPr="00B619A0">
        <w:rPr>
          <w:rFonts w:eastAsia="SimSun"/>
          <w:color w:val="000000"/>
          <w:sz w:val="20"/>
          <w:szCs w:val="20"/>
          <w:vertAlign w:val="superscript"/>
        </w:rPr>
        <w:t>-5</w:t>
      </w:r>
      <w:r w:rsidRPr="00B619A0">
        <w:rPr>
          <w:rFonts w:eastAsia="SimSun"/>
          <w:color w:val="000000"/>
          <w:sz w:val="20"/>
          <w:szCs w:val="20"/>
        </w:rPr>
        <w:t xml:space="preserve">) by LASSO (least absolute shrinkage and selection operator) regression before passing to RF model. Several key hyperparameters in LASSO and RF were optimized using grid search cross-validation with </w:t>
      </w:r>
      <w:r w:rsidRPr="00B619A0">
        <w:rPr>
          <w:rFonts w:eastAsia="SimSun"/>
          <w:color w:val="000000"/>
          <w:sz w:val="20"/>
          <w:szCs w:val="20"/>
        </w:rPr>
        <w:lastRenderedPageBreak/>
        <w:t>R</w:t>
      </w:r>
      <w:r w:rsidRPr="00B619A0">
        <w:rPr>
          <w:rFonts w:eastAsia="SimSun"/>
          <w:color w:val="000000"/>
          <w:sz w:val="20"/>
          <w:szCs w:val="20"/>
          <w:vertAlign w:val="superscript"/>
        </w:rPr>
        <w:t>2</w:t>
      </w:r>
      <w:r w:rsidRPr="00B619A0">
        <w:rPr>
          <w:rFonts w:eastAsia="SimSun"/>
          <w:color w:val="000000"/>
          <w:sz w:val="20"/>
          <w:szCs w:val="20"/>
        </w:rPr>
        <w:t xml:space="preserve"> as the score metric. The vendor-level prevalence scores were obtained from </w:t>
      </w:r>
      <w:r w:rsidRPr="00EE7CA2">
        <w:rPr>
          <w:rFonts w:eastAsia="SimSun"/>
          <w:color w:val="000000"/>
          <w:sz w:val="20"/>
          <w:szCs w:val="20"/>
          <w:highlight w:val="yellow"/>
        </w:rPr>
        <w:t>Fig. 5C</w:t>
      </w:r>
      <w:r w:rsidRPr="00B619A0">
        <w:rPr>
          <w:rFonts w:eastAsia="SimSun"/>
          <w:color w:val="000000"/>
          <w:sz w:val="20"/>
          <w:szCs w:val="20"/>
        </w:rPr>
        <w:t xml:space="preserve"> in the main text. </w:t>
      </w:r>
      <w:r w:rsidRPr="00B619A0">
        <w:rPr>
          <w:rFonts w:eastAsia="SimSun"/>
          <w:b/>
          <w:bCs/>
          <w:color w:val="000000"/>
          <w:sz w:val="20"/>
          <w:szCs w:val="20"/>
        </w:rPr>
        <w:t>B</w:t>
      </w:r>
      <w:r w:rsidRPr="00B619A0">
        <w:rPr>
          <w:rFonts w:eastAsia="SimSun"/>
          <w:color w:val="000000"/>
          <w:sz w:val="20"/>
          <w:szCs w:val="20"/>
        </w:rPr>
        <w:t>. Repeated correlation analysis</w:t>
      </w:r>
      <w:r>
        <w:rPr>
          <w:rFonts w:eastAsia="SimSun"/>
          <w:color w:val="000000"/>
          <w:sz w:val="20"/>
          <w:szCs w:val="20"/>
        </w:rPr>
        <w:t xml:space="preserve"> </w:t>
      </w:r>
      <w:r>
        <w:rPr>
          <w:rFonts w:eastAsia="SimSun"/>
          <w:color w:val="000000"/>
          <w:sz w:val="20"/>
          <w:szCs w:val="20"/>
        </w:rPr>
        <w:fldChar w:fldCharType="begin"/>
      </w:r>
      <w:r>
        <w:rPr>
          <w:rFonts w:eastAsia="SimSun"/>
          <w:color w:val="000000"/>
          <w:sz w:val="20"/>
          <w:szCs w:val="20"/>
        </w:rPr>
        <w:instrText xml:space="preserve"> ADDIN NE.Ref.{2FFEA5F6-F689-469F-8168-DE7C33F1FA0B}</w:instrText>
      </w:r>
      <w:r>
        <w:rPr>
          <w:rFonts w:eastAsia="SimSun"/>
          <w:color w:val="000000"/>
          <w:sz w:val="20"/>
          <w:szCs w:val="20"/>
        </w:rPr>
        <w:fldChar w:fldCharType="separate"/>
      </w:r>
      <w:r>
        <w:rPr>
          <w:rFonts w:eastAsiaTheme="minorEastAsia"/>
          <w:color w:val="080000"/>
          <w:sz w:val="20"/>
          <w:szCs w:val="20"/>
        </w:rPr>
        <w:t>[50]</w:t>
      </w:r>
      <w:r>
        <w:rPr>
          <w:rFonts w:eastAsia="SimSun"/>
          <w:color w:val="000000"/>
          <w:sz w:val="20"/>
          <w:szCs w:val="20"/>
        </w:rPr>
        <w:fldChar w:fldCharType="end"/>
      </w:r>
      <w:r w:rsidRPr="00B619A0">
        <w:rPr>
          <w:rFonts w:eastAsia="SimSun"/>
          <w:color w:val="000000"/>
          <w:sz w:val="20"/>
          <w:szCs w:val="20"/>
        </w:rPr>
        <w:t xml:space="preserve">. </w:t>
      </w:r>
      <w:r w:rsidRPr="00B619A0">
        <w:rPr>
          <w:sz w:val="20"/>
          <w:szCs w:val="20"/>
        </w:rPr>
        <w:t>Longitudinal data and correlation trend lines are color-coded on a per-mouse basis. Repeated measures correlation coefficients (</w:t>
      </w:r>
      <w:proofErr w:type="spellStart"/>
      <w:r w:rsidRPr="00B619A0">
        <w:rPr>
          <w:i/>
          <w:iCs/>
          <w:sz w:val="20"/>
          <w:szCs w:val="20"/>
        </w:rPr>
        <w:t>r</w:t>
      </w:r>
      <w:r w:rsidRPr="00B619A0">
        <w:rPr>
          <w:sz w:val="20"/>
          <w:szCs w:val="20"/>
          <w:vertAlign w:val="subscript"/>
        </w:rPr>
        <w:t>rm</w:t>
      </w:r>
      <w:proofErr w:type="spellEnd"/>
      <w:r w:rsidRPr="00B619A0">
        <w:rPr>
          <w:sz w:val="20"/>
          <w:szCs w:val="20"/>
        </w:rPr>
        <w:t>) and FDR-corrected P-values are indicated in the plot.</w:t>
      </w:r>
    </w:p>
    <w:p w14:paraId="3DEAE6FA" w14:textId="27A5408E" w:rsidR="00311EFE" w:rsidDel="00763972" w:rsidRDefault="00311EFE" w:rsidP="00E216A3">
      <w:pPr>
        <w:rPr>
          <w:del w:id="250" w:author="Chen Liao" w:date="2021-05-29T22:57:00Z"/>
          <w:rFonts w:eastAsiaTheme="minorEastAsia"/>
          <w:sz w:val="20"/>
          <w:szCs w:val="20"/>
        </w:rPr>
      </w:pPr>
    </w:p>
    <w:p w14:paraId="09AA4D33" w14:textId="77777777" w:rsidR="00311EFE" w:rsidDel="00763972" w:rsidRDefault="00311EFE" w:rsidP="00E216A3">
      <w:pPr>
        <w:rPr>
          <w:del w:id="251" w:author="Chen Liao" w:date="2021-05-29T22:57:00Z"/>
          <w:rFonts w:eastAsiaTheme="minorEastAsia"/>
          <w:sz w:val="20"/>
          <w:szCs w:val="20"/>
        </w:rPr>
      </w:pPr>
    </w:p>
    <w:p w14:paraId="2D646C11" w14:textId="77777777" w:rsidR="00311EFE" w:rsidDel="00763972" w:rsidRDefault="00311EFE" w:rsidP="00311EFE">
      <w:pPr>
        <w:jc w:val="both"/>
        <w:rPr>
          <w:del w:id="252" w:author="Chen Liao" w:date="2021-05-29T22:57:00Z"/>
          <w:color w:val="242021"/>
          <w:sz w:val="22"/>
          <w:szCs w:val="22"/>
        </w:rPr>
      </w:pPr>
    </w:p>
    <w:p w14:paraId="00928206" w14:textId="7381F1BB" w:rsidR="00311EFE" w:rsidRPr="00BA6D15" w:rsidDel="00763972" w:rsidRDefault="00311EFE" w:rsidP="00311EFE">
      <w:pPr>
        <w:jc w:val="center"/>
        <w:rPr>
          <w:del w:id="253" w:author="Chen Liao" w:date="2021-05-29T22:57:00Z"/>
          <w:rFonts w:eastAsia="SimSun"/>
          <w:color w:val="000000"/>
          <w:sz w:val="22"/>
          <w:szCs w:val="22"/>
        </w:rPr>
      </w:pPr>
      <w:del w:id="254" w:author="Chen Liao" w:date="2021-05-29T22:57:00Z">
        <w:r w:rsidDel="00763972">
          <w:rPr>
            <w:rFonts w:eastAsia="SimSun"/>
            <w:noProof/>
            <w:color w:val="000000"/>
            <w:sz w:val="22"/>
            <w:szCs w:val="22"/>
          </w:rPr>
          <w:drawing>
            <wp:inline distT="0" distB="0" distL="0" distR="0" wp14:anchorId="209FCA9A" wp14:editId="2D2C318D">
              <wp:extent cx="3149600" cy="2667000"/>
              <wp:effectExtent l="0" t="0" r="0" b="0"/>
              <wp:docPr id="6" name="Picture 6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&#10;&#10;Description automatically generated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0" cy="2667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F92DC5A" w14:textId="5B2377B6" w:rsidR="00311EFE" w:rsidRPr="00BA6D15" w:rsidDel="00763972" w:rsidRDefault="00311EFE" w:rsidP="00311EFE">
      <w:pPr>
        <w:jc w:val="both"/>
        <w:rPr>
          <w:del w:id="255" w:author="Chen Liao" w:date="2021-05-29T22:57:00Z"/>
          <w:rFonts w:eastAsia="SimSun"/>
          <w:b/>
          <w:bCs/>
          <w:color w:val="000000"/>
          <w:sz w:val="22"/>
          <w:szCs w:val="22"/>
        </w:rPr>
      </w:pPr>
    </w:p>
    <w:p w14:paraId="101C16B5" w14:textId="701CA7DB" w:rsidR="00311EFE" w:rsidRPr="00FF14F8" w:rsidDel="00763972" w:rsidRDefault="00311EFE" w:rsidP="00311EFE">
      <w:pPr>
        <w:jc w:val="both"/>
        <w:rPr>
          <w:del w:id="256" w:author="Chen Liao" w:date="2021-05-29T22:57:00Z"/>
          <w:rFonts w:eastAsia="SimSun"/>
          <w:b/>
          <w:bCs/>
          <w:color w:val="000000"/>
          <w:sz w:val="20"/>
          <w:szCs w:val="20"/>
        </w:rPr>
      </w:pPr>
      <w:del w:id="257" w:author="Chen Liao" w:date="2021-05-29T22:57:00Z">
        <w:r w:rsidRPr="000C5D3C" w:rsidDel="00763972">
          <w:rPr>
            <w:rFonts w:eastAsia="SimSun"/>
            <w:b/>
            <w:bCs/>
            <w:color w:val="000000"/>
            <w:sz w:val="20"/>
            <w:szCs w:val="20"/>
          </w:rPr>
          <w:delText xml:space="preserve">Figure S13. Inference of inulin responders in human gut microbiome. A. 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>Principal coordinate analysis (PCoA) of baseline human gut microbiota (</w:delText>
        </w:r>
        <w:r w:rsidRPr="000C5D3C" w:rsidDel="00763972">
          <w:rPr>
            <w:color w:val="242021"/>
            <w:sz w:val="20"/>
            <w:szCs w:val="20"/>
          </w:rPr>
          <w:delText>Bray-Curtis distance matrix of 16S or shallow shotgun metagenomics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>) in four cohorts of literature studies with inulin interventio</w:delText>
        </w:r>
        <w:r w:rsidDel="00763972">
          <w:rPr>
            <w:rFonts w:eastAsia="SimSun"/>
            <w:color w:val="000000"/>
            <w:sz w:val="20"/>
            <w:szCs w:val="20"/>
          </w:rPr>
          <w:delText>n. I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nulin responders </w:delText>
        </w:r>
        <w:r w:rsidDel="00763972">
          <w:rPr>
            <w:rFonts w:eastAsia="SimSun"/>
            <w:color w:val="000000"/>
            <w:sz w:val="20"/>
            <w:szCs w:val="20"/>
          </w:rPr>
          <w:delText xml:space="preserve">inferred 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from the four literature studies </w:delText>
        </w:r>
        <w:r w:rsidDel="00763972">
          <w:rPr>
            <w:rFonts w:eastAsia="SimSun"/>
            <w:color w:val="000000"/>
            <w:sz w:val="20"/>
            <w:szCs w:val="20"/>
          </w:rPr>
          <w:delText>are showed to the right of the PCoA plot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. We used the same generalized Lotka-Volterra model and Bayesian inference framework as we used for </w:delText>
        </w:r>
        <w:r w:rsidDel="00763972">
          <w:rPr>
            <w:rFonts w:eastAsia="SimSun"/>
            <w:color w:val="000000"/>
            <w:sz w:val="20"/>
            <w:szCs w:val="20"/>
          </w:rPr>
          <w:delText xml:space="preserve">analyzing 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our mouse </w:delText>
        </w:r>
        <w:r w:rsidDel="00763972">
          <w:rPr>
            <w:rFonts w:eastAsia="SimSun"/>
            <w:color w:val="000000"/>
            <w:sz w:val="20"/>
            <w:szCs w:val="20"/>
          </w:rPr>
          <w:delText>data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 (</w:delText>
        </w:r>
        <w:r w:rsidRPr="000D3259" w:rsidDel="00763972">
          <w:rPr>
            <w:rFonts w:eastAsia="SimSun"/>
            <w:color w:val="000000"/>
            <w:sz w:val="20"/>
            <w:szCs w:val="20"/>
            <w:highlight w:val="yellow"/>
          </w:rPr>
          <w:delText>see Methods in the main text for details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). Cross (x) </w:delText>
        </w:r>
        <w:r w:rsidDel="00763972">
          <w:rPr>
            <w:rFonts w:eastAsia="SimSun"/>
            <w:color w:val="000000"/>
            <w:sz w:val="20"/>
            <w:szCs w:val="20"/>
          </w:rPr>
          <w:delText>marks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 an exception that the inferred responder can be classified to the species level</w:delText>
        </w:r>
        <w:r w:rsidDel="00763972">
          <w:rPr>
            <w:rFonts w:eastAsia="SimSun"/>
            <w:color w:val="000000"/>
            <w:sz w:val="20"/>
            <w:szCs w:val="20"/>
          </w:rPr>
          <w:delText xml:space="preserve"> 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(Anaerostipes hadrus). </w:delText>
        </w:r>
        <w:r w:rsidRPr="000716FD" w:rsidDel="00763972">
          <w:rPr>
            <w:sz w:val="20"/>
            <w:szCs w:val="20"/>
          </w:rPr>
          <w:delText>Taxonomic labels w/ “Un.” group bacteria that are unclassified or uncultured at lower taxonomic ranks.</w:delText>
        </w:r>
        <w:r w:rsidDel="00763972">
          <w:rPr>
            <w:sz w:val="20"/>
            <w:szCs w:val="20"/>
          </w:rPr>
          <w:delText xml:space="preserve"> </w:delText>
        </w:r>
        <w:r w:rsidRPr="0025120E" w:rsidDel="00763972">
          <w:rPr>
            <w:rFonts w:eastAsia="SimSun"/>
            <w:b/>
            <w:bCs/>
            <w:color w:val="000000"/>
            <w:sz w:val="20"/>
            <w:szCs w:val="20"/>
          </w:rPr>
          <w:delText>B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. </w:delText>
        </w:r>
        <w:r w:rsidDel="00763972">
          <w:rPr>
            <w:rFonts w:eastAsia="SimSun"/>
            <w:color w:val="000000"/>
            <w:sz w:val="20"/>
            <w:szCs w:val="20"/>
          </w:rPr>
          <w:delText>Dynamics of r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elative abundance (rel. abun.) of </w:delText>
        </w:r>
        <w:r w:rsidDel="00763972">
          <w:rPr>
            <w:rFonts w:eastAsia="SimSun"/>
            <w:color w:val="000000"/>
            <w:sz w:val="20"/>
            <w:szCs w:val="20"/>
          </w:rPr>
          <w:delText>unclassified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 Bifidobacterium and </w:delText>
        </w:r>
        <w:r w:rsidDel="00763972">
          <w:rPr>
            <w:rFonts w:eastAsia="SimSun"/>
            <w:color w:val="000000"/>
            <w:sz w:val="20"/>
            <w:szCs w:val="20"/>
          </w:rPr>
          <w:delText>unclassified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 xml:space="preserve"> Anaerostipes in </w:delText>
        </w:r>
        <w:r w:rsidDel="00763972">
          <w:rPr>
            <w:rFonts w:eastAsia="SimSun"/>
            <w:color w:val="000000"/>
            <w:sz w:val="20"/>
            <w:szCs w:val="20"/>
          </w:rPr>
          <w:delText>our dataset</w:delText>
        </w:r>
        <w:r w:rsidRPr="000C5D3C" w:rsidDel="00763972">
          <w:rPr>
            <w:rFonts w:eastAsia="SimSun"/>
            <w:color w:val="000000"/>
            <w:sz w:val="20"/>
            <w:szCs w:val="20"/>
          </w:rPr>
          <w:delText>.</w:delText>
        </w:r>
        <w:r w:rsidDel="00763972">
          <w:rPr>
            <w:rFonts w:eastAsia="SimSun"/>
            <w:color w:val="000000"/>
            <w:sz w:val="20"/>
            <w:szCs w:val="20"/>
          </w:rPr>
          <w:delText xml:space="preserve"> </w:delText>
        </w:r>
        <w:r w:rsidDel="00763972">
          <w:rPr>
            <w:sz w:val="20"/>
            <w:szCs w:val="20"/>
          </w:rPr>
          <w:delText>Lines</w:delText>
        </w:r>
        <w:r w:rsidDel="00763972">
          <w:rPr>
            <w:color w:val="000000"/>
            <w:sz w:val="20"/>
            <w:szCs w:val="20"/>
          </w:rPr>
          <w:delText xml:space="preserve"> </w:delText>
        </w:r>
        <w:r w:rsidRPr="00AC69F0" w:rsidDel="00763972">
          <w:rPr>
            <w:color w:val="000000"/>
            <w:sz w:val="20"/>
            <w:szCs w:val="20"/>
          </w:rPr>
          <w:delText xml:space="preserve">represent mean concentrations across mice </w:delText>
        </w:r>
        <w:r w:rsidRPr="00AC69F0" w:rsidDel="00763972">
          <w:rPr>
            <w:sz w:val="20"/>
            <w:szCs w:val="20"/>
          </w:rPr>
          <w:delText xml:space="preserve">within the same vendor </w:delText>
        </w:r>
        <w:r w:rsidRPr="00AC69F0" w:rsidDel="00763972">
          <w:rPr>
            <w:color w:val="000000"/>
            <w:sz w:val="20"/>
            <w:szCs w:val="20"/>
          </w:rPr>
          <w:delText>and shading areas represent standard error of the mean</w:delText>
        </w:r>
        <w:r w:rsidDel="00763972">
          <w:rPr>
            <w:color w:val="000000"/>
            <w:sz w:val="20"/>
            <w:szCs w:val="20"/>
          </w:rPr>
          <w:delText>.</w:delText>
        </w:r>
      </w:del>
    </w:p>
    <w:p w14:paraId="193337EE" w14:textId="166079FE" w:rsidR="00311EFE" w:rsidDel="00763972" w:rsidRDefault="00311EFE" w:rsidP="00E216A3">
      <w:pPr>
        <w:rPr>
          <w:del w:id="258" w:author="Chen Liao" w:date="2021-05-29T22:57:00Z"/>
          <w:rFonts w:eastAsiaTheme="minorEastAsia"/>
        </w:rPr>
      </w:pPr>
    </w:p>
    <w:p w14:paraId="76CEDD32" w14:textId="05D93BAB" w:rsidR="00311EFE" w:rsidRDefault="00311EFE" w:rsidP="00311EFE">
      <w:pPr>
        <w:jc w:val="both"/>
        <w:rPr>
          <w:rFonts w:eastAsiaTheme="minorEastAsia"/>
          <w:sz w:val="22"/>
          <w:szCs w:val="22"/>
        </w:rPr>
      </w:pPr>
    </w:p>
    <w:p w14:paraId="79D2D0E8" w14:textId="77777777" w:rsidR="00311EFE" w:rsidRPr="00311EFE" w:rsidRDefault="00311EFE" w:rsidP="00311EFE">
      <w:pPr>
        <w:jc w:val="both"/>
        <w:rPr>
          <w:rFonts w:eastAsiaTheme="minorEastAsia"/>
          <w:sz w:val="22"/>
          <w:szCs w:val="22"/>
        </w:rPr>
      </w:pPr>
    </w:p>
    <w:p w14:paraId="7908BF32" w14:textId="77777777" w:rsidR="00311EFE" w:rsidRDefault="00311EFE" w:rsidP="00311EFE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A162569" wp14:editId="3EA61DFD">
            <wp:extent cx="5943600" cy="2071370"/>
            <wp:effectExtent l="0" t="0" r="0" b="0"/>
            <wp:docPr id="51" name="Picture 5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video gam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111" w14:textId="77777777" w:rsidR="00311EFE" w:rsidRPr="000D03C2" w:rsidRDefault="00311EFE" w:rsidP="00311EFE">
      <w:pPr>
        <w:jc w:val="both"/>
        <w:rPr>
          <w:rFonts w:eastAsia="SimSun"/>
          <w:color w:val="000000"/>
          <w:sz w:val="20"/>
          <w:szCs w:val="20"/>
        </w:rPr>
      </w:pPr>
      <w:r w:rsidRPr="000D03C2">
        <w:rPr>
          <w:b/>
          <w:bCs/>
          <w:sz w:val="20"/>
          <w:szCs w:val="20"/>
        </w:rPr>
        <w:t xml:space="preserve">Figure S14. </w:t>
      </w:r>
      <w:r w:rsidRPr="000D03C2">
        <w:rPr>
          <w:rFonts w:eastAsia="SimSun"/>
          <w:b/>
          <w:bCs/>
          <w:color w:val="000000"/>
          <w:sz w:val="20"/>
          <w:szCs w:val="20"/>
        </w:rPr>
        <w:t xml:space="preserve">Prediction of </w:t>
      </w:r>
      <w:r>
        <w:rPr>
          <w:rFonts w:eastAsia="SimSun"/>
          <w:b/>
          <w:bCs/>
          <w:color w:val="000000"/>
          <w:sz w:val="20"/>
          <w:szCs w:val="20"/>
        </w:rPr>
        <w:t>time-averaged growth response of gut microbiota by the</w:t>
      </w:r>
      <w:r w:rsidRPr="00B45421">
        <w:rPr>
          <w:rFonts w:eastAsia="SimSun"/>
          <w:b/>
          <w:bCs/>
          <w:color w:val="000000"/>
          <w:sz w:val="20"/>
          <w:szCs w:val="20"/>
        </w:rPr>
        <w:t xml:space="preserve"> relative abundance of dietary fiber responders in the baseline community</w:t>
      </w:r>
      <w:r>
        <w:rPr>
          <w:rFonts w:eastAsia="SimSun"/>
          <w:color w:val="000000"/>
          <w:sz w:val="20"/>
          <w:szCs w:val="20"/>
        </w:rPr>
        <w:t xml:space="preserve">. </w:t>
      </w:r>
      <w:r w:rsidRPr="000D03C2">
        <w:rPr>
          <w:rFonts w:eastAsia="SimSun"/>
          <w:b/>
          <w:bCs/>
          <w:color w:val="000000"/>
          <w:sz w:val="20"/>
          <w:szCs w:val="20"/>
        </w:rPr>
        <w:t>A</w:t>
      </w:r>
      <w:r w:rsidRPr="000D03C2">
        <w:rPr>
          <w:rFonts w:eastAsia="SimSun"/>
          <w:color w:val="000000"/>
          <w:sz w:val="20"/>
          <w:szCs w:val="20"/>
        </w:rPr>
        <w:t xml:space="preserve">. </w:t>
      </w:r>
      <w:r>
        <w:rPr>
          <w:rFonts w:eastAsia="SimSun"/>
          <w:color w:val="000000"/>
          <w:sz w:val="20"/>
          <w:szCs w:val="20"/>
        </w:rPr>
        <w:t xml:space="preserve">Inulin intervention. </w:t>
      </w:r>
      <w:r w:rsidRPr="000D03C2">
        <w:rPr>
          <w:rFonts w:eastAsia="SimSun"/>
          <w:b/>
          <w:bCs/>
          <w:color w:val="000000"/>
          <w:sz w:val="20"/>
          <w:szCs w:val="20"/>
        </w:rPr>
        <w:t>B</w:t>
      </w:r>
      <w:r w:rsidRPr="000D03C2">
        <w:rPr>
          <w:rFonts w:eastAsia="SimSun"/>
          <w:color w:val="000000"/>
          <w:sz w:val="20"/>
          <w:szCs w:val="20"/>
        </w:rPr>
        <w:t>.</w:t>
      </w:r>
      <w:r>
        <w:rPr>
          <w:rFonts w:eastAsia="SimSun"/>
          <w:color w:val="000000"/>
          <w:sz w:val="20"/>
          <w:szCs w:val="20"/>
        </w:rPr>
        <w:t xml:space="preserve"> Resistant starch intervention. The time averaged growth response is obtained by the </w:t>
      </w:r>
      <w:r w:rsidRPr="002E164C">
        <w:rPr>
          <w:rFonts w:eastAsia="SimSun"/>
          <w:color w:val="000000"/>
          <w:sz w:val="20"/>
          <w:szCs w:val="20"/>
        </w:rPr>
        <w:t>area under the curve of total bacterial density divided by the observation time</w:t>
      </w:r>
      <w:r w:rsidRPr="000D03C2">
        <w:rPr>
          <w:rFonts w:eastAsia="SimSun"/>
          <w:b/>
          <w:bCs/>
          <w:color w:val="000000"/>
          <w:sz w:val="20"/>
          <w:szCs w:val="20"/>
        </w:rPr>
        <w:t>.</w:t>
      </w:r>
      <w:r w:rsidRPr="000D03C2">
        <w:rPr>
          <w:rFonts w:eastAsia="SimSun"/>
          <w:color w:val="000000"/>
          <w:sz w:val="20"/>
          <w:szCs w:val="20"/>
        </w:rPr>
        <w:t xml:space="preserve"> </w:t>
      </w:r>
      <w:r>
        <w:rPr>
          <w:rFonts w:eastAsia="SimSun"/>
          <w:color w:val="000000"/>
          <w:sz w:val="20"/>
          <w:szCs w:val="20"/>
        </w:rPr>
        <w:t xml:space="preserve">The combination of responders highlighted in red has </w:t>
      </w:r>
      <w:r w:rsidRPr="000D03C2">
        <w:rPr>
          <w:rFonts w:eastAsia="SimSun"/>
          <w:color w:val="000000"/>
          <w:sz w:val="20"/>
          <w:szCs w:val="20"/>
        </w:rPr>
        <w:t xml:space="preserve">the highest </w:t>
      </w:r>
      <w:r>
        <w:rPr>
          <w:rFonts w:eastAsia="SimSun"/>
          <w:color w:val="000000"/>
          <w:sz w:val="20"/>
          <w:szCs w:val="20"/>
        </w:rPr>
        <w:t xml:space="preserve">Pearson </w:t>
      </w:r>
      <w:r w:rsidRPr="000D03C2">
        <w:rPr>
          <w:rFonts w:eastAsia="SimSun"/>
          <w:color w:val="000000"/>
          <w:sz w:val="20"/>
          <w:szCs w:val="20"/>
        </w:rPr>
        <w:t>correlation coefficient.</w:t>
      </w:r>
      <w:r>
        <w:rPr>
          <w:rFonts w:eastAsia="SimSun"/>
          <w:color w:val="000000"/>
          <w:sz w:val="20"/>
          <w:szCs w:val="20"/>
        </w:rPr>
        <w:t xml:space="preserve"> In both s</w:t>
      </w:r>
      <w:r w:rsidRPr="000D03C2">
        <w:rPr>
          <w:rFonts w:eastAsia="SimSun"/>
          <w:color w:val="000000"/>
          <w:sz w:val="20"/>
          <w:szCs w:val="20"/>
        </w:rPr>
        <w:t>catter plot</w:t>
      </w:r>
      <w:r>
        <w:rPr>
          <w:rFonts w:eastAsia="SimSun"/>
          <w:color w:val="000000"/>
          <w:sz w:val="20"/>
          <w:szCs w:val="20"/>
        </w:rPr>
        <w:t>s, g</w:t>
      </w:r>
      <w:r w:rsidRPr="000D03C2">
        <w:rPr>
          <w:rFonts w:eastAsia="SimSun"/>
          <w:color w:val="000000"/>
          <w:sz w:val="20"/>
          <w:szCs w:val="20"/>
        </w:rPr>
        <w:t>ray line</w:t>
      </w:r>
      <w:r>
        <w:rPr>
          <w:rFonts w:eastAsia="SimSun"/>
          <w:color w:val="000000"/>
          <w:sz w:val="20"/>
          <w:szCs w:val="20"/>
        </w:rPr>
        <w:t>s represent the best fitting line.</w:t>
      </w:r>
    </w:p>
    <w:p w14:paraId="18B7DB69" w14:textId="365D7230" w:rsidR="00311EFE" w:rsidRDefault="00311EFE" w:rsidP="00E216A3">
      <w:pPr>
        <w:rPr>
          <w:rFonts w:eastAsiaTheme="minorEastAsia"/>
        </w:rPr>
      </w:pPr>
    </w:p>
    <w:p w14:paraId="39F26D2F" w14:textId="2453846F" w:rsidR="00311EFE" w:rsidRDefault="00311EFE" w:rsidP="00E216A3">
      <w:pPr>
        <w:rPr>
          <w:rFonts w:eastAsiaTheme="minorEastAsia"/>
        </w:rPr>
      </w:pPr>
    </w:p>
    <w:p w14:paraId="7CDC2816" w14:textId="77777777" w:rsidR="00311EFE" w:rsidRDefault="00311EFE" w:rsidP="00311EFE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8EEFB5E" wp14:editId="332E2B6D">
            <wp:extent cx="4064000" cy="2171700"/>
            <wp:effectExtent l="0" t="0" r="0" b="0"/>
            <wp:docPr id="48" name="Picture 4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omputer screen capture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C2D0" w14:textId="77777777" w:rsidR="00311EFE" w:rsidRDefault="00311EFE" w:rsidP="00311EFE">
      <w:pPr>
        <w:rPr>
          <w:sz w:val="22"/>
          <w:szCs w:val="22"/>
        </w:rPr>
      </w:pPr>
    </w:p>
    <w:p w14:paraId="431071EA" w14:textId="77777777" w:rsidR="00311EFE" w:rsidRPr="000125CE" w:rsidRDefault="00311EFE" w:rsidP="00311EFE">
      <w:pPr>
        <w:jc w:val="both"/>
        <w:rPr>
          <w:color w:val="000000"/>
          <w:sz w:val="20"/>
          <w:szCs w:val="20"/>
        </w:rPr>
      </w:pPr>
      <w:r w:rsidRPr="00C276D7">
        <w:rPr>
          <w:b/>
          <w:bCs/>
          <w:color w:val="000000"/>
          <w:sz w:val="20"/>
          <w:szCs w:val="20"/>
        </w:rPr>
        <w:t>Figure S15</w:t>
      </w:r>
      <w:r w:rsidRPr="00C276D7">
        <w:rPr>
          <w:color w:val="000000"/>
          <w:sz w:val="20"/>
          <w:szCs w:val="20"/>
        </w:rPr>
        <w:t xml:space="preserve">. </w:t>
      </w:r>
      <w:r w:rsidRPr="00B45421">
        <w:rPr>
          <w:b/>
          <w:bCs/>
          <w:color w:val="000000"/>
          <w:sz w:val="20"/>
          <w:szCs w:val="20"/>
        </w:rPr>
        <w:t xml:space="preserve">The </w:t>
      </w:r>
      <w:r>
        <w:rPr>
          <w:b/>
          <w:bCs/>
          <w:color w:val="000000"/>
          <w:sz w:val="20"/>
          <w:szCs w:val="20"/>
        </w:rPr>
        <w:t xml:space="preserve">relationship between </w:t>
      </w:r>
      <w:r w:rsidRPr="005A79CC">
        <w:rPr>
          <w:b/>
          <w:bCs/>
          <w:color w:val="000000"/>
          <w:sz w:val="20"/>
          <w:szCs w:val="20"/>
        </w:rPr>
        <w:t>microbiome</w:t>
      </w:r>
      <w:r>
        <w:rPr>
          <w:b/>
          <w:bCs/>
          <w:color w:val="000000"/>
          <w:sz w:val="20"/>
          <w:szCs w:val="20"/>
        </w:rPr>
        <w:t xml:space="preserve"> and </w:t>
      </w:r>
      <w:r w:rsidRPr="005A79CC">
        <w:rPr>
          <w:b/>
          <w:bCs/>
          <w:color w:val="000000"/>
          <w:sz w:val="20"/>
          <w:szCs w:val="20"/>
        </w:rPr>
        <w:t>metabolome</w:t>
      </w:r>
      <w:r>
        <w:rPr>
          <w:b/>
          <w:bCs/>
          <w:color w:val="000000"/>
          <w:sz w:val="20"/>
          <w:szCs w:val="20"/>
        </w:rPr>
        <w:t xml:space="preserve"> is </w:t>
      </w:r>
      <w:proofErr w:type="gramStart"/>
      <w:r>
        <w:rPr>
          <w:b/>
          <w:bCs/>
          <w:color w:val="000000"/>
          <w:sz w:val="20"/>
          <w:szCs w:val="20"/>
        </w:rPr>
        <w:t>time-dependent</w:t>
      </w:r>
      <w:proofErr w:type="gramEnd"/>
      <w:r w:rsidRPr="005A79CC">
        <w:rPr>
          <w:b/>
          <w:bCs/>
          <w:color w:val="000000"/>
          <w:sz w:val="20"/>
          <w:szCs w:val="20"/>
        </w:rPr>
        <w:t>.</w:t>
      </w:r>
      <w:r w:rsidRPr="00C276D7">
        <w:rPr>
          <w:color w:val="000000"/>
          <w:sz w:val="20"/>
          <w:szCs w:val="20"/>
        </w:rPr>
        <w:t xml:space="preserve"> </w:t>
      </w:r>
      <w:r w:rsidRPr="00C276D7">
        <w:rPr>
          <w:b/>
          <w:bCs/>
          <w:color w:val="000000"/>
          <w:sz w:val="20"/>
          <w:szCs w:val="20"/>
        </w:rPr>
        <w:t>A</w:t>
      </w:r>
      <w:r w:rsidRPr="00C276D7">
        <w:rPr>
          <w:color w:val="000000"/>
          <w:sz w:val="20"/>
          <w:szCs w:val="20"/>
        </w:rPr>
        <w:t xml:space="preserve">. Dynamics of </w:t>
      </w:r>
      <w:r w:rsidRPr="00C276D7">
        <w:rPr>
          <w:sz w:val="20"/>
          <w:szCs w:val="20"/>
        </w:rPr>
        <w:t xml:space="preserve">gut microbiota composition (x-axis) and total SCFA concentration (y-axis) plotted on the same graph. We used the first principal coordinate score from </w:t>
      </w:r>
      <w:proofErr w:type="spellStart"/>
      <w:r w:rsidRPr="00C276D7">
        <w:rPr>
          <w:sz w:val="20"/>
          <w:szCs w:val="20"/>
        </w:rPr>
        <w:t>PCoA</w:t>
      </w:r>
      <w:proofErr w:type="spellEnd"/>
      <w:r w:rsidRPr="00C276D7">
        <w:rPr>
          <w:sz w:val="20"/>
          <w:szCs w:val="20"/>
        </w:rPr>
        <w:t xml:space="preserve"> (principal coordinate analysis) ordination to represent changes in gut microbiota composition (relative abundance) along the direction of maximum variance. Note that SCFAs were substantially produced between day 0 and 1 while gut microbiota composition only changes slightly. Points represent the mean </w:t>
      </w:r>
      <w:proofErr w:type="spellStart"/>
      <w:r w:rsidRPr="00C276D7">
        <w:rPr>
          <w:sz w:val="20"/>
          <w:szCs w:val="20"/>
        </w:rPr>
        <w:t>PCoA</w:t>
      </w:r>
      <w:proofErr w:type="spellEnd"/>
      <w:r w:rsidRPr="00C276D7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coordinate </w:t>
      </w:r>
      <w:r w:rsidRPr="00C276D7">
        <w:rPr>
          <w:sz w:val="20"/>
          <w:szCs w:val="20"/>
        </w:rPr>
        <w:t xml:space="preserve">score across mice within each vendor and error bars represent the standard error of the mean. </w:t>
      </w:r>
      <w:r w:rsidRPr="00C276D7">
        <w:rPr>
          <w:b/>
          <w:bCs/>
          <w:sz w:val="20"/>
          <w:szCs w:val="20"/>
        </w:rPr>
        <w:t>B</w:t>
      </w:r>
      <w:r w:rsidRPr="00C276D7">
        <w:rPr>
          <w:sz w:val="20"/>
          <w:szCs w:val="20"/>
        </w:rPr>
        <w:t xml:space="preserve">. </w:t>
      </w:r>
      <w:r w:rsidRPr="00C276D7">
        <w:rPr>
          <w:color w:val="000000"/>
          <w:sz w:val="20"/>
          <w:szCs w:val="20"/>
        </w:rPr>
        <w:t xml:space="preserve">Correlation of </w:t>
      </w:r>
      <w:r w:rsidRPr="00C276D7">
        <w:rPr>
          <w:color w:val="000000"/>
          <w:sz w:val="20"/>
          <w:szCs w:val="20"/>
        </w:rPr>
        <w:lastRenderedPageBreak/>
        <w:t>baseline unclassified (Un.) Parabacteroides absolute abundance with initial propionate production rates on day 0 (</w:t>
      </w:r>
      <w:r>
        <w:rPr>
          <w:color w:val="000000"/>
          <w:sz w:val="20"/>
          <w:szCs w:val="20"/>
        </w:rPr>
        <w:t>upper panel)</w:t>
      </w:r>
      <w:r w:rsidRPr="00C276D7">
        <w:rPr>
          <w:color w:val="000000"/>
          <w:sz w:val="20"/>
          <w:szCs w:val="20"/>
        </w:rPr>
        <w:t xml:space="preserve"> and rates in later days (</w:t>
      </w:r>
      <w:r>
        <w:rPr>
          <w:color w:val="000000"/>
          <w:sz w:val="20"/>
          <w:szCs w:val="20"/>
        </w:rPr>
        <w:t>lower panel</w:t>
      </w:r>
      <w:r w:rsidRPr="00C276D7">
        <w:rPr>
          <w:color w:val="000000"/>
          <w:sz w:val="20"/>
          <w:szCs w:val="20"/>
        </w:rPr>
        <w:t>). Gray line: linear regression</w:t>
      </w:r>
      <w:r>
        <w:rPr>
          <w:color w:val="000000"/>
          <w:sz w:val="20"/>
          <w:szCs w:val="20"/>
        </w:rPr>
        <w:t>.</w:t>
      </w:r>
    </w:p>
    <w:p w14:paraId="330C606E" w14:textId="2ACB490F" w:rsidR="00311EFE" w:rsidRDefault="00311EFE" w:rsidP="00E216A3">
      <w:pPr>
        <w:rPr>
          <w:rFonts w:eastAsiaTheme="minorEastAsia"/>
        </w:rPr>
      </w:pPr>
    </w:p>
    <w:p w14:paraId="53BE7F6B" w14:textId="4E2B03D6" w:rsidR="00027884" w:rsidRDefault="00027884" w:rsidP="00E216A3">
      <w:pPr>
        <w:rPr>
          <w:rFonts w:eastAsiaTheme="minorEastAsia"/>
        </w:rPr>
      </w:pPr>
    </w:p>
    <w:p w14:paraId="04BD0F82" w14:textId="77777777" w:rsidR="00027884" w:rsidRPr="00643D74" w:rsidRDefault="00027884" w:rsidP="00027884">
      <w:pPr>
        <w:jc w:val="center"/>
        <w:rPr>
          <w:color w:val="000000"/>
          <w:sz w:val="22"/>
          <w:szCs w:val="22"/>
        </w:rPr>
      </w:pPr>
      <w:r w:rsidRPr="00BA6D15">
        <w:rPr>
          <w:rFonts w:eastAsia="SimSun"/>
          <w:b/>
          <w:bCs/>
          <w:noProof/>
          <w:color w:val="000000"/>
          <w:sz w:val="22"/>
          <w:szCs w:val="22"/>
        </w:rPr>
        <w:drawing>
          <wp:inline distT="0" distB="0" distL="0" distR="0" wp14:anchorId="36B2EC42" wp14:editId="091E7AF1">
            <wp:extent cx="5278620" cy="1418484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84" cy="14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B315" w14:textId="3F96D58A" w:rsidR="00027884" w:rsidRDefault="00027884" w:rsidP="00027884">
      <w:pPr>
        <w:widowControl w:val="0"/>
        <w:autoSpaceDE w:val="0"/>
        <w:autoSpaceDN w:val="0"/>
        <w:adjustRightInd w:val="0"/>
        <w:jc w:val="both"/>
        <w:rPr>
          <w:color w:val="2A2A2A"/>
          <w:sz w:val="20"/>
          <w:szCs w:val="20"/>
          <w:shd w:val="clear" w:color="auto" w:fill="FFFFFF"/>
        </w:rPr>
      </w:pPr>
      <w:r w:rsidRPr="008231B8">
        <w:rPr>
          <w:b/>
          <w:bCs/>
          <w:sz w:val="20"/>
          <w:szCs w:val="20"/>
        </w:rPr>
        <w:t>Figure S1</w:t>
      </w:r>
      <w:r>
        <w:rPr>
          <w:b/>
          <w:bCs/>
          <w:sz w:val="20"/>
          <w:szCs w:val="20"/>
        </w:rPr>
        <w:t>6</w:t>
      </w:r>
      <w:r w:rsidRPr="008231B8">
        <w:rPr>
          <w:b/>
          <w:bCs/>
          <w:sz w:val="20"/>
          <w:szCs w:val="20"/>
        </w:rPr>
        <w:t xml:space="preserve">. Rarefaction analysis of 16S rRNA </w:t>
      </w:r>
      <w:r>
        <w:rPr>
          <w:b/>
          <w:bCs/>
          <w:sz w:val="20"/>
          <w:szCs w:val="20"/>
        </w:rPr>
        <w:t>amplicon sequencing data</w:t>
      </w:r>
      <w:r w:rsidRPr="008231B8">
        <w:rPr>
          <w:b/>
          <w:bCs/>
          <w:sz w:val="20"/>
          <w:szCs w:val="20"/>
        </w:rPr>
        <w:t>.</w:t>
      </w:r>
      <w:r w:rsidRPr="008231B8">
        <w:rPr>
          <w:sz w:val="20"/>
          <w:szCs w:val="20"/>
        </w:rPr>
        <w:t xml:space="preserve"> Rarefaction curves were generated using the </w:t>
      </w:r>
      <w:proofErr w:type="spellStart"/>
      <w:r w:rsidRPr="008231B8">
        <w:rPr>
          <w:sz w:val="20"/>
          <w:szCs w:val="20"/>
        </w:rPr>
        <w:t>iNEXT</w:t>
      </w:r>
      <w:proofErr w:type="spellEnd"/>
      <w:r w:rsidRPr="008231B8">
        <w:rPr>
          <w:sz w:val="20"/>
          <w:szCs w:val="20"/>
        </w:rPr>
        <w:t xml:space="preserve"> package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fldChar w:fldCharType="begin"/>
      </w:r>
      <w:r>
        <w:rPr>
          <w:sz w:val="20"/>
          <w:szCs w:val="20"/>
        </w:rPr>
        <w:instrText xml:space="preserve"> ADDIN NE.Ref.{927D1DB6-C5B6-41D0-B5A1-CC4142D91F1E}</w:instrText>
      </w:r>
      <w:r>
        <w:rPr>
          <w:sz w:val="20"/>
          <w:szCs w:val="20"/>
        </w:rPr>
        <w:fldChar w:fldCharType="separate"/>
      </w:r>
      <w:r>
        <w:rPr>
          <w:rFonts w:eastAsiaTheme="minorEastAsia"/>
          <w:color w:val="080000"/>
          <w:sz w:val="20"/>
          <w:szCs w:val="20"/>
        </w:rPr>
        <w:t>[81]</w:t>
      </w:r>
      <w:r>
        <w:rPr>
          <w:sz w:val="20"/>
          <w:szCs w:val="20"/>
        </w:rPr>
        <w:fldChar w:fldCharType="end"/>
      </w:r>
      <w:r w:rsidRPr="008231B8">
        <w:rPr>
          <w:sz w:val="20"/>
          <w:szCs w:val="20"/>
        </w:rPr>
        <w:t>. Solid lines represent the observed alpha diversity with the number of reads sampled, and dashed lines represent the extrapolation of the solid lines until 25% more reads. To</w:t>
      </w:r>
      <w:r w:rsidRPr="008231B8">
        <w:rPr>
          <w:color w:val="2A2A2A"/>
          <w:sz w:val="20"/>
          <w:szCs w:val="20"/>
          <w:shd w:val="clear" w:color="auto" w:fill="FFFFFF"/>
        </w:rPr>
        <w:t xml:space="preserve"> avoid sample-to-sample bias due to variable sequencing depth (different number of reads per sample), all samples were rarefied to 38,980 sequences (black dashed line) per sample before downstream analysis.</w:t>
      </w:r>
    </w:p>
    <w:p w14:paraId="188AF5F0" w14:textId="2609B3C2" w:rsidR="00027884" w:rsidRDefault="00027884" w:rsidP="00027884">
      <w:pPr>
        <w:widowControl w:val="0"/>
        <w:autoSpaceDE w:val="0"/>
        <w:autoSpaceDN w:val="0"/>
        <w:adjustRightInd w:val="0"/>
        <w:jc w:val="both"/>
        <w:rPr>
          <w:rFonts w:eastAsiaTheme="minorEastAsia"/>
          <w:color w:val="2A2A2A"/>
          <w:sz w:val="20"/>
          <w:szCs w:val="20"/>
          <w:shd w:val="clear" w:color="auto" w:fill="FFFFFF"/>
        </w:rPr>
      </w:pPr>
    </w:p>
    <w:p w14:paraId="5D41DC76" w14:textId="77777777" w:rsidR="00027884" w:rsidRPr="00027884" w:rsidRDefault="00027884" w:rsidP="00027884">
      <w:pPr>
        <w:widowControl w:val="0"/>
        <w:autoSpaceDE w:val="0"/>
        <w:autoSpaceDN w:val="0"/>
        <w:adjustRightInd w:val="0"/>
        <w:jc w:val="both"/>
        <w:rPr>
          <w:rFonts w:eastAsiaTheme="minorEastAsia"/>
          <w:color w:val="2A2A2A"/>
          <w:sz w:val="20"/>
          <w:szCs w:val="20"/>
          <w:shd w:val="clear" w:color="auto" w:fill="FFFFFF"/>
        </w:rPr>
      </w:pPr>
    </w:p>
    <w:p w14:paraId="3CCB2A0F" w14:textId="77777777" w:rsidR="00027884" w:rsidRDefault="00027884" w:rsidP="00027884">
      <w:pPr>
        <w:widowControl w:val="0"/>
        <w:autoSpaceDE w:val="0"/>
        <w:autoSpaceDN w:val="0"/>
        <w:adjustRightInd w:val="0"/>
        <w:jc w:val="center"/>
        <w:rPr>
          <w:color w:val="2A2A2A"/>
          <w:sz w:val="22"/>
          <w:szCs w:val="22"/>
          <w:shd w:val="clear" w:color="auto" w:fill="FFFFFF"/>
        </w:rPr>
      </w:pPr>
      <w:r>
        <w:rPr>
          <w:noProof/>
          <w:color w:val="2A2A2A"/>
          <w:sz w:val="22"/>
          <w:szCs w:val="22"/>
          <w:shd w:val="clear" w:color="auto" w:fill="FFFFFF"/>
        </w:rPr>
        <w:lastRenderedPageBreak/>
        <w:drawing>
          <wp:inline distT="0" distB="0" distL="0" distR="0" wp14:anchorId="715F36A8" wp14:editId="6CC0B354">
            <wp:extent cx="4264701" cy="5619155"/>
            <wp:effectExtent l="0" t="0" r="2540" b="0"/>
            <wp:docPr id="49" name="Picture 49" descr="A picture containing text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outdoor objec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590" cy="56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A632" w14:textId="3EED9A4F" w:rsidR="00763972" w:rsidRDefault="00027884" w:rsidP="00027884">
      <w:pPr>
        <w:widowControl w:val="0"/>
        <w:autoSpaceDE w:val="0"/>
        <w:autoSpaceDN w:val="0"/>
        <w:adjustRightInd w:val="0"/>
        <w:jc w:val="both"/>
        <w:rPr>
          <w:ins w:id="259" w:author="Chen Liao" w:date="2021-05-29T22:56:00Z"/>
          <w:rFonts w:eastAsia="SimSun"/>
          <w:color w:val="000000"/>
          <w:sz w:val="20"/>
          <w:szCs w:val="20"/>
        </w:rPr>
      </w:pPr>
      <w:del w:id="260" w:author="Chen Liao" w:date="2021-05-29T23:33:00Z">
        <w:r w:rsidRPr="008231B8" w:rsidDel="00627F48">
          <w:rPr>
            <w:rFonts w:eastAsia="SimSun"/>
            <w:b/>
            <w:bCs/>
            <w:color w:val="000000"/>
            <w:sz w:val="20"/>
            <w:szCs w:val="20"/>
          </w:rPr>
          <w:delText>Figure S1</w:delText>
        </w:r>
        <w:r w:rsidDel="00627F48">
          <w:rPr>
            <w:rFonts w:eastAsia="SimSun"/>
            <w:b/>
            <w:bCs/>
            <w:color w:val="000000"/>
            <w:sz w:val="20"/>
            <w:szCs w:val="20"/>
          </w:rPr>
          <w:delText>7</w:delText>
        </w:r>
        <w:r w:rsidRPr="008231B8" w:rsidDel="00627F48">
          <w:rPr>
            <w:rFonts w:eastAsia="SimSun"/>
            <w:b/>
            <w:bCs/>
            <w:color w:val="000000"/>
            <w:sz w:val="20"/>
            <w:szCs w:val="20"/>
          </w:rPr>
          <w:delText xml:space="preserve">. Reconstructed time series of </w:delText>
        </w:r>
        <w:r w:rsidDel="00627F48">
          <w:rPr>
            <w:rFonts w:eastAsia="SimSun"/>
            <w:b/>
            <w:bCs/>
            <w:color w:val="000000"/>
            <w:sz w:val="20"/>
            <w:szCs w:val="20"/>
          </w:rPr>
          <w:delText>(A) five inulin responders</w:delText>
        </w:r>
        <w:r w:rsidRPr="008231B8" w:rsidDel="00627F48">
          <w:rPr>
            <w:rFonts w:eastAsia="SimSun"/>
            <w:b/>
            <w:bCs/>
            <w:color w:val="000000"/>
            <w:sz w:val="20"/>
            <w:szCs w:val="20"/>
          </w:rPr>
          <w:delText xml:space="preserve"> and </w:delText>
        </w:r>
        <w:r w:rsidDel="00627F48">
          <w:rPr>
            <w:rFonts w:eastAsia="SimSun"/>
            <w:b/>
            <w:bCs/>
            <w:color w:val="000000"/>
            <w:sz w:val="20"/>
            <w:szCs w:val="20"/>
          </w:rPr>
          <w:delText xml:space="preserve">(B) </w:delText>
        </w:r>
        <w:r w:rsidRPr="008231B8" w:rsidDel="00627F48">
          <w:rPr>
            <w:rFonts w:eastAsia="SimSun"/>
            <w:b/>
            <w:bCs/>
            <w:color w:val="000000"/>
            <w:sz w:val="20"/>
            <w:szCs w:val="20"/>
          </w:rPr>
          <w:delText xml:space="preserve">short-chain fatty </w:delText>
        </w:r>
        <w:r w:rsidDel="00627F48">
          <w:rPr>
            <w:rFonts w:eastAsia="SimSun"/>
            <w:b/>
            <w:bCs/>
            <w:color w:val="000000"/>
            <w:sz w:val="20"/>
            <w:szCs w:val="20"/>
          </w:rPr>
          <w:delText>acids</w:delText>
        </w:r>
        <w:r w:rsidRPr="008231B8" w:rsidDel="00627F48">
          <w:rPr>
            <w:rFonts w:eastAsia="SimSun"/>
            <w:b/>
            <w:bCs/>
            <w:color w:val="000000"/>
            <w:sz w:val="20"/>
            <w:szCs w:val="20"/>
          </w:rPr>
          <w:delText xml:space="preserve"> </w:delText>
        </w:r>
        <w:r w:rsidDel="00627F48">
          <w:rPr>
            <w:rFonts w:eastAsia="SimSun"/>
            <w:b/>
            <w:bCs/>
            <w:color w:val="000000"/>
            <w:sz w:val="20"/>
            <w:szCs w:val="20"/>
          </w:rPr>
          <w:delText>by</w:delText>
        </w:r>
        <w:r w:rsidRPr="008231B8" w:rsidDel="00627F48">
          <w:rPr>
            <w:rFonts w:eastAsia="SimSun"/>
            <w:b/>
            <w:bCs/>
            <w:color w:val="000000"/>
            <w:sz w:val="20"/>
            <w:szCs w:val="20"/>
          </w:rPr>
          <w:delText xml:space="preserve"> sequential Non-negative matrix factorization. </w:delText>
        </w:r>
        <w:r w:rsidRPr="008231B8" w:rsidDel="00627F48">
          <w:rPr>
            <w:rFonts w:eastAsia="SimSun"/>
            <w:color w:val="000000"/>
            <w:sz w:val="20"/>
            <w:szCs w:val="20"/>
          </w:rPr>
          <w:delText>Dots represent observations</w:delText>
        </w:r>
        <w:r w:rsidDel="00627F48">
          <w:rPr>
            <w:rFonts w:eastAsia="SimSun"/>
            <w:color w:val="000000"/>
            <w:sz w:val="20"/>
            <w:szCs w:val="20"/>
          </w:rPr>
          <w:delText>. B</w:delText>
        </w:r>
        <w:r w:rsidRPr="008231B8" w:rsidDel="00627F48">
          <w:rPr>
            <w:rFonts w:eastAsia="SimSun"/>
            <w:color w:val="000000"/>
            <w:sz w:val="20"/>
            <w:szCs w:val="20"/>
          </w:rPr>
          <w:delText>oth lines and dots are color-coded on a per-mouse basis.</w:delText>
        </w:r>
      </w:del>
    </w:p>
    <w:p w14:paraId="1CA42B36" w14:textId="77777777" w:rsidR="00763972" w:rsidRPr="0093263E" w:rsidRDefault="00763972" w:rsidP="00027884">
      <w:pPr>
        <w:widowControl w:val="0"/>
        <w:autoSpaceDE w:val="0"/>
        <w:autoSpaceDN w:val="0"/>
        <w:adjustRightInd w:val="0"/>
        <w:jc w:val="both"/>
        <w:rPr>
          <w:color w:val="2A2A2A"/>
          <w:sz w:val="20"/>
          <w:szCs w:val="20"/>
          <w:shd w:val="clear" w:color="auto" w:fill="FFFFFF"/>
        </w:rPr>
      </w:pPr>
    </w:p>
    <w:p w14:paraId="1DAC5F5F" w14:textId="77777777" w:rsidR="00763972" w:rsidRPr="00BA6D15" w:rsidRDefault="00763972" w:rsidP="00763972">
      <w:pPr>
        <w:jc w:val="center"/>
        <w:rPr>
          <w:moveTo w:id="261" w:author="Chen Liao" w:date="2021-05-29T22:56:00Z"/>
          <w:sz w:val="22"/>
          <w:szCs w:val="22"/>
        </w:rPr>
      </w:pPr>
      <w:moveToRangeStart w:id="262" w:author="Chen Liao" w:date="2021-05-29T22:56:00Z" w:name="move73221421"/>
      <w:moveTo w:id="263" w:author="Chen Liao" w:date="2021-05-29T22:56:00Z">
        <w:r w:rsidRPr="00BA6D15">
          <w:rPr>
            <w:noProof/>
            <w:sz w:val="22"/>
            <w:szCs w:val="22"/>
          </w:rPr>
          <w:drawing>
            <wp:inline distT="0" distB="0" distL="0" distR="0" wp14:anchorId="47EC99EE" wp14:editId="5ADA2669">
              <wp:extent cx="3387438" cy="1352068"/>
              <wp:effectExtent l="0" t="0" r="3810" b="0"/>
              <wp:docPr id="16" name="Picture 16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&#10;&#10;Description automatically generated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8656" cy="1368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p w14:paraId="78D38C29" w14:textId="77777777" w:rsidR="00763972" w:rsidRPr="00C67E58" w:rsidRDefault="00763972" w:rsidP="00763972">
      <w:pPr>
        <w:jc w:val="both"/>
        <w:rPr>
          <w:moveTo w:id="264" w:author="Chen Liao" w:date="2021-05-29T22:56:00Z"/>
          <w:sz w:val="20"/>
          <w:szCs w:val="20"/>
        </w:rPr>
      </w:pPr>
    </w:p>
    <w:p w14:paraId="66B4FA20" w14:textId="77777777" w:rsidR="00763972" w:rsidRPr="00C67E58" w:rsidRDefault="00763972" w:rsidP="00763972">
      <w:pPr>
        <w:jc w:val="both"/>
        <w:rPr>
          <w:moveTo w:id="265" w:author="Chen Liao" w:date="2021-05-29T22:56:00Z"/>
          <w:color w:val="333333"/>
          <w:sz w:val="20"/>
          <w:szCs w:val="20"/>
          <w:shd w:val="clear" w:color="auto" w:fill="FFFFFF"/>
        </w:rPr>
      </w:pPr>
      <w:moveTo w:id="266" w:author="Chen Liao" w:date="2021-05-29T22:56:00Z">
        <w:r w:rsidRPr="00C67E58">
          <w:rPr>
            <w:b/>
            <w:bCs/>
            <w:sz w:val="20"/>
            <w:szCs w:val="20"/>
          </w:rPr>
          <w:t>Figure S6.</w:t>
        </w:r>
        <w:r>
          <w:rPr>
            <w:b/>
            <w:bCs/>
            <w:sz w:val="20"/>
            <w:szCs w:val="20"/>
          </w:rPr>
          <w:t xml:space="preserve"> A</w:t>
        </w:r>
        <w:r w:rsidRPr="00C67E58">
          <w:rPr>
            <w:b/>
            <w:bCs/>
            <w:sz w:val="20"/>
            <w:szCs w:val="20"/>
          </w:rPr>
          <w:t xml:space="preserve">nalysis of </w:t>
        </w:r>
        <w:r>
          <w:rPr>
            <w:b/>
            <w:bCs/>
            <w:sz w:val="20"/>
            <w:szCs w:val="20"/>
          </w:rPr>
          <w:t xml:space="preserve">previously published </w:t>
        </w:r>
        <w:r w:rsidRPr="00C67E58">
          <w:rPr>
            <w:b/>
            <w:bCs/>
            <w:sz w:val="20"/>
            <w:szCs w:val="20"/>
          </w:rPr>
          <w:t xml:space="preserve">data from </w:t>
        </w:r>
        <w:proofErr w:type="spellStart"/>
        <w:r w:rsidRPr="00C67E58">
          <w:rPr>
            <w:b/>
            <w:bCs/>
            <w:sz w:val="20"/>
            <w:szCs w:val="20"/>
          </w:rPr>
          <w:t>Chijiiwa</w:t>
        </w:r>
        <w:proofErr w:type="spellEnd"/>
        <w:r w:rsidRPr="00C67E58">
          <w:rPr>
            <w:b/>
            <w:bCs/>
            <w:sz w:val="20"/>
            <w:szCs w:val="20"/>
          </w:rPr>
          <w:t xml:space="preserve"> et al.</w:t>
        </w:r>
        <w:r>
          <w:rPr>
            <w:b/>
            <w:bCs/>
            <w:sz w:val="20"/>
            <w:szCs w:val="20"/>
          </w:rPr>
          <w:t xml:space="preserve"> </w:t>
        </w:r>
        <w:r>
          <w:rPr>
            <w:b/>
            <w:bCs/>
            <w:sz w:val="20"/>
            <w:szCs w:val="20"/>
          </w:rPr>
          <w:fldChar w:fldCharType="begin"/>
        </w:r>
        <w:r>
          <w:rPr>
            <w:b/>
            <w:bCs/>
            <w:sz w:val="20"/>
            <w:szCs w:val="20"/>
          </w:rPr>
          <w:instrText xml:space="preserve"> ADDIN NE.Ref.{F03581BE-5456-406C-9BF0-479B6F958ADD}</w:instrText>
        </w:r>
        <w:r>
          <w:rPr>
            <w:b/>
            <w:bCs/>
            <w:sz w:val="20"/>
            <w:szCs w:val="20"/>
          </w:rPr>
          <w:fldChar w:fldCharType="separate"/>
        </w:r>
        <w:r>
          <w:rPr>
            <w:rFonts w:eastAsiaTheme="minorEastAsia"/>
            <w:color w:val="080000"/>
            <w:sz w:val="20"/>
            <w:szCs w:val="20"/>
          </w:rPr>
          <w:t>[33]</w:t>
        </w:r>
        <w:r>
          <w:rPr>
            <w:b/>
            <w:bCs/>
            <w:sz w:val="20"/>
            <w:szCs w:val="20"/>
          </w:rPr>
          <w:fldChar w:fldCharType="end"/>
        </w:r>
        <w:r>
          <w:rPr>
            <w:b/>
            <w:bCs/>
            <w:sz w:val="20"/>
            <w:szCs w:val="20"/>
          </w:rPr>
          <w:t>.</w:t>
        </w:r>
        <w:r w:rsidRPr="00B45421">
          <w:rPr>
            <w:sz w:val="20"/>
            <w:szCs w:val="20"/>
          </w:rPr>
          <w:t xml:space="preserve"> </w:t>
        </w:r>
        <w:r>
          <w:rPr>
            <w:sz w:val="20"/>
            <w:szCs w:val="20"/>
          </w:rPr>
          <w:t xml:space="preserve">In this study, the shift in murine </w:t>
        </w:r>
        <w:r w:rsidRPr="00B45421">
          <w:rPr>
            <w:sz w:val="20"/>
            <w:szCs w:val="20"/>
          </w:rPr>
          <w:t xml:space="preserve">gut microbiota </w:t>
        </w:r>
        <w:r>
          <w:rPr>
            <w:sz w:val="20"/>
            <w:szCs w:val="20"/>
          </w:rPr>
          <w:t xml:space="preserve">was tracked for two weeks </w:t>
        </w:r>
        <w:r w:rsidRPr="00BB1186">
          <w:rPr>
            <w:sz w:val="20"/>
            <w:szCs w:val="20"/>
          </w:rPr>
          <w:t>following inulin treatment.</w:t>
        </w:r>
        <w:r w:rsidRPr="00C67E58">
          <w:rPr>
            <w:sz w:val="20"/>
            <w:szCs w:val="20"/>
          </w:rPr>
          <w:t xml:space="preserve"> </w:t>
        </w:r>
        <w:r w:rsidRPr="00C67E58">
          <w:rPr>
            <w:b/>
            <w:bCs/>
            <w:sz w:val="20"/>
            <w:szCs w:val="20"/>
          </w:rPr>
          <w:t>A</w:t>
        </w:r>
        <w:r w:rsidRPr="00C67E58">
          <w:rPr>
            <w:sz w:val="20"/>
            <w:szCs w:val="20"/>
          </w:rPr>
          <w:t xml:space="preserve">. </w:t>
        </w:r>
        <w:r>
          <w:rPr>
            <w:sz w:val="20"/>
            <w:szCs w:val="20"/>
          </w:rPr>
          <w:t>D</w:t>
        </w:r>
        <w:r w:rsidRPr="00C67E58">
          <w:rPr>
            <w:sz w:val="20"/>
            <w:szCs w:val="20"/>
          </w:rPr>
          <w:t xml:space="preserve">iversity. </w:t>
        </w:r>
        <w:r w:rsidRPr="00C67E58">
          <w:rPr>
            <w:b/>
            <w:bCs/>
            <w:sz w:val="20"/>
            <w:szCs w:val="20"/>
          </w:rPr>
          <w:t>B</w:t>
        </w:r>
        <w:r w:rsidRPr="00C67E58">
          <w:rPr>
            <w:sz w:val="20"/>
            <w:szCs w:val="20"/>
          </w:rPr>
          <w:t>. T</w:t>
        </w:r>
        <w:r>
          <w:rPr>
            <w:sz w:val="20"/>
            <w:szCs w:val="20"/>
          </w:rPr>
          <w:t>emporal</w:t>
        </w:r>
        <w:r w:rsidRPr="00C67E58">
          <w:rPr>
            <w:sz w:val="20"/>
            <w:szCs w:val="20"/>
          </w:rPr>
          <w:t xml:space="preserve"> trajectory of gut microbiota in </w:t>
        </w:r>
        <w:proofErr w:type="spellStart"/>
        <w:r w:rsidRPr="00C67E58">
          <w:rPr>
            <w:color w:val="000000"/>
            <w:sz w:val="20"/>
            <w:szCs w:val="20"/>
          </w:rPr>
          <w:t>PCoA</w:t>
        </w:r>
        <w:proofErr w:type="spellEnd"/>
        <w:r w:rsidRPr="00C67E58">
          <w:rPr>
            <w:color w:val="000000"/>
            <w:sz w:val="20"/>
            <w:szCs w:val="20"/>
          </w:rPr>
          <w:t xml:space="preserve"> (</w:t>
        </w:r>
        <w:r w:rsidRPr="00C67E58">
          <w:rPr>
            <w:color w:val="333333"/>
            <w:sz w:val="20"/>
            <w:szCs w:val="20"/>
            <w:shd w:val="clear" w:color="auto" w:fill="FFFFFF"/>
          </w:rPr>
          <w:t>principal coordinate analysis) plot. Each dot represents the mean principal coordinate score across all mice and the corresponding error bar represents the standard error of the mean.</w:t>
        </w:r>
      </w:moveTo>
    </w:p>
    <w:moveToRangeEnd w:id="262"/>
    <w:p w14:paraId="633F0C05" w14:textId="77777777" w:rsidR="00027884" w:rsidRPr="00027884" w:rsidRDefault="00027884" w:rsidP="00E216A3">
      <w:pPr>
        <w:rPr>
          <w:rFonts w:eastAsiaTheme="minorEastAsia"/>
        </w:rPr>
      </w:pPr>
    </w:p>
    <w:sectPr w:rsidR="00027884" w:rsidRPr="000278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7" w:author="刘 红宾" w:date="2021-04-27T14:22:00Z" w:initials="刘">
    <w:p w14:paraId="7BBB939B" w14:textId="64E4E2D7" w:rsidR="007D4FC1" w:rsidRPr="007D4FC1" w:rsidRDefault="007D4FC1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Calculate?</w:t>
      </w:r>
    </w:p>
  </w:comment>
  <w:comment w:id="44" w:author="刘 红宾" w:date="2021-04-27T11:20:00Z" w:initials="刘">
    <w:p w14:paraId="3D1873E6" w14:textId="5CA3359C" w:rsidR="003A4895" w:rsidRPr="003A4895" w:rsidRDefault="003A4895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Panel B. remove connection line</w:t>
      </w:r>
    </w:p>
  </w:comment>
  <w:comment w:id="127" w:author="刘 红宾" w:date="2021-04-27T11:20:00Z" w:initials="刘">
    <w:p w14:paraId="25022AB6" w14:textId="77777777" w:rsidR="00CC3BF6" w:rsidRPr="003A4895" w:rsidRDefault="00CC3BF6" w:rsidP="00CC3BF6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Panel B. remove connection line</w:t>
      </w:r>
    </w:p>
  </w:comment>
  <w:comment w:id="166" w:author="刘 红宾" w:date="2021-04-27T10:33:00Z" w:initials="刘">
    <w:p w14:paraId="2230CE42" w14:textId="3D6D3340" w:rsidR="003A4895" w:rsidRPr="003A4895" w:rsidRDefault="003A4895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Panel A. the difference between inulin and RS?</w:t>
      </w:r>
    </w:p>
  </w:comment>
  <w:comment w:id="182" w:author="刘 红宾" w:date="2021-04-27T16:59:00Z" w:initials="刘">
    <w:p w14:paraId="3041D594" w14:textId="54882356" w:rsidR="00A204E9" w:rsidRDefault="00A204E9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Advantage of longitudinal data analysis:</w:t>
      </w:r>
    </w:p>
    <w:p w14:paraId="3A927842" w14:textId="12DC80B2" w:rsidR="00A204E9" w:rsidRPr="00A204E9" w:rsidRDefault="00A204E9">
      <w:pPr>
        <w:pStyle w:val="CommentText"/>
        <w:rPr>
          <w:rFonts w:eastAsiaTheme="minorEastAsia"/>
        </w:rPr>
      </w:pPr>
      <w:r>
        <w:rPr>
          <w:rFonts w:eastAsiaTheme="minorEastAsia"/>
        </w:rPr>
        <w:t xml:space="preserve">Perform </w:t>
      </w:r>
      <w:r>
        <w:rPr>
          <w:rFonts w:eastAsiaTheme="minorEastAsia"/>
        </w:rPr>
        <w:t>glv analysis to find responders with data from two time points</w:t>
      </w:r>
    </w:p>
  </w:comment>
  <w:comment w:id="215" w:author="刘 红宾" w:date="2021-04-27T09:18:00Z" w:initials="刘">
    <w:p w14:paraId="0FD97F01" w14:textId="5DEB78E5" w:rsidR="00B15B3A" w:rsidRDefault="007D330C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 w:rsidR="00B15B3A">
        <w:rPr>
          <w:rFonts w:eastAsiaTheme="minorEastAsia"/>
        </w:rPr>
        <w:t>Panel B, use same Y axis</w:t>
      </w:r>
      <w:r w:rsidR="00875D88">
        <w:rPr>
          <w:rFonts w:eastAsiaTheme="minorEastAsia"/>
        </w:rPr>
        <w:t xml:space="preserve"> </w:t>
      </w:r>
      <w:r w:rsidR="00875D88" w:rsidRPr="00875D88">
        <w:rPr>
          <w:rFonts w:eastAsiaTheme="minorEastAsia"/>
        </w:rPr>
        <w:t>dimension</w:t>
      </w:r>
    </w:p>
    <w:p w14:paraId="766685F0" w14:textId="3800C02E" w:rsidR="007D330C" w:rsidRPr="007D330C" w:rsidRDefault="007D330C">
      <w:pPr>
        <w:pStyle w:val="CommentText"/>
        <w:rPr>
          <w:rFonts w:eastAsiaTheme="minorEastAsia"/>
        </w:rPr>
      </w:pPr>
      <w:r>
        <w:rPr>
          <w:rFonts w:eastAsiaTheme="minorEastAsia"/>
        </w:rPr>
        <w:t>Use one color theme within one figure, panel B and C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BBB939B" w15:done="0"/>
  <w15:commentEx w15:paraId="3D1873E6" w15:done="0"/>
  <w15:commentEx w15:paraId="25022AB6" w15:done="0"/>
  <w15:commentEx w15:paraId="2230CE42" w15:done="0"/>
  <w15:commentEx w15:paraId="3A927842" w15:done="0"/>
  <w15:commentEx w15:paraId="766685F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329CAC" w16cex:dateUtc="2021-04-27T06:22:00Z"/>
  <w16cex:commentExtensible w16cex:durableId="24327200" w16cex:dateUtc="2021-04-27T03:20:00Z"/>
  <w16cex:commentExtensible w16cex:durableId="245CEA88" w16cex:dateUtc="2021-04-27T03:20:00Z"/>
  <w16cex:commentExtensible w16cex:durableId="243266F8" w16cex:dateUtc="2021-04-27T02:33:00Z"/>
  <w16cex:commentExtensible w16cex:durableId="2432C15B" w16cex:dateUtc="2021-04-27T08:59:00Z"/>
  <w16cex:commentExtensible w16cex:durableId="2432554B" w16cex:dateUtc="2021-04-27T01:1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BBB939B" w16cid:durableId="24329CAC"/>
  <w16cid:commentId w16cid:paraId="3D1873E6" w16cid:durableId="24327200"/>
  <w16cid:commentId w16cid:paraId="25022AB6" w16cid:durableId="245CEA88"/>
  <w16cid:commentId w16cid:paraId="2230CE42" w16cid:durableId="243266F8"/>
  <w16cid:commentId w16cid:paraId="3A927842" w16cid:durableId="2432C15B"/>
  <w16cid:commentId w16cid:paraId="766685F0" w16cid:durableId="2432554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4502C2" w14:textId="77777777" w:rsidR="00FC5326" w:rsidRDefault="00FC5326" w:rsidP="00027884">
      <w:r>
        <w:separator/>
      </w:r>
    </w:p>
  </w:endnote>
  <w:endnote w:type="continuationSeparator" w:id="0">
    <w:p w14:paraId="535A7F38" w14:textId="77777777" w:rsidR="00FC5326" w:rsidRDefault="00FC5326" w:rsidP="000278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nionPro-Regular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5DFF8B" w14:textId="77777777" w:rsidR="00FC5326" w:rsidRDefault="00FC5326" w:rsidP="00027884">
      <w:r>
        <w:separator/>
      </w:r>
    </w:p>
  </w:footnote>
  <w:footnote w:type="continuationSeparator" w:id="0">
    <w:p w14:paraId="5CB94A43" w14:textId="77777777" w:rsidR="00FC5326" w:rsidRDefault="00FC5326" w:rsidP="00027884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刘 红宾">
    <w15:presenceInfo w15:providerId="Windows Live" w15:userId="8144885bff461a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hideSpellingErrors/>
  <w:hideGrammaticalErrors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Y0tbQwNLIwNTYzNDNS0lEKTi0uzszPAykwqgUAEJMedCwAAAA="/>
  </w:docVars>
  <w:rsids>
    <w:rsidRoot w:val="00AA5DB0"/>
    <w:rsid w:val="000054B9"/>
    <w:rsid w:val="00027884"/>
    <w:rsid w:val="00033774"/>
    <w:rsid w:val="00091328"/>
    <w:rsid w:val="000B0B7A"/>
    <w:rsid w:val="000B783C"/>
    <w:rsid w:val="000C31C2"/>
    <w:rsid w:val="002D3594"/>
    <w:rsid w:val="00311EFE"/>
    <w:rsid w:val="003178FB"/>
    <w:rsid w:val="00362D12"/>
    <w:rsid w:val="003A4895"/>
    <w:rsid w:val="003B3786"/>
    <w:rsid w:val="003B6087"/>
    <w:rsid w:val="0040237A"/>
    <w:rsid w:val="004F3808"/>
    <w:rsid w:val="00541C97"/>
    <w:rsid w:val="005A5E49"/>
    <w:rsid w:val="00627F48"/>
    <w:rsid w:val="0065131A"/>
    <w:rsid w:val="006C5F60"/>
    <w:rsid w:val="006D4192"/>
    <w:rsid w:val="007408D2"/>
    <w:rsid w:val="00740F95"/>
    <w:rsid w:val="007453D5"/>
    <w:rsid w:val="00763972"/>
    <w:rsid w:val="0078095C"/>
    <w:rsid w:val="007C1D6E"/>
    <w:rsid w:val="007D330C"/>
    <w:rsid w:val="007D4FC1"/>
    <w:rsid w:val="00806702"/>
    <w:rsid w:val="008649BA"/>
    <w:rsid w:val="00875D88"/>
    <w:rsid w:val="008B49A9"/>
    <w:rsid w:val="008C2A6B"/>
    <w:rsid w:val="008C5A8A"/>
    <w:rsid w:val="008C760F"/>
    <w:rsid w:val="008D7F51"/>
    <w:rsid w:val="00971483"/>
    <w:rsid w:val="009B2211"/>
    <w:rsid w:val="00A204E9"/>
    <w:rsid w:val="00A75E53"/>
    <w:rsid w:val="00AA5DB0"/>
    <w:rsid w:val="00AB0CA2"/>
    <w:rsid w:val="00B15B3A"/>
    <w:rsid w:val="00BB1545"/>
    <w:rsid w:val="00BF6690"/>
    <w:rsid w:val="00C443C9"/>
    <w:rsid w:val="00C510DA"/>
    <w:rsid w:val="00C516B7"/>
    <w:rsid w:val="00C51BC8"/>
    <w:rsid w:val="00C663F6"/>
    <w:rsid w:val="00C75355"/>
    <w:rsid w:val="00C82F3A"/>
    <w:rsid w:val="00CC3BF6"/>
    <w:rsid w:val="00CF2C73"/>
    <w:rsid w:val="00D00014"/>
    <w:rsid w:val="00D8761D"/>
    <w:rsid w:val="00D90F85"/>
    <w:rsid w:val="00DB0300"/>
    <w:rsid w:val="00E216A3"/>
    <w:rsid w:val="00E45BB0"/>
    <w:rsid w:val="00E81BC6"/>
    <w:rsid w:val="00E96B9B"/>
    <w:rsid w:val="00EA3A08"/>
    <w:rsid w:val="00EC316B"/>
    <w:rsid w:val="00F04D1F"/>
    <w:rsid w:val="00FC5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454B71"/>
  <w15:chartTrackingRefBased/>
  <w15:docId w15:val="{CE075913-ABB7-414D-A38D-0BDCF160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DB0"/>
    <w:rPr>
      <w:rFonts w:ascii="Times New Roman" w:eastAsia="Times New Roman" w:hAnsi="Times New Roman" w:cs="Times New Roman"/>
      <w:kern w:val="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AA5DB0"/>
    <w:pPr>
      <w:spacing w:before="100" w:beforeAutospacing="1" w:after="100" w:afterAutospacing="1"/>
    </w:pPr>
    <w:rPr>
      <w:rFonts w:ascii="SimSun" w:eastAsia="SimSun" w:hAnsi="SimSun" w:cs="SimSun"/>
    </w:rPr>
  </w:style>
  <w:style w:type="character" w:customStyle="1" w:styleId="fontstyle01">
    <w:name w:val="fontstyle01"/>
    <w:basedOn w:val="DefaultParagraphFont"/>
    <w:rsid w:val="00AA5DB0"/>
    <w:rPr>
      <w:rFonts w:ascii="MinionPro-Regular" w:hAnsi="MinionPro-Regular" w:hint="default"/>
      <w:b w:val="0"/>
      <w:bCs w:val="0"/>
      <w:i w:val="0"/>
      <w:iCs w:val="0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278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27884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2788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27884"/>
    <w:rPr>
      <w:rFonts w:ascii="Times New Roman" w:eastAsia="Times New Roman" w:hAnsi="Times New Roman" w:cs="Times New Roman"/>
      <w:kern w:val="0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D330C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330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330C"/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33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330C"/>
    <w:rPr>
      <w:rFonts w:ascii="Times New Roman" w:eastAsia="Times New Roman" w:hAnsi="Times New Roman" w:cs="Times New Roman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microsoft.com/office/2016/09/relationships/commentsIds" Target="commentsId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11/relationships/commentsExtended" Target="commentsExtended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11/relationships/people" Target="people.xml"/><Relationship Id="rId10" Type="http://schemas.openxmlformats.org/officeDocument/2006/relationships/comments" Target="comment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FC33D9-DBE3-4D4B-83CC-185DC8A1B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1895</Words>
  <Characters>10802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红宾</dc:creator>
  <cp:keywords/>
  <dc:description/>
  <cp:lastModifiedBy>Chen Liao</cp:lastModifiedBy>
  <cp:revision>47</cp:revision>
  <dcterms:created xsi:type="dcterms:W3CDTF">2021-05-27T15:47:00Z</dcterms:created>
  <dcterms:modified xsi:type="dcterms:W3CDTF">2021-05-30T09:50:00Z</dcterms:modified>
</cp:coreProperties>
</file>